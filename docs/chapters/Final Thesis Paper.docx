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w:t>
      </w:r>
      <w:r w:rsidRPr="00325080">
        <w:rPr>
          <w:rFonts w:eastAsiaTheme="minorHAnsi"/>
          <w:color w:val="000000" w:themeColor="text1"/>
          <w:sz w:val="23"/>
          <w:szCs w:val="23"/>
          <w:lang w:val="en-GB" w:eastAsia="en-US"/>
        </w:rPr>
        <w:t xml:space="preserve">Statement </w:t>
      </w:r>
      <w:r w:rsidR="00A5159B" w:rsidRPr="00325080">
        <w:rPr>
          <w:rFonts w:eastAsiaTheme="minorHAnsi"/>
          <w:color w:val="000000" w:themeColor="text1"/>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325080" w:rsidRDefault="000652C0" w:rsidP="00305F9E">
      <w:pPr>
        <w:autoSpaceDE w:val="0"/>
        <w:autoSpaceDN w:val="0"/>
        <w:adjustRightInd w:val="0"/>
        <w:spacing w:line="360" w:lineRule="auto"/>
        <w:ind w:left="720"/>
        <w:rPr>
          <w:rFonts w:eastAsiaTheme="minorHAnsi"/>
          <w:color w:val="000000" w:themeColor="text1"/>
          <w:sz w:val="23"/>
          <w:szCs w:val="23"/>
          <w:lang w:val="en-GB" w:eastAsia="en-US"/>
        </w:rPr>
      </w:pPr>
      <w:r w:rsidRPr="00325080">
        <w:rPr>
          <w:rFonts w:eastAsiaTheme="minorHAnsi"/>
          <w:color w:val="000000" w:themeColor="text1"/>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10BBD276"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sidR="00325080">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4A04D0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w:t>
      </w:r>
      <w:proofErr w:type="gramStart"/>
      <w:r>
        <w:rPr>
          <w:rFonts w:eastAsiaTheme="minorHAnsi"/>
          <w:color w:val="000000"/>
          <w:sz w:val="23"/>
          <w:szCs w:val="23"/>
          <w:lang w:val="en-GB" w:eastAsia="en-US"/>
        </w:rPr>
        <w:t>…</w:t>
      </w:r>
      <w:r w:rsidR="00325080">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51</w:t>
      </w:r>
    </w:p>
    <w:p w14:paraId="06C86DAE" w14:textId="509CC713"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r w:rsidR="00325080">
        <w:rPr>
          <w:rFonts w:eastAsiaTheme="minorHAnsi"/>
          <w:color w:val="000000"/>
          <w:sz w:val="23"/>
          <w:szCs w:val="23"/>
          <w:lang w:val="en-GB" w:eastAsia="en-US"/>
        </w:rPr>
        <w:t>.</w:t>
      </w:r>
      <w:r>
        <w:rPr>
          <w:rFonts w:eastAsiaTheme="minorHAnsi"/>
          <w:color w:val="000000"/>
          <w:sz w:val="23"/>
          <w:szCs w:val="23"/>
          <w:lang w:val="en-GB" w:eastAsia="en-US"/>
        </w:rPr>
        <w:t>.    53</w:t>
      </w:r>
    </w:p>
    <w:p w14:paraId="5224526D" w14:textId="336CA113"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r w:rsidR="00325080">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4DD5EF59"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5834B3A4"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8DC887F"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w:t>
      </w:r>
      <w:r w:rsidR="00325080">
        <w:rPr>
          <w:rFonts w:eastAsiaTheme="minorHAnsi"/>
          <w:color w:val="000000"/>
          <w:sz w:val="23"/>
          <w:szCs w:val="23"/>
          <w:lang w:val="en-GB" w:eastAsia="en-US"/>
        </w:rPr>
        <w:t>.</w:t>
      </w:r>
      <w:r>
        <w:rPr>
          <w:rFonts w:eastAsiaTheme="minorHAnsi"/>
          <w:color w:val="000000"/>
          <w:sz w:val="23"/>
          <w:szCs w:val="23"/>
          <w:lang w:val="en-GB" w:eastAsia="en-US"/>
        </w:rPr>
        <w:t>…………………….  64</w:t>
      </w:r>
    </w:p>
    <w:p w14:paraId="4EA6BB38" w14:textId="77777777" w:rsidR="0078691D" w:rsidRPr="00325080" w:rsidRDefault="0078691D" w:rsidP="0078691D">
      <w:pPr>
        <w:autoSpaceDE w:val="0"/>
        <w:autoSpaceDN w:val="0"/>
        <w:adjustRightInd w:val="0"/>
        <w:spacing w:line="480" w:lineRule="auto"/>
        <w:jc w:val="both"/>
        <w:rPr>
          <w:rFonts w:eastAsiaTheme="minorHAnsi"/>
          <w:b/>
          <w:bCs/>
          <w:color w:val="000000" w:themeColor="text1"/>
          <w:lang w:val="en-GB" w:eastAsia="en-US"/>
        </w:rPr>
      </w:pPr>
    </w:p>
    <w:p w14:paraId="362B44EC" w14:textId="271BB73B" w:rsidR="0078691D" w:rsidRPr="00325080" w:rsidRDefault="0078691D" w:rsidP="0078691D">
      <w:pPr>
        <w:autoSpaceDE w:val="0"/>
        <w:autoSpaceDN w:val="0"/>
        <w:adjustRightInd w:val="0"/>
        <w:spacing w:line="480" w:lineRule="auto"/>
        <w:jc w:val="both"/>
        <w:rPr>
          <w:rFonts w:eastAsiaTheme="minorHAnsi"/>
          <w:color w:val="000000" w:themeColor="text1"/>
          <w:lang w:val="en-GB" w:eastAsia="en-US"/>
        </w:rPr>
      </w:pPr>
      <w:r w:rsidRPr="00325080">
        <w:rPr>
          <w:rFonts w:eastAsiaTheme="minorHAnsi"/>
          <w:b/>
          <w:bCs/>
          <w:color w:val="000000" w:themeColor="text1"/>
          <w:lang w:val="en-GB" w:eastAsia="en-US"/>
        </w:rPr>
        <w:t xml:space="preserve">Chapter 6 </w:t>
      </w:r>
      <w:r w:rsidRPr="00325080">
        <w:rPr>
          <w:rFonts w:eastAsiaTheme="minorHAnsi"/>
          <w:b/>
          <w:bCs/>
          <w:color w:val="000000" w:themeColor="text1"/>
          <w:lang w:val="en-GB" w:eastAsia="en-US"/>
        </w:rPr>
        <w:tab/>
        <w:t xml:space="preserve">Evaluation: User Study Design </w:t>
      </w:r>
      <w:r w:rsidRPr="00325080">
        <w:rPr>
          <w:rFonts w:eastAsiaTheme="minorHAnsi"/>
          <w:color w:val="000000" w:themeColor="text1"/>
          <w:lang w:val="en-GB" w:eastAsia="en-US"/>
        </w:rPr>
        <w:t>…….………………………</w:t>
      </w:r>
      <w:r w:rsidRPr="00325080">
        <w:rPr>
          <w:rFonts w:eastAsiaTheme="minorHAnsi"/>
          <w:color w:val="000000" w:themeColor="text1"/>
          <w:sz w:val="23"/>
          <w:szCs w:val="23"/>
          <w:lang w:val="en-GB" w:eastAsia="en-US"/>
        </w:rPr>
        <w:t>…………….</w:t>
      </w:r>
    </w:p>
    <w:p w14:paraId="34FFDA7E" w14:textId="77777777" w:rsidR="0078691D" w:rsidRPr="00325080" w:rsidRDefault="0078691D" w:rsidP="0078691D">
      <w:pPr>
        <w:autoSpaceDE w:val="0"/>
        <w:autoSpaceDN w:val="0"/>
        <w:adjustRightInd w:val="0"/>
        <w:spacing w:line="360" w:lineRule="auto"/>
        <w:ind w:left="720"/>
        <w:rPr>
          <w:rFonts w:eastAsiaTheme="minorHAnsi"/>
          <w:color w:val="000000" w:themeColor="text1"/>
          <w:sz w:val="23"/>
          <w:szCs w:val="23"/>
          <w:lang w:val="en-GB" w:eastAsia="en-US"/>
        </w:rPr>
      </w:pPr>
      <w:r w:rsidRPr="00325080">
        <w:rPr>
          <w:rFonts w:eastAsiaTheme="minorHAnsi"/>
          <w:color w:val="000000" w:themeColor="text1"/>
          <w:sz w:val="23"/>
          <w:szCs w:val="23"/>
          <w:lang w:val="en-GB" w:eastAsia="en-US"/>
        </w:rPr>
        <w:t xml:space="preserve">6.1 Introduction …………………………………………………………………………. </w:t>
      </w:r>
    </w:p>
    <w:p w14:paraId="45E5FB15" w14:textId="77777777" w:rsidR="00305F9E" w:rsidRPr="00325080" w:rsidRDefault="00305F9E" w:rsidP="00305F9E">
      <w:pPr>
        <w:autoSpaceDE w:val="0"/>
        <w:autoSpaceDN w:val="0"/>
        <w:adjustRightInd w:val="0"/>
        <w:spacing w:line="360" w:lineRule="auto"/>
        <w:rPr>
          <w:rFonts w:eastAsiaTheme="minorHAnsi"/>
          <w:color w:val="000000" w:themeColor="text1"/>
          <w:sz w:val="23"/>
          <w:szCs w:val="23"/>
          <w:lang w:val="en-GB" w:eastAsia="en-US"/>
        </w:rPr>
      </w:pPr>
    </w:p>
    <w:p w14:paraId="22DE2F4B" w14:textId="69242913" w:rsidR="00305F9E" w:rsidRPr="00325080" w:rsidRDefault="00305F9E" w:rsidP="00305F9E">
      <w:pPr>
        <w:autoSpaceDE w:val="0"/>
        <w:autoSpaceDN w:val="0"/>
        <w:adjustRightInd w:val="0"/>
        <w:spacing w:line="480" w:lineRule="auto"/>
        <w:jc w:val="both"/>
        <w:rPr>
          <w:rFonts w:eastAsiaTheme="minorHAnsi"/>
          <w:color w:val="000000" w:themeColor="text1"/>
          <w:lang w:val="en-GB" w:eastAsia="en-US"/>
        </w:rPr>
      </w:pPr>
      <w:r w:rsidRPr="00325080">
        <w:rPr>
          <w:rFonts w:eastAsiaTheme="minorHAnsi"/>
          <w:b/>
          <w:bCs/>
          <w:color w:val="000000" w:themeColor="text1"/>
          <w:lang w:val="en-GB" w:eastAsia="en-US"/>
        </w:rPr>
        <w:t xml:space="preserve">Chapter </w:t>
      </w:r>
      <w:r w:rsidR="00415A5C" w:rsidRPr="00325080">
        <w:rPr>
          <w:rFonts w:eastAsiaTheme="minorHAnsi"/>
          <w:b/>
          <w:bCs/>
          <w:color w:val="000000" w:themeColor="text1"/>
          <w:lang w:val="en-GB" w:eastAsia="en-US"/>
        </w:rPr>
        <w:t xml:space="preserve">7 </w:t>
      </w:r>
      <w:r w:rsidRPr="00325080">
        <w:rPr>
          <w:rFonts w:eastAsiaTheme="minorHAnsi"/>
          <w:b/>
          <w:bCs/>
          <w:color w:val="000000" w:themeColor="text1"/>
          <w:lang w:val="en-GB" w:eastAsia="en-US"/>
        </w:rPr>
        <w:tab/>
        <w:t xml:space="preserve">Evaluation: Numerical Analysis </w:t>
      </w:r>
      <w:r w:rsidRPr="00325080">
        <w:rPr>
          <w:rFonts w:eastAsiaTheme="minorHAnsi"/>
          <w:color w:val="000000" w:themeColor="text1"/>
          <w:lang w:val="en-GB" w:eastAsia="en-US"/>
        </w:rPr>
        <w:t>…….………………………</w:t>
      </w:r>
      <w:r w:rsidRPr="00325080">
        <w:rPr>
          <w:rFonts w:eastAsiaTheme="minorHAnsi"/>
          <w:color w:val="000000" w:themeColor="text1"/>
          <w:sz w:val="23"/>
          <w:szCs w:val="23"/>
          <w:lang w:val="en-GB" w:eastAsia="en-US"/>
        </w:rPr>
        <w:t>…………….</w:t>
      </w:r>
    </w:p>
    <w:p w14:paraId="40C921D8" w14:textId="2B48BFE8" w:rsidR="00305F9E" w:rsidRPr="00325080" w:rsidRDefault="00415A5C" w:rsidP="00305F9E">
      <w:pPr>
        <w:autoSpaceDE w:val="0"/>
        <w:autoSpaceDN w:val="0"/>
        <w:adjustRightInd w:val="0"/>
        <w:spacing w:line="360" w:lineRule="auto"/>
        <w:ind w:left="720"/>
        <w:rPr>
          <w:rFonts w:eastAsiaTheme="minorHAnsi"/>
          <w:color w:val="000000" w:themeColor="text1"/>
          <w:sz w:val="23"/>
          <w:szCs w:val="23"/>
          <w:lang w:val="en-GB" w:eastAsia="en-US"/>
        </w:rPr>
      </w:pPr>
      <w:r w:rsidRPr="00325080">
        <w:rPr>
          <w:rFonts w:eastAsiaTheme="minorHAnsi"/>
          <w:color w:val="000000" w:themeColor="text1"/>
          <w:sz w:val="23"/>
          <w:szCs w:val="23"/>
          <w:lang w:val="en-GB" w:eastAsia="en-US"/>
        </w:rPr>
        <w:t>7</w:t>
      </w:r>
      <w:r w:rsidR="00305F9E" w:rsidRPr="00325080">
        <w:rPr>
          <w:rFonts w:eastAsiaTheme="minorHAnsi"/>
          <w:color w:val="000000" w:themeColor="text1"/>
          <w:sz w:val="23"/>
          <w:szCs w:val="23"/>
          <w:lang w:val="en-GB" w:eastAsia="en-US"/>
        </w:rPr>
        <w:t xml:space="preserve">.1 Introduction …………………………………………………………………………. </w:t>
      </w:r>
    </w:p>
    <w:p w14:paraId="7F242DE3" w14:textId="77777777" w:rsidR="00305F9E" w:rsidRPr="00325080" w:rsidRDefault="00305F9E" w:rsidP="00305F9E">
      <w:pPr>
        <w:autoSpaceDE w:val="0"/>
        <w:autoSpaceDN w:val="0"/>
        <w:adjustRightInd w:val="0"/>
        <w:spacing w:line="360" w:lineRule="auto"/>
        <w:rPr>
          <w:rFonts w:eastAsiaTheme="minorHAnsi"/>
          <w:color w:val="000000" w:themeColor="text1"/>
          <w:sz w:val="23"/>
          <w:szCs w:val="23"/>
          <w:lang w:val="en-GB" w:eastAsia="en-US"/>
        </w:rPr>
      </w:pPr>
    </w:p>
    <w:p w14:paraId="2A01562D" w14:textId="3A0AAC73" w:rsidR="00305F9E" w:rsidRPr="00325080" w:rsidRDefault="00305F9E" w:rsidP="00305F9E">
      <w:pPr>
        <w:autoSpaceDE w:val="0"/>
        <w:autoSpaceDN w:val="0"/>
        <w:adjustRightInd w:val="0"/>
        <w:spacing w:line="480" w:lineRule="auto"/>
        <w:jc w:val="both"/>
        <w:rPr>
          <w:rFonts w:eastAsiaTheme="minorHAnsi"/>
          <w:color w:val="000000" w:themeColor="text1"/>
          <w:lang w:val="en-GB" w:eastAsia="en-US"/>
        </w:rPr>
      </w:pPr>
      <w:r w:rsidRPr="00325080">
        <w:rPr>
          <w:rFonts w:eastAsiaTheme="minorHAnsi"/>
          <w:b/>
          <w:bCs/>
          <w:color w:val="000000" w:themeColor="text1"/>
          <w:lang w:val="en-GB" w:eastAsia="en-US"/>
        </w:rPr>
        <w:t xml:space="preserve">Chapter </w:t>
      </w:r>
      <w:r w:rsidR="00415A5C" w:rsidRPr="00325080">
        <w:rPr>
          <w:rFonts w:eastAsiaTheme="minorHAnsi"/>
          <w:b/>
          <w:bCs/>
          <w:color w:val="000000" w:themeColor="text1"/>
          <w:lang w:val="en-GB" w:eastAsia="en-US"/>
        </w:rPr>
        <w:t xml:space="preserve">8 </w:t>
      </w:r>
      <w:r w:rsidRPr="00325080">
        <w:rPr>
          <w:rFonts w:eastAsiaTheme="minorHAnsi"/>
          <w:b/>
          <w:bCs/>
          <w:color w:val="000000" w:themeColor="text1"/>
          <w:lang w:val="en-GB" w:eastAsia="en-US"/>
        </w:rPr>
        <w:tab/>
        <w:t>Results and Discussion</w:t>
      </w:r>
      <w:r w:rsidRPr="00325080">
        <w:rPr>
          <w:rFonts w:eastAsiaTheme="minorHAnsi"/>
          <w:color w:val="000000" w:themeColor="text1"/>
          <w:lang w:val="en-GB" w:eastAsia="en-US"/>
        </w:rPr>
        <w:t>………………………….………………………</w:t>
      </w:r>
      <w:proofErr w:type="gramStart"/>
      <w:r w:rsidRPr="00325080">
        <w:rPr>
          <w:rFonts w:eastAsiaTheme="minorHAnsi"/>
          <w:color w:val="000000" w:themeColor="text1"/>
          <w:sz w:val="23"/>
          <w:szCs w:val="23"/>
          <w:lang w:val="en-GB" w:eastAsia="en-US"/>
        </w:rPr>
        <w:t>…..</w:t>
      </w:r>
      <w:proofErr w:type="gramEnd"/>
    </w:p>
    <w:p w14:paraId="1053C7CE" w14:textId="46868EFE" w:rsidR="00305F9E" w:rsidRPr="00325080" w:rsidRDefault="00415A5C" w:rsidP="00305F9E">
      <w:pPr>
        <w:autoSpaceDE w:val="0"/>
        <w:autoSpaceDN w:val="0"/>
        <w:adjustRightInd w:val="0"/>
        <w:spacing w:line="360" w:lineRule="auto"/>
        <w:ind w:left="720"/>
        <w:rPr>
          <w:rFonts w:eastAsiaTheme="minorHAnsi"/>
          <w:color w:val="000000" w:themeColor="text1"/>
          <w:sz w:val="23"/>
          <w:szCs w:val="23"/>
          <w:lang w:val="en-GB" w:eastAsia="en-US"/>
        </w:rPr>
      </w:pPr>
      <w:r w:rsidRPr="00325080">
        <w:rPr>
          <w:rFonts w:eastAsiaTheme="minorHAnsi"/>
          <w:color w:val="000000" w:themeColor="text1"/>
          <w:sz w:val="23"/>
          <w:szCs w:val="23"/>
          <w:lang w:val="en-GB" w:eastAsia="en-US"/>
        </w:rPr>
        <w:t>8</w:t>
      </w:r>
      <w:r w:rsidR="00305F9E" w:rsidRPr="00325080">
        <w:rPr>
          <w:rFonts w:eastAsiaTheme="minorHAnsi"/>
          <w:color w:val="000000" w:themeColor="text1"/>
          <w:sz w:val="23"/>
          <w:szCs w:val="23"/>
          <w:lang w:val="en-GB" w:eastAsia="en-US"/>
        </w:rPr>
        <w:t>.1 Introduction …………………………………………………………………………</w:t>
      </w:r>
    </w:p>
    <w:p w14:paraId="7924D9F0" w14:textId="77777777" w:rsidR="00305F9E" w:rsidRPr="00325080" w:rsidRDefault="00305F9E" w:rsidP="00305F9E">
      <w:pPr>
        <w:autoSpaceDE w:val="0"/>
        <w:autoSpaceDN w:val="0"/>
        <w:adjustRightInd w:val="0"/>
        <w:spacing w:line="360" w:lineRule="auto"/>
        <w:rPr>
          <w:rFonts w:eastAsiaTheme="minorHAnsi"/>
          <w:color w:val="000000" w:themeColor="text1"/>
          <w:sz w:val="23"/>
          <w:szCs w:val="23"/>
          <w:lang w:val="en-GB" w:eastAsia="en-US"/>
        </w:rPr>
      </w:pPr>
    </w:p>
    <w:p w14:paraId="15C9BD8F" w14:textId="36400DC2" w:rsidR="00305F9E" w:rsidRPr="00325080" w:rsidRDefault="00305F9E" w:rsidP="00305F9E">
      <w:pPr>
        <w:autoSpaceDE w:val="0"/>
        <w:autoSpaceDN w:val="0"/>
        <w:adjustRightInd w:val="0"/>
        <w:spacing w:line="480" w:lineRule="auto"/>
        <w:jc w:val="both"/>
        <w:rPr>
          <w:rFonts w:eastAsiaTheme="minorHAnsi"/>
          <w:color w:val="000000" w:themeColor="text1"/>
          <w:lang w:val="en-GB" w:eastAsia="en-US"/>
        </w:rPr>
      </w:pPr>
      <w:r w:rsidRPr="00325080">
        <w:rPr>
          <w:rFonts w:eastAsiaTheme="minorHAnsi"/>
          <w:b/>
          <w:bCs/>
          <w:color w:val="000000" w:themeColor="text1"/>
          <w:lang w:val="en-GB" w:eastAsia="en-US"/>
        </w:rPr>
        <w:t xml:space="preserve">Chapter </w:t>
      </w:r>
      <w:r w:rsidR="00415A5C" w:rsidRPr="00325080">
        <w:rPr>
          <w:rFonts w:eastAsiaTheme="minorHAnsi"/>
          <w:b/>
          <w:bCs/>
          <w:color w:val="000000" w:themeColor="text1"/>
          <w:lang w:val="en-GB" w:eastAsia="en-US"/>
        </w:rPr>
        <w:t xml:space="preserve">9 </w:t>
      </w:r>
      <w:r w:rsidRPr="00325080">
        <w:rPr>
          <w:rFonts w:eastAsiaTheme="minorHAnsi"/>
          <w:b/>
          <w:bCs/>
          <w:color w:val="000000" w:themeColor="text1"/>
          <w:lang w:val="en-GB" w:eastAsia="en-US"/>
        </w:rPr>
        <w:tab/>
        <w:t xml:space="preserve">Conclusion and Future Work </w:t>
      </w:r>
      <w:r w:rsidRPr="00325080">
        <w:rPr>
          <w:rFonts w:eastAsiaTheme="minorHAnsi"/>
          <w:color w:val="000000" w:themeColor="text1"/>
          <w:lang w:val="en-GB" w:eastAsia="en-US"/>
        </w:rPr>
        <w:t>………………………….………………</w:t>
      </w:r>
      <w:proofErr w:type="gramStart"/>
      <w:r w:rsidRPr="00325080">
        <w:rPr>
          <w:rFonts w:eastAsiaTheme="minorHAnsi"/>
          <w:color w:val="000000" w:themeColor="text1"/>
          <w:lang w:val="en-GB" w:eastAsia="en-US"/>
        </w:rPr>
        <w:t>…..</w:t>
      </w:r>
      <w:proofErr w:type="gramEnd"/>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13FE37BA"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w:t>
      </w:r>
      <w:proofErr w:type="gramStart"/>
      <w:r w:rsidR="00EE3F66" w:rsidRPr="008119D9">
        <w:rPr>
          <w:rFonts w:ascii="Times" w:hAnsi="Times"/>
          <w:color w:val="000000" w:themeColor="text1"/>
          <w:lang w:val="en-US"/>
        </w:rPr>
        <w:t>is able to</w:t>
      </w:r>
      <w:proofErr w:type="gramEnd"/>
      <w:r w:rsidR="00EE3F66" w:rsidRPr="008119D9">
        <w:rPr>
          <w:rFonts w:ascii="Times" w:hAnsi="Times"/>
          <w:color w:val="000000" w:themeColor="text1"/>
          <w:lang w:val="en-US"/>
        </w:rPr>
        <w:t xml:space="preserve"> identify targets in CA method more accurately than VSUP method. In addition, their speed of target identification was significantly faster in CA to 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2A5C48">
      <w:pPr>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325080">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105590">
      <w:pPr>
        <w:pStyle w:val="NormalWeb"/>
        <w:numPr>
          <w:ilvl w:val="0"/>
          <w:numId w:val="23"/>
        </w:numPr>
        <w:jc w:val="both"/>
      </w:pPr>
      <w:r w:rsidRPr="00105590">
        <w:t xml:space="preserve">error – outlier or deviation from a true value, </w:t>
      </w:r>
    </w:p>
    <w:p w14:paraId="337AC236" w14:textId="7B5AAC60" w:rsidR="00105590" w:rsidRPr="00105590" w:rsidRDefault="00105590" w:rsidP="00105590">
      <w:pPr>
        <w:pStyle w:val="NormalWeb"/>
        <w:numPr>
          <w:ilvl w:val="0"/>
          <w:numId w:val="23"/>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105590">
      <w:pPr>
        <w:pStyle w:val="NormalWeb"/>
        <w:numPr>
          <w:ilvl w:val="0"/>
          <w:numId w:val="23"/>
        </w:numPr>
        <w:spacing w:line="360" w:lineRule="auto"/>
        <w:jc w:val="both"/>
      </w:pPr>
      <w:r w:rsidRPr="00105590">
        <w:t xml:space="preserve">accuracy – size of the interval a value lies in, </w:t>
      </w:r>
    </w:p>
    <w:p w14:paraId="53E369CD" w14:textId="77777777" w:rsidR="00105590" w:rsidRPr="00105590" w:rsidRDefault="00105590" w:rsidP="00105590">
      <w:pPr>
        <w:pStyle w:val="NormalWeb"/>
        <w:numPr>
          <w:ilvl w:val="0"/>
          <w:numId w:val="23"/>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105590">
      <w:pPr>
        <w:pStyle w:val="NormalWeb"/>
        <w:numPr>
          <w:ilvl w:val="0"/>
          <w:numId w:val="23"/>
        </w:numPr>
        <w:spacing w:line="360" w:lineRule="auto"/>
        <w:jc w:val="both"/>
      </w:pPr>
      <w:r w:rsidRPr="00105590">
        <w:t xml:space="preserve">subjectivity – degree of subjective influence in the data, </w:t>
      </w:r>
    </w:p>
    <w:p w14:paraId="7994C979" w14:textId="6093E944" w:rsidR="00105590" w:rsidRPr="00105590" w:rsidRDefault="00105590" w:rsidP="00105590">
      <w:pPr>
        <w:pStyle w:val="NormalWeb"/>
        <w:numPr>
          <w:ilvl w:val="0"/>
          <w:numId w:val="23"/>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105590">
      <w:pPr>
        <w:pStyle w:val="NormalWeb"/>
        <w:numPr>
          <w:ilvl w:val="0"/>
          <w:numId w:val="23"/>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8A41BC" w:rsidRDefault="0045432F" w:rsidP="0045432F">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w:t>
      </w:r>
      <w:r w:rsidRPr="00893EB3">
        <w:rPr>
          <w:rFonts w:ascii="Times" w:hAnsi="Times" w:cs="Open Sans"/>
          <w:color w:val="000000" w:themeColor="text1"/>
          <w:shd w:val="clear" w:color="auto" w:fill="FFFFFF"/>
        </w:rPr>
        <w:t xml:space="preserve">involved that enables the following of each separate “flow” or allow filtering the view in some way. </w:t>
      </w:r>
      <w:r w:rsidRPr="008A41BC">
        <w:rPr>
          <w:rFonts w:ascii="Times" w:hAnsi="Times" w:cs="Open Sans"/>
          <w:color w:val="000000" w:themeColor="text1"/>
          <w:shd w:val="clear" w:color="auto" w:fill="FFFFFF"/>
        </w:rPr>
        <w:t xml:space="preserve">The following example shows streamgraph prototype of number of movies for the </w:t>
      </w:r>
      <w:proofErr w:type="gramStart"/>
      <w:r w:rsidRPr="008A41BC">
        <w:rPr>
          <w:rFonts w:ascii="Times" w:hAnsi="Times" w:cs="Open Sans"/>
          <w:color w:val="000000" w:themeColor="text1"/>
          <w:shd w:val="clear" w:color="auto" w:fill="FFFFFF"/>
        </w:rPr>
        <w:t>period of time</w:t>
      </w:r>
      <w:proofErr w:type="gramEnd"/>
      <w:r w:rsidRPr="008A41BC">
        <w:rPr>
          <w:rFonts w:ascii="Times" w:hAnsi="Times" w:cs="Open Sans"/>
          <w:color w:val="000000" w:themeColor="text1"/>
          <w:shd w:val="clear" w:color="auto" w:fill="FFFFFF"/>
        </w:rPr>
        <w:t xml:space="preserve"> using</w:t>
      </w:r>
      <w:r w:rsidRPr="008A41BC">
        <w:rPr>
          <w:rFonts w:ascii="Times" w:hAnsi="Times"/>
          <w:color w:val="000000" w:themeColor="text1"/>
        </w:rPr>
        <w:t xml:space="preserve"> 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3"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lastRenderedPageBreak/>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8D423C" w:rsidRDefault="0045432F" w:rsidP="0045432F">
      <w:pPr>
        <w:spacing w:line="360" w:lineRule="auto"/>
        <w:jc w:val="both"/>
        <w:rPr>
          <w:rFonts w:ascii="Times" w:hAnsi="Times"/>
          <w:color w:val="000000" w:themeColor="text1"/>
        </w:rPr>
      </w:pPr>
      <w:r w:rsidRPr="008D423C">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8D423C">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76E48AC0"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xml:space="preserve">. It can be a difficult task for </w:t>
      </w:r>
      <w:r w:rsidR="007E64D3">
        <w:t xml:space="preserve">an </w:t>
      </w:r>
      <w:r w:rsidR="002E71C3">
        <w:t>evaluator to design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lastRenderedPageBreak/>
        <w:t xml:space="preserve">for example, </w:t>
      </w:r>
      <w:r w:rsidR="00AE435E">
        <w:t xml:space="preserve">Heidi et al. [64]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6DB3D06D"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 xml:space="preserve">used methods are controlled experiments or quantitative evaluation. A controlled experiment requires </w:t>
      </w:r>
      <w:r w:rsidR="003F2FEA" w:rsidRPr="00DF6686">
        <w:t xml:space="preserve">real-life tasks that can be performed by large number of participants in different study sessions. It is not imperative </w:t>
      </w:r>
      <w:r w:rsidR="00D71F96">
        <w:t xml:space="preserve">that </w:t>
      </w:r>
      <w:r w:rsidR="003F2FEA" w:rsidRPr="00DF6686">
        <w:t xml:space="preserve">the participants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0BE3E6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w:t>
      </w:r>
      <w:r w:rsidR="00D71F96">
        <w:t>participants</w:t>
      </w:r>
      <w:r w:rsidR="006D7DBA" w:rsidRPr="00B478F2">
        <w:t xml:space="preserve"> subjective feedback and opinions in written, spoken form or online feedback with a set common questionnaire to all participants. It seeks to understand how </w:t>
      </w:r>
      <w:r w:rsidR="005708E7" w:rsidRPr="00B478F2">
        <w:t>participant</w:t>
      </w:r>
      <w:r w:rsidR="00D71F96">
        <w:t>s</w:t>
      </w:r>
      <w:r w:rsidR="005708E7" w:rsidRPr="00B478F2">
        <w:t xml:space="preserve"> react to the presented visualisation. A visualisation can be</w:t>
      </w:r>
      <w:r w:rsidR="00D71F96">
        <w:t xml:space="preserve"> an</w:t>
      </w:r>
      <w:r w:rsidR="005708E7" w:rsidRPr="00B478F2">
        <w:t xml:space="preserve"> initial design sketch, a basic prototype, a finished </w:t>
      </w:r>
      <w:r w:rsidR="009318E0" w:rsidRPr="00B478F2">
        <w:t>product,</w:t>
      </w:r>
      <w:r w:rsidR="005708E7" w:rsidRPr="00B478F2">
        <w:t xml:space="preserve"> or part of a complex system. The goal is to understand</w:t>
      </w:r>
      <w:r w:rsidR="00A76F43">
        <w:t xml:space="preserve"> to</w:t>
      </w:r>
      <w:r w:rsidR="005708E7" w:rsidRPr="00B478F2">
        <w:t xml:space="preserve"> what extent the participants</w:t>
      </w:r>
      <w:r w:rsidR="007D0E5F" w:rsidRPr="00B478F2">
        <w:t>’</w:t>
      </w:r>
      <w:r w:rsidR="005708E7" w:rsidRPr="00B478F2">
        <w:t xml:space="preserve"> </w:t>
      </w:r>
      <w:r w:rsidR="00D71F96">
        <w:t>vision</w:t>
      </w:r>
      <w:r w:rsidR="00D71F96" w:rsidRPr="00B478F2">
        <w:t xml:space="preserve"> </w:t>
      </w:r>
      <w:r w:rsidR="007D0E5F" w:rsidRPr="00B478F2">
        <w:t xml:space="preserve">can perceive the intended </w:t>
      </w:r>
      <w:r w:rsidR="00D71F96">
        <w:t>information</w:t>
      </w:r>
      <w:r w:rsidR="00D71F96" w:rsidRPr="00B478F2">
        <w:t xml:space="preserve"> </w:t>
      </w:r>
      <w:r w:rsidR="007D0E5F" w:rsidRPr="00B478F2">
        <w:t xml:space="preserve">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 xml:space="preserve">s and limitations in the visualised system, as well as promote the researchers to take necessary </w:t>
      </w:r>
      <w:r w:rsidR="009318E0" w:rsidRPr="00B478F2">
        <w:lastRenderedPageBreak/>
        <w:t>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20E1888D"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 xml:space="preserve">The </w:t>
      </w:r>
      <w:r w:rsidR="00A76F43">
        <w:t>components</w:t>
      </w:r>
      <w:r w:rsidR="00A76F43" w:rsidRPr="005C3E0F">
        <w:t xml:space="preserve"> </w:t>
      </w:r>
      <w:r w:rsidR="00E32DC5" w:rsidRPr="005C3E0F">
        <w:t>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w:t>
      </w:r>
      <w:r w:rsidR="00A76F43">
        <w:t xml:space="preserve">improve </w:t>
      </w:r>
      <w:r w:rsidR="007020BF" w:rsidRPr="005C3E0F">
        <w:t xml:space="preserve">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6D6932">
      <w:pPr>
        <w:pStyle w:val="ListParagraph"/>
        <w:numPr>
          <w:ilvl w:val="0"/>
          <w:numId w:val="22"/>
        </w:numPr>
        <w:spacing w:line="360" w:lineRule="auto"/>
        <w:jc w:val="both"/>
      </w:pPr>
      <w:r w:rsidRPr="006D6932">
        <w:t xml:space="preserve">Theoretical evaluation: the method is analyzed to see if it follows established graphical design principles, </w:t>
      </w:r>
    </w:p>
    <w:p w14:paraId="34C1CE98" w14:textId="77777777" w:rsidR="006D6932" w:rsidRDefault="006D6932" w:rsidP="006D6932">
      <w:pPr>
        <w:pStyle w:val="ListParagraph"/>
        <w:numPr>
          <w:ilvl w:val="0"/>
          <w:numId w:val="22"/>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6D6932">
      <w:pPr>
        <w:pStyle w:val="ListParagraph"/>
        <w:numPr>
          <w:ilvl w:val="0"/>
          <w:numId w:val="22"/>
        </w:numPr>
        <w:spacing w:line="360" w:lineRule="auto"/>
        <w:jc w:val="both"/>
      </w:pPr>
      <w:r w:rsidRPr="006D6932">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1629695"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w:t>
      </w:r>
      <w:r w:rsidR="004542B8">
        <w:rPr>
          <w:color w:val="000000" w:themeColor="text1"/>
        </w:rPr>
        <w:t xml:space="preserve">compare </w:t>
      </w:r>
      <w:r>
        <w:rPr>
          <w:color w:val="000000" w:themeColor="text1"/>
        </w:rPr>
        <w:t xml:space="preserve">only the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w:t>
      </w:r>
      <w:r w:rsidR="004542B8">
        <w:rPr>
          <w:color w:val="000000" w:themeColor="text1"/>
        </w:rPr>
        <w:t xml:space="preserve"> the</w:t>
      </w:r>
      <w:r w:rsidR="00682B06" w:rsidRPr="009E5A4D">
        <w:rPr>
          <w:color w:val="000000" w:themeColor="text1"/>
        </w:rPr>
        <w:t xml:space="preserve">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9052BC3"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w:t>
      </w:r>
      <w:r w:rsidR="00D53862">
        <w:rPr>
          <w:rFonts w:ascii="Times" w:hAnsi="Times"/>
          <w:color w:val="000000" w:themeColor="text1"/>
          <w:lang w:val="en-US"/>
        </w:rPr>
        <w:t>But to</w:t>
      </w:r>
      <w:r w:rsidR="00D53862" w:rsidRPr="002E48C9">
        <w:rPr>
          <w:rFonts w:ascii="Times" w:hAnsi="Times"/>
          <w:color w:val="000000" w:themeColor="text1"/>
          <w:lang w:val="en-US"/>
        </w:rPr>
        <w:t xml:space="preserve"> </w:t>
      </w:r>
      <w:r w:rsidRPr="002E48C9">
        <w:rPr>
          <w:rFonts w:ascii="Times" w:hAnsi="Times"/>
          <w:color w:val="000000" w:themeColor="text1"/>
          <w:lang w:val="en-US"/>
        </w:rPr>
        <w:t xml:space="preserve">our knowledge predictive uncertainty has not been represented with chromatic aberration. </w:t>
      </w:r>
      <w:r w:rsidR="001F6F98">
        <w:rPr>
          <w:rFonts w:ascii="Times" w:hAnsi="Times"/>
          <w:color w:val="000000" w:themeColor="text1"/>
          <w:lang w:val="en-US"/>
        </w:rPr>
        <w:t xml:space="preserve">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2AE3802" w:rsidR="00A22D00" w:rsidRDefault="00D72440" w:rsidP="006C150B">
      <w:pPr>
        <w:spacing w:line="360" w:lineRule="auto"/>
        <w:jc w:val="both"/>
      </w:pPr>
      <w:r w:rsidRPr="006C150B">
        <w:rPr>
          <w:color w:val="000000" w:themeColor="text1"/>
          <w:lang w:val="en-GB"/>
        </w:rPr>
        <w:t xml:space="preserve">Muhammad Ali et al [2] conducted their research </w:t>
      </w:r>
      <w:r w:rsidR="007D6AA4" w:rsidRPr="006C150B">
        <w:rPr>
          <w:color w:val="000000" w:themeColor="text1"/>
          <w:lang w:val="en-GB"/>
        </w:rPr>
        <w:t xml:space="preserve">of forecasting COVID-19 </w:t>
      </w:r>
      <w:r w:rsidRPr="006C150B">
        <w:rPr>
          <w:color w:val="000000" w:themeColor="text1"/>
          <w:lang w:val="en-GB"/>
        </w:rPr>
        <w:t xml:space="preserve">only with </w:t>
      </w:r>
      <w:r w:rsidR="00F33068" w:rsidRPr="006C150B">
        <w:rPr>
          <w:color w:val="000000" w:themeColor="text1"/>
          <w:lang w:val="en-GB"/>
        </w:rPr>
        <w:t xml:space="preserve">statistical </w:t>
      </w:r>
      <w:r w:rsidRPr="006C150B">
        <w:rPr>
          <w:color w:val="000000" w:themeColor="text1"/>
          <w:lang w:val="en-GB"/>
        </w:rPr>
        <w:t>ARIMA model where they suspect it may perform poorly in case of nonlinear trends</w:t>
      </w:r>
      <w:r w:rsidR="001F4C42" w:rsidRPr="006C150B">
        <w:rPr>
          <w:color w:val="000000" w:themeColor="text1"/>
          <w:lang w:val="en-GB"/>
        </w:rPr>
        <w:t>. Researchers in</w:t>
      </w:r>
      <w:r w:rsidR="007D6AA4" w:rsidRPr="006C150B">
        <w:rPr>
          <w:color w:val="000000" w:themeColor="text1"/>
          <w:lang w:val="en-GB"/>
        </w:rPr>
        <w:t xml:space="preserve"> [1</w:t>
      </w:r>
      <w:r w:rsidR="003866E0" w:rsidRPr="006C150B">
        <w:rPr>
          <w:color w:val="000000" w:themeColor="text1"/>
          <w:lang w:val="en-GB"/>
        </w:rPr>
        <w:t>, 4</w:t>
      </w:r>
      <w:r w:rsidR="00FC704B" w:rsidRPr="006C150B">
        <w:rPr>
          <w:color w:val="000000" w:themeColor="text1"/>
          <w:lang w:val="en-GB"/>
        </w:rPr>
        <w:t>, 6</w:t>
      </w:r>
      <w:r w:rsidR="007D6AA4" w:rsidRPr="006C150B">
        <w:rPr>
          <w:color w:val="000000" w:themeColor="text1"/>
          <w:lang w:val="en-GB"/>
        </w:rPr>
        <w:t>] used different versions of ARIMA such as ARMA, SARIMA</w:t>
      </w:r>
      <w:r w:rsidR="003866E0" w:rsidRPr="006C150B">
        <w:rPr>
          <w:color w:val="000000" w:themeColor="text1"/>
          <w:lang w:val="en-GB"/>
        </w:rPr>
        <w:t>, PROPHET models</w:t>
      </w:r>
      <w:r w:rsidR="007D6AA4" w:rsidRPr="006C150B">
        <w:rPr>
          <w:color w:val="000000" w:themeColor="text1"/>
          <w:lang w:val="en-GB"/>
        </w:rPr>
        <w:t xml:space="preserve"> to </w:t>
      </w:r>
      <w:r w:rsidR="007E419A" w:rsidRPr="006C150B">
        <w:rPr>
          <w:color w:val="000000" w:themeColor="text1"/>
          <w:lang w:val="en-GB"/>
        </w:rPr>
        <w:t xml:space="preserve">conduct time series analysis </w:t>
      </w:r>
      <w:r w:rsidR="00F33068" w:rsidRPr="006C150B">
        <w:rPr>
          <w:color w:val="000000" w:themeColor="text1"/>
          <w:lang w:val="en-GB"/>
        </w:rPr>
        <w:t xml:space="preserve">but have not used any machine learning or deep learning algorithms to compare with. </w:t>
      </w:r>
      <w:r w:rsidR="003866E0" w:rsidRPr="006C150B">
        <w:rPr>
          <w:color w:val="000000" w:themeColor="text1"/>
          <w:lang w:val="en-GB"/>
        </w:rPr>
        <w:t xml:space="preserve">In [5] researchers have formulated a model of </w:t>
      </w:r>
      <w:r w:rsidR="00294589" w:rsidRPr="006C150B">
        <w:rPr>
          <w:color w:val="000000" w:themeColor="text1"/>
          <w:lang w:val="en-GB"/>
        </w:rPr>
        <w:t xml:space="preserve">the </w:t>
      </w:r>
      <w:proofErr w:type="spellStart"/>
      <w:r w:rsidR="003866E0" w:rsidRPr="006C150B">
        <w:rPr>
          <w:color w:val="000000"/>
        </w:rPr>
        <w:t>XGBoost</w:t>
      </w:r>
      <w:proofErr w:type="spellEnd"/>
      <w:r w:rsidR="003866E0" w:rsidRPr="006C150B">
        <w:rPr>
          <w:color w:val="000000"/>
        </w:rPr>
        <w:t xml:space="preserve"> machine learning algorithm</w:t>
      </w:r>
      <w:r w:rsidR="003866E0" w:rsidRPr="009D3FB3">
        <w:t xml:space="preserve"> </w:t>
      </w:r>
      <w:r w:rsidR="001C0C08" w:rsidRPr="006C150B">
        <w:t xml:space="preserve">for </w:t>
      </w:r>
      <w:r w:rsidR="001C0C08" w:rsidRPr="006C150B">
        <w:rPr>
          <w:color w:val="000000"/>
        </w:rPr>
        <w:t xml:space="preserve">cholera epidemics predictions linked with weather </w:t>
      </w:r>
      <w:r w:rsidR="005C6C76" w:rsidRPr="006C150B">
        <w:rPr>
          <w:color w:val="000000"/>
        </w:rPr>
        <w:t>variable,</w:t>
      </w:r>
      <w:r w:rsidR="001C0C08" w:rsidRPr="009D3FB3">
        <w:t xml:space="preserve"> but they have not studied with real world data from </w:t>
      </w:r>
      <w:r w:rsidR="001C0C08" w:rsidRPr="006C150B">
        <w:rPr>
          <w:color w:val="000000"/>
        </w:rPr>
        <w:t>health-care systems.</w:t>
      </w:r>
      <w:r w:rsidR="009D3FB3" w:rsidRPr="006C150B">
        <w:rPr>
          <w:color w:val="000000"/>
        </w:rPr>
        <w:t xml:space="preserve"> A</w:t>
      </w:r>
      <w:r w:rsidR="00E265CA" w:rsidRPr="006C150B">
        <w:rPr>
          <w:color w:val="000000"/>
        </w:rPr>
        <w:t xml:space="preserve"> predictive modeling</w:t>
      </w:r>
      <w:r w:rsidR="009D3FB3" w:rsidRPr="006C150B">
        <w:rPr>
          <w:color w:val="000000"/>
        </w:rPr>
        <w:t xml:space="preserve"> for climate change with dengue epidemic</w:t>
      </w:r>
      <w:r w:rsidR="00F95056" w:rsidRPr="006C150B">
        <w:rPr>
          <w:color w:val="000000"/>
        </w:rPr>
        <w:t xml:space="preserve"> [7]</w:t>
      </w:r>
      <w:r w:rsidR="00E265CA" w:rsidRPr="006C150B">
        <w:rPr>
          <w:color w:val="000000"/>
        </w:rPr>
        <w:t xml:space="preserve"> was conducted </w:t>
      </w:r>
      <w:r w:rsidR="00F95056" w:rsidRPr="006C150B">
        <w:rPr>
          <w:color w:val="000000"/>
        </w:rPr>
        <w:t>and concluded that neural</w:t>
      </w:r>
      <w:r w:rsidR="00E265CA" w:rsidRPr="006C150B">
        <w:rPr>
          <w:color w:val="000000"/>
        </w:rPr>
        <w:t xml:space="preserve"> network models</w:t>
      </w:r>
      <w:r w:rsidR="00F95056" w:rsidRPr="006C150B">
        <w:rPr>
          <w:color w:val="000000"/>
        </w:rPr>
        <w:t xml:space="preserve"> (MLP, LSTM, GRU)</w:t>
      </w:r>
      <w:r w:rsidR="00E265CA" w:rsidRPr="006C150B">
        <w:rPr>
          <w:color w:val="000000"/>
        </w:rPr>
        <w:t xml:space="preserve"> </w:t>
      </w:r>
      <w:r w:rsidR="00F95056" w:rsidRPr="006C150B">
        <w:rPr>
          <w:color w:val="000000"/>
        </w:rPr>
        <w:t>significantly outperforms</w:t>
      </w:r>
      <w:r w:rsidR="00E265CA" w:rsidRPr="006C150B">
        <w:rPr>
          <w:color w:val="000000"/>
        </w:rPr>
        <w:t xml:space="preserve"> traditional </w:t>
      </w:r>
      <w:r w:rsidR="00F95056" w:rsidRPr="006C150B">
        <w:rPr>
          <w:color w:val="000000"/>
        </w:rPr>
        <w:t xml:space="preserve">machine learning models but they have not </w:t>
      </w:r>
      <w:r w:rsidR="00A22D00" w:rsidRPr="006C150B">
        <w:rPr>
          <w:color w:val="000000"/>
        </w:rPr>
        <w:t>given</w:t>
      </w:r>
      <w:r w:rsidR="00F95056" w:rsidRPr="006C150B">
        <w:rPr>
          <w:color w:val="000000"/>
        </w:rPr>
        <w:t xml:space="preserve"> analysis </w:t>
      </w:r>
      <w:r w:rsidR="00A22D00" w:rsidRPr="006C150B">
        <w:rPr>
          <w:color w:val="000000"/>
        </w:rPr>
        <w:t xml:space="preserve">background reasoning and no indication of if they tried with optimal hyperparameter settings, since they play </w:t>
      </w:r>
      <w:r w:rsidR="009D3FB3" w:rsidRPr="006C150B">
        <w:rPr>
          <w:color w:val="000000"/>
        </w:rPr>
        <w:t xml:space="preserve">a </w:t>
      </w:r>
      <w:r w:rsidR="00A22D00" w:rsidRPr="006C150B">
        <w:rPr>
          <w:color w:val="000000"/>
        </w:rPr>
        <w:t xml:space="preserve">key role in such modeling. </w:t>
      </w:r>
      <w:r w:rsidR="00A22D00" w:rsidRPr="009D3FB3">
        <w:t>A</w:t>
      </w:r>
      <w:r w:rsidR="00A22D00" w:rsidRPr="00AC6929">
        <w:t xml:space="preserve"> decision-supporting tool [8]</w:t>
      </w:r>
      <w:r w:rsidR="00A22D00" w:rsidRPr="006C150B">
        <w:t xml:space="preserve"> for medical centers and health-care services has been proposed </w:t>
      </w:r>
      <w:r w:rsidR="006B275F" w:rsidRPr="006C150B">
        <w:t xml:space="preserve">for influenza prediction </w:t>
      </w:r>
      <w:r w:rsidR="00A22D00" w:rsidRPr="006C150B">
        <w:t>with limited data for Bel</w:t>
      </w:r>
      <w:r w:rsidR="006B275F" w:rsidRPr="006C150B">
        <w:t>g</w:t>
      </w:r>
      <w:r w:rsidR="00A22D00" w:rsidRPr="006C150B">
        <w:t xml:space="preserve">ium </w:t>
      </w:r>
      <w:r w:rsidR="006B275F" w:rsidRPr="006C150B">
        <w:t>which could be tested with more sophisticated and diverse dataset</w:t>
      </w:r>
      <w:r w:rsidR="00F008CE" w:rsidRPr="006C150B">
        <w:t xml:space="preserve"> and the similar issue noticed in [9] where they conducted their study on performance evaluation of prediction of machine learning models with liver disease </w:t>
      </w:r>
      <w:r w:rsidR="00212C0C" w:rsidRPr="006C150B">
        <w:t>by taking some sample data.</w:t>
      </w:r>
    </w:p>
    <w:p w14:paraId="0A22CF10" w14:textId="746E50A2" w:rsidR="00212C0C" w:rsidRDefault="00212C0C" w:rsidP="002E7BF4">
      <w:pPr>
        <w:spacing w:line="360" w:lineRule="auto"/>
        <w:jc w:val="both"/>
      </w:pPr>
    </w:p>
    <w:p w14:paraId="2A6EC702" w14:textId="5E1E32E0" w:rsidR="00100440" w:rsidRDefault="00212C0C" w:rsidP="00100440">
      <w:pPr>
        <w:spacing w:line="360" w:lineRule="auto"/>
        <w:jc w:val="both"/>
      </w:pPr>
      <w:r w:rsidRPr="00100440">
        <w:t>Lateral Chromatic Aberration can lead people to misjudge information shown on displays</w:t>
      </w:r>
      <w:r w:rsidR="00D70217" w:rsidRPr="00100440">
        <w:t xml:space="preserve">. Researchers of [10] proposed a simple correction method and design guidelines to attain promising results </w:t>
      </w:r>
      <w:r w:rsidR="00D14636" w:rsidRPr="00100440">
        <w:t>but that is limited to certain eyeglasses and some common objects and d</w:t>
      </w:r>
      <w:r w:rsidR="009D3FB3">
        <w:t xml:space="preserve">oes </w:t>
      </w:r>
      <w:r w:rsidR="00D14636" w:rsidRPr="00100440">
        <w:t>n</w:t>
      </w:r>
      <w:r w:rsidR="009D3FB3">
        <w:t>o</w:t>
      </w:r>
      <w:r w:rsidR="00D14636" w:rsidRPr="00100440">
        <w:t xml:space="preserve">t extend </w:t>
      </w:r>
      <w:r w:rsidR="009D3FB3">
        <w:t>to a</w:t>
      </w:r>
      <w:r w:rsidR="009D3FB3" w:rsidRPr="00100440">
        <w:t xml:space="preserve"> </w:t>
      </w:r>
      <w:r w:rsidR="00D14636" w:rsidRPr="00100440">
        <w:t xml:space="preserve">real and generalised environment. </w:t>
      </w:r>
      <w:r w:rsidR="006E6213" w:rsidRPr="00100440">
        <w:rPr>
          <w:color w:val="000000" w:themeColor="text1"/>
        </w:rPr>
        <w:t xml:space="preserve">Color illusions on liquid crystal displays and </w:t>
      </w:r>
      <w:r w:rsidR="006E6213" w:rsidRPr="00100440">
        <w:rPr>
          <w:color w:val="000000" w:themeColor="text1"/>
        </w:rPr>
        <w:lastRenderedPageBreak/>
        <w:t>design guidelines in information visualisation system [11] is investigated with only limited domain experts</w:t>
      </w:r>
      <w:r w:rsidR="006E6213" w:rsidRPr="00100440">
        <w:t xml:space="preserve">.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 xml:space="preserve">displacement, and deformation. </w:t>
      </w:r>
      <w:r w:rsidR="002E7BF4" w:rsidRPr="00100440">
        <w:t xml:space="preserve">Only lateral effect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[12, 13]</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w:t>
      </w:r>
      <w:r w:rsidR="009D3FB3">
        <w:t>for</w:t>
      </w:r>
      <w:r w:rsidR="009D3FB3" w:rsidRPr="00100440">
        <w:t xml:space="preserve"> </w:t>
      </w:r>
      <w:r w:rsidR="00D5196D" w:rsidRPr="00100440">
        <w:t>longitudinal</w:t>
      </w:r>
      <w:r w:rsidR="0097317D" w:rsidRPr="00100440">
        <w:t xml:space="preserve">, </w:t>
      </w:r>
      <w:proofErr w:type="gramStart"/>
      <w:r w:rsidR="0097317D" w:rsidRPr="00100440">
        <w:t>geometric</w:t>
      </w:r>
      <w:proofErr w:type="gramEnd"/>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undergoes with rasterization aliasing effect</w:t>
      </w:r>
      <w:r w:rsidR="003A7C37" w:rsidRPr="00100440">
        <w:t>, interaction with painting metaphor and temporal interpolation</w:t>
      </w:r>
      <w:r w:rsidR="000F498A" w:rsidRPr="00100440">
        <w:t xml:space="preserve"> with event-driven control.</w:t>
      </w:r>
      <w:r w:rsidR="0074659D" w:rsidRPr="00100440">
        <w:t xml:space="preserve"> </w:t>
      </w:r>
    </w:p>
    <w:p w14:paraId="75C8D577" w14:textId="77777777" w:rsidR="00100440" w:rsidRDefault="00100440" w:rsidP="00100440">
      <w:pPr>
        <w:spacing w:line="360" w:lineRule="auto"/>
        <w:jc w:val="both"/>
      </w:pPr>
    </w:p>
    <w:p w14:paraId="35068A95" w14:textId="4792A8C5" w:rsidR="00BE02D1" w:rsidRDefault="006243B3" w:rsidP="00100440">
      <w:pPr>
        <w:spacing w:line="360" w:lineRule="auto"/>
        <w:jc w:val="both"/>
      </w:pPr>
      <w:r w:rsidRPr="00100440">
        <w:t xml:space="preserve">Since most visualizations do not explicitly represent uncertainty information, </w:t>
      </w:r>
      <w:proofErr w:type="spellStart"/>
      <w:r w:rsidRPr="00100440">
        <w:rPr>
          <w:color w:val="000000" w:themeColor="text1"/>
        </w:rPr>
        <w:t>Hullman</w:t>
      </w:r>
      <w:proofErr w:type="spellEnd"/>
      <w:r w:rsidRPr="00100440">
        <w:rPr>
          <w:color w:val="000000" w:themeColor="text1"/>
        </w:rPr>
        <w:t xml:space="preserve"> [36] conducted study and </w:t>
      </w:r>
      <w:r w:rsidR="00AC6929">
        <w:rPr>
          <w:color w:val="000000" w:themeColor="text1"/>
        </w:rPr>
        <w:t>identified compromised</w:t>
      </w:r>
      <w:r w:rsidRPr="00100440">
        <w:rPr>
          <w:color w:val="000000" w:themeColor="text1"/>
        </w:rPr>
        <w:t xml:space="preserve">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 xml:space="preserve">Through a controlled study, Guo et. al [37] found that users experience more confidence </w:t>
      </w:r>
      <w:r w:rsidR="00006613" w:rsidRPr="00100440">
        <w:rPr>
          <w:color w:val="000000" w:themeColor="text1"/>
        </w:rPr>
        <w:t xml:space="preserve">to determine uncertainty values but that requires the participants need to be </w:t>
      </w:r>
      <w:r w:rsidR="00EB2C4A" w:rsidRPr="00100440">
        <w:rPr>
          <w:color w:val="000000" w:themeColor="text1"/>
        </w:rPr>
        <w:t xml:space="preserve">domain experts. </w:t>
      </w:r>
      <w:proofErr w:type="spellStart"/>
      <w:r w:rsidR="00E90B43" w:rsidRPr="00100440">
        <w:rPr>
          <w:rFonts w:eastAsiaTheme="minorHAnsi"/>
          <w:color w:val="000000" w:themeColor="text1"/>
          <w:lang w:val="en-GB" w:eastAsia="en-US"/>
        </w:rPr>
        <w:t>Korporaal</w:t>
      </w:r>
      <w:proofErr w:type="spellEnd"/>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 xml:space="preserve">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ncertainty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 xml:space="preserve">ressure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AC6929">
        <w:rPr>
          <w:rFonts w:eastAsiaTheme="minorHAnsi"/>
          <w:color w:val="000000" w:themeColor="text1"/>
          <w:lang w:val="en-GB" w:eastAsia="en-US"/>
        </w:rPr>
        <w:t>s</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 given brief training</w:t>
      </w:r>
      <w:r w:rsidR="00100440" w:rsidRPr="00100440">
        <w:t xml:space="preserve"> to </w:t>
      </w:r>
      <w:proofErr w:type="gramStart"/>
      <w:r w:rsidR="00100440" w:rsidRPr="00100440">
        <w:t>participant</w:t>
      </w:r>
      <w:r w:rsidR="00AC6929">
        <w:t>s</w:t>
      </w:r>
      <w:proofErr w:type="gramEnd"/>
      <w:r w:rsidR="00AC6929">
        <w:t xml:space="preserve"> and</w:t>
      </w:r>
      <w:r w:rsidR="00100440" w:rsidRPr="00100440">
        <w:t xml:space="preserve">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environment</w:t>
      </w:r>
      <w:r w:rsidR="00AC6929">
        <w:t>s</w:t>
      </w:r>
      <w:r w:rsidR="00BE02D1">
        <w:t xml:space="preserve">. </w:t>
      </w:r>
    </w:p>
    <w:p w14:paraId="38B10AC1" w14:textId="7AF66E51" w:rsidR="00FE0B71" w:rsidRDefault="00FE0B71" w:rsidP="00100440">
      <w:pPr>
        <w:spacing w:line="360" w:lineRule="auto"/>
        <w:jc w:val="both"/>
      </w:pPr>
    </w:p>
    <w:p w14:paraId="3D76DAA3" w14:textId="2DBFE299" w:rsidR="00A171E7" w:rsidRDefault="00173648" w:rsidP="00626E28">
      <w:pPr>
        <w:spacing w:line="360" w:lineRule="auto"/>
        <w:jc w:val="both"/>
        <w:rPr>
          <w:rFonts w:ascii="Times" w:hAnsi="Times"/>
          <w:color w:val="000000" w:themeColor="text1"/>
        </w:rPr>
      </w:pP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proofErr w:type="spellStart"/>
      <w:r w:rsidR="00B34322" w:rsidRPr="00DA7839">
        <w:rPr>
          <w:rFonts w:ascii="Times" w:hAnsi="Times"/>
          <w:color w:val="000000" w:themeColor="text1"/>
        </w:rPr>
        <w:t>MacEachren</w:t>
      </w:r>
      <w:proofErr w:type="spellEnd"/>
      <w:r w:rsidR="00B34322" w:rsidRPr="00DA7839">
        <w:rPr>
          <w:rFonts w:ascii="Times" w:hAnsi="Times"/>
          <w:color w:val="000000" w:themeColor="text1"/>
        </w:rPr>
        <w:t xml:space="preserve"> el al. [44] presents</w:t>
      </w:r>
      <w:r w:rsidR="00B34322">
        <w:rPr>
          <w:rFonts w:ascii="Times" w:hAnsi="Times"/>
          <w:color w:val="000000" w:themeColor="text1"/>
        </w:rPr>
        <w:t xml:space="preserve"> two conceptual perspectives but </w:t>
      </w:r>
      <w:r w:rsidR="009B476F">
        <w:rPr>
          <w:rFonts w:ascii="Times" w:hAnsi="Times"/>
          <w:color w:val="000000" w:themeColor="text1"/>
        </w:rPr>
        <w:t xml:space="preserve">the study does not cover both data and uncertainty at the same symbol and didn’t </w:t>
      </w:r>
      <w:proofErr w:type="gramStart"/>
      <w:r w:rsidR="009B476F">
        <w:rPr>
          <w:rFonts w:ascii="Times" w:hAnsi="Times"/>
          <w:color w:val="000000" w:themeColor="text1"/>
        </w:rPr>
        <w:t>tested</w:t>
      </w:r>
      <w:proofErr w:type="gramEnd"/>
      <w:r w:rsidR="009B476F">
        <w:rPr>
          <w:rFonts w:ascii="Times" w:hAnsi="Times"/>
          <w:color w:val="000000" w:themeColor="text1"/>
        </w:rPr>
        <w:t xml:space="preserve"> the impact of symbol size.</w:t>
      </w:r>
      <w:r w:rsidR="00007B37">
        <w:rPr>
          <w:rFonts w:ascii="Times" w:hAnsi="Times"/>
          <w:color w:val="000000" w:themeColor="text1"/>
        </w:rPr>
        <w:t xml:space="preserve"> </w:t>
      </w:r>
      <w:proofErr w:type="spellStart"/>
      <w:r w:rsidR="00007B37" w:rsidRPr="00DA7839">
        <w:rPr>
          <w:rFonts w:ascii="Times" w:hAnsi="Times"/>
          <w:color w:val="000000" w:themeColor="text1"/>
        </w:rPr>
        <w:t>Reveiro</w:t>
      </w:r>
      <w:proofErr w:type="spellEnd"/>
      <w:r w:rsidR="00007B37" w:rsidRPr="00DA7839">
        <w:rPr>
          <w:rFonts w:ascii="Times" w:hAnsi="Times"/>
          <w:color w:val="000000" w:themeColor="text1"/>
        </w:rPr>
        <w:t xml:space="preserve">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w:t>
      </w:r>
      <w:r w:rsidR="00C70B7A">
        <w:rPr>
          <w:rFonts w:ascii="Times" w:hAnsi="Times"/>
          <w:color w:val="000000" w:themeColor="text1"/>
        </w:rPr>
        <w:t xml:space="preserve">the </w:t>
      </w:r>
      <w:r w:rsidR="00AD7155">
        <w:rPr>
          <w:rFonts w:ascii="Times" w:hAnsi="Times"/>
          <w:color w:val="000000" w:themeColor="text1"/>
        </w:rPr>
        <w:lastRenderedPageBreak/>
        <w:t>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icons with numerical probabilities causes users </w:t>
      </w:r>
      <w:r w:rsidR="00C70B7A">
        <w:rPr>
          <w:rFonts w:ascii="Times" w:hAnsi="Times"/>
          <w:color w:val="000000" w:themeColor="text1"/>
        </w:rPr>
        <w:t xml:space="preserve">to hesitate </w:t>
      </w:r>
      <w:r w:rsidR="00AD7155">
        <w:rPr>
          <w:rFonts w:ascii="Times" w:hAnsi="Times"/>
          <w:color w:val="000000" w:themeColor="text1"/>
        </w:rPr>
        <w:t xml:space="preserve">and </w:t>
      </w:r>
      <w:r w:rsidR="00C70B7A">
        <w:rPr>
          <w:rFonts w:ascii="Times" w:hAnsi="Times"/>
          <w:color w:val="000000" w:themeColor="text1"/>
        </w:rPr>
        <w:t xml:space="preserve">require </w:t>
      </w:r>
      <w:r w:rsidR="00AD7155">
        <w:rPr>
          <w:rFonts w:ascii="Times" w:hAnsi="Times"/>
          <w:color w:val="000000" w:themeColor="text1"/>
        </w:rPr>
        <w:t>additional assi</w:t>
      </w:r>
      <w:r w:rsidR="00C70B7A">
        <w:rPr>
          <w:rFonts w:ascii="Times" w:hAnsi="Times"/>
          <w:color w:val="000000" w:themeColor="text1"/>
        </w:rPr>
        <w:t>s</w:t>
      </w:r>
      <w:r w:rsidR="00AD7155">
        <w:rPr>
          <w:rFonts w:ascii="Times" w:hAnsi="Times"/>
          <w:color w:val="000000" w:themeColor="text1"/>
        </w:rPr>
        <w:t xml:space="preserve">tance.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268B2466" w:rsidR="00DD40D1" w:rsidRPr="00DD40D1" w:rsidRDefault="001517E9" w:rsidP="00DD40D1">
      <w:pPr>
        <w:spacing w:line="360" w:lineRule="auto"/>
        <w:jc w:val="both"/>
      </w:pPr>
      <w:r w:rsidRPr="00014485">
        <w:rPr>
          <w:color w:val="000000" w:themeColor="text1"/>
          <w:lang w:val="en-US"/>
        </w:rPr>
        <w:t>To reduce the computational cost</w:t>
      </w:r>
      <w:r w:rsidRPr="00014485">
        <w:rPr>
          <w:color w:val="000000" w:themeColor="text1"/>
        </w:rPr>
        <w:t xml:space="preserve"> </w:t>
      </w:r>
      <w:proofErr w:type="spellStart"/>
      <w:r w:rsidRPr="00014485">
        <w:rPr>
          <w:color w:val="000000" w:themeColor="text1"/>
        </w:rPr>
        <w:t>Netzel</w:t>
      </w:r>
      <w:proofErr w:type="spellEnd"/>
      <w:r w:rsidRPr="00014485">
        <w:rPr>
          <w:color w:val="000000" w:themeColor="text1"/>
        </w:rPr>
        <w:t xml:space="preserve"> </w:t>
      </w:r>
      <w:r w:rsidRPr="00014485">
        <w:rPr>
          <w:color w:val="000000" w:themeColor="text1"/>
          <w:lang w:val="en-US"/>
        </w:rPr>
        <w:t>et al. [22] introduced particle tracing and line integral convolution that are parallelly and independently used on every pixel of texture but coupling with exponential filter</w:t>
      </w:r>
      <w:r w:rsidR="00C70B7A">
        <w:rPr>
          <w:color w:val="000000" w:themeColor="text1"/>
          <w:lang w:val="en-US"/>
        </w:rPr>
        <w:t>s</w:t>
      </w:r>
      <w:r w:rsidRPr="00014485">
        <w:rPr>
          <w:color w:val="000000" w:themeColor="text1"/>
          <w:lang w:val="en-US"/>
        </w:rPr>
        <w:t xml:space="preserve"> it fails to handle trends appropriately.</w:t>
      </w:r>
      <w:r w:rsidR="00A658B1" w:rsidRPr="00014485">
        <w:rPr>
          <w:color w:val="000000" w:themeColor="text1"/>
          <w:lang w:val="en-US"/>
        </w:rPr>
        <w:t xml:space="preserve"> </w:t>
      </w:r>
      <w:r w:rsidR="00A658B1" w:rsidRPr="00476124">
        <w:t>Texture-based feature tracking technique</w:t>
      </w:r>
      <w:r w:rsidR="00476124">
        <w:t xml:space="preserve"> [23]</w:t>
      </w:r>
      <w:r w:rsidR="00A658B1" w:rsidRPr="00476124">
        <w:t xml:space="preserve"> has been proposed to overcome some limitations of pr</w:t>
      </w:r>
      <w:r w:rsidR="00A658B1" w:rsidRPr="006D6F85">
        <w:t>evious relev</w:t>
      </w:r>
      <w:r w:rsidR="00A658B1" w:rsidRPr="000536B5">
        <w:t xml:space="preserve">ant </w:t>
      </w:r>
      <w:r w:rsidR="00A658B1" w:rsidRPr="00A8454A">
        <w:t xml:space="preserve">studies </w:t>
      </w:r>
      <w:r w:rsidR="00A658B1" w:rsidRPr="0067108F">
        <w:t xml:space="preserve">such as hampering </w:t>
      </w:r>
      <w:r w:rsidR="00A658B1" w:rsidRPr="00014485">
        <w:t xml:space="preserve">illustration and visualization of dynamic changes, but it has </w:t>
      </w:r>
      <w:r w:rsidR="00854CBD" w:rsidRPr="00014485">
        <w:t>drifting</w:t>
      </w:r>
      <w:r w:rsidR="00A658B1" w:rsidRPr="00014485">
        <w:t xml:space="preserve"> problem</w:t>
      </w:r>
      <w:r w:rsidR="00C70B7A">
        <w:t>s</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proofErr w:type="spellStart"/>
      <w:r w:rsidR="006D6F85" w:rsidRPr="002650E8">
        <w:rPr>
          <w:rFonts w:ascii="Times" w:hAnsi="Times"/>
          <w:color w:val="000000" w:themeColor="text1"/>
        </w:rPr>
        <w:t>utili</w:t>
      </w:r>
      <w:proofErr w:type="spellEnd"/>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w:t>
      </w:r>
      <w:r w:rsidR="00C70B7A">
        <w:rPr>
          <w:rFonts w:ascii="Times" w:hAnsi="Times"/>
          <w:color w:val="000000" w:themeColor="text1"/>
        </w:rPr>
        <w:t xml:space="preserve">determining the </w:t>
      </w:r>
      <w:r w:rsidR="00602BC0">
        <w:rPr>
          <w:rFonts w:ascii="Times" w:hAnsi="Times"/>
          <w:color w:val="000000" w:themeColor="text1"/>
        </w:rPr>
        <w:t xml:space="preserve">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t>
      </w:r>
      <w:r w:rsidR="00C4180C">
        <w:rPr>
          <w:rFonts w:ascii="Times" w:hAnsi="Times" w:cs="Arial"/>
          <w:color w:val="000000" w:themeColor="text1"/>
          <w:shd w:val="clear" w:color="auto" w:fill="FFFFFF"/>
          <w:lang w:val="en-US"/>
        </w:rPr>
        <w:t>with well-studied</w:t>
      </w:r>
      <w:r w:rsidR="00A8454A">
        <w:rPr>
          <w:rFonts w:ascii="Times" w:hAnsi="Times" w:cs="Arial"/>
          <w:color w:val="000000" w:themeColor="text1"/>
          <w:shd w:val="clear" w:color="auto" w:fill="FFFFFF"/>
          <w:lang w:val="en-US"/>
        </w:rPr>
        <w:t xml:space="preserve">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w:t>
      </w:r>
      <w:r w:rsidR="00C4180C">
        <w:t>(</w:t>
      </w:r>
      <w:r w:rsidR="0067108F" w:rsidRPr="0067108F">
        <w:t>height, regularity, and density</w:t>
      </w:r>
      <w:r w:rsidR="00C4180C">
        <w:t>)</w:t>
      </w:r>
      <w:r w:rsidR="0067108F" w:rsidRPr="0067108F">
        <w:t xml:space="preserve"> to form perceptual texture elements (or </w:t>
      </w:r>
      <w:proofErr w:type="spellStart"/>
      <w:r w:rsidR="0067108F" w:rsidRPr="0067108F">
        <w:t>pexels</w:t>
      </w:r>
      <w:proofErr w:type="spellEnd"/>
      <w:r w:rsidR="0067108F" w:rsidRPr="0067108F">
        <w:t xml:space="preserve">) </w:t>
      </w:r>
      <w:r w:rsidR="0067108F">
        <w:t xml:space="preserve">but </w:t>
      </w:r>
      <w:r w:rsidR="00C4180C">
        <w:t xml:space="preserve">did </w:t>
      </w:r>
      <w:r w:rsidR="000E7C01">
        <w:t>not</w:t>
      </w:r>
      <w:r w:rsidR="0067108F">
        <w:t xml:space="preserve"> </w:t>
      </w:r>
      <w:r w:rsidR="0067108F" w:rsidRPr="0067108F">
        <w:t>investigate</w:t>
      </w:r>
      <w:r w:rsidR="000E7C01">
        <w:t xml:space="preserve">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C4180C">
        <w:t xml:space="preserve">In </w:t>
      </w:r>
      <w:r w:rsidR="00DD40D1" w:rsidRPr="002650E8">
        <w:rPr>
          <w:rStyle w:val="blue-tooltip"/>
          <w:rFonts w:ascii="Times" w:hAnsi="Times" w:cs="Arial"/>
          <w:color w:val="000000" w:themeColor="text1"/>
          <w:shd w:val="clear" w:color="auto" w:fill="FFFFFF"/>
        </w:rPr>
        <w:t xml:space="preserve">R.P. </w:t>
      </w:r>
      <w:proofErr w:type="spellStart"/>
      <w:r w:rsidR="00DD40D1" w:rsidRPr="002650E8">
        <w:rPr>
          <w:rStyle w:val="blue-tooltip"/>
          <w:rFonts w:ascii="Times" w:hAnsi="Times" w:cs="Arial"/>
          <w:color w:val="000000" w:themeColor="text1"/>
          <w:shd w:val="clear" w:color="auto" w:fill="FFFFFF"/>
        </w:rPr>
        <w:t>Botchen</w:t>
      </w:r>
      <w:proofErr w:type="spellEnd"/>
      <w:r w:rsidR="00DD40D1">
        <w:rPr>
          <w:rStyle w:val="blue-tooltip"/>
          <w:rFonts w:ascii="Times" w:hAnsi="Times" w:cs="Arial"/>
          <w:color w:val="000000" w:themeColor="text1"/>
          <w:shd w:val="clear" w:color="auto" w:fill="FFFFFF"/>
        </w:rPr>
        <w:t xml:space="preserve"> et al. [29</w:t>
      </w:r>
      <w:r w:rsidR="00C4180C">
        <w:t>], they propose a</w:t>
      </w:r>
      <w:r w:rsidR="00DD40D1" w:rsidRPr="00DD40D1">
        <w:t xml:space="preserve">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3FC88B71">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68726E5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49169673">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6976" behindDoc="0" locked="0" layoutInCell="1" allowOverlap="1" wp14:anchorId="57D9ED19" wp14:editId="02968EE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F9ADD" id="Right Arrow 57" o:spid="_x0000_s1026" type="#_x0000_t13" style="position:absolute;margin-left:215.1pt;margin-top:100.2pt;width:11.75pt;height:13.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64F4CE37">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0C4135F">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1A449DC2">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E7A81D8" w14:textId="77777777" w:rsidR="003C6924" w:rsidRDefault="003C6924" w:rsidP="003C6924">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Default="003C6924" w:rsidP="003C6924">
      <w:pPr>
        <w:tabs>
          <w:tab w:val="left" w:pos="720"/>
        </w:tabs>
        <w:spacing w:line="360" w:lineRule="auto"/>
        <w:jc w:val="both"/>
        <w:rPr>
          <w:rFonts w:eastAsiaTheme="minorHAnsi"/>
          <w:b/>
          <w:bCs/>
          <w:lang w:val="en-GB" w:eastAsia="en-US"/>
        </w:rPr>
      </w:pPr>
      <w:r>
        <w:rPr>
          <w:rFonts w:eastAsiaTheme="minorHAnsi"/>
          <w:b/>
          <w:bCs/>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3224435B"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Uncertainty visualisation is one of the complex task</w:t>
      </w:r>
      <w:r>
        <w:rPr>
          <w:color w:val="212121"/>
          <w:shd w:val="clear" w:color="auto" w:fill="FFFFFF"/>
        </w:rPr>
        <w:t>s</w:t>
      </w:r>
      <w:r w:rsidRPr="00224FA2">
        <w:rPr>
          <w:color w:val="212121"/>
          <w:shd w:val="clear" w:color="auto" w:fill="FFFFFF"/>
        </w:rPr>
        <w:t xml:space="preserve"> in </w:t>
      </w:r>
      <w:r>
        <w:rPr>
          <w:color w:val="212121"/>
          <w:shd w:val="clear" w:color="auto" w:fill="FFFFFF"/>
        </w:rPr>
        <w:t xml:space="preserve">the </w:t>
      </w:r>
      <w:r w:rsidRPr="00224FA2">
        <w:rPr>
          <w:color w:val="212121"/>
          <w:shd w:val="clear" w:color="auto" w:fill="FFFFFF"/>
        </w:rPr>
        <w:t xml:space="preserve">visualisation domain, so 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 xml:space="preserve">and so on. Since our research domain is </w:t>
      </w:r>
      <w:r>
        <w:rPr>
          <w:color w:val="212121"/>
          <w:shd w:val="clear" w:color="auto" w:fill="FFFFFF"/>
        </w:rPr>
        <w:t>i</w:t>
      </w:r>
      <w:r w:rsidRPr="00224FA2">
        <w:rPr>
          <w:color w:val="212121"/>
          <w:shd w:val="clear" w:color="auto" w:fill="FFFFFF"/>
        </w:rPr>
        <w:t>n visualisation,</w:t>
      </w:r>
      <w:r>
        <w:rPr>
          <w:color w:val="212121"/>
          <w:shd w:val="clear" w:color="auto" w:fill="FFFFFF"/>
        </w:rPr>
        <w:t xml:space="preserve"> we have done a within-subject comparative study with the following measures:</w:t>
      </w:r>
    </w:p>
    <w:p w14:paraId="4ECAF659" w14:textId="77777777" w:rsidR="003C6924" w:rsidRDefault="003C6924" w:rsidP="003C6924">
      <w:pPr>
        <w:pStyle w:val="ListParagraph"/>
        <w:numPr>
          <w:ilvl w:val="0"/>
          <w:numId w:val="33"/>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3C6924">
      <w:pPr>
        <w:pStyle w:val="ListParagraph"/>
        <w:numPr>
          <w:ilvl w:val="0"/>
          <w:numId w:val="33"/>
        </w:numPr>
        <w:spacing w:line="360" w:lineRule="auto"/>
        <w:jc w:val="both"/>
        <w:rPr>
          <w:color w:val="212121"/>
          <w:shd w:val="clear" w:color="auto" w:fill="FFFFFF"/>
        </w:rPr>
      </w:pPr>
      <w:r>
        <w:rPr>
          <w:color w:val="212121"/>
          <w:shd w:val="clear" w:color="auto" w:fill="FFFFFF"/>
        </w:rPr>
        <w:t>Error Rate</w:t>
      </w:r>
    </w:p>
    <w:p w14:paraId="4B7D6ECF" w14:textId="2D233105" w:rsidR="00344599" w:rsidRPr="00CD4FF5" w:rsidRDefault="003C6924" w:rsidP="00CD4FF5">
      <w:pPr>
        <w:pStyle w:val="ListParagraph"/>
        <w:numPr>
          <w:ilvl w:val="0"/>
          <w:numId w:val="33"/>
        </w:numPr>
        <w:spacing w:line="360" w:lineRule="auto"/>
        <w:jc w:val="both"/>
        <w:rPr>
          <w:color w:val="212121"/>
          <w:shd w:val="clear" w:color="auto" w:fill="FFFFFF"/>
        </w:rPr>
      </w:pPr>
      <w:r>
        <w:rPr>
          <w:color w:val="212121"/>
          <w:shd w:val="clear" w:color="auto" w:fill="FFFFFF"/>
        </w:rPr>
        <w:t>Subjective assessment (NASA-TLX, SUS)</w:t>
      </w:r>
    </w:p>
    <w:p w14:paraId="653F595E" w14:textId="1C37DDE2" w:rsidR="00CD4FF5"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 xml:space="preserve">performance is predominantly measured in terms of objectively measurable metrics such as time and error rate, yet it is also possible to measure subjective performance such as work quality </w:t>
      </w:r>
      <w:proofErr w:type="gramStart"/>
      <w:r w:rsidR="00344599" w:rsidRPr="00344599">
        <w:t>as long as</w:t>
      </w:r>
      <w:proofErr w:type="gramEnd"/>
      <w:r w:rsidR="00344599" w:rsidRPr="00344599">
        <w:t xml:space="preserve"> the metrics can be objectively assessed.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Default="003C6924" w:rsidP="00CD4FF5">
      <w:pPr>
        <w:pStyle w:val="NormalWeb"/>
        <w:spacing w:line="360" w:lineRule="auto"/>
        <w:jc w:val="both"/>
        <w:rPr>
          <w:color w:val="212121"/>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77777777"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77777777"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We have found a publication </w:t>
      </w:r>
      <w:proofErr w:type="spellStart"/>
      <w:r>
        <w:t>Correll</w:t>
      </w:r>
      <w:proofErr w:type="spellEnd"/>
      <w:r>
        <w:t xml:space="preserve"> et al. [35]</w:t>
      </w:r>
      <w:r>
        <w:rPr>
          <w:rFonts w:ascii="Times" w:hAnsi="Times"/>
          <w:color w:val="000000" w:themeColor="text1"/>
        </w:rPr>
        <w:t xml:space="preserve"> that also visualises uncertainty in an alternate fashion called </w:t>
      </w:r>
      <w:r w:rsidRPr="00615D32">
        <w:t>Value-Suppressing Uncertainty Palettes</w:t>
      </w:r>
      <w:r>
        <w:t xml:space="preserve"> (VSUP).</w:t>
      </w:r>
      <w:r>
        <w:rPr>
          <w:rFonts w:ascii="Times" w:hAnsi="Times"/>
          <w:color w:val="000000" w:themeColor="text1"/>
        </w:rPr>
        <w:t xml:space="preserve"> So, the prime goal of this study is to compare of chromatic aberration with that existing approach VSUP.</w:t>
      </w:r>
      <w:r w:rsidDel="00942ECF">
        <w:rPr>
          <w:rFonts w:ascii="Times" w:hAnsi="Times"/>
          <w:color w:val="000000" w:themeColor="text1"/>
        </w:rPr>
        <w:t xml:space="preserve"> </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How Visualising Uncertainty with Chromatic Aberration works in web platform compare to VSUP</w:t>
      </w:r>
      <w:r>
        <w:rPr>
          <w:rFonts w:eastAsiaTheme="minorHAnsi"/>
          <w:lang w:val="en-GB" w:eastAsia="en-US"/>
        </w:rPr>
        <w:t xml:space="preserve"> in terms of user perception and detection accuracy?</w:t>
      </w:r>
    </w:p>
    <w:p w14:paraId="1B41F00D"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77777777" w:rsidR="003C6924" w:rsidRPr="005D6C8A" w:rsidRDefault="003C6924" w:rsidP="003C6924">
      <w:pPr>
        <w:pStyle w:val="ListParagraph"/>
        <w:numPr>
          <w:ilvl w:val="0"/>
          <w:numId w:val="27"/>
        </w:numPr>
        <w:autoSpaceDE w:val="0"/>
        <w:autoSpaceDN w:val="0"/>
        <w:adjustRightInd w:val="0"/>
        <w:spacing w:line="360" w:lineRule="auto"/>
        <w:rPr>
          <w:rFonts w:eastAsiaTheme="minorHAnsi"/>
          <w:lang w:val="en-GB" w:eastAsia="en-US"/>
        </w:rPr>
      </w:pPr>
      <w:r>
        <w:rPr>
          <w:rFonts w:eastAsiaTheme="minorHAnsi"/>
          <w:lang w:val="en-GB" w:eastAsia="en-US"/>
        </w:rPr>
        <w:t xml:space="preserve">How do the two </w:t>
      </w:r>
      <w:proofErr w:type="gramStart"/>
      <w:r>
        <w:rPr>
          <w:rFonts w:eastAsiaTheme="minorHAnsi"/>
          <w:lang w:val="en-GB" w:eastAsia="en-US"/>
        </w:rPr>
        <w:t>representation</w:t>
      </w:r>
      <w:proofErr w:type="gramEnd"/>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77777777" w:rsidR="003C6924" w:rsidRDefault="003C6924" w:rsidP="003C6924">
      <w:pPr>
        <w:spacing w:line="360" w:lineRule="auto"/>
        <w:jc w:val="both"/>
        <w:rPr>
          <w:color w:val="000000" w:themeColor="text1"/>
        </w:rPr>
      </w:pPr>
      <w:r>
        <w:rPr>
          <w:color w:val="000000" w:themeColor="text1"/>
        </w:rPr>
        <w:t>We have developed a dynamic webpage with the content of study materials to seamlessly conduct the study session entirely remotely online. It helped to save both participant’s and researcher’s travelling time to meet in a common place and eliminate the risk of health issues due to pandemic which was still guide restriction at the time the study was designed and submitted to ethics. That’s why it was mandatory for each participant to have a Computer/Laptop and a fast 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77777777" w:rsidR="003C6924" w:rsidRDefault="003C6924" w:rsidP="003C6924">
      <w:pPr>
        <w:spacing w:line="360" w:lineRule="auto"/>
        <w:jc w:val="both"/>
        <w:rPr>
          <w:color w:val="000000" w:themeColor="text1"/>
        </w:rPr>
      </w:pPr>
      <w:r w:rsidRPr="007E0844">
        <w:rPr>
          <w:color w:val="000000" w:themeColor="text1"/>
        </w:rPr>
        <w:t>The webpage is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77777777"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that does not work properly in Google Chrome/ Safari. It is a well-known issue that they can’t render the blended color properly and when there are large number of cells with color blending in a chart, Chrome 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6B78A58B"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As already noted, VSUP is the closest publication that also presented a technique for uncertainty visualisation but that uses only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3C6924">
      <w:pPr>
        <w:pStyle w:val="ListParagraph"/>
        <w:numPr>
          <w:ilvl w:val="0"/>
          <w:numId w:val="25"/>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1AD484FF" w14:textId="122652E9" w:rsidR="003C6924" w:rsidRDefault="003C6924" w:rsidP="003C6924">
      <w:pPr>
        <w:pStyle w:val="ListParagraph"/>
        <w:spacing w:line="360" w:lineRule="auto"/>
        <w:jc w:val="both"/>
        <w:rPr>
          <w:color w:val="000000" w:themeColor="text1"/>
        </w:rPr>
      </w:pPr>
    </w:p>
    <w:p w14:paraId="63477B4D" w14:textId="48521DD3" w:rsidR="00DE197A" w:rsidRDefault="00DE197A" w:rsidP="003C6924">
      <w:pPr>
        <w:pStyle w:val="ListParagraph"/>
        <w:spacing w:line="360" w:lineRule="auto"/>
        <w:jc w:val="both"/>
        <w:rPr>
          <w:color w:val="000000" w:themeColor="text1"/>
        </w:rPr>
      </w:pPr>
    </w:p>
    <w:p w14:paraId="114F143A" w14:textId="21C7B01E" w:rsidR="00DE197A" w:rsidRDefault="00DE197A" w:rsidP="003C6924">
      <w:pPr>
        <w:pStyle w:val="ListParagraph"/>
        <w:spacing w:line="360" w:lineRule="auto"/>
        <w:jc w:val="both"/>
        <w:rPr>
          <w:color w:val="000000" w:themeColor="text1"/>
        </w:rPr>
      </w:pPr>
    </w:p>
    <w:p w14:paraId="04BC2779" w14:textId="414305C1" w:rsidR="00DE197A" w:rsidRDefault="00DE197A" w:rsidP="003C6924">
      <w:pPr>
        <w:pStyle w:val="ListParagraph"/>
        <w:spacing w:line="360" w:lineRule="auto"/>
        <w:jc w:val="both"/>
        <w:rPr>
          <w:color w:val="000000" w:themeColor="text1"/>
        </w:rPr>
      </w:pPr>
    </w:p>
    <w:p w14:paraId="43408AD0" w14:textId="1E1A3544" w:rsidR="00DE197A" w:rsidRDefault="00DE197A" w:rsidP="003C6924">
      <w:pPr>
        <w:pStyle w:val="ListParagraph"/>
        <w:spacing w:line="360" w:lineRule="auto"/>
        <w:jc w:val="both"/>
        <w:rPr>
          <w:color w:val="000000" w:themeColor="text1"/>
        </w:rPr>
      </w:pPr>
    </w:p>
    <w:p w14:paraId="6E7A3429" w14:textId="61300D84" w:rsidR="00DE197A" w:rsidRDefault="00DE197A" w:rsidP="003C6924">
      <w:pPr>
        <w:pStyle w:val="ListParagraph"/>
        <w:spacing w:line="360" w:lineRule="auto"/>
        <w:jc w:val="both"/>
        <w:rPr>
          <w:color w:val="000000" w:themeColor="text1"/>
        </w:rPr>
      </w:pPr>
    </w:p>
    <w:p w14:paraId="0B836E47" w14:textId="4C2A4DCB" w:rsidR="00DE197A" w:rsidRDefault="00DE197A" w:rsidP="003C6924">
      <w:pPr>
        <w:pStyle w:val="ListParagraph"/>
        <w:spacing w:line="360" w:lineRule="auto"/>
        <w:jc w:val="both"/>
        <w:rPr>
          <w:color w:val="000000" w:themeColor="text1"/>
        </w:rPr>
      </w:pPr>
    </w:p>
    <w:p w14:paraId="0DF740D6" w14:textId="617F0E48" w:rsidR="00DE197A" w:rsidRDefault="00DE197A" w:rsidP="003C6924">
      <w:pPr>
        <w:pStyle w:val="ListParagraph"/>
        <w:spacing w:line="360" w:lineRule="auto"/>
        <w:jc w:val="both"/>
        <w:rPr>
          <w:color w:val="000000" w:themeColor="text1"/>
        </w:rPr>
      </w:pPr>
    </w:p>
    <w:p w14:paraId="6253D75E" w14:textId="457A0A9D" w:rsidR="00DE197A" w:rsidRDefault="00DE197A" w:rsidP="003C6924">
      <w:pPr>
        <w:pStyle w:val="ListParagraph"/>
        <w:spacing w:line="360" w:lineRule="auto"/>
        <w:jc w:val="both"/>
        <w:rPr>
          <w:color w:val="000000" w:themeColor="text1"/>
        </w:rPr>
      </w:pPr>
    </w:p>
    <w:p w14:paraId="75F5FE3A" w14:textId="77777777" w:rsidR="00DE197A" w:rsidRPr="00713E9B" w:rsidRDefault="00DE197A" w:rsidP="003C6924">
      <w:pPr>
        <w:pStyle w:val="ListParagraph"/>
        <w:spacing w:line="360" w:lineRule="auto"/>
        <w:jc w:val="both"/>
        <w:rPr>
          <w:color w:val="000000" w:themeColor="text1"/>
        </w:rPr>
      </w:pPr>
    </w:p>
    <w:p w14:paraId="65FEFCAE" w14:textId="77777777" w:rsidR="003C6924" w:rsidRPr="00D25B21" w:rsidRDefault="003C6924" w:rsidP="003C6924">
      <w:pPr>
        <w:spacing w:line="360" w:lineRule="auto"/>
        <w:jc w:val="both"/>
        <w:rPr>
          <w:b/>
          <w:bCs/>
          <w:color w:val="000000" w:themeColor="text1"/>
        </w:rPr>
      </w:pPr>
      <w:r w:rsidRPr="00D25B21">
        <w:rPr>
          <w:b/>
          <w:bCs/>
          <w:color w:val="000000" w:themeColor="text1"/>
        </w:rPr>
        <w:lastRenderedPageBreak/>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600EAF40" w:rsidR="003C6924" w:rsidRPr="0006192C" w:rsidRDefault="003C6924" w:rsidP="003C6924">
      <w:pPr>
        <w:pStyle w:val="Heading2"/>
        <w:spacing w:line="360" w:lineRule="auto"/>
        <w:jc w:val="both"/>
      </w:pPr>
      <w:r w:rsidRPr="00A5587B">
        <w:rPr>
          <w:rFonts w:ascii="Times New Roman" w:hAnsi="Times New Roman" w:cs="Times New Roman"/>
          <w:color w:val="000000" w:themeColor="text1"/>
          <w:sz w:val="24"/>
          <w:szCs w:val="24"/>
        </w:rPr>
        <w:t>Each component consists of eight questions</w:t>
      </w:r>
      <w:r>
        <w:rPr>
          <w:rFonts w:ascii="Times New Roman" w:hAnsi="Times New Roman" w:cs="Times New Roman"/>
          <w:color w:val="000000" w:themeColor="text1"/>
          <w:sz w:val="24"/>
          <w:szCs w:val="24"/>
        </w:rPr>
        <w:t>.</w:t>
      </w:r>
      <w:r w:rsidRPr="00A5587B">
        <w:rPr>
          <w:rFonts w:ascii="Times New Roman" w:hAnsi="Times New Roman" w:cs="Times New Roman"/>
          <w:color w:val="000000" w:themeColor="text1"/>
          <w:sz w:val="24"/>
          <w:szCs w:val="24"/>
        </w:rPr>
        <w:t xml:space="preserve"> The order of the questions is selected randomly that means no two participant</w:t>
      </w:r>
      <w:r>
        <w:rPr>
          <w:rFonts w:ascii="Times New Roman" w:hAnsi="Times New Roman" w:cs="Times New Roman"/>
          <w:color w:val="000000" w:themeColor="text1"/>
          <w:sz w:val="24"/>
          <w:szCs w:val="24"/>
        </w:rPr>
        <w:t>s</w:t>
      </w:r>
      <w:r w:rsidRPr="00A5587B">
        <w:rPr>
          <w:rFonts w:ascii="Times New Roman" w:hAnsi="Times New Roman" w:cs="Times New Roman"/>
          <w:color w:val="000000" w:themeColor="text1"/>
          <w:sz w:val="24"/>
          <w:szCs w:val="24"/>
        </w:rPr>
        <w:t xml:space="preserve"> would get the questions in same order and the components </w:t>
      </w:r>
      <w:r>
        <w:rPr>
          <w:rFonts w:ascii="Times New Roman" w:hAnsi="Times New Roman" w:cs="Times New Roman"/>
          <w:color w:val="000000" w:themeColor="text1"/>
          <w:sz w:val="24"/>
          <w:szCs w:val="24"/>
        </w:rPr>
        <w:t>themselves</w:t>
      </w:r>
      <w:r w:rsidRPr="00A5587B">
        <w:rPr>
          <w:rFonts w:ascii="Times New Roman" w:hAnsi="Times New Roman" w:cs="Times New Roman"/>
          <w:color w:val="000000" w:themeColor="text1"/>
          <w:sz w:val="24"/>
          <w:szCs w:val="24"/>
        </w:rPr>
        <w:t xml:space="preserve"> were presented to the participant in “</w:t>
      </w:r>
      <w:r w:rsidRPr="00A5587B">
        <w:rPr>
          <w:rFonts w:ascii="Times New Roman" w:hAnsi="Times New Roman" w:cs="Times New Roman"/>
          <w:color w:val="000000"/>
          <w:sz w:val="24"/>
          <w:szCs w:val="24"/>
        </w:rPr>
        <w:t xml:space="preserve">Balanced Latin Squares” method of </w:t>
      </w:r>
      <w:r w:rsidRPr="00A5587B">
        <w:rPr>
          <w:rFonts w:ascii="Times New Roman" w:hAnsi="Times New Roman" w:cs="Times New Roman"/>
          <w:color w:val="000000" w:themeColor="text1"/>
          <w:sz w:val="24"/>
          <w:szCs w:val="24"/>
        </w:rPr>
        <w:t xml:space="preserve">counter balancing mechanism proposed </w:t>
      </w:r>
      <w:r w:rsidRPr="00A5587B">
        <w:rPr>
          <w:rFonts w:ascii="Times New Roman" w:hAnsi="Times New Roman" w:cs="Times New Roman"/>
          <w:color w:val="000000"/>
          <w:sz w:val="24"/>
          <w:szCs w:val="24"/>
        </w:rPr>
        <w:t xml:space="preserve">[67] to give equal emphasis to each component </w:t>
      </w:r>
      <w:r>
        <w:rPr>
          <w:rFonts w:ascii="Times New Roman" w:hAnsi="Times New Roman" w:cs="Times New Roman"/>
          <w:color w:val="000000"/>
          <w:sz w:val="24"/>
          <w:szCs w:val="24"/>
        </w:rPr>
        <w:t>throughout</w:t>
      </w:r>
      <w:r w:rsidRPr="00A5587B">
        <w:rPr>
          <w:rFonts w:ascii="Times New Roman" w:hAnsi="Times New Roman" w:cs="Times New Roman"/>
          <w:color w:val="000000"/>
          <w:sz w:val="24"/>
          <w:szCs w:val="24"/>
        </w:rPr>
        <w:t xml:space="preserve"> the study</w:t>
      </w:r>
      <w:r>
        <w:rPr>
          <w:rFonts w:ascii="Times New Roman" w:hAnsi="Times New Roman" w:cs="Times New Roman"/>
          <w:color w:val="000000"/>
          <w:sz w:val="24"/>
          <w:szCs w:val="24"/>
        </w:rPr>
        <w:t xml:space="preserve"> and balance the learning effect.</w:t>
      </w:r>
      <w:r w:rsidRPr="00A5587B">
        <w:rPr>
          <w:rFonts w:ascii="Times New Roman" w:hAnsi="Times New Roman" w:cs="Times New Roman"/>
          <w:b/>
          <w:bCs/>
          <w:color w:val="000000"/>
          <w:sz w:val="24"/>
          <w:szCs w:val="24"/>
        </w:rPr>
        <w:t xml:space="preserve"> </w:t>
      </w:r>
      <w:r w:rsidRPr="0006192C">
        <w:rPr>
          <w:rFonts w:ascii="Times New Roman" w:hAnsi="Times New Roman" w:cs="Times New Roman"/>
          <w:color w:val="000000"/>
          <w:sz w:val="24"/>
          <w:szCs w:val="24"/>
        </w:rPr>
        <w:t xml:space="preserve">We have explained in detail about the study </w:t>
      </w:r>
      <w:r w:rsidR="007E79D7">
        <w:rPr>
          <w:rFonts w:ascii="Times New Roman" w:hAnsi="Times New Roman" w:cs="Times New Roman"/>
          <w:color w:val="000000"/>
          <w:sz w:val="24"/>
          <w:szCs w:val="24"/>
        </w:rPr>
        <w:t>design</w:t>
      </w:r>
      <w:r w:rsidR="000D49FF">
        <w:rPr>
          <w:rFonts w:ascii="Times New Roman" w:hAnsi="Times New Roman" w:cs="Times New Roman"/>
          <w:color w:val="000000"/>
          <w:sz w:val="24"/>
          <w:szCs w:val="24"/>
        </w:rPr>
        <w:t xml:space="preserve"> and questionnaire</w:t>
      </w:r>
      <w:r w:rsidR="007E79D7" w:rsidRPr="0006192C">
        <w:rPr>
          <w:rFonts w:ascii="Times New Roman" w:hAnsi="Times New Roman" w:cs="Times New Roman"/>
          <w:color w:val="000000"/>
          <w:sz w:val="24"/>
          <w:szCs w:val="24"/>
        </w:rPr>
        <w:t xml:space="preserve"> </w:t>
      </w:r>
      <w:r w:rsidRPr="0006192C">
        <w:rPr>
          <w:rFonts w:ascii="Times New Roman" w:hAnsi="Times New Roman" w:cs="Times New Roman"/>
          <w:color w:val="000000"/>
          <w:sz w:val="24"/>
          <w:szCs w:val="24"/>
        </w:rPr>
        <w:t xml:space="preserve">in </w:t>
      </w:r>
      <w:r w:rsidRPr="000D49FF">
        <w:rPr>
          <w:rFonts w:ascii="Times New Roman" w:hAnsi="Times New Roman" w:cs="Times New Roman"/>
          <w:color w:val="000000" w:themeColor="text1"/>
          <w:sz w:val="24"/>
          <w:szCs w:val="24"/>
        </w:rPr>
        <w:t>Appendix-</w:t>
      </w:r>
      <w:r w:rsidR="000D49FF">
        <w:rPr>
          <w:rFonts w:ascii="Times New Roman" w:hAnsi="Times New Roman" w:cs="Times New Roman"/>
          <w:color w:val="000000" w:themeColor="text1"/>
          <w:sz w:val="24"/>
          <w:szCs w:val="24"/>
        </w:rPr>
        <w:t>E</w:t>
      </w:r>
      <w:r w:rsidR="007E79D7" w:rsidRPr="000D49FF">
        <w:rPr>
          <w:rFonts w:ascii="Times New Roman" w:hAnsi="Times New Roman" w:cs="Times New Roman"/>
          <w:color w:val="000000" w:themeColor="text1"/>
          <w:sz w:val="24"/>
          <w:szCs w:val="24"/>
        </w:rPr>
        <w:t xml:space="preserve"> </w:t>
      </w:r>
      <w:r w:rsidRPr="0006192C">
        <w:rPr>
          <w:rFonts w:ascii="Times New Roman" w:hAnsi="Times New Roman" w:cs="Times New Roman"/>
          <w:color w:val="000000"/>
          <w:sz w:val="24"/>
          <w:szCs w:val="24"/>
        </w:rPr>
        <w:t xml:space="preserve">but </w:t>
      </w:r>
      <w:r>
        <w:rPr>
          <w:rFonts w:ascii="Times New Roman" w:hAnsi="Times New Roman" w:cs="Times New Roman"/>
          <w:color w:val="000000"/>
          <w:sz w:val="24"/>
          <w:szCs w:val="24"/>
        </w:rPr>
        <w:t>for reference Figure 6.1 shows</w:t>
      </w:r>
      <w:r w:rsidRPr="0006192C">
        <w:rPr>
          <w:rFonts w:ascii="Times New Roman" w:hAnsi="Times New Roman" w:cs="Times New Roman"/>
          <w:color w:val="000000"/>
          <w:sz w:val="24"/>
          <w:szCs w:val="24"/>
        </w:rPr>
        <w:t xml:space="preserve"> an example of balanced</w:t>
      </w:r>
      <w:r>
        <w:rPr>
          <w:rFonts w:ascii="Times New Roman" w:hAnsi="Times New Roman" w:cs="Times New Roman"/>
          <w:color w:val="000000"/>
          <w:sz w:val="24"/>
          <w:szCs w:val="24"/>
        </w:rPr>
        <w:t>-</w:t>
      </w:r>
      <w:proofErr w:type="spellStart"/>
      <w:r w:rsidRPr="0006192C">
        <w:rPr>
          <w:rFonts w:ascii="Times New Roman" w:hAnsi="Times New Roman" w:cs="Times New Roman"/>
          <w:color w:val="000000"/>
          <w:sz w:val="24"/>
          <w:szCs w:val="24"/>
        </w:rPr>
        <w:t>latin</w:t>
      </w:r>
      <w:proofErr w:type="spellEnd"/>
      <w:r>
        <w:rPr>
          <w:rFonts w:ascii="Times New Roman" w:hAnsi="Times New Roman" w:cs="Times New Roman"/>
          <w:color w:val="000000"/>
          <w:sz w:val="24"/>
          <w:szCs w:val="24"/>
        </w:rPr>
        <w:t>-</w:t>
      </w:r>
      <w:r w:rsidRPr="0006192C">
        <w:rPr>
          <w:rFonts w:ascii="Times New Roman" w:hAnsi="Times New Roman" w:cs="Times New Roman"/>
          <w:color w:val="000000"/>
          <w:sz w:val="24"/>
          <w:szCs w:val="24"/>
        </w:rPr>
        <w:t>square.</w:t>
      </w:r>
    </w:p>
    <w:p w14:paraId="1DC81E09" w14:textId="77777777" w:rsidR="003C6924" w:rsidRDefault="003C6924" w:rsidP="003C6924">
      <w:r w:rsidRPr="00D16D24">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77777777" w:rsidR="003C6924" w:rsidRDefault="003C6924" w:rsidP="003C6924">
      <w:pPr>
        <w:spacing w:line="360" w:lineRule="auto"/>
        <w:jc w:val="both"/>
        <w:rPr>
          <w:color w:val="000000" w:themeColor="text1"/>
        </w:rPr>
      </w:pPr>
      <w:r w:rsidRPr="00D25B21">
        <w:rPr>
          <w:color w:val="000000" w:themeColor="text1"/>
        </w:rPr>
        <w:t>If we consider 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77777777"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77777777"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proofErr w:type="spellStart"/>
      <w:r>
        <w:rPr>
          <w:color w:val="000000"/>
        </w:rPr>
        <w:t>latin</w:t>
      </w:r>
      <w:proofErr w:type="spellEnd"/>
      <w:r>
        <w:rPr>
          <w:color w:val="000000"/>
        </w:rPr>
        <w:t xml:space="preserve">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Pr="00D25B21">
        <w:rPr>
          <w:i/>
          <w:iCs/>
          <w:color w:val="000000"/>
        </w:rPr>
        <w:t>balanced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lastRenderedPageBreak/>
        <w:t>Let us consider the following abbreviation of the modules to easier accommodation in tabular representation of task arrangement of user study:</w:t>
      </w:r>
    </w:p>
    <w:p w14:paraId="3359E80A" w14:textId="75DAD0C8" w:rsidR="00DE197A" w:rsidRDefault="003C6924" w:rsidP="003C6924">
      <w:pPr>
        <w:spacing w:line="360" w:lineRule="auto"/>
        <w:jc w:val="both"/>
        <w:rPr>
          <w:color w:val="000000"/>
        </w:rPr>
      </w:pPr>
      <w:proofErr w:type="spellStart"/>
      <w:r>
        <w:rPr>
          <w:color w:val="000000"/>
        </w:rPr>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734F7B">
        <w:trPr>
          <w:trHeight w:val="227"/>
        </w:trPr>
        <w:tc>
          <w:tcPr>
            <w:tcW w:w="988" w:type="dxa"/>
            <w:shd w:val="clear" w:color="auto" w:fill="FFFFFF" w:themeFill="background1"/>
          </w:tcPr>
          <w:p w14:paraId="60C729D5" w14:textId="77777777" w:rsidR="003C6924" w:rsidRPr="00734F7B" w:rsidRDefault="003C6924" w:rsidP="00010FC0">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734F7B">
            <w:pPr>
              <w:spacing w:line="360" w:lineRule="auto"/>
              <w:jc w:val="center"/>
              <w:rPr>
                <w:sz w:val="20"/>
                <w:szCs w:val="20"/>
              </w:rPr>
            </w:pPr>
            <w:r w:rsidRPr="00734F7B">
              <w:rPr>
                <w:sz w:val="20"/>
                <w:szCs w:val="20"/>
              </w:rPr>
              <w:t>CB =&gt; CG =&gt; VG =&gt; VB</w:t>
            </w:r>
          </w:p>
        </w:tc>
        <w:tc>
          <w:tcPr>
            <w:tcW w:w="4626" w:type="dxa"/>
            <w:shd w:val="clear" w:color="auto" w:fill="FFFFFF" w:themeFill="background1"/>
          </w:tcPr>
          <w:p w14:paraId="3E20C229" w14:textId="77777777" w:rsidR="003C6924" w:rsidRPr="00734F7B" w:rsidRDefault="003C6924" w:rsidP="00010FC0">
            <w:pPr>
              <w:spacing w:line="360" w:lineRule="auto"/>
              <w:jc w:val="center"/>
              <w:rPr>
                <w:sz w:val="20"/>
                <w:szCs w:val="20"/>
              </w:rPr>
            </w:pPr>
            <w:r w:rsidRPr="00734F7B">
              <w:rPr>
                <w:sz w:val="20"/>
                <w:szCs w:val="20"/>
              </w:rPr>
              <w:t>Q1, Q2, Q3, Q4, Q5, Q6, Q7, Q8</w:t>
            </w:r>
          </w:p>
        </w:tc>
      </w:tr>
      <w:tr w:rsidR="003C6924" w14:paraId="703801E4" w14:textId="77777777" w:rsidTr="00DE197A">
        <w:trPr>
          <w:trHeight w:val="227"/>
        </w:trPr>
        <w:tc>
          <w:tcPr>
            <w:tcW w:w="988" w:type="dxa"/>
            <w:shd w:val="clear" w:color="auto" w:fill="FFFFFF" w:themeFill="background1"/>
          </w:tcPr>
          <w:p w14:paraId="76C140F5" w14:textId="77777777" w:rsidR="003C6924" w:rsidRPr="00734F7B" w:rsidRDefault="003C6924" w:rsidP="00010FC0">
            <w:pPr>
              <w:spacing w:line="360" w:lineRule="auto"/>
              <w:jc w:val="center"/>
              <w:rPr>
                <w:sz w:val="20"/>
                <w:szCs w:val="20"/>
              </w:rPr>
            </w:pPr>
            <w:r w:rsidRPr="00734F7B">
              <w:rPr>
                <w:sz w:val="20"/>
                <w:szCs w:val="20"/>
              </w:rPr>
              <w:t>P5</w:t>
            </w:r>
          </w:p>
        </w:tc>
        <w:tc>
          <w:tcPr>
            <w:tcW w:w="3402" w:type="dxa"/>
            <w:vMerge/>
            <w:shd w:val="clear" w:color="auto" w:fill="FFFFFF" w:themeFill="background1"/>
          </w:tcPr>
          <w:p w14:paraId="6EE5FBC6"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07F8D60A" w14:textId="77777777" w:rsidR="003C6924" w:rsidRPr="00734F7B" w:rsidRDefault="003C6924" w:rsidP="00010FC0">
            <w:pPr>
              <w:spacing w:line="360" w:lineRule="auto"/>
              <w:jc w:val="center"/>
              <w:rPr>
                <w:sz w:val="20"/>
                <w:szCs w:val="20"/>
              </w:rPr>
            </w:pPr>
            <w:r w:rsidRPr="00734F7B">
              <w:rPr>
                <w:sz w:val="20"/>
                <w:szCs w:val="20"/>
              </w:rPr>
              <w:t>Q2, Q3, Q1, Q5, Q4, Q7, Q8, Q6</w:t>
            </w:r>
          </w:p>
        </w:tc>
      </w:tr>
      <w:tr w:rsidR="003C6924" w14:paraId="3ACBB0FF" w14:textId="77777777" w:rsidTr="00DE197A">
        <w:trPr>
          <w:trHeight w:val="227"/>
        </w:trPr>
        <w:tc>
          <w:tcPr>
            <w:tcW w:w="988" w:type="dxa"/>
            <w:shd w:val="clear" w:color="auto" w:fill="FFFFFF" w:themeFill="background1"/>
          </w:tcPr>
          <w:p w14:paraId="2FAD73E0" w14:textId="77777777" w:rsidR="003C6924" w:rsidRPr="00734F7B" w:rsidRDefault="003C6924" w:rsidP="00010FC0">
            <w:pPr>
              <w:spacing w:line="360" w:lineRule="auto"/>
              <w:jc w:val="center"/>
              <w:rPr>
                <w:sz w:val="20"/>
                <w:szCs w:val="20"/>
              </w:rPr>
            </w:pPr>
            <w:r w:rsidRPr="00734F7B">
              <w:rPr>
                <w:sz w:val="20"/>
                <w:szCs w:val="20"/>
              </w:rPr>
              <w:t>P9</w:t>
            </w:r>
          </w:p>
        </w:tc>
        <w:tc>
          <w:tcPr>
            <w:tcW w:w="3402" w:type="dxa"/>
            <w:vMerge/>
            <w:shd w:val="clear" w:color="auto" w:fill="FFFFFF" w:themeFill="background1"/>
          </w:tcPr>
          <w:p w14:paraId="2C432F85"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2882BE4F" w14:textId="77777777" w:rsidR="003C6924" w:rsidRPr="00734F7B" w:rsidRDefault="003C6924" w:rsidP="00010FC0">
            <w:pPr>
              <w:spacing w:line="360" w:lineRule="auto"/>
              <w:jc w:val="center"/>
              <w:rPr>
                <w:sz w:val="20"/>
                <w:szCs w:val="20"/>
              </w:rPr>
            </w:pPr>
            <w:r w:rsidRPr="00734F7B">
              <w:rPr>
                <w:sz w:val="20"/>
                <w:szCs w:val="20"/>
              </w:rPr>
              <w:t>Q4, Q2, Q3, Q8, Q5, Q6, Q7, Q1</w:t>
            </w:r>
          </w:p>
        </w:tc>
      </w:tr>
      <w:tr w:rsidR="003C6924" w14:paraId="32D79A0F" w14:textId="77777777" w:rsidTr="00DE197A">
        <w:trPr>
          <w:trHeight w:val="227"/>
        </w:trPr>
        <w:tc>
          <w:tcPr>
            <w:tcW w:w="988" w:type="dxa"/>
            <w:shd w:val="clear" w:color="auto" w:fill="FFFFFF" w:themeFill="background1"/>
          </w:tcPr>
          <w:p w14:paraId="3351E760" w14:textId="77777777" w:rsidR="003C6924" w:rsidRPr="00734F7B" w:rsidRDefault="003C6924" w:rsidP="00010FC0">
            <w:pPr>
              <w:spacing w:line="360" w:lineRule="auto"/>
              <w:jc w:val="center"/>
              <w:rPr>
                <w:sz w:val="20"/>
                <w:szCs w:val="20"/>
              </w:rPr>
            </w:pPr>
            <w:r w:rsidRPr="00734F7B">
              <w:rPr>
                <w:sz w:val="20"/>
                <w:szCs w:val="20"/>
              </w:rPr>
              <w:t>P13</w:t>
            </w:r>
          </w:p>
        </w:tc>
        <w:tc>
          <w:tcPr>
            <w:tcW w:w="3402" w:type="dxa"/>
            <w:vMerge/>
            <w:shd w:val="clear" w:color="auto" w:fill="FFFFFF" w:themeFill="background1"/>
          </w:tcPr>
          <w:p w14:paraId="68262550"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1A726D4B" w14:textId="77777777" w:rsidR="003C6924" w:rsidRPr="00734F7B" w:rsidRDefault="003C6924" w:rsidP="00010FC0">
            <w:pPr>
              <w:spacing w:line="360" w:lineRule="auto"/>
              <w:jc w:val="center"/>
              <w:rPr>
                <w:sz w:val="20"/>
                <w:szCs w:val="20"/>
              </w:rPr>
            </w:pPr>
            <w:r w:rsidRPr="00734F7B">
              <w:rPr>
                <w:sz w:val="20"/>
                <w:szCs w:val="20"/>
              </w:rPr>
              <w:t>Q1, Q3, Q2, Q4, Q6, Q7, Q5, Q8</w:t>
            </w:r>
          </w:p>
        </w:tc>
      </w:tr>
      <w:tr w:rsidR="003C6924" w14:paraId="6B4C942C" w14:textId="77777777" w:rsidTr="00DE197A">
        <w:trPr>
          <w:trHeight w:val="227"/>
        </w:trPr>
        <w:tc>
          <w:tcPr>
            <w:tcW w:w="988" w:type="dxa"/>
            <w:shd w:val="clear" w:color="auto" w:fill="FFFFFF" w:themeFill="background1"/>
          </w:tcPr>
          <w:p w14:paraId="143DF3B0" w14:textId="77777777" w:rsidR="003C6924" w:rsidRPr="00734F7B" w:rsidRDefault="003C6924" w:rsidP="00010FC0">
            <w:pPr>
              <w:spacing w:line="360" w:lineRule="auto"/>
              <w:jc w:val="center"/>
              <w:rPr>
                <w:sz w:val="20"/>
                <w:szCs w:val="20"/>
              </w:rPr>
            </w:pPr>
            <w:r w:rsidRPr="00734F7B">
              <w:rPr>
                <w:sz w:val="20"/>
                <w:szCs w:val="20"/>
              </w:rPr>
              <w:t>P17</w:t>
            </w:r>
          </w:p>
        </w:tc>
        <w:tc>
          <w:tcPr>
            <w:tcW w:w="3402" w:type="dxa"/>
            <w:vMerge/>
            <w:shd w:val="clear" w:color="auto" w:fill="FFFFFF" w:themeFill="background1"/>
          </w:tcPr>
          <w:p w14:paraId="27BA704B"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3672C06B" w14:textId="77777777" w:rsidR="003C6924" w:rsidRPr="00734F7B" w:rsidRDefault="003C6924" w:rsidP="00010FC0">
            <w:pPr>
              <w:spacing w:line="360" w:lineRule="auto"/>
              <w:jc w:val="center"/>
              <w:rPr>
                <w:sz w:val="20"/>
                <w:szCs w:val="20"/>
              </w:rPr>
            </w:pPr>
            <w:r w:rsidRPr="00734F7B">
              <w:rPr>
                <w:sz w:val="20"/>
                <w:szCs w:val="20"/>
              </w:rPr>
              <w:t>Q6, Q4, Q7, Q3, Q8, Q2, Q1, Q5</w:t>
            </w:r>
          </w:p>
        </w:tc>
      </w:tr>
      <w:tr w:rsidR="003C6924" w14:paraId="4B3C0992" w14:textId="77777777" w:rsidTr="00DE197A">
        <w:trPr>
          <w:trHeight w:val="227"/>
        </w:trPr>
        <w:tc>
          <w:tcPr>
            <w:tcW w:w="988" w:type="dxa"/>
            <w:shd w:val="clear" w:color="auto" w:fill="FFFFFF" w:themeFill="background1"/>
          </w:tcPr>
          <w:p w14:paraId="73DD4AE0" w14:textId="77777777" w:rsidR="003C6924" w:rsidRPr="00734F7B" w:rsidRDefault="003C6924" w:rsidP="00010FC0">
            <w:pPr>
              <w:spacing w:line="360" w:lineRule="auto"/>
              <w:jc w:val="center"/>
              <w:rPr>
                <w:sz w:val="20"/>
                <w:szCs w:val="20"/>
              </w:rPr>
            </w:pPr>
            <w:r w:rsidRPr="00734F7B">
              <w:rPr>
                <w:sz w:val="20"/>
                <w:szCs w:val="20"/>
              </w:rPr>
              <w:t>P21</w:t>
            </w:r>
          </w:p>
        </w:tc>
        <w:tc>
          <w:tcPr>
            <w:tcW w:w="3402" w:type="dxa"/>
            <w:vMerge/>
            <w:shd w:val="clear" w:color="auto" w:fill="FFFFFF" w:themeFill="background1"/>
          </w:tcPr>
          <w:p w14:paraId="0B8E6CFD"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71F7D1E4" w14:textId="77777777" w:rsidR="003C6924" w:rsidRPr="00734F7B" w:rsidRDefault="003C6924" w:rsidP="00010FC0">
            <w:pPr>
              <w:spacing w:line="360" w:lineRule="auto"/>
              <w:jc w:val="center"/>
              <w:rPr>
                <w:sz w:val="20"/>
                <w:szCs w:val="20"/>
              </w:rPr>
            </w:pPr>
            <w:r w:rsidRPr="00734F7B">
              <w:rPr>
                <w:sz w:val="20"/>
                <w:szCs w:val="20"/>
              </w:rPr>
              <w:t>Q4, Q3, Q2, Q1, Q5, Q7, Q6, Q8</w:t>
            </w:r>
          </w:p>
        </w:tc>
      </w:tr>
      <w:tr w:rsidR="003C6924" w14:paraId="0665676C" w14:textId="77777777" w:rsidTr="00DE197A">
        <w:trPr>
          <w:trHeight w:val="227"/>
        </w:trPr>
        <w:tc>
          <w:tcPr>
            <w:tcW w:w="988" w:type="dxa"/>
            <w:shd w:val="clear" w:color="auto" w:fill="FFFFFF" w:themeFill="background1"/>
          </w:tcPr>
          <w:p w14:paraId="5947F5B0" w14:textId="77777777" w:rsidR="003C6924" w:rsidRPr="00734F7B" w:rsidRDefault="003C6924" w:rsidP="00010FC0">
            <w:pPr>
              <w:spacing w:line="360" w:lineRule="auto"/>
              <w:jc w:val="center"/>
              <w:rPr>
                <w:sz w:val="20"/>
                <w:szCs w:val="20"/>
              </w:rPr>
            </w:pPr>
            <w:r w:rsidRPr="00734F7B">
              <w:rPr>
                <w:sz w:val="20"/>
                <w:szCs w:val="20"/>
              </w:rPr>
              <w:t>P25</w:t>
            </w:r>
          </w:p>
        </w:tc>
        <w:tc>
          <w:tcPr>
            <w:tcW w:w="3402" w:type="dxa"/>
            <w:vMerge/>
            <w:shd w:val="clear" w:color="auto" w:fill="FFFFFF" w:themeFill="background1"/>
          </w:tcPr>
          <w:p w14:paraId="38A93E00"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4FBC5067" w14:textId="77777777" w:rsidR="003C6924" w:rsidRPr="00734F7B" w:rsidRDefault="003C6924" w:rsidP="00010FC0">
            <w:pPr>
              <w:spacing w:line="360" w:lineRule="auto"/>
              <w:jc w:val="center"/>
              <w:rPr>
                <w:sz w:val="20"/>
                <w:szCs w:val="20"/>
              </w:rPr>
            </w:pPr>
            <w:r w:rsidRPr="00734F7B">
              <w:rPr>
                <w:sz w:val="20"/>
                <w:szCs w:val="20"/>
              </w:rPr>
              <w:t>Q3, Q1, Q5, Q4, Q2, Q7, Q8, Q6</w:t>
            </w:r>
          </w:p>
        </w:tc>
      </w:tr>
      <w:tr w:rsidR="003C6924" w14:paraId="7E007C22" w14:textId="77777777" w:rsidTr="00DE197A">
        <w:trPr>
          <w:trHeight w:val="227"/>
        </w:trPr>
        <w:tc>
          <w:tcPr>
            <w:tcW w:w="988" w:type="dxa"/>
            <w:shd w:val="clear" w:color="auto" w:fill="FFFFFF" w:themeFill="background1"/>
          </w:tcPr>
          <w:p w14:paraId="7B3D5234" w14:textId="77777777" w:rsidR="003C6924" w:rsidRPr="00734F7B" w:rsidRDefault="003C6924" w:rsidP="00010FC0">
            <w:pPr>
              <w:spacing w:line="360" w:lineRule="auto"/>
              <w:jc w:val="center"/>
              <w:rPr>
                <w:sz w:val="20"/>
                <w:szCs w:val="20"/>
              </w:rPr>
            </w:pPr>
            <w:r w:rsidRPr="00734F7B">
              <w:rPr>
                <w:sz w:val="20"/>
                <w:szCs w:val="20"/>
              </w:rPr>
              <w:t>P29</w:t>
            </w:r>
          </w:p>
        </w:tc>
        <w:tc>
          <w:tcPr>
            <w:tcW w:w="3402" w:type="dxa"/>
            <w:vMerge/>
            <w:shd w:val="clear" w:color="auto" w:fill="FFFFFF" w:themeFill="background1"/>
          </w:tcPr>
          <w:p w14:paraId="7A878907"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3CA0C05D" w14:textId="77777777" w:rsidR="003C6924" w:rsidRPr="00734F7B" w:rsidRDefault="003C6924" w:rsidP="00010FC0">
            <w:pPr>
              <w:spacing w:line="360" w:lineRule="auto"/>
              <w:jc w:val="center"/>
              <w:rPr>
                <w:sz w:val="20"/>
                <w:szCs w:val="20"/>
              </w:rPr>
            </w:pPr>
            <w:r w:rsidRPr="00734F7B">
              <w:rPr>
                <w:sz w:val="20"/>
                <w:szCs w:val="20"/>
              </w:rPr>
              <w:t>Q2, Q5, Q1, Q4, Q6, Q8, Q3, Q7</w:t>
            </w:r>
          </w:p>
        </w:tc>
      </w:tr>
      <w:tr w:rsidR="003C6924" w14:paraId="1883EFC5" w14:textId="77777777" w:rsidTr="00DE197A">
        <w:trPr>
          <w:trHeight w:val="227"/>
        </w:trPr>
        <w:tc>
          <w:tcPr>
            <w:tcW w:w="988" w:type="dxa"/>
            <w:shd w:val="clear" w:color="auto" w:fill="FFFFFF" w:themeFill="background1"/>
          </w:tcPr>
          <w:p w14:paraId="54F2470B" w14:textId="77777777" w:rsidR="003C6924" w:rsidRPr="00734F7B" w:rsidRDefault="003C6924" w:rsidP="00010FC0">
            <w:pPr>
              <w:spacing w:line="360" w:lineRule="auto"/>
              <w:jc w:val="center"/>
              <w:rPr>
                <w:sz w:val="20"/>
                <w:szCs w:val="20"/>
              </w:rPr>
            </w:pPr>
            <w:r w:rsidRPr="00734F7B">
              <w:rPr>
                <w:sz w:val="20"/>
                <w:szCs w:val="20"/>
              </w:rPr>
              <w:t>P2</w:t>
            </w:r>
          </w:p>
        </w:tc>
        <w:tc>
          <w:tcPr>
            <w:tcW w:w="3402" w:type="dxa"/>
            <w:vMerge w:val="restart"/>
            <w:shd w:val="clear" w:color="auto" w:fill="FFFFFF" w:themeFill="background1"/>
          </w:tcPr>
          <w:p w14:paraId="6D9C4FA1" w14:textId="77777777" w:rsidR="003C6924" w:rsidRPr="00734F7B" w:rsidRDefault="003C6924" w:rsidP="00010FC0">
            <w:pPr>
              <w:spacing w:line="360" w:lineRule="auto"/>
              <w:jc w:val="center"/>
              <w:rPr>
                <w:sz w:val="20"/>
                <w:szCs w:val="20"/>
              </w:rPr>
            </w:pPr>
          </w:p>
          <w:p w14:paraId="20A7BD24" w14:textId="77777777" w:rsidR="003C6924" w:rsidRPr="00734F7B" w:rsidRDefault="003C6924" w:rsidP="00010FC0">
            <w:pPr>
              <w:spacing w:line="360" w:lineRule="auto"/>
              <w:jc w:val="center"/>
              <w:rPr>
                <w:sz w:val="20"/>
                <w:szCs w:val="20"/>
              </w:rPr>
            </w:pPr>
          </w:p>
          <w:p w14:paraId="5E0FC60C" w14:textId="77777777" w:rsidR="003C6924" w:rsidRPr="00734F7B" w:rsidRDefault="003C6924" w:rsidP="00010FC0">
            <w:pPr>
              <w:spacing w:line="360" w:lineRule="auto"/>
              <w:jc w:val="center"/>
              <w:rPr>
                <w:sz w:val="20"/>
                <w:szCs w:val="20"/>
              </w:rPr>
            </w:pPr>
          </w:p>
          <w:p w14:paraId="1E2DAE80" w14:textId="77777777" w:rsidR="003C6924" w:rsidRPr="00734F7B" w:rsidRDefault="003C6924" w:rsidP="00010FC0">
            <w:pPr>
              <w:spacing w:line="360" w:lineRule="auto"/>
              <w:jc w:val="center"/>
              <w:rPr>
                <w:sz w:val="20"/>
                <w:szCs w:val="20"/>
              </w:rPr>
            </w:pPr>
          </w:p>
          <w:p w14:paraId="598C2CCE" w14:textId="77777777" w:rsidR="003C6924" w:rsidRPr="00734F7B" w:rsidRDefault="003C6924" w:rsidP="00010FC0">
            <w:pPr>
              <w:spacing w:line="360" w:lineRule="auto"/>
              <w:jc w:val="center"/>
              <w:rPr>
                <w:sz w:val="20"/>
                <w:szCs w:val="20"/>
              </w:rPr>
            </w:pPr>
            <w:r w:rsidRPr="00734F7B">
              <w:rPr>
                <w:sz w:val="20"/>
                <w:szCs w:val="20"/>
              </w:rPr>
              <w:t>CG =&gt; VB =&gt; CB =&gt; VG</w:t>
            </w:r>
          </w:p>
        </w:tc>
        <w:tc>
          <w:tcPr>
            <w:tcW w:w="4626" w:type="dxa"/>
            <w:shd w:val="clear" w:color="auto" w:fill="FFFFFF" w:themeFill="background1"/>
          </w:tcPr>
          <w:p w14:paraId="719FBF89" w14:textId="77777777" w:rsidR="003C6924" w:rsidRPr="00734F7B" w:rsidRDefault="003C6924" w:rsidP="00010FC0">
            <w:pPr>
              <w:spacing w:line="360" w:lineRule="auto"/>
              <w:jc w:val="center"/>
              <w:rPr>
                <w:sz w:val="20"/>
                <w:szCs w:val="20"/>
              </w:rPr>
            </w:pPr>
            <w:r w:rsidRPr="00734F7B">
              <w:rPr>
                <w:sz w:val="20"/>
                <w:szCs w:val="20"/>
              </w:rPr>
              <w:t>Q5, Q4, Q8, Q2, Q1, Q7, Q6, Q3</w:t>
            </w:r>
          </w:p>
        </w:tc>
      </w:tr>
      <w:tr w:rsidR="003C6924" w14:paraId="16B37ACE" w14:textId="77777777" w:rsidTr="00DE197A">
        <w:trPr>
          <w:trHeight w:val="227"/>
        </w:trPr>
        <w:tc>
          <w:tcPr>
            <w:tcW w:w="988" w:type="dxa"/>
            <w:shd w:val="clear" w:color="auto" w:fill="FFFFFF" w:themeFill="background1"/>
          </w:tcPr>
          <w:p w14:paraId="18921BEE" w14:textId="77777777" w:rsidR="003C6924" w:rsidRPr="00734F7B" w:rsidRDefault="003C6924" w:rsidP="00010FC0">
            <w:pPr>
              <w:spacing w:line="360" w:lineRule="auto"/>
              <w:jc w:val="center"/>
              <w:rPr>
                <w:sz w:val="20"/>
                <w:szCs w:val="20"/>
              </w:rPr>
            </w:pPr>
            <w:r w:rsidRPr="00734F7B">
              <w:rPr>
                <w:sz w:val="20"/>
                <w:szCs w:val="20"/>
              </w:rPr>
              <w:t>P6</w:t>
            </w:r>
          </w:p>
        </w:tc>
        <w:tc>
          <w:tcPr>
            <w:tcW w:w="3402" w:type="dxa"/>
            <w:vMerge/>
            <w:shd w:val="clear" w:color="auto" w:fill="FFFFFF" w:themeFill="background1"/>
          </w:tcPr>
          <w:p w14:paraId="38463840"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78E8D154" w14:textId="77777777" w:rsidR="003C6924" w:rsidRPr="00734F7B" w:rsidRDefault="003C6924" w:rsidP="00010FC0">
            <w:pPr>
              <w:spacing w:line="360" w:lineRule="auto"/>
              <w:jc w:val="center"/>
              <w:rPr>
                <w:sz w:val="20"/>
                <w:szCs w:val="20"/>
              </w:rPr>
            </w:pPr>
            <w:r w:rsidRPr="00734F7B">
              <w:rPr>
                <w:sz w:val="20"/>
                <w:szCs w:val="20"/>
              </w:rPr>
              <w:t>Q1, Q5, Q2, Q3, Q4, Q6, Q8, Q7</w:t>
            </w:r>
          </w:p>
        </w:tc>
      </w:tr>
      <w:tr w:rsidR="003C6924" w14:paraId="612382BF" w14:textId="77777777" w:rsidTr="00DE197A">
        <w:trPr>
          <w:trHeight w:val="227"/>
        </w:trPr>
        <w:tc>
          <w:tcPr>
            <w:tcW w:w="988" w:type="dxa"/>
            <w:shd w:val="clear" w:color="auto" w:fill="FFFFFF" w:themeFill="background1"/>
          </w:tcPr>
          <w:p w14:paraId="7E7AEAE7" w14:textId="77777777" w:rsidR="003C6924" w:rsidRPr="00734F7B" w:rsidRDefault="003C6924" w:rsidP="00010FC0">
            <w:pPr>
              <w:spacing w:line="360" w:lineRule="auto"/>
              <w:jc w:val="center"/>
              <w:rPr>
                <w:sz w:val="20"/>
                <w:szCs w:val="20"/>
              </w:rPr>
            </w:pPr>
            <w:r w:rsidRPr="00734F7B">
              <w:rPr>
                <w:sz w:val="20"/>
                <w:szCs w:val="20"/>
              </w:rPr>
              <w:t>P10</w:t>
            </w:r>
          </w:p>
        </w:tc>
        <w:tc>
          <w:tcPr>
            <w:tcW w:w="3402" w:type="dxa"/>
            <w:vMerge/>
            <w:shd w:val="clear" w:color="auto" w:fill="FFFFFF" w:themeFill="background1"/>
          </w:tcPr>
          <w:p w14:paraId="4C92975A"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2EC54637" w14:textId="77777777" w:rsidR="003C6924" w:rsidRPr="00734F7B" w:rsidRDefault="003C6924" w:rsidP="00010FC0">
            <w:pPr>
              <w:spacing w:line="360" w:lineRule="auto"/>
              <w:jc w:val="center"/>
              <w:rPr>
                <w:sz w:val="20"/>
                <w:szCs w:val="20"/>
              </w:rPr>
            </w:pPr>
            <w:r w:rsidRPr="00734F7B">
              <w:rPr>
                <w:sz w:val="20"/>
                <w:szCs w:val="20"/>
              </w:rPr>
              <w:t>Q4, Q2, Q3, Q8, Q5, Q6, Q7, Q1</w:t>
            </w:r>
          </w:p>
        </w:tc>
      </w:tr>
      <w:tr w:rsidR="003C6924" w14:paraId="7CA98F03" w14:textId="77777777" w:rsidTr="00DE197A">
        <w:trPr>
          <w:trHeight w:val="227"/>
        </w:trPr>
        <w:tc>
          <w:tcPr>
            <w:tcW w:w="988" w:type="dxa"/>
            <w:shd w:val="clear" w:color="auto" w:fill="FFFFFF" w:themeFill="background1"/>
          </w:tcPr>
          <w:p w14:paraId="2A5BC044" w14:textId="77777777" w:rsidR="003C6924" w:rsidRPr="00734F7B" w:rsidRDefault="003C6924" w:rsidP="00010FC0">
            <w:pPr>
              <w:spacing w:line="360" w:lineRule="auto"/>
              <w:jc w:val="center"/>
              <w:rPr>
                <w:sz w:val="20"/>
                <w:szCs w:val="20"/>
              </w:rPr>
            </w:pPr>
            <w:r w:rsidRPr="00734F7B">
              <w:rPr>
                <w:sz w:val="20"/>
                <w:szCs w:val="20"/>
              </w:rPr>
              <w:t>P14</w:t>
            </w:r>
          </w:p>
        </w:tc>
        <w:tc>
          <w:tcPr>
            <w:tcW w:w="3402" w:type="dxa"/>
            <w:vMerge/>
            <w:shd w:val="clear" w:color="auto" w:fill="FFFFFF" w:themeFill="background1"/>
          </w:tcPr>
          <w:p w14:paraId="1CEBB33E"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19481064" w14:textId="77777777" w:rsidR="003C6924" w:rsidRPr="00734F7B" w:rsidRDefault="003C6924" w:rsidP="00010FC0">
            <w:pPr>
              <w:spacing w:line="360" w:lineRule="auto"/>
              <w:jc w:val="center"/>
              <w:rPr>
                <w:sz w:val="20"/>
                <w:szCs w:val="20"/>
              </w:rPr>
            </w:pPr>
            <w:r w:rsidRPr="00734F7B">
              <w:rPr>
                <w:sz w:val="20"/>
                <w:szCs w:val="20"/>
              </w:rPr>
              <w:t>Q1, Q3, Q2, Q4, Q6, Q7, Q5, Q8</w:t>
            </w:r>
          </w:p>
        </w:tc>
      </w:tr>
      <w:tr w:rsidR="003C6924" w14:paraId="79B2B9AC" w14:textId="77777777" w:rsidTr="00DE197A">
        <w:trPr>
          <w:trHeight w:val="227"/>
        </w:trPr>
        <w:tc>
          <w:tcPr>
            <w:tcW w:w="988" w:type="dxa"/>
            <w:shd w:val="clear" w:color="auto" w:fill="FFFFFF" w:themeFill="background1"/>
          </w:tcPr>
          <w:p w14:paraId="0FE05942" w14:textId="77777777" w:rsidR="003C6924" w:rsidRPr="00734F7B" w:rsidRDefault="003C6924" w:rsidP="00010FC0">
            <w:pPr>
              <w:spacing w:line="360" w:lineRule="auto"/>
              <w:jc w:val="center"/>
              <w:rPr>
                <w:sz w:val="20"/>
                <w:szCs w:val="20"/>
              </w:rPr>
            </w:pPr>
            <w:r w:rsidRPr="00734F7B">
              <w:rPr>
                <w:sz w:val="20"/>
                <w:szCs w:val="20"/>
              </w:rPr>
              <w:t>P18</w:t>
            </w:r>
          </w:p>
        </w:tc>
        <w:tc>
          <w:tcPr>
            <w:tcW w:w="3402" w:type="dxa"/>
            <w:vMerge/>
            <w:shd w:val="clear" w:color="auto" w:fill="FFFFFF" w:themeFill="background1"/>
          </w:tcPr>
          <w:p w14:paraId="2CCCF37F"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4DA623A8" w14:textId="77777777" w:rsidR="003C6924" w:rsidRPr="00734F7B" w:rsidRDefault="003C6924" w:rsidP="00010FC0">
            <w:pPr>
              <w:spacing w:line="360" w:lineRule="auto"/>
              <w:jc w:val="center"/>
              <w:rPr>
                <w:sz w:val="20"/>
                <w:szCs w:val="20"/>
              </w:rPr>
            </w:pPr>
            <w:r w:rsidRPr="00734F7B">
              <w:rPr>
                <w:sz w:val="20"/>
                <w:szCs w:val="20"/>
              </w:rPr>
              <w:t>Q6, Q4, Q7, Q3, Q8, Q2, Q1, Q5</w:t>
            </w:r>
          </w:p>
        </w:tc>
      </w:tr>
      <w:tr w:rsidR="003C6924" w14:paraId="6263C1DF" w14:textId="77777777" w:rsidTr="00DE197A">
        <w:trPr>
          <w:trHeight w:val="227"/>
        </w:trPr>
        <w:tc>
          <w:tcPr>
            <w:tcW w:w="988" w:type="dxa"/>
            <w:shd w:val="clear" w:color="auto" w:fill="FFFFFF" w:themeFill="background1"/>
          </w:tcPr>
          <w:p w14:paraId="5889ECED" w14:textId="77777777" w:rsidR="003C6924" w:rsidRPr="00734F7B" w:rsidRDefault="003C6924" w:rsidP="00010FC0">
            <w:pPr>
              <w:spacing w:line="360" w:lineRule="auto"/>
              <w:jc w:val="center"/>
              <w:rPr>
                <w:sz w:val="20"/>
                <w:szCs w:val="20"/>
              </w:rPr>
            </w:pPr>
            <w:r w:rsidRPr="00734F7B">
              <w:rPr>
                <w:sz w:val="20"/>
                <w:szCs w:val="20"/>
              </w:rPr>
              <w:t>P22</w:t>
            </w:r>
          </w:p>
        </w:tc>
        <w:tc>
          <w:tcPr>
            <w:tcW w:w="3402" w:type="dxa"/>
            <w:vMerge/>
            <w:shd w:val="clear" w:color="auto" w:fill="FFFFFF" w:themeFill="background1"/>
          </w:tcPr>
          <w:p w14:paraId="3E531A3D"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15225D58" w14:textId="77777777" w:rsidR="003C6924" w:rsidRPr="00734F7B" w:rsidRDefault="003C6924" w:rsidP="00010FC0">
            <w:pPr>
              <w:spacing w:line="360" w:lineRule="auto"/>
              <w:jc w:val="center"/>
              <w:rPr>
                <w:sz w:val="20"/>
                <w:szCs w:val="20"/>
              </w:rPr>
            </w:pPr>
            <w:r w:rsidRPr="00734F7B">
              <w:rPr>
                <w:sz w:val="20"/>
                <w:szCs w:val="20"/>
              </w:rPr>
              <w:t>Q4, Q3, Q2, Q1, Q5, Q7, Q6, Q8</w:t>
            </w:r>
          </w:p>
        </w:tc>
      </w:tr>
      <w:tr w:rsidR="003C6924" w14:paraId="6D06914C" w14:textId="77777777" w:rsidTr="00DE197A">
        <w:trPr>
          <w:trHeight w:val="227"/>
        </w:trPr>
        <w:tc>
          <w:tcPr>
            <w:tcW w:w="988" w:type="dxa"/>
            <w:shd w:val="clear" w:color="auto" w:fill="FFFFFF" w:themeFill="background1"/>
          </w:tcPr>
          <w:p w14:paraId="28117E1A" w14:textId="77777777" w:rsidR="003C6924" w:rsidRPr="00734F7B" w:rsidRDefault="003C6924" w:rsidP="00010FC0">
            <w:pPr>
              <w:spacing w:line="360" w:lineRule="auto"/>
              <w:jc w:val="center"/>
              <w:rPr>
                <w:sz w:val="20"/>
                <w:szCs w:val="20"/>
              </w:rPr>
            </w:pPr>
            <w:r w:rsidRPr="00734F7B">
              <w:rPr>
                <w:sz w:val="20"/>
                <w:szCs w:val="20"/>
              </w:rPr>
              <w:t>P26</w:t>
            </w:r>
          </w:p>
        </w:tc>
        <w:tc>
          <w:tcPr>
            <w:tcW w:w="3402" w:type="dxa"/>
            <w:vMerge/>
            <w:shd w:val="clear" w:color="auto" w:fill="FFFFFF" w:themeFill="background1"/>
          </w:tcPr>
          <w:p w14:paraId="421F691D"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4A1043D1" w14:textId="77777777" w:rsidR="003C6924" w:rsidRPr="00734F7B" w:rsidRDefault="003C6924" w:rsidP="00010FC0">
            <w:pPr>
              <w:spacing w:line="360" w:lineRule="auto"/>
              <w:jc w:val="center"/>
              <w:rPr>
                <w:sz w:val="20"/>
                <w:szCs w:val="20"/>
              </w:rPr>
            </w:pPr>
            <w:r w:rsidRPr="00734F7B">
              <w:rPr>
                <w:sz w:val="20"/>
                <w:szCs w:val="20"/>
              </w:rPr>
              <w:t>Q3, Q1, Q5, Q4, Q2, Q7, Q8, Q6</w:t>
            </w:r>
          </w:p>
        </w:tc>
      </w:tr>
      <w:tr w:rsidR="003C6924" w14:paraId="61A5224C" w14:textId="77777777" w:rsidTr="00DE197A">
        <w:trPr>
          <w:trHeight w:val="227"/>
        </w:trPr>
        <w:tc>
          <w:tcPr>
            <w:tcW w:w="988" w:type="dxa"/>
            <w:shd w:val="clear" w:color="auto" w:fill="FFFFFF" w:themeFill="background1"/>
          </w:tcPr>
          <w:p w14:paraId="300111C9" w14:textId="77777777" w:rsidR="003C6924" w:rsidRPr="00734F7B" w:rsidRDefault="003C6924" w:rsidP="00010FC0">
            <w:pPr>
              <w:spacing w:line="360" w:lineRule="auto"/>
              <w:jc w:val="center"/>
              <w:rPr>
                <w:sz w:val="20"/>
                <w:szCs w:val="20"/>
              </w:rPr>
            </w:pPr>
            <w:r w:rsidRPr="00734F7B">
              <w:rPr>
                <w:sz w:val="20"/>
                <w:szCs w:val="20"/>
              </w:rPr>
              <w:t>P30</w:t>
            </w:r>
          </w:p>
        </w:tc>
        <w:tc>
          <w:tcPr>
            <w:tcW w:w="3402" w:type="dxa"/>
            <w:vMerge/>
            <w:shd w:val="clear" w:color="auto" w:fill="FFFFFF" w:themeFill="background1"/>
          </w:tcPr>
          <w:p w14:paraId="34142B8E"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04D7B0C5" w14:textId="77777777" w:rsidR="003C6924" w:rsidRPr="00734F7B" w:rsidRDefault="003C6924" w:rsidP="00010FC0">
            <w:pPr>
              <w:spacing w:line="360" w:lineRule="auto"/>
              <w:jc w:val="center"/>
              <w:rPr>
                <w:sz w:val="20"/>
                <w:szCs w:val="20"/>
              </w:rPr>
            </w:pPr>
            <w:r w:rsidRPr="00734F7B">
              <w:rPr>
                <w:sz w:val="20"/>
                <w:szCs w:val="20"/>
              </w:rPr>
              <w:t>Q2, Q5, Q1, Q4, Q6, Q8, Q3, Q7</w:t>
            </w:r>
          </w:p>
        </w:tc>
      </w:tr>
      <w:tr w:rsidR="003C6924" w14:paraId="3975F860" w14:textId="77777777" w:rsidTr="00734F7B">
        <w:trPr>
          <w:trHeight w:val="227"/>
        </w:trPr>
        <w:tc>
          <w:tcPr>
            <w:tcW w:w="988" w:type="dxa"/>
            <w:shd w:val="clear" w:color="auto" w:fill="FFFFFF" w:themeFill="background1"/>
          </w:tcPr>
          <w:p w14:paraId="75B46E90" w14:textId="77777777" w:rsidR="003C6924" w:rsidRPr="00734F7B" w:rsidRDefault="003C6924" w:rsidP="00010FC0">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734F7B">
            <w:pPr>
              <w:spacing w:line="360" w:lineRule="auto"/>
              <w:jc w:val="center"/>
              <w:rPr>
                <w:sz w:val="20"/>
                <w:szCs w:val="20"/>
              </w:rPr>
            </w:pPr>
            <w:r w:rsidRPr="00734F7B">
              <w:rPr>
                <w:sz w:val="20"/>
                <w:szCs w:val="20"/>
              </w:rPr>
              <w:t>VB =&gt; VG =&gt; CG =&gt; CB</w:t>
            </w:r>
          </w:p>
        </w:tc>
        <w:tc>
          <w:tcPr>
            <w:tcW w:w="4626" w:type="dxa"/>
            <w:shd w:val="clear" w:color="auto" w:fill="FFFFFF" w:themeFill="background1"/>
          </w:tcPr>
          <w:p w14:paraId="49ED8E39" w14:textId="77777777" w:rsidR="003C6924" w:rsidRPr="00734F7B" w:rsidRDefault="003C6924" w:rsidP="00010FC0">
            <w:pPr>
              <w:spacing w:line="360" w:lineRule="auto"/>
              <w:jc w:val="center"/>
              <w:rPr>
                <w:sz w:val="20"/>
                <w:szCs w:val="20"/>
              </w:rPr>
            </w:pPr>
            <w:r w:rsidRPr="00734F7B">
              <w:rPr>
                <w:sz w:val="20"/>
                <w:szCs w:val="20"/>
              </w:rPr>
              <w:t>Q2, Q1, Q5, Q4, Q3, Q7, Q8, Q6</w:t>
            </w:r>
          </w:p>
        </w:tc>
      </w:tr>
      <w:tr w:rsidR="003C6924" w14:paraId="78BBC94A" w14:textId="77777777" w:rsidTr="00DE197A">
        <w:trPr>
          <w:trHeight w:val="227"/>
        </w:trPr>
        <w:tc>
          <w:tcPr>
            <w:tcW w:w="988" w:type="dxa"/>
            <w:shd w:val="clear" w:color="auto" w:fill="FFFFFF" w:themeFill="background1"/>
          </w:tcPr>
          <w:p w14:paraId="7DC64247" w14:textId="77777777" w:rsidR="003C6924" w:rsidRPr="00734F7B" w:rsidRDefault="003C6924" w:rsidP="00010FC0">
            <w:pPr>
              <w:spacing w:line="360" w:lineRule="auto"/>
              <w:jc w:val="center"/>
              <w:rPr>
                <w:sz w:val="20"/>
                <w:szCs w:val="20"/>
              </w:rPr>
            </w:pPr>
            <w:r w:rsidRPr="00734F7B">
              <w:rPr>
                <w:sz w:val="20"/>
                <w:szCs w:val="20"/>
              </w:rPr>
              <w:t>P7,</w:t>
            </w:r>
          </w:p>
        </w:tc>
        <w:tc>
          <w:tcPr>
            <w:tcW w:w="3402" w:type="dxa"/>
            <w:vMerge/>
            <w:shd w:val="clear" w:color="auto" w:fill="FFFFFF" w:themeFill="background1"/>
          </w:tcPr>
          <w:p w14:paraId="39E9A1F8"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52F76A74" w14:textId="77777777" w:rsidR="003C6924" w:rsidRPr="00734F7B" w:rsidRDefault="003C6924" w:rsidP="00010FC0">
            <w:pPr>
              <w:spacing w:line="360" w:lineRule="auto"/>
              <w:jc w:val="center"/>
              <w:rPr>
                <w:sz w:val="20"/>
                <w:szCs w:val="20"/>
              </w:rPr>
            </w:pPr>
            <w:r w:rsidRPr="00734F7B">
              <w:rPr>
                <w:sz w:val="20"/>
                <w:szCs w:val="20"/>
              </w:rPr>
              <w:t>Q2, Q6, Q1, Q5, Q4, Q7, Q8, Q3</w:t>
            </w:r>
          </w:p>
        </w:tc>
      </w:tr>
      <w:tr w:rsidR="003C6924" w14:paraId="570FD839" w14:textId="77777777" w:rsidTr="00DE197A">
        <w:trPr>
          <w:trHeight w:val="227"/>
        </w:trPr>
        <w:tc>
          <w:tcPr>
            <w:tcW w:w="988" w:type="dxa"/>
            <w:shd w:val="clear" w:color="auto" w:fill="FFFFFF" w:themeFill="background1"/>
          </w:tcPr>
          <w:p w14:paraId="57262453" w14:textId="77777777" w:rsidR="003C6924" w:rsidRPr="00734F7B" w:rsidRDefault="003C6924" w:rsidP="00010FC0">
            <w:pPr>
              <w:spacing w:line="360" w:lineRule="auto"/>
              <w:jc w:val="center"/>
              <w:rPr>
                <w:sz w:val="20"/>
                <w:szCs w:val="20"/>
              </w:rPr>
            </w:pPr>
            <w:r w:rsidRPr="00734F7B">
              <w:rPr>
                <w:sz w:val="20"/>
                <w:szCs w:val="20"/>
              </w:rPr>
              <w:t>P11</w:t>
            </w:r>
          </w:p>
        </w:tc>
        <w:tc>
          <w:tcPr>
            <w:tcW w:w="3402" w:type="dxa"/>
            <w:vMerge/>
            <w:shd w:val="clear" w:color="auto" w:fill="FFFFFF" w:themeFill="background1"/>
          </w:tcPr>
          <w:p w14:paraId="6D4C7B83"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2A2B37FE" w14:textId="77777777" w:rsidR="003C6924" w:rsidRPr="00734F7B" w:rsidRDefault="003C6924" w:rsidP="00010FC0">
            <w:pPr>
              <w:spacing w:line="360" w:lineRule="auto"/>
              <w:jc w:val="center"/>
              <w:rPr>
                <w:sz w:val="20"/>
                <w:szCs w:val="20"/>
              </w:rPr>
            </w:pPr>
            <w:r w:rsidRPr="00734F7B">
              <w:rPr>
                <w:sz w:val="20"/>
                <w:szCs w:val="20"/>
              </w:rPr>
              <w:t>Q4, Q2, Q3, Q8, Q5, Q6, Q1, Q7</w:t>
            </w:r>
          </w:p>
        </w:tc>
      </w:tr>
      <w:tr w:rsidR="003C6924" w14:paraId="0F8C52E9" w14:textId="77777777" w:rsidTr="00DE197A">
        <w:trPr>
          <w:trHeight w:val="227"/>
        </w:trPr>
        <w:tc>
          <w:tcPr>
            <w:tcW w:w="988" w:type="dxa"/>
            <w:shd w:val="clear" w:color="auto" w:fill="FFFFFF" w:themeFill="background1"/>
          </w:tcPr>
          <w:p w14:paraId="15E6F174" w14:textId="77777777" w:rsidR="003C6924" w:rsidRPr="00734F7B" w:rsidRDefault="003C6924" w:rsidP="00010FC0">
            <w:pPr>
              <w:spacing w:line="360" w:lineRule="auto"/>
              <w:jc w:val="center"/>
              <w:rPr>
                <w:sz w:val="20"/>
                <w:szCs w:val="20"/>
              </w:rPr>
            </w:pPr>
            <w:r w:rsidRPr="00734F7B">
              <w:rPr>
                <w:sz w:val="20"/>
                <w:szCs w:val="20"/>
              </w:rPr>
              <w:t>P15</w:t>
            </w:r>
          </w:p>
        </w:tc>
        <w:tc>
          <w:tcPr>
            <w:tcW w:w="3402" w:type="dxa"/>
            <w:vMerge/>
            <w:shd w:val="clear" w:color="auto" w:fill="FFFFFF" w:themeFill="background1"/>
          </w:tcPr>
          <w:p w14:paraId="57C9B473"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701C7A4A" w14:textId="77777777" w:rsidR="003C6924" w:rsidRPr="00734F7B" w:rsidRDefault="003C6924" w:rsidP="00010FC0">
            <w:pPr>
              <w:spacing w:line="360" w:lineRule="auto"/>
              <w:jc w:val="center"/>
              <w:rPr>
                <w:sz w:val="20"/>
                <w:szCs w:val="20"/>
              </w:rPr>
            </w:pPr>
            <w:r w:rsidRPr="00734F7B">
              <w:rPr>
                <w:sz w:val="20"/>
                <w:szCs w:val="20"/>
              </w:rPr>
              <w:t>Q1, Q3, Q2, Q4, Q6, Q7, Q5, Q8</w:t>
            </w:r>
          </w:p>
        </w:tc>
      </w:tr>
      <w:tr w:rsidR="003C6924" w14:paraId="67513EA3" w14:textId="77777777" w:rsidTr="00DE197A">
        <w:trPr>
          <w:trHeight w:val="227"/>
        </w:trPr>
        <w:tc>
          <w:tcPr>
            <w:tcW w:w="988" w:type="dxa"/>
            <w:shd w:val="clear" w:color="auto" w:fill="FFFFFF" w:themeFill="background1"/>
          </w:tcPr>
          <w:p w14:paraId="15556906" w14:textId="77777777" w:rsidR="003C6924" w:rsidRPr="00734F7B" w:rsidRDefault="003C6924" w:rsidP="00010FC0">
            <w:pPr>
              <w:spacing w:line="360" w:lineRule="auto"/>
              <w:jc w:val="center"/>
              <w:rPr>
                <w:sz w:val="20"/>
                <w:szCs w:val="20"/>
              </w:rPr>
            </w:pPr>
            <w:r w:rsidRPr="00734F7B">
              <w:rPr>
                <w:sz w:val="20"/>
                <w:szCs w:val="20"/>
              </w:rPr>
              <w:t>P19</w:t>
            </w:r>
          </w:p>
        </w:tc>
        <w:tc>
          <w:tcPr>
            <w:tcW w:w="3402" w:type="dxa"/>
            <w:vMerge/>
            <w:shd w:val="clear" w:color="auto" w:fill="FFFFFF" w:themeFill="background1"/>
          </w:tcPr>
          <w:p w14:paraId="08AABD63"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193026E8" w14:textId="77777777" w:rsidR="003C6924" w:rsidRPr="00734F7B" w:rsidRDefault="003C6924" w:rsidP="00010FC0">
            <w:pPr>
              <w:spacing w:line="360" w:lineRule="auto"/>
              <w:jc w:val="center"/>
              <w:rPr>
                <w:sz w:val="20"/>
                <w:szCs w:val="20"/>
              </w:rPr>
            </w:pPr>
            <w:r w:rsidRPr="00734F7B">
              <w:rPr>
                <w:sz w:val="20"/>
                <w:szCs w:val="20"/>
              </w:rPr>
              <w:t>Q6, Q4, Q7, Q3, Q8, Q2, Q1, Q5</w:t>
            </w:r>
          </w:p>
        </w:tc>
      </w:tr>
      <w:tr w:rsidR="003C6924" w14:paraId="004F6408" w14:textId="77777777" w:rsidTr="00DE197A">
        <w:trPr>
          <w:trHeight w:val="227"/>
        </w:trPr>
        <w:tc>
          <w:tcPr>
            <w:tcW w:w="988" w:type="dxa"/>
            <w:shd w:val="clear" w:color="auto" w:fill="FFFFFF" w:themeFill="background1"/>
          </w:tcPr>
          <w:p w14:paraId="32DCE16F" w14:textId="77777777" w:rsidR="003C6924" w:rsidRPr="00734F7B" w:rsidRDefault="003C6924" w:rsidP="00010FC0">
            <w:pPr>
              <w:spacing w:line="360" w:lineRule="auto"/>
              <w:jc w:val="center"/>
              <w:rPr>
                <w:sz w:val="20"/>
                <w:szCs w:val="20"/>
              </w:rPr>
            </w:pPr>
            <w:r w:rsidRPr="00734F7B">
              <w:rPr>
                <w:sz w:val="20"/>
                <w:szCs w:val="20"/>
              </w:rPr>
              <w:t>P23</w:t>
            </w:r>
          </w:p>
        </w:tc>
        <w:tc>
          <w:tcPr>
            <w:tcW w:w="3402" w:type="dxa"/>
            <w:vMerge/>
            <w:shd w:val="clear" w:color="auto" w:fill="FFFFFF" w:themeFill="background1"/>
          </w:tcPr>
          <w:p w14:paraId="5EC14094"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36D76521" w14:textId="77777777" w:rsidR="003C6924" w:rsidRPr="00734F7B" w:rsidRDefault="003C6924" w:rsidP="00010FC0">
            <w:pPr>
              <w:spacing w:line="360" w:lineRule="auto"/>
              <w:jc w:val="center"/>
              <w:rPr>
                <w:sz w:val="20"/>
                <w:szCs w:val="20"/>
              </w:rPr>
            </w:pPr>
            <w:r w:rsidRPr="00734F7B">
              <w:rPr>
                <w:sz w:val="20"/>
                <w:szCs w:val="20"/>
              </w:rPr>
              <w:t>Q4, Q3, Q2, Q1, Q5, Q7, Q6, Q8</w:t>
            </w:r>
          </w:p>
        </w:tc>
      </w:tr>
      <w:tr w:rsidR="003C6924" w14:paraId="31237568" w14:textId="77777777" w:rsidTr="00DE197A">
        <w:trPr>
          <w:trHeight w:val="227"/>
        </w:trPr>
        <w:tc>
          <w:tcPr>
            <w:tcW w:w="988" w:type="dxa"/>
            <w:shd w:val="clear" w:color="auto" w:fill="FFFFFF" w:themeFill="background1"/>
          </w:tcPr>
          <w:p w14:paraId="00BD2D80" w14:textId="77777777" w:rsidR="003C6924" w:rsidRPr="00734F7B" w:rsidRDefault="003C6924" w:rsidP="00010FC0">
            <w:pPr>
              <w:spacing w:line="360" w:lineRule="auto"/>
              <w:jc w:val="center"/>
              <w:rPr>
                <w:sz w:val="20"/>
                <w:szCs w:val="20"/>
              </w:rPr>
            </w:pPr>
            <w:r w:rsidRPr="00734F7B">
              <w:rPr>
                <w:sz w:val="20"/>
                <w:szCs w:val="20"/>
              </w:rPr>
              <w:t>P27</w:t>
            </w:r>
          </w:p>
        </w:tc>
        <w:tc>
          <w:tcPr>
            <w:tcW w:w="3402" w:type="dxa"/>
            <w:vMerge/>
            <w:shd w:val="clear" w:color="auto" w:fill="FFFFFF" w:themeFill="background1"/>
          </w:tcPr>
          <w:p w14:paraId="74872984"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0050A701" w14:textId="77777777" w:rsidR="003C6924" w:rsidRPr="00734F7B" w:rsidRDefault="003C6924" w:rsidP="00010FC0">
            <w:pPr>
              <w:spacing w:line="360" w:lineRule="auto"/>
              <w:jc w:val="center"/>
              <w:rPr>
                <w:sz w:val="20"/>
                <w:szCs w:val="20"/>
              </w:rPr>
            </w:pPr>
            <w:r w:rsidRPr="00734F7B">
              <w:rPr>
                <w:sz w:val="20"/>
                <w:szCs w:val="20"/>
              </w:rPr>
              <w:t>Q3, Q1, Q5, Q4, Q2, Q7, Q8, Q6</w:t>
            </w:r>
          </w:p>
        </w:tc>
      </w:tr>
      <w:tr w:rsidR="003C6924" w14:paraId="16886039" w14:textId="77777777" w:rsidTr="00DE197A">
        <w:trPr>
          <w:trHeight w:val="227"/>
        </w:trPr>
        <w:tc>
          <w:tcPr>
            <w:tcW w:w="988" w:type="dxa"/>
            <w:shd w:val="clear" w:color="auto" w:fill="FFFFFF" w:themeFill="background1"/>
          </w:tcPr>
          <w:p w14:paraId="385BD86C" w14:textId="77777777" w:rsidR="003C6924" w:rsidRPr="00734F7B" w:rsidRDefault="003C6924" w:rsidP="00010FC0">
            <w:pPr>
              <w:spacing w:line="360" w:lineRule="auto"/>
              <w:jc w:val="center"/>
              <w:rPr>
                <w:sz w:val="20"/>
                <w:szCs w:val="20"/>
              </w:rPr>
            </w:pPr>
            <w:r w:rsidRPr="00734F7B">
              <w:rPr>
                <w:sz w:val="20"/>
                <w:szCs w:val="20"/>
              </w:rPr>
              <w:t>P31</w:t>
            </w:r>
          </w:p>
        </w:tc>
        <w:tc>
          <w:tcPr>
            <w:tcW w:w="3402" w:type="dxa"/>
            <w:vMerge/>
            <w:shd w:val="clear" w:color="auto" w:fill="FFFFFF" w:themeFill="background1"/>
          </w:tcPr>
          <w:p w14:paraId="368A6D98"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779B2932" w14:textId="77777777" w:rsidR="003C6924" w:rsidRPr="00734F7B" w:rsidRDefault="003C6924" w:rsidP="00010FC0">
            <w:pPr>
              <w:spacing w:line="360" w:lineRule="auto"/>
              <w:jc w:val="center"/>
              <w:rPr>
                <w:sz w:val="20"/>
                <w:szCs w:val="20"/>
              </w:rPr>
            </w:pPr>
            <w:r w:rsidRPr="00734F7B">
              <w:rPr>
                <w:sz w:val="20"/>
                <w:szCs w:val="20"/>
              </w:rPr>
              <w:t>Q2, Q5, Q1, Q4, Q6, Q8, Q3, Q7</w:t>
            </w:r>
          </w:p>
        </w:tc>
      </w:tr>
      <w:tr w:rsidR="003C6924" w14:paraId="4EB5D8D8" w14:textId="77777777" w:rsidTr="00734F7B">
        <w:trPr>
          <w:trHeight w:val="227"/>
        </w:trPr>
        <w:tc>
          <w:tcPr>
            <w:tcW w:w="988" w:type="dxa"/>
            <w:shd w:val="clear" w:color="auto" w:fill="FFFFFF" w:themeFill="background1"/>
          </w:tcPr>
          <w:p w14:paraId="06B3DDD0" w14:textId="77777777" w:rsidR="003C6924" w:rsidRPr="00734F7B" w:rsidRDefault="003C6924" w:rsidP="00010FC0">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734F7B">
            <w:pPr>
              <w:spacing w:line="360" w:lineRule="auto"/>
              <w:jc w:val="center"/>
              <w:rPr>
                <w:sz w:val="20"/>
                <w:szCs w:val="20"/>
              </w:rPr>
            </w:pPr>
            <w:r w:rsidRPr="00734F7B">
              <w:rPr>
                <w:sz w:val="20"/>
                <w:szCs w:val="20"/>
              </w:rPr>
              <w:t>VG =&gt; CB =&gt; VB =&gt; CG</w:t>
            </w:r>
          </w:p>
        </w:tc>
        <w:tc>
          <w:tcPr>
            <w:tcW w:w="4626" w:type="dxa"/>
            <w:shd w:val="clear" w:color="auto" w:fill="FFFFFF" w:themeFill="background1"/>
          </w:tcPr>
          <w:p w14:paraId="7056D853" w14:textId="77777777" w:rsidR="003C6924" w:rsidRPr="00734F7B" w:rsidRDefault="003C6924" w:rsidP="00010FC0">
            <w:pPr>
              <w:spacing w:line="360" w:lineRule="auto"/>
              <w:jc w:val="center"/>
              <w:rPr>
                <w:sz w:val="20"/>
                <w:szCs w:val="20"/>
              </w:rPr>
            </w:pPr>
            <w:r w:rsidRPr="00734F7B">
              <w:rPr>
                <w:sz w:val="20"/>
                <w:szCs w:val="20"/>
              </w:rPr>
              <w:t>Q7, Q8, Q3, Q4, Q5, Q6, Q1, Q2</w:t>
            </w:r>
          </w:p>
        </w:tc>
      </w:tr>
      <w:tr w:rsidR="003C6924" w14:paraId="7825789B" w14:textId="77777777" w:rsidTr="00DE197A">
        <w:trPr>
          <w:trHeight w:val="227"/>
        </w:trPr>
        <w:tc>
          <w:tcPr>
            <w:tcW w:w="988" w:type="dxa"/>
            <w:shd w:val="clear" w:color="auto" w:fill="FFFFFF" w:themeFill="background1"/>
          </w:tcPr>
          <w:p w14:paraId="314CB781" w14:textId="77777777" w:rsidR="003C6924" w:rsidRPr="00734F7B" w:rsidRDefault="003C6924" w:rsidP="00010FC0">
            <w:pPr>
              <w:spacing w:line="360" w:lineRule="auto"/>
              <w:jc w:val="center"/>
              <w:rPr>
                <w:sz w:val="20"/>
                <w:szCs w:val="20"/>
              </w:rPr>
            </w:pPr>
            <w:r w:rsidRPr="00734F7B">
              <w:rPr>
                <w:sz w:val="20"/>
                <w:szCs w:val="20"/>
              </w:rPr>
              <w:t>P8</w:t>
            </w:r>
          </w:p>
        </w:tc>
        <w:tc>
          <w:tcPr>
            <w:tcW w:w="3402" w:type="dxa"/>
            <w:vMerge/>
            <w:shd w:val="clear" w:color="auto" w:fill="FFFFFF" w:themeFill="background1"/>
          </w:tcPr>
          <w:p w14:paraId="67288BF4"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198E0368" w14:textId="77777777" w:rsidR="003C6924" w:rsidRPr="00734F7B" w:rsidRDefault="003C6924" w:rsidP="00010FC0">
            <w:pPr>
              <w:spacing w:line="360" w:lineRule="auto"/>
              <w:jc w:val="center"/>
              <w:rPr>
                <w:sz w:val="20"/>
                <w:szCs w:val="20"/>
              </w:rPr>
            </w:pPr>
            <w:r w:rsidRPr="00734F7B">
              <w:rPr>
                <w:sz w:val="20"/>
                <w:szCs w:val="20"/>
              </w:rPr>
              <w:t>Q2, Q3, Q1, Q5, Q4, Q7, Q8, Q6</w:t>
            </w:r>
          </w:p>
        </w:tc>
      </w:tr>
      <w:tr w:rsidR="003C6924" w14:paraId="724A4764" w14:textId="77777777" w:rsidTr="00DE197A">
        <w:trPr>
          <w:trHeight w:val="227"/>
        </w:trPr>
        <w:tc>
          <w:tcPr>
            <w:tcW w:w="988" w:type="dxa"/>
            <w:shd w:val="clear" w:color="auto" w:fill="FFFFFF" w:themeFill="background1"/>
          </w:tcPr>
          <w:p w14:paraId="5090CB9E" w14:textId="77777777" w:rsidR="003C6924" w:rsidRPr="00734F7B" w:rsidRDefault="003C6924" w:rsidP="00010FC0">
            <w:pPr>
              <w:spacing w:line="360" w:lineRule="auto"/>
              <w:jc w:val="center"/>
              <w:rPr>
                <w:sz w:val="20"/>
                <w:szCs w:val="20"/>
              </w:rPr>
            </w:pPr>
            <w:r w:rsidRPr="00734F7B">
              <w:rPr>
                <w:sz w:val="20"/>
                <w:szCs w:val="20"/>
              </w:rPr>
              <w:t>P12</w:t>
            </w:r>
          </w:p>
        </w:tc>
        <w:tc>
          <w:tcPr>
            <w:tcW w:w="3402" w:type="dxa"/>
            <w:vMerge/>
            <w:shd w:val="clear" w:color="auto" w:fill="FFFFFF" w:themeFill="background1"/>
          </w:tcPr>
          <w:p w14:paraId="5DE0493C"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00665EAA" w14:textId="77777777" w:rsidR="003C6924" w:rsidRPr="00734F7B" w:rsidRDefault="003C6924" w:rsidP="00010FC0">
            <w:pPr>
              <w:spacing w:line="360" w:lineRule="auto"/>
              <w:jc w:val="center"/>
              <w:rPr>
                <w:sz w:val="20"/>
                <w:szCs w:val="20"/>
              </w:rPr>
            </w:pPr>
            <w:r w:rsidRPr="00734F7B">
              <w:rPr>
                <w:sz w:val="20"/>
                <w:szCs w:val="20"/>
              </w:rPr>
              <w:t>Q8, Q2, Q3, Q4, Q5, Q6, Q7, Q1</w:t>
            </w:r>
          </w:p>
        </w:tc>
      </w:tr>
      <w:tr w:rsidR="003C6924" w14:paraId="1989E564" w14:textId="77777777" w:rsidTr="00DE197A">
        <w:trPr>
          <w:trHeight w:val="227"/>
        </w:trPr>
        <w:tc>
          <w:tcPr>
            <w:tcW w:w="988" w:type="dxa"/>
            <w:shd w:val="clear" w:color="auto" w:fill="FFFFFF" w:themeFill="background1"/>
          </w:tcPr>
          <w:p w14:paraId="26A1CAE8" w14:textId="77777777" w:rsidR="003C6924" w:rsidRPr="00734F7B" w:rsidRDefault="003C6924" w:rsidP="00010FC0">
            <w:pPr>
              <w:spacing w:line="360" w:lineRule="auto"/>
              <w:jc w:val="center"/>
              <w:rPr>
                <w:sz w:val="20"/>
                <w:szCs w:val="20"/>
              </w:rPr>
            </w:pPr>
            <w:r w:rsidRPr="00734F7B">
              <w:rPr>
                <w:sz w:val="20"/>
                <w:szCs w:val="20"/>
              </w:rPr>
              <w:t>P16</w:t>
            </w:r>
          </w:p>
        </w:tc>
        <w:tc>
          <w:tcPr>
            <w:tcW w:w="3402" w:type="dxa"/>
            <w:vMerge/>
            <w:shd w:val="clear" w:color="auto" w:fill="FFFFFF" w:themeFill="background1"/>
          </w:tcPr>
          <w:p w14:paraId="27F1E6A5"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062A22E9" w14:textId="77777777" w:rsidR="003C6924" w:rsidRPr="00734F7B" w:rsidRDefault="003C6924" w:rsidP="00010FC0">
            <w:pPr>
              <w:spacing w:line="360" w:lineRule="auto"/>
              <w:jc w:val="center"/>
              <w:rPr>
                <w:sz w:val="20"/>
                <w:szCs w:val="20"/>
              </w:rPr>
            </w:pPr>
            <w:r w:rsidRPr="00734F7B">
              <w:rPr>
                <w:sz w:val="20"/>
                <w:szCs w:val="20"/>
              </w:rPr>
              <w:t>Q1, Q6, Q2, Q4, Q3, Q7, Q5, Q8</w:t>
            </w:r>
          </w:p>
        </w:tc>
      </w:tr>
      <w:tr w:rsidR="003C6924" w14:paraId="7F1A06C1" w14:textId="77777777" w:rsidTr="00DE197A">
        <w:trPr>
          <w:trHeight w:val="227"/>
        </w:trPr>
        <w:tc>
          <w:tcPr>
            <w:tcW w:w="988" w:type="dxa"/>
            <w:shd w:val="clear" w:color="auto" w:fill="FFFFFF" w:themeFill="background1"/>
          </w:tcPr>
          <w:p w14:paraId="5A31EF44" w14:textId="77777777" w:rsidR="003C6924" w:rsidRPr="00734F7B" w:rsidRDefault="003C6924" w:rsidP="00010FC0">
            <w:pPr>
              <w:spacing w:line="360" w:lineRule="auto"/>
              <w:jc w:val="center"/>
              <w:rPr>
                <w:sz w:val="20"/>
                <w:szCs w:val="20"/>
              </w:rPr>
            </w:pPr>
            <w:r w:rsidRPr="00734F7B">
              <w:rPr>
                <w:sz w:val="20"/>
                <w:szCs w:val="20"/>
              </w:rPr>
              <w:t>P20</w:t>
            </w:r>
          </w:p>
        </w:tc>
        <w:tc>
          <w:tcPr>
            <w:tcW w:w="3402" w:type="dxa"/>
            <w:vMerge/>
            <w:shd w:val="clear" w:color="auto" w:fill="FFFFFF" w:themeFill="background1"/>
          </w:tcPr>
          <w:p w14:paraId="48B4D78C"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5CBDF983" w14:textId="77777777" w:rsidR="003C6924" w:rsidRPr="00734F7B" w:rsidRDefault="003C6924" w:rsidP="00010FC0">
            <w:pPr>
              <w:spacing w:line="360" w:lineRule="auto"/>
              <w:jc w:val="center"/>
              <w:rPr>
                <w:sz w:val="20"/>
                <w:szCs w:val="20"/>
              </w:rPr>
            </w:pPr>
            <w:r w:rsidRPr="00734F7B">
              <w:rPr>
                <w:sz w:val="20"/>
                <w:szCs w:val="20"/>
              </w:rPr>
              <w:t>Q6, Q4, Q7, Q3, Q8, Q2, Q1, Q5</w:t>
            </w:r>
          </w:p>
        </w:tc>
      </w:tr>
      <w:tr w:rsidR="003C6924" w14:paraId="20388E77" w14:textId="77777777" w:rsidTr="00DE197A">
        <w:trPr>
          <w:trHeight w:val="227"/>
        </w:trPr>
        <w:tc>
          <w:tcPr>
            <w:tcW w:w="988" w:type="dxa"/>
            <w:shd w:val="clear" w:color="auto" w:fill="FFFFFF" w:themeFill="background1"/>
          </w:tcPr>
          <w:p w14:paraId="24821718" w14:textId="77777777" w:rsidR="003C6924" w:rsidRPr="00734F7B" w:rsidRDefault="003C6924" w:rsidP="00010FC0">
            <w:pPr>
              <w:spacing w:line="360" w:lineRule="auto"/>
              <w:jc w:val="center"/>
              <w:rPr>
                <w:sz w:val="20"/>
                <w:szCs w:val="20"/>
              </w:rPr>
            </w:pPr>
            <w:r w:rsidRPr="00734F7B">
              <w:rPr>
                <w:sz w:val="20"/>
                <w:szCs w:val="20"/>
              </w:rPr>
              <w:t>P24</w:t>
            </w:r>
          </w:p>
        </w:tc>
        <w:tc>
          <w:tcPr>
            <w:tcW w:w="3402" w:type="dxa"/>
            <w:vMerge/>
            <w:shd w:val="clear" w:color="auto" w:fill="FFFFFF" w:themeFill="background1"/>
          </w:tcPr>
          <w:p w14:paraId="2DBCCCA9"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3F043A2C" w14:textId="77777777" w:rsidR="003C6924" w:rsidRPr="00734F7B" w:rsidRDefault="003C6924" w:rsidP="00010FC0">
            <w:pPr>
              <w:spacing w:line="360" w:lineRule="auto"/>
              <w:jc w:val="center"/>
              <w:rPr>
                <w:sz w:val="20"/>
                <w:szCs w:val="20"/>
              </w:rPr>
            </w:pPr>
            <w:r w:rsidRPr="00734F7B">
              <w:rPr>
                <w:sz w:val="20"/>
                <w:szCs w:val="20"/>
              </w:rPr>
              <w:t>Q4, Q3, Q2, Q7, Q5, Q1, Q6, Q8</w:t>
            </w:r>
          </w:p>
        </w:tc>
      </w:tr>
      <w:tr w:rsidR="003C6924" w14:paraId="0499495D" w14:textId="77777777" w:rsidTr="00DE197A">
        <w:trPr>
          <w:trHeight w:val="227"/>
        </w:trPr>
        <w:tc>
          <w:tcPr>
            <w:tcW w:w="988" w:type="dxa"/>
            <w:shd w:val="clear" w:color="auto" w:fill="FFFFFF" w:themeFill="background1"/>
          </w:tcPr>
          <w:p w14:paraId="34BE34F6" w14:textId="77777777" w:rsidR="003C6924" w:rsidRPr="00734F7B" w:rsidRDefault="003C6924" w:rsidP="00010FC0">
            <w:pPr>
              <w:spacing w:line="360" w:lineRule="auto"/>
              <w:jc w:val="center"/>
              <w:rPr>
                <w:sz w:val="20"/>
                <w:szCs w:val="20"/>
              </w:rPr>
            </w:pPr>
            <w:r w:rsidRPr="00734F7B">
              <w:rPr>
                <w:sz w:val="20"/>
                <w:szCs w:val="20"/>
              </w:rPr>
              <w:t>P28</w:t>
            </w:r>
          </w:p>
        </w:tc>
        <w:tc>
          <w:tcPr>
            <w:tcW w:w="3402" w:type="dxa"/>
            <w:vMerge/>
            <w:shd w:val="clear" w:color="auto" w:fill="FFFFFF" w:themeFill="background1"/>
          </w:tcPr>
          <w:p w14:paraId="00029105"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7D822383" w14:textId="77777777" w:rsidR="003C6924" w:rsidRPr="00734F7B" w:rsidRDefault="003C6924" w:rsidP="00010FC0">
            <w:pPr>
              <w:spacing w:line="360" w:lineRule="auto"/>
              <w:jc w:val="center"/>
              <w:rPr>
                <w:sz w:val="20"/>
                <w:szCs w:val="20"/>
              </w:rPr>
            </w:pPr>
            <w:r w:rsidRPr="00734F7B">
              <w:rPr>
                <w:sz w:val="20"/>
                <w:szCs w:val="20"/>
              </w:rPr>
              <w:t>Q3, Q1, Q5, Q4, Q6, Q7, Q8, Q2</w:t>
            </w:r>
          </w:p>
        </w:tc>
      </w:tr>
      <w:tr w:rsidR="003C6924" w14:paraId="27D820EE" w14:textId="77777777" w:rsidTr="00DE197A">
        <w:trPr>
          <w:trHeight w:val="227"/>
        </w:trPr>
        <w:tc>
          <w:tcPr>
            <w:tcW w:w="988" w:type="dxa"/>
            <w:shd w:val="clear" w:color="auto" w:fill="FFFFFF" w:themeFill="background1"/>
          </w:tcPr>
          <w:p w14:paraId="07A01DED" w14:textId="77777777" w:rsidR="003C6924" w:rsidRPr="00734F7B" w:rsidRDefault="003C6924" w:rsidP="00010FC0">
            <w:pPr>
              <w:spacing w:line="360" w:lineRule="auto"/>
              <w:jc w:val="center"/>
              <w:rPr>
                <w:sz w:val="20"/>
                <w:szCs w:val="20"/>
              </w:rPr>
            </w:pPr>
            <w:r w:rsidRPr="00734F7B">
              <w:rPr>
                <w:sz w:val="20"/>
                <w:szCs w:val="20"/>
              </w:rPr>
              <w:t>P32</w:t>
            </w:r>
          </w:p>
        </w:tc>
        <w:tc>
          <w:tcPr>
            <w:tcW w:w="3402" w:type="dxa"/>
            <w:vMerge/>
            <w:shd w:val="clear" w:color="auto" w:fill="FFFFFF" w:themeFill="background1"/>
          </w:tcPr>
          <w:p w14:paraId="24A8B5DC" w14:textId="77777777" w:rsidR="003C6924" w:rsidRPr="00734F7B" w:rsidRDefault="003C6924" w:rsidP="00010FC0">
            <w:pPr>
              <w:spacing w:line="360" w:lineRule="auto"/>
              <w:jc w:val="both"/>
              <w:rPr>
                <w:sz w:val="20"/>
                <w:szCs w:val="20"/>
              </w:rPr>
            </w:pPr>
          </w:p>
        </w:tc>
        <w:tc>
          <w:tcPr>
            <w:tcW w:w="4626" w:type="dxa"/>
            <w:shd w:val="clear" w:color="auto" w:fill="FFFFFF" w:themeFill="background1"/>
          </w:tcPr>
          <w:p w14:paraId="77558B91" w14:textId="77777777" w:rsidR="003C6924" w:rsidRPr="00734F7B" w:rsidRDefault="003C6924" w:rsidP="00010FC0">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668873A7" w:rsidR="003C6924" w:rsidRPr="00D25B21" w:rsidRDefault="003C6924" w:rsidP="003C6924">
      <w:pPr>
        <w:spacing w:line="360" w:lineRule="auto"/>
        <w:jc w:val="both"/>
      </w:pPr>
      <w:r>
        <w:t xml:space="preserve">Table 6.1: </w:t>
      </w:r>
      <w:r w:rsidR="00DE197A">
        <w:t>T</w:t>
      </w:r>
      <w:r>
        <w:t>ask arrangement of user study</w:t>
      </w: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77777777"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independent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77777777" w:rsidR="003C6924" w:rsidRDefault="003C6924" w:rsidP="003C6924">
      <w:pPr>
        <w:pStyle w:val="ListParagraph"/>
        <w:numPr>
          <w:ilvl w:val="0"/>
          <w:numId w:val="26"/>
        </w:numPr>
        <w:spacing w:line="360" w:lineRule="auto"/>
        <w:jc w:val="both"/>
        <w:rPr>
          <w:color w:val="000000" w:themeColor="text1"/>
        </w:rPr>
      </w:pPr>
      <w:r w:rsidRPr="00150512">
        <w:rPr>
          <w:b/>
          <w:bCs/>
          <w:color w:val="000000" w:themeColor="text1"/>
        </w:rPr>
        <w:t>Age</w:t>
      </w:r>
      <w:r>
        <w:rPr>
          <w:color w:val="000000" w:themeColor="text1"/>
        </w:rPr>
        <w:t>: We wanted to eliminate participants of age lower than 17 years and higher than 60 years. Because younger participant might not have sufficient knowledge to understand the scope of the questions and elderly people might suffer from eyesight issues.</w:t>
      </w:r>
    </w:p>
    <w:p w14:paraId="310B7F3C" w14:textId="77777777" w:rsidR="003C6924" w:rsidRDefault="003C6924" w:rsidP="003C6924">
      <w:pPr>
        <w:pStyle w:val="ListParagraph"/>
        <w:numPr>
          <w:ilvl w:val="0"/>
          <w:numId w:val="26"/>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445F1200"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Head Mobility</w:t>
      </w:r>
      <w:r w:rsidRPr="002B1752">
        <w:rPr>
          <w:color w:val="000000" w:themeColor="text1"/>
        </w:rPr>
        <w:t>:</w:t>
      </w:r>
      <w:r>
        <w:rPr>
          <w:color w:val="000000" w:themeColor="text1"/>
        </w:rPr>
        <w:t xml:space="preserve"> People who suffers from brain disorders are not considered for the study.</w:t>
      </w:r>
    </w:p>
    <w:p w14:paraId="0E425D40"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must not be disabled which prevents them from using keyboard, mouse, browse the web or use computer. </w:t>
      </w:r>
    </w:p>
    <w:p w14:paraId="23000C29" w14:textId="77777777" w:rsidR="003C6924" w:rsidRDefault="003C6924" w:rsidP="003C6924">
      <w:pPr>
        <w:pStyle w:val="ListParagraph"/>
        <w:numPr>
          <w:ilvl w:val="0"/>
          <w:numId w:val="26"/>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77777777" w:rsidR="003C6924" w:rsidRPr="002B1752" w:rsidRDefault="003C6924" w:rsidP="003C6924">
      <w:pPr>
        <w:pStyle w:val="ListParagraph"/>
        <w:numPr>
          <w:ilvl w:val="0"/>
          <w:numId w:val="26"/>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easily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xml:space="preserve">,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a with more detail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77777777"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Making Schedule</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7C02CBDB" w14:textId="77777777" w:rsidR="003C6924" w:rsidRDefault="003C6924" w:rsidP="003C6924">
      <w:pPr>
        <w:autoSpaceDE w:val="0"/>
        <w:autoSpaceDN w:val="0"/>
        <w:adjustRightInd w:val="0"/>
        <w:spacing w:line="360" w:lineRule="auto"/>
        <w:jc w:val="both"/>
        <w:rPr>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12538A65" w14:textId="77777777" w:rsidR="003C6924" w:rsidRPr="00446570" w:rsidRDefault="003C6924" w:rsidP="003C6924">
      <w:pPr>
        <w:autoSpaceDE w:val="0"/>
        <w:autoSpaceDN w:val="0"/>
        <w:adjustRightInd w:val="0"/>
        <w:spacing w:line="360" w:lineRule="auto"/>
        <w:jc w:val="both"/>
        <w:rPr>
          <w:color w:val="000000" w:themeColor="text1"/>
        </w:rPr>
      </w:pPr>
    </w:p>
    <w:p w14:paraId="74C73B02" w14:textId="77777777" w:rsidR="009419DF" w:rsidRDefault="009419DF" w:rsidP="003C6924">
      <w:pPr>
        <w:autoSpaceDE w:val="0"/>
        <w:autoSpaceDN w:val="0"/>
        <w:adjustRightInd w:val="0"/>
        <w:spacing w:line="360" w:lineRule="auto"/>
        <w:jc w:val="both"/>
        <w:rPr>
          <w:b/>
          <w:bCs/>
          <w:color w:val="000000" w:themeColor="text1"/>
        </w:rPr>
      </w:pPr>
    </w:p>
    <w:p w14:paraId="29F105A8" w14:textId="2105C0EE"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Event</w:t>
      </w:r>
    </w:p>
    <w:p w14:paraId="1E72C404" w14:textId="77777777"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is created through the online meeting platform or conferencing tool such as MS Teams, 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056EF3E2"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F</w:t>
      </w:r>
      <w:r w:rsidR="000D49FF" w:rsidRPr="00325080">
        <w:rPr>
          <w:color w:val="000000" w:themeColor="text1"/>
        </w:rPr>
        <w:t xml:space="preserve">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3C6924">
      <w:pPr>
        <w:pStyle w:val="ListParagraph"/>
        <w:numPr>
          <w:ilvl w:val="0"/>
          <w:numId w:val="24"/>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77777777"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t>Questionnaire</w:t>
      </w:r>
    </w:p>
    <w:p w14:paraId="70F57C0F" w14:textId="77777777"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14A54BA8" w14:textId="77777777" w:rsidR="003C6924" w:rsidRDefault="003C6924" w:rsidP="003C6924">
      <w:pPr>
        <w:pStyle w:val="ListParagraph"/>
        <w:numPr>
          <w:ilvl w:val="0"/>
          <w:numId w:val="31"/>
        </w:numPr>
        <w:jc w:val="both"/>
        <w:rPr>
          <w:color w:val="000000" w:themeColor="text1"/>
        </w:rPr>
      </w:pPr>
      <w:r>
        <w:rPr>
          <w:color w:val="000000" w:themeColor="text1"/>
        </w:rPr>
        <w:t>Component Questions</w:t>
      </w:r>
    </w:p>
    <w:p w14:paraId="2454176B" w14:textId="77777777" w:rsidR="003C6924" w:rsidRPr="008A01F7" w:rsidRDefault="003C6924" w:rsidP="003C6924">
      <w:pPr>
        <w:pStyle w:val="ListParagraph"/>
        <w:numPr>
          <w:ilvl w:val="0"/>
          <w:numId w:val="31"/>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Questions we refer to the questions relevant to those four core components. On the other hand, </w:t>
      </w:r>
      <w:r>
        <w:rPr>
          <w:rFonts w:eastAsiaTheme="minorHAnsi"/>
          <w:lang w:val="en-GB" w:eastAsia="en-US"/>
        </w:rPr>
        <w:lastRenderedPageBreak/>
        <w:t>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8"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&#13;&#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59"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DUobQIAADA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&#13;&#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0"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&#13;&#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1"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YsbA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&#13;&#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2"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&#13;&#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&#13;&#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&#13;&#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7777777" w:rsidR="003C6924" w:rsidRPr="00627BDC"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2FD5A33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31E37B2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fair ratings based on their immediate 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6.4: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lastRenderedPageBreak/>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6.5: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ACC1AD0" w14:textId="77777777"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t>Again, 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p>
    <w:p w14:paraId="732D7587" w14:textId="77777777" w:rsidR="003C6924" w:rsidRDefault="003C6924" w:rsidP="003C6924">
      <w:pPr>
        <w:autoSpaceDE w:val="0"/>
        <w:autoSpaceDN w:val="0"/>
        <w:adjustRightInd w:val="0"/>
        <w:spacing w:line="360" w:lineRule="auto"/>
        <w:jc w:val="both"/>
        <w:rPr>
          <w:rFonts w:eastAsiaTheme="minorHAnsi"/>
          <w:lang w:val="en-GB" w:eastAsia="en-US"/>
        </w:rPr>
      </w:pPr>
    </w:p>
    <w:p w14:paraId="32029F53" w14:textId="0C8EE83E"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have not shown all questions here for none of SUS or NASA-TLX as we mentioned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p>
    <w:p w14:paraId="29A7008E" w14:textId="77777777" w:rsidR="003C6924" w:rsidRDefault="003C6924" w:rsidP="003C6924">
      <w:pPr>
        <w:autoSpaceDE w:val="0"/>
        <w:autoSpaceDN w:val="0"/>
        <w:adjustRightInd w:val="0"/>
        <w:spacing w:line="360" w:lineRule="auto"/>
        <w:jc w:val="both"/>
        <w:rPr>
          <w:rFonts w:eastAsiaTheme="minorHAnsi"/>
          <w:lang w:val="en-GB" w:eastAsia="en-US"/>
        </w:rPr>
      </w:pPr>
    </w:p>
    <w:p w14:paraId="06CD136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We can summarise the questionnaire as follows:</w:t>
      </w:r>
    </w:p>
    <w:p w14:paraId="046E9C75"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lastRenderedPageBreak/>
        <w:t>The Post Session Questionnaire had two types of questions i. SUS and ii. NASA-TLX</w:t>
      </w:r>
    </w:p>
    <w:p w14:paraId="7AE221AE" w14:textId="77777777" w:rsidR="003C6924"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0331369" w14:textId="77777777" w:rsidR="003C6924" w:rsidRPr="00B30429" w:rsidRDefault="003C6924" w:rsidP="003C6924">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Total number of questions = 4 x 8 + 2 (10 + 6) = 64</w:t>
      </w:r>
    </w:p>
    <w:p w14:paraId="527C7F15" w14:textId="77777777" w:rsidR="003C6924" w:rsidRDefault="003C6924" w:rsidP="003C6924">
      <w:pPr>
        <w:jc w:val="both"/>
        <w:rPr>
          <w:color w:val="000000" w:themeColor="text1"/>
        </w:rPr>
      </w:pPr>
    </w:p>
    <w:p w14:paraId="0D241D9A" w14:textId="77777777" w:rsidR="003C6924" w:rsidRDefault="003C6924" w:rsidP="003C6924">
      <w:pPr>
        <w:jc w:val="both"/>
        <w:rPr>
          <w:color w:val="000000" w:themeColor="text1"/>
        </w:rPr>
      </w:pPr>
    </w:p>
    <w:p w14:paraId="3D904FAC" w14:textId="77777777" w:rsidR="003C6924" w:rsidRPr="00FA1745" w:rsidRDefault="003C6924" w:rsidP="003C6924">
      <w:pPr>
        <w:spacing w:line="360" w:lineRule="auto"/>
        <w:rPr>
          <w:rFonts w:eastAsiaTheme="minorHAnsi"/>
          <w:lang w:val="en-GB" w:eastAsia="en-US"/>
        </w:rPr>
      </w:pPr>
      <w:r w:rsidRPr="006B192C">
        <w:rPr>
          <w:rFonts w:eastAsiaTheme="minorHAnsi"/>
          <w:b/>
          <w:bCs/>
          <w:lang w:val="en-GB" w:eastAsia="en-US"/>
        </w:rPr>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by ourselves,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644D5233"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3C6924">
      <w:pPr>
        <w:spacing w:line="360" w:lineRule="auto"/>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3C6924">
      <w:pPr>
        <w:spacing w:line="360" w:lineRule="auto"/>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3C6924">
      <w:pPr>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3C6924">
      <w:pPr>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3C6924">
      <w:pPr>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48794B" w:rsidRDefault="003C6924" w:rsidP="003C6924">
      <w:pPr>
        <w:spacing w:line="360" w:lineRule="auto"/>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71,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"double-var ",</w:t>
      </w:r>
    </w:p>
    <w:p w14:paraId="69E81D22" w14:textId="77777777" w:rsidR="003C6924" w:rsidRPr="0048794B" w:rsidRDefault="003C6924" w:rsidP="003C6924">
      <w:pPr>
        <w:spacing w:line="360" w:lineRule="auto"/>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3C6924">
      <w:pPr>
        <w:spacing w:line="360" w:lineRule="auto"/>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3C6924">
      <w:pPr>
        <w:spacing w:line="360" w:lineRule="auto"/>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rsidP="003C6924">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rsidP="003C6924">
      <w:pPr>
        <w:spacing w:line="360" w:lineRule="auto"/>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rsidP="003C6924">
      <w:pPr>
        <w:spacing w:line="360" w:lineRule="auto"/>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3C6924">
      <w:pPr>
        <w:spacing w:line="360" w:lineRule="auto"/>
        <w:rPr>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rsidP="003C6924">
      <w:pPr>
        <w:spacing w:line="360" w:lineRule="auto"/>
        <w:rPr>
          <w:i/>
          <w:iCs/>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rsidP="003C6924">
      <w:pPr>
        <w:spacing w:line="360" w:lineRule="auto"/>
        <w:rPr>
          <w:color w:val="000000" w:themeColor="text1"/>
          <w:sz w:val="20"/>
          <w:szCs w:val="20"/>
        </w:rPr>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rsidP="003C6924">
      <w:pPr>
        <w:spacing w:line="360" w:lineRule="auto"/>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rsidP="003C6924">
      <w:pPr>
        <w:spacing w:line="360" w:lineRule="auto"/>
        <w:rPr>
          <w:i/>
          <w:iCs/>
          <w:sz w:val="20"/>
          <w:szCs w:val="20"/>
        </w:rPr>
      </w:pPr>
      <w:r w:rsidRPr="0099177E">
        <w:rPr>
          <w:i/>
          <w:iCs/>
          <w:sz w:val="20"/>
          <w:szCs w:val="20"/>
        </w:rPr>
        <w:t>}</w:t>
      </w:r>
    </w:p>
    <w:p w14:paraId="0A27E385" w14:textId="77777777" w:rsidR="003C6924" w:rsidRDefault="003C6924" w:rsidP="003C6924">
      <w:pPr>
        <w:spacing w:line="360" w:lineRule="auto"/>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lastRenderedPageBreak/>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60E2B141" w14:textId="2D9A3606" w:rsidR="003C6924" w:rsidRDefault="003C6924" w:rsidP="003C6924">
      <w:pPr>
        <w:autoSpaceDE w:val="0"/>
        <w:autoSpaceDN w:val="0"/>
        <w:adjustRightInd w:val="0"/>
        <w:spacing w:line="360" w:lineRule="auto"/>
        <w:rPr>
          <w:ins w:id="0" w:author="Rashid Islam" w:date="2022-04-20T19:28:00Z"/>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4E461070" w:rsidR="00E60319" w:rsidRDefault="00E60319" w:rsidP="003C6924">
      <w:pPr>
        <w:autoSpaceDE w:val="0"/>
        <w:autoSpaceDN w:val="0"/>
        <w:adjustRightInd w:val="0"/>
        <w:spacing w:line="360" w:lineRule="auto"/>
        <w:rPr>
          <w:rFonts w:eastAsiaTheme="minorHAnsi"/>
          <w:lang w:val="en-GB" w:eastAsia="en-US"/>
        </w:rPr>
      </w:pPr>
      <w:ins w:id="1" w:author="Rashid Islam" w:date="2022-04-20T19:28:00Z">
        <w:r>
          <w:rPr>
            <w:rFonts w:eastAsiaTheme="minorHAnsi"/>
            <w:lang w:val="en-GB" w:eastAsia="en-US"/>
          </w:rPr>
          <w:t>Figure 6.6: Session Ending Greetings</w:t>
        </w:r>
      </w:ins>
    </w:p>
    <w:p w14:paraId="73B6E6D9" w14:textId="61703C68"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382898BE" w14:textId="1E0EF94E" w:rsidR="003C6924" w:rsidRDefault="003C6924" w:rsidP="003C6924"/>
    <w:p w14:paraId="3F7EDAD6" w14:textId="009E11BF" w:rsidR="001C059C" w:rsidRDefault="001C059C" w:rsidP="003C6924"/>
    <w:p w14:paraId="4B1B833C" w14:textId="50A71721" w:rsidR="001C059C" w:rsidRDefault="001C059C" w:rsidP="003C6924"/>
    <w:p w14:paraId="352F25EE" w14:textId="6CCEE63D" w:rsidR="001C059C" w:rsidRDefault="001C059C" w:rsidP="003C6924"/>
    <w:p w14:paraId="586396A3" w14:textId="7F669096" w:rsidR="001C059C" w:rsidRDefault="001C059C" w:rsidP="003C6924"/>
    <w:p w14:paraId="1CC5D1E4" w14:textId="6C11D3FE" w:rsidR="001C059C" w:rsidRDefault="001C059C" w:rsidP="003C6924"/>
    <w:p w14:paraId="02FEB203" w14:textId="7FFFBE94" w:rsidR="001C059C" w:rsidRDefault="001C059C" w:rsidP="003C6924"/>
    <w:p w14:paraId="113F3B64" w14:textId="41D62D0A" w:rsidR="001C059C" w:rsidRDefault="001C059C" w:rsidP="003C6924"/>
    <w:p w14:paraId="508ABDEF" w14:textId="75A569D7" w:rsidR="001C059C" w:rsidRDefault="001C059C" w:rsidP="003C6924"/>
    <w:p w14:paraId="65DA4C26" w14:textId="02A82F24" w:rsidR="001C059C" w:rsidRDefault="001C059C" w:rsidP="003C6924"/>
    <w:p w14:paraId="092529AF" w14:textId="71BCDB7E" w:rsidR="001C059C" w:rsidRDefault="001C059C" w:rsidP="003C6924"/>
    <w:p w14:paraId="753D5517" w14:textId="4CF64CAA" w:rsidR="001C059C" w:rsidRDefault="001C059C" w:rsidP="003C6924"/>
    <w:p w14:paraId="1FE7F299" w14:textId="20528D15" w:rsidR="001C059C" w:rsidRDefault="001C059C" w:rsidP="003C6924"/>
    <w:p w14:paraId="19FB2CA2" w14:textId="53EBF9B3" w:rsidR="001C059C" w:rsidRDefault="001C059C" w:rsidP="003C6924"/>
    <w:p w14:paraId="1ED7205F" w14:textId="3E0195E8" w:rsidR="001C059C" w:rsidRDefault="001C059C" w:rsidP="003C6924"/>
    <w:p w14:paraId="5DE0C45D" w14:textId="12DA10E2" w:rsidR="001C059C" w:rsidRDefault="001C059C" w:rsidP="003C6924"/>
    <w:p w14:paraId="52C6738F" w14:textId="224C1D67" w:rsidR="001C059C" w:rsidRDefault="001C059C" w:rsidP="003C6924"/>
    <w:p w14:paraId="5D10B3D6" w14:textId="2515265E" w:rsidR="001C059C" w:rsidRDefault="001C059C" w:rsidP="003C6924"/>
    <w:p w14:paraId="376DB4C6" w14:textId="7C294D51" w:rsidR="001C059C" w:rsidRDefault="001C059C" w:rsidP="003C6924"/>
    <w:p w14:paraId="57881176" w14:textId="1A12D195" w:rsidR="001C059C" w:rsidRDefault="001C059C" w:rsidP="003C6924"/>
    <w:p w14:paraId="5EFF0251" w14:textId="77777777" w:rsidR="001C059C" w:rsidRDefault="001C059C" w:rsidP="003C6924"/>
    <w:p w14:paraId="08788180" w14:textId="77777777" w:rsidR="003C6924" w:rsidRDefault="003C6924" w:rsidP="003C6924"/>
    <w:p w14:paraId="75F34A14" w14:textId="77777777"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7112361A"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level. </w:t>
      </w:r>
    </w:p>
    <w:p w14:paraId="762F0083"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77777777" w:rsidR="00C17963" w:rsidRPr="008119D9" w:rsidRDefault="00C17963" w:rsidP="00C17963">
      <w:pPr>
        <w:pStyle w:val="ListParagraph"/>
        <w:numPr>
          <w:ilvl w:val="0"/>
          <w:numId w:val="38"/>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15 participants have knowledge about 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rFonts w:eastAsiaTheme="minorHAnsi"/>
          <w:color w:val="000000" w:themeColor="text1"/>
          <w:lang w:val="en-GB" w:eastAsia="en-US"/>
        </w:rPr>
        <w:t>Quantitative Questionnaire Results</w:t>
      </w:r>
      <w:r w:rsidRPr="008119D9">
        <w:rPr>
          <w:color w:val="000000" w:themeColor="text1"/>
        </w:rPr>
        <w:t>.</w:t>
      </w:r>
    </w:p>
    <w:p w14:paraId="4754891A"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C17963">
      <w:pPr>
        <w:pStyle w:val="ListParagraph"/>
        <w:numPr>
          <w:ilvl w:val="0"/>
          <w:numId w:val="34"/>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C17963">
      <w:pPr>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77777777"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29CA503A" w:rsidR="00C17963" w:rsidRPr="008119D9" w:rsidRDefault="00C17963" w:rsidP="00C17963">
      <w:pPr>
        <w:spacing w:line="360" w:lineRule="auto"/>
        <w:jc w:val="both"/>
        <w:rPr>
          <w:b/>
          <w:bCs/>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The user performance results that we received from the study can be summarized as Table 7.1 and graphical box plot in Figure 7.2 and the complete raw data is attached in APPENDIX</w:t>
      </w:r>
      <w:r w:rsidRPr="008F30D9">
        <w:rPr>
          <w:color w:val="000000" w:themeColor="text1"/>
        </w:rPr>
        <w:t>-</w:t>
      </w:r>
      <w:r w:rsidR="000D49FF">
        <w:rPr>
          <w:color w:val="000000" w:themeColor="text1"/>
        </w:rPr>
        <w:t>I</w:t>
      </w:r>
      <w:r w:rsidRPr="008F30D9">
        <w:rPr>
          <w:color w:val="000000" w:themeColor="text1"/>
        </w:rPr>
        <w:t>.</w:t>
      </w: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8119D9" w:rsidRDefault="00C17963" w:rsidP="00010FC0">
            <w:pPr>
              <w:spacing w:line="360" w:lineRule="auto"/>
              <w:jc w:val="center"/>
              <w:rPr>
                <w:color w:val="000000" w:themeColor="text1"/>
              </w:rPr>
            </w:pPr>
            <w:r w:rsidRPr="008119D9">
              <w:rPr>
                <w:color w:val="000000" w:themeColor="text1"/>
              </w:rPr>
              <w:t>Groups</w:t>
            </w:r>
          </w:p>
        </w:tc>
        <w:tc>
          <w:tcPr>
            <w:tcW w:w="997" w:type="dxa"/>
            <w:vAlign w:val="center"/>
          </w:tcPr>
          <w:p w14:paraId="394CDF5D"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1549" w:type="dxa"/>
            <w:vAlign w:val="center"/>
          </w:tcPr>
          <w:p w14:paraId="5521BA0A"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1549" w:type="dxa"/>
            <w:vAlign w:val="center"/>
          </w:tcPr>
          <w:p w14:paraId="09EB07E0" w14:textId="77777777" w:rsidR="00C17963" w:rsidRPr="008119D9" w:rsidRDefault="00C17963" w:rsidP="00010FC0">
            <w:pPr>
              <w:spacing w:line="360" w:lineRule="auto"/>
              <w:jc w:val="center"/>
              <w:rPr>
                <w:color w:val="000000" w:themeColor="text1"/>
              </w:rPr>
            </w:pPr>
            <w:r w:rsidRPr="008119D9">
              <w:rPr>
                <w:color w:val="000000" w:themeColor="text1"/>
              </w:rPr>
              <w:t>Std. Dev.</w:t>
            </w:r>
          </w:p>
        </w:tc>
        <w:tc>
          <w:tcPr>
            <w:tcW w:w="1371" w:type="dxa"/>
            <w:vAlign w:val="center"/>
          </w:tcPr>
          <w:p w14:paraId="1899C19E" w14:textId="77777777" w:rsidR="00C17963" w:rsidRPr="008119D9" w:rsidRDefault="00C17963" w:rsidP="00010FC0">
            <w:pPr>
              <w:spacing w:line="360" w:lineRule="auto"/>
              <w:jc w:val="center"/>
              <w:rPr>
                <w:color w:val="000000" w:themeColor="text1"/>
              </w:rPr>
            </w:pPr>
            <w:r w:rsidRPr="008119D9">
              <w:rPr>
                <w:color w:val="000000" w:themeColor="text1"/>
              </w:rPr>
              <w:t>Variance</w:t>
            </w:r>
          </w:p>
        </w:tc>
        <w:tc>
          <w:tcPr>
            <w:tcW w:w="1550" w:type="dxa"/>
            <w:vAlign w:val="center"/>
          </w:tcPr>
          <w:p w14:paraId="5DA58870" w14:textId="77777777" w:rsidR="00C17963" w:rsidRPr="008119D9" w:rsidRDefault="00C17963" w:rsidP="00010FC0">
            <w:pPr>
              <w:spacing w:line="360" w:lineRule="auto"/>
              <w:jc w:val="center"/>
              <w:rPr>
                <w:color w:val="000000" w:themeColor="text1"/>
              </w:rPr>
            </w:pPr>
            <w:r w:rsidRPr="008119D9">
              <w:rPr>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290B26BD" w14:textId="5EB65DD9" w:rsidR="00C17963" w:rsidRPr="008119D9" w:rsidRDefault="00C17963" w:rsidP="00C17963">
      <w:pPr>
        <w:jc w:val="both"/>
        <w:rPr>
          <w:color w:val="000000" w:themeColor="text1"/>
        </w:rPr>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2BD9E6A5" w14:textId="77777777" w:rsidR="00C17963" w:rsidRPr="008119D9" w:rsidRDefault="00C17963" w:rsidP="00C17963">
      <w:pPr>
        <w:pStyle w:val="bodytext"/>
        <w:spacing w:before="120" w:beforeAutospacing="0" w:after="120" w:afterAutospacing="0"/>
        <w:textAlignment w:val="baseline"/>
        <w:rPr>
          <w:color w:val="000000" w:themeColor="text1"/>
        </w:rPr>
      </w:pPr>
    </w:p>
    <w:p w14:paraId="61721471" w14:textId="77777777" w:rsidR="00C17963" w:rsidRPr="008119D9" w:rsidRDefault="00C17963" w:rsidP="00C17963">
      <w:pPr>
        <w:pStyle w:val="bodytext"/>
        <w:spacing w:before="120" w:beforeAutospacing="0" w:after="120" w:afterAutospacing="0"/>
        <w:textAlignment w:val="baseline"/>
        <w:rPr>
          <w:color w:val="000000" w:themeColor="text1"/>
        </w:rPr>
      </w:pPr>
    </w:p>
    <w:p w14:paraId="70871E58" w14:textId="77777777"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The results of a one-way ANOVA can be considered reliable if the following assumptions are met:</w:t>
      </w:r>
    </w:p>
    <w:p w14:paraId="0AA41A5F"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C17963">
      <w:pPr>
        <w:pStyle w:val="listbullet"/>
        <w:numPr>
          <w:ilvl w:val="0"/>
          <w:numId w:val="37"/>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77777777"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questionnaire, the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77777777" w:rsidR="00C17963" w:rsidRPr="008119D9" w:rsidRDefault="00C17963" w:rsidP="00C17963">
      <w:pPr>
        <w:spacing w:line="360" w:lineRule="auto"/>
        <w:jc w:val="both"/>
        <w:rPr>
          <w:color w:val="000000" w:themeColor="text1"/>
        </w:rPr>
      </w:pPr>
      <w:r w:rsidRPr="008119D9">
        <w:rPr>
          <w:color w:val="000000" w:themeColor="text1"/>
        </w:rPr>
        <w:t>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in normal distribution for significance level of 0.005 and that satisfies the requirement (1</w:t>
      </w:r>
      <w:proofErr w:type="gramStart"/>
      <w:r w:rsidRPr="008119D9">
        <w:rPr>
          <w:color w:val="000000" w:themeColor="text1"/>
        </w:rPr>
        <w:t>)</w:t>
      </w:r>
      <w:proofErr w:type="gramEnd"/>
      <w:r w:rsidRPr="008119D9">
        <w:rPr>
          <w:color w:val="000000" w:themeColor="text1"/>
        </w:rPr>
        <w:t xml:space="preserve">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8119D9" w:rsidRDefault="00C17963" w:rsidP="00010FC0">
            <w:pPr>
              <w:rPr>
                <w:color w:val="000000" w:themeColor="text1"/>
              </w:rPr>
            </w:pPr>
            <w:r w:rsidRPr="008119D9">
              <w:rPr>
                <w:color w:val="000000" w:themeColor="text1"/>
              </w:rPr>
              <w:t>Component</w:t>
            </w:r>
          </w:p>
        </w:tc>
        <w:tc>
          <w:tcPr>
            <w:tcW w:w="1952" w:type="dxa"/>
            <w:vAlign w:val="center"/>
          </w:tcPr>
          <w:p w14:paraId="51A93E19" w14:textId="77777777" w:rsidR="00C17963" w:rsidRPr="008119D9" w:rsidRDefault="00C17963" w:rsidP="00010FC0">
            <w:pPr>
              <w:jc w:val="center"/>
              <w:rPr>
                <w:color w:val="000000" w:themeColor="text1"/>
              </w:rPr>
            </w:pPr>
            <w:r w:rsidRPr="008119D9">
              <w:rPr>
                <w:color w:val="000000" w:themeColor="text1"/>
              </w:rPr>
              <w:t>W</w:t>
            </w:r>
          </w:p>
        </w:tc>
        <w:tc>
          <w:tcPr>
            <w:tcW w:w="1842" w:type="dxa"/>
            <w:vAlign w:val="center"/>
          </w:tcPr>
          <w:p w14:paraId="64C026DD" w14:textId="77777777" w:rsidR="00C17963" w:rsidRPr="008119D9" w:rsidRDefault="00C17963" w:rsidP="00010FC0">
            <w:pPr>
              <w:jc w:val="center"/>
              <w:rPr>
                <w:color w:val="000000" w:themeColor="text1"/>
              </w:rPr>
            </w:pPr>
            <w:r w:rsidRPr="008119D9">
              <w:rPr>
                <w:color w:val="000000" w:themeColor="text1"/>
              </w:rPr>
              <w:t>P</w:t>
            </w:r>
          </w:p>
        </w:tc>
        <w:tc>
          <w:tcPr>
            <w:tcW w:w="3402" w:type="dxa"/>
            <w:vAlign w:val="center"/>
          </w:tcPr>
          <w:p w14:paraId="3A9FC7B3" w14:textId="77777777" w:rsidR="00C17963" w:rsidRPr="008119D9" w:rsidRDefault="00C17963" w:rsidP="00010FC0">
            <w:pPr>
              <w:jc w:val="center"/>
              <w:rPr>
                <w:color w:val="000000" w:themeColor="text1"/>
              </w:rPr>
            </w:pPr>
            <w:r w:rsidRPr="008119D9">
              <w:rPr>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69ED38F">
            <wp:extent cx="3612627" cy="2292213"/>
            <wp:effectExtent l="12700" t="12700" r="6985" b="6985"/>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35995" cy="230704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063"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&#13;&#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064"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&#13;&#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065"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&#13;&#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066"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&#13;&#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517490DE" w:rsidR="00C17963" w:rsidRPr="008119D9" w:rsidRDefault="00C17963" w:rsidP="00C17963">
      <w:pPr>
        <w:spacing w:line="360" w:lineRule="auto"/>
        <w:jc w:val="both"/>
        <w:rPr>
          <w:color w:val="000000" w:themeColor="text1"/>
        </w:rPr>
      </w:pPr>
      <w:r w:rsidRPr="008119D9">
        <w:rPr>
          <w:color w:val="000000" w:themeColor="text1"/>
        </w:rPr>
        <w:t>We get the ANOVA summary as in Table 7.</w:t>
      </w:r>
      <w:r w:rsidR="008C5D23">
        <w:rPr>
          <w:color w:val="000000" w:themeColor="text1"/>
        </w:rPr>
        <w:t>3</w:t>
      </w:r>
      <w:r w:rsidRPr="008119D9">
        <w:rPr>
          <w:color w:val="000000" w:themeColor="text1"/>
        </w:rPr>
        <w:t>.</w:t>
      </w: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Source</w:t>
            </w:r>
          </w:p>
        </w:tc>
        <w:tc>
          <w:tcPr>
            <w:tcW w:w="2139" w:type="dxa"/>
          </w:tcPr>
          <w:p w14:paraId="6BDDCDB4"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Degrees of Freedom</w:t>
            </w:r>
          </w:p>
          <w:p w14:paraId="3729616F"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DF</w:t>
            </w:r>
          </w:p>
        </w:tc>
        <w:tc>
          <w:tcPr>
            <w:tcW w:w="1569" w:type="dxa"/>
          </w:tcPr>
          <w:p w14:paraId="498BC0A8"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Sum of Squares</w:t>
            </w:r>
            <w:r w:rsidRPr="008119D9">
              <w:rPr>
                <w:color w:val="000000" w:themeColor="text1"/>
                <w:sz w:val="20"/>
                <w:szCs w:val="20"/>
              </w:rPr>
              <w:br/>
              <w:t>SS</w:t>
            </w:r>
          </w:p>
        </w:tc>
        <w:tc>
          <w:tcPr>
            <w:tcW w:w="1811" w:type="dxa"/>
          </w:tcPr>
          <w:p w14:paraId="116AC50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Mean Square</w:t>
            </w:r>
            <w:r w:rsidRPr="008119D9">
              <w:rPr>
                <w:color w:val="000000" w:themeColor="text1"/>
                <w:sz w:val="20"/>
                <w:szCs w:val="20"/>
              </w:rPr>
              <w:br/>
              <w:t>MS</w:t>
            </w:r>
          </w:p>
        </w:tc>
        <w:tc>
          <w:tcPr>
            <w:tcW w:w="992" w:type="dxa"/>
          </w:tcPr>
          <w:p w14:paraId="48144DEB"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F-Stat</w:t>
            </w:r>
          </w:p>
        </w:tc>
        <w:tc>
          <w:tcPr>
            <w:tcW w:w="997" w:type="dxa"/>
          </w:tcPr>
          <w:p w14:paraId="4DFDFDB2"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C17963">
      <w:pPr>
        <w:shd w:val="clear" w:color="auto" w:fill="FFFFFF"/>
        <w:spacing w:line="360" w:lineRule="auto"/>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lastRenderedPageBreak/>
        <w:t>The above hypotheses will be tested using an F-ratio for a One-Way ANOVA.</w:t>
      </w:r>
    </w:p>
    <w:p w14:paraId="2480418B"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therefore, the rejection region for this F-test is </w:t>
      </w:r>
      <w:r w:rsidRPr="008119D9">
        <w:rPr>
          <w:color w:val="000000" w:themeColor="text1"/>
          <w:bdr w:val="none" w:sz="0" w:space="0" w:color="auto" w:frame="1"/>
        </w:rPr>
        <w:t xml:space="preserve">R = </w:t>
      </w:r>
      <w:r w:rsidRPr="008119D9">
        <w:rPr>
          <w:i/>
          <w:iCs/>
          <w:color w:val="000000" w:themeColor="text1"/>
          <w:bdr w:val="none" w:sz="0" w:space="0" w:color="auto" w:frame="1"/>
        </w:rPr>
        <w:t xml:space="preserve">R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675F3A79"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(3) Test Statistics</w:t>
      </w:r>
      <w:r w:rsidRPr="008119D9">
        <w:rPr>
          <w:color w:val="000000" w:themeColor="text1"/>
        </w:rPr>
        <w:br/>
        <w:t xml:space="preserve">The computed test statistic F equals 3.8499, which is not in the 95% region of acceptance: </w:t>
      </w:r>
      <w:r w:rsidRPr="008119D9">
        <w:rPr>
          <w:color w:val="000000" w:themeColor="text1"/>
        </w:rPr>
        <w:br/>
        <w:t>[-∞: 2.</w:t>
      </w:r>
      <w:r w:rsidRPr="008119D9">
        <w:rPr>
          <w:color w:val="000000" w:themeColor="text1"/>
          <w:bdr w:val="none" w:sz="0" w:space="0" w:color="auto" w:frame="1"/>
        </w:rPr>
        <w:t>678</w:t>
      </w:r>
      <w:r w:rsidRPr="008119D9">
        <w:rPr>
          <w:color w:val="000000" w:themeColor="text1"/>
        </w:rPr>
        <w:t>].</w:t>
      </w:r>
    </w:p>
    <w:p w14:paraId="4B533103"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r w:rsidRPr="008119D9">
        <w:rPr>
          <w:color w:val="000000" w:themeColor="text1"/>
        </w:rPr>
        <w:b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518C1FFF"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(5) Conclusion</w:t>
      </w:r>
      <w:r w:rsidRPr="008119D9">
        <w:rPr>
          <w:color w:val="000000" w:themeColor="text1"/>
        </w:rPr>
        <w:b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07B466A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following Figure 7.3 summarizes the results of the One-Way ANOVA:</w:t>
      </w:r>
    </w:p>
    <w:p w14:paraId="2ED31FE3" w14:textId="77777777" w:rsidR="00C17963" w:rsidRPr="008119D9" w:rsidRDefault="00C17963" w:rsidP="00C17963">
      <w:pPr>
        <w:spacing w:line="360" w:lineRule="auto"/>
        <w:jc w:val="both"/>
        <w:rPr>
          <w:color w:val="000000" w:themeColor="text1"/>
        </w:rPr>
      </w:pPr>
      <w:r w:rsidRPr="008119D9">
        <w:rPr>
          <w:noProof/>
          <w:color w:val="000000" w:themeColor="text1"/>
        </w:rPr>
        <w:drawing>
          <wp:inline distT="0" distB="0" distL="0" distR="0" wp14:anchorId="3891210B" wp14:editId="32AD6BE7">
            <wp:extent cx="4419451" cy="2677817"/>
            <wp:effectExtent l="12700" t="12700" r="13335" b="14605"/>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28020" cy="2683009"/>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C17963">
      <w:pPr>
        <w:jc w:val="both"/>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2FC860E4" w14:textId="77777777" w:rsidR="00C17963" w:rsidRPr="008119D9" w:rsidRDefault="00C17963" w:rsidP="00C17963">
      <w:pPr>
        <w:jc w:val="both"/>
        <w:rPr>
          <w:color w:val="000000" w:themeColor="text1"/>
        </w:rPr>
      </w:pPr>
    </w:p>
    <w:p w14:paraId="3539E9C3" w14:textId="77777777" w:rsidR="00C17963" w:rsidRPr="008119D9" w:rsidRDefault="00C17963" w:rsidP="00C17963">
      <w:pPr>
        <w:spacing w:line="360" w:lineRule="auto"/>
        <w:jc w:val="both"/>
        <w:rPr>
          <w:color w:val="000000" w:themeColor="text1"/>
        </w:rPr>
      </w:pPr>
    </w:p>
    <w:p w14:paraId="09C9BD01" w14:textId="77777777" w:rsidR="00C17963" w:rsidRPr="008119D9" w:rsidRDefault="00C17963" w:rsidP="00C17963">
      <w:pPr>
        <w:spacing w:line="360" w:lineRule="auto"/>
        <w:jc w:val="both"/>
        <w:rPr>
          <w:color w:val="000000" w:themeColor="text1"/>
        </w:rPr>
      </w:pPr>
      <w:r w:rsidRPr="008119D9">
        <w:rPr>
          <w:color w:val="000000" w:themeColor="text1"/>
        </w:rPr>
        <w:lastRenderedPageBreak/>
        <w:t xml:space="preserve">Finally, from Table 7.1 we see, </w:t>
      </w:r>
      <w:proofErr w:type="spellStart"/>
      <w:r w:rsidRPr="008119D9">
        <w:rPr>
          <w:color w:val="000000" w:themeColor="text1"/>
        </w:rPr>
        <w:t>CA+Bubble</w:t>
      </w:r>
      <w:proofErr w:type="spellEnd"/>
      <w:r w:rsidRPr="008119D9">
        <w:rPr>
          <w:color w:val="000000" w:themeColor="text1"/>
        </w:rPr>
        <w:t xml:space="preserve"> has significantly higher means compared other distributions and </w:t>
      </w:r>
      <w:proofErr w:type="spellStart"/>
      <w:r w:rsidRPr="008119D9">
        <w:rPr>
          <w:color w:val="000000" w:themeColor="text1"/>
        </w:rPr>
        <w:t>CA+Grid</w:t>
      </w:r>
      <w:proofErr w:type="spellEnd"/>
      <w:r w:rsidRPr="008119D9">
        <w:rPr>
          <w:color w:val="000000" w:themeColor="text1"/>
        </w:rPr>
        <w:t xml:space="preserve"> has closer mean with </w:t>
      </w:r>
      <w:proofErr w:type="spellStart"/>
      <w:r w:rsidRPr="008119D9">
        <w:rPr>
          <w:color w:val="000000" w:themeColor="text1"/>
        </w:rPr>
        <w:t>VSUP+Bubble</w:t>
      </w:r>
      <w:proofErr w:type="spellEnd"/>
      <w:r w:rsidRPr="008119D9">
        <w:rPr>
          <w:color w:val="000000" w:themeColor="text1"/>
        </w:rPr>
        <w:t xml:space="preserve">, and </w:t>
      </w:r>
      <w:proofErr w:type="spellStart"/>
      <w:r w:rsidRPr="008119D9">
        <w:rPr>
          <w:color w:val="000000" w:themeColor="text1"/>
        </w:rPr>
        <w:t>VSUP+Grid</w:t>
      </w:r>
      <w:proofErr w:type="spellEnd"/>
      <w:r w:rsidRPr="008119D9">
        <w:rPr>
          <w:color w:val="000000" w:themeColor="text1"/>
        </w:rPr>
        <w:t xml:space="preserve"> has significantly lower mean among all. So, we can conclude CA has significantly better user experience compared to VSUP.</w:t>
      </w:r>
    </w:p>
    <w:p w14:paraId="1B6476B4" w14:textId="77777777" w:rsidR="00C17963" w:rsidRPr="008119D9" w:rsidRDefault="00C17963" w:rsidP="00C17963">
      <w:pPr>
        <w:spacing w:line="360" w:lineRule="auto"/>
        <w:jc w:val="both"/>
        <w:rPr>
          <w:color w:val="000000" w:themeColor="text1"/>
        </w:rPr>
      </w:pPr>
    </w:p>
    <w:p w14:paraId="782A98BA" w14:textId="77777777" w:rsidR="00C17963" w:rsidRPr="008119D9" w:rsidRDefault="00C17963" w:rsidP="00C17963">
      <w:pPr>
        <w:spacing w:line="360" w:lineRule="auto"/>
        <w:jc w:val="both"/>
        <w:rPr>
          <w:color w:val="000000" w:themeColor="text1"/>
        </w:rPr>
      </w:pPr>
    </w:p>
    <w:p w14:paraId="15320066" w14:textId="77777777"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3A460107" w14:textId="48BBC577" w:rsidR="00C17963" w:rsidRPr="008119D9" w:rsidRDefault="00C17963" w:rsidP="00C17963">
      <w:pPr>
        <w:spacing w:line="360" w:lineRule="auto"/>
        <w:jc w:val="both"/>
        <w:rPr>
          <w:color w:val="000000" w:themeColor="text1"/>
        </w:rPr>
      </w:pPr>
      <w:r w:rsidRPr="008119D9">
        <w:rPr>
          <w:color w:val="000000" w:themeColor="text1"/>
        </w:rPr>
        <w:t>We have generated the CA and VSUP data from the four components performance data by grouping and averaging the two pairs (</w:t>
      </w:r>
      <w:proofErr w:type="spellStart"/>
      <w:r w:rsidRPr="008119D9">
        <w:rPr>
          <w:color w:val="000000" w:themeColor="text1"/>
        </w:rPr>
        <w:t>CA+Bubble</w:t>
      </w:r>
      <w:proofErr w:type="spellEnd"/>
      <w:r w:rsidRPr="008119D9">
        <w:rPr>
          <w:color w:val="000000" w:themeColor="text1"/>
        </w:rPr>
        <w:t xml:space="preserve">, </w:t>
      </w:r>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r w:rsidRPr="008119D9">
        <w:rPr>
          <w:color w:val="000000" w:themeColor="text1"/>
        </w:rPr>
        <w:t xml:space="preserve">, </w:t>
      </w:r>
      <w:proofErr w:type="spellStart"/>
      <w:r w:rsidRPr="008119D9">
        <w:rPr>
          <w:color w:val="000000" w:themeColor="text1"/>
        </w:rPr>
        <w:t>VSUP+Grid</w:t>
      </w:r>
      <w:proofErr w:type="spellEnd"/>
      <w:r w:rsidRPr="008119D9">
        <w:rPr>
          <w:color w:val="000000" w:themeColor="text1"/>
        </w:rPr>
        <w:t>). Now the statistical summary of CA and VSUP data are shown in the following Table 7.</w:t>
      </w:r>
      <w:r w:rsidR="00452786">
        <w:rPr>
          <w:color w:val="000000" w:themeColor="text1"/>
        </w:rPr>
        <w:t>4</w:t>
      </w:r>
      <w:r w:rsidRPr="008119D9">
        <w:rPr>
          <w:color w:val="000000" w:themeColor="text1"/>
        </w:rPr>
        <w:t xml:space="preserve">. </w:t>
      </w: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2C310D19"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70D0366B"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66934F0E" w:rsidR="00C17963" w:rsidRPr="008119D9" w:rsidRDefault="00C17963" w:rsidP="00C17963">
      <w:pPr>
        <w:rPr>
          <w:color w:val="000000" w:themeColor="text1"/>
        </w:rPr>
      </w:pPr>
      <w:r w:rsidRPr="008119D9">
        <w:rPr>
          <w:color w:val="000000" w:themeColor="text1"/>
        </w:rPr>
        <w:br/>
        <w:t>Table 7.</w:t>
      </w:r>
      <w:r w:rsidR="00452786">
        <w:rPr>
          <w:color w:val="000000" w:themeColor="text1"/>
        </w:rPr>
        <w:t>4</w:t>
      </w:r>
      <w:r w:rsidRPr="008119D9">
        <w:rPr>
          <w:color w:val="000000" w:themeColor="text1"/>
        </w:rPr>
        <w:t>: Summary of CA vs VSUP performance</w:t>
      </w:r>
    </w:p>
    <w:p w14:paraId="401363AF" w14:textId="77777777" w:rsidR="00C17963" w:rsidRPr="008119D9" w:rsidRDefault="00C17963" w:rsidP="00C17963">
      <w:pPr>
        <w:rPr>
          <w:color w:val="000000" w:themeColor="text1"/>
        </w:rPr>
      </w:pPr>
    </w:p>
    <w:p w14:paraId="42E3F941" w14:textId="77777777" w:rsidR="00C17963" w:rsidRPr="008119D9" w:rsidRDefault="00C17963" w:rsidP="00C17963">
      <w:pPr>
        <w:rPr>
          <w:color w:val="000000" w:themeColor="text1"/>
        </w:rPr>
      </w:pPr>
    </w:p>
    <w:p w14:paraId="3EDE13CC" w14:textId="3C4CAA59" w:rsidR="00C17963" w:rsidRPr="008119D9" w:rsidRDefault="00C17963" w:rsidP="00C17963">
      <w:pPr>
        <w:spacing w:line="360" w:lineRule="auto"/>
        <w:jc w:val="both"/>
        <w:rPr>
          <w:color w:val="000000" w:themeColor="text1"/>
        </w:rPr>
      </w:pPr>
      <w:r w:rsidRPr="008119D9">
        <w:rPr>
          <w:color w:val="000000" w:themeColor="text1"/>
        </w:rPr>
        <w:t>We present test result of Shapiro-Wilk normality test for significance level of 0.005 in the following table 7.6 where we see both distributions do not differ significantly from 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66DE813C"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0110CDBE"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50C78EB9" w14:textId="77777777" w:rsidR="00C17963" w:rsidRPr="008119D9" w:rsidRDefault="00C17963" w:rsidP="00C17963">
      <w:pPr>
        <w:rPr>
          <w:color w:val="000000" w:themeColor="text1"/>
        </w:rPr>
      </w:pPr>
    </w:p>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77777777" w:rsidR="00C17963" w:rsidRPr="008119D9" w:rsidRDefault="00C17963" w:rsidP="00C17963">
      <w:pPr>
        <w:rPr>
          <w:color w:val="000000" w:themeColor="text1"/>
        </w:rPr>
      </w:pPr>
      <w:r w:rsidRPr="008119D9">
        <w:rPr>
          <w:noProof/>
          <w:color w:val="000000" w:themeColor="text1"/>
        </w:rPr>
        <w:lastRenderedPageBreak/>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color w:val="000000" w:themeColor="text1"/>
        </w:rPr>
        <w:t xml:space="preserve">          </w:t>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C17963">
      <w:pPr>
        <w:rPr>
          <w:color w:val="000000" w:themeColor="text1"/>
        </w:rPr>
      </w:pPr>
    </w:p>
    <w:p w14:paraId="5C0ED5DB" w14:textId="77777777" w:rsidR="00C17963" w:rsidRPr="008119D9" w:rsidRDefault="00C17963" w:rsidP="00C17963">
      <w:pPr>
        <w:rPr>
          <w:color w:val="000000" w:themeColor="text1"/>
        </w:rPr>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5959909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r w:rsidRPr="008119D9">
        <w:rPr>
          <w:color w:val="000000" w:themeColor="text1"/>
        </w:rPr>
        <w:b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5C0D2DF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C17963">
      <w:pPr>
        <w:shd w:val="clear" w:color="auto" w:fill="FFFFFF"/>
        <w:spacing w:line="360" w:lineRule="auto"/>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04C52DC4"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r w:rsidRPr="008119D9">
        <w:rPr>
          <w:color w:val="000000" w:themeColor="text1"/>
        </w:rPr>
        <w:br/>
        <w:t>The computed t-statistic = 3.61</w:t>
      </w:r>
    </w:p>
    <w:p w14:paraId="1B795DBF"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r w:rsidRPr="008119D9">
        <w:rPr>
          <w:color w:val="000000" w:themeColor="text1"/>
        </w:rPr>
        <w:b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p>
    <w:p w14:paraId="1A0E2770" w14:textId="77777777" w:rsidR="00C17963" w:rsidRPr="008119D9" w:rsidRDefault="00C17963" w:rsidP="00C17963">
      <w:pPr>
        <w:shd w:val="clear" w:color="auto" w:fill="FFFFFF"/>
        <w:spacing w:line="360" w:lineRule="auto"/>
        <w:jc w:val="both"/>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2C0BACF9"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(5) Conclusion</w:t>
      </w:r>
      <w:r w:rsidRPr="008119D9">
        <w:rPr>
          <w:color w:val="000000" w:themeColor="text1"/>
        </w:rPr>
        <w:b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p>
    <w:p w14:paraId="4C38972C" w14:textId="4EE39B35" w:rsidR="00C17963" w:rsidRPr="008119D9" w:rsidRDefault="00C17963" w:rsidP="00C17963">
      <w:pPr>
        <w:shd w:val="clear" w:color="auto" w:fill="FFFFFF"/>
        <w:spacing w:before="225" w:after="225"/>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ins w:id="2" w:author="Rashid Islam" w:date="2022-04-20T19:34:00Z">
        <w:r w:rsidR="009F20F9">
          <w:rPr>
            <w:color w:val="000000" w:themeColor="text1"/>
          </w:rPr>
          <w:t>gaussian plot</w:t>
        </w:r>
        <w:r w:rsidR="009F20F9" w:rsidRPr="008119D9">
          <w:rPr>
            <w:color w:val="000000" w:themeColor="text1"/>
          </w:rPr>
          <w:t xml:space="preserve"> </w:t>
        </w:r>
      </w:ins>
      <w:del w:id="3" w:author="Rashid Islam" w:date="2022-04-20T19:34:00Z">
        <w:r w:rsidRPr="008119D9" w:rsidDel="009F20F9">
          <w:rPr>
            <w:color w:val="000000" w:themeColor="text1"/>
          </w:rPr>
          <w:delText xml:space="preserve">sample </w:delText>
        </w:r>
      </w:del>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D8D0516"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performance of CA quantitatively surpassed performance of VSUP. </w:t>
      </w:r>
    </w:p>
    <w:p w14:paraId="4608CF6B"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B0A1F13"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E5708A0"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BF2AB1B"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079B0181"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60956B68"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F4661CD"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A22DA5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61E8EBA"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2D56309E"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5E93D5F8"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68846A40"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lastRenderedPageBreak/>
        <w:t>7.2.2</w:t>
      </w:r>
      <w:r w:rsidRPr="008119D9">
        <w:rPr>
          <w:b/>
          <w:bCs/>
          <w:color w:val="000000" w:themeColor="text1"/>
        </w:rPr>
        <w:tab/>
        <w:t>Time Utilization Results</w:t>
      </w:r>
    </w:p>
    <w:p w14:paraId="0D029A05" w14:textId="1B903482" w:rsidR="00C17963" w:rsidRPr="008119D9"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79AF5E8C"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57CB2B8D"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77777777" w:rsidR="00C17963" w:rsidRPr="008119D9" w:rsidRDefault="00C17963" w:rsidP="00C17963">
      <w:pPr>
        <w:spacing w:line="360" w:lineRule="auto"/>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.959, p = .254</w:t>
      </w:r>
    </w:p>
    <w:p w14:paraId="17DD692C" w14:textId="77777777" w:rsidR="00C17963" w:rsidRPr="008119D9" w:rsidRDefault="00C17963" w:rsidP="00C17963">
      <w:pPr>
        <w:spacing w:line="360" w:lineRule="auto"/>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.977, p = .716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7B6633F7"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following null and alternative hypotheses need to be tested:</w:t>
      </w:r>
    </w:p>
    <w:p w14:paraId="4D9B9A05" w14:textId="77777777" w:rsidR="00C17963" w:rsidRPr="008119D9" w:rsidRDefault="00C17963" w:rsidP="00C17963">
      <w:pPr>
        <w:shd w:val="clear" w:color="auto" w:fill="FFFFFF"/>
        <w:spacing w:before="225" w:after="225"/>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57096AB"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This corresponds to a right-tailed test, for which a t-test for two paired samples be used.</w:t>
      </w:r>
    </w:p>
    <w:p w14:paraId="2B510AB2"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(2) Rejection Region</w:t>
      </w:r>
    </w:p>
    <w:p w14:paraId="5F1409B5" w14:textId="77777777" w:rsidR="00C17963" w:rsidRPr="008119D9" w:rsidRDefault="00C17963" w:rsidP="00C17963">
      <w:pPr>
        <w:shd w:val="clear" w:color="auto" w:fill="FFFFFF"/>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1EC543B1" w14:textId="77777777" w:rsidR="00C17963" w:rsidRPr="008119D9" w:rsidRDefault="00C17963" w:rsidP="00C17963">
      <w:pPr>
        <w:shd w:val="clear" w:color="auto" w:fill="FFFFFF"/>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0C2961A"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The computed t-statistic is equal to -2.656</w:t>
      </w:r>
    </w:p>
    <w:p w14:paraId="207B825C"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77777777" w:rsidR="00C17963" w:rsidRPr="008119D9" w:rsidRDefault="00C17963" w:rsidP="00C17963">
      <w:pPr>
        <w:shd w:val="clear" w:color="auto" w:fill="FFFFFF"/>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C17963">
      <w:pPr>
        <w:shd w:val="clear" w:color="auto" w:fill="FFFFFF"/>
        <w:textAlignment w:val="baseline"/>
        <w:rPr>
          <w:color w:val="000000" w:themeColor="text1"/>
        </w:rPr>
      </w:pPr>
    </w:p>
    <w:p w14:paraId="466CAF98" w14:textId="77777777" w:rsidR="00C17963" w:rsidRPr="008119D9" w:rsidRDefault="00C17963" w:rsidP="00C17963">
      <w:pPr>
        <w:shd w:val="clear" w:color="auto" w:fill="FFFFFF"/>
        <w:textAlignment w:val="baseline"/>
        <w:rPr>
          <w:color w:val="000000" w:themeColor="text1"/>
        </w:rPr>
      </w:pPr>
      <w:r w:rsidRPr="008119D9">
        <w:rPr>
          <w:color w:val="000000" w:themeColor="text1"/>
        </w:rPr>
        <w:lastRenderedPageBreak/>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C17963">
      <w:pPr>
        <w:shd w:val="clear" w:color="auto" w:fill="FFFFFF"/>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52827539"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Confidence Interval</w:t>
      </w:r>
    </w:p>
    <w:p w14:paraId="71D7E398" w14:textId="77777777" w:rsidR="00C17963" w:rsidRPr="008119D9" w:rsidRDefault="00C17963" w:rsidP="00C17963">
      <w:pPr>
        <w:shd w:val="clear" w:color="auto" w:fill="FFFFFF"/>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p>
    <w:p w14:paraId="691D62A3" w14:textId="665DDC51" w:rsidR="00C17963" w:rsidRPr="008119D9" w:rsidRDefault="00C17963" w:rsidP="00C17963">
      <w:pPr>
        <w:spacing w:line="360" w:lineRule="auto"/>
        <w:jc w:val="both"/>
        <w:rPr>
          <w:color w:val="000000" w:themeColor="text1"/>
        </w:rPr>
      </w:pPr>
      <w:r w:rsidRPr="008119D9">
        <w:rPr>
          <w:noProof/>
          <w:color w:val="000000" w:themeColor="text1"/>
        </w:rPr>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del w:id="4" w:author="Rashid Islam" w:date="2022-04-20T19:34:00Z">
        <w:r w:rsidRPr="008119D9" w:rsidDel="009F20F9">
          <w:rPr>
            <w:color w:val="000000" w:themeColor="text1"/>
          </w:rPr>
          <w:delText xml:space="preserve">sample </w:delText>
        </w:r>
      </w:del>
      <w:ins w:id="5" w:author="Rashid Islam" w:date="2022-04-20T19:34:00Z">
        <w:r w:rsidR="009F20F9">
          <w:rPr>
            <w:color w:val="000000" w:themeColor="text1"/>
          </w:rPr>
          <w:t>gaussian plot</w:t>
        </w:r>
        <w:r w:rsidR="009F20F9" w:rsidRPr="008119D9">
          <w:rPr>
            <w:color w:val="000000" w:themeColor="text1"/>
          </w:rPr>
          <w:t xml:space="preserve"> </w:t>
        </w:r>
      </w:ins>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5A1C4167" w14:textId="77777777" w:rsidR="00C17963" w:rsidRPr="008119D9"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0905F459" w14:textId="77777777" w:rsidR="00C17963" w:rsidRPr="008119D9" w:rsidRDefault="00C17963" w:rsidP="00C17963">
      <w:pPr>
        <w:spacing w:line="360" w:lineRule="auto"/>
        <w:jc w:val="both"/>
        <w:rPr>
          <w:color w:val="000000" w:themeColor="text1"/>
        </w:rPr>
      </w:pPr>
    </w:p>
    <w:p w14:paraId="447BAB56" w14:textId="77777777" w:rsidR="00C17963" w:rsidRPr="008119D9" w:rsidRDefault="00C17963" w:rsidP="00C17963">
      <w:pPr>
        <w:spacing w:line="360" w:lineRule="auto"/>
        <w:jc w:val="both"/>
        <w:rPr>
          <w:color w:val="000000" w:themeColor="text1"/>
        </w:rPr>
      </w:pPr>
    </w:p>
    <w:p w14:paraId="5768D423" w14:textId="77777777" w:rsidR="00C17963" w:rsidRPr="008119D9" w:rsidRDefault="00C17963" w:rsidP="00C17963">
      <w:pPr>
        <w:spacing w:line="360" w:lineRule="auto"/>
        <w:jc w:val="both"/>
        <w:rPr>
          <w:color w:val="000000" w:themeColor="text1"/>
        </w:rPr>
      </w:pPr>
    </w:p>
    <w:p w14:paraId="6B9F3102" w14:textId="77777777" w:rsidR="00C17963" w:rsidRPr="008119D9" w:rsidRDefault="00C17963" w:rsidP="00C17963">
      <w:pPr>
        <w:spacing w:line="360" w:lineRule="auto"/>
        <w:jc w:val="both"/>
        <w:rPr>
          <w:color w:val="000000" w:themeColor="text1"/>
        </w:rPr>
      </w:pPr>
    </w:p>
    <w:p w14:paraId="552801F3" w14:textId="77777777" w:rsidR="00C17963" w:rsidRPr="008119D9" w:rsidRDefault="00C17963" w:rsidP="00C17963">
      <w:pPr>
        <w:spacing w:line="360" w:lineRule="auto"/>
        <w:jc w:val="both"/>
        <w:rPr>
          <w:color w:val="000000" w:themeColor="text1"/>
        </w:rPr>
      </w:pPr>
    </w:p>
    <w:p w14:paraId="7ADFBA97" w14:textId="77777777" w:rsidR="00C17963" w:rsidRPr="008119D9" w:rsidRDefault="00C17963" w:rsidP="00C17963">
      <w:pPr>
        <w:spacing w:line="360" w:lineRule="auto"/>
        <w:jc w:val="both"/>
        <w:rPr>
          <w:color w:val="000000" w:themeColor="text1"/>
        </w:rPr>
      </w:pP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lastRenderedPageBreak/>
        <w:t>7.2.3</w:t>
      </w:r>
      <w:r w:rsidRPr="008119D9">
        <w:rPr>
          <w:b/>
          <w:bCs/>
          <w:color w:val="000000" w:themeColor="text1"/>
        </w:rPr>
        <w:tab/>
        <w:t>SUS Results</w:t>
      </w:r>
    </w:p>
    <w:p w14:paraId="15CA0C44" w14:textId="77777777"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The SUS provides a quick tool for measuring the usability of various kinds of systems based on user experience. It consists of a 10-item questionnaire with five scale response from participants starting from Strongly agree to Strongly disagree. It doesn’t have any right or wrong evaluation of any question and hence collectively its use is in classifying the ease of use of the system being tested. The best way to interpret the results is to normalize the scores to produce a percentile ranking.</w:t>
      </w:r>
      <w:r w:rsidRPr="008119D9">
        <w:rPr>
          <w:color w:val="000000" w:themeColor="text1"/>
          <w:shd w:val="clear" w:color="auto" w:fill="FFFFFF"/>
        </w:rPr>
        <w:tab/>
        <w:t xml:space="preserve">By convention of SUS scoring, based on Jeff </w:t>
      </w:r>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16E392F8" w14:textId="77777777" w:rsidR="00C17963" w:rsidRPr="008119D9" w:rsidRDefault="00C17963" w:rsidP="00C17963">
      <w:pPr>
        <w:numPr>
          <w:ilvl w:val="0"/>
          <w:numId w:val="36"/>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338A010C" w14:textId="77777777" w:rsidR="00C17963" w:rsidRPr="008119D9" w:rsidRDefault="00C17963" w:rsidP="00C17963">
      <w:pPr>
        <w:spacing w:line="360" w:lineRule="auto"/>
        <w:jc w:val="both"/>
        <w:rPr>
          <w:color w:val="000000" w:themeColor="text1"/>
        </w:rPr>
      </w:pPr>
    </w:p>
    <w:p w14:paraId="5056F1BD" w14:textId="77777777" w:rsidR="00C17963" w:rsidRPr="008119D9" w:rsidRDefault="00C17963" w:rsidP="00C17963">
      <w:pPr>
        <w:spacing w:line="360" w:lineRule="auto"/>
        <w:jc w:val="both"/>
        <w:rPr>
          <w:color w:val="000000" w:themeColor="text1"/>
        </w:rPr>
      </w:pPr>
      <w:r w:rsidRPr="008119D9">
        <w:rPr>
          <w:color w:val="000000" w:themeColor="text1"/>
        </w:rPr>
        <w:t>The statistical overview of the scores is given below:</w:t>
      </w: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8119D9" w:rsidRDefault="00C17963" w:rsidP="00010FC0">
            <w:pPr>
              <w:spacing w:line="360" w:lineRule="auto"/>
              <w:jc w:val="center"/>
              <w:rPr>
                <w:color w:val="000000" w:themeColor="text1"/>
              </w:rPr>
            </w:pPr>
            <w:r w:rsidRPr="008119D9">
              <w:rPr>
                <w:color w:val="000000" w:themeColor="text1"/>
              </w:rPr>
              <w:t>Group</w:t>
            </w:r>
          </w:p>
        </w:tc>
        <w:tc>
          <w:tcPr>
            <w:tcW w:w="3005" w:type="dxa"/>
            <w:vAlign w:val="center"/>
          </w:tcPr>
          <w:p w14:paraId="2B795665" w14:textId="77777777" w:rsidR="00C17963" w:rsidRPr="008119D9" w:rsidRDefault="00C17963" w:rsidP="00010FC0">
            <w:pPr>
              <w:spacing w:line="360" w:lineRule="auto"/>
              <w:jc w:val="center"/>
              <w:rPr>
                <w:color w:val="000000" w:themeColor="text1"/>
              </w:rPr>
            </w:pPr>
            <w:r w:rsidRPr="008119D9">
              <w:rPr>
                <w:color w:val="000000" w:themeColor="text1"/>
              </w:rPr>
              <w:t>CA</w:t>
            </w:r>
          </w:p>
        </w:tc>
        <w:tc>
          <w:tcPr>
            <w:tcW w:w="3006" w:type="dxa"/>
            <w:vAlign w:val="center"/>
          </w:tcPr>
          <w:p w14:paraId="68F42459" w14:textId="77777777" w:rsidR="00C17963" w:rsidRPr="008119D9" w:rsidRDefault="00C17963" w:rsidP="00010FC0">
            <w:pPr>
              <w:spacing w:line="360" w:lineRule="auto"/>
              <w:jc w:val="center"/>
              <w:rPr>
                <w:color w:val="000000" w:themeColor="text1"/>
              </w:rPr>
            </w:pPr>
            <w:r w:rsidRPr="008119D9">
              <w:rPr>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C17963">
      <w:pPr>
        <w:spacing w:line="360" w:lineRule="auto"/>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rsidP="00C17963">
      <w:pPr>
        <w:spacing w:line="360" w:lineRule="auto"/>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26D9423C" w14:textId="77777777" w:rsidR="00C17963" w:rsidRPr="008119D9" w:rsidRDefault="00C17963" w:rsidP="00C17963">
      <w:pPr>
        <w:spacing w:line="360" w:lineRule="auto"/>
        <w:jc w:val="both"/>
        <w:rPr>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7CEAFFD" w14:textId="77777777" w:rsidR="00C17963" w:rsidRPr="008119D9" w:rsidRDefault="00C17963" w:rsidP="00C17963">
      <w:pPr>
        <w:pStyle w:val="NormalWeb"/>
        <w:shd w:val="clear" w:color="auto" w:fill="FFFFFF"/>
        <w:spacing w:before="0" w:beforeAutospacing="0" w:after="0" w:afterAutospacing="0" w:line="360" w:lineRule="auto"/>
        <w:textAlignment w:val="baseline"/>
        <w:rPr>
          <w:color w:val="000000" w:themeColor="text1"/>
        </w:rPr>
      </w:pPr>
    </w:p>
    <w:p w14:paraId="4F4285F4"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(1) Null and Alternative Hypotheses</w:t>
      </w:r>
    </w:p>
    <w:p w14:paraId="4619C405"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i/>
          <w:iCs/>
          <w:color w:val="000000" w:themeColor="text1"/>
        </w:rPr>
        <w:lastRenderedPageBreak/>
        <w:t>Ho</w:t>
      </w:r>
      <w:r w:rsidRPr="008119D9">
        <w:rPr>
          <w:color w:val="000000" w:themeColor="text1"/>
        </w:rPr>
        <w:t>: The samples come from populations with equal medians.</w:t>
      </w:r>
    </w:p>
    <w:p w14:paraId="4292B6FC"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1182B41F"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The above hypotheses will be tested using the Kruskal-</w:t>
      </w:r>
      <w:proofErr w:type="gramStart"/>
      <w:r w:rsidRPr="008119D9">
        <w:rPr>
          <w:color w:val="000000" w:themeColor="text1"/>
        </w:rPr>
        <w:t>Wallis</w:t>
      </w:r>
      <w:proofErr w:type="gramEnd"/>
      <w:r w:rsidRPr="008119D9">
        <w:rPr>
          <w:color w:val="000000" w:themeColor="text1"/>
        </w:rPr>
        <w:t xml:space="preserve"> test.</w:t>
      </w:r>
    </w:p>
    <w:p w14:paraId="5E44C32E"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r w:rsidRPr="008119D9">
        <w:rPr>
          <w:color w:val="000000" w:themeColor="text1"/>
        </w:rPr>
        <w:b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r w:rsidRPr="008119D9">
        <w:rPr>
          <w:color w:val="000000" w:themeColor="text1"/>
        </w:rPr>
        <w:br/>
      </w:r>
      <w:r w:rsidRPr="008119D9">
        <w:rPr>
          <w:color w:val="000000" w:themeColor="text1"/>
        </w:rPr>
        <w:br/>
        <w:t>(3) Test Statistics</w:t>
      </w:r>
      <w:r w:rsidRPr="008119D9">
        <w:rPr>
          <w:color w:val="000000" w:themeColor="text1"/>
        </w:rPr>
        <w:tab/>
      </w:r>
      <w:r w:rsidRPr="008119D9">
        <w:rPr>
          <w:i/>
          <w:iCs/>
          <w:color w:val="000000" w:themeColor="text1"/>
          <w:u w:val="single"/>
        </w:rPr>
        <w:br/>
      </w: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rPr>
        <w:br/>
      </w:r>
      <w:r w:rsidRPr="008119D9">
        <w:rPr>
          <w:color w:val="000000" w:themeColor="text1"/>
          <w:u w:val="single"/>
        </w:rPr>
        <w:br/>
      </w:r>
      <w:r w:rsidRPr="008119D9">
        <w:rPr>
          <w:color w:val="000000" w:themeColor="text1"/>
        </w:rPr>
        <w:t>(4) Decision about the null hypothesis</w:t>
      </w:r>
      <w:r w:rsidRPr="008119D9">
        <w:rPr>
          <w:color w:val="000000" w:themeColor="text1"/>
        </w:rPr>
        <w:tab/>
      </w:r>
      <w:r w:rsidRPr="008119D9">
        <w:rPr>
          <w:color w:val="000000" w:themeColor="text1"/>
        </w:rPr>
        <w:b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p>
    <w:p w14:paraId="0F00A537" w14:textId="77777777" w:rsidR="00C17963" w:rsidRPr="008119D9"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Using the P-value approach: 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26CED8DE" w14:textId="77777777" w:rsidR="00C17963" w:rsidRPr="008119D9" w:rsidRDefault="00C17963" w:rsidP="00C17963">
      <w:pPr>
        <w:pStyle w:val="NormalWeb"/>
        <w:shd w:val="clear" w:color="auto" w:fill="FFFFFF"/>
        <w:spacing w:before="225" w:beforeAutospacing="0" w:after="225" w:afterAutospacing="0" w:line="360" w:lineRule="auto"/>
        <w:jc w:val="both"/>
        <w:textAlignment w:val="baseline"/>
        <w:rPr>
          <w:color w:val="000000" w:themeColor="text1"/>
        </w:rPr>
      </w:pPr>
      <w:r w:rsidRPr="008119D9">
        <w:rPr>
          <w:color w:val="000000" w:themeColor="text1"/>
        </w:rPr>
        <w:t>(5) Conclusion</w:t>
      </w:r>
      <w:r w:rsidRPr="008119D9">
        <w:rPr>
          <w:i/>
          <w:iCs/>
          <w:color w:val="000000" w:themeColor="text1"/>
        </w:rPr>
        <w:br/>
      </w: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2696134C" w14:textId="77777777" w:rsidR="00C17963" w:rsidRPr="008119D9" w:rsidRDefault="00C17963" w:rsidP="00C17963">
      <w:pPr>
        <w:spacing w:line="360" w:lineRule="auto"/>
        <w:jc w:val="both"/>
        <w:rPr>
          <w:color w:val="000000" w:themeColor="text1"/>
        </w:rPr>
      </w:pP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297922F4" w14:textId="77777777"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The TLX stands for Task Load Index and is a measure of perceived workload.</w:t>
      </w:r>
      <w:r w:rsidRPr="008119D9">
        <w:rPr>
          <w:color w:val="000000" w:themeColor="text1"/>
        </w:rPr>
        <w:t xml:space="preserve"> Just like SUS data, we have collected Nasa-</w:t>
      </w:r>
      <w:proofErr w:type="spellStart"/>
      <w:r w:rsidRPr="008119D9">
        <w:rPr>
          <w:color w:val="000000" w:themeColor="text1"/>
        </w:rPr>
        <w:t>Tlx</w:t>
      </w:r>
      <w:proofErr w:type="spellEnd"/>
      <w:r w:rsidRPr="008119D9">
        <w:rPr>
          <w:color w:val="000000" w:themeColor="text1"/>
        </w:rPr>
        <w:t xml:space="preserve"> load 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1991"/>
        <w:gridCol w:w="1562"/>
        <w:gridCol w:w="1930"/>
      </w:tblGrid>
      <w:tr w:rsidR="00C17963" w:rsidRPr="008119D9" w14:paraId="7D56339E" w14:textId="77777777" w:rsidTr="00010FC0">
        <w:tc>
          <w:tcPr>
            <w:tcW w:w="1271" w:type="dxa"/>
            <w:vMerge w:val="restart"/>
            <w:vAlign w:val="center"/>
          </w:tcPr>
          <w:p w14:paraId="2C9A44A7" w14:textId="77777777" w:rsidR="00C17963" w:rsidRPr="008119D9" w:rsidRDefault="00C17963" w:rsidP="00010FC0">
            <w:pPr>
              <w:spacing w:line="360" w:lineRule="auto"/>
              <w:rPr>
                <w:color w:val="000000" w:themeColor="text1"/>
              </w:rPr>
            </w:pPr>
            <w:r w:rsidRPr="008119D9">
              <w:rPr>
                <w:color w:val="000000" w:themeColor="text1"/>
              </w:rPr>
              <w:t>Methods</w:t>
            </w:r>
          </w:p>
        </w:tc>
        <w:tc>
          <w:tcPr>
            <w:tcW w:w="2262" w:type="dxa"/>
            <w:vMerge w:val="restart"/>
            <w:vAlign w:val="center"/>
          </w:tcPr>
          <w:p w14:paraId="3548823A" w14:textId="77777777" w:rsidR="00C17963" w:rsidRPr="008119D9" w:rsidRDefault="00C17963" w:rsidP="00010FC0">
            <w:pPr>
              <w:spacing w:line="360" w:lineRule="auto"/>
              <w:rPr>
                <w:color w:val="000000" w:themeColor="text1"/>
              </w:rPr>
            </w:pPr>
            <w:r w:rsidRPr="008119D9">
              <w:rPr>
                <w:color w:val="000000" w:themeColor="text1"/>
              </w:rPr>
              <w:t>NASA-TLX</w:t>
            </w:r>
          </w:p>
        </w:tc>
        <w:tc>
          <w:tcPr>
            <w:tcW w:w="5483" w:type="dxa"/>
            <w:gridSpan w:val="3"/>
            <w:vAlign w:val="center"/>
          </w:tcPr>
          <w:p w14:paraId="39B8B074" w14:textId="77777777" w:rsidR="00C17963" w:rsidRPr="008119D9" w:rsidRDefault="00C17963" w:rsidP="00010FC0">
            <w:pPr>
              <w:spacing w:line="360" w:lineRule="auto"/>
              <w:jc w:val="center"/>
              <w:rPr>
                <w:color w:val="000000" w:themeColor="text1"/>
              </w:rPr>
            </w:pPr>
            <w:r w:rsidRPr="008119D9">
              <w:rPr>
                <w:color w:val="000000" w:themeColor="text1"/>
              </w:rPr>
              <w:t>Shapiro-Wilk Normality Test (</w:t>
            </w:r>
            <w:r w:rsidRPr="008119D9">
              <w:rPr>
                <w:rFonts w:eastAsiaTheme="minorHAnsi"/>
                <w:color w:val="000000" w:themeColor="text1"/>
              </w:rPr>
              <w:t>α = 0.05)</w:t>
            </w:r>
          </w:p>
        </w:tc>
      </w:tr>
      <w:tr w:rsidR="00C17963" w:rsidRPr="008119D9" w14:paraId="57F6E374" w14:textId="77777777" w:rsidTr="00010FC0">
        <w:tc>
          <w:tcPr>
            <w:tcW w:w="1271" w:type="dxa"/>
            <w:vMerge/>
            <w:vAlign w:val="center"/>
          </w:tcPr>
          <w:p w14:paraId="6F0740A9" w14:textId="77777777" w:rsidR="00C17963" w:rsidRPr="008119D9" w:rsidRDefault="00C17963" w:rsidP="00010FC0">
            <w:pPr>
              <w:spacing w:line="360" w:lineRule="auto"/>
              <w:rPr>
                <w:color w:val="000000" w:themeColor="text1"/>
              </w:rPr>
            </w:pPr>
          </w:p>
        </w:tc>
        <w:tc>
          <w:tcPr>
            <w:tcW w:w="2262" w:type="dxa"/>
            <w:vMerge/>
            <w:vAlign w:val="center"/>
          </w:tcPr>
          <w:p w14:paraId="044894CD" w14:textId="77777777" w:rsidR="00C17963" w:rsidRPr="008119D9" w:rsidRDefault="00C17963" w:rsidP="00010FC0">
            <w:pPr>
              <w:spacing w:line="360" w:lineRule="auto"/>
              <w:rPr>
                <w:color w:val="000000" w:themeColor="text1"/>
              </w:rPr>
            </w:pPr>
          </w:p>
        </w:tc>
        <w:tc>
          <w:tcPr>
            <w:tcW w:w="1991" w:type="dxa"/>
            <w:vAlign w:val="center"/>
          </w:tcPr>
          <w:p w14:paraId="6F812442" w14:textId="77777777" w:rsidR="00C17963" w:rsidRPr="008119D9" w:rsidRDefault="00C17963" w:rsidP="00010FC0">
            <w:pPr>
              <w:spacing w:line="360" w:lineRule="auto"/>
              <w:jc w:val="center"/>
              <w:rPr>
                <w:color w:val="000000" w:themeColor="text1"/>
              </w:rPr>
            </w:pPr>
            <w:r w:rsidRPr="008119D9">
              <w:rPr>
                <w:color w:val="000000" w:themeColor="text1"/>
              </w:rPr>
              <w:t>Test Statistic (W)</w:t>
            </w:r>
          </w:p>
        </w:tc>
        <w:tc>
          <w:tcPr>
            <w:tcW w:w="1562" w:type="dxa"/>
            <w:vAlign w:val="center"/>
          </w:tcPr>
          <w:p w14:paraId="4858E320"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1930" w:type="dxa"/>
            <w:vAlign w:val="center"/>
          </w:tcPr>
          <w:p w14:paraId="150E12E0" w14:textId="77777777" w:rsidR="00C17963" w:rsidRPr="008119D9" w:rsidRDefault="00C17963" w:rsidP="00010FC0">
            <w:pPr>
              <w:spacing w:line="360" w:lineRule="auto"/>
              <w:jc w:val="center"/>
              <w:rPr>
                <w:color w:val="000000" w:themeColor="text1"/>
              </w:rPr>
            </w:pPr>
            <w:r w:rsidRPr="008119D9">
              <w:rPr>
                <w:color w:val="000000" w:themeColor="text1"/>
              </w:rPr>
              <w:t>Status</w:t>
            </w:r>
          </w:p>
        </w:tc>
      </w:tr>
      <w:tr w:rsidR="00C17963" w:rsidRPr="008119D9" w14:paraId="318AC603" w14:textId="77777777" w:rsidTr="00010FC0">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1991"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562"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010FC0">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1991"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562"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010FC0">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1991"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562"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010FC0">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1991"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562"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010FC0">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1991"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562"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010FC0">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1991"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562"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010FC0">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1991"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562"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010FC0">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1991"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562"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010FC0">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1991"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562"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010FC0">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1991"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562"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010FC0">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1991"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562"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010FC0">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1991"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562"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w:t>
      </w:r>
      <w:r w:rsidRPr="008119D9">
        <w:rPr>
          <w:color w:val="000000" w:themeColor="text1"/>
        </w:rPr>
        <w:lastRenderedPageBreak/>
        <w:t>hypotheses need to be tested with Kruskal-</w:t>
      </w:r>
      <w:proofErr w:type="gramStart"/>
      <w:r w:rsidRPr="008119D9">
        <w:rPr>
          <w:color w:val="000000" w:themeColor="text1"/>
        </w:rPr>
        <w:t>Wallis</w:t>
      </w:r>
      <w:proofErr w:type="gramEnd"/>
      <w:r w:rsidRPr="008119D9">
        <w:rPr>
          <w:color w:val="000000" w:themeColor="text1"/>
        </w:rPr>
        <w:t xml:space="preserve"> test.</w:t>
      </w:r>
      <w:r w:rsidRPr="008119D9">
        <w:rPr>
          <w:color w:val="000000" w:themeColor="text1"/>
        </w:rPr>
        <w:tab/>
      </w:r>
      <w:r w:rsidRPr="008119D9">
        <w:rPr>
          <w:color w:val="000000" w:themeColor="text1"/>
        </w:rPr>
        <w:br/>
      </w:r>
    </w:p>
    <w:p w14:paraId="27C432A9" w14:textId="77777777" w:rsidR="00C17963" w:rsidRPr="008119D9" w:rsidRDefault="00C17963" w:rsidP="00C17963">
      <w:pPr>
        <w:spacing w:line="360" w:lineRule="auto"/>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C17963">
      <w:pPr>
        <w:spacing w:line="360" w:lineRule="auto"/>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8119D9" w:rsidRDefault="00C17963" w:rsidP="00010FC0">
            <w:pPr>
              <w:jc w:val="center"/>
              <w:rPr>
                <w:rFonts w:eastAsiaTheme="minorHAnsi"/>
                <w:color w:val="000000" w:themeColor="text1"/>
              </w:rPr>
            </w:pPr>
            <w:r w:rsidRPr="008119D9">
              <w:rPr>
                <w:color w:val="000000" w:themeColor="text1"/>
              </w:rPr>
              <w:t>NASA-TLX</w:t>
            </w:r>
          </w:p>
        </w:tc>
        <w:tc>
          <w:tcPr>
            <w:tcW w:w="1649" w:type="dxa"/>
            <w:vAlign w:val="center"/>
          </w:tcPr>
          <w:p w14:paraId="28A7DA0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X2</w:t>
            </w:r>
          </w:p>
        </w:tc>
        <w:tc>
          <w:tcPr>
            <w:tcW w:w="1629" w:type="dxa"/>
            <w:vAlign w:val="center"/>
          </w:tcPr>
          <w:p w14:paraId="4A644CE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P</w:t>
            </w:r>
          </w:p>
        </w:tc>
        <w:tc>
          <w:tcPr>
            <w:tcW w:w="1258" w:type="dxa"/>
            <w:vAlign w:val="center"/>
          </w:tcPr>
          <w:p w14:paraId="04E7F692"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df</w:t>
            </w:r>
          </w:p>
        </w:tc>
        <w:tc>
          <w:tcPr>
            <w:tcW w:w="1276" w:type="dxa"/>
            <w:vAlign w:val="center"/>
          </w:tcPr>
          <w:p w14:paraId="51EAE3A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H</w:t>
            </w:r>
          </w:p>
        </w:tc>
        <w:tc>
          <w:tcPr>
            <w:tcW w:w="1508" w:type="dxa"/>
            <w:vAlign w:val="center"/>
          </w:tcPr>
          <w:p w14:paraId="3B2D5D3B"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t>
      </w:r>
      <w:proofErr w:type="gramStart"/>
      <w:r w:rsidRPr="008119D9">
        <w:rPr>
          <w:rFonts w:eastAsiaTheme="minorHAnsi"/>
          <w:color w:val="000000" w:themeColor="text1"/>
        </w:rPr>
        <w:t>Wallis</w:t>
      </w:r>
      <w:proofErr w:type="gramEnd"/>
      <w:r w:rsidRPr="008119D9">
        <w:rPr>
          <w:rFonts w:eastAsiaTheme="minorHAnsi"/>
          <w:color w:val="000000" w:themeColor="text1"/>
        </w:rPr>
        <w:t xml:space="preserve">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36F9479C" w14:textId="77777777" w:rsidR="00C17963" w:rsidRPr="008119D9" w:rsidRDefault="00C17963" w:rsidP="00C17963">
      <w:pPr>
        <w:autoSpaceDE w:val="0"/>
        <w:autoSpaceDN w:val="0"/>
        <w:adjustRightInd w:val="0"/>
        <w:spacing w:line="360" w:lineRule="auto"/>
        <w:jc w:val="both"/>
        <w:rPr>
          <w:b/>
          <w:bCs/>
          <w:color w:val="000000" w:themeColor="text1"/>
        </w:rPr>
      </w:pPr>
    </w:p>
    <w:p w14:paraId="143D0849" w14:textId="77777777" w:rsidR="00C17963" w:rsidRPr="008119D9" w:rsidRDefault="00C17963" w:rsidP="00C17963">
      <w:pPr>
        <w:autoSpaceDE w:val="0"/>
        <w:autoSpaceDN w:val="0"/>
        <w:adjustRightInd w:val="0"/>
        <w:spacing w:line="360" w:lineRule="auto"/>
        <w:jc w:val="both"/>
        <w:rPr>
          <w:b/>
          <w:bCs/>
          <w:color w:val="000000" w:themeColor="text1"/>
        </w:rPr>
      </w:pPr>
    </w:p>
    <w:p w14:paraId="04739F7B" w14:textId="77777777" w:rsidR="00C17963" w:rsidRPr="008119D9" w:rsidRDefault="00C17963" w:rsidP="00C17963">
      <w:pPr>
        <w:autoSpaceDE w:val="0"/>
        <w:autoSpaceDN w:val="0"/>
        <w:adjustRightInd w:val="0"/>
        <w:spacing w:line="360" w:lineRule="auto"/>
        <w:jc w:val="both"/>
        <w:rPr>
          <w:b/>
          <w:bCs/>
          <w:color w:val="000000" w:themeColor="text1"/>
        </w:rPr>
      </w:pPr>
    </w:p>
    <w:p w14:paraId="62B9E5AF" w14:textId="77777777" w:rsidR="00C17963" w:rsidRPr="008119D9" w:rsidRDefault="00C17963" w:rsidP="00C17963">
      <w:pPr>
        <w:autoSpaceDE w:val="0"/>
        <w:autoSpaceDN w:val="0"/>
        <w:adjustRightInd w:val="0"/>
        <w:spacing w:line="360" w:lineRule="auto"/>
        <w:jc w:val="both"/>
        <w:rPr>
          <w:b/>
          <w:bCs/>
          <w:color w:val="000000" w:themeColor="text1"/>
        </w:rPr>
      </w:pPr>
    </w:p>
    <w:p w14:paraId="10AD46AA" w14:textId="77777777" w:rsidR="00C17963" w:rsidRPr="008119D9" w:rsidRDefault="00C17963" w:rsidP="00C17963">
      <w:pPr>
        <w:autoSpaceDE w:val="0"/>
        <w:autoSpaceDN w:val="0"/>
        <w:adjustRightInd w:val="0"/>
        <w:spacing w:line="360" w:lineRule="auto"/>
        <w:jc w:val="both"/>
        <w:rPr>
          <w:b/>
          <w:bCs/>
          <w:color w:val="000000" w:themeColor="text1"/>
        </w:rPr>
      </w:pPr>
    </w:p>
    <w:p w14:paraId="627CA44C" w14:textId="77777777" w:rsidR="00C17963" w:rsidRPr="008119D9" w:rsidRDefault="00C17963" w:rsidP="00C17963">
      <w:pPr>
        <w:autoSpaceDE w:val="0"/>
        <w:autoSpaceDN w:val="0"/>
        <w:adjustRightInd w:val="0"/>
        <w:spacing w:line="360" w:lineRule="auto"/>
        <w:jc w:val="both"/>
        <w:rPr>
          <w:b/>
          <w:bCs/>
          <w:color w:val="000000" w:themeColor="text1"/>
        </w:rPr>
      </w:pPr>
    </w:p>
    <w:p w14:paraId="62B7EED2" w14:textId="77777777" w:rsidR="00C17963" w:rsidRPr="008119D9" w:rsidRDefault="00C17963" w:rsidP="00C17963">
      <w:pPr>
        <w:autoSpaceDE w:val="0"/>
        <w:autoSpaceDN w:val="0"/>
        <w:adjustRightInd w:val="0"/>
        <w:spacing w:line="360" w:lineRule="auto"/>
        <w:jc w:val="both"/>
        <w:rPr>
          <w:b/>
          <w:bCs/>
          <w:color w:val="000000" w:themeColor="text1"/>
        </w:rPr>
      </w:pPr>
    </w:p>
    <w:p w14:paraId="4551C7C1" w14:textId="77777777" w:rsidR="00C17963" w:rsidRPr="008119D9" w:rsidRDefault="00C17963" w:rsidP="00C17963">
      <w:pPr>
        <w:autoSpaceDE w:val="0"/>
        <w:autoSpaceDN w:val="0"/>
        <w:adjustRightInd w:val="0"/>
        <w:spacing w:line="360" w:lineRule="auto"/>
        <w:jc w:val="both"/>
        <w:rPr>
          <w:b/>
          <w:bCs/>
          <w:color w:val="000000" w:themeColor="text1"/>
        </w:rPr>
      </w:pP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lastRenderedPageBreak/>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B5FD410" w14:textId="77777777" w:rsidR="00C17963" w:rsidRDefault="00C17963" w:rsidP="003C6924"/>
    <w:p w14:paraId="181B5486" w14:textId="77777777" w:rsidR="003C6924" w:rsidRDefault="003C6924" w:rsidP="003C6924">
      <w:pPr>
        <w:sectPr w:rsidR="003C6924" w:rsidSect="008A41BC">
          <w:footerReference w:type="even" r:id="rId64"/>
          <w:footerReference w:type="default" r:id="rId65"/>
          <w:pgSz w:w="11906" w:h="16838"/>
          <w:pgMar w:top="1440" w:right="1440" w:bottom="1440" w:left="1440" w:header="0" w:footer="340" w:gutter="0"/>
          <w:pgNumType w:start="1"/>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77777777" w:rsidR="00C17963" w:rsidRPr="008119D9" w:rsidRDefault="00C17963" w:rsidP="00C17963">
      <w:pPr>
        <w:spacing w:line="360" w:lineRule="auto"/>
        <w:jc w:val="both"/>
        <w:rPr>
          <w:color w:val="000000" w:themeColor="text1"/>
        </w:rPr>
      </w:pPr>
      <w:r w:rsidRPr="008119D9">
        <w:rPr>
          <w:color w:val="000000" w:themeColor="text1"/>
        </w:rPr>
        <w:t>In this thesis, we propose a novel approach of uncertainty visualisation in terms of Chromatic Aberration in web platform. There is an existing uncertainty visualisation system namely VSUP that presents a different approach of uncertainty visualisation. We conduct a within subject comparative user study with VSUP and our system to assess user performance accuracy/error rate, task completion time, and subjective assessment with NASA-TLX and SUS. From numerical analysis and evaluation of the results, we see user performance and perception is statistically improved and faster compared to VSUP whereas in the subjective assessment do not vary statistically significantly.</w:t>
      </w:r>
    </w:p>
    <w:p w14:paraId="25B4558A" w14:textId="77777777" w:rsidR="00C17963" w:rsidRPr="008119D9" w:rsidRDefault="00C17963" w:rsidP="00C17963">
      <w:pPr>
        <w:spacing w:line="360" w:lineRule="auto"/>
        <w:jc w:val="both"/>
        <w:rPr>
          <w:color w:val="000000" w:themeColor="text1"/>
        </w:rPr>
      </w:pPr>
    </w:p>
    <w:p w14:paraId="12424575" w14:textId="77777777" w:rsidR="00C17963" w:rsidRPr="008119D9" w:rsidRDefault="00C17963" w:rsidP="00C17963">
      <w:pPr>
        <w:spacing w:line="360" w:lineRule="auto"/>
        <w:jc w:val="both"/>
        <w:rPr>
          <w:color w:val="000000" w:themeColor="text1"/>
        </w:rPr>
      </w:pPr>
      <w:r w:rsidRPr="008119D9">
        <w:rPr>
          <w:color w:val="000000" w:themeColor="text1"/>
        </w:rPr>
        <w:t xml:space="preserve">Nevertheless, we admit that in </w:t>
      </w:r>
      <w:r w:rsidRPr="008119D9">
        <w:rPr>
          <w:rFonts w:ascii="Times" w:hAnsi="Times"/>
          <w:color w:val="000000" w:themeColor="text1"/>
          <w:lang w:val="en-US"/>
        </w:rPr>
        <w:t>real aberration the picture blurring happens very slowly from inner edge to outer edge but in our case, it just gives us a range of uncertainty for the prediction, so the whole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 xml:space="preserve">. To mitigate the blurring effect additional research can be conducted such add adding additional color effects. In addition, further research could be conducted with more levels of uncertainties than were tested in both VSUP of </w:t>
      </w:r>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665A3311" w14:textId="77777777" w:rsidR="00804F52" w:rsidRPr="00A6387F" w:rsidRDefault="00804F52" w:rsidP="00804F52">
      <w:pPr>
        <w:rPr>
          <w:rFonts w:ascii="Times" w:hAnsi="Times"/>
          <w:b/>
          <w:bCs/>
          <w:color w:val="000000" w:themeColor="text1"/>
          <w:lang w:val="en-US"/>
        </w:rPr>
      </w:pPr>
      <w:r w:rsidRPr="00A6387F">
        <w:rPr>
          <w:rFonts w:ascii="Times" w:hAnsi="Times"/>
          <w:b/>
          <w:bCs/>
          <w:color w:val="000000" w:themeColor="text1"/>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ACM SIGGRAPH, Vancouver, 108:1–108:9.</w:t>
      </w:r>
      <w:r w:rsidRPr="00A6387F">
        <w:rPr>
          <w:rFonts w:ascii="Times" w:hAnsi="Times" w:cs="Calibri"/>
          <w:color w:val="000000" w:themeColor="text1"/>
        </w:rPr>
        <w:br/>
      </w:r>
    </w:p>
    <w:p w14:paraId="55721858" w14:textId="77777777" w:rsidR="00804F52" w:rsidRPr="00A6387F" w:rsidRDefault="00804F52" w:rsidP="00804F52">
      <w:pPr>
        <w:shd w:val="clear" w:color="auto" w:fill="FFFFFF"/>
        <w:rPr>
          <w:rFonts w:ascii="Times" w:hAnsi="Times"/>
          <w:color w:val="000000" w:themeColor="text1"/>
          <w:lang w:val="en-US"/>
        </w:rPr>
      </w:pPr>
      <w:r w:rsidRPr="00A6387F">
        <w:rPr>
          <w:rFonts w:ascii="Times" w:hAnsi="Times" w:cs="Calibri"/>
          <w:color w:val="000000" w:themeColor="text1"/>
        </w:rPr>
        <w:t>[</w:t>
      </w:r>
      <w:r w:rsidRPr="00A6387F">
        <w:rPr>
          <w:rFonts w:ascii="Times" w:hAnsi="Times" w:cs="Calibri"/>
          <w:color w:val="000000" w:themeColor="text1"/>
          <w:lang w:val="en-US"/>
        </w:rPr>
        <w:t>15</w:t>
      </w:r>
      <w:r w:rsidRPr="00A6387F">
        <w:rPr>
          <w:rFonts w:ascii="Times" w:hAnsi="Times" w:cs="Calibri"/>
          <w:color w:val="000000" w:themeColor="text1"/>
        </w:rPr>
        <w:t xml:space="preserve">]      S. Lee,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&amp; H.P. Seidel. 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A6387F" w:rsidRDefault="00804F52" w:rsidP="00804F52">
      <w:pPr>
        <w:spacing w:after="160" w:line="259" w:lineRule="auto"/>
        <w:rPr>
          <w:rFonts w:ascii="Times" w:hAnsi="Times"/>
          <w:color w:val="000000" w:themeColor="text1"/>
          <w:lang w:val="es-ES"/>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A6387F">
        <w:rPr>
          <w:rFonts w:ascii="Times" w:hAnsi="Times"/>
          <w:color w:val="000000" w:themeColor="text1"/>
          <w:lang w:val="es-ES"/>
        </w:rPr>
        <w:t>[40]</w:t>
      </w:r>
      <w:r w:rsidRPr="00A6387F">
        <w:rPr>
          <w:rFonts w:ascii="Times" w:hAnsi="Times"/>
          <w:color w:val="000000" w:themeColor="text1"/>
          <w:lang w:val="es-ES"/>
        </w:rPr>
        <w:tab/>
        <w:t xml:space="preserve">Ken </w:t>
      </w:r>
      <w:proofErr w:type="spellStart"/>
      <w:r w:rsidRPr="00A6387F">
        <w:rPr>
          <w:rFonts w:ascii="Times" w:hAnsi="Times"/>
          <w:color w:val="000000" w:themeColor="text1"/>
          <w:lang w:val="es-ES"/>
        </w:rPr>
        <w:t>Brodlie</w:t>
      </w:r>
      <w:proofErr w:type="spellEnd"/>
      <w:r w:rsidRPr="00A6387F">
        <w:rPr>
          <w:rFonts w:ascii="Times" w:hAnsi="Times"/>
          <w:color w:val="000000" w:themeColor="text1"/>
          <w:lang w:val="es-ES"/>
        </w:rPr>
        <w:t xml:space="preserve">, Rodolfo </w:t>
      </w:r>
      <w:proofErr w:type="spellStart"/>
      <w:r w:rsidRPr="00A6387F">
        <w:rPr>
          <w:rFonts w:ascii="Times" w:hAnsi="Times"/>
          <w:color w:val="000000" w:themeColor="text1"/>
          <w:lang w:val="es-ES"/>
        </w:rPr>
        <w:t>Allendes</w:t>
      </w:r>
      <w:proofErr w:type="spellEnd"/>
      <w:r w:rsidRPr="00A6387F">
        <w:rPr>
          <w:rFonts w:ascii="Times" w:hAnsi="Times"/>
          <w:color w:val="000000" w:themeColor="text1"/>
          <w:lang w:val="es-ES"/>
        </w:rPr>
        <w:t xml:space="preserve">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66"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67"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A6387F">
        <w:rPr>
          <w:rFonts w:ascii="Times" w:hAnsi="Times"/>
          <w:color w:val="000000" w:themeColor="text1"/>
          <w:u w:val="single"/>
        </w:rPr>
        <w:br/>
      </w:r>
      <w:r w:rsidRPr="00A6387F">
        <w:rPr>
          <w:rFonts w:ascii="Times" w:hAnsi="Times"/>
          <w:color w:val="000000" w:themeColor="text1"/>
        </w:rPr>
        <w:t>[42]</w:t>
      </w:r>
      <w:r w:rsidRPr="00A6387F">
        <w:rPr>
          <w:rFonts w:ascii="Times" w:hAnsi="Times"/>
          <w:color w:val="000000" w:themeColor="text1"/>
        </w:rPr>
        <w:tab/>
        <w:t xml:space="preserve">Miriam Greis, Passant El </w:t>
      </w:r>
      <w:proofErr w:type="spellStart"/>
      <w:r w:rsidRPr="00A6387F">
        <w:rPr>
          <w:rFonts w:ascii="Times" w:hAnsi="Times"/>
          <w:color w:val="000000" w:themeColor="text1"/>
        </w:rPr>
        <w:t>Agroudy</w:t>
      </w:r>
      <w:proofErr w:type="spellEnd"/>
      <w:r w:rsidRPr="00A6387F">
        <w:rPr>
          <w:rFonts w:ascii="Times" w:hAnsi="Times"/>
          <w:color w:val="000000" w:themeColor="text1"/>
        </w:rPr>
        <w:t xml:space="preserve">, et al. 2016. Decision-Making under Uncertainty: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w:t>
      </w:r>
      <w:proofErr w:type="spellStart"/>
      <w:r w:rsidRPr="00A6387F">
        <w:rPr>
          <w:rFonts w:ascii="Times" w:hAnsi="Times"/>
          <w:color w:val="000000" w:themeColor="text1"/>
        </w:rPr>
        <w:t>pixelation</w:t>
      </w:r>
      <w:proofErr w:type="spellEnd"/>
      <w:r w:rsidRPr="00A6387F">
        <w:rPr>
          <w:rFonts w:ascii="Times" w:hAnsi="Times"/>
          <w:color w:val="000000" w:themeColor="text1"/>
        </w:rPr>
        <w:t xml:space="preserve">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w:t>
      </w:r>
      <w:proofErr w:type="spellStart"/>
      <w:r w:rsidRPr="00A6387F">
        <w:rPr>
          <w:rFonts w:ascii="Times" w:hAnsi="Times"/>
          <w:color w:val="000000" w:themeColor="text1"/>
        </w:rPr>
        <w:t>Grimson</w:t>
      </w:r>
      <w:proofErr w:type="spellEnd"/>
      <w:r w:rsidRPr="00A6387F">
        <w:rPr>
          <w:rFonts w:ascii="Times" w:hAnsi="Times"/>
          <w:color w:val="000000" w:themeColor="text1"/>
        </w:rPr>
        <w:t>.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[57]</w:t>
      </w:r>
      <w:r w:rsidRPr="00A6387F">
        <w:rPr>
          <w:rFonts w:ascii="Times" w:hAnsi="Times"/>
          <w:color w:val="000000" w:themeColor="text1"/>
        </w:rPr>
        <w:tab/>
      </w:r>
      <w:r w:rsidRPr="00A6387F">
        <w:rPr>
          <w:rFonts w:ascii="Times" w:hAnsi="Times"/>
          <w:color w:val="000000" w:themeColor="text1"/>
          <w:shd w:val="clear" w:color="auto" w:fill="FFFFFF"/>
        </w:rPr>
        <w:t xml:space="preserve">Ying Tang, </w:t>
      </w:r>
      <w:proofErr w:type="spellStart"/>
      <w:r w:rsidRPr="00A6387F">
        <w:rPr>
          <w:rFonts w:ascii="Times" w:hAnsi="Times"/>
          <w:color w:val="000000" w:themeColor="text1"/>
          <w:shd w:val="clear" w:color="auto" w:fill="FFFFFF"/>
        </w:rPr>
        <w:t>Huamin</w:t>
      </w:r>
      <w:proofErr w:type="spellEnd"/>
      <w:r w:rsidRPr="00A6387F">
        <w:rPr>
          <w:rFonts w:ascii="Times" w:hAnsi="Times"/>
          <w:color w:val="000000" w:themeColor="text1"/>
          <w:shd w:val="clear" w:color="auto" w:fill="FFFFFF"/>
        </w:rPr>
        <w:t xml:space="preserve"> Qu </w:t>
      </w:r>
      <w:r w:rsidRPr="00A6387F">
        <w:rPr>
          <w:rFonts w:ascii="Times" w:hAnsi="Times"/>
          <w:color w:val="000000" w:themeColor="text1"/>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rPr>
        <w:t>[58]</w:t>
      </w:r>
      <w:r w:rsidRPr="00A6387F">
        <w:rPr>
          <w:rFonts w:ascii="Times" w:hAnsi="Times"/>
          <w:color w:val="000000" w:themeColor="text1"/>
        </w:rPr>
        <w:tab/>
        <w:t xml:space="preserve">Olga </w:t>
      </w:r>
      <w:proofErr w:type="spellStart"/>
      <w:r w:rsidRPr="00A6387F">
        <w:rPr>
          <w:rFonts w:ascii="Times" w:hAnsi="Times"/>
          <w:color w:val="000000" w:themeColor="text1"/>
        </w:rPr>
        <w:t>Scrivner</w:t>
      </w:r>
      <w:proofErr w:type="spellEnd"/>
      <w:r w:rsidRPr="00A6387F">
        <w:rPr>
          <w:rFonts w:ascii="Times" w:hAnsi="Times"/>
          <w:color w:val="000000" w:themeColor="text1"/>
          <w:shd w:val="clear" w:color="auto" w:fill="FFFFFF"/>
        </w:rPr>
        <w:t xml:space="preserve">, </w:t>
      </w:r>
      <w:r w:rsidRPr="00A6387F">
        <w:rPr>
          <w:rFonts w:ascii="Times" w:hAnsi="Times"/>
          <w:color w:val="000000" w:themeColor="text1"/>
        </w:rPr>
        <w:t xml:space="preserve">Vinita </w:t>
      </w:r>
      <w:proofErr w:type="spellStart"/>
      <w:r w:rsidRPr="00A6387F">
        <w:rPr>
          <w:rFonts w:ascii="Times" w:hAnsi="Times"/>
          <w:color w:val="000000" w:themeColor="text1"/>
        </w:rPr>
        <w:t>Chakilam</w:t>
      </w:r>
      <w:proofErr w:type="spellEnd"/>
      <w:r w:rsidRPr="00A6387F">
        <w:rPr>
          <w:rFonts w:ascii="Times" w:hAnsi="Times"/>
          <w:color w:val="000000" w:themeColor="text1"/>
        </w:rPr>
        <w:t>,</w:t>
      </w:r>
      <w:r w:rsidRPr="00A6387F">
        <w:rPr>
          <w:rFonts w:ascii="Times" w:hAnsi="Times"/>
          <w:color w:val="000000" w:themeColor="text1"/>
          <w:shd w:val="clear" w:color="auto" w:fill="FFFFFF"/>
        </w:rPr>
        <w:t xml:space="preserve"> </w:t>
      </w:r>
      <w:r w:rsidRPr="00A6387F">
        <w:rPr>
          <w:rFonts w:ascii="Times" w:hAnsi="Times"/>
          <w:color w:val="000000" w:themeColor="text1"/>
        </w:rPr>
        <w:t xml:space="preserve">et al. Topic Analysis through Streamgraph via Shiny </w:t>
      </w:r>
      <w:r w:rsidRPr="00A6387F">
        <w:rPr>
          <w:rFonts w:ascii="Times" w:hAnsi="Times"/>
          <w:color w:val="000000" w:themeColor="text1"/>
        </w:rPr>
        <w:br/>
        <w:t xml:space="preserve">Application: </w:t>
      </w:r>
      <w:proofErr w:type="gramStart"/>
      <w:r w:rsidRPr="00A6387F">
        <w:rPr>
          <w:rFonts w:ascii="Times" w:hAnsi="Times"/>
          <w:color w:val="000000" w:themeColor="text1"/>
        </w:rPr>
        <w:t>a</w:t>
      </w:r>
      <w:proofErr w:type="gramEnd"/>
      <w:r w:rsidRPr="00A6387F">
        <w:rPr>
          <w:rFonts w:ascii="Times" w:hAnsi="Times"/>
          <w:color w:val="000000" w:themeColor="text1"/>
        </w:rPr>
        <w:t xml:space="preserve">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headerReference w:type="default" r:id="rId68"/>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0"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1" w:history="1">
              <w:r w:rsidRPr="00841C43">
                <w:rPr>
                  <w:rStyle w:val="Hyperlink"/>
                  <w:rFonts w:cs="Calibri"/>
                  <w:szCs w:val="20"/>
                </w:rPr>
                <w:t>TCPS</w:t>
              </w:r>
            </w:hyperlink>
            <w:r w:rsidRPr="00AA3D1C">
              <w:rPr>
                <w:rFonts w:cs="Calibri"/>
                <w:szCs w:val="20"/>
              </w:rPr>
              <w:t xml:space="preserve">) and consistent with the University </w:t>
            </w:r>
            <w:hyperlink r:id="rId72"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6" w:name="_Hlk93394711"/>
            <w:r w:rsidRPr="00AA3D1C">
              <w:rPr>
                <w:rFonts w:cs="Calibri"/>
                <w:szCs w:val="22"/>
              </w:rPr>
              <w:t>TCPS Course on Research Ethics (</w:t>
            </w:r>
            <w:hyperlink r:id="rId73" w:history="1">
              <w:r w:rsidRPr="00841C43">
                <w:rPr>
                  <w:rStyle w:val="Hyperlink"/>
                  <w:rFonts w:cs="Calibri"/>
                  <w:szCs w:val="22"/>
                </w:rPr>
                <w:t>CORE</w:t>
              </w:r>
            </w:hyperlink>
            <w:r w:rsidRPr="00AA3D1C">
              <w:rPr>
                <w:rFonts w:cs="Calibri"/>
                <w:szCs w:val="22"/>
              </w:rPr>
              <w:t>) online tutorial</w:t>
            </w:r>
            <w:bookmarkEnd w:id="6"/>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74" w:history="1">
              <w:r w:rsidRPr="00841C43">
                <w:rPr>
                  <w:rStyle w:val="Hyperlink"/>
                  <w:rFonts w:cs="Calibri"/>
                  <w:bCs/>
                  <w:szCs w:val="20"/>
                  <w:lang w:val="en-GB"/>
                </w:rPr>
                <w:t>TCPS</w:t>
              </w:r>
            </w:hyperlink>
            <w:r w:rsidRPr="00AA3D1C">
              <w:rPr>
                <w:rFonts w:cs="Calibri"/>
                <w:bCs/>
                <w:szCs w:val="20"/>
                <w:lang w:val="en-GB"/>
              </w:rPr>
              <w:t xml:space="preserve"> and University </w:t>
            </w:r>
            <w:hyperlink r:id="rId75"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76"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77"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7"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7"/>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8" w:name="_Hlk97541811"/>
            <w:r w:rsidRPr="00040570">
              <w:rPr>
                <w:color w:val="000000" w:themeColor="text1"/>
                <w:lang w:val="en-US"/>
              </w:rPr>
              <w:t xml:space="preserve">We have four sections in the survey. Each component has 8 questions. We have used </w:t>
            </w:r>
            <w:hyperlink r:id="rId78"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8"/>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79"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E</w:t>
            </w:r>
            <w:r w:rsidR="000D49FF">
              <w:rPr>
                <w:rFonts w:ascii="Times" w:hAnsi="Times"/>
                <w:color w:val="000000" w:themeColor="text1"/>
              </w:rPr>
              <w:t xml:space="preserv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9"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10" w:name="_Hlk20834429"/>
            <w:r w:rsidRPr="00046004">
              <w:rPr>
                <w:rFonts w:ascii="Times" w:hAnsi="Times" w:cstheme="minorHAnsi"/>
                <w:szCs w:val="22"/>
              </w:rPr>
              <w:t>anonymous, anonymized, de-identified/coded, identifying</w:t>
            </w:r>
            <w:bookmarkEnd w:id="10"/>
            <w:r w:rsidRPr="00046004">
              <w:rPr>
                <w:rFonts w:ascii="Times" w:hAnsi="Times" w:cstheme="minorHAnsi"/>
                <w:szCs w:val="22"/>
              </w:rPr>
              <w:t xml:space="preserve">) (see </w:t>
            </w:r>
            <w:hyperlink r:id="rId80"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9"/>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1"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2" w:history="1">
              <w:r w:rsidRPr="00FB0B8B">
                <w:rPr>
                  <w:rStyle w:val="Hyperlink"/>
                </w:rPr>
                <w:t>child</w:t>
              </w:r>
            </w:hyperlink>
            <w:r w:rsidRPr="00463DD8">
              <w:t xml:space="preserve"> or </w:t>
            </w:r>
            <w:hyperlink r:id="rId83"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84"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85"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11"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86"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11"/>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87"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88"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89"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0"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1"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2"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3"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94"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12"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12"/>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13"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14" w:name="_Hlk49510127"/>
      <w:r>
        <w:t xml:space="preserve"> (required for research involving Indigenous communities)</w:t>
      </w:r>
    </w:p>
    <w:bookmarkEnd w:id="14"/>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5"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13"/>
    <w:bookmarkEnd w:id="15"/>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95" w:history="1">
        <w:r w:rsidRPr="00DD0B7D">
          <w:rPr>
            <w:rStyle w:val="Hyperlink"/>
          </w:rPr>
          <w:t>Research Ethics website</w:t>
        </w:r>
      </w:hyperlink>
      <w:r w:rsidRPr="00463DD8">
        <w:t xml:space="preserve"> and may be used in conjunction with the information in the </w:t>
      </w:r>
      <w:hyperlink r:id="rId96"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0F1B518F"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61497F1" w14:textId="77777777" w:rsidR="00B61D75" w:rsidRDefault="00B61D75">
      <w:pPr>
        <w:rPr>
          <w:rFonts w:ascii="Times" w:hAnsi="Times"/>
          <w:b/>
          <w:bCs/>
          <w:color w:val="000000" w:themeColor="text1"/>
          <w:kern w:val="36"/>
          <w:sz w:val="48"/>
          <w:szCs w:val="48"/>
          <w:lang w:val="en-US"/>
        </w:rPr>
      </w:pPr>
      <w:r>
        <w:rPr>
          <w:rFonts w:ascii="Times" w:hAnsi="Times"/>
          <w:color w:val="000000" w:themeColor="text1"/>
          <w:lang w:val="en-US"/>
        </w:rPr>
        <w:br w:type="page"/>
      </w:r>
    </w:p>
    <w:p w14:paraId="7F15CCD7"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sectPr w:rsidR="00B61D75" w:rsidSect="00443913">
          <w:headerReference w:type="default" r:id="rId97"/>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98"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99"/>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5E3031EF"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4C274983"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ACCE0AB"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8F91414"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0"/>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FC3B90">
      <w:pPr>
        <w:numPr>
          <w:ilvl w:val="0"/>
          <w:numId w:val="40"/>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A81AEB">
      <w:pPr>
        <w:numPr>
          <w:ilvl w:val="0"/>
          <w:numId w:val="40"/>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A81AEB">
      <w:pPr>
        <w:numPr>
          <w:ilvl w:val="0"/>
          <w:numId w:val="40"/>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A81AEB">
      <w:pPr>
        <w:numPr>
          <w:ilvl w:val="0"/>
          <w:numId w:val="40"/>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1" w:history="1">
        <w:r w:rsidRPr="00382E03">
          <w:rPr>
            <w:rStyle w:val="Hyperlink"/>
            <w:rFonts w:ascii="Times" w:hAnsi="Times" w:cs="AppleSystemUIFont"/>
            <w:lang w:val="en-GB"/>
          </w:rPr>
          <w:t>md3</w:t>
        </w:r>
        <w:r w:rsidRPr="00382E03">
          <w:rPr>
            <w:rStyle w:val="Hyperlink"/>
            <w:rFonts w:ascii="Times" w:hAnsi="Times" w:cs="AppleSystemUIFont"/>
            <w:lang w:val="en-GB"/>
          </w:rPr>
          <w:t>1</w:t>
        </w:r>
        <w:r w:rsidRPr="00382E03">
          <w:rPr>
            <w:rStyle w:val="Hyperlink"/>
            <w:rFonts w:ascii="Times" w:hAnsi="Times" w:cs="AppleSystemUIFont"/>
            <w:lang w:val="en-GB"/>
          </w:rPr>
          <w:t>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2"/>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3"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17687F4"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del w:id="16" w:author="Rashid Islam" w:date="2022-04-20T19:36:00Z">
        <w:r w:rsidR="00893EB3" w:rsidDel="009F20F9">
          <w:rPr>
            <w:color w:val="000000" w:themeColor="text1"/>
          </w:rPr>
          <w:delText>C</w:delText>
        </w:r>
      </w:del>
      <w:ins w:id="17" w:author="Rashid Islam" w:date="2022-04-20T19:36:00Z">
        <w:r w:rsidR="009F20F9">
          <w:rPr>
            <w:color w:val="000000" w:themeColor="text1"/>
          </w:rPr>
          <w:t>E</w:t>
        </w:r>
      </w:ins>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04"/>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0D46940C"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105"/>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del w:id="18" w:author="Rashid Islam" w:date="2022-04-20T19:37:00Z">
        <w:r w:rsidR="00893EB3" w:rsidDel="009F20F9">
          <w:delText>C</w:delText>
        </w:r>
      </w:del>
      <w:ins w:id="19" w:author="Rashid Islam" w:date="2022-04-20T19:37:00Z">
        <w:r w:rsidR="009F20F9">
          <w:t>E</w:t>
        </w:r>
      </w:ins>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06"/>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3B39754B" w:rsidR="0045432F" w:rsidRPr="00FD5AB3" w:rsidRDefault="0045432F" w:rsidP="0045432F">
      <w:r>
        <w:br/>
      </w:r>
      <w:r w:rsidRPr="00FD5AB3">
        <w:t>Figure</w:t>
      </w:r>
      <w:r>
        <w:t xml:space="preserve"> </w:t>
      </w:r>
      <w:del w:id="20" w:author="Rashid Islam" w:date="2022-04-20T19:37:00Z">
        <w:r w:rsidR="00893EB3" w:rsidDel="009F20F9">
          <w:delText>C</w:delText>
        </w:r>
      </w:del>
      <w:ins w:id="21" w:author="Rashid Islam" w:date="2022-04-20T19:37:00Z">
        <w:r w:rsidR="009F20F9">
          <w:t>E</w:t>
        </w:r>
      </w:ins>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07"/>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2DB67DF" w:rsidR="0045432F" w:rsidRPr="00FD5AB3" w:rsidRDefault="0045432F" w:rsidP="0045432F">
      <w:r>
        <w:br/>
      </w:r>
      <w:r w:rsidRPr="00FD5AB3">
        <w:t>Figure</w:t>
      </w:r>
      <w:r>
        <w:t xml:space="preserve"> </w:t>
      </w:r>
      <w:del w:id="22" w:author="Rashid Islam" w:date="2022-04-20T19:37:00Z">
        <w:r w:rsidR="00893EB3" w:rsidDel="009F20F9">
          <w:delText>C</w:delText>
        </w:r>
      </w:del>
      <w:ins w:id="23" w:author="Rashid Islam" w:date="2022-04-20T19:37:00Z">
        <w:r w:rsidR="009F20F9">
          <w:t>E</w:t>
        </w:r>
      </w:ins>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1F4512BC" w:rsidR="0045432F" w:rsidRDefault="00A75123" w:rsidP="0045432F">
      <w:pPr>
        <w:rPr>
          <w:b/>
          <w:bCs/>
          <w:color w:val="000000" w:themeColor="text1"/>
          <w:sz w:val="28"/>
          <w:szCs w:val="28"/>
        </w:rPr>
      </w:pPr>
      <w:r>
        <w:rPr>
          <w:b/>
          <w:bCs/>
          <w:sz w:val="28"/>
          <w:szCs w:val="28"/>
        </w:rPr>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67" style="position:absolute;left:0;text-align:left;margin-left:15.1pt;margin-top:14.7pt;width:453.85pt;height:243.2pt;z-index:25166950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">
                <v:shape id="Straight Arrow Connector 84" o:spid="_x0000_s1068"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9"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70"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71"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72"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73"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74"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75"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76"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77"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78"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9"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80"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81"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82"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108"/>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7C0392B"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del w:id="24" w:author="Rashid Islam" w:date="2022-04-20T21:18:00Z">
        <w:r w:rsidR="00893EB3" w:rsidDel="00AE7EF1">
          <w:rPr>
            <w:color w:val="000000" w:themeColor="text1"/>
          </w:rPr>
          <w:delText>C</w:delText>
        </w:r>
      </w:del>
      <w:ins w:id="25" w:author="Rashid Islam" w:date="2022-04-20T21:18:00Z">
        <w:r w:rsidR="00AE7EF1">
          <w:rPr>
            <w:color w:val="000000" w:themeColor="text1"/>
          </w:rPr>
          <w:t>E</w:t>
        </w:r>
      </w:ins>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37EC87E5" w:rsidR="0045432F" w:rsidRPr="00E0004B" w:rsidRDefault="00803930" w:rsidP="0045432F">
      <w:pPr>
        <w:rPr>
          <w:b/>
          <w:bCs/>
          <w:sz w:val="28"/>
          <w:szCs w:val="28"/>
        </w:rPr>
      </w:pPr>
      <w:r>
        <w:rPr>
          <w:b/>
          <w:bCs/>
          <w:sz w:val="28"/>
          <w:szCs w:val="28"/>
        </w:rPr>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09"/>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60CE7818" w:rsidR="0045432F" w:rsidRDefault="0045432F" w:rsidP="0045432F">
      <w:r>
        <w:t xml:space="preserve">Figure </w:t>
      </w:r>
      <w:del w:id="26" w:author="Rashid Islam" w:date="2022-04-20T21:19:00Z">
        <w:r w:rsidR="00893EB3" w:rsidDel="00AE7EF1">
          <w:delText>C</w:delText>
        </w:r>
      </w:del>
      <w:ins w:id="27" w:author="Rashid Islam" w:date="2022-04-20T21:19:00Z">
        <w:r w:rsidR="00AE7EF1">
          <w:t>E</w:t>
        </w:r>
      </w:ins>
      <w:r>
        <w:t>.7: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1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339320A9" w:rsidR="0045432F" w:rsidRPr="001C5A22" w:rsidRDefault="0045432F" w:rsidP="0045432F">
      <w:pPr>
        <w:rPr>
          <w:color w:val="000000" w:themeColor="text1"/>
        </w:rPr>
      </w:pPr>
      <w:r w:rsidRPr="001C5A22">
        <w:rPr>
          <w:color w:val="000000" w:themeColor="text1"/>
        </w:rPr>
        <w:t xml:space="preserve">Figure </w:t>
      </w:r>
      <w:del w:id="28" w:author="Rashid Islam" w:date="2022-04-20T21:19:00Z">
        <w:r w:rsidR="00893EB3" w:rsidDel="00AE7EF1">
          <w:rPr>
            <w:color w:val="000000" w:themeColor="text1"/>
          </w:rPr>
          <w:delText>C</w:delText>
        </w:r>
      </w:del>
      <w:ins w:id="29" w:author="Rashid Islam" w:date="2022-04-20T21:19:00Z">
        <w:r w:rsidR="00AE7EF1">
          <w:rPr>
            <w:color w:val="000000" w:themeColor="text1"/>
          </w:rPr>
          <w:t>E</w:t>
        </w:r>
      </w:ins>
      <w:r w:rsidRPr="001C5A22">
        <w:rPr>
          <w:color w:val="000000" w:themeColor="text1"/>
        </w:rPr>
        <w:t>.8: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74DD04B3" w14:textId="08262E9E" w:rsidR="0045432F" w:rsidRDefault="00803930" w:rsidP="0045432F">
      <w:pPr>
        <w:rPr>
          <w:b/>
          <w:bCs/>
          <w:sz w:val="28"/>
          <w:szCs w:val="28"/>
          <w:u w:val="single"/>
        </w:rPr>
      </w:pPr>
      <w:r>
        <w:rPr>
          <w:b/>
          <w:bCs/>
          <w:color w:val="000000" w:themeColor="text1"/>
          <w:sz w:val="28"/>
          <w:szCs w:val="28"/>
          <w:lang w:val="fr-FR"/>
        </w:rPr>
        <w:lastRenderedPageBreak/>
        <w:t>E</w:t>
      </w:r>
      <w:r w:rsidR="00371C3A">
        <w:rPr>
          <w:b/>
          <w:bCs/>
          <w:color w:val="000000" w:themeColor="text1"/>
          <w:sz w:val="28"/>
          <w:szCs w:val="28"/>
          <w:lang w:val="fr-FR"/>
        </w:rPr>
        <w:t>.</w:t>
      </w:r>
      <w:r w:rsidR="0045432F">
        <w:rPr>
          <w:b/>
          <w:bCs/>
          <w:color w:val="000000" w:themeColor="text1"/>
          <w:sz w:val="28"/>
          <w:szCs w:val="28"/>
          <w:lang w:val="fr-FR"/>
        </w:rPr>
        <w:t xml:space="preserve">4 </w:t>
      </w:r>
      <w:r>
        <w:rPr>
          <w:b/>
          <w:bCs/>
          <w:color w:val="000000" w:themeColor="text1"/>
          <w:sz w:val="28"/>
          <w:szCs w:val="28"/>
          <w:lang w:val="fr-FR"/>
        </w:rPr>
        <w:tab/>
      </w:r>
      <w:proofErr w:type="spellStart"/>
      <w:r w:rsidR="0045432F">
        <w:rPr>
          <w:b/>
          <w:bCs/>
          <w:color w:val="000000" w:themeColor="text1"/>
          <w:sz w:val="28"/>
          <w:szCs w:val="28"/>
          <w:lang w:val="fr-FR"/>
        </w:rPr>
        <w:t>Example</w:t>
      </w:r>
      <w:proofErr w:type="spellEnd"/>
      <w:r w:rsidR="0045432F" w:rsidRPr="008059B9">
        <w:rPr>
          <w:b/>
          <w:bCs/>
          <w:color w:val="000000" w:themeColor="text1"/>
          <w:sz w:val="28"/>
          <w:szCs w:val="28"/>
          <w:lang w:val="fr-FR"/>
        </w:rPr>
        <w:t xml:space="preserve"> o</w:t>
      </w:r>
      <w:r w:rsidR="0045432F">
        <w:rPr>
          <w:b/>
          <w:bCs/>
          <w:color w:val="000000" w:themeColor="text1"/>
          <w:sz w:val="28"/>
          <w:szCs w:val="28"/>
          <w:lang w:val="fr-FR"/>
        </w:rPr>
        <w:t>f</w:t>
      </w:r>
      <w:r w:rsidR="0045432F" w:rsidRPr="008059B9">
        <w:rPr>
          <w:b/>
          <w:bCs/>
          <w:color w:val="000000" w:themeColor="text1"/>
          <w:sz w:val="28"/>
          <w:szCs w:val="28"/>
          <w:lang w:val="fr-FR"/>
        </w:rPr>
        <w:t xml:space="preserve"> VSUP + </w:t>
      </w:r>
      <w:proofErr w:type="spellStart"/>
      <w:r w:rsidR="0045432F" w:rsidRPr="008059B9">
        <w:rPr>
          <w:b/>
          <w:bCs/>
          <w:color w:val="000000" w:themeColor="text1"/>
          <w:sz w:val="28"/>
          <w:szCs w:val="28"/>
          <w:lang w:val="fr-FR"/>
        </w:rPr>
        <w:t>Bubble</w:t>
      </w:r>
      <w:proofErr w:type="spellEnd"/>
      <w:r w:rsidR="0045432F">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83"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CG3th/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84"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DueW+4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85"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86"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DdLDJ1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87"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APO/o0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88"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HdhRO4nAgAASwQAAA4AAAAAAAAAAAAAAAAALgIA&#13;&#10;AGRycy9lMm9Eb2MueG1sUEsBAi0AFAAGAAgAAAAhAHr0RHfnAAAAEAEAAA8AAAAAAAAAAAAAAAAA&#13;&#10;gQQAAGRycy9kb3ducmV2LnhtbFBLBQYAAAAABAAEAPMAAACVBQ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9"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uXK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yX/&#13;&#10;mAQQj7ZQnYgGhF4h3sl1TcXeCx+eBJIkqD+SeXikRRugZHC2ONsD/vzbeYynSZGXs5YkVnL/4yBQ&#13;&#10;cWa+WZph1ONg4GBsB8MemhVQx2N6QE4mky5gMIOpEZoXUv8yZiGXsJJylTwM5ir0QqfXI9VymYJI&#13;&#10;dU6Ee7txMkJHhiP1z92LQHeeT6DBPsAgPlG8GVMfG29aWB4C6DrN8MrimW9SbFLB+XXFJ/F6n6Ku&#13;&#10;/4DFL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LR65co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118"/>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3A80224" w:rsidR="0045432F" w:rsidRDefault="0045432F" w:rsidP="0045432F">
      <w:pPr>
        <w:rPr>
          <w:color w:val="000000" w:themeColor="text1"/>
        </w:rPr>
      </w:pPr>
      <w:r w:rsidRPr="00D9452A">
        <w:rPr>
          <w:color w:val="000000" w:themeColor="text1"/>
        </w:rPr>
        <w:t>Figure</w:t>
      </w:r>
      <w:r>
        <w:rPr>
          <w:color w:val="000000" w:themeColor="text1"/>
        </w:rPr>
        <w:t xml:space="preserve"> </w:t>
      </w:r>
      <w:del w:id="30" w:author="Rashid Islam" w:date="2022-04-20T21:20:00Z">
        <w:r w:rsidR="00893EB3" w:rsidDel="00AE7EF1">
          <w:rPr>
            <w:color w:val="000000" w:themeColor="text1"/>
          </w:rPr>
          <w:delText>C</w:delText>
        </w:r>
      </w:del>
      <w:ins w:id="31" w:author="Rashid Islam" w:date="2022-04-20T21:20:00Z">
        <w:r w:rsidR="00AE7EF1">
          <w:rPr>
            <w:color w:val="000000" w:themeColor="text1"/>
          </w:rPr>
          <w:t>E</w:t>
        </w:r>
      </w:ins>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 xml:space="preserve">Questionnaire on VSUP + </w:t>
      </w:r>
      <w:proofErr w:type="spellStart"/>
      <w:r w:rsidR="0045432F" w:rsidRPr="008059B9">
        <w:rPr>
          <w:b/>
          <w:bCs/>
          <w:color w:val="000000" w:themeColor="text1"/>
          <w:sz w:val="28"/>
          <w:szCs w:val="28"/>
          <w:lang w:val="fr-FR"/>
        </w:rPr>
        <w:t>Bubble</w:t>
      </w:r>
      <w:proofErr w:type="spellEnd"/>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19"/>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3F4EDE66"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del w:id="32" w:author="Rashid Islam" w:date="2022-04-20T21:20:00Z">
        <w:r w:rsidR="00893EB3" w:rsidDel="00AE7EF1">
          <w:delText>C</w:delText>
        </w:r>
      </w:del>
      <w:ins w:id="33" w:author="Rashid Islam" w:date="2022-04-20T21:20:00Z">
        <w:r w:rsidR="00AE7EF1">
          <w:t>E</w:t>
        </w:r>
      </w:ins>
      <w:r>
        <w:t>.</w:t>
      </w:r>
      <w:proofErr w:type="gramStart"/>
      <w:r>
        <w:t>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2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2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358C558" w:rsidR="0045432F" w:rsidRPr="00566526" w:rsidRDefault="0045432F" w:rsidP="0045432F">
      <w:pPr>
        <w:rPr>
          <w:rFonts w:ascii="Times" w:hAnsi="Times"/>
        </w:rPr>
      </w:pPr>
      <w:r>
        <w:rPr>
          <w:rFonts w:ascii="Times" w:hAnsi="Times"/>
        </w:rPr>
        <w:t xml:space="preserve">Figure </w:t>
      </w:r>
      <w:del w:id="34" w:author="Rashid Islam" w:date="2022-04-20T21:21:00Z">
        <w:r w:rsidR="00893EB3" w:rsidDel="00AE7EF1">
          <w:rPr>
            <w:rFonts w:ascii="Times" w:hAnsi="Times"/>
          </w:rPr>
          <w:delText>C</w:delText>
        </w:r>
      </w:del>
      <w:ins w:id="35" w:author="Rashid Islam" w:date="2022-04-20T21:21:00Z">
        <w:r w:rsidR="00AE7EF1">
          <w:rPr>
            <w:rFonts w:ascii="Times" w:hAnsi="Times"/>
          </w:rPr>
          <w:t>E</w:t>
        </w:r>
      </w:ins>
      <w:r>
        <w:rPr>
          <w:rFonts w:ascii="Times" w:hAnsi="Times"/>
        </w:rPr>
        <w:t xml:space="preserve">.11: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90"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ARpa0JwIAAEsEAAAOAAAAAAAAAAAAAAAAAC4CAABk&#13;&#10;cnMvZTJvRG9jLnhtbFBLAQItABQABgAIAAAAIQCld1aA5QAAABABAAAPAAAAAAAAAAAAAAAAAIEE&#13;&#10;AABkcnMvZG93bnJldi54bWxQSwUGAAAAAAQABADzAAAAkwU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91"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aTAwKS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92"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m7r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zq5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FbKbus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93"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94"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w//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k2VxqMdlCeiAaFXiHdyo6nYB+HDs0CSBHVOMg9PtFQGKBmcLc5qwB9/O4/xNCnyctaSxAruvx8E&#13;&#10;Ks7MV0szjHocDByM3WDYQ7MG6nhCD8jJZNIFDGYwK4TmldS/ilnIJaykXAUPg7kOvdDp9Ui1WqUg&#13;&#10;Up0T4cFunYzQkeFI/Uv3KtCd5xNosI8wiE/kb8bUx8abFlaHAJVOM7yyeOabFJtUcH5d8Un8uk9R&#13;&#10;13/A8i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IhbD/8mAgAASwQAAA4AAAAAAAAAAAAAAAAALgIAAGRy&#13;&#10;cy9lMm9Eb2MueG1sUEsBAi0AFAAGAAgAAAAhALZRSTblAAAAEAEAAA8AAAAAAAAAAAAAAAAAgAQA&#13;&#10;AGRycy9kb3ducmV2LnhtbFBLBQYAAAAABAAEAPMAAACSBQ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95"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YkGgFygCAABLBAAADgAAAAAAAAAAAAAAAAAuAgAA&#13;&#10;ZHJzL2Uyb0RvYy54bWxQSwECLQAUAAYACAAAACEAAu8P4eUAAAAOAQAADwAAAAAAAAAAAAAAAACC&#13;&#10;BAAAZHJzL2Rvd25yZXYueG1sUEsFBgAAAAAEAAQA8wAAAJQFA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96"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NEiSqE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28"/>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609B2E5D" w:rsidR="0045432F" w:rsidRDefault="0045432F" w:rsidP="0045432F">
      <w:pPr>
        <w:rPr>
          <w:color w:val="000000" w:themeColor="text1"/>
        </w:rPr>
      </w:pPr>
      <w:r w:rsidRPr="00D9452A">
        <w:rPr>
          <w:color w:val="000000" w:themeColor="text1"/>
        </w:rPr>
        <w:t>Figure</w:t>
      </w:r>
      <w:r>
        <w:rPr>
          <w:color w:val="000000" w:themeColor="text1"/>
        </w:rPr>
        <w:t xml:space="preserve"> </w:t>
      </w:r>
      <w:del w:id="36" w:author="Rashid Islam" w:date="2022-04-20T21:20:00Z">
        <w:r w:rsidR="00893EB3" w:rsidDel="00AE7EF1">
          <w:rPr>
            <w:color w:val="000000" w:themeColor="text1"/>
          </w:rPr>
          <w:delText>C</w:delText>
        </w:r>
      </w:del>
      <w:ins w:id="37" w:author="Rashid Islam" w:date="2022-04-20T21:20:00Z">
        <w:r w:rsidR="00AE7EF1">
          <w:rPr>
            <w:color w:val="000000" w:themeColor="text1"/>
          </w:rPr>
          <w:t>E</w:t>
        </w:r>
      </w:ins>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29"/>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6FE12C07" w:rsidR="0045432F" w:rsidRDefault="0045432F" w:rsidP="0045432F">
      <w:r>
        <w:t xml:space="preserve">Figure </w:t>
      </w:r>
      <w:del w:id="38" w:author="Rashid Islam" w:date="2022-04-20T21:21:00Z">
        <w:r w:rsidR="00893EB3" w:rsidDel="00AE7EF1">
          <w:delText>C</w:delText>
        </w:r>
      </w:del>
      <w:ins w:id="39" w:author="Rashid Islam" w:date="2022-04-20T21:21:00Z">
        <w:r w:rsidR="00AE7EF1">
          <w:t>E</w:t>
        </w:r>
      </w:ins>
      <w:r>
        <w:t>.13: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3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lastRenderedPageBreak/>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3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63B5CD26" w:rsidR="0045432F" w:rsidRPr="003675BA" w:rsidRDefault="0045432F" w:rsidP="0045432F">
      <w:pPr>
        <w:rPr>
          <w:color w:val="000000" w:themeColor="text1"/>
        </w:rPr>
      </w:pPr>
      <w:r w:rsidRPr="003675BA">
        <w:rPr>
          <w:color w:val="000000" w:themeColor="text1"/>
        </w:rPr>
        <w:t xml:space="preserve">Figure </w:t>
      </w:r>
      <w:del w:id="40" w:author="Rashid Islam" w:date="2022-04-20T21:22:00Z">
        <w:r w:rsidR="00893EB3" w:rsidDel="00AE7EF1">
          <w:rPr>
            <w:color w:val="000000" w:themeColor="text1"/>
          </w:rPr>
          <w:delText>C</w:delText>
        </w:r>
      </w:del>
      <w:ins w:id="41" w:author="Rashid Islam" w:date="2022-04-20T21:22:00Z">
        <w:r w:rsidR="00AE7EF1">
          <w:rPr>
            <w:color w:val="000000" w:themeColor="text1"/>
          </w:rPr>
          <w:t>E</w:t>
        </w:r>
      </w:ins>
      <w:r w:rsidRPr="003675BA">
        <w:rPr>
          <w:color w:val="000000" w:themeColor="text1"/>
        </w:rPr>
        <w:t>.14: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A28FFF3" w:rsidR="0045432F" w:rsidRDefault="0045432F" w:rsidP="0045432F">
      <w:pPr>
        <w:rPr>
          <w:color w:val="FF0000"/>
        </w:rPr>
      </w:pPr>
    </w:p>
    <w:p w14:paraId="11F003BE" w14:textId="43FBF829" w:rsidR="00BE0BDC" w:rsidRDefault="00BE0BDC" w:rsidP="0045432F">
      <w:pPr>
        <w:rPr>
          <w:color w:val="FF0000"/>
        </w:rPr>
      </w:pPr>
    </w:p>
    <w:p w14:paraId="346C0D85" w14:textId="77777777" w:rsidR="00BE0BDC" w:rsidRDefault="00BE0BDC" w:rsidP="0045432F">
      <w:pPr>
        <w:rPr>
          <w:color w:val="FF0000"/>
        </w:r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97"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Q4bKA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zod8dVCekwUGvEG/5WmGxG+bDE3MoCewPZR4ecZEaMBmcLUpqcD//dh7jcVLopaRFiZXU/zgw&#13;&#10;JyjR3wzOMOpxMNxg7AbDHJoVYMdjfECWJxMvuKAHUzpoXlD9y5gFXcxwzFXSMJir0AsdXw8Xy2UK&#13;&#10;QtVZFjZma3mEjgxH6p+7F+bseT4BB/sAg/hY8WZMfWy8aWB5CCBVmmEktmfxzDcqNqng/Lrik3i9&#13;&#10;T1HXf8DiF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OVVDhs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98"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BnLpoqKAIAAEsEAAAOAAAAAAAAAAAAAAAAAC4C&#13;&#10;AABkcnMvZTJvRG9jLnhtbFBLAQItABQABgAIAAAAIQCSRCXU5wAAAA4BAAAPAAAAAAAAAAAAAAAA&#13;&#10;AIIEAABkcnMvZG93bnJldi54bWxQSwUGAAAAAAQABADzAAAAlgU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9"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SPUJw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TuHnfndQnogGhF4h3smNpmIfhA/PAkkS1DnJPDzRUhmgZHC2OKsBf/ztPMbTpMjLWUsSK7j/fhCo&#13;&#10;ODNfLc0w6nEwcDB2g2EPzRqo4wk9ICeTSRcwmMGsEJpXUv8qZiGXsJJyFTwM5jr0QqfXI9VqlYJI&#13;&#10;dU6EB7t1MkJHhiP1L92rQHeeT6DBPsIgPpG/GVMfG29aWB0CVDrNMBLbs3jmmxSbVHB+XfFJ/LpP&#13;&#10;Udd/wPIn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Bz1I9Q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00"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Flf8U8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01"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MWUdH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02"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tPNmri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03"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D0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fjj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rgQ9C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38"/>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DFE0AD6" w:rsidR="0045432F" w:rsidRDefault="0045432F" w:rsidP="0045432F">
      <w:pPr>
        <w:rPr>
          <w:color w:val="000000" w:themeColor="text1"/>
        </w:rPr>
      </w:pPr>
      <w:r w:rsidRPr="00D9452A">
        <w:rPr>
          <w:color w:val="000000" w:themeColor="text1"/>
        </w:rPr>
        <w:t>Figure</w:t>
      </w:r>
      <w:r>
        <w:rPr>
          <w:color w:val="000000" w:themeColor="text1"/>
        </w:rPr>
        <w:t xml:space="preserve"> </w:t>
      </w:r>
      <w:del w:id="42" w:author="Rashid Islam" w:date="2022-04-20T21:22:00Z">
        <w:r w:rsidR="00893EB3" w:rsidDel="00AE7EF1">
          <w:rPr>
            <w:color w:val="000000" w:themeColor="text1"/>
          </w:rPr>
          <w:delText>C</w:delText>
        </w:r>
      </w:del>
      <w:ins w:id="43" w:author="Rashid Islam" w:date="2022-04-20T21:22:00Z">
        <w:r w:rsidR="00AE7EF1">
          <w:rPr>
            <w:color w:val="000000" w:themeColor="text1"/>
          </w:rPr>
          <w:t>E</w:t>
        </w:r>
      </w:ins>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39"/>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115310F3" w:rsidR="0045432F" w:rsidRDefault="0045432F" w:rsidP="0045432F">
      <w:r>
        <w:br/>
        <w:t xml:space="preserve">Figure </w:t>
      </w:r>
      <w:del w:id="44" w:author="Rashid Islam" w:date="2022-04-20T21:22:00Z">
        <w:r w:rsidR="00893EB3" w:rsidDel="00AE7EF1">
          <w:delText>C</w:delText>
        </w:r>
      </w:del>
      <w:ins w:id="45" w:author="Rashid Islam" w:date="2022-04-20T21:22:00Z">
        <w:r w:rsidR="00AE7EF1">
          <w:t>E</w:t>
        </w:r>
      </w:ins>
      <w:r>
        <w:t>.16: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4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4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4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4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2707D45D" w:rsidR="0045432F" w:rsidRPr="00E5355E" w:rsidRDefault="0045432F" w:rsidP="0045432F">
      <w:pPr>
        <w:rPr>
          <w:color w:val="000000" w:themeColor="text1"/>
        </w:rPr>
      </w:pPr>
      <w:r w:rsidRPr="00E5355E">
        <w:rPr>
          <w:color w:val="000000" w:themeColor="text1"/>
        </w:rPr>
        <w:t xml:space="preserve">Figure </w:t>
      </w:r>
      <w:del w:id="46" w:author="Rashid Islam" w:date="2022-04-20T21:23:00Z">
        <w:r w:rsidR="00893EB3" w:rsidDel="00AE7EF1">
          <w:rPr>
            <w:color w:val="000000" w:themeColor="text1"/>
          </w:rPr>
          <w:delText>C</w:delText>
        </w:r>
      </w:del>
      <w:ins w:id="47" w:author="Rashid Islam" w:date="2022-04-20T21:23:00Z">
        <w:r w:rsidR="00AE7EF1">
          <w:rPr>
            <w:color w:val="000000" w:themeColor="text1"/>
          </w:rPr>
          <w:t>E</w:t>
        </w:r>
      </w:ins>
      <w:r w:rsidRPr="00E5355E">
        <w:rPr>
          <w:color w:val="000000" w:themeColor="text1"/>
        </w:rPr>
        <w:t>.17: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04"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4NO8e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05"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n/JgIAAEs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06" style="position:absolute;margin-left:26pt;margin-top:.2pt;width:218.45pt;height:16.3pt;z-index:2516592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">
                      <v:shape id="Text Box 103" o:spid="_x0000_s110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0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1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1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12" style="position:absolute;margin-left:25.4pt;margin-top:.8pt;width:218.45pt;height:16.3pt;z-index:2516602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CFePOBMQMAADMRAAAOAAAAAAAAAAAAAAAAAC4CAABkcnMvZTJvRG9jLnhtbFBLAQItABQA&#13;&#10;BgAIAAAAIQCni79E4wAAAAwBAAAPAAAAAAAAAAAAAAAAAIsFAABkcnMvZG93bnJldi54bWxQSwUG&#13;&#10;AAAAAAQABADzAAAAmwYAAAAA&#13;&#10;">
                      <v:shape id="Text Box 110" o:spid="_x0000_s111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1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1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1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1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18" style="position:absolute;margin-left:25.4pt;margin-top:.25pt;width:218.45pt;height:16.3pt;z-index:2516613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">
                      <v:shape id="Text Box 116" o:spid="_x0000_s111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2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2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2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2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24" style="position:absolute;margin-left:25.4pt;margin-top:.7pt;width:218.45pt;height:16.3pt;z-index:2516623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HjpoWi8DAAAzEQAADgAAAAAAAAAAAAAAAAAuAgAAZHJzL2Uyb0RvYy54bWxQSwECLQAUAAYA&#13;&#10;CAAAACEAPSKbweMAAAAMAQAADwAAAAAAAAAAAAAAAACJBQAAZHJzL2Rvd25yZXYueG1sUEsFBgAA&#13;&#10;AAAEAAQA8wAAAJkGAAAAAA==&#13;&#10;">
                      <v:shape id="Text Box 122" o:spid="_x0000_s112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2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2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2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30" style="position:absolute;margin-left:25.85pt;margin-top:.3pt;width:218.45pt;height:16.3pt;z-index:2516633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">
                      <v:shape id="Text Box 128" o:spid="_x0000_s113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3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3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3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3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36" style="position:absolute;margin-left:24.3pt;margin-top:.4pt;width:218.45pt;height:16.3pt;z-index:2516643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">
                      <v:shape id="Text Box 134" o:spid="_x0000_s113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3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4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4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42" style="position:absolute;margin-left:25pt;margin-top:.4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">
                      <v:shape id="Text Box 140" o:spid="_x0000_s114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4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4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4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4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48" style="position:absolute;margin-left:25.15pt;margin-top:1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e/X/ANgMAADMRAAAOAAAAAAAAAAAAAAAAAC4CAABkcnMvZTJvRG9jLnhtbFBL&#13;&#10;AQItABQABgAIAAAAIQDLmIOt5AAAAAwBAAAPAAAAAAAAAAAAAAAAAJAFAABkcnMvZG93bnJldi54&#13;&#10;bWxQSwUGAAAAAAQABADzAAAAoQYAAAAA&#13;&#10;">
                      <v:shape id="Text Box 174" o:spid="_x0000_s114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5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5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5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5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54" style="position:absolute;margin-left:25.15pt;margin-top:.4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">
                      <v:shape id="Text Box 238" o:spid="_x0000_s115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5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5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5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60" style="position:absolute;margin-left:24.25pt;margin-top:.4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">
                      <v:shape id="Text Box 244" o:spid="_x0000_s116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6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6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6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6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14AF34AE" w:rsidR="0045432F" w:rsidRDefault="00803930" w:rsidP="0045432F">
      <w:pPr>
        <w:rPr>
          <w:color w:val="000000" w:themeColor="text1"/>
          <w:sz w:val="28"/>
          <w:szCs w:val="28"/>
        </w:rPr>
      </w:pPr>
      <w:r>
        <w:rPr>
          <w:b/>
          <w:bCs/>
          <w:color w:val="000000" w:themeColor="text1"/>
          <w:sz w:val="28"/>
          <w:szCs w:val="28"/>
        </w:rPr>
        <w:t>E</w:t>
      </w:r>
      <w:r w:rsidR="00460646">
        <w:rPr>
          <w:b/>
          <w:bCs/>
          <w:color w:val="000000" w:themeColor="text1"/>
          <w:sz w:val="28"/>
          <w:szCs w:val="28"/>
        </w:rPr>
        <w:t>.</w:t>
      </w:r>
      <w:r w:rsidR="0045432F">
        <w:rPr>
          <w:b/>
          <w:bCs/>
          <w:color w:val="000000" w:themeColor="text1"/>
          <w:sz w:val="28"/>
          <w:szCs w:val="28"/>
        </w:rPr>
        <w:t>11</w:t>
      </w:r>
      <w:r w:rsidR="0045432F" w:rsidRPr="00214D26">
        <w:rPr>
          <w:b/>
          <w:bCs/>
          <w:color w:val="000000" w:themeColor="text1"/>
          <w:sz w:val="28"/>
          <w:szCs w:val="28"/>
        </w:rPr>
        <w:tab/>
        <w:t>Questions on NASA TLX:</w:t>
      </w:r>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headerReference w:type="default" r:id="rId148"/>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lastRenderedPageBreak/>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lastRenderedPageBreak/>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lastRenderedPageBreak/>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lastRenderedPageBreak/>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65F74EA2"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del w:id="48" w:author="Rashid Islam" w:date="2022-04-20T21:23:00Z">
        <w:r w:rsidR="00661C2C" w:rsidDel="00AE7EF1">
          <w:rPr>
            <w:rFonts w:ascii="Times" w:hAnsi="Times"/>
            <w:color w:val="000000" w:themeColor="text1"/>
            <w:sz w:val="23"/>
            <w:szCs w:val="23"/>
            <w:shd w:val="clear" w:color="auto" w:fill="FFFFFF"/>
            <w:lang w:val="en-US"/>
          </w:rPr>
          <w:delText>E</w:delText>
        </w:r>
      </w:del>
      <w:ins w:id="49" w:author="Rashid Islam" w:date="2022-04-20T21:23:00Z">
        <w:r w:rsidR="00AE7EF1">
          <w:rPr>
            <w:rFonts w:ascii="Times" w:hAnsi="Times"/>
            <w:color w:val="000000" w:themeColor="text1"/>
            <w:sz w:val="23"/>
            <w:szCs w:val="23"/>
            <w:shd w:val="clear" w:color="auto" w:fill="FFFFFF"/>
            <w:lang w:val="en-US"/>
          </w:rPr>
          <w:t>G</w:t>
        </w:r>
      </w:ins>
      <w:r>
        <w:rPr>
          <w:rFonts w:ascii="Times" w:hAnsi="Times"/>
          <w:color w:val="000000" w:themeColor="text1"/>
          <w:sz w:val="23"/>
          <w:szCs w:val="23"/>
          <w:shd w:val="clear" w:color="auto" w:fill="FFFFFF"/>
          <w:lang w:val="en-US"/>
        </w:rPr>
        <w:t xml:space="preserve">.1: Amazon gift-card (Claim Code redacted since it is sent to the </w:t>
      </w:r>
      <w:proofErr w:type="spellStart"/>
      <w:r>
        <w:rPr>
          <w:rFonts w:ascii="Times" w:hAnsi="Times"/>
          <w:color w:val="000000" w:themeColor="text1"/>
          <w:sz w:val="23"/>
          <w:szCs w:val="23"/>
          <w:shd w:val="clear" w:color="auto" w:fill="FFFFFF"/>
          <w:lang w:val="en-US"/>
        </w:rPr>
        <w:t>participan</w:t>
      </w:r>
      <w:proofErr w:type="spellEnd"/>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w:t>
            </w:r>
            <w:r>
              <w:rPr>
                <w:rFonts w:ascii="Calibri" w:hAnsi="Calibri" w:cs="Calibri"/>
                <w:b/>
                <w:bCs/>
                <w:color w:val="000000"/>
              </w:rPr>
              <w:t>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 xml:space="preserve">Study Results: </w:t>
      </w:r>
      <w:r w:rsidRPr="00373402">
        <w:rPr>
          <w:b/>
          <w:bCs/>
          <w:lang w:val="en-US"/>
        </w:rPr>
        <w:t>CA</w:t>
      </w:r>
      <w:r w:rsidRPr="00373402">
        <w:rPr>
          <w:b/>
          <w:bCs/>
          <w:lang w:val="en-US"/>
        </w:rPr>
        <w:t xml:space="preserve"> vs </w:t>
      </w:r>
      <w:r w:rsidRPr="00373402">
        <w:rPr>
          <w:b/>
          <w:bCs/>
          <w:lang w:val="en-US"/>
        </w:rPr>
        <w:t>VSUP</w:t>
      </w:r>
      <w:r w:rsidRPr="00373402">
        <w:rPr>
          <w:b/>
          <w:bCs/>
          <w:lang w:val="en-US"/>
        </w:rPr>
        <w:t xml:space="preserve">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Change w:id="50">
          <w:tblGrid>
            <w:gridCol w:w="1413"/>
            <w:gridCol w:w="3685"/>
            <w:gridCol w:w="3969"/>
          </w:tblGrid>
        </w:tblGridChange>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Pr>
          <w:rFonts w:ascii="Times" w:hAnsi="Times"/>
          <w:color w:val="000000" w:themeColor="text1"/>
          <w:sz w:val="23"/>
          <w:szCs w:val="23"/>
          <w:shd w:val="clear" w:color="auto" w:fill="FFFFFF"/>
          <w:lang w:val="en-US"/>
        </w:rPr>
        <w:t>2</w:t>
      </w:r>
      <w:r>
        <w:rPr>
          <w:rFonts w:ascii="Times" w:hAnsi="Times"/>
          <w:color w:val="000000" w:themeColor="text1"/>
          <w:sz w:val="23"/>
          <w:szCs w:val="23"/>
          <w:shd w:val="clear" w:color="auto" w:fill="FFFFFF"/>
          <w:lang w:val="en-US"/>
        </w:rPr>
        <w:t xml:space="preserve">: Study </w:t>
      </w:r>
      <w:r>
        <w:rPr>
          <w:rFonts w:ascii="Times" w:hAnsi="Times"/>
          <w:color w:val="000000" w:themeColor="text1"/>
          <w:sz w:val="23"/>
          <w:szCs w:val="23"/>
          <w:shd w:val="clear" w:color="auto" w:fill="FFFFFF"/>
          <w:lang w:val="en-US"/>
        </w:rPr>
        <w:t>Raw Scores</w:t>
      </w:r>
      <w:r>
        <w:rPr>
          <w:rFonts w:ascii="Times" w:hAnsi="Times"/>
          <w:color w:val="000000" w:themeColor="text1"/>
          <w:sz w:val="23"/>
          <w:szCs w:val="23"/>
          <w:shd w:val="clear" w:color="auto" w:fill="FFFFFF"/>
          <w:lang w:val="en-US"/>
        </w:rPr>
        <w:t xml:space="preserve"> of </w:t>
      </w:r>
      <w:r>
        <w:rPr>
          <w:rFonts w:ascii="Times" w:hAnsi="Times"/>
          <w:color w:val="000000" w:themeColor="text1"/>
          <w:sz w:val="23"/>
          <w:szCs w:val="23"/>
          <w:shd w:val="clear" w:color="auto" w:fill="FFFFFF"/>
          <w:lang w:val="en-US"/>
        </w:rPr>
        <w:t>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Pr>
          <w:rFonts w:ascii="Times" w:hAnsi="Times"/>
          <w:color w:val="000000" w:themeColor="text1"/>
          <w:sz w:val="23"/>
          <w:szCs w:val="23"/>
          <w:shd w:val="clear" w:color="auto" w:fill="FFFFFF"/>
          <w:lang w:val="en-US"/>
        </w:rPr>
        <w:t>3</w:t>
      </w:r>
      <w:r>
        <w:rPr>
          <w:rFonts w:ascii="Times" w:hAnsi="Times"/>
          <w:color w:val="000000" w:themeColor="text1"/>
          <w:sz w:val="23"/>
          <w:szCs w:val="23"/>
          <w:shd w:val="clear" w:color="auto" w:fill="FFFFFF"/>
          <w:lang w:val="en-US"/>
        </w:rPr>
        <w:t xml:space="preserve">: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Pr>
          <w:rFonts w:ascii="Times" w:hAnsi="Times"/>
          <w:color w:val="000000" w:themeColor="text1"/>
          <w:sz w:val="23"/>
          <w:szCs w:val="23"/>
          <w:shd w:val="clear" w:color="auto" w:fill="FFFFFF"/>
          <w:lang w:val="en-US"/>
        </w:rPr>
        <w:t>4</w:t>
      </w:r>
      <w:r>
        <w:rPr>
          <w:rFonts w:ascii="Times" w:hAnsi="Times"/>
          <w:color w:val="000000" w:themeColor="text1"/>
          <w:sz w:val="23"/>
          <w:szCs w:val="23"/>
          <w:shd w:val="clear" w:color="auto" w:fill="FFFFFF"/>
          <w:lang w:val="en-US"/>
        </w:rPr>
        <w:t xml:space="preserve">: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lastRenderedPageBreak/>
        <w:t xml:space="preserve">CA Results </w:t>
      </w:r>
      <w:r>
        <w:rPr>
          <w:b/>
          <w:bCs/>
          <w:lang w:val="en-US"/>
        </w:rPr>
        <w:t xml:space="preserve">for </w:t>
      </w:r>
      <w:r>
        <w:rPr>
          <w:b/>
          <w:bCs/>
          <w:lang w:val="en-US"/>
        </w:rPr>
        <w:t>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Pr>
          <w:rFonts w:ascii="Times" w:hAnsi="Times"/>
          <w:color w:val="000000" w:themeColor="text1"/>
          <w:sz w:val="23"/>
          <w:szCs w:val="23"/>
          <w:shd w:val="clear" w:color="auto" w:fill="FFFFFF"/>
          <w:lang w:val="en-US"/>
        </w:rPr>
        <w:t>5</w:t>
      </w:r>
      <w:r>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lastRenderedPageBreak/>
        <w:t xml:space="preserve">VSUP Results </w:t>
      </w:r>
      <w:r>
        <w:rPr>
          <w:b/>
          <w:bCs/>
          <w:lang w:val="en-US"/>
        </w:rPr>
        <w:t xml:space="preserve">for </w:t>
      </w:r>
      <w:r>
        <w:rPr>
          <w:b/>
          <w:bCs/>
          <w:lang w:val="en-US"/>
        </w:rPr>
        <w:t>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Pr>
          <w:rFonts w:ascii="Times" w:hAnsi="Times"/>
          <w:color w:val="000000" w:themeColor="text1"/>
          <w:sz w:val="23"/>
          <w:szCs w:val="23"/>
          <w:shd w:val="clear" w:color="auto" w:fill="FFFFFF"/>
          <w:lang w:val="en-US"/>
        </w:rPr>
        <w:t>6</w:t>
      </w:r>
      <w:r>
        <w:rPr>
          <w:rFonts w:ascii="Times" w:hAnsi="Times"/>
          <w:color w:val="000000" w:themeColor="text1"/>
          <w:sz w:val="23"/>
          <w:szCs w:val="23"/>
          <w:shd w:val="clear" w:color="auto" w:fill="FFFFFF"/>
          <w:lang w:val="en-US"/>
        </w:rPr>
        <w:t xml:space="preserve">: NASA-TLX Raw Scores for </w:t>
      </w:r>
      <w:r>
        <w:rPr>
          <w:rFonts w:ascii="Times" w:hAnsi="Times"/>
          <w:color w:val="000000" w:themeColor="text1"/>
          <w:sz w:val="23"/>
          <w:szCs w:val="23"/>
          <w:shd w:val="clear" w:color="auto" w:fill="FFFFFF"/>
          <w:lang w:val="en-US"/>
        </w:rPr>
        <w:t>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w:t>
            </w:r>
            <w:r>
              <w:rPr>
                <w:rFonts w:ascii="Calibri" w:hAnsi="Calibri" w:cs="Calibri"/>
                <w:b/>
                <w:bCs/>
                <w:color w:val="000000"/>
              </w:rPr>
              <w:t>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2FFD7" w14:textId="77777777" w:rsidR="009841C9" w:rsidRDefault="009841C9" w:rsidP="002C2CD3">
      <w:r>
        <w:separator/>
      </w:r>
    </w:p>
  </w:endnote>
  <w:endnote w:type="continuationSeparator" w:id="0">
    <w:p w14:paraId="1FCD26C3" w14:textId="77777777" w:rsidR="009841C9" w:rsidRDefault="009841C9"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D0A8D" w14:textId="77777777" w:rsidR="009841C9" w:rsidRDefault="009841C9" w:rsidP="002C2CD3">
      <w:r>
        <w:separator/>
      </w:r>
    </w:p>
  </w:footnote>
  <w:footnote w:type="continuationSeparator" w:id="0">
    <w:p w14:paraId="0CD0DBD9" w14:textId="77777777" w:rsidR="009841C9" w:rsidRDefault="009841C9"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0EF65997" w14:textId="68960CA7" w:rsidR="009F580B" w:rsidRDefault="009F580B" w:rsidP="00FA0291">
    <w:pPr>
      <w:pStyle w:val="Header"/>
      <w:tabs>
        <w:tab w:val="clear" w:pos="4513"/>
        <w:tab w:val="clear" w:pos="9026"/>
        <w:tab w:val="left" w:pos="1813"/>
      </w:tabs>
    </w:pPr>
    <w:r>
      <w:t xml:space="preserve">APPENDIX </w:t>
    </w:r>
    <w:r w:rsidR="00170F2F">
      <w:t>I</w:t>
    </w:r>
    <w:r>
      <w:t xml:space="preserve"> </w:t>
    </w:r>
    <w:r>
      <w:t>–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2CEBB33A" w14:textId="77F870A2"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CE3885" w14:textId="6F0EA506" w:rsidR="00B61D75" w:rsidRDefault="00B61D75" w:rsidP="00FA0291">
    <w:pPr>
      <w:pStyle w:val="Header"/>
      <w:tabs>
        <w:tab w:val="clear" w:pos="4513"/>
        <w:tab w:val="clear" w:pos="9026"/>
        <w:tab w:val="left" w:pos="1813"/>
      </w:tabs>
    </w:pPr>
    <w:r>
      <w:t xml:space="preserve">APPENDIX </w:t>
    </w:r>
    <w:r w:rsidR="00661C2C">
      <w:t>B</w:t>
    </w:r>
    <w:r w:rsidR="00661C2C">
      <w:t xml:space="preserve">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613F3137" w14:textId="2335CE16" w:rsidR="00FC3B90" w:rsidRDefault="00FC3B90" w:rsidP="00FA0291">
    <w:pPr>
      <w:pStyle w:val="Header"/>
      <w:tabs>
        <w:tab w:val="clear" w:pos="4513"/>
        <w:tab w:val="clear" w:pos="9026"/>
        <w:tab w:val="left" w:pos="1813"/>
      </w:tabs>
    </w:pPr>
    <w:r>
      <w:t>APPENDIX C</w:t>
    </w:r>
    <w:r>
      <w:t xml:space="preserve"> </w:t>
    </w:r>
    <w:r>
      <w:t>–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1612EF4C" w14:textId="06BEDBA6" w:rsidR="00FC3B90" w:rsidRDefault="00FC3B90" w:rsidP="00FA0291">
    <w:pPr>
      <w:pStyle w:val="Header"/>
      <w:tabs>
        <w:tab w:val="clear" w:pos="4513"/>
        <w:tab w:val="clear" w:pos="9026"/>
        <w:tab w:val="left" w:pos="1813"/>
      </w:tabs>
    </w:pPr>
    <w:r>
      <w:t>APPENDIX D</w:t>
    </w:r>
    <w:r>
      <w:t xml:space="preserve"> </w:t>
    </w:r>
    <w:r>
      <w:t>– Second</w:t>
    </w:r>
    <w:r>
      <w:t xml:space="preserve"> </w:t>
    </w:r>
    <w:r>
      <w:t>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45B69282" w14:textId="2446032B" w:rsidR="008E6EE2" w:rsidRDefault="008E6EE2" w:rsidP="00FA0291">
    <w:pPr>
      <w:pStyle w:val="Header"/>
      <w:tabs>
        <w:tab w:val="clear" w:pos="4513"/>
        <w:tab w:val="clear" w:pos="9026"/>
        <w:tab w:val="left" w:pos="1813"/>
      </w:tabs>
    </w:pPr>
    <w:r>
      <w:t xml:space="preserve">APPENDIX </w:t>
    </w:r>
    <w:r w:rsidR="00FC3B90">
      <w:t>E</w:t>
    </w:r>
    <w:r w:rsidR="00FC3B90">
      <w:t xml:space="preserv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525477C0" w14:textId="30D1FB55" w:rsidR="008260A9" w:rsidRDefault="008260A9" w:rsidP="00FA0291">
    <w:pPr>
      <w:pStyle w:val="Header"/>
      <w:tabs>
        <w:tab w:val="clear" w:pos="4513"/>
        <w:tab w:val="clear" w:pos="9026"/>
        <w:tab w:val="left" w:pos="1813"/>
      </w:tabs>
    </w:pPr>
    <w:r>
      <w:t xml:space="preserve">APPENDIX </w:t>
    </w:r>
    <w:r w:rsidR="00803930">
      <w:t>F</w:t>
    </w:r>
    <w:r w:rsidR="00803930">
      <w:t xml:space="preserve">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1B9DFBEF" w14:textId="1D1299AC"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6C6D7560" w14:textId="6D9E2FA0" w:rsidR="00490808" w:rsidRDefault="00490808" w:rsidP="00FA0291">
    <w:pPr>
      <w:pStyle w:val="Header"/>
      <w:tabs>
        <w:tab w:val="clear" w:pos="4513"/>
        <w:tab w:val="clear" w:pos="9026"/>
        <w:tab w:val="left" w:pos="1813"/>
      </w:tabs>
    </w:pPr>
    <w:r>
      <w:t xml:space="preserve">APPENDIX </w:t>
    </w:r>
    <w:r w:rsidR="00170F2F">
      <w:t>H</w:t>
    </w:r>
    <w:r>
      <w:t xml:space="preserve"> </w:t>
    </w:r>
    <w:r>
      <w:t>–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594934"/>
    <w:multiLevelType w:val="hybridMultilevel"/>
    <w:tmpl w:val="775448F0"/>
    <w:lvl w:ilvl="0" w:tplc="1EB450E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6465C9"/>
    <w:multiLevelType w:val="multilevel"/>
    <w:tmpl w:val="4B0EB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9881EB7"/>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C534342"/>
    <w:multiLevelType w:val="hybridMultilevel"/>
    <w:tmpl w:val="7F58F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8A6137"/>
    <w:multiLevelType w:val="hybridMultilevel"/>
    <w:tmpl w:val="EDC2C960"/>
    <w:lvl w:ilvl="0" w:tplc="FFFFFFFF">
      <w:start w:val="1"/>
      <w:numFmt w:val="low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201985102">
    <w:abstractNumId w:val="25"/>
  </w:num>
  <w:num w:numId="2" w16cid:durableId="898786749">
    <w:abstractNumId w:val="38"/>
  </w:num>
  <w:num w:numId="3" w16cid:durableId="1721392731">
    <w:abstractNumId w:val="33"/>
  </w:num>
  <w:num w:numId="4" w16cid:durableId="437063118">
    <w:abstractNumId w:val="0"/>
  </w:num>
  <w:num w:numId="5" w16cid:durableId="379984587">
    <w:abstractNumId w:val="30"/>
  </w:num>
  <w:num w:numId="6" w16cid:durableId="1589577255">
    <w:abstractNumId w:val="23"/>
  </w:num>
  <w:num w:numId="7" w16cid:durableId="55129664">
    <w:abstractNumId w:val="3"/>
  </w:num>
  <w:num w:numId="8" w16cid:durableId="88935030">
    <w:abstractNumId w:val="21"/>
  </w:num>
  <w:num w:numId="9" w16cid:durableId="188370992">
    <w:abstractNumId w:val="22"/>
  </w:num>
  <w:num w:numId="10" w16cid:durableId="160432698">
    <w:abstractNumId w:val="13"/>
  </w:num>
  <w:num w:numId="11" w16cid:durableId="989334190">
    <w:abstractNumId w:val="31"/>
  </w:num>
  <w:num w:numId="12" w16cid:durableId="720979088">
    <w:abstractNumId w:val="17"/>
  </w:num>
  <w:num w:numId="13" w16cid:durableId="87315163">
    <w:abstractNumId w:val="20"/>
  </w:num>
  <w:num w:numId="14" w16cid:durableId="1592083538">
    <w:abstractNumId w:val="8"/>
  </w:num>
  <w:num w:numId="15" w16cid:durableId="635063273">
    <w:abstractNumId w:val="32"/>
  </w:num>
  <w:num w:numId="16" w16cid:durableId="1023630059">
    <w:abstractNumId w:val="39"/>
  </w:num>
  <w:num w:numId="17" w16cid:durableId="27679375">
    <w:abstractNumId w:val="16"/>
  </w:num>
  <w:num w:numId="18" w16cid:durableId="815418920">
    <w:abstractNumId w:val="34"/>
  </w:num>
  <w:num w:numId="19" w16cid:durableId="1289773859">
    <w:abstractNumId w:val="29"/>
  </w:num>
  <w:num w:numId="20" w16cid:durableId="16588694">
    <w:abstractNumId w:val="15"/>
  </w:num>
  <w:num w:numId="21" w16cid:durableId="820148864">
    <w:abstractNumId w:val="18"/>
  </w:num>
  <w:num w:numId="22" w16cid:durableId="1406151678">
    <w:abstractNumId w:val="14"/>
  </w:num>
  <w:num w:numId="23" w16cid:durableId="1402217362">
    <w:abstractNumId w:val="24"/>
  </w:num>
  <w:num w:numId="24" w16cid:durableId="1686596066">
    <w:abstractNumId w:val="12"/>
  </w:num>
  <w:num w:numId="25" w16cid:durableId="1414550030">
    <w:abstractNumId w:val="26"/>
  </w:num>
  <w:num w:numId="26" w16cid:durableId="704332337">
    <w:abstractNumId w:val="5"/>
  </w:num>
  <w:num w:numId="27" w16cid:durableId="1333336477">
    <w:abstractNumId w:val="28"/>
  </w:num>
  <w:num w:numId="28" w16cid:durableId="1061291711">
    <w:abstractNumId w:val="11"/>
  </w:num>
  <w:num w:numId="29" w16cid:durableId="359205680">
    <w:abstractNumId w:val="1"/>
  </w:num>
  <w:num w:numId="30" w16cid:durableId="311373071">
    <w:abstractNumId w:val="4"/>
  </w:num>
  <w:num w:numId="31" w16cid:durableId="1447306441">
    <w:abstractNumId w:val="19"/>
  </w:num>
  <w:num w:numId="32" w16cid:durableId="1376272220">
    <w:abstractNumId w:val="36"/>
  </w:num>
  <w:num w:numId="33" w16cid:durableId="1532496917">
    <w:abstractNumId w:val="7"/>
  </w:num>
  <w:num w:numId="34" w16cid:durableId="703597481">
    <w:abstractNumId w:val="27"/>
  </w:num>
  <w:num w:numId="35" w16cid:durableId="168522807">
    <w:abstractNumId w:val="2"/>
  </w:num>
  <w:num w:numId="36" w16cid:durableId="966155842">
    <w:abstractNumId w:val="6"/>
  </w:num>
  <w:num w:numId="37" w16cid:durableId="1166092625">
    <w:abstractNumId w:val="35"/>
  </w:num>
  <w:num w:numId="38" w16cid:durableId="913777396">
    <w:abstractNumId w:val="37"/>
  </w:num>
  <w:num w:numId="39" w16cid:durableId="735511199">
    <w:abstractNumId w:val="9"/>
  </w:num>
  <w:num w:numId="40" w16cid:durableId="170265005">
    <w:abstractNumId w:val="10"/>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794C"/>
    <w:rsid w:val="00020FDC"/>
    <w:rsid w:val="00023DD6"/>
    <w:rsid w:val="00025B0C"/>
    <w:rsid w:val="0003008B"/>
    <w:rsid w:val="000325CB"/>
    <w:rsid w:val="00034C7B"/>
    <w:rsid w:val="00034CBD"/>
    <w:rsid w:val="00035325"/>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6296"/>
    <w:rsid w:val="00056712"/>
    <w:rsid w:val="00056C61"/>
    <w:rsid w:val="0005771F"/>
    <w:rsid w:val="00057FDE"/>
    <w:rsid w:val="000605F8"/>
    <w:rsid w:val="0006192C"/>
    <w:rsid w:val="000652C0"/>
    <w:rsid w:val="0007081D"/>
    <w:rsid w:val="000721F9"/>
    <w:rsid w:val="00073B1E"/>
    <w:rsid w:val="00075146"/>
    <w:rsid w:val="00075B3B"/>
    <w:rsid w:val="000761B8"/>
    <w:rsid w:val="00077C86"/>
    <w:rsid w:val="00080E79"/>
    <w:rsid w:val="00081D56"/>
    <w:rsid w:val="000835DE"/>
    <w:rsid w:val="0008528C"/>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74E5"/>
    <w:rsid w:val="000D78E8"/>
    <w:rsid w:val="000E1C40"/>
    <w:rsid w:val="000E4190"/>
    <w:rsid w:val="000E5736"/>
    <w:rsid w:val="000E675E"/>
    <w:rsid w:val="000E6B46"/>
    <w:rsid w:val="000E7C01"/>
    <w:rsid w:val="000F17CA"/>
    <w:rsid w:val="000F1C89"/>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967"/>
    <w:rsid w:val="00135DDC"/>
    <w:rsid w:val="00135F16"/>
    <w:rsid w:val="0014108C"/>
    <w:rsid w:val="00141DD8"/>
    <w:rsid w:val="00143327"/>
    <w:rsid w:val="001436F2"/>
    <w:rsid w:val="00150512"/>
    <w:rsid w:val="001517E9"/>
    <w:rsid w:val="00153AAF"/>
    <w:rsid w:val="00155D62"/>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3648"/>
    <w:rsid w:val="00175010"/>
    <w:rsid w:val="0017536F"/>
    <w:rsid w:val="0017657E"/>
    <w:rsid w:val="001775CB"/>
    <w:rsid w:val="001806BF"/>
    <w:rsid w:val="00182518"/>
    <w:rsid w:val="00182EDF"/>
    <w:rsid w:val="00186F12"/>
    <w:rsid w:val="00190CA3"/>
    <w:rsid w:val="00190E1A"/>
    <w:rsid w:val="00192110"/>
    <w:rsid w:val="00194555"/>
    <w:rsid w:val="00195BEA"/>
    <w:rsid w:val="001968C5"/>
    <w:rsid w:val="001A2380"/>
    <w:rsid w:val="001A5202"/>
    <w:rsid w:val="001A5E0C"/>
    <w:rsid w:val="001B3BBA"/>
    <w:rsid w:val="001B3CA7"/>
    <w:rsid w:val="001B598C"/>
    <w:rsid w:val="001B7CBE"/>
    <w:rsid w:val="001C059C"/>
    <w:rsid w:val="001C0C08"/>
    <w:rsid w:val="001C279A"/>
    <w:rsid w:val="001C47CB"/>
    <w:rsid w:val="001D1796"/>
    <w:rsid w:val="001D28E3"/>
    <w:rsid w:val="001D324D"/>
    <w:rsid w:val="001D33F3"/>
    <w:rsid w:val="001D78B9"/>
    <w:rsid w:val="001E310E"/>
    <w:rsid w:val="001E40B9"/>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522D"/>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360"/>
    <w:rsid w:val="00240623"/>
    <w:rsid w:val="00244E8C"/>
    <w:rsid w:val="00245A71"/>
    <w:rsid w:val="002461C8"/>
    <w:rsid w:val="00251C2E"/>
    <w:rsid w:val="00252BB0"/>
    <w:rsid w:val="002543BD"/>
    <w:rsid w:val="0025551D"/>
    <w:rsid w:val="0025729D"/>
    <w:rsid w:val="00260105"/>
    <w:rsid w:val="00261869"/>
    <w:rsid w:val="00263698"/>
    <w:rsid w:val="00264371"/>
    <w:rsid w:val="002646E3"/>
    <w:rsid w:val="0026507B"/>
    <w:rsid w:val="002716FC"/>
    <w:rsid w:val="002736CA"/>
    <w:rsid w:val="0027701E"/>
    <w:rsid w:val="00281A5B"/>
    <w:rsid w:val="002901E4"/>
    <w:rsid w:val="00290271"/>
    <w:rsid w:val="00291CD0"/>
    <w:rsid w:val="00293FCA"/>
    <w:rsid w:val="00294589"/>
    <w:rsid w:val="00295341"/>
    <w:rsid w:val="002A16AA"/>
    <w:rsid w:val="002A3781"/>
    <w:rsid w:val="002A43A7"/>
    <w:rsid w:val="002A5022"/>
    <w:rsid w:val="002A5C48"/>
    <w:rsid w:val="002A6B70"/>
    <w:rsid w:val="002B1752"/>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30810"/>
    <w:rsid w:val="00331214"/>
    <w:rsid w:val="00331B8A"/>
    <w:rsid w:val="003342B5"/>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1C3A"/>
    <w:rsid w:val="00372FC2"/>
    <w:rsid w:val="0037340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C02C5"/>
    <w:rsid w:val="003C0A05"/>
    <w:rsid w:val="003C13E7"/>
    <w:rsid w:val="003C2C97"/>
    <w:rsid w:val="003C347F"/>
    <w:rsid w:val="003C37AE"/>
    <w:rsid w:val="003C6924"/>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A5C"/>
    <w:rsid w:val="00416D94"/>
    <w:rsid w:val="004177E9"/>
    <w:rsid w:val="0042133B"/>
    <w:rsid w:val="00421E2C"/>
    <w:rsid w:val="00425704"/>
    <w:rsid w:val="0042775F"/>
    <w:rsid w:val="00430AA4"/>
    <w:rsid w:val="00430F71"/>
    <w:rsid w:val="00432492"/>
    <w:rsid w:val="00433665"/>
    <w:rsid w:val="00433F34"/>
    <w:rsid w:val="004343E7"/>
    <w:rsid w:val="00435DCD"/>
    <w:rsid w:val="004375FF"/>
    <w:rsid w:val="00440281"/>
    <w:rsid w:val="00440D4D"/>
    <w:rsid w:val="004433D1"/>
    <w:rsid w:val="00443913"/>
    <w:rsid w:val="00443ED0"/>
    <w:rsid w:val="00445EBA"/>
    <w:rsid w:val="00446570"/>
    <w:rsid w:val="00447C8E"/>
    <w:rsid w:val="00452227"/>
    <w:rsid w:val="00452432"/>
    <w:rsid w:val="00452786"/>
    <w:rsid w:val="004542B8"/>
    <w:rsid w:val="0045432F"/>
    <w:rsid w:val="00455473"/>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6B1D"/>
    <w:rsid w:val="0048794B"/>
    <w:rsid w:val="00490808"/>
    <w:rsid w:val="00495130"/>
    <w:rsid w:val="00496855"/>
    <w:rsid w:val="0049742C"/>
    <w:rsid w:val="004A09FF"/>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F20"/>
    <w:rsid w:val="004E35C4"/>
    <w:rsid w:val="004E547F"/>
    <w:rsid w:val="004E57F0"/>
    <w:rsid w:val="004E7357"/>
    <w:rsid w:val="004F18D1"/>
    <w:rsid w:val="004F693D"/>
    <w:rsid w:val="005012D9"/>
    <w:rsid w:val="00501A93"/>
    <w:rsid w:val="00506689"/>
    <w:rsid w:val="005108B5"/>
    <w:rsid w:val="00511289"/>
    <w:rsid w:val="00512113"/>
    <w:rsid w:val="00517E03"/>
    <w:rsid w:val="0052493C"/>
    <w:rsid w:val="005256D6"/>
    <w:rsid w:val="00526984"/>
    <w:rsid w:val="00533423"/>
    <w:rsid w:val="005364C8"/>
    <w:rsid w:val="00536BA8"/>
    <w:rsid w:val="00537E11"/>
    <w:rsid w:val="00540DD3"/>
    <w:rsid w:val="00542A77"/>
    <w:rsid w:val="00543BD7"/>
    <w:rsid w:val="00545A0D"/>
    <w:rsid w:val="00546193"/>
    <w:rsid w:val="005516D0"/>
    <w:rsid w:val="00551AF2"/>
    <w:rsid w:val="00553B44"/>
    <w:rsid w:val="005562B3"/>
    <w:rsid w:val="0055678F"/>
    <w:rsid w:val="0055683C"/>
    <w:rsid w:val="00557F85"/>
    <w:rsid w:val="0056278F"/>
    <w:rsid w:val="0056396A"/>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23A3"/>
    <w:rsid w:val="006243B3"/>
    <w:rsid w:val="006253E7"/>
    <w:rsid w:val="00626E28"/>
    <w:rsid w:val="00627A95"/>
    <w:rsid w:val="00627BDC"/>
    <w:rsid w:val="00631553"/>
    <w:rsid w:val="006318A6"/>
    <w:rsid w:val="00635B44"/>
    <w:rsid w:val="00636672"/>
    <w:rsid w:val="00636AFD"/>
    <w:rsid w:val="0064202D"/>
    <w:rsid w:val="00644426"/>
    <w:rsid w:val="00646D78"/>
    <w:rsid w:val="0065118E"/>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B0DAB"/>
    <w:rsid w:val="006B192C"/>
    <w:rsid w:val="006B275F"/>
    <w:rsid w:val="006B42B8"/>
    <w:rsid w:val="006B4E75"/>
    <w:rsid w:val="006B634F"/>
    <w:rsid w:val="006C150B"/>
    <w:rsid w:val="006C3FFB"/>
    <w:rsid w:val="006C7B86"/>
    <w:rsid w:val="006D0106"/>
    <w:rsid w:val="006D0DB4"/>
    <w:rsid w:val="006D162C"/>
    <w:rsid w:val="006D48D6"/>
    <w:rsid w:val="006D4F97"/>
    <w:rsid w:val="006D6932"/>
    <w:rsid w:val="006D6C6E"/>
    <w:rsid w:val="006D6F85"/>
    <w:rsid w:val="006D792A"/>
    <w:rsid w:val="006D7DBA"/>
    <w:rsid w:val="006E15D9"/>
    <w:rsid w:val="006E2143"/>
    <w:rsid w:val="006E28A9"/>
    <w:rsid w:val="006E33A8"/>
    <w:rsid w:val="006E6213"/>
    <w:rsid w:val="006F2543"/>
    <w:rsid w:val="006F2BF0"/>
    <w:rsid w:val="006F4BB2"/>
    <w:rsid w:val="006F50A8"/>
    <w:rsid w:val="006F648F"/>
    <w:rsid w:val="006F6FFA"/>
    <w:rsid w:val="006F720A"/>
    <w:rsid w:val="006F75ED"/>
    <w:rsid w:val="00700CAA"/>
    <w:rsid w:val="007020BF"/>
    <w:rsid w:val="007033C1"/>
    <w:rsid w:val="007035E1"/>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567A"/>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22F76"/>
    <w:rsid w:val="00824F2E"/>
    <w:rsid w:val="00825BF9"/>
    <w:rsid w:val="008260A9"/>
    <w:rsid w:val="00826999"/>
    <w:rsid w:val="00826EC8"/>
    <w:rsid w:val="00827CFD"/>
    <w:rsid w:val="0083398E"/>
    <w:rsid w:val="00834004"/>
    <w:rsid w:val="0083587B"/>
    <w:rsid w:val="008366FC"/>
    <w:rsid w:val="00842045"/>
    <w:rsid w:val="0084291E"/>
    <w:rsid w:val="008448E8"/>
    <w:rsid w:val="00844937"/>
    <w:rsid w:val="00845B50"/>
    <w:rsid w:val="00847A21"/>
    <w:rsid w:val="0085125F"/>
    <w:rsid w:val="00851C1C"/>
    <w:rsid w:val="00854CBD"/>
    <w:rsid w:val="00855B69"/>
    <w:rsid w:val="0085727B"/>
    <w:rsid w:val="00864150"/>
    <w:rsid w:val="00864B88"/>
    <w:rsid w:val="0086504F"/>
    <w:rsid w:val="00866AB8"/>
    <w:rsid w:val="00870FC7"/>
    <w:rsid w:val="008713BF"/>
    <w:rsid w:val="0087251A"/>
    <w:rsid w:val="00873471"/>
    <w:rsid w:val="00873BE9"/>
    <w:rsid w:val="00873CDE"/>
    <w:rsid w:val="008841B9"/>
    <w:rsid w:val="00887056"/>
    <w:rsid w:val="00887176"/>
    <w:rsid w:val="0089125C"/>
    <w:rsid w:val="00892C1C"/>
    <w:rsid w:val="00893EB3"/>
    <w:rsid w:val="00895B72"/>
    <w:rsid w:val="00896F64"/>
    <w:rsid w:val="008A01F7"/>
    <w:rsid w:val="008A08CB"/>
    <w:rsid w:val="008A2516"/>
    <w:rsid w:val="008A3559"/>
    <w:rsid w:val="008A35B1"/>
    <w:rsid w:val="008A41BC"/>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5D23"/>
    <w:rsid w:val="008D09C6"/>
    <w:rsid w:val="008D0E1F"/>
    <w:rsid w:val="008D215F"/>
    <w:rsid w:val="008D423C"/>
    <w:rsid w:val="008D550C"/>
    <w:rsid w:val="008D605F"/>
    <w:rsid w:val="008D6F29"/>
    <w:rsid w:val="008E00B5"/>
    <w:rsid w:val="008E3EFB"/>
    <w:rsid w:val="008E6EE2"/>
    <w:rsid w:val="008E7027"/>
    <w:rsid w:val="008E7626"/>
    <w:rsid w:val="008F30D9"/>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19DF"/>
    <w:rsid w:val="00942ECF"/>
    <w:rsid w:val="009435E4"/>
    <w:rsid w:val="009449E8"/>
    <w:rsid w:val="00945849"/>
    <w:rsid w:val="0094676A"/>
    <w:rsid w:val="009508BD"/>
    <w:rsid w:val="00952FE4"/>
    <w:rsid w:val="00954DFF"/>
    <w:rsid w:val="00954FEA"/>
    <w:rsid w:val="00955696"/>
    <w:rsid w:val="0095751A"/>
    <w:rsid w:val="0096312B"/>
    <w:rsid w:val="00963EC0"/>
    <w:rsid w:val="00966853"/>
    <w:rsid w:val="00967D23"/>
    <w:rsid w:val="0097156B"/>
    <w:rsid w:val="00971CB5"/>
    <w:rsid w:val="009727CC"/>
    <w:rsid w:val="0097317D"/>
    <w:rsid w:val="009734C7"/>
    <w:rsid w:val="00980254"/>
    <w:rsid w:val="0098148F"/>
    <w:rsid w:val="009841C9"/>
    <w:rsid w:val="00986DF2"/>
    <w:rsid w:val="0099177E"/>
    <w:rsid w:val="00994892"/>
    <w:rsid w:val="00995523"/>
    <w:rsid w:val="009A15C0"/>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79E"/>
    <w:rsid w:val="009D6AF4"/>
    <w:rsid w:val="009D6EB3"/>
    <w:rsid w:val="009D71E8"/>
    <w:rsid w:val="009D7395"/>
    <w:rsid w:val="009E0977"/>
    <w:rsid w:val="009E0C1B"/>
    <w:rsid w:val="009E224F"/>
    <w:rsid w:val="009E5A4D"/>
    <w:rsid w:val="009E712C"/>
    <w:rsid w:val="009F037D"/>
    <w:rsid w:val="009F0817"/>
    <w:rsid w:val="009F20F9"/>
    <w:rsid w:val="009F534A"/>
    <w:rsid w:val="009F580B"/>
    <w:rsid w:val="009F5BAC"/>
    <w:rsid w:val="009F5C0E"/>
    <w:rsid w:val="00A02668"/>
    <w:rsid w:val="00A076FF"/>
    <w:rsid w:val="00A1139F"/>
    <w:rsid w:val="00A11BBE"/>
    <w:rsid w:val="00A16578"/>
    <w:rsid w:val="00A16CFB"/>
    <w:rsid w:val="00A171E7"/>
    <w:rsid w:val="00A2025E"/>
    <w:rsid w:val="00A21577"/>
    <w:rsid w:val="00A22865"/>
    <w:rsid w:val="00A22D00"/>
    <w:rsid w:val="00A22DD3"/>
    <w:rsid w:val="00A273A9"/>
    <w:rsid w:val="00A30768"/>
    <w:rsid w:val="00A3217F"/>
    <w:rsid w:val="00A33728"/>
    <w:rsid w:val="00A3384A"/>
    <w:rsid w:val="00A35956"/>
    <w:rsid w:val="00A35E9C"/>
    <w:rsid w:val="00A37D6D"/>
    <w:rsid w:val="00A41A0B"/>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B72"/>
    <w:rsid w:val="00A67D91"/>
    <w:rsid w:val="00A72423"/>
    <w:rsid w:val="00A75123"/>
    <w:rsid w:val="00A76F43"/>
    <w:rsid w:val="00A778B6"/>
    <w:rsid w:val="00A815AB"/>
    <w:rsid w:val="00A81AEB"/>
    <w:rsid w:val="00A82620"/>
    <w:rsid w:val="00A82A8B"/>
    <w:rsid w:val="00A8454A"/>
    <w:rsid w:val="00A84A22"/>
    <w:rsid w:val="00A859C3"/>
    <w:rsid w:val="00A85ABD"/>
    <w:rsid w:val="00A86A18"/>
    <w:rsid w:val="00A877E9"/>
    <w:rsid w:val="00A87B2D"/>
    <w:rsid w:val="00A91376"/>
    <w:rsid w:val="00A94431"/>
    <w:rsid w:val="00A94517"/>
    <w:rsid w:val="00A96AD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380E"/>
    <w:rsid w:val="00AD622D"/>
    <w:rsid w:val="00AD64EE"/>
    <w:rsid w:val="00AD7155"/>
    <w:rsid w:val="00AE1BB4"/>
    <w:rsid w:val="00AE435E"/>
    <w:rsid w:val="00AE4BDB"/>
    <w:rsid w:val="00AE6EF7"/>
    <w:rsid w:val="00AE7EF1"/>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14CF"/>
    <w:rsid w:val="00B21C48"/>
    <w:rsid w:val="00B22B3E"/>
    <w:rsid w:val="00B30429"/>
    <w:rsid w:val="00B34322"/>
    <w:rsid w:val="00B34D56"/>
    <w:rsid w:val="00B35C7E"/>
    <w:rsid w:val="00B37EFD"/>
    <w:rsid w:val="00B4180E"/>
    <w:rsid w:val="00B41A54"/>
    <w:rsid w:val="00B41CE1"/>
    <w:rsid w:val="00B478F2"/>
    <w:rsid w:val="00B52322"/>
    <w:rsid w:val="00B5276B"/>
    <w:rsid w:val="00B6042B"/>
    <w:rsid w:val="00B612D7"/>
    <w:rsid w:val="00B61D75"/>
    <w:rsid w:val="00B61E97"/>
    <w:rsid w:val="00B645BD"/>
    <w:rsid w:val="00B73951"/>
    <w:rsid w:val="00B75500"/>
    <w:rsid w:val="00B76F3D"/>
    <w:rsid w:val="00B804AB"/>
    <w:rsid w:val="00B80CA5"/>
    <w:rsid w:val="00B81500"/>
    <w:rsid w:val="00B93B73"/>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E02D1"/>
    <w:rsid w:val="00BE06F8"/>
    <w:rsid w:val="00BE0BDC"/>
    <w:rsid w:val="00BE1208"/>
    <w:rsid w:val="00BE2A8F"/>
    <w:rsid w:val="00BE4694"/>
    <w:rsid w:val="00BE5E54"/>
    <w:rsid w:val="00BE6A0E"/>
    <w:rsid w:val="00BE6A58"/>
    <w:rsid w:val="00BE726E"/>
    <w:rsid w:val="00BE7DBB"/>
    <w:rsid w:val="00BF061C"/>
    <w:rsid w:val="00BF0675"/>
    <w:rsid w:val="00BF1CD2"/>
    <w:rsid w:val="00BF323A"/>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32CE3"/>
    <w:rsid w:val="00C3509D"/>
    <w:rsid w:val="00C3583A"/>
    <w:rsid w:val="00C35DF4"/>
    <w:rsid w:val="00C375D8"/>
    <w:rsid w:val="00C412EA"/>
    <w:rsid w:val="00C413E7"/>
    <w:rsid w:val="00C4180C"/>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4363"/>
    <w:rsid w:val="00C86ED6"/>
    <w:rsid w:val="00C90E2D"/>
    <w:rsid w:val="00CA0ED4"/>
    <w:rsid w:val="00CA6389"/>
    <w:rsid w:val="00CA6BE3"/>
    <w:rsid w:val="00CB13A7"/>
    <w:rsid w:val="00CB2E8E"/>
    <w:rsid w:val="00CC0B0A"/>
    <w:rsid w:val="00CC121B"/>
    <w:rsid w:val="00CC2A24"/>
    <w:rsid w:val="00CC3445"/>
    <w:rsid w:val="00CD1B9D"/>
    <w:rsid w:val="00CD2F0E"/>
    <w:rsid w:val="00CD3049"/>
    <w:rsid w:val="00CD3EFC"/>
    <w:rsid w:val="00CD4FF5"/>
    <w:rsid w:val="00CD5695"/>
    <w:rsid w:val="00CD5B5A"/>
    <w:rsid w:val="00CD7F3A"/>
    <w:rsid w:val="00CE0484"/>
    <w:rsid w:val="00CE09E7"/>
    <w:rsid w:val="00CE5430"/>
    <w:rsid w:val="00CF1126"/>
    <w:rsid w:val="00CF3E6C"/>
    <w:rsid w:val="00CF4531"/>
    <w:rsid w:val="00CF605B"/>
    <w:rsid w:val="00CF6817"/>
    <w:rsid w:val="00D005F4"/>
    <w:rsid w:val="00D04B94"/>
    <w:rsid w:val="00D056C3"/>
    <w:rsid w:val="00D06BA2"/>
    <w:rsid w:val="00D07162"/>
    <w:rsid w:val="00D139C7"/>
    <w:rsid w:val="00D14636"/>
    <w:rsid w:val="00D152F0"/>
    <w:rsid w:val="00D1612D"/>
    <w:rsid w:val="00D16D24"/>
    <w:rsid w:val="00D176B1"/>
    <w:rsid w:val="00D22861"/>
    <w:rsid w:val="00D23D68"/>
    <w:rsid w:val="00D24128"/>
    <w:rsid w:val="00D2470E"/>
    <w:rsid w:val="00D25B21"/>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3862"/>
    <w:rsid w:val="00D55795"/>
    <w:rsid w:val="00D60D6D"/>
    <w:rsid w:val="00D613D7"/>
    <w:rsid w:val="00D6210D"/>
    <w:rsid w:val="00D635C1"/>
    <w:rsid w:val="00D63B26"/>
    <w:rsid w:val="00D65F0E"/>
    <w:rsid w:val="00D66239"/>
    <w:rsid w:val="00D676AA"/>
    <w:rsid w:val="00D70217"/>
    <w:rsid w:val="00D71F96"/>
    <w:rsid w:val="00D72440"/>
    <w:rsid w:val="00D7450C"/>
    <w:rsid w:val="00D755F8"/>
    <w:rsid w:val="00D75A75"/>
    <w:rsid w:val="00D75B88"/>
    <w:rsid w:val="00D80678"/>
    <w:rsid w:val="00D83DB9"/>
    <w:rsid w:val="00D85D0D"/>
    <w:rsid w:val="00D86889"/>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240C"/>
    <w:rsid w:val="00DC2BDD"/>
    <w:rsid w:val="00DC7099"/>
    <w:rsid w:val="00DC7DF8"/>
    <w:rsid w:val="00DD2224"/>
    <w:rsid w:val="00DD2F47"/>
    <w:rsid w:val="00DD4052"/>
    <w:rsid w:val="00DD40D1"/>
    <w:rsid w:val="00DD56B8"/>
    <w:rsid w:val="00DE0233"/>
    <w:rsid w:val="00DE0EC3"/>
    <w:rsid w:val="00DE197A"/>
    <w:rsid w:val="00DE4401"/>
    <w:rsid w:val="00DE56AD"/>
    <w:rsid w:val="00DE61F0"/>
    <w:rsid w:val="00DF1746"/>
    <w:rsid w:val="00DF3D31"/>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21"/>
    <w:rsid w:val="00E419BC"/>
    <w:rsid w:val="00E43652"/>
    <w:rsid w:val="00E47C50"/>
    <w:rsid w:val="00E500CD"/>
    <w:rsid w:val="00E526CC"/>
    <w:rsid w:val="00E52B78"/>
    <w:rsid w:val="00E52BF6"/>
    <w:rsid w:val="00E54656"/>
    <w:rsid w:val="00E54B87"/>
    <w:rsid w:val="00E564AD"/>
    <w:rsid w:val="00E60319"/>
    <w:rsid w:val="00E60C2B"/>
    <w:rsid w:val="00E64045"/>
    <w:rsid w:val="00E64571"/>
    <w:rsid w:val="00E66040"/>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B1C71"/>
    <w:rsid w:val="00EB2C4A"/>
    <w:rsid w:val="00EB5866"/>
    <w:rsid w:val="00EB5D4A"/>
    <w:rsid w:val="00EB6130"/>
    <w:rsid w:val="00EB6B04"/>
    <w:rsid w:val="00EC024D"/>
    <w:rsid w:val="00EC0423"/>
    <w:rsid w:val="00EC5877"/>
    <w:rsid w:val="00EC5B70"/>
    <w:rsid w:val="00EC627F"/>
    <w:rsid w:val="00ED0908"/>
    <w:rsid w:val="00ED53C5"/>
    <w:rsid w:val="00ED5C4D"/>
    <w:rsid w:val="00ED7E27"/>
    <w:rsid w:val="00EE3E63"/>
    <w:rsid w:val="00EE3F66"/>
    <w:rsid w:val="00EE55FA"/>
    <w:rsid w:val="00EE7B72"/>
    <w:rsid w:val="00EF1936"/>
    <w:rsid w:val="00EF3052"/>
    <w:rsid w:val="00EF339D"/>
    <w:rsid w:val="00EF4A63"/>
    <w:rsid w:val="00EF701F"/>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3F2A"/>
    <w:rsid w:val="00F95056"/>
    <w:rsid w:val="00F950EE"/>
    <w:rsid w:val="00F954E9"/>
    <w:rsid w:val="00F968CF"/>
    <w:rsid w:val="00FA0291"/>
    <w:rsid w:val="00FA1745"/>
    <w:rsid w:val="00FA2F70"/>
    <w:rsid w:val="00FA4D88"/>
    <w:rsid w:val="00FA51BB"/>
    <w:rsid w:val="00FA53CE"/>
    <w:rsid w:val="00FA5BFE"/>
    <w:rsid w:val="00FA5F6B"/>
    <w:rsid w:val="00FA7078"/>
    <w:rsid w:val="00FA7D9A"/>
    <w:rsid w:val="00FB1091"/>
    <w:rsid w:val="00FB3E84"/>
    <w:rsid w:val="00FC02FE"/>
    <w:rsid w:val="00FC3B90"/>
    <w:rsid w:val="00FC460F"/>
    <w:rsid w:val="00FC5D45"/>
    <w:rsid w:val="00FC704B"/>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1F7"/>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cdn.dal.ca/content/dam/dalhousie/pdf/research-services/REB/Dal%20REB%20Application%20Instructions%20-%20Prospective%20Research%20%20v2021-02.pdf" TargetMode="External"/><Relationship Id="rId138" Type="http://schemas.openxmlformats.org/officeDocument/2006/relationships/image" Target="media/image89.png"/><Relationship Id="rId159" Type="http://schemas.openxmlformats.org/officeDocument/2006/relationships/image" Target="media/image109.gif"/><Relationship Id="rId170" Type="http://schemas.openxmlformats.org/officeDocument/2006/relationships/image" Target="media/image120.gif"/><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hyperlink" Target="http://www.pre.ethics.gc.ca/eng/policy-politique_tcps2-eptc2_2018.html" TargetMode="External"/><Relationship Id="rId128" Type="http://schemas.openxmlformats.org/officeDocument/2006/relationships/image" Target="media/image79.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hyperlink" Target="https://www.dal.ca/dept/research-services/responsible-conduct-/research-ethics-/resources-.html" TargetMode="External"/><Relationship Id="rId160" Type="http://schemas.openxmlformats.org/officeDocument/2006/relationships/image" Target="media/image110.gif"/><Relationship Id="rId181" Type="http://schemas.microsoft.com/office/2011/relationships/people" Target="peop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footer" Target="footer3.xm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hyperlink" Target="http://www.dal.ca/dept/university_secretariat/policies/governance/protection-of-personal-information-policy-.html" TargetMode="External"/><Relationship Id="rId150" Type="http://schemas.openxmlformats.org/officeDocument/2006/relationships/image" Target="media/image100.gif"/><Relationship Id="rId171" Type="http://schemas.openxmlformats.org/officeDocument/2006/relationships/image" Target="media/image121.gif"/><Relationship Id="rId12" Type="http://schemas.openxmlformats.org/officeDocument/2006/relationships/image" Target="media/image3.jpeg"/><Relationship Id="rId33" Type="http://schemas.openxmlformats.org/officeDocument/2006/relationships/image" Target="media/image23.png"/><Relationship Id="rId108" Type="http://schemas.openxmlformats.org/officeDocument/2006/relationships/image" Target="media/image59.png"/><Relationship Id="rId129" Type="http://schemas.openxmlformats.org/officeDocument/2006/relationships/image" Target="media/image80.png"/><Relationship Id="rId54" Type="http://schemas.openxmlformats.org/officeDocument/2006/relationships/image" Target="media/image44.png"/><Relationship Id="rId75" Type="http://schemas.openxmlformats.org/officeDocument/2006/relationships/hyperlink" Target="http://www.dal.ca/dept/university_secretariat/policies/human-rights---equity/ethical-conduct-of-research-involving-humans-policy.html" TargetMode="External"/><Relationship Id="rId96" Type="http://schemas.openxmlformats.org/officeDocument/2006/relationships/hyperlink" Target="https://cdn.dal.ca/content/dam/dalhousie/pdf/research-services/REB/Dal%20REB%20Application%20Instructions%20-%20Prospective%20Research%20%20v2021-02.pdf" TargetMode="External"/><Relationship Id="rId140" Type="http://schemas.openxmlformats.org/officeDocument/2006/relationships/image" Target="media/image91.png"/><Relationship Id="rId161" Type="http://schemas.openxmlformats.org/officeDocument/2006/relationships/image" Target="media/image111.gif"/><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70.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footer" Target="footer4.xml"/><Relationship Id="rId81" Type="http://schemas.openxmlformats.org/officeDocument/2006/relationships/hyperlink" Target="https://cdn.dal.ca/content/dam/dalhousie/pdf/research-services/REB/Protecting%20Electronically%20Stored%20Personally%20Identifiable%20Research%20Data.pdf" TargetMode="External"/><Relationship Id="rId86" Type="http://schemas.openxmlformats.org/officeDocument/2006/relationships/hyperlink" Target="http://www.pre.ethics.gc.ca/eng/tcps2-eptc2_2018_chapter3-chapitre3.html" TargetMode="External"/><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1.gif"/><Relationship Id="rId156" Type="http://schemas.openxmlformats.org/officeDocument/2006/relationships/image" Target="media/image106.gif"/><Relationship Id="rId177" Type="http://schemas.openxmlformats.org/officeDocument/2006/relationships/image" Target="media/image125.png"/><Relationship Id="rId172" Type="http://schemas.openxmlformats.org/officeDocument/2006/relationships/image" Target="media/image122.gif"/><Relationship Id="rId13" Type="http://schemas.openxmlformats.org/officeDocument/2006/relationships/hyperlink" Target="https://expertphotography.com/remove-chromatic-aberration-photoshop/"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0.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tcps2core.ca/welcome" TargetMode="External"/><Relationship Id="rId97" Type="http://schemas.openxmlformats.org/officeDocument/2006/relationships/header" Target="header2.xml"/><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7.gif"/><Relationship Id="rId7" Type="http://schemas.openxmlformats.org/officeDocument/2006/relationships/endnotes" Target="endnotes.xml"/><Relationship Id="rId71" Type="http://schemas.openxmlformats.org/officeDocument/2006/relationships/hyperlink" Target="http://www.pre.ethics.gc.ca/eng/policy-politique_tcps2-eptc2_2018.html" TargetMode="External"/><Relationship Id="rId92" Type="http://schemas.openxmlformats.org/officeDocument/2006/relationships/hyperlink" Target="http://www.pre.ethics.gc.ca/eng/tcps2-eptc2_2018_chapter11-chapitre11.html" TargetMode="External"/><Relationship Id="rId162" Type="http://schemas.openxmlformats.org/officeDocument/2006/relationships/image" Target="media/image112.gi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dx.doi.org/10.1007/978-1-4471-2804-5_6" TargetMode="External"/><Relationship Id="rId87" Type="http://schemas.openxmlformats.org/officeDocument/2006/relationships/hyperlink" Target="http://www.pre.ethics.gc.ca/eng/tcps2-eptc2_2018_chapter9-chapitre9.html" TargetMode="External"/><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7.gif"/><Relationship Id="rId178" Type="http://schemas.openxmlformats.org/officeDocument/2006/relationships/header" Target="header9.xml"/><Relationship Id="rId61" Type="http://schemas.openxmlformats.org/officeDocument/2006/relationships/image" Target="media/image51.png"/><Relationship Id="rId82" Type="http://schemas.openxmlformats.org/officeDocument/2006/relationships/hyperlink" Target="https://novascotia.ca/coms/families/changestoCFSA/Duty-to-Report.pdf" TargetMode="External"/><Relationship Id="rId152" Type="http://schemas.openxmlformats.org/officeDocument/2006/relationships/image" Target="media/image102.gif"/><Relationship Id="rId173" Type="http://schemas.openxmlformats.org/officeDocument/2006/relationships/image" Target="media/image123.gif"/><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header" Target="header4.xml"/><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8.gif"/><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www.dal.ca/dept/university_secretariat/policies/human-rights---equity/ethical-conduct-of-research-involving-humans-policy.html" TargetMode="External"/><Relationship Id="rId93" Type="http://schemas.openxmlformats.org/officeDocument/2006/relationships/hyperlink" Target="http://novascotia.ca/dhw/phia/" TargetMode="External"/><Relationship Id="rId98" Type="http://schemas.openxmlformats.org/officeDocument/2006/relationships/hyperlink" Target="mailto:sbrooks@cs.dal.ca" TargetMode="External"/><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3.gi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dx.doi.org/10.1109/TVCG.2014.2346298"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8.gi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nslegislature.ca/sites/default/files/legc/statutes/adult%20protection.pdf" TargetMode="External"/><Relationship Id="rId88" Type="http://schemas.openxmlformats.org/officeDocument/2006/relationships/hyperlink" Target="http://www.pre.ethics.gc.ca/eng/tcps2-eptc2_2018_chapter9-chapitre9.html" TargetMode="External"/><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103.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tcps2core.ca/welcome" TargetMode="External"/><Relationship Id="rId78" Type="http://schemas.openxmlformats.org/officeDocument/2006/relationships/hyperlink" Target="file:///C:\Users\jense\AppData\Local\Microsoft\Windows\INetCache\Content.Outlook\JB2CA928\&#61607;%09https:\www.yorku.ca\mack\RN-Counterbalancing.html" TargetMode="External"/><Relationship Id="rId94" Type="http://schemas.openxmlformats.org/officeDocument/2006/relationships/hyperlink" Target="https://cdn.dal.ca/content/dam/dalhousie/pdf/research-services/REB/Dal%20REB%20Application%20Instructions%20-%20Prospective%20Research%20%20v2021-02.pdf" TargetMode="External"/><Relationship Id="rId99" Type="http://schemas.openxmlformats.org/officeDocument/2006/relationships/header" Target="header3.xml"/><Relationship Id="rId101" Type="http://schemas.openxmlformats.org/officeDocument/2006/relationships/hyperlink" Target="mailto:md313724@dal.ca" TargetMode="External"/><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header" Target="header6.xml"/><Relationship Id="rId164" Type="http://schemas.openxmlformats.org/officeDocument/2006/relationships/image" Target="media/image114.gif"/><Relationship Id="rId169" Type="http://schemas.openxmlformats.org/officeDocument/2006/relationships/image" Target="media/image119.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header" Target="header1.xml"/><Relationship Id="rId89" Type="http://schemas.openxmlformats.org/officeDocument/2006/relationships/hyperlink" Target="https://www.cbu.ca/indigenous-affairs/mikmaw-ethics-watch/" TargetMode="External"/><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4.gif"/><Relationship Id="rId175" Type="http://schemas.openxmlformats.org/officeDocument/2006/relationships/image" Target="media/image12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hyperlink" Target="http://www.pre.ethics.gc.ca/eng/tcps2-eptc2_2018_chapter3-chapitre3.html" TargetMode="External"/><Relationship Id="rId102" Type="http://schemas.openxmlformats.org/officeDocument/2006/relationships/header" Target="header5.xml"/><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hyperlink" Target="https://ethics.gc.ca/eng/tcps2-eptc2_2018_chapter9-chapitre9.html" TargetMode="External"/><Relationship Id="rId165" Type="http://schemas.openxmlformats.org/officeDocument/2006/relationships/image" Target="media/image115.gif"/><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4.emf"/><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www.pre.ethics.gc.ca/eng/tcps2-eptc2_2018_chapter5-chapitre5.html" TargetMode="External"/><Relationship Id="rId155" Type="http://schemas.openxmlformats.org/officeDocument/2006/relationships/image" Target="media/image105.gif"/><Relationship Id="rId176" Type="http://schemas.openxmlformats.org/officeDocument/2006/relationships/header" Target="header8.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mailto:sbrooks@cs.dal.ca" TargetMode="External"/><Relationship Id="rId124" Type="http://schemas.openxmlformats.org/officeDocument/2006/relationships/image" Target="media/image75.png"/><Relationship Id="rId70" Type="http://schemas.openxmlformats.org/officeDocument/2006/relationships/hyperlink" Target="https://cdn.dal.ca/content/dam/dalhousie/pdf/research-services/REB/Dal%20REB%20Application%20Instructions%20-%20Prospective%20Research%20%20v2021-02.pdf" TargetMode="External"/><Relationship Id="rId91" Type="http://schemas.openxmlformats.org/officeDocument/2006/relationships/hyperlink" Target="http://www.pre.ethics.gc.ca/eng/tcps2-eptc2_2018_chapter11-chapitre11.html" TargetMode="External"/><Relationship Id="rId145" Type="http://schemas.openxmlformats.org/officeDocument/2006/relationships/image" Target="media/image96.png"/><Relationship Id="rId166" Type="http://schemas.openxmlformats.org/officeDocument/2006/relationships/image" Target="media/image116.gif"/><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170</Pages>
  <Words>37792</Words>
  <Characters>215420</Characters>
  <Application>Microsoft Office Word</Application>
  <DocSecurity>0</DocSecurity>
  <Lines>1795</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190</cp:revision>
  <cp:lastPrinted>2022-04-20T19:10:00Z</cp:lastPrinted>
  <dcterms:created xsi:type="dcterms:W3CDTF">2022-01-15T19:58:00Z</dcterms:created>
  <dcterms:modified xsi:type="dcterms:W3CDTF">2022-04-21T00:29:00Z</dcterms:modified>
</cp:coreProperties>
</file>
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26D72" w14:textId="77777777" w:rsidR="00AB2AE9" w:rsidRPr="002E48C9" w:rsidRDefault="00AB2AE9" w:rsidP="00AB2AE9">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68BD7239" w14:textId="77777777" w:rsidR="00AB2AE9" w:rsidRDefault="00AB2AE9" w:rsidP="00AB2AE9">
      <w:pPr>
        <w:pStyle w:val="NormalWeb"/>
        <w:jc w:val="center"/>
        <w:rPr>
          <w:rFonts w:ascii="Times" w:hAnsi="Times"/>
          <w:color w:val="000000" w:themeColor="text1"/>
          <w:sz w:val="22"/>
          <w:szCs w:val="22"/>
        </w:rPr>
      </w:pPr>
    </w:p>
    <w:p w14:paraId="46D3DD4F" w14:textId="77777777" w:rsidR="00AB2AE9" w:rsidRDefault="00AB2AE9" w:rsidP="00AB2AE9">
      <w:pPr>
        <w:pStyle w:val="NormalWeb"/>
        <w:jc w:val="center"/>
        <w:rPr>
          <w:rFonts w:ascii="Times" w:hAnsi="Times"/>
          <w:color w:val="000000" w:themeColor="text1"/>
          <w:sz w:val="22"/>
          <w:szCs w:val="22"/>
        </w:rPr>
      </w:pPr>
      <w:r>
        <w:rPr>
          <w:rFonts w:ascii="Times" w:hAnsi="Times"/>
          <w:color w:val="000000" w:themeColor="text1"/>
          <w:sz w:val="22"/>
          <w:szCs w:val="22"/>
        </w:rPr>
        <w:t>By</w:t>
      </w:r>
    </w:p>
    <w:p w14:paraId="48DDE90E" w14:textId="77777777" w:rsidR="00AB2AE9" w:rsidRDefault="00AB2AE9" w:rsidP="00AB2AE9">
      <w:pPr>
        <w:pStyle w:val="NormalWeb"/>
        <w:jc w:val="center"/>
        <w:rPr>
          <w:rFonts w:ascii="Times" w:hAnsi="Times"/>
          <w:color w:val="000000" w:themeColor="text1"/>
          <w:sz w:val="22"/>
          <w:szCs w:val="22"/>
        </w:rPr>
      </w:pPr>
    </w:p>
    <w:p w14:paraId="04429143" w14:textId="77777777" w:rsidR="00AB2AE9" w:rsidRPr="002E48C9" w:rsidRDefault="00AB2AE9" w:rsidP="00AB2AE9">
      <w:pPr>
        <w:pStyle w:val="NormalWeb"/>
        <w:jc w:val="center"/>
        <w:rPr>
          <w:rFonts w:ascii="Times" w:hAnsi="Times"/>
          <w:color w:val="000000" w:themeColor="text1"/>
          <w:sz w:val="22"/>
          <w:szCs w:val="22"/>
        </w:rPr>
        <w:sectPr w:rsidR="00AB2AE9" w:rsidRPr="002E48C9" w:rsidSect="005A27D4">
          <w:headerReference w:type="default" r:id="rId8"/>
          <w:type w:val="continuous"/>
          <w:pgSz w:w="11906" w:h="16838"/>
          <w:pgMar w:top="1440" w:right="1440" w:bottom="1440" w:left="1440" w:header="708" w:footer="708" w:gutter="0"/>
          <w:cols w:space="708"/>
          <w:docGrid w:linePitch="360"/>
        </w:sectPr>
      </w:pPr>
    </w:p>
    <w:p w14:paraId="08CB5C48" w14:textId="77777777" w:rsidR="00AB2AE9" w:rsidRDefault="00AB2AE9" w:rsidP="00AB2AE9">
      <w:pPr>
        <w:pStyle w:val="NormalWeb"/>
        <w:jc w:val="center"/>
        <w:rPr>
          <w:rFonts w:ascii="Times" w:hAnsi="Times"/>
          <w:color w:val="000000" w:themeColor="text1"/>
        </w:rPr>
      </w:pPr>
      <w:r w:rsidRPr="002E48C9">
        <w:rPr>
          <w:rFonts w:ascii="Times" w:hAnsi="Times"/>
          <w:color w:val="000000" w:themeColor="text1"/>
        </w:rPr>
        <w:t>Md Rashidul Islam</w:t>
      </w:r>
      <w:r>
        <w:rPr>
          <w:rFonts w:ascii="Times" w:hAnsi="Times"/>
          <w:color w:val="000000" w:themeColor="text1"/>
        </w:rPr>
        <w:br/>
      </w:r>
      <w:r w:rsidRPr="002E48C9">
        <w:rPr>
          <w:rFonts w:ascii="Times" w:hAnsi="Times"/>
          <w:color w:val="000000" w:themeColor="text1"/>
        </w:rPr>
        <w:t>md313724@dal.ca</w:t>
      </w:r>
    </w:p>
    <w:p w14:paraId="7C9FFEAF"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20FA792F"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4407D26C"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7B20449C" w14:textId="77777777" w:rsidR="00AB2AE9"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1FF50A89" w14:textId="77777777" w:rsidR="00AB2AE9" w:rsidRDefault="00AB2AE9" w:rsidP="00AB2AE9">
      <w:pPr>
        <w:autoSpaceDE w:val="0"/>
        <w:autoSpaceDN w:val="0"/>
        <w:adjustRightInd w:val="0"/>
        <w:jc w:val="center"/>
        <w:rPr>
          <w:rFonts w:eastAsiaTheme="minorHAnsi"/>
          <w:lang w:val="en-GB" w:eastAsia="en-US"/>
        </w:rPr>
      </w:pPr>
    </w:p>
    <w:p w14:paraId="16A1F8F9" w14:textId="77777777" w:rsidR="00AB2AE9" w:rsidRPr="00B93B73" w:rsidRDefault="00AB2AE9" w:rsidP="00AB2AE9">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5ED91BB5" w14:textId="77777777" w:rsidR="00AB2AE9" w:rsidRPr="00B93B73"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4A08D1E2" w14:textId="77777777" w:rsidR="00AB2AE9" w:rsidRPr="00B93B73" w:rsidRDefault="00AB2AE9" w:rsidP="00AB2AE9">
      <w:pPr>
        <w:pStyle w:val="Default"/>
        <w:jc w:val="center"/>
      </w:pPr>
      <w:r w:rsidRPr="00B93B73">
        <w:rPr>
          <w:color w:val="000000" w:themeColor="text1"/>
        </w:rPr>
        <w:t>Faculty of Computer Science, Dalhousie University</w:t>
      </w:r>
    </w:p>
    <w:p w14:paraId="4F68B0DB" w14:textId="77777777" w:rsidR="00AB2AE9" w:rsidRPr="00B93B73" w:rsidRDefault="00AB2AE9" w:rsidP="00AB2AE9">
      <w:pPr>
        <w:autoSpaceDE w:val="0"/>
        <w:autoSpaceDN w:val="0"/>
        <w:adjustRightInd w:val="0"/>
        <w:ind w:left="4320"/>
        <w:jc w:val="center"/>
        <w:rPr>
          <w:rFonts w:eastAsiaTheme="minorHAnsi"/>
          <w:sz w:val="29"/>
          <w:szCs w:val="29"/>
          <w:lang w:val="en-GB" w:eastAsia="en-US"/>
        </w:rPr>
      </w:pPr>
    </w:p>
    <w:p w14:paraId="7E558EA8" w14:textId="77777777" w:rsidR="00AB2AE9" w:rsidRDefault="00AB2AE9" w:rsidP="00AB2AE9">
      <w:pPr>
        <w:pStyle w:val="NormalWeb"/>
        <w:jc w:val="center"/>
        <w:rPr>
          <w:rFonts w:ascii="Times" w:hAnsi="Times"/>
          <w:color w:val="000000" w:themeColor="text1"/>
        </w:rPr>
      </w:pPr>
    </w:p>
    <w:p w14:paraId="334EBFB7" w14:textId="77777777" w:rsidR="00AB2AE9" w:rsidRDefault="00AB2AE9" w:rsidP="00AB2AE9">
      <w:pPr>
        <w:pStyle w:val="Default"/>
      </w:pPr>
    </w:p>
    <w:p w14:paraId="6F1D8C8B" w14:textId="77777777" w:rsidR="00AB2AE9" w:rsidRPr="00A21577" w:rsidRDefault="00AB2AE9" w:rsidP="00AB2AE9">
      <w:pPr>
        <w:pStyle w:val="Default"/>
        <w:jc w:val="center"/>
      </w:pPr>
      <w:r w:rsidRPr="00A21577">
        <w:t>Submitted in partial fulfilment of the requirements</w:t>
      </w:r>
    </w:p>
    <w:p w14:paraId="5BA5B21F" w14:textId="77777777" w:rsidR="00AB2AE9" w:rsidRPr="00A21577" w:rsidRDefault="00AB2AE9" w:rsidP="00AB2AE9">
      <w:pPr>
        <w:pStyle w:val="Default"/>
        <w:jc w:val="center"/>
      </w:pPr>
      <w:r w:rsidRPr="00A21577">
        <w:t>for the degree of Master of Computer Science</w:t>
      </w:r>
    </w:p>
    <w:p w14:paraId="7EAF3263" w14:textId="77777777" w:rsidR="00AB2AE9" w:rsidRPr="00A21577" w:rsidRDefault="00AB2AE9" w:rsidP="00AB2AE9">
      <w:pPr>
        <w:pStyle w:val="Default"/>
        <w:jc w:val="center"/>
      </w:pPr>
    </w:p>
    <w:p w14:paraId="222D0C15" w14:textId="77777777" w:rsidR="00AB2AE9" w:rsidRPr="00A21577" w:rsidRDefault="00AB2AE9" w:rsidP="00AB2AE9">
      <w:pPr>
        <w:pStyle w:val="Default"/>
        <w:jc w:val="center"/>
      </w:pPr>
    </w:p>
    <w:p w14:paraId="35354EE2" w14:textId="77777777" w:rsidR="00AB2AE9" w:rsidRPr="00A21577" w:rsidRDefault="00AB2AE9" w:rsidP="00AB2AE9">
      <w:pPr>
        <w:pStyle w:val="Default"/>
        <w:jc w:val="center"/>
      </w:pPr>
      <w:r w:rsidRPr="00A21577">
        <w:t>at</w:t>
      </w:r>
    </w:p>
    <w:p w14:paraId="591FF1FE" w14:textId="77777777" w:rsidR="00AB2AE9" w:rsidRPr="00A21577" w:rsidRDefault="00AB2AE9" w:rsidP="00AB2AE9">
      <w:pPr>
        <w:pStyle w:val="Default"/>
        <w:jc w:val="center"/>
      </w:pPr>
    </w:p>
    <w:p w14:paraId="39937876" w14:textId="77777777" w:rsidR="00AB2AE9" w:rsidRPr="00A21577" w:rsidRDefault="00AB2AE9" w:rsidP="00AB2AE9">
      <w:pPr>
        <w:pStyle w:val="Default"/>
        <w:jc w:val="center"/>
      </w:pPr>
    </w:p>
    <w:p w14:paraId="698122E0" w14:textId="77777777" w:rsidR="00AB2AE9" w:rsidRPr="00A21577" w:rsidRDefault="00AB2AE9" w:rsidP="00AB2AE9">
      <w:pPr>
        <w:pStyle w:val="Default"/>
        <w:jc w:val="center"/>
      </w:pPr>
      <w:r w:rsidRPr="00A21577">
        <w:t>Dalhousie University</w:t>
      </w:r>
    </w:p>
    <w:p w14:paraId="1A23EDAE" w14:textId="77777777" w:rsidR="00AB2AE9" w:rsidRPr="00A21577" w:rsidRDefault="00AB2AE9" w:rsidP="00AB2AE9">
      <w:pPr>
        <w:pStyle w:val="Default"/>
        <w:jc w:val="center"/>
      </w:pPr>
      <w:r w:rsidRPr="00A21577">
        <w:rPr>
          <w:color w:val="000000" w:themeColor="text1"/>
        </w:rPr>
        <w:t>Faculty of Computer Science, Dalhousie University</w:t>
      </w:r>
    </w:p>
    <w:p w14:paraId="6F61DAD0" w14:textId="77777777" w:rsidR="00AB2AE9" w:rsidRDefault="00AB2AE9" w:rsidP="00AB2AE9">
      <w:pPr>
        <w:pStyle w:val="Default"/>
        <w:jc w:val="center"/>
      </w:pPr>
      <w:r w:rsidRPr="00D1612D">
        <w:t>Halifax, Nova Scotia</w:t>
      </w:r>
      <w:r w:rsidRPr="00D1612D">
        <w:br/>
      </w:r>
      <w:r w:rsidRPr="002E48C9">
        <w:br/>
      </w:r>
      <w:r w:rsidRPr="002E48C9">
        <w:br/>
      </w:r>
    </w:p>
    <w:p w14:paraId="18145D05" w14:textId="77777777" w:rsidR="00AB2AE9" w:rsidRDefault="00AB2AE9" w:rsidP="00AB2AE9">
      <w:pPr>
        <w:pStyle w:val="Default"/>
        <w:jc w:val="center"/>
      </w:pPr>
    </w:p>
    <w:p w14:paraId="60413B3E" w14:textId="77777777" w:rsidR="00AB2AE9" w:rsidRDefault="00AB2AE9" w:rsidP="00AB2AE9">
      <w:pPr>
        <w:pStyle w:val="Default"/>
        <w:jc w:val="center"/>
      </w:pPr>
    </w:p>
    <w:p w14:paraId="418A9CBB" w14:textId="77777777" w:rsidR="00AB2AE9" w:rsidRPr="002E48C9" w:rsidRDefault="00AB2AE9" w:rsidP="00AB2AE9">
      <w:pPr>
        <w:autoSpaceDE w:val="0"/>
        <w:autoSpaceDN w:val="0"/>
        <w:adjustRightInd w:val="0"/>
        <w:ind w:left="4320"/>
      </w:pPr>
    </w:p>
    <w:p w14:paraId="7DAB784A" w14:textId="77777777" w:rsidR="00AB2AE9" w:rsidRDefault="00AB2AE9" w:rsidP="00AB2AE9">
      <w:pPr>
        <w:autoSpaceDE w:val="0"/>
        <w:autoSpaceDN w:val="0"/>
        <w:adjustRightInd w:val="0"/>
        <w:ind w:left="4320"/>
        <w:rPr>
          <w:rFonts w:ascii="Times" w:hAnsi="Times"/>
          <w:color w:val="000000" w:themeColor="text1"/>
          <w:sz w:val="28"/>
          <w:szCs w:val="28"/>
        </w:rPr>
      </w:pPr>
    </w:p>
    <w:p w14:paraId="36329E3A" w14:textId="77777777" w:rsidR="00AB2AE9" w:rsidRDefault="00AB2AE9" w:rsidP="00AB2AE9">
      <w:pPr>
        <w:pStyle w:val="Default"/>
      </w:pPr>
    </w:p>
    <w:p w14:paraId="4EECEDE9" w14:textId="77777777" w:rsidR="00AB2AE9" w:rsidRPr="00B93B73" w:rsidRDefault="00AB2AE9" w:rsidP="00AB2AE9">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0DE6F8A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ins w:id="0" w:author="Rashid Islam" w:date="2022-03-22T19:15:00Z">
        <w:r w:rsidR="00A5159B">
          <w:rPr>
            <w:rFonts w:eastAsiaTheme="minorHAnsi"/>
            <w:color w:val="000000"/>
            <w:sz w:val="23"/>
            <w:szCs w:val="23"/>
            <w:lang w:val="en-GB" w:eastAsia="en-US"/>
          </w:rPr>
          <w:t>&amp; Contribution</w:t>
        </w:r>
      </w:ins>
      <w:del w:id="1" w:author="Rashid Islam" w:date="2022-03-22T19:15:00Z">
        <w:r w:rsidDel="00A5159B">
          <w:rPr>
            <w:rFonts w:eastAsiaTheme="minorHAnsi"/>
            <w:color w:val="000000"/>
            <w:sz w:val="23"/>
            <w:szCs w:val="23"/>
            <w:lang w:val="en-GB" w:eastAsia="en-US"/>
          </w:rPr>
          <w:delText>………</w:delText>
        </w:r>
      </w:del>
      <w:r>
        <w:rPr>
          <w:rFonts w:eastAsiaTheme="minorHAnsi"/>
          <w:color w:val="000000"/>
          <w:sz w:val="23"/>
          <w:szCs w:val="23"/>
          <w:lang w:val="en-GB" w:eastAsia="en-US"/>
        </w:rPr>
        <w:t>……………………………………………</w:t>
      </w:r>
      <w:ins w:id="2" w:author="Rashid Islam" w:date="2022-03-22T19:15:00Z">
        <w:r w:rsidR="00A5159B">
          <w:rPr>
            <w:rFonts w:eastAsiaTheme="minorHAnsi"/>
            <w:color w:val="000000"/>
            <w:sz w:val="23"/>
            <w:szCs w:val="23"/>
            <w:lang w:val="en-GB" w:eastAsia="en-US"/>
          </w:rPr>
          <w:t>……</w:t>
        </w:r>
      </w:ins>
      <w:del w:id="3" w:author="Rashid Islam" w:date="2022-03-22T19:15:00Z">
        <w:r w:rsidDel="00A5159B">
          <w:rPr>
            <w:rFonts w:eastAsiaTheme="minorHAnsi"/>
            <w:color w:val="000000"/>
            <w:sz w:val="23"/>
            <w:szCs w:val="23"/>
            <w:lang w:val="en-GB" w:eastAsia="en-US"/>
          </w:rPr>
          <w:delText>…………….</w:delText>
        </w:r>
      </w:del>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ins w:id="4" w:author="Rashid Islam" w:date="2022-03-22T19:20:00Z"/>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0652C0" w:rsidRDefault="000652C0" w:rsidP="00305F9E">
      <w:pPr>
        <w:autoSpaceDE w:val="0"/>
        <w:autoSpaceDN w:val="0"/>
        <w:adjustRightInd w:val="0"/>
        <w:spacing w:line="360" w:lineRule="auto"/>
        <w:ind w:left="720"/>
        <w:rPr>
          <w:rFonts w:eastAsiaTheme="minorHAnsi"/>
          <w:color w:val="FF0000"/>
          <w:sz w:val="23"/>
          <w:szCs w:val="23"/>
          <w:lang w:val="en-GB" w:eastAsia="en-US"/>
          <w:rPrChange w:id="5" w:author="Rashid Islam" w:date="2022-03-22T19:21:00Z">
            <w:rPr>
              <w:rFonts w:eastAsiaTheme="minorHAnsi"/>
              <w:color w:val="000000"/>
              <w:sz w:val="23"/>
              <w:szCs w:val="23"/>
              <w:lang w:val="en-GB" w:eastAsia="en-US"/>
            </w:rPr>
          </w:rPrChange>
        </w:rPr>
      </w:pPr>
      <w:ins w:id="6" w:author="Rashid Islam" w:date="2022-03-22T19:20:00Z">
        <w:r w:rsidRPr="000652C0">
          <w:rPr>
            <w:rFonts w:eastAsiaTheme="minorHAnsi"/>
            <w:color w:val="FF0000"/>
            <w:sz w:val="23"/>
            <w:szCs w:val="23"/>
            <w:lang w:val="en-GB" w:eastAsia="en-US"/>
            <w:rPrChange w:id="7" w:author="Rashid Islam" w:date="2022-03-22T19:21:00Z">
              <w:rPr>
                <w:rFonts w:eastAsiaTheme="minorHAnsi"/>
                <w:color w:val="000000"/>
                <w:sz w:val="23"/>
                <w:szCs w:val="23"/>
                <w:lang w:val="en-GB" w:eastAsia="en-US"/>
              </w:rPr>
            </w:rPrChange>
          </w:rPr>
          <w:t>2.6 Evaluation of Visualization Systems</w:t>
        </w:r>
        <w:r w:rsidRPr="000652C0">
          <w:rPr>
            <w:rFonts w:eastAsiaTheme="minorHAnsi"/>
            <w:color w:val="FF0000"/>
            <w:sz w:val="23"/>
            <w:szCs w:val="23"/>
            <w:lang w:val="en-GB" w:eastAsia="en-US"/>
            <w:rPrChange w:id="8" w:author="Rashid Islam" w:date="2022-03-22T19:21:00Z">
              <w:rPr>
                <w:rFonts w:eastAsiaTheme="minorHAnsi"/>
                <w:color w:val="000000"/>
                <w:sz w:val="23"/>
                <w:szCs w:val="23"/>
                <w:lang w:val="en-GB" w:eastAsia="en-US"/>
              </w:rPr>
            </w:rPrChange>
          </w:rPr>
          <w:t xml:space="preserve"> ………………………………………………. 22</w:t>
        </w:r>
      </w:ins>
    </w:p>
    <w:p w14:paraId="00D9A72F" w14:textId="57E040EA"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del w:id="9" w:author="Rashid Islam" w:date="2022-03-22T19:21:00Z">
        <w:r w:rsidDel="000652C0">
          <w:rPr>
            <w:rFonts w:eastAsiaTheme="minorHAnsi"/>
            <w:color w:val="000000"/>
            <w:sz w:val="23"/>
            <w:szCs w:val="23"/>
            <w:lang w:val="en-GB" w:eastAsia="en-US"/>
          </w:rPr>
          <w:delText xml:space="preserve">6 </w:delText>
        </w:r>
      </w:del>
      <w:ins w:id="10" w:author="Rashid Islam" w:date="2022-03-22T19:21:00Z">
        <w:r w:rsidR="000652C0">
          <w:rPr>
            <w:rFonts w:eastAsiaTheme="minorHAnsi"/>
            <w:color w:val="000000"/>
            <w:sz w:val="23"/>
            <w:szCs w:val="23"/>
            <w:lang w:val="en-GB" w:eastAsia="en-US"/>
          </w:rPr>
          <w:t>7</w:t>
        </w:r>
        <w:r w:rsidR="000652C0">
          <w:rPr>
            <w:rFonts w:eastAsiaTheme="minorHAnsi"/>
            <w:color w:val="000000"/>
            <w:sz w:val="23"/>
            <w:szCs w:val="23"/>
            <w:lang w:val="en-GB" w:eastAsia="en-US"/>
          </w:rPr>
          <w:t xml:space="preserve"> </w:t>
        </w:r>
      </w:ins>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5E5FB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2DE2F4B"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40C921D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 xml:space="preserve"> </w:t>
      </w:r>
    </w:p>
    <w:p w14:paraId="7F242DE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A01562D"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t>Results and Discussion</w:t>
      </w:r>
      <w:r w:rsidRPr="00A21577">
        <w:rPr>
          <w:rFonts w:eastAsiaTheme="minorHAnsi"/>
          <w:lang w:val="en-GB" w:eastAsia="en-US"/>
        </w:rPr>
        <w:t>……………</w:t>
      </w:r>
      <w:r>
        <w:rPr>
          <w:rFonts w:eastAsiaTheme="minorHAnsi"/>
          <w:lang w:val="en-GB" w:eastAsia="en-US"/>
        </w:rPr>
        <w:t>…………….………………………</w:t>
      </w:r>
      <w:proofErr w:type="gramStart"/>
      <w:r>
        <w:rPr>
          <w:rFonts w:eastAsiaTheme="minorHAnsi"/>
          <w:color w:val="000000"/>
          <w:sz w:val="23"/>
          <w:szCs w:val="23"/>
          <w:lang w:val="en-GB" w:eastAsia="en-US"/>
        </w:rPr>
        <w:t>…..</w:t>
      </w:r>
      <w:proofErr w:type="gramEnd"/>
    </w:p>
    <w:p w14:paraId="1053C7C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
    <w:p w14:paraId="7924D9F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5C9BD8F"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lastRenderedPageBreak/>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F88ADB4"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797C960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B954B63" w14:textId="77777777" w:rsidR="00305F9E" w:rsidRDefault="00305F9E" w:rsidP="00305F9E">
      <w:pPr>
        <w:rPr>
          <w:rFonts w:eastAsiaTheme="minorHAnsi"/>
          <w:color w:val="000000"/>
          <w:sz w:val="23"/>
          <w:szCs w:val="23"/>
          <w:lang w:val="en-GB" w:eastAsia="en-US"/>
        </w:rPr>
      </w:pPr>
      <w:r>
        <w:rPr>
          <w:rFonts w:eastAsiaTheme="minorHAnsi"/>
          <w:color w:val="000000"/>
          <w:sz w:val="23"/>
          <w:szCs w:val="23"/>
          <w:lang w:val="en-GB" w:eastAsia="en-US"/>
        </w:rPr>
        <w:br w:type="page"/>
      </w: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ins w:id="11" w:author="Rashid Islam" w:date="2022-03-22T19:18:00Z">
        <w:r w:rsidR="00A5159B">
          <w:rPr>
            <w:rFonts w:ascii="Times" w:hAnsi="Times"/>
            <w:color w:val="000000" w:themeColor="text1"/>
          </w:rPr>
          <w:t xml:space="preserve"> and one (ARIMA) statistical algorithm</w:t>
        </w:r>
      </w:ins>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157A51D5"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del w:id="12" w:author="Rashid Islam" w:date="2022-03-22T19:16:00Z">
        <w:r w:rsidDel="00A5159B">
          <w:rPr>
            <w:rFonts w:ascii="Times" w:hAnsi="Times"/>
            <w:color w:val="000000" w:themeColor="text1"/>
            <w:shd w:val="clear" w:color="auto" w:fill="FFFFFF"/>
            <w:lang w:val="en-US"/>
          </w:rPr>
          <w:delText xml:space="preserve">three </w:delText>
        </w:r>
      </w:del>
      <w:ins w:id="13" w:author="Rashid Islam" w:date="2022-03-22T19:16:00Z">
        <w:r w:rsidR="00A5159B">
          <w:rPr>
            <w:rFonts w:ascii="Times" w:hAnsi="Times"/>
            <w:color w:val="000000" w:themeColor="text1"/>
            <w:shd w:val="clear" w:color="auto" w:fill="FFFFFF"/>
            <w:lang w:val="en-US"/>
          </w:rPr>
          <w:t>four</w:t>
        </w:r>
        <w:r w:rsidR="00A5159B">
          <w:rPr>
            <w:rFonts w:ascii="Times" w:hAnsi="Times"/>
            <w:color w:val="000000" w:themeColor="text1"/>
            <w:shd w:val="clear" w:color="auto" w:fill="FFFFFF"/>
            <w:lang w:val="en-US"/>
          </w:rPr>
          <w:t xml:space="preserve"> </w:t>
        </w:r>
      </w:ins>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77777777" w:rsidR="0045432F" w:rsidRPr="002E48C9" w:rsidRDefault="0045432F" w:rsidP="0045432F">
      <w:pPr>
        <w:pStyle w:val="NormalWeb"/>
        <w:spacing w:line="360" w:lineRule="auto"/>
        <w:jc w:val="both"/>
        <w:rPr>
          <w:rFonts w:ascii="Times" w:hAnsi="Times"/>
          <w:color w:val="000000" w:themeColor="text1"/>
        </w:rPr>
      </w:pPr>
    </w:p>
    <w:p w14:paraId="657D4459"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Pr>
          <w:rFonts w:ascii="Times" w:hAnsi="Times"/>
          <w:b/>
          <w:bCs/>
          <w:color w:val="000000" w:themeColor="text1"/>
          <w:lang w:val="en-US"/>
        </w:rPr>
        <w:t>6</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1C04F087" w14:textId="77777777" w:rsidR="0045432F" w:rsidRPr="002E48C9" w:rsidRDefault="0045432F" w:rsidP="0045432F">
      <w:pPr>
        <w:spacing w:line="360" w:lineRule="auto"/>
        <w:jc w:val="both"/>
        <w:rPr>
          <w:b/>
          <w:bCs/>
          <w:color w:val="000000" w:themeColor="text1"/>
          <w:sz w:val="28"/>
          <w:szCs w:val="28"/>
        </w:rPr>
      </w:pPr>
    </w:p>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7777777" w:rsidR="0045432F" w:rsidRPr="002E48C9" w:rsidRDefault="0045432F" w:rsidP="0045432F">
      <w:pPr>
        <w:spacing w:line="360" w:lineRule="auto"/>
        <w:rPr>
          <w:rFonts w:ascii="Times" w:hAnsi="Times"/>
          <w:b/>
          <w:bCs/>
          <w:color w:val="000000" w:themeColor="text1"/>
          <w:lang w:val="en-US"/>
        </w:rPr>
      </w:pPr>
    </w:p>
    <w:p w14:paraId="0BABD1C4"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599AF650"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E8380D"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FBB0E2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61B00A6"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4F4E4B5"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F6A5B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E40D6B1"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8792363"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A4F53B3" w14:textId="77777777"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6</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ins w:id="14" w:author="Rashid Islam" w:date="2022-03-23T01:13:00Z"/>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ins w:id="15" w:author="Rashid Islam" w:date="2022-03-23T01:13:00Z"/>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ins w:id="16" w:author="Rashid Islam" w:date="2022-03-23T01:13:00Z">
        <w:r>
          <w:rPr>
            <w:rFonts w:ascii="Calibri" w:hAnsi="Calibri" w:cs="Calibri"/>
            <w:color w:val="000000" w:themeColor="text1"/>
            <w:sz w:val="22"/>
            <w:szCs w:val="22"/>
            <w:bdr w:val="none" w:sz="0" w:space="0" w:color="auto" w:frame="1"/>
          </w:rPr>
          <w:t xml:space="preserve">Apply both CA and VSUP in world map where CA and </w:t>
        </w:r>
      </w:ins>
      <w:ins w:id="17" w:author="Rashid Islam" w:date="2022-03-23T01:14:00Z">
        <w:r>
          <w:rPr>
            <w:rFonts w:ascii="Calibri" w:hAnsi="Calibri" w:cs="Calibri"/>
            <w:color w:val="000000" w:themeColor="text1"/>
            <w:sz w:val="22"/>
            <w:szCs w:val="22"/>
            <w:bdr w:val="none" w:sz="0" w:space="0" w:color="auto" w:frame="1"/>
          </w:rPr>
          <w:t>VSUP legends would be used as source.</w:t>
        </w:r>
      </w:ins>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18"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18"/>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77777777" w:rsidR="0045432F" w:rsidRPr="00281D36" w:rsidRDefault="0045432F" w:rsidP="0045432F">
      <w:pPr>
        <w:ind w:left="720" w:hanging="720"/>
        <w:jc w:val="both"/>
        <w:rPr>
          <w:rFonts w:ascii="Times" w:hAnsi="Times"/>
        </w:rPr>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lastRenderedPageBreak/>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9"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19"/>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0"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0"/>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1"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1"/>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22"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23" w:name="_Hlk20834429"/>
            <w:r w:rsidRPr="00046004">
              <w:rPr>
                <w:rFonts w:ascii="Times" w:hAnsi="Times" w:cstheme="minorHAnsi"/>
                <w:szCs w:val="22"/>
              </w:rPr>
              <w:t>anonymous, anonymized, de-identified/coded, identifying</w:t>
            </w:r>
            <w:bookmarkEnd w:id="23"/>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22"/>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24"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24"/>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25"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25"/>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26"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27" w:name="_Hlk49510127"/>
      <w:r>
        <w:t xml:space="preserve"> (required for research involving Indigenous communities)</w:t>
      </w:r>
    </w:p>
    <w:bookmarkEnd w:id="27"/>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2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26"/>
    <w:bookmarkEnd w:id="28"/>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E8160" w14:textId="77777777" w:rsidR="004A43F2" w:rsidRDefault="004A43F2" w:rsidP="002C2CD3">
      <w:r>
        <w:separator/>
      </w:r>
    </w:p>
  </w:endnote>
  <w:endnote w:type="continuationSeparator" w:id="0">
    <w:p w14:paraId="3403B8A8" w14:textId="77777777" w:rsidR="004A43F2" w:rsidRDefault="004A43F2"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E41F6" w14:textId="77777777" w:rsidR="004A43F2" w:rsidRDefault="004A43F2" w:rsidP="002C2CD3">
      <w:r>
        <w:separator/>
      </w:r>
    </w:p>
  </w:footnote>
  <w:footnote w:type="continuationSeparator" w:id="0">
    <w:p w14:paraId="64FAF725" w14:textId="77777777" w:rsidR="004A43F2" w:rsidRDefault="004A43F2"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1A8A" w14:textId="77777777" w:rsidR="00105159" w:rsidRDefault="001051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8"/>
  </w:num>
  <w:num w:numId="3">
    <w:abstractNumId w:val="16"/>
  </w:num>
  <w:num w:numId="4">
    <w:abstractNumId w:val="0"/>
  </w:num>
  <w:num w:numId="5">
    <w:abstractNumId w:val="13"/>
  </w:num>
  <w:num w:numId="6">
    <w:abstractNumId w:val="10"/>
  </w:num>
  <w:num w:numId="7">
    <w:abstractNumId w:val="1"/>
  </w:num>
  <w:num w:numId="8">
    <w:abstractNumId w:val="8"/>
  </w:num>
  <w:num w:numId="9">
    <w:abstractNumId w:val="9"/>
  </w:num>
  <w:num w:numId="10">
    <w:abstractNumId w:val="3"/>
  </w:num>
  <w:num w:numId="11">
    <w:abstractNumId w:val="14"/>
  </w:num>
  <w:num w:numId="12">
    <w:abstractNumId w:val="6"/>
  </w:num>
  <w:num w:numId="13">
    <w:abstractNumId w:val="7"/>
  </w:num>
  <w:num w:numId="14">
    <w:abstractNumId w:val="2"/>
  </w:num>
  <w:num w:numId="15">
    <w:abstractNumId w:val="15"/>
  </w:num>
  <w:num w:numId="16">
    <w:abstractNumId w:val="19"/>
  </w:num>
  <w:num w:numId="17">
    <w:abstractNumId w:val="5"/>
  </w:num>
  <w:num w:numId="18">
    <w:abstractNumId w:val="17"/>
  </w:num>
  <w:num w:numId="19">
    <w:abstractNumId w:val="12"/>
  </w:num>
  <w:num w:numId="20">
    <w:abstractNumId w:val="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652C0"/>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F17CA"/>
    <w:rsid w:val="00100C7F"/>
    <w:rsid w:val="001014F0"/>
    <w:rsid w:val="0010350E"/>
    <w:rsid w:val="00103A39"/>
    <w:rsid w:val="00103EB0"/>
    <w:rsid w:val="00105159"/>
    <w:rsid w:val="00105880"/>
    <w:rsid w:val="00105A3F"/>
    <w:rsid w:val="00106E34"/>
    <w:rsid w:val="00117086"/>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A2380"/>
    <w:rsid w:val="001A5E0C"/>
    <w:rsid w:val="001B3BBA"/>
    <w:rsid w:val="001B3CA7"/>
    <w:rsid w:val="001B598C"/>
    <w:rsid w:val="001B7CBE"/>
    <w:rsid w:val="001C47CB"/>
    <w:rsid w:val="001D1796"/>
    <w:rsid w:val="001D28E3"/>
    <w:rsid w:val="001D33F3"/>
    <w:rsid w:val="001E310E"/>
    <w:rsid w:val="001E5054"/>
    <w:rsid w:val="001E7217"/>
    <w:rsid w:val="001F137E"/>
    <w:rsid w:val="001F2935"/>
    <w:rsid w:val="001F3770"/>
    <w:rsid w:val="001F54D9"/>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F1500"/>
    <w:rsid w:val="002F2CD1"/>
    <w:rsid w:val="002F3764"/>
    <w:rsid w:val="002F7C44"/>
    <w:rsid w:val="0030034A"/>
    <w:rsid w:val="00301A80"/>
    <w:rsid w:val="00302F66"/>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910F1"/>
    <w:rsid w:val="0039370B"/>
    <w:rsid w:val="003957DE"/>
    <w:rsid w:val="00397501"/>
    <w:rsid w:val="003A004E"/>
    <w:rsid w:val="003A11E1"/>
    <w:rsid w:val="003A3D25"/>
    <w:rsid w:val="003A3F64"/>
    <w:rsid w:val="003A588A"/>
    <w:rsid w:val="003A6598"/>
    <w:rsid w:val="003A76D7"/>
    <w:rsid w:val="003B2F8B"/>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59F8"/>
    <w:rsid w:val="003F62CA"/>
    <w:rsid w:val="003F66E0"/>
    <w:rsid w:val="004006E9"/>
    <w:rsid w:val="004033D5"/>
    <w:rsid w:val="00404E2B"/>
    <w:rsid w:val="004106BD"/>
    <w:rsid w:val="00410F5A"/>
    <w:rsid w:val="00412624"/>
    <w:rsid w:val="00416D94"/>
    <w:rsid w:val="004177E9"/>
    <w:rsid w:val="0042133B"/>
    <w:rsid w:val="00421E2C"/>
    <w:rsid w:val="00425704"/>
    <w:rsid w:val="0042775F"/>
    <w:rsid w:val="00430AA4"/>
    <w:rsid w:val="00430F71"/>
    <w:rsid w:val="00432492"/>
    <w:rsid w:val="00433F34"/>
    <w:rsid w:val="004343E7"/>
    <w:rsid w:val="004375FF"/>
    <w:rsid w:val="00440281"/>
    <w:rsid w:val="004433D1"/>
    <w:rsid w:val="00443ED0"/>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43F2"/>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40DD3"/>
    <w:rsid w:val="00542A77"/>
    <w:rsid w:val="00543BD7"/>
    <w:rsid w:val="00545A0D"/>
    <w:rsid w:val="00546193"/>
    <w:rsid w:val="005516D0"/>
    <w:rsid w:val="0055678F"/>
    <w:rsid w:val="00557F85"/>
    <w:rsid w:val="0056396A"/>
    <w:rsid w:val="00566112"/>
    <w:rsid w:val="00570006"/>
    <w:rsid w:val="005706DA"/>
    <w:rsid w:val="00572BCE"/>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E2143"/>
    <w:rsid w:val="006E28A9"/>
    <w:rsid w:val="006E33A8"/>
    <w:rsid w:val="006F2543"/>
    <w:rsid w:val="006F2BF0"/>
    <w:rsid w:val="006F4BB2"/>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FD7"/>
    <w:rsid w:val="00792970"/>
    <w:rsid w:val="00796221"/>
    <w:rsid w:val="007A0343"/>
    <w:rsid w:val="007A3F33"/>
    <w:rsid w:val="007A6DF7"/>
    <w:rsid w:val="007A72DA"/>
    <w:rsid w:val="007A7B35"/>
    <w:rsid w:val="007B0210"/>
    <w:rsid w:val="007B163D"/>
    <w:rsid w:val="007B4D8D"/>
    <w:rsid w:val="007B68A3"/>
    <w:rsid w:val="007C05E3"/>
    <w:rsid w:val="007C1DAB"/>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7AD6"/>
    <w:rsid w:val="0093112E"/>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D56"/>
    <w:rsid w:val="00B35C7E"/>
    <w:rsid w:val="00B4180E"/>
    <w:rsid w:val="00B41A54"/>
    <w:rsid w:val="00B41CE1"/>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A0ED4"/>
    <w:rsid w:val="00CA6389"/>
    <w:rsid w:val="00CA6BE3"/>
    <w:rsid w:val="00CB13A7"/>
    <w:rsid w:val="00CB2E8E"/>
    <w:rsid w:val="00CC0B0A"/>
    <w:rsid w:val="00CC121B"/>
    <w:rsid w:val="00CC2A24"/>
    <w:rsid w:val="00CD1B9D"/>
    <w:rsid w:val="00CD3EFC"/>
    <w:rsid w:val="00CD5B5A"/>
    <w:rsid w:val="00CE5430"/>
    <w:rsid w:val="00CF1126"/>
    <w:rsid w:val="00CF3E6C"/>
    <w:rsid w:val="00CF4531"/>
    <w:rsid w:val="00CF605B"/>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450C"/>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9C0"/>
    <w:rsid w:val="00E277C9"/>
    <w:rsid w:val="00E308C0"/>
    <w:rsid w:val="00E326AC"/>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4E9"/>
    <w:rsid w:val="00F968CF"/>
    <w:rsid w:val="00FA2F70"/>
    <w:rsid w:val="00FA4D88"/>
    <w:rsid w:val="00FA5BFE"/>
    <w:rsid w:val="00FA5F6B"/>
    <w:rsid w:val="00FA7078"/>
    <w:rsid w:val="00FA7D9A"/>
    <w:rsid w:val="00FB1091"/>
    <w:rsid w:val="00FC02FE"/>
    <w:rsid w:val="00FC460F"/>
    <w:rsid w:val="00FC5D45"/>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132</Pages>
  <Words>28069</Words>
  <Characters>159997</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79</cp:revision>
  <cp:lastPrinted>2022-01-14T04:30:00Z</cp:lastPrinted>
  <dcterms:created xsi:type="dcterms:W3CDTF">2022-01-15T19:58:00Z</dcterms:created>
  <dcterms:modified xsi:type="dcterms:W3CDTF">2022-03-23T04:41:00Z</dcterms:modified>
</cp:coreProperties>
</file>
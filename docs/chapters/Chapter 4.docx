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E5F1E29" w14:textId="77777777" w:rsidR="005A27D4" w:rsidRPr="002E48C9" w:rsidRDefault="005A27D4" w:rsidP="00C3583A">
      <w:pPr>
        <w:pStyle w:val="NormalWeb"/>
        <w:rPr>
          <w:rFonts w:ascii="Times" w:hAnsi="Times"/>
          <w:color w:val="000000" w:themeColor="text1"/>
          <w:sz w:val="28"/>
          <w:szCs w:val="28"/>
          <w:lang w:val="en-US"/>
        </w:rPr>
        <w:sectPr w:rsidR="005A27D4" w:rsidRPr="002E48C9" w:rsidSect="005A27D4">
          <w:footerReference w:type="even" r:id="rId7"/>
          <w:footerReference w:type="default" r:id="rId8"/>
          <w:pgSz w:w="11906" w:h="16838"/>
          <w:pgMar w:top="1440" w:right="1440" w:bottom="1440" w:left="1440" w:header="283" w:footer="283" w:gutter="0"/>
          <w:cols w:space="708"/>
          <w:docGrid w:linePitch="360"/>
        </w:sectPr>
      </w:pPr>
    </w:p>
    <w:p w14:paraId="461A4FF5" w14:textId="77777777" w:rsidR="00AC5BB4" w:rsidRPr="002E48C9" w:rsidRDefault="00AC5BB4" w:rsidP="00695150">
      <w:pPr>
        <w:pStyle w:val="NormalWeb"/>
        <w:rPr>
          <w:rFonts w:ascii="Times" w:hAnsi="Times"/>
          <w:color w:val="000000" w:themeColor="text1"/>
          <w:sz w:val="28"/>
          <w:szCs w:val="28"/>
          <w:lang w:val="en-US"/>
        </w:rPr>
        <w:sectPr w:rsidR="00AC5BB4" w:rsidRPr="002E48C9" w:rsidSect="00AC5BB4">
          <w:footerReference w:type="even" r:id="rId9"/>
          <w:footerReference w:type="default" r:id="rId10"/>
          <w:type w:val="continuous"/>
          <w:pgSz w:w="11906" w:h="16838"/>
          <w:pgMar w:top="1440" w:right="1440" w:bottom="1440" w:left="1440" w:header="283" w:footer="283" w:gutter="0"/>
          <w:cols w:space="708"/>
          <w:docGrid w:linePitch="360"/>
        </w:sectPr>
      </w:pPr>
    </w:p>
    <w:p w14:paraId="31E1EE4C" w14:textId="7BBB43FD" w:rsidR="003C749E" w:rsidRDefault="003C749E" w:rsidP="00B76F3D">
      <w:pPr>
        <w:spacing w:line="360" w:lineRule="auto"/>
        <w:rPr>
          <w:rFonts w:ascii="Times" w:hAnsi="Times"/>
          <w:b/>
          <w:bCs/>
          <w:color w:val="000000" w:themeColor="text1"/>
          <w:sz w:val="32"/>
          <w:szCs w:val="32"/>
          <w:lang w:val="en-US"/>
        </w:rPr>
      </w:pPr>
      <w:r w:rsidRPr="003C749E">
        <w:rPr>
          <w:rFonts w:ascii="Times" w:hAnsi="Times"/>
          <w:b/>
          <w:bCs/>
          <w:color w:val="000000" w:themeColor="text1"/>
          <w:sz w:val="32"/>
          <w:szCs w:val="32"/>
          <w:lang w:val="en-US"/>
        </w:rPr>
        <w:t xml:space="preserve">Chapter </w:t>
      </w:r>
      <w:r>
        <w:rPr>
          <w:rFonts w:ascii="Times" w:hAnsi="Times"/>
          <w:b/>
          <w:bCs/>
          <w:color w:val="000000" w:themeColor="text1"/>
          <w:sz w:val="32"/>
          <w:szCs w:val="32"/>
          <w:lang w:val="en-US"/>
        </w:rPr>
        <w:t>4</w:t>
      </w:r>
    </w:p>
    <w:p w14:paraId="7A90FD3E" w14:textId="77777777" w:rsidR="003C749E" w:rsidRPr="003C749E" w:rsidRDefault="003C749E" w:rsidP="00B76F3D">
      <w:pPr>
        <w:spacing w:line="360" w:lineRule="auto"/>
        <w:rPr>
          <w:rFonts w:ascii="Times" w:hAnsi="Times"/>
          <w:b/>
          <w:bCs/>
          <w:color w:val="000000" w:themeColor="text1"/>
          <w:sz w:val="32"/>
          <w:szCs w:val="32"/>
          <w:lang w:val="en-US"/>
        </w:rPr>
      </w:pPr>
    </w:p>
    <w:p w14:paraId="74FA9154" w14:textId="4C89807A" w:rsidR="00B051A4" w:rsidRPr="002E48C9" w:rsidRDefault="00AE1B1A" w:rsidP="00B76F3D">
      <w:pPr>
        <w:spacing w:line="360" w:lineRule="auto"/>
        <w:rPr>
          <w:rFonts w:ascii="Times" w:hAnsi="Times"/>
          <w:b/>
          <w:bCs/>
          <w:color w:val="000000" w:themeColor="text1"/>
          <w:lang w:val="en-US"/>
        </w:rPr>
      </w:pPr>
      <w:r>
        <w:rPr>
          <w:rFonts w:ascii="Times" w:hAnsi="Times"/>
          <w:b/>
          <w:bCs/>
          <w:color w:val="000000" w:themeColor="text1"/>
          <w:lang w:val="en-US"/>
        </w:rPr>
        <w:t>Introduction</w:t>
      </w:r>
    </w:p>
    <w:p w14:paraId="72441306" w14:textId="3BF389CC" w:rsidR="005A7A34" w:rsidRPr="002E48C9" w:rsidRDefault="00B051A4" w:rsidP="00AE1B1A">
      <w:pPr>
        <w:spacing w:line="360" w:lineRule="auto"/>
        <w:jc w:val="both"/>
        <w:rPr>
          <w:rFonts w:ascii="Times" w:hAnsi="Times"/>
          <w:color w:val="000000" w:themeColor="text1"/>
          <w:lang w:val="en-US"/>
        </w:rPr>
      </w:pPr>
      <w:r w:rsidRPr="002E48C9">
        <w:rPr>
          <w:rFonts w:ascii="Times" w:hAnsi="Times"/>
          <w:color w:val="000000" w:themeColor="text1"/>
          <w:lang w:val="en-US"/>
        </w:rPr>
        <w:t xml:space="preserve">As </w:t>
      </w:r>
      <w:r w:rsidR="005A7A34" w:rsidRPr="002E48C9">
        <w:rPr>
          <w:rFonts w:ascii="Times" w:hAnsi="Times"/>
          <w:color w:val="000000" w:themeColor="text1"/>
          <w:lang w:val="en-US"/>
        </w:rPr>
        <w:t>stated</w:t>
      </w:r>
      <w:r w:rsidRPr="002E48C9">
        <w:rPr>
          <w:rFonts w:ascii="Times" w:hAnsi="Times"/>
          <w:color w:val="000000" w:themeColor="text1"/>
          <w:lang w:val="en-US"/>
        </w:rPr>
        <w:t xml:space="preserve"> earlier we </w:t>
      </w:r>
      <w:r w:rsidR="005A7A34" w:rsidRPr="002E48C9">
        <w:rPr>
          <w:rFonts w:ascii="Times" w:hAnsi="Times"/>
          <w:color w:val="000000" w:themeColor="text1"/>
          <w:lang w:val="en-US"/>
        </w:rPr>
        <w:t>generate</w:t>
      </w:r>
      <w:r w:rsidRPr="002E48C9">
        <w:rPr>
          <w:rFonts w:ascii="Times" w:hAnsi="Times"/>
          <w:color w:val="000000" w:themeColor="text1"/>
          <w:lang w:val="en-US"/>
        </w:rPr>
        <w:t xml:space="preserve"> required data from the standalone python program </w:t>
      </w:r>
      <w:r w:rsidR="005A7A34" w:rsidRPr="002E48C9">
        <w:rPr>
          <w:rFonts w:ascii="Times" w:hAnsi="Times"/>
          <w:color w:val="000000" w:themeColor="text1"/>
          <w:lang w:val="en-US"/>
        </w:rPr>
        <w:t>with</w:t>
      </w:r>
      <w:r w:rsidRPr="002E48C9">
        <w:rPr>
          <w:rFonts w:ascii="Times" w:hAnsi="Times"/>
          <w:color w:val="000000" w:themeColor="text1"/>
          <w:lang w:val="en-US"/>
        </w:rPr>
        <w:t xml:space="preserve"> the predictive models and save </w:t>
      </w:r>
      <w:r w:rsidR="005A7A34" w:rsidRPr="002E48C9">
        <w:rPr>
          <w:rFonts w:ascii="Times" w:hAnsi="Times"/>
          <w:color w:val="000000" w:themeColor="text1"/>
          <w:lang w:val="en-US"/>
        </w:rPr>
        <w:t xml:space="preserve">it </w:t>
      </w:r>
      <w:r w:rsidR="00C24E90">
        <w:rPr>
          <w:rFonts w:ascii="Times" w:hAnsi="Times"/>
          <w:color w:val="000000" w:themeColor="text1"/>
          <w:lang w:val="en-US"/>
        </w:rPr>
        <w:t>as</w:t>
      </w:r>
      <w:r w:rsidRPr="002E48C9">
        <w:rPr>
          <w:rFonts w:ascii="Times" w:hAnsi="Times"/>
          <w:color w:val="000000" w:themeColor="text1"/>
          <w:lang w:val="en-US"/>
        </w:rPr>
        <w:t xml:space="preserve"> JSON format in file system. </w:t>
      </w:r>
      <w:r w:rsidR="00830708">
        <w:rPr>
          <w:rFonts w:ascii="Times" w:hAnsi="Times"/>
          <w:color w:val="000000" w:themeColor="text1"/>
          <w:lang w:val="en-US"/>
        </w:rPr>
        <w:t>W</w:t>
      </w:r>
      <w:r w:rsidRPr="002E48C9">
        <w:rPr>
          <w:rFonts w:ascii="Times" w:hAnsi="Times"/>
          <w:color w:val="000000" w:themeColor="text1"/>
          <w:lang w:val="en-US"/>
        </w:rPr>
        <w:t xml:space="preserve">e pull </w:t>
      </w:r>
      <w:r w:rsidR="00830708">
        <w:rPr>
          <w:rFonts w:ascii="Times" w:hAnsi="Times"/>
          <w:color w:val="000000" w:themeColor="text1"/>
          <w:lang w:val="en-US"/>
        </w:rPr>
        <w:t>the stored data</w:t>
      </w:r>
      <w:r w:rsidRPr="002E48C9">
        <w:rPr>
          <w:rFonts w:ascii="Times" w:hAnsi="Times"/>
          <w:color w:val="000000" w:themeColor="text1"/>
          <w:lang w:val="en-US"/>
        </w:rPr>
        <w:t xml:space="preserve"> through </w:t>
      </w:r>
      <w:r w:rsidR="00C24E90">
        <w:rPr>
          <w:rFonts w:ascii="Times" w:hAnsi="Times"/>
          <w:color w:val="000000" w:themeColor="text1"/>
          <w:lang w:val="en-US"/>
        </w:rPr>
        <w:t>web</w:t>
      </w:r>
      <w:r w:rsidR="00F74E8F" w:rsidRPr="002E48C9">
        <w:rPr>
          <w:rFonts w:ascii="Times" w:hAnsi="Times"/>
          <w:color w:val="000000" w:themeColor="text1"/>
          <w:lang w:val="en-US"/>
        </w:rPr>
        <w:t xml:space="preserve"> </w:t>
      </w:r>
      <w:r w:rsidRPr="002E48C9">
        <w:rPr>
          <w:rFonts w:ascii="Times" w:hAnsi="Times"/>
          <w:color w:val="000000" w:themeColor="text1"/>
          <w:lang w:val="en-US"/>
        </w:rPr>
        <w:t xml:space="preserve">API </w:t>
      </w:r>
      <w:r w:rsidR="005A7A34" w:rsidRPr="002E48C9">
        <w:rPr>
          <w:rFonts w:ascii="Times" w:hAnsi="Times"/>
          <w:color w:val="000000" w:themeColor="text1"/>
          <w:lang w:val="en-US"/>
        </w:rPr>
        <w:t>and feed in client-side scripts</w:t>
      </w:r>
      <w:r w:rsidRPr="002E48C9">
        <w:rPr>
          <w:rFonts w:ascii="Times" w:hAnsi="Times"/>
          <w:color w:val="000000" w:themeColor="text1"/>
          <w:lang w:val="en-US"/>
        </w:rPr>
        <w:t xml:space="preserve"> for drawing charts since </w:t>
      </w:r>
      <w:r w:rsidR="00C24E90">
        <w:rPr>
          <w:rFonts w:ascii="Times" w:hAnsi="Times"/>
          <w:color w:val="000000" w:themeColor="text1"/>
          <w:lang w:val="en-US"/>
        </w:rPr>
        <w:t xml:space="preserve">uncertainty visualization in the form of </w:t>
      </w:r>
      <w:r w:rsidR="00830708">
        <w:rPr>
          <w:rFonts w:ascii="Times" w:hAnsi="Times"/>
          <w:color w:val="000000" w:themeColor="text1"/>
          <w:lang w:val="en-US"/>
        </w:rPr>
        <w:t>CA</w:t>
      </w:r>
      <w:r w:rsidR="00C24E90">
        <w:rPr>
          <w:rFonts w:ascii="Times" w:hAnsi="Times"/>
          <w:color w:val="000000" w:themeColor="text1"/>
          <w:lang w:val="en-US"/>
        </w:rPr>
        <w:t xml:space="preserve"> through </w:t>
      </w:r>
      <w:r w:rsidR="00842045">
        <w:rPr>
          <w:rFonts w:ascii="Times" w:hAnsi="Times"/>
          <w:color w:val="000000" w:themeColor="text1"/>
          <w:lang w:val="en-US"/>
        </w:rPr>
        <w:t xml:space="preserve">various </w:t>
      </w:r>
      <w:r w:rsidRPr="002E48C9">
        <w:rPr>
          <w:rFonts w:ascii="Times" w:hAnsi="Times"/>
          <w:color w:val="000000" w:themeColor="text1"/>
          <w:lang w:val="en-US"/>
        </w:rPr>
        <w:t>chart</w:t>
      </w:r>
      <w:r w:rsidR="00C24E90">
        <w:rPr>
          <w:rFonts w:ascii="Times" w:hAnsi="Times"/>
          <w:color w:val="000000" w:themeColor="text1"/>
          <w:lang w:val="en-US"/>
        </w:rPr>
        <w:t>s</w:t>
      </w:r>
      <w:r w:rsidRPr="002E48C9">
        <w:rPr>
          <w:rFonts w:ascii="Times" w:hAnsi="Times"/>
          <w:color w:val="000000" w:themeColor="text1"/>
          <w:lang w:val="en-US"/>
        </w:rPr>
        <w:t xml:space="preserve"> is the key part of our research. </w:t>
      </w:r>
    </w:p>
    <w:p w14:paraId="4552D464" w14:textId="146412CC" w:rsidR="00842045" w:rsidRDefault="00842045" w:rsidP="00AE1B1A">
      <w:pPr>
        <w:spacing w:line="360" w:lineRule="auto"/>
        <w:jc w:val="both"/>
        <w:rPr>
          <w:rFonts w:ascii="Times" w:hAnsi="Times"/>
          <w:color w:val="000000" w:themeColor="text1"/>
          <w:lang w:val="en-US"/>
        </w:rPr>
      </w:pPr>
    </w:p>
    <w:p w14:paraId="5E31E131" w14:textId="7C32F683" w:rsidR="00842045" w:rsidRDefault="00842045" w:rsidP="00AE1B1A">
      <w:pPr>
        <w:spacing w:line="360" w:lineRule="auto"/>
        <w:jc w:val="both"/>
        <w:rPr>
          <w:rFonts w:ascii="Times" w:hAnsi="Times"/>
          <w:color w:val="000000" w:themeColor="text1"/>
          <w:lang w:val="en-US"/>
        </w:rPr>
      </w:pPr>
      <w:r>
        <w:rPr>
          <w:rFonts w:ascii="Times" w:hAnsi="Times"/>
          <w:color w:val="000000" w:themeColor="text1"/>
          <w:lang w:val="en-US"/>
        </w:rPr>
        <w:t xml:space="preserve">The </w:t>
      </w:r>
      <w:r w:rsidR="00AE1B1A">
        <w:rPr>
          <w:rFonts w:ascii="Times" w:hAnsi="Times"/>
          <w:color w:val="000000" w:themeColor="text1"/>
          <w:lang w:val="en-US"/>
        </w:rPr>
        <w:t>subsequent sections show</w:t>
      </w:r>
      <w:r>
        <w:rPr>
          <w:rFonts w:ascii="Times" w:hAnsi="Times"/>
          <w:color w:val="000000" w:themeColor="text1"/>
          <w:lang w:val="en-US"/>
        </w:rPr>
        <w:t xml:space="preserve"> are major </w:t>
      </w:r>
      <w:r w:rsidR="00AE1B1A">
        <w:rPr>
          <w:rFonts w:ascii="Times" w:hAnsi="Times"/>
          <w:color w:val="000000" w:themeColor="text1"/>
          <w:lang w:val="en-US"/>
        </w:rPr>
        <w:t xml:space="preserve">web interfaces and </w:t>
      </w:r>
      <w:r>
        <w:rPr>
          <w:rFonts w:ascii="Times" w:hAnsi="Times"/>
          <w:color w:val="000000" w:themeColor="text1"/>
          <w:lang w:val="en-US"/>
        </w:rPr>
        <w:t>charts which we have implemented in our application and applied chromatic aberration wherever possible.</w:t>
      </w:r>
    </w:p>
    <w:p w14:paraId="2195CAAA" w14:textId="77777777" w:rsidR="005A7A34" w:rsidRPr="002E48C9" w:rsidRDefault="005A7A34" w:rsidP="00B76F3D">
      <w:pPr>
        <w:spacing w:line="360" w:lineRule="auto"/>
        <w:rPr>
          <w:rFonts w:ascii="Times" w:hAnsi="Times"/>
          <w:color w:val="000000" w:themeColor="text1"/>
          <w:lang w:val="en-US"/>
        </w:rPr>
      </w:pPr>
    </w:p>
    <w:p w14:paraId="49E9DDB1" w14:textId="0004D16C" w:rsidR="005A7A34" w:rsidRPr="002E48C9" w:rsidRDefault="005A7A34" w:rsidP="00B76F3D">
      <w:pPr>
        <w:spacing w:line="360" w:lineRule="auto"/>
        <w:rPr>
          <w:rFonts w:ascii="Times" w:hAnsi="Times"/>
          <w:b/>
          <w:bCs/>
          <w:color w:val="000000" w:themeColor="text1"/>
          <w:lang w:val="en-US"/>
        </w:rPr>
      </w:pPr>
      <w:r w:rsidRPr="002E48C9">
        <w:rPr>
          <w:rFonts w:ascii="Times" w:hAnsi="Times"/>
          <w:b/>
          <w:bCs/>
          <w:color w:val="000000" w:themeColor="text1"/>
          <w:lang w:val="en-US"/>
        </w:rPr>
        <w:t>4.1</w:t>
      </w:r>
      <w:r w:rsidRPr="002E48C9">
        <w:rPr>
          <w:rFonts w:ascii="Times" w:hAnsi="Times"/>
          <w:b/>
          <w:bCs/>
          <w:color w:val="000000" w:themeColor="text1"/>
          <w:lang w:val="en-US"/>
        </w:rPr>
        <w:tab/>
        <w:t>Web Interface</w:t>
      </w:r>
    </w:p>
    <w:p w14:paraId="15E281AF" w14:textId="30B0AFF6" w:rsidR="00330810" w:rsidRDefault="005A7A34" w:rsidP="00C24E90">
      <w:pPr>
        <w:spacing w:line="360" w:lineRule="auto"/>
        <w:jc w:val="both"/>
        <w:rPr>
          <w:rFonts w:ascii="Times" w:hAnsi="Times"/>
          <w:b/>
          <w:bCs/>
          <w:color w:val="000000" w:themeColor="text1"/>
          <w:lang w:val="en-US"/>
        </w:rPr>
      </w:pPr>
      <w:r w:rsidRPr="002E48C9">
        <w:rPr>
          <w:rFonts w:ascii="Times" w:hAnsi="Times"/>
          <w:color w:val="000000" w:themeColor="text1"/>
          <w:lang w:val="en-US"/>
        </w:rPr>
        <w:t>To visualize different charts, we have developed a web-interface with several html input controls in the top toolbar and all charts are presented in the main container placed just below the toolbar.</w:t>
      </w:r>
      <w:r w:rsidR="00C24E90">
        <w:rPr>
          <w:rFonts w:ascii="Times" w:hAnsi="Times"/>
          <w:color w:val="000000" w:themeColor="text1"/>
          <w:lang w:val="en-US"/>
        </w:rPr>
        <w:tab/>
      </w:r>
      <w:r w:rsidR="00B051A4" w:rsidRPr="002E48C9">
        <w:rPr>
          <w:rFonts w:ascii="Times" w:hAnsi="Times"/>
          <w:color w:val="000000" w:themeColor="text1"/>
          <w:lang w:val="en-US"/>
        </w:rPr>
        <w:br/>
      </w:r>
    </w:p>
    <w:p w14:paraId="65CE6DE5" w14:textId="77777777" w:rsidR="00330810" w:rsidRDefault="00330810" w:rsidP="00B76F3D">
      <w:pPr>
        <w:spacing w:line="360" w:lineRule="auto"/>
        <w:rPr>
          <w:rFonts w:ascii="Times" w:hAnsi="Times"/>
          <w:b/>
          <w:bCs/>
          <w:color w:val="000000" w:themeColor="text1"/>
          <w:lang w:val="en-US"/>
        </w:rPr>
      </w:pPr>
    </w:p>
    <w:p w14:paraId="761B6440" w14:textId="0A2CEF16" w:rsidR="003A3D25" w:rsidRPr="00CA6389" w:rsidRDefault="00330810" w:rsidP="00B76F3D">
      <w:pPr>
        <w:spacing w:line="360" w:lineRule="auto"/>
        <w:rPr>
          <w:rFonts w:ascii="Times" w:hAnsi="Times"/>
          <w:b/>
          <w:bCs/>
          <w:color w:val="000000" w:themeColor="text1"/>
          <w:lang w:val="en-US"/>
        </w:rPr>
      </w:pPr>
      <w:r>
        <w:rPr>
          <w:rFonts w:ascii="Times" w:hAnsi="Times"/>
          <w:b/>
          <w:bCs/>
          <w:noProof/>
          <w:color w:val="000000" w:themeColor="text1"/>
          <w:lang w:val="en-US"/>
        </w:rPr>
        <w:drawing>
          <wp:inline distT="0" distB="0" distL="0" distR="0" wp14:anchorId="45ABCA8E" wp14:editId="06912F29">
            <wp:extent cx="5731510" cy="3002280"/>
            <wp:effectExtent l="0" t="0" r="0" b="0"/>
            <wp:docPr id="18" name="Picture 1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3002280"/>
                    </a:xfrm>
                    <a:prstGeom prst="rect">
                      <a:avLst/>
                    </a:prstGeom>
                  </pic:spPr>
                </pic:pic>
              </a:graphicData>
            </a:graphic>
          </wp:inline>
        </w:drawing>
      </w:r>
      <w:r w:rsidR="00B051A4" w:rsidRPr="002E48C9">
        <w:rPr>
          <w:rFonts w:ascii="Times" w:hAnsi="Times"/>
          <w:b/>
          <w:bCs/>
          <w:color w:val="000000" w:themeColor="text1"/>
          <w:lang w:val="en-US"/>
        </w:rPr>
        <w:br/>
      </w:r>
      <w:r w:rsidR="00B051A4" w:rsidRPr="002E48C9">
        <w:rPr>
          <w:rFonts w:ascii="Times" w:hAnsi="Times"/>
          <w:color w:val="000000" w:themeColor="text1"/>
          <w:lang w:val="en-US"/>
        </w:rPr>
        <w:t>Figure-</w:t>
      </w:r>
      <w:r w:rsidR="00A53E80" w:rsidRPr="002E48C9">
        <w:rPr>
          <w:rFonts w:ascii="Times" w:hAnsi="Times"/>
          <w:color w:val="000000" w:themeColor="text1"/>
          <w:lang w:val="en-US"/>
        </w:rPr>
        <w:t>5</w:t>
      </w:r>
      <w:r w:rsidR="00B051A4" w:rsidRPr="002E48C9">
        <w:rPr>
          <w:rFonts w:ascii="Times" w:hAnsi="Times"/>
          <w:color w:val="000000" w:themeColor="text1"/>
          <w:lang w:val="en-US"/>
        </w:rPr>
        <w:t xml:space="preserve">: </w:t>
      </w:r>
      <w:r w:rsidR="005A7A34" w:rsidRPr="002E48C9">
        <w:rPr>
          <w:rFonts w:ascii="Times" w:hAnsi="Times"/>
          <w:color w:val="000000" w:themeColor="text1"/>
          <w:lang w:val="en-US"/>
        </w:rPr>
        <w:t xml:space="preserve">Initial Web Interface (Left - </w:t>
      </w:r>
      <w:r w:rsidR="00153AAF" w:rsidRPr="002E48C9">
        <w:rPr>
          <w:rFonts w:ascii="Times" w:hAnsi="Times"/>
          <w:color w:val="000000" w:themeColor="text1"/>
          <w:lang w:val="en-US"/>
        </w:rPr>
        <w:t>B</w:t>
      </w:r>
      <w:r w:rsidR="005A7A34" w:rsidRPr="002E48C9">
        <w:rPr>
          <w:rFonts w:ascii="Times" w:hAnsi="Times"/>
          <w:color w:val="000000" w:themeColor="text1"/>
          <w:lang w:val="en-US"/>
        </w:rPr>
        <w:t xml:space="preserve">ubble chart, right – </w:t>
      </w:r>
      <w:r w:rsidR="007B4D8D">
        <w:rPr>
          <w:rFonts w:ascii="Times" w:hAnsi="Times"/>
          <w:color w:val="000000" w:themeColor="text1"/>
          <w:lang w:val="en-US"/>
        </w:rPr>
        <w:t xml:space="preserve">Color </w:t>
      </w:r>
      <w:r w:rsidR="00153AAF" w:rsidRPr="002E48C9">
        <w:rPr>
          <w:rFonts w:ascii="Times" w:hAnsi="Times"/>
          <w:color w:val="000000" w:themeColor="text1"/>
          <w:lang w:val="en-US"/>
        </w:rPr>
        <w:t>S</w:t>
      </w:r>
      <w:r w:rsidR="005A7A34" w:rsidRPr="002E48C9">
        <w:rPr>
          <w:rFonts w:ascii="Times" w:hAnsi="Times"/>
          <w:color w:val="000000" w:themeColor="text1"/>
          <w:lang w:val="en-US"/>
        </w:rPr>
        <w:t>treamgraph)</w:t>
      </w:r>
    </w:p>
    <w:p w14:paraId="052C0C5D" w14:textId="77777777" w:rsidR="005A7A34" w:rsidRPr="002E48C9" w:rsidRDefault="005A7A34" w:rsidP="00B76F3D">
      <w:pPr>
        <w:spacing w:line="360" w:lineRule="auto"/>
        <w:rPr>
          <w:rFonts w:ascii="Times" w:hAnsi="Times"/>
          <w:color w:val="000000" w:themeColor="text1"/>
          <w:lang w:val="en-US"/>
        </w:rPr>
      </w:pPr>
    </w:p>
    <w:p w14:paraId="598092F1" w14:textId="63A526D1" w:rsidR="003A3D25" w:rsidRPr="002E48C9" w:rsidRDefault="005A7A34" w:rsidP="00F74E8F">
      <w:pPr>
        <w:spacing w:line="360" w:lineRule="auto"/>
        <w:jc w:val="both"/>
        <w:rPr>
          <w:rFonts w:ascii="Times" w:hAnsi="Times"/>
          <w:color w:val="000000" w:themeColor="text1"/>
          <w:lang w:val="en-US"/>
        </w:rPr>
      </w:pPr>
      <w:r w:rsidRPr="002E48C9">
        <w:rPr>
          <w:rFonts w:ascii="Times" w:hAnsi="Times"/>
          <w:color w:val="000000" w:themeColor="text1"/>
          <w:lang w:val="en-US"/>
        </w:rPr>
        <w:t xml:space="preserve">In the following section, we briefly explain the </w:t>
      </w:r>
      <w:r w:rsidR="00C23BC9" w:rsidRPr="002E48C9">
        <w:rPr>
          <w:rFonts w:ascii="Times" w:hAnsi="Times"/>
          <w:color w:val="000000" w:themeColor="text1"/>
          <w:lang w:val="en-US"/>
        </w:rPr>
        <w:t xml:space="preserve">basic </w:t>
      </w:r>
      <w:r w:rsidRPr="002E48C9">
        <w:rPr>
          <w:rFonts w:ascii="Times" w:hAnsi="Times"/>
          <w:color w:val="000000" w:themeColor="text1"/>
          <w:lang w:val="en-US"/>
        </w:rPr>
        <w:t>functionalities of the input fields in toolbar</w:t>
      </w:r>
      <w:r w:rsidR="00C23BC9" w:rsidRPr="002E48C9">
        <w:rPr>
          <w:rFonts w:ascii="Times" w:hAnsi="Times"/>
          <w:color w:val="000000" w:themeColor="text1"/>
          <w:lang w:val="en-US"/>
        </w:rPr>
        <w:t>.</w:t>
      </w:r>
    </w:p>
    <w:p w14:paraId="7FF3E507" w14:textId="77777777" w:rsidR="00153AAF" w:rsidRPr="002E48C9" w:rsidRDefault="00153AAF" w:rsidP="00F74E8F">
      <w:pPr>
        <w:spacing w:line="360" w:lineRule="auto"/>
        <w:jc w:val="both"/>
        <w:rPr>
          <w:rFonts w:ascii="Times" w:hAnsi="Times"/>
          <w:color w:val="000000" w:themeColor="text1"/>
          <w:lang w:val="en-US"/>
        </w:rPr>
      </w:pPr>
    </w:p>
    <w:p w14:paraId="164AFCDC" w14:textId="7A7727A2" w:rsidR="00B051A4" w:rsidRPr="002E48C9" w:rsidRDefault="005A7A34" w:rsidP="00F74E8F">
      <w:pPr>
        <w:spacing w:line="360" w:lineRule="auto"/>
        <w:jc w:val="both"/>
        <w:rPr>
          <w:rFonts w:ascii="Times" w:hAnsi="Times"/>
          <w:color w:val="000000" w:themeColor="text1"/>
          <w:lang w:val="en-US"/>
        </w:rPr>
      </w:pPr>
      <w:r w:rsidRPr="002E48C9">
        <w:rPr>
          <w:rFonts w:ascii="Times" w:hAnsi="Times"/>
          <w:b/>
          <w:bCs/>
          <w:color w:val="000000" w:themeColor="text1"/>
          <w:lang w:val="en-US"/>
        </w:rPr>
        <w:t>C</w:t>
      </w:r>
      <w:r w:rsidR="00B051A4" w:rsidRPr="002E48C9">
        <w:rPr>
          <w:rFonts w:ascii="Times" w:hAnsi="Times"/>
          <w:b/>
          <w:bCs/>
          <w:color w:val="000000" w:themeColor="text1"/>
          <w:lang w:val="en-US"/>
        </w:rPr>
        <w:t>hart</w:t>
      </w:r>
      <w:r w:rsidRPr="002E48C9">
        <w:rPr>
          <w:rFonts w:ascii="Times" w:hAnsi="Times"/>
          <w:b/>
          <w:bCs/>
          <w:color w:val="000000" w:themeColor="text1"/>
          <w:lang w:val="en-US"/>
        </w:rPr>
        <w:t xml:space="preserve"> dropdown</w:t>
      </w:r>
      <w:r w:rsidRPr="002E48C9">
        <w:rPr>
          <w:rFonts w:ascii="Times" w:hAnsi="Times"/>
          <w:color w:val="000000" w:themeColor="text1"/>
          <w:lang w:val="en-US"/>
        </w:rPr>
        <w:t>: List of chart names, on selection it will automatically draw the corresponding chart in the main container.</w:t>
      </w:r>
      <w:r w:rsidR="00CA6389">
        <w:rPr>
          <w:rFonts w:ascii="Times" w:hAnsi="Times"/>
          <w:color w:val="000000" w:themeColor="text1"/>
          <w:lang w:val="en-US"/>
        </w:rPr>
        <w:t xml:space="preserve"> </w:t>
      </w:r>
      <w:r w:rsidR="00636672">
        <w:rPr>
          <w:rFonts w:ascii="Times" w:hAnsi="Times"/>
          <w:color w:val="000000" w:themeColor="text1"/>
          <w:lang w:val="en-US"/>
        </w:rPr>
        <w:t>Bubble chart, Parallel Coordinates, Horizontal chart, Impact Chart, Usage Chart are available options in the list.</w:t>
      </w:r>
    </w:p>
    <w:p w14:paraId="412B1D4A" w14:textId="2E0F8410" w:rsidR="005A7A34" w:rsidRPr="002E48C9" w:rsidRDefault="005A7A34" w:rsidP="00F74E8F">
      <w:pPr>
        <w:spacing w:line="360" w:lineRule="auto"/>
        <w:jc w:val="both"/>
        <w:rPr>
          <w:rFonts w:ascii="Times" w:hAnsi="Times"/>
          <w:color w:val="000000" w:themeColor="text1"/>
          <w:lang w:val="en-US"/>
        </w:rPr>
      </w:pPr>
    </w:p>
    <w:p w14:paraId="244A2E09" w14:textId="591D0087" w:rsidR="005A7A34" w:rsidRPr="002E48C9" w:rsidRDefault="005A7A34" w:rsidP="00F74E8F">
      <w:pPr>
        <w:spacing w:line="360" w:lineRule="auto"/>
        <w:jc w:val="both"/>
        <w:rPr>
          <w:rFonts w:ascii="Times" w:hAnsi="Times"/>
          <w:color w:val="000000" w:themeColor="text1"/>
          <w:lang w:val="en-US"/>
        </w:rPr>
      </w:pPr>
      <w:r w:rsidRPr="002E48C9">
        <w:rPr>
          <w:rFonts w:ascii="Times" w:hAnsi="Times"/>
          <w:b/>
          <w:bCs/>
          <w:color w:val="000000" w:themeColor="text1"/>
          <w:lang w:val="en-US"/>
        </w:rPr>
        <w:t>Model</w:t>
      </w:r>
      <w:r w:rsidR="00CA6389">
        <w:rPr>
          <w:rFonts w:ascii="Times" w:hAnsi="Times"/>
          <w:b/>
          <w:bCs/>
          <w:color w:val="000000" w:themeColor="text1"/>
          <w:lang w:val="en-US"/>
        </w:rPr>
        <w:t xml:space="preserve"> dropdown</w:t>
      </w:r>
      <w:r w:rsidRPr="002E48C9">
        <w:rPr>
          <w:rFonts w:ascii="Times" w:hAnsi="Times"/>
          <w:b/>
          <w:bCs/>
          <w:color w:val="000000" w:themeColor="text1"/>
          <w:lang w:val="en-US"/>
        </w:rPr>
        <w:t xml:space="preserve">: </w:t>
      </w:r>
      <w:r w:rsidRPr="002E48C9">
        <w:rPr>
          <w:rFonts w:ascii="Times" w:hAnsi="Times"/>
          <w:color w:val="000000" w:themeColor="text1"/>
          <w:lang w:val="en-US"/>
        </w:rPr>
        <w:t xml:space="preserve">Names of the predictive models for which we have generated data for </w:t>
      </w:r>
      <w:r w:rsidR="00CA6389">
        <w:rPr>
          <w:rFonts w:ascii="Times" w:hAnsi="Times"/>
          <w:color w:val="000000" w:themeColor="text1"/>
          <w:lang w:val="en-US"/>
        </w:rPr>
        <w:t xml:space="preserve">finding the uncertainties and presenting as chromatic aberration. </w:t>
      </w:r>
      <w:r w:rsidR="00636672">
        <w:rPr>
          <w:rFonts w:ascii="Times" w:hAnsi="Times"/>
          <w:color w:val="000000" w:themeColor="text1"/>
          <w:lang w:val="en-US"/>
        </w:rPr>
        <w:t>MLP, CNN, LSTM and ARIMA are the available options for the list.</w:t>
      </w:r>
    </w:p>
    <w:p w14:paraId="4172195B" w14:textId="5143969E" w:rsidR="005A7A34" w:rsidRPr="002E48C9" w:rsidRDefault="005A7A34" w:rsidP="00F74E8F">
      <w:pPr>
        <w:spacing w:line="360" w:lineRule="auto"/>
        <w:jc w:val="both"/>
        <w:rPr>
          <w:rFonts w:ascii="Times" w:hAnsi="Times"/>
          <w:color w:val="000000" w:themeColor="text1"/>
          <w:lang w:val="en-US"/>
        </w:rPr>
      </w:pPr>
    </w:p>
    <w:p w14:paraId="1F3F6445" w14:textId="3A4CFF64" w:rsidR="00C23BC9" w:rsidRDefault="005A7A34" w:rsidP="00F74E8F">
      <w:pPr>
        <w:spacing w:line="360" w:lineRule="auto"/>
        <w:jc w:val="both"/>
        <w:rPr>
          <w:rFonts w:ascii="Times" w:hAnsi="Times"/>
          <w:color w:val="000000" w:themeColor="text1"/>
          <w:lang w:val="en-US"/>
        </w:rPr>
      </w:pPr>
      <w:r w:rsidRPr="002E48C9">
        <w:rPr>
          <w:rFonts w:ascii="Times" w:hAnsi="Times"/>
          <w:b/>
          <w:bCs/>
          <w:color w:val="000000" w:themeColor="text1"/>
          <w:lang w:val="en-US"/>
        </w:rPr>
        <w:t xml:space="preserve">Reset: </w:t>
      </w:r>
      <w:r w:rsidR="00F74E8F" w:rsidRPr="002E48C9">
        <w:rPr>
          <w:rFonts w:ascii="Times" w:hAnsi="Times"/>
          <w:color w:val="000000" w:themeColor="text1"/>
          <w:lang w:val="en-US"/>
        </w:rPr>
        <w:t>Return</w:t>
      </w:r>
      <w:r w:rsidRPr="002E48C9">
        <w:rPr>
          <w:rFonts w:ascii="Times" w:hAnsi="Times"/>
          <w:color w:val="000000" w:themeColor="text1"/>
          <w:lang w:val="en-US"/>
        </w:rPr>
        <w:t xml:space="preserve"> to the initial state of the </w:t>
      </w:r>
      <w:r w:rsidR="00636672">
        <w:rPr>
          <w:rFonts w:ascii="Times" w:hAnsi="Times"/>
          <w:color w:val="000000" w:themeColor="text1"/>
          <w:lang w:val="en-US"/>
        </w:rPr>
        <w:t xml:space="preserve">drawing for bubble chart. For this chart it has different type of modes listed in the right side of the toolbar. </w:t>
      </w:r>
    </w:p>
    <w:p w14:paraId="36EE68AF" w14:textId="7332D4BE" w:rsidR="00020FDC" w:rsidRDefault="00020FDC" w:rsidP="00F74E8F">
      <w:pPr>
        <w:spacing w:line="360" w:lineRule="auto"/>
        <w:jc w:val="both"/>
        <w:rPr>
          <w:rFonts w:ascii="Times" w:hAnsi="Times"/>
          <w:color w:val="000000" w:themeColor="text1"/>
          <w:lang w:val="en-US"/>
        </w:rPr>
      </w:pPr>
    </w:p>
    <w:p w14:paraId="445B44E8" w14:textId="77777777" w:rsidR="00020FDC" w:rsidRPr="002E48C9" w:rsidRDefault="00020FDC" w:rsidP="00020FDC">
      <w:pPr>
        <w:spacing w:line="360" w:lineRule="auto"/>
        <w:jc w:val="both"/>
        <w:rPr>
          <w:rFonts w:ascii="Times" w:hAnsi="Times"/>
          <w:b/>
          <w:bCs/>
          <w:color w:val="000000" w:themeColor="text1"/>
          <w:lang w:val="en-US"/>
        </w:rPr>
      </w:pPr>
      <w:r w:rsidRPr="002E48C9">
        <w:rPr>
          <w:rFonts w:ascii="Times" w:hAnsi="Times"/>
          <w:b/>
          <w:bCs/>
          <w:color w:val="000000" w:themeColor="text1"/>
          <w:lang w:val="en-US"/>
        </w:rPr>
        <w:t xml:space="preserve">Texture Stream: </w:t>
      </w:r>
      <w:r w:rsidRPr="002E48C9">
        <w:rPr>
          <w:rFonts w:ascii="Times" w:hAnsi="Times"/>
          <w:color w:val="000000" w:themeColor="text1"/>
          <w:lang w:val="en-US"/>
        </w:rPr>
        <w:t>This is a toggle button to switch the stream graph from color-based filling to texture based filling, that means instead of flat color flow it uses bullet like textures to fill the stream but still they have different colors for their own country region. More detail is shown in section 4.5.</w:t>
      </w:r>
    </w:p>
    <w:p w14:paraId="00186EB2" w14:textId="77777777" w:rsidR="00020FDC" w:rsidRDefault="00020FDC" w:rsidP="00F74E8F">
      <w:pPr>
        <w:spacing w:line="360" w:lineRule="auto"/>
        <w:jc w:val="both"/>
        <w:rPr>
          <w:rFonts w:ascii="Times" w:hAnsi="Times"/>
          <w:color w:val="000000" w:themeColor="text1"/>
          <w:lang w:val="en-US"/>
        </w:rPr>
      </w:pPr>
    </w:p>
    <w:p w14:paraId="5D38DC69" w14:textId="45DB4728" w:rsidR="0061741E" w:rsidRPr="002E48C9" w:rsidRDefault="00020FDC" w:rsidP="00F74E8F">
      <w:pPr>
        <w:spacing w:line="360" w:lineRule="auto"/>
        <w:jc w:val="both"/>
        <w:rPr>
          <w:rFonts w:ascii="Times" w:hAnsi="Times"/>
          <w:color w:val="000000" w:themeColor="text1"/>
          <w:lang w:val="en-US"/>
        </w:rPr>
      </w:pPr>
      <w:r>
        <w:rPr>
          <w:rFonts w:ascii="Times" w:hAnsi="Times"/>
          <w:color w:val="000000" w:themeColor="text1"/>
          <w:lang w:val="en-US"/>
        </w:rPr>
        <w:t xml:space="preserve">The followings are available operational modes of bubble </w:t>
      </w:r>
      <w:r w:rsidR="00B6042B">
        <w:rPr>
          <w:rFonts w:ascii="Times" w:hAnsi="Times"/>
          <w:color w:val="000000" w:themeColor="text1"/>
          <w:lang w:val="en-US"/>
        </w:rPr>
        <w:t>chart:</w:t>
      </w:r>
    </w:p>
    <w:p w14:paraId="02E60E78" w14:textId="79AD0BB3" w:rsidR="00C23BC9" w:rsidRPr="002E48C9" w:rsidRDefault="00C23BC9" w:rsidP="00F74E8F">
      <w:pPr>
        <w:spacing w:line="360" w:lineRule="auto"/>
        <w:jc w:val="both"/>
        <w:rPr>
          <w:rFonts w:ascii="Times" w:hAnsi="Times"/>
          <w:b/>
          <w:bCs/>
          <w:color w:val="000000" w:themeColor="text1"/>
          <w:lang w:val="en-US"/>
        </w:rPr>
      </w:pPr>
      <w:r w:rsidRPr="002E48C9">
        <w:rPr>
          <w:rFonts w:ascii="Times" w:hAnsi="Times"/>
          <w:b/>
          <w:bCs/>
          <w:color w:val="000000" w:themeColor="text1"/>
          <w:lang w:val="en-US"/>
        </w:rPr>
        <w:t xml:space="preserve">Pan Chart: </w:t>
      </w:r>
      <w:r w:rsidRPr="002E48C9">
        <w:rPr>
          <w:rFonts w:ascii="Times" w:hAnsi="Times"/>
          <w:color w:val="000000" w:themeColor="text1"/>
          <w:lang w:val="en-US"/>
        </w:rPr>
        <w:t>Since the bubble chart and stream graph</w:t>
      </w:r>
      <w:r w:rsidRPr="002E48C9">
        <w:rPr>
          <w:rFonts w:ascii="Times" w:hAnsi="Times"/>
          <w:b/>
          <w:bCs/>
          <w:color w:val="000000" w:themeColor="text1"/>
          <w:lang w:val="en-US"/>
        </w:rPr>
        <w:t xml:space="preserve"> </w:t>
      </w:r>
      <w:r w:rsidRPr="002E48C9">
        <w:rPr>
          <w:rFonts w:ascii="Times" w:hAnsi="Times"/>
          <w:color w:val="000000" w:themeColor="text1"/>
          <w:lang w:val="en-US"/>
        </w:rPr>
        <w:t xml:space="preserve">are drawn side by </w:t>
      </w:r>
      <w:r w:rsidR="00DC7099">
        <w:rPr>
          <w:rFonts w:ascii="Times" w:hAnsi="Times"/>
          <w:color w:val="000000" w:themeColor="text1"/>
          <w:lang w:val="en-US"/>
        </w:rPr>
        <w:t xml:space="preserve">side </w:t>
      </w:r>
      <w:r w:rsidRPr="002E48C9">
        <w:rPr>
          <w:rFonts w:ascii="Times" w:hAnsi="Times"/>
          <w:color w:val="000000" w:themeColor="text1"/>
          <w:lang w:val="en-US"/>
        </w:rPr>
        <w:t>and they work interactively like filtering</w:t>
      </w:r>
      <w:r w:rsidR="00F74E8F" w:rsidRPr="002E48C9">
        <w:rPr>
          <w:rFonts w:ascii="Times" w:hAnsi="Times"/>
          <w:color w:val="000000" w:themeColor="text1"/>
          <w:lang w:val="en-US"/>
        </w:rPr>
        <w:t xml:space="preserve"> the</w:t>
      </w:r>
      <w:r w:rsidRPr="002E48C9">
        <w:rPr>
          <w:rFonts w:ascii="Times" w:hAnsi="Times"/>
          <w:color w:val="000000" w:themeColor="text1"/>
          <w:lang w:val="en-US"/>
        </w:rPr>
        <w:t xml:space="preserve"> streamgraph with the selection from bubble chart, so sometimes it is necessary to zoom-in/out of the charts and consequently panning the charts in its own space is also advantageous.</w:t>
      </w:r>
    </w:p>
    <w:p w14:paraId="6BE34B02" w14:textId="77777777" w:rsidR="00307097" w:rsidRPr="002E48C9" w:rsidRDefault="00307097" w:rsidP="00F74E8F">
      <w:pPr>
        <w:spacing w:line="360" w:lineRule="auto"/>
        <w:jc w:val="both"/>
        <w:rPr>
          <w:rFonts w:ascii="Times" w:hAnsi="Times"/>
          <w:b/>
          <w:bCs/>
          <w:color w:val="000000" w:themeColor="text1"/>
          <w:lang w:val="en-US"/>
        </w:rPr>
      </w:pPr>
    </w:p>
    <w:p w14:paraId="5FBA3F0D" w14:textId="471C1B31" w:rsidR="00307097" w:rsidRPr="002E48C9" w:rsidRDefault="0061741E" w:rsidP="00F74E8F">
      <w:pPr>
        <w:spacing w:line="360" w:lineRule="auto"/>
        <w:jc w:val="both"/>
        <w:rPr>
          <w:rFonts w:ascii="Times" w:hAnsi="Times"/>
          <w:color w:val="000000" w:themeColor="text1"/>
          <w:lang w:val="en-US"/>
        </w:rPr>
      </w:pPr>
      <w:r>
        <w:rPr>
          <w:rFonts w:ascii="Times" w:hAnsi="Times"/>
          <w:b/>
          <w:bCs/>
          <w:color w:val="000000" w:themeColor="text1"/>
          <w:lang w:val="en-US"/>
        </w:rPr>
        <w:t>Star Fish</w:t>
      </w:r>
      <w:r w:rsidR="00307097" w:rsidRPr="002E48C9">
        <w:rPr>
          <w:rFonts w:ascii="Times" w:hAnsi="Times"/>
          <w:b/>
          <w:bCs/>
          <w:color w:val="000000" w:themeColor="text1"/>
          <w:lang w:val="en-US"/>
        </w:rPr>
        <w:t xml:space="preserve">: </w:t>
      </w:r>
      <w:r w:rsidR="00307097" w:rsidRPr="002E48C9">
        <w:rPr>
          <w:rFonts w:ascii="Times" w:hAnsi="Times"/>
          <w:color w:val="000000" w:themeColor="text1"/>
          <w:lang w:val="en-US"/>
        </w:rPr>
        <w:t xml:space="preserve">changes the drawing mode to interact with mouse events. </w:t>
      </w:r>
      <w:r>
        <w:rPr>
          <w:rFonts w:ascii="Times" w:hAnsi="Times"/>
          <w:color w:val="000000" w:themeColor="text1"/>
          <w:lang w:val="en-US"/>
        </w:rPr>
        <w:t>In this mode user can click on country bubble to open the corresponding texture stream graph as a wing of star-fish layout. So, when user select 8-10 countries in each side then the resultant chart will look like starfish. We will show further detail about this layout in later sections.</w:t>
      </w:r>
    </w:p>
    <w:p w14:paraId="1994FDCE" w14:textId="2A0DF270" w:rsidR="00153AAF" w:rsidRDefault="00153AAF" w:rsidP="00F74E8F">
      <w:pPr>
        <w:spacing w:line="360" w:lineRule="auto"/>
        <w:jc w:val="both"/>
        <w:rPr>
          <w:rFonts w:ascii="Times" w:hAnsi="Times"/>
          <w:color w:val="000000" w:themeColor="text1"/>
          <w:lang w:val="en-US"/>
        </w:rPr>
      </w:pPr>
    </w:p>
    <w:p w14:paraId="612AB78A" w14:textId="77777777" w:rsidR="00FE0AEC" w:rsidRDefault="00FE0AEC" w:rsidP="00F74E8F">
      <w:pPr>
        <w:spacing w:line="360" w:lineRule="auto"/>
        <w:jc w:val="both"/>
        <w:rPr>
          <w:rFonts w:ascii="Times" w:hAnsi="Times"/>
          <w:color w:val="000000" w:themeColor="text1"/>
          <w:lang w:val="en-US"/>
        </w:rPr>
      </w:pPr>
      <w:r w:rsidRPr="00FE0AEC">
        <w:rPr>
          <w:rFonts w:ascii="Times" w:hAnsi="Times"/>
          <w:b/>
          <w:bCs/>
          <w:color w:val="000000" w:themeColor="text1"/>
          <w:lang w:val="en-US"/>
        </w:rPr>
        <w:lastRenderedPageBreak/>
        <w:t>Drill Models</w:t>
      </w:r>
      <w:r>
        <w:rPr>
          <w:rFonts w:ascii="Times" w:hAnsi="Times"/>
          <w:color w:val="000000" w:themeColor="text1"/>
          <w:lang w:val="en-US"/>
        </w:rPr>
        <w:t>: In this mode when user selects a country then four stream graphs with aberrated textures are shown in the right panel corresponding to the four predictive models. Detail explanation is shown in later section.</w:t>
      </w:r>
    </w:p>
    <w:p w14:paraId="741A69E8" w14:textId="16053764" w:rsidR="00FE0AEC" w:rsidRPr="002E48C9" w:rsidRDefault="00FE0AEC" w:rsidP="00F74E8F">
      <w:pPr>
        <w:spacing w:line="360" w:lineRule="auto"/>
        <w:jc w:val="both"/>
        <w:rPr>
          <w:rFonts w:ascii="Times" w:hAnsi="Times"/>
          <w:color w:val="000000" w:themeColor="text1"/>
          <w:lang w:val="en-US"/>
        </w:rPr>
      </w:pPr>
      <w:r>
        <w:rPr>
          <w:rFonts w:ascii="Times" w:hAnsi="Times"/>
          <w:color w:val="000000" w:themeColor="text1"/>
          <w:lang w:val="en-US"/>
        </w:rPr>
        <w:t xml:space="preserve"> </w:t>
      </w:r>
    </w:p>
    <w:p w14:paraId="5DB44112" w14:textId="075BE06C" w:rsidR="00153AAF" w:rsidRPr="002E48C9" w:rsidRDefault="00153AAF" w:rsidP="00F74E8F">
      <w:pPr>
        <w:spacing w:line="360" w:lineRule="auto"/>
        <w:jc w:val="both"/>
        <w:rPr>
          <w:rFonts w:ascii="Times" w:hAnsi="Times"/>
          <w:color w:val="000000" w:themeColor="text1"/>
          <w:lang w:val="en-US"/>
        </w:rPr>
      </w:pPr>
      <w:r w:rsidRPr="002E48C9">
        <w:rPr>
          <w:rFonts w:ascii="Times" w:hAnsi="Times"/>
          <w:b/>
          <w:bCs/>
          <w:color w:val="000000" w:themeColor="text1"/>
          <w:lang w:val="en-US"/>
        </w:rPr>
        <w:t>Bubbles Select:</w:t>
      </w:r>
      <w:r w:rsidRPr="002E48C9">
        <w:rPr>
          <w:rFonts w:ascii="Times" w:hAnsi="Times"/>
          <w:color w:val="000000" w:themeColor="text1"/>
          <w:lang w:val="en-US"/>
        </w:rPr>
        <w:t xml:space="preserve"> </w:t>
      </w:r>
      <w:r w:rsidR="00F74E8F" w:rsidRPr="002E48C9">
        <w:rPr>
          <w:rFonts w:ascii="Times" w:hAnsi="Times"/>
          <w:color w:val="000000" w:themeColor="text1"/>
          <w:lang w:val="en-US"/>
        </w:rPr>
        <w:t>S</w:t>
      </w:r>
      <w:r w:rsidRPr="002E48C9">
        <w:rPr>
          <w:rFonts w:ascii="Times" w:hAnsi="Times"/>
          <w:color w:val="000000" w:themeColor="text1"/>
          <w:lang w:val="en-US"/>
        </w:rPr>
        <w:t>elect</w:t>
      </w:r>
      <w:r w:rsidR="00F74E8F" w:rsidRPr="002E48C9">
        <w:rPr>
          <w:rFonts w:ascii="Times" w:hAnsi="Times"/>
          <w:color w:val="000000" w:themeColor="text1"/>
          <w:lang w:val="en-US"/>
        </w:rPr>
        <w:t xml:space="preserve"> </w:t>
      </w:r>
      <w:r w:rsidR="00FE0AEC">
        <w:rPr>
          <w:rFonts w:ascii="Times" w:hAnsi="Times"/>
          <w:color w:val="000000" w:themeColor="text1"/>
          <w:lang w:val="en-US"/>
        </w:rPr>
        <w:t>one or more</w:t>
      </w:r>
      <w:r w:rsidRPr="002E48C9">
        <w:rPr>
          <w:rFonts w:ascii="Times" w:hAnsi="Times"/>
          <w:color w:val="000000" w:themeColor="text1"/>
          <w:lang w:val="en-US"/>
        </w:rPr>
        <w:t xml:space="preserve"> country from the </w:t>
      </w:r>
      <w:r w:rsidR="00FE0AEC">
        <w:rPr>
          <w:rFonts w:ascii="Times" w:hAnsi="Times"/>
          <w:color w:val="000000" w:themeColor="text1"/>
          <w:lang w:val="en-US"/>
        </w:rPr>
        <w:t xml:space="preserve">bubble </w:t>
      </w:r>
      <w:r w:rsidRPr="002E48C9">
        <w:rPr>
          <w:rFonts w:ascii="Times" w:hAnsi="Times"/>
          <w:color w:val="000000" w:themeColor="text1"/>
          <w:lang w:val="en-US"/>
        </w:rPr>
        <w:t xml:space="preserve">chart and redraw </w:t>
      </w:r>
      <w:r w:rsidR="00FE0AEC">
        <w:rPr>
          <w:rFonts w:ascii="Times" w:hAnsi="Times"/>
          <w:color w:val="000000" w:themeColor="text1"/>
          <w:lang w:val="en-US"/>
        </w:rPr>
        <w:t>it with</w:t>
      </w:r>
      <w:r w:rsidRPr="002E48C9">
        <w:rPr>
          <w:rFonts w:ascii="Times" w:hAnsi="Times"/>
          <w:color w:val="000000" w:themeColor="text1"/>
          <w:lang w:val="en-US"/>
        </w:rPr>
        <w:t xml:space="preserve"> the selected </w:t>
      </w:r>
      <w:r w:rsidR="00FE0AEC">
        <w:rPr>
          <w:rFonts w:ascii="Times" w:hAnsi="Times"/>
          <w:color w:val="000000" w:themeColor="text1"/>
          <w:lang w:val="en-US"/>
        </w:rPr>
        <w:t>countries</w:t>
      </w:r>
      <w:r w:rsidRPr="002E48C9">
        <w:rPr>
          <w:rFonts w:ascii="Times" w:hAnsi="Times"/>
          <w:color w:val="000000" w:themeColor="text1"/>
          <w:lang w:val="en-US"/>
        </w:rPr>
        <w:t xml:space="preserve"> only.</w:t>
      </w:r>
      <w:r w:rsidR="00FE0AEC">
        <w:rPr>
          <w:rFonts w:ascii="Times" w:hAnsi="Times"/>
          <w:color w:val="000000" w:themeColor="text1"/>
          <w:lang w:val="en-US"/>
        </w:rPr>
        <w:t xml:space="preserve"> </w:t>
      </w:r>
      <w:r w:rsidR="00D04B94">
        <w:rPr>
          <w:rFonts w:ascii="Times" w:hAnsi="Times"/>
          <w:color w:val="000000" w:themeColor="text1"/>
          <w:lang w:val="en-US"/>
        </w:rPr>
        <w:t xml:space="preserve">After selection, ‘Go’ button will perform the execution of redrawing task. </w:t>
      </w:r>
      <w:r w:rsidR="00FE0AEC">
        <w:rPr>
          <w:rFonts w:ascii="Times" w:hAnsi="Times"/>
          <w:color w:val="000000" w:themeColor="text1"/>
          <w:lang w:val="en-US"/>
        </w:rPr>
        <w:t xml:space="preserve">It helps to compare specific countries because aberrations are not clearly perceivable with all countries. </w:t>
      </w:r>
    </w:p>
    <w:p w14:paraId="737C9FE8" w14:textId="77777777" w:rsidR="00153AAF" w:rsidRPr="002E48C9" w:rsidRDefault="00153AAF" w:rsidP="00F74E8F">
      <w:pPr>
        <w:spacing w:line="360" w:lineRule="auto"/>
        <w:jc w:val="both"/>
        <w:rPr>
          <w:rFonts w:ascii="Times" w:hAnsi="Times"/>
          <w:color w:val="000000" w:themeColor="text1"/>
          <w:lang w:val="en-US"/>
        </w:rPr>
      </w:pPr>
    </w:p>
    <w:p w14:paraId="20E942F3" w14:textId="3E800AD1" w:rsidR="00153AAF" w:rsidRPr="002E48C9" w:rsidRDefault="00153AAF" w:rsidP="00F74E8F">
      <w:pPr>
        <w:spacing w:line="360" w:lineRule="auto"/>
        <w:jc w:val="both"/>
        <w:rPr>
          <w:rFonts w:ascii="Times" w:hAnsi="Times"/>
          <w:color w:val="000000" w:themeColor="text1"/>
          <w:lang w:val="en-US"/>
        </w:rPr>
      </w:pPr>
      <w:r w:rsidRPr="002E48C9">
        <w:rPr>
          <w:rFonts w:ascii="Times" w:hAnsi="Times"/>
          <w:b/>
          <w:bCs/>
          <w:color w:val="000000" w:themeColor="text1"/>
          <w:lang w:val="en-US"/>
        </w:rPr>
        <w:t>Bubbles Remove</w:t>
      </w:r>
      <w:r w:rsidRPr="002E48C9">
        <w:rPr>
          <w:rFonts w:ascii="Times" w:hAnsi="Times"/>
          <w:color w:val="000000" w:themeColor="text1"/>
          <w:lang w:val="en-US"/>
        </w:rPr>
        <w:t xml:space="preserve">: </w:t>
      </w:r>
      <w:r w:rsidR="00330810">
        <w:rPr>
          <w:rFonts w:ascii="Times" w:hAnsi="Times"/>
          <w:color w:val="000000" w:themeColor="text1"/>
          <w:lang w:val="en-US"/>
        </w:rPr>
        <w:t>It is opposite feature of bubble select mode. It f</w:t>
      </w:r>
      <w:r w:rsidRPr="002E48C9">
        <w:rPr>
          <w:rFonts w:ascii="Times" w:hAnsi="Times"/>
          <w:color w:val="000000" w:themeColor="text1"/>
          <w:lang w:val="en-US"/>
        </w:rPr>
        <w:t>ilter</w:t>
      </w:r>
      <w:r w:rsidR="00330810">
        <w:rPr>
          <w:rFonts w:ascii="Times" w:hAnsi="Times"/>
          <w:color w:val="000000" w:themeColor="text1"/>
          <w:lang w:val="en-US"/>
        </w:rPr>
        <w:t xml:space="preserve">s </w:t>
      </w:r>
      <w:r w:rsidRPr="002E48C9">
        <w:rPr>
          <w:rFonts w:ascii="Times" w:hAnsi="Times"/>
          <w:color w:val="000000" w:themeColor="text1"/>
          <w:lang w:val="en-US"/>
        </w:rPr>
        <w:t xml:space="preserve">out countries from the bubble chart. In this mode the selected countries </w:t>
      </w:r>
      <w:r w:rsidR="00F74E8F" w:rsidRPr="002E48C9">
        <w:rPr>
          <w:rFonts w:ascii="Times" w:hAnsi="Times"/>
          <w:color w:val="000000" w:themeColor="text1"/>
          <w:lang w:val="en-US"/>
        </w:rPr>
        <w:t xml:space="preserve">are </w:t>
      </w:r>
      <w:r w:rsidRPr="002E48C9">
        <w:rPr>
          <w:rFonts w:ascii="Times" w:hAnsi="Times"/>
          <w:color w:val="000000" w:themeColor="text1"/>
          <w:lang w:val="en-US"/>
        </w:rPr>
        <w:t>omitted from the chart. After omitting countries on press ‘Go’ button it redraws with the other countries.</w:t>
      </w:r>
    </w:p>
    <w:p w14:paraId="1514F153" w14:textId="77777777" w:rsidR="00330810" w:rsidRDefault="00330810" w:rsidP="00F74E8F">
      <w:pPr>
        <w:spacing w:line="360" w:lineRule="auto"/>
        <w:jc w:val="both"/>
        <w:rPr>
          <w:rFonts w:ascii="Times" w:hAnsi="Times"/>
          <w:b/>
          <w:bCs/>
          <w:color w:val="000000" w:themeColor="text1"/>
          <w:lang w:val="en-US"/>
        </w:rPr>
      </w:pPr>
    </w:p>
    <w:p w14:paraId="66D559EB" w14:textId="5F799890" w:rsidR="00526984" w:rsidRPr="002E48C9" w:rsidRDefault="00153AAF" w:rsidP="00F74E8F">
      <w:pPr>
        <w:spacing w:line="360" w:lineRule="auto"/>
        <w:jc w:val="both"/>
        <w:rPr>
          <w:rFonts w:ascii="Times" w:hAnsi="Times"/>
          <w:color w:val="000000" w:themeColor="text1"/>
          <w:lang w:val="en-US"/>
        </w:rPr>
      </w:pPr>
      <w:r w:rsidRPr="002E48C9">
        <w:rPr>
          <w:rFonts w:ascii="Times" w:hAnsi="Times"/>
          <w:b/>
          <w:bCs/>
          <w:color w:val="000000" w:themeColor="text1"/>
          <w:lang w:val="en-US"/>
        </w:rPr>
        <w:t xml:space="preserve">Reshuffle Streams: </w:t>
      </w:r>
      <w:r w:rsidRPr="002E48C9">
        <w:rPr>
          <w:rFonts w:ascii="Times" w:hAnsi="Times"/>
          <w:color w:val="000000" w:themeColor="text1"/>
          <w:lang w:val="en-US"/>
        </w:rPr>
        <w:t>Allows to draw main streamgraph with the selected countries of interest from bubble chart.</w:t>
      </w:r>
      <w:r w:rsidR="00412624">
        <w:rPr>
          <w:rFonts w:ascii="Times" w:hAnsi="Times"/>
          <w:color w:val="000000" w:themeColor="text1"/>
          <w:lang w:val="en-US"/>
        </w:rPr>
        <w:t xml:space="preserve"> This is handy approach to see the bigger picture and compare streamgraph of one or more countries selectively.</w:t>
      </w:r>
    </w:p>
    <w:p w14:paraId="68C83EAB" w14:textId="65190594" w:rsidR="00C23BC9" w:rsidRPr="002E48C9" w:rsidRDefault="00C23BC9" w:rsidP="00F74E8F">
      <w:pPr>
        <w:spacing w:line="360" w:lineRule="auto"/>
        <w:jc w:val="both"/>
        <w:rPr>
          <w:rFonts w:ascii="Times" w:hAnsi="Times"/>
          <w:color w:val="000000" w:themeColor="text1"/>
          <w:lang w:val="en-US"/>
        </w:rPr>
      </w:pPr>
    </w:p>
    <w:p w14:paraId="479FED02" w14:textId="038151D0" w:rsidR="00C23BC9" w:rsidRPr="002E48C9" w:rsidRDefault="00C23BC9" w:rsidP="00F74E8F">
      <w:pPr>
        <w:spacing w:line="360" w:lineRule="auto"/>
        <w:jc w:val="both"/>
        <w:rPr>
          <w:rFonts w:ascii="Times" w:hAnsi="Times"/>
          <w:b/>
          <w:bCs/>
          <w:color w:val="000000" w:themeColor="text1"/>
          <w:lang w:val="en-US"/>
        </w:rPr>
      </w:pPr>
      <w:r w:rsidRPr="002E48C9">
        <w:rPr>
          <w:rFonts w:ascii="Times" w:hAnsi="Times"/>
          <w:b/>
          <w:bCs/>
          <w:color w:val="000000" w:themeColor="text1"/>
          <w:lang w:val="en-US"/>
        </w:rPr>
        <w:t>4.2</w:t>
      </w:r>
      <w:r w:rsidRPr="002E48C9">
        <w:rPr>
          <w:rFonts w:ascii="Times" w:hAnsi="Times"/>
          <w:b/>
          <w:bCs/>
          <w:color w:val="000000" w:themeColor="text1"/>
          <w:lang w:val="en-US"/>
        </w:rPr>
        <w:tab/>
        <w:t xml:space="preserve">Filtering </w:t>
      </w:r>
    </w:p>
    <w:p w14:paraId="132C4453" w14:textId="45C601A8" w:rsidR="00C23BC9" w:rsidRPr="002E48C9" w:rsidRDefault="00C23BC9" w:rsidP="00F74E8F">
      <w:pPr>
        <w:spacing w:line="360" w:lineRule="auto"/>
        <w:jc w:val="both"/>
        <w:rPr>
          <w:rFonts w:ascii="Times" w:hAnsi="Times"/>
          <w:color w:val="000000" w:themeColor="text1"/>
          <w:lang w:val="en-US"/>
        </w:rPr>
      </w:pPr>
      <w:r w:rsidRPr="002E48C9">
        <w:rPr>
          <w:rFonts w:ascii="Times" w:hAnsi="Times"/>
          <w:color w:val="000000" w:themeColor="text1"/>
          <w:lang w:val="en-US"/>
        </w:rPr>
        <w:t xml:space="preserve">We use data for top 100 countries based on the total infection rate. As we see from the </w:t>
      </w:r>
      <w:r w:rsidR="00F74E8F" w:rsidRPr="002E48C9">
        <w:rPr>
          <w:rFonts w:ascii="Times" w:hAnsi="Times"/>
          <w:color w:val="000000" w:themeColor="text1"/>
          <w:lang w:val="en-US"/>
        </w:rPr>
        <w:t>F</w:t>
      </w:r>
      <w:r w:rsidRPr="002E48C9">
        <w:rPr>
          <w:rFonts w:ascii="Times" w:hAnsi="Times"/>
          <w:color w:val="000000" w:themeColor="text1"/>
          <w:lang w:val="en-US"/>
        </w:rPr>
        <w:t>igure</w:t>
      </w:r>
      <w:r w:rsidR="00F74E8F" w:rsidRPr="002E48C9">
        <w:rPr>
          <w:rFonts w:ascii="Times" w:hAnsi="Times"/>
          <w:color w:val="000000" w:themeColor="text1"/>
          <w:lang w:val="en-US"/>
        </w:rPr>
        <w:t>-5</w:t>
      </w:r>
      <w:r w:rsidR="00E43652" w:rsidRPr="002E48C9">
        <w:rPr>
          <w:rFonts w:ascii="Times" w:hAnsi="Times"/>
          <w:color w:val="000000" w:themeColor="text1"/>
          <w:lang w:val="en-US"/>
        </w:rPr>
        <w:t>,</w:t>
      </w:r>
      <w:r w:rsidRPr="002E48C9">
        <w:rPr>
          <w:rFonts w:ascii="Times" w:hAnsi="Times"/>
          <w:color w:val="000000" w:themeColor="text1"/>
          <w:lang w:val="en-US"/>
        </w:rPr>
        <w:t xml:space="preserve"> it </w:t>
      </w:r>
      <w:r w:rsidR="00E43652" w:rsidRPr="002E48C9">
        <w:rPr>
          <w:rFonts w:ascii="Times" w:hAnsi="Times"/>
          <w:color w:val="000000" w:themeColor="text1"/>
          <w:lang w:val="en-US"/>
        </w:rPr>
        <w:t>is difficult</w:t>
      </w:r>
      <w:r w:rsidRPr="002E48C9">
        <w:rPr>
          <w:rFonts w:ascii="Times" w:hAnsi="Times"/>
          <w:color w:val="000000" w:themeColor="text1"/>
          <w:lang w:val="en-US"/>
        </w:rPr>
        <w:t xml:space="preserve"> to read the </w:t>
      </w:r>
      <w:r w:rsidR="00E43652" w:rsidRPr="002E48C9">
        <w:rPr>
          <w:rFonts w:ascii="Times" w:hAnsi="Times"/>
          <w:color w:val="000000" w:themeColor="text1"/>
          <w:lang w:val="en-US"/>
        </w:rPr>
        <w:t>label</w:t>
      </w:r>
      <w:r w:rsidRPr="002E48C9">
        <w:rPr>
          <w:rFonts w:ascii="Times" w:hAnsi="Times"/>
          <w:color w:val="000000" w:themeColor="text1"/>
          <w:lang w:val="en-US"/>
        </w:rPr>
        <w:t xml:space="preserve"> of the country </w:t>
      </w:r>
      <w:r w:rsidR="00E43652" w:rsidRPr="002E48C9">
        <w:rPr>
          <w:rFonts w:ascii="Times" w:hAnsi="Times"/>
          <w:color w:val="000000" w:themeColor="text1"/>
          <w:lang w:val="en-US"/>
        </w:rPr>
        <w:t xml:space="preserve">and difficult to identify the extent of aberration for the smaller circles having lower uncertainties. That’s why we implement </w:t>
      </w:r>
      <w:r w:rsidR="00F74E8F" w:rsidRPr="002E48C9">
        <w:rPr>
          <w:rFonts w:ascii="Times" w:hAnsi="Times"/>
          <w:color w:val="000000" w:themeColor="text1"/>
          <w:lang w:val="en-US"/>
        </w:rPr>
        <w:t>a filtering option</w:t>
      </w:r>
      <w:r w:rsidR="00E43652" w:rsidRPr="002E48C9">
        <w:rPr>
          <w:rFonts w:ascii="Times" w:hAnsi="Times"/>
          <w:color w:val="000000" w:themeColor="text1"/>
          <w:lang w:val="en-US"/>
        </w:rPr>
        <w:t xml:space="preserve"> with different perspectives. In the section </w:t>
      </w:r>
      <w:r w:rsidR="00F74E8F" w:rsidRPr="002E48C9">
        <w:rPr>
          <w:rFonts w:ascii="Times" w:hAnsi="Times"/>
          <w:color w:val="000000" w:themeColor="text1"/>
          <w:lang w:val="en-US"/>
        </w:rPr>
        <w:t xml:space="preserve">below </w:t>
      </w:r>
      <w:r w:rsidR="00E43652" w:rsidRPr="002E48C9">
        <w:rPr>
          <w:rFonts w:ascii="Times" w:hAnsi="Times"/>
          <w:color w:val="000000" w:themeColor="text1"/>
          <w:lang w:val="en-US"/>
        </w:rPr>
        <w:t>we briefly explain them.</w:t>
      </w:r>
    </w:p>
    <w:p w14:paraId="2F319ADC" w14:textId="1D0EB274" w:rsidR="00C23BC9" w:rsidRPr="002E48C9" w:rsidRDefault="00C23BC9" w:rsidP="00B76F3D">
      <w:pPr>
        <w:spacing w:line="360" w:lineRule="auto"/>
        <w:rPr>
          <w:rFonts w:ascii="Times" w:hAnsi="Times"/>
          <w:b/>
          <w:bCs/>
          <w:color w:val="000000" w:themeColor="text1"/>
          <w:lang w:val="en-US"/>
        </w:rPr>
      </w:pPr>
    </w:p>
    <w:p w14:paraId="57E0DF63" w14:textId="0B8A809C" w:rsidR="00C23BC9" w:rsidRPr="002E48C9" w:rsidRDefault="00C23BC9" w:rsidP="00B76F3D">
      <w:pPr>
        <w:spacing w:line="360" w:lineRule="auto"/>
        <w:rPr>
          <w:rFonts w:ascii="Times" w:hAnsi="Times"/>
          <w:b/>
          <w:bCs/>
          <w:color w:val="000000" w:themeColor="text1"/>
          <w:lang w:val="en-US"/>
        </w:rPr>
      </w:pPr>
      <w:r w:rsidRPr="002E48C9">
        <w:rPr>
          <w:rFonts w:ascii="Times" w:hAnsi="Times"/>
          <w:b/>
          <w:bCs/>
          <w:color w:val="000000" w:themeColor="text1"/>
          <w:lang w:val="en-US"/>
        </w:rPr>
        <w:t>4.2.1.</w:t>
      </w:r>
      <w:r w:rsidRPr="002E48C9">
        <w:rPr>
          <w:rFonts w:ascii="Times" w:hAnsi="Times"/>
          <w:b/>
          <w:bCs/>
          <w:color w:val="000000" w:themeColor="text1"/>
          <w:lang w:val="en-US"/>
        </w:rPr>
        <w:tab/>
      </w:r>
      <w:r w:rsidR="00FB1091">
        <w:rPr>
          <w:rFonts w:ascii="Times" w:hAnsi="Times"/>
          <w:b/>
          <w:bCs/>
          <w:color w:val="000000" w:themeColor="text1"/>
          <w:lang w:val="en-US"/>
        </w:rPr>
        <w:t>Bubble Selection Mode</w:t>
      </w:r>
    </w:p>
    <w:p w14:paraId="3CF886FA" w14:textId="551C8FED" w:rsidR="00E43652" w:rsidRPr="002E48C9" w:rsidRDefault="00C23BC9" w:rsidP="00B76F3D">
      <w:pPr>
        <w:spacing w:line="360" w:lineRule="auto"/>
        <w:rPr>
          <w:rFonts w:ascii="Times" w:hAnsi="Times"/>
          <w:b/>
          <w:bCs/>
          <w:color w:val="000000" w:themeColor="text1"/>
          <w:lang w:val="en-US"/>
        </w:rPr>
      </w:pPr>
      <w:r w:rsidRPr="002E48C9">
        <w:rPr>
          <w:rFonts w:ascii="Times" w:hAnsi="Times"/>
          <w:b/>
          <w:bCs/>
          <w:noProof/>
          <w:color w:val="000000" w:themeColor="text1"/>
          <w:lang w:val="en-US"/>
        </w:rPr>
        <w:lastRenderedPageBreak/>
        <mc:AlternateContent>
          <mc:Choice Requires="wps">
            <w:drawing>
              <wp:anchor distT="0" distB="0" distL="114300" distR="114300" simplePos="0" relativeHeight="251672576" behindDoc="0" locked="0" layoutInCell="1" allowOverlap="1" wp14:anchorId="4CB7A1F1" wp14:editId="0ACAFB2F">
                <wp:simplePos x="0" y="0"/>
                <wp:positionH relativeFrom="column">
                  <wp:posOffset>2731576</wp:posOffset>
                </wp:positionH>
                <wp:positionV relativeFrom="paragraph">
                  <wp:posOffset>1272540</wp:posOffset>
                </wp:positionV>
                <wp:extent cx="149290" cy="167951"/>
                <wp:effectExtent l="0" t="12700" r="28575" b="22860"/>
                <wp:wrapNone/>
                <wp:docPr id="57" name="Right Arrow 57"/>
                <wp:cNvGraphicFramePr/>
                <a:graphic xmlns:a="http://schemas.openxmlformats.org/drawingml/2006/main">
                  <a:graphicData uri="http://schemas.microsoft.com/office/word/2010/wordprocessingShape">
                    <wps:wsp>
                      <wps:cNvSpPr/>
                      <wps:spPr>
                        <a:xfrm>
                          <a:off x="0" y="0"/>
                          <a:ext cx="149290" cy="167951"/>
                        </a:xfrm>
                        <a:prstGeom prst="rightArrow">
                          <a:avLst/>
                        </a:prstGeom>
                        <a:solidFill>
                          <a:schemeClr val="accent1">
                            <a:alpha val="56000"/>
                          </a:schemeClr>
                        </a:solidFill>
                        <a:ln>
                          <a:solidFill>
                            <a:schemeClr val="accent1">
                              <a:shade val="50000"/>
                              <a:alpha val="44036"/>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19AE7AD"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57" o:spid="_x0000_s1026" type="#_x0000_t13" style="position:absolute;margin-left:215.1pt;margin-top:100.2pt;width:11.75pt;height:13.2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" adj="10800" fillcolor="#4472c4 [3204]" strokecolor="#1f3763 [1604]" strokeweight="1pt">
                <v:fill opacity="36751f"/>
                <v:stroke opacity="28784f"/>
              </v:shape>
            </w:pict>
          </mc:Fallback>
        </mc:AlternateContent>
      </w:r>
      <w:r w:rsidRPr="002E48C9">
        <w:rPr>
          <w:rFonts w:ascii="Times" w:hAnsi="Times"/>
          <w:b/>
          <w:bCs/>
          <w:noProof/>
          <w:color w:val="000000" w:themeColor="text1"/>
          <w:lang w:val="en-US"/>
        </w:rPr>
        <w:drawing>
          <wp:inline distT="0" distB="0" distL="0" distR="0" wp14:anchorId="13BE1F3A" wp14:editId="2812F1E6">
            <wp:extent cx="2696547" cy="2674603"/>
            <wp:effectExtent l="0" t="0" r="0" b="5715"/>
            <wp:docPr id="52" name="Picture 52"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Chart, bubble chart&#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722225" cy="2700072"/>
                    </a:xfrm>
                    <a:prstGeom prst="rect">
                      <a:avLst/>
                    </a:prstGeom>
                  </pic:spPr>
                </pic:pic>
              </a:graphicData>
            </a:graphic>
          </wp:inline>
        </w:drawing>
      </w:r>
      <w:r w:rsidRPr="002E48C9">
        <w:rPr>
          <w:rFonts w:ascii="Times" w:hAnsi="Times"/>
          <w:b/>
          <w:bCs/>
          <w:color w:val="000000" w:themeColor="text1"/>
          <w:lang w:val="en-US"/>
        </w:rPr>
        <w:t xml:space="preserve">    </w:t>
      </w:r>
      <w:r w:rsidRPr="002E48C9">
        <w:rPr>
          <w:rFonts w:ascii="Times" w:hAnsi="Times"/>
          <w:b/>
          <w:bCs/>
          <w:noProof/>
          <w:color w:val="000000" w:themeColor="text1"/>
          <w:lang w:val="en-US"/>
        </w:rPr>
        <w:drawing>
          <wp:inline distT="0" distB="0" distL="0" distR="0" wp14:anchorId="058C214E" wp14:editId="79D6C464">
            <wp:extent cx="2780023" cy="2675890"/>
            <wp:effectExtent l="0" t="0" r="1905" b="3810"/>
            <wp:docPr id="53" name="Picture 53"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Chart, bubble chart&#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828032" cy="2722101"/>
                    </a:xfrm>
                    <a:prstGeom prst="rect">
                      <a:avLst/>
                    </a:prstGeom>
                  </pic:spPr>
                </pic:pic>
              </a:graphicData>
            </a:graphic>
          </wp:inline>
        </w:drawing>
      </w:r>
      <w:r w:rsidRPr="002E48C9">
        <w:rPr>
          <w:rFonts w:ascii="Times" w:hAnsi="Times"/>
          <w:b/>
          <w:bCs/>
          <w:color w:val="000000" w:themeColor="text1"/>
          <w:lang w:val="en-US"/>
        </w:rPr>
        <w:br/>
      </w:r>
      <w:r w:rsidRPr="002E48C9">
        <w:rPr>
          <w:rFonts w:ascii="Times" w:hAnsi="Times"/>
          <w:b/>
          <w:bCs/>
          <w:color w:val="000000" w:themeColor="text1"/>
          <w:lang w:val="en-US"/>
        </w:rPr>
        <w:tab/>
      </w:r>
      <w:r w:rsidRPr="002E48C9">
        <w:rPr>
          <w:rFonts w:ascii="Times" w:hAnsi="Times"/>
          <w:color w:val="000000" w:themeColor="text1"/>
          <w:lang w:val="en-US"/>
        </w:rPr>
        <w:t>Figure</w:t>
      </w:r>
      <w:r w:rsidR="00A53E80" w:rsidRPr="002E48C9">
        <w:rPr>
          <w:rFonts w:ascii="Times" w:hAnsi="Times"/>
          <w:color w:val="000000" w:themeColor="text1"/>
          <w:lang w:val="en-US"/>
        </w:rPr>
        <w:t>-6</w:t>
      </w:r>
      <w:r w:rsidRPr="002E48C9">
        <w:rPr>
          <w:rFonts w:ascii="Times" w:hAnsi="Times"/>
          <w:color w:val="000000" w:themeColor="text1"/>
          <w:lang w:val="en-US"/>
        </w:rPr>
        <w:t xml:space="preserve">: </w:t>
      </w:r>
      <w:r w:rsidR="00E43652" w:rsidRPr="002E48C9">
        <w:rPr>
          <w:rFonts w:ascii="Times" w:hAnsi="Times"/>
          <w:color w:val="000000" w:themeColor="text1"/>
          <w:lang w:val="en-US"/>
        </w:rPr>
        <w:t>W</w:t>
      </w:r>
      <w:r w:rsidRPr="002E48C9">
        <w:rPr>
          <w:rFonts w:ascii="Times" w:hAnsi="Times"/>
          <w:color w:val="000000" w:themeColor="text1"/>
          <w:lang w:val="en-US"/>
        </w:rPr>
        <w:t>ith selected countries of interest</w:t>
      </w:r>
    </w:p>
    <w:p w14:paraId="5183C5CA" w14:textId="77777777" w:rsidR="00F74E8F" w:rsidRPr="002E48C9" w:rsidRDefault="00F74E8F" w:rsidP="00B76F3D">
      <w:pPr>
        <w:spacing w:line="360" w:lineRule="auto"/>
        <w:rPr>
          <w:rFonts w:ascii="Times" w:hAnsi="Times"/>
          <w:color w:val="000000" w:themeColor="text1"/>
          <w:lang w:val="en-US"/>
        </w:rPr>
      </w:pPr>
    </w:p>
    <w:p w14:paraId="5828592A" w14:textId="2A8EC502" w:rsidR="00E43652" w:rsidRPr="002E48C9" w:rsidRDefault="00E43652" w:rsidP="00B76F3D">
      <w:pPr>
        <w:spacing w:line="360" w:lineRule="auto"/>
        <w:rPr>
          <w:rFonts w:ascii="Times" w:hAnsi="Times"/>
          <w:color w:val="000000" w:themeColor="text1"/>
          <w:lang w:val="en-US"/>
        </w:rPr>
      </w:pPr>
      <w:r w:rsidRPr="002E48C9">
        <w:rPr>
          <w:rFonts w:ascii="Times" w:hAnsi="Times"/>
          <w:color w:val="000000" w:themeColor="text1"/>
          <w:lang w:val="en-US"/>
        </w:rPr>
        <w:t>In this mode, it allows user</w:t>
      </w:r>
      <w:r w:rsidR="00F74E8F" w:rsidRPr="002E48C9">
        <w:rPr>
          <w:rFonts w:ascii="Times" w:hAnsi="Times"/>
          <w:color w:val="000000" w:themeColor="text1"/>
          <w:lang w:val="en-US"/>
        </w:rPr>
        <w:t>s</w:t>
      </w:r>
      <w:r w:rsidRPr="002E48C9">
        <w:rPr>
          <w:rFonts w:ascii="Times" w:hAnsi="Times"/>
          <w:color w:val="000000" w:themeColor="text1"/>
          <w:lang w:val="en-US"/>
        </w:rPr>
        <w:t xml:space="preserve"> to select the countries of interest on first click and toggles on </w:t>
      </w:r>
      <w:r w:rsidR="00F74E8F" w:rsidRPr="002E48C9">
        <w:rPr>
          <w:rFonts w:ascii="Times" w:hAnsi="Times"/>
          <w:color w:val="000000" w:themeColor="text1"/>
          <w:lang w:val="en-US"/>
        </w:rPr>
        <w:t xml:space="preserve">the </w:t>
      </w:r>
      <w:r w:rsidRPr="002E48C9">
        <w:rPr>
          <w:rFonts w:ascii="Times" w:hAnsi="Times"/>
          <w:color w:val="000000" w:themeColor="text1"/>
          <w:lang w:val="en-US"/>
        </w:rPr>
        <w:t>next one. So</w:t>
      </w:r>
      <w:r w:rsidR="00E233FB" w:rsidRPr="002E48C9">
        <w:rPr>
          <w:rFonts w:ascii="Times" w:hAnsi="Times"/>
          <w:color w:val="000000" w:themeColor="text1"/>
          <w:lang w:val="en-US"/>
        </w:rPr>
        <w:t>,</w:t>
      </w:r>
      <w:r w:rsidRPr="002E48C9">
        <w:rPr>
          <w:rFonts w:ascii="Times" w:hAnsi="Times"/>
          <w:color w:val="000000" w:themeColor="text1"/>
          <w:lang w:val="en-US"/>
        </w:rPr>
        <w:t xml:space="preserve"> when all preferred countries are selected the ‘Go’ button redraw</w:t>
      </w:r>
      <w:r w:rsidR="00F74E8F" w:rsidRPr="002E48C9">
        <w:rPr>
          <w:rFonts w:ascii="Times" w:hAnsi="Times"/>
          <w:color w:val="000000" w:themeColor="text1"/>
          <w:lang w:val="en-US"/>
        </w:rPr>
        <w:t>s</w:t>
      </w:r>
      <w:r w:rsidRPr="002E48C9">
        <w:rPr>
          <w:rFonts w:ascii="Times" w:hAnsi="Times"/>
          <w:color w:val="000000" w:themeColor="text1"/>
          <w:lang w:val="en-US"/>
        </w:rPr>
        <w:t xml:space="preserve"> the bubbles side by side with comparatively bigger size</w:t>
      </w:r>
      <w:r w:rsidR="00F74E8F" w:rsidRPr="002E48C9">
        <w:rPr>
          <w:rFonts w:ascii="Times" w:hAnsi="Times"/>
          <w:color w:val="000000" w:themeColor="text1"/>
          <w:lang w:val="en-US"/>
        </w:rPr>
        <w:t>s</w:t>
      </w:r>
      <w:r w:rsidRPr="002E48C9">
        <w:rPr>
          <w:rFonts w:ascii="Times" w:hAnsi="Times"/>
          <w:color w:val="000000" w:themeColor="text1"/>
          <w:lang w:val="en-US"/>
        </w:rPr>
        <w:t xml:space="preserve">. </w:t>
      </w:r>
    </w:p>
    <w:p w14:paraId="2D3161AF" w14:textId="5A7D53A2" w:rsidR="00C23BC9" w:rsidRPr="002E48C9" w:rsidRDefault="00C23BC9" w:rsidP="00B76F3D">
      <w:pPr>
        <w:spacing w:line="360" w:lineRule="auto"/>
        <w:rPr>
          <w:rFonts w:ascii="Times" w:hAnsi="Times"/>
          <w:b/>
          <w:bCs/>
          <w:color w:val="000000" w:themeColor="text1"/>
          <w:lang w:val="en-US"/>
        </w:rPr>
      </w:pPr>
    </w:p>
    <w:p w14:paraId="14FE5E9F" w14:textId="0218E3AC" w:rsidR="00C23BC9" w:rsidRPr="002E48C9" w:rsidRDefault="00C23BC9" w:rsidP="00B76F3D">
      <w:pPr>
        <w:spacing w:line="360" w:lineRule="auto"/>
        <w:rPr>
          <w:rFonts w:ascii="Times" w:hAnsi="Times"/>
          <w:b/>
          <w:bCs/>
          <w:color w:val="000000" w:themeColor="text1"/>
          <w:lang w:val="en-US"/>
        </w:rPr>
      </w:pPr>
      <w:r w:rsidRPr="002E48C9">
        <w:rPr>
          <w:rFonts w:ascii="Times" w:hAnsi="Times"/>
          <w:b/>
          <w:bCs/>
          <w:color w:val="000000" w:themeColor="text1"/>
          <w:lang w:val="en-US"/>
        </w:rPr>
        <w:t>4.2.2</w:t>
      </w:r>
      <w:r w:rsidRPr="002E48C9">
        <w:rPr>
          <w:rFonts w:ascii="Times" w:hAnsi="Times"/>
          <w:b/>
          <w:bCs/>
          <w:color w:val="000000" w:themeColor="text1"/>
          <w:lang w:val="en-US"/>
        </w:rPr>
        <w:tab/>
      </w:r>
      <w:r w:rsidR="00295341">
        <w:rPr>
          <w:rFonts w:ascii="Times" w:hAnsi="Times"/>
          <w:b/>
          <w:bCs/>
          <w:color w:val="000000" w:themeColor="text1"/>
          <w:lang w:val="en-US"/>
        </w:rPr>
        <w:t>Bubble Removal</w:t>
      </w:r>
      <w:r w:rsidRPr="002E48C9">
        <w:rPr>
          <w:rFonts w:ascii="Times" w:hAnsi="Times"/>
          <w:b/>
          <w:bCs/>
          <w:color w:val="000000" w:themeColor="text1"/>
          <w:lang w:val="en-US"/>
        </w:rPr>
        <w:t xml:space="preserve"> </w:t>
      </w:r>
      <w:r w:rsidR="00295341">
        <w:rPr>
          <w:rFonts w:ascii="Times" w:hAnsi="Times"/>
          <w:b/>
          <w:bCs/>
          <w:color w:val="000000" w:themeColor="text1"/>
          <w:lang w:val="en-US"/>
        </w:rPr>
        <w:t>Mode</w:t>
      </w:r>
    </w:p>
    <w:p w14:paraId="3FF6D7FF" w14:textId="7BC937C3" w:rsidR="00C23BC9" w:rsidRPr="002E48C9" w:rsidRDefault="00C23BC9" w:rsidP="00B76F3D">
      <w:pPr>
        <w:spacing w:line="360" w:lineRule="auto"/>
        <w:rPr>
          <w:rFonts w:ascii="Times" w:hAnsi="Times"/>
          <w:b/>
          <w:bCs/>
          <w:color w:val="000000" w:themeColor="text1"/>
          <w:lang w:val="en-US"/>
        </w:rPr>
      </w:pPr>
    </w:p>
    <w:p w14:paraId="1589860E" w14:textId="39634D7D" w:rsidR="00C23BC9" w:rsidRPr="002E48C9" w:rsidRDefault="00C23BC9" w:rsidP="00B76F3D">
      <w:pPr>
        <w:spacing w:line="360" w:lineRule="auto"/>
        <w:rPr>
          <w:rFonts w:ascii="Times" w:hAnsi="Times"/>
          <w:b/>
          <w:bCs/>
          <w:color w:val="000000" w:themeColor="text1"/>
          <w:lang w:val="en-US"/>
        </w:rPr>
      </w:pPr>
      <w:r w:rsidRPr="002E48C9">
        <w:rPr>
          <w:rFonts w:ascii="Times" w:hAnsi="Times"/>
          <w:b/>
          <w:bCs/>
          <w:noProof/>
          <w:color w:val="000000" w:themeColor="text1"/>
          <w:lang w:val="en-US"/>
        </w:rPr>
        <mc:AlternateContent>
          <mc:Choice Requires="wps">
            <w:drawing>
              <wp:anchor distT="0" distB="0" distL="114300" distR="114300" simplePos="0" relativeHeight="251674624" behindDoc="0" locked="0" layoutInCell="1" allowOverlap="1" wp14:anchorId="2884B8A4" wp14:editId="3F39273D">
                <wp:simplePos x="0" y="0"/>
                <wp:positionH relativeFrom="column">
                  <wp:posOffset>2761317</wp:posOffset>
                </wp:positionH>
                <wp:positionV relativeFrom="paragraph">
                  <wp:posOffset>1280795</wp:posOffset>
                </wp:positionV>
                <wp:extent cx="149290" cy="167951"/>
                <wp:effectExtent l="0" t="12700" r="28575" b="22860"/>
                <wp:wrapNone/>
                <wp:docPr id="64" name="Right Arrow 64"/>
                <wp:cNvGraphicFramePr/>
                <a:graphic xmlns:a="http://schemas.openxmlformats.org/drawingml/2006/main">
                  <a:graphicData uri="http://schemas.microsoft.com/office/word/2010/wordprocessingShape">
                    <wps:wsp>
                      <wps:cNvSpPr/>
                      <wps:spPr>
                        <a:xfrm>
                          <a:off x="0" y="0"/>
                          <a:ext cx="149290" cy="167951"/>
                        </a:xfrm>
                        <a:prstGeom prst="rightArrow">
                          <a:avLst/>
                        </a:prstGeom>
                        <a:solidFill>
                          <a:schemeClr val="accent1">
                            <a:alpha val="56000"/>
                          </a:schemeClr>
                        </a:solidFill>
                        <a:ln>
                          <a:solidFill>
                            <a:schemeClr val="accent1">
                              <a:shade val="50000"/>
                              <a:alpha val="44036"/>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D26C769" id="Right Arrow 64" o:spid="_x0000_s1026" type="#_x0000_t13" style="position:absolute;margin-left:217.45pt;margin-top:100.85pt;width:11.75pt;height:13.2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" adj="10800" fillcolor="#4472c4 [3204]" strokecolor="#1f3763 [1604]" strokeweight="1pt">
                <v:fill opacity="36751f"/>
                <v:stroke opacity="28784f"/>
              </v:shape>
            </w:pict>
          </mc:Fallback>
        </mc:AlternateContent>
      </w:r>
      <w:r w:rsidRPr="002E48C9">
        <w:rPr>
          <w:rFonts w:ascii="Times" w:hAnsi="Times"/>
          <w:b/>
          <w:bCs/>
          <w:noProof/>
          <w:color w:val="000000" w:themeColor="text1"/>
          <w:lang w:val="en-US"/>
        </w:rPr>
        <w:drawing>
          <wp:inline distT="0" distB="0" distL="0" distR="0" wp14:anchorId="64B87B75" wp14:editId="0EA33331">
            <wp:extent cx="2612571" cy="2704036"/>
            <wp:effectExtent l="0" t="0" r="3810" b="1270"/>
            <wp:docPr id="58" name="Picture 58" descr="Chart, shape,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Chart, shape, bubble chart&#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664193" cy="2757465"/>
                    </a:xfrm>
                    <a:prstGeom prst="rect">
                      <a:avLst/>
                    </a:prstGeom>
                  </pic:spPr>
                </pic:pic>
              </a:graphicData>
            </a:graphic>
          </wp:inline>
        </w:drawing>
      </w:r>
      <w:r w:rsidRPr="002E48C9">
        <w:rPr>
          <w:rFonts w:ascii="Times" w:hAnsi="Times"/>
          <w:b/>
          <w:bCs/>
          <w:color w:val="000000" w:themeColor="text1"/>
          <w:lang w:val="en-US"/>
        </w:rPr>
        <w:t xml:space="preserve">            </w:t>
      </w:r>
      <w:r w:rsidRPr="002E48C9">
        <w:rPr>
          <w:rFonts w:ascii="Times" w:hAnsi="Times"/>
          <w:b/>
          <w:bCs/>
          <w:noProof/>
          <w:color w:val="000000" w:themeColor="text1"/>
          <w:lang w:val="en-US"/>
        </w:rPr>
        <w:drawing>
          <wp:inline distT="0" distB="0" distL="0" distR="0" wp14:anchorId="6B2198EE" wp14:editId="25EFA516">
            <wp:extent cx="2649894" cy="2649894"/>
            <wp:effectExtent l="0" t="0" r="4445" b="4445"/>
            <wp:docPr id="60" name="Picture 60" descr="A picture containing honeycomb, outdoo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picture containing honeycomb, outdoor object&#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739824" cy="2739824"/>
                    </a:xfrm>
                    <a:prstGeom prst="rect">
                      <a:avLst/>
                    </a:prstGeom>
                  </pic:spPr>
                </pic:pic>
              </a:graphicData>
            </a:graphic>
          </wp:inline>
        </w:drawing>
      </w:r>
    </w:p>
    <w:p w14:paraId="0FD4CAE9" w14:textId="434DBBD5" w:rsidR="00C23BC9" w:rsidRPr="002E48C9" w:rsidRDefault="00E43652" w:rsidP="00B76F3D">
      <w:pPr>
        <w:spacing w:line="360" w:lineRule="auto"/>
        <w:rPr>
          <w:rFonts w:ascii="Times" w:hAnsi="Times"/>
          <w:color w:val="000000" w:themeColor="text1"/>
          <w:lang w:val="en-US"/>
        </w:rPr>
      </w:pPr>
      <w:r w:rsidRPr="002E48C9">
        <w:rPr>
          <w:rFonts w:ascii="Times" w:hAnsi="Times"/>
          <w:color w:val="000000" w:themeColor="text1"/>
          <w:lang w:val="en-US"/>
        </w:rPr>
        <w:t>Figure</w:t>
      </w:r>
      <w:r w:rsidR="00A53E80" w:rsidRPr="002E48C9">
        <w:rPr>
          <w:rFonts w:ascii="Times" w:hAnsi="Times"/>
          <w:color w:val="000000" w:themeColor="text1"/>
          <w:lang w:val="en-US"/>
        </w:rPr>
        <w:t>-7</w:t>
      </w:r>
      <w:r w:rsidRPr="002E48C9">
        <w:rPr>
          <w:rFonts w:ascii="Times" w:hAnsi="Times"/>
          <w:color w:val="000000" w:themeColor="text1"/>
          <w:lang w:val="en-US"/>
        </w:rPr>
        <w:t>: Removal of countries of interest</w:t>
      </w:r>
    </w:p>
    <w:p w14:paraId="028D47C8" w14:textId="77777777" w:rsidR="00B11675" w:rsidRPr="002E48C9" w:rsidRDefault="00B11675" w:rsidP="00B76F3D">
      <w:pPr>
        <w:spacing w:line="360" w:lineRule="auto"/>
        <w:rPr>
          <w:rFonts w:ascii="Times" w:hAnsi="Times"/>
          <w:color w:val="000000" w:themeColor="text1"/>
          <w:lang w:val="en-US"/>
        </w:rPr>
      </w:pPr>
    </w:p>
    <w:p w14:paraId="58838A1C" w14:textId="6DD8047B" w:rsidR="00C23BC9" w:rsidRDefault="00E43652" w:rsidP="001F3770">
      <w:pPr>
        <w:spacing w:line="360" w:lineRule="auto"/>
        <w:jc w:val="both"/>
        <w:rPr>
          <w:rFonts w:ascii="Times" w:hAnsi="Times"/>
          <w:color w:val="000000" w:themeColor="text1"/>
          <w:lang w:val="en-US"/>
        </w:rPr>
      </w:pPr>
      <w:r w:rsidRPr="002E48C9">
        <w:rPr>
          <w:rFonts w:ascii="Times" w:hAnsi="Times"/>
          <w:color w:val="000000" w:themeColor="text1"/>
          <w:lang w:val="en-US"/>
        </w:rPr>
        <w:lastRenderedPageBreak/>
        <w:t>This is</w:t>
      </w:r>
      <w:r w:rsidR="00F74E8F" w:rsidRPr="002E48C9">
        <w:rPr>
          <w:rFonts w:ascii="Times" w:hAnsi="Times"/>
          <w:color w:val="000000" w:themeColor="text1"/>
          <w:lang w:val="en-US"/>
        </w:rPr>
        <w:t xml:space="preserve"> the</w:t>
      </w:r>
      <w:r w:rsidRPr="002E48C9">
        <w:rPr>
          <w:rFonts w:ascii="Times" w:hAnsi="Times"/>
          <w:color w:val="000000" w:themeColor="text1"/>
          <w:lang w:val="en-US"/>
        </w:rPr>
        <w:t xml:space="preserve"> opposite of </w:t>
      </w:r>
      <w:r w:rsidR="00F74E8F" w:rsidRPr="002E48C9">
        <w:rPr>
          <w:rFonts w:ascii="Times" w:hAnsi="Times"/>
          <w:color w:val="000000" w:themeColor="text1"/>
          <w:lang w:val="en-US"/>
        </w:rPr>
        <w:t xml:space="preserve">the </w:t>
      </w:r>
      <w:r w:rsidRPr="002E48C9">
        <w:rPr>
          <w:rFonts w:ascii="Times" w:hAnsi="Times"/>
          <w:color w:val="000000" w:themeColor="text1"/>
          <w:lang w:val="en-US"/>
        </w:rPr>
        <w:t>earlier one where</w:t>
      </w:r>
      <w:r w:rsidR="00F74E8F" w:rsidRPr="002E48C9">
        <w:rPr>
          <w:rFonts w:ascii="Times" w:hAnsi="Times"/>
          <w:color w:val="000000" w:themeColor="text1"/>
          <w:lang w:val="en-US"/>
        </w:rPr>
        <w:t xml:space="preserve"> the</w:t>
      </w:r>
      <w:r w:rsidRPr="002E48C9">
        <w:rPr>
          <w:rFonts w:ascii="Times" w:hAnsi="Times"/>
          <w:color w:val="000000" w:themeColor="text1"/>
          <w:lang w:val="en-US"/>
        </w:rPr>
        <w:t xml:space="preserve"> user can </w:t>
      </w:r>
      <w:r w:rsidR="0070792D" w:rsidRPr="002E48C9">
        <w:rPr>
          <w:rFonts w:ascii="Times" w:hAnsi="Times"/>
          <w:color w:val="000000" w:themeColor="text1"/>
          <w:lang w:val="en-US"/>
        </w:rPr>
        <w:t xml:space="preserve">select the countries to remove from the chart, for instance, removing bigger ones help to find the status of the countries having </w:t>
      </w:r>
      <w:r w:rsidR="001F3770" w:rsidRPr="002E48C9">
        <w:rPr>
          <w:rFonts w:ascii="Times" w:hAnsi="Times"/>
          <w:color w:val="000000" w:themeColor="text1"/>
          <w:lang w:val="en-US"/>
        </w:rPr>
        <w:t xml:space="preserve">a </w:t>
      </w:r>
      <w:r w:rsidR="0070792D" w:rsidRPr="002E48C9">
        <w:rPr>
          <w:rFonts w:ascii="Times" w:hAnsi="Times"/>
          <w:color w:val="000000" w:themeColor="text1"/>
          <w:lang w:val="en-US"/>
        </w:rPr>
        <w:t>smaller size.</w:t>
      </w:r>
    </w:p>
    <w:p w14:paraId="1330C5E4" w14:textId="5124822F" w:rsidR="00866AB8" w:rsidRDefault="00866AB8" w:rsidP="001F3770">
      <w:pPr>
        <w:spacing w:line="360" w:lineRule="auto"/>
        <w:jc w:val="both"/>
        <w:rPr>
          <w:rFonts w:ascii="Times" w:hAnsi="Times"/>
          <w:color w:val="000000" w:themeColor="text1"/>
          <w:lang w:val="en-US"/>
        </w:rPr>
      </w:pPr>
    </w:p>
    <w:p w14:paraId="00A3346C" w14:textId="3077129C" w:rsidR="00866AB8" w:rsidRDefault="00866AB8" w:rsidP="001F3770">
      <w:pPr>
        <w:spacing w:line="360" w:lineRule="auto"/>
        <w:jc w:val="both"/>
        <w:rPr>
          <w:rFonts w:ascii="Times" w:hAnsi="Times"/>
          <w:b/>
          <w:bCs/>
          <w:color w:val="000000" w:themeColor="text1"/>
          <w:lang w:val="en-US"/>
        </w:rPr>
      </w:pPr>
      <w:r w:rsidRPr="00866AB8">
        <w:rPr>
          <w:rFonts w:ascii="Times" w:hAnsi="Times"/>
          <w:b/>
          <w:bCs/>
          <w:color w:val="000000" w:themeColor="text1"/>
          <w:lang w:val="en-US"/>
        </w:rPr>
        <w:t>4.3</w:t>
      </w:r>
      <w:r w:rsidRPr="00866AB8">
        <w:rPr>
          <w:rFonts w:ascii="Times" w:hAnsi="Times"/>
          <w:b/>
          <w:bCs/>
          <w:color w:val="000000" w:themeColor="text1"/>
          <w:lang w:val="en-US"/>
        </w:rPr>
        <w:tab/>
        <w:t>Legend</w:t>
      </w:r>
    </w:p>
    <w:p w14:paraId="6311BB11" w14:textId="36C73E42" w:rsidR="00866AB8" w:rsidRPr="00866AB8" w:rsidRDefault="00866AB8" w:rsidP="001F3770">
      <w:pPr>
        <w:spacing w:line="360" w:lineRule="auto"/>
        <w:jc w:val="both"/>
        <w:rPr>
          <w:rFonts w:ascii="Times" w:hAnsi="Times"/>
          <w:color w:val="000000" w:themeColor="text1"/>
          <w:lang w:val="en-US"/>
        </w:rPr>
      </w:pPr>
      <w:r w:rsidRPr="00866AB8">
        <w:rPr>
          <w:rFonts w:ascii="Times" w:hAnsi="Times"/>
          <w:color w:val="000000" w:themeColor="text1"/>
          <w:lang w:val="en-US"/>
        </w:rPr>
        <w:t>Placed at the top-left corner</w:t>
      </w:r>
      <w:r w:rsidR="00295341">
        <w:rPr>
          <w:rFonts w:ascii="Times" w:hAnsi="Times"/>
          <w:color w:val="000000" w:themeColor="text1"/>
          <w:lang w:val="en-US"/>
        </w:rPr>
        <w:t xml:space="preserve"> (Figure-5)</w:t>
      </w:r>
      <w:r>
        <w:rPr>
          <w:rFonts w:ascii="Times" w:hAnsi="Times"/>
          <w:color w:val="000000" w:themeColor="text1"/>
          <w:lang w:val="en-US"/>
        </w:rPr>
        <w:t xml:space="preserve"> just below the toolbar and above the bubble chart with 5 consecutive circles. The circles are drawn for representing 5 different level of chromatic aberrations. The circle with 100% uncertainty represents the maximum </w:t>
      </w:r>
      <w:r w:rsidR="005516D0">
        <w:rPr>
          <w:rFonts w:ascii="Times" w:hAnsi="Times"/>
          <w:color w:val="000000" w:themeColor="text1"/>
          <w:lang w:val="en-US"/>
        </w:rPr>
        <w:t xml:space="preserve">uncertainty among all the countries drawn in bubble chart. </w:t>
      </w:r>
      <w:r w:rsidR="00713030">
        <w:rPr>
          <w:rFonts w:ascii="Times" w:hAnsi="Times"/>
          <w:color w:val="000000" w:themeColor="text1"/>
          <w:lang w:val="en-US"/>
        </w:rPr>
        <w:t>Therefore</w:t>
      </w:r>
      <w:r w:rsidR="005516D0">
        <w:rPr>
          <w:rFonts w:ascii="Times" w:hAnsi="Times"/>
          <w:color w:val="000000" w:themeColor="text1"/>
          <w:lang w:val="en-US"/>
        </w:rPr>
        <w:t>,</w:t>
      </w:r>
      <w:r w:rsidR="00713030">
        <w:rPr>
          <w:rFonts w:ascii="Times" w:hAnsi="Times"/>
          <w:color w:val="000000" w:themeColor="text1"/>
          <w:lang w:val="en-US"/>
        </w:rPr>
        <w:t xml:space="preserve"> to find the amount of uncertainty for lower uncertainty valued countries</w:t>
      </w:r>
      <w:r w:rsidR="00D65F0E">
        <w:rPr>
          <w:rFonts w:ascii="Times" w:hAnsi="Times"/>
          <w:color w:val="000000" w:themeColor="text1"/>
          <w:lang w:val="en-US"/>
        </w:rPr>
        <w:t>,</w:t>
      </w:r>
      <w:r w:rsidR="00713030">
        <w:rPr>
          <w:rFonts w:ascii="Times" w:hAnsi="Times"/>
          <w:color w:val="000000" w:themeColor="text1"/>
          <w:lang w:val="en-US"/>
        </w:rPr>
        <w:t xml:space="preserve"> </w:t>
      </w:r>
      <w:r w:rsidR="005516D0">
        <w:rPr>
          <w:rFonts w:ascii="Times" w:hAnsi="Times"/>
          <w:color w:val="000000" w:themeColor="text1"/>
          <w:lang w:val="en-US"/>
        </w:rPr>
        <w:t xml:space="preserve">it helps </w:t>
      </w:r>
      <w:r w:rsidR="00D65F0E">
        <w:rPr>
          <w:rFonts w:ascii="Times" w:hAnsi="Times"/>
          <w:color w:val="000000" w:themeColor="text1"/>
          <w:lang w:val="en-US"/>
        </w:rPr>
        <w:t>users easier understanding</w:t>
      </w:r>
      <w:r w:rsidR="005516D0">
        <w:rPr>
          <w:rFonts w:ascii="Times" w:hAnsi="Times"/>
          <w:color w:val="000000" w:themeColor="text1"/>
          <w:lang w:val="en-US"/>
        </w:rPr>
        <w:t>.</w:t>
      </w:r>
    </w:p>
    <w:p w14:paraId="494B3E83" w14:textId="4AA64876" w:rsidR="00153AAF" w:rsidRPr="002E48C9" w:rsidRDefault="00153AAF" w:rsidP="00B76F3D">
      <w:pPr>
        <w:spacing w:line="360" w:lineRule="auto"/>
        <w:rPr>
          <w:rFonts w:ascii="Times" w:hAnsi="Times"/>
          <w:b/>
          <w:bCs/>
          <w:color w:val="000000" w:themeColor="text1"/>
          <w:lang w:val="en-US"/>
        </w:rPr>
      </w:pPr>
    </w:p>
    <w:p w14:paraId="6836A7B6" w14:textId="579D4151" w:rsidR="00153AAF" w:rsidRDefault="00153AAF" w:rsidP="00B76F3D">
      <w:pPr>
        <w:spacing w:line="360" w:lineRule="auto"/>
        <w:rPr>
          <w:rFonts w:ascii="Times" w:hAnsi="Times"/>
          <w:b/>
          <w:bCs/>
          <w:color w:val="000000" w:themeColor="text1"/>
          <w:lang w:val="en-US"/>
        </w:rPr>
      </w:pPr>
      <w:r w:rsidRPr="002E48C9">
        <w:rPr>
          <w:rFonts w:ascii="Times" w:hAnsi="Times"/>
          <w:b/>
          <w:bCs/>
          <w:color w:val="000000" w:themeColor="text1"/>
          <w:lang w:val="en-US"/>
        </w:rPr>
        <w:t>4.</w:t>
      </w:r>
      <w:r w:rsidR="00C23BC9" w:rsidRPr="002E48C9">
        <w:rPr>
          <w:rFonts w:ascii="Times" w:hAnsi="Times"/>
          <w:b/>
          <w:bCs/>
          <w:color w:val="000000" w:themeColor="text1"/>
          <w:lang w:val="en-US"/>
        </w:rPr>
        <w:t>4</w:t>
      </w:r>
      <w:r w:rsidRPr="002E48C9">
        <w:rPr>
          <w:rFonts w:ascii="Times" w:hAnsi="Times"/>
          <w:b/>
          <w:bCs/>
          <w:color w:val="000000" w:themeColor="text1"/>
          <w:lang w:val="en-US"/>
        </w:rPr>
        <w:tab/>
      </w:r>
      <w:r w:rsidR="00412624" w:rsidRPr="00412624">
        <w:rPr>
          <w:rFonts w:ascii="Times" w:hAnsi="Times"/>
          <w:b/>
          <w:bCs/>
          <w:color w:val="000000" w:themeColor="text1"/>
          <w:lang w:val="en-US"/>
        </w:rPr>
        <w:t>Reshuffling</w:t>
      </w:r>
      <w:r w:rsidR="00412624" w:rsidRPr="002E48C9">
        <w:rPr>
          <w:rFonts w:ascii="Times" w:hAnsi="Times"/>
          <w:color w:val="000000" w:themeColor="text1"/>
          <w:lang w:val="en-US"/>
        </w:rPr>
        <w:t xml:space="preserve"> </w:t>
      </w:r>
      <w:r w:rsidR="00C23BC9" w:rsidRPr="002E48C9">
        <w:rPr>
          <w:rFonts w:ascii="Times" w:hAnsi="Times"/>
          <w:b/>
          <w:bCs/>
          <w:color w:val="000000" w:themeColor="text1"/>
          <w:lang w:val="en-US"/>
        </w:rPr>
        <w:t>Stream</w:t>
      </w:r>
      <w:r w:rsidR="0070792D" w:rsidRPr="002E48C9">
        <w:rPr>
          <w:rFonts w:ascii="Times" w:hAnsi="Times"/>
          <w:b/>
          <w:bCs/>
          <w:color w:val="000000" w:themeColor="text1"/>
          <w:lang w:val="en-US"/>
        </w:rPr>
        <w:t>g</w:t>
      </w:r>
      <w:r w:rsidR="00C23BC9" w:rsidRPr="002E48C9">
        <w:rPr>
          <w:rFonts w:ascii="Times" w:hAnsi="Times"/>
          <w:b/>
          <w:bCs/>
          <w:color w:val="000000" w:themeColor="text1"/>
          <w:lang w:val="en-US"/>
        </w:rPr>
        <w:t>raph</w:t>
      </w:r>
    </w:p>
    <w:p w14:paraId="46DFB10B" w14:textId="10D64A4C" w:rsidR="00B35C7E" w:rsidRPr="00B35C7E" w:rsidRDefault="00B35C7E" w:rsidP="00B76F3D">
      <w:pPr>
        <w:spacing w:line="360" w:lineRule="auto"/>
        <w:rPr>
          <w:rFonts w:ascii="Times" w:hAnsi="Times"/>
          <w:color w:val="000000" w:themeColor="text1"/>
          <w:lang w:val="en-US"/>
        </w:rPr>
      </w:pPr>
      <w:r w:rsidRPr="00B35C7E">
        <w:rPr>
          <w:rFonts w:ascii="Times" w:hAnsi="Times"/>
          <w:color w:val="000000" w:themeColor="text1"/>
          <w:lang w:val="en-US"/>
        </w:rPr>
        <w:t>In Figure-5</w:t>
      </w:r>
      <w:r>
        <w:rPr>
          <w:rFonts w:ascii="Times" w:hAnsi="Times"/>
          <w:color w:val="000000" w:themeColor="text1"/>
          <w:lang w:val="en-US"/>
        </w:rPr>
        <w:t xml:space="preserve"> we found the stream graph with countries are a bit clumsy to understand, so reshuffling is important to see and compare them side by with lower number of countries.</w:t>
      </w:r>
    </w:p>
    <w:p w14:paraId="6E566D9A" w14:textId="755F7808" w:rsidR="00C23BC9" w:rsidRPr="002E48C9" w:rsidRDefault="00C23BC9" w:rsidP="005E1E31">
      <w:pPr>
        <w:spacing w:line="360" w:lineRule="auto"/>
        <w:rPr>
          <w:rFonts w:ascii="Times" w:hAnsi="Times"/>
          <w:b/>
          <w:bCs/>
          <w:color w:val="000000" w:themeColor="text1"/>
          <w:lang w:val="en-US"/>
        </w:rPr>
      </w:pPr>
      <w:r w:rsidRPr="002E48C9">
        <w:rPr>
          <w:rFonts w:ascii="Times" w:hAnsi="Times"/>
          <w:b/>
          <w:bCs/>
          <w:noProof/>
          <w:color w:val="000000" w:themeColor="text1"/>
          <w:lang w:val="en-US"/>
        </w:rPr>
        <mc:AlternateContent>
          <mc:Choice Requires="wps">
            <w:drawing>
              <wp:anchor distT="0" distB="0" distL="114300" distR="114300" simplePos="0" relativeHeight="251676672" behindDoc="0" locked="0" layoutInCell="1" allowOverlap="1" wp14:anchorId="2B809FB1" wp14:editId="759CFF00">
                <wp:simplePos x="0" y="0"/>
                <wp:positionH relativeFrom="column">
                  <wp:posOffset>2764790</wp:posOffset>
                </wp:positionH>
                <wp:positionV relativeFrom="paragraph">
                  <wp:posOffset>1084956</wp:posOffset>
                </wp:positionV>
                <wp:extent cx="149290" cy="167951"/>
                <wp:effectExtent l="12700" t="12700" r="15875" b="22860"/>
                <wp:wrapNone/>
                <wp:docPr id="69" name="Right Arrow 69"/>
                <wp:cNvGraphicFramePr/>
                <a:graphic xmlns:a="http://schemas.openxmlformats.org/drawingml/2006/main">
                  <a:graphicData uri="http://schemas.microsoft.com/office/word/2010/wordprocessingShape">
                    <wps:wsp>
                      <wps:cNvSpPr/>
                      <wps:spPr>
                        <a:xfrm>
                          <a:off x="0" y="0"/>
                          <a:ext cx="149290" cy="167951"/>
                        </a:xfrm>
                        <a:prstGeom prst="rightArrow">
                          <a:avLst/>
                        </a:prstGeom>
                        <a:solidFill>
                          <a:schemeClr val="accent1">
                            <a:alpha val="56000"/>
                          </a:schemeClr>
                        </a:solidFill>
                        <a:ln>
                          <a:solidFill>
                            <a:schemeClr val="accent1">
                              <a:shade val="50000"/>
                              <a:alpha val="44036"/>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4BA27D" id="Right Arrow 69" o:spid="_x0000_s1026" type="#_x0000_t13" style="position:absolute;margin-left:217.7pt;margin-top:85.45pt;width:11.75pt;height:13.2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" adj="10800" fillcolor="#4472c4 [3204]" strokecolor="#1f3763 [1604]" strokeweight="1pt">
                <v:fill opacity="36751f"/>
                <v:stroke opacity="28784f"/>
              </v:shape>
            </w:pict>
          </mc:Fallback>
        </mc:AlternateContent>
      </w:r>
      <w:r w:rsidR="005E1E31">
        <w:rPr>
          <w:rFonts w:ascii="Times" w:hAnsi="Times"/>
          <w:b/>
          <w:bCs/>
          <w:color w:val="000000" w:themeColor="text1"/>
          <w:lang w:val="en-US"/>
        </w:rPr>
        <w:t xml:space="preserve">  </w:t>
      </w:r>
      <w:r w:rsidR="005E1E31">
        <w:rPr>
          <w:rFonts w:ascii="Times" w:hAnsi="Times"/>
          <w:b/>
          <w:bCs/>
          <w:noProof/>
          <w:color w:val="000000" w:themeColor="text1"/>
          <w:lang w:val="en-US"/>
        </w:rPr>
        <w:drawing>
          <wp:inline distT="0" distB="0" distL="0" distR="0" wp14:anchorId="6A8CD05A" wp14:editId="22EFA42E">
            <wp:extent cx="2640787" cy="2211705"/>
            <wp:effectExtent l="0" t="0" r="1270" b="0"/>
            <wp:docPr id="21" name="Picture 21" descr="Hist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Histogram&#10;&#10;Description automatically generated with low confidenc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695868" cy="2257836"/>
                    </a:xfrm>
                    <a:prstGeom prst="rect">
                      <a:avLst/>
                    </a:prstGeom>
                  </pic:spPr>
                </pic:pic>
              </a:graphicData>
            </a:graphic>
          </wp:inline>
        </w:drawing>
      </w:r>
      <w:r w:rsidR="005E1E31">
        <w:rPr>
          <w:rFonts w:ascii="Times" w:hAnsi="Times"/>
          <w:b/>
          <w:bCs/>
          <w:color w:val="000000" w:themeColor="text1"/>
          <w:lang w:val="en-US"/>
        </w:rPr>
        <w:t xml:space="preserve">     </w:t>
      </w:r>
      <w:r w:rsidR="005E1E31">
        <w:rPr>
          <w:rFonts w:ascii="Times" w:hAnsi="Times"/>
          <w:b/>
          <w:bCs/>
          <w:noProof/>
          <w:color w:val="000000" w:themeColor="text1"/>
          <w:lang w:val="en-US"/>
        </w:rPr>
        <w:drawing>
          <wp:inline distT="0" distB="0" distL="0" distR="0" wp14:anchorId="631F09F8" wp14:editId="5E7A31E1">
            <wp:extent cx="2691993" cy="2389567"/>
            <wp:effectExtent l="0" t="0" r="635" b="0"/>
            <wp:docPr id="23" name="Picture 23" descr="A picture containing text, com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text, comb&#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819249" cy="2502527"/>
                    </a:xfrm>
                    <a:prstGeom prst="rect">
                      <a:avLst/>
                    </a:prstGeom>
                  </pic:spPr>
                </pic:pic>
              </a:graphicData>
            </a:graphic>
          </wp:inline>
        </w:drawing>
      </w:r>
    </w:p>
    <w:p w14:paraId="372C6168" w14:textId="62511B9F" w:rsidR="00153AAF" w:rsidRPr="002E48C9" w:rsidRDefault="0070792D" w:rsidP="00B76F3D">
      <w:pPr>
        <w:spacing w:line="360" w:lineRule="auto"/>
        <w:rPr>
          <w:rFonts w:ascii="Times" w:hAnsi="Times"/>
          <w:color w:val="000000" w:themeColor="text1"/>
          <w:lang w:val="en-US"/>
        </w:rPr>
      </w:pPr>
      <w:r w:rsidRPr="002E48C9">
        <w:rPr>
          <w:rFonts w:ascii="Times" w:hAnsi="Times"/>
          <w:color w:val="000000" w:themeColor="text1"/>
          <w:lang w:val="en-US"/>
        </w:rPr>
        <w:t>Figure</w:t>
      </w:r>
      <w:r w:rsidR="00A53E80" w:rsidRPr="002E48C9">
        <w:rPr>
          <w:rFonts w:ascii="Times" w:hAnsi="Times"/>
          <w:color w:val="000000" w:themeColor="text1"/>
          <w:lang w:val="en-US"/>
        </w:rPr>
        <w:t>-8</w:t>
      </w:r>
      <w:r w:rsidRPr="002E48C9">
        <w:rPr>
          <w:rFonts w:ascii="Times" w:hAnsi="Times"/>
          <w:color w:val="000000" w:themeColor="text1"/>
          <w:lang w:val="en-US"/>
        </w:rPr>
        <w:t xml:space="preserve">: Reshuffling main streamgraph </w:t>
      </w:r>
    </w:p>
    <w:p w14:paraId="4B239F12" w14:textId="309A481C" w:rsidR="0070792D" w:rsidRPr="002E48C9" w:rsidRDefault="0070792D" w:rsidP="00B76F3D">
      <w:pPr>
        <w:spacing w:line="360" w:lineRule="auto"/>
        <w:rPr>
          <w:rFonts w:ascii="Times" w:hAnsi="Times"/>
          <w:b/>
          <w:bCs/>
          <w:color w:val="000000" w:themeColor="text1"/>
          <w:lang w:val="en-US"/>
        </w:rPr>
      </w:pPr>
    </w:p>
    <w:p w14:paraId="29CD3A75" w14:textId="11993BB0" w:rsidR="0070792D" w:rsidRPr="002E48C9" w:rsidRDefault="00356503" w:rsidP="001F3770">
      <w:pPr>
        <w:spacing w:line="360" w:lineRule="auto"/>
        <w:jc w:val="both"/>
        <w:rPr>
          <w:rFonts w:ascii="Times" w:hAnsi="Times"/>
          <w:color w:val="000000" w:themeColor="text1"/>
          <w:lang w:val="en-US"/>
        </w:rPr>
      </w:pPr>
      <w:r>
        <w:rPr>
          <w:rFonts w:ascii="Times" w:hAnsi="Times"/>
          <w:color w:val="000000" w:themeColor="text1"/>
          <w:lang w:val="en-US"/>
        </w:rPr>
        <w:t>To serve that purpose,</w:t>
      </w:r>
      <w:r w:rsidR="00B35C7E">
        <w:rPr>
          <w:rFonts w:ascii="Times" w:hAnsi="Times"/>
          <w:color w:val="000000" w:themeColor="text1"/>
          <w:lang w:val="en-US"/>
        </w:rPr>
        <w:t xml:space="preserve"> i</w:t>
      </w:r>
      <w:r w:rsidR="0070792D" w:rsidRPr="002E48C9">
        <w:rPr>
          <w:rFonts w:ascii="Times" w:hAnsi="Times"/>
          <w:color w:val="000000" w:themeColor="text1"/>
          <w:lang w:val="en-US"/>
        </w:rPr>
        <w:t xml:space="preserve">n this mode, </w:t>
      </w:r>
      <w:r w:rsidR="001F3770" w:rsidRPr="002E48C9">
        <w:rPr>
          <w:rFonts w:ascii="Times" w:hAnsi="Times"/>
          <w:color w:val="000000" w:themeColor="text1"/>
          <w:lang w:val="en-US"/>
        </w:rPr>
        <w:t xml:space="preserve">a </w:t>
      </w:r>
      <w:r w:rsidR="0070792D" w:rsidRPr="002E48C9">
        <w:rPr>
          <w:rFonts w:ascii="Times" w:hAnsi="Times"/>
          <w:color w:val="000000" w:themeColor="text1"/>
          <w:lang w:val="en-US"/>
        </w:rPr>
        <w:t xml:space="preserve">user can choose the countries from </w:t>
      </w:r>
      <w:r w:rsidR="001F3770" w:rsidRPr="002E48C9">
        <w:rPr>
          <w:rFonts w:ascii="Times" w:hAnsi="Times"/>
          <w:color w:val="000000" w:themeColor="text1"/>
          <w:lang w:val="en-US"/>
        </w:rPr>
        <w:t xml:space="preserve">the </w:t>
      </w:r>
      <w:r w:rsidR="0070792D" w:rsidRPr="002E48C9">
        <w:rPr>
          <w:rFonts w:ascii="Times" w:hAnsi="Times"/>
          <w:color w:val="000000" w:themeColor="text1"/>
          <w:lang w:val="en-US"/>
        </w:rPr>
        <w:t>bubble chart</w:t>
      </w:r>
      <w:r w:rsidR="001F3770" w:rsidRPr="002E48C9">
        <w:rPr>
          <w:rFonts w:ascii="Times" w:hAnsi="Times"/>
          <w:color w:val="000000" w:themeColor="text1"/>
          <w:lang w:val="en-US"/>
        </w:rPr>
        <w:t>.</w:t>
      </w:r>
      <w:r w:rsidR="0070792D" w:rsidRPr="002E48C9">
        <w:rPr>
          <w:rFonts w:ascii="Times" w:hAnsi="Times"/>
          <w:color w:val="000000" w:themeColor="text1"/>
          <w:lang w:val="en-US"/>
        </w:rPr>
        <w:t xml:space="preserve"> </w:t>
      </w:r>
      <w:r w:rsidR="001F3770" w:rsidRPr="002E48C9">
        <w:rPr>
          <w:rFonts w:ascii="Times" w:hAnsi="Times"/>
          <w:color w:val="000000" w:themeColor="text1"/>
          <w:lang w:val="en-US"/>
        </w:rPr>
        <w:t>O</w:t>
      </w:r>
      <w:r w:rsidR="0070792D" w:rsidRPr="002E48C9">
        <w:rPr>
          <w:rFonts w:ascii="Times" w:hAnsi="Times"/>
          <w:color w:val="000000" w:themeColor="text1"/>
          <w:lang w:val="en-US"/>
        </w:rPr>
        <w:t xml:space="preserve">n select the countries, the corresponding ones will be highlighted in the streamgraph to represent the selection and </w:t>
      </w:r>
      <w:r w:rsidR="001F3770" w:rsidRPr="002E48C9">
        <w:rPr>
          <w:rFonts w:ascii="Times" w:hAnsi="Times"/>
          <w:color w:val="000000" w:themeColor="text1"/>
          <w:lang w:val="en-US"/>
        </w:rPr>
        <w:t xml:space="preserve">the </w:t>
      </w:r>
      <w:r w:rsidR="0070792D" w:rsidRPr="002E48C9">
        <w:rPr>
          <w:rFonts w:ascii="Times" w:hAnsi="Times"/>
          <w:color w:val="000000" w:themeColor="text1"/>
          <w:lang w:val="en-US"/>
        </w:rPr>
        <w:t xml:space="preserve">rest of the country-streams will be </w:t>
      </w:r>
      <w:r w:rsidR="001F3770" w:rsidRPr="002E48C9">
        <w:rPr>
          <w:rFonts w:ascii="Times" w:hAnsi="Times"/>
          <w:color w:val="000000" w:themeColor="text1"/>
          <w:lang w:val="en-US"/>
        </w:rPr>
        <w:t>grayed out</w:t>
      </w:r>
      <w:r w:rsidR="0070792D" w:rsidRPr="002E48C9">
        <w:rPr>
          <w:rFonts w:ascii="Times" w:hAnsi="Times"/>
          <w:color w:val="000000" w:themeColor="text1"/>
          <w:lang w:val="en-US"/>
        </w:rPr>
        <w:t xml:space="preserve"> in the same</w:t>
      </w:r>
      <w:r w:rsidR="001F3770" w:rsidRPr="002E48C9">
        <w:rPr>
          <w:rFonts w:ascii="Times" w:hAnsi="Times"/>
          <w:color w:val="000000" w:themeColor="text1"/>
          <w:lang w:val="en-US"/>
        </w:rPr>
        <w:t xml:space="preserve"> chart</w:t>
      </w:r>
      <w:r w:rsidR="005E1E31">
        <w:rPr>
          <w:rFonts w:ascii="Times" w:hAnsi="Times"/>
          <w:color w:val="000000" w:themeColor="text1"/>
          <w:lang w:val="en-US"/>
        </w:rPr>
        <w:t xml:space="preserve"> (left view)</w:t>
      </w:r>
      <w:r w:rsidR="0070792D" w:rsidRPr="002E48C9">
        <w:rPr>
          <w:rFonts w:ascii="Times" w:hAnsi="Times"/>
          <w:color w:val="000000" w:themeColor="text1"/>
          <w:lang w:val="en-US"/>
        </w:rPr>
        <w:t xml:space="preserve">. </w:t>
      </w:r>
      <w:r w:rsidR="00B35C7E">
        <w:rPr>
          <w:rFonts w:ascii="Times" w:hAnsi="Times"/>
          <w:color w:val="000000" w:themeColor="text1"/>
          <w:lang w:val="en-US"/>
        </w:rPr>
        <w:t xml:space="preserve">Pressing ‘Go’ button </w:t>
      </w:r>
      <w:r w:rsidR="0070792D" w:rsidRPr="002E48C9">
        <w:rPr>
          <w:rFonts w:ascii="Times" w:hAnsi="Times"/>
          <w:color w:val="000000" w:themeColor="text1"/>
          <w:lang w:val="en-US"/>
        </w:rPr>
        <w:t>confirm</w:t>
      </w:r>
      <w:r w:rsidR="00B35C7E">
        <w:rPr>
          <w:rFonts w:ascii="Times" w:hAnsi="Times"/>
          <w:color w:val="000000" w:themeColor="text1"/>
          <w:lang w:val="en-US"/>
        </w:rPr>
        <w:t>s</w:t>
      </w:r>
      <w:r w:rsidR="0070792D" w:rsidRPr="002E48C9">
        <w:rPr>
          <w:rFonts w:ascii="Times" w:hAnsi="Times"/>
          <w:color w:val="000000" w:themeColor="text1"/>
          <w:lang w:val="en-US"/>
        </w:rPr>
        <w:t xml:space="preserve"> the </w:t>
      </w:r>
      <w:r w:rsidR="00B35C7E">
        <w:rPr>
          <w:rFonts w:ascii="Times" w:hAnsi="Times"/>
          <w:color w:val="000000" w:themeColor="text1"/>
          <w:lang w:val="en-US"/>
        </w:rPr>
        <w:t xml:space="preserve">redraw </w:t>
      </w:r>
      <w:r w:rsidR="0070792D" w:rsidRPr="002E48C9">
        <w:rPr>
          <w:rFonts w:ascii="Times" w:hAnsi="Times"/>
          <w:color w:val="000000" w:themeColor="text1"/>
          <w:lang w:val="en-US"/>
        </w:rPr>
        <w:t xml:space="preserve">execution streamgraph with the selected countries as shown in the </w:t>
      </w:r>
      <w:r w:rsidR="001F3770" w:rsidRPr="002E48C9">
        <w:rPr>
          <w:rFonts w:ascii="Times" w:hAnsi="Times"/>
          <w:color w:val="000000" w:themeColor="text1"/>
          <w:lang w:val="en-US"/>
        </w:rPr>
        <w:t>F</w:t>
      </w:r>
      <w:r w:rsidR="0070792D" w:rsidRPr="002E48C9">
        <w:rPr>
          <w:rFonts w:ascii="Times" w:hAnsi="Times"/>
          <w:color w:val="000000" w:themeColor="text1"/>
          <w:lang w:val="en-US"/>
        </w:rPr>
        <w:t>igure</w:t>
      </w:r>
      <w:r w:rsidR="001F3770" w:rsidRPr="002E48C9">
        <w:rPr>
          <w:rFonts w:ascii="Times" w:hAnsi="Times"/>
          <w:color w:val="000000" w:themeColor="text1"/>
          <w:lang w:val="en-US"/>
        </w:rPr>
        <w:t>-8</w:t>
      </w:r>
      <w:r w:rsidR="00B35C7E">
        <w:rPr>
          <w:rFonts w:ascii="Times" w:hAnsi="Times"/>
          <w:color w:val="000000" w:themeColor="text1"/>
          <w:lang w:val="en-US"/>
        </w:rPr>
        <w:t xml:space="preserve"> (right side view)</w:t>
      </w:r>
      <w:r w:rsidR="0070792D" w:rsidRPr="002E48C9">
        <w:rPr>
          <w:rFonts w:ascii="Times" w:hAnsi="Times"/>
          <w:color w:val="000000" w:themeColor="text1"/>
          <w:lang w:val="en-US"/>
        </w:rPr>
        <w:t>.</w:t>
      </w:r>
    </w:p>
    <w:p w14:paraId="1927D7FB" w14:textId="77777777" w:rsidR="00C23BC9" w:rsidRPr="002E48C9" w:rsidRDefault="00C23BC9" w:rsidP="00B76F3D">
      <w:pPr>
        <w:spacing w:line="360" w:lineRule="auto"/>
        <w:rPr>
          <w:rFonts w:ascii="Times" w:hAnsi="Times"/>
          <w:b/>
          <w:bCs/>
          <w:color w:val="000000" w:themeColor="text1"/>
          <w:lang w:val="en-US"/>
        </w:rPr>
      </w:pPr>
    </w:p>
    <w:p w14:paraId="0BF04ECA" w14:textId="77777777" w:rsidR="00C23BC9" w:rsidRPr="002E48C9" w:rsidRDefault="00C23BC9" w:rsidP="00B76F3D">
      <w:pPr>
        <w:spacing w:line="360" w:lineRule="auto"/>
        <w:rPr>
          <w:rFonts w:ascii="Times" w:hAnsi="Times"/>
          <w:b/>
          <w:bCs/>
          <w:color w:val="000000" w:themeColor="text1"/>
          <w:lang w:val="en-US"/>
        </w:rPr>
      </w:pPr>
    </w:p>
    <w:p w14:paraId="54507171" w14:textId="77777777" w:rsidR="00C23BC9" w:rsidRPr="002E48C9" w:rsidRDefault="00C23BC9" w:rsidP="00B76F3D">
      <w:pPr>
        <w:spacing w:line="360" w:lineRule="auto"/>
        <w:rPr>
          <w:rFonts w:ascii="Times" w:hAnsi="Times"/>
          <w:b/>
          <w:bCs/>
          <w:color w:val="000000" w:themeColor="text1"/>
          <w:lang w:val="en-US"/>
        </w:rPr>
      </w:pPr>
    </w:p>
    <w:p w14:paraId="453269EA" w14:textId="77777777" w:rsidR="00C23BC9" w:rsidRPr="002E48C9" w:rsidRDefault="00C23BC9" w:rsidP="00B76F3D">
      <w:pPr>
        <w:spacing w:line="360" w:lineRule="auto"/>
        <w:rPr>
          <w:rFonts w:ascii="Times" w:hAnsi="Times"/>
          <w:b/>
          <w:bCs/>
          <w:color w:val="000000" w:themeColor="text1"/>
          <w:lang w:val="en-US"/>
        </w:rPr>
      </w:pPr>
    </w:p>
    <w:p w14:paraId="7D257596" w14:textId="77777777" w:rsidR="00C23BC9" w:rsidRPr="002E48C9" w:rsidRDefault="00C23BC9" w:rsidP="00B76F3D">
      <w:pPr>
        <w:spacing w:line="360" w:lineRule="auto"/>
        <w:rPr>
          <w:rFonts w:ascii="Times" w:hAnsi="Times"/>
          <w:b/>
          <w:bCs/>
          <w:color w:val="000000" w:themeColor="text1"/>
          <w:lang w:val="en-US"/>
        </w:rPr>
      </w:pPr>
    </w:p>
    <w:p w14:paraId="6CC05223" w14:textId="77777777" w:rsidR="00C23BC9" w:rsidRPr="002E48C9" w:rsidRDefault="00C23BC9" w:rsidP="00B76F3D">
      <w:pPr>
        <w:spacing w:line="360" w:lineRule="auto"/>
        <w:rPr>
          <w:rFonts w:ascii="Times" w:hAnsi="Times"/>
          <w:b/>
          <w:bCs/>
          <w:color w:val="000000" w:themeColor="text1"/>
          <w:lang w:val="en-US"/>
        </w:rPr>
      </w:pPr>
    </w:p>
    <w:p w14:paraId="31B4A688" w14:textId="77777777" w:rsidR="00C23BC9" w:rsidRPr="002E48C9" w:rsidRDefault="00C23BC9" w:rsidP="00B76F3D">
      <w:pPr>
        <w:spacing w:line="360" w:lineRule="auto"/>
        <w:rPr>
          <w:rFonts w:ascii="Times" w:hAnsi="Times"/>
          <w:b/>
          <w:bCs/>
          <w:color w:val="000000" w:themeColor="text1"/>
          <w:lang w:val="en-US"/>
        </w:rPr>
      </w:pPr>
    </w:p>
    <w:p w14:paraId="24BF2284" w14:textId="77777777" w:rsidR="00C23BC9" w:rsidRPr="002E48C9" w:rsidRDefault="00C23BC9" w:rsidP="00B76F3D">
      <w:pPr>
        <w:spacing w:line="360" w:lineRule="auto"/>
        <w:rPr>
          <w:rFonts w:ascii="Times" w:hAnsi="Times"/>
          <w:b/>
          <w:bCs/>
          <w:color w:val="000000" w:themeColor="text1"/>
          <w:lang w:val="en-US"/>
        </w:rPr>
      </w:pPr>
    </w:p>
    <w:p w14:paraId="20F2399D" w14:textId="77777777" w:rsidR="00C23BC9" w:rsidRPr="002E48C9" w:rsidRDefault="00C23BC9" w:rsidP="00B76F3D">
      <w:pPr>
        <w:spacing w:line="360" w:lineRule="auto"/>
        <w:rPr>
          <w:rFonts w:ascii="Times" w:hAnsi="Times"/>
          <w:b/>
          <w:bCs/>
          <w:color w:val="000000" w:themeColor="text1"/>
          <w:lang w:val="en-US"/>
        </w:rPr>
      </w:pPr>
    </w:p>
    <w:p w14:paraId="10D8C9E3" w14:textId="77777777" w:rsidR="00C23BC9" w:rsidRPr="002E48C9" w:rsidRDefault="00C23BC9" w:rsidP="00B76F3D">
      <w:pPr>
        <w:spacing w:line="360" w:lineRule="auto"/>
        <w:rPr>
          <w:rFonts w:ascii="Times" w:hAnsi="Times"/>
          <w:b/>
          <w:bCs/>
          <w:color w:val="000000" w:themeColor="text1"/>
          <w:lang w:val="en-US"/>
        </w:rPr>
      </w:pPr>
    </w:p>
    <w:p w14:paraId="27E87B7C" w14:textId="77777777" w:rsidR="00C23BC9" w:rsidRPr="002E48C9" w:rsidRDefault="00C23BC9" w:rsidP="00B76F3D">
      <w:pPr>
        <w:spacing w:line="360" w:lineRule="auto"/>
        <w:rPr>
          <w:rFonts w:ascii="Times" w:hAnsi="Times"/>
          <w:b/>
          <w:bCs/>
          <w:color w:val="000000" w:themeColor="text1"/>
          <w:lang w:val="en-US"/>
        </w:rPr>
      </w:pPr>
    </w:p>
    <w:p w14:paraId="58B093E7" w14:textId="77777777" w:rsidR="00C23BC9" w:rsidRPr="002E48C9" w:rsidRDefault="00C23BC9" w:rsidP="00B76F3D">
      <w:pPr>
        <w:spacing w:line="360" w:lineRule="auto"/>
        <w:rPr>
          <w:rFonts w:ascii="Times" w:hAnsi="Times"/>
          <w:b/>
          <w:bCs/>
          <w:color w:val="000000" w:themeColor="text1"/>
          <w:lang w:val="en-US"/>
        </w:rPr>
      </w:pPr>
    </w:p>
    <w:p w14:paraId="322E564E" w14:textId="77777777" w:rsidR="00C23BC9" w:rsidRPr="002E48C9" w:rsidRDefault="00C23BC9" w:rsidP="00B76F3D">
      <w:pPr>
        <w:spacing w:line="360" w:lineRule="auto"/>
        <w:rPr>
          <w:rFonts w:ascii="Times" w:hAnsi="Times"/>
          <w:b/>
          <w:bCs/>
          <w:color w:val="000000" w:themeColor="text1"/>
          <w:lang w:val="en-US"/>
        </w:rPr>
      </w:pPr>
    </w:p>
    <w:p w14:paraId="5DD7B254" w14:textId="77777777" w:rsidR="00C23BC9" w:rsidRPr="002E48C9" w:rsidRDefault="00C23BC9" w:rsidP="00B76F3D">
      <w:pPr>
        <w:spacing w:line="360" w:lineRule="auto"/>
        <w:rPr>
          <w:rFonts w:ascii="Times" w:hAnsi="Times"/>
          <w:b/>
          <w:bCs/>
          <w:color w:val="000000" w:themeColor="text1"/>
          <w:lang w:val="en-US"/>
        </w:rPr>
      </w:pPr>
    </w:p>
    <w:p w14:paraId="7C1CD29F" w14:textId="73FA950C" w:rsidR="00C23BC9" w:rsidRPr="002E48C9" w:rsidRDefault="00C23BC9" w:rsidP="00B76F3D">
      <w:pPr>
        <w:spacing w:line="360" w:lineRule="auto"/>
        <w:rPr>
          <w:rFonts w:ascii="Times" w:hAnsi="Times"/>
          <w:b/>
          <w:bCs/>
          <w:color w:val="000000" w:themeColor="text1"/>
          <w:lang w:val="en-US"/>
        </w:rPr>
      </w:pPr>
    </w:p>
    <w:p w14:paraId="6F34E697" w14:textId="77777777" w:rsidR="00311536" w:rsidRPr="002E48C9" w:rsidRDefault="00311536" w:rsidP="00B76F3D">
      <w:pPr>
        <w:spacing w:line="360" w:lineRule="auto"/>
        <w:rPr>
          <w:rFonts w:ascii="Times" w:hAnsi="Times"/>
          <w:b/>
          <w:bCs/>
          <w:color w:val="000000" w:themeColor="text1"/>
          <w:lang w:val="en-US"/>
        </w:rPr>
      </w:pPr>
    </w:p>
    <w:p w14:paraId="6234FBF4" w14:textId="6F90CD61" w:rsidR="006F648F" w:rsidRDefault="006F648F" w:rsidP="00B76F3D">
      <w:pPr>
        <w:spacing w:line="360" w:lineRule="auto"/>
        <w:rPr>
          <w:rFonts w:ascii="Times" w:hAnsi="Times"/>
          <w:b/>
          <w:bCs/>
          <w:color w:val="000000" w:themeColor="text1"/>
          <w:lang w:val="en-US"/>
        </w:rPr>
      </w:pPr>
    </w:p>
    <w:p w14:paraId="212405BD" w14:textId="14920268" w:rsidR="006F648F" w:rsidRDefault="006F648F" w:rsidP="00B76F3D">
      <w:pPr>
        <w:spacing w:line="360" w:lineRule="auto"/>
        <w:rPr>
          <w:rFonts w:ascii="Times" w:hAnsi="Times"/>
          <w:b/>
          <w:bCs/>
          <w:color w:val="000000" w:themeColor="text1"/>
          <w:lang w:val="en-US"/>
        </w:rPr>
      </w:pPr>
      <w:r>
        <w:rPr>
          <w:rFonts w:ascii="Times" w:hAnsi="Times"/>
          <w:b/>
          <w:bCs/>
          <w:color w:val="000000" w:themeColor="text1"/>
          <w:lang w:val="en-US"/>
        </w:rPr>
        <w:t>4.5</w:t>
      </w:r>
      <w:r>
        <w:rPr>
          <w:rFonts w:ascii="Times" w:hAnsi="Times"/>
          <w:b/>
          <w:bCs/>
          <w:color w:val="000000" w:themeColor="text1"/>
          <w:lang w:val="en-US"/>
        </w:rPr>
        <w:tab/>
        <w:t>Texture Generation</w:t>
      </w:r>
    </w:p>
    <w:p w14:paraId="217FD358" w14:textId="77777777" w:rsidR="006F648F" w:rsidRDefault="006F648F" w:rsidP="00B76F3D">
      <w:pPr>
        <w:spacing w:line="360" w:lineRule="auto"/>
        <w:rPr>
          <w:rFonts w:ascii="Times" w:hAnsi="Times"/>
          <w:b/>
          <w:bCs/>
          <w:color w:val="000000" w:themeColor="text1"/>
          <w:lang w:val="en-US"/>
        </w:rPr>
      </w:pPr>
    </w:p>
    <w:p w14:paraId="669C0E14" w14:textId="1D51F04C" w:rsidR="006F648F" w:rsidRPr="002E48C9" w:rsidRDefault="006F648F" w:rsidP="00B76F3D">
      <w:pPr>
        <w:spacing w:line="360" w:lineRule="auto"/>
        <w:rPr>
          <w:rFonts w:ascii="Times" w:hAnsi="Times"/>
          <w:b/>
          <w:bCs/>
          <w:color w:val="000000" w:themeColor="text1"/>
          <w:lang w:val="en-US"/>
        </w:rPr>
      </w:pPr>
      <w:r>
        <w:rPr>
          <w:rFonts w:ascii="Times" w:hAnsi="Times"/>
          <w:b/>
          <w:bCs/>
          <w:color w:val="000000" w:themeColor="text1"/>
          <w:lang w:val="en-US"/>
        </w:rPr>
        <w:t>4.5.2</w:t>
      </w:r>
      <w:r>
        <w:rPr>
          <w:rFonts w:ascii="Times" w:hAnsi="Times"/>
          <w:b/>
          <w:bCs/>
          <w:color w:val="000000" w:themeColor="text1"/>
          <w:lang w:val="en-US"/>
        </w:rPr>
        <w:tab/>
        <w:t>Texture Utilization</w:t>
      </w:r>
    </w:p>
    <w:p w14:paraId="70BD993F" w14:textId="77777777" w:rsidR="008A3559" w:rsidRPr="002E48C9" w:rsidRDefault="008A3559" w:rsidP="007A7B35">
      <w:pPr>
        <w:spacing w:line="360" w:lineRule="auto"/>
        <w:jc w:val="both"/>
        <w:rPr>
          <w:rFonts w:ascii="Times" w:hAnsi="Times"/>
          <w:color w:val="000000" w:themeColor="text1"/>
          <w:lang w:val="en-US"/>
        </w:rPr>
      </w:pPr>
    </w:p>
    <w:p w14:paraId="2EDDFFA0" w14:textId="77777777" w:rsidR="007A7B35" w:rsidRPr="002E48C9" w:rsidRDefault="007A7B35" w:rsidP="009D579E">
      <w:pPr>
        <w:spacing w:before="100" w:beforeAutospacing="1" w:after="100" w:afterAutospacing="1"/>
        <w:jc w:val="both"/>
        <w:rPr>
          <w:rFonts w:ascii="Times" w:hAnsi="Times"/>
          <w:b/>
          <w:bCs/>
          <w:color w:val="000000" w:themeColor="text1"/>
          <w:lang w:val="en-US"/>
        </w:rPr>
      </w:pPr>
    </w:p>
    <w:p w14:paraId="3E0F1BDD" w14:textId="513CCE4A" w:rsidR="007A7B35" w:rsidRPr="002E48C9" w:rsidRDefault="007A7B35" w:rsidP="009D579E">
      <w:pPr>
        <w:spacing w:before="100" w:beforeAutospacing="1" w:after="100" w:afterAutospacing="1"/>
        <w:jc w:val="both"/>
        <w:rPr>
          <w:rFonts w:ascii="Times" w:hAnsi="Times"/>
          <w:b/>
          <w:bCs/>
          <w:color w:val="000000" w:themeColor="text1"/>
          <w:lang w:val="en-US"/>
        </w:rPr>
      </w:pPr>
    </w:p>
    <w:p w14:paraId="24C2C740" w14:textId="5F6297F9" w:rsidR="008A3559" w:rsidRPr="002E48C9" w:rsidRDefault="008A3559" w:rsidP="009D579E">
      <w:pPr>
        <w:spacing w:before="100" w:beforeAutospacing="1" w:after="100" w:afterAutospacing="1"/>
        <w:jc w:val="both"/>
        <w:rPr>
          <w:rFonts w:ascii="Times" w:hAnsi="Times"/>
          <w:b/>
          <w:bCs/>
          <w:color w:val="000000" w:themeColor="text1"/>
          <w:lang w:val="en-US"/>
        </w:rPr>
      </w:pPr>
    </w:p>
    <w:p w14:paraId="646D0E5C" w14:textId="46CCD6A2" w:rsidR="008A3559" w:rsidRPr="002E48C9" w:rsidRDefault="008A3559" w:rsidP="009D579E">
      <w:pPr>
        <w:spacing w:before="100" w:beforeAutospacing="1" w:after="100" w:afterAutospacing="1"/>
        <w:jc w:val="both"/>
        <w:rPr>
          <w:rFonts w:ascii="Times" w:hAnsi="Times"/>
          <w:b/>
          <w:bCs/>
          <w:color w:val="000000" w:themeColor="text1"/>
          <w:lang w:val="en-US"/>
        </w:rPr>
      </w:pPr>
    </w:p>
    <w:p w14:paraId="3B52DE51" w14:textId="75279E9E" w:rsidR="008A3559" w:rsidRPr="002E48C9" w:rsidRDefault="008A3559" w:rsidP="009D579E">
      <w:pPr>
        <w:spacing w:before="100" w:beforeAutospacing="1" w:after="100" w:afterAutospacing="1"/>
        <w:jc w:val="both"/>
        <w:rPr>
          <w:rFonts w:ascii="Times" w:hAnsi="Times"/>
          <w:b/>
          <w:bCs/>
          <w:color w:val="000000" w:themeColor="text1"/>
          <w:lang w:val="en-US"/>
        </w:rPr>
      </w:pPr>
    </w:p>
    <w:p w14:paraId="0BFD0166" w14:textId="042B4C0C" w:rsidR="008A3559" w:rsidRPr="002E48C9" w:rsidRDefault="008A3559" w:rsidP="009D579E">
      <w:pPr>
        <w:spacing w:before="100" w:beforeAutospacing="1" w:after="100" w:afterAutospacing="1"/>
        <w:jc w:val="both"/>
        <w:rPr>
          <w:rFonts w:ascii="Times" w:hAnsi="Times"/>
          <w:b/>
          <w:bCs/>
          <w:color w:val="000000" w:themeColor="text1"/>
          <w:lang w:val="en-US"/>
        </w:rPr>
      </w:pPr>
    </w:p>
    <w:p w14:paraId="0C111F5C" w14:textId="07ECCC57" w:rsidR="008A3559" w:rsidRPr="002E48C9" w:rsidRDefault="008A3559" w:rsidP="009D579E">
      <w:pPr>
        <w:spacing w:before="100" w:beforeAutospacing="1" w:after="100" w:afterAutospacing="1"/>
        <w:jc w:val="both"/>
        <w:rPr>
          <w:rFonts w:ascii="Times" w:hAnsi="Times"/>
          <w:b/>
          <w:bCs/>
          <w:color w:val="000000" w:themeColor="text1"/>
          <w:lang w:val="en-US"/>
        </w:rPr>
      </w:pPr>
    </w:p>
    <w:p w14:paraId="2267D6C3" w14:textId="04A6B050" w:rsidR="008A3559" w:rsidRPr="002E48C9" w:rsidRDefault="008A3559" w:rsidP="009D579E">
      <w:pPr>
        <w:spacing w:before="100" w:beforeAutospacing="1" w:after="100" w:afterAutospacing="1"/>
        <w:jc w:val="both"/>
        <w:rPr>
          <w:rFonts w:ascii="Times" w:hAnsi="Times"/>
          <w:b/>
          <w:bCs/>
          <w:color w:val="000000" w:themeColor="text1"/>
          <w:lang w:val="en-US"/>
        </w:rPr>
      </w:pPr>
    </w:p>
    <w:p w14:paraId="09C6ACC1" w14:textId="25DE2ABA" w:rsidR="008A3559" w:rsidRPr="002E48C9" w:rsidRDefault="008A3559" w:rsidP="009D579E">
      <w:pPr>
        <w:spacing w:before="100" w:beforeAutospacing="1" w:after="100" w:afterAutospacing="1"/>
        <w:jc w:val="both"/>
        <w:rPr>
          <w:rFonts w:ascii="Times" w:hAnsi="Times"/>
          <w:b/>
          <w:bCs/>
          <w:color w:val="000000" w:themeColor="text1"/>
          <w:lang w:val="en-US"/>
        </w:rPr>
      </w:pPr>
    </w:p>
    <w:p w14:paraId="5719E767" w14:textId="17CF3F59" w:rsidR="008A3559" w:rsidRPr="002E48C9" w:rsidRDefault="008A3559" w:rsidP="009D579E">
      <w:pPr>
        <w:spacing w:before="100" w:beforeAutospacing="1" w:after="100" w:afterAutospacing="1"/>
        <w:jc w:val="both"/>
        <w:rPr>
          <w:rFonts w:ascii="Times" w:hAnsi="Times"/>
          <w:b/>
          <w:bCs/>
          <w:color w:val="000000" w:themeColor="text1"/>
          <w:lang w:val="en-US"/>
        </w:rPr>
      </w:pPr>
    </w:p>
    <w:p w14:paraId="04BE0683" w14:textId="090C8684" w:rsidR="008A3559" w:rsidRPr="002E48C9" w:rsidRDefault="008A3559" w:rsidP="009D579E">
      <w:pPr>
        <w:spacing w:before="100" w:beforeAutospacing="1" w:after="100" w:afterAutospacing="1"/>
        <w:jc w:val="both"/>
        <w:rPr>
          <w:rFonts w:ascii="Times" w:hAnsi="Times"/>
          <w:b/>
          <w:bCs/>
          <w:color w:val="000000" w:themeColor="text1"/>
          <w:lang w:val="en-US"/>
        </w:rPr>
      </w:pPr>
    </w:p>
    <w:p w14:paraId="40912EE6" w14:textId="77777777" w:rsidR="008A3559" w:rsidRPr="002E48C9" w:rsidRDefault="008A3559" w:rsidP="009D579E">
      <w:pPr>
        <w:spacing w:before="100" w:beforeAutospacing="1" w:after="100" w:afterAutospacing="1"/>
        <w:jc w:val="both"/>
        <w:rPr>
          <w:rFonts w:ascii="Times" w:hAnsi="Times"/>
          <w:b/>
          <w:bCs/>
          <w:color w:val="000000" w:themeColor="text1"/>
          <w:lang w:val="en-US"/>
        </w:rPr>
      </w:pPr>
    </w:p>
    <w:p w14:paraId="4A35A4F2" w14:textId="77777777" w:rsidR="00B22B3E" w:rsidRDefault="00B76F3D" w:rsidP="00D51809">
      <w:pPr>
        <w:spacing w:before="100" w:beforeAutospacing="1" w:after="100" w:afterAutospacing="1" w:line="360" w:lineRule="auto"/>
        <w:jc w:val="both"/>
        <w:rPr>
          <w:rFonts w:ascii="Times" w:hAnsi="Times" w:cs="Menlo"/>
          <w:color w:val="000000" w:themeColor="text1"/>
          <w:lang w:val="en-US"/>
        </w:rPr>
      </w:pPr>
      <w:r w:rsidRPr="002E48C9">
        <w:rPr>
          <w:rFonts w:ascii="Times" w:hAnsi="Times"/>
          <w:b/>
          <w:bCs/>
          <w:color w:val="000000" w:themeColor="text1"/>
          <w:lang w:val="en-US"/>
        </w:rPr>
        <w:t>4.6</w:t>
      </w:r>
      <w:r w:rsidRPr="002E48C9">
        <w:rPr>
          <w:rFonts w:ascii="Times" w:hAnsi="Times"/>
          <w:b/>
          <w:bCs/>
          <w:color w:val="000000" w:themeColor="text1"/>
          <w:lang w:val="en-US"/>
        </w:rPr>
        <w:tab/>
        <w:t>Star</w:t>
      </w:r>
      <w:r w:rsidR="00741903" w:rsidRPr="002E48C9">
        <w:rPr>
          <w:rFonts w:ascii="Times" w:hAnsi="Times"/>
          <w:b/>
          <w:bCs/>
          <w:color w:val="000000" w:themeColor="text1"/>
          <w:lang w:val="en-US"/>
        </w:rPr>
        <w:t xml:space="preserve"> F</w:t>
      </w:r>
      <w:r w:rsidRPr="002E48C9">
        <w:rPr>
          <w:rFonts w:ascii="Times" w:hAnsi="Times"/>
          <w:b/>
          <w:bCs/>
          <w:color w:val="000000" w:themeColor="text1"/>
          <w:lang w:val="en-US"/>
        </w:rPr>
        <w:t xml:space="preserve">ish </w:t>
      </w:r>
      <w:r w:rsidR="00741903" w:rsidRPr="002E48C9">
        <w:rPr>
          <w:rFonts w:ascii="Times" w:hAnsi="Times"/>
          <w:b/>
          <w:bCs/>
          <w:color w:val="000000" w:themeColor="text1"/>
          <w:lang w:val="en-US"/>
        </w:rPr>
        <w:t>Inspiration</w:t>
      </w:r>
      <w:r w:rsidR="009D579E" w:rsidRPr="002E48C9">
        <w:rPr>
          <w:rFonts w:ascii="Times" w:hAnsi="Times"/>
          <w:b/>
          <w:bCs/>
          <w:color w:val="000000" w:themeColor="text1"/>
          <w:lang w:val="en-US"/>
        </w:rPr>
        <w:tab/>
      </w:r>
      <w:r w:rsidR="00E955CF" w:rsidRPr="002E48C9">
        <w:rPr>
          <w:rFonts w:ascii="Times" w:hAnsi="Times"/>
          <w:b/>
          <w:bCs/>
          <w:color w:val="000000" w:themeColor="text1"/>
          <w:lang w:val="en-US"/>
        </w:rPr>
        <w:br/>
      </w:r>
      <w:r w:rsidR="00E955CF" w:rsidRPr="002E48C9">
        <w:rPr>
          <w:rFonts w:ascii="Times" w:hAnsi="Times"/>
          <w:color w:val="000000" w:themeColor="text1"/>
          <w:lang w:val="en-US"/>
        </w:rPr>
        <w:t xml:space="preserve">In this approach, user can draw </w:t>
      </w:r>
      <w:r w:rsidR="00162DFA" w:rsidRPr="002E48C9">
        <w:rPr>
          <w:rFonts w:ascii="Times" w:hAnsi="Times"/>
          <w:color w:val="000000" w:themeColor="text1"/>
          <w:lang w:val="en-US"/>
        </w:rPr>
        <w:t xml:space="preserve">multiple </w:t>
      </w:r>
      <w:r w:rsidR="00E955CF" w:rsidRPr="002E48C9">
        <w:rPr>
          <w:rFonts w:ascii="Times" w:hAnsi="Times"/>
          <w:color w:val="000000" w:themeColor="text1"/>
          <w:lang w:val="en-US"/>
        </w:rPr>
        <w:t>stream graph</w:t>
      </w:r>
      <w:r w:rsidR="00D51809" w:rsidRPr="002E48C9">
        <w:rPr>
          <w:rFonts w:ascii="Times" w:hAnsi="Times"/>
          <w:color w:val="000000" w:themeColor="text1"/>
          <w:lang w:val="en-US"/>
        </w:rPr>
        <w:t>s</w:t>
      </w:r>
      <w:r w:rsidR="00E955CF" w:rsidRPr="002E48C9">
        <w:rPr>
          <w:rFonts w:ascii="Times" w:hAnsi="Times"/>
          <w:color w:val="000000" w:themeColor="text1"/>
          <w:lang w:val="en-US"/>
        </w:rPr>
        <w:t xml:space="preserve"> by dynamically calculating the position of the country cell and its corresponding start point in the cell center and angle to plac</w:t>
      </w:r>
      <w:r w:rsidR="00162DFA" w:rsidRPr="002E48C9">
        <w:rPr>
          <w:rFonts w:ascii="Times" w:hAnsi="Times"/>
          <w:color w:val="000000" w:themeColor="text1"/>
          <w:lang w:val="en-US"/>
        </w:rPr>
        <w:t xml:space="preserve">e it </w:t>
      </w:r>
      <w:r w:rsidR="00E955CF" w:rsidRPr="002E48C9">
        <w:rPr>
          <w:rFonts w:ascii="Times" w:hAnsi="Times"/>
          <w:color w:val="000000" w:themeColor="text1"/>
          <w:lang w:val="en-US"/>
        </w:rPr>
        <w:t>without</w:t>
      </w:r>
      <w:r w:rsidR="00162DFA" w:rsidRPr="002E48C9">
        <w:rPr>
          <w:rFonts w:ascii="Times" w:hAnsi="Times"/>
          <w:color w:val="000000" w:themeColor="text1"/>
          <w:lang w:val="en-US"/>
        </w:rPr>
        <w:t xml:space="preserve"> </w:t>
      </w:r>
      <w:r w:rsidR="00E955CF" w:rsidRPr="002E48C9">
        <w:rPr>
          <w:rFonts w:ascii="Times" w:hAnsi="Times"/>
          <w:color w:val="000000" w:themeColor="text1"/>
          <w:lang w:val="en-US"/>
        </w:rPr>
        <w:t xml:space="preserve">(or possibly minimum) overlapping </w:t>
      </w:r>
      <w:r w:rsidR="00162DFA" w:rsidRPr="002E48C9">
        <w:rPr>
          <w:rFonts w:ascii="Times" w:hAnsi="Times"/>
          <w:color w:val="000000" w:themeColor="text1"/>
          <w:lang w:val="en-US"/>
        </w:rPr>
        <w:t>the</w:t>
      </w:r>
      <w:r w:rsidR="00E955CF" w:rsidRPr="002E48C9">
        <w:rPr>
          <w:rFonts w:ascii="Times" w:hAnsi="Times"/>
          <w:color w:val="000000" w:themeColor="text1"/>
          <w:lang w:val="en-US"/>
        </w:rPr>
        <w:t xml:space="preserve"> other countries</w:t>
      </w:r>
      <w:r w:rsidR="00162DFA" w:rsidRPr="002E48C9">
        <w:rPr>
          <w:rFonts w:ascii="Times" w:hAnsi="Times"/>
          <w:color w:val="000000" w:themeColor="text1"/>
          <w:lang w:val="en-US"/>
        </w:rPr>
        <w:t>’</w:t>
      </w:r>
      <w:r w:rsidR="00E955CF" w:rsidRPr="002E48C9">
        <w:rPr>
          <w:rFonts w:ascii="Times" w:hAnsi="Times"/>
          <w:color w:val="000000" w:themeColor="text1"/>
          <w:lang w:val="en-US"/>
        </w:rPr>
        <w:t xml:space="preserve"> stream</w:t>
      </w:r>
      <w:r w:rsidR="00D51809" w:rsidRPr="002E48C9">
        <w:rPr>
          <w:rFonts w:ascii="Times" w:hAnsi="Times"/>
          <w:color w:val="000000" w:themeColor="text1"/>
          <w:lang w:val="en-US"/>
        </w:rPr>
        <w:t>s</w:t>
      </w:r>
      <w:r w:rsidR="00E955CF" w:rsidRPr="002E48C9">
        <w:rPr>
          <w:rFonts w:ascii="Times" w:hAnsi="Times"/>
          <w:color w:val="000000" w:themeColor="text1"/>
          <w:lang w:val="en-US"/>
        </w:rPr>
        <w:t xml:space="preserve">. </w:t>
      </w:r>
      <w:r w:rsidR="00162DFA" w:rsidRPr="002E48C9">
        <w:rPr>
          <w:rFonts w:ascii="Times" w:hAnsi="Times"/>
          <w:color w:val="000000" w:themeColor="text1"/>
          <w:lang w:val="en-US"/>
        </w:rPr>
        <w:t xml:space="preserve">If we call each individual stream as a wing, then the </w:t>
      </w:r>
      <w:r w:rsidR="00D51809" w:rsidRPr="002E48C9">
        <w:rPr>
          <w:rFonts w:ascii="Times" w:hAnsi="Times"/>
          <w:color w:val="000000" w:themeColor="text1"/>
          <w:lang w:val="en-US"/>
        </w:rPr>
        <w:t xml:space="preserve">benefit </w:t>
      </w:r>
      <w:r w:rsidR="00162DFA" w:rsidRPr="002E48C9">
        <w:rPr>
          <w:rFonts w:ascii="Times" w:hAnsi="Times"/>
          <w:color w:val="000000" w:themeColor="text1"/>
          <w:lang w:val="en-US"/>
        </w:rPr>
        <w:t>of this chart is it allows</w:t>
      </w:r>
      <w:r w:rsidR="00D51809" w:rsidRPr="002E48C9">
        <w:rPr>
          <w:rFonts w:ascii="Times" w:hAnsi="Times"/>
          <w:color w:val="000000" w:themeColor="text1"/>
          <w:lang w:val="en-US"/>
        </w:rPr>
        <w:t xml:space="preserve"> one</w:t>
      </w:r>
      <w:r w:rsidR="00162DFA" w:rsidRPr="002E48C9">
        <w:rPr>
          <w:rFonts w:ascii="Times" w:hAnsi="Times"/>
          <w:color w:val="000000" w:themeColor="text1"/>
          <w:lang w:val="en-US"/>
        </w:rPr>
        <w:t xml:space="preserve"> to draw many charts in compact way. </w:t>
      </w:r>
      <w:r w:rsidR="009D579E" w:rsidRPr="002E48C9">
        <w:rPr>
          <w:rFonts w:ascii="Times" w:hAnsi="Times"/>
          <w:color w:val="000000" w:themeColor="text1"/>
          <w:lang w:val="en-US"/>
        </w:rPr>
        <w:t xml:space="preserve">Another interesting feature is that we accommodate multiple properties in each stream, for example: </w:t>
      </w:r>
      <w:proofErr w:type="spellStart"/>
      <w:r w:rsidR="009D579E" w:rsidRPr="002E48C9">
        <w:rPr>
          <w:rFonts w:ascii="Times" w:hAnsi="Times"/>
          <w:color w:val="000000" w:themeColor="text1"/>
          <w:lang w:val="en-US"/>
        </w:rPr>
        <w:t>mlp</w:t>
      </w:r>
      <w:proofErr w:type="spellEnd"/>
      <w:r w:rsidR="009D579E" w:rsidRPr="002E48C9">
        <w:rPr>
          <w:rFonts w:ascii="Times" w:hAnsi="Times"/>
          <w:color w:val="000000" w:themeColor="text1"/>
          <w:lang w:val="en-US"/>
        </w:rPr>
        <w:t xml:space="preserve">, </w:t>
      </w:r>
      <w:proofErr w:type="spellStart"/>
      <w:r w:rsidR="009D579E" w:rsidRPr="002E48C9">
        <w:rPr>
          <w:rFonts w:ascii="Times" w:hAnsi="Times"/>
          <w:color w:val="000000" w:themeColor="text1"/>
          <w:lang w:val="en-US"/>
        </w:rPr>
        <w:t>cnn</w:t>
      </w:r>
      <w:proofErr w:type="spellEnd"/>
      <w:r w:rsidR="009D579E" w:rsidRPr="002E48C9">
        <w:rPr>
          <w:rFonts w:ascii="Times" w:hAnsi="Times"/>
          <w:color w:val="000000" w:themeColor="text1"/>
          <w:lang w:val="en-US"/>
        </w:rPr>
        <w:t xml:space="preserve"> and </w:t>
      </w:r>
      <w:proofErr w:type="spellStart"/>
      <w:r w:rsidR="009D579E" w:rsidRPr="002E48C9">
        <w:rPr>
          <w:rFonts w:ascii="Times" w:hAnsi="Times"/>
          <w:color w:val="000000" w:themeColor="text1"/>
          <w:lang w:val="en-US"/>
        </w:rPr>
        <w:t>lstm</w:t>
      </w:r>
      <w:proofErr w:type="spellEnd"/>
      <w:r w:rsidR="009D579E" w:rsidRPr="002E48C9">
        <w:rPr>
          <w:rFonts w:ascii="Times" w:hAnsi="Times"/>
          <w:color w:val="000000" w:themeColor="text1"/>
          <w:lang w:val="en-US"/>
        </w:rPr>
        <w:t xml:space="preserve"> predictions are used in bottom chart whereas </w:t>
      </w:r>
      <w:r w:rsidR="009D579E" w:rsidRPr="002E48C9">
        <w:rPr>
          <w:rFonts w:ascii="Times" w:hAnsi="Times" w:cs="Menlo"/>
          <w:color w:val="000000" w:themeColor="text1"/>
        </w:rPr>
        <w:t>total_cases</w:t>
      </w:r>
      <w:r w:rsidR="009D579E" w:rsidRPr="002E48C9">
        <w:rPr>
          <w:rFonts w:ascii="Times" w:hAnsi="Times" w:cs="Menlo"/>
          <w:color w:val="000000" w:themeColor="text1"/>
          <w:lang w:val="en-US"/>
        </w:rPr>
        <w:t xml:space="preserve">, </w:t>
      </w:r>
      <w:r w:rsidR="009D579E" w:rsidRPr="002E48C9">
        <w:rPr>
          <w:rFonts w:ascii="Times" w:hAnsi="Times" w:cs="Menlo"/>
          <w:color w:val="000000" w:themeColor="text1"/>
        </w:rPr>
        <w:t>new_cases</w:t>
      </w:r>
      <w:r w:rsidR="009D579E" w:rsidRPr="002E48C9">
        <w:rPr>
          <w:rFonts w:ascii="Times" w:hAnsi="Times" w:cs="Menlo"/>
          <w:color w:val="000000" w:themeColor="text1"/>
          <w:lang w:val="en-US"/>
        </w:rPr>
        <w:t xml:space="preserve">, </w:t>
      </w:r>
      <w:proofErr w:type="spellStart"/>
      <w:r w:rsidR="009D579E" w:rsidRPr="002E48C9">
        <w:rPr>
          <w:rFonts w:ascii="Times" w:hAnsi="Times" w:cs="Menlo"/>
          <w:color w:val="000000" w:themeColor="text1"/>
        </w:rPr>
        <w:t>new_deaths</w:t>
      </w:r>
      <w:proofErr w:type="spellEnd"/>
      <w:r w:rsidR="009D579E" w:rsidRPr="002E48C9">
        <w:rPr>
          <w:rFonts w:ascii="Times" w:hAnsi="Times" w:cs="Menlo"/>
          <w:color w:val="000000" w:themeColor="text1"/>
          <w:lang w:val="en-US"/>
        </w:rPr>
        <w:t xml:space="preserve">, </w:t>
      </w:r>
      <w:proofErr w:type="spellStart"/>
      <w:r w:rsidR="009D579E" w:rsidRPr="002E48C9">
        <w:rPr>
          <w:rFonts w:ascii="Times" w:hAnsi="Times" w:cs="Menlo"/>
          <w:color w:val="000000" w:themeColor="text1"/>
        </w:rPr>
        <w:t>icu_patients</w:t>
      </w:r>
      <w:proofErr w:type="spellEnd"/>
      <w:r w:rsidR="009D579E" w:rsidRPr="002E48C9">
        <w:rPr>
          <w:rFonts w:ascii="Times" w:hAnsi="Times" w:cs="Menlo"/>
          <w:color w:val="000000" w:themeColor="text1"/>
          <w:lang w:val="en-US"/>
        </w:rPr>
        <w:t xml:space="preserve">, </w:t>
      </w:r>
      <w:proofErr w:type="spellStart"/>
      <w:r w:rsidR="009D579E" w:rsidRPr="002E48C9">
        <w:rPr>
          <w:rFonts w:ascii="Times" w:hAnsi="Times" w:cs="Menlo"/>
          <w:color w:val="000000" w:themeColor="text1"/>
        </w:rPr>
        <w:t>hosp_patients</w:t>
      </w:r>
      <w:proofErr w:type="spellEnd"/>
      <w:r w:rsidR="009D579E" w:rsidRPr="002E48C9">
        <w:rPr>
          <w:rFonts w:ascii="Times" w:hAnsi="Times" w:cs="Menlo"/>
          <w:color w:val="000000" w:themeColor="text1"/>
          <w:lang w:val="en-US"/>
        </w:rPr>
        <w:t xml:space="preserve">, </w:t>
      </w:r>
      <w:proofErr w:type="spellStart"/>
      <w:r w:rsidR="009D579E" w:rsidRPr="002E48C9">
        <w:rPr>
          <w:rFonts w:ascii="Times" w:hAnsi="Times" w:cs="Menlo"/>
          <w:color w:val="000000" w:themeColor="text1"/>
        </w:rPr>
        <w:t>new_tests</w:t>
      </w:r>
      <w:proofErr w:type="spellEnd"/>
      <w:r w:rsidR="009D579E" w:rsidRPr="002E48C9">
        <w:rPr>
          <w:rFonts w:ascii="Times" w:hAnsi="Times" w:cs="Menlo"/>
          <w:color w:val="000000" w:themeColor="text1"/>
          <w:lang w:val="en-US"/>
        </w:rPr>
        <w:t xml:space="preserve"> are used for top chart.</w:t>
      </w:r>
    </w:p>
    <w:p w14:paraId="1AFED2B6" w14:textId="77777777" w:rsidR="006769FB" w:rsidRDefault="00B22B3E" w:rsidP="00B22B3E">
      <w:pPr>
        <w:spacing w:before="100" w:beforeAutospacing="1" w:after="100" w:afterAutospacing="1" w:line="360" w:lineRule="auto"/>
        <w:jc w:val="both"/>
        <w:rPr>
          <w:color w:val="000000" w:themeColor="text1"/>
        </w:rPr>
      </w:pPr>
      <w:r>
        <w:rPr>
          <w:noProof/>
          <w:color w:val="000000" w:themeColor="text1"/>
        </w:rPr>
        <w:drawing>
          <wp:inline distT="0" distB="0" distL="0" distR="0" wp14:anchorId="63D9DC1F" wp14:editId="10D87549">
            <wp:extent cx="5495290" cy="5393094"/>
            <wp:effectExtent l="12700" t="12700" r="16510" b="17145"/>
            <wp:docPr id="40" name="Picture 40" descr="A picture containing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sky&#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581540" cy="5477740"/>
                    </a:xfrm>
                    <a:prstGeom prst="rect">
                      <a:avLst/>
                    </a:prstGeom>
                    <a:ln w="3175">
                      <a:solidFill>
                        <a:schemeClr val="bg1">
                          <a:lumMod val="75000"/>
                        </a:schemeClr>
                      </a:solidFill>
                    </a:ln>
                  </pic:spPr>
                </pic:pic>
              </a:graphicData>
            </a:graphic>
          </wp:inline>
        </w:drawing>
      </w:r>
      <w:r>
        <w:rPr>
          <w:color w:val="000000" w:themeColor="text1"/>
        </w:rPr>
        <w:t xml:space="preserve">  </w:t>
      </w:r>
    </w:p>
    <w:p w14:paraId="696F12E1" w14:textId="02ABFC68" w:rsidR="00B76F3D" w:rsidRPr="00B22B3E" w:rsidRDefault="00B22B3E" w:rsidP="00B22B3E">
      <w:pPr>
        <w:spacing w:before="100" w:beforeAutospacing="1" w:after="100" w:afterAutospacing="1" w:line="360" w:lineRule="auto"/>
        <w:jc w:val="both"/>
        <w:rPr>
          <w:color w:val="000000" w:themeColor="text1"/>
        </w:rPr>
      </w:pPr>
      <w:r>
        <w:rPr>
          <w:color w:val="000000" w:themeColor="text1"/>
        </w:rPr>
        <w:lastRenderedPageBreak/>
        <w:t xml:space="preserve">    </w:t>
      </w:r>
      <w:r>
        <w:rPr>
          <w:noProof/>
          <w:color w:val="000000" w:themeColor="text1"/>
        </w:rPr>
        <w:drawing>
          <wp:inline distT="0" distB="0" distL="0" distR="0" wp14:anchorId="2B4D8997" wp14:editId="5B181E40">
            <wp:extent cx="5551170" cy="5589037"/>
            <wp:effectExtent l="12700" t="12700" r="11430" b="1206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602521" cy="5640739"/>
                    </a:xfrm>
                    <a:prstGeom prst="rect">
                      <a:avLst/>
                    </a:prstGeom>
                    <a:ln w="3175">
                      <a:solidFill>
                        <a:schemeClr val="bg1">
                          <a:lumMod val="75000"/>
                        </a:schemeClr>
                      </a:solidFill>
                    </a:ln>
                  </pic:spPr>
                </pic:pic>
              </a:graphicData>
            </a:graphic>
          </wp:inline>
        </w:drawing>
      </w:r>
    </w:p>
    <w:p w14:paraId="33AA553C" w14:textId="54F63EDD" w:rsidR="005256D6" w:rsidRPr="002E48C9" w:rsidRDefault="00A53E80" w:rsidP="00B76F3D">
      <w:pPr>
        <w:spacing w:line="360" w:lineRule="auto"/>
        <w:rPr>
          <w:rFonts w:ascii="Times" w:hAnsi="Times"/>
          <w:color w:val="000000" w:themeColor="text1"/>
          <w:lang w:val="en-US"/>
        </w:rPr>
      </w:pPr>
      <w:r w:rsidRPr="002E48C9">
        <w:rPr>
          <w:rFonts w:ascii="Times" w:hAnsi="Times"/>
          <w:color w:val="000000" w:themeColor="text1"/>
          <w:lang w:val="en-US"/>
        </w:rPr>
        <w:t xml:space="preserve">Figure-10: </w:t>
      </w:r>
      <w:r w:rsidR="00C240C4">
        <w:rPr>
          <w:rFonts w:ascii="Times" w:hAnsi="Times"/>
          <w:color w:val="000000" w:themeColor="text1"/>
          <w:lang w:val="en-US"/>
        </w:rPr>
        <w:t>M</w:t>
      </w:r>
      <w:r w:rsidR="00741903" w:rsidRPr="002E48C9">
        <w:rPr>
          <w:rFonts w:ascii="Times" w:hAnsi="Times"/>
          <w:color w:val="000000" w:themeColor="text1"/>
          <w:lang w:val="en-US"/>
        </w:rPr>
        <w:t>ulti</w:t>
      </w:r>
      <w:r w:rsidR="00C240C4">
        <w:rPr>
          <w:rFonts w:ascii="Times" w:hAnsi="Times"/>
          <w:color w:val="000000" w:themeColor="text1"/>
          <w:lang w:val="en-US"/>
        </w:rPr>
        <w:t xml:space="preserve"> C</w:t>
      </w:r>
      <w:r w:rsidR="00741903" w:rsidRPr="002E48C9">
        <w:rPr>
          <w:rFonts w:ascii="Times" w:hAnsi="Times"/>
          <w:color w:val="000000" w:themeColor="text1"/>
          <w:lang w:val="en-US"/>
        </w:rPr>
        <w:t>ountry</w:t>
      </w:r>
      <w:r w:rsidR="00C240C4">
        <w:rPr>
          <w:rFonts w:ascii="Times" w:hAnsi="Times"/>
          <w:color w:val="000000" w:themeColor="text1"/>
          <w:lang w:val="en-US"/>
        </w:rPr>
        <w:t xml:space="preserve"> Stream Graphs. Color filled (top), </w:t>
      </w:r>
      <w:r w:rsidR="004D0F19">
        <w:rPr>
          <w:rFonts w:ascii="Times" w:hAnsi="Times"/>
          <w:color w:val="000000" w:themeColor="text1"/>
          <w:lang w:val="en-US"/>
        </w:rPr>
        <w:t xml:space="preserve">CA </w:t>
      </w:r>
      <w:r w:rsidR="00C240C4">
        <w:rPr>
          <w:rFonts w:ascii="Times" w:hAnsi="Times"/>
          <w:color w:val="000000" w:themeColor="text1"/>
          <w:lang w:val="en-US"/>
        </w:rPr>
        <w:t xml:space="preserve">Texture filled </w:t>
      </w:r>
      <w:r w:rsidR="005256D6" w:rsidRPr="002E48C9">
        <w:rPr>
          <w:rFonts w:ascii="Times" w:hAnsi="Times"/>
          <w:color w:val="000000" w:themeColor="text1"/>
          <w:lang w:val="en-US"/>
        </w:rPr>
        <w:t>(</w:t>
      </w:r>
      <w:r w:rsidR="00C240C4">
        <w:rPr>
          <w:rFonts w:ascii="Times" w:hAnsi="Times"/>
          <w:color w:val="000000" w:themeColor="text1"/>
          <w:lang w:val="en-US"/>
        </w:rPr>
        <w:t>bottom</w:t>
      </w:r>
      <w:r w:rsidR="005256D6" w:rsidRPr="002E48C9">
        <w:rPr>
          <w:rFonts w:ascii="Times" w:hAnsi="Times"/>
          <w:color w:val="000000" w:themeColor="text1"/>
          <w:lang w:val="en-US"/>
        </w:rPr>
        <w:t>)</w:t>
      </w:r>
    </w:p>
    <w:p w14:paraId="4422EAE6" w14:textId="77777777" w:rsidR="00AB1519" w:rsidRPr="002E48C9" w:rsidRDefault="00AB1519" w:rsidP="00B76F3D">
      <w:pPr>
        <w:spacing w:line="360" w:lineRule="auto"/>
        <w:rPr>
          <w:rFonts w:ascii="Times" w:hAnsi="Times"/>
          <w:b/>
          <w:bCs/>
          <w:color w:val="000000" w:themeColor="text1"/>
          <w:lang w:val="en-US"/>
        </w:rPr>
      </w:pPr>
    </w:p>
    <w:p w14:paraId="2820E79B" w14:textId="21CCAD59" w:rsidR="008D09C6" w:rsidRPr="002E48C9" w:rsidRDefault="0000355E" w:rsidP="00B76F3D">
      <w:pPr>
        <w:spacing w:line="360" w:lineRule="auto"/>
        <w:rPr>
          <w:rFonts w:ascii="Times" w:hAnsi="Times"/>
          <w:b/>
          <w:bCs/>
          <w:color w:val="000000" w:themeColor="text1"/>
          <w:lang w:val="en-US"/>
        </w:rPr>
      </w:pPr>
      <w:r w:rsidRPr="002E48C9">
        <w:rPr>
          <w:rFonts w:ascii="Times" w:hAnsi="Times"/>
          <w:b/>
          <w:bCs/>
          <w:color w:val="000000" w:themeColor="text1"/>
          <w:lang w:val="en-US"/>
        </w:rPr>
        <w:t>4.7</w:t>
      </w:r>
      <w:r w:rsidRPr="002E48C9">
        <w:rPr>
          <w:rFonts w:ascii="Times" w:hAnsi="Times"/>
          <w:b/>
          <w:bCs/>
          <w:color w:val="000000" w:themeColor="text1"/>
          <w:lang w:val="en-US"/>
        </w:rPr>
        <w:tab/>
        <w:t>Parallel Coord</w:t>
      </w:r>
      <w:r w:rsidR="005256D6" w:rsidRPr="002E48C9">
        <w:rPr>
          <w:rFonts w:ascii="Times" w:hAnsi="Times"/>
          <w:b/>
          <w:bCs/>
          <w:color w:val="000000" w:themeColor="text1"/>
          <w:lang w:val="en-US"/>
        </w:rPr>
        <w:t>inate</w:t>
      </w:r>
      <w:r w:rsidR="00E02A04" w:rsidRPr="002E48C9">
        <w:rPr>
          <w:rFonts w:ascii="Times" w:hAnsi="Times"/>
          <w:b/>
          <w:bCs/>
          <w:color w:val="000000" w:themeColor="text1"/>
          <w:lang w:val="en-US"/>
        </w:rPr>
        <w:t>s</w:t>
      </w:r>
      <w:r w:rsidRPr="002E48C9">
        <w:rPr>
          <w:rFonts w:ascii="Times" w:hAnsi="Times"/>
          <w:b/>
          <w:bCs/>
          <w:color w:val="000000" w:themeColor="text1"/>
          <w:lang w:val="en-US"/>
        </w:rPr>
        <w:t xml:space="preserve"> Chart</w:t>
      </w:r>
    </w:p>
    <w:p w14:paraId="0FE30166" w14:textId="5EC3BBB4" w:rsidR="001014F0" w:rsidRDefault="00E02A04" w:rsidP="00CD3EFC">
      <w:pPr>
        <w:jc w:val="both"/>
        <w:rPr>
          <w:color w:val="000000" w:themeColor="text1"/>
        </w:rPr>
      </w:pPr>
      <w:r w:rsidRPr="002E48C9">
        <w:rPr>
          <w:rFonts w:ascii="Times" w:hAnsi="Times" w:cs="Arial"/>
          <w:color w:val="000000" w:themeColor="text1"/>
          <w:shd w:val="clear" w:color="auto" w:fill="FFFFFF"/>
        </w:rPr>
        <w:t>Parallel plot</w:t>
      </w:r>
      <w:r w:rsidR="00D51809" w:rsidRPr="002E48C9">
        <w:rPr>
          <w:rFonts w:ascii="Times" w:hAnsi="Times" w:cs="Arial"/>
          <w:color w:val="000000" w:themeColor="text1"/>
          <w:shd w:val="clear" w:color="auto" w:fill="FFFFFF"/>
          <w:lang w:val="en-US"/>
        </w:rPr>
        <w:t>s</w:t>
      </w:r>
      <w:r w:rsidRPr="002E48C9">
        <w:rPr>
          <w:rFonts w:ascii="Times" w:hAnsi="Times" w:cs="Arial"/>
          <w:color w:val="000000" w:themeColor="text1"/>
          <w:shd w:val="clear" w:color="auto" w:fill="FFFFFF"/>
        </w:rPr>
        <w:t xml:space="preserve"> or parallel coordinates plot</w:t>
      </w:r>
      <w:r w:rsidR="00D51809" w:rsidRPr="002E48C9">
        <w:rPr>
          <w:rFonts w:ascii="Times" w:hAnsi="Times" w:cs="Arial"/>
          <w:color w:val="000000" w:themeColor="text1"/>
          <w:shd w:val="clear" w:color="auto" w:fill="FFFFFF"/>
          <w:lang w:val="en-US"/>
        </w:rPr>
        <w:t>s</w:t>
      </w:r>
      <w:r w:rsidRPr="002E48C9">
        <w:rPr>
          <w:rFonts w:ascii="Times" w:hAnsi="Times" w:cs="Arial"/>
          <w:color w:val="000000" w:themeColor="text1"/>
          <w:shd w:val="clear" w:color="auto" w:fill="FFFFFF"/>
        </w:rPr>
        <w:t> allows</w:t>
      </w:r>
      <w:r w:rsidR="00D51809" w:rsidRPr="002E48C9">
        <w:rPr>
          <w:rFonts w:ascii="Times" w:hAnsi="Times" w:cs="Arial"/>
          <w:color w:val="000000" w:themeColor="text1"/>
          <w:shd w:val="clear" w:color="auto" w:fill="FFFFFF"/>
          <w:lang w:val="en-US"/>
        </w:rPr>
        <w:t xml:space="preserve"> one</w:t>
      </w:r>
      <w:r w:rsidRPr="002E48C9">
        <w:rPr>
          <w:rFonts w:ascii="Times" w:hAnsi="Times" w:cs="Arial"/>
          <w:color w:val="000000" w:themeColor="text1"/>
          <w:shd w:val="clear" w:color="auto" w:fill="FFFFFF"/>
        </w:rPr>
        <w:t xml:space="preserve"> to compare the feature</w:t>
      </w:r>
      <w:r w:rsidR="00D51809" w:rsidRPr="002E48C9">
        <w:rPr>
          <w:rFonts w:ascii="Times" w:hAnsi="Times" w:cs="Arial"/>
          <w:color w:val="000000" w:themeColor="text1"/>
          <w:shd w:val="clear" w:color="auto" w:fill="FFFFFF"/>
          <w:lang w:val="en-US"/>
        </w:rPr>
        <w:t>s</w:t>
      </w:r>
      <w:r w:rsidRPr="002E48C9">
        <w:rPr>
          <w:rFonts w:ascii="Times" w:hAnsi="Times" w:cs="Arial"/>
          <w:color w:val="000000" w:themeColor="text1"/>
          <w:shd w:val="clear" w:color="auto" w:fill="FFFFFF"/>
        </w:rPr>
        <w:t xml:space="preserve"> of several individual observations (series) on a set of numeric variables. Each </w:t>
      </w:r>
      <w:r w:rsidR="000474C7" w:rsidRPr="002E48C9">
        <w:rPr>
          <w:rFonts w:ascii="Times" w:hAnsi="Times" w:cs="Arial"/>
          <w:color w:val="000000" w:themeColor="text1"/>
          <w:shd w:val="clear" w:color="auto" w:fill="FFFFFF"/>
          <w:lang w:val="en-US"/>
        </w:rPr>
        <w:t>horizontal</w:t>
      </w:r>
      <w:r w:rsidRPr="002E48C9">
        <w:rPr>
          <w:rFonts w:ascii="Times" w:hAnsi="Times" w:cs="Arial"/>
          <w:color w:val="000000" w:themeColor="text1"/>
          <w:shd w:val="clear" w:color="auto" w:fill="FFFFFF"/>
        </w:rPr>
        <w:t xml:space="preserve"> </w:t>
      </w:r>
      <w:r w:rsidR="000474C7" w:rsidRPr="002E48C9">
        <w:rPr>
          <w:rFonts w:ascii="Times" w:hAnsi="Times" w:cs="Arial"/>
          <w:color w:val="000000" w:themeColor="text1"/>
          <w:shd w:val="clear" w:color="auto" w:fill="FFFFFF"/>
          <w:lang w:val="en-US"/>
        </w:rPr>
        <w:t xml:space="preserve">axis </w:t>
      </w:r>
      <w:r w:rsidRPr="002E48C9">
        <w:rPr>
          <w:rFonts w:ascii="Times" w:hAnsi="Times" w:cs="Arial"/>
          <w:color w:val="000000" w:themeColor="text1"/>
          <w:shd w:val="clear" w:color="auto" w:fill="FFFFFF"/>
        </w:rPr>
        <w:t>represents a variable and often has its own scale</w:t>
      </w:r>
      <w:r w:rsidR="00CD3EFC">
        <w:rPr>
          <w:rFonts w:ascii="Times" w:hAnsi="Times" w:cs="Arial"/>
          <w:color w:val="000000" w:themeColor="text1"/>
          <w:shd w:val="clear" w:color="auto" w:fill="FFFFFF"/>
          <w:lang w:val="en-US"/>
        </w:rPr>
        <w:t>. T</w:t>
      </w:r>
      <w:r w:rsidRPr="002E48C9">
        <w:rPr>
          <w:rFonts w:ascii="Times" w:hAnsi="Times" w:cs="Arial"/>
          <w:color w:val="000000" w:themeColor="text1"/>
          <w:shd w:val="clear" w:color="auto" w:fill="FFFFFF"/>
        </w:rPr>
        <w:t>he units can be different</w:t>
      </w:r>
      <w:r w:rsidR="001014F0" w:rsidRPr="002E48C9">
        <w:rPr>
          <w:rFonts w:ascii="Times" w:hAnsi="Times" w:cs="Arial"/>
          <w:color w:val="000000" w:themeColor="text1"/>
          <w:shd w:val="clear" w:color="auto" w:fill="FFFFFF"/>
          <w:lang w:val="en-US"/>
        </w:rPr>
        <w:t>, that is the strength of this special kind of plots.</w:t>
      </w:r>
      <w:r w:rsidRPr="002E48C9">
        <w:rPr>
          <w:color w:val="000000" w:themeColor="text1"/>
          <w:lang w:val="en-US"/>
        </w:rPr>
        <w:t xml:space="preserve"> </w:t>
      </w:r>
      <w:r w:rsidR="005256D6" w:rsidRPr="002E48C9">
        <w:rPr>
          <w:rFonts w:ascii="Times" w:hAnsi="Times" w:cs="Arial"/>
          <w:color w:val="000000" w:themeColor="text1"/>
          <w:shd w:val="clear" w:color="auto" w:fill="FFFFFF"/>
        </w:rPr>
        <w:t xml:space="preserve">The main advantage offered by parallel coordinate is the representation of high dimensional data as a 2-dimensional visualization. </w:t>
      </w:r>
      <w:r w:rsidR="00CD3EFC">
        <w:rPr>
          <w:rFonts w:ascii="Times" w:hAnsi="Times" w:cs="Arial"/>
          <w:color w:val="000000" w:themeColor="text1"/>
          <w:shd w:val="clear" w:color="auto" w:fill="FFFFFF"/>
          <w:lang w:val="en-US"/>
        </w:rPr>
        <w:t>Data</w:t>
      </w:r>
      <w:r w:rsidR="005256D6" w:rsidRPr="002E48C9">
        <w:rPr>
          <w:rFonts w:ascii="Times" w:hAnsi="Times" w:cs="Arial"/>
          <w:color w:val="000000" w:themeColor="text1"/>
          <w:shd w:val="clear" w:color="auto" w:fill="FFFFFF"/>
        </w:rPr>
        <w:t xml:space="preserve"> is represented in the form of a </w:t>
      </w:r>
      <w:r w:rsidR="000474C7" w:rsidRPr="002E48C9">
        <w:rPr>
          <w:rFonts w:ascii="Times" w:hAnsi="Times" w:cs="Arial"/>
          <w:color w:val="000000" w:themeColor="text1"/>
          <w:shd w:val="clear" w:color="auto" w:fill="FFFFFF"/>
          <w:lang w:val="en-US"/>
        </w:rPr>
        <w:t>poly</w:t>
      </w:r>
      <w:r w:rsidR="005256D6" w:rsidRPr="002E48C9">
        <w:rPr>
          <w:rFonts w:ascii="Times" w:hAnsi="Times" w:cs="Arial"/>
          <w:color w:val="000000" w:themeColor="text1"/>
          <w:shd w:val="clear" w:color="auto" w:fill="FFFFFF"/>
        </w:rPr>
        <w:t xml:space="preserve">line, </w:t>
      </w:r>
      <w:r w:rsidR="000474C7" w:rsidRPr="002E48C9">
        <w:rPr>
          <w:rFonts w:ascii="Times" w:hAnsi="Times" w:cs="Arial"/>
          <w:color w:val="000000" w:themeColor="text1"/>
          <w:shd w:val="clear" w:color="auto" w:fill="FFFFFF"/>
          <w:lang w:val="en-US"/>
        </w:rPr>
        <w:t xml:space="preserve">and </w:t>
      </w:r>
      <w:r w:rsidR="005256D6" w:rsidRPr="002E48C9">
        <w:rPr>
          <w:rFonts w:ascii="Times" w:hAnsi="Times" w:cs="Arial"/>
          <w:color w:val="000000" w:themeColor="text1"/>
          <w:shd w:val="clear" w:color="auto" w:fill="FFFFFF"/>
        </w:rPr>
        <w:t xml:space="preserve">it becomes </w:t>
      </w:r>
      <w:r w:rsidR="000474C7" w:rsidRPr="002E48C9">
        <w:rPr>
          <w:rFonts w:ascii="Times" w:hAnsi="Times" w:cs="Arial"/>
          <w:color w:val="000000" w:themeColor="text1"/>
          <w:shd w:val="clear" w:color="auto" w:fill="FFFFFF"/>
          <w:lang w:val="en-US"/>
        </w:rPr>
        <w:t>possible</w:t>
      </w:r>
      <w:r w:rsidR="005256D6" w:rsidRPr="002E48C9">
        <w:rPr>
          <w:rFonts w:ascii="Times" w:hAnsi="Times" w:cs="Arial"/>
          <w:color w:val="000000" w:themeColor="text1"/>
          <w:shd w:val="clear" w:color="auto" w:fill="FFFFFF"/>
        </w:rPr>
        <w:t xml:space="preserve"> to perceive trend</w:t>
      </w:r>
      <w:r w:rsidR="000474C7" w:rsidRPr="002E48C9">
        <w:rPr>
          <w:rFonts w:ascii="Times" w:hAnsi="Times" w:cs="Arial"/>
          <w:color w:val="000000" w:themeColor="text1"/>
          <w:shd w:val="clear" w:color="auto" w:fill="FFFFFF"/>
          <w:lang w:val="en-US"/>
        </w:rPr>
        <w:t>s</w:t>
      </w:r>
      <w:r w:rsidR="005256D6" w:rsidRPr="002E48C9">
        <w:rPr>
          <w:rFonts w:ascii="Times" w:hAnsi="Times" w:cs="Arial"/>
          <w:color w:val="000000" w:themeColor="text1"/>
          <w:shd w:val="clear" w:color="auto" w:fill="FFFFFF"/>
        </w:rPr>
        <w:t xml:space="preserve"> shown by data entries from the </w:t>
      </w:r>
      <w:r w:rsidR="005256D6" w:rsidRPr="002E48C9">
        <w:rPr>
          <w:rFonts w:ascii="Times" w:hAnsi="Times" w:cs="Arial"/>
          <w:color w:val="000000" w:themeColor="text1"/>
          <w:shd w:val="clear" w:color="auto" w:fill="FFFFFF"/>
        </w:rPr>
        <w:lastRenderedPageBreak/>
        <w:t>visualization.</w:t>
      </w:r>
      <w:r w:rsidRPr="002E48C9">
        <w:rPr>
          <w:rFonts w:ascii="Times" w:hAnsi="Times" w:cs="Arial"/>
          <w:color w:val="000000" w:themeColor="text1"/>
          <w:shd w:val="clear" w:color="auto" w:fill="FFFFFF"/>
          <w:lang w:val="en-US"/>
        </w:rPr>
        <w:t xml:space="preserve"> </w:t>
      </w:r>
      <w:r w:rsidR="00CD3EFC">
        <w:rPr>
          <w:noProof/>
          <w:color w:val="000000" w:themeColor="text1"/>
        </w:rPr>
        <w:drawing>
          <wp:inline distT="0" distB="0" distL="0" distR="0" wp14:anchorId="29017AE9" wp14:editId="474D67F3">
            <wp:extent cx="5731510" cy="4304665"/>
            <wp:effectExtent l="12700" t="12700" r="8890" b="133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4304665"/>
                    </a:xfrm>
                    <a:prstGeom prst="rect">
                      <a:avLst/>
                    </a:prstGeom>
                    <a:ln w="3175">
                      <a:solidFill>
                        <a:schemeClr val="bg1">
                          <a:lumMod val="75000"/>
                        </a:schemeClr>
                      </a:solidFill>
                    </a:ln>
                  </pic:spPr>
                </pic:pic>
              </a:graphicData>
            </a:graphic>
          </wp:inline>
        </w:drawing>
      </w:r>
    </w:p>
    <w:p w14:paraId="1604C501" w14:textId="77777777" w:rsidR="00CD3EFC" w:rsidRPr="00CD3EFC" w:rsidRDefault="00CD3EFC" w:rsidP="00CD3EFC">
      <w:pPr>
        <w:jc w:val="both"/>
        <w:rPr>
          <w:color w:val="000000" w:themeColor="text1"/>
        </w:rPr>
      </w:pPr>
    </w:p>
    <w:p w14:paraId="12B52B7A" w14:textId="53E188A6" w:rsidR="008D09C6" w:rsidRPr="002E48C9" w:rsidRDefault="005256D6" w:rsidP="00B76F3D">
      <w:pPr>
        <w:spacing w:line="360" w:lineRule="auto"/>
        <w:rPr>
          <w:rFonts w:ascii="Times" w:hAnsi="Times"/>
          <w:color w:val="000000" w:themeColor="text1"/>
          <w:lang w:val="en-US"/>
        </w:rPr>
      </w:pPr>
      <w:r w:rsidRPr="002E48C9">
        <w:rPr>
          <w:rFonts w:ascii="Times" w:hAnsi="Times"/>
          <w:color w:val="000000" w:themeColor="text1"/>
          <w:lang w:val="en-US"/>
        </w:rPr>
        <w:t xml:space="preserve">Figure-11: Parallel </w:t>
      </w:r>
      <w:r w:rsidR="00E02A04" w:rsidRPr="002E48C9">
        <w:rPr>
          <w:rFonts w:ascii="Times" w:hAnsi="Times"/>
          <w:color w:val="000000" w:themeColor="text1"/>
          <w:lang w:val="en-US"/>
        </w:rPr>
        <w:t>coordinates chart</w:t>
      </w:r>
    </w:p>
    <w:p w14:paraId="61585326" w14:textId="77777777" w:rsidR="001014F0" w:rsidRPr="002E48C9" w:rsidRDefault="001014F0" w:rsidP="00E02A04">
      <w:pPr>
        <w:rPr>
          <w:rFonts w:ascii="Times" w:hAnsi="Times" w:cs="Arial"/>
          <w:color w:val="000000" w:themeColor="text1"/>
          <w:shd w:val="clear" w:color="auto" w:fill="FFFFFF"/>
          <w:lang w:val="en-US"/>
        </w:rPr>
      </w:pPr>
    </w:p>
    <w:p w14:paraId="43732AD1" w14:textId="2C6B1262" w:rsidR="00E02A04" w:rsidRPr="002E48C9" w:rsidRDefault="00E02A04" w:rsidP="00306E8E">
      <w:pPr>
        <w:jc w:val="both"/>
        <w:rPr>
          <w:rFonts w:ascii="Times" w:hAnsi="Times"/>
          <w:color w:val="000000" w:themeColor="text1"/>
          <w:lang w:val="en-US"/>
        </w:rPr>
      </w:pPr>
      <w:r w:rsidRPr="002E48C9">
        <w:rPr>
          <w:rFonts w:ascii="Times" w:hAnsi="Times" w:cs="Arial"/>
          <w:color w:val="000000" w:themeColor="text1"/>
          <w:shd w:val="clear" w:color="auto" w:fill="FFFFFF"/>
          <w:lang w:val="en-US"/>
        </w:rPr>
        <w:t>This plot</w:t>
      </w:r>
      <w:r w:rsidRPr="002E48C9">
        <w:rPr>
          <w:rFonts w:ascii="Times" w:hAnsi="Times" w:cs="Arial"/>
          <w:color w:val="000000" w:themeColor="text1"/>
          <w:shd w:val="clear" w:color="auto" w:fill="FFFFFF"/>
        </w:rPr>
        <w:t xml:space="preserve"> </w:t>
      </w:r>
      <w:r w:rsidRPr="002E48C9">
        <w:rPr>
          <w:rFonts w:ascii="Times" w:hAnsi="Times" w:cs="Arial"/>
          <w:color w:val="000000" w:themeColor="text1"/>
          <w:shd w:val="clear" w:color="auto" w:fill="FFFFFF"/>
          <w:lang w:val="en-US"/>
        </w:rPr>
        <w:t>is</w:t>
      </w:r>
      <w:r w:rsidRPr="002E48C9">
        <w:rPr>
          <w:rFonts w:ascii="Times" w:hAnsi="Times" w:cs="Arial"/>
          <w:color w:val="000000" w:themeColor="text1"/>
          <w:shd w:val="clear" w:color="auto" w:fill="FFFFFF"/>
        </w:rPr>
        <w:t xml:space="preserve"> </w:t>
      </w:r>
      <w:r w:rsidRPr="002E48C9">
        <w:rPr>
          <w:rFonts w:ascii="Times" w:hAnsi="Times" w:cs="Arial"/>
          <w:color w:val="000000" w:themeColor="text1"/>
          <w:shd w:val="clear" w:color="auto" w:fill="FFFFFF"/>
          <w:lang w:val="en-US"/>
        </w:rPr>
        <w:t>helpful in</w:t>
      </w:r>
      <w:r w:rsidRPr="002E48C9">
        <w:rPr>
          <w:rFonts w:ascii="Times" w:hAnsi="Times" w:cs="Arial"/>
          <w:color w:val="000000" w:themeColor="text1"/>
          <w:shd w:val="clear" w:color="auto" w:fill="FFFFFF"/>
        </w:rPr>
        <w:t> </w:t>
      </w:r>
      <w:r w:rsidRPr="002E48C9">
        <w:rPr>
          <w:rFonts w:ascii="Times" w:hAnsi="Times" w:cs="Arial"/>
          <w:color w:val="000000" w:themeColor="text1"/>
          <w:shd w:val="clear" w:color="auto" w:fill="FFFFFF"/>
          <w:lang w:val="en-US"/>
        </w:rPr>
        <w:t xml:space="preserve">our presentation because we have several </w:t>
      </w:r>
      <w:r w:rsidRPr="002E48C9">
        <w:rPr>
          <w:rFonts w:ascii="Times" w:hAnsi="Times" w:cs="Arial"/>
          <w:color w:val="000000" w:themeColor="text1"/>
          <w:shd w:val="clear" w:color="auto" w:fill="FFFFFF"/>
        </w:rPr>
        <w:t xml:space="preserve">variables together </w:t>
      </w:r>
      <w:r w:rsidRPr="002E48C9">
        <w:rPr>
          <w:rFonts w:ascii="Times" w:hAnsi="Times" w:cs="Arial"/>
          <w:color w:val="000000" w:themeColor="text1"/>
          <w:shd w:val="clear" w:color="auto" w:fill="FFFFFF"/>
          <w:lang w:val="en-US"/>
        </w:rPr>
        <w:t xml:space="preserve">to visualize one after another </w:t>
      </w:r>
      <w:r w:rsidRPr="002E48C9">
        <w:rPr>
          <w:rFonts w:ascii="Times" w:hAnsi="Times" w:cs="Arial"/>
          <w:color w:val="000000" w:themeColor="text1"/>
          <w:shd w:val="clear" w:color="auto" w:fill="FFFFFF"/>
        </w:rPr>
        <w:t xml:space="preserve">and </w:t>
      </w:r>
      <w:r w:rsidR="000474C7" w:rsidRPr="002E48C9">
        <w:rPr>
          <w:rFonts w:ascii="Times" w:hAnsi="Times" w:cs="Arial"/>
          <w:color w:val="000000" w:themeColor="text1"/>
          <w:shd w:val="clear" w:color="auto" w:fill="FFFFFF"/>
          <w:lang w:val="en-US"/>
        </w:rPr>
        <w:t>showing</w:t>
      </w:r>
      <w:r w:rsidRPr="002E48C9">
        <w:rPr>
          <w:rFonts w:ascii="Times" w:hAnsi="Times" w:cs="Arial"/>
          <w:color w:val="000000" w:themeColor="text1"/>
          <w:shd w:val="clear" w:color="auto" w:fill="FFFFFF"/>
        </w:rPr>
        <w:t xml:space="preserve"> the relationships</w:t>
      </w:r>
      <w:r w:rsidRPr="002E48C9">
        <w:rPr>
          <w:rFonts w:ascii="Times" w:hAnsi="Times" w:cs="Arial"/>
          <w:color w:val="000000" w:themeColor="text1"/>
          <w:shd w:val="clear" w:color="auto" w:fill="FFFFFF"/>
          <w:lang w:val="en-US"/>
        </w:rPr>
        <w:t xml:space="preserve"> </w:t>
      </w:r>
      <w:r w:rsidRPr="002E48C9">
        <w:rPr>
          <w:rFonts w:ascii="Times" w:hAnsi="Times" w:cs="Arial"/>
          <w:color w:val="000000" w:themeColor="text1"/>
          <w:shd w:val="clear" w:color="auto" w:fill="FFFFFF"/>
        </w:rPr>
        <w:t xml:space="preserve">between them. For example, </w:t>
      </w:r>
      <w:r w:rsidR="000474C7" w:rsidRPr="002E48C9">
        <w:rPr>
          <w:rFonts w:ascii="Times" w:hAnsi="Times" w:cs="Arial"/>
          <w:color w:val="000000" w:themeColor="text1"/>
          <w:shd w:val="clear" w:color="auto" w:fill="FFFFFF"/>
          <w:lang w:val="en-US"/>
        </w:rPr>
        <w:t>you can</w:t>
      </w:r>
      <w:r w:rsidRPr="002E48C9">
        <w:rPr>
          <w:rFonts w:ascii="Times" w:hAnsi="Times" w:cs="Arial"/>
          <w:color w:val="000000" w:themeColor="text1"/>
          <w:shd w:val="clear" w:color="auto" w:fill="FFFFFF"/>
        </w:rPr>
        <w:t xml:space="preserve"> compare </w:t>
      </w:r>
      <w:r w:rsidR="001014F0" w:rsidRPr="002E48C9">
        <w:rPr>
          <w:rFonts w:ascii="Times" w:hAnsi="Times" w:cs="Arial"/>
          <w:color w:val="000000" w:themeColor="text1"/>
          <w:shd w:val="clear" w:color="auto" w:fill="FFFFFF"/>
          <w:lang w:val="en-US"/>
        </w:rPr>
        <w:t>number of total cases(total_cases) with hospitalized patients (</w:t>
      </w:r>
      <w:proofErr w:type="spellStart"/>
      <w:r w:rsidR="001014F0" w:rsidRPr="002E48C9">
        <w:rPr>
          <w:rFonts w:ascii="Times" w:hAnsi="Times" w:cs="Arial"/>
          <w:color w:val="000000" w:themeColor="text1"/>
          <w:shd w:val="clear" w:color="auto" w:fill="FFFFFF"/>
          <w:lang w:val="en-US"/>
        </w:rPr>
        <w:t>hosp_patients</w:t>
      </w:r>
      <w:proofErr w:type="spellEnd"/>
      <w:r w:rsidR="001014F0" w:rsidRPr="002E48C9">
        <w:rPr>
          <w:rFonts w:ascii="Times" w:hAnsi="Times" w:cs="Arial"/>
          <w:color w:val="000000" w:themeColor="text1"/>
          <w:shd w:val="clear" w:color="auto" w:fill="FFFFFF"/>
          <w:lang w:val="en-US"/>
        </w:rPr>
        <w:t xml:space="preserve">) </w:t>
      </w:r>
      <w:r w:rsidR="000474C7" w:rsidRPr="002E48C9">
        <w:rPr>
          <w:rFonts w:ascii="Times" w:hAnsi="Times" w:cs="Arial"/>
          <w:color w:val="000000" w:themeColor="text1"/>
          <w:shd w:val="clear" w:color="auto" w:fill="FFFFFF"/>
          <w:lang w:val="en-US"/>
        </w:rPr>
        <w:t xml:space="preserve">facilitated by a tooltip showing the </w:t>
      </w:r>
      <w:r w:rsidR="00306E8E" w:rsidRPr="002E48C9">
        <w:rPr>
          <w:rFonts w:ascii="Times" w:hAnsi="Times" w:cs="Arial"/>
          <w:color w:val="000000" w:themeColor="text1"/>
          <w:shd w:val="clear" w:color="auto" w:fill="FFFFFF"/>
          <w:lang w:val="en-US"/>
        </w:rPr>
        <w:t xml:space="preserve">country name. Also, it </w:t>
      </w:r>
      <w:r w:rsidR="000474C7" w:rsidRPr="002E48C9">
        <w:rPr>
          <w:rFonts w:ascii="Times" w:hAnsi="Times" w:cs="Arial"/>
          <w:color w:val="000000" w:themeColor="text1"/>
          <w:shd w:val="clear" w:color="auto" w:fill="FFFFFF"/>
          <w:lang w:val="en-US"/>
        </w:rPr>
        <w:t>can show</w:t>
      </w:r>
      <w:r w:rsidR="00306E8E" w:rsidRPr="002E48C9">
        <w:rPr>
          <w:rFonts w:ascii="Times" w:hAnsi="Times" w:cs="Arial"/>
          <w:color w:val="000000" w:themeColor="text1"/>
          <w:shd w:val="clear" w:color="auto" w:fill="FFFFFF"/>
          <w:lang w:val="en-US"/>
        </w:rPr>
        <w:t xml:space="preserve"> the predicted flow (thinner line) along with actual counts (thicker line). The </w:t>
      </w:r>
      <w:r w:rsidR="000474C7" w:rsidRPr="002E48C9">
        <w:rPr>
          <w:rFonts w:ascii="Times" w:hAnsi="Times" w:cs="Arial"/>
          <w:color w:val="000000" w:themeColor="text1"/>
          <w:shd w:val="clear" w:color="auto" w:fill="FFFFFF"/>
          <w:lang w:val="en-US"/>
        </w:rPr>
        <w:t>limitation</w:t>
      </w:r>
      <w:r w:rsidR="00306E8E" w:rsidRPr="002E48C9">
        <w:rPr>
          <w:rFonts w:ascii="Times" w:hAnsi="Times" w:cs="Arial"/>
          <w:color w:val="000000" w:themeColor="text1"/>
          <w:shd w:val="clear" w:color="auto" w:fill="FFFFFF"/>
          <w:lang w:val="en-US"/>
        </w:rPr>
        <w:t xml:space="preserve"> of this chart is </w:t>
      </w:r>
      <w:r w:rsidR="000474C7" w:rsidRPr="002E48C9">
        <w:rPr>
          <w:rFonts w:ascii="Times" w:hAnsi="Times" w:cs="Arial"/>
          <w:color w:val="000000" w:themeColor="text1"/>
          <w:shd w:val="clear" w:color="auto" w:fill="FFFFFF"/>
          <w:lang w:val="en-US"/>
        </w:rPr>
        <w:t xml:space="preserve">frequent </w:t>
      </w:r>
      <w:r w:rsidR="0078502B">
        <w:rPr>
          <w:rFonts w:ascii="Times" w:hAnsi="Times" w:cs="Arial"/>
          <w:color w:val="000000" w:themeColor="text1"/>
          <w:shd w:val="clear" w:color="auto" w:fill="FFFFFF"/>
          <w:lang w:val="en-US"/>
        </w:rPr>
        <w:t>overlaps for multi-variable and multi-</w:t>
      </w:r>
    </w:p>
    <w:p w14:paraId="11912F5B" w14:textId="58A12BBF" w:rsidR="008D09C6" w:rsidRPr="002E48C9" w:rsidRDefault="008D09C6" w:rsidP="00B76F3D">
      <w:pPr>
        <w:spacing w:line="360" w:lineRule="auto"/>
        <w:rPr>
          <w:rFonts w:ascii="Times" w:hAnsi="Times"/>
          <w:color w:val="000000" w:themeColor="text1"/>
          <w:lang w:val="en-US"/>
        </w:rPr>
      </w:pPr>
    </w:p>
    <w:p w14:paraId="3A1820EB" w14:textId="77777777" w:rsidR="00306E8E" w:rsidRPr="002E48C9" w:rsidRDefault="00306E8E" w:rsidP="00B76F3D">
      <w:pPr>
        <w:spacing w:line="360" w:lineRule="auto"/>
        <w:rPr>
          <w:rFonts w:ascii="Times" w:hAnsi="Times"/>
          <w:color w:val="000000" w:themeColor="text1"/>
          <w:lang w:val="en-US"/>
        </w:rPr>
      </w:pPr>
    </w:p>
    <w:p w14:paraId="11A18A3F" w14:textId="15F8CC85" w:rsidR="0000355E" w:rsidRPr="002E48C9" w:rsidRDefault="0000355E" w:rsidP="00B76F3D">
      <w:pPr>
        <w:spacing w:line="360" w:lineRule="auto"/>
        <w:rPr>
          <w:rFonts w:ascii="Times" w:hAnsi="Times"/>
          <w:b/>
          <w:bCs/>
          <w:color w:val="000000" w:themeColor="text1"/>
          <w:lang w:val="en-US"/>
        </w:rPr>
      </w:pPr>
      <w:r w:rsidRPr="002E48C9">
        <w:rPr>
          <w:rFonts w:ascii="Times" w:hAnsi="Times"/>
          <w:b/>
          <w:bCs/>
          <w:color w:val="000000" w:themeColor="text1"/>
          <w:lang w:val="en-US"/>
        </w:rPr>
        <w:t>4.8</w:t>
      </w:r>
      <w:r w:rsidRPr="002E48C9">
        <w:rPr>
          <w:rFonts w:ascii="Times" w:hAnsi="Times"/>
          <w:b/>
          <w:bCs/>
          <w:color w:val="000000" w:themeColor="text1"/>
          <w:lang w:val="en-US"/>
        </w:rPr>
        <w:tab/>
        <w:t>Impact Chart</w:t>
      </w:r>
    </w:p>
    <w:p w14:paraId="4E775530" w14:textId="22A60054" w:rsidR="00306E8E" w:rsidRPr="002E48C9" w:rsidRDefault="00306E8E" w:rsidP="003206F1">
      <w:pPr>
        <w:jc w:val="both"/>
        <w:rPr>
          <w:rFonts w:ascii="Times" w:hAnsi="Times"/>
          <w:color w:val="000000" w:themeColor="text1"/>
          <w:lang w:val="en-US"/>
        </w:rPr>
      </w:pPr>
      <w:r w:rsidRPr="002E48C9">
        <w:rPr>
          <w:rFonts w:ascii="Times" w:hAnsi="Times"/>
          <w:color w:val="000000" w:themeColor="text1"/>
          <w:lang w:val="en-US"/>
        </w:rPr>
        <w:t xml:space="preserve">This chart helps to indicate daily uncertainty presentation for every country as a cell. In this way </w:t>
      </w:r>
      <w:r w:rsidR="000474C7" w:rsidRPr="002E48C9">
        <w:rPr>
          <w:rFonts w:ascii="Times" w:hAnsi="Times"/>
          <w:color w:val="000000" w:themeColor="text1"/>
          <w:lang w:val="en-US"/>
        </w:rPr>
        <w:t xml:space="preserve">a </w:t>
      </w:r>
      <w:r w:rsidRPr="002E48C9">
        <w:rPr>
          <w:rFonts w:ascii="Times" w:hAnsi="Times"/>
          <w:color w:val="000000" w:themeColor="text1"/>
          <w:lang w:val="en-US"/>
        </w:rPr>
        <w:t xml:space="preserve">user can </w:t>
      </w:r>
      <w:r w:rsidR="000474C7" w:rsidRPr="002E48C9">
        <w:rPr>
          <w:rFonts w:ascii="Times" w:hAnsi="Times"/>
          <w:color w:val="000000" w:themeColor="text1"/>
          <w:lang w:val="en-US"/>
        </w:rPr>
        <w:t>perceive trends</w:t>
      </w:r>
      <w:r w:rsidRPr="002E48C9">
        <w:rPr>
          <w:rFonts w:ascii="Times" w:hAnsi="Times"/>
          <w:color w:val="000000" w:themeColor="text1"/>
          <w:lang w:val="en-US"/>
        </w:rPr>
        <w:t xml:space="preserve"> for certain day or a set of consecutive days. In other words, </w:t>
      </w:r>
      <w:r w:rsidRPr="002E48C9">
        <w:rPr>
          <w:rFonts w:ascii="Times" w:hAnsi="Times" w:cs="Arial"/>
          <w:color w:val="000000" w:themeColor="text1"/>
          <w:shd w:val="clear" w:color="auto" w:fill="FFFFFF"/>
          <w:lang w:val="en-US"/>
        </w:rPr>
        <w:t>t</w:t>
      </w:r>
      <w:r w:rsidRPr="002E48C9">
        <w:rPr>
          <w:rFonts w:ascii="Times" w:hAnsi="Times" w:cs="Arial"/>
          <w:color w:val="000000" w:themeColor="text1"/>
          <w:shd w:val="clear" w:color="auto" w:fill="FFFFFF"/>
        </w:rPr>
        <w:t xml:space="preserve">he </w:t>
      </w:r>
      <w:r w:rsidRPr="002E48C9">
        <w:rPr>
          <w:rStyle w:val="Emphasis"/>
          <w:rFonts w:ascii="Times" w:hAnsi="Times" w:cs="Arial"/>
          <w:color w:val="000000" w:themeColor="text1"/>
          <w:shd w:val="clear" w:color="auto" w:fill="FFFFFF"/>
          <w:lang w:val="en-US"/>
        </w:rPr>
        <w:t>c</w:t>
      </w:r>
      <w:r w:rsidRPr="002E48C9">
        <w:rPr>
          <w:rStyle w:val="Emphasis"/>
          <w:rFonts w:ascii="Times" w:hAnsi="Times" w:cs="Arial"/>
          <w:color w:val="000000" w:themeColor="text1"/>
          <w:shd w:val="clear" w:color="auto" w:fill="FFFFFF"/>
        </w:rPr>
        <w:t>hart</w:t>
      </w:r>
      <w:r w:rsidRPr="002E48C9">
        <w:rPr>
          <w:rFonts w:ascii="Times" w:hAnsi="Times" w:cs="Arial"/>
          <w:color w:val="000000" w:themeColor="text1"/>
          <w:shd w:val="clear" w:color="auto" w:fill="FFFFFF"/>
        </w:rPr>
        <w:t xml:space="preserve"> provides a useful </w:t>
      </w:r>
      <w:r w:rsidRPr="002E48C9">
        <w:rPr>
          <w:rFonts w:ascii="Times" w:hAnsi="Times" w:cs="Arial"/>
          <w:color w:val="000000" w:themeColor="text1"/>
          <w:shd w:val="clear" w:color="auto" w:fill="FFFFFF"/>
          <w:lang w:val="en-US"/>
        </w:rPr>
        <w:t>platform</w:t>
      </w:r>
      <w:r w:rsidRPr="002E48C9">
        <w:rPr>
          <w:rFonts w:ascii="Times" w:hAnsi="Times" w:cs="Arial"/>
          <w:color w:val="000000" w:themeColor="text1"/>
          <w:shd w:val="clear" w:color="auto" w:fill="FFFFFF"/>
        </w:rPr>
        <w:t xml:space="preserve"> that helps you decide which </w:t>
      </w:r>
      <w:r w:rsidRPr="002E48C9">
        <w:rPr>
          <w:rFonts w:ascii="Times" w:hAnsi="Times" w:cs="Arial"/>
          <w:color w:val="000000" w:themeColor="text1"/>
          <w:shd w:val="clear" w:color="auto" w:fill="FFFFFF"/>
          <w:lang w:val="en-US"/>
        </w:rPr>
        <w:t>uncertainty</w:t>
      </w:r>
      <w:r w:rsidRPr="002E48C9">
        <w:rPr>
          <w:rFonts w:ascii="Times" w:hAnsi="Times" w:cs="Arial"/>
          <w:color w:val="000000" w:themeColor="text1"/>
          <w:shd w:val="clear" w:color="auto" w:fill="FFFFFF"/>
        </w:rPr>
        <w:t xml:space="preserve"> </w:t>
      </w:r>
      <w:r w:rsidR="000474C7" w:rsidRPr="002E48C9">
        <w:rPr>
          <w:rFonts w:ascii="Times" w:hAnsi="Times" w:cs="Arial"/>
          <w:color w:val="000000" w:themeColor="text1"/>
          <w:shd w:val="clear" w:color="auto" w:fill="FFFFFF"/>
          <w:lang w:val="en-US"/>
        </w:rPr>
        <w:t>requires</w:t>
      </w:r>
      <w:r w:rsidRPr="002E48C9">
        <w:rPr>
          <w:rFonts w:ascii="Times" w:hAnsi="Times" w:cs="Arial"/>
          <w:color w:val="000000" w:themeColor="text1"/>
          <w:shd w:val="clear" w:color="auto" w:fill="FFFFFF"/>
        </w:rPr>
        <w:t xml:space="preserve"> your attention</w:t>
      </w:r>
      <w:r w:rsidRPr="002E48C9">
        <w:rPr>
          <w:rFonts w:ascii="Times" w:hAnsi="Times" w:cs="Arial"/>
          <w:color w:val="000000" w:themeColor="text1"/>
          <w:shd w:val="clear" w:color="auto" w:fill="FFFFFF"/>
          <w:lang w:val="en-US"/>
        </w:rPr>
        <w:t xml:space="preserve">. So, if this tool </w:t>
      </w:r>
      <w:r w:rsidR="000474C7" w:rsidRPr="002E48C9">
        <w:rPr>
          <w:rFonts w:ascii="Times" w:hAnsi="Times" w:cs="Arial"/>
          <w:color w:val="000000" w:themeColor="text1"/>
          <w:shd w:val="clear" w:color="auto" w:fill="FFFFFF"/>
          <w:lang w:val="en-US"/>
        </w:rPr>
        <w:t>wa</w:t>
      </w:r>
      <w:r w:rsidRPr="002E48C9">
        <w:rPr>
          <w:rFonts w:ascii="Times" w:hAnsi="Times" w:cs="Arial"/>
          <w:color w:val="000000" w:themeColor="text1"/>
          <w:shd w:val="clear" w:color="auto" w:fill="FFFFFF"/>
          <w:lang w:val="en-US"/>
        </w:rPr>
        <w:t>s us</w:t>
      </w:r>
      <w:r w:rsidR="003206F1" w:rsidRPr="002E48C9">
        <w:rPr>
          <w:rFonts w:ascii="Times" w:hAnsi="Times" w:cs="Arial"/>
          <w:color w:val="000000" w:themeColor="text1"/>
          <w:shd w:val="clear" w:color="auto" w:fill="FFFFFF"/>
          <w:lang w:val="en-US"/>
        </w:rPr>
        <w:t>ed</w:t>
      </w:r>
      <w:r w:rsidRPr="002E48C9">
        <w:rPr>
          <w:rFonts w:ascii="Times" w:hAnsi="Times" w:cs="Arial"/>
          <w:color w:val="000000" w:themeColor="text1"/>
          <w:shd w:val="clear" w:color="auto" w:fill="FFFFFF"/>
          <w:lang w:val="en-US"/>
        </w:rPr>
        <w:t xml:space="preserve"> by WHO </w:t>
      </w:r>
      <w:r w:rsidR="003206F1" w:rsidRPr="002E48C9">
        <w:rPr>
          <w:rFonts w:ascii="Times" w:hAnsi="Times" w:cs="Arial"/>
          <w:color w:val="000000" w:themeColor="text1"/>
          <w:shd w:val="clear" w:color="auto" w:fill="FFFFFF"/>
          <w:lang w:val="en-US"/>
        </w:rPr>
        <w:t xml:space="preserve">then the administrator </w:t>
      </w:r>
      <w:r w:rsidR="000474C7" w:rsidRPr="002E48C9">
        <w:rPr>
          <w:rFonts w:ascii="Times" w:hAnsi="Times" w:cs="Arial"/>
          <w:color w:val="000000" w:themeColor="text1"/>
          <w:shd w:val="clear" w:color="auto" w:fill="FFFFFF"/>
          <w:lang w:val="en-US"/>
        </w:rPr>
        <w:t>could consider</w:t>
      </w:r>
      <w:r w:rsidR="003206F1" w:rsidRPr="002E48C9">
        <w:rPr>
          <w:rFonts w:ascii="Times" w:hAnsi="Times" w:cs="Arial"/>
          <w:color w:val="000000" w:themeColor="text1"/>
          <w:shd w:val="clear" w:color="auto" w:fill="FFFFFF"/>
          <w:lang w:val="en-US"/>
        </w:rPr>
        <w:t xml:space="preserve"> which countries are vulnerable tomorrow or </w:t>
      </w:r>
      <w:r w:rsidR="000474C7" w:rsidRPr="002E48C9">
        <w:rPr>
          <w:rFonts w:ascii="Times" w:hAnsi="Times" w:cs="Arial"/>
          <w:color w:val="000000" w:themeColor="text1"/>
          <w:shd w:val="clear" w:color="auto" w:fill="FFFFFF"/>
          <w:lang w:val="en-US"/>
        </w:rPr>
        <w:t xml:space="preserve">the </w:t>
      </w:r>
      <w:r w:rsidR="003206F1" w:rsidRPr="002E48C9">
        <w:rPr>
          <w:rFonts w:ascii="Times" w:hAnsi="Times" w:cs="Arial"/>
          <w:color w:val="000000" w:themeColor="text1"/>
          <w:shd w:val="clear" w:color="auto" w:fill="FFFFFF"/>
          <w:lang w:val="en-US"/>
        </w:rPr>
        <w:t>day after tomorrow.</w:t>
      </w:r>
    </w:p>
    <w:p w14:paraId="04CAC823" w14:textId="530BE3F5" w:rsidR="008D09C6" w:rsidRPr="002E48C9" w:rsidRDefault="008D09C6" w:rsidP="00B76F3D">
      <w:pPr>
        <w:spacing w:line="360" w:lineRule="auto"/>
        <w:rPr>
          <w:rFonts w:ascii="Times" w:hAnsi="Times"/>
          <w:color w:val="000000" w:themeColor="text1"/>
          <w:lang w:val="en-US"/>
        </w:rPr>
      </w:pPr>
    </w:p>
    <w:p w14:paraId="4A8C852C" w14:textId="617FAD3F" w:rsidR="008D09C6" w:rsidRPr="002E48C9" w:rsidRDefault="004D22A8" w:rsidP="00B76F3D">
      <w:pPr>
        <w:spacing w:line="360" w:lineRule="auto"/>
        <w:rPr>
          <w:rFonts w:ascii="Times" w:hAnsi="Times"/>
          <w:color w:val="000000" w:themeColor="text1"/>
          <w:lang w:val="en-US"/>
        </w:rPr>
      </w:pPr>
      <w:r>
        <w:rPr>
          <w:rFonts w:ascii="Times" w:hAnsi="Times"/>
          <w:noProof/>
          <w:color w:val="000000" w:themeColor="text1"/>
          <w:lang w:val="en-US"/>
        </w:rPr>
        <w:lastRenderedPageBreak/>
        <w:drawing>
          <wp:inline distT="0" distB="0" distL="0" distR="0" wp14:anchorId="7A26412B" wp14:editId="7F99A1ED">
            <wp:extent cx="5731510" cy="4134485"/>
            <wp:effectExtent l="0" t="0" r="0" b="5715"/>
            <wp:docPr id="56" name="Picture 56"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Background pattern&#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4134485"/>
                    </a:xfrm>
                    <a:prstGeom prst="rect">
                      <a:avLst/>
                    </a:prstGeom>
                  </pic:spPr>
                </pic:pic>
              </a:graphicData>
            </a:graphic>
          </wp:inline>
        </w:drawing>
      </w:r>
    </w:p>
    <w:p w14:paraId="55CCE738" w14:textId="5CD74727" w:rsidR="008D09C6" w:rsidRPr="002E48C9" w:rsidRDefault="00306E8E" w:rsidP="00B76F3D">
      <w:pPr>
        <w:spacing w:line="360" w:lineRule="auto"/>
        <w:rPr>
          <w:rFonts w:ascii="Times" w:hAnsi="Times"/>
          <w:color w:val="000000" w:themeColor="text1"/>
          <w:lang w:val="en-US"/>
        </w:rPr>
      </w:pPr>
      <w:r w:rsidRPr="002E48C9">
        <w:rPr>
          <w:rFonts w:ascii="Times" w:hAnsi="Times"/>
          <w:color w:val="000000" w:themeColor="text1"/>
          <w:lang w:val="en-US"/>
        </w:rPr>
        <w:t>Figure-12: Impact chart</w:t>
      </w:r>
      <w:r w:rsidR="004D22A8">
        <w:rPr>
          <w:rFonts w:ascii="Times" w:hAnsi="Times"/>
          <w:color w:val="000000" w:themeColor="text1"/>
          <w:lang w:val="en-US"/>
        </w:rPr>
        <w:t xml:space="preserve"> with CA textures</w:t>
      </w:r>
    </w:p>
    <w:p w14:paraId="18C76697" w14:textId="77777777" w:rsidR="008D09C6" w:rsidRPr="002E48C9" w:rsidRDefault="008D09C6" w:rsidP="00B76F3D">
      <w:pPr>
        <w:spacing w:line="360" w:lineRule="auto"/>
        <w:rPr>
          <w:rFonts w:ascii="Times" w:hAnsi="Times"/>
          <w:color w:val="000000" w:themeColor="text1"/>
          <w:lang w:val="en-US"/>
        </w:rPr>
      </w:pPr>
    </w:p>
    <w:p w14:paraId="6007B3CD" w14:textId="0D9CEA19" w:rsidR="0000355E" w:rsidRPr="002E48C9" w:rsidRDefault="0000355E" w:rsidP="00B76F3D">
      <w:pPr>
        <w:spacing w:line="360" w:lineRule="auto"/>
        <w:rPr>
          <w:rFonts w:ascii="Times" w:hAnsi="Times"/>
          <w:b/>
          <w:bCs/>
          <w:color w:val="000000" w:themeColor="text1"/>
          <w:lang w:val="en-US"/>
        </w:rPr>
      </w:pPr>
      <w:r w:rsidRPr="002E48C9">
        <w:rPr>
          <w:rFonts w:ascii="Times" w:hAnsi="Times"/>
          <w:b/>
          <w:bCs/>
          <w:color w:val="000000" w:themeColor="text1"/>
          <w:lang w:val="en-US"/>
        </w:rPr>
        <w:t>4.9</w:t>
      </w:r>
      <w:r w:rsidRPr="002E48C9">
        <w:rPr>
          <w:rFonts w:ascii="Times" w:hAnsi="Times"/>
          <w:b/>
          <w:bCs/>
          <w:color w:val="000000" w:themeColor="text1"/>
          <w:lang w:val="en-US"/>
        </w:rPr>
        <w:tab/>
        <w:t>Horizon</w:t>
      </w:r>
      <w:r w:rsidR="00306E8E" w:rsidRPr="002E48C9">
        <w:rPr>
          <w:rFonts w:ascii="Times" w:hAnsi="Times"/>
          <w:b/>
          <w:bCs/>
          <w:color w:val="000000" w:themeColor="text1"/>
          <w:lang w:val="en-US"/>
        </w:rPr>
        <w:t>tal</w:t>
      </w:r>
      <w:r w:rsidRPr="002E48C9">
        <w:rPr>
          <w:rFonts w:ascii="Times" w:hAnsi="Times"/>
          <w:b/>
          <w:bCs/>
          <w:color w:val="000000" w:themeColor="text1"/>
          <w:lang w:val="en-US"/>
        </w:rPr>
        <w:t xml:space="preserve"> Chart</w:t>
      </w:r>
    </w:p>
    <w:p w14:paraId="59B0E33C" w14:textId="04610A5E" w:rsidR="009449E8" w:rsidRPr="002E48C9" w:rsidRDefault="009449E8" w:rsidP="009449E8">
      <w:pPr>
        <w:rPr>
          <w:rFonts w:ascii="Times" w:hAnsi="Times"/>
          <w:color w:val="000000" w:themeColor="text1"/>
        </w:rPr>
      </w:pPr>
      <w:r w:rsidRPr="002E48C9">
        <w:rPr>
          <w:rFonts w:ascii="Times" w:hAnsi="Times"/>
          <w:color w:val="000000" w:themeColor="text1"/>
        </w:rPr>
        <w:t>Horizon</w:t>
      </w:r>
      <w:proofErr w:type="spellStart"/>
      <w:r w:rsidR="009D6AF4" w:rsidRPr="002E48C9">
        <w:rPr>
          <w:rFonts w:ascii="Times" w:hAnsi="Times"/>
          <w:color w:val="000000" w:themeColor="text1"/>
          <w:lang w:val="en-US"/>
        </w:rPr>
        <w:t>tal</w:t>
      </w:r>
      <w:proofErr w:type="spellEnd"/>
      <w:r w:rsidRPr="002E48C9">
        <w:rPr>
          <w:rFonts w:ascii="Times" w:hAnsi="Times"/>
          <w:color w:val="000000" w:themeColor="text1"/>
        </w:rPr>
        <w:t xml:space="preserve"> charts are small-multiple area charts that allow greater precision for a given vertical space by using colored bands. These charts can also be used with diverging color scales to differentiate positive and negative values.</w:t>
      </w:r>
    </w:p>
    <w:p w14:paraId="6332B1CF" w14:textId="00C171E2" w:rsidR="008D09C6" w:rsidRPr="002E48C9" w:rsidRDefault="0078502B" w:rsidP="00B76F3D">
      <w:pPr>
        <w:spacing w:line="360" w:lineRule="auto"/>
        <w:rPr>
          <w:rFonts w:ascii="Times" w:hAnsi="Times"/>
          <w:color w:val="000000" w:themeColor="text1"/>
          <w:lang w:val="en-US"/>
        </w:rPr>
      </w:pPr>
      <w:r>
        <w:rPr>
          <w:rFonts w:ascii="Times" w:hAnsi="Times"/>
          <w:noProof/>
          <w:color w:val="000000" w:themeColor="text1"/>
          <w:lang w:val="en-US"/>
        </w:rPr>
        <w:lastRenderedPageBreak/>
        <w:drawing>
          <wp:inline distT="0" distB="0" distL="0" distR="0" wp14:anchorId="183A9331" wp14:editId="43E5FA55">
            <wp:extent cx="5607050" cy="3946849"/>
            <wp:effectExtent l="0" t="0" r="0" b="3175"/>
            <wp:docPr id="54" name="Picture 54"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Background pattern&#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640270" cy="3970233"/>
                    </a:xfrm>
                    <a:prstGeom prst="rect">
                      <a:avLst/>
                    </a:prstGeom>
                  </pic:spPr>
                </pic:pic>
              </a:graphicData>
            </a:graphic>
          </wp:inline>
        </w:drawing>
      </w:r>
      <w:r>
        <w:rPr>
          <w:rFonts w:ascii="Times" w:hAnsi="Times"/>
          <w:noProof/>
          <w:color w:val="000000" w:themeColor="text1"/>
          <w:lang w:val="en-US"/>
        </w:rPr>
        <w:drawing>
          <wp:inline distT="0" distB="0" distL="0" distR="0" wp14:anchorId="3252FDFF" wp14:editId="68C164D2">
            <wp:extent cx="5606731" cy="4497355"/>
            <wp:effectExtent l="0" t="0" r="0" b="0"/>
            <wp:docPr id="55" name="Picture 55"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imeline&#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635871" cy="4520729"/>
                    </a:xfrm>
                    <a:prstGeom prst="rect">
                      <a:avLst/>
                    </a:prstGeom>
                  </pic:spPr>
                </pic:pic>
              </a:graphicData>
            </a:graphic>
          </wp:inline>
        </w:drawing>
      </w:r>
    </w:p>
    <w:p w14:paraId="7A55868B" w14:textId="2D13F24C" w:rsidR="00A16CFB" w:rsidRPr="002E48C9" w:rsidRDefault="00A16CFB" w:rsidP="00B76F3D">
      <w:pPr>
        <w:spacing w:line="360" w:lineRule="auto"/>
        <w:rPr>
          <w:rFonts w:ascii="Times" w:hAnsi="Times"/>
          <w:color w:val="000000" w:themeColor="text1"/>
          <w:lang w:val="en-US"/>
        </w:rPr>
      </w:pPr>
      <w:r w:rsidRPr="002E48C9">
        <w:rPr>
          <w:rFonts w:ascii="Times" w:hAnsi="Times"/>
          <w:color w:val="000000" w:themeColor="text1"/>
          <w:lang w:val="en-US"/>
        </w:rPr>
        <w:t>Figure-</w:t>
      </w:r>
      <w:r w:rsidR="009449E8" w:rsidRPr="002E48C9">
        <w:rPr>
          <w:rFonts w:ascii="Times" w:hAnsi="Times"/>
          <w:color w:val="000000" w:themeColor="text1"/>
          <w:lang w:val="en-US"/>
        </w:rPr>
        <w:t xml:space="preserve">13: </w:t>
      </w:r>
      <w:r w:rsidRPr="002E48C9">
        <w:rPr>
          <w:rFonts w:ascii="Times" w:hAnsi="Times"/>
          <w:color w:val="000000" w:themeColor="text1"/>
          <w:lang w:val="en-US"/>
        </w:rPr>
        <w:t xml:space="preserve"> </w:t>
      </w:r>
      <w:r w:rsidR="009449E8" w:rsidRPr="002E48C9">
        <w:rPr>
          <w:rFonts w:ascii="Times" w:hAnsi="Times"/>
          <w:color w:val="000000" w:themeColor="text1"/>
          <w:lang w:val="en-US"/>
        </w:rPr>
        <w:t>Horizontal chart</w:t>
      </w:r>
      <w:r w:rsidR="004D0F19">
        <w:rPr>
          <w:rFonts w:ascii="Times" w:hAnsi="Times"/>
          <w:color w:val="000000" w:themeColor="text1"/>
          <w:lang w:val="en-US"/>
        </w:rPr>
        <w:t xml:space="preserve"> (Color filled – top, CA Texture filled – bottom)</w:t>
      </w:r>
    </w:p>
    <w:p w14:paraId="0BEB8847" w14:textId="77777777" w:rsidR="008D09C6" w:rsidRPr="002E48C9" w:rsidRDefault="008D09C6" w:rsidP="00B76F3D">
      <w:pPr>
        <w:spacing w:line="360" w:lineRule="auto"/>
        <w:rPr>
          <w:rFonts w:ascii="Times" w:hAnsi="Times"/>
          <w:color w:val="000000" w:themeColor="text1"/>
          <w:lang w:val="en-US"/>
        </w:rPr>
      </w:pPr>
    </w:p>
    <w:p w14:paraId="758287B4" w14:textId="70C4F811" w:rsidR="0000355E" w:rsidRPr="002E48C9" w:rsidRDefault="0000355E" w:rsidP="00B76F3D">
      <w:pPr>
        <w:spacing w:line="360" w:lineRule="auto"/>
        <w:rPr>
          <w:rFonts w:ascii="Times" w:hAnsi="Times"/>
          <w:b/>
          <w:bCs/>
          <w:color w:val="000000" w:themeColor="text1"/>
          <w:lang w:val="en-US"/>
        </w:rPr>
      </w:pPr>
      <w:r w:rsidRPr="002E48C9">
        <w:rPr>
          <w:rFonts w:ascii="Times" w:hAnsi="Times"/>
          <w:b/>
          <w:bCs/>
          <w:color w:val="000000" w:themeColor="text1"/>
          <w:lang w:val="en-US"/>
        </w:rPr>
        <w:t>4.10</w:t>
      </w:r>
      <w:r w:rsidRPr="002E48C9">
        <w:rPr>
          <w:rFonts w:ascii="Times" w:hAnsi="Times"/>
          <w:b/>
          <w:bCs/>
          <w:color w:val="000000" w:themeColor="text1"/>
          <w:lang w:val="en-US"/>
        </w:rPr>
        <w:tab/>
        <w:t>Usage Chart</w:t>
      </w:r>
      <w:r w:rsidR="00E955CF" w:rsidRPr="002E48C9">
        <w:rPr>
          <w:rFonts w:ascii="Times" w:hAnsi="Times"/>
          <w:b/>
          <w:bCs/>
          <w:color w:val="000000" w:themeColor="text1"/>
          <w:lang w:val="en-US"/>
        </w:rPr>
        <w:t xml:space="preserve"> </w:t>
      </w:r>
    </w:p>
    <w:p w14:paraId="2C5B7964" w14:textId="457E2931" w:rsidR="00E955CF" w:rsidRPr="002E48C9" w:rsidRDefault="00E955CF" w:rsidP="00B76F3D">
      <w:pPr>
        <w:spacing w:line="360" w:lineRule="auto"/>
        <w:rPr>
          <w:rFonts w:ascii="Times" w:hAnsi="Times"/>
          <w:color w:val="000000" w:themeColor="text1"/>
          <w:lang w:val="en-US"/>
        </w:rPr>
      </w:pPr>
      <w:r w:rsidRPr="002E48C9">
        <w:rPr>
          <w:rFonts w:ascii="Times" w:hAnsi="Times"/>
          <w:color w:val="000000" w:themeColor="text1"/>
          <w:lang w:val="en-US"/>
        </w:rPr>
        <w:t xml:space="preserve">This chart is more much like impact chart because their construction style is mostly </w:t>
      </w:r>
      <w:r w:rsidR="00EC627F" w:rsidRPr="002E48C9">
        <w:rPr>
          <w:rFonts w:ascii="Times" w:hAnsi="Times"/>
          <w:color w:val="000000" w:themeColor="text1"/>
          <w:lang w:val="en-US"/>
        </w:rPr>
        <w:t>like</w:t>
      </w:r>
      <w:r w:rsidRPr="002E48C9">
        <w:rPr>
          <w:rFonts w:ascii="Times" w:hAnsi="Times"/>
          <w:color w:val="000000" w:themeColor="text1"/>
          <w:lang w:val="en-US"/>
        </w:rPr>
        <w:t xml:space="preserve"> each other, though the axes are used in reverse order.</w:t>
      </w:r>
    </w:p>
    <w:p w14:paraId="0B3AF1D6" w14:textId="0E8E7FB0" w:rsidR="008D09C6" w:rsidRPr="002E48C9" w:rsidRDefault="00EC627F" w:rsidP="00B76F3D">
      <w:pPr>
        <w:spacing w:line="360" w:lineRule="auto"/>
        <w:rPr>
          <w:rFonts w:ascii="Times" w:hAnsi="Times"/>
          <w:noProof/>
          <w:color w:val="000000" w:themeColor="text1"/>
          <w:lang w:val="en-US"/>
        </w:rPr>
      </w:pPr>
      <w:r>
        <w:rPr>
          <w:rFonts w:ascii="Times" w:hAnsi="Times"/>
          <w:noProof/>
          <w:color w:val="000000" w:themeColor="text1"/>
          <w:lang w:val="en-US"/>
        </w:rPr>
        <w:drawing>
          <wp:inline distT="0" distB="0" distL="0" distR="0" wp14:anchorId="4AF969FD" wp14:editId="5E45B33D">
            <wp:extent cx="5731510" cy="4386580"/>
            <wp:effectExtent l="0" t="0" r="0" b="0"/>
            <wp:docPr id="59" name="Picture 59" descr="A computer screen captur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 computer screen capture&#10;&#10;Description automatically generated with low confidenc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4386580"/>
                    </a:xfrm>
                    <a:prstGeom prst="rect">
                      <a:avLst/>
                    </a:prstGeom>
                  </pic:spPr>
                </pic:pic>
              </a:graphicData>
            </a:graphic>
          </wp:inline>
        </w:drawing>
      </w:r>
    </w:p>
    <w:p w14:paraId="5D9D4DA5" w14:textId="5C0064D0" w:rsidR="00A16CFB" w:rsidRPr="002E48C9" w:rsidRDefault="00A16CFB" w:rsidP="00B76F3D">
      <w:pPr>
        <w:spacing w:line="360" w:lineRule="auto"/>
        <w:rPr>
          <w:rFonts w:ascii="Times" w:hAnsi="Times"/>
          <w:color w:val="000000" w:themeColor="text1"/>
          <w:lang w:val="en-US"/>
        </w:rPr>
      </w:pPr>
      <w:r w:rsidRPr="002E48C9">
        <w:rPr>
          <w:rFonts w:ascii="Times" w:hAnsi="Times"/>
          <w:color w:val="000000" w:themeColor="text1"/>
          <w:lang w:val="en-US"/>
        </w:rPr>
        <w:t>Figure</w:t>
      </w:r>
      <w:r w:rsidR="009449E8" w:rsidRPr="002E48C9">
        <w:rPr>
          <w:rFonts w:ascii="Times" w:hAnsi="Times"/>
          <w:color w:val="000000" w:themeColor="text1"/>
          <w:lang w:val="en-US"/>
        </w:rPr>
        <w:t>-14:</w:t>
      </w:r>
      <w:r w:rsidRPr="002E48C9">
        <w:rPr>
          <w:rFonts w:ascii="Times" w:hAnsi="Times"/>
          <w:color w:val="000000" w:themeColor="text1"/>
          <w:lang w:val="en-US"/>
        </w:rPr>
        <w:t xml:space="preserve"> Charts of Daily counts</w:t>
      </w:r>
    </w:p>
    <w:p w14:paraId="425E14A3" w14:textId="3731DD2F" w:rsidR="0000355E" w:rsidRDefault="0000355E" w:rsidP="00B76F3D">
      <w:pPr>
        <w:spacing w:line="360" w:lineRule="auto"/>
        <w:rPr>
          <w:rFonts w:ascii="Times" w:hAnsi="Times"/>
          <w:color w:val="000000" w:themeColor="text1"/>
          <w:lang w:val="en-US"/>
        </w:rPr>
      </w:pPr>
    </w:p>
    <w:p w14:paraId="0EFF230D" w14:textId="77777777" w:rsidR="00E269C0" w:rsidRPr="002E48C9" w:rsidRDefault="00E269C0" w:rsidP="00B76F3D">
      <w:pPr>
        <w:spacing w:line="360" w:lineRule="auto"/>
        <w:rPr>
          <w:rFonts w:ascii="Times" w:hAnsi="Times"/>
          <w:color w:val="000000" w:themeColor="text1"/>
          <w:lang w:val="en-US"/>
        </w:rPr>
      </w:pPr>
    </w:p>
    <w:p w14:paraId="3E47D571" w14:textId="1F5354F8" w:rsidR="00B76F3D" w:rsidRPr="002E48C9" w:rsidRDefault="00B76F3D" w:rsidP="00B76F3D">
      <w:pPr>
        <w:spacing w:line="360" w:lineRule="auto"/>
        <w:rPr>
          <w:rFonts w:ascii="Times" w:hAnsi="Times"/>
          <w:b/>
          <w:bCs/>
          <w:color w:val="000000" w:themeColor="text1"/>
          <w:lang w:val="en-US"/>
        </w:rPr>
      </w:pPr>
    </w:p>
    <w:p w14:paraId="4F03E4E8" w14:textId="77777777" w:rsidR="00B76F3D" w:rsidRPr="002E48C9" w:rsidRDefault="00B76F3D" w:rsidP="00B76F3D">
      <w:pPr>
        <w:spacing w:line="360" w:lineRule="auto"/>
        <w:rPr>
          <w:rFonts w:ascii="Times" w:hAnsi="Times"/>
          <w:b/>
          <w:bCs/>
          <w:color w:val="000000" w:themeColor="text1"/>
          <w:lang w:val="en-US"/>
        </w:rPr>
      </w:pPr>
    </w:p>
    <w:p w14:paraId="3F6E7A96" w14:textId="4EA2F7D9" w:rsidR="00C23BC9" w:rsidRPr="002E48C9" w:rsidRDefault="00B76F3D" w:rsidP="00B76F3D">
      <w:pPr>
        <w:spacing w:line="360" w:lineRule="auto"/>
        <w:rPr>
          <w:rFonts w:ascii="Times" w:hAnsi="Times"/>
          <w:b/>
          <w:bCs/>
          <w:color w:val="000000" w:themeColor="text1"/>
          <w:lang w:val="en-US"/>
        </w:rPr>
      </w:pPr>
      <w:r w:rsidRPr="002E48C9">
        <w:rPr>
          <w:rFonts w:ascii="Times" w:hAnsi="Times"/>
          <w:b/>
          <w:bCs/>
          <w:color w:val="000000" w:themeColor="text1"/>
          <w:lang w:val="en-US"/>
        </w:rPr>
        <w:t>4.</w:t>
      </w:r>
      <w:r w:rsidR="008B0CB3" w:rsidRPr="002E48C9">
        <w:rPr>
          <w:rFonts w:ascii="Times" w:hAnsi="Times"/>
          <w:b/>
          <w:bCs/>
          <w:color w:val="000000" w:themeColor="text1"/>
          <w:lang w:val="en-US"/>
        </w:rPr>
        <w:t>11.1</w:t>
      </w:r>
      <w:r w:rsidRPr="002E48C9">
        <w:rPr>
          <w:rFonts w:ascii="Times" w:hAnsi="Times"/>
          <w:b/>
          <w:bCs/>
          <w:color w:val="000000" w:themeColor="text1"/>
          <w:lang w:val="en-US"/>
        </w:rPr>
        <w:tab/>
      </w:r>
      <w:r w:rsidR="008B0CB3" w:rsidRPr="002E48C9">
        <w:rPr>
          <w:rFonts w:ascii="Times" w:hAnsi="Times"/>
          <w:b/>
          <w:bCs/>
          <w:color w:val="000000" w:themeColor="text1"/>
          <w:lang w:val="en-US"/>
        </w:rPr>
        <w:t>Implementation Mechanism</w:t>
      </w:r>
    </w:p>
    <w:p w14:paraId="1A1F2398" w14:textId="77777777" w:rsidR="00B76F3D" w:rsidRPr="002E48C9" w:rsidRDefault="00B76F3D" w:rsidP="00B76F3D">
      <w:pPr>
        <w:spacing w:line="360" w:lineRule="auto"/>
        <w:rPr>
          <w:color w:val="000000" w:themeColor="text1"/>
        </w:rPr>
      </w:pPr>
    </w:p>
    <w:p w14:paraId="5BBFD0EE" w14:textId="0D347A3A" w:rsidR="00B76F3D" w:rsidRPr="002E48C9" w:rsidRDefault="008B0CB3" w:rsidP="00B76F3D">
      <w:pPr>
        <w:spacing w:line="360" w:lineRule="auto"/>
        <w:rPr>
          <w:rFonts w:ascii="Times" w:hAnsi="Times"/>
          <w:b/>
          <w:bCs/>
          <w:noProof/>
          <w:color w:val="000000" w:themeColor="text1"/>
          <w:lang w:val="en-US"/>
        </w:rPr>
      </w:pPr>
      <w:r w:rsidRPr="002E48C9">
        <w:rPr>
          <w:rFonts w:ascii="Times" w:hAnsi="Times"/>
          <w:b/>
          <w:bCs/>
          <w:noProof/>
          <w:color w:val="000000" w:themeColor="text1"/>
          <w:lang w:val="en-US"/>
        </w:rPr>
        <w:lastRenderedPageBreak/>
        <mc:AlternateContent>
          <mc:Choice Requires="wps">
            <w:drawing>
              <wp:anchor distT="0" distB="0" distL="114300" distR="114300" simplePos="0" relativeHeight="251697152" behindDoc="0" locked="0" layoutInCell="1" allowOverlap="1" wp14:anchorId="382575E9" wp14:editId="32FA1B07">
                <wp:simplePos x="0" y="0"/>
                <wp:positionH relativeFrom="column">
                  <wp:posOffset>1213337</wp:posOffset>
                </wp:positionH>
                <wp:positionV relativeFrom="paragraph">
                  <wp:posOffset>990893</wp:posOffset>
                </wp:positionV>
                <wp:extent cx="518747" cy="281354"/>
                <wp:effectExtent l="0" t="0" r="0" b="0"/>
                <wp:wrapNone/>
                <wp:docPr id="13" name="Text Box 13"/>
                <wp:cNvGraphicFramePr/>
                <a:graphic xmlns:a="http://schemas.openxmlformats.org/drawingml/2006/main">
                  <a:graphicData uri="http://schemas.microsoft.com/office/word/2010/wordprocessingShape">
                    <wps:wsp>
                      <wps:cNvSpPr txBox="1"/>
                      <wps:spPr>
                        <a:xfrm>
                          <a:off x="0" y="0"/>
                          <a:ext cx="518747" cy="281354"/>
                        </a:xfrm>
                        <a:prstGeom prst="rect">
                          <a:avLst/>
                        </a:prstGeom>
                        <a:noFill/>
                        <a:ln w="6350">
                          <a:noFill/>
                        </a:ln>
                      </wps:spPr>
                      <wps:txbx>
                        <w:txbxContent>
                          <w:p w14:paraId="1789F82F" w14:textId="0957386F" w:rsidR="008B0CB3" w:rsidRPr="008B0CB3" w:rsidRDefault="008B0CB3">
                            <w:pPr>
                              <w:rPr>
                                <w:lang w:val="en-US"/>
                              </w:rPr>
                            </w:pPr>
                            <w:r>
                              <w:rPr>
                                <w:lang w:val="en-US"/>
                              </w:rPr>
                              <w:t>(x,y)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2575E9" id="Text Box 13" o:spid="_x0000_s1049" type="#_x0000_t202" style="position:absolute;margin-left:95.55pt;margin-top:78pt;width:40.85pt;height:22.1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" filled="f" stroked="f" strokeweight=".5pt">
                <v:textbox>
                  <w:txbxContent>
                    <w:p w14:paraId="1789F82F" w14:textId="0957386F" w:rsidR="008B0CB3" w:rsidRPr="008B0CB3" w:rsidRDefault="008B0CB3">
                      <w:pPr>
                        <w:rPr>
                          <w:lang w:val="en-US"/>
                        </w:rPr>
                      </w:pPr>
                      <w:r>
                        <w:rPr>
                          <w:lang w:val="en-US"/>
                        </w:rPr>
                        <w:t>(x,y)</w:t>
                      </w:r>
                    </w:p>
                  </w:txbxContent>
                </v:textbox>
              </v:shape>
            </w:pict>
          </mc:Fallback>
        </mc:AlternateContent>
      </w:r>
      <w:r w:rsidR="00B76F3D" w:rsidRPr="002E48C9">
        <w:rPr>
          <w:rFonts w:ascii="Times" w:hAnsi="Times"/>
          <w:b/>
          <w:bCs/>
          <w:noProof/>
          <w:color w:val="000000" w:themeColor="text1"/>
          <w:lang w:val="en-US"/>
        </w:rPr>
        <w:drawing>
          <wp:inline distT="0" distB="0" distL="0" distR="0" wp14:anchorId="63A8A4F7" wp14:editId="3FEBBCA6">
            <wp:extent cx="2540000" cy="2540000"/>
            <wp:effectExtent l="0" t="0" r="0" b="0"/>
            <wp:docPr id="105" name="Picture 105"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Diagram, engineering drawing&#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2540000" cy="2540000"/>
                    </a:xfrm>
                    <a:prstGeom prst="rect">
                      <a:avLst/>
                    </a:prstGeom>
                  </pic:spPr>
                </pic:pic>
              </a:graphicData>
            </a:graphic>
          </wp:inline>
        </w:drawing>
      </w:r>
      <w:r w:rsidR="00903A0E" w:rsidRPr="002E48C9">
        <w:rPr>
          <w:rFonts w:ascii="Times" w:hAnsi="Times"/>
          <w:b/>
          <w:bCs/>
          <w:noProof/>
          <w:color w:val="000000" w:themeColor="text1"/>
          <w:lang w:val="en-US"/>
        </w:rPr>
        <w:t xml:space="preserve">     </w:t>
      </w:r>
      <w:r w:rsidRPr="002E48C9">
        <w:rPr>
          <w:rFonts w:ascii="Times" w:hAnsi="Times"/>
          <w:b/>
          <w:bCs/>
          <w:noProof/>
          <w:color w:val="000000" w:themeColor="text1"/>
          <w:lang w:val="en-US"/>
        </w:rPr>
        <w:t xml:space="preserve"> </w:t>
      </w:r>
      <w:r w:rsidRPr="002E48C9">
        <w:rPr>
          <w:rFonts w:ascii="Times" w:hAnsi="Times"/>
          <w:b/>
          <w:bCs/>
          <w:noProof/>
          <w:color w:val="000000" w:themeColor="text1"/>
          <w:lang w:val="en-US"/>
        </w:rPr>
        <w:drawing>
          <wp:inline distT="0" distB="0" distL="0" distR="0" wp14:anchorId="156F289C" wp14:editId="71BB55CE">
            <wp:extent cx="2479431" cy="2468717"/>
            <wp:effectExtent l="0" t="0" r="0" b="0"/>
            <wp:docPr id="104" name="Picture 104" descr="Shape,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Shape, circle&#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509500" cy="2498656"/>
                    </a:xfrm>
                    <a:prstGeom prst="rect">
                      <a:avLst/>
                    </a:prstGeom>
                  </pic:spPr>
                </pic:pic>
              </a:graphicData>
            </a:graphic>
          </wp:inline>
        </w:drawing>
      </w:r>
    </w:p>
    <w:p w14:paraId="00C9DE93" w14:textId="1CA8B1BE" w:rsidR="008B0CB3" w:rsidRPr="002E48C9" w:rsidRDefault="008B0CB3" w:rsidP="00B76F3D">
      <w:pPr>
        <w:spacing w:line="360" w:lineRule="auto"/>
        <w:rPr>
          <w:rFonts w:ascii="Times" w:hAnsi="Times"/>
          <w:noProof/>
          <w:color w:val="000000" w:themeColor="text1"/>
          <w:lang w:val="en-US"/>
        </w:rPr>
      </w:pPr>
      <w:r w:rsidRPr="002E48C9">
        <w:rPr>
          <w:rFonts w:ascii="Times" w:hAnsi="Times"/>
          <w:noProof/>
          <w:color w:val="000000" w:themeColor="text1"/>
          <w:lang w:val="en-US"/>
        </w:rPr>
        <w:t xml:space="preserve">Figure- </w:t>
      </w:r>
      <w:r w:rsidR="00903A0E" w:rsidRPr="002E48C9">
        <w:rPr>
          <w:rFonts w:ascii="Times" w:hAnsi="Times"/>
          <w:noProof/>
          <w:color w:val="000000" w:themeColor="text1"/>
          <w:lang w:val="en-US"/>
        </w:rPr>
        <w:t>G</w:t>
      </w:r>
      <w:r w:rsidR="000A70BE" w:rsidRPr="002E48C9">
        <w:rPr>
          <w:rFonts w:ascii="Times" w:hAnsi="Times"/>
          <w:noProof/>
          <w:color w:val="000000" w:themeColor="text1"/>
          <w:lang w:val="en-US"/>
        </w:rPr>
        <w:t>eomet</w:t>
      </w:r>
      <w:r w:rsidR="00D005F4" w:rsidRPr="002E48C9">
        <w:rPr>
          <w:rFonts w:ascii="Times" w:hAnsi="Times"/>
          <w:noProof/>
          <w:color w:val="000000" w:themeColor="text1"/>
          <w:lang w:val="en-US"/>
        </w:rPr>
        <w:t>r</w:t>
      </w:r>
      <w:r w:rsidR="000A70BE" w:rsidRPr="002E48C9">
        <w:rPr>
          <w:rFonts w:ascii="Times" w:hAnsi="Times"/>
          <w:noProof/>
          <w:color w:val="000000" w:themeColor="text1"/>
          <w:lang w:val="en-US"/>
        </w:rPr>
        <w:t>ic concept</w:t>
      </w:r>
      <w:r w:rsidR="00903A0E" w:rsidRPr="002E48C9">
        <w:rPr>
          <w:rFonts w:ascii="Times" w:hAnsi="Times"/>
          <w:noProof/>
          <w:color w:val="000000" w:themeColor="text1"/>
          <w:lang w:val="en-US"/>
        </w:rPr>
        <w:t>(left)</w:t>
      </w:r>
      <w:r w:rsidR="000A70BE" w:rsidRPr="002E48C9">
        <w:rPr>
          <w:rFonts w:ascii="Times" w:hAnsi="Times"/>
          <w:noProof/>
          <w:color w:val="000000" w:themeColor="text1"/>
          <w:lang w:val="en-US"/>
        </w:rPr>
        <w:t>,</w:t>
      </w:r>
      <w:r w:rsidR="00903A0E" w:rsidRPr="002E48C9">
        <w:rPr>
          <w:rFonts w:ascii="Times" w:hAnsi="Times"/>
          <w:noProof/>
          <w:color w:val="000000" w:themeColor="text1"/>
          <w:lang w:val="en-US"/>
        </w:rPr>
        <w:t xml:space="preserve">  I</w:t>
      </w:r>
      <w:r w:rsidR="000A70BE" w:rsidRPr="002E48C9">
        <w:rPr>
          <w:rFonts w:ascii="Times" w:hAnsi="Times"/>
          <w:noProof/>
          <w:color w:val="000000" w:themeColor="text1"/>
          <w:lang w:val="en-US"/>
        </w:rPr>
        <w:t xml:space="preserve">mplementation </w:t>
      </w:r>
      <w:r w:rsidR="00CF3E6C" w:rsidRPr="002E48C9">
        <w:rPr>
          <w:rFonts w:ascii="Times" w:hAnsi="Times"/>
          <w:noProof/>
          <w:color w:val="000000" w:themeColor="text1"/>
          <w:lang w:val="en-US"/>
        </w:rPr>
        <w:t>with</w:t>
      </w:r>
      <w:r w:rsidR="00903A0E" w:rsidRPr="002E48C9">
        <w:rPr>
          <w:rFonts w:ascii="Times" w:hAnsi="Times"/>
          <w:noProof/>
          <w:color w:val="000000" w:themeColor="text1"/>
          <w:lang w:val="en-US"/>
        </w:rPr>
        <w:t xml:space="preserve"> a circle(right)</w:t>
      </w:r>
    </w:p>
    <w:p w14:paraId="31E861E6" w14:textId="77777777" w:rsidR="00903A0E" w:rsidRPr="002E48C9" w:rsidRDefault="00903A0E" w:rsidP="00B76F3D">
      <w:pPr>
        <w:spacing w:line="360" w:lineRule="auto"/>
        <w:rPr>
          <w:rFonts w:ascii="Times" w:hAnsi="Times"/>
          <w:b/>
          <w:bCs/>
          <w:color w:val="000000" w:themeColor="text1"/>
          <w:lang w:val="en-US"/>
        </w:rPr>
      </w:pPr>
    </w:p>
    <w:p w14:paraId="166088A2" w14:textId="70835C43" w:rsidR="00B76F3D" w:rsidRPr="002E48C9" w:rsidRDefault="008B0CB3" w:rsidP="00B76F3D">
      <w:pPr>
        <w:pStyle w:val="NormalWeb"/>
        <w:shd w:val="clear" w:color="auto" w:fill="FFFFFF"/>
        <w:spacing w:before="0" w:beforeAutospacing="0" w:after="0" w:afterAutospacing="0" w:line="360" w:lineRule="auto"/>
        <w:rPr>
          <w:rFonts w:ascii="Times" w:hAnsi="Times"/>
          <w:color w:val="000000" w:themeColor="text1"/>
        </w:rPr>
      </w:pPr>
      <w:r w:rsidRPr="002E48C9">
        <w:rPr>
          <w:rFonts w:ascii="Times" w:hAnsi="Times"/>
          <w:color w:val="000000" w:themeColor="text1"/>
          <w:lang w:val="en-US"/>
        </w:rPr>
        <w:t xml:space="preserve">To draw a </w:t>
      </w:r>
      <w:r w:rsidR="00B76F3D" w:rsidRPr="002E48C9">
        <w:rPr>
          <w:rFonts w:ascii="Times" w:hAnsi="Times"/>
          <w:color w:val="000000" w:themeColor="text1"/>
        </w:rPr>
        <w:t xml:space="preserve">circle </w:t>
      </w:r>
      <w:r w:rsidR="0085727B" w:rsidRPr="002E48C9">
        <w:rPr>
          <w:rFonts w:ascii="Times" w:hAnsi="Times"/>
          <w:color w:val="000000" w:themeColor="text1"/>
          <w:lang w:val="en-US"/>
        </w:rPr>
        <w:t>representing</w:t>
      </w:r>
      <w:r w:rsidRPr="002E48C9">
        <w:rPr>
          <w:rFonts w:ascii="Times" w:hAnsi="Times"/>
          <w:color w:val="000000" w:themeColor="text1"/>
          <w:lang w:val="en-US"/>
        </w:rPr>
        <w:t xml:space="preserve"> aberration</w:t>
      </w:r>
      <w:r w:rsidR="0085727B" w:rsidRPr="002E48C9">
        <w:rPr>
          <w:rFonts w:ascii="Times" w:hAnsi="Times"/>
          <w:color w:val="000000" w:themeColor="text1"/>
          <w:lang w:val="en-US"/>
        </w:rPr>
        <w:t>,</w:t>
      </w:r>
      <w:r w:rsidRPr="002E48C9">
        <w:rPr>
          <w:rFonts w:ascii="Times" w:hAnsi="Times"/>
          <w:color w:val="000000" w:themeColor="text1"/>
          <w:lang w:val="en-US"/>
        </w:rPr>
        <w:t xml:space="preserve"> we</w:t>
      </w:r>
      <w:r w:rsidR="00B76F3D" w:rsidRPr="002E48C9">
        <w:rPr>
          <w:rFonts w:ascii="Times" w:hAnsi="Times"/>
          <w:color w:val="000000" w:themeColor="text1"/>
        </w:rPr>
        <w:t xml:space="preserve"> draw 3 </w:t>
      </w:r>
      <w:r w:rsidRPr="002E48C9">
        <w:rPr>
          <w:rFonts w:ascii="Times" w:hAnsi="Times"/>
          <w:color w:val="000000" w:themeColor="text1"/>
          <w:lang w:val="en-US"/>
        </w:rPr>
        <w:t>circles internall</w:t>
      </w:r>
      <w:r w:rsidR="0085727B" w:rsidRPr="002E48C9">
        <w:rPr>
          <w:rFonts w:ascii="Times" w:hAnsi="Times"/>
          <w:color w:val="000000" w:themeColor="text1"/>
          <w:lang w:val="en-US"/>
        </w:rPr>
        <w:t>y</w:t>
      </w:r>
      <w:r w:rsidR="00B76F3D" w:rsidRPr="002E48C9">
        <w:rPr>
          <w:rFonts w:ascii="Times" w:hAnsi="Times"/>
          <w:color w:val="000000" w:themeColor="text1"/>
        </w:rPr>
        <w:t>, let’s call </w:t>
      </w:r>
      <w:r w:rsidR="00B76F3D" w:rsidRPr="002E48C9">
        <w:rPr>
          <w:rStyle w:val="marka7h8kv6y2"/>
          <w:rFonts w:ascii="Times" w:hAnsi="Times"/>
          <w:color w:val="000000" w:themeColor="text1"/>
          <w:bdr w:val="none" w:sz="0" w:space="0" w:color="auto" w:frame="1"/>
        </w:rPr>
        <w:t>the</w:t>
      </w:r>
      <w:r w:rsidR="00B76F3D" w:rsidRPr="002E48C9">
        <w:rPr>
          <w:rFonts w:ascii="Times" w:hAnsi="Times"/>
          <w:color w:val="000000" w:themeColor="text1"/>
        </w:rPr>
        <w:t>m 3 chromatic circles</w:t>
      </w:r>
      <w:r w:rsidR="0085727B" w:rsidRPr="002E48C9">
        <w:rPr>
          <w:rFonts w:ascii="Times" w:hAnsi="Times"/>
          <w:color w:val="000000" w:themeColor="text1"/>
          <w:lang w:val="en-US"/>
        </w:rPr>
        <w:t>. The following technique is applied on each of the chromatic circles -</w:t>
      </w:r>
      <w:r w:rsidR="00B0654A" w:rsidRPr="002E48C9">
        <w:rPr>
          <w:rFonts w:ascii="Times" w:hAnsi="Times"/>
          <w:color w:val="000000" w:themeColor="text1"/>
          <w:lang w:val="en-US"/>
        </w:rPr>
        <w:t xml:space="preserve"> </w:t>
      </w:r>
    </w:p>
    <w:p w14:paraId="159AB58A" w14:textId="33522CAA" w:rsidR="00B0654A" w:rsidRPr="002E48C9" w:rsidRDefault="00B0654A" w:rsidP="00B0654A">
      <w:pPr>
        <w:pStyle w:val="NormalWeb"/>
        <w:numPr>
          <w:ilvl w:val="0"/>
          <w:numId w:val="11"/>
        </w:numPr>
        <w:shd w:val="clear" w:color="auto" w:fill="FFFFFF"/>
        <w:spacing w:before="0" w:beforeAutospacing="0" w:after="0" w:afterAutospacing="0" w:line="360" w:lineRule="auto"/>
        <w:rPr>
          <w:rFonts w:ascii="Times" w:hAnsi="Times"/>
          <w:color w:val="000000" w:themeColor="text1"/>
          <w:lang w:val="en-US"/>
        </w:rPr>
      </w:pPr>
      <w:r w:rsidRPr="002E48C9">
        <w:rPr>
          <w:rFonts w:ascii="Times" w:hAnsi="Times"/>
          <w:color w:val="000000" w:themeColor="text1"/>
        </w:rPr>
        <w:t>Once for color (r, 0, 0) with a shifted location of (x, y + r)</w:t>
      </w:r>
    </w:p>
    <w:p w14:paraId="1308A12B" w14:textId="5333D269" w:rsidR="00B0654A" w:rsidRPr="002E48C9" w:rsidRDefault="00B0654A" w:rsidP="00B0654A">
      <w:pPr>
        <w:pStyle w:val="NormalWeb"/>
        <w:numPr>
          <w:ilvl w:val="0"/>
          <w:numId w:val="11"/>
        </w:numPr>
        <w:shd w:val="clear" w:color="auto" w:fill="FFFFFF"/>
        <w:spacing w:before="0" w:beforeAutospacing="0" w:after="0" w:afterAutospacing="0" w:line="360" w:lineRule="auto"/>
        <w:rPr>
          <w:rFonts w:ascii="Times" w:hAnsi="Times"/>
          <w:color w:val="000000" w:themeColor="text1"/>
          <w:lang w:val="en-US"/>
        </w:rPr>
      </w:pPr>
      <w:r w:rsidRPr="002E48C9">
        <w:rPr>
          <w:rFonts w:ascii="Times" w:hAnsi="Times"/>
          <w:color w:val="000000" w:themeColor="text1"/>
        </w:rPr>
        <w:t>Once for color (0, g, 0) with a shifted location of (</w:t>
      </w:r>
      <m:oMath>
        <m:r>
          <w:rPr>
            <w:rFonts w:ascii="Cambria Math" w:hAnsi="Cambria Math"/>
            <w:color w:val="000000" w:themeColor="text1"/>
            <w:lang w:val="en-US"/>
          </w:rPr>
          <m:t>x+r*</m:t>
        </m:r>
        <m:f>
          <m:fPr>
            <m:ctrlPr>
              <w:ins w:id="0" w:author="Rashid Islam" w:date="2022-01-16T14:18:00Z">
                <w:rPr>
                  <w:rFonts w:ascii="Cambria Math" w:hAnsi="Cambria Math"/>
                  <w:i/>
                  <w:color w:val="000000" w:themeColor="text1"/>
                  <w:lang w:val="en-US"/>
                </w:rPr>
              </w:ins>
            </m:ctrlPr>
          </m:fPr>
          <m:num>
            <m:r>
              <w:rPr>
                <w:rFonts w:ascii="Cambria Math" w:hAnsi="Cambria Math"/>
                <w:color w:val="000000" w:themeColor="text1"/>
                <w:lang w:val="en-US"/>
              </w:rPr>
              <m:t>+√3</m:t>
            </m:r>
          </m:num>
          <m:den>
            <m:r>
              <w:rPr>
                <w:rFonts w:ascii="Cambria Math" w:hAnsi="Cambria Math"/>
                <w:color w:val="000000" w:themeColor="text1"/>
                <w:lang w:val="en-US"/>
              </w:rPr>
              <m:t>2</m:t>
            </m:r>
          </m:den>
        </m:f>
      </m:oMath>
      <w:r w:rsidRPr="002E48C9">
        <w:rPr>
          <w:rFonts w:ascii="Times" w:hAnsi="Times"/>
          <w:color w:val="000000" w:themeColor="text1"/>
        </w:rPr>
        <w:t xml:space="preserve">, </w:t>
      </w:r>
      <m:oMath>
        <m:r>
          <w:rPr>
            <w:rFonts w:ascii="Cambria Math" w:hAnsi="Cambria Math"/>
            <w:color w:val="000000" w:themeColor="text1"/>
            <w:lang w:val="en-US"/>
          </w:rPr>
          <m:t>y+r*</m:t>
        </m:r>
        <m:f>
          <m:fPr>
            <m:ctrlPr>
              <w:ins w:id="1" w:author="Rashid Islam" w:date="2022-01-16T14:18:00Z">
                <w:rPr>
                  <w:rFonts w:ascii="Cambria Math" w:hAnsi="Cambria Math"/>
                  <w:i/>
                  <w:color w:val="000000" w:themeColor="text1"/>
                  <w:lang w:val="en-US"/>
                </w:rPr>
              </w:ins>
            </m:ctrlPr>
          </m:fPr>
          <m:num>
            <m:r>
              <w:rPr>
                <w:rFonts w:ascii="Cambria Math" w:hAnsi="Cambria Math"/>
                <w:color w:val="000000" w:themeColor="text1"/>
                <w:lang w:val="en-US"/>
              </w:rPr>
              <m:t>-1</m:t>
            </m:r>
          </m:num>
          <m:den>
            <m:r>
              <w:rPr>
                <w:rFonts w:ascii="Cambria Math" w:hAnsi="Cambria Math"/>
                <w:color w:val="000000" w:themeColor="text1"/>
                <w:lang w:val="en-US"/>
              </w:rPr>
              <m:t>2</m:t>
            </m:r>
          </m:den>
        </m:f>
      </m:oMath>
      <w:r w:rsidRPr="002E48C9">
        <w:rPr>
          <w:rFonts w:ascii="Times" w:hAnsi="Times"/>
          <w:color w:val="000000" w:themeColor="text1"/>
        </w:rPr>
        <w:t>)</w:t>
      </w:r>
    </w:p>
    <w:p w14:paraId="0581D44C" w14:textId="43897078" w:rsidR="00B76F3D" w:rsidRPr="002E48C9" w:rsidRDefault="00B0654A" w:rsidP="00B76F3D">
      <w:pPr>
        <w:pStyle w:val="NormalWeb"/>
        <w:numPr>
          <w:ilvl w:val="0"/>
          <w:numId w:val="11"/>
        </w:numPr>
        <w:shd w:val="clear" w:color="auto" w:fill="FFFFFF"/>
        <w:spacing w:before="0" w:beforeAutospacing="0" w:after="0" w:afterAutospacing="0" w:line="360" w:lineRule="auto"/>
        <w:rPr>
          <w:rFonts w:ascii="Times" w:hAnsi="Times"/>
          <w:color w:val="000000" w:themeColor="text1"/>
          <w:lang w:val="en-US"/>
        </w:rPr>
      </w:pPr>
      <w:r w:rsidRPr="002E48C9">
        <w:rPr>
          <w:rFonts w:ascii="Times" w:hAnsi="Times"/>
          <w:color w:val="000000" w:themeColor="text1"/>
        </w:rPr>
        <w:t>Once for color (0, 0, b) with a shifted location of (</w:t>
      </w:r>
      <m:oMath>
        <m:r>
          <w:rPr>
            <w:rFonts w:ascii="Cambria Math" w:hAnsi="Cambria Math"/>
            <w:color w:val="000000" w:themeColor="text1"/>
            <w:lang w:val="en-US"/>
          </w:rPr>
          <m:t>x+r*</m:t>
        </m:r>
        <m:f>
          <m:fPr>
            <m:ctrlPr>
              <w:ins w:id="2" w:author="Rashid Islam" w:date="2022-01-16T14:18:00Z">
                <w:rPr>
                  <w:rFonts w:ascii="Cambria Math" w:hAnsi="Cambria Math"/>
                  <w:i/>
                  <w:color w:val="000000" w:themeColor="text1"/>
                  <w:lang w:val="en-US"/>
                </w:rPr>
              </w:ins>
            </m:ctrlPr>
          </m:fPr>
          <m:num>
            <m:r>
              <w:rPr>
                <w:rFonts w:ascii="Cambria Math" w:hAnsi="Cambria Math"/>
                <w:color w:val="000000" w:themeColor="text1"/>
                <w:lang w:val="en-US"/>
              </w:rPr>
              <m:t>-√3</m:t>
            </m:r>
          </m:num>
          <m:den>
            <m:r>
              <w:rPr>
                <w:rFonts w:ascii="Cambria Math" w:hAnsi="Cambria Math"/>
                <w:color w:val="000000" w:themeColor="text1"/>
                <w:lang w:val="en-US"/>
              </w:rPr>
              <m:t>2</m:t>
            </m:r>
          </m:den>
        </m:f>
      </m:oMath>
      <w:r w:rsidRPr="002E48C9">
        <w:rPr>
          <w:rFonts w:ascii="Times" w:hAnsi="Times"/>
          <w:color w:val="000000" w:themeColor="text1"/>
        </w:rPr>
        <w:t xml:space="preserve">, </w:t>
      </w:r>
      <m:oMath>
        <m:r>
          <w:rPr>
            <w:rFonts w:ascii="Cambria Math" w:hAnsi="Cambria Math"/>
            <w:color w:val="000000" w:themeColor="text1"/>
            <w:lang w:val="en-US"/>
          </w:rPr>
          <m:t>y+r*</m:t>
        </m:r>
        <m:f>
          <m:fPr>
            <m:ctrlPr>
              <w:ins w:id="3" w:author="Rashid Islam" w:date="2022-01-16T14:18:00Z">
                <w:rPr>
                  <w:rFonts w:ascii="Cambria Math" w:hAnsi="Cambria Math"/>
                  <w:i/>
                  <w:color w:val="000000" w:themeColor="text1"/>
                  <w:lang w:val="en-US"/>
                </w:rPr>
              </w:ins>
            </m:ctrlPr>
          </m:fPr>
          <m:num>
            <m:r>
              <w:rPr>
                <w:rFonts w:ascii="Cambria Math" w:hAnsi="Cambria Math"/>
                <w:color w:val="000000" w:themeColor="text1"/>
                <w:lang w:val="en-US"/>
              </w:rPr>
              <m:t>+1</m:t>
            </m:r>
          </m:num>
          <m:den>
            <m:r>
              <w:rPr>
                <w:rFonts w:ascii="Cambria Math" w:hAnsi="Cambria Math"/>
                <w:color w:val="000000" w:themeColor="text1"/>
                <w:lang w:val="en-US"/>
              </w:rPr>
              <m:t>2</m:t>
            </m:r>
          </m:den>
        </m:f>
      </m:oMath>
      <w:r w:rsidRPr="002E48C9">
        <w:rPr>
          <w:rFonts w:ascii="Times" w:hAnsi="Times"/>
          <w:color w:val="000000" w:themeColor="text1"/>
        </w:rPr>
        <w:t>)</w:t>
      </w:r>
      <w:r w:rsidR="00B76F3D" w:rsidRPr="002E48C9">
        <w:rPr>
          <w:rFonts w:ascii="Times" w:hAnsi="Times"/>
          <w:color w:val="000000" w:themeColor="text1"/>
        </w:rPr>
        <w:t> </w:t>
      </w:r>
    </w:p>
    <w:p w14:paraId="60BA117E" w14:textId="193CA426" w:rsidR="00B76F3D" w:rsidRPr="002E48C9" w:rsidRDefault="00B76F3D" w:rsidP="00B76F3D">
      <w:pPr>
        <w:pStyle w:val="NormalWeb"/>
        <w:shd w:val="clear" w:color="auto" w:fill="FFFFFF"/>
        <w:spacing w:before="0" w:beforeAutospacing="0" w:after="0" w:afterAutospacing="0" w:line="360" w:lineRule="auto"/>
        <w:rPr>
          <w:rFonts w:ascii="Times" w:hAnsi="Times"/>
          <w:color w:val="000000" w:themeColor="text1"/>
          <w:lang w:val="en-US"/>
        </w:rPr>
      </w:pPr>
      <w:r w:rsidRPr="002E48C9">
        <w:rPr>
          <w:rFonts w:ascii="Times" w:hAnsi="Times"/>
          <w:color w:val="000000" w:themeColor="text1"/>
        </w:rPr>
        <w:t>Where ‘r’ is </w:t>
      </w:r>
      <w:r w:rsidRPr="002E48C9">
        <w:rPr>
          <w:rStyle w:val="marka7h8kv6y2"/>
          <w:rFonts w:ascii="Times" w:hAnsi="Times"/>
          <w:color w:val="000000" w:themeColor="text1"/>
          <w:bdr w:val="none" w:sz="0" w:space="0" w:color="auto" w:frame="1"/>
        </w:rPr>
        <w:t>the</w:t>
      </w:r>
      <w:r w:rsidRPr="002E48C9">
        <w:rPr>
          <w:rFonts w:ascii="Times" w:hAnsi="Times"/>
          <w:color w:val="000000" w:themeColor="text1"/>
        </w:rPr>
        <w:t> radial offset of each of </w:t>
      </w:r>
      <w:r w:rsidRPr="002E48C9">
        <w:rPr>
          <w:rStyle w:val="marka7h8kv6y2"/>
          <w:rFonts w:ascii="Times" w:hAnsi="Times"/>
          <w:color w:val="000000" w:themeColor="text1"/>
          <w:bdr w:val="none" w:sz="0" w:space="0" w:color="auto" w:frame="1"/>
        </w:rPr>
        <w:t>the</w:t>
      </w:r>
      <w:r w:rsidRPr="002E48C9">
        <w:rPr>
          <w:rFonts w:ascii="Times" w:hAnsi="Times"/>
          <w:color w:val="000000" w:themeColor="text1"/>
        </w:rPr>
        <w:t> 3 circles from </w:t>
      </w:r>
      <w:r w:rsidRPr="002E48C9">
        <w:rPr>
          <w:rStyle w:val="marka7h8kv6y2"/>
          <w:rFonts w:ascii="Times" w:hAnsi="Times"/>
          <w:color w:val="000000" w:themeColor="text1"/>
          <w:bdr w:val="none" w:sz="0" w:space="0" w:color="auto" w:frame="1"/>
        </w:rPr>
        <w:t>the</w:t>
      </w:r>
      <w:r w:rsidRPr="002E48C9">
        <w:rPr>
          <w:rFonts w:ascii="Times" w:hAnsi="Times"/>
          <w:color w:val="000000" w:themeColor="text1"/>
        </w:rPr>
        <w:t> center of </w:t>
      </w:r>
      <w:r w:rsidRPr="002E48C9">
        <w:rPr>
          <w:rStyle w:val="marka7h8kv6y2"/>
          <w:rFonts w:ascii="Times" w:hAnsi="Times"/>
          <w:color w:val="000000" w:themeColor="text1"/>
          <w:bdr w:val="none" w:sz="0" w:space="0" w:color="auto" w:frame="1"/>
        </w:rPr>
        <w:t>the</w:t>
      </w:r>
      <w:r w:rsidRPr="002E48C9">
        <w:rPr>
          <w:rFonts w:ascii="Times" w:hAnsi="Times"/>
          <w:color w:val="000000" w:themeColor="text1"/>
        </w:rPr>
        <w:t> original circle located at (x, y)</w:t>
      </w:r>
      <w:r w:rsidR="0097156B" w:rsidRPr="002E48C9">
        <w:rPr>
          <w:rFonts w:ascii="Times" w:hAnsi="Times"/>
          <w:color w:val="000000" w:themeColor="text1"/>
          <w:lang w:val="en-US"/>
        </w:rPr>
        <w:t>.</w:t>
      </w:r>
    </w:p>
    <w:p w14:paraId="4672141B" w14:textId="34378299" w:rsidR="00264371" w:rsidRPr="002E48C9" w:rsidRDefault="00264371" w:rsidP="00B76F3D">
      <w:pPr>
        <w:pStyle w:val="NormalWeb"/>
        <w:shd w:val="clear" w:color="auto" w:fill="FFFFFF"/>
        <w:spacing w:before="0" w:beforeAutospacing="0" w:after="0" w:afterAutospacing="0" w:line="360" w:lineRule="auto"/>
        <w:rPr>
          <w:rFonts w:ascii="Times" w:hAnsi="Times"/>
          <w:color w:val="000000" w:themeColor="text1"/>
          <w:lang w:val="en-US"/>
        </w:rPr>
      </w:pPr>
    </w:p>
    <w:p w14:paraId="5099F894" w14:textId="6CF06E6E" w:rsidR="00264371" w:rsidRDefault="00264371" w:rsidP="00264371">
      <w:pPr>
        <w:pStyle w:val="NormalWeb"/>
        <w:shd w:val="clear" w:color="auto" w:fill="FFFFFF"/>
        <w:spacing w:before="0" w:beforeAutospacing="0" w:after="0" w:afterAutospacing="0" w:line="360" w:lineRule="auto"/>
        <w:jc w:val="both"/>
        <w:rPr>
          <w:rFonts w:ascii="Times" w:hAnsi="Times"/>
          <w:color w:val="000000" w:themeColor="text1"/>
          <w:lang w:val="en-US"/>
        </w:rPr>
      </w:pPr>
      <w:r w:rsidRPr="002E48C9">
        <w:rPr>
          <w:rFonts w:ascii="Times" w:hAnsi="Times"/>
          <w:color w:val="000000" w:themeColor="text1"/>
          <w:lang w:val="en-US"/>
        </w:rPr>
        <w:t>By using the above formula, a resultant aberration is presented with the uncertainty for the country France (FRA) in the above figure(right). Though in real picture</w:t>
      </w:r>
      <w:r w:rsidR="000474C7" w:rsidRPr="002E48C9">
        <w:rPr>
          <w:rFonts w:ascii="Times" w:hAnsi="Times"/>
          <w:color w:val="000000" w:themeColor="text1"/>
          <w:lang w:val="en-US"/>
        </w:rPr>
        <w:t>s,</w:t>
      </w:r>
      <w:r w:rsidRPr="002E48C9">
        <w:rPr>
          <w:rFonts w:ascii="Times" w:hAnsi="Times"/>
          <w:color w:val="000000" w:themeColor="text1"/>
          <w:lang w:val="en-US"/>
        </w:rPr>
        <w:t xml:space="preserve"> we found the aberration is shown as </w:t>
      </w:r>
      <w:r w:rsidR="00045570" w:rsidRPr="002E48C9">
        <w:rPr>
          <w:rFonts w:ascii="Times" w:hAnsi="Times"/>
          <w:color w:val="000000" w:themeColor="text1"/>
          <w:lang w:val="en-US"/>
        </w:rPr>
        <w:t xml:space="preserve">a </w:t>
      </w:r>
      <w:r w:rsidRPr="002E48C9">
        <w:rPr>
          <w:rFonts w:ascii="Times" w:hAnsi="Times"/>
          <w:color w:val="000000" w:themeColor="text1"/>
          <w:lang w:val="en-US"/>
        </w:rPr>
        <w:t>kind of blurring or fad</w:t>
      </w:r>
      <w:r w:rsidR="00045570" w:rsidRPr="002E48C9">
        <w:rPr>
          <w:rFonts w:ascii="Times" w:hAnsi="Times"/>
          <w:color w:val="000000" w:themeColor="text1"/>
          <w:lang w:val="en-US"/>
        </w:rPr>
        <w:t>ing</w:t>
      </w:r>
      <w:r w:rsidRPr="002E48C9">
        <w:rPr>
          <w:rFonts w:ascii="Times" w:hAnsi="Times"/>
          <w:color w:val="000000" w:themeColor="text1"/>
          <w:lang w:val="en-US"/>
        </w:rPr>
        <w:t xml:space="preserve"> but here </w:t>
      </w:r>
      <w:r w:rsidR="00045570" w:rsidRPr="002E48C9">
        <w:rPr>
          <w:rFonts w:ascii="Times" w:hAnsi="Times"/>
          <w:color w:val="000000" w:themeColor="text1"/>
          <w:lang w:val="en-US"/>
        </w:rPr>
        <w:t xml:space="preserve">we </w:t>
      </w:r>
      <w:r w:rsidRPr="002E48C9">
        <w:rPr>
          <w:rFonts w:ascii="Times" w:hAnsi="Times"/>
          <w:color w:val="000000" w:themeColor="text1"/>
          <w:lang w:val="en-US"/>
        </w:rPr>
        <w:t xml:space="preserve">present </w:t>
      </w:r>
      <w:r w:rsidR="00045570" w:rsidRPr="002E48C9">
        <w:rPr>
          <w:rFonts w:ascii="Times" w:hAnsi="Times"/>
          <w:color w:val="000000" w:themeColor="text1"/>
          <w:lang w:val="en-US"/>
        </w:rPr>
        <w:t xml:space="preserve">one </w:t>
      </w:r>
      <w:r w:rsidRPr="002E48C9">
        <w:rPr>
          <w:rFonts w:ascii="Times" w:hAnsi="Times"/>
          <w:color w:val="000000" w:themeColor="text1"/>
          <w:lang w:val="en-US"/>
        </w:rPr>
        <w:t xml:space="preserve">with </w:t>
      </w:r>
      <w:r w:rsidR="00045570" w:rsidRPr="002E48C9">
        <w:rPr>
          <w:rFonts w:ascii="Times" w:hAnsi="Times"/>
          <w:color w:val="000000" w:themeColor="text1"/>
          <w:lang w:val="en-US"/>
        </w:rPr>
        <w:t xml:space="preserve">equal intensity </w:t>
      </w:r>
      <w:r w:rsidRPr="002E48C9">
        <w:rPr>
          <w:rFonts w:ascii="Times" w:hAnsi="Times"/>
          <w:color w:val="000000" w:themeColor="text1"/>
          <w:lang w:val="en-US"/>
        </w:rPr>
        <w:t xml:space="preserve">highlighted color though </w:t>
      </w:r>
      <w:r w:rsidR="00AF57D9" w:rsidRPr="002E48C9">
        <w:rPr>
          <w:rFonts w:ascii="Times" w:hAnsi="Times"/>
          <w:color w:val="000000" w:themeColor="text1"/>
          <w:lang w:val="en-US"/>
        </w:rPr>
        <w:t xml:space="preserve">the </w:t>
      </w:r>
      <w:r w:rsidRPr="002E48C9">
        <w:rPr>
          <w:rFonts w:ascii="Times" w:hAnsi="Times"/>
          <w:color w:val="000000" w:themeColor="text1"/>
          <w:lang w:val="en-US"/>
        </w:rPr>
        <w:t>concept remains the same.</w:t>
      </w:r>
    </w:p>
    <w:p w14:paraId="5EC96174" w14:textId="6EAC83C4" w:rsidR="00E269C0" w:rsidRDefault="00E269C0" w:rsidP="00264371">
      <w:pPr>
        <w:pStyle w:val="NormalWeb"/>
        <w:shd w:val="clear" w:color="auto" w:fill="FFFFFF"/>
        <w:spacing w:before="0" w:beforeAutospacing="0" w:after="0" w:afterAutospacing="0" w:line="360" w:lineRule="auto"/>
        <w:jc w:val="both"/>
        <w:rPr>
          <w:rFonts w:ascii="Times" w:hAnsi="Times"/>
          <w:color w:val="000000" w:themeColor="text1"/>
          <w:lang w:val="en-US"/>
        </w:rPr>
      </w:pPr>
    </w:p>
    <w:p w14:paraId="6B47F43B" w14:textId="4271695B" w:rsidR="00E269C0" w:rsidRDefault="00E269C0" w:rsidP="00264371">
      <w:pPr>
        <w:pStyle w:val="NormalWeb"/>
        <w:shd w:val="clear" w:color="auto" w:fill="FFFFFF"/>
        <w:spacing w:before="0" w:beforeAutospacing="0" w:after="0" w:afterAutospacing="0" w:line="360" w:lineRule="auto"/>
        <w:jc w:val="both"/>
        <w:rPr>
          <w:rFonts w:ascii="Times" w:hAnsi="Times"/>
          <w:color w:val="000000" w:themeColor="text1"/>
          <w:lang w:val="en-US"/>
        </w:rPr>
      </w:pPr>
    </w:p>
    <w:p w14:paraId="13E38D85" w14:textId="1BB8E968" w:rsidR="00E269C0" w:rsidRDefault="00E269C0" w:rsidP="00264371">
      <w:pPr>
        <w:pStyle w:val="NormalWeb"/>
        <w:shd w:val="clear" w:color="auto" w:fill="FFFFFF"/>
        <w:spacing w:before="0" w:beforeAutospacing="0" w:after="0" w:afterAutospacing="0" w:line="360" w:lineRule="auto"/>
        <w:jc w:val="both"/>
        <w:rPr>
          <w:rFonts w:ascii="Times" w:hAnsi="Times"/>
          <w:color w:val="000000" w:themeColor="text1"/>
          <w:lang w:val="en-US"/>
        </w:rPr>
      </w:pPr>
    </w:p>
    <w:p w14:paraId="1FDEF634" w14:textId="4797DDF1" w:rsidR="00E269C0" w:rsidRDefault="00E269C0" w:rsidP="00264371">
      <w:pPr>
        <w:pStyle w:val="NormalWeb"/>
        <w:shd w:val="clear" w:color="auto" w:fill="FFFFFF"/>
        <w:spacing w:before="0" w:beforeAutospacing="0" w:after="0" w:afterAutospacing="0" w:line="360" w:lineRule="auto"/>
        <w:jc w:val="both"/>
        <w:rPr>
          <w:rFonts w:ascii="Times" w:hAnsi="Times"/>
          <w:color w:val="000000" w:themeColor="text1"/>
          <w:lang w:val="en-US"/>
        </w:rPr>
      </w:pPr>
    </w:p>
    <w:p w14:paraId="282A311B" w14:textId="75AAA861" w:rsidR="00E269C0" w:rsidRDefault="00E269C0" w:rsidP="00264371">
      <w:pPr>
        <w:pStyle w:val="NormalWeb"/>
        <w:shd w:val="clear" w:color="auto" w:fill="FFFFFF"/>
        <w:spacing w:before="0" w:beforeAutospacing="0" w:after="0" w:afterAutospacing="0" w:line="360" w:lineRule="auto"/>
        <w:jc w:val="both"/>
        <w:rPr>
          <w:rFonts w:ascii="Times" w:hAnsi="Times"/>
          <w:color w:val="000000" w:themeColor="text1"/>
          <w:lang w:val="en-US"/>
        </w:rPr>
      </w:pPr>
    </w:p>
    <w:p w14:paraId="2F0A8DB2" w14:textId="42EAB444" w:rsidR="00E269C0" w:rsidRDefault="00E269C0" w:rsidP="00264371">
      <w:pPr>
        <w:pStyle w:val="NormalWeb"/>
        <w:shd w:val="clear" w:color="auto" w:fill="FFFFFF"/>
        <w:spacing w:before="0" w:beforeAutospacing="0" w:after="0" w:afterAutospacing="0" w:line="360" w:lineRule="auto"/>
        <w:jc w:val="both"/>
        <w:rPr>
          <w:rFonts w:ascii="Times" w:hAnsi="Times"/>
          <w:color w:val="000000" w:themeColor="text1"/>
          <w:lang w:val="en-US"/>
        </w:rPr>
      </w:pPr>
    </w:p>
    <w:p w14:paraId="41125CEF" w14:textId="78841A8E" w:rsidR="00E269C0" w:rsidRDefault="00E269C0" w:rsidP="00264371">
      <w:pPr>
        <w:pStyle w:val="NormalWeb"/>
        <w:shd w:val="clear" w:color="auto" w:fill="FFFFFF"/>
        <w:spacing w:before="0" w:beforeAutospacing="0" w:after="0" w:afterAutospacing="0" w:line="360" w:lineRule="auto"/>
        <w:jc w:val="both"/>
        <w:rPr>
          <w:rFonts w:ascii="Times" w:hAnsi="Times"/>
          <w:color w:val="000000" w:themeColor="text1"/>
          <w:lang w:val="en-US"/>
        </w:rPr>
      </w:pPr>
    </w:p>
    <w:p w14:paraId="7EFBC2B4" w14:textId="1B695CD1" w:rsidR="00E269C0" w:rsidRDefault="00E269C0" w:rsidP="00264371">
      <w:pPr>
        <w:pStyle w:val="NormalWeb"/>
        <w:shd w:val="clear" w:color="auto" w:fill="FFFFFF"/>
        <w:spacing w:before="0" w:beforeAutospacing="0" w:after="0" w:afterAutospacing="0" w:line="360" w:lineRule="auto"/>
        <w:jc w:val="both"/>
        <w:rPr>
          <w:rFonts w:ascii="Times" w:hAnsi="Times"/>
          <w:color w:val="000000" w:themeColor="text1"/>
          <w:lang w:val="en-US"/>
        </w:rPr>
      </w:pPr>
    </w:p>
    <w:p w14:paraId="341A8748" w14:textId="78C4A853" w:rsidR="00E269C0" w:rsidRDefault="00E269C0" w:rsidP="00264371">
      <w:pPr>
        <w:pStyle w:val="NormalWeb"/>
        <w:shd w:val="clear" w:color="auto" w:fill="FFFFFF"/>
        <w:spacing w:before="0" w:beforeAutospacing="0" w:after="0" w:afterAutospacing="0" w:line="360" w:lineRule="auto"/>
        <w:jc w:val="both"/>
        <w:rPr>
          <w:rFonts w:ascii="Times" w:hAnsi="Times"/>
          <w:color w:val="000000" w:themeColor="text1"/>
          <w:lang w:val="en-US"/>
        </w:rPr>
      </w:pPr>
    </w:p>
    <w:p w14:paraId="419167D3" w14:textId="77777777" w:rsidR="0004148C" w:rsidRPr="003C749E" w:rsidRDefault="0004148C" w:rsidP="0004148C">
      <w:pPr>
        <w:rPr>
          <w:rFonts w:ascii="Times" w:hAnsi="Times"/>
          <w:b/>
          <w:bCs/>
          <w:color w:val="000000" w:themeColor="text1"/>
          <w:sz w:val="32"/>
          <w:szCs w:val="32"/>
          <w:lang w:val="en-US"/>
        </w:rPr>
      </w:pPr>
      <w:r w:rsidRPr="003C749E">
        <w:rPr>
          <w:rFonts w:ascii="Times" w:hAnsi="Times"/>
          <w:b/>
          <w:bCs/>
          <w:color w:val="000000" w:themeColor="text1"/>
          <w:sz w:val="32"/>
          <w:szCs w:val="32"/>
          <w:lang w:val="en-US"/>
        </w:rPr>
        <w:lastRenderedPageBreak/>
        <w:t>Chapter 5</w:t>
      </w:r>
    </w:p>
    <w:p w14:paraId="0248EBBD" w14:textId="77777777" w:rsidR="0004148C" w:rsidRDefault="0004148C" w:rsidP="0004148C">
      <w:pPr>
        <w:rPr>
          <w:rFonts w:ascii="Times" w:hAnsi="Times"/>
          <w:b/>
          <w:bCs/>
          <w:color w:val="000000" w:themeColor="text1"/>
          <w:lang w:val="en-US"/>
        </w:rPr>
      </w:pPr>
    </w:p>
    <w:p w14:paraId="7FD7879B" w14:textId="371C61AF" w:rsidR="0004148C" w:rsidRDefault="003668D4" w:rsidP="0004148C">
      <w:pPr>
        <w:rPr>
          <w:rFonts w:ascii="Times" w:hAnsi="Times"/>
          <w:b/>
          <w:bCs/>
          <w:color w:val="000000" w:themeColor="text1"/>
          <w:lang w:val="en-US"/>
        </w:rPr>
      </w:pPr>
      <w:r>
        <w:rPr>
          <w:rFonts w:ascii="Times" w:hAnsi="Times"/>
          <w:b/>
          <w:bCs/>
          <w:color w:val="000000" w:themeColor="text1"/>
          <w:lang w:val="en-US"/>
        </w:rPr>
        <w:t xml:space="preserve">Experimental </w:t>
      </w:r>
      <w:r w:rsidR="0004148C">
        <w:rPr>
          <w:rFonts w:ascii="Times" w:hAnsi="Times"/>
          <w:b/>
          <w:bCs/>
          <w:color w:val="000000" w:themeColor="text1"/>
          <w:lang w:val="en-US"/>
        </w:rPr>
        <w:t>Evaluation</w:t>
      </w:r>
      <w:r w:rsidR="0004148C">
        <w:rPr>
          <w:rFonts w:ascii="Times" w:hAnsi="Times"/>
          <w:b/>
          <w:bCs/>
          <w:color w:val="000000" w:themeColor="text1"/>
          <w:lang w:val="en-US"/>
        </w:rPr>
        <w:tab/>
        <w:t>-</w:t>
      </w:r>
      <w:r w:rsidR="0004148C">
        <w:rPr>
          <w:rFonts w:ascii="Times" w:hAnsi="Times"/>
          <w:b/>
          <w:bCs/>
          <w:color w:val="000000" w:themeColor="text1"/>
          <w:lang w:val="en-US"/>
        </w:rPr>
        <w:tab/>
        <w:t>TBA</w:t>
      </w:r>
    </w:p>
    <w:p w14:paraId="56DC5356" w14:textId="5D75DF22" w:rsidR="003668D4" w:rsidRDefault="003668D4" w:rsidP="0004148C">
      <w:pPr>
        <w:rPr>
          <w:rFonts w:ascii="Times" w:hAnsi="Times"/>
          <w:b/>
          <w:bCs/>
          <w:color w:val="000000" w:themeColor="text1"/>
          <w:sz w:val="32"/>
          <w:szCs w:val="32"/>
          <w:lang w:val="en-US"/>
        </w:rPr>
      </w:pPr>
      <w:r>
        <w:rPr>
          <w:rFonts w:ascii="Times" w:hAnsi="Times"/>
          <w:b/>
          <w:bCs/>
          <w:color w:val="000000" w:themeColor="text1"/>
          <w:lang w:val="en-US"/>
        </w:rPr>
        <w:t>User Study</w:t>
      </w:r>
    </w:p>
    <w:p w14:paraId="0E4855AB" w14:textId="77777777" w:rsidR="0004148C" w:rsidRDefault="0004148C">
      <w:pPr>
        <w:rPr>
          <w:rFonts w:ascii="Times" w:hAnsi="Times"/>
          <w:b/>
          <w:bCs/>
          <w:color w:val="000000" w:themeColor="text1"/>
          <w:sz w:val="32"/>
          <w:szCs w:val="32"/>
          <w:lang w:val="en-US"/>
        </w:rPr>
      </w:pPr>
      <w:r>
        <w:rPr>
          <w:rFonts w:ascii="Times" w:hAnsi="Times"/>
          <w:b/>
          <w:bCs/>
          <w:color w:val="000000" w:themeColor="text1"/>
          <w:sz w:val="32"/>
          <w:szCs w:val="32"/>
          <w:lang w:val="en-US"/>
        </w:rPr>
        <w:br w:type="page"/>
      </w:r>
    </w:p>
    <w:p w14:paraId="430B4FEE" w14:textId="2CACBD74" w:rsidR="00E269C0" w:rsidRPr="003C749E" w:rsidRDefault="00E269C0" w:rsidP="00E269C0">
      <w:pPr>
        <w:rPr>
          <w:rFonts w:ascii="Times" w:hAnsi="Times"/>
          <w:b/>
          <w:bCs/>
          <w:color w:val="000000" w:themeColor="text1"/>
          <w:sz w:val="32"/>
          <w:szCs w:val="32"/>
          <w:lang w:val="en-US"/>
        </w:rPr>
      </w:pPr>
      <w:r w:rsidRPr="003C749E">
        <w:rPr>
          <w:rFonts w:ascii="Times" w:hAnsi="Times"/>
          <w:b/>
          <w:bCs/>
          <w:color w:val="000000" w:themeColor="text1"/>
          <w:sz w:val="32"/>
          <w:szCs w:val="32"/>
          <w:lang w:val="en-US"/>
        </w:rPr>
        <w:lastRenderedPageBreak/>
        <w:t xml:space="preserve">Chapter </w:t>
      </w:r>
      <w:r w:rsidR="0004148C">
        <w:rPr>
          <w:rFonts w:ascii="Times" w:hAnsi="Times"/>
          <w:b/>
          <w:bCs/>
          <w:color w:val="000000" w:themeColor="text1"/>
          <w:sz w:val="32"/>
          <w:szCs w:val="32"/>
          <w:lang w:val="en-US"/>
        </w:rPr>
        <w:t>6</w:t>
      </w:r>
    </w:p>
    <w:p w14:paraId="2406489C" w14:textId="77777777" w:rsidR="00E269C0" w:rsidRDefault="00E269C0" w:rsidP="00E269C0">
      <w:pPr>
        <w:rPr>
          <w:rFonts w:ascii="Times" w:hAnsi="Times"/>
          <w:b/>
          <w:bCs/>
          <w:color w:val="000000" w:themeColor="text1"/>
          <w:lang w:val="en-US"/>
        </w:rPr>
      </w:pPr>
    </w:p>
    <w:p w14:paraId="201C58C6" w14:textId="79BB11D7" w:rsidR="00E269C0" w:rsidRDefault="0004148C" w:rsidP="00E269C0">
      <w:pPr>
        <w:rPr>
          <w:rFonts w:ascii="Times" w:hAnsi="Times"/>
          <w:b/>
          <w:bCs/>
          <w:color w:val="000000" w:themeColor="text1"/>
          <w:lang w:val="en-US"/>
        </w:rPr>
      </w:pPr>
      <w:r>
        <w:rPr>
          <w:rFonts w:ascii="Times" w:hAnsi="Times"/>
          <w:b/>
          <w:bCs/>
          <w:color w:val="000000" w:themeColor="text1"/>
          <w:lang w:val="en-US"/>
        </w:rPr>
        <w:t>Numerical Analysis of Results</w:t>
      </w:r>
      <w:r w:rsidR="00E269C0">
        <w:rPr>
          <w:rFonts w:ascii="Times" w:hAnsi="Times"/>
          <w:b/>
          <w:bCs/>
          <w:color w:val="000000" w:themeColor="text1"/>
          <w:lang w:val="en-US"/>
        </w:rPr>
        <w:tab/>
        <w:t>-</w:t>
      </w:r>
      <w:r w:rsidR="00E269C0">
        <w:rPr>
          <w:rFonts w:ascii="Times" w:hAnsi="Times"/>
          <w:b/>
          <w:bCs/>
          <w:color w:val="000000" w:themeColor="text1"/>
          <w:lang w:val="en-US"/>
        </w:rPr>
        <w:tab/>
        <w:t>TBA</w:t>
      </w:r>
      <w:r w:rsidR="00E269C0">
        <w:rPr>
          <w:rFonts w:ascii="Times" w:hAnsi="Times"/>
          <w:b/>
          <w:bCs/>
          <w:color w:val="000000" w:themeColor="text1"/>
          <w:lang w:val="en-US"/>
        </w:rPr>
        <w:br w:type="page"/>
      </w:r>
    </w:p>
    <w:p w14:paraId="0DC4D7BD" w14:textId="77777777" w:rsidR="00E20760" w:rsidRPr="003C749E" w:rsidRDefault="00E20760" w:rsidP="00E20760">
      <w:pPr>
        <w:rPr>
          <w:rFonts w:ascii="Times" w:hAnsi="Times"/>
          <w:b/>
          <w:bCs/>
          <w:color w:val="000000" w:themeColor="text1"/>
          <w:sz w:val="32"/>
          <w:szCs w:val="32"/>
          <w:lang w:val="en-US"/>
        </w:rPr>
      </w:pPr>
      <w:r w:rsidRPr="003C749E">
        <w:rPr>
          <w:rFonts w:ascii="Times" w:hAnsi="Times"/>
          <w:b/>
          <w:bCs/>
          <w:color w:val="000000" w:themeColor="text1"/>
          <w:sz w:val="32"/>
          <w:szCs w:val="32"/>
          <w:lang w:val="en-US"/>
        </w:rPr>
        <w:lastRenderedPageBreak/>
        <w:t xml:space="preserve">Chapter </w:t>
      </w:r>
      <w:r>
        <w:rPr>
          <w:rFonts w:ascii="Times" w:hAnsi="Times"/>
          <w:b/>
          <w:bCs/>
          <w:color w:val="000000" w:themeColor="text1"/>
          <w:sz w:val="32"/>
          <w:szCs w:val="32"/>
          <w:lang w:val="en-US"/>
        </w:rPr>
        <w:t>6</w:t>
      </w:r>
    </w:p>
    <w:p w14:paraId="539525C8" w14:textId="77777777" w:rsidR="00E20760" w:rsidRDefault="00E20760" w:rsidP="00E20760">
      <w:pPr>
        <w:rPr>
          <w:rFonts w:ascii="Times" w:hAnsi="Times"/>
          <w:b/>
          <w:bCs/>
          <w:color w:val="000000" w:themeColor="text1"/>
          <w:lang w:val="en-US"/>
        </w:rPr>
      </w:pPr>
    </w:p>
    <w:p w14:paraId="2B7A69D2" w14:textId="430CD8A2" w:rsidR="00E269C0" w:rsidRDefault="00E20760" w:rsidP="00E20760">
      <w:pPr>
        <w:pStyle w:val="NormalWeb"/>
        <w:shd w:val="clear" w:color="auto" w:fill="FFFFFF"/>
        <w:spacing w:before="0" w:beforeAutospacing="0" w:after="0" w:afterAutospacing="0" w:line="360" w:lineRule="auto"/>
        <w:jc w:val="both"/>
        <w:rPr>
          <w:rFonts w:ascii="Times" w:hAnsi="Times"/>
          <w:color w:val="000000" w:themeColor="text1"/>
          <w:lang w:val="en-US"/>
        </w:rPr>
      </w:pPr>
      <w:r>
        <w:rPr>
          <w:rFonts w:ascii="Times" w:hAnsi="Times"/>
          <w:b/>
          <w:bCs/>
          <w:color w:val="000000" w:themeColor="text1"/>
          <w:lang w:val="en-US"/>
        </w:rPr>
        <w:t>6.1</w:t>
      </w:r>
      <w:r>
        <w:rPr>
          <w:rFonts w:ascii="Times" w:hAnsi="Times"/>
          <w:b/>
          <w:bCs/>
          <w:color w:val="000000" w:themeColor="text1"/>
          <w:lang w:val="en-US"/>
        </w:rPr>
        <w:tab/>
        <w:t>Discussion</w:t>
      </w:r>
      <w:r>
        <w:rPr>
          <w:rFonts w:ascii="Times" w:hAnsi="Times"/>
          <w:b/>
          <w:bCs/>
          <w:color w:val="000000" w:themeColor="text1"/>
          <w:lang w:val="en-US"/>
        </w:rPr>
        <w:tab/>
        <w:t>-</w:t>
      </w:r>
      <w:r>
        <w:rPr>
          <w:rFonts w:ascii="Times" w:hAnsi="Times"/>
          <w:b/>
          <w:bCs/>
          <w:color w:val="000000" w:themeColor="text1"/>
          <w:lang w:val="en-US"/>
        </w:rPr>
        <w:tab/>
        <w:t>TBA</w:t>
      </w:r>
    </w:p>
    <w:p w14:paraId="3C43592D" w14:textId="77777777" w:rsidR="00E233FB" w:rsidRPr="002E48C9" w:rsidRDefault="00E233FB" w:rsidP="00B76F3D">
      <w:pPr>
        <w:spacing w:line="360" w:lineRule="auto"/>
        <w:rPr>
          <w:rFonts w:ascii="Times" w:hAnsi="Times"/>
          <w:color w:val="000000" w:themeColor="text1"/>
          <w:lang w:val="en-US"/>
        </w:rPr>
      </w:pPr>
    </w:p>
    <w:p w14:paraId="76B9D767" w14:textId="77777777" w:rsidR="00955696" w:rsidRPr="002E48C9" w:rsidRDefault="00955696" w:rsidP="00B76F3D">
      <w:pPr>
        <w:spacing w:line="360" w:lineRule="auto"/>
        <w:rPr>
          <w:rFonts w:ascii="Times" w:hAnsi="Times"/>
          <w:color w:val="000000" w:themeColor="text1"/>
          <w:lang w:val="en-US"/>
        </w:rPr>
      </w:pPr>
    </w:p>
    <w:p w14:paraId="3B64B182" w14:textId="3BE3ED38" w:rsidR="00B051A4" w:rsidRPr="002E48C9" w:rsidRDefault="00545A0D" w:rsidP="00B76F3D">
      <w:pPr>
        <w:spacing w:line="360" w:lineRule="auto"/>
        <w:rPr>
          <w:rFonts w:ascii="Times" w:hAnsi="Times"/>
          <w:b/>
          <w:bCs/>
          <w:color w:val="000000" w:themeColor="text1"/>
          <w:lang w:val="en-US"/>
        </w:rPr>
      </w:pPr>
      <w:r>
        <w:rPr>
          <w:rFonts w:ascii="Times" w:hAnsi="Times"/>
          <w:b/>
          <w:bCs/>
          <w:color w:val="000000" w:themeColor="text1"/>
          <w:lang w:val="en-US"/>
        </w:rPr>
        <w:t>6</w:t>
      </w:r>
      <w:r w:rsidR="003A3D25" w:rsidRPr="002E48C9">
        <w:rPr>
          <w:rFonts w:ascii="Times" w:hAnsi="Times"/>
          <w:b/>
          <w:bCs/>
          <w:color w:val="000000" w:themeColor="text1"/>
          <w:lang w:val="en-US"/>
        </w:rPr>
        <w:t>.2</w:t>
      </w:r>
      <w:r w:rsidR="003A3D25" w:rsidRPr="002E48C9">
        <w:rPr>
          <w:rFonts w:ascii="Times" w:hAnsi="Times"/>
          <w:b/>
          <w:bCs/>
          <w:color w:val="000000" w:themeColor="text1"/>
          <w:lang w:val="en-US"/>
        </w:rPr>
        <w:tab/>
        <w:t xml:space="preserve">Limitation </w:t>
      </w:r>
      <w:r>
        <w:rPr>
          <w:rFonts w:ascii="Times" w:hAnsi="Times"/>
          <w:b/>
          <w:bCs/>
          <w:color w:val="000000" w:themeColor="text1"/>
          <w:lang w:val="en-US"/>
        </w:rPr>
        <w:t>of current work</w:t>
      </w:r>
    </w:p>
    <w:p w14:paraId="589480F3" w14:textId="3DACF0CB" w:rsidR="00AF57D9" w:rsidRPr="002E48C9" w:rsidRDefault="00CA6BE3" w:rsidP="00F60E2A">
      <w:pPr>
        <w:spacing w:line="360" w:lineRule="auto"/>
        <w:jc w:val="both"/>
        <w:rPr>
          <w:rFonts w:ascii="Times" w:hAnsi="Times"/>
          <w:color w:val="000000" w:themeColor="text1"/>
          <w:lang w:val="en-US"/>
        </w:rPr>
      </w:pPr>
      <w:r w:rsidRPr="002E48C9">
        <w:rPr>
          <w:rFonts w:ascii="Times" w:hAnsi="Times"/>
          <w:color w:val="000000" w:themeColor="text1"/>
          <w:lang w:val="en-US"/>
        </w:rPr>
        <w:t>There are several issues in our proposed solution of chromatic aberration. For example: in real aberration in picture the blurring happens very slowly from inner edge to outer edge but in our case, it just gives us a range of uncertainty for the prediction, so the whole edge</w:t>
      </w:r>
      <w:r w:rsidR="002A5022" w:rsidRPr="002E48C9">
        <w:rPr>
          <w:rFonts w:ascii="Times" w:hAnsi="Times"/>
          <w:color w:val="000000" w:themeColor="text1"/>
          <w:lang w:val="en-US"/>
        </w:rPr>
        <w:t>s</w:t>
      </w:r>
      <w:r w:rsidRPr="002E48C9">
        <w:rPr>
          <w:rFonts w:ascii="Times" w:hAnsi="Times"/>
          <w:color w:val="000000" w:themeColor="text1"/>
          <w:lang w:val="en-US"/>
        </w:rPr>
        <w:t xml:space="preserve"> are with bright color.</w:t>
      </w:r>
      <w:r w:rsidR="00AF57D9" w:rsidRPr="002E48C9">
        <w:rPr>
          <w:rFonts w:ascii="Times" w:hAnsi="Times"/>
          <w:color w:val="000000" w:themeColor="text1"/>
          <w:lang w:val="en-US"/>
        </w:rPr>
        <w:t xml:space="preserve"> However, our simplified implementation allows us to reduce the aberration to a single parameter, which facilitates chromatic aberration tuning with regards to the amount of represented uncertainty. </w:t>
      </w:r>
    </w:p>
    <w:p w14:paraId="79193207" w14:textId="77777777" w:rsidR="00AF57D9" w:rsidRPr="002E48C9" w:rsidRDefault="00AF57D9" w:rsidP="00F60E2A">
      <w:pPr>
        <w:spacing w:line="360" w:lineRule="auto"/>
        <w:jc w:val="both"/>
        <w:rPr>
          <w:rFonts w:ascii="Times" w:hAnsi="Times"/>
          <w:color w:val="000000" w:themeColor="text1"/>
          <w:lang w:val="en-US"/>
        </w:rPr>
      </w:pPr>
    </w:p>
    <w:p w14:paraId="74855028" w14:textId="531F3D16" w:rsidR="00CA6BE3" w:rsidRPr="002E48C9" w:rsidRDefault="00045570" w:rsidP="00545A0D">
      <w:pPr>
        <w:spacing w:line="360" w:lineRule="auto"/>
        <w:jc w:val="both"/>
        <w:rPr>
          <w:rFonts w:ascii="Times" w:hAnsi="Times"/>
          <w:color w:val="000000" w:themeColor="text1"/>
          <w:lang w:val="en-US"/>
        </w:rPr>
      </w:pPr>
      <w:r w:rsidRPr="002E48C9">
        <w:rPr>
          <w:rFonts w:ascii="Times" w:hAnsi="Times"/>
          <w:color w:val="000000" w:themeColor="text1"/>
          <w:lang w:val="en-US"/>
        </w:rPr>
        <w:t xml:space="preserve">In texture presentation </w:t>
      </w:r>
      <w:r w:rsidR="00F60E2A" w:rsidRPr="002E48C9">
        <w:rPr>
          <w:rFonts w:ascii="Times" w:hAnsi="Times"/>
          <w:color w:val="000000" w:themeColor="text1"/>
          <w:lang w:val="en-US"/>
        </w:rPr>
        <w:t>we have generated texture patterns with linear gradient so the color intensity in left of the bullet point higher than the right side. So, it is an open problem to improve and ensure the intensity of the color for the visible part of the circular textures.</w:t>
      </w:r>
    </w:p>
    <w:p w14:paraId="59D79331" w14:textId="77777777" w:rsidR="00B051A4" w:rsidRPr="002E48C9" w:rsidRDefault="00B051A4" w:rsidP="00B76F3D">
      <w:pPr>
        <w:spacing w:line="360" w:lineRule="auto"/>
        <w:rPr>
          <w:rFonts w:ascii="Times" w:hAnsi="Times"/>
          <w:b/>
          <w:bCs/>
          <w:color w:val="000000" w:themeColor="text1"/>
          <w:lang w:val="en-US"/>
        </w:rPr>
      </w:pPr>
    </w:p>
    <w:p w14:paraId="5736537D" w14:textId="6F4F6131" w:rsidR="003A3D25" w:rsidRPr="002E48C9" w:rsidRDefault="00545A0D" w:rsidP="00B76F3D">
      <w:pPr>
        <w:spacing w:line="360" w:lineRule="auto"/>
        <w:rPr>
          <w:rFonts w:ascii="Times" w:hAnsi="Times"/>
          <w:b/>
          <w:bCs/>
          <w:color w:val="000000" w:themeColor="text1"/>
          <w:lang w:val="en-US"/>
        </w:rPr>
      </w:pPr>
      <w:r>
        <w:rPr>
          <w:rFonts w:ascii="Times" w:hAnsi="Times"/>
          <w:b/>
          <w:bCs/>
          <w:color w:val="000000" w:themeColor="text1"/>
          <w:lang w:val="en-US"/>
        </w:rPr>
        <w:t>6</w:t>
      </w:r>
      <w:r w:rsidR="00B051A4" w:rsidRPr="002E48C9">
        <w:rPr>
          <w:rFonts w:ascii="Times" w:hAnsi="Times"/>
          <w:b/>
          <w:bCs/>
          <w:color w:val="000000" w:themeColor="text1"/>
          <w:lang w:val="en-US"/>
        </w:rPr>
        <w:t>.3</w:t>
      </w:r>
      <w:r w:rsidR="00B051A4" w:rsidRPr="002E48C9">
        <w:rPr>
          <w:rFonts w:ascii="Times" w:hAnsi="Times"/>
          <w:b/>
          <w:bCs/>
          <w:color w:val="000000" w:themeColor="text1"/>
          <w:lang w:val="en-US"/>
        </w:rPr>
        <w:tab/>
      </w:r>
      <w:r w:rsidR="003A3D25" w:rsidRPr="002E48C9">
        <w:rPr>
          <w:rFonts w:ascii="Times" w:hAnsi="Times"/>
          <w:b/>
          <w:bCs/>
          <w:color w:val="000000" w:themeColor="text1"/>
          <w:lang w:val="en-US"/>
        </w:rPr>
        <w:t>Future Work</w:t>
      </w:r>
    </w:p>
    <w:p w14:paraId="2D3645B3" w14:textId="120DB4D0" w:rsidR="003A3D25" w:rsidRPr="002E48C9" w:rsidRDefault="008A3559">
      <w:pPr>
        <w:rPr>
          <w:rFonts w:ascii="Times" w:hAnsi="Times"/>
          <w:color w:val="000000" w:themeColor="text1"/>
          <w:lang w:val="en-US"/>
        </w:rPr>
      </w:pPr>
      <w:r w:rsidRPr="002E48C9">
        <w:rPr>
          <w:rFonts w:ascii="Times" w:hAnsi="Times"/>
          <w:color w:val="000000" w:themeColor="text1"/>
          <w:lang w:val="en-US"/>
        </w:rPr>
        <w:t>TBA</w:t>
      </w:r>
      <w:r w:rsidR="00045570" w:rsidRPr="002E48C9">
        <w:rPr>
          <w:rFonts w:ascii="Times" w:hAnsi="Times"/>
          <w:color w:val="000000" w:themeColor="text1"/>
          <w:lang w:val="en-US"/>
        </w:rPr>
        <w:t xml:space="preserve"> in the final paper.</w:t>
      </w:r>
    </w:p>
    <w:p w14:paraId="73C0EE74" w14:textId="05D53E91" w:rsidR="00F6277E" w:rsidRPr="002E48C9" w:rsidRDefault="00F6277E" w:rsidP="00F6277E">
      <w:pPr>
        <w:pStyle w:val="NormalWeb"/>
        <w:shd w:val="clear" w:color="auto" w:fill="FFFFFF"/>
        <w:spacing w:before="0" w:beforeAutospacing="0" w:after="0" w:afterAutospacing="0"/>
        <w:rPr>
          <w:rFonts w:ascii="Calibri" w:hAnsi="Calibri" w:cs="Calibri"/>
          <w:color w:val="000000" w:themeColor="text1"/>
          <w:sz w:val="22"/>
          <w:szCs w:val="22"/>
        </w:rPr>
      </w:pPr>
      <w:r w:rsidRPr="002E48C9">
        <w:rPr>
          <w:rFonts w:ascii="Calibri" w:hAnsi="Calibri" w:cs="Calibri"/>
          <w:color w:val="000000" w:themeColor="text1"/>
          <w:sz w:val="22"/>
          <w:szCs w:val="22"/>
          <w:bdr w:val="none" w:sz="0" w:space="0" w:color="auto" w:frame="1"/>
          <w:lang w:val="en-US"/>
        </w:rPr>
        <w:t>From Prof. Mayra/Brooks-</w:t>
      </w:r>
      <w:r w:rsidRPr="002E48C9">
        <w:rPr>
          <w:rFonts w:ascii="Calibri" w:hAnsi="Calibri" w:cs="Calibri"/>
          <w:color w:val="000000" w:themeColor="text1"/>
          <w:sz w:val="22"/>
          <w:szCs w:val="22"/>
          <w:bdr w:val="none" w:sz="0" w:space="0" w:color="auto" w:frame="1"/>
        </w:rPr>
        <w:br/>
        <w:t>And note these for future work:</w:t>
      </w:r>
    </w:p>
    <w:p w14:paraId="4B88D01A" w14:textId="77777777" w:rsidR="00F6277E" w:rsidRPr="002E48C9" w:rsidRDefault="00F6277E" w:rsidP="00F6277E">
      <w:pPr>
        <w:pStyle w:val="NormalWeb"/>
        <w:shd w:val="clear" w:color="auto" w:fill="FFFFFF"/>
        <w:spacing w:before="0" w:beforeAutospacing="0" w:after="0" w:afterAutospacing="0"/>
        <w:rPr>
          <w:rFonts w:ascii="Calibri" w:hAnsi="Calibri" w:cs="Calibri"/>
          <w:color w:val="000000" w:themeColor="text1"/>
          <w:sz w:val="22"/>
          <w:szCs w:val="22"/>
        </w:rPr>
      </w:pPr>
      <w:r w:rsidRPr="002E48C9">
        <w:rPr>
          <w:rFonts w:ascii="Calibri" w:hAnsi="Calibri" w:cs="Calibri"/>
          <w:color w:val="000000" w:themeColor="text1"/>
          <w:sz w:val="22"/>
          <w:szCs w:val="22"/>
          <w:bdr w:val="none" w:sz="0" w:space="0" w:color="auto" w:frame="1"/>
        </w:rPr>
        <w:t> </w:t>
      </w:r>
    </w:p>
    <w:p w14:paraId="5AA447F1" w14:textId="77777777" w:rsidR="00F6277E" w:rsidRPr="002E48C9" w:rsidRDefault="00F6277E" w:rsidP="00F6277E">
      <w:pPr>
        <w:numPr>
          <w:ilvl w:val="0"/>
          <w:numId w:val="13"/>
        </w:numPr>
        <w:shd w:val="clear" w:color="auto" w:fill="FFFFFF"/>
        <w:rPr>
          <w:rFonts w:ascii="Calibri" w:hAnsi="Calibri" w:cs="Calibri"/>
          <w:color w:val="000000" w:themeColor="text1"/>
          <w:sz w:val="22"/>
          <w:szCs w:val="22"/>
        </w:rPr>
      </w:pPr>
      <w:r w:rsidRPr="002E48C9">
        <w:rPr>
          <w:rFonts w:ascii="Calibri" w:hAnsi="Calibri" w:cs="Calibri"/>
          <w:color w:val="000000" w:themeColor="text1"/>
          <w:sz w:val="22"/>
          <w:szCs w:val="22"/>
        </w:rPr>
        <w:t>Is it possible to have different hues of chromatic aberration? If yes, another possible study can be which CA hue works better.</w:t>
      </w:r>
    </w:p>
    <w:p w14:paraId="6B68C1DD" w14:textId="77777777" w:rsidR="00F6277E" w:rsidRPr="002E48C9" w:rsidRDefault="00F6277E" w:rsidP="00F6277E">
      <w:pPr>
        <w:numPr>
          <w:ilvl w:val="0"/>
          <w:numId w:val="13"/>
        </w:numPr>
        <w:shd w:val="clear" w:color="auto" w:fill="FFFFFF"/>
        <w:rPr>
          <w:rFonts w:ascii="Calibri" w:hAnsi="Calibri" w:cs="Calibri"/>
          <w:color w:val="000000" w:themeColor="text1"/>
          <w:sz w:val="22"/>
          <w:szCs w:val="22"/>
        </w:rPr>
      </w:pPr>
      <w:r w:rsidRPr="002E48C9">
        <w:rPr>
          <w:rFonts w:ascii="Calibri" w:hAnsi="Calibri" w:cs="Calibri"/>
          <w:color w:val="000000" w:themeColor="text1"/>
          <w:sz w:val="22"/>
          <w:szCs w:val="22"/>
        </w:rPr>
        <w:t>When comparing the CA to other alternatives, you can use eye-tracking to get qualitative data.</w:t>
      </w:r>
    </w:p>
    <w:p w14:paraId="2CE228E8" w14:textId="77777777" w:rsidR="00F6277E" w:rsidRPr="002E48C9" w:rsidRDefault="00F6277E" w:rsidP="00F6277E">
      <w:pPr>
        <w:pStyle w:val="NormalWeb"/>
        <w:shd w:val="clear" w:color="auto" w:fill="FFFFFF"/>
        <w:spacing w:before="0" w:beforeAutospacing="0" w:after="0" w:afterAutospacing="0"/>
        <w:rPr>
          <w:rFonts w:ascii="Calibri" w:hAnsi="Calibri" w:cs="Calibri"/>
          <w:color w:val="000000" w:themeColor="text1"/>
          <w:sz w:val="22"/>
          <w:szCs w:val="22"/>
        </w:rPr>
      </w:pPr>
      <w:r w:rsidRPr="002E48C9">
        <w:rPr>
          <w:rFonts w:ascii="Calibri" w:hAnsi="Calibri" w:cs="Calibri"/>
          <w:color w:val="000000" w:themeColor="text1"/>
          <w:sz w:val="22"/>
          <w:szCs w:val="22"/>
          <w:bdr w:val="none" w:sz="0" w:space="0" w:color="auto" w:frame="1"/>
        </w:rPr>
        <w:br/>
        <w:t>… the 2</w:t>
      </w:r>
      <w:r w:rsidRPr="002E48C9">
        <w:rPr>
          <w:rFonts w:ascii="Calibri" w:hAnsi="Calibri" w:cs="Calibri"/>
          <w:color w:val="000000" w:themeColor="text1"/>
          <w:sz w:val="22"/>
          <w:szCs w:val="22"/>
          <w:bdr w:val="none" w:sz="0" w:space="0" w:color="auto" w:frame="1"/>
          <w:vertAlign w:val="superscript"/>
        </w:rPr>
        <w:t>nd</w:t>
      </w:r>
      <w:r w:rsidRPr="002E48C9">
        <w:rPr>
          <w:rFonts w:ascii="Calibri" w:hAnsi="Calibri" w:cs="Calibri"/>
          <w:color w:val="000000" w:themeColor="text1"/>
          <w:sz w:val="22"/>
          <w:szCs w:val="22"/>
          <w:bdr w:val="none" w:sz="0" w:space="0" w:color="auto" w:frame="1"/>
        </w:rPr>
        <w:t> one because with Covid we will be doing an online only study, so we don’t be able to use our eye tracking system.</w:t>
      </w:r>
    </w:p>
    <w:p w14:paraId="2FFA6EC6" w14:textId="77777777" w:rsidR="003A3D25" w:rsidRPr="002E48C9" w:rsidRDefault="003A3D25">
      <w:pPr>
        <w:rPr>
          <w:rFonts w:ascii="Times" w:hAnsi="Times"/>
          <w:b/>
          <w:bCs/>
          <w:color w:val="000000" w:themeColor="text1"/>
          <w:lang w:val="en-US"/>
        </w:rPr>
      </w:pPr>
    </w:p>
    <w:p w14:paraId="67066AB5" w14:textId="1D1FE9EB" w:rsidR="003A3D25" w:rsidRDefault="003A3D25">
      <w:pPr>
        <w:rPr>
          <w:rFonts w:ascii="Times" w:hAnsi="Times"/>
          <w:b/>
          <w:bCs/>
          <w:color w:val="000000" w:themeColor="text1"/>
          <w:lang w:val="en-US"/>
        </w:rPr>
      </w:pPr>
    </w:p>
    <w:p w14:paraId="6C5D9025" w14:textId="5C6FC8FC" w:rsidR="00D75A75" w:rsidRDefault="00D75A75">
      <w:pPr>
        <w:rPr>
          <w:rFonts w:ascii="Times" w:hAnsi="Times"/>
          <w:b/>
          <w:bCs/>
          <w:color w:val="000000" w:themeColor="text1"/>
          <w:lang w:val="en-US"/>
        </w:rPr>
      </w:pPr>
    </w:p>
    <w:p w14:paraId="477E5AF7" w14:textId="55749364" w:rsidR="00D75A75" w:rsidRDefault="00D75A75">
      <w:pPr>
        <w:rPr>
          <w:rFonts w:ascii="Times" w:hAnsi="Times"/>
          <w:b/>
          <w:bCs/>
          <w:color w:val="000000" w:themeColor="text1"/>
          <w:lang w:val="en-US"/>
        </w:rPr>
      </w:pPr>
    </w:p>
    <w:p w14:paraId="74473F1D" w14:textId="32FEC515" w:rsidR="00D75A75" w:rsidRDefault="00D75A75">
      <w:pPr>
        <w:rPr>
          <w:rFonts w:ascii="Times" w:hAnsi="Times"/>
          <w:b/>
          <w:bCs/>
          <w:color w:val="000000" w:themeColor="text1"/>
          <w:lang w:val="en-US"/>
        </w:rPr>
      </w:pPr>
      <w:r>
        <w:rPr>
          <w:rFonts w:ascii="Times" w:hAnsi="Times"/>
          <w:b/>
          <w:bCs/>
          <w:color w:val="000000" w:themeColor="text1"/>
          <w:lang w:val="en-US"/>
        </w:rPr>
        <w:t>6.4</w:t>
      </w:r>
      <w:r>
        <w:rPr>
          <w:rFonts w:ascii="Times" w:hAnsi="Times"/>
          <w:b/>
          <w:bCs/>
          <w:color w:val="000000" w:themeColor="text1"/>
          <w:lang w:val="en-US"/>
        </w:rPr>
        <w:tab/>
        <w:t>Conclusion</w:t>
      </w:r>
    </w:p>
    <w:p w14:paraId="672813CA" w14:textId="078C2ACA" w:rsidR="00D75A75" w:rsidRDefault="00D75A75">
      <w:pPr>
        <w:rPr>
          <w:rFonts w:ascii="Times" w:hAnsi="Times"/>
          <w:b/>
          <w:bCs/>
          <w:color w:val="000000" w:themeColor="text1"/>
          <w:lang w:val="en-US"/>
        </w:rPr>
      </w:pPr>
    </w:p>
    <w:p w14:paraId="27524B45" w14:textId="1B1E5F46" w:rsidR="00D75A75" w:rsidRDefault="00D75A75">
      <w:pPr>
        <w:rPr>
          <w:rFonts w:ascii="Times" w:hAnsi="Times"/>
          <w:b/>
          <w:bCs/>
          <w:color w:val="000000" w:themeColor="text1"/>
          <w:lang w:val="en-US"/>
        </w:rPr>
      </w:pPr>
    </w:p>
    <w:p w14:paraId="7739C5A9" w14:textId="7E60DE4D" w:rsidR="00D75A75" w:rsidRDefault="00D75A75">
      <w:pPr>
        <w:rPr>
          <w:rFonts w:ascii="Times" w:hAnsi="Times"/>
          <w:b/>
          <w:bCs/>
          <w:color w:val="000000" w:themeColor="text1"/>
          <w:lang w:val="en-US"/>
        </w:rPr>
      </w:pPr>
    </w:p>
    <w:p w14:paraId="653D1E31" w14:textId="74BC1F21" w:rsidR="00D75A75" w:rsidRDefault="00D75A75">
      <w:pPr>
        <w:rPr>
          <w:rFonts w:ascii="Times" w:hAnsi="Times"/>
          <w:b/>
          <w:bCs/>
          <w:color w:val="000000" w:themeColor="text1"/>
          <w:lang w:val="en-US"/>
        </w:rPr>
      </w:pPr>
    </w:p>
    <w:p w14:paraId="70033351" w14:textId="45D48DDB" w:rsidR="00D75A75" w:rsidRDefault="00D75A75">
      <w:pPr>
        <w:rPr>
          <w:rFonts w:ascii="Times" w:hAnsi="Times"/>
          <w:b/>
          <w:bCs/>
          <w:color w:val="000000" w:themeColor="text1"/>
          <w:lang w:val="en-US"/>
        </w:rPr>
      </w:pPr>
    </w:p>
    <w:p w14:paraId="0652E5E6" w14:textId="354A6C24" w:rsidR="00D75A75" w:rsidRDefault="00D75A75">
      <w:pPr>
        <w:rPr>
          <w:rFonts w:ascii="Times" w:hAnsi="Times"/>
          <w:b/>
          <w:bCs/>
          <w:color w:val="000000" w:themeColor="text1"/>
          <w:lang w:val="en-US"/>
        </w:rPr>
      </w:pPr>
    </w:p>
    <w:p w14:paraId="2381449A" w14:textId="77777777" w:rsidR="00E419BC" w:rsidRPr="002E48C9" w:rsidRDefault="00E419BC" w:rsidP="00130BE1">
      <w:pPr>
        <w:pStyle w:val="Heading1"/>
        <w:shd w:val="clear" w:color="auto" w:fill="FFFFFF"/>
        <w:spacing w:before="0" w:beforeAutospacing="0" w:after="0" w:afterAutospacing="0"/>
        <w:ind w:left="720" w:hanging="720"/>
        <w:rPr>
          <w:rFonts w:ascii="Times" w:hAnsi="Times"/>
          <w:color w:val="000000" w:themeColor="text1"/>
          <w:lang w:val="en-US"/>
        </w:rPr>
      </w:pPr>
    </w:p>
    <w:sectPr w:rsidR="00E419BC" w:rsidRPr="002E48C9" w:rsidSect="00A33728">
      <w:type w:val="continuous"/>
      <w:pgSz w:w="11906" w:h="16838"/>
      <w:pgMar w:top="1440" w:right="1440" w:bottom="1440" w:left="1440" w:header="0" w:footer="34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0EF473E" w14:textId="77777777" w:rsidR="00F44786" w:rsidRDefault="00F44786" w:rsidP="002C2CD3">
      <w:r>
        <w:separator/>
      </w:r>
    </w:p>
  </w:endnote>
  <w:endnote w:type="continuationSeparator" w:id="0">
    <w:p w14:paraId="337AA5FD" w14:textId="77777777" w:rsidR="00F44786" w:rsidRDefault="00F44786" w:rsidP="002C2CD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Times">
    <w:altName w:val="﷽﷽﷽﷽﷽﷽﷽㾀"/>
    <w:panose1 w:val="00000500000000020000"/>
    <w:charset w:val="00"/>
    <w:family w:val="auto"/>
    <w:pitch w:val="variable"/>
    <w:sig w:usb0="E00002FF" w:usb1="5000205A" w:usb2="00000000" w:usb3="00000000" w:csb0="0000019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Menlo">
    <w:panose1 w:val="020B0609030804020204"/>
    <w:charset w:val="00"/>
    <w:family w:val="modern"/>
    <w:pitch w:val="fixed"/>
    <w:sig w:usb0="E60022FF" w:usb1="D200F9FB" w:usb2="02000028" w:usb3="00000000" w:csb0="000001D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750939572"/>
      <w:docPartObj>
        <w:docPartGallery w:val="Page Numbers (Bottom of Page)"/>
        <w:docPartUnique/>
      </w:docPartObj>
    </w:sdtPr>
    <w:sdtEndPr>
      <w:rPr>
        <w:rStyle w:val="PageNumber"/>
      </w:rPr>
    </w:sdtEndPr>
    <w:sdtContent>
      <w:p w14:paraId="3B2B4176" w14:textId="5FA78AD5" w:rsidR="002C2CD3" w:rsidRDefault="002C2CD3" w:rsidP="00A6266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781D73F" w14:textId="77777777" w:rsidR="002C2CD3" w:rsidRDefault="002C2CD3" w:rsidP="002C2CD3">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49853555"/>
      <w:docPartObj>
        <w:docPartGallery w:val="Page Numbers (Bottom of Page)"/>
        <w:docPartUnique/>
      </w:docPartObj>
    </w:sdtPr>
    <w:sdtEndPr>
      <w:rPr>
        <w:rStyle w:val="PageNumber"/>
      </w:rPr>
    </w:sdtEndPr>
    <w:sdtContent>
      <w:p w14:paraId="16DDBD7F" w14:textId="0EFA9A4C" w:rsidR="002C2CD3" w:rsidRDefault="002C2CD3" w:rsidP="00A6266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1ED97156" w14:textId="77777777" w:rsidR="002C2CD3" w:rsidRDefault="002C2CD3" w:rsidP="002C2CD3">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28532687"/>
      <w:docPartObj>
        <w:docPartGallery w:val="Page Numbers (Bottom of Page)"/>
        <w:docPartUnique/>
      </w:docPartObj>
    </w:sdtPr>
    <w:sdtEndPr>
      <w:rPr>
        <w:rStyle w:val="PageNumber"/>
      </w:rPr>
    </w:sdtEndPr>
    <w:sdtContent>
      <w:p w14:paraId="00BD0635" w14:textId="77777777" w:rsidR="00AC5BB4" w:rsidRDefault="00AC5BB4" w:rsidP="00A6266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EA3CA09" w14:textId="77777777" w:rsidR="00AC5BB4" w:rsidRDefault="00AC5BB4" w:rsidP="002C2CD3">
    <w:pPr>
      <w:pStyle w:val="Footer"/>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441601881"/>
      <w:docPartObj>
        <w:docPartGallery w:val="Page Numbers (Bottom of Page)"/>
        <w:docPartUnique/>
      </w:docPartObj>
    </w:sdtPr>
    <w:sdtEndPr>
      <w:rPr>
        <w:rStyle w:val="PageNumber"/>
      </w:rPr>
    </w:sdtEndPr>
    <w:sdtContent>
      <w:p w14:paraId="0FA620EC" w14:textId="77777777" w:rsidR="00AC5BB4" w:rsidRDefault="00AC5BB4" w:rsidP="00A6266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7349C5D0" w14:textId="77777777" w:rsidR="00AC5BB4" w:rsidRDefault="00AC5BB4" w:rsidP="002C2CD3">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8A4535" w14:textId="77777777" w:rsidR="00F44786" w:rsidRDefault="00F44786" w:rsidP="002C2CD3">
      <w:r>
        <w:separator/>
      </w:r>
    </w:p>
  </w:footnote>
  <w:footnote w:type="continuationSeparator" w:id="0">
    <w:p w14:paraId="6A52C11F" w14:textId="77777777" w:rsidR="00F44786" w:rsidRDefault="00F44786" w:rsidP="002C2CD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183FF5"/>
    <w:multiLevelType w:val="hybridMultilevel"/>
    <w:tmpl w:val="4260B49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7364108"/>
    <w:multiLevelType w:val="hybridMultilevel"/>
    <w:tmpl w:val="BDB2FC0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85C585F"/>
    <w:multiLevelType w:val="multilevel"/>
    <w:tmpl w:val="E938CA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BD22A34"/>
    <w:multiLevelType w:val="multilevel"/>
    <w:tmpl w:val="A33601F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 w15:restartNumberingAfterBreak="0">
    <w:nsid w:val="11C43EFA"/>
    <w:multiLevelType w:val="multilevel"/>
    <w:tmpl w:val="760AF8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A266C1D"/>
    <w:multiLevelType w:val="multilevel"/>
    <w:tmpl w:val="A2BCAC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C3C4FD8"/>
    <w:multiLevelType w:val="hybridMultilevel"/>
    <w:tmpl w:val="0F766B3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2465692C"/>
    <w:multiLevelType w:val="multilevel"/>
    <w:tmpl w:val="36DE60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7157E8F"/>
    <w:multiLevelType w:val="hybridMultilevel"/>
    <w:tmpl w:val="F176D718"/>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0" w15:restartNumberingAfterBreak="0">
    <w:nsid w:val="2D71785A"/>
    <w:multiLevelType w:val="hybridMultilevel"/>
    <w:tmpl w:val="9DAEAA12"/>
    <w:lvl w:ilvl="0" w:tplc="3334CCAC">
      <w:start w:val="4"/>
      <w:numFmt w:val="bullet"/>
      <w:lvlText w:val="-"/>
      <w:lvlJc w:val="left"/>
      <w:pPr>
        <w:ind w:left="1080" w:hanging="360"/>
      </w:pPr>
      <w:rPr>
        <w:rFonts w:ascii="Times" w:eastAsia="Times New Roman" w:hAnsi="Times" w:cs="Times New Roman"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1" w15:restartNumberingAfterBreak="0">
    <w:nsid w:val="2EE53F68"/>
    <w:multiLevelType w:val="multilevel"/>
    <w:tmpl w:val="608E7E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AD95A1E"/>
    <w:multiLevelType w:val="hybridMultilevel"/>
    <w:tmpl w:val="1764B8C4"/>
    <w:lvl w:ilvl="0" w:tplc="3CDC178E">
      <w:start w:val="1"/>
      <w:numFmt w:val="decimal"/>
      <w:lvlText w:val="%1."/>
      <w:lvlJc w:val="left"/>
      <w:pPr>
        <w:ind w:left="360" w:hanging="360"/>
      </w:pPr>
      <w:rPr>
        <w:rFonts w:hint="default"/>
        <w:color w:val="555555"/>
        <w:sz w:val="23"/>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3" w15:restartNumberingAfterBreak="0">
    <w:nsid w:val="3C252335"/>
    <w:multiLevelType w:val="multilevel"/>
    <w:tmpl w:val="A9CEE7E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4" w15:restartNumberingAfterBreak="0">
    <w:nsid w:val="403E5CDF"/>
    <w:multiLevelType w:val="hybridMultilevel"/>
    <w:tmpl w:val="30CA0CA8"/>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5" w15:restartNumberingAfterBreak="0">
    <w:nsid w:val="46A02FF8"/>
    <w:multiLevelType w:val="multilevel"/>
    <w:tmpl w:val="E18AF8CE"/>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6" w15:restartNumberingAfterBreak="0">
    <w:nsid w:val="47ED0F96"/>
    <w:multiLevelType w:val="multilevel"/>
    <w:tmpl w:val="3BE2B0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A987756"/>
    <w:multiLevelType w:val="hybridMultilevel"/>
    <w:tmpl w:val="EF7274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4D586CE9"/>
    <w:multiLevelType w:val="hybridMultilevel"/>
    <w:tmpl w:val="77E4001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4FE96330"/>
    <w:multiLevelType w:val="multilevel"/>
    <w:tmpl w:val="F2AC4EC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0" w15:restartNumberingAfterBreak="0">
    <w:nsid w:val="51EE51D1"/>
    <w:multiLevelType w:val="hybridMultilevel"/>
    <w:tmpl w:val="956CCE56"/>
    <w:lvl w:ilvl="0" w:tplc="B58EB392">
      <w:start w:val="4"/>
      <w:numFmt w:val="bullet"/>
      <w:lvlText w:val="-"/>
      <w:lvlJc w:val="left"/>
      <w:pPr>
        <w:ind w:left="1080" w:hanging="360"/>
      </w:pPr>
      <w:rPr>
        <w:rFonts w:ascii="Times" w:eastAsia="Times New Roman" w:hAnsi="Times" w:cs="Times New Roman"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1" w15:restartNumberingAfterBreak="0">
    <w:nsid w:val="53F11D6C"/>
    <w:multiLevelType w:val="hybridMultilevel"/>
    <w:tmpl w:val="EDDA5CA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2" w15:restartNumberingAfterBreak="0">
    <w:nsid w:val="5F8D68E6"/>
    <w:multiLevelType w:val="multilevel"/>
    <w:tmpl w:val="FBE6719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3" w15:restartNumberingAfterBreak="0">
    <w:nsid w:val="68A43403"/>
    <w:multiLevelType w:val="multilevel"/>
    <w:tmpl w:val="27AA18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B0C00B7"/>
    <w:multiLevelType w:val="hybridMultilevel"/>
    <w:tmpl w:val="24DA1038"/>
    <w:lvl w:ilvl="0" w:tplc="9F228030">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6DA94439"/>
    <w:multiLevelType w:val="multilevel"/>
    <w:tmpl w:val="05025E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6F0F6F42"/>
    <w:multiLevelType w:val="hybridMultilevel"/>
    <w:tmpl w:val="4260B49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70B17AE6"/>
    <w:multiLevelType w:val="multilevel"/>
    <w:tmpl w:val="20C6B8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5767F5A"/>
    <w:multiLevelType w:val="multilevel"/>
    <w:tmpl w:val="E236D6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A112619"/>
    <w:multiLevelType w:val="multilevel"/>
    <w:tmpl w:val="7902AC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7DF91BEA"/>
    <w:multiLevelType w:val="multilevel"/>
    <w:tmpl w:val="149E4C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3"/>
  </w:num>
  <w:num w:numId="2">
    <w:abstractNumId w:val="4"/>
  </w:num>
  <w:num w:numId="3">
    <w:abstractNumId w:val="19"/>
  </w:num>
  <w:num w:numId="4">
    <w:abstractNumId w:val="22"/>
  </w:num>
  <w:num w:numId="5">
    <w:abstractNumId w:val="15"/>
  </w:num>
  <w:num w:numId="6">
    <w:abstractNumId w:val="0"/>
  </w:num>
  <w:num w:numId="7">
    <w:abstractNumId w:val="17"/>
  </w:num>
  <w:num w:numId="8">
    <w:abstractNumId w:val="28"/>
  </w:num>
  <w:num w:numId="9">
    <w:abstractNumId w:val="25"/>
  </w:num>
  <w:num w:numId="10">
    <w:abstractNumId w:val="10"/>
  </w:num>
  <w:num w:numId="11">
    <w:abstractNumId w:val="20"/>
  </w:num>
  <w:num w:numId="12">
    <w:abstractNumId w:val="6"/>
  </w:num>
  <w:num w:numId="13">
    <w:abstractNumId w:val="29"/>
  </w:num>
  <w:num w:numId="14">
    <w:abstractNumId w:val="26"/>
  </w:num>
  <w:num w:numId="15">
    <w:abstractNumId w:val="1"/>
  </w:num>
  <w:num w:numId="16">
    <w:abstractNumId w:val="8"/>
  </w:num>
  <w:num w:numId="17">
    <w:abstractNumId w:val="27"/>
  </w:num>
  <w:num w:numId="18">
    <w:abstractNumId w:val="11"/>
  </w:num>
  <w:num w:numId="19">
    <w:abstractNumId w:val="23"/>
  </w:num>
  <w:num w:numId="20">
    <w:abstractNumId w:val="16"/>
  </w:num>
  <w:num w:numId="21">
    <w:abstractNumId w:val="5"/>
  </w:num>
  <w:num w:numId="22">
    <w:abstractNumId w:val="12"/>
  </w:num>
  <w:num w:numId="23">
    <w:abstractNumId w:val="7"/>
  </w:num>
  <w:num w:numId="24">
    <w:abstractNumId w:val="14"/>
  </w:num>
  <w:num w:numId="25">
    <w:abstractNumId w:val="2"/>
  </w:num>
  <w:num w:numId="26">
    <w:abstractNumId w:val="18"/>
  </w:num>
  <w:num w:numId="27">
    <w:abstractNumId w:val="9"/>
  </w:num>
  <w:num w:numId="28">
    <w:abstractNumId w:val="21"/>
  </w:num>
  <w:num w:numId="29">
    <w:abstractNumId w:val="24"/>
  </w:num>
  <w:num w:numId="30">
    <w:abstractNumId w:val="3"/>
  </w:num>
  <w:num w:numId="31">
    <w:abstractNumId w:val="3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Rashid Islam">
    <w15:presenceInfo w15:providerId="None" w15:userId="Rashid Islam"/>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7"/>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734D3"/>
    <w:rsid w:val="00000CD6"/>
    <w:rsid w:val="00001551"/>
    <w:rsid w:val="00002539"/>
    <w:rsid w:val="0000355E"/>
    <w:rsid w:val="0000356C"/>
    <w:rsid w:val="00006522"/>
    <w:rsid w:val="00010F75"/>
    <w:rsid w:val="0001595C"/>
    <w:rsid w:val="00016490"/>
    <w:rsid w:val="0001794C"/>
    <w:rsid w:val="00020FDC"/>
    <w:rsid w:val="00023DD6"/>
    <w:rsid w:val="0003008B"/>
    <w:rsid w:val="000325CB"/>
    <w:rsid w:val="00034CBD"/>
    <w:rsid w:val="00036E60"/>
    <w:rsid w:val="000372B8"/>
    <w:rsid w:val="00037951"/>
    <w:rsid w:val="0004148C"/>
    <w:rsid w:val="00041576"/>
    <w:rsid w:val="000416E5"/>
    <w:rsid w:val="00045570"/>
    <w:rsid w:val="0004566B"/>
    <w:rsid w:val="000460F2"/>
    <w:rsid w:val="000474C7"/>
    <w:rsid w:val="00047B0C"/>
    <w:rsid w:val="00050C48"/>
    <w:rsid w:val="0005403A"/>
    <w:rsid w:val="00056296"/>
    <w:rsid w:val="00056712"/>
    <w:rsid w:val="0005771F"/>
    <w:rsid w:val="00057FDE"/>
    <w:rsid w:val="000605F8"/>
    <w:rsid w:val="000606C6"/>
    <w:rsid w:val="0007081D"/>
    <w:rsid w:val="000721F9"/>
    <w:rsid w:val="00073B1E"/>
    <w:rsid w:val="00075146"/>
    <w:rsid w:val="00075B3B"/>
    <w:rsid w:val="000761B8"/>
    <w:rsid w:val="00080E79"/>
    <w:rsid w:val="000835DE"/>
    <w:rsid w:val="00087BFC"/>
    <w:rsid w:val="000939CE"/>
    <w:rsid w:val="00095220"/>
    <w:rsid w:val="00097EC5"/>
    <w:rsid w:val="000A145E"/>
    <w:rsid w:val="000A2F40"/>
    <w:rsid w:val="000A407E"/>
    <w:rsid w:val="000A46A6"/>
    <w:rsid w:val="000A4EDC"/>
    <w:rsid w:val="000A69BF"/>
    <w:rsid w:val="000A70BE"/>
    <w:rsid w:val="000B4071"/>
    <w:rsid w:val="000C5D98"/>
    <w:rsid w:val="000C6028"/>
    <w:rsid w:val="000D61D1"/>
    <w:rsid w:val="000D78E8"/>
    <w:rsid w:val="000E1C40"/>
    <w:rsid w:val="000E5736"/>
    <w:rsid w:val="000E675E"/>
    <w:rsid w:val="000F17CA"/>
    <w:rsid w:val="00100C7F"/>
    <w:rsid w:val="001014F0"/>
    <w:rsid w:val="0010350E"/>
    <w:rsid w:val="00103A39"/>
    <w:rsid w:val="00103EB0"/>
    <w:rsid w:val="00105880"/>
    <w:rsid w:val="00105A3F"/>
    <w:rsid w:val="00106E34"/>
    <w:rsid w:val="00117086"/>
    <w:rsid w:val="00121C60"/>
    <w:rsid w:val="00121EAE"/>
    <w:rsid w:val="0012405D"/>
    <w:rsid w:val="00124490"/>
    <w:rsid w:val="0012733A"/>
    <w:rsid w:val="00130BE1"/>
    <w:rsid w:val="0014108C"/>
    <w:rsid w:val="00143327"/>
    <w:rsid w:val="001436F2"/>
    <w:rsid w:val="00153AAF"/>
    <w:rsid w:val="00155D62"/>
    <w:rsid w:val="001577CE"/>
    <w:rsid w:val="00157C2E"/>
    <w:rsid w:val="0016026C"/>
    <w:rsid w:val="001602B6"/>
    <w:rsid w:val="00160DED"/>
    <w:rsid w:val="00160EFF"/>
    <w:rsid w:val="00162DFA"/>
    <w:rsid w:val="00164D7A"/>
    <w:rsid w:val="0016572F"/>
    <w:rsid w:val="00166008"/>
    <w:rsid w:val="0016682E"/>
    <w:rsid w:val="0016768D"/>
    <w:rsid w:val="00170C9B"/>
    <w:rsid w:val="001724D8"/>
    <w:rsid w:val="00172620"/>
    <w:rsid w:val="00175010"/>
    <w:rsid w:val="0017536F"/>
    <w:rsid w:val="0017657E"/>
    <w:rsid w:val="00182518"/>
    <w:rsid w:val="00190E1A"/>
    <w:rsid w:val="00192110"/>
    <w:rsid w:val="00194555"/>
    <w:rsid w:val="00195BEA"/>
    <w:rsid w:val="001A5E0C"/>
    <w:rsid w:val="001B3BBA"/>
    <w:rsid w:val="001B3CA7"/>
    <w:rsid w:val="001B598C"/>
    <w:rsid w:val="001C47CB"/>
    <w:rsid w:val="001D1796"/>
    <w:rsid w:val="001D28E3"/>
    <w:rsid w:val="001D4464"/>
    <w:rsid w:val="001E310E"/>
    <w:rsid w:val="001E5054"/>
    <w:rsid w:val="001E7217"/>
    <w:rsid w:val="001F137E"/>
    <w:rsid w:val="001F3736"/>
    <w:rsid w:val="001F3770"/>
    <w:rsid w:val="001F54D9"/>
    <w:rsid w:val="00200D7B"/>
    <w:rsid w:val="0020173D"/>
    <w:rsid w:val="00202AAB"/>
    <w:rsid w:val="0020335E"/>
    <w:rsid w:val="00212B09"/>
    <w:rsid w:val="00215E7E"/>
    <w:rsid w:val="002160E5"/>
    <w:rsid w:val="0021770F"/>
    <w:rsid w:val="0022223C"/>
    <w:rsid w:val="002227B1"/>
    <w:rsid w:val="00222DA8"/>
    <w:rsid w:val="00225574"/>
    <w:rsid w:val="002258A8"/>
    <w:rsid w:val="002267AE"/>
    <w:rsid w:val="00230BFF"/>
    <w:rsid w:val="00230ED5"/>
    <w:rsid w:val="002329B6"/>
    <w:rsid w:val="00244E8C"/>
    <w:rsid w:val="00245A71"/>
    <w:rsid w:val="00251C2E"/>
    <w:rsid w:val="0025551D"/>
    <w:rsid w:val="002578B8"/>
    <w:rsid w:val="00260105"/>
    <w:rsid w:val="00261869"/>
    <w:rsid w:val="00264371"/>
    <w:rsid w:val="002646E3"/>
    <w:rsid w:val="0026507B"/>
    <w:rsid w:val="00281A5B"/>
    <w:rsid w:val="002901E4"/>
    <w:rsid w:val="00293FCA"/>
    <w:rsid w:val="00295341"/>
    <w:rsid w:val="002A3781"/>
    <w:rsid w:val="002A43A7"/>
    <w:rsid w:val="002A5022"/>
    <w:rsid w:val="002A6B70"/>
    <w:rsid w:val="002B2853"/>
    <w:rsid w:val="002B6218"/>
    <w:rsid w:val="002B668F"/>
    <w:rsid w:val="002B79B0"/>
    <w:rsid w:val="002C2529"/>
    <w:rsid w:val="002C2CD3"/>
    <w:rsid w:val="002C45A9"/>
    <w:rsid w:val="002C6910"/>
    <w:rsid w:val="002C7521"/>
    <w:rsid w:val="002C773D"/>
    <w:rsid w:val="002D5BC0"/>
    <w:rsid w:val="002D5FA8"/>
    <w:rsid w:val="002E48C9"/>
    <w:rsid w:val="002E4C11"/>
    <w:rsid w:val="002E73FA"/>
    <w:rsid w:val="002F2CD1"/>
    <w:rsid w:val="002F7C44"/>
    <w:rsid w:val="0030034A"/>
    <w:rsid w:val="00302F66"/>
    <w:rsid w:val="003048B7"/>
    <w:rsid w:val="00305BD9"/>
    <w:rsid w:val="00306E8E"/>
    <w:rsid w:val="00307047"/>
    <w:rsid w:val="00307097"/>
    <w:rsid w:val="00311536"/>
    <w:rsid w:val="003116CD"/>
    <w:rsid w:val="00313D53"/>
    <w:rsid w:val="003206F1"/>
    <w:rsid w:val="003217D7"/>
    <w:rsid w:val="00321994"/>
    <w:rsid w:val="00323D4D"/>
    <w:rsid w:val="0032417A"/>
    <w:rsid w:val="0032606B"/>
    <w:rsid w:val="00330810"/>
    <w:rsid w:val="00331214"/>
    <w:rsid w:val="00341436"/>
    <w:rsid w:val="003428EC"/>
    <w:rsid w:val="0034652D"/>
    <w:rsid w:val="003527F7"/>
    <w:rsid w:val="003545C8"/>
    <w:rsid w:val="00356503"/>
    <w:rsid w:val="00357AD6"/>
    <w:rsid w:val="003605DF"/>
    <w:rsid w:val="003638D1"/>
    <w:rsid w:val="00364BC9"/>
    <w:rsid w:val="00365D5B"/>
    <w:rsid w:val="003668D4"/>
    <w:rsid w:val="00370619"/>
    <w:rsid w:val="00372FC2"/>
    <w:rsid w:val="00375942"/>
    <w:rsid w:val="0038110E"/>
    <w:rsid w:val="003957DE"/>
    <w:rsid w:val="00397501"/>
    <w:rsid w:val="003A004E"/>
    <w:rsid w:val="003A3D25"/>
    <w:rsid w:val="003A3F64"/>
    <w:rsid w:val="003A588A"/>
    <w:rsid w:val="003A76D7"/>
    <w:rsid w:val="003B37EA"/>
    <w:rsid w:val="003B3F2B"/>
    <w:rsid w:val="003B6E21"/>
    <w:rsid w:val="003C02C5"/>
    <w:rsid w:val="003C2C97"/>
    <w:rsid w:val="003C347F"/>
    <w:rsid w:val="003C749E"/>
    <w:rsid w:val="003D017A"/>
    <w:rsid w:val="003D6EF6"/>
    <w:rsid w:val="003D723A"/>
    <w:rsid w:val="003D7783"/>
    <w:rsid w:val="003E0EA2"/>
    <w:rsid w:val="003E13DC"/>
    <w:rsid w:val="003E4A60"/>
    <w:rsid w:val="003E6819"/>
    <w:rsid w:val="003E7693"/>
    <w:rsid w:val="003F09CA"/>
    <w:rsid w:val="003F0C8D"/>
    <w:rsid w:val="003F1B09"/>
    <w:rsid w:val="003F59F8"/>
    <w:rsid w:val="003F62CA"/>
    <w:rsid w:val="003F66E0"/>
    <w:rsid w:val="004006E9"/>
    <w:rsid w:val="004033D5"/>
    <w:rsid w:val="004106BD"/>
    <w:rsid w:val="00412624"/>
    <w:rsid w:val="00416D94"/>
    <w:rsid w:val="004177E9"/>
    <w:rsid w:val="00420BD7"/>
    <w:rsid w:val="0042133B"/>
    <w:rsid w:val="00425704"/>
    <w:rsid w:val="00430AA4"/>
    <w:rsid w:val="00432492"/>
    <w:rsid w:val="004375FF"/>
    <w:rsid w:val="004433D1"/>
    <w:rsid w:val="00443ED0"/>
    <w:rsid w:val="00447C8E"/>
    <w:rsid w:val="00455473"/>
    <w:rsid w:val="00460C6F"/>
    <w:rsid w:val="00461270"/>
    <w:rsid w:val="00462A06"/>
    <w:rsid w:val="00463F53"/>
    <w:rsid w:val="00470B56"/>
    <w:rsid w:val="004714C9"/>
    <w:rsid w:val="00474734"/>
    <w:rsid w:val="004757A1"/>
    <w:rsid w:val="00475DF6"/>
    <w:rsid w:val="00476133"/>
    <w:rsid w:val="00486B1D"/>
    <w:rsid w:val="00496855"/>
    <w:rsid w:val="0049742C"/>
    <w:rsid w:val="004A0EB5"/>
    <w:rsid w:val="004A2907"/>
    <w:rsid w:val="004A3D05"/>
    <w:rsid w:val="004A712B"/>
    <w:rsid w:val="004B03B6"/>
    <w:rsid w:val="004B1799"/>
    <w:rsid w:val="004B2741"/>
    <w:rsid w:val="004B4681"/>
    <w:rsid w:val="004B506B"/>
    <w:rsid w:val="004B6799"/>
    <w:rsid w:val="004D0F19"/>
    <w:rsid w:val="004D22A8"/>
    <w:rsid w:val="004D2C9A"/>
    <w:rsid w:val="004D3D2A"/>
    <w:rsid w:val="004D4971"/>
    <w:rsid w:val="004D611C"/>
    <w:rsid w:val="004E1704"/>
    <w:rsid w:val="004E547F"/>
    <w:rsid w:val="004E57F0"/>
    <w:rsid w:val="004E7357"/>
    <w:rsid w:val="004F693D"/>
    <w:rsid w:val="00501A93"/>
    <w:rsid w:val="00506689"/>
    <w:rsid w:val="005108B5"/>
    <w:rsid w:val="00512113"/>
    <w:rsid w:val="00517E03"/>
    <w:rsid w:val="005256D6"/>
    <w:rsid w:val="00526984"/>
    <w:rsid w:val="00533423"/>
    <w:rsid w:val="00540DD3"/>
    <w:rsid w:val="00542A77"/>
    <w:rsid w:val="00543BD7"/>
    <w:rsid w:val="00545A0D"/>
    <w:rsid w:val="00546193"/>
    <w:rsid w:val="005516D0"/>
    <w:rsid w:val="0055678F"/>
    <w:rsid w:val="00557F85"/>
    <w:rsid w:val="0056396A"/>
    <w:rsid w:val="00566112"/>
    <w:rsid w:val="00570006"/>
    <w:rsid w:val="005706DA"/>
    <w:rsid w:val="00575139"/>
    <w:rsid w:val="00577622"/>
    <w:rsid w:val="00580E24"/>
    <w:rsid w:val="0058388E"/>
    <w:rsid w:val="005867B7"/>
    <w:rsid w:val="00591701"/>
    <w:rsid w:val="005921DF"/>
    <w:rsid w:val="0059255A"/>
    <w:rsid w:val="00596514"/>
    <w:rsid w:val="005A27D4"/>
    <w:rsid w:val="005A46E1"/>
    <w:rsid w:val="005A681E"/>
    <w:rsid w:val="005A7A34"/>
    <w:rsid w:val="005B1310"/>
    <w:rsid w:val="005B276D"/>
    <w:rsid w:val="005B719C"/>
    <w:rsid w:val="005C2991"/>
    <w:rsid w:val="005E0B03"/>
    <w:rsid w:val="005E1E31"/>
    <w:rsid w:val="005E39D9"/>
    <w:rsid w:val="005E49B1"/>
    <w:rsid w:val="005E5245"/>
    <w:rsid w:val="005E583D"/>
    <w:rsid w:val="005E752D"/>
    <w:rsid w:val="005F16C2"/>
    <w:rsid w:val="00613119"/>
    <w:rsid w:val="006143B2"/>
    <w:rsid w:val="00614A9D"/>
    <w:rsid w:val="0061741E"/>
    <w:rsid w:val="00620422"/>
    <w:rsid w:val="006253E7"/>
    <w:rsid w:val="00631553"/>
    <w:rsid w:val="00635B44"/>
    <w:rsid w:val="00636672"/>
    <w:rsid w:val="00644426"/>
    <w:rsid w:val="00646D78"/>
    <w:rsid w:val="0065118E"/>
    <w:rsid w:val="00653359"/>
    <w:rsid w:val="00653B2B"/>
    <w:rsid w:val="00660DD3"/>
    <w:rsid w:val="0066467C"/>
    <w:rsid w:val="00666ABE"/>
    <w:rsid w:val="006703A9"/>
    <w:rsid w:val="00674F6A"/>
    <w:rsid w:val="006769FB"/>
    <w:rsid w:val="00682340"/>
    <w:rsid w:val="00687950"/>
    <w:rsid w:val="00695150"/>
    <w:rsid w:val="0069669F"/>
    <w:rsid w:val="00697523"/>
    <w:rsid w:val="0069799D"/>
    <w:rsid w:val="006A10ED"/>
    <w:rsid w:val="006A4AF0"/>
    <w:rsid w:val="006B0DAB"/>
    <w:rsid w:val="006B42B8"/>
    <w:rsid w:val="006B4E75"/>
    <w:rsid w:val="006B634F"/>
    <w:rsid w:val="006C7B86"/>
    <w:rsid w:val="006D0106"/>
    <w:rsid w:val="006D0DB4"/>
    <w:rsid w:val="006D48D6"/>
    <w:rsid w:val="006E2143"/>
    <w:rsid w:val="006E28A9"/>
    <w:rsid w:val="006E33A8"/>
    <w:rsid w:val="006F2543"/>
    <w:rsid w:val="006F2BF0"/>
    <w:rsid w:val="006F648F"/>
    <w:rsid w:val="006F75ED"/>
    <w:rsid w:val="00700CAA"/>
    <w:rsid w:val="007033C1"/>
    <w:rsid w:val="0070792D"/>
    <w:rsid w:val="0071149D"/>
    <w:rsid w:val="007127DD"/>
    <w:rsid w:val="00713030"/>
    <w:rsid w:val="00714BE9"/>
    <w:rsid w:val="00717376"/>
    <w:rsid w:val="0072003C"/>
    <w:rsid w:val="00720E4B"/>
    <w:rsid w:val="007258A2"/>
    <w:rsid w:val="00730A85"/>
    <w:rsid w:val="00733DEA"/>
    <w:rsid w:val="00740547"/>
    <w:rsid w:val="00740594"/>
    <w:rsid w:val="00741903"/>
    <w:rsid w:val="00743054"/>
    <w:rsid w:val="00751B8F"/>
    <w:rsid w:val="00752BEC"/>
    <w:rsid w:val="00753610"/>
    <w:rsid w:val="0075393D"/>
    <w:rsid w:val="00770A02"/>
    <w:rsid w:val="00771902"/>
    <w:rsid w:val="0077259D"/>
    <w:rsid w:val="00775C7C"/>
    <w:rsid w:val="0077687F"/>
    <w:rsid w:val="007806AD"/>
    <w:rsid w:val="0078502B"/>
    <w:rsid w:val="00786FD7"/>
    <w:rsid w:val="00792970"/>
    <w:rsid w:val="00796221"/>
    <w:rsid w:val="007A0343"/>
    <w:rsid w:val="007A6DF7"/>
    <w:rsid w:val="007A72DA"/>
    <w:rsid w:val="007A7B35"/>
    <w:rsid w:val="007B163D"/>
    <w:rsid w:val="007B4D8D"/>
    <w:rsid w:val="007B68A3"/>
    <w:rsid w:val="007C1DAB"/>
    <w:rsid w:val="007E7E99"/>
    <w:rsid w:val="007F09D3"/>
    <w:rsid w:val="00801E4F"/>
    <w:rsid w:val="008038B0"/>
    <w:rsid w:val="00807FF3"/>
    <w:rsid w:val="00812969"/>
    <w:rsid w:val="00814A5E"/>
    <w:rsid w:val="00822F76"/>
    <w:rsid w:val="00824F2E"/>
    <w:rsid w:val="00826EC8"/>
    <w:rsid w:val="00827CFD"/>
    <w:rsid w:val="00830708"/>
    <w:rsid w:val="0083398E"/>
    <w:rsid w:val="0083587B"/>
    <w:rsid w:val="00842045"/>
    <w:rsid w:val="0084291E"/>
    <w:rsid w:val="008448E8"/>
    <w:rsid w:val="00844937"/>
    <w:rsid w:val="00847A21"/>
    <w:rsid w:val="0085727B"/>
    <w:rsid w:val="00864B88"/>
    <w:rsid w:val="00866AB8"/>
    <w:rsid w:val="0088049D"/>
    <w:rsid w:val="008841B9"/>
    <w:rsid w:val="00887056"/>
    <w:rsid w:val="0089125C"/>
    <w:rsid w:val="008A3559"/>
    <w:rsid w:val="008A462F"/>
    <w:rsid w:val="008A5C01"/>
    <w:rsid w:val="008A5CCC"/>
    <w:rsid w:val="008A6B09"/>
    <w:rsid w:val="008A72BB"/>
    <w:rsid w:val="008B0C60"/>
    <w:rsid w:val="008B0CB3"/>
    <w:rsid w:val="008B20DB"/>
    <w:rsid w:val="008B40DC"/>
    <w:rsid w:val="008B462D"/>
    <w:rsid w:val="008B5610"/>
    <w:rsid w:val="008B61C1"/>
    <w:rsid w:val="008B73E6"/>
    <w:rsid w:val="008C0AA4"/>
    <w:rsid w:val="008C34F8"/>
    <w:rsid w:val="008C3CAF"/>
    <w:rsid w:val="008C499F"/>
    <w:rsid w:val="008D09C6"/>
    <w:rsid w:val="008D550C"/>
    <w:rsid w:val="008D6F29"/>
    <w:rsid w:val="008E00B5"/>
    <w:rsid w:val="008E3EFB"/>
    <w:rsid w:val="008E7027"/>
    <w:rsid w:val="008E7626"/>
    <w:rsid w:val="008F3596"/>
    <w:rsid w:val="008F723E"/>
    <w:rsid w:val="00900308"/>
    <w:rsid w:val="00901C6E"/>
    <w:rsid w:val="00902F61"/>
    <w:rsid w:val="00903A0E"/>
    <w:rsid w:val="00907BA0"/>
    <w:rsid w:val="00912405"/>
    <w:rsid w:val="00915173"/>
    <w:rsid w:val="0091642A"/>
    <w:rsid w:val="00917A04"/>
    <w:rsid w:val="009241C2"/>
    <w:rsid w:val="0093112E"/>
    <w:rsid w:val="00934220"/>
    <w:rsid w:val="0094141F"/>
    <w:rsid w:val="009435E4"/>
    <w:rsid w:val="009449E8"/>
    <w:rsid w:val="00950301"/>
    <w:rsid w:val="009508BD"/>
    <w:rsid w:val="00952FE4"/>
    <w:rsid w:val="00955696"/>
    <w:rsid w:val="0096312B"/>
    <w:rsid w:val="00963EC0"/>
    <w:rsid w:val="00966853"/>
    <w:rsid w:val="0097156B"/>
    <w:rsid w:val="00971CB5"/>
    <w:rsid w:val="00986DF2"/>
    <w:rsid w:val="00995523"/>
    <w:rsid w:val="009A331C"/>
    <w:rsid w:val="009A6C01"/>
    <w:rsid w:val="009B0091"/>
    <w:rsid w:val="009B5CC2"/>
    <w:rsid w:val="009B6CA6"/>
    <w:rsid w:val="009B6D65"/>
    <w:rsid w:val="009B7FB7"/>
    <w:rsid w:val="009C03D0"/>
    <w:rsid w:val="009C7911"/>
    <w:rsid w:val="009D2A0B"/>
    <w:rsid w:val="009D3469"/>
    <w:rsid w:val="009D3864"/>
    <w:rsid w:val="009D3E90"/>
    <w:rsid w:val="009D579E"/>
    <w:rsid w:val="009D6AF4"/>
    <w:rsid w:val="009D7395"/>
    <w:rsid w:val="009E0C1B"/>
    <w:rsid w:val="009E224F"/>
    <w:rsid w:val="009E712C"/>
    <w:rsid w:val="009F037D"/>
    <w:rsid w:val="009F0817"/>
    <w:rsid w:val="009F534A"/>
    <w:rsid w:val="009F5BAC"/>
    <w:rsid w:val="009F5C0E"/>
    <w:rsid w:val="00A02668"/>
    <w:rsid w:val="00A076FF"/>
    <w:rsid w:val="00A16578"/>
    <w:rsid w:val="00A16CFB"/>
    <w:rsid w:val="00A2025E"/>
    <w:rsid w:val="00A22865"/>
    <w:rsid w:val="00A273A9"/>
    <w:rsid w:val="00A3217F"/>
    <w:rsid w:val="00A33728"/>
    <w:rsid w:val="00A3384A"/>
    <w:rsid w:val="00A35956"/>
    <w:rsid w:val="00A35E9C"/>
    <w:rsid w:val="00A41A0B"/>
    <w:rsid w:val="00A448C8"/>
    <w:rsid w:val="00A45B60"/>
    <w:rsid w:val="00A47AB9"/>
    <w:rsid w:val="00A5111E"/>
    <w:rsid w:val="00A53E80"/>
    <w:rsid w:val="00A54FA5"/>
    <w:rsid w:val="00A55E53"/>
    <w:rsid w:val="00A642CE"/>
    <w:rsid w:val="00A64648"/>
    <w:rsid w:val="00A66B72"/>
    <w:rsid w:val="00A778B6"/>
    <w:rsid w:val="00A815AB"/>
    <w:rsid w:val="00A82A8B"/>
    <w:rsid w:val="00A84A22"/>
    <w:rsid w:val="00A859C3"/>
    <w:rsid w:val="00A85ABD"/>
    <w:rsid w:val="00A877E9"/>
    <w:rsid w:val="00A91376"/>
    <w:rsid w:val="00A94431"/>
    <w:rsid w:val="00A94517"/>
    <w:rsid w:val="00A96F1D"/>
    <w:rsid w:val="00AA4786"/>
    <w:rsid w:val="00AA6080"/>
    <w:rsid w:val="00AB0364"/>
    <w:rsid w:val="00AB1519"/>
    <w:rsid w:val="00AB3CD4"/>
    <w:rsid w:val="00AB40F2"/>
    <w:rsid w:val="00AC0F35"/>
    <w:rsid w:val="00AC5BB4"/>
    <w:rsid w:val="00AC74A9"/>
    <w:rsid w:val="00AC7726"/>
    <w:rsid w:val="00AD622D"/>
    <w:rsid w:val="00AD64EE"/>
    <w:rsid w:val="00AE1B1A"/>
    <w:rsid w:val="00AE4BDB"/>
    <w:rsid w:val="00AE6EF7"/>
    <w:rsid w:val="00AF46FB"/>
    <w:rsid w:val="00AF57D9"/>
    <w:rsid w:val="00B00EE7"/>
    <w:rsid w:val="00B02A7F"/>
    <w:rsid w:val="00B051A4"/>
    <w:rsid w:val="00B0654A"/>
    <w:rsid w:val="00B065EA"/>
    <w:rsid w:val="00B07D94"/>
    <w:rsid w:val="00B11675"/>
    <w:rsid w:val="00B16726"/>
    <w:rsid w:val="00B16B52"/>
    <w:rsid w:val="00B214CF"/>
    <w:rsid w:val="00B21C48"/>
    <w:rsid w:val="00B22B3E"/>
    <w:rsid w:val="00B34D56"/>
    <w:rsid w:val="00B35C7E"/>
    <w:rsid w:val="00B4180E"/>
    <w:rsid w:val="00B41A54"/>
    <w:rsid w:val="00B5276B"/>
    <w:rsid w:val="00B6042B"/>
    <w:rsid w:val="00B612D7"/>
    <w:rsid w:val="00B61E97"/>
    <w:rsid w:val="00B73951"/>
    <w:rsid w:val="00B76F3D"/>
    <w:rsid w:val="00B804AB"/>
    <w:rsid w:val="00B80CA5"/>
    <w:rsid w:val="00B95BA9"/>
    <w:rsid w:val="00BA278A"/>
    <w:rsid w:val="00BA54BC"/>
    <w:rsid w:val="00BA5B38"/>
    <w:rsid w:val="00BB327A"/>
    <w:rsid w:val="00BB43E5"/>
    <w:rsid w:val="00BB57D0"/>
    <w:rsid w:val="00BC067E"/>
    <w:rsid w:val="00BC64EC"/>
    <w:rsid w:val="00BC6541"/>
    <w:rsid w:val="00BC6AE7"/>
    <w:rsid w:val="00BC6FC8"/>
    <w:rsid w:val="00BC79E6"/>
    <w:rsid w:val="00BD30E2"/>
    <w:rsid w:val="00BD36B6"/>
    <w:rsid w:val="00BD3BDE"/>
    <w:rsid w:val="00BD711B"/>
    <w:rsid w:val="00BE1208"/>
    <w:rsid w:val="00BE2A8F"/>
    <w:rsid w:val="00BE4694"/>
    <w:rsid w:val="00BE6A58"/>
    <w:rsid w:val="00BE726E"/>
    <w:rsid w:val="00BE7DBB"/>
    <w:rsid w:val="00BF0675"/>
    <w:rsid w:val="00BF1CD2"/>
    <w:rsid w:val="00BF59D4"/>
    <w:rsid w:val="00BF73AA"/>
    <w:rsid w:val="00C014CE"/>
    <w:rsid w:val="00C158C9"/>
    <w:rsid w:val="00C16659"/>
    <w:rsid w:val="00C17C8E"/>
    <w:rsid w:val="00C2180D"/>
    <w:rsid w:val="00C229D7"/>
    <w:rsid w:val="00C23BC9"/>
    <w:rsid w:val="00C240C4"/>
    <w:rsid w:val="00C2498F"/>
    <w:rsid w:val="00C24E90"/>
    <w:rsid w:val="00C25760"/>
    <w:rsid w:val="00C32CE3"/>
    <w:rsid w:val="00C3509D"/>
    <w:rsid w:val="00C3583A"/>
    <w:rsid w:val="00C375D8"/>
    <w:rsid w:val="00C42BA9"/>
    <w:rsid w:val="00C44435"/>
    <w:rsid w:val="00C54DF8"/>
    <w:rsid w:val="00C60E37"/>
    <w:rsid w:val="00C627E2"/>
    <w:rsid w:val="00C70DCA"/>
    <w:rsid w:val="00C71722"/>
    <w:rsid w:val="00C72407"/>
    <w:rsid w:val="00C769E6"/>
    <w:rsid w:val="00C803CA"/>
    <w:rsid w:val="00C8231A"/>
    <w:rsid w:val="00C84363"/>
    <w:rsid w:val="00C85F0A"/>
    <w:rsid w:val="00CA0ED4"/>
    <w:rsid w:val="00CA6389"/>
    <w:rsid w:val="00CA6BE3"/>
    <w:rsid w:val="00CB13A7"/>
    <w:rsid w:val="00CB2E8E"/>
    <w:rsid w:val="00CB605A"/>
    <w:rsid w:val="00CC0B0A"/>
    <w:rsid w:val="00CC121B"/>
    <w:rsid w:val="00CC2A24"/>
    <w:rsid w:val="00CD1B9D"/>
    <w:rsid w:val="00CD3EFC"/>
    <w:rsid w:val="00CE5430"/>
    <w:rsid w:val="00CF1126"/>
    <w:rsid w:val="00CF3E6C"/>
    <w:rsid w:val="00CF4531"/>
    <w:rsid w:val="00CF605B"/>
    <w:rsid w:val="00D005F4"/>
    <w:rsid w:val="00D02861"/>
    <w:rsid w:val="00D04B94"/>
    <w:rsid w:val="00D056C3"/>
    <w:rsid w:val="00D07162"/>
    <w:rsid w:val="00D176B1"/>
    <w:rsid w:val="00D2003E"/>
    <w:rsid w:val="00D22861"/>
    <w:rsid w:val="00D24128"/>
    <w:rsid w:val="00D2470E"/>
    <w:rsid w:val="00D260A5"/>
    <w:rsid w:val="00D300BD"/>
    <w:rsid w:val="00D317DD"/>
    <w:rsid w:val="00D323F2"/>
    <w:rsid w:val="00D4247A"/>
    <w:rsid w:val="00D4478C"/>
    <w:rsid w:val="00D50733"/>
    <w:rsid w:val="00D5172F"/>
    <w:rsid w:val="00D51809"/>
    <w:rsid w:val="00D51F6A"/>
    <w:rsid w:val="00D5296D"/>
    <w:rsid w:val="00D5300B"/>
    <w:rsid w:val="00D55795"/>
    <w:rsid w:val="00D6210D"/>
    <w:rsid w:val="00D65F0E"/>
    <w:rsid w:val="00D676AA"/>
    <w:rsid w:val="00D755F8"/>
    <w:rsid w:val="00D75A75"/>
    <w:rsid w:val="00D75B88"/>
    <w:rsid w:val="00D80678"/>
    <w:rsid w:val="00D93E11"/>
    <w:rsid w:val="00D978EF"/>
    <w:rsid w:val="00DA32CD"/>
    <w:rsid w:val="00DA366A"/>
    <w:rsid w:val="00DA5FA1"/>
    <w:rsid w:val="00DA7839"/>
    <w:rsid w:val="00DB1095"/>
    <w:rsid w:val="00DB3CFC"/>
    <w:rsid w:val="00DB7662"/>
    <w:rsid w:val="00DC240C"/>
    <w:rsid w:val="00DC2BDD"/>
    <w:rsid w:val="00DC7099"/>
    <w:rsid w:val="00DD2224"/>
    <w:rsid w:val="00DD4052"/>
    <w:rsid w:val="00DD56B8"/>
    <w:rsid w:val="00DE0233"/>
    <w:rsid w:val="00DE4401"/>
    <w:rsid w:val="00DE56AD"/>
    <w:rsid w:val="00DE61F0"/>
    <w:rsid w:val="00DF4458"/>
    <w:rsid w:val="00DF7BF7"/>
    <w:rsid w:val="00E006B3"/>
    <w:rsid w:val="00E00FE9"/>
    <w:rsid w:val="00E02A04"/>
    <w:rsid w:val="00E03146"/>
    <w:rsid w:val="00E052E4"/>
    <w:rsid w:val="00E10C3D"/>
    <w:rsid w:val="00E11E3B"/>
    <w:rsid w:val="00E11F8F"/>
    <w:rsid w:val="00E137D0"/>
    <w:rsid w:val="00E20760"/>
    <w:rsid w:val="00E218FB"/>
    <w:rsid w:val="00E21FB2"/>
    <w:rsid w:val="00E233FB"/>
    <w:rsid w:val="00E241DA"/>
    <w:rsid w:val="00E24FFB"/>
    <w:rsid w:val="00E256B3"/>
    <w:rsid w:val="00E2582F"/>
    <w:rsid w:val="00E269C0"/>
    <w:rsid w:val="00E308C0"/>
    <w:rsid w:val="00E34031"/>
    <w:rsid w:val="00E34657"/>
    <w:rsid w:val="00E37CA9"/>
    <w:rsid w:val="00E419BC"/>
    <w:rsid w:val="00E43652"/>
    <w:rsid w:val="00E47C50"/>
    <w:rsid w:val="00E500CD"/>
    <w:rsid w:val="00E525A5"/>
    <w:rsid w:val="00E52B78"/>
    <w:rsid w:val="00E52BF6"/>
    <w:rsid w:val="00E54656"/>
    <w:rsid w:val="00E54B87"/>
    <w:rsid w:val="00E564AD"/>
    <w:rsid w:val="00E57873"/>
    <w:rsid w:val="00E60C2B"/>
    <w:rsid w:val="00E64045"/>
    <w:rsid w:val="00E64571"/>
    <w:rsid w:val="00E74EA3"/>
    <w:rsid w:val="00E849A7"/>
    <w:rsid w:val="00E9258B"/>
    <w:rsid w:val="00E93D5A"/>
    <w:rsid w:val="00E94939"/>
    <w:rsid w:val="00E94E50"/>
    <w:rsid w:val="00E955CF"/>
    <w:rsid w:val="00EA0350"/>
    <w:rsid w:val="00EA10C5"/>
    <w:rsid w:val="00EA12DB"/>
    <w:rsid w:val="00EA1809"/>
    <w:rsid w:val="00EA2141"/>
    <w:rsid w:val="00EA2BED"/>
    <w:rsid w:val="00EB1C71"/>
    <w:rsid w:val="00EB5866"/>
    <w:rsid w:val="00EB6130"/>
    <w:rsid w:val="00EB6B04"/>
    <w:rsid w:val="00EC5877"/>
    <w:rsid w:val="00EC5B70"/>
    <w:rsid w:val="00EC627F"/>
    <w:rsid w:val="00ED5C4D"/>
    <w:rsid w:val="00ED7E27"/>
    <w:rsid w:val="00EE3E63"/>
    <w:rsid w:val="00EE7B72"/>
    <w:rsid w:val="00EF1936"/>
    <w:rsid w:val="00EF339D"/>
    <w:rsid w:val="00F02E32"/>
    <w:rsid w:val="00F075FA"/>
    <w:rsid w:val="00F10A60"/>
    <w:rsid w:val="00F13DD8"/>
    <w:rsid w:val="00F15EAD"/>
    <w:rsid w:val="00F22DAB"/>
    <w:rsid w:val="00F27726"/>
    <w:rsid w:val="00F31587"/>
    <w:rsid w:val="00F32514"/>
    <w:rsid w:val="00F32B7C"/>
    <w:rsid w:val="00F32E04"/>
    <w:rsid w:val="00F42A75"/>
    <w:rsid w:val="00F44786"/>
    <w:rsid w:val="00F44855"/>
    <w:rsid w:val="00F46496"/>
    <w:rsid w:val="00F52124"/>
    <w:rsid w:val="00F60E2A"/>
    <w:rsid w:val="00F6277E"/>
    <w:rsid w:val="00F6448D"/>
    <w:rsid w:val="00F64851"/>
    <w:rsid w:val="00F649B5"/>
    <w:rsid w:val="00F669F5"/>
    <w:rsid w:val="00F67982"/>
    <w:rsid w:val="00F67DCE"/>
    <w:rsid w:val="00F734D3"/>
    <w:rsid w:val="00F74E8F"/>
    <w:rsid w:val="00F76DBE"/>
    <w:rsid w:val="00F76EA4"/>
    <w:rsid w:val="00F844BB"/>
    <w:rsid w:val="00F9081C"/>
    <w:rsid w:val="00F91588"/>
    <w:rsid w:val="00F93F2A"/>
    <w:rsid w:val="00F954E9"/>
    <w:rsid w:val="00F968CF"/>
    <w:rsid w:val="00FA2F70"/>
    <w:rsid w:val="00FA4D88"/>
    <w:rsid w:val="00FA5BFE"/>
    <w:rsid w:val="00FA5F6B"/>
    <w:rsid w:val="00FA7D9A"/>
    <w:rsid w:val="00FB1091"/>
    <w:rsid w:val="00FC02FE"/>
    <w:rsid w:val="00FC5D45"/>
    <w:rsid w:val="00FD4368"/>
    <w:rsid w:val="00FE0AEC"/>
    <w:rsid w:val="00FE0DE5"/>
    <w:rsid w:val="00FE1E7D"/>
    <w:rsid w:val="00FE3E96"/>
    <w:rsid w:val="00FF121F"/>
    <w:rsid w:val="00FF558F"/>
    <w:rsid w:val="00FF6656"/>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E61BF2"/>
  <w15:chartTrackingRefBased/>
  <w15:docId w15:val="{8190D892-8C4C-BD4D-9EEA-5321AC3021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C45A9"/>
    <w:rPr>
      <w:rFonts w:ascii="Times New Roman" w:eastAsia="Times New Roman" w:hAnsi="Times New Roman" w:cs="Times New Roman"/>
      <w:lang w:eastAsia="en-GB"/>
    </w:rPr>
  </w:style>
  <w:style w:type="paragraph" w:styleId="Heading1">
    <w:name w:val="heading 1"/>
    <w:basedOn w:val="Normal"/>
    <w:link w:val="Heading1Char"/>
    <w:uiPriority w:val="9"/>
    <w:qFormat/>
    <w:rsid w:val="002C2CD3"/>
    <w:pPr>
      <w:spacing w:before="100" w:beforeAutospacing="1" w:after="100" w:afterAutospacing="1"/>
      <w:outlineLvl w:val="0"/>
    </w:pPr>
    <w:rPr>
      <w:b/>
      <w:bCs/>
      <w:kern w:val="36"/>
      <w:sz w:val="48"/>
      <w:szCs w:val="48"/>
    </w:rPr>
  </w:style>
  <w:style w:type="paragraph" w:styleId="Heading2">
    <w:name w:val="heading 2"/>
    <w:basedOn w:val="Normal"/>
    <w:next w:val="Normal"/>
    <w:link w:val="Heading2Char"/>
    <w:uiPriority w:val="9"/>
    <w:unhideWhenUsed/>
    <w:qFormat/>
    <w:rsid w:val="00B00EE7"/>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653359"/>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D755F8"/>
    <w:pPr>
      <w:spacing w:before="100" w:beforeAutospacing="1" w:after="100" w:afterAutospacing="1"/>
    </w:pPr>
  </w:style>
  <w:style w:type="paragraph" w:styleId="Footer">
    <w:name w:val="footer"/>
    <w:basedOn w:val="Normal"/>
    <w:link w:val="FooterChar"/>
    <w:unhideWhenUsed/>
    <w:rsid w:val="002C2CD3"/>
    <w:pPr>
      <w:tabs>
        <w:tab w:val="center" w:pos="4513"/>
        <w:tab w:val="right" w:pos="9026"/>
      </w:tabs>
    </w:pPr>
  </w:style>
  <w:style w:type="character" w:customStyle="1" w:styleId="FooterChar">
    <w:name w:val="Footer Char"/>
    <w:basedOn w:val="DefaultParagraphFont"/>
    <w:link w:val="Footer"/>
    <w:rsid w:val="002C2CD3"/>
  </w:style>
  <w:style w:type="character" w:styleId="PageNumber">
    <w:name w:val="page number"/>
    <w:basedOn w:val="DefaultParagraphFont"/>
    <w:uiPriority w:val="99"/>
    <w:semiHidden/>
    <w:unhideWhenUsed/>
    <w:rsid w:val="002C2CD3"/>
  </w:style>
  <w:style w:type="character" w:customStyle="1" w:styleId="Heading1Char">
    <w:name w:val="Heading 1 Char"/>
    <w:basedOn w:val="DefaultParagraphFont"/>
    <w:link w:val="Heading1"/>
    <w:uiPriority w:val="9"/>
    <w:rsid w:val="002C2CD3"/>
    <w:rPr>
      <w:rFonts w:ascii="Times New Roman" w:eastAsia="Times New Roman" w:hAnsi="Times New Roman" w:cs="Times New Roman"/>
      <w:b/>
      <w:bCs/>
      <w:kern w:val="36"/>
      <w:sz w:val="48"/>
      <w:szCs w:val="48"/>
      <w:lang w:eastAsia="en-GB"/>
    </w:rPr>
  </w:style>
  <w:style w:type="character" w:customStyle="1" w:styleId="title-text">
    <w:name w:val="title-text"/>
    <w:basedOn w:val="DefaultParagraphFont"/>
    <w:rsid w:val="002C2CD3"/>
  </w:style>
  <w:style w:type="character" w:styleId="Hyperlink">
    <w:name w:val="Hyperlink"/>
    <w:basedOn w:val="DefaultParagraphFont"/>
    <w:uiPriority w:val="99"/>
    <w:unhideWhenUsed/>
    <w:rsid w:val="002C2CD3"/>
    <w:rPr>
      <w:color w:val="0000FF"/>
      <w:u w:val="single"/>
    </w:rPr>
  </w:style>
  <w:style w:type="character" w:styleId="UnresolvedMention">
    <w:name w:val="Unresolved Mention"/>
    <w:basedOn w:val="DefaultParagraphFont"/>
    <w:uiPriority w:val="99"/>
    <w:semiHidden/>
    <w:unhideWhenUsed/>
    <w:rsid w:val="004177E9"/>
    <w:rPr>
      <w:color w:val="605E5C"/>
      <w:shd w:val="clear" w:color="auto" w:fill="E1DFDD"/>
    </w:rPr>
  </w:style>
  <w:style w:type="character" w:styleId="Strong">
    <w:name w:val="Strong"/>
    <w:basedOn w:val="DefaultParagraphFont"/>
    <w:uiPriority w:val="22"/>
    <w:qFormat/>
    <w:rsid w:val="00BC79E6"/>
    <w:rPr>
      <w:b/>
      <w:bCs/>
    </w:rPr>
  </w:style>
  <w:style w:type="character" w:styleId="Emphasis">
    <w:name w:val="Emphasis"/>
    <w:basedOn w:val="DefaultParagraphFont"/>
    <w:uiPriority w:val="20"/>
    <w:qFormat/>
    <w:rsid w:val="00697523"/>
    <w:rPr>
      <w:i/>
      <w:iCs/>
    </w:rPr>
  </w:style>
  <w:style w:type="character" w:customStyle="1" w:styleId="a">
    <w:name w:val="_"/>
    <w:basedOn w:val="DefaultParagraphFont"/>
    <w:rsid w:val="00B41A54"/>
  </w:style>
  <w:style w:type="table" w:styleId="TableGrid">
    <w:name w:val="Table Grid"/>
    <w:basedOn w:val="TableNormal"/>
    <w:uiPriority w:val="39"/>
    <w:rsid w:val="00121EA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546193"/>
    <w:pPr>
      <w:ind w:left="720"/>
      <w:contextualSpacing/>
    </w:pPr>
  </w:style>
  <w:style w:type="paragraph" w:styleId="Header">
    <w:name w:val="header"/>
    <w:basedOn w:val="Normal"/>
    <w:link w:val="HeaderChar"/>
    <w:uiPriority w:val="99"/>
    <w:unhideWhenUsed/>
    <w:rsid w:val="005A27D4"/>
    <w:pPr>
      <w:tabs>
        <w:tab w:val="center" w:pos="4513"/>
        <w:tab w:val="right" w:pos="9026"/>
      </w:tabs>
    </w:pPr>
  </w:style>
  <w:style w:type="character" w:customStyle="1" w:styleId="HeaderChar">
    <w:name w:val="Header Char"/>
    <w:basedOn w:val="DefaultParagraphFont"/>
    <w:link w:val="Header"/>
    <w:uiPriority w:val="99"/>
    <w:rsid w:val="005A27D4"/>
    <w:rPr>
      <w:rFonts w:ascii="Times New Roman" w:eastAsia="Times New Roman" w:hAnsi="Times New Roman" w:cs="Times New Roman"/>
      <w:lang w:eastAsia="en-GB"/>
    </w:rPr>
  </w:style>
  <w:style w:type="character" w:customStyle="1" w:styleId="Heading3Char">
    <w:name w:val="Heading 3 Char"/>
    <w:basedOn w:val="DefaultParagraphFont"/>
    <w:link w:val="Heading3"/>
    <w:uiPriority w:val="9"/>
    <w:semiHidden/>
    <w:rsid w:val="00653359"/>
    <w:rPr>
      <w:rFonts w:asciiTheme="majorHAnsi" w:eastAsiaTheme="majorEastAsia" w:hAnsiTheme="majorHAnsi" w:cstheme="majorBidi"/>
      <w:color w:val="1F3763" w:themeColor="accent1" w:themeShade="7F"/>
      <w:lang w:eastAsia="en-GB"/>
    </w:rPr>
  </w:style>
  <w:style w:type="character" w:customStyle="1" w:styleId="mjx-char">
    <w:name w:val="mjx-char"/>
    <w:basedOn w:val="DefaultParagraphFont"/>
    <w:rsid w:val="003217D7"/>
  </w:style>
  <w:style w:type="character" w:customStyle="1" w:styleId="mjxassistivemathml">
    <w:name w:val="mjx_assistive_mathml"/>
    <w:basedOn w:val="DefaultParagraphFont"/>
    <w:rsid w:val="003217D7"/>
  </w:style>
  <w:style w:type="paragraph" w:customStyle="1" w:styleId="DalForm">
    <w:name w:val="Dal Form"/>
    <w:basedOn w:val="Normal"/>
    <w:rsid w:val="001E310E"/>
    <w:pPr>
      <w:jc w:val="both"/>
    </w:pPr>
    <w:rPr>
      <w:rFonts w:ascii="Arial" w:hAnsi="Arial"/>
      <w:sz w:val="20"/>
      <w:szCs w:val="20"/>
      <w:lang w:val="en-GB" w:eastAsia="en-US"/>
    </w:rPr>
  </w:style>
  <w:style w:type="paragraph" w:customStyle="1" w:styleId="nova-e-listitem">
    <w:name w:val="nova-e-list__item"/>
    <w:basedOn w:val="Normal"/>
    <w:rsid w:val="00C627E2"/>
    <w:pPr>
      <w:spacing w:before="100" w:beforeAutospacing="1" w:after="100" w:afterAutospacing="1"/>
    </w:pPr>
  </w:style>
  <w:style w:type="character" w:customStyle="1" w:styleId="authors-info">
    <w:name w:val="authors-info"/>
    <w:basedOn w:val="DefaultParagraphFont"/>
    <w:rsid w:val="00C627E2"/>
  </w:style>
  <w:style w:type="character" w:customStyle="1" w:styleId="blue-tooltip">
    <w:name w:val="blue-tooltip"/>
    <w:basedOn w:val="DefaultParagraphFont"/>
    <w:rsid w:val="00C627E2"/>
  </w:style>
  <w:style w:type="character" w:customStyle="1" w:styleId="isbn-value">
    <w:name w:val="isbn-value"/>
    <w:basedOn w:val="DefaultParagraphFont"/>
    <w:rsid w:val="00305BD9"/>
  </w:style>
  <w:style w:type="character" w:customStyle="1" w:styleId="a-size-extra-large">
    <w:name w:val="a-size-extra-large"/>
    <w:basedOn w:val="DefaultParagraphFont"/>
    <w:rsid w:val="00B00EE7"/>
  </w:style>
  <w:style w:type="character" w:customStyle="1" w:styleId="a-size-large">
    <w:name w:val="a-size-large"/>
    <w:basedOn w:val="DefaultParagraphFont"/>
    <w:rsid w:val="00B00EE7"/>
  </w:style>
  <w:style w:type="paragraph" w:customStyle="1" w:styleId="a-carousel-card">
    <w:name w:val="a-carousel-card"/>
    <w:basedOn w:val="Normal"/>
    <w:rsid w:val="00B00EE7"/>
    <w:pPr>
      <w:spacing w:before="100" w:beforeAutospacing="1" w:after="100" w:afterAutospacing="1"/>
    </w:pPr>
  </w:style>
  <w:style w:type="character" w:customStyle="1" w:styleId="Heading2Char">
    <w:name w:val="Heading 2 Char"/>
    <w:basedOn w:val="DefaultParagraphFont"/>
    <w:link w:val="Heading2"/>
    <w:uiPriority w:val="9"/>
    <w:rsid w:val="00B00EE7"/>
    <w:rPr>
      <w:rFonts w:asciiTheme="majorHAnsi" w:eastAsiaTheme="majorEastAsia" w:hAnsiTheme="majorHAnsi" w:cstheme="majorBidi"/>
      <w:color w:val="2F5496" w:themeColor="accent1" w:themeShade="BF"/>
      <w:sz w:val="26"/>
      <w:szCs w:val="26"/>
      <w:lang w:eastAsia="en-GB"/>
    </w:rPr>
  </w:style>
  <w:style w:type="character" w:customStyle="1" w:styleId="marka7h8kv6y2">
    <w:name w:val="marka7h8kv6y2"/>
    <w:basedOn w:val="DefaultParagraphFont"/>
    <w:rsid w:val="00B76F3D"/>
  </w:style>
  <w:style w:type="character" w:styleId="PlaceholderText">
    <w:name w:val="Placeholder Text"/>
    <w:basedOn w:val="DefaultParagraphFont"/>
    <w:uiPriority w:val="99"/>
    <w:semiHidden/>
    <w:rsid w:val="00566112"/>
    <w:rPr>
      <w:color w:val="808080"/>
    </w:rPr>
  </w:style>
  <w:style w:type="character" w:customStyle="1" w:styleId="name-and-value">
    <w:name w:val="name-and-value"/>
    <w:basedOn w:val="DefaultParagraphFont"/>
    <w:rsid w:val="009D579E"/>
  </w:style>
  <w:style w:type="character" w:customStyle="1" w:styleId="name">
    <w:name w:val="name"/>
    <w:basedOn w:val="DefaultParagraphFont"/>
    <w:rsid w:val="009D579E"/>
  </w:style>
  <w:style w:type="character" w:customStyle="1" w:styleId="object-value-string">
    <w:name w:val="object-value-string"/>
    <w:basedOn w:val="DefaultParagraphFont"/>
    <w:rsid w:val="009D579E"/>
  </w:style>
  <w:style w:type="paragraph" w:customStyle="1" w:styleId="selected">
    <w:name w:val="selected"/>
    <w:basedOn w:val="Normal"/>
    <w:rsid w:val="009D579E"/>
    <w:pPr>
      <w:spacing w:before="100" w:beforeAutospacing="1" w:after="100" w:afterAutospacing="1"/>
    </w:pPr>
  </w:style>
  <w:style w:type="paragraph" w:customStyle="1" w:styleId="nova-legacy-e-listitem">
    <w:name w:val="nova-legacy-e-list__item"/>
    <w:basedOn w:val="Normal"/>
    <w:rsid w:val="00130BE1"/>
    <w:pPr>
      <w:spacing w:before="100" w:beforeAutospacing="1" w:after="100" w:afterAutospacing="1"/>
    </w:pPr>
  </w:style>
  <w:style w:type="character" w:customStyle="1" w:styleId="epub-sectiontitle">
    <w:name w:val="epub-section__title"/>
    <w:basedOn w:val="DefaultParagraphFont"/>
    <w:rsid w:val="00F67982"/>
  </w:style>
  <w:style w:type="character" w:customStyle="1" w:styleId="dot-separator">
    <w:name w:val="dot-separator"/>
    <w:basedOn w:val="DefaultParagraphFont"/>
    <w:rsid w:val="00F67982"/>
  </w:style>
  <w:style w:type="character" w:customStyle="1" w:styleId="epub-sectiondate">
    <w:name w:val="epub-section__date"/>
    <w:basedOn w:val="DefaultParagraphFont"/>
    <w:rsid w:val="00F67982"/>
  </w:style>
  <w:style w:type="character" w:customStyle="1" w:styleId="epub-sectionids">
    <w:name w:val="epub-section__ids"/>
    <w:basedOn w:val="DefaultParagraphFont"/>
    <w:rsid w:val="00F67982"/>
  </w:style>
  <w:style w:type="character" w:customStyle="1" w:styleId="epub-sectionpagerange">
    <w:name w:val="epub-section__pagerange"/>
    <w:basedOn w:val="DefaultParagraphFont"/>
    <w:rsid w:val="00F67982"/>
  </w:style>
  <w:style w:type="character" w:styleId="FollowedHyperlink">
    <w:name w:val="FollowedHyperlink"/>
    <w:basedOn w:val="DefaultParagraphFont"/>
    <w:uiPriority w:val="99"/>
    <w:semiHidden/>
    <w:unhideWhenUsed/>
    <w:rsid w:val="00F67982"/>
    <w:rPr>
      <w:color w:val="954F72" w:themeColor="followedHyperlink"/>
      <w:u w:val="single"/>
    </w:rPr>
  </w:style>
  <w:style w:type="character" w:customStyle="1" w:styleId="loaauthor-info">
    <w:name w:val="loa__author-info"/>
    <w:basedOn w:val="DefaultParagraphFont"/>
    <w:rsid w:val="00DE61F0"/>
  </w:style>
  <w:style w:type="character" w:customStyle="1" w:styleId="loaauthor-name">
    <w:name w:val="loa__author-name"/>
    <w:basedOn w:val="DefaultParagraphFont"/>
    <w:rsid w:val="00DE61F0"/>
  </w:style>
  <w:style w:type="character" w:customStyle="1" w:styleId="hgkelc">
    <w:name w:val="hgkelc"/>
    <w:basedOn w:val="DefaultParagraphFont"/>
    <w:rsid w:val="0032606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37906">
      <w:bodyDiv w:val="1"/>
      <w:marLeft w:val="0"/>
      <w:marRight w:val="0"/>
      <w:marTop w:val="0"/>
      <w:marBottom w:val="0"/>
      <w:divBdr>
        <w:top w:val="none" w:sz="0" w:space="0" w:color="auto"/>
        <w:left w:val="none" w:sz="0" w:space="0" w:color="auto"/>
        <w:bottom w:val="none" w:sz="0" w:space="0" w:color="auto"/>
        <w:right w:val="none" w:sz="0" w:space="0" w:color="auto"/>
      </w:divBdr>
    </w:div>
    <w:div w:id="4089731">
      <w:bodyDiv w:val="1"/>
      <w:marLeft w:val="0"/>
      <w:marRight w:val="0"/>
      <w:marTop w:val="0"/>
      <w:marBottom w:val="0"/>
      <w:divBdr>
        <w:top w:val="none" w:sz="0" w:space="0" w:color="auto"/>
        <w:left w:val="none" w:sz="0" w:space="0" w:color="auto"/>
        <w:bottom w:val="none" w:sz="0" w:space="0" w:color="auto"/>
        <w:right w:val="none" w:sz="0" w:space="0" w:color="auto"/>
      </w:divBdr>
    </w:div>
    <w:div w:id="6492083">
      <w:bodyDiv w:val="1"/>
      <w:marLeft w:val="0"/>
      <w:marRight w:val="0"/>
      <w:marTop w:val="0"/>
      <w:marBottom w:val="0"/>
      <w:divBdr>
        <w:top w:val="none" w:sz="0" w:space="0" w:color="auto"/>
        <w:left w:val="none" w:sz="0" w:space="0" w:color="auto"/>
        <w:bottom w:val="none" w:sz="0" w:space="0" w:color="auto"/>
        <w:right w:val="none" w:sz="0" w:space="0" w:color="auto"/>
      </w:divBdr>
      <w:divsChild>
        <w:div w:id="862088520">
          <w:marLeft w:val="0"/>
          <w:marRight w:val="0"/>
          <w:marTop w:val="0"/>
          <w:marBottom w:val="0"/>
          <w:divBdr>
            <w:top w:val="none" w:sz="0" w:space="0" w:color="auto"/>
            <w:left w:val="none" w:sz="0" w:space="0" w:color="auto"/>
            <w:bottom w:val="none" w:sz="0" w:space="0" w:color="auto"/>
            <w:right w:val="none" w:sz="0" w:space="0" w:color="auto"/>
          </w:divBdr>
          <w:divsChild>
            <w:div w:id="665788960">
              <w:marLeft w:val="0"/>
              <w:marRight w:val="0"/>
              <w:marTop w:val="0"/>
              <w:marBottom w:val="0"/>
              <w:divBdr>
                <w:top w:val="none" w:sz="0" w:space="0" w:color="auto"/>
                <w:left w:val="none" w:sz="0" w:space="0" w:color="auto"/>
                <w:bottom w:val="none" w:sz="0" w:space="0" w:color="auto"/>
                <w:right w:val="none" w:sz="0" w:space="0" w:color="auto"/>
              </w:divBdr>
              <w:divsChild>
                <w:div w:id="780758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91954">
      <w:bodyDiv w:val="1"/>
      <w:marLeft w:val="0"/>
      <w:marRight w:val="0"/>
      <w:marTop w:val="0"/>
      <w:marBottom w:val="0"/>
      <w:divBdr>
        <w:top w:val="none" w:sz="0" w:space="0" w:color="auto"/>
        <w:left w:val="none" w:sz="0" w:space="0" w:color="auto"/>
        <w:bottom w:val="none" w:sz="0" w:space="0" w:color="auto"/>
        <w:right w:val="none" w:sz="0" w:space="0" w:color="auto"/>
      </w:divBdr>
    </w:div>
    <w:div w:id="20018416">
      <w:bodyDiv w:val="1"/>
      <w:marLeft w:val="0"/>
      <w:marRight w:val="0"/>
      <w:marTop w:val="0"/>
      <w:marBottom w:val="0"/>
      <w:divBdr>
        <w:top w:val="none" w:sz="0" w:space="0" w:color="auto"/>
        <w:left w:val="none" w:sz="0" w:space="0" w:color="auto"/>
        <w:bottom w:val="none" w:sz="0" w:space="0" w:color="auto"/>
        <w:right w:val="none" w:sz="0" w:space="0" w:color="auto"/>
      </w:divBdr>
      <w:divsChild>
        <w:div w:id="848714244">
          <w:marLeft w:val="0"/>
          <w:marRight w:val="0"/>
          <w:marTop w:val="0"/>
          <w:marBottom w:val="0"/>
          <w:divBdr>
            <w:top w:val="none" w:sz="0" w:space="0" w:color="auto"/>
            <w:left w:val="none" w:sz="0" w:space="0" w:color="auto"/>
            <w:bottom w:val="none" w:sz="0" w:space="0" w:color="auto"/>
            <w:right w:val="none" w:sz="0" w:space="0" w:color="auto"/>
          </w:divBdr>
          <w:divsChild>
            <w:div w:id="2093896020">
              <w:marLeft w:val="0"/>
              <w:marRight w:val="0"/>
              <w:marTop w:val="0"/>
              <w:marBottom w:val="0"/>
              <w:divBdr>
                <w:top w:val="none" w:sz="0" w:space="0" w:color="auto"/>
                <w:left w:val="none" w:sz="0" w:space="0" w:color="auto"/>
                <w:bottom w:val="none" w:sz="0" w:space="0" w:color="auto"/>
                <w:right w:val="none" w:sz="0" w:space="0" w:color="auto"/>
              </w:divBdr>
              <w:divsChild>
                <w:div w:id="839193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86900">
      <w:bodyDiv w:val="1"/>
      <w:marLeft w:val="0"/>
      <w:marRight w:val="0"/>
      <w:marTop w:val="0"/>
      <w:marBottom w:val="0"/>
      <w:divBdr>
        <w:top w:val="none" w:sz="0" w:space="0" w:color="auto"/>
        <w:left w:val="none" w:sz="0" w:space="0" w:color="auto"/>
        <w:bottom w:val="none" w:sz="0" w:space="0" w:color="auto"/>
        <w:right w:val="none" w:sz="0" w:space="0" w:color="auto"/>
      </w:divBdr>
    </w:div>
    <w:div w:id="25520822">
      <w:bodyDiv w:val="1"/>
      <w:marLeft w:val="0"/>
      <w:marRight w:val="0"/>
      <w:marTop w:val="0"/>
      <w:marBottom w:val="0"/>
      <w:divBdr>
        <w:top w:val="none" w:sz="0" w:space="0" w:color="auto"/>
        <w:left w:val="none" w:sz="0" w:space="0" w:color="auto"/>
        <w:bottom w:val="none" w:sz="0" w:space="0" w:color="auto"/>
        <w:right w:val="none" w:sz="0" w:space="0" w:color="auto"/>
      </w:divBdr>
    </w:div>
    <w:div w:id="28072234">
      <w:bodyDiv w:val="1"/>
      <w:marLeft w:val="0"/>
      <w:marRight w:val="0"/>
      <w:marTop w:val="0"/>
      <w:marBottom w:val="0"/>
      <w:divBdr>
        <w:top w:val="none" w:sz="0" w:space="0" w:color="auto"/>
        <w:left w:val="none" w:sz="0" w:space="0" w:color="auto"/>
        <w:bottom w:val="none" w:sz="0" w:space="0" w:color="auto"/>
        <w:right w:val="none" w:sz="0" w:space="0" w:color="auto"/>
      </w:divBdr>
    </w:div>
    <w:div w:id="38165725">
      <w:bodyDiv w:val="1"/>
      <w:marLeft w:val="0"/>
      <w:marRight w:val="0"/>
      <w:marTop w:val="0"/>
      <w:marBottom w:val="0"/>
      <w:divBdr>
        <w:top w:val="none" w:sz="0" w:space="0" w:color="auto"/>
        <w:left w:val="none" w:sz="0" w:space="0" w:color="auto"/>
        <w:bottom w:val="none" w:sz="0" w:space="0" w:color="auto"/>
        <w:right w:val="none" w:sz="0" w:space="0" w:color="auto"/>
      </w:divBdr>
      <w:divsChild>
        <w:div w:id="890463502">
          <w:marLeft w:val="0"/>
          <w:marRight w:val="0"/>
          <w:marTop w:val="0"/>
          <w:marBottom w:val="0"/>
          <w:divBdr>
            <w:top w:val="none" w:sz="0" w:space="0" w:color="auto"/>
            <w:left w:val="none" w:sz="0" w:space="0" w:color="auto"/>
            <w:bottom w:val="none" w:sz="0" w:space="0" w:color="auto"/>
            <w:right w:val="none" w:sz="0" w:space="0" w:color="auto"/>
          </w:divBdr>
          <w:divsChild>
            <w:div w:id="1326470231">
              <w:marLeft w:val="0"/>
              <w:marRight w:val="0"/>
              <w:marTop w:val="0"/>
              <w:marBottom w:val="0"/>
              <w:divBdr>
                <w:top w:val="none" w:sz="0" w:space="0" w:color="auto"/>
                <w:left w:val="none" w:sz="0" w:space="0" w:color="auto"/>
                <w:bottom w:val="none" w:sz="0" w:space="0" w:color="auto"/>
                <w:right w:val="none" w:sz="0" w:space="0" w:color="auto"/>
              </w:divBdr>
              <w:divsChild>
                <w:div w:id="1739208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979230">
      <w:bodyDiv w:val="1"/>
      <w:marLeft w:val="0"/>
      <w:marRight w:val="0"/>
      <w:marTop w:val="0"/>
      <w:marBottom w:val="0"/>
      <w:divBdr>
        <w:top w:val="none" w:sz="0" w:space="0" w:color="auto"/>
        <w:left w:val="none" w:sz="0" w:space="0" w:color="auto"/>
        <w:bottom w:val="none" w:sz="0" w:space="0" w:color="auto"/>
        <w:right w:val="none" w:sz="0" w:space="0" w:color="auto"/>
      </w:divBdr>
    </w:div>
    <w:div w:id="50274109">
      <w:bodyDiv w:val="1"/>
      <w:marLeft w:val="0"/>
      <w:marRight w:val="0"/>
      <w:marTop w:val="0"/>
      <w:marBottom w:val="0"/>
      <w:divBdr>
        <w:top w:val="none" w:sz="0" w:space="0" w:color="auto"/>
        <w:left w:val="none" w:sz="0" w:space="0" w:color="auto"/>
        <w:bottom w:val="none" w:sz="0" w:space="0" w:color="auto"/>
        <w:right w:val="none" w:sz="0" w:space="0" w:color="auto"/>
      </w:divBdr>
    </w:div>
    <w:div w:id="59521294">
      <w:bodyDiv w:val="1"/>
      <w:marLeft w:val="0"/>
      <w:marRight w:val="0"/>
      <w:marTop w:val="0"/>
      <w:marBottom w:val="0"/>
      <w:divBdr>
        <w:top w:val="none" w:sz="0" w:space="0" w:color="auto"/>
        <w:left w:val="none" w:sz="0" w:space="0" w:color="auto"/>
        <w:bottom w:val="none" w:sz="0" w:space="0" w:color="auto"/>
        <w:right w:val="none" w:sz="0" w:space="0" w:color="auto"/>
      </w:divBdr>
    </w:div>
    <w:div w:id="62220762">
      <w:bodyDiv w:val="1"/>
      <w:marLeft w:val="0"/>
      <w:marRight w:val="0"/>
      <w:marTop w:val="0"/>
      <w:marBottom w:val="0"/>
      <w:divBdr>
        <w:top w:val="none" w:sz="0" w:space="0" w:color="auto"/>
        <w:left w:val="none" w:sz="0" w:space="0" w:color="auto"/>
        <w:bottom w:val="none" w:sz="0" w:space="0" w:color="auto"/>
        <w:right w:val="none" w:sz="0" w:space="0" w:color="auto"/>
      </w:divBdr>
    </w:div>
    <w:div w:id="66415406">
      <w:bodyDiv w:val="1"/>
      <w:marLeft w:val="0"/>
      <w:marRight w:val="0"/>
      <w:marTop w:val="0"/>
      <w:marBottom w:val="0"/>
      <w:divBdr>
        <w:top w:val="none" w:sz="0" w:space="0" w:color="auto"/>
        <w:left w:val="none" w:sz="0" w:space="0" w:color="auto"/>
        <w:bottom w:val="none" w:sz="0" w:space="0" w:color="auto"/>
        <w:right w:val="none" w:sz="0" w:space="0" w:color="auto"/>
      </w:divBdr>
      <w:divsChild>
        <w:div w:id="879905320">
          <w:marLeft w:val="0"/>
          <w:marRight w:val="0"/>
          <w:marTop w:val="0"/>
          <w:marBottom w:val="0"/>
          <w:divBdr>
            <w:top w:val="none" w:sz="0" w:space="0" w:color="auto"/>
            <w:left w:val="none" w:sz="0" w:space="0" w:color="auto"/>
            <w:bottom w:val="none" w:sz="0" w:space="0" w:color="auto"/>
            <w:right w:val="none" w:sz="0" w:space="0" w:color="auto"/>
          </w:divBdr>
          <w:divsChild>
            <w:div w:id="423843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52965">
      <w:bodyDiv w:val="1"/>
      <w:marLeft w:val="0"/>
      <w:marRight w:val="0"/>
      <w:marTop w:val="0"/>
      <w:marBottom w:val="0"/>
      <w:divBdr>
        <w:top w:val="none" w:sz="0" w:space="0" w:color="auto"/>
        <w:left w:val="none" w:sz="0" w:space="0" w:color="auto"/>
        <w:bottom w:val="none" w:sz="0" w:space="0" w:color="auto"/>
        <w:right w:val="none" w:sz="0" w:space="0" w:color="auto"/>
      </w:divBdr>
    </w:div>
    <w:div w:id="81489259">
      <w:bodyDiv w:val="1"/>
      <w:marLeft w:val="0"/>
      <w:marRight w:val="0"/>
      <w:marTop w:val="0"/>
      <w:marBottom w:val="0"/>
      <w:divBdr>
        <w:top w:val="none" w:sz="0" w:space="0" w:color="auto"/>
        <w:left w:val="none" w:sz="0" w:space="0" w:color="auto"/>
        <w:bottom w:val="none" w:sz="0" w:space="0" w:color="auto"/>
        <w:right w:val="none" w:sz="0" w:space="0" w:color="auto"/>
      </w:divBdr>
    </w:div>
    <w:div w:id="83456665">
      <w:bodyDiv w:val="1"/>
      <w:marLeft w:val="0"/>
      <w:marRight w:val="0"/>
      <w:marTop w:val="0"/>
      <w:marBottom w:val="0"/>
      <w:divBdr>
        <w:top w:val="none" w:sz="0" w:space="0" w:color="auto"/>
        <w:left w:val="none" w:sz="0" w:space="0" w:color="auto"/>
        <w:bottom w:val="none" w:sz="0" w:space="0" w:color="auto"/>
        <w:right w:val="none" w:sz="0" w:space="0" w:color="auto"/>
      </w:divBdr>
    </w:div>
    <w:div w:id="94517375">
      <w:bodyDiv w:val="1"/>
      <w:marLeft w:val="0"/>
      <w:marRight w:val="0"/>
      <w:marTop w:val="0"/>
      <w:marBottom w:val="0"/>
      <w:divBdr>
        <w:top w:val="none" w:sz="0" w:space="0" w:color="auto"/>
        <w:left w:val="none" w:sz="0" w:space="0" w:color="auto"/>
        <w:bottom w:val="none" w:sz="0" w:space="0" w:color="auto"/>
        <w:right w:val="none" w:sz="0" w:space="0" w:color="auto"/>
      </w:divBdr>
    </w:div>
    <w:div w:id="102113874">
      <w:bodyDiv w:val="1"/>
      <w:marLeft w:val="0"/>
      <w:marRight w:val="0"/>
      <w:marTop w:val="0"/>
      <w:marBottom w:val="0"/>
      <w:divBdr>
        <w:top w:val="none" w:sz="0" w:space="0" w:color="auto"/>
        <w:left w:val="none" w:sz="0" w:space="0" w:color="auto"/>
        <w:bottom w:val="none" w:sz="0" w:space="0" w:color="auto"/>
        <w:right w:val="none" w:sz="0" w:space="0" w:color="auto"/>
      </w:divBdr>
      <w:divsChild>
        <w:div w:id="1118183596">
          <w:marLeft w:val="0"/>
          <w:marRight w:val="0"/>
          <w:marTop w:val="0"/>
          <w:marBottom w:val="0"/>
          <w:divBdr>
            <w:top w:val="none" w:sz="0" w:space="0" w:color="auto"/>
            <w:left w:val="none" w:sz="0" w:space="0" w:color="auto"/>
            <w:bottom w:val="none" w:sz="0" w:space="0" w:color="auto"/>
            <w:right w:val="none" w:sz="0" w:space="0" w:color="auto"/>
          </w:divBdr>
          <w:divsChild>
            <w:div w:id="875504871">
              <w:marLeft w:val="0"/>
              <w:marRight w:val="0"/>
              <w:marTop w:val="0"/>
              <w:marBottom w:val="0"/>
              <w:divBdr>
                <w:top w:val="none" w:sz="0" w:space="0" w:color="auto"/>
                <w:left w:val="none" w:sz="0" w:space="0" w:color="auto"/>
                <w:bottom w:val="none" w:sz="0" w:space="0" w:color="auto"/>
                <w:right w:val="none" w:sz="0" w:space="0" w:color="auto"/>
              </w:divBdr>
              <w:divsChild>
                <w:div w:id="1217469270">
                  <w:marLeft w:val="0"/>
                  <w:marRight w:val="0"/>
                  <w:marTop w:val="0"/>
                  <w:marBottom w:val="0"/>
                  <w:divBdr>
                    <w:top w:val="none" w:sz="0" w:space="0" w:color="auto"/>
                    <w:left w:val="none" w:sz="0" w:space="0" w:color="auto"/>
                    <w:bottom w:val="none" w:sz="0" w:space="0" w:color="auto"/>
                    <w:right w:val="none" w:sz="0" w:space="0" w:color="auto"/>
                  </w:divBdr>
                  <w:divsChild>
                    <w:div w:id="291712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864937">
      <w:bodyDiv w:val="1"/>
      <w:marLeft w:val="0"/>
      <w:marRight w:val="0"/>
      <w:marTop w:val="0"/>
      <w:marBottom w:val="0"/>
      <w:divBdr>
        <w:top w:val="none" w:sz="0" w:space="0" w:color="auto"/>
        <w:left w:val="none" w:sz="0" w:space="0" w:color="auto"/>
        <w:bottom w:val="none" w:sz="0" w:space="0" w:color="auto"/>
        <w:right w:val="none" w:sz="0" w:space="0" w:color="auto"/>
      </w:divBdr>
    </w:div>
    <w:div w:id="111562371">
      <w:bodyDiv w:val="1"/>
      <w:marLeft w:val="0"/>
      <w:marRight w:val="0"/>
      <w:marTop w:val="0"/>
      <w:marBottom w:val="0"/>
      <w:divBdr>
        <w:top w:val="none" w:sz="0" w:space="0" w:color="auto"/>
        <w:left w:val="none" w:sz="0" w:space="0" w:color="auto"/>
        <w:bottom w:val="none" w:sz="0" w:space="0" w:color="auto"/>
        <w:right w:val="none" w:sz="0" w:space="0" w:color="auto"/>
      </w:divBdr>
      <w:divsChild>
        <w:div w:id="1385058930">
          <w:marLeft w:val="0"/>
          <w:marRight w:val="0"/>
          <w:marTop w:val="0"/>
          <w:marBottom w:val="0"/>
          <w:divBdr>
            <w:top w:val="none" w:sz="0" w:space="0" w:color="auto"/>
            <w:left w:val="none" w:sz="0" w:space="0" w:color="auto"/>
            <w:bottom w:val="none" w:sz="0" w:space="0" w:color="auto"/>
            <w:right w:val="none" w:sz="0" w:space="0" w:color="auto"/>
          </w:divBdr>
          <w:divsChild>
            <w:div w:id="27143153">
              <w:marLeft w:val="0"/>
              <w:marRight w:val="0"/>
              <w:marTop w:val="0"/>
              <w:marBottom w:val="0"/>
              <w:divBdr>
                <w:top w:val="none" w:sz="0" w:space="0" w:color="auto"/>
                <w:left w:val="none" w:sz="0" w:space="0" w:color="auto"/>
                <w:bottom w:val="none" w:sz="0" w:space="0" w:color="auto"/>
                <w:right w:val="none" w:sz="0" w:space="0" w:color="auto"/>
              </w:divBdr>
              <w:divsChild>
                <w:div w:id="1243178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023350">
      <w:bodyDiv w:val="1"/>
      <w:marLeft w:val="0"/>
      <w:marRight w:val="0"/>
      <w:marTop w:val="0"/>
      <w:marBottom w:val="0"/>
      <w:divBdr>
        <w:top w:val="none" w:sz="0" w:space="0" w:color="auto"/>
        <w:left w:val="none" w:sz="0" w:space="0" w:color="auto"/>
        <w:bottom w:val="none" w:sz="0" w:space="0" w:color="auto"/>
        <w:right w:val="none" w:sz="0" w:space="0" w:color="auto"/>
      </w:divBdr>
    </w:div>
    <w:div w:id="134417451">
      <w:bodyDiv w:val="1"/>
      <w:marLeft w:val="0"/>
      <w:marRight w:val="0"/>
      <w:marTop w:val="0"/>
      <w:marBottom w:val="0"/>
      <w:divBdr>
        <w:top w:val="none" w:sz="0" w:space="0" w:color="auto"/>
        <w:left w:val="none" w:sz="0" w:space="0" w:color="auto"/>
        <w:bottom w:val="none" w:sz="0" w:space="0" w:color="auto"/>
        <w:right w:val="none" w:sz="0" w:space="0" w:color="auto"/>
      </w:divBdr>
      <w:divsChild>
        <w:div w:id="1389107235">
          <w:marLeft w:val="0"/>
          <w:marRight w:val="0"/>
          <w:marTop w:val="0"/>
          <w:marBottom w:val="0"/>
          <w:divBdr>
            <w:top w:val="none" w:sz="0" w:space="0" w:color="auto"/>
            <w:left w:val="none" w:sz="0" w:space="0" w:color="auto"/>
            <w:bottom w:val="none" w:sz="0" w:space="0" w:color="auto"/>
            <w:right w:val="none" w:sz="0" w:space="0" w:color="auto"/>
          </w:divBdr>
          <w:divsChild>
            <w:div w:id="1564489193">
              <w:marLeft w:val="0"/>
              <w:marRight w:val="0"/>
              <w:marTop w:val="0"/>
              <w:marBottom w:val="0"/>
              <w:divBdr>
                <w:top w:val="none" w:sz="0" w:space="0" w:color="auto"/>
                <w:left w:val="none" w:sz="0" w:space="0" w:color="auto"/>
                <w:bottom w:val="none" w:sz="0" w:space="0" w:color="auto"/>
                <w:right w:val="none" w:sz="0" w:space="0" w:color="auto"/>
              </w:divBdr>
              <w:divsChild>
                <w:div w:id="2030984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309441">
      <w:bodyDiv w:val="1"/>
      <w:marLeft w:val="0"/>
      <w:marRight w:val="0"/>
      <w:marTop w:val="0"/>
      <w:marBottom w:val="0"/>
      <w:divBdr>
        <w:top w:val="none" w:sz="0" w:space="0" w:color="auto"/>
        <w:left w:val="none" w:sz="0" w:space="0" w:color="auto"/>
        <w:bottom w:val="none" w:sz="0" w:space="0" w:color="auto"/>
        <w:right w:val="none" w:sz="0" w:space="0" w:color="auto"/>
      </w:divBdr>
    </w:div>
    <w:div w:id="160395076">
      <w:bodyDiv w:val="1"/>
      <w:marLeft w:val="0"/>
      <w:marRight w:val="0"/>
      <w:marTop w:val="0"/>
      <w:marBottom w:val="0"/>
      <w:divBdr>
        <w:top w:val="none" w:sz="0" w:space="0" w:color="auto"/>
        <w:left w:val="none" w:sz="0" w:space="0" w:color="auto"/>
        <w:bottom w:val="none" w:sz="0" w:space="0" w:color="auto"/>
        <w:right w:val="none" w:sz="0" w:space="0" w:color="auto"/>
      </w:divBdr>
      <w:divsChild>
        <w:div w:id="714962749">
          <w:marLeft w:val="0"/>
          <w:marRight w:val="0"/>
          <w:marTop w:val="0"/>
          <w:marBottom w:val="0"/>
          <w:divBdr>
            <w:top w:val="none" w:sz="0" w:space="0" w:color="auto"/>
            <w:left w:val="none" w:sz="0" w:space="0" w:color="auto"/>
            <w:bottom w:val="none" w:sz="0" w:space="0" w:color="auto"/>
            <w:right w:val="none" w:sz="0" w:space="0" w:color="auto"/>
          </w:divBdr>
          <w:divsChild>
            <w:div w:id="898831379">
              <w:marLeft w:val="0"/>
              <w:marRight w:val="0"/>
              <w:marTop w:val="0"/>
              <w:marBottom w:val="0"/>
              <w:divBdr>
                <w:top w:val="none" w:sz="0" w:space="0" w:color="auto"/>
                <w:left w:val="none" w:sz="0" w:space="0" w:color="auto"/>
                <w:bottom w:val="none" w:sz="0" w:space="0" w:color="auto"/>
                <w:right w:val="none" w:sz="0" w:space="0" w:color="auto"/>
              </w:divBdr>
              <w:divsChild>
                <w:div w:id="694424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749625">
      <w:bodyDiv w:val="1"/>
      <w:marLeft w:val="0"/>
      <w:marRight w:val="0"/>
      <w:marTop w:val="0"/>
      <w:marBottom w:val="0"/>
      <w:divBdr>
        <w:top w:val="none" w:sz="0" w:space="0" w:color="auto"/>
        <w:left w:val="none" w:sz="0" w:space="0" w:color="auto"/>
        <w:bottom w:val="none" w:sz="0" w:space="0" w:color="auto"/>
        <w:right w:val="none" w:sz="0" w:space="0" w:color="auto"/>
      </w:divBdr>
      <w:divsChild>
        <w:div w:id="1234774356">
          <w:marLeft w:val="0"/>
          <w:marRight w:val="0"/>
          <w:marTop w:val="0"/>
          <w:marBottom w:val="0"/>
          <w:divBdr>
            <w:top w:val="none" w:sz="0" w:space="0" w:color="auto"/>
            <w:left w:val="none" w:sz="0" w:space="0" w:color="auto"/>
            <w:bottom w:val="none" w:sz="0" w:space="0" w:color="auto"/>
            <w:right w:val="none" w:sz="0" w:space="0" w:color="auto"/>
          </w:divBdr>
          <w:divsChild>
            <w:div w:id="594096674">
              <w:marLeft w:val="0"/>
              <w:marRight w:val="0"/>
              <w:marTop w:val="0"/>
              <w:marBottom w:val="0"/>
              <w:divBdr>
                <w:top w:val="none" w:sz="0" w:space="0" w:color="auto"/>
                <w:left w:val="none" w:sz="0" w:space="0" w:color="auto"/>
                <w:bottom w:val="none" w:sz="0" w:space="0" w:color="auto"/>
                <w:right w:val="none" w:sz="0" w:space="0" w:color="auto"/>
              </w:divBdr>
              <w:divsChild>
                <w:div w:id="2013871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305636">
      <w:bodyDiv w:val="1"/>
      <w:marLeft w:val="0"/>
      <w:marRight w:val="0"/>
      <w:marTop w:val="0"/>
      <w:marBottom w:val="0"/>
      <w:divBdr>
        <w:top w:val="none" w:sz="0" w:space="0" w:color="auto"/>
        <w:left w:val="none" w:sz="0" w:space="0" w:color="auto"/>
        <w:bottom w:val="none" w:sz="0" w:space="0" w:color="auto"/>
        <w:right w:val="none" w:sz="0" w:space="0" w:color="auto"/>
      </w:divBdr>
    </w:div>
    <w:div w:id="196703331">
      <w:bodyDiv w:val="1"/>
      <w:marLeft w:val="0"/>
      <w:marRight w:val="0"/>
      <w:marTop w:val="0"/>
      <w:marBottom w:val="0"/>
      <w:divBdr>
        <w:top w:val="none" w:sz="0" w:space="0" w:color="auto"/>
        <w:left w:val="none" w:sz="0" w:space="0" w:color="auto"/>
        <w:bottom w:val="none" w:sz="0" w:space="0" w:color="auto"/>
        <w:right w:val="none" w:sz="0" w:space="0" w:color="auto"/>
      </w:divBdr>
    </w:div>
    <w:div w:id="210960996">
      <w:bodyDiv w:val="1"/>
      <w:marLeft w:val="0"/>
      <w:marRight w:val="0"/>
      <w:marTop w:val="0"/>
      <w:marBottom w:val="0"/>
      <w:divBdr>
        <w:top w:val="none" w:sz="0" w:space="0" w:color="auto"/>
        <w:left w:val="none" w:sz="0" w:space="0" w:color="auto"/>
        <w:bottom w:val="none" w:sz="0" w:space="0" w:color="auto"/>
        <w:right w:val="none" w:sz="0" w:space="0" w:color="auto"/>
      </w:divBdr>
      <w:divsChild>
        <w:div w:id="705527343">
          <w:marLeft w:val="0"/>
          <w:marRight w:val="0"/>
          <w:marTop w:val="0"/>
          <w:marBottom w:val="0"/>
          <w:divBdr>
            <w:top w:val="none" w:sz="0" w:space="0" w:color="auto"/>
            <w:left w:val="none" w:sz="0" w:space="0" w:color="auto"/>
            <w:bottom w:val="none" w:sz="0" w:space="0" w:color="auto"/>
            <w:right w:val="none" w:sz="0" w:space="0" w:color="auto"/>
          </w:divBdr>
          <w:divsChild>
            <w:div w:id="1200506609">
              <w:marLeft w:val="0"/>
              <w:marRight w:val="0"/>
              <w:marTop w:val="0"/>
              <w:marBottom w:val="0"/>
              <w:divBdr>
                <w:top w:val="none" w:sz="0" w:space="0" w:color="auto"/>
                <w:left w:val="none" w:sz="0" w:space="0" w:color="auto"/>
                <w:bottom w:val="none" w:sz="0" w:space="0" w:color="auto"/>
                <w:right w:val="none" w:sz="0" w:space="0" w:color="auto"/>
              </w:divBdr>
              <w:divsChild>
                <w:div w:id="1086000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004143">
      <w:bodyDiv w:val="1"/>
      <w:marLeft w:val="0"/>
      <w:marRight w:val="0"/>
      <w:marTop w:val="0"/>
      <w:marBottom w:val="0"/>
      <w:divBdr>
        <w:top w:val="none" w:sz="0" w:space="0" w:color="auto"/>
        <w:left w:val="none" w:sz="0" w:space="0" w:color="auto"/>
        <w:bottom w:val="none" w:sz="0" w:space="0" w:color="auto"/>
        <w:right w:val="none" w:sz="0" w:space="0" w:color="auto"/>
      </w:divBdr>
      <w:divsChild>
        <w:div w:id="620259602">
          <w:marLeft w:val="0"/>
          <w:marRight w:val="0"/>
          <w:marTop w:val="0"/>
          <w:marBottom w:val="0"/>
          <w:divBdr>
            <w:top w:val="none" w:sz="0" w:space="0" w:color="auto"/>
            <w:left w:val="none" w:sz="0" w:space="0" w:color="auto"/>
            <w:bottom w:val="none" w:sz="0" w:space="0" w:color="auto"/>
            <w:right w:val="none" w:sz="0" w:space="0" w:color="auto"/>
          </w:divBdr>
          <w:divsChild>
            <w:div w:id="1138762025">
              <w:marLeft w:val="0"/>
              <w:marRight w:val="0"/>
              <w:marTop w:val="0"/>
              <w:marBottom w:val="0"/>
              <w:divBdr>
                <w:top w:val="none" w:sz="0" w:space="0" w:color="auto"/>
                <w:left w:val="none" w:sz="0" w:space="0" w:color="auto"/>
                <w:bottom w:val="none" w:sz="0" w:space="0" w:color="auto"/>
                <w:right w:val="none" w:sz="0" w:space="0" w:color="auto"/>
              </w:divBdr>
              <w:divsChild>
                <w:div w:id="693654165">
                  <w:marLeft w:val="0"/>
                  <w:marRight w:val="0"/>
                  <w:marTop w:val="0"/>
                  <w:marBottom w:val="0"/>
                  <w:divBdr>
                    <w:top w:val="none" w:sz="0" w:space="0" w:color="auto"/>
                    <w:left w:val="none" w:sz="0" w:space="0" w:color="auto"/>
                    <w:bottom w:val="none" w:sz="0" w:space="0" w:color="auto"/>
                    <w:right w:val="none" w:sz="0" w:space="0" w:color="auto"/>
                  </w:divBdr>
                  <w:divsChild>
                    <w:div w:id="1422872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2984344">
      <w:bodyDiv w:val="1"/>
      <w:marLeft w:val="0"/>
      <w:marRight w:val="0"/>
      <w:marTop w:val="0"/>
      <w:marBottom w:val="0"/>
      <w:divBdr>
        <w:top w:val="none" w:sz="0" w:space="0" w:color="auto"/>
        <w:left w:val="none" w:sz="0" w:space="0" w:color="auto"/>
        <w:bottom w:val="none" w:sz="0" w:space="0" w:color="auto"/>
        <w:right w:val="none" w:sz="0" w:space="0" w:color="auto"/>
      </w:divBdr>
    </w:div>
    <w:div w:id="228198561">
      <w:bodyDiv w:val="1"/>
      <w:marLeft w:val="0"/>
      <w:marRight w:val="0"/>
      <w:marTop w:val="0"/>
      <w:marBottom w:val="0"/>
      <w:divBdr>
        <w:top w:val="none" w:sz="0" w:space="0" w:color="auto"/>
        <w:left w:val="none" w:sz="0" w:space="0" w:color="auto"/>
        <w:bottom w:val="none" w:sz="0" w:space="0" w:color="auto"/>
        <w:right w:val="none" w:sz="0" w:space="0" w:color="auto"/>
      </w:divBdr>
    </w:div>
    <w:div w:id="233207249">
      <w:bodyDiv w:val="1"/>
      <w:marLeft w:val="0"/>
      <w:marRight w:val="0"/>
      <w:marTop w:val="0"/>
      <w:marBottom w:val="0"/>
      <w:divBdr>
        <w:top w:val="none" w:sz="0" w:space="0" w:color="auto"/>
        <w:left w:val="none" w:sz="0" w:space="0" w:color="auto"/>
        <w:bottom w:val="none" w:sz="0" w:space="0" w:color="auto"/>
        <w:right w:val="none" w:sz="0" w:space="0" w:color="auto"/>
      </w:divBdr>
      <w:divsChild>
        <w:div w:id="1068652340">
          <w:marLeft w:val="0"/>
          <w:marRight w:val="0"/>
          <w:marTop w:val="0"/>
          <w:marBottom w:val="0"/>
          <w:divBdr>
            <w:top w:val="none" w:sz="0" w:space="0" w:color="auto"/>
            <w:left w:val="none" w:sz="0" w:space="0" w:color="auto"/>
            <w:bottom w:val="none" w:sz="0" w:space="0" w:color="auto"/>
            <w:right w:val="none" w:sz="0" w:space="0" w:color="auto"/>
          </w:divBdr>
          <w:divsChild>
            <w:div w:id="1986396222">
              <w:marLeft w:val="0"/>
              <w:marRight w:val="0"/>
              <w:marTop w:val="0"/>
              <w:marBottom w:val="0"/>
              <w:divBdr>
                <w:top w:val="none" w:sz="0" w:space="0" w:color="auto"/>
                <w:left w:val="none" w:sz="0" w:space="0" w:color="auto"/>
                <w:bottom w:val="none" w:sz="0" w:space="0" w:color="auto"/>
                <w:right w:val="none" w:sz="0" w:space="0" w:color="auto"/>
              </w:divBdr>
              <w:divsChild>
                <w:div w:id="660699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1013993">
      <w:bodyDiv w:val="1"/>
      <w:marLeft w:val="0"/>
      <w:marRight w:val="0"/>
      <w:marTop w:val="0"/>
      <w:marBottom w:val="0"/>
      <w:divBdr>
        <w:top w:val="none" w:sz="0" w:space="0" w:color="auto"/>
        <w:left w:val="none" w:sz="0" w:space="0" w:color="auto"/>
        <w:bottom w:val="none" w:sz="0" w:space="0" w:color="auto"/>
        <w:right w:val="none" w:sz="0" w:space="0" w:color="auto"/>
      </w:divBdr>
      <w:divsChild>
        <w:div w:id="317655117">
          <w:marLeft w:val="0"/>
          <w:marRight w:val="0"/>
          <w:marTop w:val="0"/>
          <w:marBottom w:val="0"/>
          <w:divBdr>
            <w:top w:val="none" w:sz="0" w:space="0" w:color="auto"/>
            <w:left w:val="none" w:sz="0" w:space="0" w:color="auto"/>
            <w:bottom w:val="none" w:sz="0" w:space="0" w:color="auto"/>
            <w:right w:val="none" w:sz="0" w:space="0" w:color="auto"/>
          </w:divBdr>
          <w:divsChild>
            <w:div w:id="86729031">
              <w:marLeft w:val="0"/>
              <w:marRight w:val="0"/>
              <w:marTop w:val="0"/>
              <w:marBottom w:val="0"/>
              <w:divBdr>
                <w:top w:val="none" w:sz="0" w:space="0" w:color="auto"/>
                <w:left w:val="none" w:sz="0" w:space="0" w:color="auto"/>
                <w:bottom w:val="none" w:sz="0" w:space="0" w:color="auto"/>
                <w:right w:val="none" w:sz="0" w:space="0" w:color="auto"/>
              </w:divBdr>
              <w:divsChild>
                <w:div w:id="1785928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3320631">
      <w:bodyDiv w:val="1"/>
      <w:marLeft w:val="0"/>
      <w:marRight w:val="0"/>
      <w:marTop w:val="0"/>
      <w:marBottom w:val="0"/>
      <w:divBdr>
        <w:top w:val="none" w:sz="0" w:space="0" w:color="auto"/>
        <w:left w:val="none" w:sz="0" w:space="0" w:color="auto"/>
        <w:bottom w:val="none" w:sz="0" w:space="0" w:color="auto"/>
        <w:right w:val="none" w:sz="0" w:space="0" w:color="auto"/>
      </w:divBdr>
      <w:divsChild>
        <w:div w:id="533079470">
          <w:marLeft w:val="0"/>
          <w:marRight w:val="0"/>
          <w:marTop w:val="0"/>
          <w:marBottom w:val="0"/>
          <w:divBdr>
            <w:top w:val="none" w:sz="0" w:space="0" w:color="auto"/>
            <w:left w:val="none" w:sz="0" w:space="0" w:color="auto"/>
            <w:bottom w:val="none" w:sz="0" w:space="0" w:color="auto"/>
            <w:right w:val="none" w:sz="0" w:space="0" w:color="auto"/>
          </w:divBdr>
          <w:divsChild>
            <w:div w:id="1528179883">
              <w:marLeft w:val="0"/>
              <w:marRight w:val="0"/>
              <w:marTop w:val="0"/>
              <w:marBottom w:val="0"/>
              <w:divBdr>
                <w:top w:val="none" w:sz="0" w:space="0" w:color="auto"/>
                <w:left w:val="none" w:sz="0" w:space="0" w:color="auto"/>
                <w:bottom w:val="none" w:sz="0" w:space="0" w:color="auto"/>
                <w:right w:val="none" w:sz="0" w:space="0" w:color="auto"/>
              </w:divBdr>
              <w:divsChild>
                <w:div w:id="419522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8562355">
      <w:bodyDiv w:val="1"/>
      <w:marLeft w:val="0"/>
      <w:marRight w:val="0"/>
      <w:marTop w:val="0"/>
      <w:marBottom w:val="0"/>
      <w:divBdr>
        <w:top w:val="none" w:sz="0" w:space="0" w:color="auto"/>
        <w:left w:val="none" w:sz="0" w:space="0" w:color="auto"/>
        <w:bottom w:val="none" w:sz="0" w:space="0" w:color="auto"/>
        <w:right w:val="none" w:sz="0" w:space="0" w:color="auto"/>
      </w:divBdr>
      <w:divsChild>
        <w:div w:id="1639065246">
          <w:marLeft w:val="0"/>
          <w:marRight w:val="0"/>
          <w:marTop w:val="0"/>
          <w:marBottom w:val="0"/>
          <w:divBdr>
            <w:top w:val="none" w:sz="0" w:space="0" w:color="auto"/>
            <w:left w:val="none" w:sz="0" w:space="0" w:color="auto"/>
            <w:bottom w:val="none" w:sz="0" w:space="0" w:color="auto"/>
            <w:right w:val="none" w:sz="0" w:space="0" w:color="auto"/>
          </w:divBdr>
          <w:divsChild>
            <w:div w:id="356272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395210">
      <w:bodyDiv w:val="1"/>
      <w:marLeft w:val="0"/>
      <w:marRight w:val="0"/>
      <w:marTop w:val="0"/>
      <w:marBottom w:val="0"/>
      <w:divBdr>
        <w:top w:val="none" w:sz="0" w:space="0" w:color="auto"/>
        <w:left w:val="none" w:sz="0" w:space="0" w:color="auto"/>
        <w:bottom w:val="none" w:sz="0" w:space="0" w:color="auto"/>
        <w:right w:val="none" w:sz="0" w:space="0" w:color="auto"/>
      </w:divBdr>
    </w:div>
    <w:div w:id="270824493">
      <w:bodyDiv w:val="1"/>
      <w:marLeft w:val="0"/>
      <w:marRight w:val="0"/>
      <w:marTop w:val="0"/>
      <w:marBottom w:val="0"/>
      <w:divBdr>
        <w:top w:val="none" w:sz="0" w:space="0" w:color="auto"/>
        <w:left w:val="none" w:sz="0" w:space="0" w:color="auto"/>
        <w:bottom w:val="none" w:sz="0" w:space="0" w:color="auto"/>
        <w:right w:val="none" w:sz="0" w:space="0" w:color="auto"/>
      </w:divBdr>
      <w:divsChild>
        <w:div w:id="2088111205">
          <w:marLeft w:val="0"/>
          <w:marRight w:val="0"/>
          <w:marTop w:val="0"/>
          <w:marBottom w:val="0"/>
          <w:divBdr>
            <w:top w:val="none" w:sz="0" w:space="0" w:color="auto"/>
            <w:left w:val="none" w:sz="0" w:space="0" w:color="auto"/>
            <w:bottom w:val="none" w:sz="0" w:space="0" w:color="auto"/>
            <w:right w:val="none" w:sz="0" w:space="0" w:color="auto"/>
          </w:divBdr>
          <w:divsChild>
            <w:div w:id="352001733">
              <w:marLeft w:val="0"/>
              <w:marRight w:val="0"/>
              <w:marTop w:val="0"/>
              <w:marBottom w:val="0"/>
              <w:divBdr>
                <w:top w:val="none" w:sz="0" w:space="0" w:color="auto"/>
                <w:left w:val="none" w:sz="0" w:space="0" w:color="auto"/>
                <w:bottom w:val="none" w:sz="0" w:space="0" w:color="auto"/>
                <w:right w:val="none" w:sz="0" w:space="0" w:color="auto"/>
              </w:divBdr>
              <w:divsChild>
                <w:div w:id="441606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1985278">
      <w:bodyDiv w:val="1"/>
      <w:marLeft w:val="0"/>
      <w:marRight w:val="0"/>
      <w:marTop w:val="0"/>
      <w:marBottom w:val="0"/>
      <w:divBdr>
        <w:top w:val="none" w:sz="0" w:space="0" w:color="auto"/>
        <w:left w:val="none" w:sz="0" w:space="0" w:color="auto"/>
        <w:bottom w:val="none" w:sz="0" w:space="0" w:color="auto"/>
        <w:right w:val="none" w:sz="0" w:space="0" w:color="auto"/>
      </w:divBdr>
    </w:div>
    <w:div w:id="280185699">
      <w:bodyDiv w:val="1"/>
      <w:marLeft w:val="0"/>
      <w:marRight w:val="0"/>
      <w:marTop w:val="0"/>
      <w:marBottom w:val="0"/>
      <w:divBdr>
        <w:top w:val="none" w:sz="0" w:space="0" w:color="auto"/>
        <w:left w:val="none" w:sz="0" w:space="0" w:color="auto"/>
        <w:bottom w:val="none" w:sz="0" w:space="0" w:color="auto"/>
        <w:right w:val="none" w:sz="0" w:space="0" w:color="auto"/>
      </w:divBdr>
      <w:divsChild>
        <w:div w:id="2091845536">
          <w:marLeft w:val="0"/>
          <w:marRight w:val="0"/>
          <w:marTop w:val="0"/>
          <w:marBottom w:val="0"/>
          <w:divBdr>
            <w:top w:val="none" w:sz="0" w:space="0" w:color="auto"/>
            <w:left w:val="none" w:sz="0" w:space="0" w:color="auto"/>
            <w:bottom w:val="none" w:sz="0" w:space="0" w:color="auto"/>
            <w:right w:val="none" w:sz="0" w:space="0" w:color="auto"/>
          </w:divBdr>
          <w:divsChild>
            <w:div w:id="2086608631">
              <w:marLeft w:val="0"/>
              <w:marRight w:val="0"/>
              <w:marTop w:val="0"/>
              <w:marBottom w:val="0"/>
              <w:divBdr>
                <w:top w:val="none" w:sz="0" w:space="0" w:color="auto"/>
                <w:left w:val="none" w:sz="0" w:space="0" w:color="auto"/>
                <w:bottom w:val="none" w:sz="0" w:space="0" w:color="auto"/>
                <w:right w:val="none" w:sz="0" w:space="0" w:color="auto"/>
              </w:divBdr>
              <w:divsChild>
                <w:div w:id="1729180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1248335">
      <w:bodyDiv w:val="1"/>
      <w:marLeft w:val="0"/>
      <w:marRight w:val="0"/>
      <w:marTop w:val="0"/>
      <w:marBottom w:val="0"/>
      <w:divBdr>
        <w:top w:val="none" w:sz="0" w:space="0" w:color="auto"/>
        <w:left w:val="none" w:sz="0" w:space="0" w:color="auto"/>
        <w:bottom w:val="none" w:sz="0" w:space="0" w:color="auto"/>
        <w:right w:val="none" w:sz="0" w:space="0" w:color="auto"/>
      </w:divBdr>
    </w:div>
    <w:div w:id="291793282">
      <w:bodyDiv w:val="1"/>
      <w:marLeft w:val="0"/>
      <w:marRight w:val="0"/>
      <w:marTop w:val="0"/>
      <w:marBottom w:val="0"/>
      <w:divBdr>
        <w:top w:val="none" w:sz="0" w:space="0" w:color="auto"/>
        <w:left w:val="none" w:sz="0" w:space="0" w:color="auto"/>
        <w:bottom w:val="none" w:sz="0" w:space="0" w:color="auto"/>
        <w:right w:val="none" w:sz="0" w:space="0" w:color="auto"/>
      </w:divBdr>
    </w:div>
    <w:div w:id="298459102">
      <w:bodyDiv w:val="1"/>
      <w:marLeft w:val="0"/>
      <w:marRight w:val="0"/>
      <w:marTop w:val="0"/>
      <w:marBottom w:val="0"/>
      <w:divBdr>
        <w:top w:val="none" w:sz="0" w:space="0" w:color="auto"/>
        <w:left w:val="none" w:sz="0" w:space="0" w:color="auto"/>
        <w:bottom w:val="none" w:sz="0" w:space="0" w:color="auto"/>
        <w:right w:val="none" w:sz="0" w:space="0" w:color="auto"/>
      </w:divBdr>
    </w:div>
    <w:div w:id="298612660">
      <w:bodyDiv w:val="1"/>
      <w:marLeft w:val="0"/>
      <w:marRight w:val="0"/>
      <w:marTop w:val="0"/>
      <w:marBottom w:val="0"/>
      <w:divBdr>
        <w:top w:val="none" w:sz="0" w:space="0" w:color="auto"/>
        <w:left w:val="none" w:sz="0" w:space="0" w:color="auto"/>
        <w:bottom w:val="none" w:sz="0" w:space="0" w:color="auto"/>
        <w:right w:val="none" w:sz="0" w:space="0" w:color="auto"/>
      </w:divBdr>
      <w:divsChild>
        <w:div w:id="675615776">
          <w:marLeft w:val="0"/>
          <w:marRight w:val="0"/>
          <w:marTop w:val="0"/>
          <w:marBottom w:val="0"/>
          <w:divBdr>
            <w:top w:val="none" w:sz="0" w:space="0" w:color="auto"/>
            <w:left w:val="none" w:sz="0" w:space="0" w:color="auto"/>
            <w:bottom w:val="none" w:sz="0" w:space="0" w:color="auto"/>
            <w:right w:val="none" w:sz="0" w:space="0" w:color="auto"/>
          </w:divBdr>
          <w:divsChild>
            <w:div w:id="2110390807">
              <w:marLeft w:val="0"/>
              <w:marRight w:val="0"/>
              <w:marTop w:val="0"/>
              <w:marBottom w:val="0"/>
              <w:divBdr>
                <w:top w:val="none" w:sz="0" w:space="0" w:color="auto"/>
                <w:left w:val="none" w:sz="0" w:space="0" w:color="auto"/>
                <w:bottom w:val="none" w:sz="0" w:space="0" w:color="auto"/>
                <w:right w:val="none" w:sz="0" w:space="0" w:color="auto"/>
              </w:divBdr>
              <w:divsChild>
                <w:div w:id="657686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6009118">
      <w:bodyDiv w:val="1"/>
      <w:marLeft w:val="0"/>
      <w:marRight w:val="0"/>
      <w:marTop w:val="0"/>
      <w:marBottom w:val="0"/>
      <w:divBdr>
        <w:top w:val="none" w:sz="0" w:space="0" w:color="auto"/>
        <w:left w:val="none" w:sz="0" w:space="0" w:color="auto"/>
        <w:bottom w:val="none" w:sz="0" w:space="0" w:color="auto"/>
        <w:right w:val="none" w:sz="0" w:space="0" w:color="auto"/>
      </w:divBdr>
    </w:div>
    <w:div w:id="306129197">
      <w:bodyDiv w:val="1"/>
      <w:marLeft w:val="0"/>
      <w:marRight w:val="0"/>
      <w:marTop w:val="0"/>
      <w:marBottom w:val="0"/>
      <w:divBdr>
        <w:top w:val="none" w:sz="0" w:space="0" w:color="auto"/>
        <w:left w:val="none" w:sz="0" w:space="0" w:color="auto"/>
        <w:bottom w:val="none" w:sz="0" w:space="0" w:color="auto"/>
        <w:right w:val="none" w:sz="0" w:space="0" w:color="auto"/>
      </w:divBdr>
      <w:divsChild>
        <w:div w:id="1184054707">
          <w:marLeft w:val="0"/>
          <w:marRight w:val="0"/>
          <w:marTop w:val="0"/>
          <w:marBottom w:val="0"/>
          <w:divBdr>
            <w:top w:val="none" w:sz="0" w:space="0" w:color="auto"/>
            <w:left w:val="none" w:sz="0" w:space="0" w:color="auto"/>
            <w:bottom w:val="none" w:sz="0" w:space="0" w:color="auto"/>
            <w:right w:val="none" w:sz="0" w:space="0" w:color="auto"/>
          </w:divBdr>
          <w:divsChild>
            <w:div w:id="429087382">
              <w:marLeft w:val="0"/>
              <w:marRight w:val="0"/>
              <w:marTop w:val="0"/>
              <w:marBottom w:val="0"/>
              <w:divBdr>
                <w:top w:val="none" w:sz="0" w:space="0" w:color="auto"/>
                <w:left w:val="none" w:sz="0" w:space="0" w:color="auto"/>
                <w:bottom w:val="none" w:sz="0" w:space="0" w:color="auto"/>
                <w:right w:val="none" w:sz="0" w:space="0" w:color="auto"/>
              </w:divBdr>
              <w:divsChild>
                <w:div w:id="1174028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9947201">
      <w:bodyDiv w:val="1"/>
      <w:marLeft w:val="0"/>
      <w:marRight w:val="0"/>
      <w:marTop w:val="0"/>
      <w:marBottom w:val="0"/>
      <w:divBdr>
        <w:top w:val="none" w:sz="0" w:space="0" w:color="auto"/>
        <w:left w:val="none" w:sz="0" w:space="0" w:color="auto"/>
        <w:bottom w:val="none" w:sz="0" w:space="0" w:color="auto"/>
        <w:right w:val="none" w:sz="0" w:space="0" w:color="auto"/>
      </w:divBdr>
      <w:divsChild>
        <w:div w:id="1859614198">
          <w:marLeft w:val="0"/>
          <w:marRight w:val="0"/>
          <w:marTop w:val="0"/>
          <w:marBottom w:val="0"/>
          <w:divBdr>
            <w:top w:val="none" w:sz="0" w:space="0" w:color="auto"/>
            <w:left w:val="none" w:sz="0" w:space="0" w:color="auto"/>
            <w:bottom w:val="none" w:sz="0" w:space="0" w:color="auto"/>
            <w:right w:val="none" w:sz="0" w:space="0" w:color="auto"/>
          </w:divBdr>
          <w:divsChild>
            <w:div w:id="1421366771">
              <w:marLeft w:val="0"/>
              <w:marRight w:val="0"/>
              <w:marTop w:val="0"/>
              <w:marBottom w:val="0"/>
              <w:divBdr>
                <w:top w:val="none" w:sz="0" w:space="0" w:color="auto"/>
                <w:left w:val="none" w:sz="0" w:space="0" w:color="auto"/>
                <w:bottom w:val="none" w:sz="0" w:space="0" w:color="auto"/>
                <w:right w:val="none" w:sz="0" w:space="0" w:color="auto"/>
              </w:divBdr>
              <w:divsChild>
                <w:div w:id="1701710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1764232">
      <w:bodyDiv w:val="1"/>
      <w:marLeft w:val="0"/>
      <w:marRight w:val="0"/>
      <w:marTop w:val="0"/>
      <w:marBottom w:val="0"/>
      <w:divBdr>
        <w:top w:val="none" w:sz="0" w:space="0" w:color="auto"/>
        <w:left w:val="none" w:sz="0" w:space="0" w:color="auto"/>
        <w:bottom w:val="none" w:sz="0" w:space="0" w:color="auto"/>
        <w:right w:val="none" w:sz="0" w:space="0" w:color="auto"/>
      </w:divBdr>
      <w:divsChild>
        <w:div w:id="1284770684">
          <w:marLeft w:val="0"/>
          <w:marRight w:val="0"/>
          <w:marTop w:val="0"/>
          <w:marBottom w:val="0"/>
          <w:divBdr>
            <w:top w:val="none" w:sz="0" w:space="0" w:color="auto"/>
            <w:left w:val="none" w:sz="0" w:space="0" w:color="auto"/>
            <w:bottom w:val="none" w:sz="0" w:space="0" w:color="auto"/>
            <w:right w:val="none" w:sz="0" w:space="0" w:color="auto"/>
          </w:divBdr>
          <w:divsChild>
            <w:div w:id="889999648">
              <w:marLeft w:val="0"/>
              <w:marRight w:val="0"/>
              <w:marTop w:val="0"/>
              <w:marBottom w:val="0"/>
              <w:divBdr>
                <w:top w:val="none" w:sz="0" w:space="0" w:color="auto"/>
                <w:left w:val="none" w:sz="0" w:space="0" w:color="auto"/>
                <w:bottom w:val="none" w:sz="0" w:space="0" w:color="auto"/>
                <w:right w:val="none" w:sz="0" w:space="0" w:color="auto"/>
              </w:divBdr>
              <w:divsChild>
                <w:div w:id="2046297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9161552">
      <w:bodyDiv w:val="1"/>
      <w:marLeft w:val="0"/>
      <w:marRight w:val="0"/>
      <w:marTop w:val="0"/>
      <w:marBottom w:val="0"/>
      <w:divBdr>
        <w:top w:val="none" w:sz="0" w:space="0" w:color="auto"/>
        <w:left w:val="none" w:sz="0" w:space="0" w:color="auto"/>
        <w:bottom w:val="none" w:sz="0" w:space="0" w:color="auto"/>
        <w:right w:val="none" w:sz="0" w:space="0" w:color="auto"/>
      </w:divBdr>
    </w:div>
    <w:div w:id="320545593">
      <w:bodyDiv w:val="1"/>
      <w:marLeft w:val="0"/>
      <w:marRight w:val="0"/>
      <w:marTop w:val="0"/>
      <w:marBottom w:val="0"/>
      <w:divBdr>
        <w:top w:val="none" w:sz="0" w:space="0" w:color="auto"/>
        <w:left w:val="none" w:sz="0" w:space="0" w:color="auto"/>
        <w:bottom w:val="none" w:sz="0" w:space="0" w:color="auto"/>
        <w:right w:val="none" w:sz="0" w:space="0" w:color="auto"/>
      </w:divBdr>
    </w:div>
    <w:div w:id="329606699">
      <w:bodyDiv w:val="1"/>
      <w:marLeft w:val="0"/>
      <w:marRight w:val="0"/>
      <w:marTop w:val="0"/>
      <w:marBottom w:val="0"/>
      <w:divBdr>
        <w:top w:val="none" w:sz="0" w:space="0" w:color="auto"/>
        <w:left w:val="none" w:sz="0" w:space="0" w:color="auto"/>
        <w:bottom w:val="none" w:sz="0" w:space="0" w:color="auto"/>
        <w:right w:val="none" w:sz="0" w:space="0" w:color="auto"/>
      </w:divBdr>
    </w:div>
    <w:div w:id="344141055">
      <w:bodyDiv w:val="1"/>
      <w:marLeft w:val="0"/>
      <w:marRight w:val="0"/>
      <w:marTop w:val="0"/>
      <w:marBottom w:val="0"/>
      <w:divBdr>
        <w:top w:val="none" w:sz="0" w:space="0" w:color="auto"/>
        <w:left w:val="none" w:sz="0" w:space="0" w:color="auto"/>
        <w:bottom w:val="none" w:sz="0" w:space="0" w:color="auto"/>
        <w:right w:val="none" w:sz="0" w:space="0" w:color="auto"/>
      </w:divBdr>
    </w:div>
    <w:div w:id="357699080">
      <w:bodyDiv w:val="1"/>
      <w:marLeft w:val="0"/>
      <w:marRight w:val="0"/>
      <w:marTop w:val="0"/>
      <w:marBottom w:val="0"/>
      <w:divBdr>
        <w:top w:val="none" w:sz="0" w:space="0" w:color="auto"/>
        <w:left w:val="none" w:sz="0" w:space="0" w:color="auto"/>
        <w:bottom w:val="none" w:sz="0" w:space="0" w:color="auto"/>
        <w:right w:val="none" w:sz="0" w:space="0" w:color="auto"/>
      </w:divBdr>
    </w:div>
    <w:div w:id="358505025">
      <w:bodyDiv w:val="1"/>
      <w:marLeft w:val="0"/>
      <w:marRight w:val="0"/>
      <w:marTop w:val="0"/>
      <w:marBottom w:val="0"/>
      <w:divBdr>
        <w:top w:val="none" w:sz="0" w:space="0" w:color="auto"/>
        <w:left w:val="none" w:sz="0" w:space="0" w:color="auto"/>
        <w:bottom w:val="none" w:sz="0" w:space="0" w:color="auto"/>
        <w:right w:val="none" w:sz="0" w:space="0" w:color="auto"/>
      </w:divBdr>
    </w:div>
    <w:div w:id="366757871">
      <w:bodyDiv w:val="1"/>
      <w:marLeft w:val="0"/>
      <w:marRight w:val="0"/>
      <w:marTop w:val="0"/>
      <w:marBottom w:val="0"/>
      <w:divBdr>
        <w:top w:val="none" w:sz="0" w:space="0" w:color="auto"/>
        <w:left w:val="none" w:sz="0" w:space="0" w:color="auto"/>
        <w:bottom w:val="none" w:sz="0" w:space="0" w:color="auto"/>
        <w:right w:val="none" w:sz="0" w:space="0" w:color="auto"/>
      </w:divBdr>
      <w:divsChild>
        <w:div w:id="336419470">
          <w:marLeft w:val="0"/>
          <w:marRight w:val="0"/>
          <w:marTop w:val="0"/>
          <w:marBottom w:val="0"/>
          <w:divBdr>
            <w:top w:val="none" w:sz="0" w:space="0" w:color="auto"/>
            <w:left w:val="none" w:sz="0" w:space="0" w:color="auto"/>
            <w:bottom w:val="none" w:sz="0" w:space="0" w:color="auto"/>
            <w:right w:val="none" w:sz="0" w:space="0" w:color="auto"/>
          </w:divBdr>
          <w:divsChild>
            <w:div w:id="585267753">
              <w:marLeft w:val="0"/>
              <w:marRight w:val="0"/>
              <w:marTop w:val="0"/>
              <w:marBottom w:val="0"/>
              <w:divBdr>
                <w:top w:val="none" w:sz="0" w:space="0" w:color="auto"/>
                <w:left w:val="none" w:sz="0" w:space="0" w:color="auto"/>
                <w:bottom w:val="none" w:sz="0" w:space="0" w:color="auto"/>
                <w:right w:val="none" w:sz="0" w:space="0" w:color="auto"/>
              </w:divBdr>
              <w:divsChild>
                <w:div w:id="1540514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8915725">
      <w:bodyDiv w:val="1"/>
      <w:marLeft w:val="0"/>
      <w:marRight w:val="0"/>
      <w:marTop w:val="0"/>
      <w:marBottom w:val="0"/>
      <w:divBdr>
        <w:top w:val="none" w:sz="0" w:space="0" w:color="auto"/>
        <w:left w:val="none" w:sz="0" w:space="0" w:color="auto"/>
        <w:bottom w:val="none" w:sz="0" w:space="0" w:color="auto"/>
        <w:right w:val="none" w:sz="0" w:space="0" w:color="auto"/>
      </w:divBdr>
      <w:divsChild>
        <w:div w:id="351608454">
          <w:marLeft w:val="0"/>
          <w:marRight w:val="0"/>
          <w:marTop w:val="0"/>
          <w:marBottom w:val="0"/>
          <w:divBdr>
            <w:top w:val="none" w:sz="0" w:space="0" w:color="auto"/>
            <w:left w:val="none" w:sz="0" w:space="0" w:color="auto"/>
            <w:bottom w:val="none" w:sz="0" w:space="0" w:color="auto"/>
            <w:right w:val="none" w:sz="0" w:space="0" w:color="auto"/>
          </w:divBdr>
          <w:divsChild>
            <w:div w:id="611284794">
              <w:marLeft w:val="0"/>
              <w:marRight w:val="0"/>
              <w:marTop w:val="0"/>
              <w:marBottom w:val="0"/>
              <w:divBdr>
                <w:top w:val="none" w:sz="0" w:space="0" w:color="auto"/>
                <w:left w:val="none" w:sz="0" w:space="0" w:color="auto"/>
                <w:bottom w:val="none" w:sz="0" w:space="0" w:color="auto"/>
                <w:right w:val="none" w:sz="0" w:space="0" w:color="auto"/>
              </w:divBdr>
              <w:divsChild>
                <w:div w:id="1853445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5080858">
      <w:bodyDiv w:val="1"/>
      <w:marLeft w:val="0"/>
      <w:marRight w:val="0"/>
      <w:marTop w:val="0"/>
      <w:marBottom w:val="0"/>
      <w:divBdr>
        <w:top w:val="none" w:sz="0" w:space="0" w:color="auto"/>
        <w:left w:val="none" w:sz="0" w:space="0" w:color="auto"/>
        <w:bottom w:val="none" w:sz="0" w:space="0" w:color="auto"/>
        <w:right w:val="none" w:sz="0" w:space="0" w:color="auto"/>
      </w:divBdr>
      <w:divsChild>
        <w:div w:id="796411379">
          <w:marLeft w:val="0"/>
          <w:marRight w:val="0"/>
          <w:marTop w:val="0"/>
          <w:marBottom w:val="0"/>
          <w:divBdr>
            <w:top w:val="none" w:sz="0" w:space="0" w:color="auto"/>
            <w:left w:val="none" w:sz="0" w:space="0" w:color="auto"/>
            <w:bottom w:val="none" w:sz="0" w:space="0" w:color="auto"/>
            <w:right w:val="none" w:sz="0" w:space="0" w:color="auto"/>
          </w:divBdr>
          <w:divsChild>
            <w:div w:id="702899862">
              <w:marLeft w:val="0"/>
              <w:marRight w:val="0"/>
              <w:marTop w:val="0"/>
              <w:marBottom w:val="0"/>
              <w:divBdr>
                <w:top w:val="none" w:sz="0" w:space="0" w:color="auto"/>
                <w:left w:val="none" w:sz="0" w:space="0" w:color="auto"/>
                <w:bottom w:val="none" w:sz="0" w:space="0" w:color="auto"/>
                <w:right w:val="none" w:sz="0" w:space="0" w:color="auto"/>
              </w:divBdr>
              <w:divsChild>
                <w:div w:id="505898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4261733">
      <w:bodyDiv w:val="1"/>
      <w:marLeft w:val="0"/>
      <w:marRight w:val="0"/>
      <w:marTop w:val="0"/>
      <w:marBottom w:val="0"/>
      <w:divBdr>
        <w:top w:val="none" w:sz="0" w:space="0" w:color="auto"/>
        <w:left w:val="none" w:sz="0" w:space="0" w:color="auto"/>
        <w:bottom w:val="none" w:sz="0" w:space="0" w:color="auto"/>
        <w:right w:val="none" w:sz="0" w:space="0" w:color="auto"/>
      </w:divBdr>
    </w:div>
    <w:div w:id="395975146">
      <w:bodyDiv w:val="1"/>
      <w:marLeft w:val="0"/>
      <w:marRight w:val="0"/>
      <w:marTop w:val="0"/>
      <w:marBottom w:val="0"/>
      <w:divBdr>
        <w:top w:val="none" w:sz="0" w:space="0" w:color="auto"/>
        <w:left w:val="none" w:sz="0" w:space="0" w:color="auto"/>
        <w:bottom w:val="none" w:sz="0" w:space="0" w:color="auto"/>
        <w:right w:val="none" w:sz="0" w:space="0" w:color="auto"/>
      </w:divBdr>
      <w:divsChild>
        <w:div w:id="1018583354">
          <w:marLeft w:val="0"/>
          <w:marRight w:val="0"/>
          <w:marTop w:val="0"/>
          <w:marBottom w:val="0"/>
          <w:divBdr>
            <w:top w:val="none" w:sz="0" w:space="0" w:color="auto"/>
            <w:left w:val="none" w:sz="0" w:space="0" w:color="auto"/>
            <w:bottom w:val="none" w:sz="0" w:space="0" w:color="auto"/>
            <w:right w:val="none" w:sz="0" w:space="0" w:color="auto"/>
          </w:divBdr>
          <w:divsChild>
            <w:div w:id="263921798">
              <w:marLeft w:val="0"/>
              <w:marRight w:val="0"/>
              <w:marTop w:val="0"/>
              <w:marBottom w:val="0"/>
              <w:divBdr>
                <w:top w:val="none" w:sz="0" w:space="0" w:color="auto"/>
                <w:left w:val="none" w:sz="0" w:space="0" w:color="auto"/>
                <w:bottom w:val="none" w:sz="0" w:space="0" w:color="auto"/>
                <w:right w:val="none" w:sz="0" w:space="0" w:color="auto"/>
              </w:divBdr>
              <w:divsChild>
                <w:div w:id="1643458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0295483">
      <w:bodyDiv w:val="1"/>
      <w:marLeft w:val="0"/>
      <w:marRight w:val="0"/>
      <w:marTop w:val="0"/>
      <w:marBottom w:val="0"/>
      <w:divBdr>
        <w:top w:val="none" w:sz="0" w:space="0" w:color="auto"/>
        <w:left w:val="none" w:sz="0" w:space="0" w:color="auto"/>
        <w:bottom w:val="none" w:sz="0" w:space="0" w:color="auto"/>
        <w:right w:val="none" w:sz="0" w:space="0" w:color="auto"/>
      </w:divBdr>
    </w:div>
    <w:div w:id="404881961">
      <w:bodyDiv w:val="1"/>
      <w:marLeft w:val="0"/>
      <w:marRight w:val="0"/>
      <w:marTop w:val="0"/>
      <w:marBottom w:val="0"/>
      <w:divBdr>
        <w:top w:val="none" w:sz="0" w:space="0" w:color="auto"/>
        <w:left w:val="none" w:sz="0" w:space="0" w:color="auto"/>
        <w:bottom w:val="none" w:sz="0" w:space="0" w:color="auto"/>
        <w:right w:val="none" w:sz="0" w:space="0" w:color="auto"/>
      </w:divBdr>
      <w:divsChild>
        <w:div w:id="576788779">
          <w:marLeft w:val="0"/>
          <w:marRight w:val="0"/>
          <w:marTop w:val="0"/>
          <w:marBottom w:val="0"/>
          <w:divBdr>
            <w:top w:val="none" w:sz="0" w:space="0" w:color="auto"/>
            <w:left w:val="none" w:sz="0" w:space="0" w:color="auto"/>
            <w:bottom w:val="none" w:sz="0" w:space="0" w:color="auto"/>
            <w:right w:val="none" w:sz="0" w:space="0" w:color="auto"/>
          </w:divBdr>
          <w:divsChild>
            <w:div w:id="2043088658">
              <w:marLeft w:val="0"/>
              <w:marRight w:val="0"/>
              <w:marTop w:val="0"/>
              <w:marBottom w:val="0"/>
              <w:divBdr>
                <w:top w:val="none" w:sz="0" w:space="0" w:color="auto"/>
                <w:left w:val="none" w:sz="0" w:space="0" w:color="auto"/>
                <w:bottom w:val="none" w:sz="0" w:space="0" w:color="auto"/>
                <w:right w:val="none" w:sz="0" w:space="0" w:color="auto"/>
              </w:divBdr>
              <w:divsChild>
                <w:div w:id="1767336510">
                  <w:marLeft w:val="0"/>
                  <w:marRight w:val="0"/>
                  <w:marTop w:val="0"/>
                  <w:marBottom w:val="0"/>
                  <w:divBdr>
                    <w:top w:val="none" w:sz="0" w:space="0" w:color="auto"/>
                    <w:left w:val="none" w:sz="0" w:space="0" w:color="auto"/>
                    <w:bottom w:val="none" w:sz="0" w:space="0" w:color="auto"/>
                    <w:right w:val="none" w:sz="0" w:space="0" w:color="auto"/>
                  </w:divBdr>
                  <w:divsChild>
                    <w:div w:id="1097945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5249794">
      <w:bodyDiv w:val="1"/>
      <w:marLeft w:val="0"/>
      <w:marRight w:val="0"/>
      <w:marTop w:val="0"/>
      <w:marBottom w:val="0"/>
      <w:divBdr>
        <w:top w:val="none" w:sz="0" w:space="0" w:color="auto"/>
        <w:left w:val="none" w:sz="0" w:space="0" w:color="auto"/>
        <w:bottom w:val="none" w:sz="0" w:space="0" w:color="auto"/>
        <w:right w:val="none" w:sz="0" w:space="0" w:color="auto"/>
      </w:divBdr>
    </w:div>
    <w:div w:id="415371862">
      <w:bodyDiv w:val="1"/>
      <w:marLeft w:val="0"/>
      <w:marRight w:val="0"/>
      <w:marTop w:val="0"/>
      <w:marBottom w:val="0"/>
      <w:divBdr>
        <w:top w:val="none" w:sz="0" w:space="0" w:color="auto"/>
        <w:left w:val="none" w:sz="0" w:space="0" w:color="auto"/>
        <w:bottom w:val="none" w:sz="0" w:space="0" w:color="auto"/>
        <w:right w:val="none" w:sz="0" w:space="0" w:color="auto"/>
      </w:divBdr>
    </w:div>
    <w:div w:id="416825718">
      <w:bodyDiv w:val="1"/>
      <w:marLeft w:val="0"/>
      <w:marRight w:val="0"/>
      <w:marTop w:val="0"/>
      <w:marBottom w:val="0"/>
      <w:divBdr>
        <w:top w:val="none" w:sz="0" w:space="0" w:color="auto"/>
        <w:left w:val="none" w:sz="0" w:space="0" w:color="auto"/>
        <w:bottom w:val="none" w:sz="0" w:space="0" w:color="auto"/>
        <w:right w:val="none" w:sz="0" w:space="0" w:color="auto"/>
      </w:divBdr>
    </w:div>
    <w:div w:id="416947318">
      <w:bodyDiv w:val="1"/>
      <w:marLeft w:val="0"/>
      <w:marRight w:val="0"/>
      <w:marTop w:val="0"/>
      <w:marBottom w:val="0"/>
      <w:divBdr>
        <w:top w:val="none" w:sz="0" w:space="0" w:color="auto"/>
        <w:left w:val="none" w:sz="0" w:space="0" w:color="auto"/>
        <w:bottom w:val="none" w:sz="0" w:space="0" w:color="auto"/>
        <w:right w:val="none" w:sz="0" w:space="0" w:color="auto"/>
      </w:divBdr>
    </w:div>
    <w:div w:id="426005240">
      <w:bodyDiv w:val="1"/>
      <w:marLeft w:val="0"/>
      <w:marRight w:val="0"/>
      <w:marTop w:val="0"/>
      <w:marBottom w:val="0"/>
      <w:divBdr>
        <w:top w:val="none" w:sz="0" w:space="0" w:color="auto"/>
        <w:left w:val="none" w:sz="0" w:space="0" w:color="auto"/>
        <w:bottom w:val="none" w:sz="0" w:space="0" w:color="auto"/>
        <w:right w:val="none" w:sz="0" w:space="0" w:color="auto"/>
      </w:divBdr>
      <w:divsChild>
        <w:div w:id="41289185">
          <w:marLeft w:val="0"/>
          <w:marRight w:val="0"/>
          <w:marTop w:val="0"/>
          <w:marBottom w:val="0"/>
          <w:divBdr>
            <w:top w:val="none" w:sz="0" w:space="0" w:color="auto"/>
            <w:left w:val="none" w:sz="0" w:space="0" w:color="auto"/>
            <w:bottom w:val="none" w:sz="0" w:space="0" w:color="auto"/>
            <w:right w:val="none" w:sz="0" w:space="0" w:color="auto"/>
          </w:divBdr>
          <w:divsChild>
            <w:div w:id="980771076">
              <w:marLeft w:val="0"/>
              <w:marRight w:val="0"/>
              <w:marTop w:val="0"/>
              <w:marBottom w:val="0"/>
              <w:divBdr>
                <w:top w:val="none" w:sz="0" w:space="0" w:color="auto"/>
                <w:left w:val="none" w:sz="0" w:space="0" w:color="auto"/>
                <w:bottom w:val="none" w:sz="0" w:space="0" w:color="auto"/>
                <w:right w:val="none" w:sz="0" w:space="0" w:color="auto"/>
              </w:divBdr>
              <w:divsChild>
                <w:div w:id="2146392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0127548">
      <w:bodyDiv w:val="1"/>
      <w:marLeft w:val="0"/>
      <w:marRight w:val="0"/>
      <w:marTop w:val="0"/>
      <w:marBottom w:val="0"/>
      <w:divBdr>
        <w:top w:val="none" w:sz="0" w:space="0" w:color="auto"/>
        <w:left w:val="none" w:sz="0" w:space="0" w:color="auto"/>
        <w:bottom w:val="none" w:sz="0" w:space="0" w:color="auto"/>
        <w:right w:val="none" w:sz="0" w:space="0" w:color="auto"/>
      </w:divBdr>
      <w:divsChild>
        <w:div w:id="1784887461">
          <w:marLeft w:val="0"/>
          <w:marRight w:val="0"/>
          <w:marTop w:val="0"/>
          <w:marBottom w:val="0"/>
          <w:divBdr>
            <w:top w:val="none" w:sz="0" w:space="0" w:color="auto"/>
            <w:left w:val="none" w:sz="0" w:space="0" w:color="auto"/>
            <w:bottom w:val="none" w:sz="0" w:space="0" w:color="auto"/>
            <w:right w:val="none" w:sz="0" w:space="0" w:color="auto"/>
          </w:divBdr>
          <w:divsChild>
            <w:div w:id="1342585232">
              <w:marLeft w:val="0"/>
              <w:marRight w:val="0"/>
              <w:marTop w:val="0"/>
              <w:marBottom w:val="0"/>
              <w:divBdr>
                <w:top w:val="none" w:sz="0" w:space="0" w:color="auto"/>
                <w:left w:val="none" w:sz="0" w:space="0" w:color="auto"/>
                <w:bottom w:val="none" w:sz="0" w:space="0" w:color="auto"/>
                <w:right w:val="none" w:sz="0" w:space="0" w:color="auto"/>
              </w:divBdr>
              <w:divsChild>
                <w:div w:id="1780371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6754982">
      <w:bodyDiv w:val="1"/>
      <w:marLeft w:val="0"/>
      <w:marRight w:val="0"/>
      <w:marTop w:val="0"/>
      <w:marBottom w:val="0"/>
      <w:divBdr>
        <w:top w:val="none" w:sz="0" w:space="0" w:color="auto"/>
        <w:left w:val="none" w:sz="0" w:space="0" w:color="auto"/>
        <w:bottom w:val="none" w:sz="0" w:space="0" w:color="auto"/>
        <w:right w:val="none" w:sz="0" w:space="0" w:color="auto"/>
      </w:divBdr>
    </w:div>
    <w:div w:id="463235706">
      <w:bodyDiv w:val="1"/>
      <w:marLeft w:val="0"/>
      <w:marRight w:val="0"/>
      <w:marTop w:val="0"/>
      <w:marBottom w:val="0"/>
      <w:divBdr>
        <w:top w:val="none" w:sz="0" w:space="0" w:color="auto"/>
        <w:left w:val="none" w:sz="0" w:space="0" w:color="auto"/>
        <w:bottom w:val="none" w:sz="0" w:space="0" w:color="auto"/>
        <w:right w:val="none" w:sz="0" w:space="0" w:color="auto"/>
      </w:divBdr>
      <w:divsChild>
        <w:div w:id="1318076688">
          <w:marLeft w:val="0"/>
          <w:marRight w:val="0"/>
          <w:marTop w:val="0"/>
          <w:marBottom w:val="0"/>
          <w:divBdr>
            <w:top w:val="none" w:sz="0" w:space="0" w:color="auto"/>
            <w:left w:val="none" w:sz="0" w:space="0" w:color="auto"/>
            <w:bottom w:val="none" w:sz="0" w:space="0" w:color="auto"/>
            <w:right w:val="none" w:sz="0" w:space="0" w:color="auto"/>
          </w:divBdr>
          <w:divsChild>
            <w:div w:id="924413008">
              <w:marLeft w:val="0"/>
              <w:marRight w:val="0"/>
              <w:marTop w:val="0"/>
              <w:marBottom w:val="0"/>
              <w:divBdr>
                <w:top w:val="none" w:sz="0" w:space="0" w:color="auto"/>
                <w:left w:val="none" w:sz="0" w:space="0" w:color="auto"/>
                <w:bottom w:val="none" w:sz="0" w:space="0" w:color="auto"/>
                <w:right w:val="none" w:sz="0" w:space="0" w:color="auto"/>
              </w:divBdr>
              <w:divsChild>
                <w:div w:id="841774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5590090">
      <w:bodyDiv w:val="1"/>
      <w:marLeft w:val="0"/>
      <w:marRight w:val="0"/>
      <w:marTop w:val="0"/>
      <w:marBottom w:val="0"/>
      <w:divBdr>
        <w:top w:val="none" w:sz="0" w:space="0" w:color="auto"/>
        <w:left w:val="none" w:sz="0" w:space="0" w:color="auto"/>
        <w:bottom w:val="none" w:sz="0" w:space="0" w:color="auto"/>
        <w:right w:val="none" w:sz="0" w:space="0" w:color="auto"/>
      </w:divBdr>
      <w:divsChild>
        <w:div w:id="2010676289">
          <w:marLeft w:val="0"/>
          <w:marRight w:val="0"/>
          <w:marTop w:val="0"/>
          <w:marBottom w:val="0"/>
          <w:divBdr>
            <w:top w:val="none" w:sz="0" w:space="0" w:color="auto"/>
            <w:left w:val="none" w:sz="0" w:space="0" w:color="auto"/>
            <w:bottom w:val="none" w:sz="0" w:space="0" w:color="auto"/>
            <w:right w:val="none" w:sz="0" w:space="0" w:color="auto"/>
          </w:divBdr>
        </w:div>
        <w:div w:id="805202635">
          <w:marLeft w:val="0"/>
          <w:marRight w:val="0"/>
          <w:marTop w:val="0"/>
          <w:marBottom w:val="0"/>
          <w:divBdr>
            <w:top w:val="none" w:sz="0" w:space="0" w:color="auto"/>
            <w:left w:val="none" w:sz="0" w:space="0" w:color="auto"/>
            <w:bottom w:val="none" w:sz="0" w:space="0" w:color="auto"/>
            <w:right w:val="none" w:sz="0" w:space="0" w:color="auto"/>
          </w:divBdr>
          <w:divsChild>
            <w:div w:id="569732789">
              <w:marLeft w:val="0"/>
              <w:marRight w:val="0"/>
              <w:marTop w:val="0"/>
              <w:marBottom w:val="0"/>
              <w:divBdr>
                <w:top w:val="none" w:sz="0" w:space="0" w:color="auto"/>
                <w:left w:val="none" w:sz="0" w:space="0" w:color="auto"/>
                <w:bottom w:val="none" w:sz="0" w:space="0" w:color="auto"/>
                <w:right w:val="none" w:sz="0" w:space="0" w:color="auto"/>
              </w:divBdr>
              <w:divsChild>
                <w:div w:id="2104720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7670702">
      <w:bodyDiv w:val="1"/>
      <w:marLeft w:val="0"/>
      <w:marRight w:val="0"/>
      <w:marTop w:val="0"/>
      <w:marBottom w:val="0"/>
      <w:divBdr>
        <w:top w:val="none" w:sz="0" w:space="0" w:color="auto"/>
        <w:left w:val="none" w:sz="0" w:space="0" w:color="auto"/>
        <w:bottom w:val="none" w:sz="0" w:space="0" w:color="auto"/>
        <w:right w:val="none" w:sz="0" w:space="0" w:color="auto"/>
      </w:divBdr>
      <w:divsChild>
        <w:div w:id="1135367715">
          <w:marLeft w:val="0"/>
          <w:marRight w:val="0"/>
          <w:marTop w:val="0"/>
          <w:marBottom w:val="0"/>
          <w:divBdr>
            <w:top w:val="none" w:sz="0" w:space="0" w:color="auto"/>
            <w:left w:val="none" w:sz="0" w:space="0" w:color="auto"/>
            <w:bottom w:val="none" w:sz="0" w:space="0" w:color="auto"/>
            <w:right w:val="none" w:sz="0" w:space="0" w:color="auto"/>
          </w:divBdr>
          <w:divsChild>
            <w:div w:id="1822695965">
              <w:marLeft w:val="0"/>
              <w:marRight w:val="0"/>
              <w:marTop w:val="0"/>
              <w:marBottom w:val="0"/>
              <w:divBdr>
                <w:top w:val="none" w:sz="0" w:space="0" w:color="auto"/>
                <w:left w:val="none" w:sz="0" w:space="0" w:color="auto"/>
                <w:bottom w:val="none" w:sz="0" w:space="0" w:color="auto"/>
                <w:right w:val="none" w:sz="0" w:space="0" w:color="auto"/>
              </w:divBdr>
              <w:divsChild>
                <w:div w:id="1686976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1992364">
      <w:bodyDiv w:val="1"/>
      <w:marLeft w:val="0"/>
      <w:marRight w:val="0"/>
      <w:marTop w:val="0"/>
      <w:marBottom w:val="0"/>
      <w:divBdr>
        <w:top w:val="none" w:sz="0" w:space="0" w:color="auto"/>
        <w:left w:val="none" w:sz="0" w:space="0" w:color="auto"/>
        <w:bottom w:val="none" w:sz="0" w:space="0" w:color="auto"/>
        <w:right w:val="none" w:sz="0" w:space="0" w:color="auto"/>
      </w:divBdr>
    </w:div>
    <w:div w:id="476840344">
      <w:bodyDiv w:val="1"/>
      <w:marLeft w:val="0"/>
      <w:marRight w:val="0"/>
      <w:marTop w:val="0"/>
      <w:marBottom w:val="0"/>
      <w:divBdr>
        <w:top w:val="none" w:sz="0" w:space="0" w:color="auto"/>
        <w:left w:val="none" w:sz="0" w:space="0" w:color="auto"/>
        <w:bottom w:val="none" w:sz="0" w:space="0" w:color="auto"/>
        <w:right w:val="none" w:sz="0" w:space="0" w:color="auto"/>
      </w:divBdr>
      <w:divsChild>
        <w:div w:id="1448893487">
          <w:marLeft w:val="0"/>
          <w:marRight w:val="0"/>
          <w:marTop w:val="0"/>
          <w:marBottom w:val="0"/>
          <w:divBdr>
            <w:top w:val="none" w:sz="0" w:space="0" w:color="auto"/>
            <w:left w:val="none" w:sz="0" w:space="0" w:color="auto"/>
            <w:bottom w:val="none" w:sz="0" w:space="0" w:color="auto"/>
            <w:right w:val="none" w:sz="0" w:space="0" w:color="auto"/>
          </w:divBdr>
          <w:divsChild>
            <w:div w:id="1413308575">
              <w:marLeft w:val="0"/>
              <w:marRight w:val="0"/>
              <w:marTop w:val="0"/>
              <w:marBottom w:val="0"/>
              <w:divBdr>
                <w:top w:val="none" w:sz="0" w:space="0" w:color="auto"/>
                <w:left w:val="none" w:sz="0" w:space="0" w:color="auto"/>
                <w:bottom w:val="none" w:sz="0" w:space="0" w:color="auto"/>
                <w:right w:val="none" w:sz="0" w:space="0" w:color="auto"/>
              </w:divBdr>
              <w:divsChild>
                <w:div w:id="1473670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9440682">
      <w:bodyDiv w:val="1"/>
      <w:marLeft w:val="0"/>
      <w:marRight w:val="0"/>
      <w:marTop w:val="0"/>
      <w:marBottom w:val="0"/>
      <w:divBdr>
        <w:top w:val="none" w:sz="0" w:space="0" w:color="auto"/>
        <w:left w:val="none" w:sz="0" w:space="0" w:color="auto"/>
        <w:bottom w:val="none" w:sz="0" w:space="0" w:color="auto"/>
        <w:right w:val="none" w:sz="0" w:space="0" w:color="auto"/>
      </w:divBdr>
      <w:divsChild>
        <w:div w:id="1418288806">
          <w:marLeft w:val="0"/>
          <w:marRight w:val="0"/>
          <w:marTop w:val="0"/>
          <w:marBottom w:val="0"/>
          <w:divBdr>
            <w:top w:val="none" w:sz="0" w:space="0" w:color="auto"/>
            <w:left w:val="none" w:sz="0" w:space="0" w:color="auto"/>
            <w:bottom w:val="none" w:sz="0" w:space="0" w:color="auto"/>
            <w:right w:val="none" w:sz="0" w:space="0" w:color="auto"/>
          </w:divBdr>
          <w:divsChild>
            <w:div w:id="1650020006">
              <w:marLeft w:val="0"/>
              <w:marRight w:val="0"/>
              <w:marTop w:val="0"/>
              <w:marBottom w:val="0"/>
              <w:divBdr>
                <w:top w:val="none" w:sz="0" w:space="0" w:color="auto"/>
                <w:left w:val="none" w:sz="0" w:space="0" w:color="auto"/>
                <w:bottom w:val="none" w:sz="0" w:space="0" w:color="auto"/>
                <w:right w:val="none" w:sz="0" w:space="0" w:color="auto"/>
              </w:divBdr>
              <w:divsChild>
                <w:div w:id="2136945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2181881">
      <w:bodyDiv w:val="1"/>
      <w:marLeft w:val="0"/>
      <w:marRight w:val="0"/>
      <w:marTop w:val="0"/>
      <w:marBottom w:val="0"/>
      <w:divBdr>
        <w:top w:val="none" w:sz="0" w:space="0" w:color="auto"/>
        <w:left w:val="none" w:sz="0" w:space="0" w:color="auto"/>
        <w:bottom w:val="none" w:sz="0" w:space="0" w:color="auto"/>
        <w:right w:val="none" w:sz="0" w:space="0" w:color="auto"/>
      </w:divBdr>
    </w:div>
    <w:div w:id="493256170">
      <w:bodyDiv w:val="1"/>
      <w:marLeft w:val="0"/>
      <w:marRight w:val="0"/>
      <w:marTop w:val="0"/>
      <w:marBottom w:val="0"/>
      <w:divBdr>
        <w:top w:val="none" w:sz="0" w:space="0" w:color="auto"/>
        <w:left w:val="none" w:sz="0" w:space="0" w:color="auto"/>
        <w:bottom w:val="none" w:sz="0" w:space="0" w:color="auto"/>
        <w:right w:val="none" w:sz="0" w:space="0" w:color="auto"/>
      </w:divBdr>
    </w:div>
    <w:div w:id="497038897">
      <w:bodyDiv w:val="1"/>
      <w:marLeft w:val="0"/>
      <w:marRight w:val="0"/>
      <w:marTop w:val="0"/>
      <w:marBottom w:val="0"/>
      <w:divBdr>
        <w:top w:val="none" w:sz="0" w:space="0" w:color="auto"/>
        <w:left w:val="none" w:sz="0" w:space="0" w:color="auto"/>
        <w:bottom w:val="none" w:sz="0" w:space="0" w:color="auto"/>
        <w:right w:val="none" w:sz="0" w:space="0" w:color="auto"/>
      </w:divBdr>
      <w:divsChild>
        <w:div w:id="1692221095">
          <w:marLeft w:val="0"/>
          <w:marRight w:val="0"/>
          <w:marTop w:val="0"/>
          <w:marBottom w:val="0"/>
          <w:divBdr>
            <w:top w:val="none" w:sz="0" w:space="0" w:color="auto"/>
            <w:left w:val="none" w:sz="0" w:space="0" w:color="auto"/>
            <w:bottom w:val="none" w:sz="0" w:space="0" w:color="auto"/>
            <w:right w:val="none" w:sz="0" w:space="0" w:color="auto"/>
          </w:divBdr>
          <w:divsChild>
            <w:div w:id="493572017">
              <w:marLeft w:val="0"/>
              <w:marRight w:val="0"/>
              <w:marTop w:val="0"/>
              <w:marBottom w:val="0"/>
              <w:divBdr>
                <w:top w:val="none" w:sz="0" w:space="0" w:color="auto"/>
                <w:left w:val="none" w:sz="0" w:space="0" w:color="auto"/>
                <w:bottom w:val="none" w:sz="0" w:space="0" w:color="auto"/>
                <w:right w:val="none" w:sz="0" w:space="0" w:color="auto"/>
              </w:divBdr>
              <w:divsChild>
                <w:div w:id="1561287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3809486">
      <w:bodyDiv w:val="1"/>
      <w:marLeft w:val="0"/>
      <w:marRight w:val="0"/>
      <w:marTop w:val="0"/>
      <w:marBottom w:val="0"/>
      <w:divBdr>
        <w:top w:val="none" w:sz="0" w:space="0" w:color="auto"/>
        <w:left w:val="none" w:sz="0" w:space="0" w:color="auto"/>
        <w:bottom w:val="none" w:sz="0" w:space="0" w:color="auto"/>
        <w:right w:val="none" w:sz="0" w:space="0" w:color="auto"/>
      </w:divBdr>
      <w:divsChild>
        <w:div w:id="1939172526">
          <w:marLeft w:val="0"/>
          <w:marRight w:val="0"/>
          <w:marTop w:val="0"/>
          <w:marBottom w:val="0"/>
          <w:divBdr>
            <w:top w:val="none" w:sz="0" w:space="0" w:color="auto"/>
            <w:left w:val="none" w:sz="0" w:space="0" w:color="auto"/>
            <w:bottom w:val="none" w:sz="0" w:space="0" w:color="auto"/>
            <w:right w:val="none" w:sz="0" w:space="0" w:color="auto"/>
          </w:divBdr>
        </w:div>
        <w:div w:id="1609312363">
          <w:marLeft w:val="0"/>
          <w:marRight w:val="0"/>
          <w:marTop w:val="0"/>
          <w:marBottom w:val="0"/>
          <w:divBdr>
            <w:top w:val="none" w:sz="0" w:space="0" w:color="auto"/>
            <w:left w:val="none" w:sz="0" w:space="0" w:color="auto"/>
            <w:bottom w:val="none" w:sz="0" w:space="0" w:color="auto"/>
            <w:right w:val="none" w:sz="0" w:space="0" w:color="auto"/>
          </w:divBdr>
          <w:divsChild>
            <w:div w:id="1733383537">
              <w:marLeft w:val="0"/>
              <w:marRight w:val="0"/>
              <w:marTop w:val="0"/>
              <w:marBottom w:val="0"/>
              <w:divBdr>
                <w:top w:val="none" w:sz="0" w:space="0" w:color="auto"/>
                <w:left w:val="none" w:sz="0" w:space="0" w:color="auto"/>
                <w:bottom w:val="none" w:sz="0" w:space="0" w:color="auto"/>
                <w:right w:val="none" w:sz="0" w:space="0" w:color="auto"/>
              </w:divBdr>
              <w:divsChild>
                <w:div w:id="2065448363">
                  <w:marLeft w:val="0"/>
                  <w:marRight w:val="0"/>
                  <w:marTop w:val="0"/>
                  <w:marBottom w:val="0"/>
                  <w:divBdr>
                    <w:top w:val="none" w:sz="0" w:space="0" w:color="auto"/>
                    <w:left w:val="none" w:sz="0" w:space="0" w:color="auto"/>
                    <w:bottom w:val="none" w:sz="0" w:space="0" w:color="auto"/>
                    <w:right w:val="none" w:sz="0" w:space="0" w:color="auto"/>
                  </w:divBdr>
                  <w:divsChild>
                    <w:div w:id="315190002">
                      <w:marLeft w:val="0"/>
                      <w:marRight w:val="0"/>
                      <w:marTop w:val="0"/>
                      <w:marBottom w:val="0"/>
                      <w:divBdr>
                        <w:top w:val="none" w:sz="0" w:space="0" w:color="auto"/>
                        <w:left w:val="none" w:sz="0" w:space="0" w:color="auto"/>
                        <w:bottom w:val="none" w:sz="0" w:space="0" w:color="auto"/>
                        <w:right w:val="none" w:sz="0" w:space="0" w:color="auto"/>
                      </w:divBdr>
                      <w:divsChild>
                        <w:div w:id="1460492081">
                          <w:marLeft w:val="0"/>
                          <w:marRight w:val="0"/>
                          <w:marTop w:val="0"/>
                          <w:marBottom w:val="0"/>
                          <w:divBdr>
                            <w:top w:val="none" w:sz="0" w:space="0" w:color="auto"/>
                            <w:left w:val="none" w:sz="0" w:space="0" w:color="auto"/>
                            <w:bottom w:val="none" w:sz="0" w:space="0" w:color="auto"/>
                            <w:right w:val="none" w:sz="0" w:space="0" w:color="auto"/>
                          </w:divBdr>
                          <w:divsChild>
                            <w:div w:id="2044093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22091037">
      <w:bodyDiv w:val="1"/>
      <w:marLeft w:val="0"/>
      <w:marRight w:val="0"/>
      <w:marTop w:val="0"/>
      <w:marBottom w:val="0"/>
      <w:divBdr>
        <w:top w:val="none" w:sz="0" w:space="0" w:color="auto"/>
        <w:left w:val="none" w:sz="0" w:space="0" w:color="auto"/>
        <w:bottom w:val="none" w:sz="0" w:space="0" w:color="auto"/>
        <w:right w:val="none" w:sz="0" w:space="0" w:color="auto"/>
      </w:divBdr>
    </w:div>
    <w:div w:id="528953875">
      <w:bodyDiv w:val="1"/>
      <w:marLeft w:val="0"/>
      <w:marRight w:val="0"/>
      <w:marTop w:val="0"/>
      <w:marBottom w:val="0"/>
      <w:divBdr>
        <w:top w:val="none" w:sz="0" w:space="0" w:color="auto"/>
        <w:left w:val="none" w:sz="0" w:space="0" w:color="auto"/>
        <w:bottom w:val="none" w:sz="0" w:space="0" w:color="auto"/>
        <w:right w:val="none" w:sz="0" w:space="0" w:color="auto"/>
      </w:divBdr>
      <w:divsChild>
        <w:div w:id="2114980015">
          <w:marLeft w:val="0"/>
          <w:marRight w:val="0"/>
          <w:marTop w:val="0"/>
          <w:marBottom w:val="0"/>
          <w:divBdr>
            <w:top w:val="none" w:sz="0" w:space="0" w:color="auto"/>
            <w:left w:val="none" w:sz="0" w:space="0" w:color="auto"/>
            <w:bottom w:val="none" w:sz="0" w:space="0" w:color="auto"/>
            <w:right w:val="none" w:sz="0" w:space="0" w:color="auto"/>
          </w:divBdr>
          <w:divsChild>
            <w:div w:id="286350646">
              <w:marLeft w:val="0"/>
              <w:marRight w:val="0"/>
              <w:marTop w:val="0"/>
              <w:marBottom w:val="0"/>
              <w:divBdr>
                <w:top w:val="none" w:sz="0" w:space="0" w:color="auto"/>
                <w:left w:val="none" w:sz="0" w:space="0" w:color="auto"/>
                <w:bottom w:val="none" w:sz="0" w:space="0" w:color="auto"/>
                <w:right w:val="none" w:sz="0" w:space="0" w:color="auto"/>
              </w:divBdr>
              <w:divsChild>
                <w:div w:id="1685935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8593056">
      <w:bodyDiv w:val="1"/>
      <w:marLeft w:val="0"/>
      <w:marRight w:val="0"/>
      <w:marTop w:val="0"/>
      <w:marBottom w:val="0"/>
      <w:divBdr>
        <w:top w:val="none" w:sz="0" w:space="0" w:color="auto"/>
        <w:left w:val="none" w:sz="0" w:space="0" w:color="auto"/>
        <w:bottom w:val="none" w:sz="0" w:space="0" w:color="auto"/>
        <w:right w:val="none" w:sz="0" w:space="0" w:color="auto"/>
      </w:divBdr>
    </w:div>
    <w:div w:id="545723048">
      <w:bodyDiv w:val="1"/>
      <w:marLeft w:val="0"/>
      <w:marRight w:val="0"/>
      <w:marTop w:val="0"/>
      <w:marBottom w:val="0"/>
      <w:divBdr>
        <w:top w:val="none" w:sz="0" w:space="0" w:color="auto"/>
        <w:left w:val="none" w:sz="0" w:space="0" w:color="auto"/>
        <w:bottom w:val="none" w:sz="0" w:space="0" w:color="auto"/>
        <w:right w:val="none" w:sz="0" w:space="0" w:color="auto"/>
      </w:divBdr>
    </w:div>
    <w:div w:id="553737036">
      <w:bodyDiv w:val="1"/>
      <w:marLeft w:val="0"/>
      <w:marRight w:val="0"/>
      <w:marTop w:val="0"/>
      <w:marBottom w:val="0"/>
      <w:divBdr>
        <w:top w:val="none" w:sz="0" w:space="0" w:color="auto"/>
        <w:left w:val="none" w:sz="0" w:space="0" w:color="auto"/>
        <w:bottom w:val="none" w:sz="0" w:space="0" w:color="auto"/>
        <w:right w:val="none" w:sz="0" w:space="0" w:color="auto"/>
      </w:divBdr>
    </w:div>
    <w:div w:id="564801521">
      <w:bodyDiv w:val="1"/>
      <w:marLeft w:val="0"/>
      <w:marRight w:val="0"/>
      <w:marTop w:val="0"/>
      <w:marBottom w:val="0"/>
      <w:divBdr>
        <w:top w:val="none" w:sz="0" w:space="0" w:color="auto"/>
        <w:left w:val="none" w:sz="0" w:space="0" w:color="auto"/>
        <w:bottom w:val="none" w:sz="0" w:space="0" w:color="auto"/>
        <w:right w:val="none" w:sz="0" w:space="0" w:color="auto"/>
      </w:divBdr>
      <w:divsChild>
        <w:div w:id="2048410543">
          <w:marLeft w:val="0"/>
          <w:marRight w:val="0"/>
          <w:marTop w:val="0"/>
          <w:marBottom w:val="0"/>
          <w:divBdr>
            <w:top w:val="none" w:sz="0" w:space="0" w:color="auto"/>
            <w:left w:val="none" w:sz="0" w:space="0" w:color="auto"/>
            <w:bottom w:val="none" w:sz="0" w:space="0" w:color="auto"/>
            <w:right w:val="none" w:sz="0" w:space="0" w:color="auto"/>
          </w:divBdr>
          <w:divsChild>
            <w:div w:id="693844369">
              <w:marLeft w:val="0"/>
              <w:marRight w:val="0"/>
              <w:marTop w:val="0"/>
              <w:marBottom w:val="0"/>
              <w:divBdr>
                <w:top w:val="none" w:sz="0" w:space="0" w:color="auto"/>
                <w:left w:val="none" w:sz="0" w:space="0" w:color="auto"/>
                <w:bottom w:val="none" w:sz="0" w:space="0" w:color="auto"/>
                <w:right w:val="none" w:sz="0" w:space="0" w:color="auto"/>
              </w:divBdr>
              <w:divsChild>
                <w:div w:id="580215879">
                  <w:marLeft w:val="0"/>
                  <w:marRight w:val="0"/>
                  <w:marTop w:val="0"/>
                  <w:marBottom w:val="0"/>
                  <w:divBdr>
                    <w:top w:val="none" w:sz="0" w:space="0" w:color="auto"/>
                    <w:left w:val="none" w:sz="0" w:space="0" w:color="auto"/>
                    <w:bottom w:val="none" w:sz="0" w:space="0" w:color="auto"/>
                    <w:right w:val="none" w:sz="0" w:space="0" w:color="auto"/>
                  </w:divBdr>
                  <w:divsChild>
                    <w:div w:id="1975911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5648410">
      <w:bodyDiv w:val="1"/>
      <w:marLeft w:val="0"/>
      <w:marRight w:val="0"/>
      <w:marTop w:val="0"/>
      <w:marBottom w:val="0"/>
      <w:divBdr>
        <w:top w:val="none" w:sz="0" w:space="0" w:color="auto"/>
        <w:left w:val="none" w:sz="0" w:space="0" w:color="auto"/>
        <w:bottom w:val="none" w:sz="0" w:space="0" w:color="auto"/>
        <w:right w:val="none" w:sz="0" w:space="0" w:color="auto"/>
      </w:divBdr>
    </w:div>
    <w:div w:id="566309050">
      <w:bodyDiv w:val="1"/>
      <w:marLeft w:val="0"/>
      <w:marRight w:val="0"/>
      <w:marTop w:val="0"/>
      <w:marBottom w:val="0"/>
      <w:divBdr>
        <w:top w:val="none" w:sz="0" w:space="0" w:color="auto"/>
        <w:left w:val="none" w:sz="0" w:space="0" w:color="auto"/>
        <w:bottom w:val="none" w:sz="0" w:space="0" w:color="auto"/>
        <w:right w:val="none" w:sz="0" w:space="0" w:color="auto"/>
      </w:divBdr>
    </w:div>
    <w:div w:id="569926803">
      <w:bodyDiv w:val="1"/>
      <w:marLeft w:val="0"/>
      <w:marRight w:val="0"/>
      <w:marTop w:val="0"/>
      <w:marBottom w:val="0"/>
      <w:divBdr>
        <w:top w:val="none" w:sz="0" w:space="0" w:color="auto"/>
        <w:left w:val="none" w:sz="0" w:space="0" w:color="auto"/>
        <w:bottom w:val="none" w:sz="0" w:space="0" w:color="auto"/>
        <w:right w:val="none" w:sz="0" w:space="0" w:color="auto"/>
      </w:divBdr>
    </w:div>
    <w:div w:id="572743144">
      <w:bodyDiv w:val="1"/>
      <w:marLeft w:val="0"/>
      <w:marRight w:val="0"/>
      <w:marTop w:val="0"/>
      <w:marBottom w:val="0"/>
      <w:divBdr>
        <w:top w:val="none" w:sz="0" w:space="0" w:color="auto"/>
        <w:left w:val="none" w:sz="0" w:space="0" w:color="auto"/>
        <w:bottom w:val="none" w:sz="0" w:space="0" w:color="auto"/>
        <w:right w:val="none" w:sz="0" w:space="0" w:color="auto"/>
      </w:divBdr>
      <w:divsChild>
        <w:div w:id="676156376">
          <w:marLeft w:val="0"/>
          <w:marRight w:val="0"/>
          <w:marTop w:val="0"/>
          <w:marBottom w:val="0"/>
          <w:divBdr>
            <w:top w:val="none" w:sz="0" w:space="0" w:color="auto"/>
            <w:left w:val="none" w:sz="0" w:space="0" w:color="auto"/>
            <w:bottom w:val="none" w:sz="0" w:space="0" w:color="auto"/>
            <w:right w:val="none" w:sz="0" w:space="0" w:color="auto"/>
          </w:divBdr>
          <w:divsChild>
            <w:div w:id="127171056">
              <w:marLeft w:val="0"/>
              <w:marRight w:val="0"/>
              <w:marTop w:val="0"/>
              <w:marBottom w:val="0"/>
              <w:divBdr>
                <w:top w:val="none" w:sz="0" w:space="0" w:color="auto"/>
                <w:left w:val="none" w:sz="0" w:space="0" w:color="auto"/>
                <w:bottom w:val="none" w:sz="0" w:space="0" w:color="auto"/>
                <w:right w:val="none" w:sz="0" w:space="0" w:color="auto"/>
              </w:divBdr>
              <w:divsChild>
                <w:div w:id="1881478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4364914">
      <w:bodyDiv w:val="1"/>
      <w:marLeft w:val="0"/>
      <w:marRight w:val="0"/>
      <w:marTop w:val="0"/>
      <w:marBottom w:val="0"/>
      <w:divBdr>
        <w:top w:val="none" w:sz="0" w:space="0" w:color="auto"/>
        <w:left w:val="none" w:sz="0" w:space="0" w:color="auto"/>
        <w:bottom w:val="none" w:sz="0" w:space="0" w:color="auto"/>
        <w:right w:val="none" w:sz="0" w:space="0" w:color="auto"/>
      </w:divBdr>
    </w:div>
    <w:div w:id="580991436">
      <w:bodyDiv w:val="1"/>
      <w:marLeft w:val="0"/>
      <w:marRight w:val="0"/>
      <w:marTop w:val="0"/>
      <w:marBottom w:val="0"/>
      <w:divBdr>
        <w:top w:val="none" w:sz="0" w:space="0" w:color="auto"/>
        <w:left w:val="none" w:sz="0" w:space="0" w:color="auto"/>
        <w:bottom w:val="none" w:sz="0" w:space="0" w:color="auto"/>
        <w:right w:val="none" w:sz="0" w:space="0" w:color="auto"/>
      </w:divBdr>
    </w:div>
    <w:div w:id="583296578">
      <w:bodyDiv w:val="1"/>
      <w:marLeft w:val="0"/>
      <w:marRight w:val="0"/>
      <w:marTop w:val="0"/>
      <w:marBottom w:val="0"/>
      <w:divBdr>
        <w:top w:val="none" w:sz="0" w:space="0" w:color="auto"/>
        <w:left w:val="none" w:sz="0" w:space="0" w:color="auto"/>
        <w:bottom w:val="none" w:sz="0" w:space="0" w:color="auto"/>
        <w:right w:val="none" w:sz="0" w:space="0" w:color="auto"/>
      </w:divBdr>
    </w:div>
    <w:div w:id="583412583">
      <w:bodyDiv w:val="1"/>
      <w:marLeft w:val="0"/>
      <w:marRight w:val="0"/>
      <w:marTop w:val="0"/>
      <w:marBottom w:val="0"/>
      <w:divBdr>
        <w:top w:val="none" w:sz="0" w:space="0" w:color="auto"/>
        <w:left w:val="none" w:sz="0" w:space="0" w:color="auto"/>
        <w:bottom w:val="none" w:sz="0" w:space="0" w:color="auto"/>
        <w:right w:val="none" w:sz="0" w:space="0" w:color="auto"/>
      </w:divBdr>
    </w:div>
    <w:div w:id="588662631">
      <w:bodyDiv w:val="1"/>
      <w:marLeft w:val="0"/>
      <w:marRight w:val="0"/>
      <w:marTop w:val="0"/>
      <w:marBottom w:val="0"/>
      <w:divBdr>
        <w:top w:val="none" w:sz="0" w:space="0" w:color="auto"/>
        <w:left w:val="none" w:sz="0" w:space="0" w:color="auto"/>
        <w:bottom w:val="none" w:sz="0" w:space="0" w:color="auto"/>
        <w:right w:val="none" w:sz="0" w:space="0" w:color="auto"/>
      </w:divBdr>
      <w:divsChild>
        <w:div w:id="1175724846">
          <w:marLeft w:val="0"/>
          <w:marRight w:val="0"/>
          <w:marTop w:val="0"/>
          <w:marBottom w:val="0"/>
          <w:divBdr>
            <w:top w:val="none" w:sz="0" w:space="0" w:color="auto"/>
            <w:left w:val="none" w:sz="0" w:space="0" w:color="auto"/>
            <w:bottom w:val="none" w:sz="0" w:space="0" w:color="auto"/>
            <w:right w:val="none" w:sz="0" w:space="0" w:color="auto"/>
          </w:divBdr>
          <w:divsChild>
            <w:div w:id="2096852821">
              <w:marLeft w:val="0"/>
              <w:marRight w:val="0"/>
              <w:marTop w:val="0"/>
              <w:marBottom w:val="0"/>
              <w:divBdr>
                <w:top w:val="none" w:sz="0" w:space="0" w:color="auto"/>
                <w:left w:val="none" w:sz="0" w:space="0" w:color="auto"/>
                <w:bottom w:val="none" w:sz="0" w:space="0" w:color="auto"/>
                <w:right w:val="none" w:sz="0" w:space="0" w:color="auto"/>
              </w:divBdr>
              <w:divsChild>
                <w:div w:id="1914503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9460792">
      <w:bodyDiv w:val="1"/>
      <w:marLeft w:val="0"/>
      <w:marRight w:val="0"/>
      <w:marTop w:val="0"/>
      <w:marBottom w:val="0"/>
      <w:divBdr>
        <w:top w:val="none" w:sz="0" w:space="0" w:color="auto"/>
        <w:left w:val="none" w:sz="0" w:space="0" w:color="auto"/>
        <w:bottom w:val="none" w:sz="0" w:space="0" w:color="auto"/>
        <w:right w:val="none" w:sz="0" w:space="0" w:color="auto"/>
      </w:divBdr>
    </w:div>
    <w:div w:id="610237988">
      <w:bodyDiv w:val="1"/>
      <w:marLeft w:val="0"/>
      <w:marRight w:val="0"/>
      <w:marTop w:val="0"/>
      <w:marBottom w:val="0"/>
      <w:divBdr>
        <w:top w:val="none" w:sz="0" w:space="0" w:color="auto"/>
        <w:left w:val="none" w:sz="0" w:space="0" w:color="auto"/>
        <w:bottom w:val="none" w:sz="0" w:space="0" w:color="auto"/>
        <w:right w:val="none" w:sz="0" w:space="0" w:color="auto"/>
      </w:divBdr>
    </w:div>
    <w:div w:id="615334155">
      <w:bodyDiv w:val="1"/>
      <w:marLeft w:val="0"/>
      <w:marRight w:val="0"/>
      <w:marTop w:val="0"/>
      <w:marBottom w:val="0"/>
      <w:divBdr>
        <w:top w:val="none" w:sz="0" w:space="0" w:color="auto"/>
        <w:left w:val="none" w:sz="0" w:space="0" w:color="auto"/>
        <w:bottom w:val="none" w:sz="0" w:space="0" w:color="auto"/>
        <w:right w:val="none" w:sz="0" w:space="0" w:color="auto"/>
      </w:divBdr>
      <w:divsChild>
        <w:div w:id="711657633">
          <w:marLeft w:val="0"/>
          <w:marRight w:val="0"/>
          <w:marTop w:val="0"/>
          <w:marBottom w:val="0"/>
          <w:divBdr>
            <w:top w:val="none" w:sz="0" w:space="0" w:color="auto"/>
            <w:left w:val="none" w:sz="0" w:space="0" w:color="auto"/>
            <w:bottom w:val="none" w:sz="0" w:space="0" w:color="auto"/>
            <w:right w:val="none" w:sz="0" w:space="0" w:color="auto"/>
          </w:divBdr>
          <w:divsChild>
            <w:div w:id="526674045">
              <w:marLeft w:val="0"/>
              <w:marRight w:val="0"/>
              <w:marTop w:val="0"/>
              <w:marBottom w:val="0"/>
              <w:divBdr>
                <w:top w:val="none" w:sz="0" w:space="0" w:color="auto"/>
                <w:left w:val="none" w:sz="0" w:space="0" w:color="auto"/>
                <w:bottom w:val="none" w:sz="0" w:space="0" w:color="auto"/>
                <w:right w:val="none" w:sz="0" w:space="0" w:color="auto"/>
              </w:divBdr>
              <w:divsChild>
                <w:div w:id="1714621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1300587">
      <w:bodyDiv w:val="1"/>
      <w:marLeft w:val="0"/>
      <w:marRight w:val="0"/>
      <w:marTop w:val="0"/>
      <w:marBottom w:val="0"/>
      <w:divBdr>
        <w:top w:val="none" w:sz="0" w:space="0" w:color="auto"/>
        <w:left w:val="none" w:sz="0" w:space="0" w:color="auto"/>
        <w:bottom w:val="none" w:sz="0" w:space="0" w:color="auto"/>
        <w:right w:val="none" w:sz="0" w:space="0" w:color="auto"/>
      </w:divBdr>
    </w:div>
    <w:div w:id="627589084">
      <w:bodyDiv w:val="1"/>
      <w:marLeft w:val="0"/>
      <w:marRight w:val="0"/>
      <w:marTop w:val="0"/>
      <w:marBottom w:val="0"/>
      <w:divBdr>
        <w:top w:val="none" w:sz="0" w:space="0" w:color="auto"/>
        <w:left w:val="none" w:sz="0" w:space="0" w:color="auto"/>
        <w:bottom w:val="none" w:sz="0" w:space="0" w:color="auto"/>
        <w:right w:val="none" w:sz="0" w:space="0" w:color="auto"/>
      </w:divBdr>
      <w:divsChild>
        <w:div w:id="1662194844">
          <w:marLeft w:val="0"/>
          <w:marRight w:val="0"/>
          <w:marTop w:val="0"/>
          <w:marBottom w:val="0"/>
          <w:divBdr>
            <w:top w:val="none" w:sz="0" w:space="0" w:color="auto"/>
            <w:left w:val="none" w:sz="0" w:space="0" w:color="auto"/>
            <w:bottom w:val="none" w:sz="0" w:space="0" w:color="auto"/>
            <w:right w:val="none" w:sz="0" w:space="0" w:color="auto"/>
          </w:divBdr>
          <w:divsChild>
            <w:div w:id="930628068">
              <w:marLeft w:val="0"/>
              <w:marRight w:val="0"/>
              <w:marTop w:val="0"/>
              <w:marBottom w:val="0"/>
              <w:divBdr>
                <w:top w:val="none" w:sz="0" w:space="0" w:color="auto"/>
                <w:left w:val="none" w:sz="0" w:space="0" w:color="auto"/>
                <w:bottom w:val="none" w:sz="0" w:space="0" w:color="auto"/>
                <w:right w:val="none" w:sz="0" w:space="0" w:color="auto"/>
              </w:divBdr>
              <w:divsChild>
                <w:div w:id="1647470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3218622">
      <w:bodyDiv w:val="1"/>
      <w:marLeft w:val="0"/>
      <w:marRight w:val="0"/>
      <w:marTop w:val="0"/>
      <w:marBottom w:val="0"/>
      <w:divBdr>
        <w:top w:val="none" w:sz="0" w:space="0" w:color="auto"/>
        <w:left w:val="none" w:sz="0" w:space="0" w:color="auto"/>
        <w:bottom w:val="none" w:sz="0" w:space="0" w:color="auto"/>
        <w:right w:val="none" w:sz="0" w:space="0" w:color="auto"/>
      </w:divBdr>
      <w:divsChild>
        <w:div w:id="314647332">
          <w:marLeft w:val="0"/>
          <w:marRight w:val="0"/>
          <w:marTop w:val="0"/>
          <w:marBottom w:val="0"/>
          <w:divBdr>
            <w:top w:val="none" w:sz="0" w:space="0" w:color="auto"/>
            <w:left w:val="none" w:sz="0" w:space="0" w:color="auto"/>
            <w:bottom w:val="none" w:sz="0" w:space="0" w:color="auto"/>
            <w:right w:val="none" w:sz="0" w:space="0" w:color="auto"/>
          </w:divBdr>
          <w:divsChild>
            <w:div w:id="1751350485">
              <w:marLeft w:val="0"/>
              <w:marRight w:val="0"/>
              <w:marTop w:val="0"/>
              <w:marBottom w:val="0"/>
              <w:divBdr>
                <w:top w:val="none" w:sz="0" w:space="0" w:color="auto"/>
                <w:left w:val="none" w:sz="0" w:space="0" w:color="auto"/>
                <w:bottom w:val="none" w:sz="0" w:space="0" w:color="auto"/>
                <w:right w:val="none" w:sz="0" w:space="0" w:color="auto"/>
              </w:divBdr>
              <w:divsChild>
                <w:div w:id="258369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6762223">
      <w:bodyDiv w:val="1"/>
      <w:marLeft w:val="0"/>
      <w:marRight w:val="0"/>
      <w:marTop w:val="0"/>
      <w:marBottom w:val="0"/>
      <w:divBdr>
        <w:top w:val="none" w:sz="0" w:space="0" w:color="auto"/>
        <w:left w:val="none" w:sz="0" w:space="0" w:color="auto"/>
        <w:bottom w:val="none" w:sz="0" w:space="0" w:color="auto"/>
        <w:right w:val="none" w:sz="0" w:space="0" w:color="auto"/>
      </w:divBdr>
      <w:divsChild>
        <w:div w:id="1334603878">
          <w:marLeft w:val="0"/>
          <w:marRight w:val="0"/>
          <w:marTop w:val="0"/>
          <w:marBottom w:val="0"/>
          <w:divBdr>
            <w:top w:val="none" w:sz="0" w:space="0" w:color="auto"/>
            <w:left w:val="none" w:sz="0" w:space="0" w:color="auto"/>
            <w:bottom w:val="none" w:sz="0" w:space="0" w:color="auto"/>
            <w:right w:val="none" w:sz="0" w:space="0" w:color="auto"/>
          </w:divBdr>
          <w:divsChild>
            <w:div w:id="1341349256">
              <w:marLeft w:val="0"/>
              <w:marRight w:val="0"/>
              <w:marTop w:val="0"/>
              <w:marBottom w:val="0"/>
              <w:divBdr>
                <w:top w:val="none" w:sz="0" w:space="0" w:color="auto"/>
                <w:left w:val="none" w:sz="0" w:space="0" w:color="auto"/>
                <w:bottom w:val="none" w:sz="0" w:space="0" w:color="auto"/>
                <w:right w:val="none" w:sz="0" w:space="0" w:color="auto"/>
              </w:divBdr>
              <w:divsChild>
                <w:div w:id="1385913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2734231">
      <w:bodyDiv w:val="1"/>
      <w:marLeft w:val="0"/>
      <w:marRight w:val="0"/>
      <w:marTop w:val="0"/>
      <w:marBottom w:val="0"/>
      <w:divBdr>
        <w:top w:val="none" w:sz="0" w:space="0" w:color="auto"/>
        <w:left w:val="none" w:sz="0" w:space="0" w:color="auto"/>
        <w:bottom w:val="none" w:sz="0" w:space="0" w:color="auto"/>
        <w:right w:val="none" w:sz="0" w:space="0" w:color="auto"/>
      </w:divBdr>
    </w:div>
    <w:div w:id="643775912">
      <w:bodyDiv w:val="1"/>
      <w:marLeft w:val="0"/>
      <w:marRight w:val="0"/>
      <w:marTop w:val="0"/>
      <w:marBottom w:val="0"/>
      <w:divBdr>
        <w:top w:val="none" w:sz="0" w:space="0" w:color="auto"/>
        <w:left w:val="none" w:sz="0" w:space="0" w:color="auto"/>
        <w:bottom w:val="none" w:sz="0" w:space="0" w:color="auto"/>
        <w:right w:val="none" w:sz="0" w:space="0" w:color="auto"/>
      </w:divBdr>
      <w:divsChild>
        <w:div w:id="1374115110">
          <w:marLeft w:val="0"/>
          <w:marRight w:val="0"/>
          <w:marTop w:val="0"/>
          <w:marBottom w:val="0"/>
          <w:divBdr>
            <w:top w:val="none" w:sz="0" w:space="0" w:color="auto"/>
            <w:left w:val="none" w:sz="0" w:space="0" w:color="auto"/>
            <w:bottom w:val="none" w:sz="0" w:space="0" w:color="auto"/>
            <w:right w:val="none" w:sz="0" w:space="0" w:color="auto"/>
          </w:divBdr>
        </w:div>
      </w:divsChild>
    </w:div>
    <w:div w:id="651494541">
      <w:bodyDiv w:val="1"/>
      <w:marLeft w:val="0"/>
      <w:marRight w:val="0"/>
      <w:marTop w:val="0"/>
      <w:marBottom w:val="0"/>
      <w:divBdr>
        <w:top w:val="none" w:sz="0" w:space="0" w:color="auto"/>
        <w:left w:val="none" w:sz="0" w:space="0" w:color="auto"/>
        <w:bottom w:val="none" w:sz="0" w:space="0" w:color="auto"/>
        <w:right w:val="none" w:sz="0" w:space="0" w:color="auto"/>
      </w:divBdr>
    </w:div>
    <w:div w:id="660619928">
      <w:bodyDiv w:val="1"/>
      <w:marLeft w:val="0"/>
      <w:marRight w:val="0"/>
      <w:marTop w:val="0"/>
      <w:marBottom w:val="0"/>
      <w:divBdr>
        <w:top w:val="none" w:sz="0" w:space="0" w:color="auto"/>
        <w:left w:val="none" w:sz="0" w:space="0" w:color="auto"/>
        <w:bottom w:val="none" w:sz="0" w:space="0" w:color="auto"/>
        <w:right w:val="none" w:sz="0" w:space="0" w:color="auto"/>
      </w:divBdr>
    </w:div>
    <w:div w:id="670372069">
      <w:bodyDiv w:val="1"/>
      <w:marLeft w:val="0"/>
      <w:marRight w:val="0"/>
      <w:marTop w:val="0"/>
      <w:marBottom w:val="0"/>
      <w:divBdr>
        <w:top w:val="none" w:sz="0" w:space="0" w:color="auto"/>
        <w:left w:val="none" w:sz="0" w:space="0" w:color="auto"/>
        <w:bottom w:val="none" w:sz="0" w:space="0" w:color="auto"/>
        <w:right w:val="none" w:sz="0" w:space="0" w:color="auto"/>
      </w:divBdr>
      <w:divsChild>
        <w:div w:id="1716732303">
          <w:marLeft w:val="0"/>
          <w:marRight w:val="0"/>
          <w:marTop w:val="0"/>
          <w:marBottom w:val="0"/>
          <w:divBdr>
            <w:top w:val="none" w:sz="0" w:space="0" w:color="auto"/>
            <w:left w:val="none" w:sz="0" w:space="0" w:color="auto"/>
            <w:bottom w:val="none" w:sz="0" w:space="0" w:color="auto"/>
            <w:right w:val="none" w:sz="0" w:space="0" w:color="auto"/>
          </w:divBdr>
          <w:divsChild>
            <w:div w:id="1599479739">
              <w:marLeft w:val="0"/>
              <w:marRight w:val="0"/>
              <w:marTop w:val="0"/>
              <w:marBottom w:val="0"/>
              <w:divBdr>
                <w:top w:val="none" w:sz="0" w:space="0" w:color="auto"/>
                <w:left w:val="none" w:sz="0" w:space="0" w:color="auto"/>
                <w:bottom w:val="none" w:sz="0" w:space="0" w:color="auto"/>
                <w:right w:val="none" w:sz="0" w:space="0" w:color="auto"/>
              </w:divBdr>
              <w:divsChild>
                <w:div w:id="243492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1706411">
      <w:bodyDiv w:val="1"/>
      <w:marLeft w:val="0"/>
      <w:marRight w:val="0"/>
      <w:marTop w:val="0"/>
      <w:marBottom w:val="0"/>
      <w:divBdr>
        <w:top w:val="none" w:sz="0" w:space="0" w:color="auto"/>
        <w:left w:val="none" w:sz="0" w:space="0" w:color="auto"/>
        <w:bottom w:val="none" w:sz="0" w:space="0" w:color="auto"/>
        <w:right w:val="none" w:sz="0" w:space="0" w:color="auto"/>
      </w:divBdr>
    </w:div>
    <w:div w:id="686953693">
      <w:bodyDiv w:val="1"/>
      <w:marLeft w:val="0"/>
      <w:marRight w:val="0"/>
      <w:marTop w:val="0"/>
      <w:marBottom w:val="0"/>
      <w:divBdr>
        <w:top w:val="none" w:sz="0" w:space="0" w:color="auto"/>
        <w:left w:val="none" w:sz="0" w:space="0" w:color="auto"/>
        <w:bottom w:val="none" w:sz="0" w:space="0" w:color="auto"/>
        <w:right w:val="none" w:sz="0" w:space="0" w:color="auto"/>
      </w:divBdr>
    </w:div>
    <w:div w:id="690644817">
      <w:bodyDiv w:val="1"/>
      <w:marLeft w:val="0"/>
      <w:marRight w:val="0"/>
      <w:marTop w:val="0"/>
      <w:marBottom w:val="0"/>
      <w:divBdr>
        <w:top w:val="none" w:sz="0" w:space="0" w:color="auto"/>
        <w:left w:val="none" w:sz="0" w:space="0" w:color="auto"/>
        <w:bottom w:val="none" w:sz="0" w:space="0" w:color="auto"/>
        <w:right w:val="none" w:sz="0" w:space="0" w:color="auto"/>
      </w:divBdr>
    </w:div>
    <w:div w:id="692922812">
      <w:bodyDiv w:val="1"/>
      <w:marLeft w:val="0"/>
      <w:marRight w:val="0"/>
      <w:marTop w:val="0"/>
      <w:marBottom w:val="0"/>
      <w:divBdr>
        <w:top w:val="none" w:sz="0" w:space="0" w:color="auto"/>
        <w:left w:val="none" w:sz="0" w:space="0" w:color="auto"/>
        <w:bottom w:val="none" w:sz="0" w:space="0" w:color="auto"/>
        <w:right w:val="none" w:sz="0" w:space="0" w:color="auto"/>
      </w:divBdr>
    </w:div>
    <w:div w:id="699211331">
      <w:bodyDiv w:val="1"/>
      <w:marLeft w:val="0"/>
      <w:marRight w:val="0"/>
      <w:marTop w:val="0"/>
      <w:marBottom w:val="0"/>
      <w:divBdr>
        <w:top w:val="none" w:sz="0" w:space="0" w:color="auto"/>
        <w:left w:val="none" w:sz="0" w:space="0" w:color="auto"/>
        <w:bottom w:val="none" w:sz="0" w:space="0" w:color="auto"/>
        <w:right w:val="none" w:sz="0" w:space="0" w:color="auto"/>
      </w:divBdr>
      <w:divsChild>
        <w:div w:id="1790124352">
          <w:marLeft w:val="0"/>
          <w:marRight w:val="0"/>
          <w:marTop w:val="0"/>
          <w:marBottom w:val="0"/>
          <w:divBdr>
            <w:top w:val="none" w:sz="0" w:space="0" w:color="auto"/>
            <w:left w:val="none" w:sz="0" w:space="0" w:color="auto"/>
            <w:bottom w:val="none" w:sz="0" w:space="0" w:color="auto"/>
            <w:right w:val="none" w:sz="0" w:space="0" w:color="auto"/>
          </w:divBdr>
          <w:divsChild>
            <w:div w:id="986594808">
              <w:marLeft w:val="0"/>
              <w:marRight w:val="0"/>
              <w:marTop w:val="0"/>
              <w:marBottom w:val="0"/>
              <w:divBdr>
                <w:top w:val="none" w:sz="0" w:space="0" w:color="auto"/>
                <w:left w:val="none" w:sz="0" w:space="0" w:color="auto"/>
                <w:bottom w:val="none" w:sz="0" w:space="0" w:color="auto"/>
                <w:right w:val="none" w:sz="0" w:space="0" w:color="auto"/>
              </w:divBdr>
              <w:divsChild>
                <w:div w:id="465976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2366603">
      <w:bodyDiv w:val="1"/>
      <w:marLeft w:val="0"/>
      <w:marRight w:val="0"/>
      <w:marTop w:val="0"/>
      <w:marBottom w:val="0"/>
      <w:divBdr>
        <w:top w:val="none" w:sz="0" w:space="0" w:color="auto"/>
        <w:left w:val="none" w:sz="0" w:space="0" w:color="auto"/>
        <w:bottom w:val="none" w:sz="0" w:space="0" w:color="auto"/>
        <w:right w:val="none" w:sz="0" w:space="0" w:color="auto"/>
      </w:divBdr>
    </w:div>
    <w:div w:id="704912670">
      <w:bodyDiv w:val="1"/>
      <w:marLeft w:val="0"/>
      <w:marRight w:val="0"/>
      <w:marTop w:val="0"/>
      <w:marBottom w:val="0"/>
      <w:divBdr>
        <w:top w:val="none" w:sz="0" w:space="0" w:color="auto"/>
        <w:left w:val="none" w:sz="0" w:space="0" w:color="auto"/>
        <w:bottom w:val="none" w:sz="0" w:space="0" w:color="auto"/>
        <w:right w:val="none" w:sz="0" w:space="0" w:color="auto"/>
      </w:divBdr>
    </w:div>
    <w:div w:id="705787908">
      <w:bodyDiv w:val="1"/>
      <w:marLeft w:val="0"/>
      <w:marRight w:val="0"/>
      <w:marTop w:val="0"/>
      <w:marBottom w:val="0"/>
      <w:divBdr>
        <w:top w:val="none" w:sz="0" w:space="0" w:color="auto"/>
        <w:left w:val="none" w:sz="0" w:space="0" w:color="auto"/>
        <w:bottom w:val="none" w:sz="0" w:space="0" w:color="auto"/>
        <w:right w:val="none" w:sz="0" w:space="0" w:color="auto"/>
      </w:divBdr>
    </w:div>
    <w:div w:id="707072975">
      <w:bodyDiv w:val="1"/>
      <w:marLeft w:val="0"/>
      <w:marRight w:val="0"/>
      <w:marTop w:val="0"/>
      <w:marBottom w:val="0"/>
      <w:divBdr>
        <w:top w:val="none" w:sz="0" w:space="0" w:color="auto"/>
        <w:left w:val="none" w:sz="0" w:space="0" w:color="auto"/>
        <w:bottom w:val="none" w:sz="0" w:space="0" w:color="auto"/>
        <w:right w:val="none" w:sz="0" w:space="0" w:color="auto"/>
      </w:divBdr>
    </w:div>
    <w:div w:id="710030897">
      <w:bodyDiv w:val="1"/>
      <w:marLeft w:val="0"/>
      <w:marRight w:val="0"/>
      <w:marTop w:val="0"/>
      <w:marBottom w:val="0"/>
      <w:divBdr>
        <w:top w:val="none" w:sz="0" w:space="0" w:color="auto"/>
        <w:left w:val="none" w:sz="0" w:space="0" w:color="auto"/>
        <w:bottom w:val="none" w:sz="0" w:space="0" w:color="auto"/>
        <w:right w:val="none" w:sz="0" w:space="0" w:color="auto"/>
      </w:divBdr>
      <w:divsChild>
        <w:div w:id="1781874750">
          <w:marLeft w:val="0"/>
          <w:marRight w:val="0"/>
          <w:marTop w:val="0"/>
          <w:marBottom w:val="0"/>
          <w:divBdr>
            <w:top w:val="none" w:sz="0" w:space="0" w:color="auto"/>
            <w:left w:val="none" w:sz="0" w:space="0" w:color="auto"/>
            <w:bottom w:val="none" w:sz="0" w:space="0" w:color="auto"/>
            <w:right w:val="none" w:sz="0" w:space="0" w:color="auto"/>
          </w:divBdr>
          <w:divsChild>
            <w:div w:id="1883248834">
              <w:marLeft w:val="0"/>
              <w:marRight w:val="0"/>
              <w:marTop w:val="0"/>
              <w:marBottom w:val="0"/>
              <w:divBdr>
                <w:top w:val="none" w:sz="0" w:space="0" w:color="auto"/>
                <w:left w:val="none" w:sz="0" w:space="0" w:color="auto"/>
                <w:bottom w:val="none" w:sz="0" w:space="0" w:color="auto"/>
                <w:right w:val="none" w:sz="0" w:space="0" w:color="auto"/>
              </w:divBdr>
              <w:divsChild>
                <w:div w:id="988481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0569259">
      <w:bodyDiv w:val="1"/>
      <w:marLeft w:val="0"/>
      <w:marRight w:val="0"/>
      <w:marTop w:val="0"/>
      <w:marBottom w:val="0"/>
      <w:divBdr>
        <w:top w:val="none" w:sz="0" w:space="0" w:color="auto"/>
        <w:left w:val="none" w:sz="0" w:space="0" w:color="auto"/>
        <w:bottom w:val="none" w:sz="0" w:space="0" w:color="auto"/>
        <w:right w:val="none" w:sz="0" w:space="0" w:color="auto"/>
      </w:divBdr>
    </w:div>
    <w:div w:id="712534346">
      <w:bodyDiv w:val="1"/>
      <w:marLeft w:val="0"/>
      <w:marRight w:val="0"/>
      <w:marTop w:val="0"/>
      <w:marBottom w:val="0"/>
      <w:divBdr>
        <w:top w:val="none" w:sz="0" w:space="0" w:color="auto"/>
        <w:left w:val="none" w:sz="0" w:space="0" w:color="auto"/>
        <w:bottom w:val="none" w:sz="0" w:space="0" w:color="auto"/>
        <w:right w:val="none" w:sz="0" w:space="0" w:color="auto"/>
      </w:divBdr>
    </w:div>
    <w:div w:id="715356649">
      <w:bodyDiv w:val="1"/>
      <w:marLeft w:val="0"/>
      <w:marRight w:val="0"/>
      <w:marTop w:val="0"/>
      <w:marBottom w:val="0"/>
      <w:divBdr>
        <w:top w:val="none" w:sz="0" w:space="0" w:color="auto"/>
        <w:left w:val="none" w:sz="0" w:space="0" w:color="auto"/>
        <w:bottom w:val="none" w:sz="0" w:space="0" w:color="auto"/>
        <w:right w:val="none" w:sz="0" w:space="0" w:color="auto"/>
      </w:divBdr>
    </w:div>
    <w:div w:id="716052856">
      <w:bodyDiv w:val="1"/>
      <w:marLeft w:val="0"/>
      <w:marRight w:val="0"/>
      <w:marTop w:val="0"/>
      <w:marBottom w:val="0"/>
      <w:divBdr>
        <w:top w:val="none" w:sz="0" w:space="0" w:color="auto"/>
        <w:left w:val="none" w:sz="0" w:space="0" w:color="auto"/>
        <w:bottom w:val="none" w:sz="0" w:space="0" w:color="auto"/>
        <w:right w:val="none" w:sz="0" w:space="0" w:color="auto"/>
      </w:divBdr>
    </w:div>
    <w:div w:id="721099977">
      <w:bodyDiv w:val="1"/>
      <w:marLeft w:val="0"/>
      <w:marRight w:val="0"/>
      <w:marTop w:val="0"/>
      <w:marBottom w:val="0"/>
      <w:divBdr>
        <w:top w:val="none" w:sz="0" w:space="0" w:color="auto"/>
        <w:left w:val="none" w:sz="0" w:space="0" w:color="auto"/>
        <w:bottom w:val="none" w:sz="0" w:space="0" w:color="auto"/>
        <w:right w:val="none" w:sz="0" w:space="0" w:color="auto"/>
      </w:divBdr>
      <w:divsChild>
        <w:div w:id="249436273">
          <w:marLeft w:val="600"/>
          <w:marRight w:val="600"/>
          <w:marTop w:val="0"/>
          <w:marBottom w:val="0"/>
          <w:divBdr>
            <w:top w:val="none" w:sz="0" w:space="0" w:color="auto"/>
            <w:left w:val="none" w:sz="0" w:space="0" w:color="auto"/>
            <w:bottom w:val="none" w:sz="0" w:space="0" w:color="auto"/>
            <w:right w:val="none" w:sz="0" w:space="0" w:color="auto"/>
          </w:divBdr>
          <w:divsChild>
            <w:div w:id="1130054748">
              <w:marLeft w:val="0"/>
              <w:marRight w:val="0"/>
              <w:marTop w:val="0"/>
              <w:marBottom w:val="0"/>
              <w:divBdr>
                <w:top w:val="none" w:sz="0" w:space="0" w:color="auto"/>
                <w:left w:val="none" w:sz="0" w:space="0" w:color="auto"/>
                <w:bottom w:val="none" w:sz="0" w:space="0" w:color="auto"/>
                <w:right w:val="none" w:sz="0" w:space="0" w:color="auto"/>
              </w:divBdr>
              <w:divsChild>
                <w:div w:id="239559011">
                  <w:marLeft w:val="0"/>
                  <w:marRight w:val="0"/>
                  <w:marTop w:val="0"/>
                  <w:marBottom w:val="0"/>
                  <w:divBdr>
                    <w:top w:val="none" w:sz="0" w:space="0" w:color="auto"/>
                    <w:left w:val="none" w:sz="0" w:space="0" w:color="auto"/>
                    <w:bottom w:val="none" w:sz="0" w:space="0" w:color="auto"/>
                    <w:right w:val="none" w:sz="0" w:space="0" w:color="auto"/>
                  </w:divBdr>
                  <w:divsChild>
                    <w:div w:id="814493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1518104">
      <w:bodyDiv w:val="1"/>
      <w:marLeft w:val="0"/>
      <w:marRight w:val="0"/>
      <w:marTop w:val="0"/>
      <w:marBottom w:val="0"/>
      <w:divBdr>
        <w:top w:val="none" w:sz="0" w:space="0" w:color="auto"/>
        <w:left w:val="none" w:sz="0" w:space="0" w:color="auto"/>
        <w:bottom w:val="none" w:sz="0" w:space="0" w:color="auto"/>
        <w:right w:val="none" w:sz="0" w:space="0" w:color="auto"/>
      </w:divBdr>
    </w:div>
    <w:div w:id="727604584">
      <w:bodyDiv w:val="1"/>
      <w:marLeft w:val="0"/>
      <w:marRight w:val="0"/>
      <w:marTop w:val="0"/>
      <w:marBottom w:val="0"/>
      <w:divBdr>
        <w:top w:val="none" w:sz="0" w:space="0" w:color="auto"/>
        <w:left w:val="none" w:sz="0" w:space="0" w:color="auto"/>
        <w:bottom w:val="none" w:sz="0" w:space="0" w:color="auto"/>
        <w:right w:val="none" w:sz="0" w:space="0" w:color="auto"/>
      </w:divBdr>
      <w:divsChild>
        <w:div w:id="199901316">
          <w:marLeft w:val="0"/>
          <w:marRight w:val="0"/>
          <w:marTop w:val="0"/>
          <w:marBottom w:val="0"/>
          <w:divBdr>
            <w:top w:val="none" w:sz="0" w:space="0" w:color="auto"/>
            <w:left w:val="none" w:sz="0" w:space="0" w:color="auto"/>
            <w:bottom w:val="none" w:sz="0" w:space="0" w:color="auto"/>
            <w:right w:val="none" w:sz="0" w:space="0" w:color="auto"/>
          </w:divBdr>
          <w:divsChild>
            <w:div w:id="489978745">
              <w:marLeft w:val="0"/>
              <w:marRight w:val="0"/>
              <w:marTop w:val="0"/>
              <w:marBottom w:val="0"/>
              <w:divBdr>
                <w:top w:val="none" w:sz="0" w:space="0" w:color="auto"/>
                <w:left w:val="none" w:sz="0" w:space="0" w:color="auto"/>
                <w:bottom w:val="none" w:sz="0" w:space="0" w:color="auto"/>
                <w:right w:val="none" w:sz="0" w:space="0" w:color="auto"/>
              </w:divBdr>
              <w:divsChild>
                <w:div w:id="1585603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2852076">
      <w:bodyDiv w:val="1"/>
      <w:marLeft w:val="0"/>
      <w:marRight w:val="0"/>
      <w:marTop w:val="0"/>
      <w:marBottom w:val="0"/>
      <w:divBdr>
        <w:top w:val="none" w:sz="0" w:space="0" w:color="auto"/>
        <w:left w:val="none" w:sz="0" w:space="0" w:color="auto"/>
        <w:bottom w:val="none" w:sz="0" w:space="0" w:color="auto"/>
        <w:right w:val="none" w:sz="0" w:space="0" w:color="auto"/>
      </w:divBdr>
      <w:divsChild>
        <w:div w:id="1901211362">
          <w:marLeft w:val="0"/>
          <w:marRight w:val="0"/>
          <w:marTop w:val="0"/>
          <w:marBottom w:val="0"/>
          <w:divBdr>
            <w:top w:val="none" w:sz="0" w:space="0" w:color="auto"/>
            <w:left w:val="none" w:sz="0" w:space="0" w:color="auto"/>
            <w:bottom w:val="none" w:sz="0" w:space="0" w:color="auto"/>
            <w:right w:val="none" w:sz="0" w:space="0" w:color="auto"/>
          </w:divBdr>
          <w:divsChild>
            <w:div w:id="1579706465">
              <w:marLeft w:val="0"/>
              <w:marRight w:val="0"/>
              <w:marTop w:val="0"/>
              <w:marBottom w:val="0"/>
              <w:divBdr>
                <w:top w:val="none" w:sz="0" w:space="0" w:color="auto"/>
                <w:left w:val="none" w:sz="0" w:space="0" w:color="auto"/>
                <w:bottom w:val="none" w:sz="0" w:space="0" w:color="auto"/>
                <w:right w:val="none" w:sz="0" w:space="0" w:color="auto"/>
              </w:divBdr>
              <w:divsChild>
                <w:div w:id="1626960890">
                  <w:marLeft w:val="0"/>
                  <w:marRight w:val="0"/>
                  <w:marTop w:val="0"/>
                  <w:marBottom w:val="0"/>
                  <w:divBdr>
                    <w:top w:val="none" w:sz="0" w:space="0" w:color="auto"/>
                    <w:left w:val="none" w:sz="0" w:space="0" w:color="auto"/>
                    <w:bottom w:val="none" w:sz="0" w:space="0" w:color="auto"/>
                    <w:right w:val="none" w:sz="0" w:space="0" w:color="auto"/>
                  </w:divBdr>
                  <w:divsChild>
                    <w:div w:id="1423800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9593561">
      <w:bodyDiv w:val="1"/>
      <w:marLeft w:val="0"/>
      <w:marRight w:val="0"/>
      <w:marTop w:val="0"/>
      <w:marBottom w:val="0"/>
      <w:divBdr>
        <w:top w:val="none" w:sz="0" w:space="0" w:color="auto"/>
        <w:left w:val="none" w:sz="0" w:space="0" w:color="auto"/>
        <w:bottom w:val="none" w:sz="0" w:space="0" w:color="auto"/>
        <w:right w:val="none" w:sz="0" w:space="0" w:color="auto"/>
      </w:divBdr>
      <w:divsChild>
        <w:div w:id="1177689228">
          <w:marLeft w:val="0"/>
          <w:marRight w:val="0"/>
          <w:marTop w:val="0"/>
          <w:marBottom w:val="0"/>
          <w:divBdr>
            <w:top w:val="none" w:sz="0" w:space="0" w:color="auto"/>
            <w:left w:val="none" w:sz="0" w:space="0" w:color="auto"/>
            <w:bottom w:val="none" w:sz="0" w:space="0" w:color="auto"/>
            <w:right w:val="none" w:sz="0" w:space="0" w:color="auto"/>
          </w:divBdr>
          <w:divsChild>
            <w:div w:id="395780357">
              <w:marLeft w:val="0"/>
              <w:marRight w:val="0"/>
              <w:marTop w:val="0"/>
              <w:marBottom w:val="0"/>
              <w:divBdr>
                <w:top w:val="none" w:sz="0" w:space="0" w:color="auto"/>
                <w:left w:val="none" w:sz="0" w:space="0" w:color="auto"/>
                <w:bottom w:val="none" w:sz="0" w:space="0" w:color="auto"/>
                <w:right w:val="none" w:sz="0" w:space="0" w:color="auto"/>
              </w:divBdr>
              <w:divsChild>
                <w:div w:id="590045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8889331">
      <w:bodyDiv w:val="1"/>
      <w:marLeft w:val="0"/>
      <w:marRight w:val="0"/>
      <w:marTop w:val="0"/>
      <w:marBottom w:val="0"/>
      <w:divBdr>
        <w:top w:val="none" w:sz="0" w:space="0" w:color="auto"/>
        <w:left w:val="none" w:sz="0" w:space="0" w:color="auto"/>
        <w:bottom w:val="none" w:sz="0" w:space="0" w:color="auto"/>
        <w:right w:val="none" w:sz="0" w:space="0" w:color="auto"/>
      </w:divBdr>
    </w:div>
    <w:div w:id="752819254">
      <w:bodyDiv w:val="1"/>
      <w:marLeft w:val="0"/>
      <w:marRight w:val="0"/>
      <w:marTop w:val="0"/>
      <w:marBottom w:val="0"/>
      <w:divBdr>
        <w:top w:val="none" w:sz="0" w:space="0" w:color="auto"/>
        <w:left w:val="none" w:sz="0" w:space="0" w:color="auto"/>
        <w:bottom w:val="none" w:sz="0" w:space="0" w:color="auto"/>
        <w:right w:val="none" w:sz="0" w:space="0" w:color="auto"/>
      </w:divBdr>
      <w:divsChild>
        <w:div w:id="351613486">
          <w:marLeft w:val="0"/>
          <w:marRight w:val="0"/>
          <w:marTop w:val="0"/>
          <w:marBottom w:val="0"/>
          <w:divBdr>
            <w:top w:val="none" w:sz="0" w:space="0" w:color="auto"/>
            <w:left w:val="none" w:sz="0" w:space="0" w:color="auto"/>
            <w:bottom w:val="none" w:sz="0" w:space="0" w:color="auto"/>
            <w:right w:val="none" w:sz="0" w:space="0" w:color="auto"/>
          </w:divBdr>
          <w:divsChild>
            <w:div w:id="862477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611684">
      <w:bodyDiv w:val="1"/>
      <w:marLeft w:val="0"/>
      <w:marRight w:val="0"/>
      <w:marTop w:val="0"/>
      <w:marBottom w:val="0"/>
      <w:divBdr>
        <w:top w:val="none" w:sz="0" w:space="0" w:color="auto"/>
        <w:left w:val="none" w:sz="0" w:space="0" w:color="auto"/>
        <w:bottom w:val="none" w:sz="0" w:space="0" w:color="auto"/>
        <w:right w:val="none" w:sz="0" w:space="0" w:color="auto"/>
      </w:divBdr>
    </w:div>
    <w:div w:id="768934622">
      <w:bodyDiv w:val="1"/>
      <w:marLeft w:val="0"/>
      <w:marRight w:val="0"/>
      <w:marTop w:val="0"/>
      <w:marBottom w:val="0"/>
      <w:divBdr>
        <w:top w:val="none" w:sz="0" w:space="0" w:color="auto"/>
        <w:left w:val="none" w:sz="0" w:space="0" w:color="auto"/>
        <w:bottom w:val="none" w:sz="0" w:space="0" w:color="auto"/>
        <w:right w:val="none" w:sz="0" w:space="0" w:color="auto"/>
      </w:divBdr>
    </w:div>
    <w:div w:id="777870078">
      <w:bodyDiv w:val="1"/>
      <w:marLeft w:val="0"/>
      <w:marRight w:val="0"/>
      <w:marTop w:val="0"/>
      <w:marBottom w:val="0"/>
      <w:divBdr>
        <w:top w:val="none" w:sz="0" w:space="0" w:color="auto"/>
        <w:left w:val="none" w:sz="0" w:space="0" w:color="auto"/>
        <w:bottom w:val="none" w:sz="0" w:space="0" w:color="auto"/>
        <w:right w:val="none" w:sz="0" w:space="0" w:color="auto"/>
      </w:divBdr>
    </w:div>
    <w:div w:id="778068334">
      <w:bodyDiv w:val="1"/>
      <w:marLeft w:val="0"/>
      <w:marRight w:val="0"/>
      <w:marTop w:val="0"/>
      <w:marBottom w:val="0"/>
      <w:divBdr>
        <w:top w:val="none" w:sz="0" w:space="0" w:color="auto"/>
        <w:left w:val="none" w:sz="0" w:space="0" w:color="auto"/>
        <w:bottom w:val="none" w:sz="0" w:space="0" w:color="auto"/>
        <w:right w:val="none" w:sz="0" w:space="0" w:color="auto"/>
      </w:divBdr>
    </w:div>
    <w:div w:id="779031104">
      <w:bodyDiv w:val="1"/>
      <w:marLeft w:val="0"/>
      <w:marRight w:val="0"/>
      <w:marTop w:val="0"/>
      <w:marBottom w:val="0"/>
      <w:divBdr>
        <w:top w:val="none" w:sz="0" w:space="0" w:color="auto"/>
        <w:left w:val="none" w:sz="0" w:space="0" w:color="auto"/>
        <w:bottom w:val="none" w:sz="0" w:space="0" w:color="auto"/>
        <w:right w:val="none" w:sz="0" w:space="0" w:color="auto"/>
      </w:divBdr>
    </w:div>
    <w:div w:id="785079020">
      <w:bodyDiv w:val="1"/>
      <w:marLeft w:val="0"/>
      <w:marRight w:val="0"/>
      <w:marTop w:val="0"/>
      <w:marBottom w:val="0"/>
      <w:divBdr>
        <w:top w:val="none" w:sz="0" w:space="0" w:color="auto"/>
        <w:left w:val="none" w:sz="0" w:space="0" w:color="auto"/>
        <w:bottom w:val="none" w:sz="0" w:space="0" w:color="auto"/>
        <w:right w:val="none" w:sz="0" w:space="0" w:color="auto"/>
      </w:divBdr>
    </w:div>
    <w:div w:id="788085262">
      <w:bodyDiv w:val="1"/>
      <w:marLeft w:val="0"/>
      <w:marRight w:val="0"/>
      <w:marTop w:val="0"/>
      <w:marBottom w:val="0"/>
      <w:divBdr>
        <w:top w:val="none" w:sz="0" w:space="0" w:color="auto"/>
        <w:left w:val="none" w:sz="0" w:space="0" w:color="auto"/>
        <w:bottom w:val="none" w:sz="0" w:space="0" w:color="auto"/>
        <w:right w:val="none" w:sz="0" w:space="0" w:color="auto"/>
      </w:divBdr>
    </w:div>
    <w:div w:id="788358042">
      <w:bodyDiv w:val="1"/>
      <w:marLeft w:val="0"/>
      <w:marRight w:val="0"/>
      <w:marTop w:val="0"/>
      <w:marBottom w:val="0"/>
      <w:divBdr>
        <w:top w:val="none" w:sz="0" w:space="0" w:color="auto"/>
        <w:left w:val="none" w:sz="0" w:space="0" w:color="auto"/>
        <w:bottom w:val="none" w:sz="0" w:space="0" w:color="auto"/>
        <w:right w:val="none" w:sz="0" w:space="0" w:color="auto"/>
      </w:divBdr>
    </w:div>
    <w:div w:id="792021268">
      <w:bodyDiv w:val="1"/>
      <w:marLeft w:val="0"/>
      <w:marRight w:val="0"/>
      <w:marTop w:val="0"/>
      <w:marBottom w:val="0"/>
      <w:divBdr>
        <w:top w:val="none" w:sz="0" w:space="0" w:color="auto"/>
        <w:left w:val="none" w:sz="0" w:space="0" w:color="auto"/>
        <w:bottom w:val="none" w:sz="0" w:space="0" w:color="auto"/>
        <w:right w:val="none" w:sz="0" w:space="0" w:color="auto"/>
      </w:divBdr>
    </w:div>
    <w:div w:id="792210268">
      <w:bodyDiv w:val="1"/>
      <w:marLeft w:val="0"/>
      <w:marRight w:val="0"/>
      <w:marTop w:val="0"/>
      <w:marBottom w:val="0"/>
      <w:divBdr>
        <w:top w:val="none" w:sz="0" w:space="0" w:color="auto"/>
        <w:left w:val="none" w:sz="0" w:space="0" w:color="auto"/>
        <w:bottom w:val="none" w:sz="0" w:space="0" w:color="auto"/>
        <w:right w:val="none" w:sz="0" w:space="0" w:color="auto"/>
      </w:divBdr>
    </w:div>
    <w:div w:id="793259045">
      <w:bodyDiv w:val="1"/>
      <w:marLeft w:val="0"/>
      <w:marRight w:val="0"/>
      <w:marTop w:val="0"/>
      <w:marBottom w:val="0"/>
      <w:divBdr>
        <w:top w:val="none" w:sz="0" w:space="0" w:color="auto"/>
        <w:left w:val="none" w:sz="0" w:space="0" w:color="auto"/>
        <w:bottom w:val="none" w:sz="0" w:space="0" w:color="auto"/>
        <w:right w:val="none" w:sz="0" w:space="0" w:color="auto"/>
      </w:divBdr>
    </w:div>
    <w:div w:id="800611927">
      <w:bodyDiv w:val="1"/>
      <w:marLeft w:val="0"/>
      <w:marRight w:val="0"/>
      <w:marTop w:val="0"/>
      <w:marBottom w:val="0"/>
      <w:divBdr>
        <w:top w:val="none" w:sz="0" w:space="0" w:color="auto"/>
        <w:left w:val="none" w:sz="0" w:space="0" w:color="auto"/>
        <w:bottom w:val="none" w:sz="0" w:space="0" w:color="auto"/>
        <w:right w:val="none" w:sz="0" w:space="0" w:color="auto"/>
      </w:divBdr>
    </w:div>
    <w:div w:id="813064206">
      <w:bodyDiv w:val="1"/>
      <w:marLeft w:val="0"/>
      <w:marRight w:val="0"/>
      <w:marTop w:val="0"/>
      <w:marBottom w:val="0"/>
      <w:divBdr>
        <w:top w:val="none" w:sz="0" w:space="0" w:color="auto"/>
        <w:left w:val="none" w:sz="0" w:space="0" w:color="auto"/>
        <w:bottom w:val="none" w:sz="0" w:space="0" w:color="auto"/>
        <w:right w:val="none" w:sz="0" w:space="0" w:color="auto"/>
      </w:divBdr>
    </w:div>
    <w:div w:id="815684243">
      <w:bodyDiv w:val="1"/>
      <w:marLeft w:val="0"/>
      <w:marRight w:val="0"/>
      <w:marTop w:val="0"/>
      <w:marBottom w:val="0"/>
      <w:divBdr>
        <w:top w:val="none" w:sz="0" w:space="0" w:color="auto"/>
        <w:left w:val="none" w:sz="0" w:space="0" w:color="auto"/>
        <w:bottom w:val="none" w:sz="0" w:space="0" w:color="auto"/>
        <w:right w:val="none" w:sz="0" w:space="0" w:color="auto"/>
      </w:divBdr>
    </w:div>
    <w:div w:id="817190295">
      <w:bodyDiv w:val="1"/>
      <w:marLeft w:val="0"/>
      <w:marRight w:val="0"/>
      <w:marTop w:val="0"/>
      <w:marBottom w:val="0"/>
      <w:divBdr>
        <w:top w:val="none" w:sz="0" w:space="0" w:color="auto"/>
        <w:left w:val="none" w:sz="0" w:space="0" w:color="auto"/>
        <w:bottom w:val="none" w:sz="0" w:space="0" w:color="auto"/>
        <w:right w:val="none" w:sz="0" w:space="0" w:color="auto"/>
      </w:divBdr>
    </w:div>
    <w:div w:id="825316538">
      <w:bodyDiv w:val="1"/>
      <w:marLeft w:val="0"/>
      <w:marRight w:val="0"/>
      <w:marTop w:val="0"/>
      <w:marBottom w:val="0"/>
      <w:divBdr>
        <w:top w:val="none" w:sz="0" w:space="0" w:color="auto"/>
        <w:left w:val="none" w:sz="0" w:space="0" w:color="auto"/>
        <w:bottom w:val="none" w:sz="0" w:space="0" w:color="auto"/>
        <w:right w:val="none" w:sz="0" w:space="0" w:color="auto"/>
      </w:divBdr>
      <w:divsChild>
        <w:div w:id="1721515841">
          <w:marLeft w:val="0"/>
          <w:marRight w:val="0"/>
          <w:marTop w:val="0"/>
          <w:marBottom w:val="0"/>
          <w:divBdr>
            <w:top w:val="none" w:sz="0" w:space="0" w:color="auto"/>
            <w:left w:val="none" w:sz="0" w:space="0" w:color="auto"/>
            <w:bottom w:val="none" w:sz="0" w:space="0" w:color="auto"/>
            <w:right w:val="none" w:sz="0" w:space="0" w:color="auto"/>
          </w:divBdr>
          <w:divsChild>
            <w:div w:id="1212302790">
              <w:marLeft w:val="0"/>
              <w:marRight w:val="0"/>
              <w:marTop w:val="0"/>
              <w:marBottom w:val="0"/>
              <w:divBdr>
                <w:top w:val="none" w:sz="0" w:space="0" w:color="auto"/>
                <w:left w:val="none" w:sz="0" w:space="0" w:color="auto"/>
                <w:bottom w:val="none" w:sz="0" w:space="0" w:color="auto"/>
                <w:right w:val="none" w:sz="0" w:space="0" w:color="auto"/>
              </w:divBdr>
              <w:divsChild>
                <w:div w:id="841160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4682959">
      <w:bodyDiv w:val="1"/>
      <w:marLeft w:val="0"/>
      <w:marRight w:val="0"/>
      <w:marTop w:val="0"/>
      <w:marBottom w:val="0"/>
      <w:divBdr>
        <w:top w:val="none" w:sz="0" w:space="0" w:color="auto"/>
        <w:left w:val="none" w:sz="0" w:space="0" w:color="auto"/>
        <w:bottom w:val="none" w:sz="0" w:space="0" w:color="auto"/>
        <w:right w:val="none" w:sz="0" w:space="0" w:color="auto"/>
      </w:divBdr>
      <w:divsChild>
        <w:div w:id="1222060663">
          <w:marLeft w:val="0"/>
          <w:marRight w:val="0"/>
          <w:marTop w:val="0"/>
          <w:marBottom w:val="0"/>
          <w:divBdr>
            <w:top w:val="none" w:sz="0" w:space="0" w:color="auto"/>
            <w:left w:val="none" w:sz="0" w:space="0" w:color="auto"/>
            <w:bottom w:val="none" w:sz="0" w:space="0" w:color="auto"/>
            <w:right w:val="none" w:sz="0" w:space="0" w:color="auto"/>
          </w:divBdr>
          <w:divsChild>
            <w:div w:id="1638607026">
              <w:marLeft w:val="0"/>
              <w:marRight w:val="0"/>
              <w:marTop w:val="0"/>
              <w:marBottom w:val="0"/>
              <w:divBdr>
                <w:top w:val="none" w:sz="0" w:space="0" w:color="auto"/>
                <w:left w:val="none" w:sz="0" w:space="0" w:color="auto"/>
                <w:bottom w:val="none" w:sz="0" w:space="0" w:color="auto"/>
                <w:right w:val="none" w:sz="0" w:space="0" w:color="auto"/>
              </w:divBdr>
              <w:divsChild>
                <w:div w:id="415637372">
                  <w:marLeft w:val="0"/>
                  <w:marRight w:val="0"/>
                  <w:marTop w:val="0"/>
                  <w:marBottom w:val="0"/>
                  <w:divBdr>
                    <w:top w:val="none" w:sz="0" w:space="0" w:color="auto"/>
                    <w:left w:val="none" w:sz="0" w:space="0" w:color="auto"/>
                    <w:bottom w:val="none" w:sz="0" w:space="0" w:color="auto"/>
                    <w:right w:val="none" w:sz="0" w:space="0" w:color="auto"/>
                  </w:divBdr>
                  <w:divsChild>
                    <w:div w:id="34549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7161125">
      <w:bodyDiv w:val="1"/>
      <w:marLeft w:val="0"/>
      <w:marRight w:val="0"/>
      <w:marTop w:val="0"/>
      <w:marBottom w:val="0"/>
      <w:divBdr>
        <w:top w:val="none" w:sz="0" w:space="0" w:color="auto"/>
        <w:left w:val="none" w:sz="0" w:space="0" w:color="auto"/>
        <w:bottom w:val="none" w:sz="0" w:space="0" w:color="auto"/>
        <w:right w:val="none" w:sz="0" w:space="0" w:color="auto"/>
      </w:divBdr>
    </w:div>
    <w:div w:id="840698381">
      <w:bodyDiv w:val="1"/>
      <w:marLeft w:val="0"/>
      <w:marRight w:val="0"/>
      <w:marTop w:val="0"/>
      <w:marBottom w:val="0"/>
      <w:divBdr>
        <w:top w:val="none" w:sz="0" w:space="0" w:color="auto"/>
        <w:left w:val="none" w:sz="0" w:space="0" w:color="auto"/>
        <w:bottom w:val="none" w:sz="0" w:space="0" w:color="auto"/>
        <w:right w:val="none" w:sz="0" w:space="0" w:color="auto"/>
      </w:divBdr>
    </w:div>
    <w:div w:id="844786459">
      <w:bodyDiv w:val="1"/>
      <w:marLeft w:val="0"/>
      <w:marRight w:val="0"/>
      <w:marTop w:val="0"/>
      <w:marBottom w:val="0"/>
      <w:divBdr>
        <w:top w:val="none" w:sz="0" w:space="0" w:color="auto"/>
        <w:left w:val="none" w:sz="0" w:space="0" w:color="auto"/>
        <w:bottom w:val="none" w:sz="0" w:space="0" w:color="auto"/>
        <w:right w:val="none" w:sz="0" w:space="0" w:color="auto"/>
      </w:divBdr>
      <w:divsChild>
        <w:div w:id="1130438239">
          <w:marLeft w:val="0"/>
          <w:marRight w:val="0"/>
          <w:marTop w:val="0"/>
          <w:marBottom w:val="0"/>
          <w:divBdr>
            <w:top w:val="none" w:sz="0" w:space="0" w:color="auto"/>
            <w:left w:val="none" w:sz="0" w:space="0" w:color="auto"/>
            <w:bottom w:val="none" w:sz="0" w:space="0" w:color="auto"/>
            <w:right w:val="none" w:sz="0" w:space="0" w:color="auto"/>
          </w:divBdr>
          <w:divsChild>
            <w:div w:id="357656528">
              <w:marLeft w:val="0"/>
              <w:marRight w:val="0"/>
              <w:marTop w:val="0"/>
              <w:marBottom w:val="0"/>
              <w:divBdr>
                <w:top w:val="none" w:sz="0" w:space="0" w:color="auto"/>
                <w:left w:val="none" w:sz="0" w:space="0" w:color="auto"/>
                <w:bottom w:val="none" w:sz="0" w:space="0" w:color="auto"/>
                <w:right w:val="none" w:sz="0" w:space="0" w:color="auto"/>
              </w:divBdr>
              <w:divsChild>
                <w:div w:id="1762025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9128519">
      <w:bodyDiv w:val="1"/>
      <w:marLeft w:val="0"/>
      <w:marRight w:val="0"/>
      <w:marTop w:val="0"/>
      <w:marBottom w:val="0"/>
      <w:divBdr>
        <w:top w:val="none" w:sz="0" w:space="0" w:color="auto"/>
        <w:left w:val="none" w:sz="0" w:space="0" w:color="auto"/>
        <w:bottom w:val="none" w:sz="0" w:space="0" w:color="auto"/>
        <w:right w:val="none" w:sz="0" w:space="0" w:color="auto"/>
      </w:divBdr>
    </w:div>
    <w:div w:id="860780026">
      <w:bodyDiv w:val="1"/>
      <w:marLeft w:val="0"/>
      <w:marRight w:val="0"/>
      <w:marTop w:val="0"/>
      <w:marBottom w:val="0"/>
      <w:divBdr>
        <w:top w:val="none" w:sz="0" w:space="0" w:color="auto"/>
        <w:left w:val="none" w:sz="0" w:space="0" w:color="auto"/>
        <w:bottom w:val="none" w:sz="0" w:space="0" w:color="auto"/>
        <w:right w:val="none" w:sz="0" w:space="0" w:color="auto"/>
      </w:divBdr>
    </w:div>
    <w:div w:id="861432773">
      <w:bodyDiv w:val="1"/>
      <w:marLeft w:val="0"/>
      <w:marRight w:val="0"/>
      <w:marTop w:val="0"/>
      <w:marBottom w:val="0"/>
      <w:divBdr>
        <w:top w:val="none" w:sz="0" w:space="0" w:color="auto"/>
        <w:left w:val="none" w:sz="0" w:space="0" w:color="auto"/>
        <w:bottom w:val="none" w:sz="0" w:space="0" w:color="auto"/>
        <w:right w:val="none" w:sz="0" w:space="0" w:color="auto"/>
      </w:divBdr>
    </w:div>
    <w:div w:id="877740797">
      <w:bodyDiv w:val="1"/>
      <w:marLeft w:val="0"/>
      <w:marRight w:val="0"/>
      <w:marTop w:val="0"/>
      <w:marBottom w:val="0"/>
      <w:divBdr>
        <w:top w:val="none" w:sz="0" w:space="0" w:color="auto"/>
        <w:left w:val="none" w:sz="0" w:space="0" w:color="auto"/>
        <w:bottom w:val="none" w:sz="0" w:space="0" w:color="auto"/>
        <w:right w:val="none" w:sz="0" w:space="0" w:color="auto"/>
      </w:divBdr>
    </w:div>
    <w:div w:id="889028269">
      <w:bodyDiv w:val="1"/>
      <w:marLeft w:val="0"/>
      <w:marRight w:val="0"/>
      <w:marTop w:val="0"/>
      <w:marBottom w:val="0"/>
      <w:divBdr>
        <w:top w:val="none" w:sz="0" w:space="0" w:color="auto"/>
        <w:left w:val="none" w:sz="0" w:space="0" w:color="auto"/>
        <w:bottom w:val="none" w:sz="0" w:space="0" w:color="auto"/>
        <w:right w:val="none" w:sz="0" w:space="0" w:color="auto"/>
      </w:divBdr>
      <w:divsChild>
        <w:div w:id="134808551">
          <w:marLeft w:val="0"/>
          <w:marRight w:val="0"/>
          <w:marTop w:val="0"/>
          <w:marBottom w:val="0"/>
          <w:divBdr>
            <w:top w:val="none" w:sz="0" w:space="0" w:color="auto"/>
            <w:left w:val="none" w:sz="0" w:space="0" w:color="auto"/>
            <w:bottom w:val="none" w:sz="0" w:space="0" w:color="auto"/>
            <w:right w:val="none" w:sz="0" w:space="0" w:color="auto"/>
          </w:divBdr>
          <w:divsChild>
            <w:div w:id="1305158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1699063">
      <w:bodyDiv w:val="1"/>
      <w:marLeft w:val="0"/>
      <w:marRight w:val="0"/>
      <w:marTop w:val="0"/>
      <w:marBottom w:val="0"/>
      <w:divBdr>
        <w:top w:val="none" w:sz="0" w:space="0" w:color="auto"/>
        <w:left w:val="none" w:sz="0" w:space="0" w:color="auto"/>
        <w:bottom w:val="none" w:sz="0" w:space="0" w:color="auto"/>
        <w:right w:val="none" w:sz="0" w:space="0" w:color="auto"/>
      </w:divBdr>
    </w:div>
    <w:div w:id="899097337">
      <w:bodyDiv w:val="1"/>
      <w:marLeft w:val="0"/>
      <w:marRight w:val="0"/>
      <w:marTop w:val="0"/>
      <w:marBottom w:val="0"/>
      <w:divBdr>
        <w:top w:val="none" w:sz="0" w:space="0" w:color="auto"/>
        <w:left w:val="none" w:sz="0" w:space="0" w:color="auto"/>
        <w:bottom w:val="none" w:sz="0" w:space="0" w:color="auto"/>
        <w:right w:val="none" w:sz="0" w:space="0" w:color="auto"/>
      </w:divBdr>
    </w:div>
    <w:div w:id="902446703">
      <w:bodyDiv w:val="1"/>
      <w:marLeft w:val="0"/>
      <w:marRight w:val="0"/>
      <w:marTop w:val="0"/>
      <w:marBottom w:val="0"/>
      <w:divBdr>
        <w:top w:val="none" w:sz="0" w:space="0" w:color="auto"/>
        <w:left w:val="none" w:sz="0" w:space="0" w:color="auto"/>
        <w:bottom w:val="none" w:sz="0" w:space="0" w:color="auto"/>
        <w:right w:val="none" w:sz="0" w:space="0" w:color="auto"/>
      </w:divBdr>
      <w:divsChild>
        <w:div w:id="2029062149">
          <w:marLeft w:val="0"/>
          <w:marRight w:val="0"/>
          <w:marTop w:val="0"/>
          <w:marBottom w:val="0"/>
          <w:divBdr>
            <w:top w:val="none" w:sz="0" w:space="0" w:color="auto"/>
            <w:left w:val="none" w:sz="0" w:space="0" w:color="auto"/>
            <w:bottom w:val="none" w:sz="0" w:space="0" w:color="auto"/>
            <w:right w:val="none" w:sz="0" w:space="0" w:color="auto"/>
          </w:divBdr>
          <w:divsChild>
            <w:div w:id="1753426336">
              <w:marLeft w:val="0"/>
              <w:marRight w:val="0"/>
              <w:marTop w:val="0"/>
              <w:marBottom w:val="0"/>
              <w:divBdr>
                <w:top w:val="none" w:sz="0" w:space="0" w:color="auto"/>
                <w:left w:val="none" w:sz="0" w:space="0" w:color="auto"/>
                <w:bottom w:val="none" w:sz="0" w:space="0" w:color="auto"/>
                <w:right w:val="none" w:sz="0" w:space="0" w:color="auto"/>
              </w:divBdr>
              <w:divsChild>
                <w:div w:id="1388995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8618680">
      <w:bodyDiv w:val="1"/>
      <w:marLeft w:val="0"/>
      <w:marRight w:val="0"/>
      <w:marTop w:val="0"/>
      <w:marBottom w:val="0"/>
      <w:divBdr>
        <w:top w:val="none" w:sz="0" w:space="0" w:color="auto"/>
        <w:left w:val="none" w:sz="0" w:space="0" w:color="auto"/>
        <w:bottom w:val="none" w:sz="0" w:space="0" w:color="auto"/>
        <w:right w:val="none" w:sz="0" w:space="0" w:color="auto"/>
      </w:divBdr>
      <w:divsChild>
        <w:div w:id="994801297">
          <w:marLeft w:val="0"/>
          <w:marRight w:val="0"/>
          <w:marTop w:val="0"/>
          <w:marBottom w:val="0"/>
          <w:divBdr>
            <w:top w:val="none" w:sz="0" w:space="0" w:color="auto"/>
            <w:left w:val="none" w:sz="0" w:space="0" w:color="auto"/>
            <w:bottom w:val="none" w:sz="0" w:space="0" w:color="auto"/>
            <w:right w:val="none" w:sz="0" w:space="0" w:color="auto"/>
          </w:divBdr>
          <w:divsChild>
            <w:div w:id="2006784373">
              <w:marLeft w:val="0"/>
              <w:marRight w:val="0"/>
              <w:marTop w:val="0"/>
              <w:marBottom w:val="0"/>
              <w:divBdr>
                <w:top w:val="none" w:sz="0" w:space="0" w:color="auto"/>
                <w:left w:val="none" w:sz="0" w:space="0" w:color="auto"/>
                <w:bottom w:val="none" w:sz="0" w:space="0" w:color="auto"/>
                <w:right w:val="none" w:sz="0" w:space="0" w:color="auto"/>
              </w:divBdr>
              <w:divsChild>
                <w:div w:id="1425610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5630255">
      <w:bodyDiv w:val="1"/>
      <w:marLeft w:val="0"/>
      <w:marRight w:val="0"/>
      <w:marTop w:val="0"/>
      <w:marBottom w:val="0"/>
      <w:divBdr>
        <w:top w:val="none" w:sz="0" w:space="0" w:color="auto"/>
        <w:left w:val="none" w:sz="0" w:space="0" w:color="auto"/>
        <w:bottom w:val="none" w:sz="0" w:space="0" w:color="auto"/>
        <w:right w:val="none" w:sz="0" w:space="0" w:color="auto"/>
      </w:divBdr>
      <w:divsChild>
        <w:div w:id="1274240528">
          <w:marLeft w:val="0"/>
          <w:marRight w:val="0"/>
          <w:marTop w:val="0"/>
          <w:marBottom w:val="0"/>
          <w:divBdr>
            <w:top w:val="none" w:sz="0" w:space="0" w:color="auto"/>
            <w:left w:val="none" w:sz="0" w:space="0" w:color="auto"/>
            <w:bottom w:val="none" w:sz="0" w:space="0" w:color="auto"/>
            <w:right w:val="none" w:sz="0" w:space="0" w:color="auto"/>
          </w:divBdr>
          <w:divsChild>
            <w:div w:id="257060437">
              <w:marLeft w:val="0"/>
              <w:marRight w:val="0"/>
              <w:marTop w:val="0"/>
              <w:marBottom w:val="0"/>
              <w:divBdr>
                <w:top w:val="none" w:sz="0" w:space="0" w:color="auto"/>
                <w:left w:val="none" w:sz="0" w:space="0" w:color="auto"/>
                <w:bottom w:val="none" w:sz="0" w:space="0" w:color="auto"/>
                <w:right w:val="none" w:sz="0" w:space="0" w:color="auto"/>
              </w:divBdr>
              <w:divsChild>
                <w:div w:id="1548646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5266341">
      <w:bodyDiv w:val="1"/>
      <w:marLeft w:val="0"/>
      <w:marRight w:val="0"/>
      <w:marTop w:val="0"/>
      <w:marBottom w:val="0"/>
      <w:divBdr>
        <w:top w:val="none" w:sz="0" w:space="0" w:color="auto"/>
        <w:left w:val="none" w:sz="0" w:space="0" w:color="auto"/>
        <w:bottom w:val="none" w:sz="0" w:space="0" w:color="auto"/>
        <w:right w:val="none" w:sz="0" w:space="0" w:color="auto"/>
      </w:divBdr>
      <w:divsChild>
        <w:div w:id="1804813091">
          <w:marLeft w:val="0"/>
          <w:marRight w:val="0"/>
          <w:marTop w:val="0"/>
          <w:marBottom w:val="0"/>
          <w:divBdr>
            <w:top w:val="none" w:sz="0" w:space="0" w:color="auto"/>
            <w:left w:val="none" w:sz="0" w:space="0" w:color="auto"/>
            <w:bottom w:val="none" w:sz="0" w:space="0" w:color="auto"/>
            <w:right w:val="none" w:sz="0" w:space="0" w:color="auto"/>
          </w:divBdr>
          <w:divsChild>
            <w:div w:id="1182814727">
              <w:marLeft w:val="0"/>
              <w:marRight w:val="0"/>
              <w:marTop w:val="0"/>
              <w:marBottom w:val="0"/>
              <w:divBdr>
                <w:top w:val="none" w:sz="0" w:space="0" w:color="auto"/>
                <w:left w:val="none" w:sz="0" w:space="0" w:color="auto"/>
                <w:bottom w:val="none" w:sz="0" w:space="0" w:color="auto"/>
                <w:right w:val="none" w:sz="0" w:space="0" w:color="auto"/>
              </w:divBdr>
              <w:divsChild>
                <w:div w:id="1757093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0164429">
      <w:bodyDiv w:val="1"/>
      <w:marLeft w:val="0"/>
      <w:marRight w:val="0"/>
      <w:marTop w:val="0"/>
      <w:marBottom w:val="0"/>
      <w:divBdr>
        <w:top w:val="none" w:sz="0" w:space="0" w:color="auto"/>
        <w:left w:val="none" w:sz="0" w:space="0" w:color="auto"/>
        <w:bottom w:val="none" w:sz="0" w:space="0" w:color="auto"/>
        <w:right w:val="none" w:sz="0" w:space="0" w:color="auto"/>
      </w:divBdr>
      <w:divsChild>
        <w:div w:id="485560476">
          <w:marLeft w:val="0"/>
          <w:marRight w:val="0"/>
          <w:marTop w:val="0"/>
          <w:marBottom w:val="0"/>
          <w:divBdr>
            <w:top w:val="none" w:sz="0" w:space="0" w:color="auto"/>
            <w:left w:val="none" w:sz="0" w:space="0" w:color="auto"/>
            <w:bottom w:val="none" w:sz="0" w:space="0" w:color="auto"/>
            <w:right w:val="none" w:sz="0" w:space="0" w:color="auto"/>
          </w:divBdr>
          <w:divsChild>
            <w:div w:id="850535487">
              <w:marLeft w:val="0"/>
              <w:marRight w:val="0"/>
              <w:marTop w:val="0"/>
              <w:marBottom w:val="0"/>
              <w:divBdr>
                <w:top w:val="none" w:sz="0" w:space="0" w:color="auto"/>
                <w:left w:val="none" w:sz="0" w:space="0" w:color="auto"/>
                <w:bottom w:val="none" w:sz="0" w:space="0" w:color="auto"/>
                <w:right w:val="none" w:sz="0" w:space="0" w:color="auto"/>
              </w:divBdr>
              <w:divsChild>
                <w:div w:id="1467697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3056402">
      <w:bodyDiv w:val="1"/>
      <w:marLeft w:val="0"/>
      <w:marRight w:val="0"/>
      <w:marTop w:val="0"/>
      <w:marBottom w:val="0"/>
      <w:divBdr>
        <w:top w:val="none" w:sz="0" w:space="0" w:color="auto"/>
        <w:left w:val="none" w:sz="0" w:space="0" w:color="auto"/>
        <w:bottom w:val="none" w:sz="0" w:space="0" w:color="auto"/>
        <w:right w:val="none" w:sz="0" w:space="0" w:color="auto"/>
      </w:divBdr>
      <w:divsChild>
        <w:div w:id="1412192576">
          <w:marLeft w:val="0"/>
          <w:marRight w:val="0"/>
          <w:marTop w:val="0"/>
          <w:marBottom w:val="0"/>
          <w:divBdr>
            <w:top w:val="none" w:sz="0" w:space="0" w:color="auto"/>
            <w:left w:val="none" w:sz="0" w:space="0" w:color="auto"/>
            <w:bottom w:val="none" w:sz="0" w:space="0" w:color="auto"/>
            <w:right w:val="none" w:sz="0" w:space="0" w:color="auto"/>
          </w:divBdr>
        </w:div>
        <w:div w:id="583101836">
          <w:marLeft w:val="0"/>
          <w:marRight w:val="0"/>
          <w:marTop w:val="0"/>
          <w:marBottom w:val="0"/>
          <w:divBdr>
            <w:top w:val="none" w:sz="0" w:space="0" w:color="auto"/>
            <w:left w:val="none" w:sz="0" w:space="0" w:color="auto"/>
            <w:bottom w:val="none" w:sz="0" w:space="0" w:color="auto"/>
            <w:right w:val="none" w:sz="0" w:space="0" w:color="auto"/>
          </w:divBdr>
          <w:divsChild>
            <w:div w:id="362902427">
              <w:marLeft w:val="0"/>
              <w:marRight w:val="0"/>
              <w:marTop w:val="0"/>
              <w:marBottom w:val="0"/>
              <w:divBdr>
                <w:top w:val="none" w:sz="0" w:space="0" w:color="auto"/>
                <w:left w:val="none" w:sz="0" w:space="0" w:color="auto"/>
                <w:bottom w:val="none" w:sz="0" w:space="0" w:color="auto"/>
                <w:right w:val="none" w:sz="0" w:space="0" w:color="auto"/>
              </w:divBdr>
              <w:divsChild>
                <w:div w:id="1138645572">
                  <w:marLeft w:val="0"/>
                  <w:marRight w:val="0"/>
                  <w:marTop w:val="0"/>
                  <w:marBottom w:val="0"/>
                  <w:divBdr>
                    <w:top w:val="none" w:sz="0" w:space="0" w:color="auto"/>
                    <w:left w:val="none" w:sz="0" w:space="0" w:color="auto"/>
                    <w:bottom w:val="none" w:sz="0" w:space="0" w:color="auto"/>
                    <w:right w:val="none" w:sz="0" w:space="0" w:color="auto"/>
                  </w:divBdr>
                  <w:divsChild>
                    <w:div w:id="1117529706">
                      <w:marLeft w:val="0"/>
                      <w:marRight w:val="0"/>
                      <w:marTop w:val="0"/>
                      <w:marBottom w:val="0"/>
                      <w:divBdr>
                        <w:top w:val="none" w:sz="0" w:space="0" w:color="auto"/>
                        <w:left w:val="none" w:sz="0" w:space="0" w:color="auto"/>
                        <w:bottom w:val="none" w:sz="0" w:space="0" w:color="auto"/>
                        <w:right w:val="none" w:sz="0" w:space="0" w:color="auto"/>
                      </w:divBdr>
                      <w:divsChild>
                        <w:div w:id="1384404856">
                          <w:marLeft w:val="0"/>
                          <w:marRight w:val="0"/>
                          <w:marTop w:val="0"/>
                          <w:marBottom w:val="0"/>
                          <w:divBdr>
                            <w:top w:val="none" w:sz="0" w:space="0" w:color="auto"/>
                            <w:left w:val="none" w:sz="0" w:space="0" w:color="auto"/>
                            <w:bottom w:val="none" w:sz="0" w:space="0" w:color="auto"/>
                            <w:right w:val="none" w:sz="0" w:space="0" w:color="auto"/>
                          </w:divBdr>
                          <w:divsChild>
                            <w:div w:id="117768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39683998">
      <w:bodyDiv w:val="1"/>
      <w:marLeft w:val="0"/>
      <w:marRight w:val="0"/>
      <w:marTop w:val="0"/>
      <w:marBottom w:val="0"/>
      <w:divBdr>
        <w:top w:val="none" w:sz="0" w:space="0" w:color="auto"/>
        <w:left w:val="none" w:sz="0" w:space="0" w:color="auto"/>
        <w:bottom w:val="none" w:sz="0" w:space="0" w:color="auto"/>
        <w:right w:val="none" w:sz="0" w:space="0" w:color="auto"/>
      </w:divBdr>
      <w:divsChild>
        <w:div w:id="1866863368">
          <w:marLeft w:val="0"/>
          <w:marRight w:val="0"/>
          <w:marTop w:val="0"/>
          <w:marBottom w:val="0"/>
          <w:divBdr>
            <w:top w:val="none" w:sz="0" w:space="0" w:color="auto"/>
            <w:left w:val="none" w:sz="0" w:space="0" w:color="auto"/>
            <w:bottom w:val="none" w:sz="0" w:space="0" w:color="auto"/>
            <w:right w:val="none" w:sz="0" w:space="0" w:color="auto"/>
          </w:divBdr>
          <w:divsChild>
            <w:div w:id="407730564">
              <w:marLeft w:val="0"/>
              <w:marRight w:val="0"/>
              <w:marTop w:val="0"/>
              <w:marBottom w:val="0"/>
              <w:divBdr>
                <w:top w:val="none" w:sz="0" w:space="0" w:color="auto"/>
                <w:left w:val="none" w:sz="0" w:space="0" w:color="auto"/>
                <w:bottom w:val="none" w:sz="0" w:space="0" w:color="auto"/>
                <w:right w:val="none" w:sz="0" w:space="0" w:color="auto"/>
              </w:divBdr>
              <w:divsChild>
                <w:div w:id="2065062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2706555">
      <w:bodyDiv w:val="1"/>
      <w:marLeft w:val="0"/>
      <w:marRight w:val="0"/>
      <w:marTop w:val="0"/>
      <w:marBottom w:val="0"/>
      <w:divBdr>
        <w:top w:val="none" w:sz="0" w:space="0" w:color="auto"/>
        <w:left w:val="none" w:sz="0" w:space="0" w:color="auto"/>
        <w:bottom w:val="none" w:sz="0" w:space="0" w:color="auto"/>
        <w:right w:val="none" w:sz="0" w:space="0" w:color="auto"/>
      </w:divBdr>
    </w:div>
    <w:div w:id="959384477">
      <w:bodyDiv w:val="1"/>
      <w:marLeft w:val="0"/>
      <w:marRight w:val="0"/>
      <w:marTop w:val="0"/>
      <w:marBottom w:val="0"/>
      <w:divBdr>
        <w:top w:val="none" w:sz="0" w:space="0" w:color="auto"/>
        <w:left w:val="none" w:sz="0" w:space="0" w:color="auto"/>
        <w:bottom w:val="none" w:sz="0" w:space="0" w:color="auto"/>
        <w:right w:val="none" w:sz="0" w:space="0" w:color="auto"/>
      </w:divBdr>
    </w:div>
    <w:div w:id="971448463">
      <w:bodyDiv w:val="1"/>
      <w:marLeft w:val="0"/>
      <w:marRight w:val="0"/>
      <w:marTop w:val="0"/>
      <w:marBottom w:val="0"/>
      <w:divBdr>
        <w:top w:val="none" w:sz="0" w:space="0" w:color="auto"/>
        <w:left w:val="none" w:sz="0" w:space="0" w:color="auto"/>
        <w:bottom w:val="none" w:sz="0" w:space="0" w:color="auto"/>
        <w:right w:val="none" w:sz="0" w:space="0" w:color="auto"/>
      </w:divBdr>
      <w:divsChild>
        <w:div w:id="960065669">
          <w:marLeft w:val="0"/>
          <w:marRight w:val="0"/>
          <w:marTop w:val="0"/>
          <w:marBottom w:val="0"/>
          <w:divBdr>
            <w:top w:val="none" w:sz="0" w:space="0" w:color="auto"/>
            <w:left w:val="none" w:sz="0" w:space="0" w:color="auto"/>
            <w:bottom w:val="none" w:sz="0" w:space="0" w:color="auto"/>
            <w:right w:val="none" w:sz="0" w:space="0" w:color="auto"/>
          </w:divBdr>
          <w:divsChild>
            <w:div w:id="1186749087">
              <w:marLeft w:val="0"/>
              <w:marRight w:val="0"/>
              <w:marTop w:val="0"/>
              <w:marBottom w:val="0"/>
              <w:divBdr>
                <w:top w:val="none" w:sz="0" w:space="0" w:color="auto"/>
                <w:left w:val="none" w:sz="0" w:space="0" w:color="auto"/>
                <w:bottom w:val="none" w:sz="0" w:space="0" w:color="auto"/>
                <w:right w:val="none" w:sz="0" w:space="0" w:color="auto"/>
              </w:divBdr>
              <w:divsChild>
                <w:div w:id="379288703">
                  <w:marLeft w:val="0"/>
                  <w:marRight w:val="0"/>
                  <w:marTop w:val="0"/>
                  <w:marBottom w:val="0"/>
                  <w:divBdr>
                    <w:top w:val="none" w:sz="0" w:space="0" w:color="auto"/>
                    <w:left w:val="none" w:sz="0" w:space="0" w:color="auto"/>
                    <w:bottom w:val="none" w:sz="0" w:space="0" w:color="auto"/>
                    <w:right w:val="none" w:sz="0" w:space="0" w:color="auto"/>
                  </w:divBdr>
                  <w:divsChild>
                    <w:div w:id="80680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8441028">
      <w:bodyDiv w:val="1"/>
      <w:marLeft w:val="0"/>
      <w:marRight w:val="0"/>
      <w:marTop w:val="0"/>
      <w:marBottom w:val="0"/>
      <w:divBdr>
        <w:top w:val="none" w:sz="0" w:space="0" w:color="auto"/>
        <w:left w:val="none" w:sz="0" w:space="0" w:color="auto"/>
        <w:bottom w:val="none" w:sz="0" w:space="0" w:color="auto"/>
        <w:right w:val="none" w:sz="0" w:space="0" w:color="auto"/>
      </w:divBdr>
    </w:div>
    <w:div w:id="995299348">
      <w:bodyDiv w:val="1"/>
      <w:marLeft w:val="0"/>
      <w:marRight w:val="0"/>
      <w:marTop w:val="0"/>
      <w:marBottom w:val="0"/>
      <w:divBdr>
        <w:top w:val="none" w:sz="0" w:space="0" w:color="auto"/>
        <w:left w:val="none" w:sz="0" w:space="0" w:color="auto"/>
        <w:bottom w:val="none" w:sz="0" w:space="0" w:color="auto"/>
        <w:right w:val="none" w:sz="0" w:space="0" w:color="auto"/>
      </w:divBdr>
    </w:div>
    <w:div w:id="996960920">
      <w:bodyDiv w:val="1"/>
      <w:marLeft w:val="0"/>
      <w:marRight w:val="0"/>
      <w:marTop w:val="0"/>
      <w:marBottom w:val="0"/>
      <w:divBdr>
        <w:top w:val="none" w:sz="0" w:space="0" w:color="auto"/>
        <w:left w:val="none" w:sz="0" w:space="0" w:color="auto"/>
        <w:bottom w:val="none" w:sz="0" w:space="0" w:color="auto"/>
        <w:right w:val="none" w:sz="0" w:space="0" w:color="auto"/>
      </w:divBdr>
    </w:div>
    <w:div w:id="997920442">
      <w:bodyDiv w:val="1"/>
      <w:marLeft w:val="0"/>
      <w:marRight w:val="0"/>
      <w:marTop w:val="0"/>
      <w:marBottom w:val="0"/>
      <w:divBdr>
        <w:top w:val="none" w:sz="0" w:space="0" w:color="auto"/>
        <w:left w:val="none" w:sz="0" w:space="0" w:color="auto"/>
        <w:bottom w:val="none" w:sz="0" w:space="0" w:color="auto"/>
        <w:right w:val="none" w:sz="0" w:space="0" w:color="auto"/>
      </w:divBdr>
    </w:div>
    <w:div w:id="1001155195">
      <w:bodyDiv w:val="1"/>
      <w:marLeft w:val="0"/>
      <w:marRight w:val="0"/>
      <w:marTop w:val="0"/>
      <w:marBottom w:val="0"/>
      <w:divBdr>
        <w:top w:val="none" w:sz="0" w:space="0" w:color="auto"/>
        <w:left w:val="none" w:sz="0" w:space="0" w:color="auto"/>
        <w:bottom w:val="none" w:sz="0" w:space="0" w:color="auto"/>
        <w:right w:val="none" w:sz="0" w:space="0" w:color="auto"/>
      </w:divBdr>
    </w:div>
    <w:div w:id="1002271628">
      <w:bodyDiv w:val="1"/>
      <w:marLeft w:val="0"/>
      <w:marRight w:val="0"/>
      <w:marTop w:val="0"/>
      <w:marBottom w:val="0"/>
      <w:divBdr>
        <w:top w:val="none" w:sz="0" w:space="0" w:color="auto"/>
        <w:left w:val="none" w:sz="0" w:space="0" w:color="auto"/>
        <w:bottom w:val="none" w:sz="0" w:space="0" w:color="auto"/>
        <w:right w:val="none" w:sz="0" w:space="0" w:color="auto"/>
      </w:divBdr>
    </w:div>
    <w:div w:id="1013413623">
      <w:bodyDiv w:val="1"/>
      <w:marLeft w:val="0"/>
      <w:marRight w:val="0"/>
      <w:marTop w:val="0"/>
      <w:marBottom w:val="0"/>
      <w:divBdr>
        <w:top w:val="none" w:sz="0" w:space="0" w:color="auto"/>
        <w:left w:val="none" w:sz="0" w:space="0" w:color="auto"/>
        <w:bottom w:val="none" w:sz="0" w:space="0" w:color="auto"/>
        <w:right w:val="none" w:sz="0" w:space="0" w:color="auto"/>
      </w:divBdr>
    </w:div>
    <w:div w:id="1022627304">
      <w:bodyDiv w:val="1"/>
      <w:marLeft w:val="0"/>
      <w:marRight w:val="0"/>
      <w:marTop w:val="0"/>
      <w:marBottom w:val="0"/>
      <w:divBdr>
        <w:top w:val="none" w:sz="0" w:space="0" w:color="auto"/>
        <w:left w:val="none" w:sz="0" w:space="0" w:color="auto"/>
        <w:bottom w:val="none" w:sz="0" w:space="0" w:color="auto"/>
        <w:right w:val="none" w:sz="0" w:space="0" w:color="auto"/>
      </w:divBdr>
      <w:divsChild>
        <w:div w:id="402218149">
          <w:marLeft w:val="0"/>
          <w:marRight w:val="0"/>
          <w:marTop w:val="0"/>
          <w:marBottom w:val="0"/>
          <w:divBdr>
            <w:top w:val="none" w:sz="0" w:space="0" w:color="auto"/>
            <w:left w:val="none" w:sz="0" w:space="0" w:color="auto"/>
            <w:bottom w:val="none" w:sz="0" w:space="0" w:color="auto"/>
            <w:right w:val="none" w:sz="0" w:space="0" w:color="auto"/>
          </w:divBdr>
          <w:divsChild>
            <w:div w:id="1171943546">
              <w:marLeft w:val="0"/>
              <w:marRight w:val="0"/>
              <w:marTop w:val="0"/>
              <w:marBottom w:val="0"/>
              <w:divBdr>
                <w:top w:val="none" w:sz="0" w:space="0" w:color="auto"/>
                <w:left w:val="none" w:sz="0" w:space="0" w:color="auto"/>
                <w:bottom w:val="none" w:sz="0" w:space="0" w:color="auto"/>
                <w:right w:val="none" w:sz="0" w:space="0" w:color="auto"/>
              </w:divBdr>
              <w:divsChild>
                <w:div w:id="1448700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9645017">
      <w:bodyDiv w:val="1"/>
      <w:marLeft w:val="0"/>
      <w:marRight w:val="0"/>
      <w:marTop w:val="0"/>
      <w:marBottom w:val="0"/>
      <w:divBdr>
        <w:top w:val="none" w:sz="0" w:space="0" w:color="auto"/>
        <w:left w:val="none" w:sz="0" w:space="0" w:color="auto"/>
        <w:bottom w:val="none" w:sz="0" w:space="0" w:color="auto"/>
        <w:right w:val="none" w:sz="0" w:space="0" w:color="auto"/>
      </w:divBdr>
      <w:divsChild>
        <w:div w:id="1519544095">
          <w:marLeft w:val="0"/>
          <w:marRight w:val="0"/>
          <w:marTop w:val="0"/>
          <w:marBottom w:val="0"/>
          <w:divBdr>
            <w:top w:val="none" w:sz="0" w:space="0" w:color="auto"/>
            <w:left w:val="none" w:sz="0" w:space="0" w:color="auto"/>
            <w:bottom w:val="none" w:sz="0" w:space="0" w:color="auto"/>
            <w:right w:val="none" w:sz="0" w:space="0" w:color="auto"/>
          </w:divBdr>
          <w:divsChild>
            <w:div w:id="530076670">
              <w:marLeft w:val="0"/>
              <w:marRight w:val="0"/>
              <w:marTop w:val="0"/>
              <w:marBottom w:val="0"/>
              <w:divBdr>
                <w:top w:val="none" w:sz="0" w:space="0" w:color="auto"/>
                <w:left w:val="none" w:sz="0" w:space="0" w:color="auto"/>
                <w:bottom w:val="none" w:sz="0" w:space="0" w:color="auto"/>
                <w:right w:val="none" w:sz="0" w:space="0" w:color="auto"/>
              </w:divBdr>
              <w:divsChild>
                <w:div w:id="1598438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0647058">
      <w:bodyDiv w:val="1"/>
      <w:marLeft w:val="0"/>
      <w:marRight w:val="0"/>
      <w:marTop w:val="0"/>
      <w:marBottom w:val="0"/>
      <w:divBdr>
        <w:top w:val="none" w:sz="0" w:space="0" w:color="auto"/>
        <w:left w:val="none" w:sz="0" w:space="0" w:color="auto"/>
        <w:bottom w:val="none" w:sz="0" w:space="0" w:color="auto"/>
        <w:right w:val="none" w:sz="0" w:space="0" w:color="auto"/>
      </w:divBdr>
      <w:divsChild>
        <w:div w:id="1749576359">
          <w:marLeft w:val="0"/>
          <w:marRight w:val="0"/>
          <w:marTop w:val="0"/>
          <w:marBottom w:val="0"/>
          <w:divBdr>
            <w:top w:val="none" w:sz="0" w:space="0" w:color="auto"/>
            <w:left w:val="none" w:sz="0" w:space="0" w:color="auto"/>
            <w:bottom w:val="none" w:sz="0" w:space="0" w:color="auto"/>
            <w:right w:val="none" w:sz="0" w:space="0" w:color="auto"/>
          </w:divBdr>
          <w:divsChild>
            <w:div w:id="485361393">
              <w:marLeft w:val="0"/>
              <w:marRight w:val="0"/>
              <w:marTop w:val="0"/>
              <w:marBottom w:val="0"/>
              <w:divBdr>
                <w:top w:val="none" w:sz="0" w:space="0" w:color="auto"/>
                <w:left w:val="none" w:sz="0" w:space="0" w:color="auto"/>
                <w:bottom w:val="none" w:sz="0" w:space="0" w:color="auto"/>
                <w:right w:val="none" w:sz="0" w:space="0" w:color="auto"/>
              </w:divBdr>
              <w:divsChild>
                <w:div w:id="1286934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1248425">
      <w:bodyDiv w:val="1"/>
      <w:marLeft w:val="0"/>
      <w:marRight w:val="0"/>
      <w:marTop w:val="0"/>
      <w:marBottom w:val="0"/>
      <w:divBdr>
        <w:top w:val="none" w:sz="0" w:space="0" w:color="auto"/>
        <w:left w:val="none" w:sz="0" w:space="0" w:color="auto"/>
        <w:bottom w:val="none" w:sz="0" w:space="0" w:color="auto"/>
        <w:right w:val="none" w:sz="0" w:space="0" w:color="auto"/>
      </w:divBdr>
    </w:div>
    <w:div w:id="1043479214">
      <w:bodyDiv w:val="1"/>
      <w:marLeft w:val="0"/>
      <w:marRight w:val="0"/>
      <w:marTop w:val="0"/>
      <w:marBottom w:val="0"/>
      <w:divBdr>
        <w:top w:val="none" w:sz="0" w:space="0" w:color="auto"/>
        <w:left w:val="none" w:sz="0" w:space="0" w:color="auto"/>
        <w:bottom w:val="none" w:sz="0" w:space="0" w:color="auto"/>
        <w:right w:val="none" w:sz="0" w:space="0" w:color="auto"/>
      </w:divBdr>
      <w:divsChild>
        <w:div w:id="1392651535">
          <w:marLeft w:val="0"/>
          <w:marRight w:val="0"/>
          <w:marTop w:val="0"/>
          <w:marBottom w:val="0"/>
          <w:divBdr>
            <w:top w:val="none" w:sz="0" w:space="0" w:color="auto"/>
            <w:left w:val="none" w:sz="0" w:space="0" w:color="auto"/>
            <w:bottom w:val="none" w:sz="0" w:space="0" w:color="auto"/>
            <w:right w:val="none" w:sz="0" w:space="0" w:color="auto"/>
          </w:divBdr>
          <w:divsChild>
            <w:div w:id="1385909018">
              <w:marLeft w:val="0"/>
              <w:marRight w:val="0"/>
              <w:marTop w:val="0"/>
              <w:marBottom w:val="0"/>
              <w:divBdr>
                <w:top w:val="none" w:sz="0" w:space="0" w:color="auto"/>
                <w:left w:val="none" w:sz="0" w:space="0" w:color="auto"/>
                <w:bottom w:val="none" w:sz="0" w:space="0" w:color="auto"/>
                <w:right w:val="none" w:sz="0" w:space="0" w:color="auto"/>
              </w:divBdr>
              <w:divsChild>
                <w:div w:id="650257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5563833">
      <w:bodyDiv w:val="1"/>
      <w:marLeft w:val="0"/>
      <w:marRight w:val="0"/>
      <w:marTop w:val="0"/>
      <w:marBottom w:val="0"/>
      <w:divBdr>
        <w:top w:val="none" w:sz="0" w:space="0" w:color="auto"/>
        <w:left w:val="none" w:sz="0" w:space="0" w:color="auto"/>
        <w:bottom w:val="none" w:sz="0" w:space="0" w:color="auto"/>
        <w:right w:val="none" w:sz="0" w:space="0" w:color="auto"/>
      </w:divBdr>
    </w:div>
    <w:div w:id="1045788368">
      <w:bodyDiv w:val="1"/>
      <w:marLeft w:val="0"/>
      <w:marRight w:val="0"/>
      <w:marTop w:val="0"/>
      <w:marBottom w:val="0"/>
      <w:divBdr>
        <w:top w:val="none" w:sz="0" w:space="0" w:color="auto"/>
        <w:left w:val="none" w:sz="0" w:space="0" w:color="auto"/>
        <w:bottom w:val="none" w:sz="0" w:space="0" w:color="auto"/>
        <w:right w:val="none" w:sz="0" w:space="0" w:color="auto"/>
      </w:divBdr>
      <w:divsChild>
        <w:div w:id="2125348129">
          <w:marLeft w:val="0"/>
          <w:marRight w:val="0"/>
          <w:marTop w:val="0"/>
          <w:marBottom w:val="0"/>
          <w:divBdr>
            <w:top w:val="none" w:sz="0" w:space="0" w:color="auto"/>
            <w:left w:val="none" w:sz="0" w:space="0" w:color="auto"/>
            <w:bottom w:val="none" w:sz="0" w:space="0" w:color="auto"/>
            <w:right w:val="none" w:sz="0" w:space="0" w:color="auto"/>
          </w:divBdr>
          <w:divsChild>
            <w:div w:id="170143984">
              <w:marLeft w:val="0"/>
              <w:marRight w:val="0"/>
              <w:marTop w:val="0"/>
              <w:marBottom w:val="0"/>
              <w:divBdr>
                <w:top w:val="none" w:sz="0" w:space="0" w:color="auto"/>
                <w:left w:val="none" w:sz="0" w:space="0" w:color="auto"/>
                <w:bottom w:val="none" w:sz="0" w:space="0" w:color="auto"/>
                <w:right w:val="none" w:sz="0" w:space="0" w:color="auto"/>
              </w:divBdr>
              <w:divsChild>
                <w:div w:id="8215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5272711">
      <w:bodyDiv w:val="1"/>
      <w:marLeft w:val="0"/>
      <w:marRight w:val="0"/>
      <w:marTop w:val="0"/>
      <w:marBottom w:val="0"/>
      <w:divBdr>
        <w:top w:val="none" w:sz="0" w:space="0" w:color="auto"/>
        <w:left w:val="none" w:sz="0" w:space="0" w:color="auto"/>
        <w:bottom w:val="none" w:sz="0" w:space="0" w:color="auto"/>
        <w:right w:val="none" w:sz="0" w:space="0" w:color="auto"/>
      </w:divBdr>
      <w:divsChild>
        <w:div w:id="1153568757">
          <w:marLeft w:val="0"/>
          <w:marRight w:val="0"/>
          <w:marTop w:val="0"/>
          <w:marBottom w:val="0"/>
          <w:divBdr>
            <w:top w:val="none" w:sz="0" w:space="0" w:color="auto"/>
            <w:left w:val="none" w:sz="0" w:space="0" w:color="auto"/>
            <w:bottom w:val="none" w:sz="0" w:space="0" w:color="auto"/>
            <w:right w:val="none" w:sz="0" w:space="0" w:color="auto"/>
          </w:divBdr>
          <w:divsChild>
            <w:div w:id="894851497">
              <w:marLeft w:val="0"/>
              <w:marRight w:val="0"/>
              <w:marTop w:val="0"/>
              <w:marBottom w:val="0"/>
              <w:divBdr>
                <w:top w:val="none" w:sz="0" w:space="0" w:color="auto"/>
                <w:left w:val="none" w:sz="0" w:space="0" w:color="auto"/>
                <w:bottom w:val="none" w:sz="0" w:space="0" w:color="auto"/>
                <w:right w:val="none" w:sz="0" w:space="0" w:color="auto"/>
              </w:divBdr>
              <w:divsChild>
                <w:div w:id="1608463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0518721">
      <w:bodyDiv w:val="1"/>
      <w:marLeft w:val="0"/>
      <w:marRight w:val="0"/>
      <w:marTop w:val="0"/>
      <w:marBottom w:val="0"/>
      <w:divBdr>
        <w:top w:val="none" w:sz="0" w:space="0" w:color="auto"/>
        <w:left w:val="none" w:sz="0" w:space="0" w:color="auto"/>
        <w:bottom w:val="none" w:sz="0" w:space="0" w:color="auto"/>
        <w:right w:val="none" w:sz="0" w:space="0" w:color="auto"/>
      </w:divBdr>
    </w:div>
    <w:div w:id="1063214391">
      <w:bodyDiv w:val="1"/>
      <w:marLeft w:val="0"/>
      <w:marRight w:val="0"/>
      <w:marTop w:val="0"/>
      <w:marBottom w:val="0"/>
      <w:divBdr>
        <w:top w:val="none" w:sz="0" w:space="0" w:color="auto"/>
        <w:left w:val="none" w:sz="0" w:space="0" w:color="auto"/>
        <w:bottom w:val="none" w:sz="0" w:space="0" w:color="auto"/>
        <w:right w:val="none" w:sz="0" w:space="0" w:color="auto"/>
      </w:divBdr>
    </w:div>
    <w:div w:id="1081177414">
      <w:bodyDiv w:val="1"/>
      <w:marLeft w:val="0"/>
      <w:marRight w:val="0"/>
      <w:marTop w:val="0"/>
      <w:marBottom w:val="0"/>
      <w:divBdr>
        <w:top w:val="none" w:sz="0" w:space="0" w:color="auto"/>
        <w:left w:val="none" w:sz="0" w:space="0" w:color="auto"/>
        <w:bottom w:val="none" w:sz="0" w:space="0" w:color="auto"/>
        <w:right w:val="none" w:sz="0" w:space="0" w:color="auto"/>
      </w:divBdr>
    </w:div>
    <w:div w:id="1083642735">
      <w:bodyDiv w:val="1"/>
      <w:marLeft w:val="0"/>
      <w:marRight w:val="0"/>
      <w:marTop w:val="0"/>
      <w:marBottom w:val="0"/>
      <w:divBdr>
        <w:top w:val="none" w:sz="0" w:space="0" w:color="auto"/>
        <w:left w:val="none" w:sz="0" w:space="0" w:color="auto"/>
        <w:bottom w:val="none" w:sz="0" w:space="0" w:color="auto"/>
        <w:right w:val="none" w:sz="0" w:space="0" w:color="auto"/>
      </w:divBdr>
      <w:divsChild>
        <w:div w:id="1768500836">
          <w:marLeft w:val="0"/>
          <w:marRight w:val="0"/>
          <w:marTop w:val="0"/>
          <w:marBottom w:val="0"/>
          <w:divBdr>
            <w:top w:val="none" w:sz="0" w:space="0" w:color="auto"/>
            <w:left w:val="none" w:sz="0" w:space="0" w:color="auto"/>
            <w:bottom w:val="none" w:sz="0" w:space="0" w:color="auto"/>
            <w:right w:val="none" w:sz="0" w:space="0" w:color="auto"/>
          </w:divBdr>
          <w:divsChild>
            <w:div w:id="1921712951">
              <w:marLeft w:val="0"/>
              <w:marRight w:val="0"/>
              <w:marTop w:val="0"/>
              <w:marBottom w:val="0"/>
              <w:divBdr>
                <w:top w:val="none" w:sz="0" w:space="0" w:color="auto"/>
                <w:left w:val="none" w:sz="0" w:space="0" w:color="auto"/>
                <w:bottom w:val="none" w:sz="0" w:space="0" w:color="auto"/>
                <w:right w:val="none" w:sz="0" w:space="0" w:color="auto"/>
              </w:divBdr>
              <w:divsChild>
                <w:div w:id="1128596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4451414">
      <w:bodyDiv w:val="1"/>
      <w:marLeft w:val="0"/>
      <w:marRight w:val="0"/>
      <w:marTop w:val="0"/>
      <w:marBottom w:val="0"/>
      <w:divBdr>
        <w:top w:val="none" w:sz="0" w:space="0" w:color="auto"/>
        <w:left w:val="none" w:sz="0" w:space="0" w:color="auto"/>
        <w:bottom w:val="none" w:sz="0" w:space="0" w:color="auto"/>
        <w:right w:val="none" w:sz="0" w:space="0" w:color="auto"/>
      </w:divBdr>
      <w:divsChild>
        <w:div w:id="433018388">
          <w:marLeft w:val="0"/>
          <w:marRight w:val="0"/>
          <w:marTop w:val="0"/>
          <w:marBottom w:val="0"/>
          <w:divBdr>
            <w:top w:val="none" w:sz="0" w:space="0" w:color="auto"/>
            <w:left w:val="none" w:sz="0" w:space="0" w:color="auto"/>
            <w:bottom w:val="none" w:sz="0" w:space="0" w:color="auto"/>
            <w:right w:val="none" w:sz="0" w:space="0" w:color="auto"/>
          </w:divBdr>
        </w:div>
        <w:div w:id="265768425">
          <w:marLeft w:val="0"/>
          <w:marRight w:val="0"/>
          <w:marTop w:val="0"/>
          <w:marBottom w:val="0"/>
          <w:divBdr>
            <w:top w:val="none" w:sz="0" w:space="0" w:color="auto"/>
            <w:left w:val="none" w:sz="0" w:space="0" w:color="auto"/>
            <w:bottom w:val="none" w:sz="0" w:space="0" w:color="auto"/>
            <w:right w:val="none" w:sz="0" w:space="0" w:color="auto"/>
          </w:divBdr>
        </w:div>
        <w:div w:id="1940134639">
          <w:marLeft w:val="0"/>
          <w:marRight w:val="0"/>
          <w:marTop w:val="0"/>
          <w:marBottom w:val="0"/>
          <w:divBdr>
            <w:top w:val="none" w:sz="0" w:space="0" w:color="auto"/>
            <w:left w:val="none" w:sz="0" w:space="0" w:color="auto"/>
            <w:bottom w:val="none" w:sz="0" w:space="0" w:color="auto"/>
            <w:right w:val="none" w:sz="0" w:space="0" w:color="auto"/>
          </w:divBdr>
        </w:div>
      </w:divsChild>
    </w:div>
    <w:div w:id="1087535053">
      <w:bodyDiv w:val="1"/>
      <w:marLeft w:val="0"/>
      <w:marRight w:val="0"/>
      <w:marTop w:val="0"/>
      <w:marBottom w:val="0"/>
      <w:divBdr>
        <w:top w:val="none" w:sz="0" w:space="0" w:color="auto"/>
        <w:left w:val="none" w:sz="0" w:space="0" w:color="auto"/>
        <w:bottom w:val="none" w:sz="0" w:space="0" w:color="auto"/>
        <w:right w:val="none" w:sz="0" w:space="0" w:color="auto"/>
      </w:divBdr>
      <w:divsChild>
        <w:div w:id="1931889614">
          <w:marLeft w:val="0"/>
          <w:marRight w:val="0"/>
          <w:marTop w:val="0"/>
          <w:marBottom w:val="0"/>
          <w:divBdr>
            <w:top w:val="none" w:sz="0" w:space="0" w:color="auto"/>
            <w:left w:val="none" w:sz="0" w:space="0" w:color="auto"/>
            <w:bottom w:val="none" w:sz="0" w:space="0" w:color="auto"/>
            <w:right w:val="none" w:sz="0" w:space="0" w:color="auto"/>
          </w:divBdr>
          <w:divsChild>
            <w:div w:id="1310208770">
              <w:marLeft w:val="0"/>
              <w:marRight w:val="0"/>
              <w:marTop w:val="0"/>
              <w:marBottom w:val="0"/>
              <w:divBdr>
                <w:top w:val="none" w:sz="0" w:space="0" w:color="auto"/>
                <w:left w:val="none" w:sz="0" w:space="0" w:color="auto"/>
                <w:bottom w:val="none" w:sz="0" w:space="0" w:color="auto"/>
                <w:right w:val="none" w:sz="0" w:space="0" w:color="auto"/>
              </w:divBdr>
              <w:divsChild>
                <w:div w:id="862935081">
                  <w:marLeft w:val="0"/>
                  <w:marRight w:val="0"/>
                  <w:marTop w:val="0"/>
                  <w:marBottom w:val="0"/>
                  <w:divBdr>
                    <w:top w:val="none" w:sz="0" w:space="0" w:color="auto"/>
                    <w:left w:val="none" w:sz="0" w:space="0" w:color="auto"/>
                    <w:bottom w:val="none" w:sz="0" w:space="0" w:color="auto"/>
                    <w:right w:val="none" w:sz="0" w:space="0" w:color="auto"/>
                  </w:divBdr>
                  <w:divsChild>
                    <w:div w:id="1889605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0784050">
      <w:bodyDiv w:val="1"/>
      <w:marLeft w:val="0"/>
      <w:marRight w:val="0"/>
      <w:marTop w:val="0"/>
      <w:marBottom w:val="0"/>
      <w:divBdr>
        <w:top w:val="none" w:sz="0" w:space="0" w:color="auto"/>
        <w:left w:val="none" w:sz="0" w:space="0" w:color="auto"/>
        <w:bottom w:val="none" w:sz="0" w:space="0" w:color="auto"/>
        <w:right w:val="none" w:sz="0" w:space="0" w:color="auto"/>
      </w:divBdr>
    </w:div>
    <w:div w:id="1109937537">
      <w:bodyDiv w:val="1"/>
      <w:marLeft w:val="0"/>
      <w:marRight w:val="0"/>
      <w:marTop w:val="0"/>
      <w:marBottom w:val="0"/>
      <w:divBdr>
        <w:top w:val="none" w:sz="0" w:space="0" w:color="auto"/>
        <w:left w:val="none" w:sz="0" w:space="0" w:color="auto"/>
        <w:bottom w:val="none" w:sz="0" w:space="0" w:color="auto"/>
        <w:right w:val="none" w:sz="0" w:space="0" w:color="auto"/>
      </w:divBdr>
      <w:divsChild>
        <w:div w:id="269820161">
          <w:marLeft w:val="0"/>
          <w:marRight w:val="0"/>
          <w:marTop w:val="0"/>
          <w:marBottom w:val="0"/>
          <w:divBdr>
            <w:top w:val="none" w:sz="0" w:space="0" w:color="auto"/>
            <w:left w:val="none" w:sz="0" w:space="0" w:color="auto"/>
            <w:bottom w:val="none" w:sz="0" w:space="0" w:color="auto"/>
            <w:right w:val="none" w:sz="0" w:space="0" w:color="auto"/>
          </w:divBdr>
          <w:divsChild>
            <w:div w:id="190267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390549">
      <w:bodyDiv w:val="1"/>
      <w:marLeft w:val="0"/>
      <w:marRight w:val="0"/>
      <w:marTop w:val="0"/>
      <w:marBottom w:val="0"/>
      <w:divBdr>
        <w:top w:val="none" w:sz="0" w:space="0" w:color="auto"/>
        <w:left w:val="none" w:sz="0" w:space="0" w:color="auto"/>
        <w:bottom w:val="none" w:sz="0" w:space="0" w:color="auto"/>
        <w:right w:val="none" w:sz="0" w:space="0" w:color="auto"/>
      </w:divBdr>
      <w:divsChild>
        <w:div w:id="1060404341">
          <w:marLeft w:val="0"/>
          <w:marRight w:val="0"/>
          <w:marTop w:val="0"/>
          <w:marBottom w:val="0"/>
          <w:divBdr>
            <w:top w:val="none" w:sz="0" w:space="0" w:color="auto"/>
            <w:left w:val="none" w:sz="0" w:space="0" w:color="auto"/>
            <w:bottom w:val="none" w:sz="0" w:space="0" w:color="auto"/>
            <w:right w:val="none" w:sz="0" w:space="0" w:color="auto"/>
          </w:divBdr>
          <w:divsChild>
            <w:div w:id="104885100">
              <w:marLeft w:val="0"/>
              <w:marRight w:val="0"/>
              <w:marTop w:val="0"/>
              <w:marBottom w:val="0"/>
              <w:divBdr>
                <w:top w:val="none" w:sz="0" w:space="0" w:color="auto"/>
                <w:left w:val="none" w:sz="0" w:space="0" w:color="auto"/>
                <w:bottom w:val="none" w:sz="0" w:space="0" w:color="auto"/>
                <w:right w:val="none" w:sz="0" w:space="0" w:color="auto"/>
              </w:divBdr>
              <w:divsChild>
                <w:div w:id="888300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2867796">
      <w:bodyDiv w:val="1"/>
      <w:marLeft w:val="0"/>
      <w:marRight w:val="0"/>
      <w:marTop w:val="0"/>
      <w:marBottom w:val="0"/>
      <w:divBdr>
        <w:top w:val="none" w:sz="0" w:space="0" w:color="auto"/>
        <w:left w:val="none" w:sz="0" w:space="0" w:color="auto"/>
        <w:bottom w:val="none" w:sz="0" w:space="0" w:color="auto"/>
        <w:right w:val="none" w:sz="0" w:space="0" w:color="auto"/>
      </w:divBdr>
    </w:div>
    <w:div w:id="1122531624">
      <w:bodyDiv w:val="1"/>
      <w:marLeft w:val="0"/>
      <w:marRight w:val="0"/>
      <w:marTop w:val="0"/>
      <w:marBottom w:val="0"/>
      <w:divBdr>
        <w:top w:val="none" w:sz="0" w:space="0" w:color="auto"/>
        <w:left w:val="none" w:sz="0" w:space="0" w:color="auto"/>
        <w:bottom w:val="none" w:sz="0" w:space="0" w:color="auto"/>
        <w:right w:val="none" w:sz="0" w:space="0" w:color="auto"/>
      </w:divBdr>
    </w:div>
    <w:div w:id="1129010051">
      <w:bodyDiv w:val="1"/>
      <w:marLeft w:val="0"/>
      <w:marRight w:val="0"/>
      <w:marTop w:val="0"/>
      <w:marBottom w:val="0"/>
      <w:divBdr>
        <w:top w:val="none" w:sz="0" w:space="0" w:color="auto"/>
        <w:left w:val="none" w:sz="0" w:space="0" w:color="auto"/>
        <w:bottom w:val="none" w:sz="0" w:space="0" w:color="auto"/>
        <w:right w:val="none" w:sz="0" w:space="0" w:color="auto"/>
      </w:divBdr>
    </w:div>
    <w:div w:id="1136295747">
      <w:bodyDiv w:val="1"/>
      <w:marLeft w:val="0"/>
      <w:marRight w:val="0"/>
      <w:marTop w:val="0"/>
      <w:marBottom w:val="0"/>
      <w:divBdr>
        <w:top w:val="none" w:sz="0" w:space="0" w:color="auto"/>
        <w:left w:val="none" w:sz="0" w:space="0" w:color="auto"/>
        <w:bottom w:val="none" w:sz="0" w:space="0" w:color="auto"/>
        <w:right w:val="none" w:sz="0" w:space="0" w:color="auto"/>
      </w:divBdr>
    </w:div>
    <w:div w:id="1139961141">
      <w:bodyDiv w:val="1"/>
      <w:marLeft w:val="0"/>
      <w:marRight w:val="0"/>
      <w:marTop w:val="0"/>
      <w:marBottom w:val="0"/>
      <w:divBdr>
        <w:top w:val="none" w:sz="0" w:space="0" w:color="auto"/>
        <w:left w:val="none" w:sz="0" w:space="0" w:color="auto"/>
        <w:bottom w:val="none" w:sz="0" w:space="0" w:color="auto"/>
        <w:right w:val="none" w:sz="0" w:space="0" w:color="auto"/>
      </w:divBdr>
      <w:divsChild>
        <w:div w:id="895747774">
          <w:marLeft w:val="0"/>
          <w:marRight w:val="0"/>
          <w:marTop w:val="0"/>
          <w:marBottom w:val="0"/>
          <w:divBdr>
            <w:top w:val="none" w:sz="0" w:space="0" w:color="auto"/>
            <w:left w:val="none" w:sz="0" w:space="0" w:color="auto"/>
            <w:bottom w:val="none" w:sz="0" w:space="0" w:color="auto"/>
            <w:right w:val="none" w:sz="0" w:space="0" w:color="auto"/>
          </w:divBdr>
          <w:divsChild>
            <w:div w:id="1691058163">
              <w:marLeft w:val="0"/>
              <w:marRight w:val="0"/>
              <w:marTop w:val="0"/>
              <w:marBottom w:val="0"/>
              <w:divBdr>
                <w:top w:val="none" w:sz="0" w:space="0" w:color="auto"/>
                <w:left w:val="none" w:sz="0" w:space="0" w:color="auto"/>
                <w:bottom w:val="none" w:sz="0" w:space="0" w:color="auto"/>
                <w:right w:val="none" w:sz="0" w:space="0" w:color="auto"/>
              </w:divBdr>
              <w:divsChild>
                <w:div w:id="1882669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0659586">
      <w:bodyDiv w:val="1"/>
      <w:marLeft w:val="0"/>
      <w:marRight w:val="0"/>
      <w:marTop w:val="0"/>
      <w:marBottom w:val="0"/>
      <w:divBdr>
        <w:top w:val="none" w:sz="0" w:space="0" w:color="auto"/>
        <w:left w:val="none" w:sz="0" w:space="0" w:color="auto"/>
        <w:bottom w:val="none" w:sz="0" w:space="0" w:color="auto"/>
        <w:right w:val="none" w:sz="0" w:space="0" w:color="auto"/>
      </w:divBdr>
      <w:divsChild>
        <w:div w:id="683630640">
          <w:marLeft w:val="0"/>
          <w:marRight w:val="0"/>
          <w:marTop w:val="0"/>
          <w:marBottom w:val="0"/>
          <w:divBdr>
            <w:top w:val="none" w:sz="0" w:space="0" w:color="auto"/>
            <w:left w:val="none" w:sz="0" w:space="0" w:color="auto"/>
            <w:bottom w:val="none" w:sz="0" w:space="0" w:color="auto"/>
            <w:right w:val="none" w:sz="0" w:space="0" w:color="auto"/>
          </w:divBdr>
          <w:divsChild>
            <w:div w:id="38943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383463">
      <w:bodyDiv w:val="1"/>
      <w:marLeft w:val="0"/>
      <w:marRight w:val="0"/>
      <w:marTop w:val="0"/>
      <w:marBottom w:val="0"/>
      <w:divBdr>
        <w:top w:val="none" w:sz="0" w:space="0" w:color="auto"/>
        <w:left w:val="none" w:sz="0" w:space="0" w:color="auto"/>
        <w:bottom w:val="none" w:sz="0" w:space="0" w:color="auto"/>
        <w:right w:val="none" w:sz="0" w:space="0" w:color="auto"/>
      </w:divBdr>
    </w:div>
    <w:div w:id="1148325774">
      <w:bodyDiv w:val="1"/>
      <w:marLeft w:val="0"/>
      <w:marRight w:val="0"/>
      <w:marTop w:val="0"/>
      <w:marBottom w:val="0"/>
      <w:divBdr>
        <w:top w:val="none" w:sz="0" w:space="0" w:color="auto"/>
        <w:left w:val="none" w:sz="0" w:space="0" w:color="auto"/>
        <w:bottom w:val="none" w:sz="0" w:space="0" w:color="auto"/>
        <w:right w:val="none" w:sz="0" w:space="0" w:color="auto"/>
      </w:divBdr>
      <w:divsChild>
        <w:div w:id="603348373">
          <w:marLeft w:val="0"/>
          <w:marRight w:val="0"/>
          <w:marTop w:val="0"/>
          <w:marBottom w:val="0"/>
          <w:divBdr>
            <w:top w:val="none" w:sz="0" w:space="0" w:color="auto"/>
            <w:left w:val="none" w:sz="0" w:space="0" w:color="auto"/>
            <w:bottom w:val="none" w:sz="0" w:space="0" w:color="auto"/>
            <w:right w:val="none" w:sz="0" w:space="0" w:color="auto"/>
          </w:divBdr>
          <w:divsChild>
            <w:div w:id="932665398">
              <w:marLeft w:val="0"/>
              <w:marRight w:val="0"/>
              <w:marTop w:val="0"/>
              <w:marBottom w:val="0"/>
              <w:divBdr>
                <w:top w:val="none" w:sz="0" w:space="0" w:color="auto"/>
                <w:left w:val="none" w:sz="0" w:space="0" w:color="auto"/>
                <w:bottom w:val="none" w:sz="0" w:space="0" w:color="auto"/>
                <w:right w:val="none" w:sz="0" w:space="0" w:color="auto"/>
              </w:divBdr>
              <w:divsChild>
                <w:div w:id="879585465">
                  <w:marLeft w:val="0"/>
                  <w:marRight w:val="0"/>
                  <w:marTop w:val="0"/>
                  <w:marBottom w:val="0"/>
                  <w:divBdr>
                    <w:top w:val="none" w:sz="0" w:space="0" w:color="auto"/>
                    <w:left w:val="none" w:sz="0" w:space="0" w:color="auto"/>
                    <w:bottom w:val="none" w:sz="0" w:space="0" w:color="auto"/>
                    <w:right w:val="none" w:sz="0" w:space="0" w:color="auto"/>
                  </w:divBdr>
                  <w:divsChild>
                    <w:div w:id="1720936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9901643">
      <w:bodyDiv w:val="1"/>
      <w:marLeft w:val="0"/>
      <w:marRight w:val="0"/>
      <w:marTop w:val="0"/>
      <w:marBottom w:val="0"/>
      <w:divBdr>
        <w:top w:val="none" w:sz="0" w:space="0" w:color="auto"/>
        <w:left w:val="none" w:sz="0" w:space="0" w:color="auto"/>
        <w:bottom w:val="none" w:sz="0" w:space="0" w:color="auto"/>
        <w:right w:val="none" w:sz="0" w:space="0" w:color="auto"/>
      </w:divBdr>
    </w:div>
    <w:div w:id="1153374177">
      <w:bodyDiv w:val="1"/>
      <w:marLeft w:val="0"/>
      <w:marRight w:val="0"/>
      <w:marTop w:val="0"/>
      <w:marBottom w:val="0"/>
      <w:divBdr>
        <w:top w:val="none" w:sz="0" w:space="0" w:color="auto"/>
        <w:left w:val="none" w:sz="0" w:space="0" w:color="auto"/>
        <w:bottom w:val="none" w:sz="0" w:space="0" w:color="auto"/>
        <w:right w:val="none" w:sz="0" w:space="0" w:color="auto"/>
      </w:divBdr>
    </w:div>
    <w:div w:id="1157720197">
      <w:bodyDiv w:val="1"/>
      <w:marLeft w:val="0"/>
      <w:marRight w:val="0"/>
      <w:marTop w:val="0"/>
      <w:marBottom w:val="0"/>
      <w:divBdr>
        <w:top w:val="none" w:sz="0" w:space="0" w:color="auto"/>
        <w:left w:val="none" w:sz="0" w:space="0" w:color="auto"/>
        <w:bottom w:val="none" w:sz="0" w:space="0" w:color="auto"/>
        <w:right w:val="none" w:sz="0" w:space="0" w:color="auto"/>
      </w:divBdr>
    </w:div>
    <w:div w:id="1166825479">
      <w:bodyDiv w:val="1"/>
      <w:marLeft w:val="0"/>
      <w:marRight w:val="0"/>
      <w:marTop w:val="0"/>
      <w:marBottom w:val="0"/>
      <w:divBdr>
        <w:top w:val="none" w:sz="0" w:space="0" w:color="auto"/>
        <w:left w:val="none" w:sz="0" w:space="0" w:color="auto"/>
        <w:bottom w:val="none" w:sz="0" w:space="0" w:color="auto"/>
        <w:right w:val="none" w:sz="0" w:space="0" w:color="auto"/>
      </w:divBdr>
    </w:div>
    <w:div w:id="1176726616">
      <w:bodyDiv w:val="1"/>
      <w:marLeft w:val="0"/>
      <w:marRight w:val="0"/>
      <w:marTop w:val="0"/>
      <w:marBottom w:val="0"/>
      <w:divBdr>
        <w:top w:val="none" w:sz="0" w:space="0" w:color="auto"/>
        <w:left w:val="none" w:sz="0" w:space="0" w:color="auto"/>
        <w:bottom w:val="none" w:sz="0" w:space="0" w:color="auto"/>
        <w:right w:val="none" w:sz="0" w:space="0" w:color="auto"/>
      </w:divBdr>
      <w:divsChild>
        <w:div w:id="675116676">
          <w:marLeft w:val="0"/>
          <w:marRight w:val="0"/>
          <w:marTop w:val="0"/>
          <w:marBottom w:val="0"/>
          <w:divBdr>
            <w:top w:val="none" w:sz="0" w:space="0" w:color="auto"/>
            <w:left w:val="none" w:sz="0" w:space="0" w:color="auto"/>
            <w:bottom w:val="none" w:sz="0" w:space="0" w:color="auto"/>
            <w:right w:val="none" w:sz="0" w:space="0" w:color="auto"/>
          </w:divBdr>
          <w:divsChild>
            <w:div w:id="1900938812">
              <w:marLeft w:val="0"/>
              <w:marRight w:val="0"/>
              <w:marTop w:val="0"/>
              <w:marBottom w:val="0"/>
              <w:divBdr>
                <w:top w:val="none" w:sz="0" w:space="0" w:color="auto"/>
                <w:left w:val="none" w:sz="0" w:space="0" w:color="auto"/>
                <w:bottom w:val="none" w:sz="0" w:space="0" w:color="auto"/>
                <w:right w:val="none" w:sz="0" w:space="0" w:color="auto"/>
              </w:divBdr>
              <w:divsChild>
                <w:div w:id="1429695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0466216">
      <w:bodyDiv w:val="1"/>
      <w:marLeft w:val="0"/>
      <w:marRight w:val="0"/>
      <w:marTop w:val="0"/>
      <w:marBottom w:val="0"/>
      <w:divBdr>
        <w:top w:val="none" w:sz="0" w:space="0" w:color="auto"/>
        <w:left w:val="none" w:sz="0" w:space="0" w:color="auto"/>
        <w:bottom w:val="none" w:sz="0" w:space="0" w:color="auto"/>
        <w:right w:val="none" w:sz="0" w:space="0" w:color="auto"/>
      </w:divBdr>
    </w:div>
    <w:div w:id="1183515391">
      <w:bodyDiv w:val="1"/>
      <w:marLeft w:val="0"/>
      <w:marRight w:val="0"/>
      <w:marTop w:val="0"/>
      <w:marBottom w:val="0"/>
      <w:divBdr>
        <w:top w:val="none" w:sz="0" w:space="0" w:color="auto"/>
        <w:left w:val="none" w:sz="0" w:space="0" w:color="auto"/>
        <w:bottom w:val="none" w:sz="0" w:space="0" w:color="auto"/>
        <w:right w:val="none" w:sz="0" w:space="0" w:color="auto"/>
      </w:divBdr>
      <w:divsChild>
        <w:div w:id="242765368">
          <w:marLeft w:val="0"/>
          <w:marRight w:val="0"/>
          <w:marTop w:val="0"/>
          <w:marBottom w:val="0"/>
          <w:divBdr>
            <w:top w:val="none" w:sz="0" w:space="0" w:color="auto"/>
            <w:left w:val="none" w:sz="0" w:space="0" w:color="auto"/>
            <w:bottom w:val="none" w:sz="0" w:space="0" w:color="auto"/>
            <w:right w:val="none" w:sz="0" w:space="0" w:color="auto"/>
          </w:divBdr>
          <w:divsChild>
            <w:div w:id="1387681535">
              <w:marLeft w:val="0"/>
              <w:marRight w:val="0"/>
              <w:marTop w:val="0"/>
              <w:marBottom w:val="0"/>
              <w:divBdr>
                <w:top w:val="none" w:sz="0" w:space="0" w:color="auto"/>
                <w:left w:val="none" w:sz="0" w:space="0" w:color="auto"/>
                <w:bottom w:val="none" w:sz="0" w:space="0" w:color="auto"/>
                <w:right w:val="none" w:sz="0" w:space="0" w:color="auto"/>
              </w:divBdr>
              <w:divsChild>
                <w:div w:id="2087915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6407557">
      <w:bodyDiv w:val="1"/>
      <w:marLeft w:val="0"/>
      <w:marRight w:val="0"/>
      <w:marTop w:val="0"/>
      <w:marBottom w:val="0"/>
      <w:divBdr>
        <w:top w:val="none" w:sz="0" w:space="0" w:color="auto"/>
        <w:left w:val="none" w:sz="0" w:space="0" w:color="auto"/>
        <w:bottom w:val="none" w:sz="0" w:space="0" w:color="auto"/>
        <w:right w:val="none" w:sz="0" w:space="0" w:color="auto"/>
      </w:divBdr>
    </w:div>
    <w:div w:id="1188566124">
      <w:bodyDiv w:val="1"/>
      <w:marLeft w:val="0"/>
      <w:marRight w:val="0"/>
      <w:marTop w:val="0"/>
      <w:marBottom w:val="0"/>
      <w:divBdr>
        <w:top w:val="none" w:sz="0" w:space="0" w:color="auto"/>
        <w:left w:val="none" w:sz="0" w:space="0" w:color="auto"/>
        <w:bottom w:val="none" w:sz="0" w:space="0" w:color="auto"/>
        <w:right w:val="none" w:sz="0" w:space="0" w:color="auto"/>
      </w:divBdr>
    </w:div>
    <w:div w:id="1194727879">
      <w:bodyDiv w:val="1"/>
      <w:marLeft w:val="0"/>
      <w:marRight w:val="0"/>
      <w:marTop w:val="0"/>
      <w:marBottom w:val="0"/>
      <w:divBdr>
        <w:top w:val="none" w:sz="0" w:space="0" w:color="auto"/>
        <w:left w:val="none" w:sz="0" w:space="0" w:color="auto"/>
        <w:bottom w:val="none" w:sz="0" w:space="0" w:color="auto"/>
        <w:right w:val="none" w:sz="0" w:space="0" w:color="auto"/>
      </w:divBdr>
    </w:div>
    <w:div w:id="1199781730">
      <w:bodyDiv w:val="1"/>
      <w:marLeft w:val="0"/>
      <w:marRight w:val="0"/>
      <w:marTop w:val="0"/>
      <w:marBottom w:val="0"/>
      <w:divBdr>
        <w:top w:val="none" w:sz="0" w:space="0" w:color="auto"/>
        <w:left w:val="none" w:sz="0" w:space="0" w:color="auto"/>
        <w:bottom w:val="none" w:sz="0" w:space="0" w:color="auto"/>
        <w:right w:val="none" w:sz="0" w:space="0" w:color="auto"/>
      </w:divBdr>
    </w:div>
    <w:div w:id="1206406886">
      <w:bodyDiv w:val="1"/>
      <w:marLeft w:val="0"/>
      <w:marRight w:val="0"/>
      <w:marTop w:val="0"/>
      <w:marBottom w:val="0"/>
      <w:divBdr>
        <w:top w:val="none" w:sz="0" w:space="0" w:color="auto"/>
        <w:left w:val="none" w:sz="0" w:space="0" w:color="auto"/>
        <w:bottom w:val="none" w:sz="0" w:space="0" w:color="auto"/>
        <w:right w:val="none" w:sz="0" w:space="0" w:color="auto"/>
      </w:divBdr>
    </w:div>
    <w:div w:id="1210462294">
      <w:bodyDiv w:val="1"/>
      <w:marLeft w:val="0"/>
      <w:marRight w:val="0"/>
      <w:marTop w:val="0"/>
      <w:marBottom w:val="0"/>
      <w:divBdr>
        <w:top w:val="none" w:sz="0" w:space="0" w:color="auto"/>
        <w:left w:val="none" w:sz="0" w:space="0" w:color="auto"/>
        <w:bottom w:val="none" w:sz="0" w:space="0" w:color="auto"/>
        <w:right w:val="none" w:sz="0" w:space="0" w:color="auto"/>
      </w:divBdr>
      <w:divsChild>
        <w:div w:id="640959698">
          <w:marLeft w:val="0"/>
          <w:marRight w:val="0"/>
          <w:marTop w:val="0"/>
          <w:marBottom w:val="0"/>
          <w:divBdr>
            <w:top w:val="none" w:sz="0" w:space="0" w:color="auto"/>
            <w:left w:val="none" w:sz="0" w:space="0" w:color="auto"/>
            <w:bottom w:val="none" w:sz="0" w:space="0" w:color="auto"/>
            <w:right w:val="none" w:sz="0" w:space="0" w:color="auto"/>
          </w:divBdr>
          <w:divsChild>
            <w:div w:id="688414637">
              <w:marLeft w:val="0"/>
              <w:marRight w:val="0"/>
              <w:marTop w:val="0"/>
              <w:marBottom w:val="0"/>
              <w:divBdr>
                <w:top w:val="none" w:sz="0" w:space="0" w:color="auto"/>
                <w:left w:val="none" w:sz="0" w:space="0" w:color="auto"/>
                <w:bottom w:val="none" w:sz="0" w:space="0" w:color="auto"/>
                <w:right w:val="none" w:sz="0" w:space="0" w:color="auto"/>
              </w:divBdr>
              <w:divsChild>
                <w:div w:id="699546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5896875">
      <w:bodyDiv w:val="1"/>
      <w:marLeft w:val="0"/>
      <w:marRight w:val="0"/>
      <w:marTop w:val="0"/>
      <w:marBottom w:val="0"/>
      <w:divBdr>
        <w:top w:val="none" w:sz="0" w:space="0" w:color="auto"/>
        <w:left w:val="none" w:sz="0" w:space="0" w:color="auto"/>
        <w:bottom w:val="none" w:sz="0" w:space="0" w:color="auto"/>
        <w:right w:val="none" w:sz="0" w:space="0" w:color="auto"/>
      </w:divBdr>
    </w:div>
    <w:div w:id="1216238197">
      <w:bodyDiv w:val="1"/>
      <w:marLeft w:val="0"/>
      <w:marRight w:val="0"/>
      <w:marTop w:val="0"/>
      <w:marBottom w:val="0"/>
      <w:divBdr>
        <w:top w:val="none" w:sz="0" w:space="0" w:color="auto"/>
        <w:left w:val="none" w:sz="0" w:space="0" w:color="auto"/>
        <w:bottom w:val="none" w:sz="0" w:space="0" w:color="auto"/>
        <w:right w:val="none" w:sz="0" w:space="0" w:color="auto"/>
      </w:divBdr>
      <w:divsChild>
        <w:div w:id="518276643">
          <w:marLeft w:val="0"/>
          <w:marRight w:val="0"/>
          <w:marTop w:val="0"/>
          <w:marBottom w:val="0"/>
          <w:divBdr>
            <w:top w:val="none" w:sz="0" w:space="0" w:color="auto"/>
            <w:left w:val="none" w:sz="0" w:space="0" w:color="auto"/>
            <w:bottom w:val="none" w:sz="0" w:space="0" w:color="auto"/>
            <w:right w:val="none" w:sz="0" w:space="0" w:color="auto"/>
          </w:divBdr>
          <w:divsChild>
            <w:div w:id="1305624044">
              <w:marLeft w:val="0"/>
              <w:marRight w:val="0"/>
              <w:marTop w:val="0"/>
              <w:marBottom w:val="0"/>
              <w:divBdr>
                <w:top w:val="none" w:sz="0" w:space="0" w:color="auto"/>
                <w:left w:val="none" w:sz="0" w:space="0" w:color="auto"/>
                <w:bottom w:val="none" w:sz="0" w:space="0" w:color="auto"/>
                <w:right w:val="none" w:sz="0" w:space="0" w:color="auto"/>
              </w:divBdr>
              <w:divsChild>
                <w:div w:id="1777678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6062715">
      <w:bodyDiv w:val="1"/>
      <w:marLeft w:val="0"/>
      <w:marRight w:val="0"/>
      <w:marTop w:val="0"/>
      <w:marBottom w:val="0"/>
      <w:divBdr>
        <w:top w:val="none" w:sz="0" w:space="0" w:color="auto"/>
        <w:left w:val="none" w:sz="0" w:space="0" w:color="auto"/>
        <w:bottom w:val="none" w:sz="0" w:space="0" w:color="auto"/>
        <w:right w:val="none" w:sz="0" w:space="0" w:color="auto"/>
      </w:divBdr>
    </w:div>
    <w:div w:id="1226532077">
      <w:bodyDiv w:val="1"/>
      <w:marLeft w:val="0"/>
      <w:marRight w:val="0"/>
      <w:marTop w:val="0"/>
      <w:marBottom w:val="0"/>
      <w:divBdr>
        <w:top w:val="none" w:sz="0" w:space="0" w:color="auto"/>
        <w:left w:val="none" w:sz="0" w:space="0" w:color="auto"/>
        <w:bottom w:val="none" w:sz="0" w:space="0" w:color="auto"/>
        <w:right w:val="none" w:sz="0" w:space="0" w:color="auto"/>
      </w:divBdr>
    </w:div>
    <w:div w:id="1229339383">
      <w:bodyDiv w:val="1"/>
      <w:marLeft w:val="0"/>
      <w:marRight w:val="0"/>
      <w:marTop w:val="0"/>
      <w:marBottom w:val="0"/>
      <w:divBdr>
        <w:top w:val="none" w:sz="0" w:space="0" w:color="auto"/>
        <w:left w:val="none" w:sz="0" w:space="0" w:color="auto"/>
        <w:bottom w:val="none" w:sz="0" w:space="0" w:color="auto"/>
        <w:right w:val="none" w:sz="0" w:space="0" w:color="auto"/>
      </w:divBdr>
    </w:div>
    <w:div w:id="1231845661">
      <w:bodyDiv w:val="1"/>
      <w:marLeft w:val="0"/>
      <w:marRight w:val="0"/>
      <w:marTop w:val="0"/>
      <w:marBottom w:val="0"/>
      <w:divBdr>
        <w:top w:val="none" w:sz="0" w:space="0" w:color="auto"/>
        <w:left w:val="none" w:sz="0" w:space="0" w:color="auto"/>
        <w:bottom w:val="none" w:sz="0" w:space="0" w:color="auto"/>
        <w:right w:val="none" w:sz="0" w:space="0" w:color="auto"/>
      </w:divBdr>
      <w:divsChild>
        <w:div w:id="1893223835">
          <w:marLeft w:val="0"/>
          <w:marRight w:val="0"/>
          <w:marTop w:val="0"/>
          <w:marBottom w:val="0"/>
          <w:divBdr>
            <w:top w:val="none" w:sz="0" w:space="0" w:color="auto"/>
            <w:left w:val="none" w:sz="0" w:space="0" w:color="auto"/>
            <w:bottom w:val="none" w:sz="0" w:space="0" w:color="auto"/>
            <w:right w:val="none" w:sz="0" w:space="0" w:color="auto"/>
          </w:divBdr>
          <w:divsChild>
            <w:div w:id="199128095">
              <w:marLeft w:val="0"/>
              <w:marRight w:val="0"/>
              <w:marTop w:val="0"/>
              <w:marBottom w:val="0"/>
              <w:divBdr>
                <w:top w:val="none" w:sz="0" w:space="0" w:color="auto"/>
                <w:left w:val="none" w:sz="0" w:space="0" w:color="auto"/>
                <w:bottom w:val="none" w:sz="0" w:space="0" w:color="auto"/>
                <w:right w:val="none" w:sz="0" w:space="0" w:color="auto"/>
              </w:divBdr>
              <w:divsChild>
                <w:div w:id="177932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5160857">
      <w:bodyDiv w:val="1"/>
      <w:marLeft w:val="0"/>
      <w:marRight w:val="0"/>
      <w:marTop w:val="0"/>
      <w:marBottom w:val="0"/>
      <w:divBdr>
        <w:top w:val="none" w:sz="0" w:space="0" w:color="auto"/>
        <w:left w:val="none" w:sz="0" w:space="0" w:color="auto"/>
        <w:bottom w:val="none" w:sz="0" w:space="0" w:color="auto"/>
        <w:right w:val="none" w:sz="0" w:space="0" w:color="auto"/>
      </w:divBdr>
    </w:div>
    <w:div w:id="1247033536">
      <w:bodyDiv w:val="1"/>
      <w:marLeft w:val="0"/>
      <w:marRight w:val="0"/>
      <w:marTop w:val="0"/>
      <w:marBottom w:val="0"/>
      <w:divBdr>
        <w:top w:val="none" w:sz="0" w:space="0" w:color="auto"/>
        <w:left w:val="none" w:sz="0" w:space="0" w:color="auto"/>
        <w:bottom w:val="none" w:sz="0" w:space="0" w:color="auto"/>
        <w:right w:val="none" w:sz="0" w:space="0" w:color="auto"/>
      </w:divBdr>
      <w:divsChild>
        <w:div w:id="1333145585">
          <w:marLeft w:val="0"/>
          <w:marRight w:val="0"/>
          <w:marTop w:val="0"/>
          <w:marBottom w:val="0"/>
          <w:divBdr>
            <w:top w:val="none" w:sz="0" w:space="0" w:color="auto"/>
            <w:left w:val="none" w:sz="0" w:space="0" w:color="auto"/>
            <w:bottom w:val="none" w:sz="0" w:space="0" w:color="auto"/>
            <w:right w:val="none" w:sz="0" w:space="0" w:color="auto"/>
          </w:divBdr>
          <w:divsChild>
            <w:div w:id="1143889105">
              <w:marLeft w:val="0"/>
              <w:marRight w:val="0"/>
              <w:marTop w:val="0"/>
              <w:marBottom w:val="0"/>
              <w:divBdr>
                <w:top w:val="none" w:sz="0" w:space="0" w:color="auto"/>
                <w:left w:val="none" w:sz="0" w:space="0" w:color="auto"/>
                <w:bottom w:val="none" w:sz="0" w:space="0" w:color="auto"/>
                <w:right w:val="none" w:sz="0" w:space="0" w:color="auto"/>
              </w:divBdr>
              <w:divsChild>
                <w:div w:id="618684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4515200">
      <w:bodyDiv w:val="1"/>
      <w:marLeft w:val="0"/>
      <w:marRight w:val="0"/>
      <w:marTop w:val="0"/>
      <w:marBottom w:val="0"/>
      <w:divBdr>
        <w:top w:val="none" w:sz="0" w:space="0" w:color="auto"/>
        <w:left w:val="none" w:sz="0" w:space="0" w:color="auto"/>
        <w:bottom w:val="none" w:sz="0" w:space="0" w:color="auto"/>
        <w:right w:val="none" w:sz="0" w:space="0" w:color="auto"/>
      </w:divBdr>
    </w:div>
    <w:div w:id="1261793716">
      <w:bodyDiv w:val="1"/>
      <w:marLeft w:val="0"/>
      <w:marRight w:val="0"/>
      <w:marTop w:val="0"/>
      <w:marBottom w:val="0"/>
      <w:divBdr>
        <w:top w:val="none" w:sz="0" w:space="0" w:color="auto"/>
        <w:left w:val="none" w:sz="0" w:space="0" w:color="auto"/>
        <w:bottom w:val="none" w:sz="0" w:space="0" w:color="auto"/>
        <w:right w:val="none" w:sz="0" w:space="0" w:color="auto"/>
      </w:divBdr>
    </w:div>
    <w:div w:id="1263488525">
      <w:bodyDiv w:val="1"/>
      <w:marLeft w:val="0"/>
      <w:marRight w:val="0"/>
      <w:marTop w:val="0"/>
      <w:marBottom w:val="0"/>
      <w:divBdr>
        <w:top w:val="none" w:sz="0" w:space="0" w:color="auto"/>
        <w:left w:val="none" w:sz="0" w:space="0" w:color="auto"/>
        <w:bottom w:val="none" w:sz="0" w:space="0" w:color="auto"/>
        <w:right w:val="none" w:sz="0" w:space="0" w:color="auto"/>
      </w:divBdr>
    </w:div>
    <w:div w:id="1266576078">
      <w:bodyDiv w:val="1"/>
      <w:marLeft w:val="0"/>
      <w:marRight w:val="0"/>
      <w:marTop w:val="0"/>
      <w:marBottom w:val="0"/>
      <w:divBdr>
        <w:top w:val="none" w:sz="0" w:space="0" w:color="auto"/>
        <w:left w:val="none" w:sz="0" w:space="0" w:color="auto"/>
        <w:bottom w:val="none" w:sz="0" w:space="0" w:color="auto"/>
        <w:right w:val="none" w:sz="0" w:space="0" w:color="auto"/>
      </w:divBdr>
      <w:divsChild>
        <w:div w:id="1110321801">
          <w:marLeft w:val="0"/>
          <w:marRight w:val="0"/>
          <w:marTop w:val="0"/>
          <w:marBottom w:val="0"/>
          <w:divBdr>
            <w:top w:val="none" w:sz="0" w:space="0" w:color="auto"/>
            <w:left w:val="none" w:sz="0" w:space="0" w:color="auto"/>
            <w:bottom w:val="none" w:sz="0" w:space="0" w:color="auto"/>
            <w:right w:val="none" w:sz="0" w:space="0" w:color="auto"/>
          </w:divBdr>
          <w:divsChild>
            <w:div w:id="1291782053">
              <w:marLeft w:val="0"/>
              <w:marRight w:val="0"/>
              <w:marTop w:val="0"/>
              <w:marBottom w:val="0"/>
              <w:divBdr>
                <w:top w:val="none" w:sz="0" w:space="0" w:color="auto"/>
                <w:left w:val="none" w:sz="0" w:space="0" w:color="auto"/>
                <w:bottom w:val="none" w:sz="0" w:space="0" w:color="auto"/>
                <w:right w:val="none" w:sz="0" w:space="0" w:color="auto"/>
              </w:divBdr>
              <w:divsChild>
                <w:div w:id="700907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7345209">
      <w:bodyDiv w:val="1"/>
      <w:marLeft w:val="0"/>
      <w:marRight w:val="0"/>
      <w:marTop w:val="0"/>
      <w:marBottom w:val="0"/>
      <w:divBdr>
        <w:top w:val="none" w:sz="0" w:space="0" w:color="auto"/>
        <w:left w:val="none" w:sz="0" w:space="0" w:color="auto"/>
        <w:bottom w:val="none" w:sz="0" w:space="0" w:color="auto"/>
        <w:right w:val="none" w:sz="0" w:space="0" w:color="auto"/>
      </w:divBdr>
      <w:divsChild>
        <w:div w:id="131410982">
          <w:marLeft w:val="0"/>
          <w:marRight w:val="0"/>
          <w:marTop w:val="0"/>
          <w:marBottom w:val="0"/>
          <w:divBdr>
            <w:top w:val="none" w:sz="0" w:space="0" w:color="auto"/>
            <w:left w:val="none" w:sz="0" w:space="0" w:color="auto"/>
            <w:bottom w:val="none" w:sz="0" w:space="0" w:color="auto"/>
            <w:right w:val="none" w:sz="0" w:space="0" w:color="auto"/>
          </w:divBdr>
          <w:divsChild>
            <w:div w:id="1953630122">
              <w:marLeft w:val="0"/>
              <w:marRight w:val="0"/>
              <w:marTop w:val="0"/>
              <w:marBottom w:val="0"/>
              <w:divBdr>
                <w:top w:val="none" w:sz="0" w:space="0" w:color="auto"/>
                <w:left w:val="none" w:sz="0" w:space="0" w:color="auto"/>
                <w:bottom w:val="none" w:sz="0" w:space="0" w:color="auto"/>
                <w:right w:val="none" w:sz="0" w:space="0" w:color="auto"/>
              </w:divBdr>
              <w:divsChild>
                <w:div w:id="38822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2323070">
      <w:bodyDiv w:val="1"/>
      <w:marLeft w:val="0"/>
      <w:marRight w:val="0"/>
      <w:marTop w:val="0"/>
      <w:marBottom w:val="0"/>
      <w:divBdr>
        <w:top w:val="none" w:sz="0" w:space="0" w:color="auto"/>
        <w:left w:val="none" w:sz="0" w:space="0" w:color="auto"/>
        <w:bottom w:val="none" w:sz="0" w:space="0" w:color="auto"/>
        <w:right w:val="none" w:sz="0" w:space="0" w:color="auto"/>
      </w:divBdr>
      <w:divsChild>
        <w:div w:id="657342153">
          <w:marLeft w:val="0"/>
          <w:marRight w:val="0"/>
          <w:marTop w:val="0"/>
          <w:marBottom w:val="0"/>
          <w:divBdr>
            <w:top w:val="none" w:sz="0" w:space="0" w:color="auto"/>
            <w:left w:val="none" w:sz="0" w:space="0" w:color="auto"/>
            <w:bottom w:val="none" w:sz="0" w:space="0" w:color="auto"/>
            <w:right w:val="none" w:sz="0" w:space="0" w:color="auto"/>
          </w:divBdr>
          <w:divsChild>
            <w:div w:id="208734456">
              <w:marLeft w:val="0"/>
              <w:marRight w:val="0"/>
              <w:marTop w:val="0"/>
              <w:marBottom w:val="0"/>
              <w:divBdr>
                <w:top w:val="none" w:sz="0" w:space="0" w:color="auto"/>
                <w:left w:val="none" w:sz="0" w:space="0" w:color="auto"/>
                <w:bottom w:val="none" w:sz="0" w:space="0" w:color="auto"/>
                <w:right w:val="none" w:sz="0" w:space="0" w:color="auto"/>
              </w:divBdr>
              <w:divsChild>
                <w:div w:id="274943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8099757">
      <w:bodyDiv w:val="1"/>
      <w:marLeft w:val="0"/>
      <w:marRight w:val="0"/>
      <w:marTop w:val="0"/>
      <w:marBottom w:val="0"/>
      <w:divBdr>
        <w:top w:val="none" w:sz="0" w:space="0" w:color="auto"/>
        <w:left w:val="none" w:sz="0" w:space="0" w:color="auto"/>
        <w:bottom w:val="none" w:sz="0" w:space="0" w:color="auto"/>
        <w:right w:val="none" w:sz="0" w:space="0" w:color="auto"/>
      </w:divBdr>
      <w:divsChild>
        <w:div w:id="466508228">
          <w:marLeft w:val="600"/>
          <w:marRight w:val="600"/>
          <w:marTop w:val="0"/>
          <w:marBottom w:val="0"/>
          <w:divBdr>
            <w:top w:val="none" w:sz="0" w:space="0" w:color="auto"/>
            <w:left w:val="none" w:sz="0" w:space="0" w:color="auto"/>
            <w:bottom w:val="none" w:sz="0" w:space="0" w:color="auto"/>
            <w:right w:val="none" w:sz="0" w:space="0" w:color="auto"/>
          </w:divBdr>
          <w:divsChild>
            <w:div w:id="1078286176">
              <w:marLeft w:val="0"/>
              <w:marRight w:val="0"/>
              <w:marTop w:val="0"/>
              <w:marBottom w:val="0"/>
              <w:divBdr>
                <w:top w:val="none" w:sz="0" w:space="0" w:color="auto"/>
                <w:left w:val="none" w:sz="0" w:space="0" w:color="auto"/>
                <w:bottom w:val="none" w:sz="0" w:space="0" w:color="auto"/>
                <w:right w:val="none" w:sz="0" w:space="0" w:color="auto"/>
              </w:divBdr>
              <w:divsChild>
                <w:div w:id="672757873">
                  <w:marLeft w:val="0"/>
                  <w:marRight w:val="0"/>
                  <w:marTop w:val="0"/>
                  <w:marBottom w:val="0"/>
                  <w:divBdr>
                    <w:top w:val="none" w:sz="0" w:space="0" w:color="auto"/>
                    <w:left w:val="none" w:sz="0" w:space="0" w:color="auto"/>
                    <w:bottom w:val="none" w:sz="0" w:space="0" w:color="auto"/>
                    <w:right w:val="none" w:sz="0" w:space="0" w:color="auto"/>
                  </w:divBdr>
                  <w:divsChild>
                    <w:div w:id="1862815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3152289">
      <w:bodyDiv w:val="1"/>
      <w:marLeft w:val="0"/>
      <w:marRight w:val="0"/>
      <w:marTop w:val="0"/>
      <w:marBottom w:val="0"/>
      <w:divBdr>
        <w:top w:val="none" w:sz="0" w:space="0" w:color="auto"/>
        <w:left w:val="none" w:sz="0" w:space="0" w:color="auto"/>
        <w:bottom w:val="none" w:sz="0" w:space="0" w:color="auto"/>
        <w:right w:val="none" w:sz="0" w:space="0" w:color="auto"/>
      </w:divBdr>
      <w:divsChild>
        <w:div w:id="1785222302">
          <w:marLeft w:val="0"/>
          <w:marRight w:val="0"/>
          <w:marTop w:val="0"/>
          <w:marBottom w:val="0"/>
          <w:divBdr>
            <w:top w:val="none" w:sz="0" w:space="0" w:color="auto"/>
            <w:left w:val="none" w:sz="0" w:space="0" w:color="auto"/>
            <w:bottom w:val="none" w:sz="0" w:space="0" w:color="auto"/>
            <w:right w:val="none" w:sz="0" w:space="0" w:color="auto"/>
          </w:divBdr>
          <w:divsChild>
            <w:div w:id="488327523">
              <w:marLeft w:val="0"/>
              <w:marRight w:val="0"/>
              <w:marTop w:val="0"/>
              <w:marBottom w:val="0"/>
              <w:divBdr>
                <w:top w:val="none" w:sz="0" w:space="0" w:color="auto"/>
                <w:left w:val="none" w:sz="0" w:space="0" w:color="auto"/>
                <w:bottom w:val="none" w:sz="0" w:space="0" w:color="auto"/>
                <w:right w:val="none" w:sz="0" w:space="0" w:color="auto"/>
              </w:divBdr>
              <w:divsChild>
                <w:div w:id="791676212">
                  <w:marLeft w:val="0"/>
                  <w:marRight w:val="0"/>
                  <w:marTop w:val="0"/>
                  <w:marBottom w:val="0"/>
                  <w:divBdr>
                    <w:top w:val="none" w:sz="0" w:space="0" w:color="auto"/>
                    <w:left w:val="none" w:sz="0" w:space="0" w:color="auto"/>
                    <w:bottom w:val="none" w:sz="0" w:space="0" w:color="auto"/>
                    <w:right w:val="none" w:sz="0" w:space="0" w:color="auto"/>
                  </w:divBdr>
                  <w:divsChild>
                    <w:div w:id="40323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0013922">
      <w:bodyDiv w:val="1"/>
      <w:marLeft w:val="0"/>
      <w:marRight w:val="0"/>
      <w:marTop w:val="0"/>
      <w:marBottom w:val="0"/>
      <w:divBdr>
        <w:top w:val="none" w:sz="0" w:space="0" w:color="auto"/>
        <w:left w:val="none" w:sz="0" w:space="0" w:color="auto"/>
        <w:bottom w:val="none" w:sz="0" w:space="0" w:color="auto"/>
        <w:right w:val="none" w:sz="0" w:space="0" w:color="auto"/>
      </w:divBdr>
    </w:div>
    <w:div w:id="1303537115">
      <w:bodyDiv w:val="1"/>
      <w:marLeft w:val="0"/>
      <w:marRight w:val="0"/>
      <w:marTop w:val="0"/>
      <w:marBottom w:val="0"/>
      <w:divBdr>
        <w:top w:val="none" w:sz="0" w:space="0" w:color="auto"/>
        <w:left w:val="none" w:sz="0" w:space="0" w:color="auto"/>
        <w:bottom w:val="none" w:sz="0" w:space="0" w:color="auto"/>
        <w:right w:val="none" w:sz="0" w:space="0" w:color="auto"/>
      </w:divBdr>
    </w:div>
    <w:div w:id="1304191191">
      <w:bodyDiv w:val="1"/>
      <w:marLeft w:val="0"/>
      <w:marRight w:val="0"/>
      <w:marTop w:val="0"/>
      <w:marBottom w:val="0"/>
      <w:divBdr>
        <w:top w:val="none" w:sz="0" w:space="0" w:color="auto"/>
        <w:left w:val="none" w:sz="0" w:space="0" w:color="auto"/>
        <w:bottom w:val="none" w:sz="0" w:space="0" w:color="auto"/>
        <w:right w:val="none" w:sz="0" w:space="0" w:color="auto"/>
      </w:divBdr>
    </w:div>
    <w:div w:id="1308628318">
      <w:bodyDiv w:val="1"/>
      <w:marLeft w:val="0"/>
      <w:marRight w:val="0"/>
      <w:marTop w:val="0"/>
      <w:marBottom w:val="0"/>
      <w:divBdr>
        <w:top w:val="none" w:sz="0" w:space="0" w:color="auto"/>
        <w:left w:val="none" w:sz="0" w:space="0" w:color="auto"/>
        <w:bottom w:val="none" w:sz="0" w:space="0" w:color="auto"/>
        <w:right w:val="none" w:sz="0" w:space="0" w:color="auto"/>
      </w:divBdr>
      <w:divsChild>
        <w:div w:id="38943266">
          <w:marLeft w:val="0"/>
          <w:marRight w:val="0"/>
          <w:marTop w:val="0"/>
          <w:marBottom w:val="0"/>
          <w:divBdr>
            <w:top w:val="none" w:sz="0" w:space="0" w:color="auto"/>
            <w:left w:val="none" w:sz="0" w:space="0" w:color="auto"/>
            <w:bottom w:val="none" w:sz="0" w:space="0" w:color="auto"/>
            <w:right w:val="none" w:sz="0" w:space="0" w:color="auto"/>
          </w:divBdr>
          <w:divsChild>
            <w:div w:id="1713534400">
              <w:marLeft w:val="0"/>
              <w:marRight w:val="0"/>
              <w:marTop w:val="0"/>
              <w:marBottom w:val="0"/>
              <w:divBdr>
                <w:top w:val="none" w:sz="0" w:space="0" w:color="auto"/>
                <w:left w:val="none" w:sz="0" w:space="0" w:color="auto"/>
                <w:bottom w:val="none" w:sz="0" w:space="0" w:color="auto"/>
                <w:right w:val="none" w:sz="0" w:space="0" w:color="auto"/>
              </w:divBdr>
              <w:divsChild>
                <w:div w:id="2116752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5376264">
      <w:bodyDiv w:val="1"/>
      <w:marLeft w:val="0"/>
      <w:marRight w:val="0"/>
      <w:marTop w:val="0"/>
      <w:marBottom w:val="0"/>
      <w:divBdr>
        <w:top w:val="none" w:sz="0" w:space="0" w:color="auto"/>
        <w:left w:val="none" w:sz="0" w:space="0" w:color="auto"/>
        <w:bottom w:val="none" w:sz="0" w:space="0" w:color="auto"/>
        <w:right w:val="none" w:sz="0" w:space="0" w:color="auto"/>
      </w:divBdr>
    </w:div>
    <w:div w:id="1317107640">
      <w:bodyDiv w:val="1"/>
      <w:marLeft w:val="0"/>
      <w:marRight w:val="0"/>
      <w:marTop w:val="0"/>
      <w:marBottom w:val="0"/>
      <w:divBdr>
        <w:top w:val="none" w:sz="0" w:space="0" w:color="auto"/>
        <w:left w:val="none" w:sz="0" w:space="0" w:color="auto"/>
        <w:bottom w:val="none" w:sz="0" w:space="0" w:color="auto"/>
        <w:right w:val="none" w:sz="0" w:space="0" w:color="auto"/>
      </w:divBdr>
      <w:divsChild>
        <w:div w:id="742988904">
          <w:marLeft w:val="0"/>
          <w:marRight w:val="0"/>
          <w:marTop w:val="0"/>
          <w:marBottom w:val="0"/>
          <w:divBdr>
            <w:top w:val="none" w:sz="0" w:space="0" w:color="auto"/>
            <w:left w:val="none" w:sz="0" w:space="0" w:color="auto"/>
            <w:bottom w:val="none" w:sz="0" w:space="0" w:color="auto"/>
            <w:right w:val="none" w:sz="0" w:space="0" w:color="auto"/>
          </w:divBdr>
          <w:divsChild>
            <w:div w:id="792945969">
              <w:marLeft w:val="0"/>
              <w:marRight w:val="0"/>
              <w:marTop w:val="0"/>
              <w:marBottom w:val="0"/>
              <w:divBdr>
                <w:top w:val="none" w:sz="0" w:space="0" w:color="auto"/>
                <w:left w:val="none" w:sz="0" w:space="0" w:color="auto"/>
                <w:bottom w:val="none" w:sz="0" w:space="0" w:color="auto"/>
                <w:right w:val="none" w:sz="0" w:space="0" w:color="auto"/>
              </w:divBdr>
              <w:divsChild>
                <w:div w:id="1037702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2875747">
      <w:bodyDiv w:val="1"/>
      <w:marLeft w:val="0"/>
      <w:marRight w:val="0"/>
      <w:marTop w:val="0"/>
      <w:marBottom w:val="0"/>
      <w:divBdr>
        <w:top w:val="none" w:sz="0" w:space="0" w:color="auto"/>
        <w:left w:val="none" w:sz="0" w:space="0" w:color="auto"/>
        <w:bottom w:val="none" w:sz="0" w:space="0" w:color="auto"/>
        <w:right w:val="none" w:sz="0" w:space="0" w:color="auto"/>
      </w:divBdr>
    </w:div>
    <w:div w:id="1335112386">
      <w:bodyDiv w:val="1"/>
      <w:marLeft w:val="0"/>
      <w:marRight w:val="0"/>
      <w:marTop w:val="0"/>
      <w:marBottom w:val="0"/>
      <w:divBdr>
        <w:top w:val="none" w:sz="0" w:space="0" w:color="auto"/>
        <w:left w:val="none" w:sz="0" w:space="0" w:color="auto"/>
        <w:bottom w:val="none" w:sz="0" w:space="0" w:color="auto"/>
        <w:right w:val="none" w:sz="0" w:space="0" w:color="auto"/>
      </w:divBdr>
      <w:divsChild>
        <w:div w:id="756899769">
          <w:marLeft w:val="0"/>
          <w:marRight w:val="0"/>
          <w:marTop w:val="0"/>
          <w:marBottom w:val="0"/>
          <w:divBdr>
            <w:top w:val="none" w:sz="0" w:space="0" w:color="auto"/>
            <w:left w:val="none" w:sz="0" w:space="0" w:color="auto"/>
            <w:bottom w:val="none" w:sz="0" w:space="0" w:color="auto"/>
            <w:right w:val="none" w:sz="0" w:space="0" w:color="auto"/>
          </w:divBdr>
          <w:divsChild>
            <w:div w:id="202906270">
              <w:marLeft w:val="0"/>
              <w:marRight w:val="0"/>
              <w:marTop w:val="0"/>
              <w:marBottom w:val="0"/>
              <w:divBdr>
                <w:top w:val="none" w:sz="0" w:space="0" w:color="auto"/>
                <w:left w:val="none" w:sz="0" w:space="0" w:color="auto"/>
                <w:bottom w:val="none" w:sz="0" w:space="0" w:color="auto"/>
                <w:right w:val="none" w:sz="0" w:space="0" w:color="auto"/>
              </w:divBdr>
              <w:divsChild>
                <w:div w:id="910895264">
                  <w:marLeft w:val="0"/>
                  <w:marRight w:val="0"/>
                  <w:marTop w:val="0"/>
                  <w:marBottom w:val="0"/>
                  <w:divBdr>
                    <w:top w:val="none" w:sz="0" w:space="0" w:color="auto"/>
                    <w:left w:val="none" w:sz="0" w:space="0" w:color="auto"/>
                    <w:bottom w:val="none" w:sz="0" w:space="0" w:color="auto"/>
                    <w:right w:val="none" w:sz="0" w:space="0" w:color="auto"/>
                  </w:divBdr>
                  <w:divsChild>
                    <w:div w:id="2001886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8146708">
      <w:bodyDiv w:val="1"/>
      <w:marLeft w:val="0"/>
      <w:marRight w:val="0"/>
      <w:marTop w:val="0"/>
      <w:marBottom w:val="0"/>
      <w:divBdr>
        <w:top w:val="none" w:sz="0" w:space="0" w:color="auto"/>
        <w:left w:val="none" w:sz="0" w:space="0" w:color="auto"/>
        <w:bottom w:val="none" w:sz="0" w:space="0" w:color="auto"/>
        <w:right w:val="none" w:sz="0" w:space="0" w:color="auto"/>
      </w:divBdr>
    </w:div>
    <w:div w:id="1340347734">
      <w:bodyDiv w:val="1"/>
      <w:marLeft w:val="0"/>
      <w:marRight w:val="0"/>
      <w:marTop w:val="0"/>
      <w:marBottom w:val="0"/>
      <w:divBdr>
        <w:top w:val="none" w:sz="0" w:space="0" w:color="auto"/>
        <w:left w:val="none" w:sz="0" w:space="0" w:color="auto"/>
        <w:bottom w:val="none" w:sz="0" w:space="0" w:color="auto"/>
        <w:right w:val="none" w:sz="0" w:space="0" w:color="auto"/>
      </w:divBdr>
    </w:div>
    <w:div w:id="1341735558">
      <w:bodyDiv w:val="1"/>
      <w:marLeft w:val="0"/>
      <w:marRight w:val="0"/>
      <w:marTop w:val="0"/>
      <w:marBottom w:val="0"/>
      <w:divBdr>
        <w:top w:val="none" w:sz="0" w:space="0" w:color="auto"/>
        <w:left w:val="none" w:sz="0" w:space="0" w:color="auto"/>
        <w:bottom w:val="none" w:sz="0" w:space="0" w:color="auto"/>
        <w:right w:val="none" w:sz="0" w:space="0" w:color="auto"/>
      </w:divBdr>
    </w:div>
    <w:div w:id="1343506649">
      <w:bodyDiv w:val="1"/>
      <w:marLeft w:val="0"/>
      <w:marRight w:val="0"/>
      <w:marTop w:val="0"/>
      <w:marBottom w:val="0"/>
      <w:divBdr>
        <w:top w:val="none" w:sz="0" w:space="0" w:color="auto"/>
        <w:left w:val="none" w:sz="0" w:space="0" w:color="auto"/>
        <w:bottom w:val="none" w:sz="0" w:space="0" w:color="auto"/>
        <w:right w:val="none" w:sz="0" w:space="0" w:color="auto"/>
      </w:divBdr>
      <w:divsChild>
        <w:div w:id="379281664">
          <w:marLeft w:val="0"/>
          <w:marRight w:val="0"/>
          <w:marTop w:val="0"/>
          <w:marBottom w:val="0"/>
          <w:divBdr>
            <w:top w:val="none" w:sz="0" w:space="0" w:color="auto"/>
            <w:left w:val="none" w:sz="0" w:space="0" w:color="auto"/>
            <w:bottom w:val="none" w:sz="0" w:space="0" w:color="auto"/>
            <w:right w:val="none" w:sz="0" w:space="0" w:color="auto"/>
          </w:divBdr>
          <w:divsChild>
            <w:div w:id="1281184741">
              <w:marLeft w:val="0"/>
              <w:marRight w:val="0"/>
              <w:marTop w:val="0"/>
              <w:marBottom w:val="0"/>
              <w:divBdr>
                <w:top w:val="none" w:sz="0" w:space="0" w:color="auto"/>
                <w:left w:val="none" w:sz="0" w:space="0" w:color="auto"/>
                <w:bottom w:val="none" w:sz="0" w:space="0" w:color="auto"/>
                <w:right w:val="none" w:sz="0" w:space="0" w:color="auto"/>
              </w:divBdr>
              <w:divsChild>
                <w:div w:id="718700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7831060">
      <w:bodyDiv w:val="1"/>
      <w:marLeft w:val="0"/>
      <w:marRight w:val="0"/>
      <w:marTop w:val="0"/>
      <w:marBottom w:val="0"/>
      <w:divBdr>
        <w:top w:val="none" w:sz="0" w:space="0" w:color="auto"/>
        <w:left w:val="none" w:sz="0" w:space="0" w:color="auto"/>
        <w:bottom w:val="none" w:sz="0" w:space="0" w:color="auto"/>
        <w:right w:val="none" w:sz="0" w:space="0" w:color="auto"/>
      </w:divBdr>
    </w:div>
    <w:div w:id="1351762277">
      <w:bodyDiv w:val="1"/>
      <w:marLeft w:val="0"/>
      <w:marRight w:val="0"/>
      <w:marTop w:val="0"/>
      <w:marBottom w:val="0"/>
      <w:divBdr>
        <w:top w:val="none" w:sz="0" w:space="0" w:color="auto"/>
        <w:left w:val="none" w:sz="0" w:space="0" w:color="auto"/>
        <w:bottom w:val="none" w:sz="0" w:space="0" w:color="auto"/>
        <w:right w:val="none" w:sz="0" w:space="0" w:color="auto"/>
      </w:divBdr>
      <w:divsChild>
        <w:div w:id="135609977">
          <w:marLeft w:val="0"/>
          <w:marRight w:val="0"/>
          <w:marTop w:val="0"/>
          <w:marBottom w:val="0"/>
          <w:divBdr>
            <w:top w:val="none" w:sz="0" w:space="0" w:color="auto"/>
            <w:left w:val="none" w:sz="0" w:space="0" w:color="auto"/>
            <w:bottom w:val="none" w:sz="0" w:space="0" w:color="auto"/>
            <w:right w:val="none" w:sz="0" w:space="0" w:color="auto"/>
          </w:divBdr>
          <w:divsChild>
            <w:div w:id="1560281665">
              <w:marLeft w:val="0"/>
              <w:marRight w:val="0"/>
              <w:marTop w:val="0"/>
              <w:marBottom w:val="0"/>
              <w:divBdr>
                <w:top w:val="none" w:sz="0" w:space="0" w:color="auto"/>
                <w:left w:val="none" w:sz="0" w:space="0" w:color="auto"/>
                <w:bottom w:val="none" w:sz="0" w:space="0" w:color="auto"/>
                <w:right w:val="none" w:sz="0" w:space="0" w:color="auto"/>
              </w:divBdr>
              <w:divsChild>
                <w:div w:id="1039816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3189300">
      <w:bodyDiv w:val="1"/>
      <w:marLeft w:val="0"/>
      <w:marRight w:val="0"/>
      <w:marTop w:val="0"/>
      <w:marBottom w:val="0"/>
      <w:divBdr>
        <w:top w:val="none" w:sz="0" w:space="0" w:color="auto"/>
        <w:left w:val="none" w:sz="0" w:space="0" w:color="auto"/>
        <w:bottom w:val="none" w:sz="0" w:space="0" w:color="auto"/>
        <w:right w:val="none" w:sz="0" w:space="0" w:color="auto"/>
      </w:divBdr>
    </w:div>
    <w:div w:id="1358971132">
      <w:bodyDiv w:val="1"/>
      <w:marLeft w:val="0"/>
      <w:marRight w:val="0"/>
      <w:marTop w:val="0"/>
      <w:marBottom w:val="0"/>
      <w:divBdr>
        <w:top w:val="none" w:sz="0" w:space="0" w:color="auto"/>
        <w:left w:val="none" w:sz="0" w:space="0" w:color="auto"/>
        <w:bottom w:val="none" w:sz="0" w:space="0" w:color="auto"/>
        <w:right w:val="none" w:sz="0" w:space="0" w:color="auto"/>
      </w:divBdr>
    </w:div>
    <w:div w:id="1360737262">
      <w:bodyDiv w:val="1"/>
      <w:marLeft w:val="0"/>
      <w:marRight w:val="0"/>
      <w:marTop w:val="0"/>
      <w:marBottom w:val="0"/>
      <w:divBdr>
        <w:top w:val="none" w:sz="0" w:space="0" w:color="auto"/>
        <w:left w:val="none" w:sz="0" w:space="0" w:color="auto"/>
        <w:bottom w:val="none" w:sz="0" w:space="0" w:color="auto"/>
        <w:right w:val="none" w:sz="0" w:space="0" w:color="auto"/>
      </w:divBdr>
    </w:div>
    <w:div w:id="1364286650">
      <w:bodyDiv w:val="1"/>
      <w:marLeft w:val="0"/>
      <w:marRight w:val="0"/>
      <w:marTop w:val="0"/>
      <w:marBottom w:val="0"/>
      <w:divBdr>
        <w:top w:val="none" w:sz="0" w:space="0" w:color="auto"/>
        <w:left w:val="none" w:sz="0" w:space="0" w:color="auto"/>
        <w:bottom w:val="none" w:sz="0" w:space="0" w:color="auto"/>
        <w:right w:val="none" w:sz="0" w:space="0" w:color="auto"/>
      </w:divBdr>
    </w:div>
    <w:div w:id="1368724977">
      <w:bodyDiv w:val="1"/>
      <w:marLeft w:val="0"/>
      <w:marRight w:val="0"/>
      <w:marTop w:val="0"/>
      <w:marBottom w:val="0"/>
      <w:divBdr>
        <w:top w:val="none" w:sz="0" w:space="0" w:color="auto"/>
        <w:left w:val="none" w:sz="0" w:space="0" w:color="auto"/>
        <w:bottom w:val="none" w:sz="0" w:space="0" w:color="auto"/>
        <w:right w:val="none" w:sz="0" w:space="0" w:color="auto"/>
      </w:divBdr>
    </w:div>
    <w:div w:id="1371229208">
      <w:bodyDiv w:val="1"/>
      <w:marLeft w:val="0"/>
      <w:marRight w:val="0"/>
      <w:marTop w:val="0"/>
      <w:marBottom w:val="0"/>
      <w:divBdr>
        <w:top w:val="none" w:sz="0" w:space="0" w:color="auto"/>
        <w:left w:val="none" w:sz="0" w:space="0" w:color="auto"/>
        <w:bottom w:val="none" w:sz="0" w:space="0" w:color="auto"/>
        <w:right w:val="none" w:sz="0" w:space="0" w:color="auto"/>
      </w:divBdr>
      <w:divsChild>
        <w:div w:id="52243104">
          <w:marLeft w:val="0"/>
          <w:marRight w:val="0"/>
          <w:marTop w:val="0"/>
          <w:marBottom w:val="0"/>
          <w:divBdr>
            <w:top w:val="none" w:sz="0" w:space="0" w:color="auto"/>
            <w:left w:val="none" w:sz="0" w:space="0" w:color="auto"/>
            <w:bottom w:val="none" w:sz="0" w:space="0" w:color="auto"/>
            <w:right w:val="none" w:sz="0" w:space="0" w:color="auto"/>
          </w:divBdr>
          <w:divsChild>
            <w:div w:id="1538665275">
              <w:marLeft w:val="0"/>
              <w:marRight w:val="0"/>
              <w:marTop w:val="0"/>
              <w:marBottom w:val="0"/>
              <w:divBdr>
                <w:top w:val="none" w:sz="0" w:space="0" w:color="auto"/>
                <w:left w:val="none" w:sz="0" w:space="0" w:color="auto"/>
                <w:bottom w:val="none" w:sz="0" w:space="0" w:color="auto"/>
                <w:right w:val="none" w:sz="0" w:space="0" w:color="auto"/>
              </w:divBdr>
              <w:divsChild>
                <w:div w:id="1113404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1400077">
      <w:bodyDiv w:val="1"/>
      <w:marLeft w:val="0"/>
      <w:marRight w:val="0"/>
      <w:marTop w:val="0"/>
      <w:marBottom w:val="0"/>
      <w:divBdr>
        <w:top w:val="none" w:sz="0" w:space="0" w:color="auto"/>
        <w:left w:val="none" w:sz="0" w:space="0" w:color="auto"/>
        <w:bottom w:val="none" w:sz="0" w:space="0" w:color="auto"/>
        <w:right w:val="none" w:sz="0" w:space="0" w:color="auto"/>
      </w:divBdr>
      <w:divsChild>
        <w:div w:id="1414931130">
          <w:marLeft w:val="0"/>
          <w:marRight w:val="0"/>
          <w:marTop w:val="0"/>
          <w:marBottom w:val="0"/>
          <w:divBdr>
            <w:top w:val="none" w:sz="0" w:space="0" w:color="auto"/>
            <w:left w:val="none" w:sz="0" w:space="0" w:color="auto"/>
            <w:bottom w:val="none" w:sz="0" w:space="0" w:color="auto"/>
            <w:right w:val="none" w:sz="0" w:space="0" w:color="auto"/>
          </w:divBdr>
          <w:divsChild>
            <w:div w:id="1932855983">
              <w:marLeft w:val="0"/>
              <w:marRight w:val="0"/>
              <w:marTop w:val="0"/>
              <w:marBottom w:val="0"/>
              <w:divBdr>
                <w:top w:val="none" w:sz="0" w:space="0" w:color="auto"/>
                <w:left w:val="none" w:sz="0" w:space="0" w:color="auto"/>
                <w:bottom w:val="none" w:sz="0" w:space="0" w:color="auto"/>
                <w:right w:val="none" w:sz="0" w:space="0" w:color="auto"/>
              </w:divBdr>
              <w:divsChild>
                <w:div w:id="1974364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2362199">
      <w:bodyDiv w:val="1"/>
      <w:marLeft w:val="0"/>
      <w:marRight w:val="0"/>
      <w:marTop w:val="0"/>
      <w:marBottom w:val="0"/>
      <w:divBdr>
        <w:top w:val="none" w:sz="0" w:space="0" w:color="auto"/>
        <w:left w:val="none" w:sz="0" w:space="0" w:color="auto"/>
        <w:bottom w:val="none" w:sz="0" w:space="0" w:color="auto"/>
        <w:right w:val="none" w:sz="0" w:space="0" w:color="auto"/>
      </w:divBdr>
    </w:div>
    <w:div w:id="1384871920">
      <w:bodyDiv w:val="1"/>
      <w:marLeft w:val="0"/>
      <w:marRight w:val="0"/>
      <w:marTop w:val="0"/>
      <w:marBottom w:val="0"/>
      <w:divBdr>
        <w:top w:val="none" w:sz="0" w:space="0" w:color="auto"/>
        <w:left w:val="none" w:sz="0" w:space="0" w:color="auto"/>
        <w:bottom w:val="none" w:sz="0" w:space="0" w:color="auto"/>
        <w:right w:val="none" w:sz="0" w:space="0" w:color="auto"/>
      </w:divBdr>
    </w:div>
    <w:div w:id="1393118037">
      <w:bodyDiv w:val="1"/>
      <w:marLeft w:val="0"/>
      <w:marRight w:val="0"/>
      <w:marTop w:val="0"/>
      <w:marBottom w:val="0"/>
      <w:divBdr>
        <w:top w:val="none" w:sz="0" w:space="0" w:color="auto"/>
        <w:left w:val="none" w:sz="0" w:space="0" w:color="auto"/>
        <w:bottom w:val="none" w:sz="0" w:space="0" w:color="auto"/>
        <w:right w:val="none" w:sz="0" w:space="0" w:color="auto"/>
      </w:divBdr>
    </w:div>
    <w:div w:id="1395665069">
      <w:bodyDiv w:val="1"/>
      <w:marLeft w:val="0"/>
      <w:marRight w:val="0"/>
      <w:marTop w:val="0"/>
      <w:marBottom w:val="0"/>
      <w:divBdr>
        <w:top w:val="none" w:sz="0" w:space="0" w:color="auto"/>
        <w:left w:val="none" w:sz="0" w:space="0" w:color="auto"/>
        <w:bottom w:val="none" w:sz="0" w:space="0" w:color="auto"/>
        <w:right w:val="none" w:sz="0" w:space="0" w:color="auto"/>
      </w:divBdr>
      <w:divsChild>
        <w:div w:id="1096485994">
          <w:marLeft w:val="0"/>
          <w:marRight w:val="0"/>
          <w:marTop w:val="0"/>
          <w:marBottom w:val="0"/>
          <w:divBdr>
            <w:top w:val="none" w:sz="0" w:space="0" w:color="auto"/>
            <w:left w:val="none" w:sz="0" w:space="0" w:color="auto"/>
            <w:bottom w:val="none" w:sz="0" w:space="0" w:color="auto"/>
            <w:right w:val="none" w:sz="0" w:space="0" w:color="auto"/>
          </w:divBdr>
          <w:divsChild>
            <w:div w:id="471287651">
              <w:marLeft w:val="0"/>
              <w:marRight w:val="0"/>
              <w:marTop w:val="0"/>
              <w:marBottom w:val="0"/>
              <w:divBdr>
                <w:top w:val="none" w:sz="0" w:space="0" w:color="auto"/>
                <w:left w:val="none" w:sz="0" w:space="0" w:color="auto"/>
                <w:bottom w:val="none" w:sz="0" w:space="0" w:color="auto"/>
                <w:right w:val="none" w:sz="0" w:space="0" w:color="auto"/>
              </w:divBdr>
              <w:divsChild>
                <w:div w:id="1077703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4257223">
      <w:bodyDiv w:val="1"/>
      <w:marLeft w:val="0"/>
      <w:marRight w:val="0"/>
      <w:marTop w:val="0"/>
      <w:marBottom w:val="0"/>
      <w:divBdr>
        <w:top w:val="none" w:sz="0" w:space="0" w:color="auto"/>
        <w:left w:val="none" w:sz="0" w:space="0" w:color="auto"/>
        <w:bottom w:val="none" w:sz="0" w:space="0" w:color="auto"/>
        <w:right w:val="none" w:sz="0" w:space="0" w:color="auto"/>
      </w:divBdr>
      <w:divsChild>
        <w:div w:id="1816221083">
          <w:marLeft w:val="0"/>
          <w:marRight w:val="0"/>
          <w:marTop w:val="0"/>
          <w:marBottom w:val="0"/>
          <w:divBdr>
            <w:top w:val="single" w:sz="6" w:space="0" w:color="B3B2B2"/>
            <w:left w:val="none" w:sz="0" w:space="0" w:color="auto"/>
            <w:bottom w:val="none" w:sz="0" w:space="0" w:color="auto"/>
            <w:right w:val="none" w:sz="0" w:space="0" w:color="auto"/>
          </w:divBdr>
        </w:div>
        <w:div w:id="1261373142">
          <w:marLeft w:val="0"/>
          <w:marRight w:val="0"/>
          <w:marTop w:val="0"/>
          <w:marBottom w:val="0"/>
          <w:divBdr>
            <w:top w:val="none" w:sz="0" w:space="0" w:color="auto"/>
            <w:left w:val="none" w:sz="0" w:space="0" w:color="auto"/>
            <w:bottom w:val="none" w:sz="0" w:space="0" w:color="auto"/>
            <w:right w:val="none" w:sz="0" w:space="0" w:color="auto"/>
          </w:divBdr>
        </w:div>
      </w:divsChild>
    </w:div>
    <w:div w:id="1408919522">
      <w:bodyDiv w:val="1"/>
      <w:marLeft w:val="0"/>
      <w:marRight w:val="0"/>
      <w:marTop w:val="0"/>
      <w:marBottom w:val="0"/>
      <w:divBdr>
        <w:top w:val="none" w:sz="0" w:space="0" w:color="auto"/>
        <w:left w:val="none" w:sz="0" w:space="0" w:color="auto"/>
        <w:bottom w:val="none" w:sz="0" w:space="0" w:color="auto"/>
        <w:right w:val="none" w:sz="0" w:space="0" w:color="auto"/>
      </w:divBdr>
    </w:div>
    <w:div w:id="1411998913">
      <w:bodyDiv w:val="1"/>
      <w:marLeft w:val="0"/>
      <w:marRight w:val="0"/>
      <w:marTop w:val="0"/>
      <w:marBottom w:val="0"/>
      <w:divBdr>
        <w:top w:val="none" w:sz="0" w:space="0" w:color="auto"/>
        <w:left w:val="none" w:sz="0" w:space="0" w:color="auto"/>
        <w:bottom w:val="none" w:sz="0" w:space="0" w:color="auto"/>
        <w:right w:val="none" w:sz="0" w:space="0" w:color="auto"/>
      </w:divBdr>
    </w:div>
    <w:div w:id="1417286982">
      <w:bodyDiv w:val="1"/>
      <w:marLeft w:val="0"/>
      <w:marRight w:val="0"/>
      <w:marTop w:val="0"/>
      <w:marBottom w:val="0"/>
      <w:divBdr>
        <w:top w:val="none" w:sz="0" w:space="0" w:color="auto"/>
        <w:left w:val="none" w:sz="0" w:space="0" w:color="auto"/>
        <w:bottom w:val="none" w:sz="0" w:space="0" w:color="auto"/>
        <w:right w:val="none" w:sz="0" w:space="0" w:color="auto"/>
      </w:divBdr>
      <w:divsChild>
        <w:div w:id="1056901413">
          <w:marLeft w:val="0"/>
          <w:marRight w:val="0"/>
          <w:marTop w:val="0"/>
          <w:marBottom w:val="0"/>
          <w:divBdr>
            <w:top w:val="none" w:sz="0" w:space="0" w:color="auto"/>
            <w:left w:val="none" w:sz="0" w:space="0" w:color="auto"/>
            <w:bottom w:val="none" w:sz="0" w:space="0" w:color="auto"/>
            <w:right w:val="none" w:sz="0" w:space="0" w:color="auto"/>
          </w:divBdr>
          <w:divsChild>
            <w:div w:id="1325738942">
              <w:marLeft w:val="0"/>
              <w:marRight w:val="0"/>
              <w:marTop w:val="0"/>
              <w:marBottom w:val="0"/>
              <w:divBdr>
                <w:top w:val="none" w:sz="0" w:space="0" w:color="auto"/>
                <w:left w:val="none" w:sz="0" w:space="0" w:color="auto"/>
                <w:bottom w:val="none" w:sz="0" w:space="0" w:color="auto"/>
                <w:right w:val="none" w:sz="0" w:space="0" w:color="auto"/>
              </w:divBdr>
              <w:divsChild>
                <w:div w:id="70543833">
                  <w:marLeft w:val="0"/>
                  <w:marRight w:val="0"/>
                  <w:marTop w:val="0"/>
                  <w:marBottom w:val="0"/>
                  <w:divBdr>
                    <w:top w:val="none" w:sz="0" w:space="0" w:color="auto"/>
                    <w:left w:val="none" w:sz="0" w:space="0" w:color="auto"/>
                    <w:bottom w:val="none" w:sz="0" w:space="0" w:color="auto"/>
                    <w:right w:val="none" w:sz="0" w:space="0" w:color="auto"/>
                  </w:divBdr>
                  <w:divsChild>
                    <w:div w:id="2145730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8378828">
      <w:bodyDiv w:val="1"/>
      <w:marLeft w:val="0"/>
      <w:marRight w:val="0"/>
      <w:marTop w:val="0"/>
      <w:marBottom w:val="0"/>
      <w:divBdr>
        <w:top w:val="none" w:sz="0" w:space="0" w:color="auto"/>
        <w:left w:val="none" w:sz="0" w:space="0" w:color="auto"/>
        <w:bottom w:val="none" w:sz="0" w:space="0" w:color="auto"/>
        <w:right w:val="none" w:sz="0" w:space="0" w:color="auto"/>
      </w:divBdr>
    </w:div>
    <w:div w:id="1431777834">
      <w:bodyDiv w:val="1"/>
      <w:marLeft w:val="0"/>
      <w:marRight w:val="0"/>
      <w:marTop w:val="0"/>
      <w:marBottom w:val="0"/>
      <w:divBdr>
        <w:top w:val="none" w:sz="0" w:space="0" w:color="auto"/>
        <w:left w:val="none" w:sz="0" w:space="0" w:color="auto"/>
        <w:bottom w:val="none" w:sz="0" w:space="0" w:color="auto"/>
        <w:right w:val="none" w:sz="0" w:space="0" w:color="auto"/>
      </w:divBdr>
      <w:divsChild>
        <w:div w:id="621351225">
          <w:marLeft w:val="0"/>
          <w:marRight w:val="0"/>
          <w:marTop w:val="0"/>
          <w:marBottom w:val="0"/>
          <w:divBdr>
            <w:top w:val="none" w:sz="0" w:space="0" w:color="auto"/>
            <w:left w:val="none" w:sz="0" w:space="0" w:color="auto"/>
            <w:bottom w:val="none" w:sz="0" w:space="0" w:color="auto"/>
            <w:right w:val="none" w:sz="0" w:space="0" w:color="auto"/>
          </w:divBdr>
          <w:divsChild>
            <w:div w:id="1017459596">
              <w:marLeft w:val="0"/>
              <w:marRight w:val="0"/>
              <w:marTop w:val="0"/>
              <w:marBottom w:val="0"/>
              <w:divBdr>
                <w:top w:val="none" w:sz="0" w:space="0" w:color="auto"/>
                <w:left w:val="none" w:sz="0" w:space="0" w:color="auto"/>
                <w:bottom w:val="none" w:sz="0" w:space="0" w:color="auto"/>
                <w:right w:val="none" w:sz="0" w:space="0" w:color="auto"/>
              </w:divBdr>
              <w:divsChild>
                <w:div w:id="1738016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5402148">
      <w:bodyDiv w:val="1"/>
      <w:marLeft w:val="0"/>
      <w:marRight w:val="0"/>
      <w:marTop w:val="0"/>
      <w:marBottom w:val="0"/>
      <w:divBdr>
        <w:top w:val="none" w:sz="0" w:space="0" w:color="auto"/>
        <w:left w:val="none" w:sz="0" w:space="0" w:color="auto"/>
        <w:bottom w:val="none" w:sz="0" w:space="0" w:color="auto"/>
        <w:right w:val="none" w:sz="0" w:space="0" w:color="auto"/>
      </w:divBdr>
    </w:div>
    <w:div w:id="1441218890">
      <w:bodyDiv w:val="1"/>
      <w:marLeft w:val="0"/>
      <w:marRight w:val="0"/>
      <w:marTop w:val="0"/>
      <w:marBottom w:val="0"/>
      <w:divBdr>
        <w:top w:val="none" w:sz="0" w:space="0" w:color="auto"/>
        <w:left w:val="none" w:sz="0" w:space="0" w:color="auto"/>
        <w:bottom w:val="none" w:sz="0" w:space="0" w:color="auto"/>
        <w:right w:val="none" w:sz="0" w:space="0" w:color="auto"/>
      </w:divBdr>
    </w:div>
    <w:div w:id="1444760902">
      <w:bodyDiv w:val="1"/>
      <w:marLeft w:val="0"/>
      <w:marRight w:val="0"/>
      <w:marTop w:val="0"/>
      <w:marBottom w:val="0"/>
      <w:divBdr>
        <w:top w:val="none" w:sz="0" w:space="0" w:color="auto"/>
        <w:left w:val="none" w:sz="0" w:space="0" w:color="auto"/>
        <w:bottom w:val="none" w:sz="0" w:space="0" w:color="auto"/>
        <w:right w:val="none" w:sz="0" w:space="0" w:color="auto"/>
      </w:divBdr>
      <w:divsChild>
        <w:div w:id="667056826">
          <w:marLeft w:val="0"/>
          <w:marRight w:val="0"/>
          <w:marTop w:val="0"/>
          <w:marBottom w:val="0"/>
          <w:divBdr>
            <w:top w:val="none" w:sz="0" w:space="0" w:color="auto"/>
            <w:left w:val="none" w:sz="0" w:space="0" w:color="auto"/>
            <w:bottom w:val="none" w:sz="0" w:space="0" w:color="auto"/>
            <w:right w:val="none" w:sz="0" w:space="0" w:color="auto"/>
          </w:divBdr>
          <w:divsChild>
            <w:div w:id="1876963349">
              <w:marLeft w:val="0"/>
              <w:marRight w:val="0"/>
              <w:marTop w:val="0"/>
              <w:marBottom w:val="0"/>
              <w:divBdr>
                <w:top w:val="none" w:sz="0" w:space="0" w:color="auto"/>
                <w:left w:val="none" w:sz="0" w:space="0" w:color="auto"/>
                <w:bottom w:val="none" w:sz="0" w:space="0" w:color="auto"/>
                <w:right w:val="none" w:sz="0" w:space="0" w:color="auto"/>
              </w:divBdr>
              <w:divsChild>
                <w:div w:id="714546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8837523">
      <w:bodyDiv w:val="1"/>
      <w:marLeft w:val="0"/>
      <w:marRight w:val="0"/>
      <w:marTop w:val="0"/>
      <w:marBottom w:val="0"/>
      <w:divBdr>
        <w:top w:val="none" w:sz="0" w:space="0" w:color="auto"/>
        <w:left w:val="none" w:sz="0" w:space="0" w:color="auto"/>
        <w:bottom w:val="none" w:sz="0" w:space="0" w:color="auto"/>
        <w:right w:val="none" w:sz="0" w:space="0" w:color="auto"/>
      </w:divBdr>
      <w:divsChild>
        <w:div w:id="1199048690">
          <w:marLeft w:val="0"/>
          <w:marRight w:val="0"/>
          <w:marTop w:val="0"/>
          <w:marBottom w:val="0"/>
          <w:divBdr>
            <w:top w:val="none" w:sz="0" w:space="0" w:color="auto"/>
            <w:left w:val="none" w:sz="0" w:space="0" w:color="auto"/>
            <w:bottom w:val="none" w:sz="0" w:space="0" w:color="auto"/>
            <w:right w:val="none" w:sz="0" w:space="0" w:color="auto"/>
          </w:divBdr>
          <w:divsChild>
            <w:div w:id="2012829043">
              <w:marLeft w:val="0"/>
              <w:marRight w:val="0"/>
              <w:marTop w:val="0"/>
              <w:marBottom w:val="0"/>
              <w:divBdr>
                <w:top w:val="none" w:sz="0" w:space="0" w:color="auto"/>
                <w:left w:val="none" w:sz="0" w:space="0" w:color="auto"/>
                <w:bottom w:val="none" w:sz="0" w:space="0" w:color="auto"/>
                <w:right w:val="none" w:sz="0" w:space="0" w:color="auto"/>
              </w:divBdr>
              <w:divsChild>
                <w:div w:id="1908033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9028490">
      <w:bodyDiv w:val="1"/>
      <w:marLeft w:val="0"/>
      <w:marRight w:val="0"/>
      <w:marTop w:val="0"/>
      <w:marBottom w:val="0"/>
      <w:divBdr>
        <w:top w:val="none" w:sz="0" w:space="0" w:color="auto"/>
        <w:left w:val="none" w:sz="0" w:space="0" w:color="auto"/>
        <w:bottom w:val="none" w:sz="0" w:space="0" w:color="auto"/>
        <w:right w:val="none" w:sz="0" w:space="0" w:color="auto"/>
      </w:divBdr>
      <w:divsChild>
        <w:div w:id="1166825664">
          <w:marLeft w:val="0"/>
          <w:marRight w:val="0"/>
          <w:marTop w:val="0"/>
          <w:marBottom w:val="0"/>
          <w:divBdr>
            <w:top w:val="none" w:sz="0" w:space="0" w:color="auto"/>
            <w:left w:val="none" w:sz="0" w:space="0" w:color="auto"/>
            <w:bottom w:val="none" w:sz="0" w:space="0" w:color="auto"/>
            <w:right w:val="none" w:sz="0" w:space="0" w:color="auto"/>
          </w:divBdr>
          <w:divsChild>
            <w:div w:id="2082897430">
              <w:marLeft w:val="0"/>
              <w:marRight w:val="0"/>
              <w:marTop w:val="0"/>
              <w:marBottom w:val="0"/>
              <w:divBdr>
                <w:top w:val="none" w:sz="0" w:space="0" w:color="auto"/>
                <w:left w:val="none" w:sz="0" w:space="0" w:color="auto"/>
                <w:bottom w:val="none" w:sz="0" w:space="0" w:color="auto"/>
                <w:right w:val="none" w:sz="0" w:space="0" w:color="auto"/>
              </w:divBdr>
              <w:divsChild>
                <w:div w:id="1778941720">
                  <w:marLeft w:val="0"/>
                  <w:marRight w:val="0"/>
                  <w:marTop w:val="0"/>
                  <w:marBottom w:val="0"/>
                  <w:divBdr>
                    <w:top w:val="none" w:sz="0" w:space="0" w:color="auto"/>
                    <w:left w:val="none" w:sz="0" w:space="0" w:color="auto"/>
                    <w:bottom w:val="none" w:sz="0" w:space="0" w:color="auto"/>
                    <w:right w:val="none" w:sz="0" w:space="0" w:color="auto"/>
                  </w:divBdr>
                  <w:divsChild>
                    <w:div w:id="314724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5734819">
      <w:bodyDiv w:val="1"/>
      <w:marLeft w:val="0"/>
      <w:marRight w:val="0"/>
      <w:marTop w:val="0"/>
      <w:marBottom w:val="0"/>
      <w:divBdr>
        <w:top w:val="none" w:sz="0" w:space="0" w:color="auto"/>
        <w:left w:val="none" w:sz="0" w:space="0" w:color="auto"/>
        <w:bottom w:val="none" w:sz="0" w:space="0" w:color="auto"/>
        <w:right w:val="none" w:sz="0" w:space="0" w:color="auto"/>
      </w:divBdr>
    </w:div>
    <w:div w:id="1467815675">
      <w:bodyDiv w:val="1"/>
      <w:marLeft w:val="0"/>
      <w:marRight w:val="0"/>
      <w:marTop w:val="0"/>
      <w:marBottom w:val="0"/>
      <w:divBdr>
        <w:top w:val="none" w:sz="0" w:space="0" w:color="auto"/>
        <w:left w:val="none" w:sz="0" w:space="0" w:color="auto"/>
        <w:bottom w:val="none" w:sz="0" w:space="0" w:color="auto"/>
        <w:right w:val="none" w:sz="0" w:space="0" w:color="auto"/>
      </w:divBdr>
    </w:div>
    <w:div w:id="1471481055">
      <w:bodyDiv w:val="1"/>
      <w:marLeft w:val="0"/>
      <w:marRight w:val="0"/>
      <w:marTop w:val="0"/>
      <w:marBottom w:val="0"/>
      <w:divBdr>
        <w:top w:val="none" w:sz="0" w:space="0" w:color="auto"/>
        <w:left w:val="none" w:sz="0" w:space="0" w:color="auto"/>
        <w:bottom w:val="none" w:sz="0" w:space="0" w:color="auto"/>
        <w:right w:val="none" w:sz="0" w:space="0" w:color="auto"/>
      </w:divBdr>
      <w:divsChild>
        <w:div w:id="1237326972">
          <w:marLeft w:val="0"/>
          <w:marRight w:val="0"/>
          <w:marTop w:val="0"/>
          <w:marBottom w:val="0"/>
          <w:divBdr>
            <w:top w:val="none" w:sz="0" w:space="0" w:color="auto"/>
            <w:left w:val="none" w:sz="0" w:space="0" w:color="auto"/>
            <w:bottom w:val="none" w:sz="0" w:space="0" w:color="auto"/>
            <w:right w:val="none" w:sz="0" w:space="0" w:color="auto"/>
          </w:divBdr>
          <w:divsChild>
            <w:div w:id="1531649898">
              <w:marLeft w:val="0"/>
              <w:marRight w:val="0"/>
              <w:marTop w:val="0"/>
              <w:marBottom w:val="0"/>
              <w:divBdr>
                <w:top w:val="none" w:sz="0" w:space="0" w:color="auto"/>
                <w:left w:val="none" w:sz="0" w:space="0" w:color="auto"/>
                <w:bottom w:val="none" w:sz="0" w:space="0" w:color="auto"/>
                <w:right w:val="none" w:sz="0" w:space="0" w:color="auto"/>
              </w:divBdr>
              <w:divsChild>
                <w:div w:id="715660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3059778">
      <w:bodyDiv w:val="1"/>
      <w:marLeft w:val="0"/>
      <w:marRight w:val="0"/>
      <w:marTop w:val="0"/>
      <w:marBottom w:val="0"/>
      <w:divBdr>
        <w:top w:val="none" w:sz="0" w:space="0" w:color="auto"/>
        <w:left w:val="none" w:sz="0" w:space="0" w:color="auto"/>
        <w:bottom w:val="none" w:sz="0" w:space="0" w:color="auto"/>
        <w:right w:val="none" w:sz="0" w:space="0" w:color="auto"/>
      </w:divBdr>
    </w:div>
    <w:div w:id="1482386871">
      <w:bodyDiv w:val="1"/>
      <w:marLeft w:val="0"/>
      <w:marRight w:val="0"/>
      <w:marTop w:val="0"/>
      <w:marBottom w:val="0"/>
      <w:divBdr>
        <w:top w:val="none" w:sz="0" w:space="0" w:color="auto"/>
        <w:left w:val="none" w:sz="0" w:space="0" w:color="auto"/>
        <w:bottom w:val="none" w:sz="0" w:space="0" w:color="auto"/>
        <w:right w:val="none" w:sz="0" w:space="0" w:color="auto"/>
      </w:divBdr>
    </w:div>
    <w:div w:id="1482772410">
      <w:bodyDiv w:val="1"/>
      <w:marLeft w:val="0"/>
      <w:marRight w:val="0"/>
      <w:marTop w:val="0"/>
      <w:marBottom w:val="0"/>
      <w:divBdr>
        <w:top w:val="none" w:sz="0" w:space="0" w:color="auto"/>
        <w:left w:val="none" w:sz="0" w:space="0" w:color="auto"/>
        <w:bottom w:val="none" w:sz="0" w:space="0" w:color="auto"/>
        <w:right w:val="none" w:sz="0" w:space="0" w:color="auto"/>
      </w:divBdr>
    </w:div>
    <w:div w:id="1489588455">
      <w:bodyDiv w:val="1"/>
      <w:marLeft w:val="0"/>
      <w:marRight w:val="0"/>
      <w:marTop w:val="0"/>
      <w:marBottom w:val="0"/>
      <w:divBdr>
        <w:top w:val="none" w:sz="0" w:space="0" w:color="auto"/>
        <w:left w:val="none" w:sz="0" w:space="0" w:color="auto"/>
        <w:bottom w:val="none" w:sz="0" w:space="0" w:color="auto"/>
        <w:right w:val="none" w:sz="0" w:space="0" w:color="auto"/>
      </w:divBdr>
    </w:div>
    <w:div w:id="1499923699">
      <w:bodyDiv w:val="1"/>
      <w:marLeft w:val="0"/>
      <w:marRight w:val="0"/>
      <w:marTop w:val="0"/>
      <w:marBottom w:val="0"/>
      <w:divBdr>
        <w:top w:val="none" w:sz="0" w:space="0" w:color="auto"/>
        <w:left w:val="none" w:sz="0" w:space="0" w:color="auto"/>
        <w:bottom w:val="none" w:sz="0" w:space="0" w:color="auto"/>
        <w:right w:val="none" w:sz="0" w:space="0" w:color="auto"/>
      </w:divBdr>
    </w:div>
    <w:div w:id="1503932570">
      <w:bodyDiv w:val="1"/>
      <w:marLeft w:val="0"/>
      <w:marRight w:val="0"/>
      <w:marTop w:val="0"/>
      <w:marBottom w:val="0"/>
      <w:divBdr>
        <w:top w:val="none" w:sz="0" w:space="0" w:color="auto"/>
        <w:left w:val="none" w:sz="0" w:space="0" w:color="auto"/>
        <w:bottom w:val="none" w:sz="0" w:space="0" w:color="auto"/>
        <w:right w:val="none" w:sz="0" w:space="0" w:color="auto"/>
      </w:divBdr>
    </w:div>
    <w:div w:id="1507596446">
      <w:bodyDiv w:val="1"/>
      <w:marLeft w:val="0"/>
      <w:marRight w:val="0"/>
      <w:marTop w:val="0"/>
      <w:marBottom w:val="0"/>
      <w:divBdr>
        <w:top w:val="none" w:sz="0" w:space="0" w:color="auto"/>
        <w:left w:val="none" w:sz="0" w:space="0" w:color="auto"/>
        <w:bottom w:val="none" w:sz="0" w:space="0" w:color="auto"/>
        <w:right w:val="none" w:sz="0" w:space="0" w:color="auto"/>
      </w:divBdr>
      <w:divsChild>
        <w:div w:id="545994778">
          <w:marLeft w:val="0"/>
          <w:marRight w:val="0"/>
          <w:marTop w:val="0"/>
          <w:marBottom w:val="0"/>
          <w:divBdr>
            <w:top w:val="none" w:sz="0" w:space="0" w:color="auto"/>
            <w:left w:val="none" w:sz="0" w:space="0" w:color="auto"/>
            <w:bottom w:val="none" w:sz="0" w:space="0" w:color="auto"/>
            <w:right w:val="none" w:sz="0" w:space="0" w:color="auto"/>
          </w:divBdr>
          <w:divsChild>
            <w:div w:id="522090919">
              <w:marLeft w:val="0"/>
              <w:marRight w:val="0"/>
              <w:marTop w:val="0"/>
              <w:marBottom w:val="0"/>
              <w:divBdr>
                <w:top w:val="none" w:sz="0" w:space="0" w:color="auto"/>
                <w:left w:val="none" w:sz="0" w:space="0" w:color="auto"/>
                <w:bottom w:val="none" w:sz="0" w:space="0" w:color="auto"/>
                <w:right w:val="none" w:sz="0" w:space="0" w:color="auto"/>
              </w:divBdr>
              <w:divsChild>
                <w:div w:id="1004209663">
                  <w:marLeft w:val="0"/>
                  <w:marRight w:val="0"/>
                  <w:marTop w:val="0"/>
                  <w:marBottom w:val="0"/>
                  <w:divBdr>
                    <w:top w:val="none" w:sz="0" w:space="0" w:color="auto"/>
                    <w:left w:val="none" w:sz="0" w:space="0" w:color="auto"/>
                    <w:bottom w:val="none" w:sz="0" w:space="0" w:color="auto"/>
                    <w:right w:val="none" w:sz="0" w:space="0" w:color="auto"/>
                  </w:divBdr>
                  <w:divsChild>
                    <w:div w:id="1495217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1525950">
      <w:bodyDiv w:val="1"/>
      <w:marLeft w:val="0"/>
      <w:marRight w:val="0"/>
      <w:marTop w:val="0"/>
      <w:marBottom w:val="0"/>
      <w:divBdr>
        <w:top w:val="none" w:sz="0" w:space="0" w:color="auto"/>
        <w:left w:val="none" w:sz="0" w:space="0" w:color="auto"/>
        <w:bottom w:val="none" w:sz="0" w:space="0" w:color="auto"/>
        <w:right w:val="none" w:sz="0" w:space="0" w:color="auto"/>
      </w:divBdr>
    </w:div>
    <w:div w:id="1513691249">
      <w:bodyDiv w:val="1"/>
      <w:marLeft w:val="0"/>
      <w:marRight w:val="0"/>
      <w:marTop w:val="0"/>
      <w:marBottom w:val="0"/>
      <w:divBdr>
        <w:top w:val="none" w:sz="0" w:space="0" w:color="auto"/>
        <w:left w:val="none" w:sz="0" w:space="0" w:color="auto"/>
        <w:bottom w:val="none" w:sz="0" w:space="0" w:color="auto"/>
        <w:right w:val="none" w:sz="0" w:space="0" w:color="auto"/>
      </w:divBdr>
    </w:div>
    <w:div w:id="1515068056">
      <w:bodyDiv w:val="1"/>
      <w:marLeft w:val="0"/>
      <w:marRight w:val="0"/>
      <w:marTop w:val="0"/>
      <w:marBottom w:val="0"/>
      <w:divBdr>
        <w:top w:val="none" w:sz="0" w:space="0" w:color="auto"/>
        <w:left w:val="none" w:sz="0" w:space="0" w:color="auto"/>
        <w:bottom w:val="none" w:sz="0" w:space="0" w:color="auto"/>
        <w:right w:val="none" w:sz="0" w:space="0" w:color="auto"/>
      </w:divBdr>
      <w:divsChild>
        <w:div w:id="679508909">
          <w:marLeft w:val="0"/>
          <w:marRight w:val="0"/>
          <w:marTop w:val="0"/>
          <w:marBottom w:val="0"/>
          <w:divBdr>
            <w:top w:val="none" w:sz="0" w:space="0" w:color="auto"/>
            <w:left w:val="none" w:sz="0" w:space="0" w:color="auto"/>
            <w:bottom w:val="none" w:sz="0" w:space="0" w:color="auto"/>
            <w:right w:val="none" w:sz="0" w:space="0" w:color="auto"/>
          </w:divBdr>
          <w:divsChild>
            <w:div w:id="47655566">
              <w:marLeft w:val="0"/>
              <w:marRight w:val="0"/>
              <w:marTop w:val="0"/>
              <w:marBottom w:val="0"/>
              <w:divBdr>
                <w:top w:val="none" w:sz="0" w:space="0" w:color="auto"/>
                <w:left w:val="none" w:sz="0" w:space="0" w:color="auto"/>
                <w:bottom w:val="none" w:sz="0" w:space="0" w:color="auto"/>
                <w:right w:val="none" w:sz="0" w:space="0" w:color="auto"/>
              </w:divBdr>
              <w:divsChild>
                <w:div w:id="1911192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9002600">
      <w:bodyDiv w:val="1"/>
      <w:marLeft w:val="0"/>
      <w:marRight w:val="0"/>
      <w:marTop w:val="0"/>
      <w:marBottom w:val="0"/>
      <w:divBdr>
        <w:top w:val="none" w:sz="0" w:space="0" w:color="auto"/>
        <w:left w:val="none" w:sz="0" w:space="0" w:color="auto"/>
        <w:bottom w:val="none" w:sz="0" w:space="0" w:color="auto"/>
        <w:right w:val="none" w:sz="0" w:space="0" w:color="auto"/>
      </w:divBdr>
    </w:div>
    <w:div w:id="1519276694">
      <w:bodyDiv w:val="1"/>
      <w:marLeft w:val="0"/>
      <w:marRight w:val="0"/>
      <w:marTop w:val="0"/>
      <w:marBottom w:val="0"/>
      <w:divBdr>
        <w:top w:val="none" w:sz="0" w:space="0" w:color="auto"/>
        <w:left w:val="none" w:sz="0" w:space="0" w:color="auto"/>
        <w:bottom w:val="none" w:sz="0" w:space="0" w:color="auto"/>
        <w:right w:val="none" w:sz="0" w:space="0" w:color="auto"/>
      </w:divBdr>
      <w:divsChild>
        <w:div w:id="1462651992">
          <w:marLeft w:val="0"/>
          <w:marRight w:val="0"/>
          <w:marTop w:val="0"/>
          <w:marBottom w:val="0"/>
          <w:divBdr>
            <w:top w:val="none" w:sz="0" w:space="0" w:color="auto"/>
            <w:left w:val="none" w:sz="0" w:space="0" w:color="auto"/>
            <w:bottom w:val="none" w:sz="0" w:space="0" w:color="auto"/>
            <w:right w:val="none" w:sz="0" w:space="0" w:color="auto"/>
          </w:divBdr>
          <w:divsChild>
            <w:div w:id="1656450955">
              <w:marLeft w:val="0"/>
              <w:marRight w:val="0"/>
              <w:marTop w:val="0"/>
              <w:marBottom w:val="0"/>
              <w:divBdr>
                <w:top w:val="none" w:sz="0" w:space="0" w:color="auto"/>
                <w:left w:val="none" w:sz="0" w:space="0" w:color="auto"/>
                <w:bottom w:val="none" w:sz="0" w:space="0" w:color="auto"/>
                <w:right w:val="none" w:sz="0" w:space="0" w:color="auto"/>
              </w:divBdr>
              <w:divsChild>
                <w:div w:id="1700541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5090454">
      <w:bodyDiv w:val="1"/>
      <w:marLeft w:val="0"/>
      <w:marRight w:val="0"/>
      <w:marTop w:val="0"/>
      <w:marBottom w:val="0"/>
      <w:divBdr>
        <w:top w:val="none" w:sz="0" w:space="0" w:color="auto"/>
        <w:left w:val="none" w:sz="0" w:space="0" w:color="auto"/>
        <w:bottom w:val="none" w:sz="0" w:space="0" w:color="auto"/>
        <w:right w:val="none" w:sz="0" w:space="0" w:color="auto"/>
      </w:divBdr>
    </w:div>
    <w:div w:id="1534689074">
      <w:bodyDiv w:val="1"/>
      <w:marLeft w:val="0"/>
      <w:marRight w:val="0"/>
      <w:marTop w:val="0"/>
      <w:marBottom w:val="0"/>
      <w:divBdr>
        <w:top w:val="none" w:sz="0" w:space="0" w:color="auto"/>
        <w:left w:val="none" w:sz="0" w:space="0" w:color="auto"/>
        <w:bottom w:val="none" w:sz="0" w:space="0" w:color="auto"/>
        <w:right w:val="none" w:sz="0" w:space="0" w:color="auto"/>
      </w:divBdr>
    </w:div>
    <w:div w:id="1535344502">
      <w:bodyDiv w:val="1"/>
      <w:marLeft w:val="0"/>
      <w:marRight w:val="0"/>
      <w:marTop w:val="0"/>
      <w:marBottom w:val="0"/>
      <w:divBdr>
        <w:top w:val="none" w:sz="0" w:space="0" w:color="auto"/>
        <w:left w:val="none" w:sz="0" w:space="0" w:color="auto"/>
        <w:bottom w:val="none" w:sz="0" w:space="0" w:color="auto"/>
        <w:right w:val="none" w:sz="0" w:space="0" w:color="auto"/>
      </w:divBdr>
    </w:div>
    <w:div w:id="1541093852">
      <w:bodyDiv w:val="1"/>
      <w:marLeft w:val="0"/>
      <w:marRight w:val="0"/>
      <w:marTop w:val="0"/>
      <w:marBottom w:val="0"/>
      <w:divBdr>
        <w:top w:val="none" w:sz="0" w:space="0" w:color="auto"/>
        <w:left w:val="none" w:sz="0" w:space="0" w:color="auto"/>
        <w:bottom w:val="none" w:sz="0" w:space="0" w:color="auto"/>
        <w:right w:val="none" w:sz="0" w:space="0" w:color="auto"/>
      </w:divBdr>
    </w:div>
    <w:div w:id="1545362512">
      <w:bodyDiv w:val="1"/>
      <w:marLeft w:val="0"/>
      <w:marRight w:val="0"/>
      <w:marTop w:val="0"/>
      <w:marBottom w:val="0"/>
      <w:divBdr>
        <w:top w:val="none" w:sz="0" w:space="0" w:color="auto"/>
        <w:left w:val="none" w:sz="0" w:space="0" w:color="auto"/>
        <w:bottom w:val="none" w:sz="0" w:space="0" w:color="auto"/>
        <w:right w:val="none" w:sz="0" w:space="0" w:color="auto"/>
      </w:divBdr>
    </w:div>
    <w:div w:id="1553539202">
      <w:bodyDiv w:val="1"/>
      <w:marLeft w:val="0"/>
      <w:marRight w:val="0"/>
      <w:marTop w:val="0"/>
      <w:marBottom w:val="0"/>
      <w:divBdr>
        <w:top w:val="none" w:sz="0" w:space="0" w:color="auto"/>
        <w:left w:val="none" w:sz="0" w:space="0" w:color="auto"/>
        <w:bottom w:val="none" w:sz="0" w:space="0" w:color="auto"/>
        <w:right w:val="none" w:sz="0" w:space="0" w:color="auto"/>
      </w:divBdr>
      <w:divsChild>
        <w:div w:id="1859273478">
          <w:marLeft w:val="0"/>
          <w:marRight w:val="0"/>
          <w:marTop w:val="0"/>
          <w:marBottom w:val="0"/>
          <w:divBdr>
            <w:top w:val="none" w:sz="0" w:space="0" w:color="auto"/>
            <w:left w:val="none" w:sz="0" w:space="0" w:color="auto"/>
            <w:bottom w:val="none" w:sz="0" w:space="0" w:color="auto"/>
            <w:right w:val="none" w:sz="0" w:space="0" w:color="auto"/>
          </w:divBdr>
          <w:divsChild>
            <w:div w:id="1783303892">
              <w:marLeft w:val="0"/>
              <w:marRight w:val="0"/>
              <w:marTop w:val="0"/>
              <w:marBottom w:val="0"/>
              <w:divBdr>
                <w:top w:val="none" w:sz="0" w:space="0" w:color="auto"/>
                <w:left w:val="none" w:sz="0" w:space="0" w:color="auto"/>
                <w:bottom w:val="none" w:sz="0" w:space="0" w:color="auto"/>
                <w:right w:val="none" w:sz="0" w:space="0" w:color="auto"/>
              </w:divBdr>
              <w:divsChild>
                <w:div w:id="2061860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7859212">
      <w:bodyDiv w:val="1"/>
      <w:marLeft w:val="0"/>
      <w:marRight w:val="0"/>
      <w:marTop w:val="0"/>
      <w:marBottom w:val="0"/>
      <w:divBdr>
        <w:top w:val="none" w:sz="0" w:space="0" w:color="auto"/>
        <w:left w:val="none" w:sz="0" w:space="0" w:color="auto"/>
        <w:bottom w:val="none" w:sz="0" w:space="0" w:color="auto"/>
        <w:right w:val="none" w:sz="0" w:space="0" w:color="auto"/>
      </w:divBdr>
    </w:div>
    <w:div w:id="1558469523">
      <w:bodyDiv w:val="1"/>
      <w:marLeft w:val="0"/>
      <w:marRight w:val="0"/>
      <w:marTop w:val="0"/>
      <w:marBottom w:val="0"/>
      <w:divBdr>
        <w:top w:val="none" w:sz="0" w:space="0" w:color="auto"/>
        <w:left w:val="none" w:sz="0" w:space="0" w:color="auto"/>
        <w:bottom w:val="none" w:sz="0" w:space="0" w:color="auto"/>
        <w:right w:val="none" w:sz="0" w:space="0" w:color="auto"/>
      </w:divBdr>
    </w:div>
    <w:div w:id="1561943410">
      <w:bodyDiv w:val="1"/>
      <w:marLeft w:val="0"/>
      <w:marRight w:val="0"/>
      <w:marTop w:val="0"/>
      <w:marBottom w:val="0"/>
      <w:divBdr>
        <w:top w:val="none" w:sz="0" w:space="0" w:color="auto"/>
        <w:left w:val="none" w:sz="0" w:space="0" w:color="auto"/>
        <w:bottom w:val="none" w:sz="0" w:space="0" w:color="auto"/>
        <w:right w:val="none" w:sz="0" w:space="0" w:color="auto"/>
      </w:divBdr>
    </w:div>
    <w:div w:id="1569144151">
      <w:bodyDiv w:val="1"/>
      <w:marLeft w:val="0"/>
      <w:marRight w:val="0"/>
      <w:marTop w:val="0"/>
      <w:marBottom w:val="0"/>
      <w:divBdr>
        <w:top w:val="none" w:sz="0" w:space="0" w:color="auto"/>
        <w:left w:val="none" w:sz="0" w:space="0" w:color="auto"/>
        <w:bottom w:val="none" w:sz="0" w:space="0" w:color="auto"/>
        <w:right w:val="none" w:sz="0" w:space="0" w:color="auto"/>
      </w:divBdr>
      <w:divsChild>
        <w:div w:id="1675185723">
          <w:marLeft w:val="0"/>
          <w:marRight w:val="0"/>
          <w:marTop w:val="0"/>
          <w:marBottom w:val="0"/>
          <w:divBdr>
            <w:top w:val="none" w:sz="0" w:space="0" w:color="auto"/>
            <w:left w:val="none" w:sz="0" w:space="0" w:color="auto"/>
            <w:bottom w:val="none" w:sz="0" w:space="0" w:color="auto"/>
            <w:right w:val="none" w:sz="0" w:space="0" w:color="auto"/>
          </w:divBdr>
          <w:divsChild>
            <w:div w:id="1650934785">
              <w:marLeft w:val="0"/>
              <w:marRight w:val="0"/>
              <w:marTop w:val="0"/>
              <w:marBottom w:val="0"/>
              <w:divBdr>
                <w:top w:val="none" w:sz="0" w:space="0" w:color="auto"/>
                <w:left w:val="none" w:sz="0" w:space="0" w:color="auto"/>
                <w:bottom w:val="none" w:sz="0" w:space="0" w:color="auto"/>
                <w:right w:val="none" w:sz="0" w:space="0" w:color="auto"/>
              </w:divBdr>
              <w:divsChild>
                <w:div w:id="1066026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8594402">
      <w:bodyDiv w:val="1"/>
      <w:marLeft w:val="0"/>
      <w:marRight w:val="0"/>
      <w:marTop w:val="0"/>
      <w:marBottom w:val="0"/>
      <w:divBdr>
        <w:top w:val="none" w:sz="0" w:space="0" w:color="auto"/>
        <w:left w:val="none" w:sz="0" w:space="0" w:color="auto"/>
        <w:bottom w:val="none" w:sz="0" w:space="0" w:color="auto"/>
        <w:right w:val="none" w:sz="0" w:space="0" w:color="auto"/>
      </w:divBdr>
    </w:div>
    <w:div w:id="1578706036">
      <w:bodyDiv w:val="1"/>
      <w:marLeft w:val="0"/>
      <w:marRight w:val="0"/>
      <w:marTop w:val="0"/>
      <w:marBottom w:val="0"/>
      <w:divBdr>
        <w:top w:val="none" w:sz="0" w:space="0" w:color="auto"/>
        <w:left w:val="none" w:sz="0" w:space="0" w:color="auto"/>
        <w:bottom w:val="none" w:sz="0" w:space="0" w:color="auto"/>
        <w:right w:val="none" w:sz="0" w:space="0" w:color="auto"/>
      </w:divBdr>
      <w:divsChild>
        <w:div w:id="1708023707">
          <w:marLeft w:val="0"/>
          <w:marRight w:val="0"/>
          <w:marTop w:val="0"/>
          <w:marBottom w:val="0"/>
          <w:divBdr>
            <w:top w:val="none" w:sz="0" w:space="0" w:color="auto"/>
            <w:left w:val="none" w:sz="0" w:space="0" w:color="auto"/>
            <w:bottom w:val="none" w:sz="0" w:space="0" w:color="auto"/>
            <w:right w:val="none" w:sz="0" w:space="0" w:color="auto"/>
          </w:divBdr>
          <w:divsChild>
            <w:div w:id="1402871826">
              <w:marLeft w:val="0"/>
              <w:marRight w:val="0"/>
              <w:marTop w:val="0"/>
              <w:marBottom w:val="0"/>
              <w:divBdr>
                <w:top w:val="none" w:sz="0" w:space="0" w:color="auto"/>
                <w:left w:val="none" w:sz="0" w:space="0" w:color="auto"/>
                <w:bottom w:val="none" w:sz="0" w:space="0" w:color="auto"/>
                <w:right w:val="none" w:sz="0" w:space="0" w:color="auto"/>
              </w:divBdr>
              <w:divsChild>
                <w:div w:id="689263240">
                  <w:marLeft w:val="0"/>
                  <w:marRight w:val="0"/>
                  <w:marTop w:val="0"/>
                  <w:marBottom w:val="0"/>
                  <w:divBdr>
                    <w:top w:val="none" w:sz="0" w:space="0" w:color="auto"/>
                    <w:left w:val="none" w:sz="0" w:space="0" w:color="auto"/>
                    <w:bottom w:val="none" w:sz="0" w:space="0" w:color="auto"/>
                    <w:right w:val="none" w:sz="0" w:space="0" w:color="auto"/>
                  </w:divBdr>
                  <w:divsChild>
                    <w:div w:id="1822307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0558751">
      <w:bodyDiv w:val="1"/>
      <w:marLeft w:val="0"/>
      <w:marRight w:val="0"/>
      <w:marTop w:val="0"/>
      <w:marBottom w:val="0"/>
      <w:divBdr>
        <w:top w:val="none" w:sz="0" w:space="0" w:color="auto"/>
        <w:left w:val="none" w:sz="0" w:space="0" w:color="auto"/>
        <w:bottom w:val="none" w:sz="0" w:space="0" w:color="auto"/>
        <w:right w:val="none" w:sz="0" w:space="0" w:color="auto"/>
      </w:divBdr>
    </w:div>
    <w:div w:id="1584485314">
      <w:bodyDiv w:val="1"/>
      <w:marLeft w:val="0"/>
      <w:marRight w:val="0"/>
      <w:marTop w:val="0"/>
      <w:marBottom w:val="0"/>
      <w:divBdr>
        <w:top w:val="none" w:sz="0" w:space="0" w:color="auto"/>
        <w:left w:val="none" w:sz="0" w:space="0" w:color="auto"/>
        <w:bottom w:val="none" w:sz="0" w:space="0" w:color="auto"/>
        <w:right w:val="none" w:sz="0" w:space="0" w:color="auto"/>
      </w:divBdr>
    </w:div>
    <w:div w:id="1601645253">
      <w:bodyDiv w:val="1"/>
      <w:marLeft w:val="0"/>
      <w:marRight w:val="0"/>
      <w:marTop w:val="0"/>
      <w:marBottom w:val="0"/>
      <w:divBdr>
        <w:top w:val="none" w:sz="0" w:space="0" w:color="auto"/>
        <w:left w:val="none" w:sz="0" w:space="0" w:color="auto"/>
        <w:bottom w:val="none" w:sz="0" w:space="0" w:color="auto"/>
        <w:right w:val="none" w:sz="0" w:space="0" w:color="auto"/>
      </w:divBdr>
    </w:div>
    <w:div w:id="1607537999">
      <w:bodyDiv w:val="1"/>
      <w:marLeft w:val="0"/>
      <w:marRight w:val="0"/>
      <w:marTop w:val="0"/>
      <w:marBottom w:val="0"/>
      <w:divBdr>
        <w:top w:val="none" w:sz="0" w:space="0" w:color="auto"/>
        <w:left w:val="none" w:sz="0" w:space="0" w:color="auto"/>
        <w:bottom w:val="none" w:sz="0" w:space="0" w:color="auto"/>
        <w:right w:val="none" w:sz="0" w:space="0" w:color="auto"/>
      </w:divBdr>
    </w:div>
    <w:div w:id="1610967022">
      <w:bodyDiv w:val="1"/>
      <w:marLeft w:val="0"/>
      <w:marRight w:val="0"/>
      <w:marTop w:val="0"/>
      <w:marBottom w:val="0"/>
      <w:divBdr>
        <w:top w:val="none" w:sz="0" w:space="0" w:color="auto"/>
        <w:left w:val="none" w:sz="0" w:space="0" w:color="auto"/>
        <w:bottom w:val="none" w:sz="0" w:space="0" w:color="auto"/>
        <w:right w:val="none" w:sz="0" w:space="0" w:color="auto"/>
      </w:divBdr>
    </w:div>
    <w:div w:id="1631209060">
      <w:bodyDiv w:val="1"/>
      <w:marLeft w:val="0"/>
      <w:marRight w:val="0"/>
      <w:marTop w:val="0"/>
      <w:marBottom w:val="0"/>
      <w:divBdr>
        <w:top w:val="none" w:sz="0" w:space="0" w:color="auto"/>
        <w:left w:val="none" w:sz="0" w:space="0" w:color="auto"/>
        <w:bottom w:val="none" w:sz="0" w:space="0" w:color="auto"/>
        <w:right w:val="none" w:sz="0" w:space="0" w:color="auto"/>
      </w:divBdr>
      <w:divsChild>
        <w:div w:id="1958415040">
          <w:marLeft w:val="0"/>
          <w:marRight w:val="0"/>
          <w:marTop w:val="0"/>
          <w:marBottom w:val="0"/>
          <w:divBdr>
            <w:top w:val="none" w:sz="0" w:space="0" w:color="auto"/>
            <w:left w:val="none" w:sz="0" w:space="0" w:color="auto"/>
            <w:bottom w:val="none" w:sz="0" w:space="0" w:color="auto"/>
            <w:right w:val="none" w:sz="0" w:space="0" w:color="auto"/>
          </w:divBdr>
          <w:divsChild>
            <w:div w:id="363016355">
              <w:marLeft w:val="0"/>
              <w:marRight w:val="0"/>
              <w:marTop w:val="0"/>
              <w:marBottom w:val="0"/>
              <w:divBdr>
                <w:top w:val="none" w:sz="0" w:space="0" w:color="auto"/>
                <w:left w:val="none" w:sz="0" w:space="0" w:color="auto"/>
                <w:bottom w:val="none" w:sz="0" w:space="0" w:color="auto"/>
                <w:right w:val="none" w:sz="0" w:space="0" w:color="auto"/>
              </w:divBdr>
              <w:divsChild>
                <w:div w:id="1619681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6762641">
      <w:bodyDiv w:val="1"/>
      <w:marLeft w:val="0"/>
      <w:marRight w:val="0"/>
      <w:marTop w:val="0"/>
      <w:marBottom w:val="0"/>
      <w:divBdr>
        <w:top w:val="none" w:sz="0" w:space="0" w:color="auto"/>
        <w:left w:val="none" w:sz="0" w:space="0" w:color="auto"/>
        <w:bottom w:val="none" w:sz="0" w:space="0" w:color="auto"/>
        <w:right w:val="none" w:sz="0" w:space="0" w:color="auto"/>
      </w:divBdr>
      <w:divsChild>
        <w:div w:id="1240480541">
          <w:marLeft w:val="0"/>
          <w:marRight w:val="0"/>
          <w:marTop w:val="0"/>
          <w:marBottom w:val="0"/>
          <w:divBdr>
            <w:top w:val="none" w:sz="0" w:space="0" w:color="auto"/>
            <w:left w:val="none" w:sz="0" w:space="0" w:color="auto"/>
            <w:bottom w:val="none" w:sz="0" w:space="0" w:color="auto"/>
            <w:right w:val="none" w:sz="0" w:space="0" w:color="auto"/>
          </w:divBdr>
          <w:divsChild>
            <w:div w:id="1907259259">
              <w:marLeft w:val="0"/>
              <w:marRight w:val="0"/>
              <w:marTop w:val="0"/>
              <w:marBottom w:val="0"/>
              <w:divBdr>
                <w:top w:val="none" w:sz="0" w:space="0" w:color="auto"/>
                <w:left w:val="none" w:sz="0" w:space="0" w:color="auto"/>
                <w:bottom w:val="none" w:sz="0" w:space="0" w:color="auto"/>
                <w:right w:val="none" w:sz="0" w:space="0" w:color="auto"/>
              </w:divBdr>
              <w:divsChild>
                <w:div w:id="1064372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4849723">
      <w:bodyDiv w:val="1"/>
      <w:marLeft w:val="0"/>
      <w:marRight w:val="0"/>
      <w:marTop w:val="0"/>
      <w:marBottom w:val="0"/>
      <w:divBdr>
        <w:top w:val="none" w:sz="0" w:space="0" w:color="auto"/>
        <w:left w:val="none" w:sz="0" w:space="0" w:color="auto"/>
        <w:bottom w:val="none" w:sz="0" w:space="0" w:color="auto"/>
        <w:right w:val="none" w:sz="0" w:space="0" w:color="auto"/>
      </w:divBdr>
    </w:div>
    <w:div w:id="1655572394">
      <w:bodyDiv w:val="1"/>
      <w:marLeft w:val="0"/>
      <w:marRight w:val="0"/>
      <w:marTop w:val="0"/>
      <w:marBottom w:val="0"/>
      <w:divBdr>
        <w:top w:val="none" w:sz="0" w:space="0" w:color="auto"/>
        <w:left w:val="none" w:sz="0" w:space="0" w:color="auto"/>
        <w:bottom w:val="none" w:sz="0" w:space="0" w:color="auto"/>
        <w:right w:val="none" w:sz="0" w:space="0" w:color="auto"/>
      </w:divBdr>
      <w:divsChild>
        <w:div w:id="1779447517">
          <w:marLeft w:val="0"/>
          <w:marRight w:val="0"/>
          <w:marTop w:val="0"/>
          <w:marBottom w:val="0"/>
          <w:divBdr>
            <w:top w:val="none" w:sz="0" w:space="0" w:color="auto"/>
            <w:left w:val="none" w:sz="0" w:space="0" w:color="auto"/>
            <w:bottom w:val="none" w:sz="0" w:space="0" w:color="auto"/>
            <w:right w:val="none" w:sz="0" w:space="0" w:color="auto"/>
          </w:divBdr>
          <w:divsChild>
            <w:div w:id="1530296525">
              <w:marLeft w:val="0"/>
              <w:marRight w:val="0"/>
              <w:marTop w:val="0"/>
              <w:marBottom w:val="0"/>
              <w:divBdr>
                <w:top w:val="none" w:sz="0" w:space="0" w:color="auto"/>
                <w:left w:val="none" w:sz="0" w:space="0" w:color="auto"/>
                <w:bottom w:val="none" w:sz="0" w:space="0" w:color="auto"/>
                <w:right w:val="none" w:sz="0" w:space="0" w:color="auto"/>
              </w:divBdr>
              <w:divsChild>
                <w:div w:id="1323435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6254698">
      <w:bodyDiv w:val="1"/>
      <w:marLeft w:val="0"/>
      <w:marRight w:val="0"/>
      <w:marTop w:val="0"/>
      <w:marBottom w:val="0"/>
      <w:divBdr>
        <w:top w:val="none" w:sz="0" w:space="0" w:color="auto"/>
        <w:left w:val="none" w:sz="0" w:space="0" w:color="auto"/>
        <w:bottom w:val="none" w:sz="0" w:space="0" w:color="auto"/>
        <w:right w:val="none" w:sz="0" w:space="0" w:color="auto"/>
      </w:divBdr>
      <w:divsChild>
        <w:div w:id="632902834">
          <w:marLeft w:val="0"/>
          <w:marRight w:val="0"/>
          <w:marTop w:val="0"/>
          <w:marBottom w:val="0"/>
          <w:divBdr>
            <w:top w:val="none" w:sz="0" w:space="0" w:color="auto"/>
            <w:left w:val="none" w:sz="0" w:space="0" w:color="auto"/>
            <w:bottom w:val="none" w:sz="0" w:space="0" w:color="auto"/>
            <w:right w:val="none" w:sz="0" w:space="0" w:color="auto"/>
          </w:divBdr>
          <w:divsChild>
            <w:div w:id="1907102679">
              <w:marLeft w:val="0"/>
              <w:marRight w:val="0"/>
              <w:marTop w:val="0"/>
              <w:marBottom w:val="0"/>
              <w:divBdr>
                <w:top w:val="none" w:sz="0" w:space="0" w:color="auto"/>
                <w:left w:val="none" w:sz="0" w:space="0" w:color="auto"/>
                <w:bottom w:val="none" w:sz="0" w:space="0" w:color="auto"/>
                <w:right w:val="none" w:sz="0" w:space="0" w:color="auto"/>
              </w:divBdr>
              <w:divsChild>
                <w:div w:id="1880897546">
                  <w:marLeft w:val="0"/>
                  <w:marRight w:val="0"/>
                  <w:marTop w:val="0"/>
                  <w:marBottom w:val="0"/>
                  <w:divBdr>
                    <w:top w:val="none" w:sz="0" w:space="0" w:color="auto"/>
                    <w:left w:val="none" w:sz="0" w:space="0" w:color="auto"/>
                    <w:bottom w:val="none" w:sz="0" w:space="0" w:color="auto"/>
                    <w:right w:val="none" w:sz="0" w:space="0" w:color="auto"/>
                  </w:divBdr>
                  <w:divsChild>
                    <w:div w:id="1505972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5695095">
      <w:bodyDiv w:val="1"/>
      <w:marLeft w:val="0"/>
      <w:marRight w:val="0"/>
      <w:marTop w:val="0"/>
      <w:marBottom w:val="0"/>
      <w:divBdr>
        <w:top w:val="none" w:sz="0" w:space="0" w:color="auto"/>
        <w:left w:val="none" w:sz="0" w:space="0" w:color="auto"/>
        <w:bottom w:val="none" w:sz="0" w:space="0" w:color="auto"/>
        <w:right w:val="none" w:sz="0" w:space="0" w:color="auto"/>
      </w:divBdr>
      <w:divsChild>
        <w:div w:id="1752656335">
          <w:marLeft w:val="0"/>
          <w:marRight w:val="0"/>
          <w:marTop w:val="0"/>
          <w:marBottom w:val="0"/>
          <w:divBdr>
            <w:top w:val="none" w:sz="0" w:space="0" w:color="auto"/>
            <w:left w:val="none" w:sz="0" w:space="0" w:color="auto"/>
            <w:bottom w:val="none" w:sz="0" w:space="0" w:color="auto"/>
            <w:right w:val="none" w:sz="0" w:space="0" w:color="auto"/>
          </w:divBdr>
          <w:divsChild>
            <w:div w:id="1486126015">
              <w:marLeft w:val="0"/>
              <w:marRight w:val="0"/>
              <w:marTop w:val="0"/>
              <w:marBottom w:val="0"/>
              <w:divBdr>
                <w:top w:val="none" w:sz="0" w:space="0" w:color="auto"/>
                <w:left w:val="none" w:sz="0" w:space="0" w:color="auto"/>
                <w:bottom w:val="none" w:sz="0" w:space="0" w:color="auto"/>
                <w:right w:val="none" w:sz="0" w:space="0" w:color="auto"/>
              </w:divBdr>
              <w:divsChild>
                <w:div w:id="692875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2857473">
      <w:bodyDiv w:val="1"/>
      <w:marLeft w:val="0"/>
      <w:marRight w:val="0"/>
      <w:marTop w:val="0"/>
      <w:marBottom w:val="0"/>
      <w:divBdr>
        <w:top w:val="none" w:sz="0" w:space="0" w:color="auto"/>
        <w:left w:val="none" w:sz="0" w:space="0" w:color="auto"/>
        <w:bottom w:val="none" w:sz="0" w:space="0" w:color="auto"/>
        <w:right w:val="none" w:sz="0" w:space="0" w:color="auto"/>
      </w:divBdr>
      <w:divsChild>
        <w:div w:id="252398079">
          <w:marLeft w:val="0"/>
          <w:marRight w:val="0"/>
          <w:marTop w:val="0"/>
          <w:marBottom w:val="0"/>
          <w:divBdr>
            <w:top w:val="none" w:sz="0" w:space="0" w:color="auto"/>
            <w:left w:val="none" w:sz="0" w:space="0" w:color="auto"/>
            <w:bottom w:val="none" w:sz="0" w:space="0" w:color="auto"/>
            <w:right w:val="none" w:sz="0" w:space="0" w:color="auto"/>
          </w:divBdr>
          <w:divsChild>
            <w:div w:id="301429041">
              <w:marLeft w:val="0"/>
              <w:marRight w:val="0"/>
              <w:marTop w:val="0"/>
              <w:marBottom w:val="0"/>
              <w:divBdr>
                <w:top w:val="none" w:sz="0" w:space="0" w:color="auto"/>
                <w:left w:val="none" w:sz="0" w:space="0" w:color="auto"/>
                <w:bottom w:val="none" w:sz="0" w:space="0" w:color="auto"/>
                <w:right w:val="none" w:sz="0" w:space="0" w:color="auto"/>
              </w:divBdr>
              <w:divsChild>
                <w:div w:id="1223902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5476348">
      <w:bodyDiv w:val="1"/>
      <w:marLeft w:val="0"/>
      <w:marRight w:val="0"/>
      <w:marTop w:val="0"/>
      <w:marBottom w:val="0"/>
      <w:divBdr>
        <w:top w:val="none" w:sz="0" w:space="0" w:color="auto"/>
        <w:left w:val="none" w:sz="0" w:space="0" w:color="auto"/>
        <w:bottom w:val="none" w:sz="0" w:space="0" w:color="auto"/>
        <w:right w:val="none" w:sz="0" w:space="0" w:color="auto"/>
      </w:divBdr>
    </w:div>
    <w:div w:id="1686831229">
      <w:bodyDiv w:val="1"/>
      <w:marLeft w:val="0"/>
      <w:marRight w:val="0"/>
      <w:marTop w:val="0"/>
      <w:marBottom w:val="0"/>
      <w:divBdr>
        <w:top w:val="none" w:sz="0" w:space="0" w:color="auto"/>
        <w:left w:val="none" w:sz="0" w:space="0" w:color="auto"/>
        <w:bottom w:val="none" w:sz="0" w:space="0" w:color="auto"/>
        <w:right w:val="none" w:sz="0" w:space="0" w:color="auto"/>
      </w:divBdr>
      <w:divsChild>
        <w:div w:id="1395201175">
          <w:marLeft w:val="0"/>
          <w:marRight w:val="0"/>
          <w:marTop w:val="0"/>
          <w:marBottom w:val="0"/>
          <w:divBdr>
            <w:top w:val="none" w:sz="0" w:space="0" w:color="auto"/>
            <w:left w:val="none" w:sz="0" w:space="0" w:color="auto"/>
            <w:bottom w:val="none" w:sz="0" w:space="0" w:color="auto"/>
            <w:right w:val="none" w:sz="0" w:space="0" w:color="auto"/>
          </w:divBdr>
          <w:divsChild>
            <w:div w:id="1365600002">
              <w:marLeft w:val="0"/>
              <w:marRight w:val="0"/>
              <w:marTop w:val="0"/>
              <w:marBottom w:val="0"/>
              <w:divBdr>
                <w:top w:val="none" w:sz="0" w:space="0" w:color="auto"/>
                <w:left w:val="none" w:sz="0" w:space="0" w:color="auto"/>
                <w:bottom w:val="none" w:sz="0" w:space="0" w:color="auto"/>
                <w:right w:val="none" w:sz="0" w:space="0" w:color="auto"/>
              </w:divBdr>
              <w:divsChild>
                <w:div w:id="1102070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9355819">
      <w:bodyDiv w:val="1"/>
      <w:marLeft w:val="0"/>
      <w:marRight w:val="0"/>
      <w:marTop w:val="0"/>
      <w:marBottom w:val="0"/>
      <w:divBdr>
        <w:top w:val="none" w:sz="0" w:space="0" w:color="auto"/>
        <w:left w:val="none" w:sz="0" w:space="0" w:color="auto"/>
        <w:bottom w:val="none" w:sz="0" w:space="0" w:color="auto"/>
        <w:right w:val="none" w:sz="0" w:space="0" w:color="auto"/>
      </w:divBdr>
      <w:divsChild>
        <w:div w:id="2060127018">
          <w:marLeft w:val="0"/>
          <w:marRight w:val="0"/>
          <w:marTop w:val="0"/>
          <w:marBottom w:val="0"/>
          <w:divBdr>
            <w:top w:val="none" w:sz="0" w:space="0" w:color="auto"/>
            <w:left w:val="none" w:sz="0" w:space="0" w:color="auto"/>
            <w:bottom w:val="none" w:sz="0" w:space="0" w:color="auto"/>
            <w:right w:val="none" w:sz="0" w:space="0" w:color="auto"/>
          </w:divBdr>
          <w:divsChild>
            <w:div w:id="1671443303">
              <w:marLeft w:val="0"/>
              <w:marRight w:val="0"/>
              <w:marTop w:val="0"/>
              <w:marBottom w:val="0"/>
              <w:divBdr>
                <w:top w:val="none" w:sz="0" w:space="0" w:color="auto"/>
                <w:left w:val="none" w:sz="0" w:space="0" w:color="auto"/>
                <w:bottom w:val="none" w:sz="0" w:space="0" w:color="auto"/>
                <w:right w:val="none" w:sz="0" w:space="0" w:color="auto"/>
              </w:divBdr>
              <w:divsChild>
                <w:div w:id="792989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9889461">
      <w:bodyDiv w:val="1"/>
      <w:marLeft w:val="0"/>
      <w:marRight w:val="0"/>
      <w:marTop w:val="0"/>
      <w:marBottom w:val="0"/>
      <w:divBdr>
        <w:top w:val="none" w:sz="0" w:space="0" w:color="auto"/>
        <w:left w:val="none" w:sz="0" w:space="0" w:color="auto"/>
        <w:bottom w:val="none" w:sz="0" w:space="0" w:color="auto"/>
        <w:right w:val="none" w:sz="0" w:space="0" w:color="auto"/>
      </w:divBdr>
    </w:div>
    <w:div w:id="1701012414">
      <w:bodyDiv w:val="1"/>
      <w:marLeft w:val="0"/>
      <w:marRight w:val="0"/>
      <w:marTop w:val="0"/>
      <w:marBottom w:val="0"/>
      <w:divBdr>
        <w:top w:val="none" w:sz="0" w:space="0" w:color="auto"/>
        <w:left w:val="none" w:sz="0" w:space="0" w:color="auto"/>
        <w:bottom w:val="none" w:sz="0" w:space="0" w:color="auto"/>
        <w:right w:val="none" w:sz="0" w:space="0" w:color="auto"/>
      </w:divBdr>
    </w:div>
    <w:div w:id="1707832400">
      <w:bodyDiv w:val="1"/>
      <w:marLeft w:val="0"/>
      <w:marRight w:val="0"/>
      <w:marTop w:val="0"/>
      <w:marBottom w:val="0"/>
      <w:divBdr>
        <w:top w:val="none" w:sz="0" w:space="0" w:color="auto"/>
        <w:left w:val="none" w:sz="0" w:space="0" w:color="auto"/>
        <w:bottom w:val="none" w:sz="0" w:space="0" w:color="auto"/>
        <w:right w:val="none" w:sz="0" w:space="0" w:color="auto"/>
      </w:divBdr>
      <w:divsChild>
        <w:div w:id="1303928091">
          <w:marLeft w:val="0"/>
          <w:marRight w:val="0"/>
          <w:marTop w:val="0"/>
          <w:marBottom w:val="0"/>
          <w:divBdr>
            <w:top w:val="none" w:sz="0" w:space="0" w:color="auto"/>
            <w:left w:val="none" w:sz="0" w:space="0" w:color="auto"/>
            <w:bottom w:val="none" w:sz="0" w:space="0" w:color="auto"/>
            <w:right w:val="none" w:sz="0" w:space="0" w:color="auto"/>
          </w:divBdr>
          <w:divsChild>
            <w:div w:id="700666150">
              <w:marLeft w:val="0"/>
              <w:marRight w:val="0"/>
              <w:marTop w:val="0"/>
              <w:marBottom w:val="0"/>
              <w:divBdr>
                <w:top w:val="none" w:sz="0" w:space="0" w:color="auto"/>
                <w:left w:val="none" w:sz="0" w:space="0" w:color="auto"/>
                <w:bottom w:val="none" w:sz="0" w:space="0" w:color="auto"/>
                <w:right w:val="none" w:sz="0" w:space="0" w:color="auto"/>
              </w:divBdr>
              <w:divsChild>
                <w:div w:id="1295597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6661125">
      <w:bodyDiv w:val="1"/>
      <w:marLeft w:val="0"/>
      <w:marRight w:val="0"/>
      <w:marTop w:val="0"/>
      <w:marBottom w:val="0"/>
      <w:divBdr>
        <w:top w:val="none" w:sz="0" w:space="0" w:color="auto"/>
        <w:left w:val="none" w:sz="0" w:space="0" w:color="auto"/>
        <w:bottom w:val="none" w:sz="0" w:space="0" w:color="auto"/>
        <w:right w:val="none" w:sz="0" w:space="0" w:color="auto"/>
      </w:divBdr>
    </w:div>
    <w:div w:id="1723676192">
      <w:bodyDiv w:val="1"/>
      <w:marLeft w:val="0"/>
      <w:marRight w:val="0"/>
      <w:marTop w:val="0"/>
      <w:marBottom w:val="0"/>
      <w:divBdr>
        <w:top w:val="none" w:sz="0" w:space="0" w:color="auto"/>
        <w:left w:val="none" w:sz="0" w:space="0" w:color="auto"/>
        <w:bottom w:val="none" w:sz="0" w:space="0" w:color="auto"/>
        <w:right w:val="none" w:sz="0" w:space="0" w:color="auto"/>
      </w:divBdr>
    </w:div>
    <w:div w:id="1724866003">
      <w:bodyDiv w:val="1"/>
      <w:marLeft w:val="0"/>
      <w:marRight w:val="0"/>
      <w:marTop w:val="0"/>
      <w:marBottom w:val="0"/>
      <w:divBdr>
        <w:top w:val="none" w:sz="0" w:space="0" w:color="auto"/>
        <w:left w:val="none" w:sz="0" w:space="0" w:color="auto"/>
        <w:bottom w:val="none" w:sz="0" w:space="0" w:color="auto"/>
        <w:right w:val="none" w:sz="0" w:space="0" w:color="auto"/>
      </w:divBdr>
    </w:div>
    <w:div w:id="1726224391">
      <w:bodyDiv w:val="1"/>
      <w:marLeft w:val="0"/>
      <w:marRight w:val="0"/>
      <w:marTop w:val="0"/>
      <w:marBottom w:val="0"/>
      <w:divBdr>
        <w:top w:val="none" w:sz="0" w:space="0" w:color="auto"/>
        <w:left w:val="none" w:sz="0" w:space="0" w:color="auto"/>
        <w:bottom w:val="none" w:sz="0" w:space="0" w:color="auto"/>
        <w:right w:val="none" w:sz="0" w:space="0" w:color="auto"/>
      </w:divBdr>
    </w:div>
    <w:div w:id="1730687230">
      <w:bodyDiv w:val="1"/>
      <w:marLeft w:val="0"/>
      <w:marRight w:val="0"/>
      <w:marTop w:val="0"/>
      <w:marBottom w:val="0"/>
      <w:divBdr>
        <w:top w:val="none" w:sz="0" w:space="0" w:color="auto"/>
        <w:left w:val="none" w:sz="0" w:space="0" w:color="auto"/>
        <w:bottom w:val="none" w:sz="0" w:space="0" w:color="auto"/>
        <w:right w:val="none" w:sz="0" w:space="0" w:color="auto"/>
      </w:divBdr>
    </w:div>
    <w:div w:id="1730688803">
      <w:bodyDiv w:val="1"/>
      <w:marLeft w:val="0"/>
      <w:marRight w:val="0"/>
      <w:marTop w:val="0"/>
      <w:marBottom w:val="0"/>
      <w:divBdr>
        <w:top w:val="none" w:sz="0" w:space="0" w:color="auto"/>
        <w:left w:val="none" w:sz="0" w:space="0" w:color="auto"/>
        <w:bottom w:val="none" w:sz="0" w:space="0" w:color="auto"/>
        <w:right w:val="none" w:sz="0" w:space="0" w:color="auto"/>
      </w:divBdr>
      <w:divsChild>
        <w:div w:id="1658143384">
          <w:marLeft w:val="0"/>
          <w:marRight w:val="0"/>
          <w:marTop w:val="0"/>
          <w:marBottom w:val="0"/>
          <w:divBdr>
            <w:top w:val="none" w:sz="0" w:space="0" w:color="auto"/>
            <w:left w:val="none" w:sz="0" w:space="0" w:color="auto"/>
            <w:bottom w:val="none" w:sz="0" w:space="0" w:color="auto"/>
            <w:right w:val="none" w:sz="0" w:space="0" w:color="auto"/>
          </w:divBdr>
          <w:divsChild>
            <w:div w:id="1115489253">
              <w:marLeft w:val="0"/>
              <w:marRight w:val="0"/>
              <w:marTop w:val="0"/>
              <w:marBottom w:val="0"/>
              <w:divBdr>
                <w:top w:val="none" w:sz="0" w:space="0" w:color="auto"/>
                <w:left w:val="none" w:sz="0" w:space="0" w:color="auto"/>
                <w:bottom w:val="none" w:sz="0" w:space="0" w:color="auto"/>
                <w:right w:val="none" w:sz="0" w:space="0" w:color="auto"/>
              </w:divBdr>
              <w:divsChild>
                <w:div w:id="1790930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3238152">
      <w:bodyDiv w:val="1"/>
      <w:marLeft w:val="0"/>
      <w:marRight w:val="0"/>
      <w:marTop w:val="0"/>
      <w:marBottom w:val="0"/>
      <w:divBdr>
        <w:top w:val="none" w:sz="0" w:space="0" w:color="auto"/>
        <w:left w:val="none" w:sz="0" w:space="0" w:color="auto"/>
        <w:bottom w:val="none" w:sz="0" w:space="0" w:color="auto"/>
        <w:right w:val="none" w:sz="0" w:space="0" w:color="auto"/>
      </w:divBdr>
      <w:divsChild>
        <w:div w:id="2021547248">
          <w:marLeft w:val="0"/>
          <w:marRight w:val="0"/>
          <w:marTop w:val="0"/>
          <w:marBottom w:val="0"/>
          <w:divBdr>
            <w:top w:val="none" w:sz="0" w:space="0" w:color="auto"/>
            <w:left w:val="none" w:sz="0" w:space="0" w:color="auto"/>
            <w:bottom w:val="none" w:sz="0" w:space="0" w:color="auto"/>
            <w:right w:val="none" w:sz="0" w:space="0" w:color="auto"/>
          </w:divBdr>
        </w:div>
        <w:div w:id="1026753195">
          <w:marLeft w:val="0"/>
          <w:marRight w:val="0"/>
          <w:marTop w:val="0"/>
          <w:marBottom w:val="0"/>
          <w:divBdr>
            <w:top w:val="none" w:sz="0" w:space="0" w:color="auto"/>
            <w:left w:val="none" w:sz="0" w:space="0" w:color="auto"/>
            <w:bottom w:val="none" w:sz="0" w:space="0" w:color="auto"/>
            <w:right w:val="none" w:sz="0" w:space="0" w:color="auto"/>
          </w:divBdr>
          <w:divsChild>
            <w:div w:id="1484659048">
              <w:marLeft w:val="0"/>
              <w:marRight w:val="0"/>
              <w:marTop w:val="0"/>
              <w:marBottom w:val="0"/>
              <w:divBdr>
                <w:top w:val="none" w:sz="0" w:space="0" w:color="auto"/>
                <w:left w:val="none" w:sz="0" w:space="0" w:color="auto"/>
                <w:bottom w:val="none" w:sz="0" w:space="0" w:color="auto"/>
                <w:right w:val="none" w:sz="0" w:space="0" w:color="auto"/>
              </w:divBdr>
              <w:divsChild>
                <w:div w:id="1946570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4428121">
      <w:bodyDiv w:val="1"/>
      <w:marLeft w:val="0"/>
      <w:marRight w:val="0"/>
      <w:marTop w:val="0"/>
      <w:marBottom w:val="0"/>
      <w:divBdr>
        <w:top w:val="none" w:sz="0" w:space="0" w:color="auto"/>
        <w:left w:val="none" w:sz="0" w:space="0" w:color="auto"/>
        <w:bottom w:val="none" w:sz="0" w:space="0" w:color="auto"/>
        <w:right w:val="none" w:sz="0" w:space="0" w:color="auto"/>
      </w:divBdr>
      <w:divsChild>
        <w:div w:id="879975456">
          <w:marLeft w:val="0"/>
          <w:marRight w:val="0"/>
          <w:marTop w:val="0"/>
          <w:marBottom w:val="0"/>
          <w:divBdr>
            <w:top w:val="none" w:sz="0" w:space="0" w:color="auto"/>
            <w:left w:val="none" w:sz="0" w:space="0" w:color="auto"/>
            <w:bottom w:val="none" w:sz="0" w:space="0" w:color="auto"/>
            <w:right w:val="none" w:sz="0" w:space="0" w:color="auto"/>
          </w:divBdr>
          <w:divsChild>
            <w:div w:id="2034961337">
              <w:marLeft w:val="0"/>
              <w:marRight w:val="0"/>
              <w:marTop w:val="0"/>
              <w:marBottom w:val="0"/>
              <w:divBdr>
                <w:top w:val="none" w:sz="0" w:space="0" w:color="auto"/>
                <w:left w:val="none" w:sz="0" w:space="0" w:color="auto"/>
                <w:bottom w:val="none" w:sz="0" w:space="0" w:color="auto"/>
                <w:right w:val="none" w:sz="0" w:space="0" w:color="auto"/>
              </w:divBdr>
              <w:divsChild>
                <w:div w:id="1028290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1921906">
      <w:bodyDiv w:val="1"/>
      <w:marLeft w:val="0"/>
      <w:marRight w:val="0"/>
      <w:marTop w:val="0"/>
      <w:marBottom w:val="0"/>
      <w:divBdr>
        <w:top w:val="none" w:sz="0" w:space="0" w:color="auto"/>
        <w:left w:val="none" w:sz="0" w:space="0" w:color="auto"/>
        <w:bottom w:val="none" w:sz="0" w:space="0" w:color="auto"/>
        <w:right w:val="none" w:sz="0" w:space="0" w:color="auto"/>
      </w:divBdr>
      <w:divsChild>
        <w:div w:id="64380600">
          <w:marLeft w:val="0"/>
          <w:marRight w:val="0"/>
          <w:marTop w:val="0"/>
          <w:marBottom w:val="0"/>
          <w:divBdr>
            <w:top w:val="none" w:sz="0" w:space="0" w:color="auto"/>
            <w:left w:val="none" w:sz="0" w:space="0" w:color="auto"/>
            <w:bottom w:val="none" w:sz="0" w:space="0" w:color="auto"/>
            <w:right w:val="none" w:sz="0" w:space="0" w:color="auto"/>
          </w:divBdr>
          <w:divsChild>
            <w:div w:id="1179351405">
              <w:marLeft w:val="0"/>
              <w:marRight w:val="0"/>
              <w:marTop w:val="0"/>
              <w:marBottom w:val="0"/>
              <w:divBdr>
                <w:top w:val="none" w:sz="0" w:space="0" w:color="auto"/>
                <w:left w:val="none" w:sz="0" w:space="0" w:color="auto"/>
                <w:bottom w:val="none" w:sz="0" w:space="0" w:color="auto"/>
                <w:right w:val="none" w:sz="0" w:space="0" w:color="auto"/>
              </w:divBdr>
              <w:divsChild>
                <w:div w:id="497379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3551330">
      <w:bodyDiv w:val="1"/>
      <w:marLeft w:val="0"/>
      <w:marRight w:val="0"/>
      <w:marTop w:val="0"/>
      <w:marBottom w:val="0"/>
      <w:divBdr>
        <w:top w:val="none" w:sz="0" w:space="0" w:color="auto"/>
        <w:left w:val="none" w:sz="0" w:space="0" w:color="auto"/>
        <w:bottom w:val="none" w:sz="0" w:space="0" w:color="auto"/>
        <w:right w:val="none" w:sz="0" w:space="0" w:color="auto"/>
      </w:divBdr>
      <w:divsChild>
        <w:div w:id="1061250368">
          <w:marLeft w:val="0"/>
          <w:marRight w:val="0"/>
          <w:marTop w:val="0"/>
          <w:marBottom w:val="0"/>
          <w:divBdr>
            <w:top w:val="none" w:sz="0" w:space="0" w:color="auto"/>
            <w:left w:val="none" w:sz="0" w:space="0" w:color="auto"/>
            <w:bottom w:val="none" w:sz="0" w:space="0" w:color="auto"/>
            <w:right w:val="none" w:sz="0" w:space="0" w:color="auto"/>
          </w:divBdr>
          <w:divsChild>
            <w:div w:id="1510021780">
              <w:marLeft w:val="0"/>
              <w:marRight w:val="0"/>
              <w:marTop w:val="0"/>
              <w:marBottom w:val="0"/>
              <w:divBdr>
                <w:top w:val="none" w:sz="0" w:space="0" w:color="auto"/>
                <w:left w:val="none" w:sz="0" w:space="0" w:color="auto"/>
                <w:bottom w:val="none" w:sz="0" w:space="0" w:color="auto"/>
                <w:right w:val="none" w:sz="0" w:space="0" w:color="auto"/>
              </w:divBdr>
              <w:divsChild>
                <w:div w:id="669218193">
                  <w:marLeft w:val="0"/>
                  <w:marRight w:val="0"/>
                  <w:marTop w:val="0"/>
                  <w:marBottom w:val="0"/>
                  <w:divBdr>
                    <w:top w:val="none" w:sz="0" w:space="0" w:color="auto"/>
                    <w:left w:val="none" w:sz="0" w:space="0" w:color="auto"/>
                    <w:bottom w:val="none" w:sz="0" w:space="0" w:color="auto"/>
                    <w:right w:val="none" w:sz="0" w:space="0" w:color="auto"/>
                  </w:divBdr>
                  <w:divsChild>
                    <w:div w:id="53941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5322978">
      <w:bodyDiv w:val="1"/>
      <w:marLeft w:val="0"/>
      <w:marRight w:val="0"/>
      <w:marTop w:val="0"/>
      <w:marBottom w:val="0"/>
      <w:divBdr>
        <w:top w:val="none" w:sz="0" w:space="0" w:color="auto"/>
        <w:left w:val="none" w:sz="0" w:space="0" w:color="auto"/>
        <w:bottom w:val="none" w:sz="0" w:space="0" w:color="auto"/>
        <w:right w:val="none" w:sz="0" w:space="0" w:color="auto"/>
      </w:divBdr>
    </w:div>
    <w:div w:id="1762950669">
      <w:bodyDiv w:val="1"/>
      <w:marLeft w:val="0"/>
      <w:marRight w:val="0"/>
      <w:marTop w:val="0"/>
      <w:marBottom w:val="0"/>
      <w:divBdr>
        <w:top w:val="none" w:sz="0" w:space="0" w:color="auto"/>
        <w:left w:val="none" w:sz="0" w:space="0" w:color="auto"/>
        <w:bottom w:val="none" w:sz="0" w:space="0" w:color="auto"/>
        <w:right w:val="none" w:sz="0" w:space="0" w:color="auto"/>
      </w:divBdr>
    </w:div>
    <w:div w:id="1765374939">
      <w:bodyDiv w:val="1"/>
      <w:marLeft w:val="0"/>
      <w:marRight w:val="0"/>
      <w:marTop w:val="0"/>
      <w:marBottom w:val="0"/>
      <w:divBdr>
        <w:top w:val="none" w:sz="0" w:space="0" w:color="auto"/>
        <w:left w:val="none" w:sz="0" w:space="0" w:color="auto"/>
        <w:bottom w:val="none" w:sz="0" w:space="0" w:color="auto"/>
        <w:right w:val="none" w:sz="0" w:space="0" w:color="auto"/>
      </w:divBdr>
    </w:div>
    <w:div w:id="1766343072">
      <w:bodyDiv w:val="1"/>
      <w:marLeft w:val="0"/>
      <w:marRight w:val="0"/>
      <w:marTop w:val="0"/>
      <w:marBottom w:val="0"/>
      <w:divBdr>
        <w:top w:val="none" w:sz="0" w:space="0" w:color="auto"/>
        <w:left w:val="none" w:sz="0" w:space="0" w:color="auto"/>
        <w:bottom w:val="none" w:sz="0" w:space="0" w:color="auto"/>
        <w:right w:val="none" w:sz="0" w:space="0" w:color="auto"/>
      </w:divBdr>
      <w:divsChild>
        <w:div w:id="12994594">
          <w:marLeft w:val="0"/>
          <w:marRight w:val="0"/>
          <w:marTop w:val="0"/>
          <w:marBottom w:val="0"/>
          <w:divBdr>
            <w:top w:val="none" w:sz="0" w:space="0" w:color="auto"/>
            <w:left w:val="none" w:sz="0" w:space="0" w:color="auto"/>
            <w:bottom w:val="none" w:sz="0" w:space="0" w:color="auto"/>
            <w:right w:val="none" w:sz="0" w:space="0" w:color="auto"/>
          </w:divBdr>
          <w:divsChild>
            <w:div w:id="1929462648">
              <w:marLeft w:val="0"/>
              <w:marRight w:val="0"/>
              <w:marTop w:val="0"/>
              <w:marBottom w:val="0"/>
              <w:divBdr>
                <w:top w:val="none" w:sz="0" w:space="0" w:color="auto"/>
                <w:left w:val="none" w:sz="0" w:space="0" w:color="auto"/>
                <w:bottom w:val="none" w:sz="0" w:space="0" w:color="auto"/>
                <w:right w:val="none" w:sz="0" w:space="0" w:color="auto"/>
              </w:divBdr>
              <w:divsChild>
                <w:div w:id="530803088">
                  <w:marLeft w:val="0"/>
                  <w:marRight w:val="0"/>
                  <w:marTop w:val="0"/>
                  <w:marBottom w:val="0"/>
                  <w:divBdr>
                    <w:top w:val="none" w:sz="0" w:space="0" w:color="auto"/>
                    <w:left w:val="none" w:sz="0" w:space="0" w:color="auto"/>
                    <w:bottom w:val="none" w:sz="0" w:space="0" w:color="auto"/>
                    <w:right w:val="none" w:sz="0" w:space="0" w:color="auto"/>
                  </w:divBdr>
                  <w:divsChild>
                    <w:div w:id="1842239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2649396">
      <w:bodyDiv w:val="1"/>
      <w:marLeft w:val="0"/>
      <w:marRight w:val="0"/>
      <w:marTop w:val="0"/>
      <w:marBottom w:val="0"/>
      <w:divBdr>
        <w:top w:val="none" w:sz="0" w:space="0" w:color="auto"/>
        <w:left w:val="none" w:sz="0" w:space="0" w:color="auto"/>
        <w:bottom w:val="none" w:sz="0" w:space="0" w:color="auto"/>
        <w:right w:val="none" w:sz="0" w:space="0" w:color="auto"/>
      </w:divBdr>
    </w:div>
    <w:div w:id="1795296009">
      <w:bodyDiv w:val="1"/>
      <w:marLeft w:val="0"/>
      <w:marRight w:val="0"/>
      <w:marTop w:val="0"/>
      <w:marBottom w:val="0"/>
      <w:divBdr>
        <w:top w:val="none" w:sz="0" w:space="0" w:color="auto"/>
        <w:left w:val="none" w:sz="0" w:space="0" w:color="auto"/>
        <w:bottom w:val="none" w:sz="0" w:space="0" w:color="auto"/>
        <w:right w:val="none" w:sz="0" w:space="0" w:color="auto"/>
      </w:divBdr>
      <w:divsChild>
        <w:div w:id="516769603">
          <w:marLeft w:val="0"/>
          <w:marRight w:val="0"/>
          <w:marTop w:val="0"/>
          <w:marBottom w:val="0"/>
          <w:divBdr>
            <w:top w:val="none" w:sz="0" w:space="0" w:color="auto"/>
            <w:left w:val="none" w:sz="0" w:space="0" w:color="auto"/>
            <w:bottom w:val="none" w:sz="0" w:space="0" w:color="auto"/>
            <w:right w:val="none" w:sz="0" w:space="0" w:color="auto"/>
          </w:divBdr>
          <w:divsChild>
            <w:div w:id="358968368">
              <w:marLeft w:val="0"/>
              <w:marRight w:val="0"/>
              <w:marTop w:val="0"/>
              <w:marBottom w:val="0"/>
              <w:divBdr>
                <w:top w:val="none" w:sz="0" w:space="0" w:color="auto"/>
                <w:left w:val="none" w:sz="0" w:space="0" w:color="auto"/>
                <w:bottom w:val="none" w:sz="0" w:space="0" w:color="auto"/>
                <w:right w:val="none" w:sz="0" w:space="0" w:color="auto"/>
              </w:divBdr>
              <w:divsChild>
                <w:div w:id="1871840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4418787">
      <w:bodyDiv w:val="1"/>
      <w:marLeft w:val="0"/>
      <w:marRight w:val="0"/>
      <w:marTop w:val="0"/>
      <w:marBottom w:val="0"/>
      <w:divBdr>
        <w:top w:val="none" w:sz="0" w:space="0" w:color="auto"/>
        <w:left w:val="none" w:sz="0" w:space="0" w:color="auto"/>
        <w:bottom w:val="none" w:sz="0" w:space="0" w:color="auto"/>
        <w:right w:val="none" w:sz="0" w:space="0" w:color="auto"/>
      </w:divBdr>
    </w:div>
    <w:div w:id="1806970383">
      <w:bodyDiv w:val="1"/>
      <w:marLeft w:val="0"/>
      <w:marRight w:val="0"/>
      <w:marTop w:val="0"/>
      <w:marBottom w:val="0"/>
      <w:divBdr>
        <w:top w:val="none" w:sz="0" w:space="0" w:color="auto"/>
        <w:left w:val="none" w:sz="0" w:space="0" w:color="auto"/>
        <w:bottom w:val="none" w:sz="0" w:space="0" w:color="auto"/>
        <w:right w:val="none" w:sz="0" w:space="0" w:color="auto"/>
      </w:divBdr>
      <w:divsChild>
        <w:div w:id="1974945853">
          <w:marLeft w:val="0"/>
          <w:marRight w:val="0"/>
          <w:marTop w:val="0"/>
          <w:marBottom w:val="0"/>
          <w:divBdr>
            <w:top w:val="none" w:sz="0" w:space="0" w:color="auto"/>
            <w:left w:val="none" w:sz="0" w:space="0" w:color="auto"/>
            <w:bottom w:val="none" w:sz="0" w:space="0" w:color="auto"/>
            <w:right w:val="none" w:sz="0" w:space="0" w:color="auto"/>
          </w:divBdr>
          <w:divsChild>
            <w:div w:id="488785191">
              <w:marLeft w:val="0"/>
              <w:marRight w:val="0"/>
              <w:marTop w:val="0"/>
              <w:marBottom w:val="0"/>
              <w:divBdr>
                <w:top w:val="none" w:sz="0" w:space="0" w:color="auto"/>
                <w:left w:val="none" w:sz="0" w:space="0" w:color="auto"/>
                <w:bottom w:val="none" w:sz="0" w:space="0" w:color="auto"/>
                <w:right w:val="none" w:sz="0" w:space="0" w:color="auto"/>
              </w:divBdr>
              <w:divsChild>
                <w:div w:id="2043631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1165014">
      <w:bodyDiv w:val="1"/>
      <w:marLeft w:val="0"/>
      <w:marRight w:val="0"/>
      <w:marTop w:val="0"/>
      <w:marBottom w:val="0"/>
      <w:divBdr>
        <w:top w:val="none" w:sz="0" w:space="0" w:color="auto"/>
        <w:left w:val="none" w:sz="0" w:space="0" w:color="auto"/>
        <w:bottom w:val="none" w:sz="0" w:space="0" w:color="auto"/>
        <w:right w:val="none" w:sz="0" w:space="0" w:color="auto"/>
      </w:divBdr>
      <w:divsChild>
        <w:div w:id="726533076">
          <w:marLeft w:val="0"/>
          <w:marRight w:val="0"/>
          <w:marTop w:val="0"/>
          <w:marBottom w:val="0"/>
          <w:divBdr>
            <w:top w:val="none" w:sz="0" w:space="0" w:color="auto"/>
            <w:left w:val="none" w:sz="0" w:space="0" w:color="auto"/>
            <w:bottom w:val="none" w:sz="0" w:space="0" w:color="auto"/>
            <w:right w:val="none" w:sz="0" w:space="0" w:color="auto"/>
          </w:divBdr>
          <w:divsChild>
            <w:div w:id="879828158">
              <w:marLeft w:val="0"/>
              <w:marRight w:val="0"/>
              <w:marTop w:val="0"/>
              <w:marBottom w:val="0"/>
              <w:divBdr>
                <w:top w:val="none" w:sz="0" w:space="0" w:color="auto"/>
                <w:left w:val="none" w:sz="0" w:space="0" w:color="auto"/>
                <w:bottom w:val="none" w:sz="0" w:space="0" w:color="auto"/>
                <w:right w:val="none" w:sz="0" w:space="0" w:color="auto"/>
              </w:divBdr>
              <w:divsChild>
                <w:div w:id="1520582004">
                  <w:marLeft w:val="0"/>
                  <w:marRight w:val="0"/>
                  <w:marTop w:val="0"/>
                  <w:marBottom w:val="0"/>
                  <w:divBdr>
                    <w:top w:val="none" w:sz="0" w:space="0" w:color="auto"/>
                    <w:left w:val="none" w:sz="0" w:space="0" w:color="auto"/>
                    <w:bottom w:val="none" w:sz="0" w:space="0" w:color="auto"/>
                    <w:right w:val="none" w:sz="0" w:space="0" w:color="auto"/>
                  </w:divBdr>
                  <w:divsChild>
                    <w:div w:id="161549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5677009">
      <w:bodyDiv w:val="1"/>
      <w:marLeft w:val="0"/>
      <w:marRight w:val="0"/>
      <w:marTop w:val="0"/>
      <w:marBottom w:val="0"/>
      <w:divBdr>
        <w:top w:val="none" w:sz="0" w:space="0" w:color="auto"/>
        <w:left w:val="none" w:sz="0" w:space="0" w:color="auto"/>
        <w:bottom w:val="none" w:sz="0" w:space="0" w:color="auto"/>
        <w:right w:val="none" w:sz="0" w:space="0" w:color="auto"/>
      </w:divBdr>
    </w:div>
    <w:div w:id="1830249184">
      <w:bodyDiv w:val="1"/>
      <w:marLeft w:val="0"/>
      <w:marRight w:val="0"/>
      <w:marTop w:val="0"/>
      <w:marBottom w:val="0"/>
      <w:divBdr>
        <w:top w:val="none" w:sz="0" w:space="0" w:color="auto"/>
        <w:left w:val="none" w:sz="0" w:space="0" w:color="auto"/>
        <w:bottom w:val="none" w:sz="0" w:space="0" w:color="auto"/>
        <w:right w:val="none" w:sz="0" w:space="0" w:color="auto"/>
      </w:divBdr>
    </w:div>
    <w:div w:id="1834830372">
      <w:bodyDiv w:val="1"/>
      <w:marLeft w:val="0"/>
      <w:marRight w:val="0"/>
      <w:marTop w:val="0"/>
      <w:marBottom w:val="0"/>
      <w:divBdr>
        <w:top w:val="none" w:sz="0" w:space="0" w:color="auto"/>
        <w:left w:val="none" w:sz="0" w:space="0" w:color="auto"/>
        <w:bottom w:val="none" w:sz="0" w:space="0" w:color="auto"/>
        <w:right w:val="none" w:sz="0" w:space="0" w:color="auto"/>
      </w:divBdr>
    </w:div>
    <w:div w:id="1846438299">
      <w:bodyDiv w:val="1"/>
      <w:marLeft w:val="0"/>
      <w:marRight w:val="0"/>
      <w:marTop w:val="0"/>
      <w:marBottom w:val="0"/>
      <w:divBdr>
        <w:top w:val="none" w:sz="0" w:space="0" w:color="auto"/>
        <w:left w:val="none" w:sz="0" w:space="0" w:color="auto"/>
        <w:bottom w:val="none" w:sz="0" w:space="0" w:color="auto"/>
        <w:right w:val="none" w:sz="0" w:space="0" w:color="auto"/>
      </w:divBdr>
      <w:divsChild>
        <w:div w:id="1992565185">
          <w:marLeft w:val="0"/>
          <w:marRight w:val="0"/>
          <w:marTop w:val="0"/>
          <w:marBottom w:val="0"/>
          <w:divBdr>
            <w:top w:val="none" w:sz="0" w:space="0" w:color="auto"/>
            <w:left w:val="none" w:sz="0" w:space="0" w:color="auto"/>
            <w:bottom w:val="none" w:sz="0" w:space="0" w:color="auto"/>
            <w:right w:val="none" w:sz="0" w:space="0" w:color="auto"/>
          </w:divBdr>
          <w:divsChild>
            <w:div w:id="1811632650">
              <w:marLeft w:val="0"/>
              <w:marRight w:val="0"/>
              <w:marTop w:val="0"/>
              <w:marBottom w:val="0"/>
              <w:divBdr>
                <w:top w:val="none" w:sz="0" w:space="0" w:color="auto"/>
                <w:left w:val="none" w:sz="0" w:space="0" w:color="auto"/>
                <w:bottom w:val="none" w:sz="0" w:space="0" w:color="auto"/>
                <w:right w:val="none" w:sz="0" w:space="0" w:color="auto"/>
              </w:divBdr>
              <w:divsChild>
                <w:div w:id="1969583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8352527">
      <w:bodyDiv w:val="1"/>
      <w:marLeft w:val="0"/>
      <w:marRight w:val="0"/>
      <w:marTop w:val="0"/>
      <w:marBottom w:val="0"/>
      <w:divBdr>
        <w:top w:val="none" w:sz="0" w:space="0" w:color="auto"/>
        <w:left w:val="none" w:sz="0" w:space="0" w:color="auto"/>
        <w:bottom w:val="none" w:sz="0" w:space="0" w:color="auto"/>
        <w:right w:val="none" w:sz="0" w:space="0" w:color="auto"/>
      </w:divBdr>
    </w:div>
    <w:div w:id="1859345413">
      <w:bodyDiv w:val="1"/>
      <w:marLeft w:val="0"/>
      <w:marRight w:val="0"/>
      <w:marTop w:val="0"/>
      <w:marBottom w:val="0"/>
      <w:divBdr>
        <w:top w:val="none" w:sz="0" w:space="0" w:color="auto"/>
        <w:left w:val="none" w:sz="0" w:space="0" w:color="auto"/>
        <w:bottom w:val="none" w:sz="0" w:space="0" w:color="auto"/>
        <w:right w:val="none" w:sz="0" w:space="0" w:color="auto"/>
      </w:divBdr>
      <w:divsChild>
        <w:div w:id="445008691">
          <w:marLeft w:val="0"/>
          <w:marRight w:val="0"/>
          <w:marTop w:val="0"/>
          <w:marBottom w:val="0"/>
          <w:divBdr>
            <w:top w:val="none" w:sz="0" w:space="0" w:color="auto"/>
            <w:left w:val="none" w:sz="0" w:space="0" w:color="auto"/>
            <w:bottom w:val="none" w:sz="0" w:space="0" w:color="auto"/>
            <w:right w:val="none" w:sz="0" w:space="0" w:color="auto"/>
          </w:divBdr>
          <w:divsChild>
            <w:div w:id="1074622479">
              <w:marLeft w:val="0"/>
              <w:marRight w:val="0"/>
              <w:marTop w:val="0"/>
              <w:marBottom w:val="0"/>
              <w:divBdr>
                <w:top w:val="none" w:sz="0" w:space="0" w:color="auto"/>
                <w:left w:val="none" w:sz="0" w:space="0" w:color="auto"/>
                <w:bottom w:val="none" w:sz="0" w:space="0" w:color="auto"/>
                <w:right w:val="none" w:sz="0" w:space="0" w:color="auto"/>
              </w:divBdr>
              <w:divsChild>
                <w:div w:id="1738355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1237279">
      <w:bodyDiv w:val="1"/>
      <w:marLeft w:val="0"/>
      <w:marRight w:val="0"/>
      <w:marTop w:val="0"/>
      <w:marBottom w:val="0"/>
      <w:divBdr>
        <w:top w:val="none" w:sz="0" w:space="0" w:color="auto"/>
        <w:left w:val="none" w:sz="0" w:space="0" w:color="auto"/>
        <w:bottom w:val="none" w:sz="0" w:space="0" w:color="auto"/>
        <w:right w:val="none" w:sz="0" w:space="0" w:color="auto"/>
      </w:divBdr>
    </w:div>
    <w:div w:id="1862739290">
      <w:bodyDiv w:val="1"/>
      <w:marLeft w:val="0"/>
      <w:marRight w:val="0"/>
      <w:marTop w:val="0"/>
      <w:marBottom w:val="0"/>
      <w:divBdr>
        <w:top w:val="none" w:sz="0" w:space="0" w:color="auto"/>
        <w:left w:val="none" w:sz="0" w:space="0" w:color="auto"/>
        <w:bottom w:val="none" w:sz="0" w:space="0" w:color="auto"/>
        <w:right w:val="none" w:sz="0" w:space="0" w:color="auto"/>
      </w:divBdr>
    </w:div>
    <w:div w:id="1872910281">
      <w:bodyDiv w:val="1"/>
      <w:marLeft w:val="0"/>
      <w:marRight w:val="0"/>
      <w:marTop w:val="0"/>
      <w:marBottom w:val="0"/>
      <w:divBdr>
        <w:top w:val="none" w:sz="0" w:space="0" w:color="auto"/>
        <w:left w:val="none" w:sz="0" w:space="0" w:color="auto"/>
        <w:bottom w:val="none" w:sz="0" w:space="0" w:color="auto"/>
        <w:right w:val="none" w:sz="0" w:space="0" w:color="auto"/>
      </w:divBdr>
    </w:div>
    <w:div w:id="1875727802">
      <w:bodyDiv w:val="1"/>
      <w:marLeft w:val="0"/>
      <w:marRight w:val="0"/>
      <w:marTop w:val="0"/>
      <w:marBottom w:val="0"/>
      <w:divBdr>
        <w:top w:val="none" w:sz="0" w:space="0" w:color="auto"/>
        <w:left w:val="none" w:sz="0" w:space="0" w:color="auto"/>
        <w:bottom w:val="none" w:sz="0" w:space="0" w:color="auto"/>
        <w:right w:val="none" w:sz="0" w:space="0" w:color="auto"/>
      </w:divBdr>
    </w:div>
    <w:div w:id="1878547253">
      <w:bodyDiv w:val="1"/>
      <w:marLeft w:val="0"/>
      <w:marRight w:val="0"/>
      <w:marTop w:val="0"/>
      <w:marBottom w:val="0"/>
      <w:divBdr>
        <w:top w:val="none" w:sz="0" w:space="0" w:color="auto"/>
        <w:left w:val="none" w:sz="0" w:space="0" w:color="auto"/>
        <w:bottom w:val="none" w:sz="0" w:space="0" w:color="auto"/>
        <w:right w:val="none" w:sz="0" w:space="0" w:color="auto"/>
      </w:divBdr>
      <w:divsChild>
        <w:div w:id="1320422507">
          <w:marLeft w:val="0"/>
          <w:marRight w:val="0"/>
          <w:marTop w:val="0"/>
          <w:marBottom w:val="0"/>
          <w:divBdr>
            <w:top w:val="none" w:sz="0" w:space="0" w:color="auto"/>
            <w:left w:val="none" w:sz="0" w:space="0" w:color="auto"/>
            <w:bottom w:val="none" w:sz="0" w:space="0" w:color="auto"/>
            <w:right w:val="none" w:sz="0" w:space="0" w:color="auto"/>
          </w:divBdr>
          <w:divsChild>
            <w:div w:id="1781565">
              <w:marLeft w:val="0"/>
              <w:marRight w:val="0"/>
              <w:marTop w:val="0"/>
              <w:marBottom w:val="0"/>
              <w:divBdr>
                <w:top w:val="none" w:sz="0" w:space="0" w:color="auto"/>
                <w:left w:val="none" w:sz="0" w:space="0" w:color="auto"/>
                <w:bottom w:val="none" w:sz="0" w:space="0" w:color="auto"/>
                <w:right w:val="none" w:sz="0" w:space="0" w:color="auto"/>
              </w:divBdr>
              <w:divsChild>
                <w:div w:id="1838613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9122065">
      <w:bodyDiv w:val="1"/>
      <w:marLeft w:val="0"/>
      <w:marRight w:val="0"/>
      <w:marTop w:val="0"/>
      <w:marBottom w:val="0"/>
      <w:divBdr>
        <w:top w:val="none" w:sz="0" w:space="0" w:color="auto"/>
        <w:left w:val="none" w:sz="0" w:space="0" w:color="auto"/>
        <w:bottom w:val="none" w:sz="0" w:space="0" w:color="auto"/>
        <w:right w:val="none" w:sz="0" w:space="0" w:color="auto"/>
      </w:divBdr>
    </w:div>
    <w:div w:id="1881281380">
      <w:bodyDiv w:val="1"/>
      <w:marLeft w:val="0"/>
      <w:marRight w:val="0"/>
      <w:marTop w:val="0"/>
      <w:marBottom w:val="0"/>
      <w:divBdr>
        <w:top w:val="none" w:sz="0" w:space="0" w:color="auto"/>
        <w:left w:val="none" w:sz="0" w:space="0" w:color="auto"/>
        <w:bottom w:val="none" w:sz="0" w:space="0" w:color="auto"/>
        <w:right w:val="none" w:sz="0" w:space="0" w:color="auto"/>
      </w:divBdr>
    </w:div>
    <w:div w:id="1882208441">
      <w:bodyDiv w:val="1"/>
      <w:marLeft w:val="0"/>
      <w:marRight w:val="0"/>
      <w:marTop w:val="0"/>
      <w:marBottom w:val="0"/>
      <w:divBdr>
        <w:top w:val="none" w:sz="0" w:space="0" w:color="auto"/>
        <w:left w:val="none" w:sz="0" w:space="0" w:color="auto"/>
        <w:bottom w:val="none" w:sz="0" w:space="0" w:color="auto"/>
        <w:right w:val="none" w:sz="0" w:space="0" w:color="auto"/>
      </w:divBdr>
    </w:div>
    <w:div w:id="1893691979">
      <w:bodyDiv w:val="1"/>
      <w:marLeft w:val="0"/>
      <w:marRight w:val="0"/>
      <w:marTop w:val="0"/>
      <w:marBottom w:val="0"/>
      <w:divBdr>
        <w:top w:val="none" w:sz="0" w:space="0" w:color="auto"/>
        <w:left w:val="none" w:sz="0" w:space="0" w:color="auto"/>
        <w:bottom w:val="none" w:sz="0" w:space="0" w:color="auto"/>
        <w:right w:val="none" w:sz="0" w:space="0" w:color="auto"/>
      </w:divBdr>
      <w:divsChild>
        <w:div w:id="248661126">
          <w:marLeft w:val="0"/>
          <w:marRight w:val="0"/>
          <w:marTop w:val="0"/>
          <w:marBottom w:val="0"/>
          <w:divBdr>
            <w:top w:val="none" w:sz="0" w:space="0" w:color="auto"/>
            <w:left w:val="none" w:sz="0" w:space="0" w:color="auto"/>
            <w:bottom w:val="none" w:sz="0" w:space="0" w:color="auto"/>
            <w:right w:val="none" w:sz="0" w:space="0" w:color="auto"/>
          </w:divBdr>
          <w:divsChild>
            <w:div w:id="311641273">
              <w:marLeft w:val="0"/>
              <w:marRight w:val="0"/>
              <w:marTop w:val="0"/>
              <w:marBottom w:val="0"/>
              <w:divBdr>
                <w:top w:val="none" w:sz="0" w:space="0" w:color="auto"/>
                <w:left w:val="none" w:sz="0" w:space="0" w:color="auto"/>
                <w:bottom w:val="none" w:sz="0" w:space="0" w:color="auto"/>
                <w:right w:val="none" w:sz="0" w:space="0" w:color="auto"/>
              </w:divBdr>
              <w:divsChild>
                <w:div w:id="65961773">
                  <w:marLeft w:val="0"/>
                  <w:marRight w:val="0"/>
                  <w:marTop w:val="0"/>
                  <w:marBottom w:val="0"/>
                  <w:divBdr>
                    <w:top w:val="none" w:sz="0" w:space="0" w:color="auto"/>
                    <w:left w:val="none" w:sz="0" w:space="0" w:color="auto"/>
                    <w:bottom w:val="none" w:sz="0" w:space="0" w:color="auto"/>
                    <w:right w:val="none" w:sz="0" w:space="0" w:color="auto"/>
                  </w:divBdr>
                  <w:divsChild>
                    <w:div w:id="186413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6432015">
      <w:bodyDiv w:val="1"/>
      <w:marLeft w:val="0"/>
      <w:marRight w:val="0"/>
      <w:marTop w:val="0"/>
      <w:marBottom w:val="0"/>
      <w:divBdr>
        <w:top w:val="none" w:sz="0" w:space="0" w:color="auto"/>
        <w:left w:val="none" w:sz="0" w:space="0" w:color="auto"/>
        <w:bottom w:val="none" w:sz="0" w:space="0" w:color="auto"/>
        <w:right w:val="none" w:sz="0" w:space="0" w:color="auto"/>
      </w:divBdr>
    </w:div>
    <w:div w:id="1901399414">
      <w:bodyDiv w:val="1"/>
      <w:marLeft w:val="0"/>
      <w:marRight w:val="0"/>
      <w:marTop w:val="0"/>
      <w:marBottom w:val="0"/>
      <w:divBdr>
        <w:top w:val="none" w:sz="0" w:space="0" w:color="auto"/>
        <w:left w:val="none" w:sz="0" w:space="0" w:color="auto"/>
        <w:bottom w:val="none" w:sz="0" w:space="0" w:color="auto"/>
        <w:right w:val="none" w:sz="0" w:space="0" w:color="auto"/>
      </w:divBdr>
      <w:divsChild>
        <w:div w:id="618146839">
          <w:marLeft w:val="0"/>
          <w:marRight w:val="0"/>
          <w:marTop w:val="0"/>
          <w:marBottom w:val="0"/>
          <w:divBdr>
            <w:top w:val="none" w:sz="0" w:space="0" w:color="auto"/>
            <w:left w:val="none" w:sz="0" w:space="0" w:color="auto"/>
            <w:bottom w:val="none" w:sz="0" w:space="0" w:color="auto"/>
            <w:right w:val="none" w:sz="0" w:space="0" w:color="auto"/>
          </w:divBdr>
          <w:divsChild>
            <w:div w:id="64764199">
              <w:marLeft w:val="0"/>
              <w:marRight w:val="0"/>
              <w:marTop w:val="0"/>
              <w:marBottom w:val="0"/>
              <w:divBdr>
                <w:top w:val="none" w:sz="0" w:space="0" w:color="auto"/>
                <w:left w:val="none" w:sz="0" w:space="0" w:color="auto"/>
                <w:bottom w:val="none" w:sz="0" w:space="0" w:color="auto"/>
                <w:right w:val="none" w:sz="0" w:space="0" w:color="auto"/>
              </w:divBdr>
              <w:divsChild>
                <w:div w:id="1724670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3007884">
      <w:bodyDiv w:val="1"/>
      <w:marLeft w:val="0"/>
      <w:marRight w:val="0"/>
      <w:marTop w:val="0"/>
      <w:marBottom w:val="0"/>
      <w:divBdr>
        <w:top w:val="none" w:sz="0" w:space="0" w:color="auto"/>
        <w:left w:val="none" w:sz="0" w:space="0" w:color="auto"/>
        <w:bottom w:val="none" w:sz="0" w:space="0" w:color="auto"/>
        <w:right w:val="none" w:sz="0" w:space="0" w:color="auto"/>
      </w:divBdr>
    </w:div>
    <w:div w:id="1916865103">
      <w:bodyDiv w:val="1"/>
      <w:marLeft w:val="0"/>
      <w:marRight w:val="0"/>
      <w:marTop w:val="0"/>
      <w:marBottom w:val="0"/>
      <w:divBdr>
        <w:top w:val="none" w:sz="0" w:space="0" w:color="auto"/>
        <w:left w:val="none" w:sz="0" w:space="0" w:color="auto"/>
        <w:bottom w:val="none" w:sz="0" w:space="0" w:color="auto"/>
        <w:right w:val="none" w:sz="0" w:space="0" w:color="auto"/>
      </w:divBdr>
      <w:divsChild>
        <w:div w:id="139468315">
          <w:marLeft w:val="0"/>
          <w:marRight w:val="0"/>
          <w:marTop w:val="0"/>
          <w:marBottom w:val="0"/>
          <w:divBdr>
            <w:top w:val="none" w:sz="0" w:space="0" w:color="auto"/>
            <w:left w:val="none" w:sz="0" w:space="0" w:color="auto"/>
            <w:bottom w:val="none" w:sz="0" w:space="0" w:color="auto"/>
            <w:right w:val="none" w:sz="0" w:space="0" w:color="auto"/>
          </w:divBdr>
          <w:divsChild>
            <w:div w:id="1099838728">
              <w:marLeft w:val="0"/>
              <w:marRight w:val="0"/>
              <w:marTop w:val="0"/>
              <w:marBottom w:val="0"/>
              <w:divBdr>
                <w:top w:val="none" w:sz="0" w:space="0" w:color="auto"/>
                <w:left w:val="none" w:sz="0" w:space="0" w:color="auto"/>
                <w:bottom w:val="none" w:sz="0" w:space="0" w:color="auto"/>
                <w:right w:val="none" w:sz="0" w:space="0" w:color="auto"/>
              </w:divBdr>
              <w:divsChild>
                <w:div w:id="1652977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6937413">
      <w:bodyDiv w:val="1"/>
      <w:marLeft w:val="0"/>
      <w:marRight w:val="0"/>
      <w:marTop w:val="0"/>
      <w:marBottom w:val="0"/>
      <w:divBdr>
        <w:top w:val="none" w:sz="0" w:space="0" w:color="auto"/>
        <w:left w:val="none" w:sz="0" w:space="0" w:color="auto"/>
        <w:bottom w:val="none" w:sz="0" w:space="0" w:color="auto"/>
        <w:right w:val="none" w:sz="0" w:space="0" w:color="auto"/>
      </w:divBdr>
    </w:div>
    <w:div w:id="1921597756">
      <w:bodyDiv w:val="1"/>
      <w:marLeft w:val="0"/>
      <w:marRight w:val="0"/>
      <w:marTop w:val="0"/>
      <w:marBottom w:val="0"/>
      <w:divBdr>
        <w:top w:val="none" w:sz="0" w:space="0" w:color="auto"/>
        <w:left w:val="none" w:sz="0" w:space="0" w:color="auto"/>
        <w:bottom w:val="none" w:sz="0" w:space="0" w:color="auto"/>
        <w:right w:val="none" w:sz="0" w:space="0" w:color="auto"/>
      </w:divBdr>
    </w:div>
    <w:div w:id="1921719028">
      <w:bodyDiv w:val="1"/>
      <w:marLeft w:val="0"/>
      <w:marRight w:val="0"/>
      <w:marTop w:val="0"/>
      <w:marBottom w:val="0"/>
      <w:divBdr>
        <w:top w:val="none" w:sz="0" w:space="0" w:color="auto"/>
        <w:left w:val="none" w:sz="0" w:space="0" w:color="auto"/>
        <w:bottom w:val="none" w:sz="0" w:space="0" w:color="auto"/>
        <w:right w:val="none" w:sz="0" w:space="0" w:color="auto"/>
      </w:divBdr>
    </w:div>
    <w:div w:id="1921941093">
      <w:bodyDiv w:val="1"/>
      <w:marLeft w:val="0"/>
      <w:marRight w:val="0"/>
      <w:marTop w:val="0"/>
      <w:marBottom w:val="0"/>
      <w:divBdr>
        <w:top w:val="none" w:sz="0" w:space="0" w:color="auto"/>
        <w:left w:val="none" w:sz="0" w:space="0" w:color="auto"/>
        <w:bottom w:val="none" w:sz="0" w:space="0" w:color="auto"/>
        <w:right w:val="none" w:sz="0" w:space="0" w:color="auto"/>
      </w:divBdr>
    </w:div>
    <w:div w:id="1922980397">
      <w:bodyDiv w:val="1"/>
      <w:marLeft w:val="0"/>
      <w:marRight w:val="0"/>
      <w:marTop w:val="0"/>
      <w:marBottom w:val="0"/>
      <w:divBdr>
        <w:top w:val="none" w:sz="0" w:space="0" w:color="auto"/>
        <w:left w:val="none" w:sz="0" w:space="0" w:color="auto"/>
        <w:bottom w:val="none" w:sz="0" w:space="0" w:color="auto"/>
        <w:right w:val="none" w:sz="0" w:space="0" w:color="auto"/>
      </w:divBdr>
      <w:divsChild>
        <w:div w:id="1588878702">
          <w:marLeft w:val="0"/>
          <w:marRight w:val="0"/>
          <w:marTop w:val="0"/>
          <w:marBottom w:val="0"/>
          <w:divBdr>
            <w:top w:val="none" w:sz="0" w:space="0" w:color="auto"/>
            <w:left w:val="none" w:sz="0" w:space="0" w:color="auto"/>
            <w:bottom w:val="none" w:sz="0" w:space="0" w:color="auto"/>
            <w:right w:val="none" w:sz="0" w:space="0" w:color="auto"/>
          </w:divBdr>
          <w:divsChild>
            <w:div w:id="1678998259">
              <w:marLeft w:val="0"/>
              <w:marRight w:val="0"/>
              <w:marTop w:val="0"/>
              <w:marBottom w:val="0"/>
              <w:divBdr>
                <w:top w:val="none" w:sz="0" w:space="0" w:color="auto"/>
                <w:left w:val="none" w:sz="0" w:space="0" w:color="auto"/>
                <w:bottom w:val="none" w:sz="0" w:space="0" w:color="auto"/>
                <w:right w:val="none" w:sz="0" w:space="0" w:color="auto"/>
              </w:divBdr>
              <w:divsChild>
                <w:div w:id="628052480">
                  <w:marLeft w:val="0"/>
                  <w:marRight w:val="0"/>
                  <w:marTop w:val="0"/>
                  <w:marBottom w:val="0"/>
                  <w:divBdr>
                    <w:top w:val="none" w:sz="0" w:space="0" w:color="auto"/>
                    <w:left w:val="none" w:sz="0" w:space="0" w:color="auto"/>
                    <w:bottom w:val="none" w:sz="0" w:space="0" w:color="auto"/>
                    <w:right w:val="none" w:sz="0" w:space="0" w:color="auto"/>
                  </w:divBdr>
                  <w:divsChild>
                    <w:div w:id="690108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5218014">
      <w:bodyDiv w:val="1"/>
      <w:marLeft w:val="0"/>
      <w:marRight w:val="0"/>
      <w:marTop w:val="0"/>
      <w:marBottom w:val="0"/>
      <w:divBdr>
        <w:top w:val="none" w:sz="0" w:space="0" w:color="auto"/>
        <w:left w:val="none" w:sz="0" w:space="0" w:color="auto"/>
        <w:bottom w:val="none" w:sz="0" w:space="0" w:color="auto"/>
        <w:right w:val="none" w:sz="0" w:space="0" w:color="auto"/>
      </w:divBdr>
    </w:div>
    <w:div w:id="1928345794">
      <w:bodyDiv w:val="1"/>
      <w:marLeft w:val="0"/>
      <w:marRight w:val="0"/>
      <w:marTop w:val="0"/>
      <w:marBottom w:val="0"/>
      <w:divBdr>
        <w:top w:val="none" w:sz="0" w:space="0" w:color="auto"/>
        <w:left w:val="none" w:sz="0" w:space="0" w:color="auto"/>
        <w:bottom w:val="none" w:sz="0" w:space="0" w:color="auto"/>
        <w:right w:val="none" w:sz="0" w:space="0" w:color="auto"/>
      </w:divBdr>
    </w:div>
    <w:div w:id="1934778418">
      <w:bodyDiv w:val="1"/>
      <w:marLeft w:val="0"/>
      <w:marRight w:val="0"/>
      <w:marTop w:val="0"/>
      <w:marBottom w:val="0"/>
      <w:divBdr>
        <w:top w:val="none" w:sz="0" w:space="0" w:color="auto"/>
        <w:left w:val="none" w:sz="0" w:space="0" w:color="auto"/>
        <w:bottom w:val="none" w:sz="0" w:space="0" w:color="auto"/>
        <w:right w:val="none" w:sz="0" w:space="0" w:color="auto"/>
      </w:divBdr>
    </w:div>
    <w:div w:id="1940136079">
      <w:bodyDiv w:val="1"/>
      <w:marLeft w:val="0"/>
      <w:marRight w:val="0"/>
      <w:marTop w:val="0"/>
      <w:marBottom w:val="0"/>
      <w:divBdr>
        <w:top w:val="none" w:sz="0" w:space="0" w:color="auto"/>
        <w:left w:val="none" w:sz="0" w:space="0" w:color="auto"/>
        <w:bottom w:val="none" w:sz="0" w:space="0" w:color="auto"/>
        <w:right w:val="none" w:sz="0" w:space="0" w:color="auto"/>
      </w:divBdr>
    </w:div>
    <w:div w:id="1946645983">
      <w:bodyDiv w:val="1"/>
      <w:marLeft w:val="0"/>
      <w:marRight w:val="0"/>
      <w:marTop w:val="0"/>
      <w:marBottom w:val="0"/>
      <w:divBdr>
        <w:top w:val="none" w:sz="0" w:space="0" w:color="auto"/>
        <w:left w:val="none" w:sz="0" w:space="0" w:color="auto"/>
        <w:bottom w:val="none" w:sz="0" w:space="0" w:color="auto"/>
        <w:right w:val="none" w:sz="0" w:space="0" w:color="auto"/>
      </w:divBdr>
    </w:div>
    <w:div w:id="1950042315">
      <w:bodyDiv w:val="1"/>
      <w:marLeft w:val="0"/>
      <w:marRight w:val="0"/>
      <w:marTop w:val="0"/>
      <w:marBottom w:val="0"/>
      <w:divBdr>
        <w:top w:val="none" w:sz="0" w:space="0" w:color="auto"/>
        <w:left w:val="none" w:sz="0" w:space="0" w:color="auto"/>
        <w:bottom w:val="none" w:sz="0" w:space="0" w:color="auto"/>
        <w:right w:val="none" w:sz="0" w:space="0" w:color="auto"/>
      </w:divBdr>
    </w:div>
    <w:div w:id="1950552215">
      <w:bodyDiv w:val="1"/>
      <w:marLeft w:val="0"/>
      <w:marRight w:val="0"/>
      <w:marTop w:val="0"/>
      <w:marBottom w:val="0"/>
      <w:divBdr>
        <w:top w:val="none" w:sz="0" w:space="0" w:color="auto"/>
        <w:left w:val="none" w:sz="0" w:space="0" w:color="auto"/>
        <w:bottom w:val="none" w:sz="0" w:space="0" w:color="auto"/>
        <w:right w:val="none" w:sz="0" w:space="0" w:color="auto"/>
      </w:divBdr>
    </w:div>
    <w:div w:id="1954241680">
      <w:bodyDiv w:val="1"/>
      <w:marLeft w:val="0"/>
      <w:marRight w:val="0"/>
      <w:marTop w:val="0"/>
      <w:marBottom w:val="0"/>
      <w:divBdr>
        <w:top w:val="none" w:sz="0" w:space="0" w:color="auto"/>
        <w:left w:val="none" w:sz="0" w:space="0" w:color="auto"/>
        <w:bottom w:val="none" w:sz="0" w:space="0" w:color="auto"/>
        <w:right w:val="none" w:sz="0" w:space="0" w:color="auto"/>
      </w:divBdr>
    </w:div>
    <w:div w:id="1955557659">
      <w:bodyDiv w:val="1"/>
      <w:marLeft w:val="0"/>
      <w:marRight w:val="0"/>
      <w:marTop w:val="0"/>
      <w:marBottom w:val="0"/>
      <w:divBdr>
        <w:top w:val="none" w:sz="0" w:space="0" w:color="auto"/>
        <w:left w:val="none" w:sz="0" w:space="0" w:color="auto"/>
        <w:bottom w:val="none" w:sz="0" w:space="0" w:color="auto"/>
        <w:right w:val="none" w:sz="0" w:space="0" w:color="auto"/>
      </w:divBdr>
      <w:divsChild>
        <w:div w:id="1793936112">
          <w:marLeft w:val="0"/>
          <w:marRight w:val="0"/>
          <w:marTop w:val="0"/>
          <w:marBottom w:val="0"/>
          <w:divBdr>
            <w:top w:val="none" w:sz="0" w:space="0" w:color="auto"/>
            <w:left w:val="none" w:sz="0" w:space="0" w:color="auto"/>
            <w:bottom w:val="none" w:sz="0" w:space="0" w:color="auto"/>
            <w:right w:val="none" w:sz="0" w:space="0" w:color="auto"/>
          </w:divBdr>
          <w:divsChild>
            <w:div w:id="1306201792">
              <w:marLeft w:val="0"/>
              <w:marRight w:val="0"/>
              <w:marTop w:val="0"/>
              <w:marBottom w:val="0"/>
              <w:divBdr>
                <w:top w:val="none" w:sz="0" w:space="0" w:color="auto"/>
                <w:left w:val="none" w:sz="0" w:space="0" w:color="auto"/>
                <w:bottom w:val="none" w:sz="0" w:space="0" w:color="auto"/>
                <w:right w:val="none" w:sz="0" w:space="0" w:color="auto"/>
              </w:divBdr>
              <w:divsChild>
                <w:div w:id="1959146485">
                  <w:marLeft w:val="0"/>
                  <w:marRight w:val="0"/>
                  <w:marTop w:val="0"/>
                  <w:marBottom w:val="0"/>
                  <w:divBdr>
                    <w:top w:val="none" w:sz="0" w:space="0" w:color="auto"/>
                    <w:left w:val="none" w:sz="0" w:space="0" w:color="auto"/>
                    <w:bottom w:val="none" w:sz="0" w:space="0" w:color="auto"/>
                    <w:right w:val="none" w:sz="0" w:space="0" w:color="auto"/>
                  </w:divBdr>
                  <w:divsChild>
                    <w:div w:id="965502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1766403">
      <w:bodyDiv w:val="1"/>
      <w:marLeft w:val="0"/>
      <w:marRight w:val="0"/>
      <w:marTop w:val="0"/>
      <w:marBottom w:val="0"/>
      <w:divBdr>
        <w:top w:val="none" w:sz="0" w:space="0" w:color="auto"/>
        <w:left w:val="none" w:sz="0" w:space="0" w:color="auto"/>
        <w:bottom w:val="none" w:sz="0" w:space="0" w:color="auto"/>
        <w:right w:val="none" w:sz="0" w:space="0" w:color="auto"/>
      </w:divBdr>
      <w:divsChild>
        <w:div w:id="1120680967">
          <w:marLeft w:val="0"/>
          <w:marRight w:val="0"/>
          <w:marTop w:val="0"/>
          <w:marBottom w:val="0"/>
          <w:divBdr>
            <w:top w:val="none" w:sz="0" w:space="0" w:color="auto"/>
            <w:left w:val="none" w:sz="0" w:space="0" w:color="auto"/>
            <w:bottom w:val="none" w:sz="0" w:space="0" w:color="auto"/>
            <w:right w:val="none" w:sz="0" w:space="0" w:color="auto"/>
          </w:divBdr>
          <w:divsChild>
            <w:div w:id="1651863291">
              <w:marLeft w:val="0"/>
              <w:marRight w:val="0"/>
              <w:marTop w:val="0"/>
              <w:marBottom w:val="0"/>
              <w:divBdr>
                <w:top w:val="none" w:sz="0" w:space="0" w:color="auto"/>
                <w:left w:val="none" w:sz="0" w:space="0" w:color="auto"/>
                <w:bottom w:val="none" w:sz="0" w:space="0" w:color="auto"/>
                <w:right w:val="none" w:sz="0" w:space="0" w:color="auto"/>
              </w:divBdr>
              <w:divsChild>
                <w:div w:id="1991058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8849593">
      <w:bodyDiv w:val="1"/>
      <w:marLeft w:val="0"/>
      <w:marRight w:val="0"/>
      <w:marTop w:val="0"/>
      <w:marBottom w:val="0"/>
      <w:divBdr>
        <w:top w:val="none" w:sz="0" w:space="0" w:color="auto"/>
        <w:left w:val="none" w:sz="0" w:space="0" w:color="auto"/>
        <w:bottom w:val="none" w:sz="0" w:space="0" w:color="auto"/>
        <w:right w:val="none" w:sz="0" w:space="0" w:color="auto"/>
      </w:divBdr>
    </w:div>
    <w:div w:id="1970353878">
      <w:bodyDiv w:val="1"/>
      <w:marLeft w:val="0"/>
      <w:marRight w:val="0"/>
      <w:marTop w:val="0"/>
      <w:marBottom w:val="0"/>
      <w:divBdr>
        <w:top w:val="none" w:sz="0" w:space="0" w:color="auto"/>
        <w:left w:val="none" w:sz="0" w:space="0" w:color="auto"/>
        <w:bottom w:val="none" w:sz="0" w:space="0" w:color="auto"/>
        <w:right w:val="none" w:sz="0" w:space="0" w:color="auto"/>
      </w:divBdr>
      <w:divsChild>
        <w:div w:id="1688555305">
          <w:marLeft w:val="0"/>
          <w:marRight w:val="0"/>
          <w:marTop w:val="0"/>
          <w:marBottom w:val="0"/>
          <w:divBdr>
            <w:top w:val="none" w:sz="0" w:space="0" w:color="auto"/>
            <w:left w:val="none" w:sz="0" w:space="0" w:color="auto"/>
            <w:bottom w:val="none" w:sz="0" w:space="0" w:color="auto"/>
            <w:right w:val="none" w:sz="0" w:space="0" w:color="auto"/>
          </w:divBdr>
          <w:divsChild>
            <w:div w:id="1499922895">
              <w:marLeft w:val="0"/>
              <w:marRight w:val="0"/>
              <w:marTop w:val="0"/>
              <w:marBottom w:val="0"/>
              <w:divBdr>
                <w:top w:val="none" w:sz="0" w:space="0" w:color="auto"/>
                <w:left w:val="none" w:sz="0" w:space="0" w:color="auto"/>
                <w:bottom w:val="none" w:sz="0" w:space="0" w:color="auto"/>
                <w:right w:val="none" w:sz="0" w:space="0" w:color="auto"/>
              </w:divBdr>
              <w:divsChild>
                <w:div w:id="351884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1860127">
      <w:bodyDiv w:val="1"/>
      <w:marLeft w:val="0"/>
      <w:marRight w:val="0"/>
      <w:marTop w:val="0"/>
      <w:marBottom w:val="0"/>
      <w:divBdr>
        <w:top w:val="none" w:sz="0" w:space="0" w:color="auto"/>
        <w:left w:val="none" w:sz="0" w:space="0" w:color="auto"/>
        <w:bottom w:val="none" w:sz="0" w:space="0" w:color="auto"/>
        <w:right w:val="none" w:sz="0" w:space="0" w:color="auto"/>
      </w:divBdr>
    </w:div>
    <w:div w:id="2006545421">
      <w:bodyDiv w:val="1"/>
      <w:marLeft w:val="0"/>
      <w:marRight w:val="0"/>
      <w:marTop w:val="0"/>
      <w:marBottom w:val="0"/>
      <w:divBdr>
        <w:top w:val="none" w:sz="0" w:space="0" w:color="auto"/>
        <w:left w:val="none" w:sz="0" w:space="0" w:color="auto"/>
        <w:bottom w:val="none" w:sz="0" w:space="0" w:color="auto"/>
        <w:right w:val="none" w:sz="0" w:space="0" w:color="auto"/>
      </w:divBdr>
    </w:div>
    <w:div w:id="2008094360">
      <w:bodyDiv w:val="1"/>
      <w:marLeft w:val="0"/>
      <w:marRight w:val="0"/>
      <w:marTop w:val="0"/>
      <w:marBottom w:val="0"/>
      <w:divBdr>
        <w:top w:val="none" w:sz="0" w:space="0" w:color="auto"/>
        <w:left w:val="none" w:sz="0" w:space="0" w:color="auto"/>
        <w:bottom w:val="none" w:sz="0" w:space="0" w:color="auto"/>
        <w:right w:val="none" w:sz="0" w:space="0" w:color="auto"/>
      </w:divBdr>
      <w:divsChild>
        <w:div w:id="1401715257">
          <w:marLeft w:val="0"/>
          <w:marRight w:val="0"/>
          <w:marTop w:val="0"/>
          <w:marBottom w:val="0"/>
          <w:divBdr>
            <w:top w:val="none" w:sz="0" w:space="0" w:color="auto"/>
            <w:left w:val="none" w:sz="0" w:space="0" w:color="auto"/>
            <w:bottom w:val="none" w:sz="0" w:space="0" w:color="auto"/>
            <w:right w:val="none" w:sz="0" w:space="0" w:color="auto"/>
          </w:divBdr>
          <w:divsChild>
            <w:div w:id="1839882089">
              <w:marLeft w:val="0"/>
              <w:marRight w:val="0"/>
              <w:marTop w:val="0"/>
              <w:marBottom w:val="0"/>
              <w:divBdr>
                <w:top w:val="none" w:sz="0" w:space="0" w:color="auto"/>
                <w:left w:val="none" w:sz="0" w:space="0" w:color="auto"/>
                <w:bottom w:val="none" w:sz="0" w:space="0" w:color="auto"/>
                <w:right w:val="none" w:sz="0" w:space="0" w:color="auto"/>
              </w:divBdr>
              <w:divsChild>
                <w:div w:id="1079790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9090062">
      <w:bodyDiv w:val="1"/>
      <w:marLeft w:val="0"/>
      <w:marRight w:val="0"/>
      <w:marTop w:val="0"/>
      <w:marBottom w:val="0"/>
      <w:divBdr>
        <w:top w:val="none" w:sz="0" w:space="0" w:color="auto"/>
        <w:left w:val="none" w:sz="0" w:space="0" w:color="auto"/>
        <w:bottom w:val="none" w:sz="0" w:space="0" w:color="auto"/>
        <w:right w:val="none" w:sz="0" w:space="0" w:color="auto"/>
      </w:divBdr>
    </w:div>
    <w:div w:id="2020769491">
      <w:bodyDiv w:val="1"/>
      <w:marLeft w:val="0"/>
      <w:marRight w:val="0"/>
      <w:marTop w:val="0"/>
      <w:marBottom w:val="0"/>
      <w:divBdr>
        <w:top w:val="none" w:sz="0" w:space="0" w:color="auto"/>
        <w:left w:val="none" w:sz="0" w:space="0" w:color="auto"/>
        <w:bottom w:val="none" w:sz="0" w:space="0" w:color="auto"/>
        <w:right w:val="none" w:sz="0" w:space="0" w:color="auto"/>
      </w:divBdr>
    </w:div>
    <w:div w:id="2032101632">
      <w:bodyDiv w:val="1"/>
      <w:marLeft w:val="0"/>
      <w:marRight w:val="0"/>
      <w:marTop w:val="0"/>
      <w:marBottom w:val="0"/>
      <w:divBdr>
        <w:top w:val="none" w:sz="0" w:space="0" w:color="auto"/>
        <w:left w:val="none" w:sz="0" w:space="0" w:color="auto"/>
        <w:bottom w:val="none" w:sz="0" w:space="0" w:color="auto"/>
        <w:right w:val="none" w:sz="0" w:space="0" w:color="auto"/>
      </w:divBdr>
      <w:divsChild>
        <w:div w:id="383528956">
          <w:marLeft w:val="0"/>
          <w:marRight w:val="0"/>
          <w:marTop w:val="0"/>
          <w:marBottom w:val="0"/>
          <w:divBdr>
            <w:top w:val="none" w:sz="0" w:space="0" w:color="auto"/>
            <w:left w:val="none" w:sz="0" w:space="0" w:color="auto"/>
            <w:bottom w:val="none" w:sz="0" w:space="0" w:color="auto"/>
            <w:right w:val="none" w:sz="0" w:space="0" w:color="auto"/>
          </w:divBdr>
          <w:divsChild>
            <w:div w:id="1178352087">
              <w:marLeft w:val="0"/>
              <w:marRight w:val="0"/>
              <w:marTop w:val="0"/>
              <w:marBottom w:val="0"/>
              <w:divBdr>
                <w:top w:val="none" w:sz="0" w:space="0" w:color="auto"/>
                <w:left w:val="none" w:sz="0" w:space="0" w:color="auto"/>
                <w:bottom w:val="none" w:sz="0" w:space="0" w:color="auto"/>
                <w:right w:val="none" w:sz="0" w:space="0" w:color="auto"/>
              </w:divBdr>
              <w:divsChild>
                <w:div w:id="66420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6886775">
      <w:bodyDiv w:val="1"/>
      <w:marLeft w:val="0"/>
      <w:marRight w:val="0"/>
      <w:marTop w:val="0"/>
      <w:marBottom w:val="0"/>
      <w:divBdr>
        <w:top w:val="none" w:sz="0" w:space="0" w:color="auto"/>
        <w:left w:val="none" w:sz="0" w:space="0" w:color="auto"/>
        <w:bottom w:val="none" w:sz="0" w:space="0" w:color="auto"/>
        <w:right w:val="none" w:sz="0" w:space="0" w:color="auto"/>
      </w:divBdr>
    </w:div>
    <w:div w:id="2043435844">
      <w:bodyDiv w:val="1"/>
      <w:marLeft w:val="0"/>
      <w:marRight w:val="0"/>
      <w:marTop w:val="0"/>
      <w:marBottom w:val="0"/>
      <w:divBdr>
        <w:top w:val="none" w:sz="0" w:space="0" w:color="auto"/>
        <w:left w:val="none" w:sz="0" w:space="0" w:color="auto"/>
        <w:bottom w:val="none" w:sz="0" w:space="0" w:color="auto"/>
        <w:right w:val="none" w:sz="0" w:space="0" w:color="auto"/>
      </w:divBdr>
    </w:div>
    <w:div w:id="2047485134">
      <w:bodyDiv w:val="1"/>
      <w:marLeft w:val="0"/>
      <w:marRight w:val="0"/>
      <w:marTop w:val="0"/>
      <w:marBottom w:val="0"/>
      <w:divBdr>
        <w:top w:val="none" w:sz="0" w:space="0" w:color="auto"/>
        <w:left w:val="none" w:sz="0" w:space="0" w:color="auto"/>
        <w:bottom w:val="none" w:sz="0" w:space="0" w:color="auto"/>
        <w:right w:val="none" w:sz="0" w:space="0" w:color="auto"/>
      </w:divBdr>
    </w:div>
    <w:div w:id="2051219564">
      <w:bodyDiv w:val="1"/>
      <w:marLeft w:val="0"/>
      <w:marRight w:val="0"/>
      <w:marTop w:val="0"/>
      <w:marBottom w:val="0"/>
      <w:divBdr>
        <w:top w:val="none" w:sz="0" w:space="0" w:color="auto"/>
        <w:left w:val="none" w:sz="0" w:space="0" w:color="auto"/>
        <w:bottom w:val="none" w:sz="0" w:space="0" w:color="auto"/>
        <w:right w:val="none" w:sz="0" w:space="0" w:color="auto"/>
      </w:divBdr>
    </w:div>
    <w:div w:id="2057004398">
      <w:bodyDiv w:val="1"/>
      <w:marLeft w:val="0"/>
      <w:marRight w:val="0"/>
      <w:marTop w:val="0"/>
      <w:marBottom w:val="0"/>
      <w:divBdr>
        <w:top w:val="none" w:sz="0" w:space="0" w:color="auto"/>
        <w:left w:val="none" w:sz="0" w:space="0" w:color="auto"/>
        <w:bottom w:val="none" w:sz="0" w:space="0" w:color="auto"/>
        <w:right w:val="none" w:sz="0" w:space="0" w:color="auto"/>
      </w:divBdr>
    </w:div>
    <w:div w:id="2060282888">
      <w:bodyDiv w:val="1"/>
      <w:marLeft w:val="0"/>
      <w:marRight w:val="0"/>
      <w:marTop w:val="0"/>
      <w:marBottom w:val="0"/>
      <w:divBdr>
        <w:top w:val="none" w:sz="0" w:space="0" w:color="auto"/>
        <w:left w:val="none" w:sz="0" w:space="0" w:color="auto"/>
        <w:bottom w:val="none" w:sz="0" w:space="0" w:color="auto"/>
        <w:right w:val="none" w:sz="0" w:space="0" w:color="auto"/>
      </w:divBdr>
    </w:div>
    <w:div w:id="2064476526">
      <w:bodyDiv w:val="1"/>
      <w:marLeft w:val="0"/>
      <w:marRight w:val="0"/>
      <w:marTop w:val="0"/>
      <w:marBottom w:val="0"/>
      <w:divBdr>
        <w:top w:val="none" w:sz="0" w:space="0" w:color="auto"/>
        <w:left w:val="none" w:sz="0" w:space="0" w:color="auto"/>
        <w:bottom w:val="none" w:sz="0" w:space="0" w:color="auto"/>
        <w:right w:val="none" w:sz="0" w:space="0" w:color="auto"/>
      </w:divBdr>
      <w:divsChild>
        <w:div w:id="125322703">
          <w:marLeft w:val="0"/>
          <w:marRight w:val="0"/>
          <w:marTop w:val="0"/>
          <w:marBottom w:val="0"/>
          <w:divBdr>
            <w:top w:val="none" w:sz="0" w:space="0" w:color="auto"/>
            <w:left w:val="none" w:sz="0" w:space="0" w:color="auto"/>
            <w:bottom w:val="none" w:sz="0" w:space="0" w:color="auto"/>
            <w:right w:val="none" w:sz="0" w:space="0" w:color="auto"/>
          </w:divBdr>
        </w:div>
        <w:div w:id="597297703">
          <w:marLeft w:val="0"/>
          <w:marRight w:val="0"/>
          <w:marTop w:val="0"/>
          <w:marBottom w:val="0"/>
          <w:divBdr>
            <w:top w:val="none" w:sz="0" w:space="0" w:color="auto"/>
            <w:left w:val="none" w:sz="0" w:space="0" w:color="auto"/>
            <w:bottom w:val="none" w:sz="0" w:space="0" w:color="auto"/>
            <w:right w:val="none" w:sz="0" w:space="0" w:color="auto"/>
          </w:divBdr>
        </w:div>
        <w:div w:id="263270617">
          <w:marLeft w:val="0"/>
          <w:marRight w:val="0"/>
          <w:marTop w:val="0"/>
          <w:marBottom w:val="0"/>
          <w:divBdr>
            <w:top w:val="none" w:sz="0" w:space="0" w:color="auto"/>
            <w:left w:val="none" w:sz="0" w:space="0" w:color="auto"/>
            <w:bottom w:val="none" w:sz="0" w:space="0" w:color="auto"/>
            <w:right w:val="none" w:sz="0" w:space="0" w:color="auto"/>
          </w:divBdr>
        </w:div>
      </w:divsChild>
    </w:div>
    <w:div w:id="2074157351">
      <w:bodyDiv w:val="1"/>
      <w:marLeft w:val="0"/>
      <w:marRight w:val="0"/>
      <w:marTop w:val="0"/>
      <w:marBottom w:val="0"/>
      <w:divBdr>
        <w:top w:val="none" w:sz="0" w:space="0" w:color="auto"/>
        <w:left w:val="none" w:sz="0" w:space="0" w:color="auto"/>
        <w:bottom w:val="none" w:sz="0" w:space="0" w:color="auto"/>
        <w:right w:val="none" w:sz="0" w:space="0" w:color="auto"/>
      </w:divBdr>
    </w:div>
    <w:div w:id="2078700820">
      <w:bodyDiv w:val="1"/>
      <w:marLeft w:val="0"/>
      <w:marRight w:val="0"/>
      <w:marTop w:val="0"/>
      <w:marBottom w:val="0"/>
      <w:divBdr>
        <w:top w:val="none" w:sz="0" w:space="0" w:color="auto"/>
        <w:left w:val="none" w:sz="0" w:space="0" w:color="auto"/>
        <w:bottom w:val="none" w:sz="0" w:space="0" w:color="auto"/>
        <w:right w:val="none" w:sz="0" w:space="0" w:color="auto"/>
      </w:divBdr>
    </w:div>
    <w:div w:id="2082369535">
      <w:bodyDiv w:val="1"/>
      <w:marLeft w:val="0"/>
      <w:marRight w:val="0"/>
      <w:marTop w:val="0"/>
      <w:marBottom w:val="0"/>
      <w:divBdr>
        <w:top w:val="none" w:sz="0" w:space="0" w:color="auto"/>
        <w:left w:val="none" w:sz="0" w:space="0" w:color="auto"/>
        <w:bottom w:val="none" w:sz="0" w:space="0" w:color="auto"/>
        <w:right w:val="none" w:sz="0" w:space="0" w:color="auto"/>
      </w:divBdr>
    </w:div>
    <w:div w:id="2085102245">
      <w:bodyDiv w:val="1"/>
      <w:marLeft w:val="0"/>
      <w:marRight w:val="0"/>
      <w:marTop w:val="0"/>
      <w:marBottom w:val="0"/>
      <w:divBdr>
        <w:top w:val="none" w:sz="0" w:space="0" w:color="auto"/>
        <w:left w:val="none" w:sz="0" w:space="0" w:color="auto"/>
        <w:bottom w:val="none" w:sz="0" w:space="0" w:color="auto"/>
        <w:right w:val="none" w:sz="0" w:space="0" w:color="auto"/>
      </w:divBdr>
    </w:div>
    <w:div w:id="2091270281">
      <w:bodyDiv w:val="1"/>
      <w:marLeft w:val="0"/>
      <w:marRight w:val="0"/>
      <w:marTop w:val="0"/>
      <w:marBottom w:val="0"/>
      <w:divBdr>
        <w:top w:val="none" w:sz="0" w:space="0" w:color="auto"/>
        <w:left w:val="none" w:sz="0" w:space="0" w:color="auto"/>
        <w:bottom w:val="none" w:sz="0" w:space="0" w:color="auto"/>
        <w:right w:val="none" w:sz="0" w:space="0" w:color="auto"/>
      </w:divBdr>
    </w:div>
    <w:div w:id="2098210906">
      <w:bodyDiv w:val="1"/>
      <w:marLeft w:val="0"/>
      <w:marRight w:val="0"/>
      <w:marTop w:val="0"/>
      <w:marBottom w:val="0"/>
      <w:divBdr>
        <w:top w:val="none" w:sz="0" w:space="0" w:color="auto"/>
        <w:left w:val="none" w:sz="0" w:space="0" w:color="auto"/>
        <w:bottom w:val="none" w:sz="0" w:space="0" w:color="auto"/>
        <w:right w:val="none" w:sz="0" w:space="0" w:color="auto"/>
      </w:divBdr>
    </w:div>
    <w:div w:id="2101246412">
      <w:bodyDiv w:val="1"/>
      <w:marLeft w:val="0"/>
      <w:marRight w:val="0"/>
      <w:marTop w:val="0"/>
      <w:marBottom w:val="0"/>
      <w:divBdr>
        <w:top w:val="none" w:sz="0" w:space="0" w:color="auto"/>
        <w:left w:val="none" w:sz="0" w:space="0" w:color="auto"/>
        <w:bottom w:val="none" w:sz="0" w:space="0" w:color="auto"/>
        <w:right w:val="none" w:sz="0" w:space="0" w:color="auto"/>
      </w:divBdr>
    </w:div>
    <w:div w:id="2104182099">
      <w:bodyDiv w:val="1"/>
      <w:marLeft w:val="0"/>
      <w:marRight w:val="0"/>
      <w:marTop w:val="0"/>
      <w:marBottom w:val="0"/>
      <w:divBdr>
        <w:top w:val="none" w:sz="0" w:space="0" w:color="auto"/>
        <w:left w:val="none" w:sz="0" w:space="0" w:color="auto"/>
        <w:bottom w:val="none" w:sz="0" w:space="0" w:color="auto"/>
        <w:right w:val="none" w:sz="0" w:space="0" w:color="auto"/>
      </w:divBdr>
    </w:div>
    <w:div w:id="2142529874">
      <w:bodyDiv w:val="1"/>
      <w:marLeft w:val="0"/>
      <w:marRight w:val="0"/>
      <w:marTop w:val="0"/>
      <w:marBottom w:val="0"/>
      <w:divBdr>
        <w:top w:val="none" w:sz="0" w:space="0" w:color="auto"/>
        <w:left w:val="none" w:sz="0" w:space="0" w:color="auto"/>
        <w:bottom w:val="none" w:sz="0" w:space="0" w:color="auto"/>
        <w:right w:val="none" w:sz="0" w:space="0" w:color="auto"/>
      </w:divBdr>
    </w:div>
    <w:div w:id="2144805422">
      <w:bodyDiv w:val="1"/>
      <w:marLeft w:val="0"/>
      <w:marRight w:val="0"/>
      <w:marTop w:val="0"/>
      <w:marBottom w:val="0"/>
      <w:divBdr>
        <w:top w:val="none" w:sz="0" w:space="0" w:color="auto"/>
        <w:left w:val="none" w:sz="0" w:space="0" w:color="auto"/>
        <w:bottom w:val="none" w:sz="0" w:space="0" w:color="auto"/>
        <w:right w:val="none" w:sz="0" w:space="0" w:color="auto"/>
      </w:divBdr>
      <w:divsChild>
        <w:div w:id="1738430914">
          <w:marLeft w:val="0"/>
          <w:marRight w:val="0"/>
          <w:marTop w:val="0"/>
          <w:marBottom w:val="0"/>
          <w:divBdr>
            <w:top w:val="none" w:sz="0" w:space="0" w:color="auto"/>
            <w:left w:val="none" w:sz="0" w:space="0" w:color="auto"/>
            <w:bottom w:val="none" w:sz="0" w:space="0" w:color="auto"/>
            <w:right w:val="none" w:sz="0" w:space="0" w:color="auto"/>
          </w:divBdr>
          <w:divsChild>
            <w:div w:id="814756480">
              <w:marLeft w:val="0"/>
              <w:marRight w:val="0"/>
              <w:marTop w:val="0"/>
              <w:marBottom w:val="0"/>
              <w:divBdr>
                <w:top w:val="none" w:sz="0" w:space="0" w:color="auto"/>
                <w:left w:val="none" w:sz="0" w:space="0" w:color="auto"/>
                <w:bottom w:val="none" w:sz="0" w:space="0" w:color="auto"/>
                <w:right w:val="none" w:sz="0" w:space="0" w:color="auto"/>
              </w:divBdr>
              <w:divsChild>
                <w:div w:id="1914586332">
                  <w:marLeft w:val="0"/>
                  <w:marRight w:val="0"/>
                  <w:marTop w:val="0"/>
                  <w:marBottom w:val="0"/>
                  <w:divBdr>
                    <w:top w:val="none" w:sz="0" w:space="0" w:color="auto"/>
                    <w:left w:val="none" w:sz="0" w:space="0" w:color="auto"/>
                    <w:bottom w:val="none" w:sz="0" w:space="0" w:color="auto"/>
                    <w:right w:val="none" w:sz="0" w:space="0" w:color="auto"/>
                  </w:divBdr>
                  <w:divsChild>
                    <w:div w:id="498694729">
                      <w:marLeft w:val="0"/>
                      <w:marRight w:val="0"/>
                      <w:marTop w:val="0"/>
                      <w:marBottom w:val="0"/>
                      <w:divBdr>
                        <w:top w:val="none" w:sz="0" w:space="0" w:color="auto"/>
                        <w:left w:val="none" w:sz="0" w:space="0" w:color="auto"/>
                        <w:bottom w:val="none" w:sz="0" w:space="0" w:color="auto"/>
                        <w:right w:val="none" w:sz="0" w:space="0" w:color="auto"/>
                      </w:divBdr>
                    </w:div>
                  </w:divsChild>
                </w:div>
                <w:div w:id="256181543">
                  <w:marLeft w:val="0"/>
                  <w:marRight w:val="0"/>
                  <w:marTop w:val="0"/>
                  <w:marBottom w:val="0"/>
                  <w:divBdr>
                    <w:top w:val="none" w:sz="0" w:space="0" w:color="auto"/>
                    <w:left w:val="none" w:sz="0" w:space="0" w:color="auto"/>
                    <w:bottom w:val="none" w:sz="0" w:space="0" w:color="auto"/>
                    <w:right w:val="none" w:sz="0" w:space="0" w:color="auto"/>
                  </w:divBdr>
                  <w:divsChild>
                    <w:div w:id="1163280903">
                      <w:marLeft w:val="0"/>
                      <w:marRight w:val="0"/>
                      <w:marTop w:val="0"/>
                      <w:marBottom w:val="0"/>
                      <w:divBdr>
                        <w:top w:val="none" w:sz="0" w:space="0" w:color="auto"/>
                        <w:left w:val="none" w:sz="0" w:space="0" w:color="auto"/>
                        <w:bottom w:val="none" w:sz="0" w:space="0" w:color="auto"/>
                        <w:right w:val="none" w:sz="0" w:space="0" w:color="auto"/>
                      </w:divBdr>
                    </w:div>
                  </w:divsChild>
                </w:div>
                <w:div w:id="2108456043">
                  <w:marLeft w:val="0"/>
                  <w:marRight w:val="0"/>
                  <w:marTop w:val="0"/>
                  <w:marBottom w:val="0"/>
                  <w:divBdr>
                    <w:top w:val="none" w:sz="0" w:space="0" w:color="auto"/>
                    <w:left w:val="none" w:sz="0" w:space="0" w:color="auto"/>
                    <w:bottom w:val="none" w:sz="0" w:space="0" w:color="auto"/>
                    <w:right w:val="none" w:sz="0" w:space="0" w:color="auto"/>
                  </w:divBdr>
                  <w:divsChild>
                    <w:div w:id="864946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55359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2.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settings" Target="settings.xml"/><Relationship Id="rId21" Type="http://schemas.openxmlformats.org/officeDocument/2006/relationships/image" Target="media/image11.png"/><Relationship Id="rId7" Type="http://schemas.openxmlformats.org/officeDocument/2006/relationships/footer" Target="footer1.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jpeg"/><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1.png"/><Relationship Id="rId24" Type="http://schemas.openxmlformats.org/officeDocument/2006/relationships/image" Target="media/image14.png"/><Relationship Id="rId5"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microsoft.com/office/2011/relationships/people" Target="people.xml"/><Relationship Id="rId10" Type="http://schemas.openxmlformats.org/officeDocument/2006/relationships/footer" Target="footer4.xml"/><Relationship Id="rId19" Type="http://schemas.openxmlformats.org/officeDocument/2006/relationships/image" Target="media/image9.png"/><Relationship Id="rId4" Type="http://schemas.openxmlformats.org/officeDocument/2006/relationships/webSettings" Target="webSettings.xml"/><Relationship Id="rId9" Type="http://schemas.openxmlformats.org/officeDocument/2006/relationships/footer" Target="footer3.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2400</TotalTime>
  <Pages>16</Pages>
  <Words>1665</Words>
  <Characters>9495</Characters>
  <Application>Microsoft Office Word</Application>
  <DocSecurity>0</DocSecurity>
  <Lines>79</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11138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Rashid Islam</dc:creator>
  <cp:keywords/>
  <dc:description/>
  <cp:lastModifiedBy>Rashid Islam</cp:lastModifiedBy>
  <cp:revision>264</cp:revision>
  <cp:lastPrinted>2022-01-14T04:30:00Z</cp:lastPrinted>
  <dcterms:created xsi:type="dcterms:W3CDTF">2021-09-06T22:31:00Z</dcterms:created>
  <dcterms:modified xsi:type="dcterms:W3CDTF">2022-01-16T18:34:00Z</dcterms:modified>
</cp:coreProperties>
</file>
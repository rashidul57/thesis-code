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33F78BDF" w14:textId="77777777" w:rsidR="00BC2618" w:rsidRPr="002E48C9" w:rsidRDefault="00BC2618" w:rsidP="00BC2618">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3ABDBF48" w14:textId="77777777" w:rsidR="00BC2618" w:rsidRDefault="00BC2618" w:rsidP="00BC2618">
      <w:pPr>
        <w:pStyle w:val="NormalWeb"/>
        <w:jc w:val="center"/>
        <w:rPr>
          <w:rFonts w:ascii="Times" w:hAnsi="Times"/>
          <w:color w:val="000000" w:themeColor="text1"/>
          <w:sz w:val="22"/>
          <w:szCs w:val="22"/>
        </w:rPr>
      </w:pPr>
    </w:p>
    <w:p w14:paraId="1C5FFBC2" w14:textId="77777777" w:rsidR="00BC2618" w:rsidRDefault="00BC2618" w:rsidP="00BC2618">
      <w:pPr>
        <w:pStyle w:val="NormalWeb"/>
        <w:jc w:val="center"/>
        <w:rPr>
          <w:rFonts w:ascii="Times" w:hAnsi="Times"/>
          <w:color w:val="000000" w:themeColor="text1"/>
          <w:sz w:val="22"/>
          <w:szCs w:val="22"/>
        </w:rPr>
      </w:pPr>
      <w:r>
        <w:rPr>
          <w:rFonts w:ascii="Times" w:hAnsi="Times"/>
          <w:color w:val="000000" w:themeColor="text1"/>
          <w:sz w:val="22"/>
          <w:szCs w:val="22"/>
        </w:rPr>
        <w:t>By</w:t>
      </w:r>
    </w:p>
    <w:p w14:paraId="294A09B6" w14:textId="77777777" w:rsidR="00BC2618" w:rsidRDefault="00BC2618" w:rsidP="00BC2618">
      <w:pPr>
        <w:pStyle w:val="NormalWeb"/>
        <w:jc w:val="center"/>
        <w:rPr>
          <w:rFonts w:ascii="Times" w:hAnsi="Times"/>
          <w:color w:val="000000" w:themeColor="text1"/>
          <w:sz w:val="22"/>
          <w:szCs w:val="22"/>
        </w:rPr>
      </w:pPr>
    </w:p>
    <w:p w14:paraId="1863427E" w14:textId="77777777" w:rsidR="00BC2618" w:rsidRPr="002E48C9" w:rsidRDefault="00BC2618" w:rsidP="00BC2618">
      <w:pPr>
        <w:pStyle w:val="NormalWeb"/>
        <w:jc w:val="center"/>
        <w:rPr>
          <w:rFonts w:ascii="Times" w:hAnsi="Times"/>
          <w:color w:val="000000" w:themeColor="text1"/>
          <w:sz w:val="22"/>
          <w:szCs w:val="22"/>
        </w:rPr>
        <w:sectPr w:rsidR="00BC2618" w:rsidRPr="002E48C9" w:rsidSect="005A27D4">
          <w:type w:val="continuous"/>
          <w:pgSz w:w="11906" w:h="16838"/>
          <w:pgMar w:top="1440" w:right="1440" w:bottom="1440" w:left="1440" w:header="708" w:footer="708" w:gutter="0"/>
          <w:cols w:space="708"/>
          <w:docGrid w:linePitch="360"/>
        </w:sectPr>
      </w:pPr>
    </w:p>
    <w:p w14:paraId="32FA982B" w14:textId="77777777" w:rsidR="00BC2618" w:rsidRDefault="00BC2618" w:rsidP="00BC2618">
      <w:pPr>
        <w:pStyle w:val="NormalWeb"/>
        <w:jc w:val="center"/>
        <w:rPr>
          <w:rFonts w:ascii="Times" w:hAnsi="Times"/>
          <w:color w:val="000000" w:themeColor="text1"/>
        </w:rPr>
      </w:pPr>
      <w:r w:rsidRPr="002E48C9">
        <w:rPr>
          <w:rFonts w:ascii="Times" w:hAnsi="Times"/>
          <w:color w:val="000000" w:themeColor="text1"/>
        </w:rPr>
        <w:t>Md Rashidul Islam</w:t>
      </w:r>
      <w:r>
        <w:rPr>
          <w:rFonts w:ascii="Times" w:hAnsi="Times"/>
          <w:color w:val="000000" w:themeColor="text1"/>
        </w:rPr>
        <w:br/>
      </w:r>
      <w:r w:rsidRPr="002E48C9">
        <w:rPr>
          <w:rFonts w:ascii="Times" w:hAnsi="Times"/>
          <w:color w:val="000000" w:themeColor="text1"/>
        </w:rPr>
        <w:t>md313724@dal.ca</w:t>
      </w:r>
    </w:p>
    <w:p w14:paraId="52AC6C88" w14:textId="77777777" w:rsidR="00BC2618" w:rsidRDefault="00BC2618" w:rsidP="00BC2618">
      <w:pPr>
        <w:autoSpaceDE w:val="0"/>
        <w:autoSpaceDN w:val="0"/>
        <w:adjustRightInd w:val="0"/>
        <w:ind w:left="2880" w:firstLine="720"/>
        <w:rPr>
          <w:rFonts w:eastAsiaTheme="minorHAnsi"/>
          <w:sz w:val="29"/>
          <w:szCs w:val="29"/>
          <w:lang w:val="en-GB" w:eastAsia="en-US"/>
        </w:rPr>
      </w:pPr>
    </w:p>
    <w:p w14:paraId="3BCC7F1D" w14:textId="77777777" w:rsidR="00BC2618" w:rsidRDefault="00BC2618" w:rsidP="00BC2618">
      <w:pPr>
        <w:autoSpaceDE w:val="0"/>
        <w:autoSpaceDN w:val="0"/>
        <w:adjustRightInd w:val="0"/>
        <w:ind w:left="2880" w:firstLine="720"/>
        <w:rPr>
          <w:rFonts w:eastAsiaTheme="minorHAnsi"/>
          <w:sz w:val="29"/>
          <w:szCs w:val="29"/>
          <w:lang w:val="en-GB" w:eastAsia="en-US"/>
        </w:rPr>
      </w:pPr>
    </w:p>
    <w:p w14:paraId="2F354FFB" w14:textId="77777777" w:rsidR="00BC2618" w:rsidRDefault="00BC2618" w:rsidP="00BC2618">
      <w:pPr>
        <w:autoSpaceDE w:val="0"/>
        <w:autoSpaceDN w:val="0"/>
        <w:adjustRightInd w:val="0"/>
        <w:ind w:left="2880" w:firstLine="720"/>
        <w:rPr>
          <w:rFonts w:eastAsiaTheme="minorHAnsi"/>
          <w:sz w:val="29"/>
          <w:szCs w:val="29"/>
          <w:lang w:val="en-GB" w:eastAsia="en-US"/>
        </w:rPr>
      </w:pPr>
    </w:p>
    <w:p w14:paraId="2B4A1EDC" w14:textId="77777777" w:rsidR="00BC2618" w:rsidRDefault="00BC2618" w:rsidP="00BC2618">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558EAD1F" w14:textId="77777777" w:rsidR="00BC2618" w:rsidRDefault="00BC2618" w:rsidP="00BC2618">
      <w:pPr>
        <w:autoSpaceDE w:val="0"/>
        <w:autoSpaceDN w:val="0"/>
        <w:adjustRightInd w:val="0"/>
        <w:jc w:val="center"/>
        <w:rPr>
          <w:rFonts w:eastAsiaTheme="minorHAnsi"/>
          <w:lang w:val="en-GB" w:eastAsia="en-US"/>
        </w:rPr>
      </w:pPr>
    </w:p>
    <w:p w14:paraId="5D9457E0" w14:textId="77777777" w:rsidR="00BC2618" w:rsidRPr="00B93B73" w:rsidRDefault="00BC2618" w:rsidP="00BC2618">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1EFC0F82" w14:textId="77777777" w:rsidR="00BC2618" w:rsidRPr="00B93B73" w:rsidRDefault="00BC2618" w:rsidP="00BC2618">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46EBAD9E" w14:textId="77777777" w:rsidR="00BC2618" w:rsidRPr="00B93B73" w:rsidRDefault="00BC2618" w:rsidP="00BC2618">
      <w:pPr>
        <w:pStyle w:val="Default"/>
        <w:jc w:val="center"/>
      </w:pPr>
      <w:r w:rsidRPr="00B93B73">
        <w:rPr>
          <w:color w:val="000000" w:themeColor="text1"/>
        </w:rPr>
        <w:t>Faculty of Computer Science, Dalhousie University</w:t>
      </w:r>
    </w:p>
    <w:p w14:paraId="5A705380" w14:textId="77777777" w:rsidR="00BC2618" w:rsidRPr="00B93B73" w:rsidRDefault="00BC2618" w:rsidP="00BC2618">
      <w:pPr>
        <w:autoSpaceDE w:val="0"/>
        <w:autoSpaceDN w:val="0"/>
        <w:adjustRightInd w:val="0"/>
        <w:ind w:left="4320"/>
        <w:jc w:val="center"/>
        <w:rPr>
          <w:rFonts w:eastAsiaTheme="minorHAnsi"/>
          <w:sz w:val="29"/>
          <w:szCs w:val="29"/>
          <w:lang w:val="en-GB" w:eastAsia="en-US"/>
        </w:rPr>
      </w:pPr>
    </w:p>
    <w:p w14:paraId="22402BD2" w14:textId="77777777" w:rsidR="00BC2618" w:rsidRDefault="00BC2618" w:rsidP="00BC2618">
      <w:pPr>
        <w:pStyle w:val="NormalWeb"/>
        <w:jc w:val="center"/>
        <w:rPr>
          <w:rFonts w:ascii="Times" w:hAnsi="Times"/>
          <w:color w:val="000000" w:themeColor="text1"/>
        </w:rPr>
      </w:pPr>
    </w:p>
    <w:p w14:paraId="12DDD45C" w14:textId="77777777" w:rsidR="00BC2618" w:rsidRDefault="00BC2618" w:rsidP="00BC2618">
      <w:pPr>
        <w:pStyle w:val="Default"/>
      </w:pPr>
    </w:p>
    <w:p w14:paraId="63288252" w14:textId="77777777" w:rsidR="00BC2618" w:rsidRDefault="00BC2618" w:rsidP="00BC2618">
      <w:pPr>
        <w:pStyle w:val="Default"/>
        <w:jc w:val="center"/>
        <w:rPr>
          <w:sz w:val="23"/>
          <w:szCs w:val="23"/>
        </w:rPr>
      </w:pPr>
      <w:r>
        <w:rPr>
          <w:sz w:val="23"/>
          <w:szCs w:val="23"/>
        </w:rPr>
        <w:t>Submitted in partial fulfilment of the requirements</w:t>
      </w:r>
    </w:p>
    <w:p w14:paraId="241C66C5" w14:textId="77777777" w:rsidR="00BC2618" w:rsidRDefault="00BC2618" w:rsidP="00BC2618">
      <w:pPr>
        <w:pStyle w:val="Default"/>
        <w:jc w:val="center"/>
        <w:rPr>
          <w:sz w:val="23"/>
          <w:szCs w:val="23"/>
        </w:rPr>
      </w:pPr>
      <w:r>
        <w:rPr>
          <w:sz w:val="23"/>
          <w:szCs w:val="23"/>
        </w:rPr>
        <w:t>for the degree of Master of Computer Science</w:t>
      </w:r>
    </w:p>
    <w:p w14:paraId="709F6B61" w14:textId="77777777" w:rsidR="00BC2618" w:rsidRDefault="00BC2618" w:rsidP="00BC2618">
      <w:pPr>
        <w:pStyle w:val="Default"/>
        <w:jc w:val="center"/>
        <w:rPr>
          <w:sz w:val="23"/>
          <w:szCs w:val="23"/>
        </w:rPr>
      </w:pPr>
    </w:p>
    <w:p w14:paraId="2EE763F2" w14:textId="77777777" w:rsidR="00BC2618" w:rsidRDefault="00BC2618" w:rsidP="00BC2618">
      <w:pPr>
        <w:pStyle w:val="Default"/>
        <w:jc w:val="center"/>
        <w:rPr>
          <w:sz w:val="23"/>
          <w:szCs w:val="23"/>
        </w:rPr>
      </w:pPr>
    </w:p>
    <w:p w14:paraId="7DF2108E" w14:textId="77777777" w:rsidR="00BC2618" w:rsidRDefault="00BC2618" w:rsidP="00BC2618">
      <w:pPr>
        <w:pStyle w:val="Default"/>
        <w:jc w:val="center"/>
        <w:rPr>
          <w:sz w:val="23"/>
          <w:szCs w:val="23"/>
        </w:rPr>
      </w:pPr>
      <w:r>
        <w:rPr>
          <w:sz w:val="23"/>
          <w:szCs w:val="23"/>
        </w:rPr>
        <w:t>at</w:t>
      </w:r>
    </w:p>
    <w:p w14:paraId="4A720907" w14:textId="77777777" w:rsidR="00BC2618" w:rsidRDefault="00BC2618" w:rsidP="00BC2618">
      <w:pPr>
        <w:pStyle w:val="Default"/>
        <w:jc w:val="center"/>
        <w:rPr>
          <w:sz w:val="23"/>
          <w:szCs w:val="23"/>
        </w:rPr>
      </w:pPr>
    </w:p>
    <w:p w14:paraId="13D12BAF" w14:textId="77777777" w:rsidR="00BC2618" w:rsidRDefault="00BC2618" w:rsidP="00BC2618">
      <w:pPr>
        <w:pStyle w:val="Default"/>
        <w:jc w:val="center"/>
        <w:rPr>
          <w:sz w:val="23"/>
          <w:szCs w:val="23"/>
        </w:rPr>
      </w:pPr>
    </w:p>
    <w:p w14:paraId="5A859FC1" w14:textId="77777777" w:rsidR="00BC2618" w:rsidRDefault="00BC2618" w:rsidP="00BC2618">
      <w:pPr>
        <w:pStyle w:val="Default"/>
        <w:jc w:val="center"/>
        <w:rPr>
          <w:sz w:val="23"/>
          <w:szCs w:val="23"/>
        </w:rPr>
      </w:pPr>
      <w:r>
        <w:rPr>
          <w:sz w:val="23"/>
          <w:szCs w:val="23"/>
        </w:rPr>
        <w:t>Dalhousie University</w:t>
      </w:r>
    </w:p>
    <w:p w14:paraId="534E9E62" w14:textId="77777777" w:rsidR="00BC2618" w:rsidRDefault="00BC2618" w:rsidP="00BC2618">
      <w:pPr>
        <w:pStyle w:val="Default"/>
        <w:jc w:val="center"/>
        <w:rPr>
          <w:sz w:val="23"/>
          <w:szCs w:val="23"/>
        </w:rPr>
      </w:pPr>
      <w:r w:rsidRPr="002E48C9">
        <w:rPr>
          <w:rFonts w:ascii="Times" w:hAnsi="Times"/>
          <w:color w:val="000000" w:themeColor="text1"/>
        </w:rPr>
        <w:t>Faculty of Computer Science, Dalhousie University</w:t>
      </w:r>
    </w:p>
    <w:p w14:paraId="0A1EE554" w14:textId="77777777" w:rsidR="00BC2618" w:rsidRDefault="00BC2618" w:rsidP="00BC2618">
      <w:pPr>
        <w:pStyle w:val="Default"/>
        <w:jc w:val="center"/>
      </w:pPr>
      <w:r w:rsidRPr="002E48C9">
        <w:t>Halifax, Nova Scotia</w:t>
      </w:r>
      <w:r w:rsidRPr="002E48C9">
        <w:br/>
      </w:r>
      <w:r w:rsidRPr="002E48C9">
        <w:br/>
      </w:r>
      <w:r w:rsidRPr="002E48C9">
        <w:br/>
      </w:r>
    </w:p>
    <w:p w14:paraId="5E50852E" w14:textId="77777777" w:rsidR="00BC2618" w:rsidRDefault="00BC2618" w:rsidP="00BC2618">
      <w:pPr>
        <w:pStyle w:val="Default"/>
        <w:jc w:val="center"/>
      </w:pPr>
    </w:p>
    <w:p w14:paraId="5212225B" w14:textId="77777777" w:rsidR="00BC2618" w:rsidRDefault="00BC2618" w:rsidP="00BC2618">
      <w:pPr>
        <w:pStyle w:val="Default"/>
        <w:jc w:val="center"/>
      </w:pPr>
    </w:p>
    <w:p w14:paraId="1CBCE570" w14:textId="77777777" w:rsidR="00BC2618" w:rsidRPr="002E48C9" w:rsidRDefault="00BC2618" w:rsidP="00BC2618">
      <w:pPr>
        <w:autoSpaceDE w:val="0"/>
        <w:autoSpaceDN w:val="0"/>
        <w:adjustRightInd w:val="0"/>
        <w:ind w:left="4320"/>
      </w:pPr>
    </w:p>
    <w:p w14:paraId="15BAAE24" w14:textId="77777777" w:rsidR="00BC2618" w:rsidRDefault="00BC2618" w:rsidP="00BC2618">
      <w:pPr>
        <w:autoSpaceDE w:val="0"/>
        <w:autoSpaceDN w:val="0"/>
        <w:adjustRightInd w:val="0"/>
        <w:ind w:left="4320"/>
        <w:rPr>
          <w:rFonts w:ascii="Times" w:hAnsi="Times"/>
          <w:color w:val="000000" w:themeColor="text1"/>
          <w:sz w:val="28"/>
          <w:szCs w:val="28"/>
        </w:rPr>
      </w:pPr>
    </w:p>
    <w:p w14:paraId="35B75440" w14:textId="77777777" w:rsidR="00BC2618" w:rsidRDefault="00BC2618" w:rsidP="00BC2618">
      <w:pPr>
        <w:pStyle w:val="Default"/>
      </w:pPr>
    </w:p>
    <w:p w14:paraId="5527E56E" w14:textId="77777777" w:rsidR="00BC2618" w:rsidRPr="00B93B73" w:rsidRDefault="00BC2618" w:rsidP="00BC2618">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footerReference w:type="even" r:id="rId9"/>
          <w:footerReference w:type="default" r:id="rId10"/>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54244C15" w:rsidR="00976E6E" w:rsidRDefault="00976E6E" w:rsidP="00E500CD">
      <w:pPr>
        <w:jc w:val="both"/>
        <w:rPr>
          <w:rFonts w:ascii="Times" w:hAnsi="Times"/>
          <w:color w:val="000000" w:themeColor="text1"/>
          <w:sz w:val="22"/>
          <w:szCs w:val="22"/>
          <w:shd w:val="clear" w:color="auto" w:fill="FFFFFF"/>
          <w:lang w:val="en-US"/>
        </w:rPr>
      </w:pPr>
    </w:p>
    <w:p w14:paraId="0690DBD5" w14:textId="77777777" w:rsidR="00BC2618" w:rsidRDefault="00976E6E" w:rsidP="00BC2618">
      <w:pPr>
        <w:pStyle w:val="Default"/>
        <w:spacing w:line="360" w:lineRule="auto"/>
        <w:rPr>
          <w:sz w:val="28"/>
          <w:szCs w:val="28"/>
        </w:rPr>
      </w:pPr>
      <w:r>
        <w:rPr>
          <w:rFonts w:ascii="Times" w:hAnsi="Times"/>
          <w:color w:val="000000" w:themeColor="text1"/>
          <w:sz w:val="22"/>
          <w:szCs w:val="22"/>
          <w:shd w:val="clear" w:color="auto" w:fill="FFFFFF"/>
          <w:lang w:val="en-US"/>
        </w:rPr>
        <w:br w:type="page"/>
      </w:r>
      <w:r w:rsidR="00BC2618">
        <w:rPr>
          <w:b/>
          <w:bCs/>
          <w:sz w:val="28"/>
          <w:szCs w:val="28"/>
        </w:rPr>
        <w:lastRenderedPageBreak/>
        <w:t xml:space="preserve">Acknowledgements </w:t>
      </w:r>
    </w:p>
    <w:p w14:paraId="7E4E327F" w14:textId="77777777" w:rsidR="00BC2618" w:rsidRDefault="00BC2618" w:rsidP="00BC2618">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8F43437" w14:textId="77777777" w:rsidR="00BC2618" w:rsidRDefault="00BC2618" w:rsidP="00BC2618">
      <w:pPr>
        <w:pStyle w:val="Default"/>
        <w:spacing w:line="360" w:lineRule="auto"/>
        <w:jc w:val="both"/>
        <w:rPr>
          <w:sz w:val="23"/>
          <w:szCs w:val="23"/>
        </w:rPr>
      </w:pPr>
    </w:p>
    <w:p w14:paraId="6B83E20B" w14:textId="77777777" w:rsidR="00BC2618" w:rsidRDefault="00BC2618" w:rsidP="00BC2618">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3D83A573" w14:textId="77777777" w:rsidR="00BC2618" w:rsidRDefault="00BC2618" w:rsidP="00BC2618">
      <w:pPr>
        <w:autoSpaceDE w:val="0"/>
        <w:autoSpaceDN w:val="0"/>
        <w:adjustRightInd w:val="0"/>
        <w:spacing w:line="360" w:lineRule="auto"/>
        <w:jc w:val="both"/>
        <w:rPr>
          <w:sz w:val="23"/>
          <w:szCs w:val="23"/>
        </w:rPr>
      </w:pPr>
    </w:p>
    <w:p w14:paraId="7E6F0484" w14:textId="77777777" w:rsidR="00BC2618" w:rsidRPr="002E48C9" w:rsidRDefault="00BC2618" w:rsidP="00BC2618">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30B48584" w14:textId="040D30B2" w:rsidR="00976E6E" w:rsidRDefault="00976E6E">
      <w:pPr>
        <w:rPr>
          <w:rFonts w:ascii="Times" w:hAnsi="Times"/>
          <w:color w:val="000000" w:themeColor="text1"/>
          <w:sz w:val="22"/>
          <w:szCs w:val="22"/>
          <w:shd w:val="clear" w:color="auto" w:fill="FFFFFF"/>
          <w:lang w:val="en-US"/>
        </w:rPr>
      </w:pPr>
    </w:p>
    <w:p w14:paraId="3D3923EF" w14:textId="2676FC39" w:rsidR="00B051A4" w:rsidRDefault="00B051A4" w:rsidP="00E500CD">
      <w:pPr>
        <w:jc w:val="both"/>
        <w:rPr>
          <w:rFonts w:ascii="Times" w:hAnsi="Times"/>
          <w:color w:val="000000" w:themeColor="text1"/>
          <w:sz w:val="22"/>
          <w:szCs w:val="22"/>
          <w:shd w:val="clear" w:color="auto" w:fill="FFFFFF"/>
          <w:lang w:val="en-US"/>
        </w:rPr>
      </w:pPr>
    </w:p>
    <w:p w14:paraId="3DB6E263" w14:textId="2C17B4FA" w:rsidR="004F21AB" w:rsidRDefault="004F21AB" w:rsidP="00E500CD">
      <w:pPr>
        <w:jc w:val="both"/>
        <w:rPr>
          <w:rFonts w:ascii="Times" w:hAnsi="Times"/>
          <w:color w:val="000000" w:themeColor="text1"/>
          <w:sz w:val="22"/>
          <w:szCs w:val="22"/>
          <w:shd w:val="clear" w:color="auto" w:fill="FFFFFF"/>
          <w:lang w:val="en-US"/>
        </w:rPr>
      </w:pPr>
    </w:p>
    <w:p w14:paraId="24869976" w14:textId="5ABA1803" w:rsidR="004F21AB" w:rsidRDefault="004F21AB" w:rsidP="00E500CD">
      <w:pPr>
        <w:jc w:val="both"/>
        <w:rPr>
          <w:rFonts w:ascii="Times" w:hAnsi="Times"/>
          <w:color w:val="000000" w:themeColor="text1"/>
          <w:sz w:val="22"/>
          <w:szCs w:val="22"/>
          <w:shd w:val="clear" w:color="auto" w:fill="FFFFFF"/>
          <w:lang w:val="en-US"/>
        </w:rPr>
      </w:pPr>
    </w:p>
    <w:p w14:paraId="30380441" w14:textId="7008114B" w:rsidR="004F21AB" w:rsidRDefault="004F21AB" w:rsidP="00E500CD">
      <w:pPr>
        <w:jc w:val="both"/>
        <w:rPr>
          <w:rFonts w:ascii="Times" w:hAnsi="Times"/>
          <w:color w:val="000000" w:themeColor="text1"/>
          <w:sz w:val="22"/>
          <w:szCs w:val="22"/>
          <w:shd w:val="clear" w:color="auto" w:fill="FFFFFF"/>
          <w:lang w:val="en-US"/>
        </w:rPr>
      </w:pPr>
    </w:p>
    <w:p w14:paraId="008C68BB" w14:textId="259A726D" w:rsidR="004F21AB" w:rsidRDefault="004F21AB" w:rsidP="00E500CD">
      <w:pPr>
        <w:jc w:val="both"/>
        <w:rPr>
          <w:rFonts w:ascii="Times" w:hAnsi="Times"/>
          <w:color w:val="000000" w:themeColor="text1"/>
          <w:sz w:val="22"/>
          <w:szCs w:val="22"/>
          <w:shd w:val="clear" w:color="auto" w:fill="FFFFFF"/>
          <w:lang w:val="en-US"/>
        </w:rPr>
      </w:pPr>
    </w:p>
    <w:p w14:paraId="312484AF" w14:textId="6102FEAF" w:rsidR="004F21AB" w:rsidRDefault="004F21AB" w:rsidP="00E500CD">
      <w:pPr>
        <w:jc w:val="both"/>
        <w:rPr>
          <w:rFonts w:ascii="Times" w:hAnsi="Times"/>
          <w:color w:val="000000" w:themeColor="text1"/>
          <w:sz w:val="22"/>
          <w:szCs w:val="22"/>
          <w:shd w:val="clear" w:color="auto" w:fill="FFFFFF"/>
          <w:lang w:val="en-US"/>
        </w:rPr>
      </w:pPr>
    </w:p>
    <w:p w14:paraId="4AF15E3F" w14:textId="28B970CD" w:rsidR="004F21AB" w:rsidRDefault="004F21AB" w:rsidP="00E500CD">
      <w:pPr>
        <w:jc w:val="both"/>
        <w:rPr>
          <w:rFonts w:ascii="Times" w:hAnsi="Times"/>
          <w:color w:val="000000" w:themeColor="text1"/>
          <w:sz w:val="22"/>
          <w:szCs w:val="22"/>
          <w:shd w:val="clear" w:color="auto" w:fill="FFFFFF"/>
          <w:lang w:val="en-US"/>
        </w:rPr>
      </w:pPr>
    </w:p>
    <w:p w14:paraId="6D29411C" w14:textId="62B3CACD" w:rsidR="004F21AB" w:rsidRDefault="004F21AB" w:rsidP="00E500CD">
      <w:pPr>
        <w:jc w:val="both"/>
        <w:rPr>
          <w:rFonts w:ascii="Times" w:hAnsi="Times"/>
          <w:color w:val="000000" w:themeColor="text1"/>
          <w:sz w:val="22"/>
          <w:szCs w:val="22"/>
          <w:shd w:val="clear" w:color="auto" w:fill="FFFFFF"/>
          <w:lang w:val="en-US"/>
        </w:rPr>
      </w:pPr>
    </w:p>
    <w:p w14:paraId="26780F96" w14:textId="66FAC3A8" w:rsidR="004F21AB" w:rsidRDefault="004F21AB" w:rsidP="00E500CD">
      <w:pPr>
        <w:jc w:val="both"/>
        <w:rPr>
          <w:rFonts w:ascii="Times" w:hAnsi="Times"/>
          <w:color w:val="000000" w:themeColor="text1"/>
          <w:sz w:val="22"/>
          <w:szCs w:val="22"/>
          <w:shd w:val="clear" w:color="auto" w:fill="FFFFFF"/>
          <w:lang w:val="en-US"/>
        </w:rPr>
      </w:pPr>
    </w:p>
    <w:p w14:paraId="3D30FFE3" w14:textId="1BD58AF9" w:rsidR="004F21AB" w:rsidRDefault="004F21AB" w:rsidP="00E500CD">
      <w:pPr>
        <w:jc w:val="both"/>
        <w:rPr>
          <w:rFonts w:ascii="Times" w:hAnsi="Times"/>
          <w:color w:val="000000" w:themeColor="text1"/>
          <w:sz w:val="22"/>
          <w:szCs w:val="22"/>
          <w:shd w:val="clear" w:color="auto" w:fill="FFFFFF"/>
          <w:lang w:val="en-US"/>
        </w:rPr>
      </w:pPr>
    </w:p>
    <w:p w14:paraId="6A412E53" w14:textId="619B0503" w:rsidR="004F21AB" w:rsidRDefault="004F21AB" w:rsidP="00E500CD">
      <w:pPr>
        <w:jc w:val="both"/>
        <w:rPr>
          <w:rFonts w:ascii="Times" w:hAnsi="Times"/>
          <w:color w:val="000000" w:themeColor="text1"/>
          <w:sz w:val="22"/>
          <w:szCs w:val="22"/>
          <w:shd w:val="clear" w:color="auto" w:fill="FFFFFF"/>
          <w:lang w:val="en-US"/>
        </w:rPr>
      </w:pPr>
    </w:p>
    <w:p w14:paraId="131C1C49" w14:textId="3875C7FB" w:rsidR="004F21AB" w:rsidRDefault="004F21AB" w:rsidP="00E500CD">
      <w:pPr>
        <w:jc w:val="both"/>
        <w:rPr>
          <w:rFonts w:ascii="Times" w:hAnsi="Times"/>
          <w:color w:val="000000" w:themeColor="text1"/>
          <w:sz w:val="22"/>
          <w:szCs w:val="22"/>
          <w:shd w:val="clear" w:color="auto" w:fill="FFFFFF"/>
          <w:lang w:val="en-US"/>
        </w:rPr>
      </w:pPr>
    </w:p>
    <w:p w14:paraId="1985A926" w14:textId="37B6DCCA" w:rsidR="004F21AB" w:rsidRDefault="004F21AB" w:rsidP="00E500CD">
      <w:pPr>
        <w:jc w:val="both"/>
        <w:rPr>
          <w:rFonts w:ascii="Times" w:hAnsi="Times"/>
          <w:color w:val="000000" w:themeColor="text1"/>
          <w:sz w:val="22"/>
          <w:szCs w:val="22"/>
          <w:shd w:val="clear" w:color="auto" w:fill="FFFFFF"/>
          <w:lang w:val="en-US"/>
        </w:rPr>
      </w:pPr>
    </w:p>
    <w:p w14:paraId="7D40FDE2" w14:textId="4158B266" w:rsidR="004F21AB" w:rsidRDefault="004F21AB" w:rsidP="00E500CD">
      <w:pPr>
        <w:jc w:val="both"/>
        <w:rPr>
          <w:rFonts w:ascii="Times" w:hAnsi="Times"/>
          <w:color w:val="000000" w:themeColor="text1"/>
          <w:sz w:val="22"/>
          <w:szCs w:val="22"/>
          <w:shd w:val="clear" w:color="auto" w:fill="FFFFFF"/>
          <w:lang w:val="en-US"/>
        </w:rPr>
      </w:pPr>
    </w:p>
    <w:p w14:paraId="02C0D118" w14:textId="3A22379F" w:rsidR="004F21AB" w:rsidRDefault="004F21AB" w:rsidP="00E500CD">
      <w:pPr>
        <w:jc w:val="both"/>
        <w:rPr>
          <w:rFonts w:ascii="Times" w:hAnsi="Times"/>
          <w:color w:val="000000" w:themeColor="text1"/>
          <w:sz w:val="22"/>
          <w:szCs w:val="22"/>
          <w:shd w:val="clear" w:color="auto" w:fill="FFFFFF"/>
          <w:lang w:val="en-US"/>
        </w:rPr>
      </w:pPr>
    </w:p>
    <w:p w14:paraId="4DBCA78E" w14:textId="5974C66E" w:rsidR="004F21AB" w:rsidRDefault="004F21AB" w:rsidP="00E500CD">
      <w:pPr>
        <w:jc w:val="both"/>
        <w:rPr>
          <w:rFonts w:ascii="Times" w:hAnsi="Times"/>
          <w:color w:val="000000" w:themeColor="text1"/>
          <w:sz w:val="22"/>
          <w:szCs w:val="22"/>
          <w:shd w:val="clear" w:color="auto" w:fill="FFFFFF"/>
          <w:lang w:val="en-US"/>
        </w:rPr>
      </w:pPr>
    </w:p>
    <w:p w14:paraId="6FED4D9D" w14:textId="7DC77033" w:rsidR="004F21AB" w:rsidRDefault="004F21AB" w:rsidP="00E500CD">
      <w:pPr>
        <w:jc w:val="both"/>
        <w:rPr>
          <w:rFonts w:ascii="Times" w:hAnsi="Times"/>
          <w:color w:val="000000" w:themeColor="text1"/>
          <w:sz w:val="22"/>
          <w:szCs w:val="22"/>
          <w:shd w:val="clear" w:color="auto" w:fill="FFFFFF"/>
          <w:lang w:val="en-US"/>
        </w:rPr>
      </w:pPr>
    </w:p>
    <w:p w14:paraId="67285195" w14:textId="10CEA11E" w:rsidR="004F21AB" w:rsidRDefault="004F21AB" w:rsidP="00E500CD">
      <w:pPr>
        <w:jc w:val="both"/>
        <w:rPr>
          <w:rFonts w:ascii="Times" w:hAnsi="Times"/>
          <w:color w:val="000000" w:themeColor="text1"/>
          <w:sz w:val="22"/>
          <w:szCs w:val="22"/>
          <w:shd w:val="clear" w:color="auto" w:fill="FFFFFF"/>
          <w:lang w:val="en-US"/>
        </w:rPr>
      </w:pPr>
    </w:p>
    <w:p w14:paraId="6207A329" w14:textId="5A0B3CA0" w:rsidR="004F21AB" w:rsidRDefault="004F21AB" w:rsidP="00E500CD">
      <w:pPr>
        <w:jc w:val="both"/>
        <w:rPr>
          <w:rFonts w:ascii="Times" w:hAnsi="Times"/>
          <w:color w:val="000000" w:themeColor="text1"/>
          <w:sz w:val="22"/>
          <w:szCs w:val="22"/>
          <w:shd w:val="clear" w:color="auto" w:fill="FFFFFF"/>
          <w:lang w:val="en-US"/>
        </w:rPr>
      </w:pPr>
    </w:p>
    <w:p w14:paraId="7C21B311" w14:textId="33DF976D" w:rsidR="004F21AB" w:rsidRDefault="004F21AB" w:rsidP="00E500CD">
      <w:pPr>
        <w:jc w:val="both"/>
        <w:rPr>
          <w:rFonts w:ascii="Times" w:hAnsi="Times"/>
          <w:color w:val="000000" w:themeColor="text1"/>
          <w:sz w:val="22"/>
          <w:szCs w:val="22"/>
          <w:shd w:val="clear" w:color="auto" w:fill="FFFFFF"/>
          <w:lang w:val="en-US"/>
        </w:rPr>
      </w:pPr>
    </w:p>
    <w:p w14:paraId="23C0FB01" w14:textId="3D6A1700" w:rsidR="004F21AB" w:rsidRDefault="004F21AB" w:rsidP="00E500CD">
      <w:pPr>
        <w:jc w:val="both"/>
        <w:rPr>
          <w:rFonts w:ascii="Times" w:hAnsi="Times"/>
          <w:color w:val="000000" w:themeColor="text1"/>
          <w:sz w:val="22"/>
          <w:szCs w:val="22"/>
          <w:shd w:val="clear" w:color="auto" w:fill="FFFFFF"/>
          <w:lang w:val="en-US"/>
        </w:rPr>
      </w:pPr>
    </w:p>
    <w:p w14:paraId="2A013956" w14:textId="0C016605" w:rsidR="004F21AB" w:rsidRDefault="004F21AB" w:rsidP="00E500CD">
      <w:pPr>
        <w:jc w:val="both"/>
        <w:rPr>
          <w:rFonts w:ascii="Times" w:hAnsi="Times"/>
          <w:color w:val="000000" w:themeColor="text1"/>
          <w:sz w:val="22"/>
          <w:szCs w:val="22"/>
          <w:shd w:val="clear" w:color="auto" w:fill="FFFFFF"/>
          <w:lang w:val="en-US"/>
        </w:rPr>
      </w:pPr>
    </w:p>
    <w:p w14:paraId="2CB39620" w14:textId="009307F8" w:rsidR="004F21AB" w:rsidRDefault="004F21AB" w:rsidP="00E500CD">
      <w:pPr>
        <w:jc w:val="both"/>
        <w:rPr>
          <w:rFonts w:ascii="Times" w:hAnsi="Times"/>
          <w:color w:val="000000" w:themeColor="text1"/>
          <w:sz w:val="22"/>
          <w:szCs w:val="22"/>
          <w:shd w:val="clear" w:color="auto" w:fill="FFFFFF"/>
          <w:lang w:val="en-US"/>
        </w:rPr>
      </w:pPr>
    </w:p>
    <w:p w14:paraId="23A56D5E" w14:textId="1C617270" w:rsidR="004F21AB" w:rsidRDefault="004F21AB" w:rsidP="00E500CD">
      <w:pPr>
        <w:jc w:val="both"/>
        <w:rPr>
          <w:rFonts w:ascii="Times" w:hAnsi="Times"/>
          <w:color w:val="000000" w:themeColor="text1"/>
          <w:sz w:val="22"/>
          <w:szCs w:val="22"/>
          <w:shd w:val="clear" w:color="auto" w:fill="FFFFFF"/>
          <w:lang w:val="en-US"/>
        </w:rPr>
      </w:pPr>
    </w:p>
    <w:p w14:paraId="616FF602" w14:textId="1F3D9F94" w:rsidR="004F21AB" w:rsidRDefault="004F21AB" w:rsidP="00E500CD">
      <w:pPr>
        <w:jc w:val="both"/>
        <w:rPr>
          <w:rFonts w:ascii="Times" w:hAnsi="Times"/>
          <w:color w:val="000000" w:themeColor="text1"/>
          <w:sz w:val="22"/>
          <w:szCs w:val="22"/>
          <w:shd w:val="clear" w:color="auto" w:fill="FFFFFF"/>
          <w:lang w:val="en-US"/>
        </w:rPr>
      </w:pPr>
    </w:p>
    <w:p w14:paraId="1A1FC1B1" w14:textId="4F565D5F" w:rsidR="004F21AB" w:rsidRDefault="004F21AB" w:rsidP="00E500CD">
      <w:pPr>
        <w:jc w:val="both"/>
        <w:rPr>
          <w:rFonts w:ascii="Times" w:hAnsi="Times"/>
          <w:color w:val="000000" w:themeColor="text1"/>
          <w:sz w:val="22"/>
          <w:szCs w:val="22"/>
          <w:shd w:val="clear" w:color="auto" w:fill="FFFFFF"/>
          <w:lang w:val="en-US"/>
        </w:rPr>
      </w:pPr>
    </w:p>
    <w:p w14:paraId="3F48D696" w14:textId="685D007F" w:rsidR="004F21AB" w:rsidRDefault="004F21AB" w:rsidP="00E500CD">
      <w:pPr>
        <w:jc w:val="both"/>
        <w:rPr>
          <w:rFonts w:ascii="Times" w:hAnsi="Times"/>
          <w:color w:val="000000" w:themeColor="text1"/>
          <w:sz w:val="22"/>
          <w:szCs w:val="22"/>
          <w:shd w:val="clear" w:color="auto" w:fill="FFFFFF"/>
          <w:lang w:val="en-US"/>
        </w:rPr>
      </w:pPr>
    </w:p>
    <w:p w14:paraId="52E8F754" w14:textId="4E6540A2" w:rsidR="004F21AB" w:rsidRDefault="004F21AB" w:rsidP="00E500CD">
      <w:pPr>
        <w:jc w:val="both"/>
        <w:rPr>
          <w:rFonts w:ascii="Times" w:hAnsi="Times"/>
          <w:color w:val="000000" w:themeColor="text1"/>
          <w:sz w:val="22"/>
          <w:szCs w:val="22"/>
          <w:shd w:val="clear" w:color="auto" w:fill="FFFFFF"/>
          <w:lang w:val="en-US"/>
        </w:rPr>
      </w:pPr>
    </w:p>
    <w:p w14:paraId="1D6D6F01" w14:textId="0A483F46" w:rsidR="004F21AB" w:rsidRDefault="004F21AB" w:rsidP="00E500CD">
      <w:pPr>
        <w:jc w:val="both"/>
        <w:rPr>
          <w:rFonts w:ascii="Times" w:hAnsi="Times"/>
          <w:color w:val="000000" w:themeColor="text1"/>
          <w:sz w:val="22"/>
          <w:szCs w:val="22"/>
          <w:shd w:val="clear" w:color="auto" w:fill="FFFFFF"/>
          <w:lang w:val="en-US"/>
        </w:rPr>
      </w:pPr>
    </w:p>
    <w:p w14:paraId="10B025F7" w14:textId="50AD3DC9" w:rsidR="004F21AB" w:rsidRDefault="004F21AB" w:rsidP="00E500CD">
      <w:pPr>
        <w:jc w:val="both"/>
        <w:rPr>
          <w:rFonts w:ascii="Times" w:hAnsi="Times"/>
          <w:color w:val="000000" w:themeColor="text1"/>
          <w:sz w:val="22"/>
          <w:szCs w:val="22"/>
          <w:shd w:val="clear" w:color="auto" w:fill="FFFFFF"/>
          <w:lang w:val="en-US"/>
        </w:rPr>
      </w:pPr>
    </w:p>
    <w:p w14:paraId="212825AF" w14:textId="1C3A6000" w:rsidR="004F21AB" w:rsidRDefault="004F21AB" w:rsidP="00E500CD">
      <w:pPr>
        <w:jc w:val="both"/>
        <w:rPr>
          <w:rFonts w:ascii="Times" w:hAnsi="Times"/>
          <w:color w:val="000000" w:themeColor="text1"/>
          <w:sz w:val="22"/>
          <w:szCs w:val="22"/>
          <w:shd w:val="clear" w:color="auto" w:fill="FFFFFF"/>
          <w:lang w:val="en-US"/>
        </w:rPr>
      </w:pPr>
    </w:p>
    <w:p w14:paraId="0681A709" w14:textId="36F1BF3D" w:rsidR="004F21AB" w:rsidRDefault="004F21AB" w:rsidP="00E500CD">
      <w:pPr>
        <w:jc w:val="both"/>
        <w:rPr>
          <w:rFonts w:ascii="Times" w:hAnsi="Times"/>
          <w:color w:val="000000" w:themeColor="text1"/>
          <w:sz w:val="22"/>
          <w:szCs w:val="22"/>
          <w:shd w:val="clear" w:color="auto" w:fill="FFFFFF"/>
          <w:lang w:val="en-US"/>
        </w:rPr>
      </w:pPr>
    </w:p>
    <w:p w14:paraId="73425F20" w14:textId="544831E7" w:rsidR="004F21AB" w:rsidRDefault="004F21AB" w:rsidP="00E500CD">
      <w:pPr>
        <w:jc w:val="both"/>
        <w:rPr>
          <w:rFonts w:ascii="Times" w:hAnsi="Times"/>
          <w:color w:val="000000" w:themeColor="text1"/>
          <w:sz w:val="22"/>
          <w:szCs w:val="22"/>
          <w:shd w:val="clear" w:color="auto" w:fill="FFFFFF"/>
          <w:lang w:val="en-US"/>
        </w:rPr>
      </w:pPr>
    </w:p>
    <w:p w14:paraId="38DF991F" w14:textId="05225093"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lastRenderedPageBreak/>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9B87CEE" w14:textId="77777777" w:rsidR="00F05E8A" w:rsidRPr="00295341" w:rsidRDefault="00F05E8A" w:rsidP="00F05E8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59D8030" w14:textId="77777777" w:rsidR="00F05E8A" w:rsidRDefault="00F05E8A" w:rsidP="00F05E8A">
      <w:pPr>
        <w:spacing w:line="360" w:lineRule="auto"/>
        <w:rPr>
          <w:rFonts w:ascii="Times" w:hAnsi="Times"/>
          <w:b/>
          <w:bCs/>
          <w:color w:val="000000" w:themeColor="text1"/>
          <w:lang w:val="en-US"/>
        </w:rPr>
      </w:pPr>
    </w:p>
    <w:p w14:paraId="364BA773" w14:textId="77777777" w:rsidR="00F05E8A" w:rsidRPr="002E48C9" w:rsidRDefault="00F05E8A" w:rsidP="00F05E8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0F63C3EB" w14:textId="77777777" w:rsidR="00F05E8A" w:rsidRPr="002E48C9"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15FB962" w14:textId="77777777" w:rsidR="00F05E8A" w:rsidRPr="002E48C9" w:rsidRDefault="00F05E8A" w:rsidP="00F05E8A">
      <w:pPr>
        <w:spacing w:line="360" w:lineRule="auto"/>
        <w:jc w:val="both"/>
        <w:rPr>
          <w:rFonts w:ascii="Times" w:hAnsi="Times"/>
          <w:color w:val="000000" w:themeColor="text1"/>
          <w:lang w:val="en-US"/>
        </w:rPr>
      </w:pPr>
    </w:p>
    <w:p w14:paraId="5057A2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4CF3379C" w14:textId="77777777" w:rsidR="00F05E8A" w:rsidRPr="002E48C9" w:rsidRDefault="00F05E8A" w:rsidP="00F05E8A">
      <w:pPr>
        <w:spacing w:line="360" w:lineRule="auto"/>
        <w:jc w:val="both"/>
        <w:rPr>
          <w:rFonts w:ascii="Times" w:hAnsi="Times"/>
          <w:color w:val="000000" w:themeColor="text1"/>
          <w:lang w:val="en-US"/>
        </w:rPr>
      </w:pPr>
    </w:p>
    <w:p w14:paraId="29A93164"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5AD89B60"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42CD87BE" w14:textId="77777777" w:rsidR="00F05E8A"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DD6401" w14:textId="77777777" w:rsidR="00F05E8A" w:rsidRDefault="00F05E8A" w:rsidP="00F05E8A">
      <w:pPr>
        <w:spacing w:line="360" w:lineRule="auto"/>
        <w:jc w:val="both"/>
        <w:rPr>
          <w:rFonts w:ascii="Times" w:hAnsi="Times"/>
          <w:color w:val="000000" w:themeColor="text1"/>
          <w:lang w:val="en-US"/>
        </w:rPr>
      </w:pPr>
    </w:p>
    <w:p w14:paraId="05526E5B" w14:textId="3AF22412" w:rsidR="00F05E8A" w:rsidRPr="003D6EF6" w:rsidRDefault="00F05E8A" w:rsidP="008137E0">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sidR="00850FA8">
        <w:rPr>
          <w:rFonts w:ascii="Times" w:hAnsi="Times" w:cs="Open Sans"/>
          <w:b/>
          <w:bCs/>
          <w:color w:val="000000" w:themeColor="text1"/>
        </w:rPr>
        <w:t>P</w:t>
      </w:r>
      <w:r w:rsidRPr="003D6EF6">
        <w:rPr>
          <w:rFonts w:ascii="Times" w:hAnsi="Times" w:cs="Open Sans"/>
          <w:b/>
          <w:bCs/>
          <w:color w:val="000000" w:themeColor="text1"/>
        </w:rPr>
        <w:t>redictive models)</w:t>
      </w:r>
    </w:p>
    <w:p w14:paraId="4660536D"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786D698A"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p>
    <w:p w14:paraId="1876D762"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 Along with supervised learning we have also chosen another statistical model (ARIMA). We discuss further detail about these algorithms in Chapter 3.</w:t>
      </w:r>
    </w:p>
    <w:p w14:paraId="22319502" w14:textId="77777777" w:rsidR="00F05E8A" w:rsidRDefault="00F05E8A" w:rsidP="00F05E8A">
      <w:pPr>
        <w:spacing w:line="360" w:lineRule="auto"/>
        <w:jc w:val="both"/>
        <w:rPr>
          <w:rFonts w:ascii="Times" w:hAnsi="Times" w:cs="Arial"/>
          <w:color w:val="000000" w:themeColor="text1"/>
          <w:shd w:val="clear" w:color="auto" w:fill="FFFFFF"/>
          <w:lang w:val="en-US"/>
        </w:rPr>
      </w:pPr>
    </w:p>
    <w:p w14:paraId="77583009" w14:textId="77777777" w:rsidR="00F05E8A" w:rsidRPr="00D80678" w:rsidRDefault="00F05E8A" w:rsidP="00F05E8A">
      <w:pPr>
        <w:spacing w:line="360" w:lineRule="auto"/>
        <w:jc w:val="both"/>
      </w:pPr>
    </w:p>
    <w:p w14:paraId="0D37B818"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2D9E16B5" w14:textId="77777777" w:rsidR="00F05E8A" w:rsidRPr="008C0AA4" w:rsidRDefault="00F05E8A" w:rsidP="00F05E8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24D9FB1E"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59836DD0" w14:textId="77777777" w:rsidR="00F05E8A" w:rsidRDefault="00F05E8A" w:rsidP="00F05E8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22189C15" w14:textId="77777777" w:rsidR="00F05E8A" w:rsidRPr="00495130" w:rsidRDefault="00F05E8A" w:rsidP="00F05E8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25288B1A" w14:textId="77777777" w:rsidR="00F05E8A" w:rsidRPr="004B4CDA" w:rsidRDefault="00F05E8A" w:rsidP="00F05E8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1F6D2423" w14:textId="77777777" w:rsidR="00F05E8A" w:rsidRPr="004B71ED" w:rsidRDefault="00F05E8A" w:rsidP="00F05E8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39101554" w14:textId="77777777" w:rsidR="00F05E8A" w:rsidRPr="00851C1C" w:rsidRDefault="00F05E8A" w:rsidP="00F05E8A">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4EFA8883" wp14:editId="7C53DD5B">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390EFD59" w14:textId="6D931A9B" w:rsidR="00F05E8A" w:rsidRPr="008137E0" w:rsidRDefault="00F05E8A" w:rsidP="00F05E8A">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sidR="00194BE1">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0F1A2444" w14:textId="77777777" w:rsidR="00F05E8A" w:rsidRPr="008137E0" w:rsidRDefault="00F05E8A" w:rsidP="00F05E8A">
      <w:pPr>
        <w:jc w:val="both"/>
        <w:rPr>
          <w:rFonts w:ascii="Times" w:hAnsi="Times"/>
          <w:color w:val="000000" w:themeColor="text1"/>
        </w:rPr>
      </w:pPr>
    </w:p>
    <w:p w14:paraId="78EDEB83" w14:textId="77777777" w:rsidR="00F05E8A" w:rsidRPr="008137E0" w:rsidRDefault="00F05E8A" w:rsidP="008137E0">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5A71043D" w14:textId="77777777" w:rsidR="00F05E8A" w:rsidRPr="00B05A98" w:rsidRDefault="00F05E8A" w:rsidP="00F05E8A"/>
    <w:p w14:paraId="3CBC778B" w14:textId="77777777" w:rsidR="00F05E8A" w:rsidRPr="002D4B67" w:rsidRDefault="00F05E8A" w:rsidP="00F05E8A"/>
    <w:p w14:paraId="2542F21B" w14:textId="77777777" w:rsidR="00F05E8A" w:rsidRDefault="00F05E8A" w:rsidP="00F05E8A">
      <w:pPr>
        <w:jc w:val="both"/>
        <w:rPr>
          <w:rFonts w:ascii="Times" w:hAnsi="Times"/>
        </w:rPr>
      </w:pPr>
    </w:p>
    <w:p w14:paraId="144EAAC9" w14:textId="77777777" w:rsidR="00F05E8A" w:rsidRDefault="00F05E8A" w:rsidP="00F05E8A">
      <w:pPr>
        <w:jc w:val="both"/>
        <w:rPr>
          <w:rFonts w:ascii="Times" w:hAnsi="Times"/>
        </w:rPr>
      </w:pPr>
    </w:p>
    <w:p w14:paraId="28FAA49B" w14:textId="77777777" w:rsidR="00F05E8A" w:rsidRPr="00E11E3B" w:rsidRDefault="00F05E8A" w:rsidP="00F05E8A">
      <w:pPr>
        <w:jc w:val="both"/>
        <w:rPr>
          <w:rFonts w:ascii="Times" w:hAnsi="Times"/>
        </w:rPr>
      </w:pPr>
    </w:p>
    <w:p w14:paraId="3289A201" w14:textId="77777777" w:rsidR="00F05E8A" w:rsidRDefault="00F05E8A" w:rsidP="00F05E8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6518D614" w14:textId="77777777" w:rsidR="00F05E8A" w:rsidRPr="00AE1BB4" w:rsidRDefault="00F05E8A" w:rsidP="00F05E8A">
      <w:pPr>
        <w:autoSpaceDE w:val="0"/>
        <w:autoSpaceDN w:val="0"/>
        <w:adjustRightInd w:val="0"/>
        <w:spacing w:line="360" w:lineRule="auto"/>
        <w:jc w:val="both"/>
        <w:rPr>
          <w:color w:val="000000" w:themeColor="text1"/>
        </w:rPr>
      </w:pPr>
    </w:p>
    <w:p w14:paraId="04D9B5AE"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2F1B83B8"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4D98E377"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7D5B19DA"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2AFBC74B"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18194EE8" w14:textId="77777777" w:rsidR="00F05E8A" w:rsidRPr="002E48C9" w:rsidRDefault="00F05E8A" w:rsidP="00F05E8A">
      <w:pPr>
        <w:autoSpaceDE w:val="0"/>
        <w:autoSpaceDN w:val="0"/>
        <w:adjustRightInd w:val="0"/>
        <w:spacing w:line="360" w:lineRule="auto"/>
        <w:jc w:val="both"/>
        <w:rPr>
          <w:rFonts w:ascii="Times" w:hAnsi="Times"/>
          <w:b/>
          <w:bCs/>
          <w:color w:val="000000" w:themeColor="text1"/>
          <w:lang w:val="en-US"/>
        </w:rPr>
      </w:pPr>
    </w:p>
    <w:p w14:paraId="1DF4D8C6" w14:textId="77777777" w:rsidR="00F05E8A" w:rsidRPr="006C3FFB" w:rsidRDefault="00F05E8A" w:rsidP="00F05E8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552CEA23" w14:textId="77777777" w:rsidR="00F05E8A" w:rsidRPr="00827CFD" w:rsidRDefault="00F05E8A" w:rsidP="00F05E8A"/>
    <w:p w14:paraId="371F221F" w14:textId="77777777" w:rsidR="00F05E8A" w:rsidRPr="002E48C9" w:rsidRDefault="00F05E8A" w:rsidP="00F05E8A">
      <w:pPr>
        <w:rPr>
          <w:color w:val="000000" w:themeColor="text1"/>
          <w:lang w:val="en-US"/>
        </w:rPr>
      </w:pPr>
    </w:p>
    <w:p w14:paraId="406CDE32" w14:textId="12866720" w:rsidR="00F05E8A" w:rsidRPr="00967D23" w:rsidRDefault="00F05E8A" w:rsidP="00F05E8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85FEF1C" wp14:editId="5364D32C">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061C32" wp14:editId="2B748282">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sidR="00194BE1">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2B950353" w14:textId="77777777" w:rsidR="00F05E8A" w:rsidRDefault="00F05E8A" w:rsidP="00F05E8A">
      <w:pPr>
        <w:spacing w:line="360" w:lineRule="auto"/>
        <w:jc w:val="both"/>
        <w:rPr>
          <w:rFonts w:ascii="Times" w:hAnsi="Times"/>
          <w:b/>
          <w:bCs/>
          <w:color w:val="000000" w:themeColor="text1"/>
          <w:shd w:val="clear" w:color="auto" w:fill="FFFFFF"/>
          <w:lang w:val="en-US"/>
        </w:rPr>
      </w:pPr>
    </w:p>
    <w:p w14:paraId="0EAD54DB" w14:textId="77777777" w:rsidR="00F05E8A" w:rsidRDefault="00F05E8A" w:rsidP="00F05E8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2A9D16E6" w14:textId="77777777" w:rsidR="00F05E8A" w:rsidRDefault="00F05E8A" w:rsidP="00F05E8A">
      <w:pPr>
        <w:spacing w:line="360" w:lineRule="auto"/>
        <w:jc w:val="both"/>
        <w:rPr>
          <w:rFonts w:ascii="Times" w:hAnsi="Times" w:cs="Open Sans"/>
          <w:color w:val="000000" w:themeColor="text1"/>
        </w:rPr>
      </w:pPr>
    </w:p>
    <w:p w14:paraId="67843804" w14:textId="77777777" w:rsidR="00F05E8A" w:rsidRPr="008137E0" w:rsidRDefault="00F05E8A" w:rsidP="008137E0">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5665CFB6" w14:textId="77777777" w:rsidR="00F05E8A" w:rsidRDefault="00F05E8A" w:rsidP="00F05E8A">
      <w:pPr>
        <w:spacing w:line="360" w:lineRule="auto"/>
        <w:jc w:val="both"/>
        <w:rPr>
          <w:rFonts w:ascii="Times" w:hAnsi="Times" w:cs="Open Sans"/>
          <w:color w:val="000000" w:themeColor="text1"/>
        </w:rPr>
      </w:pPr>
    </w:p>
    <w:p w14:paraId="1ADE664A" w14:textId="77777777" w:rsidR="00F05E8A" w:rsidRPr="00B1190A" w:rsidRDefault="00F05E8A" w:rsidP="00F05E8A">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6106F14F"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62644807" w14:textId="77777777" w:rsidR="00F05E8A" w:rsidRDefault="00F05E8A" w:rsidP="00F05E8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3C2C16B3" w14:textId="77777777" w:rsidR="00F05E8A" w:rsidRDefault="00F05E8A" w:rsidP="00F05E8A">
      <w:pPr>
        <w:spacing w:line="360" w:lineRule="auto"/>
        <w:jc w:val="both"/>
      </w:pPr>
    </w:p>
    <w:p w14:paraId="026FA8EC" w14:textId="77777777" w:rsidR="00F05E8A" w:rsidRDefault="00F05E8A" w:rsidP="00F05E8A">
      <w:pPr>
        <w:spacing w:line="360" w:lineRule="auto"/>
        <w:jc w:val="both"/>
      </w:pPr>
      <w:r>
        <w:t>To implement the system, we needed to consider the following aspects:</w:t>
      </w:r>
    </w:p>
    <w:p w14:paraId="10B01BB0" w14:textId="77777777" w:rsidR="00F05E8A" w:rsidRDefault="00F05E8A" w:rsidP="00C35CEC">
      <w:pPr>
        <w:pStyle w:val="ListParagraph"/>
        <w:numPr>
          <w:ilvl w:val="0"/>
          <w:numId w:val="11"/>
        </w:numPr>
        <w:spacing w:line="360" w:lineRule="auto"/>
        <w:jc w:val="both"/>
      </w:pPr>
      <w:r>
        <w:t>How to generate the realistic uncertainty data?</w:t>
      </w:r>
    </w:p>
    <w:p w14:paraId="4F22DA06" w14:textId="77777777" w:rsidR="00F05E8A" w:rsidRDefault="00F05E8A" w:rsidP="00C35CEC">
      <w:pPr>
        <w:pStyle w:val="ListParagraph"/>
        <w:numPr>
          <w:ilvl w:val="0"/>
          <w:numId w:val="11"/>
        </w:numPr>
        <w:spacing w:line="360" w:lineRule="auto"/>
        <w:jc w:val="both"/>
      </w:pPr>
      <w:r>
        <w:t>Which platform or framework to be chosen to implement the visualization?</w:t>
      </w:r>
    </w:p>
    <w:p w14:paraId="0712F3AC" w14:textId="77777777" w:rsidR="00F05E8A" w:rsidRDefault="00F05E8A" w:rsidP="00C35CEC">
      <w:pPr>
        <w:pStyle w:val="ListParagraph"/>
        <w:numPr>
          <w:ilvl w:val="0"/>
          <w:numId w:val="11"/>
        </w:numPr>
        <w:spacing w:line="360" w:lineRule="auto"/>
        <w:jc w:val="both"/>
      </w:pPr>
      <w:r>
        <w:t>What is the design process of representing uncertainty with CA?</w:t>
      </w:r>
    </w:p>
    <w:p w14:paraId="7D1AB8A4" w14:textId="77777777" w:rsidR="00F05E8A" w:rsidRDefault="00F05E8A" w:rsidP="00C35CEC">
      <w:pPr>
        <w:pStyle w:val="ListParagraph"/>
        <w:numPr>
          <w:ilvl w:val="0"/>
          <w:numId w:val="11"/>
        </w:numPr>
        <w:spacing w:line="360" w:lineRule="auto"/>
        <w:jc w:val="both"/>
      </w:pPr>
      <w:r>
        <w:t>How to evaluate CA representation?</w:t>
      </w:r>
    </w:p>
    <w:p w14:paraId="052A5D66" w14:textId="77777777" w:rsidR="00F05E8A" w:rsidRDefault="00F05E8A" w:rsidP="00C35CEC">
      <w:pPr>
        <w:pStyle w:val="ListParagraph"/>
        <w:numPr>
          <w:ilvl w:val="0"/>
          <w:numId w:val="11"/>
        </w:numPr>
        <w:spacing w:line="360" w:lineRule="auto"/>
        <w:jc w:val="both"/>
      </w:pPr>
      <w:r>
        <w:t>What is applicability of this representation?</w:t>
      </w:r>
    </w:p>
    <w:p w14:paraId="454DC23C"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Considering the above aspects, we have chosen to use recent WHO authorized COVID data to 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532149C5" w14:textId="687F161F" w:rsidR="00F05E8A" w:rsidRDefault="00F05E8A" w:rsidP="00F05E8A">
      <w:pPr>
        <w:spacing w:line="360" w:lineRule="auto"/>
        <w:jc w:val="both"/>
        <w:rPr>
          <w:rFonts w:ascii="Times" w:hAnsi="Times"/>
          <w:color w:val="000000" w:themeColor="text1"/>
          <w:shd w:val="clear" w:color="auto" w:fill="FFFFFF"/>
          <w:lang w:val="en-US"/>
        </w:rPr>
      </w:pPr>
    </w:p>
    <w:p w14:paraId="6E808B8F" w14:textId="5476E728" w:rsidR="00850FA8" w:rsidRDefault="00850FA8" w:rsidP="00F05E8A">
      <w:pPr>
        <w:spacing w:line="360" w:lineRule="auto"/>
        <w:jc w:val="both"/>
        <w:rPr>
          <w:rFonts w:ascii="Times" w:hAnsi="Times"/>
          <w:color w:val="000000" w:themeColor="text1"/>
          <w:shd w:val="clear" w:color="auto" w:fill="FFFFFF"/>
          <w:lang w:val="en-US"/>
        </w:rPr>
      </w:pPr>
    </w:p>
    <w:p w14:paraId="708ECD42" w14:textId="77777777" w:rsidR="00850FA8" w:rsidRPr="002E48C9" w:rsidRDefault="00850FA8" w:rsidP="00F05E8A">
      <w:pPr>
        <w:spacing w:line="360" w:lineRule="auto"/>
        <w:jc w:val="both"/>
        <w:rPr>
          <w:rFonts w:ascii="Times" w:hAnsi="Times"/>
          <w:color w:val="000000" w:themeColor="text1"/>
          <w:shd w:val="clear" w:color="auto" w:fill="FFFFFF"/>
          <w:lang w:val="en-US"/>
        </w:rPr>
      </w:pPr>
    </w:p>
    <w:p w14:paraId="3F17D977"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10FE8E5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10A7467F" w14:textId="77777777" w:rsidR="00F05E8A" w:rsidRPr="002E48C9" w:rsidRDefault="00F05E8A" w:rsidP="00F05E8A">
      <w:pPr>
        <w:spacing w:line="360" w:lineRule="auto"/>
        <w:jc w:val="both"/>
        <w:rPr>
          <w:rFonts w:ascii="Times" w:hAnsi="Times"/>
          <w:color w:val="000000" w:themeColor="text1"/>
          <w:lang w:val="en-US"/>
        </w:rPr>
      </w:pPr>
    </w:p>
    <w:p w14:paraId="7C4834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900CBBA" w14:textId="77777777" w:rsidR="00F05E8A" w:rsidRPr="002E48C9" w:rsidRDefault="00F05E8A" w:rsidP="00F05E8A">
      <w:pPr>
        <w:spacing w:line="360" w:lineRule="auto"/>
        <w:jc w:val="both"/>
        <w:rPr>
          <w:rFonts w:ascii="Times" w:hAnsi="Times"/>
          <w:color w:val="000000" w:themeColor="text1"/>
          <w:lang w:val="en-US"/>
        </w:rPr>
      </w:pPr>
    </w:p>
    <w:p w14:paraId="2E94A1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16F21FCD" w14:textId="77777777" w:rsidR="00F05E8A" w:rsidRPr="002E48C9" w:rsidRDefault="00F05E8A" w:rsidP="00F05E8A">
      <w:pPr>
        <w:spacing w:line="360" w:lineRule="auto"/>
        <w:jc w:val="both"/>
        <w:rPr>
          <w:rFonts w:ascii="Times" w:hAnsi="Times"/>
          <w:color w:val="000000" w:themeColor="text1"/>
          <w:lang w:val="en-US"/>
        </w:rPr>
      </w:pPr>
    </w:p>
    <w:p w14:paraId="61BAACEC"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5188D571" w14:textId="77777777" w:rsidR="00F05E8A" w:rsidRDefault="00F05E8A" w:rsidP="00F05E8A">
      <w:pPr>
        <w:spacing w:line="360" w:lineRule="auto"/>
        <w:jc w:val="both"/>
        <w:rPr>
          <w:rFonts w:ascii="Times" w:hAnsi="Times"/>
          <w:color w:val="000000" w:themeColor="text1"/>
          <w:lang w:val="en-US"/>
        </w:rPr>
      </w:pPr>
    </w:p>
    <w:p w14:paraId="0971259F"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54BD08DF" w14:textId="77777777" w:rsidR="00F05E8A" w:rsidRDefault="00F05E8A" w:rsidP="00F05E8A">
      <w:pPr>
        <w:spacing w:line="360" w:lineRule="auto"/>
        <w:jc w:val="both"/>
        <w:rPr>
          <w:rFonts w:ascii="Times" w:hAnsi="Times"/>
          <w:color w:val="000000" w:themeColor="text1"/>
          <w:lang w:val="en-US"/>
        </w:rPr>
      </w:pPr>
    </w:p>
    <w:p w14:paraId="730A31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0B517E" w14:textId="77777777" w:rsidR="00F05E8A" w:rsidRPr="002E48C9" w:rsidRDefault="00F05E8A" w:rsidP="00F05E8A">
      <w:pPr>
        <w:spacing w:line="360" w:lineRule="auto"/>
        <w:jc w:val="both"/>
        <w:rPr>
          <w:rFonts w:ascii="Times" w:hAnsi="Times"/>
          <w:color w:val="000000" w:themeColor="text1"/>
          <w:sz w:val="22"/>
          <w:szCs w:val="22"/>
          <w:lang w:val="en-US"/>
        </w:rPr>
      </w:pPr>
    </w:p>
    <w:p w14:paraId="724249E1" w14:textId="011A5FC1" w:rsidR="00F05E8A" w:rsidRDefault="00F05E8A" w:rsidP="00F05E8A">
      <w:pPr>
        <w:spacing w:line="360" w:lineRule="auto"/>
        <w:jc w:val="both"/>
        <w:rPr>
          <w:rFonts w:ascii="Times" w:hAnsi="Times"/>
          <w:color w:val="000000" w:themeColor="text1"/>
          <w:sz w:val="22"/>
          <w:szCs w:val="22"/>
          <w:shd w:val="clear" w:color="auto" w:fill="FFFFFF"/>
        </w:rPr>
      </w:pPr>
    </w:p>
    <w:p w14:paraId="6BD81819" w14:textId="77777777" w:rsidR="00850FA8" w:rsidRPr="002E48C9" w:rsidRDefault="00850FA8" w:rsidP="00F05E8A">
      <w:pPr>
        <w:spacing w:line="360" w:lineRule="auto"/>
        <w:jc w:val="both"/>
        <w:rPr>
          <w:rFonts w:ascii="Times" w:hAnsi="Times"/>
          <w:color w:val="000000" w:themeColor="text1"/>
          <w:sz w:val="22"/>
          <w:szCs w:val="22"/>
          <w:shd w:val="clear" w:color="auto" w:fill="FFFFFF"/>
        </w:rPr>
      </w:pPr>
    </w:p>
    <w:p w14:paraId="74192749" w14:textId="7CE3A935"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sidR="00850FA8">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40500C0" w14:textId="77777777" w:rsidR="00F05E8A" w:rsidRPr="002E48C9" w:rsidRDefault="00F05E8A" w:rsidP="00F05E8A">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215E47C4" w:rsidR="003A3D25" w:rsidRDefault="003A3D25" w:rsidP="00B76F3D">
      <w:pPr>
        <w:spacing w:line="360" w:lineRule="auto"/>
        <w:jc w:val="both"/>
        <w:rPr>
          <w:rFonts w:ascii="Times" w:hAnsi="Times"/>
          <w:color w:val="000000" w:themeColor="text1"/>
          <w:sz w:val="22"/>
          <w:szCs w:val="22"/>
        </w:rPr>
      </w:pPr>
    </w:p>
    <w:p w14:paraId="38F3E818" w14:textId="001BBBE9" w:rsidR="00A81291" w:rsidRDefault="00A81291" w:rsidP="00B76F3D">
      <w:pPr>
        <w:spacing w:line="360" w:lineRule="auto"/>
        <w:jc w:val="both"/>
        <w:rPr>
          <w:rFonts w:ascii="Times" w:hAnsi="Times"/>
          <w:color w:val="000000" w:themeColor="text1"/>
          <w:sz w:val="22"/>
          <w:szCs w:val="22"/>
        </w:rPr>
      </w:pPr>
    </w:p>
    <w:p w14:paraId="43048F4B" w14:textId="20FA0C30" w:rsidR="00A81291" w:rsidRDefault="00A81291" w:rsidP="00B76F3D">
      <w:pPr>
        <w:spacing w:line="360" w:lineRule="auto"/>
        <w:jc w:val="both"/>
        <w:rPr>
          <w:rFonts w:ascii="Times" w:hAnsi="Times"/>
          <w:color w:val="000000" w:themeColor="text1"/>
          <w:sz w:val="22"/>
          <w:szCs w:val="22"/>
        </w:rPr>
      </w:pPr>
    </w:p>
    <w:p w14:paraId="33B24A6E" w14:textId="59DE3241" w:rsidR="00A81291" w:rsidRDefault="00A81291" w:rsidP="00B76F3D">
      <w:pPr>
        <w:spacing w:line="360" w:lineRule="auto"/>
        <w:jc w:val="both"/>
        <w:rPr>
          <w:rFonts w:ascii="Times" w:hAnsi="Times"/>
          <w:color w:val="000000" w:themeColor="text1"/>
          <w:sz w:val="22"/>
          <w:szCs w:val="22"/>
        </w:rPr>
      </w:pPr>
    </w:p>
    <w:p w14:paraId="3C3ACEB7" w14:textId="371919EC" w:rsidR="00A81291" w:rsidRDefault="00A81291" w:rsidP="00B76F3D">
      <w:pPr>
        <w:spacing w:line="360" w:lineRule="auto"/>
        <w:jc w:val="both"/>
        <w:rPr>
          <w:rFonts w:ascii="Times" w:hAnsi="Times"/>
          <w:color w:val="000000" w:themeColor="text1"/>
          <w:sz w:val="22"/>
          <w:szCs w:val="22"/>
        </w:rPr>
      </w:pPr>
    </w:p>
    <w:p w14:paraId="59044B99" w14:textId="14D516C2" w:rsidR="00A81291" w:rsidRDefault="00A81291" w:rsidP="00B76F3D">
      <w:pPr>
        <w:spacing w:line="360" w:lineRule="auto"/>
        <w:jc w:val="both"/>
        <w:rPr>
          <w:rFonts w:ascii="Times" w:hAnsi="Times"/>
          <w:color w:val="000000" w:themeColor="text1"/>
          <w:sz w:val="22"/>
          <w:szCs w:val="22"/>
        </w:rPr>
      </w:pPr>
    </w:p>
    <w:p w14:paraId="4DD6D2B6" w14:textId="455E7FD6" w:rsidR="00A81291" w:rsidRDefault="00A81291" w:rsidP="00B76F3D">
      <w:pPr>
        <w:spacing w:line="360" w:lineRule="auto"/>
        <w:jc w:val="both"/>
        <w:rPr>
          <w:rFonts w:ascii="Times" w:hAnsi="Times"/>
          <w:color w:val="000000" w:themeColor="text1"/>
          <w:sz w:val="22"/>
          <w:szCs w:val="22"/>
        </w:rPr>
      </w:pPr>
    </w:p>
    <w:p w14:paraId="555B07E9" w14:textId="204B6750" w:rsidR="00A81291" w:rsidRDefault="00A81291" w:rsidP="00B76F3D">
      <w:pPr>
        <w:spacing w:line="360" w:lineRule="auto"/>
        <w:jc w:val="both"/>
        <w:rPr>
          <w:rFonts w:ascii="Times" w:hAnsi="Times"/>
          <w:color w:val="000000" w:themeColor="text1"/>
          <w:sz w:val="22"/>
          <w:szCs w:val="22"/>
        </w:rPr>
      </w:pPr>
    </w:p>
    <w:p w14:paraId="07C73099" w14:textId="7FA00A76" w:rsidR="00A81291" w:rsidRDefault="00A81291" w:rsidP="00B76F3D">
      <w:pPr>
        <w:spacing w:line="360" w:lineRule="auto"/>
        <w:jc w:val="both"/>
        <w:rPr>
          <w:rFonts w:ascii="Times" w:hAnsi="Times"/>
          <w:color w:val="000000" w:themeColor="text1"/>
          <w:sz w:val="22"/>
          <w:szCs w:val="22"/>
        </w:rPr>
      </w:pPr>
    </w:p>
    <w:p w14:paraId="39BE4981" w14:textId="54169E6C" w:rsidR="00A81291" w:rsidRDefault="00A81291" w:rsidP="00B76F3D">
      <w:pPr>
        <w:spacing w:line="360" w:lineRule="auto"/>
        <w:jc w:val="both"/>
        <w:rPr>
          <w:rFonts w:ascii="Times" w:hAnsi="Times"/>
          <w:color w:val="000000" w:themeColor="text1"/>
          <w:sz w:val="22"/>
          <w:szCs w:val="22"/>
        </w:rPr>
      </w:pPr>
    </w:p>
    <w:p w14:paraId="02C876CC" w14:textId="5F821041" w:rsidR="00A81291" w:rsidRDefault="00A81291" w:rsidP="00B76F3D">
      <w:pPr>
        <w:spacing w:line="360" w:lineRule="auto"/>
        <w:jc w:val="both"/>
        <w:rPr>
          <w:rFonts w:ascii="Times" w:hAnsi="Times"/>
          <w:color w:val="000000" w:themeColor="text1"/>
          <w:sz w:val="22"/>
          <w:szCs w:val="22"/>
        </w:rPr>
      </w:pPr>
    </w:p>
    <w:p w14:paraId="1BB66489" w14:textId="3F3B9ADC" w:rsidR="00A81291" w:rsidRDefault="00A81291" w:rsidP="00B76F3D">
      <w:pPr>
        <w:spacing w:line="360" w:lineRule="auto"/>
        <w:jc w:val="both"/>
        <w:rPr>
          <w:rFonts w:ascii="Times" w:hAnsi="Times"/>
          <w:color w:val="000000" w:themeColor="text1"/>
          <w:sz w:val="22"/>
          <w:szCs w:val="22"/>
        </w:rPr>
      </w:pPr>
    </w:p>
    <w:p w14:paraId="6CB0C183" w14:textId="53FCA564" w:rsidR="00A81291" w:rsidRDefault="00A81291" w:rsidP="00B76F3D">
      <w:pPr>
        <w:spacing w:line="360" w:lineRule="auto"/>
        <w:jc w:val="both"/>
        <w:rPr>
          <w:rFonts w:ascii="Times" w:hAnsi="Times"/>
          <w:color w:val="000000" w:themeColor="text1"/>
          <w:sz w:val="22"/>
          <w:szCs w:val="22"/>
        </w:rPr>
      </w:pPr>
    </w:p>
    <w:p w14:paraId="1E61CF43" w14:textId="29590054" w:rsidR="00A81291" w:rsidRDefault="00A81291" w:rsidP="00B76F3D">
      <w:pPr>
        <w:spacing w:line="360" w:lineRule="auto"/>
        <w:jc w:val="both"/>
        <w:rPr>
          <w:rFonts w:ascii="Times" w:hAnsi="Times"/>
          <w:color w:val="000000" w:themeColor="text1"/>
          <w:sz w:val="22"/>
          <w:szCs w:val="22"/>
        </w:rPr>
      </w:pPr>
    </w:p>
    <w:p w14:paraId="566E58D3" w14:textId="62528D56" w:rsidR="00A81291" w:rsidRDefault="00A81291" w:rsidP="00B76F3D">
      <w:pPr>
        <w:spacing w:line="360" w:lineRule="auto"/>
        <w:jc w:val="both"/>
        <w:rPr>
          <w:rFonts w:ascii="Times" w:hAnsi="Times"/>
          <w:color w:val="000000" w:themeColor="text1"/>
          <w:sz w:val="22"/>
          <w:szCs w:val="22"/>
        </w:rPr>
      </w:pPr>
    </w:p>
    <w:p w14:paraId="140511A8" w14:textId="218325B6" w:rsidR="00A81291" w:rsidRDefault="00A81291" w:rsidP="00B76F3D">
      <w:pPr>
        <w:spacing w:line="360" w:lineRule="auto"/>
        <w:jc w:val="both"/>
        <w:rPr>
          <w:rFonts w:ascii="Times" w:hAnsi="Times"/>
          <w:color w:val="000000" w:themeColor="text1"/>
          <w:sz w:val="22"/>
          <w:szCs w:val="22"/>
        </w:rPr>
      </w:pPr>
    </w:p>
    <w:p w14:paraId="3F4A7C20" w14:textId="2788BCA1" w:rsidR="00A81291" w:rsidRDefault="00A81291" w:rsidP="00B76F3D">
      <w:pPr>
        <w:spacing w:line="360" w:lineRule="auto"/>
        <w:jc w:val="both"/>
        <w:rPr>
          <w:rFonts w:ascii="Times" w:hAnsi="Times"/>
          <w:color w:val="000000" w:themeColor="text1"/>
          <w:sz w:val="22"/>
          <w:szCs w:val="22"/>
        </w:rPr>
      </w:pPr>
    </w:p>
    <w:p w14:paraId="43B940A2" w14:textId="34F16004" w:rsidR="00A81291" w:rsidRDefault="00A81291" w:rsidP="00B76F3D">
      <w:pPr>
        <w:spacing w:line="360" w:lineRule="auto"/>
        <w:jc w:val="both"/>
        <w:rPr>
          <w:rFonts w:ascii="Times" w:hAnsi="Times"/>
          <w:color w:val="000000" w:themeColor="text1"/>
          <w:sz w:val="22"/>
          <w:szCs w:val="22"/>
        </w:rPr>
      </w:pPr>
    </w:p>
    <w:p w14:paraId="2AFD5923" w14:textId="54516BD4" w:rsidR="00A81291" w:rsidRDefault="00A81291" w:rsidP="00B76F3D">
      <w:pPr>
        <w:spacing w:line="360" w:lineRule="auto"/>
        <w:jc w:val="both"/>
        <w:rPr>
          <w:rFonts w:ascii="Times" w:hAnsi="Times"/>
          <w:color w:val="000000" w:themeColor="text1"/>
          <w:sz w:val="22"/>
          <w:szCs w:val="22"/>
        </w:rPr>
      </w:pPr>
    </w:p>
    <w:p w14:paraId="52A2953B" w14:textId="4243E3E2" w:rsidR="00A81291" w:rsidRDefault="00A81291" w:rsidP="00B76F3D">
      <w:pPr>
        <w:spacing w:line="360" w:lineRule="auto"/>
        <w:jc w:val="both"/>
        <w:rPr>
          <w:rFonts w:ascii="Times" w:hAnsi="Times"/>
          <w:color w:val="000000" w:themeColor="text1"/>
          <w:sz w:val="22"/>
          <w:szCs w:val="22"/>
        </w:rPr>
      </w:pPr>
    </w:p>
    <w:p w14:paraId="418A1AB6" w14:textId="6A2F8823" w:rsidR="00A81291" w:rsidRDefault="00A81291" w:rsidP="00B76F3D">
      <w:pPr>
        <w:spacing w:line="360" w:lineRule="auto"/>
        <w:jc w:val="both"/>
        <w:rPr>
          <w:rFonts w:ascii="Times" w:hAnsi="Times"/>
          <w:color w:val="000000" w:themeColor="text1"/>
          <w:sz w:val="22"/>
          <w:szCs w:val="22"/>
        </w:rPr>
      </w:pPr>
    </w:p>
    <w:p w14:paraId="3C86A69E" w14:textId="14B2D790" w:rsidR="00A81291" w:rsidRDefault="00A81291" w:rsidP="00B76F3D">
      <w:pPr>
        <w:spacing w:line="360" w:lineRule="auto"/>
        <w:jc w:val="both"/>
        <w:rPr>
          <w:rFonts w:ascii="Times" w:hAnsi="Times"/>
          <w:color w:val="000000" w:themeColor="text1"/>
          <w:sz w:val="22"/>
          <w:szCs w:val="22"/>
        </w:rPr>
      </w:pPr>
    </w:p>
    <w:p w14:paraId="2C0472D3" w14:textId="41B5D561" w:rsidR="00A81291" w:rsidRDefault="00A81291" w:rsidP="00B76F3D">
      <w:pPr>
        <w:spacing w:line="360" w:lineRule="auto"/>
        <w:jc w:val="both"/>
        <w:rPr>
          <w:rFonts w:ascii="Times" w:hAnsi="Times"/>
          <w:color w:val="000000" w:themeColor="text1"/>
          <w:sz w:val="22"/>
          <w:szCs w:val="22"/>
        </w:rPr>
      </w:pPr>
    </w:p>
    <w:p w14:paraId="77C7C413" w14:textId="45BA04F0" w:rsidR="00A81291" w:rsidRDefault="00A81291" w:rsidP="00B76F3D">
      <w:pPr>
        <w:spacing w:line="360" w:lineRule="auto"/>
        <w:jc w:val="both"/>
        <w:rPr>
          <w:rFonts w:ascii="Times" w:hAnsi="Times"/>
          <w:color w:val="000000" w:themeColor="text1"/>
          <w:sz w:val="22"/>
          <w:szCs w:val="22"/>
        </w:rPr>
      </w:pPr>
    </w:p>
    <w:p w14:paraId="0C5C44BB" w14:textId="4AC56FBB" w:rsidR="00A81291" w:rsidRDefault="00A81291" w:rsidP="00B76F3D">
      <w:pPr>
        <w:spacing w:line="360" w:lineRule="auto"/>
        <w:jc w:val="both"/>
        <w:rPr>
          <w:rFonts w:ascii="Times" w:hAnsi="Times"/>
          <w:color w:val="000000" w:themeColor="text1"/>
          <w:sz w:val="22"/>
          <w:szCs w:val="22"/>
        </w:rPr>
      </w:pPr>
    </w:p>
    <w:p w14:paraId="135C42CF" w14:textId="77777777" w:rsidR="00A81291" w:rsidRPr="002E48C9" w:rsidRDefault="00A81291"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12E0602" w14:textId="77777777" w:rsidR="001D292C" w:rsidRPr="00295341" w:rsidRDefault="001D292C" w:rsidP="001D292C">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DA94C07" w14:textId="77777777" w:rsidR="001D292C" w:rsidRPr="002E48C9" w:rsidRDefault="001D292C" w:rsidP="001D292C">
      <w:pPr>
        <w:spacing w:line="360" w:lineRule="auto"/>
        <w:jc w:val="both"/>
        <w:rPr>
          <w:rFonts w:ascii="Times" w:hAnsi="Times"/>
          <w:color w:val="000000" w:themeColor="text1"/>
          <w:sz w:val="22"/>
          <w:szCs w:val="22"/>
        </w:rPr>
      </w:pPr>
    </w:p>
    <w:p w14:paraId="2869FF3A" w14:textId="548ABEBE" w:rsidR="00C579BF" w:rsidRDefault="001D292C" w:rsidP="001D292C">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58BFE395" w14:textId="77777777" w:rsidR="00C579BF" w:rsidRDefault="00C579BF" w:rsidP="001D292C">
      <w:pPr>
        <w:spacing w:line="360" w:lineRule="auto"/>
        <w:jc w:val="both"/>
        <w:rPr>
          <w:rFonts w:ascii="Times" w:hAnsi="Times"/>
          <w:b/>
          <w:bCs/>
          <w:color w:val="000000" w:themeColor="text1"/>
          <w:sz w:val="28"/>
          <w:szCs w:val="28"/>
          <w:lang w:val="en-US"/>
        </w:rPr>
      </w:pPr>
    </w:p>
    <w:p w14:paraId="02D65F18" w14:textId="23CA742D" w:rsidR="001D292C" w:rsidRPr="00DA7839" w:rsidRDefault="00850FA8" w:rsidP="001D292C">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r>
      <w:r w:rsidR="00C579BF" w:rsidRPr="00850FA8">
        <w:rPr>
          <w:rFonts w:ascii="Times" w:hAnsi="Times"/>
          <w:b/>
          <w:bCs/>
          <w:color w:val="000000" w:themeColor="text1"/>
          <w:lang w:val="en-US"/>
        </w:rPr>
        <w:t>Introduction</w:t>
      </w:r>
      <w:r w:rsidR="001D292C" w:rsidRPr="00850FA8">
        <w:rPr>
          <w:rFonts w:ascii="Times" w:hAnsi="Times"/>
          <w:b/>
          <w:bCs/>
          <w:color w:val="000000" w:themeColor="text1"/>
          <w:lang w:val="en-US"/>
        </w:rPr>
        <w:tab/>
      </w:r>
      <w:r w:rsidR="001D292C" w:rsidRPr="002650E8">
        <w:rPr>
          <w:rFonts w:ascii="Times" w:hAnsi="Times"/>
          <w:color w:val="000000" w:themeColor="text1"/>
          <w:lang w:val="en-US"/>
        </w:rPr>
        <w:br/>
      </w:r>
      <w:r w:rsidR="001D292C"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50AD82F" w14:textId="77777777" w:rsidR="001D292C" w:rsidRPr="002650E8" w:rsidRDefault="001D292C" w:rsidP="001D292C">
      <w:pPr>
        <w:spacing w:line="360" w:lineRule="auto"/>
        <w:rPr>
          <w:rFonts w:ascii="Times" w:hAnsi="Times"/>
          <w:color w:val="000000" w:themeColor="text1"/>
          <w:lang w:val="en-US"/>
        </w:rPr>
      </w:pPr>
    </w:p>
    <w:p w14:paraId="3C147352" w14:textId="05552609" w:rsidR="001D292C" w:rsidRPr="002650E8" w:rsidRDefault="001D292C" w:rsidP="001D292C">
      <w:pPr>
        <w:spacing w:line="360" w:lineRule="auto"/>
        <w:rPr>
          <w:rFonts w:ascii="Times" w:hAnsi="Times"/>
          <w:b/>
          <w:bCs/>
          <w:color w:val="000000" w:themeColor="text1"/>
          <w:lang w:val="en-US"/>
        </w:rPr>
      </w:pPr>
      <w:r w:rsidRPr="002650E8">
        <w:rPr>
          <w:rFonts w:ascii="Times" w:hAnsi="Times"/>
          <w:b/>
          <w:bCs/>
          <w:color w:val="000000" w:themeColor="text1"/>
          <w:lang w:val="en-US"/>
        </w:rPr>
        <w:t>2.</w:t>
      </w:r>
      <w:r w:rsidR="00850FA8">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7798DF16"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w:t>
      </w:r>
      <w:r w:rsidRPr="002650E8">
        <w:rPr>
          <w:rFonts w:ascii="Times" w:hAnsi="Times"/>
          <w:color w:val="000000" w:themeColor="text1"/>
        </w:rPr>
        <w:lastRenderedPageBreak/>
        <w:t>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EB34814" w14:textId="77777777" w:rsidR="001D292C" w:rsidRPr="002650E8" w:rsidRDefault="001D292C" w:rsidP="001D292C">
      <w:pPr>
        <w:spacing w:line="360" w:lineRule="auto"/>
        <w:jc w:val="both"/>
        <w:rPr>
          <w:rFonts w:ascii="Times" w:hAnsi="Times"/>
          <w:color w:val="000000" w:themeColor="text1"/>
        </w:rPr>
      </w:pPr>
    </w:p>
    <w:p w14:paraId="7EE0EF1E" w14:textId="6D9E0FEA"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sidR="00850FA8">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16425986" w14:textId="77777777" w:rsidR="001D292C" w:rsidRPr="002650E8" w:rsidRDefault="001D292C" w:rsidP="001D292C">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A711478"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2F2AE835" w14:textId="77777777" w:rsidR="001D292C" w:rsidRPr="002650E8" w:rsidRDefault="001D292C" w:rsidP="001D292C">
      <w:pPr>
        <w:jc w:val="both"/>
        <w:rPr>
          <w:rFonts w:ascii="Times" w:hAnsi="Times"/>
          <w:color w:val="000000" w:themeColor="text1"/>
        </w:rPr>
      </w:pPr>
    </w:p>
    <w:p w14:paraId="1C1AFDF7"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528DB5D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w:t>
      </w:r>
      <w:r w:rsidRPr="002650E8">
        <w:rPr>
          <w:rFonts w:ascii="Times" w:eastAsiaTheme="minorHAnsi" w:hAnsi="Times"/>
          <w:color w:val="000000" w:themeColor="text1"/>
          <w:lang w:val="en-GB" w:eastAsia="en-US"/>
        </w:rPr>
        <w:lastRenderedPageBreak/>
        <w:t xml:space="preserve">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1869D8E"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p>
    <w:p w14:paraId="445701E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8F04F3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61C8E9C" w14:textId="77777777" w:rsidR="001D292C" w:rsidRPr="002650E8" w:rsidRDefault="001D292C" w:rsidP="001D292C">
      <w:pPr>
        <w:autoSpaceDE w:val="0"/>
        <w:autoSpaceDN w:val="0"/>
        <w:adjustRightInd w:val="0"/>
        <w:spacing w:line="360" w:lineRule="auto"/>
        <w:jc w:val="both"/>
        <w:rPr>
          <w:rFonts w:ascii="Times" w:hAnsi="Times"/>
          <w:color w:val="000000" w:themeColor="text1"/>
          <w:lang w:val="en-US"/>
        </w:rPr>
      </w:pPr>
    </w:p>
    <w:p w14:paraId="6097BA08"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37C8AA0F" w14:textId="77777777" w:rsidR="001D292C" w:rsidRPr="002650E8" w:rsidRDefault="001D292C" w:rsidP="001D292C">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2830E388"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695A95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68DDBF2" w14:textId="77777777" w:rsidR="001D292C" w:rsidRPr="00DA7839" w:rsidRDefault="001D292C" w:rsidP="001D292C">
      <w:pPr>
        <w:spacing w:line="360" w:lineRule="auto"/>
        <w:rPr>
          <w:rFonts w:ascii="Times" w:hAnsi="Times"/>
          <w:color w:val="000000" w:themeColor="text1"/>
        </w:rPr>
      </w:pPr>
    </w:p>
    <w:p w14:paraId="6B3BCA6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6FD18692"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54247A4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1673337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5C8AD90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55B528E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21EFF333" w14:textId="77777777" w:rsidR="001D292C" w:rsidRPr="00DA7839" w:rsidRDefault="001D292C" w:rsidP="001D292C">
      <w:pPr>
        <w:pStyle w:val="NormalWeb"/>
        <w:spacing w:line="360" w:lineRule="auto"/>
        <w:jc w:val="both"/>
        <w:rPr>
          <w:rFonts w:ascii="Times" w:hAnsi="Times"/>
          <w:color w:val="000000" w:themeColor="text1"/>
        </w:rPr>
      </w:pPr>
    </w:p>
    <w:p w14:paraId="0D51C2F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14B17CF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7813AD2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25E77FF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3D2456A2" w14:textId="77777777" w:rsidR="001D292C" w:rsidRPr="00DA7839" w:rsidRDefault="001D292C" w:rsidP="001D292C">
      <w:pPr>
        <w:spacing w:line="360" w:lineRule="auto"/>
        <w:rPr>
          <w:rFonts w:ascii="Times" w:hAnsi="Times"/>
          <w:color w:val="000000" w:themeColor="text1"/>
        </w:rPr>
      </w:pPr>
    </w:p>
    <w:p w14:paraId="361C580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7869A97B"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0897C295"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1107B0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304BF45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6CEA5831"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54649C8" w14:textId="77777777" w:rsidR="001D292C" w:rsidRDefault="001D292C" w:rsidP="001D292C">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48972C5" w14:textId="77777777" w:rsidR="001D292C" w:rsidRPr="008137E0" w:rsidRDefault="001D292C" w:rsidP="001D292C">
      <w:pPr>
        <w:pStyle w:val="NormalWeb"/>
        <w:shd w:val="clear" w:color="auto" w:fill="FFFFFF"/>
        <w:spacing w:line="360" w:lineRule="auto"/>
        <w:jc w:val="both"/>
        <w:rPr>
          <w:rFonts w:ascii="Times" w:hAnsi="Times"/>
          <w:color w:val="000000" w:themeColor="text1"/>
        </w:rPr>
      </w:pPr>
    </w:p>
    <w:p w14:paraId="4804C5CF" w14:textId="12079942" w:rsidR="001D292C" w:rsidRPr="008137E0" w:rsidRDefault="001D292C" w:rsidP="001D292C">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sidR="00056457">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7A2572A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09AC9CC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3E0760F9"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C2012C3"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357CA8AB"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A5F7C32" w14:textId="77777777" w:rsidR="001D292C" w:rsidRPr="002650E8" w:rsidRDefault="001D292C" w:rsidP="001D292C">
      <w:pPr>
        <w:pStyle w:val="NormalWeb"/>
        <w:spacing w:line="360" w:lineRule="auto"/>
        <w:jc w:val="both"/>
        <w:rPr>
          <w:rFonts w:ascii="Times" w:hAnsi="Times"/>
          <w:color w:val="000000" w:themeColor="text1"/>
        </w:rPr>
      </w:pPr>
    </w:p>
    <w:p w14:paraId="0C2C3600" w14:textId="3FD67426"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sidR="00056457">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17205B72"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4F60D5CB"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50F69B1F"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1FA9CDF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504ECD60"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7A29BD81"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E57F1B4" w14:textId="77777777" w:rsidR="001D292C" w:rsidRDefault="001D292C" w:rsidP="001D292C">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7EE05955" w14:textId="77777777" w:rsidR="001D292C" w:rsidRPr="002E48C9" w:rsidRDefault="001D292C" w:rsidP="001D292C">
      <w:pPr>
        <w:pStyle w:val="NormalWeb"/>
        <w:spacing w:line="360" w:lineRule="auto"/>
        <w:jc w:val="both"/>
        <w:rPr>
          <w:rFonts w:ascii="Times" w:hAnsi="Times"/>
          <w:color w:val="000000" w:themeColor="text1"/>
        </w:rPr>
      </w:pPr>
    </w:p>
    <w:p w14:paraId="7FD01500" w14:textId="6207C7A4" w:rsidR="001D292C" w:rsidRPr="002E48C9" w:rsidRDefault="001D292C" w:rsidP="001D292C">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056457">
        <w:rPr>
          <w:rFonts w:ascii="Times" w:hAnsi="Times"/>
          <w:b/>
          <w:bCs/>
          <w:color w:val="000000" w:themeColor="text1"/>
          <w:lang w:val="en-US"/>
        </w:rPr>
        <w:t>6</w:t>
      </w:r>
      <w:r w:rsidRPr="002E48C9">
        <w:rPr>
          <w:rFonts w:ascii="Times" w:hAnsi="Times"/>
          <w:b/>
          <w:bCs/>
          <w:color w:val="000000" w:themeColor="text1"/>
          <w:lang w:val="en-US"/>
        </w:rPr>
        <w:tab/>
        <w:t>Limitations of related works</w:t>
      </w:r>
    </w:p>
    <w:p w14:paraId="6CC29C68" w14:textId="77777777" w:rsidR="001D292C" w:rsidRPr="002E48C9" w:rsidRDefault="001D292C" w:rsidP="001D292C">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3D9DCBDE" w14:textId="7B5BF233" w:rsidR="00C8209A" w:rsidRDefault="00C8209A" w:rsidP="00C8209A">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16783DE" w14:textId="4B3AA082" w:rsidR="00A81291" w:rsidRDefault="00A81291" w:rsidP="00C8209A">
      <w:pPr>
        <w:spacing w:line="360" w:lineRule="auto"/>
        <w:jc w:val="both"/>
        <w:rPr>
          <w:b/>
          <w:bCs/>
          <w:color w:val="000000" w:themeColor="text1"/>
          <w:sz w:val="32"/>
          <w:szCs w:val="32"/>
        </w:rPr>
      </w:pPr>
    </w:p>
    <w:p w14:paraId="232C724C" w14:textId="459F7C14" w:rsidR="00A81291" w:rsidRPr="00A81291" w:rsidRDefault="00A81291" w:rsidP="00C8209A">
      <w:pPr>
        <w:spacing w:line="360" w:lineRule="auto"/>
        <w:jc w:val="both"/>
        <w:rPr>
          <w:b/>
          <w:bCs/>
          <w:color w:val="000000" w:themeColor="text1"/>
          <w:sz w:val="28"/>
          <w:szCs w:val="28"/>
        </w:rPr>
      </w:pPr>
      <w:r w:rsidRPr="00A81291">
        <w:rPr>
          <w:b/>
          <w:bCs/>
          <w:color w:val="000000" w:themeColor="text1"/>
          <w:sz w:val="28"/>
          <w:szCs w:val="28"/>
        </w:rPr>
        <w:t>Data</w:t>
      </w:r>
      <w:r w:rsidR="00E74A78">
        <w:rPr>
          <w:b/>
          <w:bCs/>
          <w:color w:val="000000" w:themeColor="text1"/>
          <w:sz w:val="28"/>
          <w:szCs w:val="28"/>
        </w:rPr>
        <w:t xml:space="preserve"> Collection</w:t>
      </w:r>
      <w:r w:rsidR="0045050A">
        <w:rPr>
          <w:b/>
          <w:bCs/>
          <w:color w:val="000000" w:themeColor="text1"/>
          <w:sz w:val="28"/>
          <w:szCs w:val="28"/>
        </w:rPr>
        <w:t xml:space="preserve">, </w:t>
      </w:r>
      <w:proofErr w:type="gramStart"/>
      <w:r w:rsidR="00E74A78">
        <w:rPr>
          <w:b/>
          <w:bCs/>
          <w:color w:val="000000" w:themeColor="text1"/>
          <w:sz w:val="28"/>
          <w:szCs w:val="28"/>
        </w:rPr>
        <w:t>Processing</w:t>
      </w:r>
      <w:proofErr w:type="gramEnd"/>
      <w:r w:rsidR="0045050A">
        <w:rPr>
          <w:b/>
          <w:bCs/>
          <w:color w:val="000000" w:themeColor="text1"/>
          <w:sz w:val="28"/>
          <w:szCs w:val="28"/>
        </w:rPr>
        <w:t xml:space="preserve"> and </w:t>
      </w:r>
      <w:r w:rsidR="0019316B">
        <w:rPr>
          <w:b/>
          <w:bCs/>
          <w:color w:val="000000" w:themeColor="text1"/>
          <w:sz w:val="28"/>
          <w:szCs w:val="28"/>
        </w:rPr>
        <w:t>Introduction</w:t>
      </w:r>
      <w:r w:rsidR="00074006">
        <w:rPr>
          <w:b/>
          <w:bCs/>
          <w:color w:val="000000" w:themeColor="text1"/>
          <w:sz w:val="28"/>
          <w:szCs w:val="28"/>
        </w:rPr>
        <w:t xml:space="preserve"> of </w:t>
      </w:r>
      <w:r w:rsidR="00074006">
        <w:rPr>
          <w:b/>
          <w:bCs/>
          <w:color w:val="000000" w:themeColor="text1"/>
          <w:sz w:val="28"/>
          <w:szCs w:val="28"/>
        </w:rPr>
        <w:t>Model</w:t>
      </w:r>
      <w:r w:rsidR="00074006">
        <w:rPr>
          <w:b/>
          <w:bCs/>
          <w:color w:val="000000" w:themeColor="text1"/>
          <w:sz w:val="28"/>
          <w:szCs w:val="28"/>
        </w:rPr>
        <w:t>s</w:t>
      </w:r>
    </w:p>
    <w:p w14:paraId="69A2CCA0" w14:textId="77777777" w:rsidR="00C8209A" w:rsidRDefault="00C8209A" w:rsidP="00C8209A">
      <w:pPr>
        <w:spacing w:line="360" w:lineRule="auto"/>
        <w:jc w:val="both"/>
        <w:rPr>
          <w:b/>
          <w:bCs/>
          <w:color w:val="000000" w:themeColor="text1"/>
        </w:rPr>
      </w:pPr>
    </w:p>
    <w:p w14:paraId="2591132F" w14:textId="590B8132" w:rsidR="00C8209A" w:rsidRDefault="006E4CDE" w:rsidP="00C8209A">
      <w:pPr>
        <w:spacing w:line="360" w:lineRule="auto"/>
        <w:jc w:val="both"/>
        <w:rPr>
          <w:b/>
          <w:bCs/>
          <w:color w:val="000000" w:themeColor="text1"/>
        </w:rPr>
      </w:pPr>
      <w:r>
        <w:rPr>
          <w:b/>
          <w:bCs/>
          <w:color w:val="000000" w:themeColor="text1"/>
        </w:rPr>
        <w:t>3.1</w:t>
      </w:r>
      <w:r>
        <w:rPr>
          <w:b/>
          <w:bCs/>
          <w:color w:val="000000" w:themeColor="text1"/>
        </w:rPr>
        <w:tab/>
      </w:r>
      <w:r w:rsidR="00C8209A" w:rsidRPr="0088049D">
        <w:rPr>
          <w:b/>
          <w:bCs/>
          <w:color w:val="000000" w:themeColor="text1"/>
        </w:rPr>
        <w:t>Introduction</w:t>
      </w:r>
    </w:p>
    <w:p w14:paraId="4999AB9E" w14:textId="0602581D" w:rsidR="00C8209A" w:rsidRPr="0088049D" w:rsidRDefault="00C8209A" w:rsidP="00C8209A">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 xml:space="preserve">discuss the data collection, listing of data properties and snapshot of </w:t>
      </w:r>
      <w:r w:rsidR="00CC040A">
        <w:rPr>
          <w:color w:val="000000" w:themeColor="text1"/>
        </w:rPr>
        <w:t xml:space="preserve">the </w:t>
      </w:r>
      <w:r>
        <w:rPr>
          <w:color w:val="000000" w:themeColor="text1"/>
        </w:rPr>
        <w:t xml:space="preserve">collected dataset, data manipulation and pre-processing, model selection and </w:t>
      </w:r>
      <w:r w:rsidR="00CC040A">
        <w:rPr>
          <w:color w:val="000000" w:themeColor="text1"/>
        </w:rPr>
        <w:t>will also provide a brief</w:t>
      </w:r>
      <w:r>
        <w:rPr>
          <w:color w:val="000000" w:themeColor="text1"/>
        </w:rPr>
        <w:t xml:space="preserve"> description of corresponding models, algorithms of model building and training and, generate uncertainty from predicted data, discuss </w:t>
      </w:r>
      <w:r w:rsidR="00CC040A">
        <w:rPr>
          <w:color w:val="000000" w:themeColor="text1"/>
        </w:rPr>
        <w:t>aspects</w:t>
      </w:r>
      <w:r w:rsidRPr="00613849">
        <w:rPr>
          <w:color w:val="000000" w:themeColor="text1"/>
        </w:rPr>
        <w:t xml:space="preserve"> </w:t>
      </w:r>
      <w:r>
        <w:rPr>
          <w:color w:val="000000" w:themeColor="text1"/>
        </w:rPr>
        <w:t>of CA, mechanism of slicing streamgraph</w:t>
      </w:r>
      <w:r w:rsidR="00CC040A">
        <w:rPr>
          <w:color w:val="000000" w:themeColor="text1"/>
        </w:rPr>
        <w:t>s and</w:t>
      </w:r>
      <w:r>
        <w:rPr>
          <w:color w:val="000000" w:themeColor="text1"/>
        </w:rPr>
        <w:t xml:space="preserve"> show examples of uses of CA in real world charts.</w:t>
      </w:r>
    </w:p>
    <w:p w14:paraId="2759B96C" w14:textId="77777777" w:rsidR="00C8209A" w:rsidRPr="0088049D" w:rsidRDefault="00C8209A" w:rsidP="00C8209A">
      <w:pPr>
        <w:spacing w:line="360" w:lineRule="auto"/>
        <w:jc w:val="both"/>
        <w:rPr>
          <w:b/>
          <w:bCs/>
          <w:color w:val="000000" w:themeColor="text1"/>
        </w:rPr>
      </w:pPr>
    </w:p>
    <w:p w14:paraId="382B22BA" w14:textId="1E6CF189" w:rsidR="00C8209A" w:rsidRPr="002E48C9" w:rsidRDefault="00C8209A" w:rsidP="00C8209A">
      <w:pPr>
        <w:spacing w:line="360" w:lineRule="auto"/>
        <w:rPr>
          <w:b/>
          <w:bCs/>
          <w:color w:val="000000" w:themeColor="text1"/>
          <w:lang w:val="en-US"/>
        </w:rPr>
      </w:pPr>
      <w:r w:rsidRPr="002E48C9">
        <w:rPr>
          <w:b/>
          <w:bCs/>
          <w:color w:val="000000" w:themeColor="text1"/>
        </w:rPr>
        <w:t>3</w:t>
      </w:r>
      <w:r>
        <w:rPr>
          <w:b/>
          <w:bCs/>
          <w:color w:val="000000" w:themeColor="text1"/>
        </w:rPr>
        <w:t>.</w:t>
      </w:r>
      <w:r w:rsidR="006E4CDE">
        <w:rPr>
          <w:b/>
          <w:bCs/>
          <w:color w:val="000000" w:themeColor="text1"/>
        </w:rPr>
        <w:t>2</w:t>
      </w:r>
      <w:r w:rsidRPr="002E48C9">
        <w:rPr>
          <w:b/>
          <w:bCs/>
          <w:color w:val="000000" w:themeColor="text1"/>
        </w:rPr>
        <w:tab/>
      </w:r>
      <w:r w:rsidRPr="002E48C9">
        <w:rPr>
          <w:b/>
          <w:bCs/>
          <w:color w:val="000000" w:themeColor="text1"/>
          <w:lang w:val="en-US"/>
        </w:rPr>
        <w:t>Data</w:t>
      </w:r>
    </w:p>
    <w:p w14:paraId="69DFFFC7" w14:textId="14BACD84" w:rsidR="00C8209A" w:rsidRPr="00866664" w:rsidRDefault="00126CFD" w:rsidP="00C8209A">
      <w:pPr>
        <w:spacing w:line="360" w:lineRule="auto"/>
        <w:jc w:val="both"/>
        <w:rPr>
          <w:rFonts w:ascii="Times" w:hAnsi="Times"/>
        </w:rPr>
      </w:pPr>
      <w:r>
        <w:rPr>
          <w:rFonts w:ascii="Times" w:hAnsi="Times"/>
          <w:color w:val="000000" w:themeColor="text1"/>
          <w:lang w:val="en-US"/>
        </w:rPr>
        <w:t>Good quality</w:t>
      </w:r>
      <w:r w:rsidR="00C8209A" w:rsidRPr="00866664">
        <w:rPr>
          <w:rFonts w:ascii="Times" w:hAnsi="Times"/>
          <w:color w:val="000000" w:themeColor="text1"/>
          <w:lang w:val="en-US"/>
        </w:rPr>
        <w:t xml:space="preserve"> data is </w:t>
      </w:r>
      <w:r>
        <w:rPr>
          <w:rFonts w:ascii="Times" w:hAnsi="Times"/>
          <w:color w:val="000000" w:themeColor="text1"/>
          <w:lang w:val="en-US"/>
        </w:rPr>
        <w:t>an</w:t>
      </w:r>
      <w:r w:rsidR="00C8209A" w:rsidRPr="00866664">
        <w:rPr>
          <w:rFonts w:ascii="Times" w:hAnsi="Times"/>
          <w:color w:val="000000" w:themeColor="text1"/>
          <w:lang w:val="en-US"/>
        </w:rPr>
        <w:t xml:space="preserve"> important part in data visualization research. Without having an authentic dataset research cannot be </w:t>
      </w:r>
      <w:r w:rsidR="00D51757">
        <w:rPr>
          <w:rFonts w:ascii="Times" w:hAnsi="Times"/>
          <w:color w:val="000000" w:themeColor="text1"/>
          <w:lang w:val="en-US"/>
        </w:rPr>
        <w:t>conducted</w:t>
      </w:r>
      <w:r w:rsidR="00C8209A" w:rsidRPr="00866664">
        <w:rPr>
          <w:rFonts w:ascii="Times" w:hAnsi="Times"/>
          <w:color w:val="000000" w:themeColor="text1"/>
          <w:lang w:val="en-US"/>
        </w:rPr>
        <w:t xml:space="preserve"> properly and </w:t>
      </w:r>
      <w:r w:rsidR="00C8209A" w:rsidRPr="00866664">
        <w:rPr>
          <w:rFonts w:ascii="Times" w:hAnsi="Times"/>
          <w:color w:val="000000"/>
        </w:rPr>
        <w:t>without following a smart data preparation strategy such as clean</w:t>
      </w:r>
      <w:r w:rsidR="00C8209A">
        <w:rPr>
          <w:rFonts w:ascii="Times" w:hAnsi="Times"/>
          <w:color w:val="000000"/>
        </w:rPr>
        <w:t>ing</w:t>
      </w:r>
      <w:r w:rsidR="00C8209A" w:rsidRPr="00866664">
        <w:rPr>
          <w:rFonts w:ascii="Times" w:hAnsi="Times"/>
          <w:color w:val="000000"/>
        </w:rPr>
        <w:t>, validat</w:t>
      </w:r>
      <w:r w:rsidR="00C8209A">
        <w:rPr>
          <w:rFonts w:ascii="Times" w:hAnsi="Times"/>
          <w:color w:val="000000"/>
        </w:rPr>
        <w:t>ing</w:t>
      </w:r>
      <w:r w:rsidR="00C8209A" w:rsidRPr="00866664">
        <w:rPr>
          <w:rFonts w:ascii="Times" w:hAnsi="Times"/>
          <w:color w:val="000000"/>
        </w:rPr>
        <w:t>, and consolidat</w:t>
      </w:r>
      <w:r w:rsidR="00C8209A">
        <w:rPr>
          <w:rFonts w:ascii="Times" w:hAnsi="Times"/>
          <w:color w:val="000000"/>
        </w:rPr>
        <w:t>ing</w:t>
      </w:r>
      <w:r w:rsidR="00C8209A" w:rsidRPr="00866664">
        <w:rPr>
          <w:rFonts w:ascii="Times" w:hAnsi="Times"/>
          <w:color w:val="000000"/>
        </w:rPr>
        <w:t xml:space="preserve"> raw data, research cannot succeed in the long run.</w:t>
      </w:r>
    </w:p>
    <w:p w14:paraId="516456B3" w14:textId="77777777" w:rsidR="00C8209A" w:rsidRPr="002E48C9" w:rsidRDefault="00C8209A" w:rsidP="00C8209A">
      <w:pPr>
        <w:spacing w:line="360" w:lineRule="auto"/>
        <w:rPr>
          <w:rFonts w:ascii="Times" w:hAnsi="Times"/>
          <w:color w:val="000000" w:themeColor="text1"/>
          <w:lang w:val="en-US"/>
        </w:rPr>
      </w:pPr>
    </w:p>
    <w:p w14:paraId="115EEFF7" w14:textId="2FC74D96" w:rsidR="00C8209A" w:rsidRPr="00DC6021" w:rsidRDefault="00C8209A" w:rsidP="00C8209A">
      <w:pPr>
        <w:spacing w:line="360" w:lineRule="auto"/>
        <w:jc w:val="both"/>
        <w:rPr>
          <w:rFonts w:ascii="Times" w:hAnsi="Times"/>
        </w:rPr>
      </w:pPr>
      <w:r w:rsidRPr="002E48C9">
        <w:rPr>
          <w:rFonts w:ascii="Times" w:hAnsi="Times"/>
          <w:b/>
          <w:bCs/>
          <w:color w:val="000000" w:themeColor="text1"/>
          <w:lang w:val="en-US"/>
        </w:rPr>
        <w:t>3.</w:t>
      </w:r>
      <w:r w:rsidR="00E74D74">
        <w:rPr>
          <w:rFonts w:ascii="Times" w:hAnsi="Times"/>
          <w:b/>
          <w:bCs/>
          <w:color w:val="000000" w:themeColor="text1"/>
          <w:lang w:val="en-US"/>
        </w:rPr>
        <w:t>2</w:t>
      </w:r>
      <w:r>
        <w:rPr>
          <w:rFonts w:ascii="Times" w:hAnsi="Times"/>
          <w:b/>
          <w:bCs/>
          <w:color w:val="000000" w:themeColor="text1"/>
          <w:lang w:val="en-US"/>
        </w:rPr>
        <w:t>.1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sidR="0002231C">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sidR="0002231C">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sidR="00AF3BB4">
        <w:rPr>
          <w:rFonts w:ascii="Times" w:hAnsi="Times"/>
          <w:color w:val="000000" w:themeColor="text1"/>
          <w:lang w:val="en-US"/>
        </w:rPr>
        <w:t>T</w:t>
      </w:r>
      <w:r w:rsidRPr="00DC6021">
        <w:rPr>
          <w:rFonts w:ascii="Times" w:hAnsi="Times"/>
          <w:color w:val="000000" w:themeColor="text1"/>
          <w:lang w:val="en-US"/>
        </w:rPr>
        <w:t>able</w:t>
      </w:r>
      <w:r w:rsidR="002070A8">
        <w:rPr>
          <w:rFonts w:ascii="Times" w:hAnsi="Times"/>
          <w:color w:val="000000" w:themeColor="text1"/>
          <w:lang w:val="en-US"/>
        </w:rPr>
        <w:t xml:space="preserve"> </w:t>
      </w:r>
      <w:r w:rsidR="00AF3BB4">
        <w:rPr>
          <w:rFonts w:ascii="Times" w:hAnsi="Times"/>
          <w:color w:val="000000" w:themeColor="text1"/>
          <w:lang w:val="en-US"/>
        </w:rPr>
        <w:t>3.1</w:t>
      </w:r>
      <w:r w:rsidRPr="00DC6021">
        <w:rPr>
          <w:rFonts w:ascii="Times" w:hAnsi="Times"/>
          <w:color w:val="000000" w:themeColor="text1"/>
          <w:lang w:val="en-US"/>
        </w:rPr>
        <w:t>.</w:t>
      </w:r>
    </w:p>
    <w:p w14:paraId="02288F88" w14:textId="476BEB20" w:rsidR="00C8209A" w:rsidRDefault="00C8209A" w:rsidP="00C8209A">
      <w:pPr>
        <w:spacing w:line="360" w:lineRule="auto"/>
        <w:rPr>
          <w:rFonts w:ascii="Times" w:hAnsi="Times"/>
          <w:color w:val="000000" w:themeColor="text1"/>
          <w:lang w:val="en-US"/>
        </w:rPr>
      </w:pPr>
    </w:p>
    <w:p w14:paraId="12280B5D" w14:textId="25489A78" w:rsidR="0002231C" w:rsidRDefault="0002231C" w:rsidP="00C8209A">
      <w:pPr>
        <w:spacing w:line="360" w:lineRule="auto"/>
        <w:rPr>
          <w:rFonts w:ascii="Times" w:hAnsi="Times"/>
          <w:color w:val="000000" w:themeColor="text1"/>
          <w:lang w:val="en-US"/>
        </w:rPr>
      </w:pPr>
    </w:p>
    <w:p w14:paraId="6D5AC376" w14:textId="4E0965DA" w:rsidR="0002231C" w:rsidRDefault="0002231C" w:rsidP="00C8209A">
      <w:pPr>
        <w:spacing w:line="360" w:lineRule="auto"/>
        <w:rPr>
          <w:rFonts w:ascii="Times" w:hAnsi="Times"/>
          <w:color w:val="000000" w:themeColor="text1"/>
          <w:lang w:val="en-US"/>
        </w:rPr>
      </w:pPr>
    </w:p>
    <w:p w14:paraId="599529E5" w14:textId="4A751DE4" w:rsidR="0002231C" w:rsidRDefault="0002231C" w:rsidP="00C8209A">
      <w:pPr>
        <w:spacing w:line="360" w:lineRule="auto"/>
        <w:rPr>
          <w:rFonts w:ascii="Times" w:hAnsi="Times"/>
          <w:color w:val="000000" w:themeColor="text1"/>
          <w:lang w:val="en-US"/>
        </w:rPr>
      </w:pPr>
    </w:p>
    <w:p w14:paraId="0A089CA8" w14:textId="076E90EE" w:rsidR="0002231C" w:rsidRDefault="0002231C" w:rsidP="00C8209A">
      <w:pPr>
        <w:spacing w:line="360" w:lineRule="auto"/>
        <w:rPr>
          <w:rFonts w:ascii="Times" w:hAnsi="Times"/>
          <w:color w:val="000000" w:themeColor="text1"/>
          <w:lang w:val="en-US"/>
        </w:rPr>
      </w:pPr>
    </w:p>
    <w:p w14:paraId="37BAC145" w14:textId="1295407F" w:rsidR="0002231C" w:rsidRDefault="0002231C" w:rsidP="00C8209A">
      <w:pPr>
        <w:spacing w:line="360" w:lineRule="auto"/>
        <w:rPr>
          <w:rFonts w:ascii="Times" w:hAnsi="Times"/>
          <w:color w:val="000000" w:themeColor="text1"/>
          <w:lang w:val="en-US"/>
        </w:rPr>
      </w:pPr>
    </w:p>
    <w:p w14:paraId="02D8061B" w14:textId="77777777" w:rsidR="0002231C" w:rsidRPr="002E48C9" w:rsidRDefault="0002231C" w:rsidP="00C8209A">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C8209A" w:rsidRPr="002E48C9" w14:paraId="6636AA76" w14:textId="77777777" w:rsidTr="00BC6E3F">
        <w:tc>
          <w:tcPr>
            <w:tcW w:w="3397" w:type="dxa"/>
          </w:tcPr>
          <w:p w14:paraId="6916FBBE"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31C48FB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CCAAC09"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C8209A" w:rsidRPr="002E48C9" w14:paraId="09F95FD5" w14:textId="77777777" w:rsidTr="00BC6E3F">
        <w:tc>
          <w:tcPr>
            <w:tcW w:w="3397" w:type="dxa"/>
          </w:tcPr>
          <w:p w14:paraId="5A365EDC"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72E210A2"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65A51A93"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C8209A" w:rsidRPr="002E48C9" w14:paraId="45AC8C4E" w14:textId="77777777" w:rsidTr="00BC6E3F">
        <w:tc>
          <w:tcPr>
            <w:tcW w:w="3397" w:type="dxa"/>
          </w:tcPr>
          <w:p w14:paraId="3EDE2D7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C832C2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7F42EDD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C8209A" w:rsidRPr="002E48C9" w14:paraId="04E58CA9" w14:textId="77777777" w:rsidTr="00BC6E3F">
        <w:tc>
          <w:tcPr>
            <w:tcW w:w="3397" w:type="dxa"/>
          </w:tcPr>
          <w:p w14:paraId="078F75C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25A5831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9A408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C8209A" w:rsidRPr="002E48C9" w14:paraId="017DB1D9" w14:textId="77777777" w:rsidTr="00BC6E3F">
        <w:tc>
          <w:tcPr>
            <w:tcW w:w="3397" w:type="dxa"/>
          </w:tcPr>
          <w:p w14:paraId="7551D12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5ED2F53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5E15B2E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C8209A" w:rsidRPr="002E48C9" w14:paraId="453B82DF" w14:textId="77777777" w:rsidTr="00BC6E3F">
        <w:tc>
          <w:tcPr>
            <w:tcW w:w="3397" w:type="dxa"/>
          </w:tcPr>
          <w:p w14:paraId="4E1C887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37ABB3F1"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5122F5C6" w14:textId="77777777" w:rsidR="00C8209A" w:rsidRPr="00516276" w:rsidRDefault="00C8209A" w:rsidP="00BC6E3F">
            <w:pPr>
              <w:spacing w:line="360" w:lineRule="auto"/>
              <w:rPr>
                <w:rFonts w:ascii="Times" w:hAnsi="Times"/>
                <w:color w:val="000000" w:themeColor="text1"/>
              </w:rPr>
            </w:pPr>
            <w:r w:rsidRPr="00516276">
              <w:rPr>
                <w:rFonts w:ascii="Times" w:hAnsi="Times"/>
                <w:color w:val="000000" w:themeColor="text1"/>
              </w:rPr>
              <w:t>population</w:t>
            </w:r>
          </w:p>
        </w:tc>
      </w:tr>
      <w:tr w:rsidR="00C8209A" w:rsidRPr="002E48C9" w14:paraId="739AD957" w14:textId="77777777" w:rsidTr="00BC6E3F">
        <w:tc>
          <w:tcPr>
            <w:tcW w:w="3397" w:type="dxa"/>
          </w:tcPr>
          <w:p w14:paraId="17188BF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23BE4C3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567F7AE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aged_65_older</w:t>
            </w:r>
          </w:p>
        </w:tc>
      </w:tr>
      <w:tr w:rsidR="00C8209A" w:rsidRPr="002E48C9" w14:paraId="515BE49D" w14:textId="77777777" w:rsidTr="00BC6E3F">
        <w:tc>
          <w:tcPr>
            <w:tcW w:w="3397" w:type="dxa"/>
          </w:tcPr>
          <w:p w14:paraId="1690CE40"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4C45399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6BFA64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extreme_poverty</w:t>
            </w:r>
          </w:p>
        </w:tc>
      </w:tr>
      <w:tr w:rsidR="00C8209A" w:rsidRPr="002E48C9" w14:paraId="20B58DB1" w14:textId="77777777" w:rsidTr="00BC6E3F">
        <w:tc>
          <w:tcPr>
            <w:tcW w:w="3397" w:type="dxa"/>
          </w:tcPr>
          <w:p w14:paraId="4D5E328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31C62B0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1A6E9E2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female_smokers</w:t>
            </w:r>
          </w:p>
        </w:tc>
      </w:tr>
      <w:tr w:rsidR="00C8209A" w:rsidRPr="002E48C9" w14:paraId="7E189308" w14:textId="77777777" w:rsidTr="00BC6E3F">
        <w:tc>
          <w:tcPr>
            <w:tcW w:w="3397" w:type="dxa"/>
          </w:tcPr>
          <w:p w14:paraId="70098522"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38454E4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55D8ED6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C8209A" w:rsidRPr="002E48C9" w14:paraId="444F2BB0" w14:textId="77777777" w:rsidTr="00BC6E3F">
        <w:tc>
          <w:tcPr>
            <w:tcW w:w="3397" w:type="dxa"/>
          </w:tcPr>
          <w:p w14:paraId="0FCD9B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5DD1B39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50E38AC3" w14:textId="77777777" w:rsidR="00C8209A" w:rsidRPr="002E48C9" w:rsidRDefault="00C8209A" w:rsidP="00BC6E3F">
            <w:pPr>
              <w:spacing w:line="360" w:lineRule="auto"/>
              <w:rPr>
                <w:rFonts w:ascii="Times" w:hAnsi="Times"/>
                <w:color w:val="000000" w:themeColor="text1"/>
              </w:rPr>
            </w:pPr>
          </w:p>
        </w:tc>
      </w:tr>
    </w:tbl>
    <w:p w14:paraId="2C4BD867" w14:textId="1C0EAAD5" w:rsidR="00C8209A" w:rsidRPr="002E48C9" w:rsidRDefault="00C8209A" w:rsidP="00C8209A">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sidR="002070A8">
        <w:rPr>
          <w:rFonts w:ascii="Times" w:eastAsiaTheme="minorHAnsi" w:hAnsi="Times" w:cstheme="minorBidi"/>
          <w:color w:val="000000" w:themeColor="text1"/>
          <w:lang w:val="en-US" w:eastAsia="en-US"/>
        </w:rPr>
        <w:t xml:space="preserve"> </w:t>
      </w:r>
      <w:r w:rsidR="00377AF4">
        <w:rPr>
          <w:rFonts w:ascii="Times" w:eastAsiaTheme="minorHAnsi" w:hAnsi="Times" w:cstheme="minorBidi"/>
          <w:color w:val="000000" w:themeColor="text1"/>
          <w:lang w:val="en-US" w:eastAsia="en-US"/>
        </w:rPr>
        <w:t>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74B9BC9C" w14:textId="346EF59A" w:rsidR="00C8209A" w:rsidRDefault="00C8209A" w:rsidP="00C8209A">
      <w:pPr>
        <w:spacing w:line="360" w:lineRule="auto"/>
        <w:jc w:val="both"/>
        <w:rPr>
          <w:rFonts w:ascii="Times" w:eastAsiaTheme="minorHAnsi" w:hAnsi="Times" w:cstheme="minorBidi"/>
          <w:color w:val="000000" w:themeColor="text1"/>
          <w:lang w:val="en-US" w:eastAsia="en-US"/>
        </w:rPr>
      </w:pPr>
    </w:p>
    <w:p w14:paraId="1FD0ECD7" w14:textId="2D1AC10F" w:rsidR="0002231C" w:rsidRDefault="0002231C" w:rsidP="00C8209A">
      <w:pPr>
        <w:spacing w:line="360" w:lineRule="auto"/>
        <w:jc w:val="both"/>
        <w:rPr>
          <w:rFonts w:ascii="Times" w:eastAsiaTheme="minorHAnsi" w:hAnsi="Times" w:cstheme="minorBidi"/>
          <w:color w:val="000000" w:themeColor="text1"/>
          <w:lang w:val="en-US" w:eastAsia="en-US"/>
        </w:rPr>
      </w:pPr>
    </w:p>
    <w:p w14:paraId="766D24D4" w14:textId="542AC4B0" w:rsidR="0002231C" w:rsidRDefault="0002231C" w:rsidP="00C8209A">
      <w:pPr>
        <w:spacing w:line="360" w:lineRule="auto"/>
        <w:jc w:val="both"/>
        <w:rPr>
          <w:rFonts w:ascii="Times" w:eastAsiaTheme="minorHAnsi" w:hAnsi="Times" w:cstheme="minorBidi"/>
          <w:color w:val="000000" w:themeColor="text1"/>
          <w:lang w:val="en-US" w:eastAsia="en-US"/>
        </w:rPr>
      </w:pPr>
    </w:p>
    <w:p w14:paraId="07C86E88" w14:textId="2F44FBAC" w:rsidR="0002231C" w:rsidRDefault="0002231C" w:rsidP="00C8209A">
      <w:pPr>
        <w:spacing w:line="360" w:lineRule="auto"/>
        <w:jc w:val="both"/>
        <w:rPr>
          <w:rFonts w:ascii="Times" w:eastAsiaTheme="minorHAnsi" w:hAnsi="Times" w:cstheme="minorBidi"/>
          <w:color w:val="000000" w:themeColor="text1"/>
          <w:lang w:val="en-US" w:eastAsia="en-US"/>
        </w:rPr>
      </w:pPr>
    </w:p>
    <w:p w14:paraId="0477CC08" w14:textId="02DAFA85" w:rsidR="0002231C" w:rsidRDefault="0002231C" w:rsidP="00C8209A">
      <w:pPr>
        <w:spacing w:line="360" w:lineRule="auto"/>
        <w:jc w:val="both"/>
        <w:rPr>
          <w:rFonts w:ascii="Times" w:eastAsiaTheme="minorHAnsi" w:hAnsi="Times" w:cstheme="minorBidi"/>
          <w:color w:val="000000" w:themeColor="text1"/>
          <w:lang w:val="en-US" w:eastAsia="en-US"/>
        </w:rPr>
      </w:pPr>
    </w:p>
    <w:p w14:paraId="25C968DB" w14:textId="3AC8574D" w:rsidR="0002231C" w:rsidRDefault="0002231C" w:rsidP="00C8209A">
      <w:pPr>
        <w:spacing w:line="360" w:lineRule="auto"/>
        <w:jc w:val="both"/>
        <w:rPr>
          <w:rFonts w:ascii="Times" w:eastAsiaTheme="minorHAnsi" w:hAnsi="Times" w:cstheme="minorBidi"/>
          <w:color w:val="000000" w:themeColor="text1"/>
          <w:lang w:val="en-US" w:eastAsia="en-US"/>
        </w:rPr>
      </w:pPr>
    </w:p>
    <w:p w14:paraId="32CA093A" w14:textId="0BD0D143" w:rsidR="0002231C" w:rsidRDefault="0002231C" w:rsidP="00C8209A">
      <w:pPr>
        <w:spacing w:line="360" w:lineRule="auto"/>
        <w:jc w:val="both"/>
        <w:rPr>
          <w:rFonts w:ascii="Times" w:eastAsiaTheme="minorHAnsi" w:hAnsi="Times" w:cstheme="minorBidi"/>
          <w:color w:val="000000" w:themeColor="text1"/>
          <w:lang w:val="en-US" w:eastAsia="en-US"/>
        </w:rPr>
      </w:pPr>
    </w:p>
    <w:p w14:paraId="64F8ACFD" w14:textId="331141D9" w:rsidR="0002231C" w:rsidRDefault="0002231C" w:rsidP="00C8209A">
      <w:pPr>
        <w:spacing w:line="360" w:lineRule="auto"/>
        <w:jc w:val="both"/>
        <w:rPr>
          <w:rFonts w:ascii="Times" w:eastAsiaTheme="minorHAnsi" w:hAnsi="Times" w:cstheme="minorBidi"/>
          <w:color w:val="000000" w:themeColor="text1"/>
          <w:lang w:val="en-US" w:eastAsia="en-US"/>
        </w:rPr>
      </w:pPr>
    </w:p>
    <w:p w14:paraId="3817F6CD" w14:textId="0A63EF91" w:rsidR="0002231C" w:rsidRDefault="0002231C" w:rsidP="00C8209A">
      <w:pPr>
        <w:spacing w:line="360" w:lineRule="auto"/>
        <w:jc w:val="both"/>
        <w:rPr>
          <w:rFonts w:ascii="Times" w:eastAsiaTheme="minorHAnsi" w:hAnsi="Times" w:cstheme="minorBidi"/>
          <w:color w:val="000000" w:themeColor="text1"/>
          <w:lang w:val="en-US" w:eastAsia="en-US"/>
        </w:rPr>
      </w:pPr>
    </w:p>
    <w:p w14:paraId="36EA4007" w14:textId="53A728C7" w:rsidR="0002231C" w:rsidRDefault="0002231C" w:rsidP="00C8209A">
      <w:pPr>
        <w:spacing w:line="360" w:lineRule="auto"/>
        <w:jc w:val="both"/>
        <w:rPr>
          <w:rFonts w:ascii="Times" w:eastAsiaTheme="minorHAnsi" w:hAnsi="Times" w:cstheme="minorBidi"/>
          <w:color w:val="000000" w:themeColor="text1"/>
          <w:lang w:val="en-US" w:eastAsia="en-US"/>
        </w:rPr>
      </w:pPr>
    </w:p>
    <w:p w14:paraId="4ED44B22" w14:textId="41534652" w:rsidR="0002231C" w:rsidRDefault="0002231C" w:rsidP="00C8209A">
      <w:pPr>
        <w:spacing w:line="360" w:lineRule="auto"/>
        <w:jc w:val="both"/>
        <w:rPr>
          <w:rFonts w:ascii="Times" w:eastAsiaTheme="minorHAnsi" w:hAnsi="Times" w:cstheme="minorBidi"/>
          <w:color w:val="000000" w:themeColor="text1"/>
          <w:lang w:val="en-US" w:eastAsia="en-US"/>
        </w:rPr>
      </w:pPr>
    </w:p>
    <w:p w14:paraId="32BD9201" w14:textId="2D96FE84" w:rsidR="0002231C" w:rsidRDefault="0002231C" w:rsidP="00C8209A">
      <w:pPr>
        <w:spacing w:line="360" w:lineRule="auto"/>
        <w:jc w:val="both"/>
        <w:rPr>
          <w:rFonts w:ascii="Times" w:eastAsiaTheme="minorHAnsi" w:hAnsi="Times" w:cstheme="minorBidi"/>
          <w:color w:val="000000" w:themeColor="text1"/>
          <w:lang w:val="en-US" w:eastAsia="en-US"/>
        </w:rPr>
      </w:pPr>
    </w:p>
    <w:p w14:paraId="091589A0" w14:textId="1A4D78D3" w:rsidR="0002231C" w:rsidRDefault="0002231C" w:rsidP="00C8209A">
      <w:pPr>
        <w:spacing w:line="360" w:lineRule="auto"/>
        <w:jc w:val="both"/>
        <w:rPr>
          <w:rFonts w:ascii="Times" w:eastAsiaTheme="minorHAnsi" w:hAnsi="Times" w:cstheme="minorBidi"/>
          <w:color w:val="000000" w:themeColor="text1"/>
          <w:lang w:val="en-US" w:eastAsia="en-US"/>
        </w:rPr>
      </w:pPr>
    </w:p>
    <w:p w14:paraId="2920E4E3" w14:textId="77777777" w:rsidR="0002231C" w:rsidRPr="002E48C9" w:rsidRDefault="0002231C" w:rsidP="00C8209A">
      <w:pPr>
        <w:spacing w:line="360" w:lineRule="auto"/>
        <w:jc w:val="both"/>
        <w:rPr>
          <w:rFonts w:ascii="Times" w:eastAsiaTheme="minorHAnsi" w:hAnsi="Times" w:cstheme="minorBidi"/>
          <w:color w:val="000000" w:themeColor="text1"/>
          <w:lang w:val="en-US" w:eastAsia="en-US"/>
        </w:rPr>
      </w:pPr>
    </w:p>
    <w:p w14:paraId="14859AAB" w14:textId="1B0525B1" w:rsidR="00C8209A" w:rsidRPr="002E48C9" w:rsidRDefault="00C8209A" w:rsidP="00C8209A">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sidR="00E74D74">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648B5E79" w14:textId="77777777" w:rsidR="00C8209A" w:rsidRPr="002E48C9" w:rsidRDefault="00C8209A" w:rsidP="00C8209A">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6BBF7737" wp14:editId="2B4D6780">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51B42551" w14:textId="4E0CDE80" w:rsidR="00C8209A" w:rsidRPr="002E48C9" w:rsidRDefault="00C8209A" w:rsidP="00C8209A">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sidR="002070A8">
        <w:rPr>
          <w:rFonts w:ascii="Times" w:hAnsi="Times"/>
          <w:noProof/>
          <w:color w:val="000000" w:themeColor="text1"/>
          <w:lang w:val="en-US"/>
        </w:rPr>
        <w:t xml:space="preserve"> </w:t>
      </w:r>
      <w:r w:rsidR="00377AF4">
        <w:rPr>
          <w:rFonts w:ascii="Times" w:hAnsi="Times"/>
          <w:noProof/>
          <w:color w:val="000000" w:themeColor="text1"/>
          <w:lang w:val="en-US"/>
        </w:rPr>
        <w:t>3.</w:t>
      </w:r>
      <w:r w:rsidRPr="002E48C9">
        <w:rPr>
          <w:rFonts w:ascii="Times" w:hAnsi="Times"/>
          <w:noProof/>
          <w:color w:val="000000" w:themeColor="text1"/>
          <w:lang w:val="en-US"/>
        </w:rPr>
        <w:t xml:space="preserve">2: </w:t>
      </w:r>
      <w:r w:rsidR="00F91BC1">
        <w:rPr>
          <w:rFonts w:ascii="Times" w:hAnsi="Times"/>
          <w:noProof/>
          <w:color w:val="000000" w:themeColor="text1"/>
          <w:lang w:val="en-US"/>
        </w:rPr>
        <w:t>S</w:t>
      </w:r>
      <w:r w:rsidRPr="002E48C9">
        <w:rPr>
          <w:rFonts w:ascii="Times" w:hAnsi="Times"/>
          <w:noProof/>
          <w:color w:val="000000" w:themeColor="text1"/>
          <w:lang w:val="en-US"/>
        </w:rPr>
        <w:t>creenshot of sample data</w:t>
      </w:r>
    </w:p>
    <w:p w14:paraId="07087AB5" w14:textId="77777777" w:rsidR="00C8209A" w:rsidRPr="002E48C9" w:rsidRDefault="00C8209A" w:rsidP="00C8209A">
      <w:pPr>
        <w:spacing w:line="360" w:lineRule="auto"/>
        <w:rPr>
          <w:rFonts w:ascii="Times" w:hAnsi="Times"/>
          <w:noProof/>
          <w:color w:val="000000" w:themeColor="text1"/>
          <w:lang w:val="en-US"/>
        </w:rPr>
      </w:pPr>
    </w:p>
    <w:p w14:paraId="6B5822E8" w14:textId="23B5F135" w:rsidR="00C8209A" w:rsidRPr="002E48C9" w:rsidRDefault="00C8209A" w:rsidP="00C8209A">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sidR="002070A8">
        <w:rPr>
          <w:rFonts w:ascii="Times" w:hAnsi="Times"/>
          <w:noProof/>
          <w:color w:val="000000" w:themeColor="text1"/>
          <w:lang w:val="en-US"/>
        </w:rPr>
        <w:t xml:space="preserve"> </w:t>
      </w:r>
      <w:r w:rsidR="00377AF4">
        <w:rPr>
          <w:rFonts w:ascii="Times" w:hAnsi="Times"/>
          <w:noProof/>
          <w:color w:val="000000" w:themeColor="text1"/>
          <w:lang w:val="en-US"/>
        </w:rPr>
        <w:t>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sidR="003B2D70">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sidR="003B2D70">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sidR="00F91BC1">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sidR="00F91BC1">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sidR="00F91BC1">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2F3FFE1E" w14:textId="77777777" w:rsidR="00C8209A" w:rsidRPr="002E48C9" w:rsidRDefault="00C8209A" w:rsidP="00C8209A">
      <w:pPr>
        <w:spacing w:line="360" w:lineRule="auto"/>
        <w:rPr>
          <w:rFonts w:ascii="Times" w:hAnsi="Times"/>
          <w:noProof/>
          <w:color w:val="000000" w:themeColor="text1"/>
          <w:lang w:val="en-US"/>
        </w:rPr>
      </w:pPr>
    </w:p>
    <w:p w14:paraId="450484AA" w14:textId="5D91B79E" w:rsidR="00C8209A" w:rsidRPr="002E48C9" w:rsidRDefault="00C8209A" w:rsidP="00C8209A">
      <w:pPr>
        <w:spacing w:line="360" w:lineRule="auto"/>
        <w:rPr>
          <w:b/>
          <w:bCs/>
          <w:color w:val="000000" w:themeColor="text1"/>
          <w:sz w:val="28"/>
          <w:szCs w:val="28"/>
        </w:rPr>
      </w:pPr>
      <w:r w:rsidRPr="002E48C9">
        <w:rPr>
          <w:b/>
          <w:bCs/>
          <w:color w:val="000000" w:themeColor="text1"/>
          <w:sz w:val="28"/>
          <w:szCs w:val="28"/>
          <w:lang w:val="en-US"/>
        </w:rPr>
        <w:t>3.</w:t>
      </w:r>
      <w:r w:rsidR="00E74D74">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5D983CA6" w14:textId="77777777" w:rsidR="004B3A13" w:rsidRDefault="00C8209A" w:rsidP="00C8209A">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sidR="004639B9">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sidR="004639B9">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151F6BC" w14:textId="6FCF3945" w:rsidR="00C8209A" w:rsidRPr="004B3A13" w:rsidRDefault="00C8209A" w:rsidP="00C8209A">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sidR="00E74D74">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sidR="004639B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0732D97" w14:textId="77777777" w:rsidR="00C8209A" w:rsidRPr="002E48C9" w:rsidRDefault="00C8209A" w:rsidP="00C8209A">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8720" behindDoc="0" locked="0" layoutInCell="1" allowOverlap="1" wp14:anchorId="53887057" wp14:editId="344AA774">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887057" id="Group 36" o:spid="_x0000_s1026" style="position:absolute;margin-left:34.55pt;margin-top:.9pt;width:414.25pt;height:287.25pt;z-index:25167872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1DA8C28A" w14:textId="77777777" w:rsidR="00C8209A" w:rsidRPr="002E48C9" w:rsidRDefault="00C8209A" w:rsidP="00C8209A">
      <w:pPr>
        <w:spacing w:line="360" w:lineRule="auto"/>
        <w:rPr>
          <w:rFonts w:ascii="Times" w:hAnsi="Times"/>
          <w:color w:val="000000" w:themeColor="text1"/>
          <w:lang w:val="en-US"/>
        </w:rPr>
      </w:pPr>
    </w:p>
    <w:p w14:paraId="6E3BEE6A" w14:textId="77777777" w:rsidR="00C8209A" w:rsidRPr="002E48C9" w:rsidRDefault="00C8209A" w:rsidP="00C8209A">
      <w:pPr>
        <w:spacing w:line="360" w:lineRule="auto"/>
        <w:rPr>
          <w:rFonts w:ascii="Times" w:hAnsi="Times"/>
          <w:color w:val="000000" w:themeColor="text1"/>
          <w:lang w:val="en-US"/>
        </w:rPr>
      </w:pPr>
    </w:p>
    <w:p w14:paraId="0C3640E3" w14:textId="77777777" w:rsidR="00C8209A" w:rsidRPr="002E48C9" w:rsidRDefault="00C8209A" w:rsidP="00C8209A">
      <w:pPr>
        <w:spacing w:line="360" w:lineRule="auto"/>
        <w:rPr>
          <w:rFonts w:ascii="Times" w:hAnsi="Times"/>
          <w:color w:val="000000" w:themeColor="text1"/>
          <w:lang w:val="en-US"/>
        </w:rPr>
      </w:pPr>
    </w:p>
    <w:p w14:paraId="1863F8FE" w14:textId="77777777" w:rsidR="00C8209A" w:rsidRPr="002E48C9" w:rsidRDefault="00C8209A" w:rsidP="00C8209A">
      <w:pPr>
        <w:spacing w:line="360" w:lineRule="auto"/>
        <w:rPr>
          <w:rFonts w:ascii="Times" w:hAnsi="Times"/>
          <w:color w:val="000000" w:themeColor="text1"/>
          <w:lang w:val="en-US"/>
        </w:rPr>
      </w:pPr>
    </w:p>
    <w:p w14:paraId="4E53E869" w14:textId="77777777" w:rsidR="00C8209A" w:rsidRPr="002E48C9" w:rsidRDefault="00C8209A" w:rsidP="00C8209A">
      <w:pPr>
        <w:spacing w:line="360" w:lineRule="auto"/>
        <w:rPr>
          <w:rFonts w:ascii="Times" w:hAnsi="Times"/>
          <w:color w:val="000000" w:themeColor="text1"/>
          <w:lang w:val="en-US"/>
        </w:rPr>
      </w:pPr>
    </w:p>
    <w:p w14:paraId="0407F092" w14:textId="77777777" w:rsidR="00C8209A" w:rsidRDefault="00C8209A" w:rsidP="00C8209A">
      <w:pPr>
        <w:spacing w:line="360" w:lineRule="auto"/>
        <w:ind w:firstLine="720"/>
        <w:jc w:val="center"/>
        <w:rPr>
          <w:rFonts w:ascii="Times" w:hAnsi="Times"/>
          <w:color w:val="000000" w:themeColor="text1"/>
          <w:lang w:val="en-US"/>
        </w:rPr>
      </w:pPr>
    </w:p>
    <w:p w14:paraId="3FA4BE25" w14:textId="77777777" w:rsidR="00C8209A" w:rsidRDefault="00C8209A" w:rsidP="00C8209A">
      <w:pPr>
        <w:spacing w:line="360" w:lineRule="auto"/>
        <w:ind w:firstLine="720"/>
        <w:jc w:val="center"/>
        <w:rPr>
          <w:rFonts w:ascii="Times" w:hAnsi="Times"/>
          <w:color w:val="000000" w:themeColor="text1"/>
          <w:lang w:val="en-US"/>
        </w:rPr>
      </w:pPr>
    </w:p>
    <w:p w14:paraId="2E1F789E" w14:textId="77777777" w:rsidR="00C8209A" w:rsidRDefault="00C8209A" w:rsidP="00C8209A">
      <w:pPr>
        <w:spacing w:line="360" w:lineRule="auto"/>
        <w:ind w:firstLine="720"/>
        <w:jc w:val="center"/>
        <w:rPr>
          <w:rFonts w:ascii="Times" w:hAnsi="Times"/>
          <w:color w:val="000000" w:themeColor="text1"/>
          <w:lang w:val="en-US"/>
        </w:rPr>
      </w:pPr>
    </w:p>
    <w:p w14:paraId="086323D0" w14:textId="77777777" w:rsidR="00C8209A" w:rsidRDefault="00C8209A" w:rsidP="00C8209A">
      <w:pPr>
        <w:spacing w:line="360" w:lineRule="auto"/>
        <w:ind w:firstLine="720"/>
        <w:jc w:val="center"/>
        <w:rPr>
          <w:rFonts w:ascii="Times" w:hAnsi="Times"/>
          <w:color w:val="000000" w:themeColor="text1"/>
          <w:lang w:val="en-US"/>
        </w:rPr>
      </w:pPr>
    </w:p>
    <w:p w14:paraId="5E6190F1" w14:textId="77777777" w:rsidR="00C8209A" w:rsidRDefault="00C8209A" w:rsidP="00C8209A">
      <w:pPr>
        <w:spacing w:line="360" w:lineRule="auto"/>
        <w:ind w:firstLine="720"/>
        <w:jc w:val="center"/>
        <w:rPr>
          <w:rFonts w:ascii="Times" w:hAnsi="Times"/>
          <w:color w:val="000000" w:themeColor="text1"/>
          <w:lang w:val="en-US"/>
        </w:rPr>
      </w:pPr>
    </w:p>
    <w:p w14:paraId="60025819" w14:textId="77777777" w:rsidR="00C8209A" w:rsidRDefault="00C8209A" w:rsidP="00C8209A">
      <w:pPr>
        <w:spacing w:line="360" w:lineRule="auto"/>
        <w:ind w:firstLine="720"/>
        <w:jc w:val="center"/>
        <w:rPr>
          <w:rFonts w:ascii="Times" w:hAnsi="Times"/>
          <w:color w:val="000000" w:themeColor="text1"/>
          <w:lang w:val="en-US"/>
        </w:rPr>
      </w:pPr>
    </w:p>
    <w:p w14:paraId="54FA9C29" w14:textId="77777777" w:rsidR="00C8209A" w:rsidRDefault="00C8209A" w:rsidP="00C8209A">
      <w:pPr>
        <w:spacing w:line="360" w:lineRule="auto"/>
        <w:ind w:firstLine="720"/>
        <w:jc w:val="center"/>
        <w:rPr>
          <w:rFonts w:ascii="Times" w:hAnsi="Times"/>
          <w:color w:val="000000" w:themeColor="text1"/>
          <w:lang w:val="en-US"/>
        </w:rPr>
      </w:pPr>
    </w:p>
    <w:p w14:paraId="2D45AC02" w14:textId="77777777" w:rsidR="00C8209A" w:rsidRDefault="00C8209A" w:rsidP="00C8209A">
      <w:pPr>
        <w:spacing w:line="360" w:lineRule="auto"/>
        <w:ind w:firstLine="720"/>
        <w:jc w:val="center"/>
        <w:rPr>
          <w:rFonts w:ascii="Times" w:hAnsi="Times"/>
          <w:color w:val="000000" w:themeColor="text1"/>
          <w:lang w:val="en-US"/>
        </w:rPr>
      </w:pPr>
    </w:p>
    <w:p w14:paraId="64E49DC5" w14:textId="77777777" w:rsidR="00C8209A" w:rsidRDefault="00C8209A" w:rsidP="00C8209A">
      <w:pPr>
        <w:spacing w:line="360" w:lineRule="auto"/>
        <w:ind w:firstLine="720"/>
        <w:jc w:val="center"/>
        <w:rPr>
          <w:rFonts w:ascii="Times" w:hAnsi="Times"/>
          <w:color w:val="000000" w:themeColor="text1"/>
          <w:lang w:val="en-US"/>
        </w:rPr>
      </w:pPr>
    </w:p>
    <w:p w14:paraId="31856EA0" w14:textId="631CC9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sidR="00ED3333">
        <w:rPr>
          <w:rFonts w:ascii="Times" w:hAnsi="Times"/>
          <w:color w:val="000000" w:themeColor="text1"/>
          <w:lang w:val="en-US"/>
        </w:rPr>
        <w:t xml:space="preserve"> </w:t>
      </w:r>
      <w:r>
        <w:rPr>
          <w:rFonts w:ascii="Times" w:hAnsi="Times"/>
          <w:color w:val="000000" w:themeColor="text1"/>
          <w:lang w:val="en-US"/>
        </w:rPr>
        <w:t>3</w:t>
      </w:r>
      <w:r w:rsidR="00194BE1">
        <w:rPr>
          <w:rFonts w:ascii="Times" w:hAnsi="Times"/>
          <w:color w:val="000000" w:themeColor="text1"/>
          <w:lang w:val="en-US"/>
        </w:rPr>
        <w:t>.1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66F1C4B8" w14:textId="345B913C" w:rsidR="00C8209A" w:rsidRDefault="00C8209A" w:rsidP="00C8209A">
      <w:pPr>
        <w:spacing w:line="360" w:lineRule="auto"/>
        <w:rPr>
          <w:rFonts w:ascii="Times" w:hAnsi="Times"/>
          <w:color w:val="000000" w:themeColor="text1"/>
          <w:lang w:val="en-US"/>
        </w:rPr>
      </w:pPr>
    </w:p>
    <w:p w14:paraId="37DF77F9" w14:textId="77777777" w:rsidR="004B3A13" w:rsidRPr="002E48C9" w:rsidRDefault="004B3A13" w:rsidP="00C8209A">
      <w:pPr>
        <w:spacing w:line="360" w:lineRule="auto"/>
        <w:rPr>
          <w:rFonts w:ascii="Times" w:hAnsi="Times"/>
          <w:color w:val="000000" w:themeColor="text1"/>
          <w:lang w:val="en-US"/>
        </w:rPr>
      </w:pPr>
    </w:p>
    <w:p w14:paraId="6414A374" w14:textId="51A382F6"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E74D74">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6CF8677" w14:textId="6ABC9E03"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w:t>
      </w:r>
      <w:r w:rsidR="004B3A13">
        <w:rPr>
          <w:rFonts w:ascii="Times" w:hAnsi="Times"/>
          <w:color w:val="000000" w:themeColor="text1"/>
          <w:lang w:val="en-US"/>
        </w:rPr>
        <w:t>.</w:t>
      </w:r>
      <w:r>
        <w:rPr>
          <w:rFonts w:ascii="Times" w:hAnsi="Times"/>
          <w:color w:val="000000" w:themeColor="text1"/>
          <w:lang w:val="en-US"/>
        </w:rPr>
        <w:t xml:space="preserve">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sidR="004B3A13">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66373B" w14:textId="77777777" w:rsidR="00C8209A" w:rsidRPr="002E48C9" w:rsidRDefault="00C8209A" w:rsidP="00C8209A">
      <w:pPr>
        <w:spacing w:line="360" w:lineRule="auto"/>
        <w:rPr>
          <w:color w:val="000000" w:themeColor="text1"/>
          <w:lang w:val="en-US"/>
        </w:rPr>
      </w:pPr>
    </w:p>
    <w:p w14:paraId="0661AE86" w14:textId="01358F91" w:rsidR="00C8209A" w:rsidRPr="004F5A75" w:rsidRDefault="00C8209A" w:rsidP="00C8209A">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sidR="00E74D74">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4B3A13">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sidR="004B3A13">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sidR="004B3A13">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w:t>
      </w:r>
      <w:r w:rsidR="004B3A13">
        <w:rPr>
          <w:rFonts w:ascii="Times" w:hAnsi="Times"/>
          <w:color w:val="000000" w:themeColor="text1"/>
          <w:spacing w:val="5"/>
          <w:shd w:val="clear" w:color="auto" w:fill="FFFFFF"/>
        </w:rPr>
        <w:t>s</w:t>
      </w:r>
      <w:r>
        <w:rPr>
          <w:rFonts w:ascii="Times" w:hAnsi="Times"/>
          <w:color w:val="000000" w:themeColor="text1"/>
          <w:spacing w:val="5"/>
          <w:shd w:val="clear" w:color="auto" w:fill="FFFFFF"/>
        </w:rPr>
        <w:t xml:space="preserve">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7BF43361" w14:textId="62641024" w:rsidR="00F80C61" w:rsidRDefault="00F80C61" w:rsidP="00C8209A">
      <w:pPr>
        <w:spacing w:line="360" w:lineRule="auto"/>
        <w:jc w:val="both"/>
        <w:rPr>
          <w:rFonts w:ascii="Times" w:hAnsi="Times"/>
          <w:color w:val="000000" w:themeColor="text1"/>
          <w:spacing w:val="5"/>
          <w:shd w:val="clear" w:color="auto" w:fill="FFFFFF"/>
        </w:rPr>
      </w:pPr>
    </w:p>
    <w:p w14:paraId="33CC1151" w14:textId="36C11AE8" w:rsidR="00F80C61" w:rsidRDefault="00F80C61" w:rsidP="00C8209A">
      <w:pPr>
        <w:spacing w:line="360" w:lineRule="auto"/>
        <w:jc w:val="both"/>
        <w:rPr>
          <w:rFonts w:ascii="Times" w:hAnsi="Times"/>
          <w:color w:val="000000" w:themeColor="text1"/>
          <w:spacing w:val="5"/>
          <w:shd w:val="clear" w:color="auto" w:fill="FFFFFF"/>
        </w:rPr>
      </w:pPr>
    </w:p>
    <w:p w14:paraId="2931FEE3" w14:textId="7E0C24AD" w:rsidR="00F80C61" w:rsidRDefault="00F80C61" w:rsidP="00C8209A">
      <w:pPr>
        <w:spacing w:line="360" w:lineRule="auto"/>
        <w:jc w:val="both"/>
        <w:rPr>
          <w:rFonts w:ascii="Times" w:hAnsi="Times"/>
          <w:color w:val="000000" w:themeColor="text1"/>
          <w:spacing w:val="5"/>
          <w:shd w:val="clear" w:color="auto" w:fill="FFFFFF"/>
        </w:rPr>
      </w:pPr>
    </w:p>
    <w:p w14:paraId="32E7F55D" w14:textId="07BCB5A6" w:rsidR="00F80C61" w:rsidRDefault="00F80C61" w:rsidP="00C8209A">
      <w:pPr>
        <w:spacing w:line="360" w:lineRule="auto"/>
        <w:jc w:val="both"/>
        <w:rPr>
          <w:rFonts w:ascii="Times" w:hAnsi="Times"/>
          <w:color w:val="000000" w:themeColor="text1"/>
          <w:spacing w:val="5"/>
          <w:shd w:val="clear" w:color="auto" w:fill="FFFFFF"/>
        </w:rPr>
      </w:pPr>
    </w:p>
    <w:p w14:paraId="6D915201" w14:textId="7B03F31C" w:rsidR="00F80C61" w:rsidRDefault="00F80C61" w:rsidP="00C8209A">
      <w:pPr>
        <w:spacing w:line="360" w:lineRule="auto"/>
        <w:jc w:val="both"/>
        <w:rPr>
          <w:rFonts w:ascii="Times" w:hAnsi="Times"/>
          <w:color w:val="000000" w:themeColor="text1"/>
          <w:spacing w:val="5"/>
          <w:shd w:val="clear" w:color="auto" w:fill="FFFFFF"/>
        </w:rPr>
      </w:pPr>
    </w:p>
    <w:p w14:paraId="61927806" w14:textId="4B136BF3" w:rsidR="00F80C61" w:rsidRDefault="00F80C61" w:rsidP="00C8209A">
      <w:pPr>
        <w:spacing w:line="360" w:lineRule="auto"/>
        <w:jc w:val="both"/>
        <w:rPr>
          <w:rFonts w:ascii="Times" w:hAnsi="Times"/>
          <w:color w:val="000000" w:themeColor="text1"/>
          <w:spacing w:val="5"/>
          <w:shd w:val="clear" w:color="auto" w:fill="FFFFFF"/>
        </w:rPr>
      </w:pPr>
    </w:p>
    <w:p w14:paraId="43212716" w14:textId="69E560B7" w:rsidR="00F80C61" w:rsidRDefault="00F80C61" w:rsidP="00C8209A">
      <w:pPr>
        <w:spacing w:line="360" w:lineRule="auto"/>
        <w:jc w:val="both"/>
        <w:rPr>
          <w:rFonts w:ascii="Times" w:hAnsi="Times"/>
          <w:color w:val="000000" w:themeColor="text1"/>
          <w:spacing w:val="5"/>
          <w:shd w:val="clear" w:color="auto" w:fill="FFFFFF"/>
        </w:rPr>
      </w:pPr>
    </w:p>
    <w:p w14:paraId="1FBC31A3" w14:textId="11C8F5F0" w:rsidR="00F80C61" w:rsidRDefault="00F80C61" w:rsidP="00C8209A">
      <w:pPr>
        <w:spacing w:line="360" w:lineRule="auto"/>
        <w:jc w:val="both"/>
        <w:rPr>
          <w:rFonts w:ascii="Times" w:hAnsi="Times"/>
          <w:color w:val="000000" w:themeColor="text1"/>
          <w:spacing w:val="5"/>
          <w:shd w:val="clear" w:color="auto" w:fill="FFFFFF"/>
        </w:rPr>
      </w:pPr>
    </w:p>
    <w:p w14:paraId="658FA2BF" w14:textId="526359D2" w:rsidR="00F80C61" w:rsidRDefault="00F80C61" w:rsidP="00C8209A">
      <w:pPr>
        <w:spacing w:line="360" w:lineRule="auto"/>
        <w:jc w:val="both"/>
        <w:rPr>
          <w:rFonts w:ascii="Times" w:hAnsi="Times"/>
          <w:color w:val="000000" w:themeColor="text1"/>
          <w:spacing w:val="5"/>
          <w:shd w:val="clear" w:color="auto" w:fill="FFFFFF"/>
        </w:rPr>
      </w:pPr>
    </w:p>
    <w:p w14:paraId="48799E5C" w14:textId="7CBD1DCA" w:rsidR="00F80C61" w:rsidRDefault="00F80C61" w:rsidP="00C8209A">
      <w:pPr>
        <w:spacing w:line="360" w:lineRule="auto"/>
        <w:jc w:val="both"/>
        <w:rPr>
          <w:rFonts w:ascii="Times" w:hAnsi="Times"/>
          <w:color w:val="000000" w:themeColor="text1"/>
          <w:spacing w:val="5"/>
          <w:shd w:val="clear" w:color="auto" w:fill="FFFFFF"/>
        </w:rPr>
      </w:pPr>
    </w:p>
    <w:p w14:paraId="7E2CBD93" w14:textId="15719F86" w:rsidR="00F80C61" w:rsidRDefault="00F80C61" w:rsidP="00C8209A">
      <w:pPr>
        <w:spacing w:line="360" w:lineRule="auto"/>
        <w:jc w:val="both"/>
        <w:rPr>
          <w:rFonts w:ascii="Times" w:hAnsi="Times"/>
          <w:color w:val="000000" w:themeColor="text1"/>
          <w:spacing w:val="5"/>
          <w:shd w:val="clear" w:color="auto" w:fill="FFFFFF"/>
        </w:rPr>
      </w:pPr>
    </w:p>
    <w:p w14:paraId="4301998B" w14:textId="2F6C3660" w:rsidR="00F80C61" w:rsidRDefault="00F80C61" w:rsidP="00C8209A">
      <w:pPr>
        <w:spacing w:line="360" w:lineRule="auto"/>
        <w:jc w:val="both"/>
        <w:rPr>
          <w:rFonts w:ascii="Times" w:hAnsi="Times"/>
          <w:color w:val="000000" w:themeColor="text1"/>
          <w:spacing w:val="5"/>
          <w:shd w:val="clear" w:color="auto" w:fill="FFFFFF"/>
        </w:rPr>
      </w:pPr>
    </w:p>
    <w:p w14:paraId="656EC249" w14:textId="65205A50" w:rsidR="00F80C61" w:rsidRDefault="00F80C61" w:rsidP="00C8209A">
      <w:pPr>
        <w:spacing w:line="360" w:lineRule="auto"/>
        <w:jc w:val="both"/>
        <w:rPr>
          <w:rFonts w:ascii="Times" w:hAnsi="Times"/>
          <w:color w:val="000000" w:themeColor="text1"/>
          <w:spacing w:val="5"/>
          <w:shd w:val="clear" w:color="auto" w:fill="FFFFFF"/>
        </w:rPr>
      </w:pPr>
    </w:p>
    <w:p w14:paraId="25358934" w14:textId="11DD5713" w:rsidR="00F80C61" w:rsidRDefault="00F80C61" w:rsidP="00C8209A">
      <w:pPr>
        <w:spacing w:line="360" w:lineRule="auto"/>
        <w:jc w:val="both"/>
        <w:rPr>
          <w:rFonts w:ascii="Times" w:hAnsi="Times"/>
          <w:color w:val="000000" w:themeColor="text1"/>
          <w:spacing w:val="5"/>
          <w:shd w:val="clear" w:color="auto" w:fill="FFFFFF"/>
        </w:rPr>
      </w:pPr>
    </w:p>
    <w:p w14:paraId="73623CCE" w14:textId="1AC3A0ED" w:rsidR="00F80C61" w:rsidRDefault="00F80C61" w:rsidP="00C8209A">
      <w:pPr>
        <w:spacing w:line="360" w:lineRule="auto"/>
        <w:jc w:val="both"/>
        <w:rPr>
          <w:rFonts w:ascii="Times" w:hAnsi="Times"/>
          <w:color w:val="000000" w:themeColor="text1"/>
          <w:spacing w:val="5"/>
          <w:shd w:val="clear" w:color="auto" w:fill="FFFFFF"/>
        </w:rPr>
      </w:pPr>
    </w:p>
    <w:p w14:paraId="5E0161C3" w14:textId="7610627C" w:rsidR="00F80C61" w:rsidRDefault="00F80C61" w:rsidP="00C8209A">
      <w:pPr>
        <w:spacing w:line="360" w:lineRule="auto"/>
        <w:jc w:val="both"/>
        <w:rPr>
          <w:rFonts w:ascii="Times" w:hAnsi="Times"/>
          <w:color w:val="000000" w:themeColor="text1"/>
          <w:spacing w:val="5"/>
          <w:shd w:val="clear" w:color="auto" w:fill="FFFFFF"/>
        </w:rPr>
      </w:pPr>
    </w:p>
    <w:p w14:paraId="6D9F176B" w14:textId="0B526520" w:rsidR="00F80C61" w:rsidRDefault="00F80C61" w:rsidP="00C8209A">
      <w:pPr>
        <w:spacing w:line="360" w:lineRule="auto"/>
        <w:jc w:val="both"/>
        <w:rPr>
          <w:rFonts w:ascii="Times" w:hAnsi="Times"/>
          <w:color w:val="000000" w:themeColor="text1"/>
          <w:spacing w:val="5"/>
          <w:shd w:val="clear" w:color="auto" w:fill="FFFFFF"/>
        </w:rPr>
      </w:pPr>
    </w:p>
    <w:p w14:paraId="72FE3CD6" w14:textId="77777777" w:rsidR="00F80C61" w:rsidRDefault="00F80C61" w:rsidP="00C8209A">
      <w:pPr>
        <w:spacing w:line="360" w:lineRule="auto"/>
        <w:jc w:val="both"/>
        <w:rPr>
          <w:rFonts w:ascii="Times" w:hAnsi="Times"/>
          <w:color w:val="000000" w:themeColor="text1"/>
          <w:spacing w:val="5"/>
          <w:shd w:val="clear" w:color="auto" w:fill="FFFFFF"/>
        </w:rPr>
      </w:pPr>
    </w:p>
    <w:p w14:paraId="6D4FAF1F" w14:textId="503CC1EB" w:rsidR="00C8209A" w:rsidRDefault="00C8209A" w:rsidP="00C8209A">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sidR="00E74D74">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24FE3ACA" w14:textId="0475DA54" w:rsidR="00C8209A" w:rsidRPr="002E48C9" w:rsidRDefault="002A7446" w:rsidP="00C8209A">
      <w:pPr>
        <w:spacing w:line="360" w:lineRule="auto"/>
        <w:jc w:val="both"/>
        <w:rPr>
          <w:color w:val="000000" w:themeColor="text1"/>
        </w:rPr>
      </w:pPr>
      <w:r>
        <w:rPr>
          <w:noProof/>
          <w:color w:val="000000" w:themeColor="text1"/>
        </w:rPr>
        <w:drawing>
          <wp:inline distT="0" distB="0" distL="0" distR="0" wp14:anchorId="38456CEE" wp14:editId="3BD61ECE">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0C75E3EE" w14:textId="77777777" w:rsidR="00525899" w:rsidRDefault="00525899" w:rsidP="00C8209A">
      <w:pPr>
        <w:spacing w:line="360" w:lineRule="auto"/>
        <w:rPr>
          <w:rFonts w:ascii="Times" w:hAnsi="Times"/>
          <w:color w:val="000000" w:themeColor="text1"/>
          <w:lang w:val="en-US"/>
        </w:rPr>
      </w:pPr>
    </w:p>
    <w:p w14:paraId="48221B0B" w14:textId="723A1AF7" w:rsidR="00C8209A" w:rsidRPr="000C6028" w:rsidRDefault="00C8209A" w:rsidP="00C8209A">
      <w:pPr>
        <w:spacing w:line="360" w:lineRule="auto"/>
        <w:rPr>
          <w:rFonts w:ascii="Times" w:hAnsi="Times"/>
          <w:color w:val="000000" w:themeColor="text1"/>
          <w:lang w:val="en-US"/>
        </w:rPr>
      </w:pPr>
      <w:r w:rsidRPr="000C6028">
        <w:rPr>
          <w:rFonts w:ascii="Times" w:hAnsi="Times"/>
          <w:color w:val="000000" w:themeColor="text1"/>
          <w:lang w:val="en-US"/>
        </w:rPr>
        <w:t>Figure</w:t>
      </w:r>
      <w:r w:rsidR="00ED3333">
        <w:rPr>
          <w:rFonts w:ascii="Times" w:hAnsi="Times"/>
          <w:color w:val="000000" w:themeColor="text1"/>
          <w:lang w:val="en-US"/>
        </w:rPr>
        <w:t xml:space="preserve"> </w:t>
      </w:r>
      <w:r w:rsidR="00194BE1">
        <w:rPr>
          <w:rFonts w:ascii="Times" w:hAnsi="Times"/>
          <w:color w:val="000000" w:themeColor="text1"/>
          <w:lang w:val="en-US"/>
        </w:rPr>
        <w:t>3.2</w:t>
      </w:r>
      <w:r>
        <w:rPr>
          <w:rFonts w:ascii="Times" w:hAnsi="Times"/>
          <w:color w:val="000000" w:themeColor="text1"/>
          <w:lang w:val="en-US"/>
        </w:rPr>
        <w:t>: Example of daily covid forecasting for 200 days</w:t>
      </w:r>
    </w:p>
    <w:p w14:paraId="5F744FA8" w14:textId="77777777" w:rsidR="00C8209A" w:rsidRPr="002E48C9" w:rsidRDefault="00C8209A" w:rsidP="00C8209A">
      <w:pPr>
        <w:spacing w:line="360" w:lineRule="auto"/>
        <w:rPr>
          <w:rFonts w:ascii="Times" w:hAnsi="Times"/>
          <w:color w:val="000000" w:themeColor="text1"/>
          <w:lang w:val="en-US"/>
        </w:rPr>
      </w:pPr>
    </w:p>
    <w:p w14:paraId="0C20D7FF" w14:textId="59B60AF0" w:rsidR="00C8209A" w:rsidRPr="00A35E9C" w:rsidRDefault="00C8209A" w:rsidP="00C8209A">
      <w:pPr>
        <w:spacing w:line="360" w:lineRule="auto"/>
        <w:jc w:val="both"/>
        <w:rPr>
          <w:rFonts w:ascii="Times" w:hAnsi="Times"/>
          <w:color w:val="000000" w:themeColor="text1"/>
        </w:rPr>
      </w:pPr>
      <w:r>
        <w:rPr>
          <w:rFonts w:ascii="Times" w:hAnsi="Times"/>
          <w:color w:val="000000" w:themeColor="text1"/>
        </w:rPr>
        <w:t>The above Figure-</w:t>
      </w:r>
      <w:r w:rsidR="00194BE1">
        <w:rPr>
          <w:rFonts w:ascii="Times" w:hAnsi="Times"/>
          <w:color w:val="000000" w:themeColor="text1"/>
        </w:rPr>
        <w:t>3.2</w:t>
      </w:r>
      <w:r>
        <w:rPr>
          <w:rFonts w:ascii="Times" w:hAnsi="Times"/>
          <w:color w:val="000000" w:themeColor="text1"/>
        </w:rPr>
        <w:t xml:space="preserve"> shows the daily forecasting of</w:t>
      </w:r>
      <w:r w:rsidR="00525899">
        <w:rPr>
          <w:rFonts w:ascii="Times" w:hAnsi="Times"/>
          <w:color w:val="000000" w:themeColor="text1"/>
        </w:rPr>
        <w:t xml:space="preserve"> the</w:t>
      </w:r>
      <w:r>
        <w:rPr>
          <w:rFonts w:ascii="Times" w:hAnsi="Times"/>
          <w:color w:val="000000" w:themeColor="text1"/>
        </w:rPr>
        <w:t xml:space="preserve"> number of new cases for </w:t>
      </w:r>
      <w:r w:rsidR="00525899">
        <w:rPr>
          <w:rFonts w:ascii="Times" w:hAnsi="Times"/>
          <w:color w:val="000000" w:themeColor="text1"/>
        </w:rPr>
        <w:t xml:space="preserve">the </w:t>
      </w:r>
      <w:r>
        <w:rPr>
          <w:rFonts w:ascii="Times" w:hAnsi="Times"/>
          <w:color w:val="000000" w:themeColor="text1"/>
        </w:rPr>
        <w:t xml:space="preserve">United States based on previous statistics. So, the black line </w:t>
      </w:r>
      <w:r w:rsidR="00525899">
        <w:rPr>
          <w:rFonts w:ascii="Times" w:hAnsi="Times"/>
          <w:color w:val="000000" w:themeColor="text1"/>
        </w:rPr>
        <w:t>o</w:t>
      </w:r>
      <w:r>
        <w:rPr>
          <w:rFonts w:ascii="Times" w:hAnsi="Times"/>
          <w:color w:val="000000" w:themeColor="text1"/>
        </w:rPr>
        <w:t xml:space="preserve">n left shows the actual occurrences and the reddish line </w:t>
      </w:r>
      <w:r w:rsidR="00525899">
        <w:rPr>
          <w:rFonts w:ascii="Times" w:hAnsi="Times"/>
          <w:color w:val="000000" w:themeColor="text1"/>
        </w:rPr>
        <w:t>towards the</w:t>
      </w:r>
      <w:r>
        <w:rPr>
          <w:rFonts w:ascii="Times" w:hAnsi="Times"/>
          <w:color w:val="000000" w:themeColor="text1"/>
        </w:rPr>
        <w:t xml:space="preserve"> right shows the predicted number of cases and </w:t>
      </w:r>
      <w:r w:rsidR="00721716">
        <w:rPr>
          <w:rFonts w:ascii="Times" w:hAnsi="Times"/>
          <w:color w:val="000000" w:themeColor="text1"/>
        </w:rPr>
        <w:t>t</w:t>
      </w:r>
      <w:r w:rsidR="00525899">
        <w:rPr>
          <w:rFonts w:ascii="Times" w:hAnsi="Times"/>
          <w:color w:val="000000" w:themeColor="text1"/>
        </w:rPr>
        <w:t xml:space="preserve">he </w:t>
      </w:r>
      <w:r>
        <w:rPr>
          <w:rFonts w:ascii="Times" w:hAnsi="Times"/>
          <w:color w:val="000000" w:themeColor="text1"/>
        </w:rPr>
        <w:t>greyed background surrounding the predicted line represents the ranges of model prediction, that means the model can predict a value between the lower and upper value for a certain day and that grey area represents the area of uncertainty.</w:t>
      </w:r>
    </w:p>
    <w:p w14:paraId="630AFDB1" w14:textId="77777777" w:rsidR="00C8209A" w:rsidRPr="002E48C9" w:rsidRDefault="00C8209A" w:rsidP="00C8209A">
      <w:pPr>
        <w:spacing w:line="360" w:lineRule="auto"/>
        <w:rPr>
          <w:rFonts w:ascii="Times" w:hAnsi="Times"/>
          <w:b/>
          <w:bCs/>
          <w:color w:val="000000" w:themeColor="text1"/>
          <w:lang w:val="en-US"/>
        </w:rPr>
      </w:pPr>
    </w:p>
    <w:p w14:paraId="37B36803" w14:textId="7740482E" w:rsidR="00C8209A" w:rsidRDefault="00C8209A" w:rsidP="00C8209A">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sidR="00EA38E9">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sidR="00721716">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sidR="00721716">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sidR="00110230">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1FFAAAF0" w14:textId="77777777" w:rsidR="00110230" w:rsidRPr="002E48C9" w:rsidRDefault="00110230" w:rsidP="00C8209A">
      <w:pPr>
        <w:spacing w:line="360" w:lineRule="auto"/>
        <w:jc w:val="both"/>
        <w:rPr>
          <w:rFonts w:ascii="Times" w:hAnsi="Times"/>
          <w:color w:val="000000" w:themeColor="text1"/>
        </w:rPr>
      </w:pPr>
    </w:p>
    <w:p w14:paraId="78AA0677" w14:textId="77777777" w:rsidR="00C8209A" w:rsidRPr="002E48C9" w:rsidRDefault="00C8209A" w:rsidP="00C8209A">
      <w:pPr>
        <w:rPr>
          <w:rFonts w:ascii="Times" w:hAnsi="Times"/>
          <w:color w:val="000000" w:themeColor="text1"/>
          <w:lang w:val="en-US"/>
        </w:rPr>
      </w:pPr>
    </w:p>
    <w:p w14:paraId="2DC6F918" w14:textId="77777777" w:rsidR="00C8209A" w:rsidRPr="002E48C9" w:rsidRDefault="00C8209A" w:rsidP="00C8209A">
      <w:pPr>
        <w:jc w:val="center"/>
        <w:rPr>
          <w:rFonts w:ascii="Times" w:hAnsi="Times"/>
          <w:color w:val="000000" w:themeColor="text1"/>
        </w:rPr>
      </w:pPr>
      <w:r w:rsidRPr="002E48C9">
        <w:rPr>
          <w:rFonts w:ascii="Times" w:hAnsi="Times"/>
          <w:noProof/>
          <w:color w:val="000000" w:themeColor="text1"/>
        </w:rPr>
        <w:drawing>
          <wp:inline distT="0" distB="0" distL="0" distR="0" wp14:anchorId="6E60D2F6" wp14:editId="138A2C4B">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454EDCEB" w14:textId="77777777" w:rsidR="00C8209A" w:rsidRPr="002E48C9" w:rsidRDefault="00C8209A" w:rsidP="00C8209A">
      <w:pPr>
        <w:jc w:val="center"/>
        <w:rPr>
          <w:rFonts w:ascii="Times" w:hAnsi="Times"/>
          <w:color w:val="000000" w:themeColor="text1"/>
        </w:rPr>
      </w:pPr>
    </w:p>
    <w:p w14:paraId="7D7DFCFB" w14:textId="790B2136"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sidR="00ED3333">
        <w:rPr>
          <w:rFonts w:ascii="Times" w:hAnsi="Times"/>
          <w:color w:val="000000" w:themeColor="text1"/>
          <w:lang w:val="en-US"/>
        </w:rPr>
        <w:t xml:space="preserve"> </w:t>
      </w:r>
      <w:r w:rsidR="00194BE1">
        <w:rPr>
          <w:rFonts w:ascii="Times" w:hAnsi="Times"/>
          <w:color w:val="000000" w:themeColor="text1"/>
          <w:lang w:val="en-US"/>
        </w:rPr>
        <w:t>3.3</w:t>
      </w:r>
      <w:r w:rsidRPr="002E48C9">
        <w:rPr>
          <w:rFonts w:ascii="Times" w:hAnsi="Times"/>
          <w:color w:val="000000" w:themeColor="text1"/>
          <w:lang w:val="en-US"/>
        </w:rPr>
        <w:t>: Basic Architecture of MLP network [33]</w:t>
      </w:r>
    </w:p>
    <w:p w14:paraId="655F32AD" w14:textId="77777777" w:rsidR="00C8209A" w:rsidRPr="002E48C9" w:rsidRDefault="00C8209A" w:rsidP="00C8209A">
      <w:pPr>
        <w:rPr>
          <w:rFonts w:ascii="Times" w:hAnsi="Times"/>
          <w:color w:val="000000" w:themeColor="text1"/>
          <w:sz w:val="23"/>
          <w:szCs w:val="23"/>
          <w:shd w:val="clear" w:color="auto" w:fill="FFFFFF"/>
        </w:rPr>
      </w:pPr>
    </w:p>
    <w:p w14:paraId="7C4125DF" w14:textId="77777777" w:rsidR="00110230" w:rsidRDefault="00110230" w:rsidP="00C8209A">
      <w:pPr>
        <w:spacing w:line="360" w:lineRule="auto"/>
        <w:jc w:val="both"/>
        <w:rPr>
          <w:rFonts w:ascii="Times" w:hAnsi="Times"/>
          <w:color w:val="000000" w:themeColor="text1"/>
          <w:shd w:val="clear" w:color="auto" w:fill="FFFFFF"/>
        </w:rPr>
      </w:pPr>
    </w:p>
    <w:p w14:paraId="1027FCAE" w14:textId="055597A5" w:rsidR="00C8209A" w:rsidRDefault="00C8209A" w:rsidP="00C8209A">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sidR="001D385B">
        <w:rPr>
          <w:rFonts w:ascii="Times" w:hAnsi="Times"/>
          <w:color w:val="000000" w:themeColor="text1"/>
          <w:shd w:val="clear" w:color="auto" w:fill="FFFFFF"/>
          <w:lang w:val="en-US"/>
        </w:rPr>
        <w:t xml:space="preserve">. </w:t>
      </w:r>
    </w:p>
    <w:p w14:paraId="0AB78443" w14:textId="3D59B5B6" w:rsidR="002F2F0E" w:rsidRDefault="002F2F0E" w:rsidP="00C8209A">
      <w:pPr>
        <w:spacing w:line="360" w:lineRule="auto"/>
        <w:jc w:val="both"/>
        <w:rPr>
          <w:rFonts w:ascii="Times" w:hAnsi="Times"/>
          <w:color w:val="000000" w:themeColor="text1"/>
          <w:shd w:val="clear" w:color="auto" w:fill="FFFFFF"/>
          <w:lang w:val="en-US"/>
        </w:rPr>
      </w:pPr>
    </w:p>
    <w:p w14:paraId="229C473A" w14:textId="793038ED" w:rsidR="002F2F0E" w:rsidRDefault="002E1DFE" w:rsidP="002F2F0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w:t>
      </w:r>
      <w:r w:rsidR="00194BE1">
        <w:rPr>
          <w:rFonts w:ascii="Times" w:hAnsi="Times"/>
          <w:color w:val="000000" w:themeColor="text1"/>
          <w:shd w:val="clear" w:color="auto" w:fill="FFFFFF"/>
          <w:lang w:val="en-US"/>
        </w:rPr>
        <w:t>3.3</w:t>
      </w:r>
      <w:r>
        <w:rPr>
          <w:rFonts w:ascii="Times" w:hAnsi="Times"/>
          <w:color w:val="000000" w:themeColor="text1"/>
          <w:shd w:val="clear" w:color="auto" w:fill="FFFFFF"/>
          <w:lang w:val="en-US"/>
        </w:rPr>
        <w:t xml:space="preserve"> are also used in our code as well as in Algorithm-1</w:t>
      </w:r>
      <w:r w:rsidR="001D385B">
        <w:rPr>
          <w:rFonts w:ascii="Times" w:hAnsi="Times"/>
          <w:color w:val="000000" w:themeColor="text1"/>
          <w:shd w:val="clear" w:color="auto" w:fill="FFFFFF"/>
          <w:lang w:val="en-US"/>
        </w:rPr>
        <w:t xml:space="preserve">. So, for better understanding, </w:t>
      </w:r>
      <w:r w:rsidR="001D385B">
        <w:rPr>
          <w:rFonts w:ascii="Times" w:hAnsi="Times"/>
          <w:color w:val="000000" w:themeColor="text1"/>
          <w:shd w:val="clear" w:color="auto" w:fill="FFFFFF"/>
        </w:rPr>
        <w:t>w</w:t>
      </w:r>
      <w:r w:rsidR="002F2F0E">
        <w:rPr>
          <w:rFonts w:ascii="Times" w:hAnsi="Times"/>
          <w:color w:val="000000" w:themeColor="text1"/>
          <w:shd w:val="clear" w:color="auto" w:fill="FFFFFF"/>
        </w:rPr>
        <w:t>e</w:t>
      </w:r>
      <w:r w:rsidR="002F2F0E" w:rsidRPr="002555ED">
        <w:rPr>
          <w:rFonts w:ascii="Times" w:hAnsi="Times"/>
          <w:color w:val="000000" w:themeColor="text1"/>
          <w:shd w:val="clear" w:color="auto" w:fill="FFFFFF"/>
        </w:rPr>
        <w:t xml:space="preserve"> briefly introduce some of </w:t>
      </w:r>
      <w:r w:rsidR="00A80DBF">
        <w:rPr>
          <w:rFonts w:ascii="Times" w:hAnsi="Times"/>
          <w:color w:val="000000" w:themeColor="text1"/>
          <w:shd w:val="clear" w:color="auto" w:fill="FFFFFF"/>
        </w:rPr>
        <w:t>them</w:t>
      </w:r>
      <w:r w:rsidR="002F2F0E" w:rsidRPr="002555ED">
        <w:rPr>
          <w:rFonts w:ascii="Times" w:hAnsi="Times"/>
          <w:color w:val="000000" w:themeColor="text1"/>
          <w:shd w:val="clear" w:color="auto" w:fill="FFFFFF"/>
        </w:rPr>
        <w:t xml:space="preserve"> </w:t>
      </w:r>
      <w:r w:rsidR="002F2F0E">
        <w:rPr>
          <w:rFonts w:ascii="Times" w:hAnsi="Times"/>
          <w:color w:val="000000" w:themeColor="text1"/>
          <w:shd w:val="clear" w:color="auto" w:fill="FFFFFF"/>
        </w:rPr>
        <w:t>as follows</w:t>
      </w:r>
      <w:r w:rsidR="002F2F0E" w:rsidRPr="002555ED">
        <w:rPr>
          <w:rFonts w:ascii="Times" w:hAnsi="Times"/>
          <w:color w:val="000000" w:themeColor="text1"/>
          <w:shd w:val="clear" w:color="auto" w:fill="FFFFFF"/>
        </w:rPr>
        <w:t>:</w:t>
      </w:r>
    </w:p>
    <w:p w14:paraId="499A4F43" w14:textId="45C7A7F8" w:rsidR="00DE051C" w:rsidRDefault="00DE051C" w:rsidP="002F2F0E">
      <w:pPr>
        <w:spacing w:line="360" w:lineRule="auto"/>
        <w:jc w:val="both"/>
        <w:rPr>
          <w:rFonts w:ascii="Times" w:hAnsi="Times"/>
          <w:color w:val="000000" w:themeColor="text1"/>
          <w:shd w:val="clear" w:color="auto" w:fill="FFFFFF"/>
        </w:rPr>
      </w:pPr>
    </w:p>
    <w:p w14:paraId="1783AFC3" w14:textId="24F45AE8" w:rsidR="00DE051C" w:rsidRPr="00DE051C" w:rsidRDefault="00DE051C" w:rsidP="00DE051C">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r>
      <w:r w:rsidRPr="00DE051C">
        <w:rPr>
          <w:color w:val="000000" w:themeColor="text1"/>
          <w:shd w:val="clear" w:color="auto" w:fill="FFFFFF"/>
        </w:rP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w:t>
      </w:r>
      <w:r w:rsidRPr="00DE051C">
        <w:rPr>
          <w:color w:val="000000" w:themeColor="text1"/>
          <w:shd w:val="clear" w:color="auto" w:fill="FFFFFF"/>
        </w:rPr>
        <w:t xml:space="preserve"> </w:t>
      </w:r>
      <w:r w:rsidRPr="00DE051C">
        <w:rPr>
          <w:color w:val="000000" w:themeColor="text1"/>
          <w:shd w:val="clear" w:color="auto" w:fill="FFFFFF"/>
        </w:rPr>
        <w:t>A model represents what was learned by a machine learning algorithm.</w:t>
      </w:r>
    </w:p>
    <w:p w14:paraId="0263B29B" w14:textId="77777777" w:rsidR="00DE051C" w:rsidRDefault="00DE051C" w:rsidP="002F2F0E">
      <w:pPr>
        <w:spacing w:line="360" w:lineRule="auto"/>
        <w:jc w:val="both"/>
        <w:rPr>
          <w:rFonts w:ascii="Times" w:hAnsi="Times"/>
          <w:color w:val="000000" w:themeColor="text1"/>
          <w:shd w:val="clear" w:color="auto" w:fill="FFFFFF"/>
        </w:rPr>
      </w:pPr>
    </w:p>
    <w:p w14:paraId="60655083" w14:textId="77777777" w:rsidR="002F2F0E" w:rsidRPr="002555ED" w:rsidRDefault="002F2F0E" w:rsidP="002F2F0E">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29CEA6A1" w14:textId="77DB3DAF" w:rsidR="002F2F0E" w:rsidRPr="00B031AA" w:rsidRDefault="002F2F0E" w:rsidP="002F2F0E">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30DA628E" w14:textId="64C0EF98" w:rsidR="002F2F0E" w:rsidRDefault="002F2F0E" w:rsidP="002F2F0E">
      <w:pPr>
        <w:spacing w:line="360" w:lineRule="auto"/>
        <w:jc w:val="both"/>
        <w:rPr>
          <w:color w:val="202124"/>
          <w:shd w:val="clear" w:color="auto" w:fill="FFFFFF"/>
        </w:rPr>
      </w:pPr>
    </w:p>
    <w:p w14:paraId="58B49540" w14:textId="1DCB01B9" w:rsidR="002F2F0E" w:rsidRPr="002F2F0E" w:rsidRDefault="002F2F0E" w:rsidP="002F2F0E">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w:t>
      </w:r>
      <w:r w:rsidRPr="002F2F0E">
        <w:rPr>
          <w:b/>
          <w:bCs/>
          <w:color w:val="000000" w:themeColor="text1"/>
          <w:shd w:val="clear" w:color="auto" w:fill="FFFFFF"/>
        </w:rPr>
        <w:t>M</w:t>
      </w:r>
      <w:r w:rsidRPr="002F2F0E">
        <w:rPr>
          <w:b/>
          <w:bCs/>
          <w:color w:val="000000" w:themeColor="text1"/>
          <w:shd w:val="clear" w:color="auto" w:fill="FFFFFF"/>
        </w:rPr>
        <w:t>odel</w:t>
      </w:r>
    </w:p>
    <w:p w14:paraId="11B6C103" w14:textId="35D2CB7F" w:rsidR="00B031AA" w:rsidRPr="00B031AA" w:rsidRDefault="002F2F0E" w:rsidP="00B031AA">
      <w:pPr>
        <w:spacing w:line="360" w:lineRule="auto"/>
        <w:jc w:val="both"/>
      </w:pPr>
      <w:r w:rsidRPr="00B031AA">
        <w:rPr>
          <w:color w:val="000000" w:themeColor="text1"/>
          <w:shd w:val="clear" w:color="auto" w:fill="FFFFFF"/>
        </w:rPr>
        <w:t>This</w:t>
      </w:r>
      <w:r w:rsidRPr="00B031AA">
        <w:rPr>
          <w:color w:val="000000" w:themeColor="text1"/>
          <w:shd w:val="clear" w:color="auto" w:fill="FFFFFF"/>
        </w:rPr>
        <w:t xml:space="preserve">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00B031AA" w:rsidRPr="00B031AA">
        <w:rPr>
          <w:color w:val="202124"/>
          <w:shd w:val="clear" w:color="auto" w:fill="FFFFFF"/>
        </w:rPr>
        <w:t xml:space="preserve"> </w:t>
      </w:r>
      <w:r w:rsidR="00B031AA" w:rsidRPr="00B031AA">
        <w:rPr>
          <w:color w:val="202124"/>
          <w:shd w:val="clear" w:color="auto" w:fill="FFFFFF"/>
        </w:rPr>
        <w:t>A Sequential model is not appropriate when: Your model has multiple inputs or multiple outputs.</w:t>
      </w:r>
    </w:p>
    <w:p w14:paraId="2B8E4F4E" w14:textId="77777777" w:rsidR="00DE051C" w:rsidRPr="002F2F0E" w:rsidRDefault="00DE051C" w:rsidP="002F2F0E">
      <w:pPr>
        <w:rPr>
          <w:color w:val="000000" w:themeColor="text1"/>
        </w:rPr>
      </w:pPr>
    </w:p>
    <w:p w14:paraId="36DEC873" w14:textId="30FD343F" w:rsidR="002F2F0E" w:rsidRDefault="00B031AA" w:rsidP="002F2F0E">
      <w:pPr>
        <w:spacing w:line="360" w:lineRule="auto"/>
        <w:jc w:val="both"/>
        <w:rPr>
          <w:b/>
          <w:bCs/>
        </w:rPr>
      </w:pPr>
      <w:r w:rsidRPr="00B031AA">
        <w:rPr>
          <w:b/>
          <w:bCs/>
        </w:rPr>
        <w:t>MSE</w:t>
      </w:r>
    </w:p>
    <w:p w14:paraId="0AFC06D8" w14:textId="62831AE8" w:rsidR="00B031AA" w:rsidRPr="00B031AA" w:rsidRDefault="00B031AA" w:rsidP="00B031AA">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w:t>
      </w:r>
      <w:r w:rsidRPr="00B031AA">
        <w:rPr>
          <w:color w:val="000000" w:themeColor="text1"/>
          <w:shd w:val="clear" w:color="auto" w:fill="FFFFFF"/>
        </w:rPr>
        <w:t xml:space="preserve"> predictions</w:t>
      </w:r>
      <w:r w:rsidRPr="00B031AA">
        <w:rPr>
          <w:color w:val="000000" w:themeColor="text1"/>
          <w:shd w:val="clear" w:color="auto" w:fill="FFFFFF"/>
        </w:rPr>
        <w:t>. It assesses the average squared difference between the observed and predicted</w:t>
      </w:r>
      <w:r w:rsidRPr="00B031AA">
        <w:rPr>
          <w:color w:val="000000" w:themeColor="text1"/>
          <w:shd w:val="clear" w:color="auto" w:fill="FFFFFF"/>
        </w:rPr>
        <w:t xml:space="preserve"> values. </w:t>
      </w:r>
      <w:r w:rsidRPr="00B031AA">
        <w:rPr>
          <w:color w:val="000000" w:themeColor="text1"/>
          <w:shd w:val="clear" w:color="auto" w:fill="FFFFFF"/>
        </w:rPr>
        <w:t>When a model has no error, the MSE equals zero. As model error increases, its value increases. </w:t>
      </w:r>
      <w:r>
        <w:rPr>
          <w:color w:val="000000" w:themeColor="text1"/>
          <w:shd w:val="clear" w:color="auto" w:fill="FFFFFF"/>
        </w:rPr>
        <w:t>It is also called risk function or loss function.</w:t>
      </w:r>
    </w:p>
    <w:p w14:paraId="2B95480D" w14:textId="019F50CF" w:rsidR="00B031AA" w:rsidRDefault="00B031AA" w:rsidP="00B031AA"/>
    <w:p w14:paraId="359CE9E0" w14:textId="2DCC9F9B" w:rsidR="002F2F0E" w:rsidRPr="008B71C8" w:rsidRDefault="008B71C8" w:rsidP="00C8209A">
      <w:pPr>
        <w:spacing w:line="360" w:lineRule="auto"/>
        <w:jc w:val="both"/>
        <w:rPr>
          <w:color w:val="000000" w:themeColor="text1"/>
          <w:shd w:val="clear" w:color="auto" w:fill="FFFFFF"/>
          <w:lang w:val="en-US"/>
        </w:rPr>
      </w:pPr>
      <w:r w:rsidRPr="008B71C8">
        <w:rPr>
          <w:b/>
          <w:bCs/>
        </w:rPr>
        <w:t>Dense Layer</w:t>
      </w:r>
    </w:p>
    <w:p w14:paraId="35F18692" w14:textId="0705FCAA" w:rsidR="002C6C14" w:rsidRDefault="008B71C8" w:rsidP="00C8209A">
      <w:pPr>
        <w:spacing w:line="360" w:lineRule="auto"/>
        <w:jc w:val="both"/>
        <w:rPr>
          <w:color w:val="000000" w:themeColor="text1"/>
          <w:shd w:val="clear" w:color="auto" w:fill="FFFFFF"/>
        </w:rPr>
      </w:pPr>
      <w:r w:rsidRPr="002C6C14">
        <w:rPr>
          <w:color w:val="000000" w:themeColor="text1"/>
          <w:shd w:val="clear" w:color="auto" w:fill="FFFFFF"/>
        </w:rPr>
        <w:t>A</w:t>
      </w:r>
      <w:r w:rsidRPr="002C6C14">
        <w:rPr>
          <w:color w:val="000000" w:themeColor="text1"/>
          <w:shd w:val="clear" w:color="auto" w:fill="FFFFFF"/>
        </w:rPr>
        <w:t xml:space="preserve"> dense layer is a layer that is deeply connected with its preceding layer which means the neurons of the layer are connected to every neuron of its preceding layer. This layer is the </w:t>
      </w:r>
      <w:r w:rsidRPr="002C6C14">
        <w:rPr>
          <w:color w:val="000000" w:themeColor="text1"/>
          <w:shd w:val="clear" w:color="auto" w:fill="FFFFFF"/>
        </w:rPr>
        <w:t>most widely used</w:t>
      </w:r>
      <w:r w:rsidRPr="002C6C14">
        <w:rPr>
          <w:color w:val="000000" w:themeColor="text1"/>
          <w:shd w:val="clear" w:color="auto" w:fill="FFFFFF"/>
        </w:rPr>
        <w:t xml:space="preserve"> layer in artificial neural networks</w:t>
      </w:r>
      <w:r w:rsidRPr="002C6C14">
        <w:rPr>
          <w:color w:val="000000" w:themeColor="text1"/>
          <w:shd w:val="clear" w:color="auto" w:fill="FFFFFF"/>
        </w:rPr>
        <w:t>.</w:t>
      </w:r>
      <w:r w:rsidR="00DE051C">
        <w:rPr>
          <w:color w:val="000000" w:themeColor="text1"/>
          <w:shd w:val="clear" w:color="auto" w:fill="FFFFFF"/>
        </w:rPr>
        <w:tab/>
      </w:r>
      <w:r w:rsidR="00DE051C">
        <w:rPr>
          <w:color w:val="000000" w:themeColor="text1"/>
          <w:shd w:val="clear" w:color="auto" w:fill="FFFFFF"/>
        </w:rPr>
        <w:br/>
      </w:r>
    </w:p>
    <w:p w14:paraId="05435BAA" w14:textId="74B62B03" w:rsidR="00110230" w:rsidRDefault="002C6C14" w:rsidP="00C8209A">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w:t>
      </w:r>
      <w:r w:rsidRPr="002C6C14">
        <w:rPr>
          <w:shd w:val="clear" w:color="auto" w:fill="FFFFFF"/>
        </w:rPr>
        <w:t xml:space="preserve"> </w:t>
      </w:r>
      <w:r w:rsidRPr="002C6C14">
        <w:rPr>
          <w:shd w:val="clear" w:color="auto" w:fill="FFFFFF"/>
        </w:rPr>
        <w:t>it returns that value back</w:t>
      </w:r>
      <w:r>
        <w:rPr>
          <w:shd w:val="clear" w:color="auto" w:fill="FFFFFF"/>
        </w:rPr>
        <w:t>.</w:t>
      </w:r>
    </w:p>
    <w:p w14:paraId="0B9D11EC" w14:textId="23C539B7" w:rsidR="00F10A44" w:rsidRDefault="00F10A44" w:rsidP="00C8209A">
      <w:pPr>
        <w:spacing w:line="360" w:lineRule="auto"/>
        <w:jc w:val="both"/>
        <w:rPr>
          <w:shd w:val="clear" w:color="auto" w:fill="FFFFFF"/>
        </w:rPr>
      </w:pPr>
    </w:p>
    <w:p w14:paraId="47E38D72" w14:textId="6AA56183" w:rsidR="00F10A44" w:rsidRPr="00F10A44" w:rsidRDefault="00F10A44" w:rsidP="00F10A44">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6043F70C" w14:textId="7FB62B66" w:rsidR="00F10A44" w:rsidRDefault="00F10A44" w:rsidP="00C8209A">
      <w:pPr>
        <w:spacing w:line="360" w:lineRule="auto"/>
        <w:jc w:val="both"/>
        <w:rPr>
          <w:shd w:val="clear" w:color="auto" w:fill="FFFFFF"/>
        </w:rPr>
      </w:pPr>
    </w:p>
    <w:p w14:paraId="6081595F" w14:textId="538569A4" w:rsidR="005764AB" w:rsidRDefault="00DB285E" w:rsidP="00C8209A">
      <w:pPr>
        <w:spacing w:line="360" w:lineRule="auto"/>
        <w:jc w:val="both"/>
        <w:rPr>
          <w:b/>
          <w:bCs/>
          <w:shd w:val="clear" w:color="auto" w:fill="FFFFFF"/>
        </w:rPr>
      </w:pPr>
      <w:r w:rsidRPr="00DB285E">
        <w:rPr>
          <w:b/>
          <w:bCs/>
          <w:shd w:val="clear" w:color="auto" w:fill="FFFFFF"/>
        </w:rPr>
        <w:t>Hidden Layer</w:t>
      </w:r>
    </w:p>
    <w:p w14:paraId="6DB6963A" w14:textId="77777777" w:rsidR="00DB285E" w:rsidRPr="00DB285E" w:rsidRDefault="00DB285E" w:rsidP="00DB285E">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w:t>
      </w:r>
      <w:r w:rsidRPr="00DB285E">
        <w:rPr>
          <w:color w:val="000000" w:themeColor="text1"/>
          <w:shd w:val="clear" w:color="auto" w:fill="FFFFFF"/>
        </w:rPr>
        <w:t>.</w:t>
      </w:r>
      <w:r w:rsidRPr="00DB285E">
        <w:rPr>
          <w:color w:val="000000" w:themeColor="text1"/>
          <w:shd w:val="clear" w:color="auto" w:fill="FFFFFF"/>
        </w:rPr>
        <w:t xml:space="preserve"> The interior layers are sometimes called “hidden layers” because they are not directly observable from the systems inputs and outputs.</w:t>
      </w:r>
    </w:p>
    <w:p w14:paraId="31A2A16D" w14:textId="10AE102E" w:rsidR="00DB285E" w:rsidRDefault="00DB285E" w:rsidP="00DB285E">
      <w:r>
        <w:rPr>
          <w:rFonts w:ascii="Arial" w:hAnsi="Arial" w:cs="Arial"/>
          <w:color w:val="202124"/>
          <w:shd w:val="clear" w:color="auto" w:fill="FFFFFF"/>
        </w:rPr>
        <w:t>.</w:t>
      </w:r>
    </w:p>
    <w:p w14:paraId="40329B42" w14:textId="77777777" w:rsidR="00DB285E" w:rsidRPr="00DB285E" w:rsidRDefault="00DB285E" w:rsidP="00C8209A">
      <w:pPr>
        <w:spacing w:line="360" w:lineRule="auto"/>
        <w:jc w:val="both"/>
        <w:rPr>
          <w:b/>
          <w:bCs/>
          <w:shd w:val="clear" w:color="auto" w:fill="FFFFFF"/>
        </w:rPr>
      </w:pPr>
    </w:p>
    <w:p w14:paraId="26257A19" w14:textId="06C9EA40" w:rsidR="005764AB" w:rsidRDefault="005764AB" w:rsidP="00C8209A">
      <w:pPr>
        <w:spacing w:line="360" w:lineRule="auto"/>
        <w:jc w:val="both"/>
        <w:rPr>
          <w:shd w:val="clear" w:color="auto" w:fill="FFFFFF"/>
        </w:rPr>
      </w:pPr>
    </w:p>
    <w:p w14:paraId="7CECB6C2" w14:textId="77777777" w:rsidR="00F10A44" w:rsidRDefault="00F10A44" w:rsidP="00C8209A">
      <w:pPr>
        <w:spacing w:line="360" w:lineRule="auto"/>
        <w:jc w:val="both"/>
        <w:rPr>
          <w:shd w:val="clear" w:color="auto" w:fill="FFFFFF"/>
        </w:rPr>
      </w:pPr>
    </w:p>
    <w:p w14:paraId="7134A591" w14:textId="659AC10B" w:rsidR="00C8209A" w:rsidRPr="005764AB" w:rsidRDefault="00C8209A" w:rsidP="00C8209A">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0BC08F7C" w14:textId="77777777" w:rsidR="00C8209A" w:rsidRPr="005764AB" w:rsidRDefault="00C8209A" w:rsidP="00C8209A">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754D396C"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2EA0D8F9"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6BB0A24B"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724F0F47" w14:textId="07D6A8B3"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Compile the model with </w:t>
      </w:r>
      <w:r w:rsidR="00ED6F03" w:rsidRPr="005764AB">
        <w:rPr>
          <w:rFonts w:ascii="Times" w:hAnsi="Times"/>
          <w:color w:val="000000" w:themeColor="text1"/>
          <w:lang w:val="en-US"/>
        </w:rPr>
        <w:t>M</w:t>
      </w:r>
      <w:r w:rsidRPr="005764AB">
        <w:rPr>
          <w:rFonts w:ascii="Times" w:hAnsi="Times"/>
          <w:color w:val="000000" w:themeColor="text1"/>
          <w:lang w:val="en-US"/>
        </w:rPr>
        <w:t xml:space="preserve">ean </w:t>
      </w:r>
      <w:r w:rsidR="00ED6F03" w:rsidRPr="005764AB">
        <w:rPr>
          <w:rFonts w:ascii="Times" w:hAnsi="Times"/>
          <w:color w:val="000000" w:themeColor="text1"/>
          <w:lang w:val="en-US"/>
        </w:rPr>
        <w:t>S</w:t>
      </w:r>
      <w:r w:rsidRPr="005764AB">
        <w:rPr>
          <w:rFonts w:ascii="Times" w:hAnsi="Times"/>
          <w:color w:val="000000" w:themeColor="text1"/>
          <w:lang w:val="en-US"/>
        </w:rPr>
        <w:t xml:space="preserve">quare </w:t>
      </w:r>
      <w:r w:rsidR="00ED6F03" w:rsidRPr="005764AB">
        <w:rPr>
          <w:rFonts w:ascii="Times" w:hAnsi="Times"/>
          <w:color w:val="000000" w:themeColor="text1"/>
          <w:lang w:val="en-US"/>
        </w:rPr>
        <w:t>E</w:t>
      </w:r>
      <w:r w:rsidRPr="005764AB">
        <w:rPr>
          <w:rFonts w:ascii="Times" w:hAnsi="Times"/>
          <w:color w:val="000000" w:themeColor="text1"/>
          <w:lang w:val="en-US"/>
        </w:rPr>
        <w:t>rror (</w:t>
      </w:r>
      <w:r w:rsidR="00ED6F03" w:rsidRPr="005764AB">
        <w:rPr>
          <w:rFonts w:ascii="Times" w:hAnsi="Times"/>
          <w:color w:val="000000" w:themeColor="text1"/>
          <w:lang w:val="en-US"/>
        </w:rPr>
        <w:t>MSE</w:t>
      </w:r>
      <w:r w:rsidRPr="005764AB">
        <w:rPr>
          <w:rFonts w:ascii="Times" w:hAnsi="Times"/>
          <w:color w:val="000000" w:themeColor="text1"/>
          <w:lang w:val="en-US"/>
        </w:rPr>
        <w:t>) loss function and ‘adam’ optimizer.</w:t>
      </w:r>
    </w:p>
    <w:p w14:paraId="5E0A16B2"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41586E7"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08E51666" w14:textId="04F388AA" w:rsidR="00C8209A" w:rsidRPr="00D24931" w:rsidRDefault="00C8209A" w:rsidP="00C35CEC">
      <w:pPr>
        <w:pStyle w:val="ListParagraph"/>
        <w:numPr>
          <w:ilvl w:val="0"/>
          <w:numId w:val="8"/>
        </w:numPr>
        <w:spacing w:line="360" w:lineRule="auto"/>
        <w:jc w:val="both"/>
        <w:rPr>
          <w:rFonts w:ascii="Times" w:hAnsi="Times"/>
          <w:i/>
          <w:iCs/>
          <w:color w:val="000000" w:themeColor="text1"/>
          <w:lang w:val="en-US"/>
        </w:rPr>
      </w:pPr>
      <w:r w:rsidRPr="005764AB">
        <w:rPr>
          <w:rFonts w:ascii="Times" w:hAnsi="Times"/>
          <w:color w:val="000000" w:themeColor="text1"/>
          <w:lang w:val="en-US"/>
        </w:rPr>
        <w:t xml:space="preserve">Get prediction </w:t>
      </w:r>
      <w:r w:rsidR="00AF19F1" w:rsidRPr="005764AB">
        <w:rPr>
          <w:rFonts w:ascii="Times" w:hAnsi="Times"/>
          <w:color w:val="000000" w:themeColor="text1"/>
          <w:lang w:val="en-US"/>
        </w:rPr>
        <w:t xml:space="preserve">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w:t>
      </w:r>
      <w:r w:rsidR="00ED6F03" w:rsidRPr="005764AB">
        <w:rPr>
          <w:rFonts w:ascii="Times" w:hAnsi="Times"/>
          <w:color w:val="000000" w:themeColor="text1"/>
          <w:lang w:val="en-US"/>
        </w:rPr>
        <w:t xml:space="preserve"> </w:t>
      </w:r>
      <w:r w:rsidR="00AF19F1" w:rsidRPr="005764AB">
        <w:rPr>
          <w:rFonts w:ascii="Times" w:hAnsi="Times"/>
          <w:color w:val="000000" w:themeColor="text1"/>
          <w:lang w:val="en-US"/>
        </w:rPr>
        <w:t xml:space="preserve">An example of single model output can be </w:t>
      </w:r>
      <w:r w:rsidR="009E3A43" w:rsidRPr="005764AB">
        <w:rPr>
          <w:rFonts w:ascii="Times" w:hAnsi="Times"/>
          <w:color w:val="000000" w:themeColor="text1"/>
          <w:lang w:val="en-US"/>
        </w:rPr>
        <w:t>derived</w:t>
      </w:r>
      <w:r w:rsidR="00ED6F03" w:rsidRPr="005764AB">
        <w:rPr>
          <w:rFonts w:ascii="Times" w:hAnsi="Times"/>
          <w:color w:val="000000" w:themeColor="text1"/>
          <w:lang w:val="en-US"/>
        </w:rPr>
        <w:t>:</w:t>
      </w:r>
      <w:r w:rsidR="009E3A43" w:rsidRPr="005764AB">
        <w:rPr>
          <w:rFonts w:ascii="Times" w:hAnsi="Times"/>
          <w:color w:val="000000" w:themeColor="text1"/>
          <w:lang w:val="en-US"/>
        </w:rPr>
        <w:tab/>
      </w:r>
      <w:r w:rsidR="00ED6F03" w:rsidRPr="005764AB">
        <w:rPr>
          <w:rFonts w:ascii="Times" w:hAnsi="Times"/>
          <w:color w:val="000000" w:themeColor="text1"/>
          <w:lang w:val="en-US"/>
        </w:rPr>
        <w:t xml:space="preserve"> </w:t>
      </w:r>
      <w:r w:rsidR="00ED6F03" w:rsidRPr="005764AB">
        <w:rPr>
          <w:rFonts w:ascii="Times" w:hAnsi="Times"/>
          <w:color w:val="000000" w:themeColor="text1"/>
          <w:lang w:val="en-US"/>
        </w:rPr>
        <w:br/>
      </w:r>
      <w:proofErr w:type="spellStart"/>
      <w:r w:rsidR="00ED6F03" w:rsidRPr="00D24931">
        <w:rPr>
          <w:rStyle w:val="crayon-v"/>
          <w:i/>
          <w:iCs/>
          <w:color w:val="000000" w:themeColor="text1"/>
          <w:bdr w:val="none" w:sz="0" w:space="0" w:color="auto" w:frame="1"/>
          <w:shd w:val="clear" w:color="auto" w:fill="FDFDFD"/>
        </w:rPr>
        <w:t>yhat</w:t>
      </w:r>
      <w:proofErr w:type="spellEnd"/>
      <w:r w:rsidR="00ED6F03" w:rsidRPr="00D24931">
        <w:rPr>
          <w:rStyle w:val="crayon-h"/>
          <w:i/>
          <w:iCs/>
          <w:color w:val="000000" w:themeColor="text1"/>
          <w:bdr w:val="none" w:sz="0" w:space="0" w:color="auto" w:frame="1"/>
          <w:shd w:val="clear" w:color="auto" w:fill="FDFDFD"/>
        </w:rPr>
        <w:t xml:space="preserve"> </w:t>
      </w:r>
      <w:r w:rsidR="00ED6F03" w:rsidRPr="00D24931">
        <w:rPr>
          <w:rStyle w:val="crayon-o"/>
          <w:i/>
          <w:iCs/>
          <w:color w:val="000000" w:themeColor="text1"/>
          <w:bdr w:val="none" w:sz="0" w:space="0" w:color="auto" w:frame="1"/>
          <w:shd w:val="clear" w:color="auto" w:fill="FDFDFD"/>
        </w:rPr>
        <w:t>=</w:t>
      </w:r>
      <w:r w:rsidR="00ED6F03" w:rsidRPr="00D24931">
        <w:rPr>
          <w:rStyle w:val="crayon-h"/>
          <w:i/>
          <w:iCs/>
          <w:color w:val="000000" w:themeColor="text1"/>
          <w:bdr w:val="none" w:sz="0" w:space="0" w:color="auto" w:frame="1"/>
          <w:shd w:val="clear" w:color="auto" w:fill="FDFDFD"/>
        </w:rPr>
        <w:t xml:space="preserve"> </w:t>
      </w:r>
      <w:proofErr w:type="spellStart"/>
      <w:proofErr w:type="gramStart"/>
      <w:r w:rsidR="00ED6F03" w:rsidRPr="00D24931">
        <w:rPr>
          <w:rStyle w:val="crayon-v"/>
          <w:i/>
          <w:iCs/>
          <w:color w:val="000000" w:themeColor="text1"/>
          <w:bdr w:val="none" w:sz="0" w:space="0" w:color="auto" w:frame="1"/>
          <w:shd w:val="clear" w:color="auto" w:fill="FDFDFD"/>
        </w:rPr>
        <w:t>model</w:t>
      </w:r>
      <w:r w:rsidR="00ED6F03" w:rsidRPr="00D24931">
        <w:rPr>
          <w:rStyle w:val="crayon-sy"/>
          <w:i/>
          <w:iCs/>
          <w:color w:val="000000" w:themeColor="text1"/>
          <w:bdr w:val="none" w:sz="0" w:space="0" w:color="auto" w:frame="1"/>
          <w:shd w:val="clear" w:color="auto" w:fill="FDFDFD"/>
        </w:rPr>
        <w:t>.</w:t>
      </w:r>
      <w:r w:rsidR="00ED6F03" w:rsidRPr="00D24931">
        <w:rPr>
          <w:rStyle w:val="crayon-e"/>
          <w:i/>
          <w:iCs/>
          <w:color w:val="000000" w:themeColor="text1"/>
          <w:bdr w:val="none" w:sz="0" w:space="0" w:color="auto" w:frame="1"/>
          <w:shd w:val="clear" w:color="auto" w:fill="FDFDFD"/>
        </w:rPr>
        <w:t>predict</w:t>
      </w:r>
      <w:proofErr w:type="spellEnd"/>
      <w:proofErr w:type="gramEnd"/>
      <w:r w:rsidR="00ED6F03" w:rsidRPr="00D24931">
        <w:rPr>
          <w:rStyle w:val="crayon-sy"/>
          <w:i/>
          <w:iCs/>
          <w:color w:val="000000" w:themeColor="text1"/>
          <w:bdr w:val="none" w:sz="0" w:space="0" w:color="auto" w:frame="1"/>
          <w:shd w:val="clear" w:color="auto" w:fill="FDFDFD"/>
        </w:rPr>
        <w:t>(</w:t>
      </w:r>
      <w:r w:rsidR="00ED6F03" w:rsidRPr="00D24931">
        <w:rPr>
          <w:rStyle w:val="crayon-v"/>
          <w:i/>
          <w:iCs/>
          <w:color w:val="000000" w:themeColor="text1"/>
          <w:bdr w:val="none" w:sz="0" w:space="0" w:color="auto" w:frame="1"/>
          <w:shd w:val="clear" w:color="auto" w:fill="FDFDFD"/>
        </w:rPr>
        <w:t>input</w:t>
      </w:r>
      <w:r w:rsidR="00ED6F03" w:rsidRPr="00D24931">
        <w:rPr>
          <w:rStyle w:val="crayon-sy"/>
          <w:i/>
          <w:iCs/>
          <w:color w:val="000000" w:themeColor="text1"/>
          <w:bdr w:val="none" w:sz="0" w:space="0" w:color="auto" w:frame="1"/>
          <w:shd w:val="clear" w:color="auto" w:fill="FDFDFD"/>
        </w:rPr>
        <w:t>)</w:t>
      </w:r>
    </w:p>
    <w:p w14:paraId="57990FA9"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25FAA09C" w14:textId="77777777" w:rsidR="00C8209A" w:rsidRPr="005764AB" w:rsidRDefault="00C8209A" w:rsidP="00C35CEC">
      <w:pPr>
        <w:pStyle w:val="ListParagraph"/>
        <w:numPr>
          <w:ilvl w:val="0"/>
          <w:numId w:val="8"/>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1AF04ED3" w14:textId="77777777" w:rsidR="00C8209A" w:rsidRPr="005764AB"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100CB971" w14:textId="35810CEF" w:rsidR="00C8209A" w:rsidRPr="005764AB" w:rsidRDefault="00C8209A" w:rsidP="00C8209A">
      <w:pPr>
        <w:spacing w:line="360" w:lineRule="auto"/>
        <w:rPr>
          <w:rFonts w:ascii="Times" w:hAnsi="Times"/>
          <w:color w:val="000000" w:themeColor="text1"/>
          <w:lang w:val="en-US"/>
        </w:rPr>
      </w:pPr>
      <w:r w:rsidRPr="005764AB">
        <w:rPr>
          <w:rFonts w:ascii="Times" w:hAnsi="Times"/>
          <w:color w:val="000000" w:themeColor="text1"/>
          <w:lang w:val="en-US"/>
        </w:rPr>
        <w:t>Algorithm</w:t>
      </w:r>
      <w:r w:rsidR="003614F3">
        <w:rPr>
          <w:rFonts w:ascii="Times" w:hAnsi="Times"/>
          <w:color w:val="000000" w:themeColor="text1"/>
          <w:lang w:val="en-US"/>
        </w:rPr>
        <w:t xml:space="preserve"> 3.</w:t>
      </w:r>
      <w:r w:rsidRPr="005764AB">
        <w:rPr>
          <w:rFonts w:ascii="Times" w:hAnsi="Times"/>
          <w:color w:val="000000" w:themeColor="text1"/>
          <w:lang w:val="en-US"/>
        </w:rPr>
        <w:t>1: MLP Model</w:t>
      </w:r>
    </w:p>
    <w:p w14:paraId="5332CDC9" w14:textId="292FA970" w:rsidR="00C8209A" w:rsidRDefault="00C8209A" w:rsidP="00C8209A">
      <w:pPr>
        <w:spacing w:line="360" w:lineRule="auto"/>
      </w:pPr>
    </w:p>
    <w:p w14:paraId="2483E703" w14:textId="73421B57" w:rsidR="00D24931" w:rsidRDefault="00D24931" w:rsidP="00C8209A">
      <w:pPr>
        <w:spacing w:line="360" w:lineRule="auto"/>
      </w:pPr>
    </w:p>
    <w:p w14:paraId="4A1FD878" w14:textId="42C05F91" w:rsidR="00D24931" w:rsidRDefault="00D24931" w:rsidP="00C8209A">
      <w:pPr>
        <w:spacing w:line="360" w:lineRule="auto"/>
      </w:pPr>
    </w:p>
    <w:p w14:paraId="691F0DB2" w14:textId="675D6591" w:rsidR="00D24931" w:rsidRDefault="00D24931" w:rsidP="00C8209A">
      <w:pPr>
        <w:spacing w:line="360" w:lineRule="auto"/>
      </w:pPr>
    </w:p>
    <w:p w14:paraId="050E47D7" w14:textId="0FE6C69E" w:rsidR="00D24931" w:rsidRDefault="00D24931" w:rsidP="00C8209A">
      <w:pPr>
        <w:spacing w:line="360" w:lineRule="auto"/>
      </w:pPr>
    </w:p>
    <w:p w14:paraId="235E6821" w14:textId="77CD6D76" w:rsidR="00D24931" w:rsidRDefault="00D24931" w:rsidP="00C8209A">
      <w:pPr>
        <w:spacing w:line="360" w:lineRule="auto"/>
      </w:pPr>
    </w:p>
    <w:p w14:paraId="1EED3FE8" w14:textId="0EB95A76" w:rsidR="00D24931" w:rsidRDefault="00D24931" w:rsidP="00C8209A">
      <w:pPr>
        <w:spacing w:line="360" w:lineRule="auto"/>
      </w:pPr>
    </w:p>
    <w:p w14:paraId="77D016AA" w14:textId="050261A3" w:rsidR="00D24931" w:rsidRDefault="00D24931" w:rsidP="00C8209A">
      <w:pPr>
        <w:spacing w:line="360" w:lineRule="auto"/>
      </w:pPr>
    </w:p>
    <w:p w14:paraId="476850A7" w14:textId="07EAF77B" w:rsidR="00D24931" w:rsidRDefault="00D24931" w:rsidP="00C8209A">
      <w:pPr>
        <w:spacing w:line="360" w:lineRule="auto"/>
      </w:pPr>
    </w:p>
    <w:p w14:paraId="5C24D0DF" w14:textId="0B6DD4C8" w:rsidR="00D24931" w:rsidRDefault="00D24931" w:rsidP="00C8209A">
      <w:pPr>
        <w:spacing w:line="360" w:lineRule="auto"/>
      </w:pPr>
    </w:p>
    <w:p w14:paraId="0F88A100" w14:textId="07953427" w:rsidR="00D24931" w:rsidRDefault="00D24931" w:rsidP="00C8209A">
      <w:pPr>
        <w:spacing w:line="360" w:lineRule="auto"/>
      </w:pPr>
    </w:p>
    <w:p w14:paraId="01FE63A9" w14:textId="1C034416" w:rsidR="00D24931" w:rsidRDefault="00D24931" w:rsidP="00C8209A">
      <w:pPr>
        <w:spacing w:line="360" w:lineRule="auto"/>
      </w:pPr>
    </w:p>
    <w:p w14:paraId="4457C0CE" w14:textId="77777777" w:rsidR="00DB285E" w:rsidRDefault="00DB285E" w:rsidP="00C8209A">
      <w:pPr>
        <w:spacing w:line="360" w:lineRule="auto"/>
      </w:pPr>
    </w:p>
    <w:p w14:paraId="1CA714E6" w14:textId="77777777" w:rsidR="00D24931" w:rsidRPr="002E48C9" w:rsidRDefault="00D24931" w:rsidP="00C8209A">
      <w:pPr>
        <w:spacing w:line="360" w:lineRule="auto"/>
        <w:rPr>
          <w:rFonts w:ascii="Times" w:hAnsi="Times"/>
          <w:color w:val="000000" w:themeColor="text1"/>
          <w:lang w:val="en-US"/>
        </w:rPr>
      </w:pPr>
    </w:p>
    <w:p w14:paraId="5F0D7887" w14:textId="17D561A6" w:rsidR="00C8209A" w:rsidRPr="002E48C9" w:rsidRDefault="00C8209A" w:rsidP="00C8209A">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sidR="00EA38E9">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22D5AB16" w14:textId="77777777" w:rsidR="00C8209A" w:rsidRPr="002E48C9" w:rsidRDefault="00C8209A" w:rsidP="00C8209A">
      <w:pPr>
        <w:rPr>
          <w:rFonts w:ascii="Times" w:hAnsi="Times"/>
          <w:color w:val="000000" w:themeColor="text1"/>
        </w:rPr>
      </w:pPr>
    </w:p>
    <w:p w14:paraId="7A112EE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36D1F5B7" wp14:editId="2FCC375C">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004036F3" w14:textId="64C5B585" w:rsidR="00C8209A" w:rsidRPr="002E48C9" w:rsidRDefault="00C8209A" w:rsidP="00C8209A">
      <w:pPr>
        <w:ind w:firstLine="720"/>
        <w:jc w:val="center"/>
        <w:rPr>
          <w:rFonts w:ascii="Times" w:hAnsi="Times"/>
          <w:color w:val="000000" w:themeColor="text1"/>
          <w:lang w:val="en-US"/>
        </w:rPr>
      </w:pPr>
      <w:r w:rsidRPr="002E48C9">
        <w:rPr>
          <w:rFonts w:ascii="Times" w:hAnsi="Times"/>
          <w:color w:val="000000" w:themeColor="text1"/>
          <w:lang w:val="en-US"/>
        </w:rPr>
        <w:t>Figure</w:t>
      </w:r>
      <w:r w:rsidR="00ED3333">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3A88A739" w14:textId="77777777" w:rsidR="00C8209A" w:rsidRPr="002E48C9" w:rsidRDefault="00C8209A" w:rsidP="00C8209A">
      <w:pPr>
        <w:rPr>
          <w:rFonts w:ascii="Times" w:hAnsi="Times"/>
          <w:color w:val="000000" w:themeColor="text1"/>
          <w:sz w:val="23"/>
          <w:szCs w:val="23"/>
          <w:shd w:val="clear" w:color="auto" w:fill="FFFFFF"/>
        </w:rPr>
      </w:pPr>
    </w:p>
    <w:p w14:paraId="27841039" w14:textId="3C5DF86A" w:rsidR="00C8209A" w:rsidRPr="009E3A43" w:rsidRDefault="00C8209A" w:rsidP="00C8209A">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sidR="002555ED">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sidR="002555ED">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sidR="002555ED">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106F2CC2" w14:textId="77777777" w:rsidR="00C8209A" w:rsidRDefault="00C8209A" w:rsidP="00C8209A">
      <w:pPr>
        <w:spacing w:line="360" w:lineRule="auto"/>
        <w:jc w:val="both"/>
        <w:rPr>
          <w:rFonts w:ascii="Times" w:hAnsi="Times"/>
          <w:color w:val="000000" w:themeColor="text1"/>
          <w:sz w:val="23"/>
          <w:szCs w:val="23"/>
          <w:shd w:val="clear" w:color="auto" w:fill="FFFFFF"/>
        </w:rPr>
      </w:pPr>
    </w:p>
    <w:p w14:paraId="1414BDFC" w14:textId="1BFDDFA7" w:rsidR="00C8209A" w:rsidRDefault="001D385B" w:rsidP="00C8209A">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w:t>
      </w:r>
      <w:r w:rsidR="002E1DFE">
        <w:rPr>
          <w:rFonts w:ascii="Times" w:hAnsi="Times"/>
          <w:color w:val="000000" w:themeColor="text1"/>
          <w:shd w:val="clear" w:color="auto" w:fill="FFFFFF"/>
          <w:lang w:val="en-US"/>
        </w:rPr>
        <w:t>shown</w:t>
      </w:r>
      <w:r>
        <w:rPr>
          <w:rFonts w:ascii="Times" w:hAnsi="Times"/>
          <w:color w:val="000000" w:themeColor="text1"/>
          <w:shd w:val="clear" w:color="auto" w:fill="FFFFFF"/>
          <w:lang w:val="en-US"/>
        </w:rPr>
        <w:t xml:space="preserve"> in the above Figure</w:t>
      </w:r>
      <w:r>
        <w:rPr>
          <w:rFonts w:ascii="Times" w:hAnsi="Times"/>
          <w:color w:val="000000" w:themeColor="text1"/>
          <w:shd w:val="clear" w:color="auto" w:fill="FFFFFF"/>
          <w:lang w:val="en-US"/>
        </w:rPr>
        <w:t>-6</w:t>
      </w:r>
      <w:r>
        <w:rPr>
          <w:rFonts w:ascii="Times" w:hAnsi="Times"/>
          <w:color w:val="000000" w:themeColor="text1"/>
          <w:shd w:val="clear" w:color="auto" w:fill="FFFFFF"/>
          <w:lang w:val="en-US"/>
        </w:rPr>
        <w:t xml:space="preserve"> are also used in </w:t>
      </w:r>
      <w:r w:rsidR="002E1DFE">
        <w:rPr>
          <w:rFonts w:ascii="Times" w:hAnsi="Times"/>
          <w:color w:val="000000" w:themeColor="text1"/>
          <w:shd w:val="clear" w:color="auto" w:fill="FFFFFF"/>
          <w:lang w:val="en-US"/>
        </w:rPr>
        <w:t xml:space="preserve">our code as well as in </w:t>
      </w:r>
      <w:r>
        <w:rPr>
          <w:rFonts w:ascii="Times" w:hAnsi="Times"/>
          <w:color w:val="000000" w:themeColor="text1"/>
          <w:shd w:val="clear" w:color="auto" w:fill="FFFFFF"/>
          <w:lang w:val="en-US"/>
        </w:rPr>
        <w:t>Algorithm-</w:t>
      </w:r>
      <w:r w:rsidR="002E1DFE">
        <w:rPr>
          <w:rFonts w:ascii="Times" w:hAnsi="Times"/>
          <w:color w:val="000000" w:themeColor="text1"/>
          <w:shd w:val="clear" w:color="auto" w:fill="FFFFFF"/>
          <w:lang w:val="en-US"/>
        </w:rPr>
        <w:t>2</w:t>
      </w:r>
      <w:r>
        <w:rPr>
          <w:rFonts w:ascii="Times" w:hAnsi="Times"/>
          <w:color w:val="000000" w:themeColor="text1"/>
          <w:shd w:val="clear" w:color="auto" w:fill="FFFFFF"/>
          <w:lang w:val="en-US"/>
        </w:rPr>
        <w:t xml:space="preserve">. So, for better understanding, </w:t>
      </w:r>
      <w:r w:rsidR="00893F85">
        <w:rPr>
          <w:rFonts w:ascii="Times" w:hAnsi="Times"/>
          <w:color w:val="000000" w:themeColor="text1"/>
          <w:shd w:val="clear" w:color="auto" w:fill="FFFFFF"/>
        </w:rPr>
        <w:t>w</w:t>
      </w:r>
      <w:r w:rsidR="002555ED">
        <w:rPr>
          <w:rFonts w:ascii="Times" w:hAnsi="Times"/>
          <w:color w:val="000000" w:themeColor="text1"/>
          <w:shd w:val="clear" w:color="auto" w:fill="FFFFFF"/>
        </w:rPr>
        <w:t>e</w:t>
      </w:r>
      <w:r w:rsidR="00C8209A" w:rsidRPr="002555ED">
        <w:rPr>
          <w:rFonts w:ascii="Times" w:hAnsi="Times"/>
          <w:color w:val="000000" w:themeColor="text1"/>
          <w:shd w:val="clear" w:color="auto" w:fill="FFFFFF"/>
        </w:rPr>
        <w:t xml:space="preserve"> briefly introduce some of the</w:t>
      </w:r>
      <w:r w:rsidR="002E1DFE">
        <w:rPr>
          <w:rFonts w:ascii="Times" w:hAnsi="Times"/>
          <w:color w:val="000000" w:themeColor="text1"/>
          <w:shd w:val="clear" w:color="auto" w:fill="FFFFFF"/>
        </w:rPr>
        <w:t xml:space="preserve"> new terms</w:t>
      </w:r>
      <w:r w:rsidR="00A80DBF">
        <w:rPr>
          <w:rFonts w:ascii="Times" w:hAnsi="Times"/>
          <w:color w:val="000000" w:themeColor="text1"/>
          <w:shd w:val="clear" w:color="auto" w:fill="FFFFFF"/>
        </w:rPr>
        <w:t xml:space="preserve"> </w:t>
      </w:r>
      <w:r w:rsidR="002555ED">
        <w:rPr>
          <w:rFonts w:ascii="Times" w:hAnsi="Times"/>
          <w:color w:val="000000" w:themeColor="text1"/>
          <w:shd w:val="clear" w:color="auto" w:fill="FFFFFF"/>
        </w:rPr>
        <w:t>as follows</w:t>
      </w:r>
      <w:r w:rsidR="00C8209A" w:rsidRPr="002555ED">
        <w:rPr>
          <w:rFonts w:ascii="Times" w:hAnsi="Times"/>
          <w:color w:val="000000" w:themeColor="text1"/>
          <w:shd w:val="clear" w:color="auto" w:fill="FFFFFF"/>
        </w:rPr>
        <w:t>:</w:t>
      </w:r>
    </w:p>
    <w:p w14:paraId="59C8E08C" w14:textId="77777777" w:rsidR="002555ED" w:rsidRPr="002555ED" w:rsidRDefault="002555ED" w:rsidP="00C8209A">
      <w:pPr>
        <w:spacing w:line="360" w:lineRule="auto"/>
        <w:jc w:val="both"/>
        <w:rPr>
          <w:rFonts w:ascii="Times" w:hAnsi="Times"/>
          <w:color w:val="000000" w:themeColor="text1"/>
          <w:shd w:val="clear" w:color="auto" w:fill="FFFFFF"/>
        </w:rPr>
      </w:pPr>
    </w:p>
    <w:p w14:paraId="7AC9262A" w14:textId="77777777" w:rsidR="00C8209A" w:rsidRPr="002555ED" w:rsidRDefault="00C8209A" w:rsidP="00C8209A">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11CA0D40" w14:textId="37929F91" w:rsidR="00C8209A" w:rsidRPr="002E1DFE" w:rsidRDefault="00C8209A" w:rsidP="00F10A44">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0F6B0A9F" w14:textId="77777777" w:rsidR="00C8209A" w:rsidRPr="00AE4BDB" w:rsidRDefault="00C8209A" w:rsidP="00C8209A">
      <w:pPr>
        <w:spacing w:line="360" w:lineRule="auto"/>
        <w:jc w:val="both"/>
        <w:rPr>
          <w:rFonts w:ascii="Times" w:hAnsi="Times"/>
          <w:b/>
          <w:bCs/>
          <w:color w:val="000000" w:themeColor="text1"/>
          <w:sz w:val="23"/>
          <w:szCs w:val="23"/>
          <w:shd w:val="clear" w:color="auto" w:fill="FFFFFF"/>
        </w:rPr>
      </w:pPr>
    </w:p>
    <w:p w14:paraId="18833C59" w14:textId="77777777" w:rsidR="00C8209A" w:rsidRPr="00AE4BDB" w:rsidRDefault="00C8209A" w:rsidP="00C8209A">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7DAED9DA" w14:textId="0A5B403E" w:rsidR="00C8209A" w:rsidRDefault="00C8209A" w:rsidP="00C8209A">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69BC34C8" w14:textId="07863574" w:rsidR="002555ED" w:rsidRDefault="002555ED" w:rsidP="00C8209A">
      <w:pPr>
        <w:spacing w:line="360" w:lineRule="auto"/>
        <w:rPr>
          <w:color w:val="202124"/>
          <w:shd w:val="clear" w:color="auto" w:fill="FFFFFF"/>
        </w:rPr>
      </w:pPr>
    </w:p>
    <w:p w14:paraId="0C09823F" w14:textId="77777777" w:rsidR="005A08CE" w:rsidRPr="005A08CE" w:rsidRDefault="005A08CE" w:rsidP="005A08CE">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r>
      <w:r w:rsidRPr="005A08CE">
        <w:rPr>
          <w:color w:val="000000" w:themeColor="text1"/>
          <w:shd w:val="clear" w:color="auto" w:fill="FFFFFF"/>
        </w:rPr>
        <w:t>The fully connected layer (FC) operates on a flattened input where each input is connected to all neurons.</w:t>
      </w:r>
      <w:r w:rsidRPr="005A08CE">
        <w:rPr>
          <w:color w:val="000000" w:themeColor="text1"/>
          <w:shd w:val="clear" w:color="auto" w:fill="FFFFFF"/>
        </w:rPr>
        <w:t xml:space="preserve"> </w:t>
      </w:r>
      <w:r w:rsidRPr="005A08CE">
        <w:rPr>
          <w:color w:val="000000" w:themeColor="text1"/>
          <w:shd w:val="clear" w:color="auto" w:fill="FFFFFF"/>
        </w:rPr>
        <w:t>After feature extraction we need to classify the data into various classes, this can be done using a fully connected (FC) neural network.</w:t>
      </w:r>
    </w:p>
    <w:p w14:paraId="3A402C5E" w14:textId="63D66CF9" w:rsidR="005A08CE" w:rsidRPr="005A08CE" w:rsidRDefault="005A08CE" w:rsidP="005A08CE"/>
    <w:p w14:paraId="42BD69A6" w14:textId="4D54E055" w:rsidR="005A08CE" w:rsidRPr="00A80DBF" w:rsidRDefault="00A80DBF" w:rsidP="00A80DBF">
      <w:pPr>
        <w:spacing w:line="360" w:lineRule="auto"/>
        <w:jc w:val="both"/>
        <w:rPr>
          <w:b/>
          <w:bCs/>
          <w:color w:val="202124"/>
          <w:shd w:val="clear" w:color="auto" w:fill="FFFFFF"/>
        </w:rPr>
      </w:pPr>
      <w:r w:rsidRPr="00A80DBF">
        <w:rPr>
          <w:b/>
          <w:bCs/>
          <w:color w:val="202124"/>
          <w:shd w:val="clear" w:color="auto" w:fill="FFFFFF"/>
        </w:rPr>
        <w:t>Flatten Layer</w:t>
      </w:r>
    </w:p>
    <w:p w14:paraId="241742BE" w14:textId="77777777" w:rsidR="00A80DBF" w:rsidRPr="00A80DBF" w:rsidRDefault="00A80DBF" w:rsidP="00A80DBF">
      <w:pPr>
        <w:spacing w:line="360" w:lineRule="auto"/>
        <w:jc w:val="both"/>
      </w:pPr>
      <w:r w:rsidRPr="00A80DBF">
        <w:rPr>
          <w:color w:val="202124"/>
          <w:shd w:val="clear" w:color="auto" w:fill="FFFFFF"/>
        </w:rPr>
        <w:t>To</w:t>
      </w:r>
      <w:r w:rsidRPr="00A80DBF">
        <w:rPr>
          <w:color w:val="202124"/>
          <w:shd w:val="clear" w:color="auto" w:fill="FFFFFF"/>
        </w:rPr>
        <w:t> flattens the multi-dimensional input tensors into a single dimension</w:t>
      </w:r>
      <w:r w:rsidRPr="00A80DBF">
        <w:rPr>
          <w:color w:val="202124"/>
          <w:shd w:val="clear" w:color="auto" w:fill="FFFFFF"/>
        </w:rPr>
        <w:t xml:space="preserve"> this layer is used.</w:t>
      </w:r>
      <w:r w:rsidRPr="00A80DBF">
        <w:rPr>
          <w:color w:val="202124"/>
          <w:shd w:val="clear" w:color="auto" w:fill="FFFFFF"/>
        </w:rPr>
        <w:t xml:space="preserve"> For example, if flatten is applied to layer having input shape as (batch_size, 2,2), then the output shape of the layer will be (batch_size, 4)</w:t>
      </w:r>
    </w:p>
    <w:p w14:paraId="3DA7133F" w14:textId="77777777" w:rsidR="00D24931" w:rsidRDefault="00D24931" w:rsidP="00C8209A">
      <w:pPr>
        <w:spacing w:line="360" w:lineRule="auto"/>
        <w:jc w:val="both"/>
        <w:rPr>
          <w:rFonts w:ascii="Times" w:hAnsi="Times"/>
          <w:color w:val="000000" w:themeColor="text1"/>
          <w:sz w:val="23"/>
          <w:szCs w:val="23"/>
          <w:shd w:val="clear" w:color="auto" w:fill="FFFFFF"/>
        </w:rPr>
      </w:pPr>
    </w:p>
    <w:p w14:paraId="6B3F957F" w14:textId="1AAB6DFC"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01570B99" w14:textId="0B386398"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sidR="00D24931">
        <w:rPr>
          <w:color w:val="000000" w:themeColor="text1"/>
          <w:shd w:val="clear" w:color="auto" w:fill="FFFFFF"/>
          <w:lang w:val="en-US"/>
        </w:rPr>
        <w:t>-</w:t>
      </w:r>
    </w:p>
    <w:p w14:paraId="036493C6"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Take an instance of ‘Sequential’ Model from Keras deep learning library.</w:t>
      </w:r>
    </w:p>
    <w:p w14:paraId="4485C655"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B168114"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Add another Conv1D layer with same settings but without input shape.</w:t>
      </w:r>
    </w:p>
    <w:p w14:paraId="0962C0D3"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Add another MaxPooling1D layer with pool size of 2.</w:t>
      </w:r>
    </w:p>
    <w:p w14:paraId="2C8C08FD"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13419D71"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Add a Dense layer with number of outputs (1), since we predict a continuous value.</w:t>
      </w:r>
    </w:p>
    <w:p w14:paraId="5741AF1F" w14:textId="32B56A2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 xml:space="preserve">Compile the model with </w:t>
      </w:r>
      <w:r w:rsidR="00F10A44" w:rsidRPr="00D24931">
        <w:rPr>
          <w:color w:val="000000" w:themeColor="text1"/>
          <w:lang w:val="en-US"/>
        </w:rPr>
        <w:t>M</w:t>
      </w:r>
      <w:r w:rsidRPr="00D24931">
        <w:rPr>
          <w:color w:val="000000" w:themeColor="text1"/>
          <w:lang w:val="en-US"/>
        </w:rPr>
        <w:t xml:space="preserve">ean </w:t>
      </w:r>
      <w:r w:rsidR="00F10A44" w:rsidRPr="00D24931">
        <w:rPr>
          <w:color w:val="000000" w:themeColor="text1"/>
          <w:lang w:val="en-US"/>
        </w:rPr>
        <w:t>S</w:t>
      </w:r>
      <w:r w:rsidRPr="00D24931">
        <w:rPr>
          <w:color w:val="000000" w:themeColor="text1"/>
          <w:lang w:val="en-US"/>
        </w:rPr>
        <w:t xml:space="preserve">quare </w:t>
      </w:r>
      <w:r w:rsidR="00F10A44" w:rsidRPr="00D24931">
        <w:rPr>
          <w:color w:val="000000" w:themeColor="text1"/>
          <w:lang w:val="en-US"/>
        </w:rPr>
        <w:t>E</w:t>
      </w:r>
      <w:r w:rsidRPr="00D24931">
        <w:rPr>
          <w:color w:val="000000" w:themeColor="text1"/>
          <w:lang w:val="en-US"/>
        </w:rPr>
        <w:t>rror (</w:t>
      </w:r>
      <w:r w:rsidR="00F10A44" w:rsidRPr="00D24931">
        <w:rPr>
          <w:color w:val="000000" w:themeColor="text1"/>
          <w:lang w:val="en-US"/>
        </w:rPr>
        <w:t>MSE</w:t>
      </w:r>
      <w:r w:rsidRPr="00D24931">
        <w:rPr>
          <w:color w:val="000000" w:themeColor="text1"/>
          <w:lang w:val="en-US"/>
        </w:rPr>
        <w:t>) loss function and ‘adam’ optimizer.</w:t>
      </w:r>
    </w:p>
    <w:p w14:paraId="0DE82583"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Fit the model with training data set for number of epochs (100) and batch size (100).</w:t>
      </w:r>
    </w:p>
    <w:p w14:paraId="1DF3BFA0" w14:textId="77777777" w:rsidR="00C8209A" w:rsidRPr="00D24931" w:rsidRDefault="00C8209A" w:rsidP="00C35CEC">
      <w:pPr>
        <w:pStyle w:val="ListParagraph"/>
        <w:numPr>
          <w:ilvl w:val="0"/>
          <w:numId w:val="9"/>
        </w:numPr>
        <w:spacing w:line="360" w:lineRule="auto"/>
        <w:jc w:val="both"/>
        <w:rPr>
          <w:color w:val="000000" w:themeColor="text1"/>
          <w:lang w:val="en-US"/>
        </w:rPr>
      </w:pPr>
      <w:r w:rsidRPr="00D24931">
        <w:rPr>
          <w:color w:val="000000" w:themeColor="text1"/>
          <w:lang w:val="en-US"/>
        </w:rPr>
        <w:t>Create an ensemble of 6 models by following the steps 1 to 8.</w:t>
      </w:r>
    </w:p>
    <w:p w14:paraId="2B0B16F9" w14:textId="7A9424DC" w:rsidR="00C8209A" w:rsidRPr="00D24931" w:rsidRDefault="00C8209A" w:rsidP="00C35CEC">
      <w:pPr>
        <w:pStyle w:val="ListParagraph"/>
        <w:numPr>
          <w:ilvl w:val="0"/>
          <w:numId w:val="8"/>
        </w:numPr>
        <w:spacing w:line="360" w:lineRule="auto"/>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00D24931" w:rsidRPr="00D24931">
        <w:rPr>
          <w:color w:val="000000" w:themeColor="text1"/>
          <w:lang w:val="en-US"/>
        </w:rPr>
        <w:br/>
      </w:r>
      <w:r w:rsidR="00D24931" w:rsidRPr="00D24931">
        <w:rPr>
          <w:color w:val="000000" w:themeColor="text1"/>
          <w:lang w:val="en-US"/>
        </w:rPr>
        <w:t>An example of single model output can be derived:</w:t>
      </w:r>
      <w:r w:rsidR="00D24931" w:rsidRPr="00D24931">
        <w:rPr>
          <w:color w:val="000000" w:themeColor="text1"/>
          <w:lang w:val="en-US"/>
        </w:rPr>
        <w:tab/>
        <w:t xml:space="preserve"> </w:t>
      </w:r>
      <w:r w:rsidR="00D24931" w:rsidRP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p>
    <w:p w14:paraId="637D0A9F" w14:textId="120163AA" w:rsidR="00C8209A" w:rsidRPr="00D24931" w:rsidRDefault="00C8209A" w:rsidP="00C35CEC">
      <w:pPr>
        <w:pStyle w:val="ListParagraph"/>
        <w:numPr>
          <w:ilvl w:val="0"/>
          <w:numId w:val="8"/>
        </w:numPr>
        <w:spacing w:line="360" w:lineRule="auto"/>
        <w:jc w:val="both"/>
        <w:rPr>
          <w:color w:val="000000" w:themeColor="text1"/>
          <w:lang w:val="en-US"/>
        </w:rPr>
      </w:pPr>
      <w:r w:rsidRPr="00D24931">
        <w:rPr>
          <w:color w:val="000000" w:themeColor="text1"/>
          <w:lang w:val="en-US"/>
        </w:rPr>
        <w:t>Calculate the ranges (lower level, mean and upper level) of each prediction.</w:t>
      </w:r>
    </w:p>
    <w:p w14:paraId="4F0D707E" w14:textId="0E55EDD1" w:rsidR="00C8209A" w:rsidRPr="00D24931" w:rsidRDefault="00C8209A" w:rsidP="00C35CEC">
      <w:pPr>
        <w:pStyle w:val="ListParagraph"/>
        <w:numPr>
          <w:ilvl w:val="0"/>
          <w:numId w:val="8"/>
        </w:numPr>
        <w:spacing w:line="360" w:lineRule="auto"/>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sidR="00DB285E">
        <w:rPr>
          <w:color w:val="000000" w:themeColor="text1"/>
          <w:lang w:val="en-US"/>
        </w:rPr>
        <w:t xml:space="preserve">section </w:t>
      </w:r>
      <w:r w:rsidRPr="00D24931">
        <w:rPr>
          <w:color w:val="000000" w:themeColor="text1"/>
          <w:lang w:val="en-US"/>
        </w:rPr>
        <w:t>3.7.</w:t>
      </w:r>
    </w:p>
    <w:p w14:paraId="51A17FD8" w14:textId="7A6241DF" w:rsidR="00C8209A" w:rsidRPr="00D24931" w:rsidRDefault="00C8209A" w:rsidP="00C8209A">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14E83E74" w14:textId="2CF36DCF" w:rsidR="00F10A44" w:rsidRPr="00D24931" w:rsidRDefault="00C8209A" w:rsidP="00C8209A">
      <w:pPr>
        <w:spacing w:line="360" w:lineRule="auto"/>
        <w:rPr>
          <w:color w:val="000000" w:themeColor="text1"/>
          <w:lang w:val="en-US"/>
        </w:rPr>
      </w:pPr>
      <w:r w:rsidRPr="00D24931">
        <w:rPr>
          <w:color w:val="000000" w:themeColor="text1"/>
          <w:lang w:val="en-US"/>
        </w:rPr>
        <w:t>Algorithm</w:t>
      </w:r>
      <w:r w:rsidR="003614F3">
        <w:rPr>
          <w:color w:val="000000" w:themeColor="text1"/>
          <w:lang w:val="en-US"/>
        </w:rPr>
        <w:t xml:space="preserve"> 3.</w:t>
      </w:r>
      <w:r w:rsidRPr="00D24931">
        <w:rPr>
          <w:color w:val="000000" w:themeColor="text1"/>
          <w:lang w:val="en-US"/>
        </w:rPr>
        <w:t>2: CNN Model</w:t>
      </w:r>
    </w:p>
    <w:p w14:paraId="2F2C7A81" w14:textId="53671661"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EA38E9">
        <w:rPr>
          <w:rFonts w:ascii="Times" w:hAnsi="Times"/>
          <w:b/>
          <w:bCs/>
          <w:color w:val="000000" w:themeColor="text1"/>
          <w:lang w:val="en-US"/>
        </w:rPr>
        <w:t>6</w:t>
      </w:r>
      <w:r w:rsidRPr="002E48C9">
        <w:rPr>
          <w:rFonts w:ascii="Times" w:hAnsi="Times"/>
          <w:b/>
          <w:bCs/>
          <w:color w:val="000000" w:themeColor="text1"/>
          <w:lang w:val="en-US"/>
        </w:rPr>
        <w:tab/>
        <w:t>LSTM</w:t>
      </w:r>
    </w:p>
    <w:p w14:paraId="58647217" w14:textId="77777777" w:rsidR="00C8209A" w:rsidRPr="002E48C9" w:rsidRDefault="00C8209A" w:rsidP="00C8209A">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2079C449" w14:textId="77777777" w:rsidR="00C8209A" w:rsidRPr="002E48C9" w:rsidRDefault="00C8209A" w:rsidP="00C8209A">
      <w:pPr>
        <w:jc w:val="both"/>
        <w:rPr>
          <w:color w:val="000000" w:themeColor="text1"/>
        </w:rPr>
      </w:pPr>
    </w:p>
    <w:p w14:paraId="7A6BD585" w14:textId="77777777" w:rsidR="00C8209A" w:rsidRPr="002E48C9" w:rsidRDefault="00C8209A" w:rsidP="00C8209A">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4874A202" wp14:editId="3D77FB8C">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15EB4794" w14:textId="55D11C3E"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sidR="00ED3333">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7E25C0C5" w14:textId="77777777" w:rsidR="00C8209A" w:rsidRPr="002E48C9" w:rsidRDefault="00C8209A" w:rsidP="00C8209A">
      <w:pPr>
        <w:spacing w:line="360" w:lineRule="auto"/>
        <w:rPr>
          <w:rFonts w:ascii="Times" w:hAnsi="Times"/>
          <w:b/>
          <w:bCs/>
          <w:color w:val="000000" w:themeColor="text1"/>
          <w:lang w:val="en-US"/>
        </w:rPr>
      </w:pPr>
    </w:p>
    <w:p w14:paraId="096134C3" w14:textId="63520457" w:rsidR="00C8209A" w:rsidRDefault="00C8209A" w:rsidP="00C8209A">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C7D624F" w14:textId="51314F55" w:rsidR="002E1DFE" w:rsidRDefault="002E1DFE" w:rsidP="00C8209A">
      <w:pPr>
        <w:spacing w:line="360" w:lineRule="auto"/>
        <w:jc w:val="both"/>
        <w:rPr>
          <w:rFonts w:ascii="Times" w:hAnsi="Times"/>
          <w:color w:val="000000" w:themeColor="text1"/>
          <w:shd w:val="clear" w:color="auto" w:fill="FFFFFF"/>
        </w:rPr>
      </w:pPr>
    </w:p>
    <w:p w14:paraId="01E28F76" w14:textId="4C5C6DC7" w:rsidR="002E1DFE" w:rsidRDefault="002E1DFE" w:rsidP="002E1DF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w:t>
      </w:r>
      <w:r w:rsidR="00ED3333">
        <w:rPr>
          <w:rFonts w:ascii="Times" w:hAnsi="Times"/>
          <w:color w:val="000000" w:themeColor="text1"/>
          <w:shd w:val="clear" w:color="auto" w:fill="FFFFFF"/>
          <w:lang w:val="en-US"/>
        </w:rPr>
        <w:t xml:space="preserve"> 3.5</w:t>
      </w:r>
      <w:r>
        <w:rPr>
          <w:rFonts w:ascii="Times" w:hAnsi="Times"/>
          <w:color w:val="000000" w:themeColor="text1"/>
          <w:shd w:val="clear" w:color="auto" w:fill="FFFFFF"/>
          <w:lang w:val="en-US"/>
        </w:rPr>
        <w:t xml:space="preserve"> are also used in our code as well as in Algorithm-</w:t>
      </w:r>
      <w:r>
        <w:rPr>
          <w:rFonts w:ascii="Times" w:hAnsi="Times"/>
          <w:color w:val="000000" w:themeColor="text1"/>
          <w:shd w:val="clear" w:color="auto" w:fill="FFFFFF"/>
          <w:lang w:val="en-US"/>
        </w:rPr>
        <w:t>3</w:t>
      </w:r>
      <w:r>
        <w:rPr>
          <w:rFonts w:ascii="Times" w:hAnsi="Times"/>
          <w:color w:val="000000" w:themeColor="text1"/>
          <w:shd w:val="clear" w:color="auto" w:fill="FFFFFF"/>
          <w:lang w:val="en-US"/>
        </w:rPr>
        <w:t xml:space="preserve">.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5E8B0DE" w14:textId="77777777" w:rsidR="002E1DFE" w:rsidRDefault="002E1DFE" w:rsidP="002E1DFE">
      <w:pPr>
        <w:spacing w:line="360" w:lineRule="auto"/>
        <w:jc w:val="both"/>
        <w:rPr>
          <w:rFonts w:ascii="Times" w:hAnsi="Times"/>
          <w:b/>
          <w:bCs/>
          <w:color w:val="000000" w:themeColor="text1"/>
          <w:shd w:val="clear" w:color="auto" w:fill="FFFFFF"/>
        </w:rPr>
      </w:pPr>
    </w:p>
    <w:p w14:paraId="5DBF6A15" w14:textId="6BA64D19" w:rsidR="002E1DFE" w:rsidRDefault="002E1DFE" w:rsidP="002E1DFE">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5F24AE13" w14:textId="135581EC" w:rsidR="002E1DFE" w:rsidRPr="00BB43E5" w:rsidRDefault="002E1DFE" w:rsidP="00C8209A">
      <w:pPr>
        <w:spacing w:line="360" w:lineRule="auto"/>
        <w:jc w:val="both"/>
        <w:rPr>
          <w:rFonts w:ascii="Times" w:hAnsi="Times"/>
          <w:color w:val="000000" w:themeColor="text1"/>
        </w:rPr>
      </w:pPr>
    </w:p>
    <w:p w14:paraId="7131E598" w14:textId="61F06780" w:rsidR="00C8209A" w:rsidRDefault="00C8209A" w:rsidP="00C8209A">
      <w:pPr>
        <w:spacing w:line="360" w:lineRule="auto"/>
        <w:jc w:val="both"/>
        <w:rPr>
          <w:rFonts w:ascii="Times" w:hAnsi="Times"/>
          <w:color w:val="000000" w:themeColor="text1"/>
          <w:shd w:val="clear" w:color="auto" w:fill="FFFFFF"/>
          <w:lang w:val="en-US"/>
        </w:rPr>
      </w:pPr>
    </w:p>
    <w:p w14:paraId="5EBF8EFC" w14:textId="75DD528E" w:rsidR="00BA3DE9" w:rsidRDefault="00BA3DE9" w:rsidP="00C8209A">
      <w:pPr>
        <w:spacing w:line="360" w:lineRule="auto"/>
        <w:jc w:val="both"/>
        <w:rPr>
          <w:rFonts w:ascii="Times" w:hAnsi="Times"/>
          <w:color w:val="000000" w:themeColor="text1"/>
          <w:shd w:val="clear" w:color="auto" w:fill="FFFFFF"/>
          <w:lang w:val="en-US"/>
        </w:rPr>
      </w:pPr>
    </w:p>
    <w:p w14:paraId="46B4F8D6" w14:textId="27BB0F46" w:rsidR="00BA3DE9" w:rsidRDefault="00BA3DE9" w:rsidP="00C8209A">
      <w:pPr>
        <w:spacing w:line="360" w:lineRule="auto"/>
        <w:jc w:val="both"/>
        <w:rPr>
          <w:rFonts w:ascii="Times" w:hAnsi="Times"/>
          <w:color w:val="000000" w:themeColor="text1"/>
          <w:shd w:val="clear" w:color="auto" w:fill="FFFFFF"/>
          <w:lang w:val="en-US"/>
        </w:rPr>
      </w:pPr>
    </w:p>
    <w:p w14:paraId="4E45A8A0" w14:textId="6162E4CE" w:rsidR="00BA3DE9" w:rsidRDefault="00BA3DE9" w:rsidP="00C8209A">
      <w:pPr>
        <w:spacing w:line="360" w:lineRule="auto"/>
        <w:jc w:val="both"/>
        <w:rPr>
          <w:rFonts w:ascii="Times" w:hAnsi="Times"/>
          <w:color w:val="000000" w:themeColor="text1"/>
          <w:shd w:val="clear" w:color="auto" w:fill="FFFFFF"/>
          <w:lang w:val="en-US"/>
        </w:rPr>
      </w:pPr>
    </w:p>
    <w:p w14:paraId="29F09525" w14:textId="77777777" w:rsidR="00BA3DE9" w:rsidRDefault="00BA3DE9" w:rsidP="00C8209A">
      <w:pPr>
        <w:spacing w:line="360" w:lineRule="auto"/>
        <w:jc w:val="both"/>
        <w:rPr>
          <w:rFonts w:ascii="Times" w:hAnsi="Times"/>
          <w:color w:val="000000" w:themeColor="text1"/>
          <w:shd w:val="clear" w:color="auto" w:fill="FFFFFF"/>
          <w:lang w:val="en-US"/>
        </w:rPr>
      </w:pPr>
    </w:p>
    <w:p w14:paraId="2241E05F"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4496292" w14:textId="77777777" w:rsidR="00C8209A" w:rsidRPr="002E48C9" w:rsidRDefault="00C8209A" w:rsidP="00C8209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574E83"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166BB868"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3D8E25D4"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114E0AC3" w14:textId="77777777" w:rsidR="00C8209A" w:rsidRPr="00666ABE"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9FF9F05" w14:textId="72EC7A98"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D24931">
        <w:rPr>
          <w:rFonts w:ascii="Times" w:hAnsi="Times"/>
          <w:color w:val="000000" w:themeColor="text1"/>
          <w:lang w:val="en-US"/>
        </w:rPr>
        <w:t>M</w:t>
      </w:r>
      <w:r>
        <w:rPr>
          <w:rFonts w:ascii="Times" w:hAnsi="Times"/>
          <w:color w:val="000000" w:themeColor="text1"/>
          <w:lang w:val="en-US"/>
        </w:rPr>
        <w:t xml:space="preserve">ean </w:t>
      </w:r>
      <w:r w:rsidR="00D24931">
        <w:rPr>
          <w:rFonts w:ascii="Times" w:hAnsi="Times"/>
          <w:color w:val="000000" w:themeColor="text1"/>
          <w:lang w:val="en-US"/>
        </w:rPr>
        <w:t>S</w:t>
      </w:r>
      <w:r>
        <w:rPr>
          <w:rFonts w:ascii="Times" w:hAnsi="Times"/>
          <w:color w:val="000000" w:themeColor="text1"/>
          <w:lang w:val="en-US"/>
        </w:rPr>
        <w:t xml:space="preserve">quare </w:t>
      </w:r>
      <w:r w:rsidR="00D24931">
        <w:rPr>
          <w:rFonts w:ascii="Times" w:hAnsi="Times"/>
          <w:color w:val="000000" w:themeColor="text1"/>
          <w:lang w:val="en-US"/>
        </w:rPr>
        <w:t>E</w:t>
      </w:r>
      <w:r>
        <w:rPr>
          <w:rFonts w:ascii="Times" w:hAnsi="Times"/>
          <w:color w:val="000000" w:themeColor="text1"/>
          <w:lang w:val="en-US"/>
        </w:rPr>
        <w:t>rror (</w:t>
      </w:r>
      <w:r w:rsidR="00D24931">
        <w:rPr>
          <w:rFonts w:ascii="Times" w:hAnsi="Times"/>
          <w:color w:val="000000" w:themeColor="text1"/>
          <w:lang w:val="en-US"/>
        </w:rPr>
        <w:t>MSE</w:t>
      </w:r>
      <w:r>
        <w:rPr>
          <w:rFonts w:ascii="Times" w:hAnsi="Times"/>
          <w:color w:val="000000" w:themeColor="text1"/>
          <w:lang w:val="en-US"/>
        </w:rPr>
        <w:t>) loss function and ‘adam’ optimizer.</w:t>
      </w:r>
    </w:p>
    <w:p w14:paraId="5E848E42"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E52552B"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579A0845" w14:textId="7DDD4257"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sidR="00D24931">
        <w:rPr>
          <w:rFonts w:ascii="Times" w:hAnsi="Times"/>
          <w:color w:val="000000" w:themeColor="text1"/>
          <w:lang w:val="en-US"/>
        </w:rPr>
        <w:br/>
      </w:r>
      <w:r w:rsidR="00D24931" w:rsidRPr="00D24931">
        <w:rPr>
          <w:color w:val="000000" w:themeColor="text1"/>
          <w:lang w:val="en-US"/>
        </w:rPr>
        <w:t>An example of single model output can be derived:</w:t>
      </w:r>
      <w:r w:rsidR="00D24931">
        <w:rPr>
          <w:color w:val="000000" w:themeColor="text1"/>
          <w:lang w:val="en-US"/>
        </w:rPr>
        <w:tab/>
      </w:r>
      <w:r w:rsid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r w:rsidR="00D24931">
        <w:rPr>
          <w:rStyle w:val="crayon-sy"/>
          <w:i/>
          <w:iCs/>
          <w:color w:val="000000" w:themeColor="text1"/>
          <w:bdr w:val="none" w:sz="0" w:space="0" w:color="auto" w:frame="1"/>
          <w:shd w:val="clear" w:color="auto" w:fill="FDFDFD"/>
        </w:rPr>
        <w:tab/>
      </w:r>
    </w:p>
    <w:p w14:paraId="4B3C1B01" w14:textId="77777777" w:rsidR="00C8209A"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BE4CA55" w14:textId="77777777" w:rsidR="00C8209A" w:rsidRPr="00200D7B" w:rsidRDefault="00C8209A" w:rsidP="00C35CEC">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7332F7F7" w14:textId="77777777" w:rsidR="00C8209A" w:rsidRPr="0005403A"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45018A70" w14:textId="50DFCB22" w:rsidR="00C8209A" w:rsidRPr="00D24931" w:rsidRDefault="00C8209A" w:rsidP="00D24931">
      <w:pPr>
        <w:spacing w:line="360" w:lineRule="auto"/>
        <w:rPr>
          <w:rFonts w:ascii="Times" w:hAnsi="Times"/>
          <w:color w:val="000000" w:themeColor="text1"/>
          <w:lang w:val="en-US"/>
        </w:rPr>
      </w:pPr>
      <w:r w:rsidRPr="0005403A">
        <w:rPr>
          <w:rFonts w:ascii="Times" w:hAnsi="Times"/>
          <w:color w:val="000000" w:themeColor="text1"/>
          <w:lang w:val="en-US"/>
        </w:rPr>
        <w:t>Algorithm</w:t>
      </w:r>
      <w:r w:rsidR="003614F3">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6728B52A" w14:textId="240D4714" w:rsidR="00C8209A" w:rsidRDefault="00C8209A" w:rsidP="00C8209A">
      <w:pPr>
        <w:spacing w:line="360" w:lineRule="auto"/>
        <w:jc w:val="both"/>
        <w:rPr>
          <w:rFonts w:ascii="Times" w:hAnsi="Times"/>
          <w:color w:val="000000" w:themeColor="text1"/>
          <w:shd w:val="clear" w:color="auto" w:fill="FFFFFF"/>
          <w:lang w:val="en-US"/>
        </w:rPr>
      </w:pPr>
    </w:p>
    <w:p w14:paraId="2C6CA2D5" w14:textId="77777777" w:rsidR="00156864" w:rsidRPr="002E48C9" w:rsidRDefault="00156864" w:rsidP="00C8209A">
      <w:pPr>
        <w:spacing w:line="360" w:lineRule="auto"/>
        <w:jc w:val="both"/>
        <w:rPr>
          <w:rFonts w:ascii="Times" w:hAnsi="Times"/>
          <w:color w:val="000000" w:themeColor="text1"/>
          <w:shd w:val="clear" w:color="auto" w:fill="FFFFFF"/>
          <w:lang w:val="en-US"/>
        </w:rPr>
      </w:pPr>
    </w:p>
    <w:p w14:paraId="1FBAFB3B" w14:textId="3FF63DD1" w:rsidR="00C8209A" w:rsidRPr="00A96F1D" w:rsidRDefault="00C8209A" w:rsidP="00C8209A">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sidR="00EA38E9">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6344BA48" w14:textId="5816C597" w:rsidR="00C8209A" w:rsidRPr="00A96F1D" w:rsidRDefault="00C8209A" w:rsidP="00C8209A">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sidR="00BA3DE9">
        <w:rPr>
          <w:rFonts w:ascii="Times" w:hAnsi="Times"/>
          <w:color w:val="000000" w:themeColor="text1"/>
        </w:rPr>
        <w:t>:</w:t>
      </w:r>
    </w:p>
    <w:p w14:paraId="5EAB50AB" w14:textId="37122630" w:rsidR="00C8209A" w:rsidRPr="002E48C9" w:rsidRDefault="00BA3DE9" w:rsidP="00C35CEC">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C8209A" w:rsidRPr="00A96F1D">
        <w:rPr>
          <w:rFonts w:ascii="Times" w:hAnsi="Times"/>
          <w:color w:val="000000" w:themeColor="text1"/>
        </w:rPr>
        <w:t xml:space="preserve">AR term refers to </w:t>
      </w:r>
      <w:r w:rsidR="00C8209A">
        <w:rPr>
          <w:rFonts w:ascii="Times" w:hAnsi="Times"/>
          <w:color w:val="000000" w:themeColor="text1"/>
        </w:rPr>
        <w:t>predicting</w:t>
      </w:r>
      <w:r w:rsidR="00C8209A" w:rsidRPr="00A96F1D">
        <w:rPr>
          <w:rFonts w:ascii="Times" w:hAnsi="Times"/>
          <w:color w:val="000000" w:themeColor="text1"/>
        </w:rPr>
        <w:t xml:space="preserve"> the next value</w:t>
      </w:r>
      <w:r w:rsidR="00C8209A" w:rsidRPr="002E48C9">
        <w:rPr>
          <w:rFonts w:ascii="Times" w:hAnsi="Times"/>
          <w:color w:val="000000" w:themeColor="text1"/>
        </w:rPr>
        <w:t xml:space="preserve"> using the </w:t>
      </w:r>
      <w:r w:rsidR="00C8209A">
        <w:rPr>
          <w:rFonts w:ascii="Times" w:hAnsi="Times"/>
          <w:color w:val="000000" w:themeColor="text1"/>
        </w:rPr>
        <w:t>prior</w:t>
      </w:r>
      <w:r w:rsidR="00C8209A" w:rsidRPr="00A96F1D">
        <w:rPr>
          <w:rFonts w:ascii="Times" w:hAnsi="Times"/>
          <w:color w:val="000000" w:themeColor="text1"/>
        </w:rPr>
        <w:t xml:space="preserve"> values</w:t>
      </w:r>
      <w:r w:rsidR="00C8209A">
        <w:rPr>
          <w:rFonts w:ascii="Times" w:hAnsi="Times"/>
          <w:color w:val="000000" w:themeColor="text1"/>
        </w:rPr>
        <w:t xml:space="preserve"> of dataset</w:t>
      </w:r>
      <w:r w:rsidR="00C8209A" w:rsidRPr="00A96F1D">
        <w:rPr>
          <w:rFonts w:ascii="Times" w:hAnsi="Times"/>
          <w:color w:val="000000" w:themeColor="text1"/>
        </w:rPr>
        <w:t xml:space="preserve">. The AR term is defined by the parameter </w:t>
      </w:r>
      <w:r w:rsidR="00C8209A" w:rsidRPr="00BA3DE9">
        <w:rPr>
          <w:rFonts w:ascii="Times" w:hAnsi="Times"/>
          <w:i/>
          <w:iCs/>
          <w:color w:val="000000" w:themeColor="text1"/>
        </w:rPr>
        <w:t>p</w:t>
      </w:r>
      <w:r w:rsidR="00C8209A" w:rsidRPr="00A96F1D">
        <w:rPr>
          <w:rFonts w:ascii="Times" w:hAnsi="Times"/>
          <w:color w:val="000000" w:themeColor="text1"/>
        </w:rPr>
        <w:t xml:space="preserve"> in </w:t>
      </w:r>
      <w:r w:rsidR="00C8209A" w:rsidRPr="002E48C9">
        <w:rPr>
          <w:rFonts w:ascii="Times" w:hAnsi="Times"/>
          <w:color w:val="000000" w:themeColor="text1"/>
        </w:rPr>
        <w:t>ARIMA</w:t>
      </w:r>
      <w:r w:rsidR="00C8209A" w:rsidRPr="00A96F1D">
        <w:rPr>
          <w:rFonts w:ascii="Times" w:hAnsi="Times"/>
          <w:color w:val="000000" w:themeColor="text1"/>
        </w:rPr>
        <w:t xml:space="preserve">. </w:t>
      </w:r>
    </w:p>
    <w:p w14:paraId="6D429B44" w14:textId="123E43E5" w:rsidR="00C8209A" w:rsidRPr="00A96F1D" w:rsidRDefault="00C8209A" w:rsidP="00C35CEC">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sidR="00BA3DE9">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F4B762B" w14:textId="65192F73" w:rsidR="00C8209A" w:rsidRPr="00A96F1D" w:rsidRDefault="00C8209A" w:rsidP="00C35CEC">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00BA3DE9"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7D0109D6" w14:textId="0255C434" w:rsidR="00C8209A" w:rsidRDefault="00C8209A" w:rsidP="00B84D37">
      <w:pPr>
        <w:spacing w:line="360" w:lineRule="auto"/>
        <w:jc w:val="both"/>
        <w:rPr>
          <w:color w:val="000000" w:themeColor="text1"/>
          <w:shd w:val="clear" w:color="auto" w:fill="FFFFFF"/>
        </w:rPr>
      </w:pPr>
      <w:r w:rsidRPr="002E48C9">
        <w:rPr>
          <w:rFonts w:ascii="Times" w:hAnsi="Times"/>
          <w:b/>
          <w:bCs/>
          <w:color w:val="000000" w:themeColor="text1"/>
        </w:rPr>
        <w:t>3.</w:t>
      </w:r>
      <w:r w:rsidR="00DD5372">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w:t>
      </w:r>
      <w:r w:rsidR="000D2E36" w:rsidRPr="00626226">
        <w:rPr>
          <w:color w:val="000000" w:themeColor="text1"/>
          <w:shd w:val="clear" w:color="auto" w:fill="FFFFFF"/>
        </w:rPr>
        <w:t>is quite</w:t>
      </w:r>
      <w:r w:rsidRPr="00626226">
        <w:rPr>
          <w:color w:val="000000" w:themeColor="text1"/>
          <w:shd w:val="clear" w:color="auto" w:fill="FFFFFF"/>
        </w:rPr>
        <w:t xml:space="preserv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w:t>
      </w:r>
      <w:r w:rsidR="00626226" w:rsidRPr="00626226">
        <w:rPr>
          <w:color w:val="000000" w:themeColor="text1"/>
          <w:shd w:val="clear" w:color="auto" w:fill="FFFFFF"/>
        </w:rPr>
        <w:t xml:space="preserve"> of </w:t>
      </w:r>
      <w:r w:rsidR="00626226" w:rsidRPr="00626226">
        <w:rPr>
          <w:color w:val="000000" w:themeColor="text1"/>
          <w:shd w:val="clear" w:color="auto" w:fill="FFFFFF"/>
        </w:rPr>
        <w:t xml:space="preserve">optimal </w:t>
      </w:r>
      <w:r w:rsidR="00626226" w:rsidRPr="00626226">
        <w:rPr>
          <w:i/>
          <w:iCs/>
          <w:color w:val="000000" w:themeColor="text1"/>
          <w:shd w:val="clear" w:color="auto" w:fill="FFFFFF"/>
        </w:rPr>
        <w:t>p,</w:t>
      </w:r>
      <w:r w:rsidR="00626226">
        <w:rPr>
          <w:i/>
          <w:iCs/>
          <w:color w:val="000000" w:themeColor="text1"/>
          <w:shd w:val="clear" w:color="auto" w:fill="FFFFFF"/>
        </w:rPr>
        <w:t xml:space="preserve"> </w:t>
      </w:r>
      <w:r w:rsidR="00626226" w:rsidRPr="00626226">
        <w:rPr>
          <w:i/>
          <w:iCs/>
          <w:color w:val="000000" w:themeColor="text1"/>
          <w:shd w:val="clear" w:color="auto" w:fill="FFFFFF"/>
        </w:rPr>
        <w:t>d,</w:t>
      </w:r>
      <w:r w:rsidR="00626226">
        <w:rPr>
          <w:i/>
          <w:iCs/>
          <w:color w:val="000000" w:themeColor="text1"/>
          <w:shd w:val="clear" w:color="auto" w:fill="FFFFFF"/>
        </w:rPr>
        <w:t xml:space="preserve"> </w:t>
      </w:r>
      <w:r w:rsidR="00626226" w:rsidRPr="00626226">
        <w:rPr>
          <w:color w:val="000000" w:themeColor="text1"/>
          <w:shd w:val="clear" w:color="auto" w:fill="FFFFFF"/>
        </w:rPr>
        <w:t xml:space="preserve">and </w:t>
      </w:r>
      <w:r w:rsidR="00626226" w:rsidRPr="00626226">
        <w:rPr>
          <w:i/>
          <w:iCs/>
          <w:color w:val="000000" w:themeColor="text1"/>
          <w:shd w:val="clear" w:color="auto" w:fill="FFFFFF"/>
        </w:rPr>
        <w:t>q</w:t>
      </w:r>
      <w:r w:rsidR="00626226" w:rsidRPr="00626226">
        <w:rPr>
          <w:color w:val="000000" w:themeColor="text1"/>
          <w:shd w:val="clear" w:color="auto" w:fill="FFFFFF"/>
        </w:rPr>
        <w:t xml:space="preserve"> parameters</w:t>
      </w:r>
      <w:r w:rsidR="00626226" w:rsidRPr="00626226">
        <w:rPr>
          <w:color w:val="000000" w:themeColor="text1"/>
          <w:shd w:val="clear" w:color="auto" w:fill="FFFFFF"/>
        </w:rPr>
        <w:t xml:space="preserve"> </w:t>
      </w:r>
      <w:r w:rsidR="00B84D37" w:rsidRPr="00626226">
        <w:rPr>
          <w:color w:val="000000" w:themeColor="text1"/>
          <w:shd w:val="clear" w:color="auto" w:fill="FFFFFF"/>
        </w:rPr>
        <w:t xml:space="preserve">by </w:t>
      </w:r>
      <w:r w:rsidR="00B84D37"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00B84D37" w:rsidRPr="00626226">
        <w:rPr>
          <w:color w:val="000000" w:themeColor="text1"/>
          <w:spacing w:val="-1"/>
          <w:shd w:val="clear" w:color="auto" w:fill="FFFFFF"/>
        </w:rPr>
        <w:t>Basically, it takes the data and fits many models in a different order before comparing the characteristics.</w:t>
      </w:r>
      <w:r w:rsidR="00B84D37" w:rsidRPr="00626226">
        <w:rPr>
          <w:color w:val="000000" w:themeColor="text1"/>
        </w:rPr>
        <w:t xml:space="preserve"> </w:t>
      </w:r>
      <w:r w:rsidRPr="00626226">
        <w:rPr>
          <w:color w:val="000000" w:themeColor="text1"/>
          <w:shd w:val="clear" w:color="auto" w:fill="FFFFFF"/>
        </w:rPr>
        <w:t>Below are the steps for implementing auto ARIMA:</w:t>
      </w:r>
    </w:p>
    <w:p w14:paraId="35A1D93A" w14:textId="4AE4EE1B" w:rsidR="00626226" w:rsidRDefault="00626226" w:rsidP="00B84D37">
      <w:pPr>
        <w:spacing w:line="360" w:lineRule="auto"/>
        <w:jc w:val="both"/>
      </w:pPr>
    </w:p>
    <w:p w14:paraId="4B8F6071" w14:textId="67DAF775" w:rsidR="00626226" w:rsidRPr="009E25D9" w:rsidRDefault="009E25D9" w:rsidP="00B84D37">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w:t>
      </w:r>
      <w:r w:rsidR="00626226">
        <w:rPr>
          <w:rFonts w:ascii="Times" w:hAnsi="Times"/>
          <w:color w:val="000000" w:themeColor="text1"/>
          <w:shd w:val="clear" w:color="auto" w:fill="FFFFFF"/>
          <w:lang w:val="en-US"/>
        </w:rPr>
        <w:t>Algorithm-</w:t>
      </w:r>
      <w:r w:rsidR="00626226">
        <w:rPr>
          <w:rFonts w:ascii="Times" w:hAnsi="Times"/>
          <w:color w:val="000000" w:themeColor="text1"/>
          <w:shd w:val="clear" w:color="auto" w:fill="FFFFFF"/>
          <w:lang w:val="en-US"/>
        </w:rPr>
        <w:t>4</w:t>
      </w:r>
      <w:r w:rsidR="00626226">
        <w:rPr>
          <w:rFonts w:ascii="Times" w:hAnsi="Times"/>
          <w:color w:val="000000" w:themeColor="text1"/>
          <w:shd w:val="clear" w:color="auto" w:fill="FFFFFF"/>
          <w:lang w:val="en-US"/>
        </w:rPr>
        <w:t xml:space="preserve">, </w:t>
      </w:r>
      <w:r w:rsidR="00626226">
        <w:rPr>
          <w:rFonts w:ascii="Times" w:hAnsi="Times"/>
          <w:color w:val="000000" w:themeColor="text1"/>
          <w:shd w:val="clear" w:color="auto" w:fill="FFFFFF"/>
        </w:rPr>
        <w:t>we</w:t>
      </w:r>
      <w:r w:rsidR="00626226" w:rsidRPr="002555ED">
        <w:rPr>
          <w:rFonts w:ascii="Times" w:hAnsi="Times"/>
          <w:color w:val="000000" w:themeColor="text1"/>
          <w:shd w:val="clear" w:color="auto" w:fill="FFFFFF"/>
        </w:rPr>
        <w:t xml:space="preserve"> briefly introduce some of the</w:t>
      </w:r>
      <w:r w:rsidR="00626226">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for better understanding</w:t>
      </w:r>
      <w:r w:rsidR="00626226">
        <w:rPr>
          <w:rFonts w:ascii="Times" w:hAnsi="Times"/>
          <w:color w:val="000000" w:themeColor="text1"/>
          <w:shd w:val="clear" w:color="auto" w:fill="FFFFFF"/>
        </w:rPr>
        <w:t xml:space="preserve"> as follows</w:t>
      </w:r>
      <w:r w:rsidR="00626226" w:rsidRPr="002555ED">
        <w:rPr>
          <w:rFonts w:ascii="Times" w:hAnsi="Times"/>
          <w:color w:val="000000" w:themeColor="text1"/>
          <w:shd w:val="clear" w:color="auto" w:fill="FFFFFF"/>
        </w:rPr>
        <w:t>:</w:t>
      </w:r>
    </w:p>
    <w:p w14:paraId="2BE35C1E" w14:textId="21DC28ED" w:rsidR="00C8209A" w:rsidRDefault="00C8209A" w:rsidP="00C8209A">
      <w:pPr>
        <w:spacing w:line="360" w:lineRule="auto"/>
        <w:jc w:val="both"/>
        <w:rPr>
          <w:rFonts w:ascii="Times" w:hAnsi="Times"/>
          <w:color w:val="000000" w:themeColor="text1"/>
          <w:shd w:val="clear" w:color="auto" w:fill="FFFFFF"/>
        </w:rPr>
      </w:pPr>
    </w:p>
    <w:p w14:paraId="161AD3A8" w14:textId="64F967D8" w:rsidR="005550B5" w:rsidRDefault="005550B5" w:rsidP="00C8209A">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42ADF84C" w14:textId="3B2909CA" w:rsidR="00626226" w:rsidRDefault="005550B5" w:rsidP="009E25D9">
      <w:pPr>
        <w:spacing w:line="360" w:lineRule="auto"/>
        <w:jc w:val="both"/>
        <w:rPr>
          <w:color w:val="000000" w:themeColor="text1"/>
        </w:rPr>
      </w:pPr>
      <w:r w:rsidRPr="009E25D9">
        <w:rPr>
          <w:color w:val="000000" w:themeColor="text1"/>
          <w:shd w:val="clear" w:color="auto" w:fill="FDFDFD"/>
        </w:rPr>
        <w:t>It</w:t>
      </w:r>
      <w:r w:rsidRPr="009E25D9">
        <w:rPr>
          <w:color w:val="000000" w:themeColor="text1"/>
          <w:shd w:val="clear" w:color="auto" w:fill="FDFDFD"/>
        </w:rPr>
        <w:t xml:space="preserve"> is a statistical library designed to fill the void in Python's time series analysis capabilities. This </w:t>
      </w:r>
      <w:proofErr w:type="gramStart"/>
      <w:r w:rsidR="00626226"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00626226" w:rsidRPr="009E25D9">
        <w:rPr>
          <w:color w:val="000000" w:themeColor="text1"/>
          <w:shd w:val="clear" w:color="auto" w:fill="FDFDFD"/>
        </w:rPr>
        <w:t>built-in time series datasets for prototyping and examples</w:t>
      </w:r>
      <w:r w:rsidR="00626226" w:rsidRPr="009E25D9">
        <w:rPr>
          <w:color w:val="000000" w:themeColor="text1"/>
          <w:shd w:val="clear" w:color="auto" w:fill="FDFDFD"/>
        </w:rPr>
        <w:t xml:space="preserve">, </w:t>
      </w:r>
      <w:r w:rsidR="00626226" w:rsidRPr="00626226">
        <w:rPr>
          <w:color w:val="000000" w:themeColor="text1"/>
        </w:rPr>
        <w:t>Time series utilities, such as differencing and inverse differencing</w:t>
      </w:r>
      <w:r w:rsidR="00626226" w:rsidRPr="009E25D9">
        <w:rPr>
          <w:color w:val="000000" w:themeColor="text1"/>
        </w:rPr>
        <w:t xml:space="preserve"> etc.</w:t>
      </w:r>
    </w:p>
    <w:p w14:paraId="306957A3" w14:textId="1E27EE09" w:rsidR="009E25D9" w:rsidRDefault="009E25D9" w:rsidP="009E25D9">
      <w:pPr>
        <w:spacing w:line="360" w:lineRule="auto"/>
        <w:jc w:val="both"/>
        <w:rPr>
          <w:color w:val="000000" w:themeColor="text1"/>
        </w:rPr>
      </w:pPr>
    </w:p>
    <w:p w14:paraId="7CE3940D" w14:textId="7BC041FF" w:rsidR="009E25D9" w:rsidRPr="009E25D9" w:rsidRDefault="009E25D9" w:rsidP="009E25D9">
      <w:pPr>
        <w:spacing w:line="360" w:lineRule="auto"/>
        <w:jc w:val="both"/>
        <w:rPr>
          <w:b/>
          <w:bCs/>
          <w:color w:val="000000" w:themeColor="text1"/>
        </w:rPr>
      </w:pPr>
      <w:r w:rsidRPr="009E25D9">
        <w:rPr>
          <w:b/>
          <w:bCs/>
          <w:color w:val="000000" w:themeColor="text1"/>
        </w:rPr>
        <w:t>ADF Test</w:t>
      </w:r>
    </w:p>
    <w:p w14:paraId="070AECA5" w14:textId="5C4CC324" w:rsidR="009E25D9" w:rsidRDefault="009E25D9" w:rsidP="00121FEC">
      <w:pPr>
        <w:spacing w:line="360" w:lineRule="auto"/>
        <w:jc w:val="both"/>
        <w:rPr>
          <w:color w:val="202124"/>
          <w:shd w:val="clear" w:color="auto" w:fill="FFFFFF"/>
        </w:rPr>
      </w:pPr>
      <w:r w:rsidRPr="00121FEC">
        <w:rPr>
          <w:color w:val="202124"/>
          <w:shd w:val="clear" w:color="auto" w:fill="FFFFFF"/>
        </w:rPr>
        <w:t xml:space="preserve">Augmented Dickey Fuller test is a common statistical test used to test whether a given Time series is stationary or not. It is one of the most </w:t>
      </w:r>
      <w:r w:rsidRPr="00121FEC">
        <w:rPr>
          <w:color w:val="202124"/>
          <w:shd w:val="clear" w:color="auto" w:fill="FFFFFF"/>
        </w:rPr>
        <w:t>widely</w:t>
      </w:r>
      <w:r w:rsidRPr="00121FEC">
        <w:rPr>
          <w:color w:val="202124"/>
          <w:shd w:val="clear" w:color="auto" w:fill="FFFFFF"/>
        </w:rPr>
        <w:t xml:space="preserve"> used statistical test when it comes to analyzing the stationary of a series.</w:t>
      </w:r>
    </w:p>
    <w:p w14:paraId="07E72F19" w14:textId="4B067E97" w:rsidR="00595200" w:rsidRDefault="00595200" w:rsidP="00121FEC">
      <w:pPr>
        <w:spacing w:line="360" w:lineRule="auto"/>
        <w:jc w:val="both"/>
        <w:rPr>
          <w:color w:val="202124"/>
          <w:shd w:val="clear" w:color="auto" w:fill="FFFFFF"/>
        </w:rPr>
      </w:pPr>
    </w:p>
    <w:p w14:paraId="33DB4EA3" w14:textId="77777777" w:rsidR="00595200" w:rsidRPr="00595200" w:rsidRDefault="00595200" w:rsidP="00595200">
      <w:pPr>
        <w:spacing w:line="360" w:lineRule="auto"/>
        <w:jc w:val="both"/>
        <w:rPr>
          <w:b/>
          <w:bCs/>
          <w:color w:val="202124"/>
          <w:shd w:val="clear" w:color="auto" w:fill="FFFFFF"/>
        </w:rPr>
      </w:pPr>
      <w:r w:rsidRPr="00595200">
        <w:rPr>
          <w:b/>
          <w:bCs/>
          <w:color w:val="202124"/>
          <w:shd w:val="clear" w:color="auto" w:fill="FFFFFF"/>
        </w:rPr>
        <w:t>U</w:t>
      </w:r>
      <w:r w:rsidRPr="00595200">
        <w:rPr>
          <w:b/>
          <w:bCs/>
          <w:color w:val="202124"/>
          <w:shd w:val="clear" w:color="auto" w:fill="FFFFFF"/>
        </w:rPr>
        <w:t>nivariate time series</w:t>
      </w:r>
    </w:p>
    <w:p w14:paraId="7C00819E" w14:textId="4ECDB795" w:rsidR="00595200" w:rsidRPr="00595200" w:rsidRDefault="00595200" w:rsidP="00595200">
      <w:pPr>
        <w:spacing w:line="360" w:lineRule="auto"/>
        <w:jc w:val="both"/>
      </w:pPr>
      <w:r w:rsidRPr="00595200">
        <w:rPr>
          <w:color w:val="202124"/>
          <w:shd w:val="clear" w:color="auto" w:fill="FFFFFF"/>
        </w:rPr>
        <w:t>It</w:t>
      </w:r>
      <w:r w:rsidRPr="00595200">
        <w:rPr>
          <w:color w:val="202124"/>
          <w:shd w:val="clear" w:color="auto" w:fill="FFFFFF"/>
        </w:rPr>
        <w:t xml:space="preserve"> refers to a time series that consists of single (scalar) observations recorded sequentially over equal time increments. </w:t>
      </w:r>
    </w:p>
    <w:p w14:paraId="53333CA6" w14:textId="77777777" w:rsidR="00595200" w:rsidRPr="00121FEC" w:rsidRDefault="00595200" w:rsidP="00121FEC">
      <w:pPr>
        <w:spacing w:line="360" w:lineRule="auto"/>
        <w:jc w:val="both"/>
      </w:pPr>
    </w:p>
    <w:p w14:paraId="132A8D75" w14:textId="77777777" w:rsidR="005550B5" w:rsidRDefault="005550B5" w:rsidP="005550B5"/>
    <w:p w14:paraId="6A88DA0C" w14:textId="585A9A95" w:rsidR="00626226" w:rsidRDefault="00626226" w:rsidP="006262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4C51AAA9" w14:textId="77777777" w:rsidR="00C8209A" w:rsidRPr="00900308"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40D0556" w14:textId="77777777" w:rsidR="00C8209A" w:rsidRDefault="00C8209A" w:rsidP="00C35CEC">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32929C52" w14:textId="77777777" w:rsidR="00C8209A" w:rsidRPr="00900308" w:rsidRDefault="00C8209A" w:rsidP="00C35CEC">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3D83B4CE" w14:textId="7DB2985C" w:rsidR="00C8209A" w:rsidRDefault="00C8209A" w:rsidP="00C35CEC">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00BC1377" w14:textId="7A775DDD" w:rsidR="00C8209A" w:rsidRPr="00900308" w:rsidRDefault="00C8209A" w:rsidP="00C35CEC">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4A435A6D" w14:textId="77777777" w:rsidR="00C8209A" w:rsidRPr="00900308" w:rsidRDefault="00C8209A" w:rsidP="00C35CEC">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14F0E929" w14:textId="77777777" w:rsidR="00C8209A" w:rsidRPr="002E48C9" w:rsidRDefault="00C8209A" w:rsidP="00C35CEC">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792D7580" w14:textId="77777777" w:rsidR="00C8209A" w:rsidRDefault="00C8209A" w:rsidP="00C35CEC">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6001A4C3" w14:textId="6676A700"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sidR="003614F3">
        <w:rPr>
          <w:rFonts w:ascii="Times" w:hAnsi="Times"/>
          <w:color w:val="000000" w:themeColor="text1"/>
        </w:rPr>
        <w:t xml:space="preserve"> 3.</w:t>
      </w:r>
      <w:r>
        <w:rPr>
          <w:rFonts w:ascii="Times" w:hAnsi="Times"/>
          <w:color w:val="000000" w:themeColor="text1"/>
        </w:rPr>
        <w:t>4</w:t>
      </w:r>
      <w:r w:rsidRPr="002E48C9">
        <w:rPr>
          <w:rFonts w:ascii="Times" w:hAnsi="Times"/>
          <w:color w:val="000000" w:themeColor="text1"/>
        </w:rPr>
        <w:t xml:space="preserve">: </w:t>
      </w:r>
      <w:r>
        <w:rPr>
          <w:rFonts w:ascii="Times" w:hAnsi="Times"/>
          <w:color w:val="000000" w:themeColor="text1"/>
        </w:rPr>
        <w:t xml:space="preserve"> ARIMA Model</w:t>
      </w:r>
    </w:p>
    <w:p w14:paraId="3A1AB105" w14:textId="1702DF8E" w:rsidR="00C8209A" w:rsidRDefault="00C8209A" w:rsidP="00C8209A">
      <w:pPr>
        <w:spacing w:line="360" w:lineRule="auto"/>
        <w:jc w:val="both"/>
        <w:rPr>
          <w:rFonts w:ascii="Times" w:hAnsi="Times"/>
          <w:b/>
          <w:bCs/>
          <w:color w:val="000000" w:themeColor="text1"/>
          <w:lang w:val="en-US"/>
        </w:rPr>
      </w:pPr>
    </w:p>
    <w:p w14:paraId="6446F7B1" w14:textId="1199287B" w:rsidR="00595200" w:rsidRDefault="00595200" w:rsidP="00C8209A">
      <w:pPr>
        <w:spacing w:line="360" w:lineRule="auto"/>
        <w:jc w:val="both"/>
        <w:rPr>
          <w:rFonts w:ascii="Times" w:hAnsi="Times"/>
          <w:b/>
          <w:bCs/>
          <w:color w:val="000000" w:themeColor="text1"/>
          <w:lang w:val="en-US"/>
        </w:rPr>
      </w:pPr>
    </w:p>
    <w:p w14:paraId="3BB2AEBB" w14:textId="50E610AD" w:rsidR="00595200" w:rsidRDefault="00595200" w:rsidP="00C8209A">
      <w:pPr>
        <w:spacing w:line="360" w:lineRule="auto"/>
        <w:jc w:val="both"/>
        <w:rPr>
          <w:rFonts w:ascii="Times" w:hAnsi="Times"/>
          <w:b/>
          <w:bCs/>
          <w:color w:val="000000" w:themeColor="text1"/>
          <w:lang w:val="en-US"/>
        </w:rPr>
      </w:pPr>
    </w:p>
    <w:p w14:paraId="251AA766" w14:textId="0A94B2C6" w:rsidR="00595200" w:rsidRDefault="00595200" w:rsidP="00C8209A">
      <w:pPr>
        <w:spacing w:line="360" w:lineRule="auto"/>
        <w:jc w:val="both"/>
        <w:rPr>
          <w:rFonts w:ascii="Times" w:hAnsi="Times"/>
          <w:b/>
          <w:bCs/>
          <w:color w:val="000000" w:themeColor="text1"/>
          <w:lang w:val="en-US"/>
        </w:rPr>
      </w:pPr>
    </w:p>
    <w:p w14:paraId="059B0AAF" w14:textId="27F58A42" w:rsidR="00595200" w:rsidRDefault="00595200" w:rsidP="00C8209A">
      <w:pPr>
        <w:spacing w:line="360" w:lineRule="auto"/>
        <w:jc w:val="both"/>
        <w:rPr>
          <w:rFonts w:ascii="Times" w:hAnsi="Times"/>
          <w:b/>
          <w:bCs/>
          <w:color w:val="000000" w:themeColor="text1"/>
          <w:lang w:val="en-US"/>
        </w:rPr>
      </w:pPr>
    </w:p>
    <w:p w14:paraId="11C5BFAD" w14:textId="6A56FE13" w:rsidR="00595200" w:rsidRDefault="00595200" w:rsidP="00C8209A">
      <w:pPr>
        <w:spacing w:line="360" w:lineRule="auto"/>
        <w:jc w:val="both"/>
        <w:rPr>
          <w:rFonts w:ascii="Times" w:hAnsi="Times"/>
          <w:b/>
          <w:bCs/>
          <w:color w:val="000000" w:themeColor="text1"/>
          <w:lang w:val="en-US"/>
        </w:rPr>
      </w:pPr>
    </w:p>
    <w:p w14:paraId="265E21E1" w14:textId="77777777" w:rsidR="00595200" w:rsidRPr="002E48C9" w:rsidRDefault="00595200" w:rsidP="00C8209A">
      <w:pPr>
        <w:spacing w:line="360" w:lineRule="auto"/>
        <w:jc w:val="both"/>
        <w:rPr>
          <w:rFonts w:ascii="Times" w:hAnsi="Times"/>
          <w:b/>
          <w:bCs/>
          <w:color w:val="000000" w:themeColor="text1"/>
          <w:lang w:val="en-US"/>
        </w:rPr>
      </w:pPr>
    </w:p>
    <w:p w14:paraId="2D05E10A" w14:textId="77777777" w:rsidR="00C8209A" w:rsidRPr="002E48C9" w:rsidRDefault="00C8209A" w:rsidP="00C8209A">
      <w:pPr>
        <w:spacing w:line="360" w:lineRule="auto"/>
        <w:rPr>
          <w:rFonts w:ascii="Times" w:hAnsi="Times"/>
          <w:color w:val="000000" w:themeColor="text1"/>
          <w:lang w:val="en-US"/>
        </w:rPr>
      </w:pPr>
    </w:p>
    <w:p w14:paraId="5596F667" w14:textId="11AF36A0"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sidR="00DD5372">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2F733812" w14:textId="77777777" w:rsidR="00595200"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sidR="00595200">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sidR="00595200">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sidR="00595200">
        <w:rPr>
          <w:rFonts w:ascii="Times" w:hAnsi="Times"/>
          <w:color w:val="000000" w:themeColor="text1"/>
          <w:lang w:val="en-US"/>
        </w:rPr>
        <w:t>s</w:t>
      </w:r>
      <w:r w:rsidRPr="002E48C9">
        <w:rPr>
          <w:rFonts w:ascii="Times" w:hAnsi="Times"/>
          <w:color w:val="000000" w:themeColor="text1"/>
          <w:lang w:val="en-US"/>
        </w:rPr>
        <w:t xml:space="preserve">. </w:t>
      </w:r>
    </w:p>
    <w:p w14:paraId="54AF1912" w14:textId="77777777" w:rsidR="00595200" w:rsidRDefault="00595200" w:rsidP="00C8209A">
      <w:pPr>
        <w:spacing w:line="360" w:lineRule="auto"/>
        <w:jc w:val="both"/>
        <w:rPr>
          <w:rFonts w:ascii="Times" w:hAnsi="Times"/>
          <w:color w:val="000000" w:themeColor="text1"/>
          <w:lang w:val="en-US"/>
        </w:rPr>
      </w:pPr>
    </w:p>
    <w:p w14:paraId="28845765" w14:textId="77777777" w:rsidR="00595200" w:rsidRDefault="00595200" w:rsidP="00C8209A">
      <w:pPr>
        <w:spacing w:line="360" w:lineRule="auto"/>
        <w:jc w:val="both"/>
        <w:rPr>
          <w:rFonts w:ascii="Times" w:hAnsi="Times"/>
          <w:color w:val="000000" w:themeColor="text1"/>
          <w:lang w:val="en-US"/>
        </w:rPr>
      </w:pPr>
    </w:p>
    <w:p w14:paraId="064D6B4F" w14:textId="77777777" w:rsidR="00595200" w:rsidRDefault="00595200" w:rsidP="00C8209A">
      <w:pPr>
        <w:spacing w:line="360" w:lineRule="auto"/>
        <w:jc w:val="both"/>
        <w:rPr>
          <w:rFonts w:ascii="Times" w:hAnsi="Times"/>
          <w:color w:val="000000" w:themeColor="text1"/>
          <w:lang w:val="en-US"/>
        </w:rPr>
      </w:pPr>
    </w:p>
    <w:p w14:paraId="1B77A8FC" w14:textId="6BBD4D2A"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589A7DAC" w14:textId="77777777" w:rsidR="00C8209A" w:rsidRPr="00C364D3" w:rsidRDefault="00C8209A" w:rsidP="00C8209A">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39D41D2E"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970448E"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0302C312"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1C0247F5"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1E8F4140"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78C6E40D"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127C295"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6D608B58"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2BCE982C" w14:textId="77777777" w:rsidR="00C8209A" w:rsidRPr="002E48C9" w:rsidRDefault="00C8209A" w:rsidP="00C35CEC">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2FB08FE6" w14:textId="5C1CE61A" w:rsidR="00C8209A" w:rsidRPr="002E48C9"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sidR="003614F3">
        <w:rPr>
          <w:rFonts w:ascii="Times" w:hAnsi="Times"/>
          <w:color w:val="000000" w:themeColor="text1"/>
          <w:lang w:val="en-US"/>
        </w:rPr>
        <w:t xml:space="preserve"> 3.</w:t>
      </w:r>
      <w:r>
        <w:rPr>
          <w:rFonts w:ascii="Times" w:hAnsi="Times"/>
          <w:color w:val="000000" w:themeColor="text1"/>
          <w:lang w:val="en-US"/>
        </w:rPr>
        <w:t>5</w:t>
      </w:r>
      <w:r w:rsidRPr="002E48C9">
        <w:rPr>
          <w:rFonts w:ascii="Times" w:hAnsi="Times"/>
          <w:color w:val="000000" w:themeColor="text1"/>
          <w:lang w:val="en-US"/>
        </w:rPr>
        <w:t xml:space="preserve">: </w:t>
      </w:r>
      <w:r w:rsidR="003614F3">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w:t>
      </w:r>
      <w:r w:rsidR="003614F3">
        <w:rPr>
          <w:rFonts w:ascii="Times" w:hAnsi="Times"/>
          <w:color w:val="000000" w:themeColor="text1"/>
          <w:lang w:val="en-US"/>
        </w:rPr>
        <w:t>For</w:t>
      </w:r>
      <w:r>
        <w:rPr>
          <w:rFonts w:ascii="Times" w:hAnsi="Times"/>
          <w:color w:val="000000" w:themeColor="text1"/>
          <w:lang w:val="en-US"/>
        </w:rPr>
        <w:t xml:space="preserve"> all models)</w:t>
      </w:r>
    </w:p>
    <w:p w14:paraId="7D2C8C5E" w14:textId="77777777" w:rsidR="00C8209A" w:rsidRPr="002E48C9" w:rsidRDefault="00C8209A" w:rsidP="00C8209A">
      <w:pPr>
        <w:spacing w:line="360" w:lineRule="auto"/>
        <w:rPr>
          <w:rFonts w:ascii="Times" w:hAnsi="Times"/>
          <w:color w:val="000000" w:themeColor="text1"/>
          <w:lang w:val="en-US"/>
        </w:rPr>
      </w:pPr>
    </w:p>
    <w:p w14:paraId="3111FE91" w14:textId="00DADE56"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DD5372">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A5FC371" w14:textId="29BB69B1" w:rsidR="00C8209A" w:rsidRPr="002E48C9" w:rsidRDefault="00C8209A" w:rsidP="0039308A">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sidR="00595200">
        <w:rPr>
          <w:rFonts w:ascii="Times" w:hAnsi="Times"/>
          <w:color w:val="000000" w:themeColor="text1"/>
          <w:lang w:val="en-US"/>
        </w:rPr>
        <w:t>s</w:t>
      </w:r>
      <w:r w:rsidRPr="002E48C9">
        <w:rPr>
          <w:rFonts w:ascii="Times" w:hAnsi="Times"/>
          <w:color w:val="000000" w:themeColor="text1"/>
          <w:lang w:val="en-US"/>
        </w:rPr>
        <w:t xml:space="preserve"> in the </w:t>
      </w:r>
      <w:r w:rsidR="00595200">
        <w:rPr>
          <w:rFonts w:ascii="Times" w:hAnsi="Times"/>
          <w:color w:val="000000" w:themeColor="text1"/>
          <w:lang w:val="en-US"/>
        </w:rPr>
        <w:t>previous</w:t>
      </w:r>
      <w:r w:rsidRPr="002E48C9">
        <w:rPr>
          <w:rFonts w:ascii="Times" w:hAnsi="Times"/>
          <w:color w:val="000000" w:themeColor="text1"/>
          <w:lang w:val="en-US"/>
        </w:rPr>
        <w:t xml:space="preserve"> section</w:t>
      </w:r>
      <w:r w:rsidR="00595200">
        <w:rPr>
          <w:rFonts w:ascii="Times" w:hAnsi="Times"/>
          <w:color w:val="000000" w:themeColor="text1"/>
          <w:lang w:val="en-US"/>
        </w:rPr>
        <w:t>s</w:t>
      </w:r>
      <w:r w:rsidRPr="002E48C9">
        <w:rPr>
          <w:rFonts w:ascii="Times" w:hAnsi="Times"/>
          <w:color w:val="000000" w:themeColor="text1"/>
          <w:lang w:val="en-US"/>
        </w:rPr>
        <w:t xml:space="preserve"> to generate uncertainty data</w:t>
      </w:r>
      <w:r w:rsidR="00595200">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sidR="00595200">
        <w:rPr>
          <w:rFonts w:ascii="Times" w:hAnsi="Times"/>
          <w:color w:val="000000" w:themeColor="text1"/>
          <w:lang w:val="en-US"/>
        </w:rPr>
        <w:t>we</w:t>
      </w:r>
      <w:r w:rsidRPr="002E48C9">
        <w:rPr>
          <w:rFonts w:ascii="Times" w:hAnsi="Times"/>
          <w:color w:val="000000" w:themeColor="text1"/>
          <w:lang w:val="en-US"/>
        </w:rPr>
        <w:t xml:space="preserve"> need to scale </w:t>
      </w:r>
      <w:r w:rsidR="00595200">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6D97375" w14:textId="77777777" w:rsidR="00C8209A" w:rsidRPr="00C364D3" w:rsidRDefault="00C8209A" w:rsidP="00C8209A">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6A07316E" w14:textId="65D82980" w:rsidR="00C207A6" w:rsidRDefault="005C72B5" w:rsidP="00C35CEC">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Repeat step 2 and 3 for</w:t>
      </w:r>
      <w:r w:rsidR="00C207A6">
        <w:rPr>
          <w:rFonts w:ascii="Menlo" w:hAnsi="Menlo" w:cs="Menlo"/>
          <w:color w:val="000000" w:themeColor="text1"/>
          <w:sz w:val="18"/>
          <w:szCs w:val="18"/>
        </w:rPr>
        <w:t xml:space="preserve"> all countries</w:t>
      </w:r>
      <w:r w:rsidR="002B264C">
        <w:rPr>
          <w:rFonts w:ascii="Menlo" w:hAnsi="Menlo" w:cs="Menlo"/>
          <w:color w:val="000000" w:themeColor="text1"/>
          <w:sz w:val="18"/>
          <w:szCs w:val="18"/>
        </w:rPr>
        <w:t xml:space="preserve"> and let say we store in an array named: </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w:t>
      </w:r>
      <w:r w:rsidR="002B264C">
        <w:rPr>
          <w:rFonts w:ascii="Menlo" w:hAnsi="Menlo" w:cs="Menlo"/>
          <w:color w:val="000000" w:themeColor="text1"/>
          <w:sz w:val="18"/>
          <w:szCs w:val="18"/>
        </w:rPr>
        <w:t>ies</w:t>
      </w:r>
      <w:proofErr w:type="spellEnd"/>
    </w:p>
    <w:p w14:paraId="116086AA" w14:textId="77051810" w:rsidR="00C207A6" w:rsidRDefault="00C207A6" w:rsidP="00C35CEC">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w:t>
      </w:r>
      <w:r>
        <w:rPr>
          <w:rFonts w:ascii="Menlo" w:hAnsi="Menlo" w:cs="Menlo"/>
          <w:color w:val="000000" w:themeColor="text1"/>
          <w:sz w:val="18"/>
          <w:szCs w:val="18"/>
        </w:rPr>
        <w:t>total_uncertainties</w:t>
      </w:r>
      <w:proofErr w:type="spellEnd"/>
      <w:r>
        <w:rPr>
          <w:rFonts w:ascii="Menlo" w:hAnsi="Menlo" w:cs="Menlo"/>
          <w:color w:val="000000" w:themeColor="text1"/>
          <w:sz w:val="18"/>
          <w:szCs w:val="18"/>
        </w:rPr>
        <w:t>) of a country</w:t>
      </w:r>
      <w:r w:rsidR="00835F47">
        <w:rPr>
          <w:rFonts w:ascii="Menlo" w:hAnsi="Menlo" w:cs="Menlo"/>
          <w:color w:val="000000" w:themeColor="text1"/>
          <w:sz w:val="18"/>
          <w:szCs w:val="18"/>
        </w:rPr>
        <w:t>.</w:t>
      </w:r>
    </w:p>
    <w:p w14:paraId="56A1B6CF" w14:textId="465C56B6" w:rsidR="00C207A6" w:rsidRDefault="00C207A6" w:rsidP="00C35CEC">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w:t>
      </w:r>
      <w:r>
        <w:rPr>
          <w:rFonts w:ascii="Menlo" w:hAnsi="Menlo" w:cs="Menlo"/>
          <w:color w:val="000000" w:themeColor="text1"/>
          <w:sz w:val="18"/>
          <w:szCs w:val="18"/>
        </w:rPr>
        <w:t xml:space="preserve"> uncertainties of </w:t>
      </w:r>
      <w:r>
        <w:rPr>
          <w:rFonts w:ascii="Menlo" w:hAnsi="Menlo" w:cs="Menlo"/>
          <w:color w:val="000000" w:themeColor="text1"/>
          <w:sz w:val="18"/>
          <w:szCs w:val="18"/>
        </w:rPr>
        <w:t>a country</w:t>
      </w:r>
      <w:r w:rsidR="00835F47">
        <w:rPr>
          <w:rFonts w:ascii="Menlo" w:hAnsi="Menlo" w:cs="Menlo"/>
          <w:color w:val="000000" w:themeColor="text1"/>
          <w:sz w:val="18"/>
          <w:szCs w:val="18"/>
        </w:rPr>
        <w:t xml:space="preserve"> as follows:</w:t>
      </w:r>
    </w:p>
    <w:p w14:paraId="3F2F2C31" w14:textId="3D0CB3E7" w:rsidR="00C8209A" w:rsidRPr="002E48C9" w:rsidRDefault="00C8209A" w:rsidP="00C207A6">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sidR="00C207A6">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00C207A6">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/number_of_days</w:t>
      </w:r>
    </w:p>
    <w:p w14:paraId="0FBF21BB" w14:textId="663B9251" w:rsidR="00C8209A" w:rsidRPr="002E48C9" w:rsidRDefault="005C72B5" w:rsidP="00C35CEC">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w:t>
      </w:r>
      <w:r w:rsidR="002B264C">
        <w:rPr>
          <w:rFonts w:ascii="Menlo" w:hAnsi="Menlo" w:cs="Menlo"/>
          <w:color w:val="000000" w:themeColor="text1"/>
          <w:sz w:val="18"/>
          <w:szCs w:val="18"/>
        </w:rPr>
        <w:t xml:space="preserve"> countries</w:t>
      </w:r>
      <w:r>
        <w:rPr>
          <w:rFonts w:ascii="Menlo" w:hAnsi="Menlo" w:cs="Menlo"/>
          <w:color w:val="000000" w:themeColor="text1"/>
          <w:sz w:val="18"/>
          <w:szCs w:val="18"/>
        </w:rPr>
        <w:br/>
      </w:r>
      <w:proofErr w:type="spellStart"/>
      <w:r w:rsidR="00C8209A"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 xml:space="preserve"> = </w:t>
      </w:r>
      <w:proofErr w:type="spellStart"/>
      <w:r w:rsidR="00C8209A" w:rsidRPr="002E48C9">
        <w:rPr>
          <w:rFonts w:ascii="Menlo" w:hAnsi="Menlo" w:cs="Menlo"/>
          <w:color w:val="000000" w:themeColor="text1"/>
          <w:sz w:val="18"/>
          <w:szCs w:val="18"/>
        </w:rPr>
        <w:t>find_max_</w:t>
      </w:r>
      <w:r w:rsidR="00C207A6">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uncertainties</w:t>
      </w:r>
      <w:proofErr w:type="spellEnd"/>
      <w:r w:rsidR="00C8209A" w:rsidRPr="002E48C9">
        <w:rPr>
          <w:rFonts w:ascii="Menlo" w:hAnsi="Menlo" w:cs="Menlo"/>
          <w:color w:val="000000" w:themeColor="text1"/>
          <w:sz w:val="18"/>
          <w:szCs w:val="18"/>
        </w:rPr>
        <w:t>)</w:t>
      </w:r>
    </w:p>
    <w:p w14:paraId="327DB2D0" w14:textId="3163AC24" w:rsidR="00C8209A" w:rsidRPr="002E48C9" w:rsidRDefault="00C8209A" w:rsidP="00C35CEC">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sidR="003D5B5D">
        <w:rPr>
          <w:rFonts w:ascii="Menlo" w:hAnsi="Menlo" w:cs="Menlo"/>
          <w:color w:val="000000" w:themeColor="text1"/>
          <w:sz w:val="18"/>
          <w:szCs w:val="18"/>
        </w:rPr>
        <w:t>9</w:t>
      </w:r>
    </w:p>
    <w:p w14:paraId="1B41B207" w14:textId="673034B6" w:rsidR="00C8209A" w:rsidRPr="002E48C9" w:rsidRDefault="00C8209A" w:rsidP="00C35CEC">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country_uncertainty = </w:t>
      </w:r>
      <w:proofErr w:type="spellStart"/>
      <w:r w:rsidRPr="002E48C9">
        <w:rPr>
          <w:rFonts w:ascii="Menlo" w:hAnsi="Menlo" w:cs="Menlo"/>
          <w:color w:val="000000" w:themeColor="text1"/>
          <w:sz w:val="18"/>
          <w:szCs w:val="18"/>
        </w:rPr>
        <w:t>country_avg_</w:t>
      </w:r>
      <w:r w:rsidR="00835F47">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002B264C"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p>
    <w:p w14:paraId="42576F90" w14:textId="77777777" w:rsidR="00C8209A"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2F5FC9EB" w14:textId="05A9C2A3"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Algorithm</w:t>
      </w:r>
      <w:r w:rsidR="00407628">
        <w:rPr>
          <w:rFonts w:ascii="Times" w:hAnsi="Times"/>
          <w:color w:val="000000" w:themeColor="text1"/>
          <w:lang w:val="en-US"/>
        </w:rPr>
        <w:t xml:space="preserve"> 3.</w:t>
      </w:r>
      <w:r>
        <w:rPr>
          <w:rFonts w:ascii="Times" w:hAnsi="Times"/>
          <w:color w:val="000000" w:themeColor="text1"/>
          <w:lang w:val="en-US"/>
        </w:rPr>
        <w:t>6</w:t>
      </w:r>
      <w:r w:rsidRPr="002E48C9">
        <w:rPr>
          <w:rFonts w:ascii="Times" w:hAnsi="Times"/>
          <w:color w:val="000000" w:themeColor="text1"/>
          <w:lang w:val="en-US"/>
        </w:rPr>
        <w:t xml:space="preserve">: </w:t>
      </w:r>
      <w:r w:rsidR="00FE57A3">
        <w:rPr>
          <w:rFonts w:ascii="Times" w:hAnsi="Times"/>
          <w:color w:val="000000" w:themeColor="text1"/>
          <w:lang w:val="en-US"/>
        </w:rPr>
        <w:t>D</w:t>
      </w:r>
      <w:r w:rsidRPr="002E48C9">
        <w:rPr>
          <w:rFonts w:ascii="Times" w:hAnsi="Times"/>
          <w:color w:val="000000" w:themeColor="text1"/>
          <w:lang w:val="en-US"/>
        </w:rPr>
        <w:t>ata scaling</w:t>
      </w:r>
    </w:p>
    <w:p w14:paraId="08D217B6" w14:textId="51465231" w:rsidR="00C8209A" w:rsidRDefault="00C8209A" w:rsidP="00C8209A">
      <w:pPr>
        <w:spacing w:line="360" w:lineRule="auto"/>
        <w:rPr>
          <w:rFonts w:ascii="Times" w:hAnsi="Times"/>
          <w:color w:val="000000" w:themeColor="text1"/>
          <w:lang w:val="en-US"/>
        </w:rPr>
      </w:pPr>
    </w:p>
    <w:p w14:paraId="11CC042F" w14:textId="37AEFD78" w:rsidR="00FE57A3" w:rsidRDefault="00B40292" w:rsidP="00C8209A">
      <w:pPr>
        <w:spacing w:line="360" w:lineRule="auto"/>
        <w:rPr>
          <w:rFonts w:ascii="Times" w:hAnsi="Times"/>
          <w:color w:val="000000" w:themeColor="text1"/>
          <w:lang w:val="en-US"/>
        </w:rPr>
      </w:pPr>
      <w:r>
        <w:rPr>
          <w:rFonts w:ascii="Times" w:hAnsi="Times"/>
          <w:color w:val="000000" w:themeColor="text1"/>
          <w:lang w:val="en-US"/>
        </w:rPr>
        <w:t xml:space="preserve">From the algorithm we </w:t>
      </w:r>
      <w:r w:rsidR="003D5B5D">
        <w:rPr>
          <w:rFonts w:ascii="Times" w:hAnsi="Times"/>
          <w:color w:val="000000" w:themeColor="text1"/>
          <w:lang w:val="en-US"/>
        </w:rPr>
        <w:t xml:space="preserve">see that we have </w:t>
      </w:r>
      <w:r w:rsidR="00706541">
        <w:rPr>
          <w:rFonts w:ascii="Times" w:hAnsi="Times"/>
          <w:color w:val="000000" w:themeColor="text1"/>
          <w:lang w:val="en-US"/>
        </w:rPr>
        <w:t xml:space="preserve">set </w:t>
      </w:r>
      <w:r w:rsidR="00706541" w:rsidRPr="00706541">
        <w:rPr>
          <w:rFonts w:ascii="Times" w:hAnsi="Times"/>
          <w:i/>
          <w:iCs/>
          <w:color w:val="000000" w:themeColor="text1"/>
          <w:lang w:val="en-US"/>
        </w:rPr>
        <w:t>scaling_factor</w:t>
      </w:r>
      <w:r w:rsidR="00706541">
        <w:rPr>
          <w:rFonts w:ascii="Times" w:hAnsi="Times"/>
          <w:color w:val="000000" w:themeColor="text1"/>
          <w:lang w:val="en-US"/>
        </w:rPr>
        <w:t xml:space="preserve"> = 9</w:t>
      </w:r>
      <w:r w:rsidR="00835F47">
        <w:rPr>
          <w:rFonts w:ascii="Times" w:hAnsi="Times"/>
          <w:color w:val="000000" w:themeColor="text1"/>
          <w:lang w:val="en-US"/>
        </w:rPr>
        <w:t xml:space="preserve"> and multiplied with the factor of country’s average uncertainty by maximum uncertainty all. This is because the factor will always be below or equal to 1 for all countries. If we want to display th</w:t>
      </w:r>
      <w:r w:rsidR="00205DF0">
        <w:rPr>
          <w:rFonts w:ascii="Times" w:hAnsi="Times"/>
          <w:color w:val="000000" w:themeColor="text1"/>
          <w:lang w:val="en-US"/>
        </w:rPr>
        <w:t>ose smaller values in display in terms of pixels, then it will not make sense. That’s why we introduced the scaling by which we can represent it in human readable and recognizable manner.</w:t>
      </w:r>
    </w:p>
    <w:p w14:paraId="1AF82117" w14:textId="65E46ABE"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sidR="00DD5372">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3C1A1EC9" w14:textId="4AEA4D3A"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sidR="00CB38E3">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sidR="00CB38E3">
        <w:rPr>
          <w:rFonts w:ascii="Times" w:hAnsi="Times"/>
          <w:color w:val="000000" w:themeColor="text1"/>
          <w:lang w:val="en-US"/>
        </w:rPr>
        <w:t>T</w:t>
      </w:r>
      <w:r w:rsidRPr="002E48C9">
        <w:rPr>
          <w:rFonts w:ascii="Times" w:hAnsi="Times"/>
          <w:color w:val="000000" w:themeColor="text1"/>
          <w:lang w:val="en-US"/>
        </w:rPr>
        <w:t>able</w:t>
      </w:r>
      <w:r w:rsidR="002070A8">
        <w:rPr>
          <w:rFonts w:ascii="Times" w:hAnsi="Times"/>
          <w:color w:val="000000" w:themeColor="text1"/>
          <w:lang w:val="en-US"/>
        </w:rPr>
        <w:t xml:space="preserve"> </w:t>
      </w:r>
      <w:r w:rsidR="00CB38E3">
        <w:rPr>
          <w:rFonts w:ascii="Times" w:hAnsi="Times"/>
          <w:color w:val="000000" w:themeColor="text1"/>
          <w:lang w:val="en-US"/>
        </w:rPr>
        <w:t>3</w:t>
      </w:r>
      <w:r w:rsidR="002070A8">
        <w:rPr>
          <w:rFonts w:ascii="Times" w:hAnsi="Times"/>
          <w:color w:val="000000" w:themeColor="text1"/>
          <w:lang w:val="en-US"/>
        </w:rPr>
        <w:t>.3</w:t>
      </w:r>
      <w:r w:rsidRPr="002E48C9">
        <w:rPr>
          <w:rFonts w:ascii="Times" w:hAnsi="Times"/>
          <w:color w:val="000000" w:themeColor="text1"/>
          <w:lang w:val="en-US"/>
        </w:rPr>
        <w:t xml:space="preserve"> shows the top 10 uncertainty </w:t>
      </w:r>
      <w:r w:rsidR="00CB38E3">
        <w:rPr>
          <w:rFonts w:ascii="Times" w:hAnsi="Times"/>
          <w:color w:val="000000" w:themeColor="text1"/>
          <w:lang w:val="en-US"/>
        </w:rPr>
        <w:t>levels for</w:t>
      </w:r>
      <w:r w:rsidRPr="002E48C9">
        <w:rPr>
          <w:rFonts w:ascii="Times" w:hAnsi="Times"/>
          <w:color w:val="000000" w:themeColor="text1"/>
          <w:lang w:val="en-US"/>
        </w:rPr>
        <w:t xml:space="preserve"> countries and </w:t>
      </w:r>
      <w:r w:rsidR="00CB38E3">
        <w:rPr>
          <w:rFonts w:ascii="Times" w:hAnsi="Times"/>
          <w:color w:val="000000" w:themeColor="text1"/>
          <w:lang w:val="en-US"/>
        </w:rPr>
        <w:t>Table</w:t>
      </w:r>
      <w:r w:rsidR="00194BE1">
        <w:rPr>
          <w:rFonts w:ascii="Times" w:hAnsi="Times"/>
          <w:color w:val="000000" w:themeColor="text1"/>
          <w:lang w:val="en-US"/>
        </w:rPr>
        <w:t xml:space="preserve"> 3.</w:t>
      </w:r>
      <w:r w:rsidR="00CB38E3">
        <w:rPr>
          <w:rFonts w:ascii="Times" w:hAnsi="Times"/>
          <w:color w:val="000000" w:themeColor="text1"/>
          <w:lang w:val="en-US"/>
        </w:rPr>
        <w:t>4</w:t>
      </w:r>
      <w:r w:rsidRPr="002E48C9">
        <w:rPr>
          <w:rFonts w:ascii="Times" w:hAnsi="Times"/>
          <w:color w:val="000000" w:themeColor="text1"/>
          <w:lang w:val="en-US"/>
        </w:rPr>
        <w:t xml:space="preserve"> shows the lowest 10 uncertainty </w:t>
      </w:r>
      <w:r w:rsidR="00CB38E3">
        <w:rPr>
          <w:rFonts w:ascii="Times" w:hAnsi="Times"/>
          <w:color w:val="000000" w:themeColor="text1"/>
          <w:lang w:val="en-US"/>
        </w:rPr>
        <w:t>levels of the</w:t>
      </w:r>
      <w:r w:rsidRPr="002E48C9">
        <w:rPr>
          <w:rFonts w:ascii="Times" w:hAnsi="Times"/>
          <w:color w:val="000000" w:themeColor="text1"/>
          <w:lang w:val="en-US"/>
        </w:rPr>
        <w:t xml:space="preserve"> countries. </w:t>
      </w:r>
    </w:p>
    <w:p w14:paraId="511BDE09" w14:textId="77777777" w:rsidR="00C8209A" w:rsidRPr="002E48C9" w:rsidRDefault="00C8209A" w:rsidP="00C8209A">
      <w:pPr>
        <w:spacing w:line="360" w:lineRule="auto"/>
        <w:jc w:val="both"/>
        <w:rPr>
          <w:rFonts w:ascii="Times" w:hAnsi="Times"/>
          <w:color w:val="000000" w:themeColor="text1"/>
          <w:lang w:val="en-US"/>
        </w:rPr>
      </w:pPr>
    </w:p>
    <w:p w14:paraId="3521D104" w14:textId="07735C43"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DD5372">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794CB3EB" w14:textId="77777777" w:rsidTr="00BC6E3F">
        <w:tc>
          <w:tcPr>
            <w:tcW w:w="2254" w:type="dxa"/>
            <w:shd w:val="clear" w:color="auto" w:fill="E7E6E6" w:themeFill="background2"/>
          </w:tcPr>
          <w:p w14:paraId="6D5C66C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CE103AC"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2F56835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4F8D694"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7D39ABFC" w14:textId="77777777" w:rsidTr="00BC6E3F">
        <w:tc>
          <w:tcPr>
            <w:tcW w:w="2254" w:type="dxa"/>
          </w:tcPr>
          <w:p w14:paraId="0E9F3B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0DBA848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77AFF8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54A947F0"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C8209A" w:rsidRPr="002E48C9" w14:paraId="2E704694" w14:textId="77777777" w:rsidTr="00BC6E3F">
        <w:tc>
          <w:tcPr>
            <w:tcW w:w="2254" w:type="dxa"/>
          </w:tcPr>
          <w:p w14:paraId="2887CEA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7D10542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76795AC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289D1D0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C8209A" w:rsidRPr="002E48C9" w14:paraId="022CA608" w14:textId="77777777" w:rsidTr="00BC6E3F">
        <w:tc>
          <w:tcPr>
            <w:tcW w:w="2254" w:type="dxa"/>
          </w:tcPr>
          <w:p w14:paraId="245060D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3AA050C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3348BE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08CED77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C8209A" w:rsidRPr="002E48C9" w14:paraId="57F8B8E0" w14:textId="77777777" w:rsidTr="00BC6E3F">
        <w:tc>
          <w:tcPr>
            <w:tcW w:w="2254" w:type="dxa"/>
          </w:tcPr>
          <w:p w14:paraId="05EA446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074F899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15EA36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76AFF93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C8209A" w:rsidRPr="002E48C9" w14:paraId="0CABE38F" w14:textId="77777777" w:rsidTr="00BC6E3F">
        <w:tc>
          <w:tcPr>
            <w:tcW w:w="2254" w:type="dxa"/>
          </w:tcPr>
          <w:p w14:paraId="7BD959F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5C5E3F5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26B0ACF9"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62E8810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C8209A" w:rsidRPr="002E48C9" w14:paraId="5DDBF8E7" w14:textId="77777777" w:rsidTr="00BC6E3F">
        <w:tc>
          <w:tcPr>
            <w:tcW w:w="2254" w:type="dxa"/>
          </w:tcPr>
          <w:p w14:paraId="3945A6E3"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4020264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2C6A885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DFDD4D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C8209A" w:rsidRPr="002E48C9" w14:paraId="23BEA1A8" w14:textId="77777777" w:rsidTr="00BC6E3F">
        <w:tc>
          <w:tcPr>
            <w:tcW w:w="2254" w:type="dxa"/>
          </w:tcPr>
          <w:p w14:paraId="5AE88ED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6BD58B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4900AF82"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3A59D7F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C8209A" w:rsidRPr="002E48C9" w14:paraId="299020B3" w14:textId="77777777" w:rsidTr="00BC6E3F">
        <w:tc>
          <w:tcPr>
            <w:tcW w:w="2254" w:type="dxa"/>
          </w:tcPr>
          <w:p w14:paraId="634C60B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427B05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01A4BB3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27B017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C8209A" w:rsidRPr="002E48C9" w14:paraId="196118AD" w14:textId="77777777" w:rsidTr="00BC6E3F">
        <w:tc>
          <w:tcPr>
            <w:tcW w:w="2254" w:type="dxa"/>
          </w:tcPr>
          <w:p w14:paraId="194346D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45014CB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5DE980F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205F3A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C8209A" w:rsidRPr="002E48C9" w14:paraId="129540E2" w14:textId="77777777" w:rsidTr="00BC6E3F">
        <w:tc>
          <w:tcPr>
            <w:tcW w:w="2254" w:type="dxa"/>
          </w:tcPr>
          <w:p w14:paraId="3CFC51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36CFA59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571088F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30644AC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02E6E55D" w14:textId="4EF81058"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sidR="002070A8">
        <w:rPr>
          <w:rFonts w:ascii="Times" w:hAnsi="Times"/>
          <w:color w:val="000000" w:themeColor="text1"/>
          <w:lang w:val="en-US"/>
        </w:rPr>
        <w:t xml:space="preserve"> </w:t>
      </w:r>
      <w:r w:rsidRPr="002E48C9">
        <w:rPr>
          <w:rFonts w:ascii="Times" w:hAnsi="Times"/>
          <w:color w:val="000000" w:themeColor="text1"/>
          <w:lang w:val="en-US"/>
        </w:rPr>
        <w:t>3</w:t>
      </w:r>
      <w:r w:rsidR="002070A8">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6EF9CA4B" w14:textId="77777777" w:rsidR="00C8209A" w:rsidRPr="002E48C9" w:rsidRDefault="00C8209A" w:rsidP="00C8209A">
      <w:pPr>
        <w:spacing w:line="360" w:lineRule="auto"/>
        <w:rPr>
          <w:rFonts w:ascii="Times" w:hAnsi="Times"/>
          <w:color w:val="000000" w:themeColor="text1"/>
          <w:lang w:val="en-US"/>
        </w:rPr>
      </w:pPr>
    </w:p>
    <w:p w14:paraId="7FD29136" w14:textId="3AFA804E"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DD5372">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2DE4F4CE" w14:textId="77777777" w:rsidTr="00BC6E3F">
        <w:tc>
          <w:tcPr>
            <w:tcW w:w="2254" w:type="dxa"/>
            <w:shd w:val="clear" w:color="auto" w:fill="E7E6E6" w:themeFill="background2"/>
          </w:tcPr>
          <w:p w14:paraId="4C19C00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2E88651"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7D75869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0BA809E"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61E6297E" w14:textId="77777777" w:rsidTr="00BC6E3F">
        <w:tc>
          <w:tcPr>
            <w:tcW w:w="2254" w:type="dxa"/>
            <w:shd w:val="clear" w:color="auto" w:fill="FFFFFF" w:themeFill="background1"/>
          </w:tcPr>
          <w:p w14:paraId="439060A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14D883A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513FF5E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1DC9CDB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C8209A" w:rsidRPr="002E48C9" w14:paraId="5152A258" w14:textId="77777777" w:rsidTr="00BC6E3F">
        <w:tc>
          <w:tcPr>
            <w:tcW w:w="2254" w:type="dxa"/>
            <w:shd w:val="clear" w:color="auto" w:fill="FFFFFF" w:themeFill="background1"/>
          </w:tcPr>
          <w:p w14:paraId="55D2A73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0D656D5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071FF787"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706798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C8209A" w:rsidRPr="002E48C9" w14:paraId="51021A8A" w14:textId="77777777" w:rsidTr="00BC6E3F">
        <w:tc>
          <w:tcPr>
            <w:tcW w:w="2254" w:type="dxa"/>
            <w:shd w:val="clear" w:color="auto" w:fill="FFFFFF" w:themeFill="background1"/>
          </w:tcPr>
          <w:p w14:paraId="6A2AF23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C9A350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12F1A8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BD68D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C8209A" w:rsidRPr="002E48C9" w14:paraId="1D50DF88" w14:textId="77777777" w:rsidTr="00BC6E3F">
        <w:tc>
          <w:tcPr>
            <w:tcW w:w="2254" w:type="dxa"/>
            <w:shd w:val="clear" w:color="auto" w:fill="FFFFFF" w:themeFill="background1"/>
          </w:tcPr>
          <w:p w14:paraId="58C10DA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136951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26036FA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6CDE0AC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05AAB5FD" w14:textId="77777777" w:rsidTr="00BC6E3F">
        <w:tc>
          <w:tcPr>
            <w:tcW w:w="2254" w:type="dxa"/>
            <w:shd w:val="clear" w:color="auto" w:fill="FFFFFF" w:themeFill="background1"/>
          </w:tcPr>
          <w:p w14:paraId="429C351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7DAE185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1AE878A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36A722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42617DC6" w14:textId="77777777" w:rsidTr="00BC6E3F">
        <w:tc>
          <w:tcPr>
            <w:tcW w:w="2254" w:type="dxa"/>
            <w:shd w:val="clear" w:color="auto" w:fill="FFFFFF" w:themeFill="background1"/>
          </w:tcPr>
          <w:p w14:paraId="011460A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05CC09C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7F9F285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17DADD1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C8209A" w:rsidRPr="002E48C9" w14:paraId="303E09E3" w14:textId="77777777" w:rsidTr="00BC6E3F">
        <w:tc>
          <w:tcPr>
            <w:tcW w:w="2254" w:type="dxa"/>
            <w:shd w:val="clear" w:color="auto" w:fill="FFFFFF" w:themeFill="background1"/>
          </w:tcPr>
          <w:p w14:paraId="3122DF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21E187C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6421AAF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7AA893E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C8209A" w:rsidRPr="002E48C9" w14:paraId="7367D425" w14:textId="77777777" w:rsidTr="00BC6E3F">
        <w:tc>
          <w:tcPr>
            <w:tcW w:w="2254" w:type="dxa"/>
            <w:shd w:val="clear" w:color="auto" w:fill="FFFFFF" w:themeFill="background1"/>
          </w:tcPr>
          <w:p w14:paraId="570E19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2FD499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59FBE9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302AC22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C8209A" w:rsidRPr="002E48C9" w14:paraId="78CEAF5A" w14:textId="77777777" w:rsidTr="00BC6E3F">
        <w:tc>
          <w:tcPr>
            <w:tcW w:w="2254" w:type="dxa"/>
            <w:shd w:val="clear" w:color="auto" w:fill="FFFFFF" w:themeFill="background1"/>
          </w:tcPr>
          <w:p w14:paraId="7142783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1E09C73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782D6E7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01F3960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C8209A" w:rsidRPr="002E48C9" w14:paraId="5268EC4C" w14:textId="77777777" w:rsidTr="00BC6E3F">
        <w:tc>
          <w:tcPr>
            <w:tcW w:w="2254" w:type="dxa"/>
            <w:shd w:val="clear" w:color="auto" w:fill="FFFFFF" w:themeFill="background1"/>
          </w:tcPr>
          <w:p w14:paraId="2C2A0DB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645D770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70AD2FC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3F0F8B8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E3DFE2C" w14:textId="673AD878"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sidR="002070A8">
        <w:rPr>
          <w:rFonts w:ascii="Times" w:hAnsi="Times"/>
          <w:color w:val="000000" w:themeColor="text1"/>
          <w:lang w:val="en-US"/>
        </w:rPr>
        <w:t xml:space="preserve"> 3.</w:t>
      </w:r>
      <w:r>
        <w:rPr>
          <w:rFonts w:ascii="Times" w:hAnsi="Times"/>
          <w:color w:val="000000" w:themeColor="text1"/>
          <w:lang w:val="en-US"/>
        </w:rPr>
        <w:t>4</w:t>
      </w:r>
      <w:r w:rsidRPr="002E48C9">
        <w:rPr>
          <w:rFonts w:ascii="Times" w:hAnsi="Times"/>
          <w:color w:val="000000" w:themeColor="text1"/>
          <w:lang w:val="en-US"/>
        </w:rPr>
        <w:t xml:space="preserve">: Lowest uncertainty countries </w:t>
      </w:r>
    </w:p>
    <w:p w14:paraId="4B4C9A4D" w14:textId="77777777" w:rsidR="00C8209A" w:rsidRPr="002E48C9" w:rsidRDefault="00C8209A" w:rsidP="00C8209A">
      <w:pPr>
        <w:spacing w:line="360" w:lineRule="auto"/>
        <w:rPr>
          <w:rFonts w:ascii="Times" w:hAnsi="Times"/>
          <w:color w:val="000000" w:themeColor="text1"/>
          <w:lang w:val="en-US"/>
        </w:rPr>
      </w:pPr>
    </w:p>
    <w:p w14:paraId="54C85E47" w14:textId="1B63C10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sidR="00CB38E3">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sidR="00CB38E3">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sidR="00CB38E3">
        <w:rPr>
          <w:rFonts w:ascii="Times" w:hAnsi="Times"/>
          <w:color w:val="000000" w:themeColor="text1"/>
          <w:lang w:val="en-US"/>
        </w:rPr>
        <w:t>we will see more examples</w:t>
      </w:r>
      <w:r w:rsidRPr="002E48C9">
        <w:rPr>
          <w:rFonts w:ascii="Times" w:hAnsi="Times"/>
          <w:color w:val="000000" w:themeColor="text1"/>
          <w:lang w:val="en-US"/>
        </w:rPr>
        <w:t xml:space="preserve">. </w:t>
      </w:r>
    </w:p>
    <w:p w14:paraId="25D5AF9F" w14:textId="77777777" w:rsidR="00C8209A" w:rsidRPr="002E48C9" w:rsidRDefault="00C8209A" w:rsidP="00C8209A">
      <w:pPr>
        <w:spacing w:line="360" w:lineRule="auto"/>
        <w:rPr>
          <w:rFonts w:ascii="Times" w:hAnsi="Times"/>
          <w:b/>
          <w:bCs/>
          <w:color w:val="000000" w:themeColor="text1"/>
          <w:lang w:val="en-US"/>
        </w:rPr>
      </w:pPr>
    </w:p>
    <w:p w14:paraId="11BF3AD6" w14:textId="403B19A2"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w:t>
      </w:r>
      <w:r w:rsidR="00DD5372">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C8209A" w:rsidRPr="002E48C9" w14:paraId="107AE795" w14:textId="77777777" w:rsidTr="00BC6E3F">
        <w:tc>
          <w:tcPr>
            <w:tcW w:w="1972" w:type="dxa"/>
            <w:shd w:val="clear" w:color="auto" w:fill="E7E6E6" w:themeFill="background2"/>
          </w:tcPr>
          <w:p w14:paraId="7040CF9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1681E3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125BAF00"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2553B0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AC5C747" w14:textId="77777777" w:rsidR="00C8209A" w:rsidRPr="002E48C9" w:rsidRDefault="00C8209A"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C8209A" w:rsidRPr="002E48C9" w14:paraId="6F783FDB" w14:textId="77777777" w:rsidTr="00BC6E3F">
        <w:tc>
          <w:tcPr>
            <w:tcW w:w="1972" w:type="dxa"/>
            <w:shd w:val="clear" w:color="auto" w:fill="FFFFFF" w:themeFill="background1"/>
          </w:tcPr>
          <w:p w14:paraId="5612EB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ED282E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5CF51A8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4206BC5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7749B58"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7</w:t>
            </w:r>
          </w:p>
        </w:tc>
      </w:tr>
      <w:tr w:rsidR="00C8209A" w:rsidRPr="002E48C9" w14:paraId="5E361899" w14:textId="77777777" w:rsidTr="00BC6E3F">
        <w:tc>
          <w:tcPr>
            <w:tcW w:w="1972" w:type="dxa"/>
            <w:shd w:val="clear" w:color="auto" w:fill="FFFFFF" w:themeFill="background1"/>
          </w:tcPr>
          <w:p w14:paraId="733699E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10BC5CE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25443C1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45C13C9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13DE2E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3.52</w:t>
            </w:r>
          </w:p>
        </w:tc>
      </w:tr>
      <w:tr w:rsidR="00C8209A" w:rsidRPr="002E48C9" w14:paraId="194D2A83" w14:textId="77777777" w:rsidTr="00BC6E3F">
        <w:tc>
          <w:tcPr>
            <w:tcW w:w="1972" w:type="dxa"/>
            <w:shd w:val="clear" w:color="auto" w:fill="FFFFFF" w:themeFill="background1"/>
          </w:tcPr>
          <w:p w14:paraId="5C5A824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17445EF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34FD0C8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6AD6006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2EDAC1E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1.27</w:t>
            </w:r>
          </w:p>
        </w:tc>
      </w:tr>
      <w:tr w:rsidR="00C8209A" w:rsidRPr="002E48C9" w14:paraId="29AAA81B" w14:textId="77777777" w:rsidTr="00BC6E3F">
        <w:tc>
          <w:tcPr>
            <w:tcW w:w="1972" w:type="dxa"/>
            <w:shd w:val="clear" w:color="auto" w:fill="FFFFFF" w:themeFill="background1"/>
          </w:tcPr>
          <w:p w14:paraId="40649F88"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6F490A3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601A73D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71DBDDF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1AE04B0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0.17</w:t>
            </w:r>
          </w:p>
        </w:tc>
      </w:tr>
      <w:tr w:rsidR="00C8209A" w:rsidRPr="002E48C9" w14:paraId="704C4C90" w14:textId="77777777" w:rsidTr="00BC6E3F">
        <w:tc>
          <w:tcPr>
            <w:tcW w:w="1972" w:type="dxa"/>
            <w:shd w:val="clear" w:color="auto" w:fill="FFFFFF" w:themeFill="background1"/>
          </w:tcPr>
          <w:p w14:paraId="12FFCA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7A08A7A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913B37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43D9A0B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0EF88D2A"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0.56</w:t>
            </w:r>
          </w:p>
        </w:tc>
      </w:tr>
      <w:tr w:rsidR="00C8209A" w:rsidRPr="002E48C9" w14:paraId="7DC1E48A" w14:textId="77777777" w:rsidTr="00BC6E3F">
        <w:tc>
          <w:tcPr>
            <w:tcW w:w="1972" w:type="dxa"/>
            <w:shd w:val="clear" w:color="auto" w:fill="FFFFFF" w:themeFill="background1"/>
          </w:tcPr>
          <w:p w14:paraId="3A22150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88D191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68084AA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212453C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09AE460C"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0.22</w:t>
            </w:r>
          </w:p>
        </w:tc>
      </w:tr>
      <w:tr w:rsidR="00C8209A" w:rsidRPr="002E48C9" w14:paraId="68F09182" w14:textId="77777777" w:rsidTr="00BC6E3F">
        <w:tc>
          <w:tcPr>
            <w:tcW w:w="1972" w:type="dxa"/>
            <w:shd w:val="clear" w:color="auto" w:fill="FFFFFF" w:themeFill="background1"/>
          </w:tcPr>
          <w:p w14:paraId="12698C7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763DFD9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336F76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2EBD169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271843D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0.51</w:t>
            </w:r>
          </w:p>
        </w:tc>
      </w:tr>
      <w:tr w:rsidR="00C8209A" w:rsidRPr="002E48C9" w14:paraId="32988550" w14:textId="77777777" w:rsidTr="00BC6E3F">
        <w:tc>
          <w:tcPr>
            <w:tcW w:w="1972" w:type="dxa"/>
            <w:shd w:val="clear" w:color="auto" w:fill="FFFFFF" w:themeFill="background1"/>
          </w:tcPr>
          <w:p w14:paraId="700B1D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757FC82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422D5AF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10708B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5E58E7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0.33</w:t>
            </w:r>
          </w:p>
        </w:tc>
      </w:tr>
      <w:tr w:rsidR="00C8209A" w:rsidRPr="002E48C9" w14:paraId="1F817B28" w14:textId="77777777" w:rsidTr="00BC6E3F">
        <w:tc>
          <w:tcPr>
            <w:tcW w:w="1972" w:type="dxa"/>
            <w:shd w:val="clear" w:color="auto" w:fill="FFFFFF" w:themeFill="background1"/>
          </w:tcPr>
          <w:p w14:paraId="203F2C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3299F2B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700A7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F29977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09A524CD"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0.30</w:t>
            </w:r>
          </w:p>
        </w:tc>
      </w:tr>
      <w:tr w:rsidR="00C8209A" w:rsidRPr="002E48C9" w14:paraId="4F7CED17" w14:textId="77777777" w:rsidTr="00BC6E3F">
        <w:tc>
          <w:tcPr>
            <w:tcW w:w="1972" w:type="dxa"/>
            <w:shd w:val="clear" w:color="auto" w:fill="FFFFFF" w:themeFill="background1"/>
          </w:tcPr>
          <w:p w14:paraId="455E673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51AAF0A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25DF865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B32B1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2CF22F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06A06E44" w14:textId="77777777" w:rsidR="00C8209A" w:rsidRDefault="00C8209A" w:rsidP="00C8209A">
      <w:pPr>
        <w:spacing w:line="360" w:lineRule="auto"/>
        <w:rPr>
          <w:rFonts w:ascii="Times" w:hAnsi="Times"/>
          <w:color w:val="000000" w:themeColor="text1"/>
          <w:lang w:val="en-US"/>
        </w:rPr>
      </w:pPr>
    </w:p>
    <w:p w14:paraId="53B2D130" w14:textId="42993FB9" w:rsidR="00C8209A"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sidR="00194BE1">
        <w:rPr>
          <w:rFonts w:ascii="Times" w:hAnsi="Times"/>
          <w:color w:val="000000" w:themeColor="text1"/>
          <w:lang w:val="en-US"/>
        </w:rPr>
        <w:t xml:space="preserve"> </w:t>
      </w:r>
      <w:r w:rsidR="002070A8">
        <w:rPr>
          <w:rFonts w:ascii="Times" w:hAnsi="Times"/>
          <w:color w:val="000000" w:themeColor="text1"/>
          <w:lang w:val="en-US"/>
        </w:rPr>
        <w:t>3.</w:t>
      </w:r>
      <w:r>
        <w:rPr>
          <w:rFonts w:ascii="Times" w:hAnsi="Times"/>
          <w:color w:val="000000" w:themeColor="text1"/>
          <w:lang w:val="en-US"/>
        </w:rPr>
        <w:t>5</w:t>
      </w:r>
      <w:r w:rsidRPr="002E48C9">
        <w:rPr>
          <w:rFonts w:ascii="Times" w:hAnsi="Times"/>
          <w:color w:val="000000" w:themeColor="text1"/>
          <w:lang w:val="en-US"/>
        </w:rPr>
        <w:t xml:space="preserve">: </w:t>
      </w:r>
      <w:r w:rsidR="00CB38E3">
        <w:rPr>
          <w:rFonts w:ascii="Times" w:hAnsi="Times"/>
          <w:color w:val="000000" w:themeColor="text1"/>
          <w:lang w:val="en-US"/>
        </w:rPr>
        <w:t>U</w:t>
      </w:r>
      <w:r w:rsidRPr="002E48C9">
        <w:rPr>
          <w:rFonts w:ascii="Times" w:hAnsi="Times"/>
          <w:color w:val="000000" w:themeColor="text1"/>
          <w:lang w:val="en-US"/>
        </w:rPr>
        <w:t xml:space="preserve">ncertainty </w:t>
      </w:r>
      <w:r w:rsidR="00CB38E3">
        <w:rPr>
          <w:rFonts w:ascii="Times" w:hAnsi="Times"/>
          <w:color w:val="000000" w:themeColor="text1"/>
          <w:lang w:val="en-US"/>
        </w:rPr>
        <w:t xml:space="preserve">comparisons </w:t>
      </w:r>
      <w:r w:rsidR="002E2569">
        <w:rPr>
          <w:rFonts w:ascii="Times" w:hAnsi="Times"/>
          <w:color w:val="000000" w:themeColor="text1"/>
          <w:lang w:val="en-US"/>
        </w:rPr>
        <w:t>of</w:t>
      </w:r>
      <w:r w:rsidR="00FC71C1">
        <w:rPr>
          <w:rFonts w:ascii="Times" w:hAnsi="Times"/>
          <w:color w:val="000000" w:themeColor="text1"/>
          <w:lang w:val="en-US"/>
        </w:rPr>
        <w:t xml:space="preserve"> models </w:t>
      </w:r>
      <w:r w:rsidR="002070A8">
        <w:rPr>
          <w:rFonts w:ascii="Times" w:hAnsi="Times"/>
          <w:color w:val="000000" w:themeColor="text1"/>
          <w:lang w:val="en-US"/>
        </w:rPr>
        <w:t xml:space="preserve">(Based on </w:t>
      </w:r>
      <w:r w:rsidR="00FC71C1">
        <w:rPr>
          <w:rFonts w:ascii="Times" w:hAnsi="Times"/>
          <w:color w:val="000000" w:themeColor="text1"/>
          <w:lang w:val="en-US"/>
        </w:rPr>
        <w:t>MLP</w:t>
      </w:r>
      <w:r w:rsidR="002070A8">
        <w:rPr>
          <w:rFonts w:ascii="Times" w:hAnsi="Times"/>
          <w:color w:val="000000" w:themeColor="text1"/>
          <w:lang w:val="en-US"/>
        </w:rPr>
        <w:t>)</w:t>
      </w:r>
    </w:p>
    <w:p w14:paraId="0E0FF7E8" w14:textId="77777777" w:rsidR="00C8209A" w:rsidRPr="002E48C9" w:rsidRDefault="00C8209A" w:rsidP="00C8209A">
      <w:pPr>
        <w:spacing w:line="360" w:lineRule="auto"/>
        <w:rPr>
          <w:rFonts w:ascii="Times" w:hAnsi="Times"/>
          <w:b/>
          <w:bCs/>
          <w:color w:val="000000" w:themeColor="text1"/>
          <w:lang w:val="en-US"/>
        </w:rPr>
      </w:pPr>
    </w:p>
    <w:p w14:paraId="15A62E1D" w14:textId="147C3B2C"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sidR="002070A8">
        <w:rPr>
          <w:rFonts w:ascii="Times" w:hAnsi="Times"/>
          <w:color w:val="000000" w:themeColor="text1"/>
          <w:lang w:val="en-US"/>
        </w:rPr>
        <w:t>T</w:t>
      </w:r>
      <w:r w:rsidRPr="002E48C9">
        <w:rPr>
          <w:rFonts w:ascii="Times" w:hAnsi="Times"/>
          <w:color w:val="000000" w:themeColor="text1"/>
          <w:lang w:val="en-US"/>
        </w:rPr>
        <w:t>able</w:t>
      </w:r>
      <w:r w:rsidR="002070A8">
        <w:rPr>
          <w:rFonts w:ascii="Times" w:hAnsi="Times"/>
          <w:color w:val="000000" w:themeColor="text1"/>
          <w:lang w:val="en-US"/>
        </w:rPr>
        <w:t xml:space="preserve"> 3.5</w:t>
      </w:r>
      <w:r w:rsidRPr="002E48C9">
        <w:rPr>
          <w:rFonts w:ascii="Times" w:hAnsi="Times"/>
          <w:color w:val="000000" w:themeColor="text1"/>
          <w:lang w:val="en-US"/>
        </w:rPr>
        <w:t xml:space="preserve"> of </w:t>
      </w:r>
      <w:r w:rsidR="002070A8">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sidR="00E13EF1">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sidR="00E74A78">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sidR="00E74A78">
        <w:rPr>
          <w:rFonts w:ascii="Times" w:hAnsi="Times"/>
          <w:color w:val="000000" w:themeColor="text1"/>
          <w:lang w:val="en-US"/>
        </w:rPr>
        <w:t>examine these results more closely</w:t>
      </w:r>
      <w:r w:rsidRPr="002E48C9">
        <w:rPr>
          <w:rFonts w:ascii="Times" w:hAnsi="Times"/>
          <w:color w:val="000000" w:themeColor="text1"/>
          <w:lang w:val="en-US"/>
        </w:rPr>
        <w:t>. We</w:t>
      </w:r>
      <w:r w:rsidR="00E74A78">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sidR="00E74A78">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2343D62B" w14:textId="6A240BBB" w:rsidR="00C8209A" w:rsidRDefault="00C8209A" w:rsidP="00C8209A">
      <w:pPr>
        <w:spacing w:line="360" w:lineRule="auto"/>
        <w:rPr>
          <w:rFonts w:ascii="Times" w:hAnsi="Times"/>
          <w:b/>
          <w:bCs/>
          <w:color w:val="000000" w:themeColor="text1"/>
          <w:lang w:val="en-US"/>
        </w:rPr>
      </w:pPr>
    </w:p>
    <w:p w14:paraId="03E2F9FA" w14:textId="359C94A8" w:rsidR="00E74A78" w:rsidRDefault="00E74A78" w:rsidP="00C8209A">
      <w:pPr>
        <w:spacing w:line="360" w:lineRule="auto"/>
        <w:rPr>
          <w:rFonts w:ascii="Times" w:hAnsi="Times"/>
          <w:b/>
          <w:bCs/>
          <w:color w:val="000000" w:themeColor="text1"/>
          <w:lang w:val="en-US"/>
        </w:rPr>
      </w:pPr>
    </w:p>
    <w:p w14:paraId="52FFCAA5" w14:textId="3A0DFF12" w:rsidR="00E74A78" w:rsidRDefault="00E74A78" w:rsidP="00C8209A">
      <w:pPr>
        <w:spacing w:line="360" w:lineRule="auto"/>
        <w:rPr>
          <w:rFonts w:ascii="Times" w:hAnsi="Times"/>
          <w:b/>
          <w:bCs/>
          <w:color w:val="000000" w:themeColor="text1"/>
          <w:lang w:val="en-US"/>
        </w:rPr>
      </w:pPr>
    </w:p>
    <w:p w14:paraId="45FF3B4B" w14:textId="6B927958" w:rsidR="00E74A78" w:rsidRDefault="00E74A78" w:rsidP="00C8209A">
      <w:pPr>
        <w:spacing w:line="360" w:lineRule="auto"/>
        <w:rPr>
          <w:rFonts w:ascii="Times" w:hAnsi="Times"/>
          <w:b/>
          <w:bCs/>
          <w:color w:val="000000" w:themeColor="text1"/>
          <w:lang w:val="en-US"/>
        </w:rPr>
      </w:pPr>
    </w:p>
    <w:p w14:paraId="6D4621A6" w14:textId="3685C0BC" w:rsidR="00E74A78" w:rsidRDefault="00E74A78" w:rsidP="00C8209A">
      <w:pPr>
        <w:spacing w:line="360" w:lineRule="auto"/>
        <w:rPr>
          <w:rFonts w:ascii="Times" w:hAnsi="Times"/>
          <w:b/>
          <w:bCs/>
          <w:color w:val="000000" w:themeColor="text1"/>
          <w:lang w:val="en-US"/>
        </w:rPr>
      </w:pPr>
    </w:p>
    <w:p w14:paraId="443FC7A2" w14:textId="5DDA7BCC" w:rsidR="00E74A78" w:rsidRDefault="00E74A78" w:rsidP="00C8209A">
      <w:pPr>
        <w:spacing w:line="360" w:lineRule="auto"/>
        <w:rPr>
          <w:rFonts w:ascii="Times" w:hAnsi="Times"/>
          <w:b/>
          <w:bCs/>
          <w:color w:val="000000" w:themeColor="text1"/>
          <w:lang w:val="en-US"/>
        </w:rPr>
      </w:pPr>
    </w:p>
    <w:p w14:paraId="21CC3B2B" w14:textId="3306B657" w:rsidR="00E74A78" w:rsidRDefault="00E74A78" w:rsidP="00C8209A">
      <w:pPr>
        <w:spacing w:line="360" w:lineRule="auto"/>
        <w:rPr>
          <w:rFonts w:ascii="Times" w:hAnsi="Times"/>
          <w:b/>
          <w:bCs/>
          <w:color w:val="000000" w:themeColor="text1"/>
          <w:lang w:val="en-US"/>
        </w:rPr>
      </w:pPr>
    </w:p>
    <w:p w14:paraId="238DF9A7" w14:textId="77777777" w:rsidR="00E74A78" w:rsidRDefault="00E74A78" w:rsidP="00C8209A">
      <w:pPr>
        <w:spacing w:line="360" w:lineRule="auto"/>
        <w:rPr>
          <w:rFonts w:ascii="Times" w:hAnsi="Times"/>
          <w:b/>
          <w:bCs/>
          <w:color w:val="000000" w:themeColor="text1"/>
          <w:lang w:val="en-US"/>
        </w:rPr>
      </w:pPr>
    </w:p>
    <w:p w14:paraId="182965C7" w14:textId="77777777" w:rsidR="008D47CC" w:rsidRPr="003B7ED7" w:rsidRDefault="00D76C2D" w:rsidP="00D76C2D">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C3C7DE9" w14:textId="335BB025" w:rsidR="00D76C2D" w:rsidRDefault="003B7ED7" w:rsidP="00C8209A">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Visualization Method</w:t>
      </w:r>
      <w:r w:rsidR="00451E29">
        <w:rPr>
          <w:rFonts w:ascii="Times" w:hAnsi="Times"/>
          <w:b/>
          <w:bCs/>
          <w:color w:val="000000" w:themeColor="text1"/>
          <w:sz w:val="28"/>
          <w:szCs w:val="28"/>
          <w:lang w:val="en-US"/>
        </w:rPr>
        <w:t xml:space="preserve"> </w:t>
      </w:r>
    </w:p>
    <w:p w14:paraId="71198C90" w14:textId="7C32638D" w:rsidR="00E4574D" w:rsidRDefault="00E4574D" w:rsidP="00C8209A">
      <w:pPr>
        <w:spacing w:line="360" w:lineRule="auto"/>
        <w:rPr>
          <w:rFonts w:ascii="Times" w:hAnsi="Times"/>
          <w:b/>
          <w:bCs/>
          <w:color w:val="000000" w:themeColor="text1"/>
          <w:sz w:val="28"/>
          <w:szCs w:val="28"/>
          <w:lang w:val="en-US"/>
        </w:rPr>
      </w:pPr>
    </w:p>
    <w:p w14:paraId="34220026" w14:textId="61598F53" w:rsidR="00E4574D" w:rsidRDefault="006B1B2E" w:rsidP="00C8209A">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r>
      <w:r w:rsidR="00E4574D" w:rsidRPr="006B1B2E">
        <w:rPr>
          <w:rFonts w:ascii="Times" w:hAnsi="Times"/>
          <w:b/>
          <w:bCs/>
          <w:color w:val="000000" w:themeColor="text1"/>
          <w:lang w:val="en-US"/>
        </w:rPr>
        <w:t>Introduction</w:t>
      </w:r>
    </w:p>
    <w:p w14:paraId="43DC43BC" w14:textId="0486641D" w:rsidR="00140BAB" w:rsidRPr="004775F4" w:rsidRDefault="004775F4" w:rsidP="000C1080">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w:t>
      </w:r>
      <w:r w:rsidR="000C1080">
        <w:rPr>
          <w:rFonts w:ascii="Times" w:hAnsi="Times"/>
          <w:color w:val="000000" w:themeColor="text1"/>
          <w:lang w:val="en-US"/>
        </w:rPr>
        <w:t>see</w:t>
      </w:r>
      <w:r>
        <w:rPr>
          <w:rFonts w:ascii="Times" w:hAnsi="Times"/>
          <w:color w:val="000000" w:themeColor="text1"/>
          <w:lang w:val="en-US"/>
        </w:rPr>
        <w:t xml:space="preserve"> how it works</w:t>
      </w:r>
      <w:r w:rsidR="000C1080">
        <w:rPr>
          <w:rFonts w:ascii="Times" w:hAnsi="Times"/>
          <w:color w:val="000000" w:themeColor="text1"/>
          <w:lang w:val="en-US"/>
        </w:rPr>
        <w:t xml:space="preserve"> compared to other existing approaches such as </w:t>
      </w:r>
      <w:r w:rsidR="000C1080" w:rsidRPr="002650E8">
        <w:rPr>
          <w:rFonts w:ascii="Times" w:hAnsi="Times"/>
          <w:color w:val="000000" w:themeColor="text1"/>
        </w:rPr>
        <w:t xml:space="preserve">Michael </w:t>
      </w:r>
      <w:proofErr w:type="spellStart"/>
      <w:r w:rsidR="000C1080" w:rsidRPr="002650E8">
        <w:rPr>
          <w:rFonts w:ascii="Times" w:hAnsi="Times"/>
          <w:color w:val="000000" w:themeColor="text1"/>
        </w:rPr>
        <w:t>Correll</w:t>
      </w:r>
      <w:proofErr w:type="spellEnd"/>
      <w:r w:rsidR="000C1080">
        <w:rPr>
          <w:rFonts w:ascii="Times" w:hAnsi="Times"/>
          <w:color w:val="000000" w:themeColor="text1"/>
          <w:lang w:val="en-US"/>
        </w:rPr>
        <w:t xml:space="preserve"> [35]. On this purpose, we have explained the technical background of this method of representation and corresponding algorithms in this chapter.</w:t>
      </w:r>
    </w:p>
    <w:p w14:paraId="5660E59A" w14:textId="77777777" w:rsidR="00D76C2D" w:rsidRDefault="00D76C2D" w:rsidP="00C8209A">
      <w:pPr>
        <w:spacing w:line="360" w:lineRule="auto"/>
        <w:rPr>
          <w:rFonts w:ascii="Times" w:hAnsi="Times"/>
          <w:b/>
          <w:bCs/>
          <w:color w:val="000000" w:themeColor="text1"/>
          <w:lang w:val="en-US"/>
        </w:rPr>
      </w:pPr>
    </w:p>
    <w:p w14:paraId="7C7BFBF8" w14:textId="174AD8DA" w:rsidR="00C8209A" w:rsidRPr="002E48C9" w:rsidRDefault="00D76C2D" w:rsidP="00C8209A">
      <w:pPr>
        <w:spacing w:line="360" w:lineRule="auto"/>
        <w:rPr>
          <w:rFonts w:ascii="Times" w:hAnsi="Times"/>
          <w:b/>
          <w:bCs/>
          <w:color w:val="000000" w:themeColor="text1"/>
          <w:lang w:val="en-US"/>
        </w:rPr>
      </w:pPr>
      <w:r>
        <w:rPr>
          <w:rFonts w:ascii="Times" w:hAnsi="Times"/>
          <w:b/>
          <w:bCs/>
          <w:color w:val="000000" w:themeColor="text1"/>
          <w:lang w:val="en-US"/>
        </w:rPr>
        <w:t>4.</w:t>
      </w:r>
      <w:r w:rsidR="006B1B2E">
        <w:rPr>
          <w:rFonts w:ascii="Times" w:hAnsi="Times"/>
          <w:b/>
          <w:bCs/>
          <w:color w:val="000000" w:themeColor="text1"/>
          <w:lang w:val="en-US"/>
        </w:rPr>
        <w:t>2</w:t>
      </w:r>
      <w:r w:rsidR="00C8209A" w:rsidRPr="002E48C9">
        <w:rPr>
          <w:rFonts w:ascii="Times" w:hAnsi="Times"/>
          <w:b/>
          <w:bCs/>
          <w:color w:val="000000" w:themeColor="text1"/>
          <w:lang w:val="en-US"/>
        </w:rPr>
        <w:tab/>
      </w:r>
      <w:r w:rsidR="00E4574D">
        <w:rPr>
          <w:rFonts w:ascii="Times" w:hAnsi="Times"/>
          <w:b/>
          <w:bCs/>
          <w:color w:val="000000" w:themeColor="text1"/>
          <w:lang w:val="en-US"/>
        </w:rPr>
        <w:t xml:space="preserve">Background </w:t>
      </w:r>
      <w:r w:rsidR="00C8209A">
        <w:rPr>
          <w:rFonts w:ascii="Times" w:hAnsi="Times"/>
          <w:b/>
          <w:bCs/>
          <w:color w:val="000000" w:themeColor="text1"/>
          <w:lang w:val="en-US"/>
        </w:rPr>
        <w:t>Architecture</w:t>
      </w:r>
    </w:p>
    <w:p w14:paraId="3B7E5CD1" w14:textId="40E2F44A" w:rsidR="00C8209A" w:rsidRPr="00D04E9C" w:rsidRDefault="00C8209A" w:rsidP="00C8209A">
      <w:pPr>
        <w:spacing w:line="360" w:lineRule="auto"/>
        <w:jc w:val="both"/>
        <w:rPr>
          <w:rFonts w:ascii="Times" w:hAnsi="Times"/>
          <w:color w:val="000000" w:themeColor="text1"/>
        </w:rPr>
      </w:pPr>
      <w:r w:rsidRPr="00D04E9C">
        <w:rPr>
          <w:rFonts w:ascii="Times" w:hAnsi="Times"/>
          <w:color w:val="000000" w:themeColor="text1"/>
        </w:rPr>
        <w:t xml:space="preserve">As we have seen </w:t>
      </w:r>
      <w:r w:rsidR="003B7ED7">
        <w:rPr>
          <w:rFonts w:ascii="Times" w:hAnsi="Times"/>
          <w:color w:val="000000" w:themeColor="text1"/>
        </w:rPr>
        <w:t xml:space="preserve">an example of </w:t>
      </w:r>
      <w:r w:rsidRPr="00D04E9C">
        <w:rPr>
          <w:rFonts w:ascii="Times" w:hAnsi="Times"/>
          <w:color w:val="000000" w:themeColor="text1"/>
        </w:rPr>
        <w:t>lateral chromatic aberration in Figure</w:t>
      </w:r>
      <w:r w:rsidR="00ED3333">
        <w:rPr>
          <w:rFonts w:ascii="Times" w:hAnsi="Times"/>
          <w:color w:val="000000" w:themeColor="text1"/>
        </w:rPr>
        <w:t xml:space="preserve"> </w:t>
      </w:r>
      <w:r w:rsidRPr="00D04E9C">
        <w:rPr>
          <w:rFonts w:ascii="Times" w:hAnsi="Times"/>
          <w:color w:val="000000" w:themeColor="text1"/>
        </w:rPr>
        <w:t>1</w:t>
      </w:r>
      <w:r w:rsidR="00ED3333">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3B7ED7">
        <w:rPr>
          <w:rFonts w:ascii="Times" w:hAnsi="Times"/>
          <w:color w:val="000000" w:themeColor="text1"/>
        </w:rPr>
        <w:t>red</w:t>
      </w:r>
      <w:r w:rsidRPr="00D04E9C">
        <w:rPr>
          <w:rFonts w:ascii="Times" w:hAnsi="Times"/>
          <w:color w:val="000000" w:themeColor="text1"/>
        </w:rPr>
        <w:t xml:space="preserve"> </w:t>
      </w:r>
      <w:r w:rsidR="003B7ED7">
        <w:rPr>
          <w:rFonts w:ascii="Times" w:hAnsi="Times"/>
          <w:color w:val="000000" w:themeColor="text1"/>
        </w:rPr>
        <w:t xml:space="preserve">by </w:t>
      </w:r>
      <w:r w:rsidRPr="00D04E9C">
        <w:rPr>
          <w:rFonts w:ascii="Times" w:hAnsi="Times"/>
          <w:color w:val="000000" w:themeColor="text1"/>
        </w:rPr>
        <w:t xml:space="preserve">that </w:t>
      </w:r>
      <w:r w:rsidR="003B7ED7">
        <w:rPr>
          <w:rFonts w:ascii="Times" w:hAnsi="Times"/>
          <w:color w:val="000000" w:themeColor="text1"/>
        </w:rPr>
        <w:t>phenomenon</w:t>
      </w:r>
      <w:r w:rsidRPr="00D04E9C">
        <w:rPr>
          <w:rFonts w:ascii="Times" w:hAnsi="Times"/>
          <w:color w:val="000000" w:themeColor="text1"/>
        </w:rPr>
        <w:t xml:space="preserve">, we can consider a circle </w:t>
      </w:r>
      <w:r w:rsidR="007476BA">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7476BA">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sidR="00137224">
        <w:rPr>
          <w:rFonts w:ascii="Times" w:hAnsi="Times"/>
          <w:color w:val="000000" w:themeColor="text1"/>
        </w:rPr>
        <w:t xml:space="preserve"> we can then</w:t>
      </w:r>
      <w:r w:rsidRPr="00D04E9C">
        <w:rPr>
          <w:rFonts w:ascii="Times" w:hAnsi="Times"/>
          <w:color w:val="000000" w:themeColor="text1"/>
        </w:rPr>
        <w:t xml:space="preserve"> apply lateral shifting </w:t>
      </w:r>
      <w:r w:rsidR="00137224">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sidR="007476BA">
        <w:rPr>
          <w:rFonts w:ascii="Times" w:hAnsi="Times"/>
          <w:color w:val="000000" w:themeColor="text1"/>
        </w:rPr>
        <w:t>and</w:t>
      </w:r>
      <w:r w:rsidRPr="00D04E9C">
        <w:rPr>
          <w:rFonts w:ascii="Times" w:hAnsi="Times"/>
          <w:color w:val="000000" w:themeColor="text1"/>
        </w:rPr>
        <w:t xml:space="preserve"> the resultant outcome would be a</w:t>
      </w:r>
      <w:r w:rsidR="007476BA">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w:t>
      </w:r>
      <w:r w:rsidR="00ED3333">
        <w:rPr>
          <w:rFonts w:ascii="Times" w:hAnsi="Times"/>
          <w:color w:val="000000" w:themeColor="text1"/>
        </w:rPr>
        <w:t xml:space="preserve"> 4.1</w:t>
      </w:r>
      <w:r>
        <w:rPr>
          <w:rFonts w:ascii="Times" w:hAnsi="Times"/>
          <w:color w:val="000000" w:themeColor="text1"/>
        </w:rPr>
        <w:t xml:space="preserve"> shows such a geometric arrangement o</w:t>
      </w:r>
      <w:r w:rsidR="007476BA">
        <w:rPr>
          <w:rFonts w:ascii="Times" w:hAnsi="Times"/>
          <w:color w:val="000000" w:themeColor="text1"/>
        </w:rPr>
        <w:t>n a</w:t>
      </w:r>
      <w:r>
        <w:rPr>
          <w:rFonts w:ascii="Times" w:hAnsi="Times"/>
          <w:color w:val="000000" w:themeColor="text1"/>
        </w:rPr>
        <w:t xml:space="preserve"> unit radius circle.</w:t>
      </w:r>
    </w:p>
    <w:p w14:paraId="79BBA459" w14:textId="77777777" w:rsidR="00C8209A" w:rsidRPr="002E48C9" w:rsidRDefault="00C8209A" w:rsidP="00C8209A">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3EF9F503" wp14:editId="1639550D">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00C1003C" w14:textId="77777777" w:rsidR="00C8209A" w:rsidRPr="008B0CB3" w:rsidRDefault="00C8209A" w:rsidP="00C8209A">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F503" id="Text Box 16" o:spid="_x0000_s1049" type="#_x0000_t202" style="position:absolute;left:0;text-align:left;margin-left:191.3pt;margin-top:81.9pt;width:41.55pt;height:2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00C1003C" w14:textId="77777777" w:rsidR="00C8209A" w:rsidRPr="008B0CB3" w:rsidRDefault="00C8209A" w:rsidP="00C8209A">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308088D9" wp14:editId="4E0EBE5A">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E9CF626" w14:textId="36933110" w:rsidR="00C8209A" w:rsidRPr="002E48C9" w:rsidRDefault="00C8209A" w:rsidP="00C8209A">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lastRenderedPageBreak/>
        <w:t>Figure</w:t>
      </w:r>
      <w:r w:rsidR="00ED3333">
        <w:rPr>
          <w:rFonts w:ascii="Times" w:hAnsi="Times"/>
          <w:noProof/>
          <w:color w:val="000000" w:themeColor="text1"/>
          <w:lang w:val="en-US"/>
        </w:rPr>
        <w:t xml:space="preserve"> 4.1</w:t>
      </w:r>
      <w:r>
        <w:rPr>
          <w:rFonts w:ascii="Times" w:hAnsi="Times"/>
          <w:noProof/>
          <w:color w:val="000000" w:themeColor="text1"/>
          <w:lang w:val="en-US"/>
        </w:rPr>
        <w:t>:</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569BE78B" w14:textId="77777777" w:rsidR="00C8209A" w:rsidRPr="002E48C9" w:rsidRDefault="00C8209A" w:rsidP="00C8209A">
      <w:pPr>
        <w:spacing w:line="360" w:lineRule="auto"/>
        <w:rPr>
          <w:rFonts w:ascii="Times" w:hAnsi="Times"/>
          <w:b/>
          <w:bCs/>
          <w:color w:val="000000" w:themeColor="text1"/>
          <w:lang w:val="en-US"/>
        </w:rPr>
      </w:pPr>
    </w:p>
    <w:p w14:paraId="1AFD9BD3"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4350F00"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048771C"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163AB8A2"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360EB43C" w14:textId="53487861" w:rsidR="00C8209A" w:rsidRDefault="00C8209A" w:rsidP="00C8209A">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w:t>
      </w:r>
      <w:r w:rsidR="00137224">
        <w:rPr>
          <w:rFonts w:ascii="Times" w:hAnsi="Times"/>
          <w:color w:val="000000" w:themeColor="text1"/>
          <w:lang w:val="en-US"/>
        </w:rPr>
        <w:t xml:space="preserve">the </w:t>
      </w:r>
      <w:r>
        <w:rPr>
          <w:rFonts w:ascii="Times" w:hAnsi="Times"/>
          <w:color w:val="000000" w:themeColor="text1"/>
          <w:lang w:val="en-US"/>
        </w:rPr>
        <w:t xml:space="preserve">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w:t>
      </w:r>
      <w:r w:rsidR="00137224">
        <w:rPr>
          <w:rFonts w:ascii="Times" w:hAnsi="Times"/>
          <w:color w:val="000000" w:themeColor="text1"/>
          <w:lang w:val="en-US"/>
        </w:rPr>
        <w:t>render</w:t>
      </w:r>
      <w:r>
        <w:rPr>
          <w:rFonts w:ascii="Times" w:hAnsi="Times"/>
          <w:color w:val="000000" w:themeColor="text1"/>
          <w:lang w:val="en-US"/>
        </w:rPr>
        <w:t xml:space="preserve"> the </w:t>
      </w:r>
      <w:r w:rsidRPr="002E48C9">
        <w:rPr>
          <w:rFonts w:ascii="Times" w:hAnsi="Times"/>
          <w:color w:val="000000" w:themeColor="text1"/>
          <w:lang w:val="en-US"/>
        </w:rPr>
        <w:t xml:space="preserve">technique </w:t>
      </w:r>
      <w:r>
        <w:rPr>
          <w:rFonts w:ascii="Times" w:hAnsi="Times"/>
          <w:color w:val="000000" w:themeColor="text1"/>
          <w:lang w:val="en-US"/>
        </w:rPr>
        <w:t xml:space="preserve">with the following </w:t>
      </w:r>
      <w:r w:rsidR="00137224">
        <w:rPr>
          <w:rFonts w:ascii="Times" w:hAnsi="Times"/>
          <w:color w:val="000000" w:themeColor="text1"/>
          <w:lang w:val="en-US"/>
        </w:rPr>
        <w:t xml:space="preserve">simple </w:t>
      </w:r>
      <w:r>
        <w:rPr>
          <w:rFonts w:ascii="Times" w:hAnsi="Times"/>
          <w:color w:val="000000" w:themeColor="text1"/>
          <w:lang w:val="en-US"/>
        </w:rPr>
        <w:t>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6D253B7C" w14:textId="77777777" w:rsidR="00C8209A" w:rsidRPr="002E48C9" w:rsidRDefault="00C8209A" w:rsidP="00C8209A">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4867EE25" w14:textId="24CB7F39" w:rsidR="00C8209A" w:rsidRPr="00C32718"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5627E312" w14:textId="77777777" w:rsidR="00C8209A" w:rsidRPr="00C32718"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533F1D61" w14:textId="65F30DDA" w:rsidR="00C8209A" w:rsidRPr="002E48C9"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3756E509" w14:textId="1D43C079" w:rsidR="00C8209A" w:rsidRPr="002E48C9"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0"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1B9D5919" w14:textId="107E70F4" w:rsidR="00C8209A" w:rsidRPr="0084273C"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2"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7E6FCADA" w14:textId="143E6CA8" w:rsidR="00C8209A" w:rsidRPr="00EB6821" w:rsidRDefault="00C8209A" w:rsidP="00C35CEC">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sidR="00286049">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21C604EF" w14:textId="1904168A"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sidR="00407628">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44B8027E" w14:textId="220A7B00" w:rsidR="00C8209A" w:rsidRDefault="00C8209A" w:rsidP="00C8209A">
      <w:pPr>
        <w:spacing w:line="360" w:lineRule="auto"/>
        <w:rPr>
          <w:rFonts w:ascii="Times" w:hAnsi="Times"/>
          <w:b/>
          <w:bCs/>
          <w:color w:val="000000" w:themeColor="text1"/>
          <w:lang w:val="en-US"/>
        </w:rPr>
      </w:pPr>
    </w:p>
    <w:p w14:paraId="071D7045" w14:textId="77777777" w:rsidR="006B1B2E" w:rsidRDefault="006B1B2E" w:rsidP="00C8209A">
      <w:pPr>
        <w:spacing w:line="360" w:lineRule="auto"/>
        <w:rPr>
          <w:rFonts w:ascii="Times" w:hAnsi="Times"/>
          <w:b/>
          <w:bCs/>
          <w:color w:val="000000" w:themeColor="text1"/>
          <w:lang w:val="en-US"/>
        </w:rPr>
      </w:pPr>
    </w:p>
    <w:p w14:paraId="6244620E" w14:textId="52B893C2" w:rsidR="00C8209A" w:rsidRPr="00AF5E92" w:rsidRDefault="006B1B2E" w:rsidP="00C8209A">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sidR="00C8209A">
        <w:rPr>
          <w:rFonts w:ascii="Times" w:hAnsi="Times"/>
          <w:b/>
          <w:bCs/>
          <w:color w:val="000000" w:themeColor="text1"/>
          <w:lang w:val="en-US"/>
        </w:rPr>
        <w:tab/>
        <w:t>Examples of CA in Shapes</w:t>
      </w:r>
      <w:r w:rsidR="00C8209A">
        <w:rPr>
          <w:rFonts w:ascii="Times" w:hAnsi="Times"/>
          <w:b/>
          <w:bCs/>
          <w:color w:val="000000" w:themeColor="text1"/>
          <w:lang w:val="en-US"/>
        </w:rPr>
        <w:tab/>
      </w:r>
      <w:r w:rsidR="00C8209A">
        <w:rPr>
          <w:rFonts w:ascii="Times" w:hAnsi="Times"/>
          <w:b/>
          <w:bCs/>
          <w:color w:val="000000" w:themeColor="text1"/>
          <w:lang w:val="en-US"/>
        </w:rPr>
        <w:br/>
      </w:r>
      <w:r w:rsidR="00C8209A" w:rsidRPr="002E48C9">
        <w:rPr>
          <w:rFonts w:ascii="Times" w:hAnsi="Times"/>
          <w:color w:val="000000" w:themeColor="text1"/>
          <w:lang w:val="en-US"/>
        </w:rPr>
        <w:t>By using the above formula</w:t>
      </w:r>
      <w:r w:rsidR="00C8209A">
        <w:rPr>
          <w:rFonts w:ascii="Times" w:hAnsi="Times"/>
          <w:color w:val="000000" w:themeColor="text1"/>
          <w:lang w:val="en-US"/>
        </w:rPr>
        <w:t xml:space="preserve"> explained in section 3.9</w:t>
      </w:r>
      <w:r w:rsidR="00C8209A" w:rsidRPr="002E48C9">
        <w:rPr>
          <w:rFonts w:ascii="Times" w:hAnsi="Times"/>
          <w:color w:val="000000" w:themeColor="text1"/>
          <w:lang w:val="en-US"/>
        </w:rPr>
        <w:t xml:space="preserve">, a resultant aberration is presented with the uncertainty for the country </w:t>
      </w:r>
      <w:r w:rsidR="00C8209A">
        <w:rPr>
          <w:rFonts w:ascii="Times" w:hAnsi="Times"/>
          <w:color w:val="000000" w:themeColor="text1"/>
          <w:lang w:val="en-US"/>
        </w:rPr>
        <w:t>India</w:t>
      </w:r>
      <w:r w:rsidR="00C8209A" w:rsidRPr="002E48C9">
        <w:rPr>
          <w:rFonts w:ascii="Times" w:hAnsi="Times"/>
          <w:color w:val="000000" w:themeColor="text1"/>
          <w:lang w:val="en-US"/>
        </w:rPr>
        <w:t xml:space="preserve"> (</w:t>
      </w:r>
      <w:r w:rsidR="00C8209A">
        <w:rPr>
          <w:rFonts w:ascii="Times" w:hAnsi="Times"/>
          <w:color w:val="000000" w:themeColor="text1"/>
          <w:lang w:val="en-US"/>
        </w:rPr>
        <w:t>IND</w:t>
      </w:r>
      <w:r w:rsidR="00C8209A" w:rsidRPr="002E48C9">
        <w:rPr>
          <w:rFonts w:ascii="Times" w:hAnsi="Times"/>
          <w:color w:val="000000" w:themeColor="text1"/>
          <w:lang w:val="en-US"/>
        </w:rPr>
        <w:t xml:space="preserve">) in </w:t>
      </w:r>
      <w:r w:rsidR="00C8209A">
        <w:rPr>
          <w:rFonts w:ascii="Times" w:hAnsi="Times"/>
          <w:color w:val="000000" w:themeColor="text1"/>
          <w:lang w:val="en-US"/>
        </w:rPr>
        <w:t>F</w:t>
      </w:r>
      <w:r w:rsidR="00C8209A" w:rsidRPr="002E48C9">
        <w:rPr>
          <w:rFonts w:ascii="Times" w:hAnsi="Times"/>
          <w:color w:val="000000" w:themeColor="text1"/>
          <w:lang w:val="en-US"/>
        </w:rPr>
        <w:t>igure</w:t>
      </w:r>
      <w:r w:rsidR="00C8209A">
        <w:rPr>
          <w:rFonts w:ascii="Times" w:hAnsi="Times"/>
          <w:color w:val="000000" w:themeColor="text1"/>
          <w:lang w:val="en-US"/>
        </w:rPr>
        <w:t>-9 below</w:t>
      </w:r>
      <w:r w:rsidR="00C67F02">
        <w:rPr>
          <w:rFonts w:ascii="Times" w:hAnsi="Times"/>
          <w:color w:val="000000" w:themeColor="text1"/>
          <w:lang w:val="en-US"/>
        </w:rPr>
        <w:t>. The</w:t>
      </w:r>
      <w:r w:rsidR="00C8209A" w:rsidRPr="002E48C9">
        <w:rPr>
          <w:rFonts w:ascii="Times" w:hAnsi="Times"/>
          <w:color w:val="000000" w:themeColor="text1"/>
          <w:lang w:val="en-US"/>
        </w:rPr>
        <w:t xml:space="preserve"> </w:t>
      </w:r>
      <w:r w:rsidR="00C67F02">
        <w:rPr>
          <w:rFonts w:ascii="Times" w:hAnsi="Times"/>
          <w:color w:val="000000" w:themeColor="text1"/>
          <w:lang w:val="en-US"/>
        </w:rPr>
        <w:t>c</w:t>
      </w:r>
      <w:r w:rsidR="00C8209A">
        <w:rPr>
          <w:rFonts w:ascii="Times" w:hAnsi="Times"/>
          <w:color w:val="000000" w:themeColor="text1"/>
          <w:lang w:val="en-US"/>
        </w:rPr>
        <w:t xml:space="preserve">enter dark-grey area represents the predicted number of new cases, and the </w:t>
      </w:r>
      <w:r w:rsidR="00C67F02">
        <w:rPr>
          <w:rFonts w:ascii="Times" w:hAnsi="Times"/>
          <w:color w:val="000000" w:themeColor="text1"/>
          <w:lang w:val="en-US"/>
        </w:rPr>
        <w:t>color separated</w:t>
      </w:r>
      <w:r w:rsidR="00C8209A">
        <w:rPr>
          <w:rFonts w:ascii="Times" w:hAnsi="Times"/>
          <w:color w:val="000000" w:themeColor="text1"/>
          <w:lang w:val="en-US"/>
        </w:rPr>
        <w:t xml:space="preserve"> edges represent the amount of uncertainty in that prediction.</w:t>
      </w:r>
    </w:p>
    <w:p w14:paraId="74729B75"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82816" behindDoc="0" locked="0" layoutInCell="1" allowOverlap="1" wp14:anchorId="26A97483" wp14:editId="4DE79C0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68695A" w14:textId="77777777" w:rsidR="00C8209A" w:rsidRPr="00C63109" w:rsidRDefault="00C8209A" w:rsidP="00C35CEC">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7483" id="Text Box 43" o:spid="_x0000_s1050" type="#_x0000_t202" style="position:absolute;margin-left:260.55pt;margin-top:136.6pt;width:161.4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4068695A" w14:textId="77777777" w:rsidR="00C8209A" w:rsidRPr="00C63109" w:rsidRDefault="00C8209A" w:rsidP="00C35CEC">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495AB674" wp14:editId="38165329">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594E0B7A" w14:textId="77777777" w:rsidR="00C8209A" w:rsidRPr="00C63109" w:rsidRDefault="00C8209A" w:rsidP="00C35CEC">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674" id="Text Box 25" o:spid="_x0000_s1051" type="#_x0000_t202" style="position:absolute;margin-left:19.25pt;margin-top:133.75pt;width:161.4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594E0B7A" w14:textId="77777777" w:rsidR="00C8209A" w:rsidRPr="00C63109" w:rsidRDefault="00C8209A" w:rsidP="00C35CEC">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4B812FA0" wp14:editId="360CDDE6">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26A9930D" wp14:editId="527B3309">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6BC2D8AE"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2CFF6ABF"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5B61CDE3" wp14:editId="522473B3">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A184DE4" w14:textId="77777777" w:rsidR="00C8209A" w:rsidRPr="00C63109" w:rsidRDefault="00C8209A" w:rsidP="00C35CEC">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CDE3" id="Text Box 45" o:spid="_x0000_s1052" type="#_x0000_t202" style="position:absolute;margin-left:261.7pt;margin-top:117.5pt;width:132.7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A184DE4" w14:textId="77777777" w:rsidR="00C8209A" w:rsidRPr="00C63109" w:rsidRDefault="00C8209A" w:rsidP="00C35CEC">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3840" behindDoc="0" locked="0" layoutInCell="1" allowOverlap="1" wp14:anchorId="5B778BFE" wp14:editId="144273AE">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40C43FB9" w14:textId="77777777" w:rsidR="00C8209A" w:rsidRPr="00C63109" w:rsidRDefault="00C8209A" w:rsidP="00C35CEC">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8BFE" id="Text Box 44" o:spid="_x0000_s1053" type="#_x0000_t202" style="position:absolute;margin-left:19pt;margin-top:115.15pt;width:149.5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40C43FB9" w14:textId="77777777" w:rsidR="00C8209A" w:rsidRPr="00C63109" w:rsidRDefault="00C8209A" w:rsidP="00C35CEC">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545C9CF9" wp14:editId="7FFED039">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6D871DC1" wp14:editId="738D6979">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5DAEEBA4"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1A92CCA5" w14:textId="46CB4F45" w:rsidR="00C8209A" w:rsidRDefault="00C8209A" w:rsidP="00C8209A">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sidR="00ED3333">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w:t>
      </w:r>
      <w:r w:rsidR="00ED3333">
        <w:rPr>
          <w:rFonts w:ascii="Times" w:hAnsi="Times"/>
          <w:noProof/>
          <w:color w:val="000000" w:themeColor="text1"/>
          <w:lang w:val="en-US"/>
        </w:rPr>
        <w:t>s</w:t>
      </w:r>
      <w:r>
        <w:rPr>
          <w:rFonts w:ascii="Times" w:hAnsi="Times"/>
          <w:noProof/>
          <w:color w:val="000000" w:themeColor="text1"/>
          <w:lang w:val="en-US"/>
        </w:rPr>
        <w:t xml:space="preserve"> and Rectangle</w:t>
      </w:r>
      <w:r w:rsidR="00ED3333">
        <w:rPr>
          <w:rFonts w:ascii="Times" w:hAnsi="Times"/>
          <w:noProof/>
          <w:color w:val="000000" w:themeColor="text1"/>
          <w:lang w:val="en-US"/>
        </w:rPr>
        <w:t>s</w:t>
      </w:r>
    </w:p>
    <w:p w14:paraId="0CC19629" w14:textId="77777777" w:rsidR="00C8209A" w:rsidRDefault="00C8209A" w:rsidP="00C8209A">
      <w:pPr>
        <w:spacing w:line="360" w:lineRule="auto"/>
        <w:rPr>
          <w:rFonts w:ascii="Times" w:hAnsi="Times"/>
          <w:b/>
          <w:bCs/>
          <w:color w:val="000000" w:themeColor="text1"/>
          <w:lang w:val="en-US"/>
        </w:rPr>
      </w:pPr>
    </w:p>
    <w:p w14:paraId="79AA498E" w14:textId="1D296E7E" w:rsidR="00C8209A" w:rsidRPr="00C364D3" w:rsidRDefault="00396728" w:rsidP="00C8209A">
      <w:pPr>
        <w:spacing w:line="360" w:lineRule="auto"/>
        <w:jc w:val="both"/>
        <w:rPr>
          <w:rFonts w:ascii="Times" w:hAnsi="Times"/>
          <w:color w:val="000000" w:themeColor="text1"/>
          <w:lang w:val="en-US"/>
        </w:rPr>
      </w:pPr>
      <w:r>
        <w:rPr>
          <w:rFonts w:ascii="Times" w:hAnsi="Times"/>
          <w:color w:val="000000" w:themeColor="text1"/>
          <w:lang w:val="en-US"/>
        </w:rPr>
        <w:t xml:space="preserve">In the above </w:t>
      </w:r>
      <w:r w:rsidR="00C8209A">
        <w:rPr>
          <w:rFonts w:ascii="Times" w:hAnsi="Times"/>
          <w:color w:val="000000" w:themeColor="text1"/>
          <w:lang w:val="en-US"/>
        </w:rPr>
        <w:t>depict</w:t>
      </w:r>
      <w:r>
        <w:rPr>
          <w:rFonts w:ascii="Times" w:hAnsi="Times"/>
          <w:color w:val="000000" w:themeColor="text1"/>
          <w:lang w:val="en-US"/>
        </w:rPr>
        <w:t>ion we have shown four different</w:t>
      </w:r>
      <w:r w:rsidR="00C8209A">
        <w:rPr>
          <w:rFonts w:ascii="Times" w:hAnsi="Times"/>
          <w:color w:val="000000" w:themeColor="text1"/>
          <w:lang w:val="en-US"/>
        </w:rPr>
        <w:t xml:space="preserve"> amount</w:t>
      </w:r>
      <w:r>
        <w:rPr>
          <w:rFonts w:ascii="Times" w:hAnsi="Times"/>
          <w:color w:val="000000" w:themeColor="text1"/>
          <w:lang w:val="en-US"/>
        </w:rPr>
        <w:t>s</w:t>
      </w:r>
      <w:r w:rsidR="00C8209A">
        <w:rPr>
          <w:rFonts w:ascii="Times" w:hAnsi="Times"/>
          <w:color w:val="000000" w:themeColor="text1"/>
          <w:lang w:val="en-US"/>
        </w:rPr>
        <w:t xml:space="preserve"> (in percentage) of uncertainties </w:t>
      </w:r>
      <w:r>
        <w:rPr>
          <w:rFonts w:ascii="Times" w:hAnsi="Times"/>
          <w:color w:val="000000" w:themeColor="text1"/>
          <w:lang w:val="en-US"/>
        </w:rPr>
        <w:t>in two different types (circle and rectangle)</w:t>
      </w:r>
      <w:r w:rsidR="00C8209A">
        <w:rPr>
          <w:rFonts w:ascii="Times" w:hAnsi="Times"/>
          <w:color w:val="000000" w:themeColor="text1"/>
          <w:lang w:val="en-US"/>
        </w:rPr>
        <w:t xml:space="preserve"> </w:t>
      </w:r>
      <w:r>
        <w:rPr>
          <w:rFonts w:ascii="Times" w:hAnsi="Times"/>
          <w:color w:val="000000" w:themeColor="text1"/>
          <w:lang w:val="en-US"/>
        </w:rPr>
        <w:t xml:space="preserve">of </w:t>
      </w:r>
      <w:r w:rsidR="00C8209A">
        <w:rPr>
          <w:rFonts w:ascii="Times" w:hAnsi="Times"/>
          <w:color w:val="000000" w:themeColor="text1"/>
          <w:lang w:val="en-US"/>
        </w:rPr>
        <w:t>representation</w:t>
      </w:r>
      <w:r>
        <w:rPr>
          <w:rFonts w:ascii="Times" w:hAnsi="Times"/>
          <w:color w:val="000000" w:themeColor="text1"/>
          <w:lang w:val="en-US"/>
        </w:rPr>
        <w:t>s</w:t>
      </w:r>
      <w:r w:rsidR="00C8209A">
        <w:rPr>
          <w:rFonts w:ascii="Times" w:hAnsi="Times"/>
          <w:color w:val="000000" w:themeColor="text1"/>
          <w:lang w:val="en-US"/>
        </w:rPr>
        <w:t xml:space="preserve">. </w:t>
      </w:r>
      <w:r w:rsidR="00C67F02">
        <w:rPr>
          <w:rFonts w:ascii="Times" w:hAnsi="Times"/>
          <w:color w:val="000000" w:themeColor="text1"/>
          <w:lang w:val="en-US"/>
        </w:rPr>
        <w:t>The s</w:t>
      </w:r>
      <w:r w:rsidR="00C8209A">
        <w:rPr>
          <w:rFonts w:ascii="Times" w:hAnsi="Times"/>
          <w:color w:val="000000" w:themeColor="text1"/>
          <w:lang w:val="en-US"/>
        </w:rPr>
        <w:t>ame formula as explained in previous section (3.8) has been used to draw both the circular and rectangular shapes. We will show more examples in our user study representation and actual application of uncertainty visualization in different charts in</w:t>
      </w:r>
      <w:r w:rsidR="00C67F02">
        <w:rPr>
          <w:rFonts w:ascii="Times" w:hAnsi="Times"/>
          <w:color w:val="000000" w:themeColor="text1"/>
          <w:lang w:val="en-US"/>
        </w:rPr>
        <w:t xml:space="preserve"> the</w:t>
      </w:r>
      <w:r w:rsidR="00C8209A">
        <w:rPr>
          <w:rFonts w:ascii="Times" w:hAnsi="Times"/>
          <w:color w:val="000000" w:themeColor="text1"/>
          <w:lang w:val="en-US"/>
        </w:rPr>
        <w:t xml:space="preserve"> </w:t>
      </w:r>
      <w:r w:rsidR="00673DA3">
        <w:rPr>
          <w:rFonts w:ascii="Times" w:hAnsi="Times"/>
          <w:color w:val="000000" w:themeColor="text1"/>
          <w:lang w:val="en-US"/>
        </w:rPr>
        <w:t>following</w:t>
      </w:r>
      <w:r w:rsidR="00C8209A">
        <w:rPr>
          <w:rFonts w:ascii="Times" w:hAnsi="Times"/>
          <w:color w:val="000000" w:themeColor="text1"/>
          <w:lang w:val="en-US"/>
        </w:rPr>
        <w:t xml:space="preserve"> chapters.</w:t>
      </w:r>
    </w:p>
    <w:p w14:paraId="14D4C24D" w14:textId="77777777" w:rsidR="00C8209A" w:rsidRDefault="00C8209A" w:rsidP="00C8209A">
      <w:pPr>
        <w:spacing w:line="360" w:lineRule="auto"/>
        <w:rPr>
          <w:rFonts w:ascii="Times" w:hAnsi="Times"/>
          <w:b/>
          <w:bCs/>
          <w:color w:val="000000" w:themeColor="text1"/>
          <w:lang w:val="en-US"/>
        </w:rPr>
      </w:pPr>
    </w:p>
    <w:p w14:paraId="35D4EC1E" w14:textId="41CEBE6F" w:rsidR="00673DA3" w:rsidRDefault="006B1B2E" w:rsidP="00580F45">
      <w:pPr>
        <w:spacing w:line="360" w:lineRule="auto"/>
        <w:rPr>
          <w:rFonts w:ascii="Times" w:hAnsi="Times"/>
          <w:b/>
          <w:bCs/>
          <w:color w:val="FF0000"/>
          <w:lang w:val="en-US"/>
        </w:rPr>
      </w:pPr>
      <w:r>
        <w:rPr>
          <w:rFonts w:ascii="Times" w:hAnsi="Times"/>
          <w:b/>
          <w:bCs/>
          <w:color w:val="000000" w:themeColor="text1"/>
          <w:lang w:val="en-US"/>
        </w:rPr>
        <w:t>4.4</w:t>
      </w:r>
      <w:r w:rsidR="00C8209A">
        <w:rPr>
          <w:rFonts w:ascii="Times" w:hAnsi="Times"/>
          <w:b/>
          <w:bCs/>
          <w:color w:val="000000" w:themeColor="text1"/>
          <w:lang w:val="en-US"/>
        </w:rPr>
        <w:tab/>
        <w:t>Texture Pattern Generation</w:t>
      </w:r>
    </w:p>
    <w:p w14:paraId="5BC3C1A4" w14:textId="308DBDD8" w:rsidR="00580F45" w:rsidRDefault="00D92294" w:rsidP="00580F45">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sidR="008574B6">
        <w:rPr>
          <w:rFonts w:ascii="Times" w:hAnsi="Times"/>
          <w:color w:val="000000" w:themeColor="text1"/>
          <w:lang w:val="en-US"/>
        </w:rPr>
        <w:t>-</w:t>
      </w:r>
      <w:r w:rsidRPr="00D92294">
        <w:rPr>
          <w:rFonts w:ascii="Times" w:hAnsi="Times"/>
          <w:color w:val="000000" w:themeColor="text1"/>
          <w:lang w:val="en-US"/>
        </w:rPr>
        <w:t>1.2.5</w:t>
      </w:r>
      <w:r w:rsidR="006A7BB3">
        <w:rPr>
          <w:rFonts w:ascii="Times" w:hAnsi="Times"/>
          <w:color w:val="000000" w:themeColor="text1"/>
          <w:lang w:val="en-US"/>
        </w:rPr>
        <w:t xml:space="preserve"> and by which we know how textures can be generated in web using SVG. Due to the simplicity and flexibility, texture</w:t>
      </w:r>
      <w:r w:rsidR="00C8209A" w:rsidRPr="00350746">
        <w:rPr>
          <w:rFonts w:ascii="Times" w:hAnsi="Times"/>
          <w:color w:val="000000" w:themeColor="text1"/>
          <w:shd w:val="clear" w:color="auto" w:fill="FFFFFF"/>
        </w:rPr>
        <w:t xml:space="preserve"> is extremely common in modern web design,</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 xml:space="preserve">and it </w:t>
      </w:r>
      <w:r w:rsidR="00C8209A" w:rsidRPr="004E48A3">
        <w:rPr>
          <w:rFonts w:ascii="Times" w:hAnsi="Times"/>
          <w:color w:val="000000" w:themeColor="text1"/>
          <w:shd w:val="clear" w:color="auto" w:fill="FFFFFF"/>
        </w:rPr>
        <w:t xml:space="preserve">can be used in countless </w:t>
      </w:r>
      <w:r w:rsidR="006A7BB3">
        <w:rPr>
          <w:rFonts w:ascii="Times" w:hAnsi="Times"/>
          <w:color w:val="000000" w:themeColor="text1"/>
          <w:shd w:val="clear" w:color="auto" w:fill="FFFFFF"/>
        </w:rPr>
        <w:t>number of</w:t>
      </w:r>
      <w:r w:rsidR="00C8209A" w:rsidRPr="004E48A3">
        <w:rPr>
          <w:rFonts w:ascii="Times" w:hAnsi="Times"/>
          <w:color w:val="000000" w:themeColor="text1"/>
          <w:shd w:val="clear" w:color="auto" w:fill="FFFFFF"/>
        </w:rPr>
        <w:t xml:space="preserve"> ways </w:t>
      </w:r>
      <w:r w:rsidR="00C8209A" w:rsidRPr="00350746">
        <w:rPr>
          <w:rFonts w:ascii="Times" w:hAnsi="Times"/>
          <w:color w:val="000000" w:themeColor="text1"/>
          <w:shd w:val="clear" w:color="auto" w:fill="FFFFFF"/>
        </w:rPr>
        <w:t xml:space="preserve">in practical </w:t>
      </w:r>
      <w:r w:rsidR="006A7BB3">
        <w:rPr>
          <w:rFonts w:ascii="Times" w:hAnsi="Times"/>
          <w:color w:val="000000" w:themeColor="text1"/>
          <w:shd w:val="clear" w:color="auto" w:fill="FFFFFF"/>
        </w:rPr>
        <w:t xml:space="preserve">web </w:t>
      </w:r>
      <w:r w:rsidR="00C8209A" w:rsidRPr="00350746">
        <w:rPr>
          <w:rFonts w:ascii="Times" w:hAnsi="Times"/>
          <w:color w:val="000000" w:themeColor="text1"/>
          <w:shd w:val="clear" w:color="auto" w:fill="FFFFFF"/>
        </w:rPr>
        <w:t>applications</w:t>
      </w:r>
      <w:r w:rsidR="00C8209A" w:rsidRPr="004E48A3">
        <w:rPr>
          <w:rFonts w:ascii="Times" w:hAnsi="Times"/>
          <w:color w:val="000000" w:themeColor="text1"/>
          <w:shd w:val="clear" w:color="auto" w:fill="FFFFFF"/>
        </w:rPr>
        <w:t>.</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Textures in web design can be very subtle, so that the visitor hardly notices, or they can be a central point of the design. In some cases, textures are used to emphasize or deemphasize certain parts of the design. Because of the versatility of textures, they can be used or generated in combination with many other design elements, such as typography, lighting, and colors.</w:t>
      </w:r>
      <w:r w:rsidR="00C8209A" w:rsidRPr="00350746">
        <w:rPr>
          <w:rFonts w:ascii="Times" w:hAnsi="Times"/>
          <w:color w:val="000000" w:themeColor="text1"/>
        </w:rPr>
        <w:t xml:space="preserve"> </w:t>
      </w:r>
    </w:p>
    <w:p w14:paraId="1BF2846B" w14:textId="77777777" w:rsidR="00580F45" w:rsidRDefault="00580F45" w:rsidP="006A7BB3">
      <w:pPr>
        <w:spacing w:line="360" w:lineRule="auto"/>
        <w:rPr>
          <w:rFonts w:ascii="Times" w:hAnsi="Times"/>
          <w:color w:val="000000" w:themeColor="text1"/>
        </w:rPr>
      </w:pPr>
    </w:p>
    <w:p w14:paraId="3A5170A7" w14:textId="4F17594E" w:rsidR="00C8209A" w:rsidRPr="006A7BB3" w:rsidRDefault="00C8209A" w:rsidP="00580F45">
      <w:pPr>
        <w:spacing w:line="360" w:lineRule="auto"/>
        <w:jc w:val="both"/>
        <w:rPr>
          <w:rFonts w:ascii="Times" w:hAnsi="Times"/>
          <w:color w:val="000000" w:themeColor="text1"/>
          <w:lang w:val="en-US"/>
        </w:rPr>
      </w:pPr>
      <w:r w:rsidRPr="00350746">
        <w:rPr>
          <w:rFonts w:ascii="Times" w:hAnsi="Times"/>
          <w:color w:val="000000" w:themeColor="text1"/>
        </w:rPr>
        <w:lastRenderedPageBreak/>
        <w:t xml:space="preserve">There is a subtle difference between patterns and textures. </w:t>
      </w:r>
      <w:r w:rsidRPr="00350746">
        <w:rPr>
          <w:rFonts w:ascii="Times" w:hAnsi="Times"/>
          <w:color w:val="000000" w:themeColor="text1"/>
          <w:shd w:val="clear" w:color="auto" w:fill="FCFDFD"/>
        </w:rPr>
        <w:t>Patterns are visual element</w:t>
      </w:r>
      <w:r w:rsidR="00A06FFD">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sidR="00580F45">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sidR="00A06FFD">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sidR="00673DA3">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sidR="0007090D">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615B990C" w14:textId="77777777" w:rsidR="00C8209A" w:rsidRDefault="00C8209A" w:rsidP="00C8209A">
      <w:pPr>
        <w:jc w:val="both"/>
        <w:rPr>
          <w:rFonts w:ascii="Times" w:hAnsi="Times"/>
          <w:color w:val="000000" w:themeColor="text1"/>
          <w:shd w:val="clear" w:color="auto" w:fill="FCFDFD"/>
        </w:rPr>
      </w:pPr>
    </w:p>
    <w:p w14:paraId="120B4E29" w14:textId="47D6E9F8" w:rsidR="00C8209A" w:rsidRDefault="00C8209A" w:rsidP="00C8209A">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As an example, we can consider a streamgraph</w:t>
      </w:r>
      <w:r w:rsidR="00A06FFD">
        <w:rPr>
          <w:rFonts w:ascii="Times" w:hAnsi="Times"/>
          <w:color w:val="000000" w:themeColor="text1"/>
          <w:shd w:val="clear" w:color="auto" w:fill="FCFDFD"/>
        </w:rPr>
        <w:t xml:space="preserve"> (</w:t>
      </w:r>
      <w:r w:rsidR="006A7BB3">
        <w:rPr>
          <w:rFonts w:ascii="Times" w:hAnsi="Times"/>
          <w:color w:val="000000" w:themeColor="text1"/>
          <w:shd w:val="clear" w:color="auto" w:fill="FCFDFD"/>
        </w:rPr>
        <w:t xml:space="preserve">defined and </w:t>
      </w:r>
      <w:r w:rsidR="00842F96">
        <w:rPr>
          <w:rFonts w:ascii="Times" w:hAnsi="Times"/>
          <w:color w:val="000000" w:themeColor="text1"/>
          <w:shd w:val="clear" w:color="auto" w:fill="FCFDFD"/>
        </w:rPr>
        <w:t>explained</w:t>
      </w:r>
      <w:r w:rsidR="00A06FFD">
        <w:rPr>
          <w:rFonts w:ascii="Times" w:hAnsi="Times"/>
          <w:color w:val="000000" w:themeColor="text1"/>
          <w:shd w:val="clear" w:color="auto" w:fill="FCFDFD"/>
        </w:rPr>
        <w:t xml:space="preserve"> </w:t>
      </w:r>
      <w:r w:rsidR="00842F96">
        <w:rPr>
          <w:rFonts w:ascii="Times" w:hAnsi="Times"/>
          <w:color w:val="000000" w:themeColor="text1"/>
          <w:shd w:val="clear" w:color="auto" w:fill="FCFDFD"/>
        </w:rPr>
        <w:t>in section 1.2.4)</w:t>
      </w:r>
      <w:r>
        <w:rPr>
          <w:rFonts w:ascii="Times" w:hAnsi="Times"/>
          <w:color w:val="000000" w:themeColor="text1"/>
          <w:shd w:val="clear" w:color="auto" w:fill="FCFDFD"/>
        </w:rPr>
        <w:t xml:space="preserve">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 xml:space="preserve">of number of new cases for </w:t>
      </w:r>
      <w:r w:rsidR="00842F96">
        <w:rPr>
          <w:rFonts w:ascii="Times" w:hAnsi="Times"/>
          <w:color w:val="000000" w:themeColor="text1"/>
          <w:shd w:val="clear" w:color="auto" w:fill="FCFDFD"/>
        </w:rPr>
        <w:t xml:space="preserve">a </w:t>
      </w:r>
      <w:r>
        <w:rPr>
          <w:rFonts w:ascii="Times" w:hAnsi="Times"/>
          <w:color w:val="000000" w:themeColor="text1"/>
          <w:shd w:val="clear" w:color="auto" w:fill="FCFDFD"/>
        </w:rPr>
        <w:t>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 xml:space="preserve">filling the whole shape with flat color. </w:t>
      </w:r>
      <w:r w:rsidR="00842F96">
        <w:rPr>
          <w:rFonts w:ascii="Times" w:hAnsi="Times"/>
          <w:color w:val="000000" w:themeColor="text1"/>
          <w:shd w:val="clear" w:color="auto" w:fill="FCFDFD"/>
        </w:rPr>
        <w:t>But we can also attempt to represent uncertainty using textures within the streamgraph</w:t>
      </w:r>
      <w:r>
        <w:rPr>
          <w:rFonts w:ascii="Times" w:hAnsi="Times"/>
          <w:color w:val="000000" w:themeColor="text1"/>
          <w:shd w:val="clear" w:color="auto" w:fill="FCFDFD"/>
        </w:rPr>
        <w:t xml:space="preserve"> by slicing </w:t>
      </w:r>
      <w:r w:rsidR="00842F96">
        <w:rPr>
          <w:rFonts w:ascii="Times" w:hAnsi="Times"/>
          <w:color w:val="000000" w:themeColor="text1"/>
          <w:shd w:val="clear" w:color="auto" w:fill="FCFDFD"/>
        </w:rPr>
        <w:t>it</w:t>
      </w:r>
      <w:r>
        <w:rPr>
          <w:rFonts w:ascii="Times" w:hAnsi="Times"/>
          <w:color w:val="000000" w:themeColor="text1"/>
          <w:shd w:val="clear" w:color="auto" w:fill="FCFDFD"/>
        </w:rPr>
        <w:t xml:space="preserve"> for smaller number of days. For example: Figure-10 show</w:t>
      </w:r>
      <w:r w:rsidR="00842F96">
        <w:rPr>
          <w:rFonts w:ascii="Times" w:hAnsi="Times"/>
          <w:color w:val="000000" w:themeColor="text1"/>
          <w:shd w:val="clear" w:color="auto" w:fill="FCFDFD"/>
        </w:rPr>
        <w:t>s</w:t>
      </w:r>
      <w:r>
        <w:rPr>
          <w:rFonts w:ascii="Times" w:hAnsi="Times"/>
          <w:color w:val="000000" w:themeColor="text1"/>
          <w:shd w:val="clear" w:color="auto" w:fill="FCFDFD"/>
        </w:rPr>
        <w:t xml:space="preserve"> the scenario explained here and underlying mechanism </w:t>
      </w:r>
      <w:r w:rsidR="00842F96">
        <w:rPr>
          <w:rFonts w:ascii="Times" w:hAnsi="Times"/>
          <w:color w:val="000000" w:themeColor="text1"/>
          <w:shd w:val="clear" w:color="auto" w:fill="FCFDFD"/>
        </w:rPr>
        <w:t xml:space="preserve">of slicing </w:t>
      </w:r>
      <w:r>
        <w:rPr>
          <w:rFonts w:ascii="Times" w:hAnsi="Times"/>
          <w:color w:val="000000" w:themeColor="text1"/>
          <w:shd w:val="clear" w:color="auto" w:fill="FCFDFD"/>
        </w:rPr>
        <w:t>is explained in the later section.</w:t>
      </w:r>
    </w:p>
    <w:p w14:paraId="56C2247B" w14:textId="77777777" w:rsidR="00C8209A" w:rsidRPr="00495CCF" w:rsidRDefault="00C8209A" w:rsidP="00C8209A">
      <w:pPr>
        <w:jc w:val="both"/>
      </w:pPr>
      <w:r w:rsidRPr="00017BDA">
        <w:rPr>
          <w:noProof/>
          <w:color w:val="FFFFFF" w:themeColor="background1"/>
        </w:rPr>
        <mc:AlternateContent>
          <mc:Choice Requires="wps">
            <w:drawing>
              <wp:anchor distT="0" distB="0" distL="114300" distR="114300" simplePos="0" relativeHeight="251680768" behindDoc="0" locked="0" layoutInCell="1" allowOverlap="1" wp14:anchorId="13144A9C" wp14:editId="0C7EFBB2">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C046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7E8A97E7" wp14:editId="25F27A9F">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6256E96C" wp14:editId="3B45AEE6">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70FE5540" w14:textId="3F795FA9"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sidR="00ED3333">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8197EE5" w14:textId="77777777" w:rsidR="00C8209A" w:rsidRDefault="00C8209A" w:rsidP="00C8209A">
      <w:pPr>
        <w:spacing w:line="360" w:lineRule="auto"/>
        <w:rPr>
          <w:rFonts w:ascii="Times" w:hAnsi="Times"/>
          <w:b/>
          <w:bCs/>
          <w:color w:val="000000" w:themeColor="text1"/>
          <w:lang w:val="en-US"/>
        </w:rPr>
      </w:pPr>
    </w:p>
    <w:p w14:paraId="352600C4" w14:textId="77777777" w:rsidR="00C8209A" w:rsidRDefault="00C8209A" w:rsidP="00C8209A">
      <w:pPr>
        <w:spacing w:line="360" w:lineRule="auto"/>
        <w:rPr>
          <w:rFonts w:ascii="Times" w:hAnsi="Times"/>
          <w:b/>
          <w:bCs/>
          <w:color w:val="000000" w:themeColor="text1"/>
          <w:lang w:val="en-US"/>
        </w:rPr>
      </w:pPr>
    </w:p>
    <w:p w14:paraId="0DF8366C" w14:textId="47A7AF65" w:rsidR="00C8209A" w:rsidRDefault="006B1B2E" w:rsidP="00C8209A">
      <w:pPr>
        <w:spacing w:line="360" w:lineRule="auto"/>
        <w:jc w:val="both"/>
        <w:rPr>
          <w:rFonts w:ascii="Times" w:hAnsi="Times"/>
          <w:color w:val="000000" w:themeColor="text1"/>
          <w:shd w:val="clear" w:color="auto" w:fill="FCFDFD"/>
        </w:rPr>
      </w:pPr>
      <w:r>
        <w:rPr>
          <w:rFonts w:ascii="Times" w:hAnsi="Times"/>
          <w:b/>
          <w:bCs/>
          <w:color w:val="000000" w:themeColor="text1"/>
          <w:lang w:val="en-US"/>
        </w:rPr>
        <w:t>4.4.</w:t>
      </w:r>
      <w:r w:rsidR="00C8209A">
        <w:rPr>
          <w:rFonts w:ascii="Times" w:hAnsi="Times"/>
          <w:b/>
          <w:bCs/>
          <w:color w:val="000000" w:themeColor="text1"/>
          <w:lang w:val="en-US"/>
        </w:rPr>
        <w:t>1</w:t>
      </w:r>
      <w:r w:rsidR="00C8209A">
        <w:rPr>
          <w:rFonts w:ascii="Times" w:hAnsi="Times"/>
          <w:b/>
          <w:bCs/>
          <w:color w:val="000000" w:themeColor="text1"/>
          <w:lang w:val="en-US"/>
        </w:rPr>
        <w:tab/>
        <w:t>Slicing plot</w:t>
      </w:r>
    </w:p>
    <w:p w14:paraId="064C9133" w14:textId="315E7236" w:rsidR="00C8209A" w:rsidRDefault="00C8209A" w:rsidP="00C8209A">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w:t>
      </w:r>
      <w:r w:rsidR="0007090D">
        <w:rPr>
          <w:rFonts w:ascii="Times" w:hAnsi="Times"/>
          <w:color w:val="000000" w:themeColor="text1"/>
          <w:shd w:val="clear" w:color="auto" w:fill="FCFDFD"/>
        </w:rPr>
        <w:t>as</w:t>
      </w:r>
      <w:r>
        <w:rPr>
          <w:rFonts w:ascii="Times" w:hAnsi="Times"/>
          <w:color w:val="000000" w:themeColor="text1"/>
          <w:shd w:val="clear" w:color="auto" w:fill="FCFDFD"/>
        </w:rPr>
        <w:t xml:space="preserve"> both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color-filled version and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texture-filled version. To better understand how the conversion is done the following Figure-11 gives a clear insight. We split the flow in </w:t>
      </w:r>
      <w:r w:rsidR="0007090D">
        <w:rPr>
          <w:rFonts w:ascii="Times" w:hAnsi="Times"/>
          <w:color w:val="000000" w:themeColor="text1"/>
          <w:shd w:val="clear" w:color="auto" w:fill="FCFDFD"/>
        </w:rPr>
        <w:t xml:space="preserve">the </w:t>
      </w:r>
      <w:r>
        <w:rPr>
          <w:rFonts w:ascii="Times" w:hAnsi="Times"/>
          <w:color w:val="000000" w:themeColor="text1"/>
          <w:shd w:val="clear" w:color="auto" w:fill="FCFDFD"/>
        </w:rPr>
        <w:t>horizontal direction and ma</w:t>
      </w:r>
      <w:r w:rsidR="0007090D">
        <w:rPr>
          <w:rFonts w:ascii="Times" w:hAnsi="Times"/>
          <w:color w:val="000000" w:themeColor="text1"/>
          <w:shd w:val="clear" w:color="auto" w:fill="FCFDFD"/>
        </w:rPr>
        <w:t>k</w:t>
      </w:r>
      <w:r>
        <w:rPr>
          <w:rFonts w:ascii="Times" w:hAnsi="Times"/>
          <w:color w:val="000000" w:themeColor="text1"/>
          <w:shd w:val="clear" w:color="auto" w:fill="FCFDFD"/>
        </w:rPr>
        <w:t>e a slice for every 3 days since</w:t>
      </w:r>
      <w:r w:rsidR="0007090D">
        <w:rPr>
          <w:rFonts w:ascii="Times" w:hAnsi="Times"/>
          <w:color w:val="000000" w:themeColor="text1"/>
          <w:shd w:val="clear" w:color="auto" w:fill="FCFDFD"/>
        </w:rPr>
        <w:t xml:space="preserve"> the</w:t>
      </w:r>
      <w:r>
        <w:rPr>
          <w:rFonts w:ascii="Times" w:hAnsi="Times"/>
          <w:color w:val="000000" w:themeColor="text1"/>
          <w:shd w:val="clear" w:color="auto" w:fill="FCFDFD"/>
        </w:rPr>
        <w:t xml:space="preserv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426AFB56" w14:textId="77777777" w:rsidR="00C8209A" w:rsidRDefault="00C8209A" w:rsidP="00C8209A">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7B537F26" wp14:editId="4D41CD97">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1D38F9B8" w14:textId="3951B77E"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Figure</w:t>
      </w:r>
      <w:r w:rsidR="00027BBF">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2DD0DBC4" w14:textId="77777777" w:rsidR="00C8209A" w:rsidRDefault="00C8209A" w:rsidP="00C8209A">
      <w:pPr>
        <w:spacing w:line="360" w:lineRule="auto"/>
        <w:rPr>
          <w:rFonts w:ascii="Times" w:hAnsi="Times"/>
          <w:color w:val="000000" w:themeColor="text1"/>
          <w:lang w:val="en-US"/>
        </w:rPr>
      </w:pPr>
    </w:p>
    <w:p w14:paraId="408BB277" w14:textId="7ED87E21" w:rsidR="00C8209A" w:rsidRPr="00C63109" w:rsidRDefault="00C8209A" w:rsidP="00842F96">
      <w:pPr>
        <w:spacing w:line="360" w:lineRule="auto"/>
        <w:jc w:val="both"/>
        <w:rPr>
          <w:rFonts w:ascii="Times" w:hAnsi="Times"/>
          <w:color w:val="000000" w:themeColor="text1"/>
          <w:lang w:val="en-US"/>
        </w:rPr>
      </w:pPr>
      <w:r>
        <w:rPr>
          <w:rFonts w:ascii="Times" w:hAnsi="Times"/>
          <w:color w:val="000000" w:themeColor="text1"/>
          <w:lang w:val="en-US"/>
        </w:rPr>
        <w:t xml:space="preserve">Since each day of the duration has </w:t>
      </w:r>
      <w:r w:rsidR="0007090D">
        <w:rPr>
          <w:rFonts w:ascii="Times" w:hAnsi="Times"/>
          <w:color w:val="000000" w:themeColor="text1"/>
          <w:lang w:val="en-US"/>
        </w:rPr>
        <w:t xml:space="preserve">a </w:t>
      </w:r>
      <w:r>
        <w:rPr>
          <w:rFonts w:ascii="Times" w:hAnsi="Times"/>
          <w:color w:val="000000" w:themeColor="text1"/>
          <w:lang w:val="en-US"/>
        </w:rPr>
        <w:t>different value of prediction and uncertaint</w:t>
      </w:r>
      <w:r w:rsidR="0007090D">
        <w:rPr>
          <w:rFonts w:ascii="Times" w:hAnsi="Times"/>
          <w:color w:val="000000" w:themeColor="text1"/>
          <w:lang w:val="en-US"/>
        </w:rPr>
        <w:t>y</w:t>
      </w:r>
      <w:r>
        <w:rPr>
          <w:rFonts w:ascii="Times" w:hAnsi="Times"/>
          <w:color w:val="000000" w:themeColor="text1"/>
          <w:lang w:val="en-US"/>
        </w:rPr>
        <w:t>,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4A4A44EA" w14:textId="77777777" w:rsidR="00C8209A" w:rsidRDefault="00C8209A" w:rsidP="00C8209A">
      <w:pPr>
        <w:spacing w:line="360" w:lineRule="auto"/>
        <w:rPr>
          <w:rFonts w:ascii="Times" w:hAnsi="Times"/>
          <w:b/>
          <w:bCs/>
          <w:color w:val="000000" w:themeColor="text1"/>
          <w:lang w:val="en-US"/>
        </w:rPr>
      </w:pPr>
    </w:p>
    <w:p w14:paraId="1E429C00" w14:textId="77777777" w:rsidR="00C8209A" w:rsidRDefault="00C8209A" w:rsidP="00C8209A">
      <w:pPr>
        <w:spacing w:line="360" w:lineRule="auto"/>
        <w:rPr>
          <w:rFonts w:ascii="Times" w:hAnsi="Times"/>
          <w:b/>
          <w:bCs/>
          <w:color w:val="000000" w:themeColor="text1"/>
          <w:lang w:val="en-US"/>
        </w:rPr>
      </w:pPr>
    </w:p>
    <w:p w14:paraId="0D46DB59" w14:textId="2E2D55BD"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.2</w:t>
      </w:r>
      <w:r w:rsidR="00C8209A">
        <w:rPr>
          <w:rFonts w:ascii="Times" w:hAnsi="Times"/>
          <w:b/>
          <w:bCs/>
          <w:color w:val="000000" w:themeColor="text1"/>
          <w:lang w:val="en-US"/>
        </w:rPr>
        <w:tab/>
        <w:t>Pattern</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 xml:space="preserve">Generation </w:t>
      </w:r>
    </w:p>
    <w:p w14:paraId="443A7B52" w14:textId="77777777" w:rsidR="005A6586" w:rsidRDefault="008574B6" w:rsidP="00E278E1">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w:t>
      </w:r>
      <w:r w:rsidR="00E24052">
        <w:rPr>
          <w:color w:val="24292E"/>
        </w:rPr>
        <w:t xml:space="preserve">in textures of various charts </w:t>
      </w:r>
      <w:r>
        <w:rPr>
          <w:color w:val="24292E"/>
        </w:rPr>
        <w:t xml:space="preserve">which are </w:t>
      </w:r>
      <w:r w:rsidR="00B35650">
        <w:rPr>
          <w:color w:val="24292E"/>
        </w:rPr>
        <w:t xml:space="preserve">shown in later chapters. </w:t>
      </w:r>
      <w:r w:rsidR="00E24052">
        <w:rPr>
          <w:color w:val="24292E"/>
        </w:rPr>
        <w:t>To draw the textures, we have chosen two sets of alternating colors such reddish and bluish colors</w:t>
      </w:r>
      <w:r w:rsidR="00E278E1">
        <w:rPr>
          <w:color w:val="24292E"/>
        </w:rPr>
        <w:t>, used HTML pattern tag with a specific structure of defining id so that it can be used by that id in textures. It needs to define the height, width, shape (circle, rect, etc.), center (cx, cy) and radius(r), attribute (</w:t>
      </w:r>
      <w:proofErr w:type="spellStart"/>
      <w:r w:rsidR="00E278E1">
        <w:rPr>
          <w:color w:val="24292E"/>
        </w:rPr>
        <w:t>patternUnits</w:t>
      </w:r>
      <w:proofErr w:type="spellEnd"/>
      <w:r w:rsidR="00E278E1">
        <w:rPr>
          <w:color w:val="24292E"/>
        </w:rPr>
        <w:t xml:space="preserve"> for coordinate system). Finally</w:t>
      </w:r>
      <w:r w:rsidR="005A6586">
        <w:rPr>
          <w:color w:val="24292E"/>
        </w:rPr>
        <w:t>,</w:t>
      </w:r>
      <w:r w:rsidR="00E278E1">
        <w:rPr>
          <w:color w:val="24292E"/>
        </w:rPr>
        <w:t xml:space="preserve"> fill the pattern with a color. </w:t>
      </w:r>
    </w:p>
    <w:p w14:paraId="31FE7E7D" w14:textId="77777777" w:rsidR="005A6586" w:rsidRDefault="005A6586" w:rsidP="00E278E1">
      <w:pPr>
        <w:spacing w:line="360" w:lineRule="auto"/>
        <w:jc w:val="both"/>
        <w:rPr>
          <w:color w:val="24292E"/>
        </w:rPr>
      </w:pPr>
    </w:p>
    <w:p w14:paraId="2667FA48" w14:textId="0B475841" w:rsidR="00E278E1" w:rsidRPr="008574B6" w:rsidRDefault="00E278E1" w:rsidP="00E278E1">
      <w:pPr>
        <w:spacing w:line="360" w:lineRule="auto"/>
        <w:jc w:val="both"/>
        <w:rPr>
          <w:color w:val="24292E"/>
        </w:rPr>
      </w:pPr>
      <w:r>
        <w:rPr>
          <w:color w:val="24292E"/>
        </w:rPr>
        <w:t>The following section shows pattern generation</w:t>
      </w:r>
      <w:r w:rsidR="005A6586">
        <w:rPr>
          <w:color w:val="24292E"/>
        </w:rPr>
        <w:t xml:space="preserve"> steps by Algorithm-8.</w:t>
      </w:r>
    </w:p>
    <w:p w14:paraId="7259A5C5" w14:textId="77777777" w:rsidR="00C8209A" w:rsidRPr="00F43920"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7439587F"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5704E98F"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728102AA"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A502D4A"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50E661B3"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313EE67F"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551D6124"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3247519" w14:textId="77777777" w:rsidR="00C8209A" w:rsidRPr="002632F7" w:rsidRDefault="00C8209A" w:rsidP="00C8209A">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8AD23D1" w14:textId="77777777" w:rsidR="00C8209A" w:rsidRDefault="00C8209A" w:rsidP="00C8209A">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7543B355" w14:textId="77777777" w:rsidR="00C8209A" w:rsidRPr="00BC0077" w:rsidRDefault="00C8209A" w:rsidP="00C8209A">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lastRenderedPageBreak/>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4143BCBD" w14:textId="77777777" w:rsidR="00C8209A" w:rsidRPr="002632F7" w:rsidRDefault="00C8209A" w:rsidP="00C8209A">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5EAC780C" w14:textId="77777777" w:rsidR="00C8209A" w:rsidRPr="002632F7" w:rsidRDefault="00C8209A" w:rsidP="00C8209A">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198658F3"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520F2E07"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2B65B4E3"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77D922FB"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601FF210" w14:textId="77777777" w:rsidR="00C8209A" w:rsidRPr="002632F7" w:rsidRDefault="00C8209A" w:rsidP="00C35CEC">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964BD2" w14:textId="6C5969A3" w:rsidR="00C8209A" w:rsidRPr="002632F7" w:rsidRDefault="00C8209A" w:rsidP="00C8209A">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sidR="00407628">
        <w:rPr>
          <w:rFonts w:ascii="Times" w:hAnsi="Times"/>
          <w:color w:val="000000" w:themeColor="text1"/>
        </w:rPr>
        <w:t xml:space="preserve"> 4.2</w:t>
      </w:r>
      <w:r w:rsidRPr="002632F7">
        <w:rPr>
          <w:rFonts w:ascii="Times" w:hAnsi="Times"/>
          <w:color w:val="000000" w:themeColor="text1"/>
        </w:rPr>
        <w:t xml:space="preserve">:  Pattern </w:t>
      </w:r>
      <w:r w:rsidR="00407628">
        <w:rPr>
          <w:rFonts w:ascii="Times" w:hAnsi="Times"/>
          <w:color w:val="000000" w:themeColor="text1"/>
        </w:rPr>
        <w:t>Generation</w:t>
      </w:r>
    </w:p>
    <w:p w14:paraId="54E7825E" w14:textId="77777777" w:rsidR="00C8209A" w:rsidRDefault="00C8209A" w:rsidP="00C8209A">
      <w:pPr>
        <w:shd w:val="clear" w:color="auto" w:fill="FFFFFF"/>
        <w:spacing w:line="270" w:lineRule="atLeast"/>
        <w:rPr>
          <w:rFonts w:ascii="Times" w:hAnsi="Times" w:cs="Menlo"/>
          <w:color w:val="000000" w:themeColor="text1"/>
        </w:rPr>
      </w:pPr>
    </w:p>
    <w:p w14:paraId="50812A23" w14:textId="77777777" w:rsidR="00C8209A" w:rsidRPr="006268A2" w:rsidRDefault="00C8209A" w:rsidP="00C8209A">
      <w:pPr>
        <w:shd w:val="clear" w:color="auto" w:fill="FFFFFF"/>
        <w:spacing w:line="270" w:lineRule="atLeast"/>
        <w:rPr>
          <w:rFonts w:ascii="Times" w:hAnsi="Times" w:cs="Menlo"/>
          <w:color w:val="000000" w:themeColor="text1"/>
        </w:rPr>
      </w:pPr>
    </w:p>
    <w:p w14:paraId="063A6054" w14:textId="7FAF7BBC"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.3</w:t>
      </w:r>
      <w:r w:rsidR="00C8209A">
        <w:rPr>
          <w:rFonts w:ascii="Times" w:hAnsi="Times"/>
          <w:b/>
          <w:bCs/>
          <w:color w:val="000000" w:themeColor="text1"/>
          <w:lang w:val="en-US"/>
        </w:rPr>
        <w:tab/>
        <w:t>Texture</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Generation</w:t>
      </w:r>
    </w:p>
    <w:p w14:paraId="0A2AE731" w14:textId="0D512171" w:rsidR="005A6586" w:rsidRDefault="005A6586" w:rsidP="00023EDC">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sidR="00023EDC">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w:t>
      </w:r>
      <w:r w:rsidR="00023EDC">
        <w:rPr>
          <w:rFonts w:ascii="Times" w:hAnsi="Times"/>
          <w:color w:val="000000" w:themeColor="text1"/>
          <w:lang w:val="en-US"/>
        </w:rPr>
        <w:t xml:space="preserve"> with the pattern id. So, textures are considered in bigger context for instance: html path element of a streamgraph. We can pick the path of a streamgraph and can be chopped along its temporal direction by number of days such </w:t>
      </w:r>
      <w:r w:rsidR="00DC3880">
        <w:rPr>
          <w:rFonts w:ascii="Times" w:hAnsi="Times"/>
          <w:color w:val="000000" w:themeColor="text1"/>
          <w:lang w:val="en-US"/>
        </w:rPr>
        <w:t xml:space="preserve">as </w:t>
      </w:r>
      <w:r w:rsidR="00023EDC">
        <w:rPr>
          <w:rFonts w:ascii="Times" w:hAnsi="Times"/>
          <w:color w:val="000000" w:themeColor="text1"/>
          <w:lang w:val="en-US"/>
        </w:rPr>
        <w:t>3 days (we used in our case to see better results).</w:t>
      </w:r>
      <w:r w:rsidR="00DC3880">
        <w:rPr>
          <w:rFonts w:ascii="Times" w:hAnsi="Times"/>
          <w:color w:val="000000" w:themeColor="text1"/>
          <w:lang w:val="en-US"/>
        </w:rPr>
        <w:t xml:space="preserve"> A new path is then created for each chopped area and define by an id. Each new path is then filled with a pattern id based on the matched parameter for example: uncertainty of that area in our case. Since we have three different circles in each new </w:t>
      </w:r>
      <w:r w:rsidR="00D4637C">
        <w:rPr>
          <w:rFonts w:ascii="Times" w:hAnsi="Times"/>
          <w:color w:val="000000" w:themeColor="text1"/>
          <w:lang w:val="en-US"/>
        </w:rPr>
        <w:t>path according to A</w:t>
      </w:r>
      <w:r w:rsidR="00DC3880">
        <w:rPr>
          <w:rFonts w:ascii="Times" w:hAnsi="Times"/>
          <w:color w:val="000000" w:themeColor="text1"/>
          <w:lang w:val="en-US"/>
        </w:rPr>
        <w:t xml:space="preserve">lgorithm-7, we </w:t>
      </w:r>
      <w:r w:rsidR="00D4637C">
        <w:rPr>
          <w:rFonts w:ascii="Times" w:hAnsi="Times"/>
          <w:color w:val="000000" w:themeColor="text1"/>
          <w:lang w:val="en-US"/>
        </w:rPr>
        <w:t>needed to blend them to emphasis the CA representation at the outer edges which refers to uncertainty as given in Algorithm-8 in the following section:</w:t>
      </w:r>
    </w:p>
    <w:p w14:paraId="088E214E"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FA055F2" w14:textId="3D2C3CA3"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sidR="005A6586">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550E0FFC"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1788260B"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5D283243"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6A1D0C01"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77627021"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1674A62A"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4175C9F"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5F48FE8D" w14:textId="77777777" w:rsidR="00C8209A"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0E5A494F" w14:textId="77777777" w:rsidR="00C8209A" w:rsidRPr="00767658"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38BB0642" w14:textId="77777777" w:rsidR="00C8209A" w:rsidRPr="00767658" w:rsidRDefault="00C8209A" w:rsidP="00C35CEC">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2ED10C9F" w14:textId="5FEB6A40" w:rsidR="008A571A" w:rsidRDefault="00C8209A" w:rsidP="008A571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sidR="00407628">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w:t>
      </w:r>
      <w:r w:rsidR="00407628">
        <w:rPr>
          <w:rFonts w:ascii="Times" w:hAnsi="Times"/>
          <w:color w:val="000000" w:themeColor="text1"/>
        </w:rPr>
        <w:t>G</w:t>
      </w:r>
      <w:r>
        <w:rPr>
          <w:rFonts w:ascii="Times" w:hAnsi="Times"/>
          <w:color w:val="000000" w:themeColor="text1"/>
        </w:rPr>
        <w:t xml:space="preserve">eneration </w:t>
      </w:r>
    </w:p>
    <w:p w14:paraId="070BBC44" w14:textId="77777777" w:rsidR="004775F4" w:rsidRDefault="004775F4" w:rsidP="008A571A">
      <w:pPr>
        <w:spacing w:line="360" w:lineRule="auto"/>
        <w:jc w:val="both"/>
        <w:rPr>
          <w:rFonts w:ascii="Times" w:hAnsi="Times"/>
          <w:b/>
          <w:bCs/>
          <w:color w:val="000000" w:themeColor="text1"/>
          <w:sz w:val="32"/>
          <w:szCs w:val="32"/>
          <w:lang w:val="en-US"/>
        </w:rPr>
      </w:pPr>
    </w:p>
    <w:p w14:paraId="4C50BCA0" w14:textId="77777777" w:rsidR="004775F4" w:rsidRDefault="004775F4" w:rsidP="008A571A">
      <w:pPr>
        <w:spacing w:line="360" w:lineRule="auto"/>
        <w:jc w:val="both"/>
        <w:rPr>
          <w:rFonts w:ascii="Times" w:hAnsi="Times"/>
          <w:b/>
          <w:bCs/>
          <w:color w:val="000000" w:themeColor="text1"/>
          <w:sz w:val="32"/>
          <w:szCs w:val="32"/>
          <w:lang w:val="en-US"/>
        </w:rPr>
      </w:pPr>
    </w:p>
    <w:p w14:paraId="3BC039A0" w14:textId="77777777" w:rsidR="004775F4" w:rsidRDefault="004775F4" w:rsidP="008A571A">
      <w:pPr>
        <w:spacing w:line="360" w:lineRule="auto"/>
        <w:jc w:val="both"/>
        <w:rPr>
          <w:rFonts w:ascii="Times" w:hAnsi="Times"/>
          <w:b/>
          <w:bCs/>
          <w:color w:val="000000" w:themeColor="text1"/>
          <w:sz w:val="32"/>
          <w:szCs w:val="32"/>
          <w:lang w:val="en-US"/>
        </w:rPr>
      </w:pPr>
    </w:p>
    <w:p w14:paraId="469363AF" w14:textId="77777777" w:rsidR="004775F4" w:rsidRDefault="004775F4" w:rsidP="008A571A">
      <w:pPr>
        <w:spacing w:line="360" w:lineRule="auto"/>
        <w:jc w:val="both"/>
        <w:rPr>
          <w:rFonts w:ascii="Times" w:hAnsi="Times"/>
          <w:b/>
          <w:bCs/>
          <w:color w:val="000000" w:themeColor="text1"/>
          <w:sz w:val="32"/>
          <w:szCs w:val="32"/>
          <w:lang w:val="en-US"/>
        </w:rPr>
      </w:pPr>
    </w:p>
    <w:p w14:paraId="5AB42467" w14:textId="77777777" w:rsidR="004775F4" w:rsidRDefault="004775F4" w:rsidP="008A571A">
      <w:pPr>
        <w:spacing w:line="360" w:lineRule="auto"/>
        <w:jc w:val="both"/>
        <w:rPr>
          <w:rFonts w:ascii="Times" w:hAnsi="Times"/>
          <w:b/>
          <w:bCs/>
          <w:color w:val="000000" w:themeColor="text1"/>
          <w:sz w:val="32"/>
          <w:szCs w:val="32"/>
          <w:lang w:val="en-US"/>
        </w:rPr>
      </w:pPr>
    </w:p>
    <w:p w14:paraId="3DD7C95E" w14:textId="77777777" w:rsidR="004775F4" w:rsidRDefault="004775F4" w:rsidP="008A571A">
      <w:pPr>
        <w:spacing w:line="360" w:lineRule="auto"/>
        <w:jc w:val="both"/>
        <w:rPr>
          <w:rFonts w:ascii="Times" w:hAnsi="Times"/>
          <w:b/>
          <w:bCs/>
          <w:color w:val="000000" w:themeColor="text1"/>
          <w:sz w:val="32"/>
          <w:szCs w:val="32"/>
          <w:lang w:val="en-US"/>
        </w:rPr>
      </w:pPr>
    </w:p>
    <w:p w14:paraId="46BAB16E" w14:textId="77777777" w:rsidR="004775F4" w:rsidRDefault="004775F4" w:rsidP="008A571A">
      <w:pPr>
        <w:spacing w:line="360" w:lineRule="auto"/>
        <w:jc w:val="both"/>
        <w:rPr>
          <w:rFonts w:ascii="Times" w:hAnsi="Times"/>
          <w:b/>
          <w:bCs/>
          <w:color w:val="000000" w:themeColor="text1"/>
          <w:sz w:val="32"/>
          <w:szCs w:val="32"/>
          <w:lang w:val="en-US"/>
        </w:rPr>
      </w:pPr>
    </w:p>
    <w:p w14:paraId="3A9F708F" w14:textId="77777777" w:rsidR="004775F4" w:rsidRDefault="004775F4" w:rsidP="008A571A">
      <w:pPr>
        <w:spacing w:line="360" w:lineRule="auto"/>
        <w:jc w:val="both"/>
        <w:rPr>
          <w:rFonts w:ascii="Times" w:hAnsi="Times"/>
          <w:b/>
          <w:bCs/>
          <w:color w:val="000000" w:themeColor="text1"/>
          <w:sz w:val="32"/>
          <w:szCs w:val="32"/>
          <w:lang w:val="en-US"/>
        </w:rPr>
      </w:pPr>
    </w:p>
    <w:p w14:paraId="5BC29524" w14:textId="77777777" w:rsidR="004775F4" w:rsidRDefault="004775F4" w:rsidP="008A571A">
      <w:pPr>
        <w:spacing w:line="360" w:lineRule="auto"/>
        <w:jc w:val="both"/>
        <w:rPr>
          <w:rFonts w:ascii="Times" w:hAnsi="Times"/>
          <w:b/>
          <w:bCs/>
          <w:color w:val="000000" w:themeColor="text1"/>
          <w:sz w:val="32"/>
          <w:szCs w:val="32"/>
          <w:lang w:val="en-US"/>
        </w:rPr>
      </w:pPr>
    </w:p>
    <w:p w14:paraId="06001E35" w14:textId="77777777" w:rsidR="004775F4" w:rsidRDefault="004775F4" w:rsidP="008A571A">
      <w:pPr>
        <w:spacing w:line="360" w:lineRule="auto"/>
        <w:jc w:val="both"/>
        <w:rPr>
          <w:rFonts w:ascii="Times" w:hAnsi="Times"/>
          <w:b/>
          <w:bCs/>
          <w:color w:val="000000" w:themeColor="text1"/>
          <w:sz w:val="32"/>
          <w:szCs w:val="32"/>
          <w:lang w:val="en-US"/>
        </w:rPr>
      </w:pPr>
    </w:p>
    <w:p w14:paraId="331538E3" w14:textId="77777777" w:rsidR="004775F4" w:rsidRDefault="004775F4" w:rsidP="008A571A">
      <w:pPr>
        <w:spacing w:line="360" w:lineRule="auto"/>
        <w:jc w:val="both"/>
        <w:rPr>
          <w:rFonts w:ascii="Times" w:hAnsi="Times"/>
          <w:b/>
          <w:bCs/>
          <w:color w:val="000000" w:themeColor="text1"/>
          <w:sz w:val="32"/>
          <w:szCs w:val="32"/>
          <w:lang w:val="en-US"/>
        </w:rPr>
      </w:pPr>
    </w:p>
    <w:p w14:paraId="7CFD4C8D" w14:textId="77777777" w:rsidR="004775F4" w:rsidRDefault="004775F4" w:rsidP="008A571A">
      <w:pPr>
        <w:spacing w:line="360" w:lineRule="auto"/>
        <w:jc w:val="both"/>
        <w:rPr>
          <w:rFonts w:ascii="Times" w:hAnsi="Times"/>
          <w:b/>
          <w:bCs/>
          <w:color w:val="000000" w:themeColor="text1"/>
          <w:sz w:val="32"/>
          <w:szCs w:val="32"/>
          <w:lang w:val="en-US"/>
        </w:rPr>
      </w:pPr>
    </w:p>
    <w:p w14:paraId="5BFED774" w14:textId="77777777" w:rsidR="004775F4" w:rsidRDefault="004775F4" w:rsidP="008A571A">
      <w:pPr>
        <w:spacing w:line="360" w:lineRule="auto"/>
        <w:jc w:val="both"/>
        <w:rPr>
          <w:rFonts w:ascii="Times" w:hAnsi="Times"/>
          <w:b/>
          <w:bCs/>
          <w:color w:val="000000" w:themeColor="text1"/>
          <w:sz w:val="32"/>
          <w:szCs w:val="32"/>
          <w:lang w:val="en-US"/>
        </w:rPr>
      </w:pPr>
    </w:p>
    <w:p w14:paraId="3DD8294B" w14:textId="77777777" w:rsidR="004775F4" w:rsidRDefault="004775F4" w:rsidP="008A571A">
      <w:pPr>
        <w:spacing w:line="360" w:lineRule="auto"/>
        <w:jc w:val="both"/>
        <w:rPr>
          <w:rFonts w:ascii="Times" w:hAnsi="Times"/>
          <w:b/>
          <w:bCs/>
          <w:color w:val="000000" w:themeColor="text1"/>
          <w:sz w:val="32"/>
          <w:szCs w:val="32"/>
          <w:lang w:val="en-US"/>
        </w:rPr>
      </w:pPr>
    </w:p>
    <w:p w14:paraId="3F0A2E43" w14:textId="77777777" w:rsidR="004775F4" w:rsidRDefault="004775F4" w:rsidP="008A571A">
      <w:pPr>
        <w:spacing w:line="360" w:lineRule="auto"/>
        <w:jc w:val="both"/>
        <w:rPr>
          <w:rFonts w:ascii="Times" w:hAnsi="Times"/>
          <w:b/>
          <w:bCs/>
          <w:color w:val="000000" w:themeColor="text1"/>
          <w:sz w:val="32"/>
          <w:szCs w:val="32"/>
          <w:lang w:val="en-US"/>
        </w:rPr>
      </w:pPr>
    </w:p>
    <w:p w14:paraId="2F6CAEA6" w14:textId="77777777" w:rsidR="004775F4" w:rsidRDefault="004775F4" w:rsidP="008A571A">
      <w:pPr>
        <w:spacing w:line="360" w:lineRule="auto"/>
        <w:jc w:val="both"/>
        <w:rPr>
          <w:rFonts w:ascii="Times" w:hAnsi="Times"/>
          <w:b/>
          <w:bCs/>
          <w:color w:val="000000" w:themeColor="text1"/>
          <w:sz w:val="32"/>
          <w:szCs w:val="32"/>
          <w:lang w:val="en-US"/>
        </w:rPr>
      </w:pPr>
    </w:p>
    <w:p w14:paraId="59F186D9" w14:textId="77777777" w:rsidR="004775F4" w:rsidRDefault="004775F4" w:rsidP="008A571A">
      <w:pPr>
        <w:spacing w:line="360" w:lineRule="auto"/>
        <w:jc w:val="both"/>
        <w:rPr>
          <w:rFonts w:ascii="Times" w:hAnsi="Times"/>
          <w:b/>
          <w:bCs/>
          <w:color w:val="000000" w:themeColor="text1"/>
          <w:sz w:val="32"/>
          <w:szCs w:val="32"/>
          <w:lang w:val="en-US"/>
        </w:rPr>
      </w:pPr>
    </w:p>
    <w:p w14:paraId="21425BD8" w14:textId="77777777" w:rsidR="004775F4" w:rsidRDefault="004775F4" w:rsidP="008A571A">
      <w:pPr>
        <w:spacing w:line="360" w:lineRule="auto"/>
        <w:jc w:val="both"/>
        <w:rPr>
          <w:rFonts w:ascii="Times" w:hAnsi="Times"/>
          <w:b/>
          <w:bCs/>
          <w:color w:val="000000" w:themeColor="text1"/>
          <w:sz w:val="32"/>
          <w:szCs w:val="32"/>
          <w:lang w:val="en-US"/>
        </w:rPr>
      </w:pPr>
    </w:p>
    <w:p w14:paraId="2EEDC115" w14:textId="77777777" w:rsidR="004775F4" w:rsidRDefault="004775F4" w:rsidP="008A571A">
      <w:pPr>
        <w:spacing w:line="360" w:lineRule="auto"/>
        <w:jc w:val="both"/>
        <w:rPr>
          <w:rFonts w:ascii="Times" w:hAnsi="Times"/>
          <w:b/>
          <w:bCs/>
          <w:color w:val="000000" w:themeColor="text1"/>
          <w:sz w:val="32"/>
          <w:szCs w:val="32"/>
          <w:lang w:val="en-US"/>
        </w:rPr>
      </w:pPr>
    </w:p>
    <w:p w14:paraId="2B5A22A7" w14:textId="77777777" w:rsidR="004775F4" w:rsidRDefault="004775F4" w:rsidP="008A571A">
      <w:pPr>
        <w:spacing w:line="360" w:lineRule="auto"/>
        <w:jc w:val="both"/>
        <w:rPr>
          <w:rFonts w:ascii="Times" w:hAnsi="Times"/>
          <w:b/>
          <w:bCs/>
          <w:color w:val="000000" w:themeColor="text1"/>
          <w:sz w:val="32"/>
          <w:szCs w:val="32"/>
          <w:lang w:val="en-US"/>
        </w:rPr>
      </w:pPr>
    </w:p>
    <w:p w14:paraId="02655C8F" w14:textId="59B560E1" w:rsidR="00045F0F" w:rsidRPr="008A571A" w:rsidRDefault="00045F0F" w:rsidP="008A571A">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sidR="000C1080">
        <w:rPr>
          <w:rFonts w:ascii="Times" w:hAnsi="Times"/>
          <w:b/>
          <w:bCs/>
          <w:color w:val="000000" w:themeColor="text1"/>
          <w:sz w:val="32"/>
          <w:szCs w:val="32"/>
          <w:lang w:val="en-US"/>
        </w:rPr>
        <w:t>5</w:t>
      </w:r>
    </w:p>
    <w:p w14:paraId="356E775D" w14:textId="77777777" w:rsidR="00D76C2D" w:rsidRDefault="00D76C2D" w:rsidP="00045F0F">
      <w:pPr>
        <w:spacing w:line="360" w:lineRule="auto"/>
        <w:rPr>
          <w:rFonts w:ascii="Times" w:hAnsi="Times"/>
          <w:b/>
          <w:bCs/>
          <w:color w:val="000000" w:themeColor="text1"/>
          <w:sz w:val="28"/>
          <w:szCs w:val="28"/>
          <w:lang w:val="en-US"/>
        </w:rPr>
      </w:pPr>
    </w:p>
    <w:p w14:paraId="4384218F" w14:textId="6F1839EB" w:rsidR="00B3182C" w:rsidRDefault="00D76C2D" w:rsidP="00045F0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Application of CA</w:t>
      </w:r>
    </w:p>
    <w:p w14:paraId="577F6551" w14:textId="77777777" w:rsidR="00B3182C" w:rsidRPr="00B3182C" w:rsidRDefault="00B3182C" w:rsidP="00045F0F">
      <w:pPr>
        <w:spacing w:line="360" w:lineRule="auto"/>
        <w:rPr>
          <w:rFonts w:ascii="Times" w:hAnsi="Times"/>
          <w:b/>
          <w:bCs/>
          <w:color w:val="000000" w:themeColor="text1"/>
          <w:sz w:val="28"/>
          <w:szCs w:val="28"/>
          <w:lang w:val="en-US"/>
        </w:rPr>
      </w:pPr>
    </w:p>
    <w:p w14:paraId="6443253E" w14:textId="43592BD0" w:rsidR="00045F0F" w:rsidRPr="002E48C9" w:rsidRDefault="00FC0BFE" w:rsidP="00045F0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045F0F">
        <w:rPr>
          <w:rFonts w:ascii="Times" w:hAnsi="Times"/>
          <w:b/>
          <w:bCs/>
          <w:color w:val="000000" w:themeColor="text1"/>
          <w:lang w:val="en-US"/>
        </w:rPr>
        <w:t>Introduction</w:t>
      </w:r>
    </w:p>
    <w:p w14:paraId="7EF89A98" w14:textId="3C4B50E9"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As we have shown the underlying mechanisms, backgrounds, and algorithms in previous chapter</w:t>
      </w:r>
      <w:r w:rsidR="00C10A16">
        <w:rPr>
          <w:rFonts w:ascii="Times" w:hAnsi="Times"/>
          <w:color w:val="000000" w:themeColor="text1"/>
          <w:lang w:val="en-US"/>
        </w:rPr>
        <w:t>s</w:t>
      </w:r>
      <w:r>
        <w:rPr>
          <w:rFonts w:ascii="Times" w:hAnsi="Times"/>
          <w:color w:val="000000" w:themeColor="text1"/>
          <w:lang w:val="en-US"/>
        </w:rPr>
        <w:t>, in this chapter we present some real-world charts where we have used CA in different possible ways</w:t>
      </w:r>
      <w:r w:rsidR="00C70EAD">
        <w:rPr>
          <w:rFonts w:ascii="Times" w:hAnsi="Times"/>
          <w:color w:val="000000" w:themeColor="text1"/>
          <w:lang w:val="en-US"/>
        </w:rPr>
        <w:t xml:space="preserve"> such as in Bubble chart, Streamgraph,</w:t>
      </w:r>
      <w:r w:rsidR="00774A7F">
        <w:rPr>
          <w:rFonts w:ascii="Times" w:hAnsi="Times"/>
          <w:color w:val="000000" w:themeColor="text1"/>
          <w:lang w:val="en-US"/>
        </w:rPr>
        <w:t xml:space="preserve"> parallel coordinate chart, horizontal chart, Cell chart with bubbles and squares, bubble chart in world map view.</w:t>
      </w:r>
      <w:r w:rsidR="00C70EAD">
        <w:rPr>
          <w:rFonts w:ascii="Times" w:hAnsi="Times"/>
          <w:color w:val="000000" w:themeColor="text1"/>
          <w:lang w:val="en-US"/>
        </w:rPr>
        <w:t xml:space="preserve"> We have also shown how streamgraphs of different models look like and corresponding representation with CA, how a star-fish appearance could be generated using multiple streamgraphs for different countries and how th</w:t>
      </w:r>
      <w:r w:rsidR="00774A7F">
        <w:rPr>
          <w:rFonts w:ascii="Times" w:hAnsi="Times"/>
          <w:color w:val="000000" w:themeColor="text1"/>
          <w:lang w:val="en-US"/>
        </w:rPr>
        <w:t xml:space="preserve">eir equivalent appearance could be made with CA. </w:t>
      </w:r>
    </w:p>
    <w:p w14:paraId="224FBD65" w14:textId="77777777" w:rsidR="00045F0F" w:rsidRPr="002E48C9" w:rsidRDefault="00045F0F" w:rsidP="00045F0F">
      <w:pPr>
        <w:spacing w:line="360" w:lineRule="auto"/>
        <w:rPr>
          <w:rFonts w:ascii="Times" w:hAnsi="Times"/>
          <w:color w:val="000000" w:themeColor="text1"/>
          <w:lang w:val="en-US"/>
        </w:rPr>
      </w:pPr>
    </w:p>
    <w:p w14:paraId="68218F0D" w14:textId="4FDB9B18"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FC0BFE">
        <w:rPr>
          <w:rFonts w:ascii="Times" w:hAnsi="Times"/>
          <w:b/>
          <w:bCs/>
          <w:color w:val="000000" w:themeColor="text1"/>
          <w:lang w:val="en-US"/>
        </w:rPr>
        <w:t>2</w:t>
      </w:r>
      <w:r w:rsidR="00045F0F" w:rsidRPr="002E48C9">
        <w:rPr>
          <w:rFonts w:ascii="Times" w:hAnsi="Times"/>
          <w:b/>
          <w:bCs/>
          <w:color w:val="000000" w:themeColor="text1"/>
          <w:lang w:val="en-US"/>
        </w:rPr>
        <w:tab/>
        <w:t>Web Interface</w:t>
      </w:r>
    </w:p>
    <w:p w14:paraId="6A79CAE0" w14:textId="4C99DC22" w:rsidR="00045F0F" w:rsidRDefault="00045F0F" w:rsidP="00045F0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w:t>
      </w:r>
      <w:r w:rsidR="00027BBF">
        <w:rPr>
          <w:rFonts w:ascii="Times" w:hAnsi="Times"/>
          <w:color w:val="000000" w:themeColor="text1"/>
          <w:lang w:val="en-US"/>
        </w:rPr>
        <w:t xml:space="preserve">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5D68D574" w14:textId="77777777" w:rsidR="00045F0F" w:rsidRDefault="00045F0F" w:rsidP="00045F0F">
      <w:pPr>
        <w:spacing w:line="360" w:lineRule="auto"/>
        <w:rPr>
          <w:rFonts w:ascii="Times" w:hAnsi="Times"/>
          <w:b/>
          <w:bCs/>
          <w:color w:val="000000" w:themeColor="text1"/>
          <w:lang w:val="en-US"/>
        </w:rPr>
      </w:pPr>
    </w:p>
    <w:p w14:paraId="19D1BA6E" w14:textId="4A264537" w:rsidR="00045F0F" w:rsidRPr="004D1AD1" w:rsidRDefault="00045F0F" w:rsidP="00045F0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49D1EDB8" wp14:editId="159997AB">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sidR="00027BBF">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1DE9C808" w14:textId="77777777" w:rsidR="00045F0F" w:rsidRPr="002E48C9" w:rsidRDefault="00045F0F" w:rsidP="00045F0F">
      <w:pPr>
        <w:spacing w:line="360" w:lineRule="auto"/>
        <w:rPr>
          <w:rFonts w:ascii="Times" w:hAnsi="Times"/>
          <w:color w:val="000000" w:themeColor="text1"/>
          <w:lang w:val="en-US"/>
        </w:rPr>
      </w:pPr>
    </w:p>
    <w:p w14:paraId="2CABABF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50F18430" w14:textId="77777777" w:rsidR="00045F0F" w:rsidRPr="002E48C9" w:rsidRDefault="00045F0F" w:rsidP="00045F0F">
      <w:pPr>
        <w:spacing w:line="360" w:lineRule="auto"/>
        <w:jc w:val="both"/>
        <w:rPr>
          <w:rFonts w:ascii="Times" w:hAnsi="Times"/>
          <w:color w:val="000000" w:themeColor="text1"/>
          <w:lang w:val="en-US"/>
        </w:rPr>
      </w:pPr>
    </w:p>
    <w:p w14:paraId="5C6914A1" w14:textId="564AB0F2"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w:t>
      </w:r>
      <w:r w:rsidR="000469CF">
        <w:rPr>
          <w:rFonts w:ascii="Times" w:hAnsi="Times"/>
          <w:color w:val="000000" w:themeColor="text1"/>
          <w:lang w:val="en-US"/>
        </w:rPr>
        <w:t xml:space="preserve">Square </w:t>
      </w:r>
      <w:r w:rsidR="000469CF">
        <w:rPr>
          <w:rFonts w:ascii="Times" w:hAnsi="Times"/>
          <w:color w:val="000000" w:themeColor="text1"/>
          <w:lang w:val="en-US"/>
        </w:rPr>
        <w:t xml:space="preserve">Grid </w:t>
      </w:r>
      <w:r>
        <w:rPr>
          <w:rFonts w:ascii="Times" w:hAnsi="Times"/>
          <w:color w:val="000000" w:themeColor="text1"/>
          <w:lang w:val="en-US"/>
        </w:rPr>
        <w:t xml:space="preserve">Chart, </w:t>
      </w:r>
      <w:r w:rsidR="000469CF">
        <w:rPr>
          <w:rFonts w:ascii="Times" w:hAnsi="Times"/>
          <w:color w:val="000000" w:themeColor="text1"/>
          <w:lang w:val="en-US"/>
        </w:rPr>
        <w:t xml:space="preserve">Bubble </w:t>
      </w:r>
      <w:r w:rsidR="000469CF">
        <w:rPr>
          <w:rFonts w:ascii="Times" w:hAnsi="Times"/>
          <w:color w:val="000000" w:themeColor="text1"/>
          <w:lang w:val="en-US"/>
        </w:rPr>
        <w:t xml:space="preserve">Grid </w:t>
      </w:r>
      <w:r>
        <w:rPr>
          <w:rFonts w:ascii="Times" w:hAnsi="Times"/>
          <w:color w:val="000000" w:themeColor="text1"/>
          <w:lang w:val="en-US"/>
        </w:rPr>
        <w:t>Chart are available options in the list.</w:t>
      </w:r>
    </w:p>
    <w:p w14:paraId="4649539B" w14:textId="77777777" w:rsidR="00045F0F" w:rsidRPr="002E48C9" w:rsidRDefault="00045F0F" w:rsidP="00045F0F">
      <w:pPr>
        <w:spacing w:line="360" w:lineRule="auto"/>
        <w:jc w:val="both"/>
        <w:rPr>
          <w:rFonts w:ascii="Times" w:hAnsi="Times"/>
          <w:color w:val="000000" w:themeColor="text1"/>
          <w:lang w:val="en-US"/>
        </w:rPr>
      </w:pPr>
    </w:p>
    <w:p w14:paraId="06194976"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1323F9C7" w14:textId="77777777" w:rsidR="00045F0F" w:rsidRPr="002E48C9" w:rsidRDefault="00045F0F" w:rsidP="00045F0F">
      <w:pPr>
        <w:spacing w:line="360" w:lineRule="auto"/>
        <w:jc w:val="both"/>
        <w:rPr>
          <w:rFonts w:ascii="Times" w:hAnsi="Times"/>
          <w:color w:val="000000" w:themeColor="text1"/>
          <w:lang w:val="en-US"/>
        </w:rPr>
      </w:pPr>
    </w:p>
    <w:p w14:paraId="66320CD3" w14:textId="77777777" w:rsidR="00045F0F"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2922EA13" w14:textId="77777777" w:rsidR="00045F0F" w:rsidRDefault="00045F0F" w:rsidP="00045F0F">
      <w:pPr>
        <w:spacing w:line="360" w:lineRule="auto"/>
        <w:jc w:val="both"/>
        <w:rPr>
          <w:rFonts w:ascii="Times" w:hAnsi="Times"/>
          <w:color w:val="000000" w:themeColor="text1"/>
          <w:lang w:val="en-US"/>
        </w:rPr>
      </w:pPr>
    </w:p>
    <w:p w14:paraId="3B7A9233"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68478A50" w14:textId="77777777" w:rsidR="00045F0F" w:rsidRDefault="00045F0F" w:rsidP="00045F0F">
      <w:pPr>
        <w:spacing w:line="360" w:lineRule="auto"/>
        <w:jc w:val="both"/>
        <w:rPr>
          <w:rFonts w:ascii="Times" w:hAnsi="Times"/>
          <w:color w:val="000000" w:themeColor="text1"/>
          <w:lang w:val="en-US"/>
        </w:rPr>
      </w:pPr>
    </w:p>
    <w:p w14:paraId="1B920C76"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CF4C5D6"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5567AB5" w14:textId="77777777" w:rsidR="00045F0F" w:rsidRPr="002E48C9" w:rsidRDefault="00045F0F" w:rsidP="00045F0F">
      <w:pPr>
        <w:spacing w:line="360" w:lineRule="auto"/>
        <w:jc w:val="both"/>
        <w:rPr>
          <w:rFonts w:ascii="Times" w:hAnsi="Times"/>
          <w:b/>
          <w:bCs/>
          <w:color w:val="000000" w:themeColor="text1"/>
          <w:lang w:val="en-US"/>
        </w:rPr>
      </w:pPr>
    </w:p>
    <w:p w14:paraId="41AE5509" w14:textId="2716D0AB" w:rsidR="00045F0F" w:rsidRPr="002E48C9" w:rsidRDefault="00045F0F" w:rsidP="00045F0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 xml:space="preserve">In this mode user can click on </w:t>
      </w:r>
      <w:r w:rsidR="00B26A69">
        <w:rPr>
          <w:rFonts w:ascii="Times" w:hAnsi="Times"/>
          <w:color w:val="000000" w:themeColor="text1"/>
          <w:lang w:val="en-US"/>
        </w:rPr>
        <w:t xml:space="preserve">a </w:t>
      </w:r>
      <w:r>
        <w:rPr>
          <w:rFonts w:ascii="Times" w:hAnsi="Times"/>
          <w:color w:val="000000" w:themeColor="text1"/>
          <w:lang w:val="en-US"/>
        </w:rPr>
        <w:t xml:space="preserve">country bubble to open the corresponding texture stream graph as a wing </w:t>
      </w:r>
      <w:r w:rsidR="00B26A69">
        <w:rPr>
          <w:rFonts w:ascii="Times" w:hAnsi="Times"/>
          <w:color w:val="000000" w:themeColor="text1"/>
          <w:lang w:val="en-US"/>
        </w:rPr>
        <w:t>in a</w:t>
      </w:r>
      <w:r>
        <w:rPr>
          <w:rFonts w:ascii="Times" w:hAnsi="Times"/>
          <w:color w:val="000000" w:themeColor="text1"/>
          <w:lang w:val="en-US"/>
        </w:rPr>
        <w:t xml:space="preserve"> star-fish layout. So, </w:t>
      </w:r>
      <w:r w:rsidR="00B26A69">
        <w:rPr>
          <w:rFonts w:ascii="Times" w:hAnsi="Times"/>
          <w:color w:val="000000" w:themeColor="text1"/>
          <w:lang w:val="en-US"/>
        </w:rPr>
        <w:t xml:space="preserve">for example, </w:t>
      </w:r>
      <w:r>
        <w:rPr>
          <w:rFonts w:ascii="Times" w:hAnsi="Times"/>
          <w:color w:val="000000" w:themeColor="text1"/>
          <w:lang w:val="en-US"/>
        </w:rPr>
        <w:t>when user select 8-10 countries in each side then the resultant chart will look like starfish. We will show further detail about this layout in later sections.</w:t>
      </w:r>
    </w:p>
    <w:p w14:paraId="58010798" w14:textId="77777777" w:rsidR="00045F0F" w:rsidRDefault="00045F0F" w:rsidP="00045F0F">
      <w:pPr>
        <w:spacing w:line="360" w:lineRule="auto"/>
        <w:jc w:val="both"/>
        <w:rPr>
          <w:rFonts w:ascii="Times" w:hAnsi="Times"/>
          <w:color w:val="000000" w:themeColor="text1"/>
          <w:lang w:val="en-US"/>
        </w:rPr>
      </w:pPr>
    </w:p>
    <w:p w14:paraId="3A8D3D71" w14:textId="5FE8AA8C" w:rsidR="00045F0F" w:rsidRDefault="00045F0F" w:rsidP="00045F0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xml:space="preserve">: In this mode when </w:t>
      </w:r>
      <w:r w:rsidR="00B26A69">
        <w:rPr>
          <w:rFonts w:ascii="Times" w:hAnsi="Times"/>
          <w:color w:val="000000" w:themeColor="text1"/>
          <w:lang w:val="en-US"/>
        </w:rPr>
        <w:t xml:space="preserve">the </w:t>
      </w:r>
      <w:r>
        <w:rPr>
          <w:rFonts w:ascii="Times" w:hAnsi="Times"/>
          <w:color w:val="000000" w:themeColor="text1"/>
          <w:lang w:val="en-US"/>
        </w:rPr>
        <w:t xml:space="preserve">user selects a country then four stream graphs with </w:t>
      </w:r>
      <w:r w:rsidR="00B26A69">
        <w:rPr>
          <w:rFonts w:ascii="Times" w:hAnsi="Times"/>
          <w:color w:val="000000" w:themeColor="text1"/>
          <w:lang w:val="en-US"/>
        </w:rPr>
        <w:t>Chromatic A</w:t>
      </w:r>
      <w:r>
        <w:rPr>
          <w:rFonts w:ascii="Times" w:hAnsi="Times"/>
          <w:color w:val="000000" w:themeColor="text1"/>
          <w:lang w:val="en-US"/>
        </w:rPr>
        <w:t xml:space="preserve">berrated textures are shown in the right panel corresponding to the four predictive models. </w:t>
      </w:r>
      <w:r w:rsidR="00B26A69">
        <w:rPr>
          <w:rFonts w:ascii="Times" w:hAnsi="Times"/>
          <w:color w:val="000000" w:themeColor="text1"/>
          <w:lang w:val="en-US"/>
        </w:rPr>
        <w:t>A d</w:t>
      </w:r>
      <w:r>
        <w:rPr>
          <w:rFonts w:ascii="Times" w:hAnsi="Times"/>
          <w:color w:val="000000" w:themeColor="text1"/>
          <w:lang w:val="en-US"/>
        </w:rPr>
        <w:t>etail</w:t>
      </w:r>
      <w:r w:rsidR="00B26A69">
        <w:rPr>
          <w:rFonts w:ascii="Times" w:hAnsi="Times"/>
          <w:color w:val="000000" w:themeColor="text1"/>
          <w:lang w:val="en-US"/>
        </w:rPr>
        <w:t>ed</w:t>
      </w:r>
      <w:r>
        <w:rPr>
          <w:rFonts w:ascii="Times" w:hAnsi="Times"/>
          <w:color w:val="000000" w:themeColor="text1"/>
          <w:lang w:val="en-US"/>
        </w:rPr>
        <w:t xml:space="preserve"> explanation </w:t>
      </w:r>
      <w:r w:rsidR="00B26A69">
        <w:rPr>
          <w:rFonts w:ascii="Times" w:hAnsi="Times"/>
          <w:color w:val="000000" w:themeColor="text1"/>
          <w:lang w:val="en-US"/>
        </w:rPr>
        <w:t>will be</w:t>
      </w:r>
      <w:r>
        <w:rPr>
          <w:rFonts w:ascii="Times" w:hAnsi="Times"/>
          <w:color w:val="000000" w:themeColor="text1"/>
          <w:lang w:val="en-US"/>
        </w:rPr>
        <w:t xml:space="preserve"> shown in later section.</w:t>
      </w:r>
    </w:p>
    <w:p w14:paraId="577AEF1E"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22342E4A" w14:textId="1A9CDF4C"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w:t>
      </w:r>
      <w:r w:rsidR="00DB4682">
        <w:rPr>
          <w:rFonts w:ascii="Times" w:hAnsi="Times"/>
          <w:color w:val="000000" w:themeColor="text1"/>
          <w:lang w:val="en-US"/>
        </w:rPr>
        <w:t xml:space="preserve">the </w:t>
      </w:r>
      <w:r>
        <w:rPr>
          <w:rFonts w:ascii="Times" w:hAnsi="Times"/>
          <w:color w:val="000000" w:themeColor="text1"/>
          <w:lang w:val="en-US"/>
        </w:rPr>
        <w:t xml:space="preserve">‘Go’ button will perform </w:t>
      </w:r>
      <w:r w:rsidR="00DB4682">
        <w:rPr>
          <w:rFonts w:ascii="Times" w:hAnsi="Times"/>
          <w:color w:val="000000" w:themeColor="text1"/>
          <w:lang w:val="en-US"/>
        </w:rPr>
        <w:t>a redraw</w:t>
      </w:r>
      <w:r>
        <w:rPr>
          <w:rFonts w:ascii="Times" w:hAnsi="Times"/>
          <w:color w:val="000000" w:themeColor="text1"/>
          <w:lang w:val="en-US"/>
        </w:rPr>
        <w:t xml:space="preserve">. It helps to compare specific countries because aberrations are not clearly perceivable with all countries. </w:t>
      </w:r>
    </w:p>
    <w:p w14:paraId="46E07EEF" w14:textId="77777777" w:rsidR="00045F0F" w:rsidRPr="002E48C9" w:rsidRDefault="00045F0F" w:rsidP="00045F0F">
      <w:pPr>
        <w:spacing w:line="360" w:lineRule="auto"/>
        <w:jc w:val="both"/>
        <w:rPr>
          <w:rFonts w:ascii="Times" w:hAnsi="Times"/>
          <w:color w:val="000000" w:themeColor="text1"/>
          <w:lang w:val="en-US"/>
        </w:rPr>
      </w:pPr>
    </w:p>
    <w:p w14:paraId="2D727D8D" w14:textId="7CCCDA05"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 xml:space="preserve">It is </w:t>
      </w:r>
      <w:r w:rsidR="00DB4682">
        <w:rPr>
          <w:rFonts w:ascii="Times" w:hAnsi="Times"/>
          <w:color w:val="000000" w:themeColor="text1"/>
          <w:lang w:val="en-US"/>
        </w:rPr>
        <w:t xml:space="preserve">the </w:t>
      </w:r>
      <w:r>
        <w:rPr>
          <w:rFonts w:ascii="Times" w:hAnsi="Times"/>
          <w:color w:val="000000" w:themeColor="text1"/>
          <w:lang w:val="en-US"/>
        </w:rPr>
        <w:t xml:space="preserve">opposite feature of </w:t>
      </w:r>
      <w:r w:rsidR="00DB4682">
        <w:rPr>
          <w:rFonts w:ascii="Times" w:hAnsi="Times"/>
          <w:color w:val="000000" w:themeColor="text1"/>
          <w:lang w:val="en-US"/>
        </w:rPr>
        <w:t xml:space="preserve">the </w:t>
      </w:r>
      <w:r>
        <w:rPr>
          <w:rFonts w:ascii="Times" w:hAnsi="Times"/>
          <w:color w:val="000000" w:themeColor="text1"/>
          <w:lang w:val="en-US"/>
        </w:rPr>
        <w:t>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1C476530" w14:textId="77777777" w:rsidR="00045F0F" w:rsidRDefault="00045F0F" w:rsidP="00045F0F">
      <w:pPr>
        <w:spacing w:line="360" w:lineRule="auto"/>
        <w:jc w:val="both"/>
        <w:rPr>
          <w:rFonts w:ascii="Times" w:hAnsi="Times"/>
          <w:b/>
          <w:bCs/>
          <w:color w:val="000000" w:themeColor="text1"/>
          <w:lang w:val="en-US"/>
        </w:rPr>
      </w:pPr>
    </w:p>
    <w:p w14:paraId="7A01A98B" w14:textId="5E905D54"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00DB4682">
        <w:rPr>
          <w:rFonts w:ascii="Times" w:hAnsi="Times"/>
          <w:color w:val="000000" w:themeColor="text1"/>
          <w:lang w:val="en-US"/>
        </w:rPr>
        <w:t>Re</w:t>
      </w:r>
      <w:r w:rsidRPr="002E48C9">
        <w:rPr>
          <w:rFonts w:ascii="Times" w:hAnsi="Times"/>
          <w:color w:val="000000" w:themeColor="text1"/>
          <w:lang w:val="en-US"/>
        </w:rPr>
        <w:t>draw</w:t>
      </w:r>
      <w:r w:rsidR="00DB4682">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w:t>
      </w:r>
      <w:r w:rsidR="00DB4682">
        <w:rPr>
          <w:rFonts w:ascii="Times" w:hAnsi="Times"/>
          <w:color w:val="000000" w:themeColor="text1"/>
          <w:lang w:val="en-US"/>
        </w:rPr>
        <w:t>allows one to</w:t>
      </w:r>
      <w:r>
        <w:rPr>
          <w:rFonts w:ascii="Times" w:hAnsi="Times"/>
          <w:color w:val="000000" w:themeColor="text1"/>
          <w:lang w:val="en-US"/>
        </w:rPr>
        <w:t xml:space="preserve"> compare streamgraph of one or more countries selectively.</w:t>
      </w:r>
    </w:p>
    <w:p w14:paraId="2CD221CC" w14:textId="77777777" w:rsidR="00045F0F" w:rsidRPr="002E48C9" w:rsidRDefault="00045F0F" w:rsidP="00045F0F">
      <w:pPr>
        <w:spacing w:line="360" w:lineRule="auto"/>
        <w:jc w:val="both"/>
        <w:rPr>
          <w:rFonts w:ascii="Times" w:hAnsi="Times"/>
          <w:color w:val="000000" w:themeColor="text1"/>
          <w:lang w:val="en-US"/>
        </w:rPr>
      </w:pPr>
    </w:p>
    <w:p w14:paraId="146762F5" w14:textId="31596686" w:rsidR="00045F0F" w:rsidRPr="002E48C9"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ab/>
        <w:t xml:space="preserve">Filtering </w:t>
      </w:r>
    </w:p>
    <w:p w14:paraId="5D4C0E4B" w14:textId="7E317D8D"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sidR="00DB4682">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6E606E16" w14:textId="77777777" w:rsidR="00045F0F" w:rsidRDefault="00045F0F" w:rsidP="00045F0F">
      <w:pPr>
        <w:spacing w:line="360" w:lineRule="auto"/>
        <w:rPr>
          <w:rFonts w:ascii="Times" w:hAnsi="Times"/>
          <w:b/>
          <w:bCs/>
          <w:color w:val="000000" w:themeColor="text1"/>
          <w:lang w:val="en-US"/>
        </w:rPr>
      </w:pPr>
    </w:p>
    <w:p w14:paraId="046C46B2" w14:textId="77777777" w:rsidR="00045F0F" w:rsidRPr="002E48C9" w:rsidRDefault="00045F0F" w:rsidP="00045F0F">
      <w:pPr>
        <w:spacing w:line="360" w:lineRule="auto"/>
        <w:rPr>
          <w:rFonts w:ascii="Times" w:hAnsi="Times"/>
          <w:b/>
          <w:bCs/>
          <w:color w:val="000000" w:themeColor="text1"/>
          <w:lang w:val="en-US"/>
        </w:rPr>
      </w:pPr>
    </w:p>
    <w:p w14:paraId="48E0C227" w14:textId="3365E66E"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.1.</w:t>
      </w:r>
      <w:r w:rsidR="00045F0F" w:rsidRPr="002E48C9">
        <w:rPr>
          <w:rFonts w:ascii="Times" w:hAnsi="Times"/>
          <w:b/>
          <w:bCs/>
          <w:color w:val="000000" w:themeColor="text1"/>
          <w:lang w:val="en-US"/>
        </w:rPr>
        <w:tab/>
      </w:r>
      <w:r w:rsidR="00045F0F">
        <w:rPr>
          <w:rFonts w:ascii="Times" w:hAnsi="Times"/>
          <w:b/>
          <w:bCs/>
          <w:color w:val="000000" w:themeColor="text1"/>
          <w:lang w:val="en-US"/>
        </w:rPr>
        <w:t>Bubble Selection Mode</w:t>
      </w:r>
    </w:p>
    <w:p w14:paraId="71852170" w14:textId="0D43CE2E"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05C3D35" wp14:editId="2DA4FC09">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2D65C0AF" wp14:editId="339DC421">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1B36E" id="Right Arrow 57" o:spid="_x0000_s1026" type="#_x0000_t13" style="position:absolute;margin-left:215.1pt;margin-top:100.2pt;width:11.7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679F590" wp14:editId="4FCE6B68">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sidR="00027BBF">
        <w:rPr>
          <w:rFonts w:ascii="Times" w:hAnsi="Times"/>
          <w:color w:val="000000" w:themeColor="text1"/>
          <w:lang w:val="en-US"/>
        </w:rPr>
        <w:t xml:space="preserve"> 5.2</w:t>
      </w:r>
      <w:r w:rsidRPr="002E48C9">
        <w:rPr>
          <w:rFonts w:ascii="Times" w:hAnsi="Times"/>
          <w:color w:val="000000" w:themeColor="text1"/>
          <w:lang w:val="en-US"/>
        </w:rPr>
        <w:t xml:space="preserve">: </w:t>
      </w:r>
      <w:r w:rsidR="00027BBF">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1B60CCA3" w14:textId="77777777" w:rsidR="00045F0F" w:rsidRPr="002E48C9" w:rsidRDefault="00045F0F" w:rsidP="00045F0F">
      <w:pPr>
        <w:spacing w:line="360" w:lineRule="auto"/>
        <w:rPr>
          <w:rFonts w:ascii="Times" w:hAnsi="Times"/>
          <w:color w:val="000000" w:themeColor="text1"/>
          <w:lang w:val="en-US"/>
        </w:rPr>
      </w:pPr>
    </w:p>
    <w:p w14:paraId="6B9741E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24C95AEC" w14:textId="77777777" w:rsidR="00045F0F" w:rsidRPr="002E48C9" w:rsidRDefault="00045F0F" w:rsidP="00045F0F">
      <w:pPr>
        <w:spacing w:line="360" w:lineRule="auto"/>
        <w:rPr>
          <w:rFonts w:ascii="Times" w:hAnsi="Times"/>
          <w:b/>
          <w:bCs/>
          <w:color w:val="000000" w:themeColor="text1"/>
          <w:lang w:val="en-US"/>
        </w:rPr>
      </w:pPr>
    </w:p>
    <w:p w14:paraId="5BB1D531" w14:textId="7BA08AEA"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.2</w:t>
      </w:r>
      <w:r w:rsidR="00045F0F" w:rsidRPr="002E48C9">
        <w:rPr>
          <w:rFonts w:ascii="Times" w:hAnsi="Times"/>
          <w:b/>
          <w:bCs/>
          <w:color w:val="000000" w:themeColor="text1"/>
          <w:lang w:val="en-US"/>
        </w:rPr>
        <w:tab/>
      </w:r>
      <w:r w:rsidR="00045F0F">
        <w:rPr>
          <w:rFonts w:ascii="Times" w:hAnsi="Times"/>
          <w:b/>
          <w:bCs/>
          <w:color w:val="000000" w:themeColor="text1"/>
          <w:lang w:val="en-US"/>
        </w:rPr>
        <w:t>Bubble Removal</w:t>
      </w:r>
      <w:r w:rsidR="00045F0F" w:rsidRPr="002E48C9">
        <w:rPr>
          <w:rFonts w:ascii="Times" w:hAnsi="Times"/>
          <w:b/>
          <w:bCs/>
          <w:color w:val="000000" w:themeColor="text1"/>
          <w:lang w:val="en-US"/>
        </w:rPr>
        <w:t xml:space="preserve"> </w:t>
      </w:r>
      <w:r w:rsidR="00045F0F">
        <w:rPr>
          <w:rFonts w:ascii="Times" w:hAnsi="Times"/>
          <w:b/>
          <w:bCs/>
          <w:color w:val="000000" w:themeColor="text1"/>
          <w:lang w:val="en-US"/>
        </w:rPr>
        <w:t>Mode</w:t>
      </w:r>
    </w:p>
    <w:p w14:paraId="504CA140" w14:textId="77777777" w:rsidR="00045F0F" w:rsidRPr="002E48C9" w:rsidRDefault="00045F0F" w:rsidP="00045F0F">
      <w:pPr>
        <w:spacing w:line="360" w:lineRule="auto"/>
        <w:rPr>
          <w:rFonts w:ascii="Times" w:hAnsi="Times"/>
          <w:b/>
          <w:bCs/>
          <w:color w:val="000000" w:themeColor="text1"/>
          <w:lang w:val="en-US"/>
        </w:rPr>
      </w:pPr>
    </w:p>
    <w:p w14:paraId="26D2F60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CFB434E" wp14:editId="0E51EEF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7936" behindDoc="0" locked="0" layoutInCell="1" allowOverlap="1" wp14:anchorId="78493538" wp14:editId="2B8BAE17">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E87C8" id="Right Arrow 64" o:spid="_x0000_s1026" type="#_x0000_t13" style="position:absolute;margin-left:217.45pt;margin-top:100.85pt;width:11.7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8A26EDD" wp14:editId="7A83EB33">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6356C53" w14:textId="41D262E2"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027BBF">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4A895058" w14:textId="77777777" w:rsidR="00045F0F" w:rsidRPr="002E48C9" w:rsidRDefault="00045F0F" w:rsidP="00045F0F">
      <w:pPr>
        <w:spacing w:line="360" w:lineRule="auto"/>
        <w:rPr>
          <w:rFonts w:ascii="Times" w:hAnsi="Times"/>
          <w:color w:val="000000" w:themeColor="text1"/>
          <w:lang w:val="en-US"/>
        </w:rPr>
      </w:pPr>
    </w:p>
    <w:p w14:paraId="10DC0F8C" w14:textId="06330848"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sidR="00DB4682">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654D1D96" w14:textId="77777777" w:rsidR="00045F0F" w:rsidRDefault="00045F0F" w:rsidP="00045F0F">
      <w:pPr>
        <w:spacing w:line="360" w:lineRule="auto"/>
        <w:jc w:val="both"/>
        <w:rPr>
          <w:rFonts w:ascii="Times" w:hAnsi="Times"/>
          <w:color w:val="000000" w:themeColor="text1"/>
          <w:lang w:val="en-US"/>
        </w:rPr>
      </w:pPr>
    </w:p>
    <w:p w14:paraId="5A74F861" w14:textId="2930A543" w:rsidR="00045F0F"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866AB8">
        <w:rPr>
          <w:rFonts w:ascii="Times" w:hAnsi="Times"/>
          <w:b/>
          <w:bCs/>
          <w:color w:val="000000" w:themeColor="text1"/>
          <w:lang w:val="en-US"/>
        </w:rPr>
        <w:t>.</w:t>
      </w:r>
      <w:r w:rsidR="00774A7F">
        <w:rPr>
          <w:rFonts w:ascii="Times" w:hAnsi="Times"/>
          <w:b/>
          <w:bCs/>
          <w:color w:val="000000" w:themeColor="text1"/>
          <w:lang w:val="en-US"/>
        </w:rPr>
        <w:t>4</w:t>
      </w:r>
      <w:r w:rsidR="00045F0F" w:rsidRPr="00866AB8">
        <w:rPr>
          <w:rFonts w:ascii="Times" w:hAnsi="Times"/>
          <w:b/>
          <w:bCs/>
          <w:color w:val="000000" w:themeColor="text1"/>
          <w:lang w:val="en-US"/>
        </w:rPr>
        <w:tab/>
        <w:t>Legend</w:t>
      </w:r>
    </w:p>
    <w:p w14:paraId="546988DD" w14:textId="0BE1A1A7" w:rsidR="00045F0F" w:rsidRPr="00866AB8" w:rsidRDefault="00045F0F" w:rsidP="00045F0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w:t>
      </w:r>
      <w:r w:rsidR="00DB4682">
        <w:rPr>
          <w:rFonts w:ascii="Times" w:hAnsi="Times"/>
          <w:color w:val="000000" w:themeColor="text1"/>
          <w:lang w:val="en-US"/>
        </w:rPr>
        <w:t>s</w:t>
      </w:r>
      <w:r>
        <w:rPr>
          <w:rFonts w:ascii="Times" w:hAnsi="Times"/>
          <w:color w:val="000000" w:themeColor="text1"/>
          <w:lang w:val="en-US"/>
        </w:rPr>
        <w:t xml:space="preserve"> of </w:t>
      </w:r>
      <w:r w:rsidR="00DB4682">
        <w:rPr>
          <w:rFonts w:ascii="Times" w:hAnsi="Times"/>
          <w:color w:val="000000" w:themeColor="text1"/>
          <w:lang w:val="en-US"/>
        </w:rPr>
        <w:t>C</w:t>
      </w:r>
      <w:r>
        <w:rPr>
          <w:rFonts w:ascii="Times" w:hAnsi="Times"/>
          <w:color w:val="000000" w:themeColor="text1"/>
          <w:lang w:val="en-US"/>
        </w:rPr>
        <w:t xml:space="preserve">hromatic </w:t>
      </w:r>
      <w:r w:rsidR="00DB4682">
        <w:rPr>
          <w:rFonts w:ascii="Times" w:hAnsi="Times"/>
          <w:color w:val="000000" w:themeColor="text1"/>
          <w:lang w:val="en-US"/>
        </w:rPr>
        <w:t>A</w:t>
      </w:r>
      <w:r>
        <w:rPr>
          <w:rFonts w:ascii="Times" w:hAnsi="Times"/>
          <w:color w:val="000000" w:themeColor="text1"/>
          <w:lang w:val="en-US"/>
        </w:rPr>
        <w:t>berration. The circle with 100% uncertainty represents the maximum uncertainty among all the countries drawn in bubble chart.</w:t>
      </w:r>
    </w:p>
    <w:p w14:paraId="6FB46824" w14:textId="77777777" w:rsidR="00045F0F" w:rsidRPr="002E48C9" w:rsidRDefault="00045F0F" w:rsidP="00045F0F">
      <w:pPr>
        <w:spacing w:line="360" w:lineRule="auto"/>
        <w:rPr>
          <w:rFonts w:ascii="Times" w:hAnsi="Times"/>
          <w:b/>
          <w:bCs/>
          <w:color w:val="000000" w:themeColor="text1"/>
          <w:lang w:val="en-US"/>
        </w:rPr>
      </w:pPr>
    </w:p>
    <w:p w14:paraId="770C0F75" w14:textId="3236CECB"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5</w:t>
      </w:r>
      <w:r w:rsidR="00045F0F" w:rsidRPr="002E48C9">
        <w:rPr>
          <w:rFonts w:ascii="Times" w:hAnsi="Times"/>
          <w:b/>
          <w:bCs/>
          <w:color w:val="000000" w:themeColor="text1"/>
          <w:lang w:val="en-US"/>
        </w:rPr>
        <w:tab/>
      </w:r>
      <w:r w:rsidR="00045F0F" w:rsidRPr="00412624">
        <w:rPr>
          <w:rFonts w:ascii="Times" w:hAnsi="Times"/>
          <w:b/>
          <w:bCs/>
          <w:color w:val="000000" w:themeColor="text1"/>
          <w:lang w:val="en-US"/>
        </w:rPr>
        <w:t>Reshuffling</w:t>
      </w:r>
      <w:r w:rsidR="00045F0F" w:rsidRPr="002E48C9">
        <w:rPr>
          <w:rFonts w:ascii="Times" w:hAnsi="Times"/>
          <w:color w:val="000000" w:themeColor="text1"/>
          <w:lang w:val="en-US"/>
        </w:rPr>
        <w:t xml:space="preserve"> </w:t>
      </w:r>
      <w:r w:rsidR="00045F0F" w:rsidRPr="002E48C9">
        <w:rPr>
          <w:rFonts w:ascii="Times" w:hAnsi="Times"/>
          <w:b/>
          <w:bCs/>
          <w:color w:val="000000" w:themeColor="text1"/>
          <w:lang w:val="en-US"/>
        </w:rPr>
        <w:t>Streamgraph</w:t>
      </w:r>
    </w:p>
    <w:p w14:paraId="24B9E860" w14:textId="40681664" w:rsidR="00045F0F" w:rsidRDefault="00045F0F" w:rsidP="00DB4682">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countries </w:t>
      </w:r>
      <w:r w:rsidR="00DB4682">
        <w:rPr>
          <w:rFonts w:ascii="Times" w:hAnsi="Times"/>
          <w:color w:val="000000" w:themeColor="text1"/>
          <w:lang w:val="en-US"/>
        </w:rPr>
        <w:t>can be difficult</w:t>
      </w:r>
      <w:r>
        <w:rPr>
          <w:rFonts w:ascii="Times" w:hAnsi="Times"/>
          <w:color w:val="000000" w:themeColor="text1"/>
          <w:lang w:val="en-US"/>
        </w:rPr>
        <w:t xml:space="preserve"> to understand, so reshuffling is important to see and compare them side by </w:t>
      </w:r>
      <w:r w:rsidR="00DB4682">
        <w:rPr>
          <w:rFonts w:ascii="Times" w:hAnsi="Times"/>
          <w:color w:val="000000" w:themeColor="text1"/>
          <w:lang w:val="en-US"/>
        </w:rPr>
        <w:t xml:space="preserve">side </w:t>
      </w:r>
      <w:r>
        <w:rPr>
          <w:rFonts w:ascii="Times" w:hAnsi="Times"/>
          <w:color w:val="000000" w:themeColor="text1"/>
          <w:lang w:val="en-US"/>
        </w:rPr>
        <w:t xml:space="preserve">with </w:t>
      </w:r>
      <w:r w:rsidR="00DB4682">
        <w:rPr>
          <w:rFonts w:ascii="Times" w:hAnsi="Times"/>
          <w:color w:val="000000" w:themeColor="text1"/>
          <w:lang w:val="en-US"/>
        </w:rPr>
        <w:t>a small</w:t>
      </w:r>
      <w:r>
        <w:rPr>
          <w:rFonts w:ascii="Times" w:hAnsi="Times"/>
          <w:color w:val="000000" w:themeColor="text1"/>
          <w:lang w:val="en-US"/>
        </w:rPr>
        <w:t xml:space="preserve"> number of countries.</w:t>
      </w:r>
    </w:p>
    <w:p w14:paraId="0B1481DF"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88960" behindDoc="0" locked="0" layoutInCell="1" allowOverlap="1" wp14:anchorId="31E2F857" wp14:editId="6B5E0256">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FD3FD59" w14:textId="77777777" w:rsidR="00045F0F" w:rsidRPr="004649EB" w:rsidRDefault="00045F0F" w:rsidP="00C35CEC">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F857" id="Text Box 18" o:spid="_x0000_s1054" type="#_x0000_t202" style="position:absolute;margin-left:0;margin-top:209.7pt;width:194.35pt;height:1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0FD3FD59" w14:textId="77777777" w:rsidR="00045F0F" w:rsidRPr="004649EB" w:rsidRDefault="00045F0F" w:rsidP="00C35CEC">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89984" behindDoc="0" locked="0" layoutInCell="1" allowOverlap="1" wp14:anchorId="108C8A31" wp14:editId="7A9E3178">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022F0C84" w14:textId="77777777" w:rsidR="00045F0F" w:rsidRPr="004649EB" w:rsidRDefault="00045F0F" w:rsidP="00045F0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C8A31" id="Text Box 62" o:spid="_x0000_s1055" type="#_x0000_t202" style="position:absolute;margin-left:267.35pt;margin-top:205.2pt;width:145.25pt;height:1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022F0C84" w14:textId="77777777" w:rsidR="00045F0F" w:rsidRPr="004649EB" w:rsidRDefault="00045F0F" w:rsidP="00045F0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1DCC73A" wp14:editId="2DD3AEA6">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CDFE116" wp14:editId="23CAC71C">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2CC6F711" w14:textId="77777777" w:rsidR="00045F0F" w:rsidRDefault="00045F0F" w:rsidP="00045F0F">
      <w:pPr>
        <w:spacing w:line="360" w:lineRule="auto"/>
        <w:rPr>
          <w:rFonts w:ascii="Times" w:hAnsi="Times"/>
          <w:color w:val="000000" w:themeColor="text1"/>
          <w:lang w:val="en-US"/>
        </w:rPr>
      </w:pPr>
    </w:p>
    <w:p w14:paraId="680123B6" w14:textId="77777777" w:rsidR="00045F0F" w:rsidRPr="00B35C7E" w:rsidRDefault="00045F0F" w:rsidP="00045F0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92032" behindDoc="0" locked="0" layoutInCell="1" allowOverlap="1" wp14:anchorId="354546E7" wp14:editId="3DBDDB91">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2CFE7F66" w14:textId="77777777" w:rsidR="00045F0F" w:rsidRPr="004649EB" w:rsidRDefault="00045F0F" w:rsidP="00045F0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546E7" id="Text Box 63" o:spid="_x0000_s1056" type="#_x0000_t202" style="position:absolute;margin-left:230pt;margin-top:204.15pt;width:193.6pt;height:1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2CFE7F66" w14:textId="77777777" w:rsidR="00045F0F" w:rsidRPr="004649EB" w:rsidRDefault="00045F0F" w:rsidP="00045F0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91008" behindDoc="0" locked="0" layoutInCell="1" allowOverlap="1" wp14:anchorId="379D26BD" wp14:editId="22E3EB11">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71FB55D" w14:textId="77777777" w:rsidR="00045F0F" w:rsidRPr="004649EB" w:rsidRDefault="00045F0F" w:rsidP="00045F0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26BD" id="Text Box 65" o:spid="_x0000_s1057" type="#_x0000_t202" style="position:absolute;margin-left:5.1pt;margin-top:204.15pt;width:171.9pt;height:1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71FB55D" w14:textId="77777777" w:rsidR="00045F0F" w:rsidRPr="004649EB" w:rsidRDefault="00045F0F" w:rsidP="00045F0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1CBDACD1" wp14:editId="339B85E6">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06C9654" wp14:editId="10D00330">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0EC3E37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0BFA5115" w14:textId="34E31CB2"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027BBF">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1D0547FB" w14:textId="77777777" w:rsidR="00045F0F" w:rsidRPr="002E48C9" w:rsidRDefault="00045F0F" w:rsidP="00045F0F">
      <w:pPr>
        <w:spacing w:line="360" w:lineRule="auto"/>
        <w:rPr>
          <w:rFonts w:ascii="Times" w:hAnsi="Times"/>
          <w:b/>
          <w:bCs/>
          <w:color w:val="000000" w:themeColor="text1"/>
          <w:lang w:val="en-US"/>
        </w:rPr>
      </w:pPr>
    </w:p>
    <w:p w14:paraId="6EA7283F" w14:textId="76C7FDAB"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sidR="00DB4682">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w:t>
      </w:r>
      <w:r w:rsidR="00027BBF">
        <w:rPr>
          <w:rFonts w:ascii="Times" w:hAnsi="Times"/>
          <w:color w:val="000000" w:themeColor="text1"/>
          <w:lang w:val="en-US"/>
        </w:rPr>
        <w:t xml:space="preserve"> 5.4</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sidR="00027BBF">
        <w:rPr>
          <w:rFonts w:ascii="Times" w:hAnsi="Times"/>
          <w:color w:val="000000" w:themeColor="text1"/>
          <w:lang w:val="en-US"/>
        </w:rPr>
        <w:t xml:space="preserve"> 5.4</w:t>
      </w:r>
      <w:r>
        <w:rPr>
          <w:rFonts w:ascii="Times" w:hAnsi="Times"/>
          <w:color w:val="000000" w:themeColor="text1"/>
          <w:lang w:val="en-US"/>
        </w:rPr>
        <w:t xml:space="preserve">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sidR="00027BBF">
        <w:rPr>
          <w:rFonts w:ascii="Times" w:hAnsi="Times"/>
          <w:color w:val="000000" w:themeColor="text1"/>
          <w:lang w:val="en-US"/>
        </w:rPr>
        <w:t xml:space="preserve"> 5.4 </w:t>
      </w:r>
      <w:r>
        <w:rPr>
          <w:rFonts w:ascii="Times" w:hAnsi="Times"/>
          <w:color w:val="000000" w:themeColor="text1"/>
          <w:lang w:val="en-US"/>
        </w:rPr>
        <w:t>(d).</w:t>
      </w:r>
    </w:p>
    <w:p w14:paraId="1DBFDE58" w14:textId="77777777" w:rsidR="00045F0F" w:rsidRDefault="00045F0F" w:rsidP="00045F0F">
      <w:pPr>
        <w:spacing w:line="360" w:lineRule="auto"/>
        <w:rPr>
          <w:rFonts w:ascii="Times" w:hAnsi="Times"/>
          <w:b/>
          <w:bCs/>
          <w:color w:val="000000" w:themeColor="text1"/>
          <w:lang w:val="en-US"/>
        </w:rPr>
      </w:pPr>
    </w:p>
    <w:p w14:paraId="42583F51" w14:textId="77777777" w:rsidR="00B26A69" w:rsidRDefault="00B26A69" w:rsidP="00045F0F">
      <w:pPr>
        <w:spacing w:line="360" w:lineRule="auto"/>
        <w:rPr>
          <w:rFonts w:ascii="Times" w:hAnsi="Times"/>
          <w:b/>
          <w:bCs/>
          <w:color w:val="000000" w:themeColor="text1"/>
          <w:lang w:val="en-US"/>
        </w:rPr>
      </w:pPr>
    </w:p>
    <w:p w14:paraId="41B6D7A5" w14:textId="149F2622"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00045F0F">
        <w:rPr>
          <w:rFonts w:ascii="Times" w:hAnsi="Times"/>
          <w:b/>
          <w:bCs/>
          <w:color w:val="000000" w:themeColor="text1"/>
          <w:lang w:val="en-US"/>
        </w:rPr>
        <w:t>.</w:t>
      </w:r>
      <w:r w:rsidR="00774A7F">
        <w:rPr>
          <w:rFonts w:ascii="Times" w:hAnsi="Times"/>
          <w:b/>
          <w:bCs/>
          <w:color w:val="000000" w:themeColor="text1"/>
          <w:lang w:val="en-US"/>
        </w:rPr>
        <w:t>6</w:t>
      </w:r>
      <w:r w:rsidR="00045F0F">
        <w:rPr>
          <w:rFonts w:ascii="Times" w:hAnsi="Times"/>
          <w:b/>
          <w:bCs/>
          <w:color w:val="000000" w:themeColor="text1"/>
          <w:lang w:val="en-US"/>
        </w:rPr>
        <w:tab/>
        <w:t>Drill-Down All Model Predictions</w:t>
      </w:r>
    </w:p>
    <w:p w14:paraId="38869123" w14:textId="7A8098D6" w:rsidR="00CE39C2" w:rsidRPr="000A70F4" w:rsidRDefault="000A70F4" w:rsidP="00822EDD">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1E7BAF28" w14:textId="77777777" w:rsidR="00045F0F"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171706DB" wp14:editId="696EBECC">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09FB5FAF" w14:textId="5D30E468"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027BBF">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0B92815D" w14:textId="77777777" w:rsidR="00045F0F" w:rsidRDefault="00045F0F" w:rsidP="00045F0F">
      <w:pPr>
        <w:spacing w:line="360" w:lineRule="auto"/>
        <w:rPr>
          <w:rFonts w:ascii="Times" w:hAnsi="Times"/>
          <w:b/>
          <w:bCs/>
          <w:color w:val="000000" w:themeColor="text1"/>
          <w:lang w:val="en-US"/>
        </w:rPr>
      </w:pPr>
    </w:p>
    <w:p w14:paraId="0E797686"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589A7DA3" wp14:editId="39D2B4C6">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4C4ACD2" w14:textId="17DA6B2C"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027BBF">
        <w:rPr>
          <w:rFonts w:ascii="Times" w:hAnsi="Times"/>
          <w:color w:val="000000" w:themeColor="text1"/>
          <w:lang w:val="en-US"/>
        </w:rPr>
        <w:t xml:space="preserve"> 5.6</w:t>
      </w:r>
      <w:r w:rsidRPr="002E48C9">
        <w:rPr>
          <w:rFonts w:ascii="Times" w:hAnsi="Times"/>
          <w:color w:val="000000" w:themeColor="text1"/>
          <w:lang w:val="en-US"/>
        </w:rPr>
        <w:t xml:space="preserve">: </w:t>
      </w:r>
      <w:r w:rsidR="00027BBF">
        <w:rPr>
          <w:rFonts w:ascii="Times" w:hAnsi="Times"/>
          <w:color w:val="000000" w:themeColor="text1"/>
          <w:lang w:val="en-US"/>
        </w:rPr>
        <w:t>U</w:t>
      </w:r>
      <w:r>
        <w:rPr>
          <w:rFonts w:ascii="Times" w:hAnsi="Times"/>
          <w:color w:val="000000" w:themeColor="text1"/>
          <w:lang w:val="en-US"/>
        </w:rPr>
        <w:t>ncertainty presentation</w:t>
      </w:r>
      <w:r w:rsidR="00027BBF">
        <w:rPr>
          <w:rFonts w:ascii="Times" w:hAnsi="Times"/>
          <w:color w:val="000000" w:themeColor="text1"/>
          <w:lang w:val="en-US"/>
        </w:rPr>
        <w:t xml:space="preserve"> on stream by t</w:t>
      </w:r>
      <w:r w:rsidR="00027BBF">
        <w:rPr>
          <w:rFonts w:ascii="Times" w:hAnsi="Times"/>
          <w:color w:val="000000" w:themeColor="text1"/>
          <w:lang w:val="en-US"/>
        </w:rPr>
        <w:t>exture</w:t>
      </w:r>
    </w:p>
    <w:p w14:paraId="6826F2B1" w14:textId="77777777" w:rsidR="00045F0F" w:rsidRPr="002E48C9" w:rsidRDefault="00045F0F" w:rsidP="00045F0F">
      <w:pPr>
        <w:spacing w:line="360" w:lineRule="auto"/>
        <w:rPr>
          <w:rFonts w:ascii="Times" w:hAnsi="Times"/>
          <w:b/>
          <w:bCs/>
          <w:color w:val="000000" w:themeColor="text1"/>
          <w:lang w:val="en-US"/>
        </w:rPr>
      </w:pPr>
    </w:p>
    <w:p w14:paraId="39395A8D" w14:textId="77777777" w:rsidR="00045F0F" w:rsidRPr="002E48C9" w:rsidRDefault="00045F0F" w:rsidP="00045F0F">
      <w:pPr>
        <w:spacing w:before="100" w:beforeAutospacing="1" w:after="100" w:afterAutospacing="1"/>
        <w:jc w:val="both"/>
        <w:rPr>
          <w:rFonts w:ascii="Times" w:hAnsi="Times"/>
          <w:b/>
          <w:bCs/>
          <w:color w:val="000000" w:themeColor="text1"/>
          <w:lang w:val="en-US"/>
        </w:rPr>
      </w:pPr>
    </w:p>
    <w:p w14:paraId="68539C6D" w14:textId="505F9CF8" w:rsidR="00045F0F" w:rsidRDefault="000C1080" w:rsidP="00045F0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7</w:t>
      </w:r>
      <w:r w:rsidR="00045F0F" w:rsidRPr="002E48C9">
        <w:rPr>
          <w:rFonts w:ascii="Times" w:hAnsi="Times"/>
          <w:b/>
          <w:bCs/>
          <w:color w:val="000000" w:themeColor="text1"/>
          <w:lang w:val="en-US"/>
        </w:rPr>
        <w:tab/>
        <w:t xml:space="preserve">Star Fish </w:t>
      </w:r>
      <w:r w:rsidR="00CE39C2">
        <w:rPr>
          <w:rFonts w:ascii="Times" w:hAnsi="Times"/>
          <w:b/>
          <w:bCs/>
          <w:color w:val="000000" w:themeColor="text1"/>
          <w:lang w:val="en-US"/>
        </w:rPr>
        <w:t>Inspired Design</w:t>
      </w:r>
      <w:r w:rsidR="00045F0F" w:rsidRPr="002E48C9">
        <w:rPr>
          <w:rFonts w:ascii="Times" w:hAnsi="Times"/>
          <w:b/>
          <w:bCs/>
          <w:color w:val="000000" w:themeColor="text1"/>
          <w:lang w:val="en-US"/>
        </w:rPr>
        <w:tab/>
      </w:r>
      <w:r w:rsidR="00045F0F" w:rsidRPr="002E48C9">
        <w:rPr>
          <w:rFonts w:ascii="Times" w:hAnsi="Times"/>
          <w:b/>
          <w:bCs/>
          <w:color w:val="000000" w:themeColor="text1"/>
          <w:lang w:val="en-US"/>
        </w:rPr>
        <w:br/>
      </w:r>
      <w:r w:rsidR="00045F0F" w:rsidRPr="002E48C9">
        <w:rPr>
          <w:rFonts w:ascii="Times" w:hAnsi="Times"/>
          <w:color w:val="000000" w:themeColor="text1"/>
          <w:lang w:val="en-US"/>
        </w:rPr>
        <w:t xml:space="preserve">In this approach, </w:t>
      </w:r>
      <w:r w:rsidR="00BD2EAE">
        <w:rPr>
          <w:rFonts w:ascii="Times" w:hAnsi="Times"/>
          <w:color w:val="000000" w:themeColor="text1"/>
          <w:lang w:val="en-US"/>
        </w:rPr>
        <w:t xml:space="preserve">a </w:t>
      </w:r>
      <w:r w:rsidR="00045F0F" w:rsidRPr="002E48C9">
        <w:rPr>
          <w:rFonts w:ascii="Times" w:hAnsi="Times"/>
          <w:color w:val="000000" w:themeColor="text1"/>
          <w:lang w:val="en-US"/>
        </w:rPr>
        <w:t xml:space="preserve">user can draw multiple stream graphs </w:t>
      </w:r>
      <w:r w:rsidR="00045F0F">
        <w:rPr>
          <w:rFonts w:ascii="Times" w:hAnsi="Times"/>
          <w:color w:val="000000" w:themeColor="text1"/>
          <w:lang w:val="en-US"/>
        </w:rPr>
        <w:t xml:space="preserve">around </w:t>
      </w:r>
      <w:r w:rsidR="00BD2EAE">
        <w:rPr>
          <w:rFonts w:ascii="Times" w:hAnsi="Times"/>
          <w:color w:val="000000" w:themeColor="text1"/>
          <w:lang w:val="en-US"/>
        </w:rPr>
        <w:t xml:space="preserve">a </w:t>
      </w:r>
      <w:r w:rsidR="00045F0F">
        <w:rPr>
          <w:rFonts w:ascii="Times" w:hAnsi="Times"/>
          <w:color w:val="000000" w:themeColor="text1"/>
          <w:lang w:val="en-US"/>
        </w:rPr>
        <w:t>bubble chart and the system serves this by</w:t>
      </w:r>
      <w:r w:rsidR="00045F0F" w:rsidRPr="002E48C9">
        <w:rPr>
          <w:rFonts w:ascii="Times" w:hAnsi="Times"/>
          <w:color w:val="000000" w:themeColor="text1"/>
          <w:lang w:val="en-US"/>
        </w:rPr>
        <w:t xml:space="preserve"> dynamically calculating</w:t>
      </w:r>
      <w:r w:rsidR="00045F0F">
        <w:rPr>
          <w:rFonts w:ascii="Times" w:hAnsi="Times"/>
          <w:color w:val="000000" w:themeColor="text1"/>
          <w:lang w:val="en-US"/>
        </w:rPr>
        <w:t xml:space="preserve"> the rotation angle of the stream based on</w:t>
      </w:r>
      <w:r w:rsidR="00045F0F" w:rsidRPr="002E48C9">
        <w:rPr>
          <w:rFonts w:ascii="Times" w:hAnsi="Times"/>
          <w:color w:val="000000" w:themeColor="text1"/>
          <w:lang w:val="en-US"/>
        </w:rPr>
        <w:t xml:space="preserve"> the position of the country cell</w:t>
      </w:r>
      <w:r w:rsidR="00045F0F">
        <w:rPr>
          <w:rFonts w:ascii="Times" w:hAnsi="Times"/>
          <w:color w:val="000000" w:themeColor="text1"/>
          <w:lang w:val="en-US"/>
        </w:rPr>
        <w:t xml:space="preserve"> in respect to center of the map.</w:t>
      </w:r>
      <w:r w:rsidR="00045F0F" w:rsidRPr="002E48C9">
        <w:rPr>
          <w:rFonts w:ascii="Times" w:hAnsi="Times"/>
          <w:color w:val="000000" w:themeColor="text1"/>
          <w:lang w:val="en-US"/>
        </w:rPr>
        <w:t xml:space="preserve"> </w:t>
      </w:r>
      <w:r w:rsidR="00045F0F">
        <w:rPr>
          <w:rFonts w:ascii="Times" w:hAnsi="Times"/>
          <w:color w:val="000000" w:themeColor="text1"/>
          <w:lang w:val="en-US"/>
        </w:rPr>
        <w:t>Then it sets the</w:t>
      </w:r>
      <w:r w:rsidR="00045F0F" w:rsidRPr="002E48C9">
        <w:rPr>
          <w:rFonts w:ascii="Times" w:hAnsi="Times"/>
          <w:color w:val="000000" w:themeColor="text1"/>
          <w:lang w:val="en-US"/>
        </w:rPr>
        <w:t xml:space="preserve"> start point</w:t>
      </w:r>
      <w:r w:rsidR="00045F0F">
        <w:rPr>
          <w:rFonts w:ascii="Times" w:hAnsi="Times"/>
          <w:color w:val="000000" w:themeColor="text1"/>
          <w:lang w:val="en-US"/>
        </w:rPr>
        <w:t xml:space="preserve"> of the stream at</w:t>
      </w:r>
      <w:r w:rsidR="00045F0F" w:rsidRPr="002E48C9">
        <w:rPr>
          <w:rFonts w:ascii="Times" w:hAnsi="Times"/>
          <w:color w:val="000000" w:themeColor="text1"/>
          <w:lang w:val="en-US"/>
        </w:rPr>
        <w:t xml:space="preserve"> the </w:t>
      </w:r>
      <w:r w:rsidR="00045F0F">
        <w:rPr>
          <w:rFonts w:ascii="Times" w:hAnsi="Times"/>
          <w:color w:val="000000" w:themeColor="text1"/>
          <w:lang w:val="en-US"/>
        </w:rPr>
        <w:t xml:space="preserve">bubble </w:t>
      </w:r>
      <w:r w:rsidR="00045F0F" w:rsidRPr="002E48C9">
        <w:rPr>
          <w:rFonts w:ascii="Times" w:hAnsi="Times"/>
          <w:color w:val="000000" w:themeColor="text1"/>
          <w:lang w:val="en-US"/>
        </w:rPr>
        <w:t>center and</w:t>
      </w:r>
      <w:r w:rsidR="00BD2EAE">
        <w:rPr>
          <w:rFonts w:ascii="Times" w:hAnsi="Times"/>
          <w:color w:val="000000" w:themeColor="text1"/>
          <w:lang w:val="en-US"/>
        </w:rPr>
        <w:t xml:space="preserve"> the</w:t>
      </w:r>
      <w:r w:rsidR="00045F0F" w:rsidRPr="002E48C9">
        <w:rPr>
          <w:rFonts w:ascii="Times" w:hAnsi="Times"/>
          <w:color w:val="000000" w:themeColor="text1"/>
          <w:lang w:val="en-US"/>
        </w:rPr>
        <w:t xml:space="preserve"> </w:t>
      </w:r>
      <w:r w:rsidR="00045F0F">
        <w:rPr>
          <w:rFonts w:ascii="Times" w:hAnsi="Times"/>
          <w:color w:val="000000" w:themeColor="text1"/>
          <w:lang w:val="en-US"/>
        </w:rPr>
        <w:t>rotation is introduced to avoid</w:t>
      </w:r>
      <w:r w:rsidR="00045F0F" w:rsidRPr="002E48C9">
        <w:rPr>
          <w:rFonts w:ascii="Times" w:hAnsi="Times"/>
          <w:color w:val="000000" w:themeColor="text1"/>
          <w:lang w:val="en-US"/>
        </w:rPr>
        <w:t xml:space="preserve"> overlapping the other countries’ streams</w:t>
      </w:r>
      <w:r w:rsidR="00045F0F">
        <w:rPr>
          <w:rFonts w:ascii="Times" w:hAnsi="Times"/>
          <w:color w:val="000000" w:themeColor="text1"/>
          <w:lang w:val="en-US"/>
        </w:rPr>
        <w:t xml:space="preserve"> and by which it attains ‘Star Fish’ layout presentation</w:t>
      </w:r>
      <w:r w:rsidR="00045F0F" w:rsidRPr="002E48C9">
        <w:rPr>
          <w:rFonts w:ascii="Times" w:hAnsi="Times"/>
          <w:color w:val="000000" w:themeColor="text1"/>
          <w:lang w:val="en-US"/>
        </w:rPr>
        <w:t xml:space="preserve">. If we call each individual stream as </w:t>
      </w:r>
      <w:r w:rsidR="00E446C3">
        <w:rPr>
          <w:rFonts w:ascii="Times" w:hAnsi="Times"/>
          <w:color w:val="000000" w:themeColor="text1"/>
          <w:lang w:val="en-US"/>
        </w:rPr>
        <w:t>an arm</w:t>
      </w:r>
      <w:r w:rsidR="00045F0F" w:rsidRPr="002E48C9">
        <w:rPr>
          <w:rFonts w:ascii="Times" w:hAnsi="Times"/>
          <w:color w:val="000000" w:themeColor="text1"/>
          <w:lang w:val="en-US"/>
        </w:rPr>
        <w:t xml:space="preserve">, then the benefit of this chart is it allows to draw </w:t>
      </w:r>
      <w:r w:rsidR="00045F0F">
        <w:rPr>
          <w:rFonts w:ascii="Times" w:hAnsi="Times"/>
          <w:color w:val="000000" w:themeColor="text1"/>
          <w:lang w:val="en-US"/>
        </w:rPr>
        <w:t>multiple</w:t>
      </w:r>
      <w:r w:rsidR="00045F0F" w:rsidRPr="002E48C9">
        <w:rPr>
          <w:rFonts w:ascii="Times" w:hAnsi="Times"/>
          <w:color w:val="000000" w:themeColor="text1"/>
          <w:lang w:val="en-US"/>
        </w:rPr>
        <w:t xml:space="preserve"> charts in compact way. </w:t>
      </w:r>
      <w:r w:rsidR="00045F0F">
        <w:rPr>
          <w:rFonts w:ascii="Times" w:hAnsi="Times"/>
          <w:color w:val="000000" w:themeColor="text1"/>
          <w:lang w:val="en-US"/>
        </w:rPr>
        <w:t xml:space="preserve">If </w:t>
      </w:r>
      <w:r w:rsidR="00E446C3">
        <w:rPr>
          <w:rFonts w:ascii="Times" w:hAnsi="Times"/>
          <w:color w:val="000000" w:themeColor="text1"/>
          <w:lang w:val="en-US"/>
        </w:rPr>
        <w:t xml:space="preserve">the </w:t>
      </w:r>
      <w:r w:rsidR="00045F0F">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AA4ED31" w14:textId="7CBAE4A0" w:rsidR="00045F0F" w:rsidRDefault="00045F0F" w:rsidP="00045F0F">
      <w:pPr>
        <w:spacing w:before="100" w:beforeAutospacing="1" w:after="100" w:afterAutospacing="1" w:line="360" w:lineRule="auto"/>
        <w:jc w:val="both"/>
        <w:rPr>
          <w:color w:val="000000" w:themeColor="text1"/>
        </w:rPr>
      </w:pPr>
      <w:r>
        <w:rPr>
          <w:noProof/>
          <w:color w:val="000000" w:themeColor="text1"/>
        </w:rPr>
        <w:drawing>
          <wp:inline distT="0" distB="0" distL="0" distR="0" wp14:anchorId="636DF29C" wp14:editId="0C012CFB">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772B9B7D" w14:textId="6A240359" w:rsidR="00E446C3" w:rsidRPr="002E48C9" w:rsidRDefault="00E446C3" w:rsidP="00E446C3">
      <w:pPr>
        <w:spacing w:line="360" w:lineRule="auto"/>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w:t>
      </w:r>
      <w:r>
        <w:rPr>
          <w:rFonts w:ascii="Times" w:hAnsi="Times"/>
          <w:color w:val="000000" w:themeColor="text1"/>
          <w:lang w:val="en-US"/>
        </w:rPr>
        <w:t xml:space="preserve"> filled by c</w:t>
      </w:r>
      <w:r>
        <w:rPr>
          <w:rFonts w:ascii="Times" w:hAnsi="Times"/>
          <w:color w:val="000000" w:themeColor="text1"/>
          <w:lang w:val="en-US"/>
        </w:rPr>
        <w:t>olor</w:t>
      </w:r>
    </w:p>
    <w:p w14:paraId="28E1BD65" w14:textId="77777777" w:rsidR="00E446C3" w:rsidRDefault="00E446C3" w:rsidP="00045F0F">
      <w:pPr>
        <w:spacing w:before="100" w:beforeAutospacing="1" w:after="100" w:afterAutospacing="1" w:line="360" w:lineRule="auto"/>
        <w:jc w:val="both"/>
        <w:rPr>
          <w:color w:val="000000" w:themeColor="text1"/>
        </w:rPr>
      </w:pPr>
    </w:p>
    <w:p w14:paraId="542C6AB5" w14:textId="77777777" w:rsidR="00045F0F" w:rsidRPr="00B22B3E" w:rsidRDefault="00045F0F" w:rsidP="00045F0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42758A6" wp14:editId="1480AC61">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47068FE6" w14:textId="321982D2"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w:t>
      </w:r>
      <w:r w:rsidR="00E446C3">
        <w:rPr>
          <w:rFonts w:ascii="Times" w:hAnsi="Times"/>
          <w:color w:val="000000" w:themeColor="text1"/>
          <w:lang w:val="en-US"/>
        </w:rPr>
        <w:t xml:space="preserve"> filled by </w:t>
      </w:r>
      <w:r>
        <w:rPr>
          <w:rFonts w:ascii="Times" w:hAnsi="Times"/>
          <w:color w:val="000000" w:themeColor="text1"/>
          <w:lang w:val="en-US"/>
        </w:rPr>
        <w:t>Texture</w:t>
      </w:r>
      <w:r w:rsidR="00E446C3">
        <w:rPr>
          <w:rFonts w:ascii="Times" w:hAnsi="Times"/>
          <w:color w:val="000000" w:themeColor="text1"/>
          <w:lang w:val="en-US"/>
        </w:rPr>
        <w:t xml:space="preserve"> of CA</w:t>
      </w:r>
    </w:p>
    <w:p w14:paraId="61CB44D7" w14:textId="77777777" w:rsidR="00045F0F" w:rsidRPr="002E48C9" w:rsidRDefault="00045F0F" w:rsidP="00045F0F">
      <w:pPr>
        <w:spacing w:line="360" w:lineRule="auto"/>
        <w:rPr>
          <w:rFonts w:ascii="Times" w:hAnsi="Times"/>
          <w:b/>
          <w:bCs/>
          <w:color w:val="000000" w:themeColor="text1"/>
          <w:lang w:val="en-US"/>
        </w:rPr>
      </w:pPr>
    </w:p>
    <w:p w14:paraId="4E1CE796" w14:textId="2C76243C" w:rsidR="00045F0F" w:rsidRPr="002E48C9" w:rsidRDefault="000C1080" w:rsidP="00905491">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8</w:t>
      </w:r>
      <w:r w:rsidR="00045F0F" w:rsidRPr="002E48C9">
        <w:rPr>
          <w:rFonts w:ascii="Times" w:hAnsi="Times"/>
          <w:b/>
          <w:bCs/>
          <w:color w:val="000000" w:themeColor="text1"/>
          <w:lang w:val="en-US"/>
        </w:rPr>
        <w:tab/>
        <w:t>Parallel Coordinates Chart</w:t>
      </w:r>
    </w:p>
    <w:p w14:paraId="45ED4C85" w14:textId="77777777" w:rsidR="00045F0F" w:rsidRDefault="00045F0F" w:rsidP="00905491">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2761B113" wp14:editId="69D2E357">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3B9D5ACA" w14:textId="77777777" w:rsidR="00045F0F" w:rsidRPr="00CD3EFC" w:rsidRDefault="00045F0F" w:rsidP="00045F0F">
      <w:pPr>
        <w:jc w:val="both"/>
        <w:rPr>
          <w:color w:val="000000" w:themeColor="text1"/>
        </w:rPr>
      </w:pPr>
    </w:p>
    <w:p w14:paraId="1EB0D45F" w14:textId="735DFA9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00D003F4" w14:textId="77777777" w:rsidR="00045F0F" w:rsidRPr="002E48C9" w:rsidRDefault="00045F0F" w:rsidP="00045F0F">
      <w:pPr>
        <w:rPr>
          <w:rFonts w:ascii="Times" w:hAnsi="Times" w:cs="Arial"/>
          <w:color w:val="000000" w:themeColor="text1"/>
          <w:shd w:val="clear" w:color="auto" w:fill="FFFFFF"/>
          <w:lang w:val="en-US"/>
        </w:rPr>
      </w:pPr>
    </w:p>
    <w:p w14:paraId="47344709" w14:textId="77777777" w:rsidR="00045F0F" w:rsidRPr="002E48C9" w:rsidRDefault="00045F0F" w:rsidP="00905491">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3B96023B" w14:textId="77777777" w:rsidR="00045F0F" w:rsidRPr="002E48C9" w:rsidRDefault="00045F0F" w:rsidP="00905491">
      <w:pPr>
        <w:spacing w:line="360" w:lineRule="auto"/>
        <w:rPr>
          <w:rFonts w:ascii="Times" w:hAnsi="Times"/>
          <w:color w:val="000000" w:themeColor="text1"/>
          <w:lang w:val="en-US"/>
        </w:rPr>
      </w:pPr>
    </w:p>
    <w:p w14:paraId="04E06E33" w14:textId="77777777" w:rsidR="00045F0F" w:rsidRPr="002E48C9" w:rsidRDefault="00045F0F" w:rsidP="00905491">
      <w:pPr>
        <w:spacing w:line="360" w:lineRule="auto"/>
        <w:rPr>
          <w:rFonts w:ascii="Times" w:hAnsi="Times"/>
          <w:color w:val="000000" w:themeColor="text1"/>
          <w:lang w:val="en-US"/>
        </w:rPr>
      </w:pPr>
    </w:p>
    <w:p w14:paraId="30F0490F" w14:textId="2E04CA02" w:rsidR="00045F0F" w:rsidRPr="002E48C9" w:rsidRDefault="000C1080" w:rsidP="00905491">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9</w:t>
      </w:r>
      <w:r w:rsidR="00045F0F" w:rsidRPr="002E48C9">
        <w:rPr>
          <w:rFonts w:ascii="Times" w:hAnsi="Times"/>
          <w:b/>
          <w:bCs/>
          <w:color w:val="000000" w:themeColor="text1"/>
          <w:lang w:val="en-US"/>
        </w:rPr>
        <w:tab/>
      </w:r>
      <w:r w:rsidR="001E04EA">
        <w:rPr>
          <w:rFonts w:ascii="Times" w:hAnsi="Times"/>
          <w:b/>
          <w:bCs/>
          <w:color w:val="000000" w:themeColor="text1"/>
          <w:lang w:val="en-US"/>
        </w:rPr>
        <w:t xml:space="preserve">Bubble </w:t>
      </w:r>
      <w:r w:rsidR="00652822">
        <w:rPr>
          <w:rFonts w:ascii="Times" w:hAnsi="Times"/>
          <w:b/>
          <w:bCs/>
          <w:color w:val="000000" w:themeColor="text1"/>
          <w:lang w:val="en-US"/>
        </w:rPr>
        <w:t xml:space="preserve">Grid </w:t>
      </w:r>
      <w:r w:rsidR="00045F0F" w:rsidRPr="002E48C9">
        <w:rPr>
          <w:rFonts w:ascii="Times" w:hAnsi="Times"/>
          <w:b/>
          <w:bCs/>
          <w:color w:val="000000" w:themeColor="text1"/>
          <w:lang w:val="en-US"/>
        </w:rPr>
        <w:t>Chart</w:t>
      </w:r>
    </w:p>
    <w:p w14:paraId="0D2F9693" w14:textId="3224DDE3" w:rsidR="00045F0F" w:rsidRPr="002E48C9" w:rsidRDefault="00045F0F" w:rsidP="00905491">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sidR="00905491">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sidR="00905491">
        <w:rPr>
          <w:rFonts w:ascii="Times" w:hAnsi="Times" w:cs="Arial"/>
          <w:color w:val="000000" w:themeColor="text1"/>
          <w:shd w:val="clear" w:color="auto" w:fill="FFFFFF"/>
          <w:lang w:val="en-US"/>
        </w:rPr>
        <w:t>gives information</w:t>
      </w:r>
      <w:r>
        <w:rPr>
          <w:rFonts w:ascii="Times" w:hAnsi="Times" w:cs="Arial"/>
          <w:color w:val="000000" w:themeColor="text1"/>
          <w:shd w:val="clear" w:color="auto" w:fill="FFFFFF"/>
          <w:lang w:val="en-US"/>
        </w:rPr>
        <w:t xml:space="preserve"> to users about daily basis prediction uncertainties for all countries. </w:t>
      </w:r>
    </w:p>
    <w:p w14:paraId="75B03BDF" w14:textId="77777777" w:rsidR="00045F0F" w:rsidRPr="002E48C9" w:rsidRDefault="00045F0F" w:rsidP="00045F0F">
      <w:pPr>
        <w:spacing w:line="360" w:lineRule="auto"/>
        <w:rPr>
          <w:rFonts w:ascii="Times" w:hAnsi="Times"/>
          <w:color w:val="000000" w:themeColor="text1"/>
          <w:lang w:val="en-US"/>
        </w:rPr>
      </w:pPr>
    </w:p>
    <w:p w14:paraId="04F5DC3E"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A687EB5" wp14:editId="75D1DA7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670EDE4F" w14:textId="0E45F3FF" w:rsidR="00045F0F" w:rsidRPr="002E48C9" w:rsidRDefault="00045F0F" w:rsidP="00E446C3">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5.10</w:t>
      </w:r>
      <w:r w:rsidRPr="002E48C9">
        <w:rPr>
          <w:rFonts w:ascii="Times" w:hAnsi="Times"/>
          <w:color w:val="000000" w:themeColor="text1"/>
          <w:lang w:val="en-US"/>
        </w:rPr>
        <w:t xml:space="preserve">: </w:t>
      </w:r>
      <w:r w:rsidR="00F76FCE">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407367D9" w14:textId="73C5B31E" w:rsidR="00045F0F" w:rsidRDefault="00045F0F" w:rsidP="00045F0F">
      <w:pPr>
        <w:spacing w:line="360" w:lineRule="auto"/>
        <w:rPr>
          <w:rFonts w:ascii="Times" w:hAnsi="Times"/>
          <w:color w:val="000000" w:themeColor="text1"/>
          <w:lang w:val="en-US"/>
        </w:rPr>
      </w:pPr>
    </w:p>
    <w:p w14:paraId="02757313" w14:textId="77777777" w:rsidR="00226200" w:rsidRPr="002E48C9" w:rsidRDefault="00226200" w:rsidP="00045F0F">
      <w:pPr>
        <w:spacing w:line="360" w:lineRule="auto"/>
        <w:rPr>
          <w:rFonts w:ascii="Times" w:hAnsi="Times"/>
          <w:color w:val="000000" w:themeColor="text1"/>
          <w:lang w:val="en-US"/>
        </w:rPr>
      </w:pPr>
    </w:p>
    <w:p w14:paraId="2663BFEF" w14:textId="2CC067EC"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10</w:t>
      </w:r>
      <w:r w:rsidR="00045F0F" w:rsidRPr="002E48C9">
        <w:rPr>
          <w:rFonts w:ascii="Times" w:hAnsi="Times"/>
          <w:b/>
          <w:bCs/>
          <w:color w:val="000000" w:themeColor="text1"/>
          <w:lang w:val="en-US"/>
        </w:rPr>
        <w:tab/>
        <w:t>Horizontal Chart</w:t>
      </w:r>
    </w:p>
    <w:p w14:paraId="5BC6EDF8" w14:textId="77777777" w:rsidR="00045F0F" w:rsidRPr="002E48C9" w:rsidRDefault="00045F0F" w:rsidP="00221138">
      <w:pPr>
        <w:spacing w:line="360" w:lineRule="auto"/>
        <w:jc w:val="both"/>
        <w:rPr>
          <w:rFonts w:ascii="Times" w:hAnsi="Times"/>
          <w:color w:val="000000" w:themeColor="text1"/>
        </w:rPr>
      </w:pPr>
      <w:r w:rsidRPr="002E48C9">
        <w:rPr>
          <w:rFonts w:ascii="Times" w:hAnsi="Times"/>
          <w:color w:val="000000" w:themeColor="text1"/>
        </w:rPr>
        <w:t>Horizon</w:t>
      </w:r>
      <w:r w:rsidRPr="002E48C9">
        <w:rPr>
          <w:rFonts w:ascii="Times" w:hAnsi="Times"/>
          <w:color w:val="000000" w:themeColor="text1"/>
          <w:lang w:val="en-US"/>
        </w:rPr>
        <w:t>tal</w:t>
      </w:r>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1EA73892" w14:textId="77777777" w:rsidR="00226200"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EB7ED77" wp14:editId="6A4E92EC">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10320E89" w14:textId="3314A665" w:rsidR="00226200" w:rsidRPr="002E48C9" w:rsidRDefault="00226200" w:rsidP="00226200">
      <w:pPr>
        <w:spacing w:line="360" w:lineRule="auto"/>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r>
        <w:rPr>
          <w:rFonts w:ascii="Times" w:hAnsi="Times"/>
          <w:color w:val="000000" w:themeColor="text1"/>
          <w:lang w:val="en-US"/>
        </w:rPr>
        <w:t>)</w:t>
      </w:r>
    </w:p>
    <w:p w14:paraId="27B1D19A" w14:textId="4F9A938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2B44123C" wp14:editId="22D73FE9">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sidR="00F76FCE">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6BC2CA4C" w14:textId="77777777" w:rsidR="00045F0F" w:rsidRPr="002E48C9" w:rsidRDefault="00045F0F" w:rsidP="00045F0F">
      <w:pPr>
        <w:spacing w:line="360" w:lineRule="auto"/>
        <w:rPr>
          <w:rFonts w:ascii="Times" w:hAnsi="Times"/>
          <w:color w:val="000000" w:themeColor="text1"/>
          <w:lang w:val="en-US"/>
        </w:rPr>
      </w:pPr>
    </w:p>
    <w:p w14:paraId="2AD7BF25" w14:textId="427DA262"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.1</w:t>
      </w:r>
      <w:r w:rsidR="00774A7F">
        <w:rPr>
          <w:rFonts w:ascii="Times" w:hAnsi="Times"/>
          <w:b/>
          <w:bCs/>
          <w:color w:val="000000" w:themeColor="text1"/>
          <w:lang w:val="en-US"/>
        </w:rPr>
        <w:t>1</w:t>
      </w:r>
      <w:r w:rsidR="00045F0F" w:rsidRPr="002E48C9">
        <w:rPr>
          <w:rFonts w:ascii="Times" w:hAnsi="Times"/>
          <w:b/>
          <w:bCs/>
          <w:color w:val="000000" w:themeColor="text1"/>
          <w:lang w:val="en-US"/>
        </w:rPr>
        <w:tab/>
      </w:r>
      <w:r w:rsidR="00625BA9">
        <w:rPr>
          <w:rFonts w:ascii="Times" w:hAnsi="Times"/>
          <w:b/>
          <w:bCs/>
          <w:color w:val="000000" w:themeColor="text1"/>
          <w:lang w:val="en-US"/>
        </w:rPr>
        <w:t xml:space="preserve">Square </w:t>
      </w:r>
      <w:r w:rsidR="00652822">
        <w:rPr>
          <w:rFonts w:ascii="Times" w:hAnsi="Times"/>
          <w:b/>
          <w:bCs/>
          <w:color w:val="000000" w:themeColor="text1"/>
          <w:lang w:val="en-US"/>
        </w:rPr>
        <w:t xml:space="preserve">Grid </w:t>
      </w:r>
      <w:r w:rsidR="00894258" w:rsidRPr="002E48C9">
        <w:rPr>
          <w:rFonts w:ascii="Times" w:hAnsi="Times"/>
          <w:b/>
          <w:bCs/>
          <w:color w:val="000000" w:themeColor="text1"/>
          <w:lang w:val="en-US"/>
        </w:rPr>
        <w:t>Chart</w:t>
      </w:r>
    </w:p>
    <w:p w14:paraId="31CCB9E5"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16045CA9" w14:textId="77777777" w:rsidR="00045F0F" w:rsidRDefault="00045F0F" w:rsidP="00045F0F">
      <w:pPr>
        <w:spacing w:line="360" w:lineRule="auto"/>
        <w:rPr>
          <w:rFonts w:ascii="Times" w:hAnsi="Times"/>
          <w:color w:val="000000" w:themeColor="text1"/>
          <w:lang w:val="en-US"/>
        </w:rPr>
      </w:pPr>
    </w:p>
    <w:p w14:paraId="40638A66"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5421856" wp14:editId="63AC8D0E">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45C13E13" w14:textId="16E920B2"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F76FCE">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217742A2" w14:textId="77777777" w:rsidR="00045F0F" w:rsidRDefault="00045F0F" w:rsidP="00045F0F">
      <w:pPr>
        <w:spacing w:line="360" w:lineRule="auto"/>
        <w:rPr>
          <w:rFonts w:ascii="Times" w:hAnsi="Times"/>
          <w:color w:val="000000" w:themeColor="text1"/>
          <w:lang w:val="en-US"/>
        </w:rPr>
      </w:pPr>
    </w:p>
    <w:p w14:paraId="7744119F" w14:textId="2193B021"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Here, </w:t>
      </w:r>
      <w:r w:rsidR="00226200">
        <w:rPr>
          <w:rFonts w:ascii="Times" w:hAnsi="Times"/>
          <w:color w:val="000000" w:themeColor="text1"/>
          <w:lang w:val="en-US"/>
        </w:rPr>
        <w:t xml:space="preserve">the </w:t>
      </w:r>
      <w:r>
        <w:rPr>
          <w:rFonts w:ascii="Times" w:hAnsi="Times"/>
          <w:color w:val="000000" w:themeColor="text1"/>
          <w:lang w:val="en-US"/>
        </w:rPr>
        <w:t>size of every cell represents the number of new cases where</w:t>
      </w:r>
      <w:r w:rsidR="00226200">
        <w:rPr>
          <w:rFonts w:ascii="Times" w:hAnsi="Times"/>
          <w:color w:val="000000" w:themeColor="text1"/>
          <w:lang w:val="en-US"/>
        </w:rPr>
        <w:t>as</w:t>
      </w:r>
      <w:r>
        <w:rPr>
          <w:rFonts w:ascii="Times" w:hAnsi="Times"/>
          <w:color w:val="000000" w:themeColor="text1"/>
          <w:lang w:val="en-US"/>
        </w:rPr>
        <w:t xml:space="preserve"> the </w:t>
      </w:r>
      <w:r w:rsidR="00226200">
        <w:rPr>
          <w:rFonts w:ascii="Times" w:hAnsi="Times"/>
          <w:color w:val="000000" w:themeColor="text1"/>
          <w:lang w:val="en-US"/>
        </w:rPr>
        <w:t>Chromatic Aberration</w:t>
      </w:r>
      <w:r>
        <w:rPr>
          <w:rFonts w:ascii="Times" w:hAnsi="Times"/>
          <w:color w:val="000000" w:themeColor="text1"/>
          <w:lang w:val="en-US"/>
        </w:rPr>
        <w:t xml:space="preserve">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0964F9A0" w14:textId="77777777" w:rsidR="00045F0F" w:rsidRDefault="00045F0F" w:rsidP="00045F0F">
      <w:pPr>
        <w:spacing w:line="360" w:lineRule="auto"/>
        <w:rPr>
          <w:rFonts w:ascii="Times" w:hAnsi="Times"/>
          <w:color w:val="000000" w:themeColor="text1"/>
          <w:lang w:val="en-US"/>
        </w:rPr>
      </w:pPr>
    </w:p>
    <w:p w14:paraId="76E4A07F" w14:textId="77777777" w:rsidR="00045F0F" w:rsidRDefault="00045F0F" w:rsidP="00045F0F">
      <w:pPr>
        <w:spacing w:line="360" w:lineRule="auto"/>
        <w:rPr>
          <w:rFonts w:ascii="Times" w:hAnsi="Times"/>
          <w:color w:val="000000" w:themeColor="text1"/>
          <w:lang w:val="en-US"/>
        </w:rPr>
      </w:pPr>
    </w:p>
    <w:p w14:paraId="3BEE12FC" w14:textId="39456BA4" w:rsidR="00045F0F" w:rsidRPr="00030BCC"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030BCC">
        <w:rPr>
          <w:rFonts w:ascii="Times" w:hAnsi="Times"/>
          <w:b/>
          <w:bCs/>
          <w:color w:val="000000" w:themeColor="text1"/>
          <w:lang w:val="en-US"/>
        </w:rPr>
        <w:t>.1</w:t>
      </w:r>
      <w:r w:rsidR="00774A7F">
        <w:rPr>
          <w:rFonts w:ascii="Times" w:hAnsi="Times"/>
          <w:b/>
          <w:bCs/>
          <w:color w:val="000000" w:themeColor="text1"/>
          <w:lang w:val="en-US"/>
        </w:rPr>
        <w:t>2</w:t>
      </w:r>
      <w:r w:rsidR="00045F0F" w:rsidRPr="00030BCC">
        <w:rPr>
          <w:rFonts w:ascii="Times" w:hAnsi="Times"/>
          <w:b/>
          <w:bCs/>
          <w:color w:val="000000" w:themeColor="text1"/>
          <w:lang w:val="en-US"/>
        </w:rPr>
        <w:tab/>
        <w:t>World Map</w:t>
      </w:r>
    </w:p>
    <w:p w14:paraId="375B2849" w14:textId="461B7A32" w:rsidR="00045F0F"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w:t>
      </w:r>
      <w:r w:rsidR="00226200">
        <w:rPr>
          <w:rFonts w:ascii="Times" w:hAnsi="Times"/>
          <w:color w:val="000000" w:themeColor="text1"/>
          <w:lang w:val="en-US"/>
        </w:rPr>
        <w:t xml:space="preserve">a </w:t>
      </w:r>
      <w:r>
        <w:rPr>
          <w:rFonts w:ascii="Times" w:hAnsi="Times"/>
          <w:color w:val="000000" w:themeColor="text1"/>
          <w:lang w:val="en-US"/>
        </w:rPr>
        <w:t>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3F255116" w14:textId="77777777" w:rsidR="00045F0F" w:rsidRDefault="00045F0F" w:rsidP="00045F0F">
      <w:pPr>
        <w:spacing w:line="360" w:lineRule="auto"/>
        <w:jc w:val="both"/>
        <w:rPr>
          <w:rFonts w:ascii="Times" w:hAnsi="Times"/>
          <w:color w:val="000000" w:themeColor="text1"/>
          <w:lang w:val="en-US"/>
        </w:rPr>
      </w:pPr>
    </w:p>
    <w:p w14:paraId="15A4874C"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DAC4EEA" wp14:editId="065C5861">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63E71AF7" w14:textId="6C039696"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Figure </w:t>
      </w:r>
      <w:r w:rsidR="00F76FCE">
        <w:rPr>
          <w:rFonts w:ascii="Times" w:hAnsi="Times"/>
          <w:color w:val="000000" w:themeColor="text1"/>
          <w:lang w:val="en-US"/>
        </w:rPr>
        <w:t>5.14</w:t>
      </w:r>
      <w:r>
        <w:rPr>
          <w:rFonts w:ascii="Times" w:hAnsi="Times"/>
          <w:color w:val="000000" w:themeColor="text1"/>
          <w:lang w:val="en-US"/>
        </w:rPr>
        <w:t>: Uncertainty in World view</w:t>
      </w:r>
    </w:p>
    <w:p w14:paraId="340263F3" w14:textId="77777777" w:rsidR="00045F0F" w:rsidRDefault="00045F0F" w:rsidP="00045F0F">
      <w:pPr>
        <w:spacing w:line="360" w:lineRule="auto"/>
        <w:rPr>
          <w:rFonts w:ascii="Times" w:hAnsi="Times"/>
          <w:color w:val="000000" w:themeColor="text1"/>
          <w:lang w:val="en-US"/>
        </w:rPr>
      </w:pPr>
    </w:p>
    <w:p w14:paraId="5AC14288"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FB72DF9" wp14:editId="516B6DCA">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32252C4" w14:textId="7399370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Figure </w:t>
      </w:r>
      <w:r w:rsidR="00F76FCE">
        <w:rPr>
          <w:rFonts w:ascii="Times" w:hAnsi="Times"/>
          <w:color w:val="000000" w:themeColor="text1"/>
          <w:lang w:val="en-US"/>
        </w:rPr>
        <w:t>5.15</w:t>
      </w:r>
      <w:r>
        <w:rPr>
          <w:rFonts w:ascii="Times" w:hAnsi="Times"/>
          <w:color w:val="000000" w:themeColor="text1"/>
          <w:lang w:val="en-US"/>
        </w:rPr>
        <w:t xml:space="preserve">: </w:t>
      </w:r>
      <w:r w:rsidR="00FB4465">
        <w:rPr>
          <w:rFonts w:ascii="Times" w:hAnsi="Times"/>
          <w:color w:val="000000" w:themeColor="text1"/>
          <w:lang w:val="en-US"/>
        </w:rPr>
        <w:t>Zoomed World Map centering Nigeria</w:t>
      </w:r>
    </w:p>
    <w:p w14:paraId="16CE109B"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A5FD742" w14:textId="4D0F56D2"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 xml:space="preserve">We have added some additional interactive functionalities on the map such panning, zoom in/out, hovering to highlight specific country boundary, show detail in </w:t>
      </w:r>
      <w:r w:rsidR="00226200">
        <w:rPr>
          <w:rFonts w:ascii="Times" w:hAnsi="Times"/>
          <w:color w:val="000000" w:themeColor="text1"/>
          <w:lang w:val="en-US"/>
        </w:rPr>
        <w:t xml:space="preserve">a </w:t>
      </w:r>
      <w:r>
        <w:rPr>
          <w:rFonts w:ascii="Times" w:hAnsi="Times"/>
          <w:color w:val="000000" w:themeColor="text1"/>
          <w:lang w:val="en-US"/>
        </w:rPr>
        <w:t xml:space="preserve">popup menu regarding the selected (by click) country. In the initial view, the uncertainty presentation is clearly visible only for the countries that have </w:t>
      </w:r>
      <w:r w:rsidR="00226200">
        <w:rPr>
          <w:rFonts w:ascii="Times" w:hAnsi="Times"/>
          <w:color w:val="000000" w:themeColor="text1"/>
          <w:lang w:val="en-US"/>
        </w:rPr>
        <w:t xml:space="preserve">a </w:t>
      </w:r>
      <w:r>
        <w:rPr>
          <w:rFonts w:ascii="Times" w:hAnsi="Times"/>
          <w:color w:val="000000" w:themeColor="text1"/>
          <w:lang w:val="en-US"/>
        </w:rPr>
        <w:t xml:space="preserve">higher number of counts and uncertainties. So, if </w:t>
      </w:r>
      <w:r w:rsidR="00226200">
        <w:rPr>
          <w:rFonts w:ascii="Times" w:hAnsi="Times"/>
          <w:color w:val="000000" w:themeColor="text1"/>
          <w:lang w:val="en-US"/>
        </w:rPr>
        <w:t xml:space="preserve">the </w:t>
      </w:r>
      <w:r>
        <w:rPr>
          <w:rFonts w:ascii="Times" w:hAnsi="Times"/>
          <w:color w:val="000000" w:themeColor="text1"/>
          <w:lang w:val="en-US"/>
        </w:rPr>
        <w:t>user zooms the map, then the bubbles and its edges are proportionately increase</w:t>
      </w:r>
      <w:r w:rsidR="00226200">
        <w:rPr>
          <w:rFonts w:ascii="Times" w:hAnsi="Times"/>
          <w:color w:val="000000" w:themeColor="text1"/>
          <w:lang w:val="en-US"/>
        </w:rPr>
        <w:t>d</w:t>
      </w:r>
      <w:r>
        <w:rPr>
          <w:rFonts w:ascii="Times" w:hAnsi="Times"/>
          <w:color w:val="000000" w:themeColor="text1"/>
          <w:lang w:val="en-US"/>
        </w:rPr>
        <w:t>. On click</w:t>
      </w:r>
      <w:r w:rsidR="00226200">
        <w:rPr>
          <w:rFonts w:ascii="Times" w:hAnsi="Times"/>
          <w:color w:val="000000" w:themeColor="text1"/>
          <w:lang w:val="en-US"/>
        </w:rPr>
        <w:t>ing</w:t>
      </w:r>
      <w:r>
        <w:rPr>
          <w:rFonts w:ascii="Times" w:hAnsi="Times"/>
          <w:color w:val="000000" w:themeColor="text1"/>
          <w:lang w:val="en-US"/>
        </w:rPr>
        <w:t xml:space="preserve"> the country</w:t>
      </w:r>
      <w:r w:rsidR="00226200">
        <w:rPr>
          <w:rFonts w:ascii="Times" w:hAnsi="Times"/>
          <w:color w:val="000000" w:themeColor="text1"/>
          <w:lang w:val="en-US"/>
        </w:rPr>
        <w:t>,</w:t>
      </w:r>
      <w:r>
        <w:rPr>
          <w:rFonts w:ascii="Times" w:hAnsi="Times"/>
          <w:color w:val="000000" w:themeColor="text1"/>
          <w:lang w:val="en-US"/>
        </w:rPr>
        <w:t xml:space="preserve"> it shows the Covid related information along with uncertainty of the country.</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BC362C0"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340492">
        <w:rPr>
          <w:rFonts w:ascii="Times" w:hAnsi="Times"/>
          <w:b/>
          <w:bCs/>
          <w:color w:val="000000" w:themeColor="text1"/>
          <w:sz w:val="32"/>
          <w:szCs w:val="32"/>
          <w:lang w:val="en-US"/>
        </w:rPr>
        <w:t>6</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355E10F9"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340492">
        <w:rPr>
          <w:rFonts w:ascii="Times" w:hAnsi="Times"/>
          <w:b/>
          <w:bCs/>
          <w:color w:val="000000" w:themeColor="text1"/>
          <w:sz w:val="32"/>
          <w:szCs w:val="32"/>
          <w:lang w:val="en-US"/>
        </w:rPr>
        <w:t>7</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C35CEC">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C35CEC">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3459F90E" w14:textId="77777777" w:rsidR="005067DA" w:rsidRPr="002650E8" w:rsidRDefault="005067DA" w:rsidP="005067D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7AB46E37" w14:textId="77777777" w:rsidR="005067DA" w:rsidRPr="002650E8" w:rsidRDefault="005067DA" w:rsidP="005067D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6F535E7" w14:textId="77777777" w:rsidR="005067DA" w:rsidRPr="002650E8" w:rsidRDefault="005067DA" w:rsidP="005067D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3821DDEC" w14:textId="77777777" w:rsidR="005067DA" w:rsidRPr="002650E8" w:rsidRDefault="005067DA" w:rsidP="005067D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64B7C15" w14:textId="77777777" w:rsidR="005067DA" w:rsidRPr="002650E8" w:rsidRDefault="005067DA" w:rsidP="005067DA">
      <w:pPr>
        <w:rPr>
          <w:rFonts w:ascii="Times" w:hAnsi="Times"/>
          <w:color w:val="000000" w:themeColor="text1"/>
        </w:rPr>
      </w:pPr>
    </w:p>
    <w:p w14:paraId="18E3E0D6"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793535D9"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95FCA4F"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AE0F192" w14:textId="77777777" w:rsidR="005067DA" w:rsidRPr="002650E8" w:rsidRDefault="005067DA" w:rsidP="005067DA">
      <w:pPr>
        <w:rPr>
          <w:rFonts w:ascii="Times" w:hAnsi="Times"/>
          <w:color w:val="000000" w:themeColor="text1"/>
        </w:rPr>
      </w:pPr>
    </w:p>
    <w:p w14:paraId="62A042B5"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392BFD56" w14:textId="77777777" w:rsidR="005067DA" w:rsidRPr="002650E8" w:rsidRDefault="005067DA" w:rsidP="005067DA">
      <w:pPr>
        <w:rPr>
          <w:rFonts w:ascii="Times" w:hAnsi="Times"/>
          <w:color w:val="000000" w:themeColor="text1"/>
          <w:lang w:val="en-US"/>
        </w:rPr>
      </w:pPr>
    </w:p>
    <w:p w14:paraId="67A28F1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257CD01"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5D6077ED"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58E5B3C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7F2E128F"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58AE62C" w14:textId="77777777" w:rsidR="005067DA" w:rsidRPr="002650E8" w:rsidRDefault="005067DA" w:rsidP="005067D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5CACE0F4" w14:textId="77777777" w:rsidR="005067DA" w:rsidRPr="002650E8" w:rsidRDefault="005067DA" w:rsidP="005067D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6F3EC89B" w14:textId="77777777" w:rsidR="005067DA" w:rsidRPr="002650E8" w:rsidRDefault="005067DA" w:rsidP="005067DA">
      <w:pPr>
        <w:autoSpaceDE w:val="0"/>
        <w:autoSpaceDN w:val="0"/>
        <w:adjustRightInd w:val="0"/>
        <w:jc w:val="both"/>
        <w:rPr>
          <w:rFonts w:ascii="Times" w:hAnsi="Times" w:cs="Arial"/>
          <w:color w:val="000000" w:themeColor="text1"/>
          <w:lang w:val="en-GB"/>
        </w:rPr>
      </w:pPr>
    </w:p>
    <w:p w14:paraId="56A2C596"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D82FF42" w14:textId="77777777" w:rsidR="005067DA" w:rsidRPr="002650E8" w:rsidRDefault="005067DA" w:rsidP="005067DA">
      <w:pPr>
        <w:ind w:left="720" w:hanging="720"/>
        <w:jc w:val="both"/>
        <w:rPr>
          <w:rFonts w:ascii="Times" w:hAnsi="Times" w:cs="Arial"/>
          <w:color w:val="000000" w:themeColor="text1"/>
          <w:bdr w:val="none" w:sz="0" w:space="0" w:color="auto" w:frame="1"/>
          <w:shd w:val="clear" w:color="auto" w:fill="FFFFFF"/>
          <w:lang w:val="en-US"/>
        </w:rPr>
      </w:pPr>
    </w:p>
    <w:p w14:paraId="658752CD" w14:textId="77777777" w:rsidR="005067DA" w:rsidRPr="002650E8" w:rsidRDefault="005067DA" w:rsidP="005067D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13807BC9"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4319846B" w14:textId="77777777" w:rsidR="005067DA" w:rsidRPr="002650E8" w:rsidRDefault="005067DA" w:rsidP="005067D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44F9D1C4"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3EF11E53"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432532FD"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0521EFC7"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01F84CEF" w14:textId="77777777" w:rsidR="005067DA" w:rsidRPr="002650E8" w:rsidRDefault="005067DA" w:rsidP="005067D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DAC23AC" w14:textId="77777777" w:rsidR="005067DA" w:rsidRPr="002650E8" w:rsidRDefault="005067DA" w:rsidP="005067D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FE155D4" w14:textId="77777777" w:rsidR="005067DA" w:rsidRPr="002650E8" w:rsidRDefault="005067DA" w:rsidP="005067DA">
      <w:pPr>
        <w:ind w:left="720" w:hanging="720"/>
        <w:jc w:val="both"/>
        <w:rPr>
          <w:rFonts w:ascii="Times" w:hAnsi="Times" w:cs="Arial"/>
          <w:color w:val="000000" w:themeColor="text1"/>
          <w:shd w:val="clear" w:color="auto" w:fill="FFFFFF"/>
          <w:lang w:val="en-US"/>
        </w:rPr>
      </w:pPr>
    </w:p>
    <w:p w14:paraId="42A6766A"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199687" w14:textId="77777777" w:rsidR="005067DA" w:rsidRPr="002650E8" w:rsidRDefault="005067DA" w:rsidP="005067DA">
      <w:pPr>
        <w:ind w:left="720" w:hanging="720"/>
        <w:jc w:val="both"/>
        <w:rPr>
          <w:rFonts w:ascii="Times" w:hAnsi="Times"/>
          <w:color w:val="000000" w:themeColor="text1"/>
          <w:lang w:val="en-US"/>
        </w:rPr>
      </w:pPr>
    </w:p>
    <w:p w14:paraId="7BB08099"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3D425954" w14:textId="77777777" w:rsidR="005067DA" w:rsidRPr="002650E8" w:rsidRDefault="005067DA" w:rsidP="005067DA">
      <w:pPr>
        <w:ind w:left="720" w:hanging="720"/>
        <w:jc w:val="both"/>
        <w:rPr>
          <w:rFonts w:ascii="Times" w:hAnsi="Times"/>
          <w:color w:val="000000" w:themeColor="text1"/>
        </w:rPr>
      </w:pPr>
    </w:p>
    <w:p w14:paraId="3569CD26"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36EFF848" w14:textId="77777777" w:rsidR="005067DA" w:rsidRPr="002650E8" w:rsidRDefault="005067DA" w:rsidP="005067DA">
      <w:pPr>
        <w:ind w:left="720" w:hanging="720"/>
        <w:jc w:val="both"/>
        <w:rPr>
          <w:rFonts w:ascii="Times" w:hAnsi="Times"/>
          <w:color w:val="000000" w:themeColor="text1"/>
        </w:rPr>
      </w:pPr>
    </w:p>
    <w:p w14:paraId="2F14B4F4"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486EC377" w14:textId="77777777" w:rsidR="005067DA" w:rsidRPr="002650E8" w:rsidRDefault="005067DA" w:rsidP="005067DA">
      <w:pPr>
        <w:jc w:val="both"/>
        <w:rPr>
          <w:rFonts w:ascii="Times" w:hAnsi="Times"/>
          <w:color w:val="000000" w:themeColor="text1"/>
          <w:lang w:val="en-US"/>
        </w:rPr>
      </w:pPr>
    </w:p>
    <w:p w14:paraId="5C4D895D"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259BAC86" w14:textId="77777777" w:rsidR="005067DA" w:rsidRPr="002650E8" w:rsidRDefault="005067DA" w:rsidP="005067DA">
      <w:pPr>
        <w:shd w:val="clear" w:color="auto" w:fill="FFFFFF"/>
        <w:ind w:left="720" w:hanging="720"/>
        <w:rPr>
          <w:rFonts w:ascii="Times" w:hAnsi="Times"/>
          <w:color w:val="000000" w:themeColor="text1"/>
          <w:lang w:val="en-US"/>
        </w:rPr>
      </w:pPr>
    </w:p>
    <w:p w14:paraId="60364E32" w14:textId="77777777" w:rsidR="005067DA" w:rsidRPr="002650E8" w:rsidRDefault="005067DA" w:rsidP="005067D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E62B2E0" w14:textId="77777777" w:rsidR="005067DA" w:rsidRPr="002650E8" w:rsidRDefault="005067DA" w:rsidP="005067DA">
      <w:pPr>
        <w:jc w:val="both"/>
        <w:rPr>
          <w:rFonts w:ascii="Times" w:hAnsi="Times"/>
          <w:color w:val="000000" w:themeColor="text1"/>
        </w:rPr>
      </w:pPr>
    </w:p>
    <w:p w14:paraId="4B7505A1"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6365CB8D"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p>
    <w:p w14:paraId="533EC6CC" w14:textId="77777777" w:rsidR="005067DA" w:rsidRPr="002650E8" w:rsidRDefault="005067DA" w:rsidP="005067D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2A5D7380" w14:textId="77777777" w:rsidR="005067DA" w:rsidRPr="002650E8" w:rsidRDefault="005067DA" w:rsidP="005067DA">
      <w:pPr>
        <w:ind w:left="720" w:hanging="720"/>
        <w:rPr>
          <w:rFonts w:ascii="Times" w:hAnsi="Times" w:cs="Arial"/>
          <w:color w:val="000000" w:themeColor="text1"/>
        </w:rPr>
      </w:pPr>
    </w:p>
    <w:p w14:paraId="5E24C4D9"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43A0A062" w14:textId="77777777" w:rsidR="005067DA" w:rsidRPr="002650E8" w:rsidRDefault="005067DA" w:rsidP="005067DA">
      <w:pPr>
        <w:ind w:left="720" w:hanging="720"/>
        <w:rPr>
          <w:rFonts w:ascii="Times" w:hAnsi="Times"/>
          <w:color w:val="000000" w:themeColor="text1"/>
        </w:rPr>
      </w:pPr>
    </w:p>
    <w:p w14:paraId="0435AA7E"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19DA63EA" w14:textId="77777777" w:rsidR="005067DA" w:rsidRPr="002650E8" w:rsidRDefault="005067DA" w:rsidP="005067D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A37CE10" w14:textId="77777777" w:rsidR="005067DA" w:rsidRPr="002650E8" w:rsidRDefault="005067DA" w:rsidP="005067DA">
      <w:pPr>
        <w:rPr>
          <w:rFonts w:ascii="Times" w:hAnsi="Times"/>
          <w:color w:val="000000" w:themeColor="text1"/>
        </w:rPr>
      </w:pPr>
    </w:p>
    <w:p w14:paraId="79E935A5"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02BBE21F" w14:textId="77777777" w:rsidR="005067DA" w:rsidRPr="002650E8" w:rsidRDefault="005067DA" w:rsidP="005067DA">
      <w:pPr>
        <w:ind w:left="720" w:hanging="720"/>
        <w:rPr>
          <w:rFonts w:ascii="Times" w:hAnsi="Times"/>
          <w:color w:val="000000" w:themeColor="text1"/>
        </w:rPr>
      </w:pPr>
    </w:p>
    <w:p w14:paraId="7CDE7761"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D96C650" w14:textId="77777777" w:rsidR="005067DA" w:rsidRPr="002650E8" w:rsidRDefault="005067DA" w:rsidP="005067DA">
      <w:pPr>
        <w:ind w:left="720" w:hanging="720"/>
        <w:rPr>
          <w:rFonts w:ascii="Times" w:hAnsi="Times"/>
          <w:color w:val="000000" w:themeColor="text1"/>
        </w:rPr>
      </w:pPr>
    </w:p>
    <w:p w14:paraId="1C42E892"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4DE0E61B" w14:textId="77777777" w:rsidR="005067DA" w:rsidRPr="002650E8" w:rsidRDefault="005067DA" w:rsidP="005067D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47E87512" w14:textId="77777777" w:rsidR="005067DA"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3BE01685" w14:textId="77777777" w:rsidR="005067DA" w:rsidRPr="0042340B"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1ECCC422" w14:textId="77777777" w:rsidR="005067DA" w:rsidRPr="002650E8" w:rsidRDefault="005067DA" w:rsidP="005067DA">
      <w:pPr>
        <w:spacing w:after="160" w:line="259" w:lineRule="auto"/>
        <w:rPr>
          <w:rFonts w:ascii="Times" w:hAnsi="Times"/>
          <w:color w:val="000000" w:themeColor="text1"/>
          <w:lang w:val="es-ES"/>
        </w:rPr>
      </w:pPr>
    </w:p>
    <w:p w14:paraId="308D21B2" w14:textId="77777777" w:rsidR="005067DA" w:rsidRDefault="005067DA" w:rsidP="005067D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31527F3C" w14:textId="77777777" w:rsidR="005067DA" w:rsidRDefault="005067DA" w:rsidP="005067D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44E7E4E8" w14:textId="77777777" w:rsidR="005067DA" w:rsidRPr="002650E8" w:rsidRDefault="005067DA" w:rsidP="005067D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0F457665"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76DBB98F"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666A9DFB"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233B89EA"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26A6C8"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6BD91926"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02A6C67D"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53194A4E"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C446237"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6789439"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4ADB2A0B" w14:textId="77777777" w:rsidR="005067DA" w:rsidRPr="002650E8" w:rsidRDefault="005067DA" w:rsidP="005067D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54E8D1F2"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2CB049D"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17CAA64"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6A19060" w14:textId="77777777" w:rsidR="005067DA" w:rsidRPr="006F4D56"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5F2C9FBF" w14:textId="77777777" w:rsidR="005067DA" w:rsidRPr="002650E8" w:rsidRDefault="005067DA" w:rsidP="005067DA">
      <w:pPr>
        <w:pStyle w:val="NormalWeb"/>
        <w:shd w:val="clear" w:color="auto" w:fill="FFFFFF"/>
        <w:spacing w:before="0" w:beforeAutospacing="0" w:after="0" w:afterAutospacing="0"/>
        <w:jc w:val="both"/>
        <w:rPr>
          <w:rFonts w:ascii="Times" w:hAnsi="Times"/>
          <w:color w:val="000000" w:themeColor="text1"/>
        </w:rPr>
      </w:pPr>
    </w:p>
    <w:p w14:paraId="4DF9394E" w14:textId="77777777" w:rsidR="005067DA" w:rsidRPr="002650E8" w:rsidRDefault="005067DA" w:rsidP="005067D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bdo>
    </w:p>
    <w:p w14:paraId="6D1833C9" w14:textId="77777777" w:rsidR="005067DA" w:rsidRDefault="005067DA" w:rsidP="005067D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bdo>
        </w:bdo>
      </w:bdo>
    </w:p>
    <w:p w14:paraId="548786AD" w14:textId="77777777" w:rsidR="005067DA" w:rsidRDefault="005067DA" w:rsidP="005067DA">
      <w:pPr>
        <w:autoSpaceDE w:val="0"/>
        <w:autoSpaceDN w:val="0"/>
        <w:adjustRightInd w:val="0"/>
        <w:ind w:left="720"/>
        <w:jc w:val="both"/>
      </w:pPr>
    </w:p>
    <w:p w14:paraId="6E4680F9" w14:textId="77777777" w:rsidR="005067DA" w:rsidRDefault="005067DA" w:rsidP="005067DA">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21CEC067" w14:textId="77777777" w:rsidR="005067DA" w:rsidRPr="00F44855" w:rsidRDefault="005067DA" w:rsidP="005067DA">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13B7F148" w14:textId="77777777" w:rsidR="005067DA" w:rsidRDefault="005067DA" w:rsidP="005067DA">
      <w:pPr>
        <w:autoSpaceDE w:val="0"/>
        <w:autoSpaceDN w:val="0"/>
        <w:adjustRightInd w:val="0"/>
        <w:ind w:left="720"/>
        <w:jc w:val="both"/>
      </w:pPr>
    </w:p>
    <w:p w14:paraId="12B02409" w14:textId="77777777" w:rsidR="005067DA" w:rsidRDefault="005067DA" w:rsidP="005067DA">
      <w:pPr>
        <w:autoSpaceDE w:val="0"/>
        <w:autoSpaceDN w:val="0"/>
        <w:adjustRightInd w:val="0"/>
        <w:ind w:left="720"/>
        <w:jc w:val="both"/>
      </w:pPr>
    </w:p>
    <w:p w14:paraId="0A632EAF" w14:textId="0C746E71" w:rsidR="005067DA" w:rsidRDefault="005067DA" w:rsidP="005067DA">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69BD8C3C" w14:textId="77777777" w:rsidR="00E5355E" w:rsidRDefault="00E5355E" w:rsidP="005067DA">
      <w:pPr>
        <w:ind w:left="720" w:hanging="720"/>
        <w:jc w:val="both"/>
        <w:rPr>
          <w:rFonts w:ascii="Times" w:hAnsi="Times"/>
        </w:rPr>
      </w:pPr>
    </w:p>
    <w:p w14:paraId="1143368D" w14:textId="77777777" w:rsidR="00E5355E" w:rsidRDefault="00E5355E" w:rsidP="00E5355E">
      <w:bookmarkStart w:id="4" w:name="_Hlk93424282"/>
    </w:p>
    <w:p w14:paraId="5A908907" w14:textId="1A03B4BC" w:rsidR="00E5355E" w:rsidRDefault="00E5355E" w:rsidP="00E9746B">
      <w:pPr>
        <w:jc w:val="both"/>
      </w:pPr>
      <w:r>
        <w:lastRenderedPageBreak/>
        <w:t>[</w:t>
      </w:r>
      <w:r w:rsidR="00E9746B">
        <w:t>59</w:t>
      </w:r>
      <w:r>
        <w:t xml:space="preserve">]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rsidR="00E9746B">
        <w:br/>
        <w:t xml:space="preserve">            </w:t>
      </w:r>
      <w:r w:rsidRPr="00543560">
        <w:t>https://bids.github.io/colormap/, (2015).</w:t>
      </w:r>
    </w:p>
    <w:p w14:paraId="75E5A828" w14:textId="77777777" w:rsidR="00E5355E" w:rsidRDefault="00E5355E" w:rsidP="00E5355E"/>
    <w:p w14:paraId="067105D7" w14:textId="5A3B8E50" w:rsidR="00E5355E" w:rsidRDefault="00E5355E" w:rsidP="00E5355E">
      <w:pPr>
        <w:jc w:val="both"/>
      </w:pPr>
      <w:r>
        <w:t>[</w:t>
      </w:r>
      <w:r w:rsidR="00E9746B">
        <w:t>60</w:t>
      </w:r>
      <w:r>
        <w:t xml:space="preserve">] </w:t>
      </w:r>
      <w:r w:rsidR="00E9746B">
        <w:tab/>
      </w:r>
      <w:r w:rsidRPr="001B6949">
        <w:t>LeGrand H Hardy, Gertrude Rand, and M Catherine</w:t>
      </w:r>
      <w:r>
        <w:t xml:space="preserve"> </w:t>
      </w:r>
      <w:proofErr w:type="spellStart"/>
      <w:r w:rsidRPr="001B6949">
        <w:t>Rittler</w:t>
      </w:r>
      <w:proofErr w:type="spellEnd"/>
      <w:r w:rsidRPr="001B6949">
        <w:t xml:space="preserve">. 1945. Tests for the </w:t>
      </w:r>
      <w:r w:rsidR="00E9746B">
        <w:br/>
        <w:t xml:space="preserve">      </w:t>
      </w:r>
      <w:r w:rsidR="00E9746B">
        <w:tab/>
      </w:r>
      <w:r w:rsidRPr="001B6949">
        <w:t>detection and analysis of</w:t>
      </w:r>
      <w:r>
        <w:t xml:space="preserve"> </w:t>
      </w:r>
      <w:r w:rsidRPr="001B6949">
        <w:t>color-blindness. I. The Ishihara test: an evaluation. JOSA</w:t>
      </w:r>
      <w:r>
        <w:t xml:space="preserve"> </w:t>
      </w:r>
      <w:r w:rsidRPr="001B6949">
        <w:t xml:space="preserve">35, </w:t>
      </w:r>
      <w:r w:rsidR="00E9746B">
        <w:br/>
        <w:t xml:space="preserve">            </w:t>
      </w:r>
      <w:r w:rsidRPr="001B6949">
        <w:t>4 (1945), 268–275.</w:t>
      </w:r>
      <w:bookmarkEnd w:id="4"/>
    </w:p>
    <w:p w14:paraId="38F9AD99" w14:textId="77777777" w:rsidR="00E5355E" w:rsidRDefault="00E5355E" w:rsidP="00E5355E"/>
    <w:p w14:paraId="5D858BAA" w14:textId="1D34B3BF" w:rsidR="00E5355E" w:rsidRDefault="00E5355E" w:rsidP="00E9746B">
      <w:pPr>
        <w:ind w:left="720" w:hanging="720"/>
        <w:jc w:val="both"/>
      </w:pPr>
      <w:r>
        <w:t>[</w:t>
      </w:r>
      <w:r w:rsidR="00E9746B">
        <w:t>61</w:t>
      </w:r>
      <w:r>
        <w:t xml:space="preserve">] </w:t>
      </w:r>
      <w:r w:rsidR="00E9746B">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674BE4BA" w14:textId="77777777" w:rsidR="00E5355E" w:rsidRDefault="00E5355E" w:rsidP="00E5355E"/>
    <w:p w14:paraId="6592A9F4" w14:textId="4A9CC55C" w:rsidR="00E5355E" w:rsidRDefault="00E5355E" w:rsidP="00E5355E">
      <w:pPr>
        <w:jc w:val="both"/>
      </w:pPr>
      <w:r>
        <w:t>[</w:t>
      </w:r>
      <w:r w:rsidR="00E9746B">
        <w:t>62</w:t>
      </w:r>
      <w:r>
        <w:t xml:space="preserve">] </w:t>
      </w:r>
      <w:r w:rsidR="00E9746B">
        <w:tab/>
      </w:r>
      <w:r w:rsidRPr="00B84851">
        <w:t>NASA (1986). Nasa Task Load Index (TLX) v. 1.0 Manual</w:t>
      </w:r>
      <w:r>
        <w:t>.</w:t>
      </w:r>
    </w:p>
    <w:p w14:paraId="468EF58B" w14:textId="77777777" w:rsidR="00E5355E" w:rsidRDefault="00E5355E" w:rsidP="00E5355E"/>
    <w:p w14:paraId="756EB1A8" w14:textId="555602BD" w:rsidR="00E5355E" w:rsidRDefault="00E5355E" w:rsidP="00E9746B">
      <w:pPr>
        <w:ind w:left="720" w:hanging="720"/>
        <w:jc w:val="both"/>
      </w:pPr>
      <w:r>
        <w:t>[</w:t>
      </w:r>
      <w:r w:rsidR="00E9746B">
        <w:t>63</w:t>
      </w:r>
      <w:r>
        <w:t xml:space="preserve">] </w:t>
      </w:r>
      <w:r w:rsidR="00E9746B">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7CC961F" w14:textId="77777777" w:rsidR="00E5355E" w:rsidRPr="00281D36" w:rsidRDefault="00E5355E" w:rsidP="005067DA">
      <w:pPr>
        <w:ind w:left="720" w:hanging="720"/>
        <w:jc w:val="both"/>
        <w:rPr>
          <w:rFonts w:ascii="Times" w:hAnsi="Times"/>
        </w:rPr>
      </w:pPr>
    </w:p>
    <w:p w14:paraId="2381449A" w14:textId="38D839D4" w:rsidR="00E419BC"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A2F5D85" w14:textId="6623998C"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EC66EB7" w14:textId="1D926109"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13A1682B" w14:textId="3226018E"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7166672" w14:textId="316516A8"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0E22EC99" w14:textId="6CDB5A95"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62EFE64" w14:textId="43E20A56"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1B34E12" w14:textId="66C6F7A8"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A17D02E" w14:textId="7E9A60FB"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03876929" w14:textId="7CD9F3A0"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06447FF" w14:textId="322AD9AE"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0EDAC19" w14:textId="28F0044A"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1AE1501F" w14:textId="50CB6271"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58C7733" w14:textId="18C59375"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EB69E42" w14:textId="6EE23100"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096A435" w14:textId="77777777" w:rsidR="001A2ADA" w:rsidRDefault="001A2ADA"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4EBCC927" w14:textId="77777777" w:rsidR="00AD7736" w:rsidRDefault="00AD7736" w:rsidP="00AD7736">
      <w:pPr>
        <w:rPr>
          <w:sz w:val="28"/>
          <w:szCs w:val="28"/>
        </w:rPr>
      </w:pPr>
      <w:r>
        <w:rPr>
          <w:noProof/>
        </w:rPr>
        <w:lastRenderedPageBreak/>
        <w:drawing>
          <wp:inline distT="0" distB="0" distL="0" distR="0" wp14:anchorId="25711CA1" wp14:editId="7F6417B6">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3B7DB55C" w14:textId="77777777" w:rsidR="00AD7736" w:rsidRDefault="00AD7736" w:rsidP="00AD7736">
      <w:pPr>
        <w:pStyle w:val="Heading1"/>
        <w:spacing w:before="0" w:after="0"/>
      </w:pPr>
      <w:r w:rsidRPr="00463DD8">
        <w:t>RESEARCH ETHICS BOARDS</w:t>
      </w:r>
      <w:r>
        <w:t xml:space="preserve"> </w:t>
      </w:r>
    </w:p>
    <w:p w14:paraId="60A35C3E" w14:textId="77777777" w:rsidR="00AD7736" w:rsidRPr="00FC007C" w:rsidRDefault="00AD7736" w:rsidP="00AD7736">
      <w:pPr>
        <w:pStyle w:val="Heading1"/>
        <w:spacing w:before="0"/>
      </w:pPr>
      <w:r>
        <w:t>APPLICATION FORM</w:t>
      </w:r>
    </w:p>
    <w:p w14:paraId="76169DD9" w14:textId="77777777" w:rsidR="00AD7736" w:rsidRPr="00AA3D1C" w:rsidRDefault="00AD7736" w:rsidP="00AD7736">
      <w:pPr>
        <w:pBdr>
          <w:top w:val="single" w:sz="4" w:space="1" w:color="auto"/>
          <w:bottom w:val="single" w:sz="4" w:space="1" w:color="auto"/>
        </w:pBdr>
        <w:rPr>
          <w:sz w:val="28"/>
          <w:szCs w:val="28"/>
        </w:rPr>
      </w:pPr>
      <w:r>
        <w:rPr>
          <w:b/>
          <w:sz w:val="28"/>
          <w:szCs w:val="28"/>
        </w:rPr>
        <w:t xml:space="preserve">Prospective Research </w:t>
      </w:r>
    </w:p>
    <w:p w14:paraId="5CB27A2D" w14:textId="77777777" w:rsidR="00AD7736" w:rsidRPr="00AA3D1C" w:rsidRDefault="00AD7736" w:rsidP="00AD7736">
      <w:pPr>
        <w:jc w:val="center"/>
      </w:pPr>
    </w:p>
    <w:p w14:paraId="4606035D" w14:textId="77777777" w:rsidR="00AD7736" w:rsidRPr="00B8692B" w:rsidRDefault="00AD7736" w:rsidP="00AD7736">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6FBBD9A7" w14:textId="77777777" w:rsidR="00AD7736" w:rsidRDefault="00AD7736" w:rsidP="00AD7736">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1499D7D4" w14:textId="77777777" w:rsidR="00AD7736" w:rsidRDefault="00AD7736" w:rsidP="00AD7736">
      <w:pPr>
        <w:pStyle w:val="Heading2"/>
      </w:pPr>
    </w:p>
    <w:p w14:paraId="6CF992BD" w14:textId="77777777" w:rsidR="00AD7736" w:rsidRDefault="00AD7736" w:rsidP="00AD7736">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3D7F5BBD" w14:textId="77777777" w:rsidR="00AD7736" w:rsidRPr="00030B74" w:rsidRDefault="00AD7736" w:rsidP="00AD7736">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AD7736" w:rsidRPr="00E8558C" w14:paraId="3EE500E0" w14:textId="77777777" w:rsidTr="00BC6E3F">
        <w:tc>
          <w:tcPr>
            <w:tcW w:w="9540" w:type="dxa"/>
            <w:tcBorders>
              <w:top w:val="nil"/>
              <w:left w:val="nil"/>
              <w:bottom w:val="nil"/>
              <w:right w:val="nil"/>
            </w:tcBorders>
          </w:tcPr>
          <w:p w14:paraId="59EF3DE5" w14:textId="77777777" w:rsidR="00AD7736" w:rsidRDefault="00AD7736" w:rsidP="00BC6E3F">
            <w:pPr>
              <w:ind w:left="-216" w:firstLine="142"/>
              <w:jc w:val="both"/>
              <w:rPr>
                <w:rFonts w:cs="Calibri"/>
                <w:szCs w:val="20"/>
              </w:rPr>
            </w:pPr>
            <w:r w:rsidRPr="00AA3D1C">
              <w:rPr>
                <w:rFonts w:cs="Calibri"/>
                <w:szCs w:val="20"/>
              </w:rPr>
              <w:t>Indicate the preferred Research Ethics Board to review this research:</w:t>
            </w:r>
          </w:p>
          <w:p w14:paraId="4A266B08" w14:textId="77777777" w:rsidR="00AD7736" w:rsidRPr="003A7FE3" w:rsidRDefault="00AD7736"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725F6B96" w14:textId="77777777" w:rsidR="00AD7736" w:rsidRPr="00AA3D1C" w:rsidRDefault="00AD7736" w:rsidP="00AD7736">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AD7736" w:rsidRPr="00463DD8" w14:paraId="1E289657" w14:textId="77777777" w:rsidTr="00BC6E3F">
        <w:trPr>
          <w:trHeight w:val="404"/>
        </w:trPr>
        <w:tc>
          <w:tcPr>
            <w:tcW w:w="9540" w:type="dxa"/>
          </w:tcPr>
          <w:p w14:paraId="51AF4E01" w14:textId="77777777" w:rsidR="00AD7736" w:rsidRDefault="00AD7736" w:rsidP="00BC6E3F">
            <w:pPr>
              <w:rPr>
                <w:rFonts w:cs="Calibri"/>
                <w:b/>
                <w:bCs/>
                <w:szCs w:val="22"/>
              </w:rPr>
            </w:pPr>
          </w:p>
          <w:p w14:paraId="4D506796" w14:textId="77777777" w:rsidR="00AD7736" w:rsidRPr="009573DE" w:rsidRDefault="00AD7736"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20A2BC90" w14:textId="77777777" w:rsidR="00AD7736" w:rsidRPr="003A7FE3" w:rsidRDefault="00AD7736" w:rsidP="00BC6E3F"/>
        </w:tc>
      </w:tr>
    </w:tbl>
    <w:p w14:paraId="161C39A9" w14:textId="77777777" w:rsidR="00AD7736" w:rsidRDefault="00AD7736" w:rsidP="00AD7736">
      <w:pPr>
        <w:rPr>
          <w:rFonts w:cs="Calibri"/>
          <w:szCs w:val="22"/>
        </w:rPr>
      </w:pPr>
    </w:p>
    <w:p w14:paraId="53DCC8C2" w14:textId="77777777" w:rsidR="00AD7736" w:rsidRPr="00AA3D1C" w:rsidRDefault="00AD7736" w:rsidP="00AD7736">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AD7736" w:rsidRPr="00463DD8" w14:paraId="4287D728" w14:textId="77777777" w:rsidTr="00BC6E3F">
        <w:trPr>
          <w:trHeight w:val="368"/>
        </w:trPr>
        <w:tc>
          <w:tcPr>
            <w:tcW w:w="9550" w:type="dxa"/>
            <w:gridSpan w:val="8"/>
            <w:shd w:val="clear" w:color="auto" w:fill="F2F2F2" w:themeFill="background1" w:themeFillShade="F2"/>
          </w:tcPr>
          <w:p w14:paraId="580E9570" w14:textId="77777777" w:rsidR="00AD7736" w:rsidRPr="00AA3D1C" w:rsidRDefault="00AD7736"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AD7736" w:rsidRPr="00463DD8" w14:paraId="5C54005D" w14:textId="77777777" w:rsidTr="00BC6E3F">
        <w:trPr>
          <w:trHeight w:val="368"/>
        </w:trPr>
        <w:tc>
          <w:tcPr>
            <w:tcW w:w="2014" w:type="dxa"/>
            <w:vMerge w:val="restart"/>
            <w:shd w:val="clear" w:color="auto" w:fill="FFFFFF" w:themeFill="background1"/>
            <w:vAlign w:val="center"/>
          </w:tcPr>
          <w:p w14:paraId="705601D4" w14:textId="77777777" w:rsidR="00AD7736" w:rsidRDefault="00AD7736" w:rsidP="00BC6E3F">
            <w:pPr>
              <w:rPr>
                <w:rFonts w:cs="Calibri"/>
                <w:szCs w:val="22"/>
              </w:rPr>
            </w:pPr>
            <w:r>
              <w:rPr>
                <w:rFonts w:cs="Calibri"/>
                <w:szCs w:val="22"/>
              </w:rPr>
              <w:t xml:space="preserve">Lead </w:t>
            </w:r>
            <w:r w:rsidRPr="00AA3D1C">
              <w:rPr>
                <w:rFonts w:cs="Calibri"/>
                <w:szCs w:val="22"/>
              </w:rPr>
              <w:t>researcher</w:t>
            </w:r>
          </w:p>
          <w:p w14:paraId="2E911C3A" w14:textId="77777777" w:rsidR="00AD7736" w:rsidRPr="00AA3D1C" w:rsidRDefault="00AD7736"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0FF49A71" w14:textId="77777777" w:rsidR="00AD7736" w:rsidRPr="00AA3D1C" w:rsidRDefault="00AD7736" w:rsidP="00BC6E3F">
            <w:pPr>
              <w:jc w:val="right"/>
              <w:rPr>
                <w:b/>
              </w:rPr>
            </w:pPr>
            <w:r w:rsidRPr="007B0FA2">
              <w:rPr>
                <w:bCs/>
              </w:rPr>
              <w:t>Name</w:t>
            </w:r>
          </w:p>
        </w:tc>
        <w:tc>
          <w:tcPr>
            <w:tcW w:w="5936" w:type="dxa"/>
            <w:gridSpan w:val="6"/>
            <w:shd w:val="clear" w:color="auto" w:fill="FFFFFF" w:themeFill="background1"/>
          </w:tcPr>
          <w:p w14:paraId="35D58B76" w14:textId="77777777" w:rsidR="00AD7736" w:rsidRPr="00504DFE" w:rsidRDefault="00AD7736" w:rsidP="00BC6E3F">
            <w:pPr>
              <w:rPr>
                <w:bCs/>
              </w:rPr>
            </w:pPr>
            <w:r w:rsidRPr="00504DFE">
              <w:rPr>
                <w:bCs/>
              </w:rPr>
              <w:t>Md Rashidul Islam</w:t>
            </w:r>
          </w:p>
        </w:tc>
      </w:tr>
      <w:tr w:rsidR="00AD7736" w:rsidRPr="00463DD8" w14:paraId="71EF1D90" w14:textId="77777777" w:rsidTr="00BC6E3F">
        <w:trPr>
          <w:trHeight w:val="368"/>
        </w:trPr>
        <w:tc>
          <w:tcPr>
            <w:tcW w:w="2014" w:type="dxa"/>
            <w:vMerge/>
            <w:shd w:val="clear" w:color="auto" w:fill="FFFFFF" w:themeFill="background1"/>
          </w:tcPr>
          <w:p w14:paraId="1D9EC91A" w14:textId="77777777" w:rsidR="00AD7736" w:rsidRPr="00AA3D1C" w:rsidRDefault="00AD7736" w:rsidP="00BC6E3F">
            <w:pPr>
              <w:rPr>
                <w:rFonts w:cs="Calibri"/>
                <w:szCs w:val="22"/>
              </w:rPr>
            </w:pPr>
          </w:p>
        </w:tc>
        <w:tc>
          <w:tcPr>
            <w:tcW w:w="1600" w:type="dxa"/>
            <w:shd w:val="clear" w:color="auto" w:fill="FFFFFF" w:themeFill="background1"/>
          </w:tcPr>
          <w:p w14:paraId="6F95B1B3" w14:textId="77777777" w:rsidR="00AD7736" w:rsidRPr="00AA3D1C" w:rsidRDefault="00AD7736" w:rsidP="00BC6E3F">
            <w:pPr>
              <w:jc w:val="right"/>
              <w:rPr>
                <w:b/>
              </w:rPr>
            </w:pPr>
            <w:r w:rsidRPr="00AA3D1C">
              <w:rPr>
                <w:rFonts w:cs="Calibri"/>
                <w:szCs w:val="22"/>
              </w:rPr>
              <w:t>Email (@dal)</w:t>
            </w:r>
          </w:p>
        </w:tc>
        <w:tc>
          <w:tcPr>
            <w:tcW w:w="2227" w:type="dxa"/>
            <w:gridSpan w:val="2"/>
            <w:shd w:val="clear" w:color="auto" w:fill="FFFFFF" w:themeFill="background1"/>
          </w:tcPr>
          <w:p w14:paraId="5CCF1643" w14:textId="77777777" w:rsidR="00AD7736" w:rsidRPr="00AA3D1C" w:rsidRDefault="00AD7736"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0F95FA75" w14:textId="77777777" w:rsidR="00AD7736" w:rsidRPr="00AA3D1C" w:rsidRDefault="00AD7736" w:rsidP="00BC6E3F">
            <w:pPr>
              <w:jc w:val="right"/>
              <w:rPr>
                <w:b/>
              </w:rPr>
            </w:pPr>
            <w:r w:rsidRPr="00AA3D1C">
              <w:rPr>
                <w:rFonts w:cs="Calibri"/>
                <w:szCs w:val="22"/>
              </w:rPr>
              <w:t>Phone</w:t>
            </w:r>
          </w:p>
        </w:tc>
        <w:tc>
          <w:tcPr>
            <w:tcW w:w="2004" w:type="dxa"/>
            <w:shd w:val="clear" w:color="auto" w:fill="FFFFFF" w:themeFill="background1"/>
          </w:tcPr>
          <w:p w14:paraId="07B6267C" w14:textId="77777777" w:rsidR="00AD7736" w:rsidRPr="00471C76" w:rsidRDefault="00AD7736" w:rsidP="00BC6E3F">
            <w:pPr>
              <w:rPr>
                <w:bCs/>
                <w:sz w:val="21"/>
                <w:szCs w:val="21"/>
              </w:rPr>
            </w:pPr>
            <w:r>
              <w:rPr>
                <w:bCs/>
                <w:sz w:val="21"/>
                <w:szCs w:val="21"/>
              </w:rPr>
              <w:t>902-448-3533</w:t>
            </w:r>
          </w:p>
        </w:tc>
      </w:tr>
      <w:tr w:rsidR="00AD7736" w:rsidRPr="00463DD8" w14:paraId="3F01FA0E" w14:textId="77777777" w:rsidTr="00BC6E3F">
        <w:trPr>
          <w:trHeight w:val="368"/>
        </w:trPr>
        <w:tc>
          <w:tcPr>
            <w:tcW w:w="2014" w:type="dxa"/>
            <w:vMerge/>
            <w:tcBorders>
              <w:bottom w:val="single" w:sz="4" w:space="0" w:color="auto"/>
            </w:tcBorders>
            <w:shd w:val="clear" w:color="auto" w:fill="FFFFFF" w:themeFill="background1"/>
          </w:tcPr>
          <w:p w14:paraId="7D4E1831" w14:textId="77777777" w:rsidR="00AD7736" w:rsidRPr="00AA3D1C" w:rsidRDefault="00AD7736" w:rsidP="00BC6E3F">
            <w:pPr>
              <w:rPr>
                <w:rFonts w:cs="Calibri"/>
                <w:szCs w:val="22"/>
              </w:rPr>
            </w:pPr>
          </w:p>
        </w:tc>
        <w:tc>
          <w:tcPr>
            <w:tcW w:w="1600" w:type="dxa"/>
            <w:tcBorders>
              <w:bottom w:val="single" w:sz="4" w:space="0" w:color="auto"/>
            </w:tcBorders>
            <w:shd w:val="clear" w:color="auto" w:fill="FFFFFF" w:themeFill="background1"/>
          </w:tcPr>
          <w:p w14:paraId="38030BCF" w14:textId="77777777" w:rsidR="00AD7736" w:rsidRPr="00AA3D1C" w:rsidRDefault="00AD7736"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67E8CF5A" w14:textId="77777777" w:rsidR="00AD7736" w:rsidRPr="00AA3D1C" w:rsidRDefault="00AD7736"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696790A6" w14:textId="77777777" w:rsidR="00AD7736" w:rsidRPr="00343D47" w:rsidRDefault="00AD7736"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45253228" w14:textId="77777777" w:rsidR="00AD7736" w:rsidRPr="00504DFE" w:rsidRDefault="00AD7736" w:rsidP="00BC6E3F">
            <w:pPr>
              <w:rPr>
                <w:bCs/>
              </w:rPr>
            </w:pPr>
            <w:r w:rsidRPr="00504DFE">
              <w:rPr>
                <w:bCs/>
              </w:rPr>
              <w:t>Comp Sci</w:t>
            </w:r>
          </w:p>
        </w:tc>
      </w:tr>
      <w:tr w:rsidR="00AD7736" w:rsidRPr="00463DD8" w14:paraId="638F154C" w14:textId="77777777" w:rsidTr="00BC6E3F">
        <w:trPr>
          <w:trHeight w:val="341"/>
        </w:trPr>
        <w:tc>
          <w:tcPr>
            <w:tcW w:w="2014" w:type="dxa"/>
            <w:tcBorders>
              <w:top w:val="single" w:sz="4" w:space="0" w:color="auto"/>
              <w:bottom w:val="single" w:sz="4" w:space="0" w:color="auto"/>
            </w:tcBorders>
          </w:tcPr>
          <w:p w14:paraId="49E2B68A" w14:textId="77777777" w:rsidR="00AD7736" w:rsidRPr="00AA3D1C" w:rsidRDefault="00AD7736"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1981A29A" w14:textId="77777777" w:rsidR="00AD7736" w:rsidRDefault="00AD7736" w:rsidP="00BC6E3F"/>
          <w:p w14:paraId="1D47B8F3" w14:textId="77777777" w:rsidR="00AD7736" w:rsidRPr="00463DD8" w:rsidRDefault="00AD7736" w:rsidP="00BC6E3F">
            <w:r>
              <w:t>Dr. Stephen Brooks, sbrooks@cs.dal.ca</w:t>
            </w:r>
          </w:p>
        </w:tc>
      </w:tr>
      <w:tr w:rsidR="00AD7736" w:rsidRPr="002526BE" w14:paraId="040DDD9C" w14:textId="77777777" w:rsidTr="00BC6E3F">
        <w:trPr>
          <w:trHeight w:val="440"/>
        </w:trPr>
        <w:tc>
          <w:tcPr>
            <w:tcW w:w="2014" w:type="dxa"/>
            <w:vMerge w:val="restart"/>
            <w:tcBorders>
              <w:top w:val="single" w:sz="4" w:space="0" w:color="auto"/>
            </w:tcBorders>
          </w:tcPr>
          <w:p w14:paraId="0330E858" w14:textId="77777777" w:rsidR="00AD7736" w:rsidRPr="002526BE" w:rsidRDefault="00AD7736"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064E2262" w14:textId="77777777" w:rsidR="00AD7736" w:rsidRPr="002526BE" w:rsidRDefault="00AD7736" w:rsidP="00BC6E3F">
            <w:pPr>
              <w:jc w:val="right"/>
            </w:pPr>
            <w:r w:rsidRPr="002526BE">
              <w:t>Name</w:t>
            </w:r>
          </w:p>
        </w:tc>
        <w:tc>
          <w:tcPr>
            <w:tcW w:w="5936" w:type="dxa"/>
            <w:gridSpan w:val="6"/>
            <w:tcBorders>
              <w:top w:val="single" w:sz="4" w:space="0" w:color="auto"/>
            </w:tcBorders>
          </w:tcPr>
          <w:p w14:paraId="7E89B5BC" w14:textId="77777777" w:rsidR="00AD7736" w:rsidRPr="002526BE" w:rsidRDefault="00AD7736" w:rsidP="00BC6E3F"/>
        </w:tc>
      </w:tr>
      <w:tr w:rsidR="00AD7736" w:rsidRPr="002526BE" w14:paraId="56556ACC" w14:textId="77777777" w:rsidTr="00BC6E3F">
        <w:trPr>
          <w:trHeight w:val="431"/>
        </w:trPr>
        <w:tc>
          <w:tcPr>
            <w:tcW w:w="2014" w:type="dxa"/>
            <w:vMerge/>
            <w:tcBorders>
              <w:bottom w:val="single" w:sz="8" w:space="0" w:color="000000"/>
            </w:tcBorders>
          </w:tcPr>
          <w:p w14:paraId="22FB58A7" w14:textId="77777777" w:rsidR="00AD7736" w:rsidRPr="002526BE" w:rsidRDefault="00AD7736" w:rsidP="00BC6E3F">
            <w:pPr>
              <w:rPr>
                <w:rFonts w:ascii="Calibri" w:hAnsi="Calibri" w:cs="Calibri"/>
                <w:szCs w:val="22"/>
              </w:rPr>
            </w:pPr>
          </w:p>
        </w:tc>
        <w:tc>
          <w:tcPr>
            <w:tcW w:w="1600" w:type="dxa"/>
            <w:tcBorders>
              <w:bottom w:val="single" w:sz="8" w:space="0" w:color="000000"/>
            </w:tcBorders>
          </w:tcPr>
          <w:p w14:paraId="1F84D43D" w14:textId="77777777" w:rsidR="00AD7736" w:rsidRPr="002526BE" w:rsidRDefault="00AD7736" w:rsidP="00BC6E3F">
            <w:pPr>
              <w:jc w:val="right"/>
            </w:pPr>
            <w:r w:rsidRPr="002526BE">
              <w:t>Email</w:t>
            </w:r>
          </w:p>
        </w:tc>
        <w:tc>
          <w:tcPr>
            <w:tcW w:w="2490" w:type="dxa"/>
            <w:gridSpan w:val="3"/>
            <w:tcBorders>
              <w:bottom w:val="single" w:sz="4" w:space="0" w:color="auto"/>
            </w:tcBorders>
          </w:tcPr>
          <w:p w14:paraId="45CEEC45" w14:textId="77777777" w:rsidR="00AD7736" w:rsidRPr="002526BE" w:rsidRDefault="00AD7736" w:rsidP="00BC6E3F"/>
        </w:tc>
        <w:tc>
          <w:tcPr>
            <w:tcW w:w="867" w:type="dxa"/>
            <w:tcBorders>
              <w:bottom w:val="single" w:sz="8" w:space="0" w:color="000000"/>
            </w:tcBorders>
          </w:tcPr>
          <w:p w14:paraId="2E4AF12E" w14:textId="77777777" w:rsidR="00AD7736" w:rsidRPr="002526BE" w:rsidRDefault="00AD7736" w:rsidP="00BC6E3F">
            <w:r w:rsidRPr="002526BE">
              <w:t>Phone</w:t>
            </w:r>
          </w:p>
        </w:tc>
        <w:tc>
          <w:tcPr>
            <w:tcW w:w="2579" w:type="dxa"/>
            <w:gridSpan w:val="2"/>
            <w:tcBorders>
              <w:bottom w:val="single" w:sz="8" w:space="0" w:color="000000"/>
            </w:tcBorders>
          </w:tcPr>
          <w:p w14:paraId="0C132A96" w14:textId="77777777" w:rsidR="00AD7736" w:rsidRPr="002526BE" w:rsidRDefault="00AD7736" w:rsidP="00BC6E3F"/>
        </w:tc>
      </w:tr>
      <w:tr w:rsidR="00AD7736" w:rsidRPr="002526BE" w14:paraId="17AEB50F" w14:textId="77777777" w:rsidTr="00BC6E3F">
        <w:trPr>
          <w:trHeight w:val="350"/>
        </w:trPr>
        <w:tc>
          <w:tcPr>
            <w:tcW w:w="2014" w:type="dxa"/>
            <w:tcBorders>
              <w:top w:val="single" w:sz="8" w:space="0" w:color="000000"/>
              <w:bottom w:val="single" w:sz="4" w:space="0" w:color="auto"/>
            </w:tcBorders>
          </w:tcPr>
          <w:p w14:paraId="25EEF7B1" w14:textId="77777777" w:rsidR="00AD7736" w:rsidRPr="00AA3D1C" w:rsidRDefault="00AD7736"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BA10423" w14:textId="77777777" w:rsidR="00AD7736" w:rsidRPr="002526BE" w:rsidRDefault="00AD7736"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4B288D74" w14:textId="77777777" w:rsidR="00AD7736" w:rsidRPr="00AA3D1C" w:rsidRDefault="00AD7736"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DC773B4" w14:textId="77777777" w:rsidR="00AD7736" w:rsidRPr="002526BE" w:rsidRDefault="00AD7736" w:rsidP="00BC6E3F">
            <w:r w:rsidRPr="002B1D5F">
              <w:rPr>
                <w:color w:val="000000" w:themeColor="text1"/>
              </w:rPr>
              <w:t xml:space="preserve">March </w:t>
            </w:r>
            <w:r>
              <w:rPr>
                <w:color w:val="000000" w:themeColor="text1"/>
              </w:rPr>
              <w:t>25</w:t>
            </w:r>
            <w:r w:rsidRPr="002B1D5F">
              <w:rPr>
                <w:color w:val="000000" w:themeColor="text1"/>
              </w:rPr>
              <w:t>, 2022</w:t>
            </w:r>
          </w:p>
        </w:tc>
      </w:tr>
    </w:tbl>
    <w:p w14:paraId="2464ACE2" w14:textId="77777777" w:rsidR="00AD7736" w:rsidRDefault="00AD7736" w:rsidP="00AD7736"/>
    <w:p w14:paraId="454928ED" w14:textId="77777777" w:rsidR="00AD7736" w:rsidRDefault="00AD7736" w:rsidP="00AD7736"/>
    <w:p w14:paraId="22B3E93C" w14:textId="77777777" w:rsidR="00AD7736" w:rsidRDefault="00AD7736" w:rsidP="00AD7736"/>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AD7736" w:rsidRPr="00463DD8" w14:paraId="18007981"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B07742B" w14:textId="77777777" w:rsidR="00AD7736" w:rsidRPr="00AA3D1C" w:rsidRDefault="00AD7736"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AD7736" w:rsidRPr="00463DD8" w14:paraId="33BDFDF8" w14:textId="77777777" w:rsidTr="00BC6E3F">
        <w:trPr>
          <w:trHeight w:val="350"/>
        </w:trPr>
        <w:tc>
          <w:tcPr>
            <w:tcW w:w="2797" w:type="dxa"/>
          </w:tcPr>
          <w:p w14:paraId="65420248" w14:textId="77777777" w:rsidR="00AD7736" w:rsidRPr="00AA3D1C" w:rsidRDefault="00AD7736" w:rsidP="00BC6E3F">
            <w:pPr>
              <w:rPr>
                <w:rFonts w:cs="Calibri"/>
                <w:szCs w:val="22"/>
              </w:rPr>
            </w:pPr>
            <w:r w:rsidRPr="00AA3D1C">
              <w:rPr>
                <w:rFonts w:cs="Calibri"/>
                <w:szCs w:val="22"/>
              </w:rPr>
              <w:t>Degree program</w:t>
            </w:r>
          </w:p>
        </w:tc>
        <w:tc>
          <w:tcPr>
            <w:tcW w:w="6743" w:type="dxa"/>
            <w:gridSpan w:val="3"/>
          </w:tcPr>
          <w:p w14:paraId="305E7BBE" w14:textId="77777777" w:rsidR="00AD7736" w:rsidRPr="00463DD8" w:rsidRDefault="00AD7736" w:rsidP="00BC6E3F">
            <w:r>
              <w:t>Master of Computer Science</w:t>
            </w:r>
          </w:p>
        </w:tc>
      </w:tr>
      <w:tr w:rsidR="00AD7736" w:rsidRPr="00463DD8" w14:paraId="03FEA260" w14:textId="77777777" w:rsidTr="00BC6E3F">
        <w:trPr>
          <w:trHeight w:val="350"/>
        </w:trPr>
        <w:tc>
          <w:tcPr>
            <w:tcW w:w="2797" w:type="dxa"/>
          </w:tcPr>
          <w:p w14:paraId="1AC4D3AF" w14:textId="77777777" w:rsidR="00AD7736" w:rsidRPr="00AA3D1C" w:rsidRDefault="00AD7736" w:rsidP="00BC6E3F">
            <w:pPr>
              <w:rPr>
                <w:rFonts w:cs="Calibri"/>
                <w:szCs w:val="22"/>
              </w:rPr>
            </w:pPr>
            <w:r w:rsidRPr="00AA3D1C">
              <w:rPr>
                <w:rFonts w:cs="Calibri"/>
                <w:szCs w:val="22"/>
              </w:rPr>
              <w:t>Supervisor name and department</w:t>
            </w:r>
          </w:p>
        </w:tc>
        <w:tc>
          <w:tcPr>
            <w:tcW w:w="6743" w:type="dxa"/>
            <w:gridSpan w:val="3"/>
          </w:tcPr>
          <w:p w14:paraId="0BF9AA15" w14:textId="77777777" w:rsidR="00AD7736" w:rsidRPr="00463DD8" w:rsidRDefault="00AD7736" w:rsidP="00BC6E3F">
            <w:r>
              <w:t>Dr. Stephen Brooks</w:t>
            </w:r>
          </w:p>
        </w:tc>
      </w:tr>
      <w:tr w:rsidR="00AD7736" w:rsidRPr="00463DD8" w14:paraId="40159ACC" w14:textId="77777777" w:rsidTr="00BC6E3F">
        <w:trPr>
          <w:trHeight w:val="350"/>
        </w:trPr>
        <w:tc>
          <w:tcPr>
            <w:tcW w:w="2797" w:type="dxa"/>
            <w:tcBorders>
              <w:bottom w:val="single" w:sz="8" w:space="0" w:color="000000"/>
            </w:tcBorders>
          </w:tcPr>
          <w:p w14:paraId="5AA7FFEF" w14:textId="77777777" w:rsidR="00AD7736" w:rsidRPr="00AA3D1C" w:rsidRDefault="00AD7736"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7A126377" w14:textId="77777777" w:rsidR="00AD7736" w:rsidRPr="00463DD8" w:rsidRDefault="00AD7736" w:rsidP="00BC6E3F">
            <w:r>
              <w:t>sbrooks@cs.dal.ca</w:t>
            </w:r>
          </w:p>
        </w:tc>
        <w:tc>
          <w:tcPr>
            <w:tcW w:w="990" w:type="dxa"/>
            <w:tcBorders>
              <w:bottom w:val="single" w:sz="8" w:space="0" w:color="000000"/>
            </w:tcBorders>
          </w:tcPr>
          <w:p w14:paraId="2E7EBECC" w14:textId="77777777" w:rsidR="00AD7736" w:rsidRPr="00AA3D1C" w:rsidRDefault="00AD7736" w:rsidP="00BC6E3F">
            <w:pPr>
              <w:rPr>
                <w:rFonts w:cs="Calibri"/>
                <w:szCs w:val="22"/>
              </w:rPr>
            </w:pPr>
            <w:r w:rsidRPr="00AA3D1C">
              <w:rPr>
                <w:rFonts w:cs="Calibri"/>
                <w:szCs w:val="22"/>
              </w:rPr>
              <w:t>Phone</w:t>
            </w:r>
          </w:p>
        </w:tc>
        <w:tc>
          <w:tcPr>
            <w:tcW w:w="2453" w:type="dxa"/>
            <w:tcBorders>
              <w:bottom w:val="single" w:sz="8" w:space="0" w:color="000000"/>
            </w:tcBorders>
          </w:tcPr>
          <w:p w14:paraId="4F6A679C" w14:textId="77777777" w:rsidR="00AD7736" w:rsidRPr="00504DFE" w:rsidRDefault="00AD7736" w:rsidP="00BC6E3F">
            <w:r>
              <w:rPr>
                <w:rFonts w:ascii="Arial" w:hAnsi="Arial" w:cs="Arial"/>
                <w:color w:val="535454"/>
                <w:sz w:val="21"/>
                <w:szCs w:val="21"/>
                <w:shd w:val="clear" w:color="auto" w:fill="FFFFFF"/>
              </w:rPr>
              <w:t>902-494-2512</w:t>
            </w:r>
          </w:p>
        </w:tc>
      </w:tr>
      <w:tr w:rsidR="00AD7736" w:rsidRPr="00463DD8" w14:paraId="146D115E" w14:textId="77777777" w:rsidTr="00BC6E3F">
        <w:trPr>
          <w:trHeight w:val="534"/>
        </w:trPr>
        <w:tc>
          <w:tcPr>
            <w:tcW w:w="9540" w:type="dxa"/>
            <w:gridSpan w:val="4"/>
            <w:shd w:val="clear" w:color="auto" w:fill="F2F2F2" w:themeFill="background1" w:themeFillShade="F2"/>
            <w:vAlign w:val="center"/>
          </w:tcPr>
          <w:p w14:paraId="17E056C2" w14:textId="77777777" w:rsidR="00AD7736" w:rsidRPr="00AA3D1C" w:rsidRDefault="00AD7736"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AD7736" w:rsidRPr="00F61518" w14:paraId="24E24BF4" w14:textId="77777777" w:rsidTr="00BC6E3F">
        <w:trPr>
          <w:trHeight w:val="350"/>
        </w:trPr>
        <w:tc>
          <w:tcPr>
            <w:tcW w:w="9540" w:type="dxa"/>
            <w:gridSpan w:val="4"/>
          </w:tcPr>
          <w:p w14:paraId="3740022A" w14:textId="77777777" w:rsidR="00AD7736" w:rsidRPr="00AA3D1C" w:rsidRDefault="00AD7736"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2D9FD5E2" w14:textId="77777777" w:rsidR="00AD7736" w:rsidRPr="00AA3D1C" w:rsidRDefault="00AD7736" w:rsidP="00BC6E3F">
            <w:pPr>
              <w:rPr>
                <w:rFonts w:cs="Calibri"/>
                <w:szCs w:val="22"/>
              </w:rPr>
            </w:pPr>
            <w:r w:rsidRPr="00AA3D1C">
              <w:rPr>
                <w:rFonts w:cs="Calibri"/>
                <w:szCs w:val="22"/>
              </w:rPr>
              <w:t xml:space="preserve">Authorizing name:  </w:t>
            </w:r>
          </w:p>
          <w:p w14:paraId="67DD03A9" w14:textId="77777777" w:rsidR="00AD7736" w:rsidRPr="00D10EB8" w:rsidRDefault="00AD7736" w:rsidP="00BC6E3F">
            <w:pPr>
              <w:rPr>
                <w:rFonts w:cs="Calibri"/>
                <w:szCs w:val="22"/>
              </w:rPr>
            </w:pPr>
            <w:r w:rsidRPr="00AA3D1C">
              <w:rPr>
                <w:rFonts w:cs="Calibri"/>
                <w:szCs w:val="22"/>
              </w:rPr>
              <w:t xml:space="preserve">Date:  </w:t>
            </w:r>
          </w:p>
        </w:tc>
      </w:tr>
    </w:tbl>
    <w:p w14:paraId="18889627" w14:textId="77777777" w:rsidR="00AD7736" w:rsidRPr="00463DD8" w:rsidRDefault="00AD7736" w:rsidP="00AD7736"/>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AD7736" w:rsidRPr="00463DD8" w14:paraId="350FB5A8" w14:textId="77777777" w:rsidTr="00BC6E3F">
        <w:trPr>
          <w:trHeight w:val="374"/>
        </w:trPr>
        <w:tc>
          <w:tcPr>
            <w:tcW w:w="9540" w:type="dxa"/>
            <w:gridSpan w:val="5"/>
            <w:shd w:val="clear" w:color="auto" w:fill="F2F2F2" w:themeFill="background1" w:themeFillShade="F2"/>
          </w:tcPr>
          <w:p w14:paraId="4AF506B9" w14:textId="77777777" w:rsidR="00AD7736" w:rsidRPr="00463DD8" w:rsidRDefault="00AD7736" w:rsidP="00BC6E3F">
            <w:r w:rsidRPr="00463DD8">
              <w:rPr>
                <w:b/>
              </w:rPr>
              <w:t>1.</w:t>
            </w:r>
            <w:r>
              <w:rPr>
                <w:b/>
              </w:rPr>
              <w:t>3</w:t>
            </w:r>
            <w:r w:rsidRPr="00463DD8">
              <w:t xml:space="preserve"> </w:t>
            </w:r>
            <w:r w:rsidRPr="00E07F60">
              <w:rPr>
                <w:b/>
                <w:bCs/>
              </w:rPr>
              <w:t>Other reviews</w:t>
            </w:r>
          </w:p>
        </w:tc>
      </w:tr>
      <w:tr w:rsidR="00AD7736" w:rsidRPr="00030B74" w14:paraId="20DCDD69" w14:textId="77777777" w:rsidTr="00BC6E3F">
        <w:trPr>
          <w:trHeight w:val="515"/>
        </w:trPr>
        <w:tc>
          <w:tcPr>
            <w:tcW w:w="3034" w:type="dxa"/>
            <w:gridSpan w:val="2"/>
            <w:vMerge w:val="restart"/>
          </w:tcPr>
          <w:p w14:paraId="36B8CEB1" w14:textId="77777777" w:rsidR="00AD7736" w:rsidRPr="00AA3D1C" w:rsidRDefault="00AD7736"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ADE1BEA" w14:textId="77777777" w:rsidR="00AD7736" w:rsidRPr="008D0F7C" w:rsidRDefault="00AD7736"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65E1C203" w14:textId="77777777" w:rsidR="00AD7736" w:rsidRPr="00030B74" w:rsidRDefault="00AD7736" w:rsidP="00BC6E3F"/>
        </w:tc>
      </w:tr>
      <w:tr w:rsidR="00AD7736" w:rsidRPr="002526BE" w14:paraId="31D8DBB4" w14:textId="77777777" w:rsidTr="00BC6E3F">
        <w:trPr>
          <w:trHeight w:val="542"/>
        </w:trPr>
        <w:tc>
          <w:tcPr>
            <w:tcW w:w="3034" w:type="dxa"/>
            <w:gridSpan w:val="2"/>
            <w:vMerge/>
            <w:tcBorders>
              <w:bottom w:val="single" w:sz="4" w:space="0" w:color="auto"/>
            </w:tcBorders>
          </w:tcPr>
          <w:p w14:paraId="5426C356" w14:textId="77777777" w:rsidR="00AD7736" w:rsidRPr="002526BE" w:rsidRDefault="00AD7736" w:rsidP="00BC6E3F">
            <w:pPr>
              <w:rPr>
                <w:rFonts w:ascii="Calibri" w:hAnsi="Calibri" w:cs="Calibri"/>
                <w:szCs w:val="22"/>
              </w:rPr>
            </w:pPr>
          </w:p>
        </w:tc>
        <w:tc>
          <w:tcPr>
            <w:tcW w:w="1083" w:type="dxa"/>
            <w:tcBorders>
              <w:bottom w:val="single" w:sz="4" w:space="0" w:color="auto"/>
            </w:tcBorders>
          </w:tcPr>
          <w:p w14:paraId="6E208AF0" w14:textId="77777777" w:rsidR="00AD7736" w:rsidRPr="00AA3D1C" w:rsidRDefault="00AD7736"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717F0B13" w14:textId="77777777" w:rsidR="00AD7736" w:rsidRPr="002526BE" w:rsidRDefault="00AD7736" w:rsidP="00BC6E3F"/>
        </w:tc>
      </w:tr>
      <w:tr w:rsidR="00AD7736" w:rsidRPr="002526BE" w14:paraId="2714FFC1" w14:textId="77777777" w:rsidTr="00BC6E3F">
        <w:trPr>
          <w:trHeight w:val="350"/>
        </w:trPr>
        <w:tc>
          <w:tcPr>
            <w:tcW w:w="2137" w:type="dxa"/>
          </w:tcPr>
          <w:p w14:paraId="67714F58" w14:textId="77777777" w:rsidR="00AD7736" w:rsidRPr="002526BE" w:rsidRDefault="00AD7736" w:rsidP="00BC6E3F">
            <w:r>
              <w:t>Scholarly/scientific p</w:t>
            </w:r>
            <w:r w:rsidRPr="002526BE">
              <w:t>eer review (if any)</w:t>
            </w:r>
          </w:p>
        </w:tc>
        <w:tc>
          <w:tcPr>
            <w:tcW w:w="7403" w:type="dxa"/>
            <w:gridSpan w:val="4"/>
          </w:tcPr>
          <w:p w14:paraId="00FDE3B3" w14:textId="77777777" w:rsidR="00AD7736" w:rsidRPr="002526BE" w:rsidRDefault="00AD7736" w:rsidP="00BC6E3F"/>
        </w:tc>
      </w:tr>
      <w:tr w:rsidR="00AD7736" w:rsidRPr="002526BE" w14:paraId="692C371B" w14:textId="77777777" w:rsidTr="00BC6E3F">
        <w:trPr>
          <w:trHeight w:val="350"/>
        </w:trPr>
        <w:tc>
          <w:tcPr>
            <w:tcW w:w="4747" w:type="dxa"/>
            <w:gridSpan w:val="4"/>
          </w:tcPr>
          <w:p w14:paraId="6BA44BA7" w14:textId="77777777" w:rsidR="00AD7736" w:rsidRPr="00566E7F" w:rsidRDefault="00AD7736"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18F74862" w14:textId="77777777" w:rsidR="00AD7736" w:rsidRPr="00566E7F" w:rsidRDefault="00AD7736" w:rsidP="00BC6E3F">
            <w:r w:rsidRPr="00033A27">
              <w:rPr>
                <w:sz w:val="18"/>
                <w:szCs w:val="18"/>
              </w:rPr>
              <w:t>[</w:t>
            </w:r>
            <w:r>
              <w:rPr>
                <w:sz w:val="18"/>
                <w:szCs w:val="18"/>
              </w:rPr>
              <w:t>X</w:t>
            </w:r>
            <w:r w:rsidRPr="00033A27">
              <w:rPr>
                <w:sz w:val="18"/>
                <w:szCs w:val="18"/>
              </w:rPr>
              <w:t>]</w:t>
            </w:r>
            <w:r w:rsidRPr="00566E7F">
              <w:t xml:space="preserve"> No</w:t>
            </w:r>
          </w:p>
          <w:p w14:paraId="61A09976" w14:textId="77777777" w:rsidR="00AD7736" w:rsidRPr="002526BE" w:rsidRDefault="00AD7736"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AD7736" w:rsidRPr="002526BE" w14:paraId="0D69948F" w14:textId="77777777" w:rsidTr="00BC6E3F">
        <w:trPr>
          <w:trHeight w:val="350"/>
        </w:trPr>
        <w:tc>
          <w:tcPr>
            <w:tcW w:w="9540" w:type="dxa"/>
            <w:gridSpan w:val="5"/>
          </w:tcPr>
          <w:p w14:paraId="604AEE95" w14:textId="77777777" w:rsidR="00AD7736" w:rsidRPr="00566E7F" w:rsidRDefault="00AD7736"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35AFB9EC" w14:textId="77777777" w:rsidR="00AD7736" w:rsidRDefault="00AD7736" w:rsidP="00BC6E3F"/>
          <w:p w14:paraId="317C6CE0" w14:textId="77777777" w:rsidR="00AD7736" w:rsidRPr="00566E7F" w:rsidRDefault="00AD7736" w:rsidP="00BC6E3F"/>
        </w:tc>
      </w:tr>
    </w:tbl>
    <w:p w14:paraId="2674FADB" w14:textId="77777777" w:rsidR="00AD7736" w:rsidRDefault="00AD7736" w:rsidP="00AD7736">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AD7736" w:rsidRPr="00463DD8" w14:paraId="54FB752F" w14:textId="77777777" w:rsidTr="00BC6E3F">
        <w:trPr>
          <w:trHeight w:val="374"/>
        </w:trPr>
        <w:tc>
          <w:tcPr>
            <w:tcW w:w="9540" w:type="dxa"/>
            <w:gridSpan w:val="3"/>
            <w:shd w:val="clear" w:color="auto" w:fill="F2F2F2" w:themeFill="background1" w:themeFillShade="F2"/>
          </w:tcPr>
          <w:p w14:paraId="70C87348" w14:textId="77777777" w:rsidR="00AD7736" w:rsidRPr="00463DD8" w:rsidRDefault="00AD7736"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AD7736" w:rsidRPr="002526BE" w14:paraId="79C1FC44" w14:textId="77777777" w:rsidTr="00BC6E3F">
        <w:trPr>
          <w:trHeight w:val="296"/>
        </w:trPr>
        <w:tc>
          <w:tcPr>
            <w:tcW w:w="1163" w:type="dxa"/>
            <w:vMerge w:val="restart"/>
            <w:vAlign w:val="center"/>
          </w:tcPr>
          <w:p w14:paraId="4DCB78CB" w14:textId="77777777" w:rsidR="00AD7736" w:rsidRPr="002526BE" w:rsidRDefault="00AD7736" w:rsidP="00BC6E3F">
            <w:r>
              <w:t>Funding (list on consent form)</w:t>
            </w:r>
          </w:p>
        </w:tc>
        <w:tc>
          <w:tcPr>
            <w:tcW w:w="2693" w:type="dxa"/>
          </w:tcPr>
          <w:p w14:paraId="11E5F318" w14:textId="77777777" w:rsidR="00AD7736" w:rsidRPr="002526BE" w:rsidRDefault="00AD7736" w:rsidP="00BC6E3F">
            <w:pPr>
              <w:jc w:val="right"/>
            </w:pPr>
            <w:r w:rsidRPr="002526BE">
              <w:t>Agency</w:t>
            </w:r>
          </w:p>
        </w:tc>
        <w:tc>
          <w:tcPr>
            <w:tcW w:w="5684" w:type="dxa"/>
          </w:tcPr>
          <w:p w14:paraId="3DAB900C" w14:textId="77777777" w:rsidR="00AD7736" w:rsidRPr="002526BE" w:rsidRDefault="00AD7736" w:rsidP="00BC6E3F"/>
        </w:tc>
      </w:tr>
      <w:tr w:rsidR="00AD7736" w:rsidRPr="002526BE" w14:paraId="40C7621D" w14:textId="77777777" w:rsidTr="00BC6E3F">
        <w:trPr>
          <w:trHeight w:val="296"/>
        </w:trPr>
        <w:tc>
          <w:tcPr>
            <w:tcW w:w="1163" w:type="dxa"/>
            <w:vMerge/>
            <w:vAlign w:val="center"/>
          </w:tcPr>
          <w:p w14:paraId="21F7A9BA" w14:textId="77777777" w:rsidR="00AD7736" w:rsidRDefault="00AD7736" w:rsidP="00BC6E3F"/>
        </w:tc>
        <w:tc>
          <w:tcPr>
            <w:tcW w:w="2693" w:type="dxa"/>
          </w:tcPr>
          <w:p w14:paraId="35370323" w14:textId="77777777" w:rsidR="00AD7736" w:rsidRPr="002526BE" w:rsidRDefault="00AD7736" w:rsidP="00BC6E3F">
            <w:pPr>
              <w:jc w:val="right"/>
            </w:pPr>
            <w:r w:rsidRPr="002526BE">
              <w:t>Award Number</w:t>
            </w:r>
          </w:p>
        </w:tc>
        <w:tc>
          <w:tcPr>
            <w:tcW w:w="5684" w:type="dxa"/>
          </w:tcPr>
          <w:p w14:paraId="1A8022E5" w14:textId="77777777" w:rsidR="00AD7736" w:rsidRPr="002526BE" w:rsidRDefault="00AD7736" w:rsidP="00BC6E3F"/>
        </w:tc>
      </w:tr>
      <w:tr w:rsidR="00AD7736" w:rsidRPr="002526BE" w14:paraId="0CCA9DED" w14:textId="77777777" w:rsidTr="00BC6E3F">
        <w:trPr>
          <w:trHeight w:val="350"/>
        </w:trPr>
        <w:tc>
          <w:tcPr>
            <w:tcW w:w="1163" w:type="dxa"/>
            <w:vMerge/>
          </w:tcPr>
          <w:p w14:paraId="3C0BD1D8" w14:textId="77777777" w:rsidR="00AD7736" w:rsidRPr="002526BE" w:rsidRDefault="00AD7736" w:rsidP="00BC6E3F">
            <w:pPr>
              <w:rPr>
                <w:rFonts w:ascii="Calibri" w:hAnsi="Calibri" w:cs="Calibri"/>
                <w:szCs w:val="22"/>
              </w:rPr>
            </w:pPr>
          </w:p>
        </w:tc>
        <w:tc>
          <w:tcPr>
            <w:tcW w:w="2693" w:type="dxa"/>
          </w:tcPr>
          <w:p w14:paraId="2C7E271C" w14:textId="77777777" w:rsidR="00AD7736" w:rsidRPr="002526BE" w:rsidRDefault="00AD7736" w:rsidP="00BC6E3F">
            <w:pPr>
              <w:jc w:val="right"/>
            </w:pPr>
            <w:r>
              <w:t>Institution where funds are/will be held</w:t>
            </w:r>
          </w:p>
        </w:tc>
        <w:tc>
          <w:tcPr>
            <w:tcW w:w="5684" w:type="dxa"/>
          </w:tcPr>
          <w:p w14:paraId="7EAF1644" w14:textId="77777777" w:rsidR="00AD7736" w:rsidRDefault="00AD7736" w:rsidP="00BC6E3F">
            <w:proofErr w:type="gramStart"/>
            <w:r w:rsidRPr="00033A27">
              <w:rPr>
                <w:sz w:val="18"/>
                <w:szCs w:val="18"/>
              </w:rPr>
              <w:t>[  ]</w:t>
            </w:r>
            <w:proofErr w:type="gramEnd"/>
            <w:r>
              <w:t xml:space="preserve"> Dalhousie University</w:t>
            </w:r>
          </w:p>
          <w:p w14:paraId="1DF61848" w14:textId="77777777" w:rsidR="00AD7736" w:rsidRDefault="00AD7736" w:rsidP="00BC6E3F">
            <w:proofErr w:type="gramStart"/>
            <w:r w:rsidRPr="00033A27">
              <w:rPr>
                <w:sz w:val="18"/>
                <w:szCs w:val="18"/>
              </w:rPr>
              <w:t>[  ]</w:t>
            </w:r>
            <w:proofErr w:type="gramEnd"/>
            <w:r>
              <w:t xml:space="preserve"> Other: _____________________</w:t>
            </w:r>
          </w:p>
          <w:p w14:paraId="050E3317" w14:textId="77777777" w:rsidR="00AD7736" w:rsidRPr="004A6276" w:rsidRDefault="00AD7736" w:rsidP="00BC6E3F">
            <w:pPr>
              <w:tabs>
                <w:tab w:val="left" w:pos="4725"/>
              </w:tabs>
            </w:pPr>
            <w:r>
              <w:tab/>
            </w:r>
          </w:p>
        </w:tc>
      </w:tr>
      <w:tr w:rsidR="00AD7736" w:rsidRPr="002526BE" w14:paraId="4C65AB69" w14:textId="77777777" w:rsidTr="00BC6E3F">
        <w:trPr>
          <w:trHeight w:val="350"/>
        </w:trPr>
        <w:tc>
          <w:tcPr>
            <w:tcW w:w="3856" w:type="dxa"/>
            <w:gridSpan w:val="2"/>
          </w:tcPr>
          <w:p w14:paraId="541932C9" w14:textId="77777777" w:rsidR="00AD7736" w:rsidRDefault="00AD7736" w:rsidP="00BC6E3F">
            <w:pPr>
              <w:jc w:val="right"/>
            </w:pPr>
            <w:r>
              <w:t>Was a Dal release of funds agreement issued for this award?</w:t>
            </w:r>
          </w:p>
        </w:tc>
        <w:tc>
          <w:tcPr>
            <w:tcW w:w="5684" w:type="dxa"/>
            <w:tcBorders>
              <w:bottom w:val="single" w:sz="4" w:space="0" w:color="auto"/>
            </w:tcBorders>
            <w:vAlign w:val="center"/>
          </w:tcPr>
          <w:p w14:paraId="65BE30DE" w14:textId="77777777" w:rsidR="00AD7736" w:rsidRPr="00033A27" w:rsidRDefault="00AD7736"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36DB129" w14:textId="77777777" w:rsidR="00AD7736" w:rsidRDefault="00AD7736" w:rsidP="00AD7736"/>
    <w:p w14:paraId="52325FD0" w14:textId="77777777" w:rsidR="00AD7736" w:rsidRDefault="00AD7736" w:rsidP="00AD7736"/>
    <w:p w14:paraId="71929A62" w14:textId="77777777" w:rsidR="00AD7736" w:rsidRDefault="00AD7736" w:rsidP="00AD7736"/>
    <w:p w14:paraId="20398A0E" w14:textId="77777777" w:rsidR="00AD7736" w:rsidRDefault="00AD7736" w:rsidP="00AD7736"/>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AD7736" w:rsidRPr="00463DD8" w14:paraId="61104E04" w14:textId="77777777" w:rsidTr="00BC6E3F">
        <w:trPr>
          <w:trHeight w:val="375"/>
        </w:trPr>
        <w:tc>
          <w:tcPr>
            <w:tcW w:w="9468" w:type="dxa"/>
            <w:shd w:val="clear" w:color="auto" w:fill="F2F2F2" w:themeFill="background1" w:themeFillShade="F2"/>
          </w:tcPr>
          <w:p w14:paraId="5A71F6A7" w14:textId="77777777" w:rsidR="00AD7736" w:rsidRPr="00AA3D1C" w:rsidRDefault="00AD7736"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AD7736" w:rsidRPr="00463DD8" w14:paraId="39FD406F" w14:textId="77777777" w:rsidTr="00BC6E3F">
        <w:tc>
          <w:tcPr>
            <w:tcW w:w="9468" w:type="dxa"/>
          </w:tcPr>
          <w:p w14:paraId="498DD821" w14:textId="77777777" w:rsidR="00AD7736" w:rsidRPr="00AA3D1C" w:rsidRDefault="00AD7736"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61A93A4F" w14:textId="77777777" w:rsidR="00AD7736" w:rsidRDefault="00AD7736" w:rsidP="00BC6E3F">
            <w:pPr>
              <w:rPr>
                <w:rFonts w:cs="Calibri"/>
                <w:szCs w:val="22"/>
              </w:rPr>
            </w:pPr>
            <w:r w:rsidRPr="00AA3D1C">
              <w:rPr>
                <w:rFonts w:cs="Calibri"/>
                <w:szCs w:val="22"/>
              </w:rPr>
              <w:t xml:space="preserve">I have completed the </w:t>
            </w:r>
            <w:bookmarkStart w:id="5"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5"/>
            <w:r w:rsidRPr="00AA3D1C">
              <w:rPr>
                <w:rFonts w:cs="Calibri"/>
                <w:szCs w:val="22"/>
              </w:rPr>
              <w:t xml:space="preserve">.  </w:t>
            </w:r>
          </w:p>
          <w:p w14:paraId="342EDE1D" w14:textId="77777777" w:rsidR="00AD7736" w:rsidRPr="00030B74" w:rsidRDefault="00AD7736"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050BCA37" w14:textId="77777777" w:rsidR="00AD7736" w:rsidRDefault="00AD7736" w:rsidP="00BC6E3F">
            <w:pPr>
              <w:ind w:hanging="3"/>
              <w:rPr>
                <w:rFonts w:cs="Calibri"/>
                <w:szCs w:val="20"/>
                <w:lang w:val="en-GB"/>
              </w:rPr>
            </w:pPr>
          </w:p>
          <w:p w14:paraId="305964FE" w14:textId="77777777" w:rsidR="00AD7736" w:rsidRPr="00AA3D1C" w:rsidRDefault="00AD7736" w:rsidP="00BC6E3F">
            <w:pPr>
              <w:ind w:hanging="3"/>
              <w:rPr>
                <w:rFonts w:cs="Calibri"/>
                <w:szCs w:val="20"/>
                <w:lang w:val="en-GB"/>
              </w:rPr>
            </w:pPr>
            <w:r w:rsidRPr="00AA3D1C">
              <w:rPr>
                <w:rFonts w:cs="Calibri"/>
                <w:szCs w:val="20"/>
                <w:lang w:val="en-GB"/>
              </w:rPr>
              <w:t>For Supervisors (of student / learner research projects):</w:t>
            </w:r>
          </w:p>
          <w:p w14:paraId="708422E9" w14:textId="77777777" w:rsidR="00AD7736" w:rsidRPr="00030B74" w:rsidRDefault="00AD7736"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183C3F28" w14:textId="77777777" w:rsidR="00AD7736" w:rsidRDefault="00AD7736"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5A4F9468" w14:textId="77777777" w:rsidR="00AD7736" w:rsidRPr="00030B74" w:rsidRDefault="00AD7736"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439DB652" w14:textId="77777777" w:rsidR="00AD7736" w:rsidRDefault="00AD7736" w:rsidP="00AD7736"/>
    <w:p w14:paraId="14683305" w14:textId="77777777" w:rsidR="00AD7736" w:rsidRDefault="00AD7736" w:rsidP="00AD7736"/>
    <w:p w14:paraId="7C7A0860" w14:textId="77777777" w:rsidR="00AD7736" w:rsidRPr="00AA3D1C" w:rsidRDefault="00AD7736" w:rsidP="00AD7736">
      <w:pPr>
        <w:pStyle w:val="Heading2"/>
        <w:rPr>
          <w:szCs w:val="22"/>
        </w:rPr>
      </w:pPr>
      <w:r w:rsidRPr="00AA3D1C">
        <w:t xml:space="preserve">SECTION  </w:t>
      </w:r>
      <w:r>
        <w:t xml:space="preserve">2. </w:t>
      </w:r>
      <w:r w:rsidRPr="00AA3D1C">
        <w:t>PROJECT DESCRIPTION</w:t>
      </w:r>
    </w:p>
    <w:p w14:paraId="70A0489A" w14:textId="77777777" w:rsidR="00AD7736" w:rsidRPr="00AA3D1C" w:rsidRDefault="00AD7736" w:rsidP="00AD7736">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AD7736" w:rsidRPr="00463DD8" w14:paraId="4BFB5D00" w14:textId="77777777" w:rsidTr="00BC6E3F">
        <w:tc>
          <w:tcPr>
            <w:tcW w:w="9900" w:type="dxa"/>
            <w:shd w:val="clear" w:color="auto" w:fill="F2F2F2" w:themeFill="background1" w:themeFillShade="F2"/>
          </w:tcPr>
          <w:p w14:paraId="500E345B" w14:textId="77777777" w:rsidR="00AD7736" w:rsidRPr="00AA3D1C" w:rsidRDefault="00AD7736"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AD7736" w:rsidRPr="00463DD8" w14:paraId="54CC1888" w14:textId="77777777" w:rsidTr="00BC6E3F">
        <w:trPr>
          <w:trHeight w:val="1583"/>
        </w:trPr>
        <w:tc>
          <w:tcPr>
            <w:tcW w:w="9900" w:type="dxa"/>
          </w:tcPr>
          <w:p w14:paraId="052BAFF5" w14:textId="77777777" w:rsidR="00AD7736" w:rsidRDefault="00AD7736"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7809ED24" w14:textId="77777777" w:rsidR="00AD7736" w:rsidRDefault="00AD7736" w:rsidP="00BC6E3F">
            <w:pPr>
              <w:ind w:left="582" w:hanging="582"/>
              <w:rPr>
                <w:rFonts w:ascii="Times" w:hAnsi="Times"/>
                <w:color w:val="000000" w:themeColor="text1"/>
              </w:rPr>
            </w:pPr>
          </w:p>
          <w:p w14:paraId="2FDB858D" w14:textId="77777777" w:rsidR="00AD7736" w:rsidRPr="00040570" w:rsidRDefault="00AD7736"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139F3549" w14:textId="77777777" w:rsidR="00AD7736" w:rsidRPr="00040570" w:rsidRDefault="00AD7736" w:rsidP="00BC6E3F">
            <w:pPr>
              <w:jc w:val="both"/>
              <w:rPr>
                <w:shd w:val="clear" w:color="auto" w:fill="FFFFFF"/>
              </w:rPr>
            </w:pPr>
          </w:p>
          <w:p w14:paraId="5DCBFACC" w14:textId="77777777" w:rsidR="00AD7736" w:rsidRPr="00040570" w:rsidRDefault="00AD7736"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56156AC" w14:textId="77777777" w:rsidR="00AD7736" w:rsidRPr="00040570" w:rsidRDefault="00AD7736" w:rsidP="00BC6E3F">
            <w:pPr>
              <w:jc w:val="both"/>
            </w:pPr>
          </w:p>
          <w:p w14:paraId="3246FA46" w14:textId="77777777" w:rsidR="00AD7736" w:rsidRPr="00040570" w:rsidRDefault="00AD7736"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67FC1795" w14:textId="77777777" w:rsidR="00AD7736" w:rsidRPr="00040570" w:rsidRDefault="00AD7736" w:rsidP="00BC6E3F">
            <w:pPr>
              <w:jc w:val="both"/>
            </w:pPr>
          </w:p>
          <w:p w14:paraId="4D21AC42" w14:textId="77777777" w:rsidR="00AD7736" w:rsidRPr="00040570" w:rsidRDefault="00AD7736"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1FDA46DB" w14:textId="77777777" w:rsidR="00AD7736" w:rsidRPr="00040570" w:rsidRDefault="00AD7736" w:rsidP="00BC6E3F">
            <w:pPr>
              <w:jc w:val="both"/>
              <w:rPr>
                <w:rFonts w:ascii="Times" w:hAnsi="Times"/>
                <w:color w:val="000000" w:themeColor="text1"/>
              </w:rPr>
            </w:pPr>
          </w:p>
          <w:p w14:paraId="13DD0219" w14:textId="77777777" w:rsidR="00AD7736" w:rsidRPr="00D67CFC" w:rsidRDefault="00AD7736"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20A637F3" w14:textId="77777777" w:rsidR="00AD7736" w:rsidRPr="00907A17" w:rsidRDefault="00AD7736" w:rsidP="00BC6E3F">
            <w:pPr>
              <w:jc w:val="both"/>
              <w:rPr>
                <w:rFonts w:ascii="Times" w:hAnsi="Times"/>
                <w:color w:val="000000" w:themeColor="text1"/>
              </w:rPr>
            </w:pPr>
          </w:p>
          <w:p w14:paraId="23BD27F7" w14:textId="77777777" w:rsidR="00AD7736" w:rsidRPr="00AA3D1C" w:rsidRDefault="00AD7736" w:rsidP="00BC6E3F">
            <w:pPr>
              <w:ind w:left="582" w:hanging="582"/>
              <w:rPr>
                <w:rFonts w:cs="Calibri"/>
                <w:szCs w:val="22"/>
              </w:rPr>
            </w:pPr>
          </w:p>
          <w:p w14:paraId="2AB2FB89" w14:textId="77777777" w:rsidR="00AD7736" w:rsidRPr="00995177" w:rsidRDefault="00AD7736"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2F687137" w14:textId="77777777" w:rsidR="00AD7736" w:rsidRPr="00AA3D1C" w:rsidRDefault="00AD7736"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AD7736" w:rsidRPr="00463DD8" w14:paraId="7204E3A0" w14:textId="77777777" w:rsidTr="00BC6E3F">
        <w:trPr>
          <w:trHeight w:val="1292"/>
        </w:trPr>
        <w:tc>
          <w:tcPr>
            <w:tcW w:w="9900" w:type="dxa"/>
          </w:tcPr>
          <w:p w14:paraId="34D5F32C" w14:textId="77777777" w:rsidR="00AD7736" w:rsidRDefault="00AD7736"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0EDEA9B1" w14:textId="77777777" w:rsidR="00AD7736" w:rsidRPr="00AA3D1C" w:rsidRDefault="00AD7736"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0F20A274" w14:textId="77777777" w:rsidR="00AD7736" w:rsidRPr="00AA3D1C" w:rsidRDefault="00AD7736" w:rsidP="00BC6E3F"/>
        </w:tc>
      </w:tr>
    </w:tbl>
    <w:p w14:paraId="409D66C3" w14:textId="77777777" w:rsidR="00AD7736" w:rsidRDefault="00AD7736" w:rsidP="00AD7736"/>
    <w:p w14:paraId="717C2792" w14:textId="77777777" w:rsidR="00AD7736" w:rsidRDefault="00AD7736" w:rsidP="00AD7736"/>
    <w:p w14:paraId="4306F8FC" w14:textId="77777777" w:rsidR="00AD7736" w:rsidRPr="00463DD8"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4DFE6165" w14:textId="77777777" w:rsidTr="00BC6E3F">
        <w:tc>
          <w:tcPr>
            <w:tcW w:w="9900" w:type="dxa"/>
            <w:shd w:val="clear" w:color="auto" w:fill="F2F2F2" w:themeFill="background1" w:themeFillShade="F2"/>
          </w:tcPr>
          <w:p w14:paraId="7D8AB994" w14:textId="77777777" w:rsidR="00AD7736" w:rsidRPr="00463DD8" w:rsidRDefault="00AD7736" w:rsidP="00BC6E3F">
            <w:bookmarkStart w:id="6" w:name="_Hlk20819230"/>
            <w:r w:rsidRPr="00D02825">
              <w:rPr>
                <w:b/>
              </w:rPr>
              <w:t>2.2</w:t>
            </w:r>
            <w:r w:rsidRPr="00463DD8">
              <w:t xml:space="preserve"> </w:t>
            </w:r>
            <w:r w:rsidRPr="00E07F60">
              <w:rPr>
                <w:b/>
                <w:bCs/>
              </w:rPr>
              <w:t>Research question</w:t>
            </w:r>
            <w:r w:rsidRPr="00463DD8">
              <w:t xml:space="preserve"> </w:t>
            </w:r>
          </w:p>
        </w:tc>
      </w:tr>
      <w:tr w:rsidR="00AD7736" w:rsidRPr="00463DD8" w14:paraId="3BF9E64D" w14:textId="77777777" w:rsidTr="00BC6E3F">
        <w:tc>
          <w:tcPr>
            <w:tcW w:w="9900" w:type="dxa"/>
          </w:tcPr>
          <w:p w14:paraId="32EB38A2" w14:textId="77777777" w:rsidR="00AD7736" w:rsidRDefault="00AD7736"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04E869A2" w14:textId="77777777" w:rsidR="00AD7736" w:rsidRDefault="00AD7736" w:rsidP="00BC6E3F"/>
          <w:p w14:paraId="632929F7" w14:textId="77777777" w:rsidR="00AD7736" w:rsidRPr="00542031" w:rsidRDefault="00AD7736"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3D3BD8D3" w14:textId="77777777" w:rsidR="00AD7736" w:rsidRPr="00463DD8" w:rsidRDefault="00AD7736" w:rsidP="00BC6E3F">
            <w:pPr>
              <w:jc w:val="both"/>
              <w:rPr>
                <w:rFonts w:ascii="Calibri" w:hAnsi="Calibri" w:cs="Calibri"/>
                <w:szCs w:val="22"/>
              </w:rPr>
            </w:pPr>
          </w:p>
        </w:tc>
      </w:tr>
      <w:bookmarkEnd w:id="6"/>
    </w:tbl>
    <w:p w14:paraId="7D04F508" w14:textId="77777777" w:rsidR="00AD7736" w:rsidRDefault="00AD7736" w:rsidP="00AD7736"/>
    <w:p w14:paraId="423924AC" w14:textId="77777777" w:rsidR="00AD7736" w:rsidRDefault="00AD7736" w:rsidP="00AD7736"/>
    <w:p w14:paraId="2540C290" w14:textId="77777777" w:rsidR="00AD7736" w:rsidRDefault="00AD7736" w:rsidP="00AD7736"/>
    <w:p w14:paraId="4074CD41" w14:textId="77777777" w:rsidR="00AD7736" w:rsidRDefault="00AD7736" w:rsidP="00AD7736"/>
    <w:p w14:paraId="5BF30044" w14:textId="77777777" w:rsidR="00AD7736" w:rsidRDefault="00AD7736" w:rsidP="00AD7736"/>
    <w:p w14:paraId="145E1FC0" w14:textId="77777777" w:rsidR="00AD7736" w:rsidRDefault="00AD7736" w:rsidP="00AD7736"/>
    <w:p w14:paraId="79F4C391" w14:textId="77777777" w:rsidR="00AD7736" w:rsidRPr="00463DD8"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0E2DB1B4" w14:textId="77777777" w:rsidTr="00BC6E3F">
        <w:tc>
          <w:tcPr>
            <w:tcW w:w="9900" w:type="dxa"/>
            <w:shd w:val="clear" w:color="auto" w:fill="F2F2F2" w:themeFill="background1" w:themeFillShade="F2"/>
          </w:tcPr>
          <w:p w14:paraId="3DFF8212" w14:textId="77777777" w:rsidR="00AD7736" w:rsidRPr="00463DD8" w:rsidRDefault="00AD7736" w:rsidP="00BC6E3F">
            <w:r w:rsidRPr="006446B5">
              <w:rPr>
                <w:b/>
              </w:rPr>
              <w:t>2.3</w:t>
            </w:r>
            <w:r>
              <w:t xml:space="preserve"> </w:t>
            </w:r>
            <w:r w:rsidRPr="00E07F60">
              <w:rPr>
                <w:b/>
                <w:bCs/>
              </w:rPr>
              <w:t>Recruitment</w:t>
            </w:r>
          </w:p>
        </w:tc>
      </w:tr>
      <w:tr w:rsidR="00AD7736" w:rsidRPr="00463DD8" w14:paraId="7DF6A5DE" w14:textId="77777777" w:rsidTr="00BC6E3F">
        <w:trPr>
          <w:trHeight w:val="27"/>
        </w:trPr>
        <w:tc>
          <w:tcPr>
            <w:tcW w:w="9900" w:type="dxa"/>
          </w:tcPr>
          <w:p w14:paraId="0A06EC9C" w14:textId="77777777" w:rsidR="00AD7736" w:rsidRDefault="00AD7736"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6AFC236" w14:textId="77777777" w:rsidR="00AD7736" w:rsidRDefault="00AD7736" w:rsidP="00BC6E3F">
            <w:pPr>
              <w:ind w:left="582" w:hanging="582"/>
              <w:rPr>
                <w:color w:val="000000" w:themeColor="text1"/>
              </w:rPr>
            </w:pPr>
          </w:p>
          <w:p w14:paraId="5FBA6B88" w14:textId="77777777" w:rsidR="00AD7736" w:rsidRDefault="00AD7736"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0DBC190D" w14:textId="77777777" w:rsidR="00AD7736" w:rsidRDefault="00AD7736" w:rsidP="00BC6E3F">
            <w:pPr>
              <w:rPr>
                <w:color w:val="000000" w:themeColor="text1"/>
              </w:rPr>
            </w:pPr>
          </w:p>
          <w:p w14:paraId="0419B6A2" w14:textId="77777777" w:rsidR="00AD7736" w:rsidRDefault="00AD7736"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9800D16" w14:textId="77777777" w:rsidR="00AD7736" w:rsidRDefault="00AD7736" w:rsidP="00BC6E3F">
            <w:pPr>
              <w:jc w:val="both"/>
              <w:rPr>
                <w:color w:val="000000" w:themeColor="text1"/>
              </w:rPr>
            </w:pPr>
          </w:p>
          <w:p w14:paraId="7082F395" w14:textId="77777777" w:rsidR="00AD7736" w:rsidRDefault="00AD7736"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6AC79F3A" w14:textId="77777777" w:rsidR="00AD7736" w:rsidRDefault="00AD7736" w:rsidP="00BC6E3F">
            <w:pPr>
              <w:jc w:val="both"/>
              <w:rPr>
                <w:color w:val="000000" w:themeColor="text1"/>
              </w:rPr>
            </w:pPr>
          </w:p>
          <w:p w14:paraId="073456E8" w14:textId="77777777" w:rsidR="00AD7736" w:rsidRPr="004C1200" w:rsidRDefault="00AD7736" w:rsidP="00BC6E3F">
            <w:pPr>
              <w:jc w:val="both"/>
              <w:rPr>
                <w:color w:val="000000" w:themeColor="text1"/>
              </w:rPr>
            </w:pPr>
            <w:r w:rsidRPr="00907A17">
              <w:t xml:space="preserve">We aim to recruit </w:t>
            </w:r>
            <w:r>
              <w:t>32</w:t>
            </w:r>
            <w:r w:rsidRPr="00907A17">
              <w:t xml:space="preserve"> participants. </w:t>
            </w:r>
            <w:bookmarkStart w:id="7"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7"/>
            <w:r>
              <w:rPr>
                <w:rFonts w:ascii="Calibri" w:hAnsi="Calibri"/>
                <w:color w:val="000000" w:themeColor="text1"/>
                <w:lang w:val="en-US"/>
              </w:rPr>
              <w:t xml:space="preserve"> </w:t>
            </w:r>
          </w:p>
        </w:tc>
      </w:tr>
      <w:tr w:rsidR="00AD7736" w:rsidRPr="00463DD8" w14:paraId="36026E15" w14:textId="77777777" w:rsidTr="00BC6E3F">
        <w:trPr>
          <w:trHeight w:val="487"/>
        </w:trPr>
        <w:tc>
          <w:tcPr>
            <w:tcW w:w="9900" w:type="dxa"/>
          </w:tcPr>
          <w:p w14:paraId="7A464090" w14:textId="77777777" w:rsidR="00AD7736" w:rsidRPr="00463DD8" w:rsidRDefault="00AD7736"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7427CB85" w14:textId="77777777" w:rsidR="00AD7736" w:rsidRDefault="00AD7736" w:rsidP="00BC6E3F"/>
          <w:p w14:paraId="35B7AD38" w14:textId="77777777" w:rsidR="00AD7736" w:rsidRDefault="00AD7736"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627D1994" w14:textId="77777777" w:rsidR="00AD7736" w:rsidRDefault="00AD7736" w:rsidP="00BC6E3F">
            <w:pPr>
              <w:jc w:val="both"/>
              <w:rPr>
                <w:color w:val="FF0000"/>
              </w:rPr>
            </w:pPr>
          </w:p>
          <w:p w14:paraId="744B339B" w14:textId="77777777" w:rsidR="00AD7736" w:rsidRPr="00154708" w:rsidRDefault="00AD7736"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0407B048" w14:textId="77777777" w:rsidR="00AD7736" w:rsidRPr="00A012FC" w:rsidRDefault="00AD7736" w:rsidP="00BC6E3F"/>
        </w:tc>
      </w:tr>
      <w:tr w:rsidR="00AD7736" w:rsidRPr="00463DD8" w14:paraId="0F710A2C" w14:textId="77777777" w:rsidTr="00BC6E3F">
        <w:trPr>
          <w:trHeight w:val="1972"/>
        </w:trPr>
        <w:tc>
          <w:tcPr>
            <w:tcW w:w="9900" w:type="dxa"/>
          </w:tcPr>
          <w:p w14:paraId="1645F0C0" w14:textId="77777777" w:rsidR="00AD7736" w:rsidRPr="00463DD8" w:rsidRDefault="00AD7736"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1431B66B" w14:textId="77777777" w:rsidR="00AD7736" w:rsidRPr="00D56491" w:rsidRDefault="00AD7736"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522FD0FB" w14:textId="77777777" w:rsidR="00AD7736" w:rsidRPr="00463DD8" w:rsidRDefault="00AD7736" w:rsidP="00BC6E3F"/>
        </w:tc>
      </w:tr>
    </w:tbl>
    <w:p w14:paraId="7E9FFD6B"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AD7736" w:rsidRPr="00463DD8" w14:paraId="0D563750" w14:textId="77777777" w:rsidTr="00BC6E3F">
        <w:tc>
          <w:tcPr>
            <w:tcW w:w="9900" w:type="dxa"/>
            <w:shd w:val="clear" w:color="auto" w:fill="F2F2F2" w:themeFill="background1" w:themeFillShade="F2"/>
          </w:tcPr>
          <w:p w14:paraId="5AC9DDFE" w14:textId="77777777" w:rsidR="00AD7736" w:rsidRPr="00832BFE" w:rsidRDefault="00AD7736" w:rsidP="00BC6E3F">
            <w:pPr>
              <w:rPr>
                <w:color w:val="FF0000"/>
              </w:rPr>
            </w:pPr>
            <w:r w:rsidRPr="009C41E5">
              <w:rPr>
                <w:b/>
              </w:rPr>
              <w:t>2.4</w:t>
            </w:r>
            <w:r w:rsidRPr="009C41E5">
              <w:t xml:space="preserve"> </w:t>
            </w:r>
            <w:r w:rsidRPr="009C41E5">
              <w:rPr>
                <w:b/>
                <w:bCs/>
              </w:rPr>
              <w:t>Informed consent process</w:t>
            </w:r>
          </w:p>
        </w:tc>
      </w:tr>
      <w:tr w:rsidR="00AD7736" w:rsidRPr="00463DD8" w14:paraId="5ECC2EAD" w14:textId="77777777" w:rsidTr="00BC6E3F">
        <w:tc>
          <w:tcPr>
            <w:tcW w:w="9900" w:type="dxa"/>
          </w:tcPr>
          <w:p w14:paraId="3F94A9F7" w14:textId="77777777" w:rsidR="00AD7736" w:rsidRPr="00046004" w:rsidRDefault="00AD7736" w:rsidP="00BC6E3F">
            <w:pPr>
              <w:ind w:left="582" w:hanging="582"/>
              <w:rPr>
                <w:rFonts w:ascii="Times" w:hAnsi="Times"/>
              </w:rPr>
            </w:pPr>
            <w:r w:rsidRPr="00046004">
              <w:rPr>
                <w:rFonts w:ascii="Times" w:hAnsi="Times"/>
              </w:rPr>
              <w:t>2.4.1 Describe the informed consent process:</w:t>
            </w:r>
          </w:p>
          <w:p w14:paraId="45494185" w14:textId="77777777" w:rsidR="00AD7736" w:rsidRPr="00046004" w:rsidRDefault="00AD7736"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26636E86" w14:textId="77777777" w:rsidR="00AD7736" w:rsidRPr="00046004" w:rsidRDefault="00AD7736"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4F93D109" w14:textId="77777777" w:rsidR="00AD7736" w:rsidRPr="00046004" w:rsidRDefault="00AD7736"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74C7359C" w14:textId="77777777" w:rsidR="00AD7736" w:rsidRPr="00046004" w:rsidRDefault="00AD7736"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9609EBB" w14:textId="77777777" w:rsidR="00AD7736" w:rsidRPr="00046004" w:rsidRDefault="00AD7736"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2AB6258E" w14:textId="77777777" w:rsidR="00AD7736" w:rsidRDefault="00AD7736"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28CB8637" w14:textId="77777777" w:rsidR="00AD7736" w:rsidRPr="00046004" w:rsidRDefault="00AD7736" w:rsidP="00BC6E3F">
            <w:pPr>
              <w:rPr>
                <w:rFonts w:ascii="Times" w:hAnsi="Times"/>
              </w:rPr>
            </w:pPr>
          </w:p>
          <w:p w14:paraId="22E8A65A" w14:textId="77777777" w:rsidR="00AD7736" w:rsidRDefault="00AD7736"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52429147" w14:textId="77777777" w:rsidR="00AD7736" w:rsidRPr="006003D1" w:rsidRDefault="00AD7736" w:rsidP="00BC6E3F">
            <w:pPr>
              <w:rPr>
                <w:rFonts w:ascii="Times" w:hAnsi="Times" w:cstheme="majorHAnsi"/>
                <w:i/>
                <w:iCs/>
                <w:szCs w:val="22"/>
              </w:rPr>
            </w:pPr>
          </w:p>
        </w:tc>
      </w:tr>
      <w:tr w:rsidR="00AD7736" w:rsidRPr="00463DD8" w14:paraId="3A26249E" w14:textId="77777777" w:rsidTr="00BC6E3F">
        <w:trPr>
          <w:trHeight w:val="1027"/>
        </w:trPr>
        <w:tc>
          <w:tcPr>
            <w:tcW w:w="9900" w:type="dxa"/>
          </w:tcPr>
          <w:p w14:paraId="5A27938A" w14:textId="77777777" w:rsidR="00AD7736" w:rsidRDefault="00AD7736"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3B53F62A" w14:textId="77777777" w:rsidR="00AD7736" w:rsidRDefault="00AD7736" w:rsidP="00BC6E3F">
            <w:pPr>
              <w:ind w:left="582" w:hanging="582"/>
            </w:pPr>
          </w:p>
          <w:p w14:paraId="1F178BB7" w14:textId="77777777" w:rsidR="00AD7736" w:rsidRDefault="00AD7736" w:rsidP="00BC6E3F">
            <w:r>
              <w:t>Participants are informed in the consent form and that they can withdraw from the study at any time.</w:t>
            </w:r>
          </w:p>
          <w:p w14:paraId="6557B8E1" w14:textId="77777777" w:rsidR="00AD7736" w:rsidRDefault="00AD7736" w:rsidP="00BC6E3F"/>
          <w:p w14:paraId="715C81ED" w14:textId="77777777" w:rsidR="00AD7736" w:rsidRPr="00D301C8" w:rsidRDefault="00AD7736"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04F15A69" w14:textId="77777777" w:rsidR="00AD7736" w:rsidRDefault="00AD7736" w:rsidP="00BC6E3F"/>
        </w:tc>
      </w:tr>
      <w:tr w:rsidR="00AD7736" w:rsidRPr="00463DD8" w14:paraId="657E6144" w14:textId="77777777" w:rsidTr="00BC6E3F">
        <w:trPr>
          <w:trHeight w:val="712"/>
        </w:trPr>
        <w:tc>
          <w:tcPr>
            <w:tcW w:w="9900" w:type="dxa"/>
          </w:tcPr>
          <w:p w14:paraId="64579D42" w14:textId="77777777" w:rsidR="00AD7736" w:rsidRPr="00463DD8" w:rsidRDefault="00AD7736"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1038E158" w14:textId="77777777" w:rsidR="00AD7736" w:rsidRPr="00D56491" w:rsidRDefault="00AD7736"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7129A3D0" w14:textId="77777777" w:rsidR="00AD7736" w:rsidRPr="00463DD8" w:rsidRDefault="00AD7736" w:rsidP="00BC6E3F"/>
        </w:tc>
      </w:tr>
      <w:tr w:rsidR="00AD7736" w:rsidRPr="00463DD8" w14:paraId="6F7B4989" w14:textId="77777777" w:rsidTr="00BC6E3F">
        <w:trPr>
          <w:trHeight w:val="712"/>
        </w:trPr>
        <w:tc>
          <w:tcPr>
            <w:tcW w:w="9900" w:type="dxa"/>
          </w:tcPr>
          <w:p w14:paraId="3C664D89" w14:textId="77777777" w:rsidR="00AD7736" w:rsidRPr="00463DD8" w:rsidRDefault="00AD7736" w:rsidP="00BC6E3F">
            <w:pPr>
              <w:ind w:left="582" w:hanging="582"/>
            </w:pPr>
            <w:r w:rsidRPr="00463DD8">
              <w:t>2.</w:t>
            </w:r>
            <w:r>
              <w:t xml:space="preserve">4.4 </w:t>
            </w:r>
            <w:r w:rsidRPr="00463DD8">
              <w:t>Describe and justify any use of deception or nondisclosure and explain how participants will be debriefed.</w:t>
            </w:r>
          </w:p>
          <w:p w14:paraId="3BB966D3" w14:textId="77777777" w:rsidR="00AD7736" w:rsidRPr="00463DD8" w:rsidRDefault="00AD7736"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52AA6F43" w14:textId="77777777" w:rsidR="00AD7736" w:rsidRDefault="00AD7736" w:rsidP="00BC6E3F">
            <w:pPr>
              <w:ind w:left="582" w:hanging="582"/>
            </w:pPr>
          </w:p>
        </w:tc>
      </w:tr>
    </w:tbl>
    <w:p w14:paraId="67C0F1B2" w14:textId="77777777" w:rsidR="00AD7736" w:rsidRDefault="00AD7736" w:rsidP="00AD7736"/>
    <w:p w14:paraId="70052D47" w14:textId="77777777" w:rsidR="00AD7736" w:rsidRDefault="00AD7736" w:rsidP="00AD7736"/>
    <w:p w14:paraId="11A6E10D" w14:textId="77777777" w:rsidR="00AD7736" w:rsidRDefault="00AD7736" w:rsidP="00AD7736"/>
    <w:p w14:paraId="4A1464B2" w14:textId="77777777" w:rsidR="00AD7736" w:rsidRPr="00463DD8"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2CA05CBB" w14:textId="77777777" w:rsidTr="00BC6E3F">
        <w:tc>
          <w:tcPr>
            <w:tcW w:w="9900" w:type="dxa"/>
            <w:shd w:val="clear" w:color="auto" w:fill="F2F2F2" w:themeFill="background1" w:themeFillShade="F2"/>
          </w:tcPr>
          <w:p w14:paraId="0B67EA9E" w14:textId="77777777" w:rsidR="00AD7736" w:rsidRPr="00463DD8" w:rsidRDefault="00AD7736" w:rsidP="00BC6E3F">
            <w:r w:rsidRPr="006446B5">
              <w:rPr>
                <w:b/>
              </w:rPr>
              <w:t>2.5</w:t>
            </w:r>
            <w:r>
              <w:t xml:space="preserve"> </w:t>
            </w:r>
            <w:r w:rsidRPr="00E07F60">
              <w:rPr>
                <w:b/>
                <w:bCs/>
              </w:rPr>
              <w:t>Methods, data collection and analysis</w:t>
            </w:r>
          </w:p>
        </w:tc>
      </w:tr>
      <w:tr w:rsidR="00AD7736" w:rsidRPr="00463DD8" w14:paraId="71BC91A4" w14:textId="77777777" w:rsidTr="00BC6E3F">
        <w:trPr>
          <w:trHeight w:val="1126"/>
        </w:trPr>
        <w:tc>
          <w:tcPr>
            <w:tcW w:w="9900" w:type="dxa"/>
          </w:tcPr>
          <w:p w14:paraId="1F1247A7" w14:textId="77777777" w:rsidR="00AD7736" w:rsidRPr="00046004" w:rsidRDefault="00AD7736" w:rsidP="00BC6E3F">
            <w:pPr>
              <w:ind w:left="582" w:hanging="582"/>
              <w:rPr>
                <w:rFonts w:ascii="Times" w:hAnsi="Times"/>
              </w:rPr>
            </w:pPr>
            <w:r w:rsidRPr="00046004">
              <w:rPr>
                <w:rFonts w:ascii="Times" w:hAnsi="Times"/>
              </w:rPr>
              <w:t xml:space="preserve">2.5.1 </w:t>
            </w:r>
          </w:p>
          <w:p w14:paraId="1B53A3B8" w14:textId="77777777" w:rsidR="00AD7736" w:rsidRPr="00046004" w:rsidRDefault="00AD7736" w:rsidP="00BC6E3F">
            <w:pPr>
              <w:ind w:left="582" w:hanging="582"/>
              <w:rPr>
                <w:rFonts w:ascii="Times" w:hAnsi="Times"/>
              </w:rPr>
            </w:pPr>
            <w:r w:rsidRPr="00046004">
              <w:rPr>
                <w:rFonts w:ascii="Times" w:hAnsi="Times"/>
              </w:rPr>
              <w:t>A) Where will the research be conducted?</w:t>
            </w:r>
          </w:p>
          <w:p w14:paraId="72BC7958" w14:textId="77777777" w:rsidR="00AD7736" w:rsidRPr="00046004" w:rsidRDefault="00AD7736"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43882B51" w14:textId="77777777" w:rsidR="00AD7736" w:rsidRPr="00046004" w:rsidRDefault="00AD7736" w:rsidP="00BC6E3F">
            <w:pPr>
              <w:ind w:left="582" w:hanging="582"/>
              <w:rPr>
                <w:rFonts w:ascii="Times" w:hAnsi="Times"/>
              </w:rPr>
            </w:pPr>
          </w:p>
          <w:p w14:paraId="59F29020" w14:textId="77777777" w:rsidR="00AD7736" w:rsidRDefault="00AD7736"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49900353" w14:textId="77777777" w:rsidR="00AD7736" w:rsidRPr="00046004" w:rsidRDefault="00AD7736" w:rsidP="00BC6E3F">
            <w:pPr>
              <w:ind w:left="582" w:hanging="582"/>
              <w:rPr>
                <w:rFonts w:ascii="Times" w:hAnsi="Times"/>
                <w:color w:val="000000" w:themeColor="text1"/>
              </w:rPr>
            </w:pPr>
          </w:p>
          <w:p w14:paraId="34DC6FFA" w14:textId="77777777" w:rsidR="00AD7736" w:rsidRDefault="00AD7736"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07C0A815" w14:textId="77777777" w:rsidR="00AD7736" w:rsidRDefault="00AD7736" w:rsidP="00BC6E3F">
            <w:pPr>
              <w:jc w:val="both"/>
              <w:rPr>
                <w:rFonts w:ascii="Times" w:hAnsi="Times"/>
                <w:color w:val="000000" w:themeColor="text1"/>
              </w:rPr>
            </w:pPr>
          </w:p>
          <w:p w14:paraId="04FCF471" w14:textId="77777777" w:rsidR="00AD7736" w:rsidRDefault="00AD7736"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73A391C" w14:textId="77777777" w:rsidR="00AD7736" w:rsidRDefault="00AD7736" w:rsidP="00BC6E3F">
            <w:pPr>
              <w:jc w:val="both"/>
              <w:rPr>
                <w:rFonts w:ascii="Times" w:hAnsi="Times"/>
                <w:color w:val="000000" w:themeColor="text1"/>
              </w:rPr>
            </w:pPr>
          </w:p>
          <w:p w14:paraId="0FADF1DE" w14:textId="77777777" w:rsidR="00AD7736" w:rsidRPr="00FF1406" w:rsidRDefault="00AD7736"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F248D85" w14:textId="77777777" w:rsidR="00AD7736" w:rsidRPr="00FF1406" w:rsidRDefault="00AD7736" w:rsidP="00C35CEC">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5855DFD0" w14:textId="77777777" w:rsidR="00AD7736" w:rsidRPr="00FF1406" w:rsidRDefault="00AD7736" w:rsidP="00C35CEC">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717806C0" w14:textId="77777777" w:rsidR="00AD7736" w:rsidRPr="008C2C8E" w:rsidRDefault="00AD7736" w:rsidP="00C35CEC">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24A7EBF0" w14:textId="77777777" w:rsidR="00AD7736" w:rsidRPr="008C2C8E" w:rsidRDefault="00AD7736" w:rsidP="00C35CEC">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59131726" w14:textId="77777777" w:rsidR="00AD7736" w:rsidRPr="00046004" w:rsidRDefault="00AD7736" w:rsidP="00BC6E3F">
            <w:pPr>
              <w:ind w:left="582" w:hanging="582"/>
              <w:rPr>
                <w:rFonts w:ascii="Times" w:hAnsi="Times"/>
              </w:rPr>
            </w:pPr>
          </w:p>
          <w:p w14:paraId="4C6BF927" w14:textId="77777777" w:rsidR="00AD7736" w:rsidRPr="00046004" w:rsidRDefault="00AD7736"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54219AB" w14:textId="77777777" w:rsidR="00AD7736" w:rsidRPr="00046004" w:rsidRDefault="00AD7736" w:rsidP="00BC6E3F">
            <w:pPr>
              <w:pStyle w:val="NormalWeb"/>
              <w:shd w:val="clear" w:color="auto" w:fill="FFFFFF"/>
              <w:rPr>
                <w:rFonts w:ascii="Times" w:hAnsi="Times"/>
              </w:rPr>
            </w:pPr>
            <w:r w:rsidRPr="00046004">
              <w:rPr>
                <w:rFonts w:ascii="Times" w:hAnsi="Times"/>
              </w:rPr>
              <w:t xml:space="preserve">The following data will be collected: </w:t>
            </w:r>
          </w:p>
          <w:p w14:paraId="33DFA06B" w14:textId="77777777" w:rsidR="00AD7736" w:rsidRPr="00046004" w:rsidRDefault="00AD7736" w:rsidP="00C35CEC">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251A06E8" w14:textId="77777777" w:rsidR="00AD7736" w:rsidRDefault="00AD7736" w:rsidP="00C35CEC">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7287CA8B" w14:textId="77777777" w:rsidR="00AD7736" w:rsidRPr="00046004" w:rsidRDefault="00AD7736" w:rsidP="00C35CEC">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5E7235A6" w14:textId="77777777" w:rsidR="00AD7736" w:rsidRPr="00457A50" w:rsidRDefault="00AD7736"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5E810495" w14:textId="77777777" w:rsidR="00AD7736" w:rsidRDefault="00AD7736" w:rsidP="00BC6E3F">
            <w:pPr>
              <w:ind w:left="582" w:hanging="582"/>
              <w:rPr>
                <w:rFonts w:ascii="Times" w:hAnsi="Times"/>
              </w:rPr>
            </w:pPr>
            <w:r w:rsidRPr="00046004">
              <w:rPr>
                <w:rFonts w:ascii="Times" w:hAnsi="Times"/>
              </w:rPr>
              <w:t>D) How much of the participant’s time will participation in the study require?</w:t>
            </w:r>
          </w:p>
          <w:p w14:paraId="1699BBD2" w14:textId="77777777" w:rsidR="00AD7736" w:rsidRPr="00046004" w:rsidRDefault="00AD7736" w:rsidP="00BC6E3F">
            <w:pPr>
              <w:ind w:left="582" w:hanging="582"/>
              <w:rPr>
                <w:rFonts w:ascii="Times" w:hAnsi="Times"/>
              </w:rPr>
            </w:pPr>
          </w:p>
          <w:p w14:paraId="22C72C26" w14:textId="77777777" w:rsidR="00AD7736" w:rsidRDefault="00AD7736"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4DF584DF" w14:textId="77777777" w:rsidR="00AD7736" w:rsidRPr="00046004" w:rsidRDefault="00AD7736" w:rsidP="00BC6E3F">
            <w:pPr>
              <w:rPr>
                <w:rFonts w:ascii="Times" w:hAnsi="Times"/>
              </w:rPr>
            </w:pPr>
          </w:p>
          <w:p w14:paraId="5EF73B66" w14:textId="77777777" w:rsidR="00AD7736" w:rsidRPr="00046004" w:rsidRDefault="00AD7736"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4DAE9078" w14:textId="77777777" w:rsidR="00AD7736" w:rsidRDefault="00AD7736"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CE93252" w14:textId="77777777" w:rsidR="00AD7736" w:rsidRDefault="00AD7736" w:rsidP="00BC6E3F">
            <w:pPr>
              <w:rPr>
                <w:rFonts w:ascii="Times" w:hAnsi="Times"/>
              </w:rPr>
            </w:pPr>
          </w:p>
          <w:p w14:paraId="593C4EC0" w14:textId="77777777" w:rsidR="00AD7736" w:rsidRDefault="00AD7736" w:rsidP="00BC6E3F">
            <w:pPr>
              <w:rPr>
                <w:rFonts w:ascii="Times" w:hAnsi="Times"/>
              </w:rPr>
            </w:pPr>
          </w:p>
          <w:p w14:paraId="79A60938" w14:textId="77777777" w:rsidR="00AD7736" w:rsidRPr="00046004" w:rsidRDefault="00AD7736" w:rsidP="00BC6E3F">
            <w:pPr>
              <w:rPr>
                <w:rFonts w:ascii="Times" w:hAnsi="Times"/>
              </w:rPr>
            </w:pPr>
          </w:p>
        </w:tc>
      </w:tr>
      <w:tr w:rsidR="00AD7736" w:rsidRPr="00463DD8" w14:paraId="29BDEC1F" w14:textId="77777777" w:rsidTr="00BC6E3F">
        <w:trPr>
          <w:trHeight w:val="27"/>
        </w:trPr>
        <w:tc>
          <w:tcPr>
            <w:tcW w:w="9900" w:type="dxa"/>
          </w:tcPr>
          <w:p w14:paraId="6A2C3AC9" w14:textId="77777777" w:rsidR="00AD7736" w:rsidRPr="004F058C" w:rsidRDefault="00AD7736"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DD814C0" w14:textId="77777777" w:rsidR="00AD7736" w:rsidRPr="008C2C8E" w:rsidRDefault="00AD7736"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25A0DA86" w14:textId="77777777" w:rsidR="00AD7736" w:rsidRDefault="00AD7736"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6EC192D" w14:textId="77777777" w:rsidR="00AD7736" w:rsidRDefault="00AD7736"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4A8EACA9" w14:textId="77777777" w:rsidR="00AD7736" w:rsidRPr="00D76B4F" w:rsidRDefault="00AD7736"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5E82BD03" w14:textId="77777777" w:rsidR="00AD7736" w:rsidRPr="00046004" w:rsidRDefault="00AD7736"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589A1253" w14:textId="77777777" w:rsidR="00AD7736" w:rsidRPr="00046004" w:rsidRDefault="00AD7736" w:rsidP="00BC6E3F">
            <w:pPr>
              <w:rPr>
                <w:rFonts w:ascii="Times" w:hAnsi="Times"/>
              </w:rPr>
            </w:pPr>
          </w:p>
        </w:tc>
      </w:tr>
      <w:tr w:rsidR="00AD7736" w:rsidRPr="00463DD8" w14:paraId="39AB57C1" w14:textId="77777777" w:rsidTr="00BC6E3F">
        <w:trPr>
          <w:trHeight w:val="667"/>
        </w:trPr>
        <w:tc>
          <w:tcPr>
            <w:tcW w:w="9900" w:type="dxa"/>
          </w:tcPr>
          <w:p w14:paraId="76181F4D" w14:textId="77777777" w:rsidR="00AD7736" w:rsidRDefault="00AD7736"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1675B61A" w14:textId="77777777" w:rsidR="00AD7736" w:rsidRPr="00D00340" w:rsidRDefault="00AD7736"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3CD7B0ED" w14:textId="77777777" w:rsidR="00AD7736" w:rsidRPr="00565E94" w:rsidRDefault="00AD7736" w:rsidP="00BC6E3F">
            <w:pPr>
              <w:pStyle w:val="NormalWeb"/>
              <w:shd w:val="clear" w:color="auto" w:fill="FFFFFF"/>
              <w:rPr>
                <w:rFonts w:ascii="Times" w:hAnsi="Times"/>
              </w:rPr>
            </w:pPr>
          </w:p>
        </w:tc>
      </w:tr>
    </w:tbl>
    <w:p w14:paraId="7D5250EA" w14:textId="77777777" w:rsidR="00AD7736" w:rsidRPr="00463DD8"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78464BD9" w14:textId="77777777" w:rsidTr="00BC6E3F">
        <w:tc>
          <w:tcPr>
            <w:tcW w:w="9900" w:type="dxa"/>
            <w:shd w:val="clear" w:color="auto" w:fill="F2F2F2" w:themeFill="background1" w:themeFillShade="F2"/>
          </w:tcPr>
          <w:p w14:paraId="59F71DFD" w14:textId="77777777" w:rsidR="00AD7736" w:rsidRPr="00A94911" w:rsidRDefault="00AD7736" w:rsidP="00BC6E3F">
            <w:r w:rsidRPr="006446B5">
              <w:rPr>
                <w:b/>
              </w:rPr>
              <w:t>2.6</w:t>
            </w:r>
            <w:r>
              <w:t xml:space="preserve"> </w:t>
            </w:r>
            <w:r w:rsidRPr="00E07F60">
              <w:rPr>
                <w:b/>
                <w:bCs/>
              </w:rPr>
              <w:t>Privacy and confidentiality</w:t>
            </w:r>
            <w:r w:rsidRPr="00463DD8">
              <w:t xml:space="preserve"> </w:t>
            </w:r>
          </w:p>
        </w:tc>
      </w:tr>
      <w:tr w:rsidR="00AD7736" w:rsidRPr="00463DD8" w14:paraId="1C7FCF12" w14:textId="77777777" w:rsidTr="00BC6E3F">
        <w:trPr>
          <w:trHeight w:val="2250"/>
        </w:trPr>
        <w:tc>
          <w:tcPr>
            <w:tcW w:w="9900" w:type="dxa"/>
          </w:tcPr>
          <w:p w14:paraId="3BD8B4F9" w14:textId="77777777" w:rsidR="00AD7736" w:rsidRPr="00046004" w:rsidRDefault="00AD7736" w:rsidP="00BC6E3F">
            <w:pPr>
              <w:ind w:left="582" w:hanging="582"/>
              <w:rPr>
                <w:rFonts w:ascii="Times" w:hAnsi="Times" w:cstheme="minorHAnsi"/>
                <w:szCs w:val="22"/>
              </w:rPr>
            </w:pPr>
            <w:r w:rsidRPr="00046004">
              <w:rPr>
                <w:rFonts w:ascii="Times" w:hAnsi="Times" w:cstheme="minorHAnsi"/>
                <w:szCs w:val="22"/>
              </w:rPr>
              <w:t xml:space="preserve">2.6.1 </w:t>
            </w:r>
            <w:bookmarkStart w:id="8" w:name="_Hlk18410082"/>
          </w:p>
          <w:p w14:paraId="03A39917" w14:textId="77777777" w:rsidR="00AD7736" w:rsidRPr="00046004" w:rsidRDefault="00AD7736"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3634B8A9" w14:textId="77777777" w:rsidR="00AD7736" w:rsidRPr="00046004" w:rsidRDefault="00AD7736"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1F9CF2CE" w14:textId="77777777" w:rsidR="00AD7736" w:rsidRPr="00046004" w:rsidRDefault="00AD7736"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9" w:name="_Hlk20834429"/>
            <w:r w:rsidRPr="00046004">
              <w:rPr>
                <w:rFonts w:ascii="Times" w:hAnsi="Times" w:cstheme="minorHAnsi"/>
                <w:szCs w:val="22"/>
              </w:rPr>
              <w:t>anonymous, anonymized, de-identified/coded, identifying</w:t>
            </w:r>
            <w:bookmarkEnd w:id="9"/>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631B8048" w14:textId="77777777" w:rsidR="00AD7736" w:rsidRPr="00565E94" w:rsidRDefault="00AD7736"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311533E2" w14:textId="77777777" w:rsidR="00AD7736" w:rsidRPr="00046004" w:rsidRDefault="00AD7736" w:rsidP="00BC6E3F">
            <w:pPr>
              <w:rPr>
                <w:rFonts w:ascii="Times" w:hAnsi="Times" w:cstheme="minorHAnsi"/>
                <w:szCs w:val="22"/>
              </w:rPr>
            </w:pPr>
          </w:p>
          <w:p w14:paraId="157423E5" w14:textId="77777777" w:rsidR="00AD7736" w:rsidRPr="00046004" w:rsidRDefault="00AD7736"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2391C3E9" w14:textId="77777777" w:rsidR="00AD7736" w:rsidRDefault="00AD7736" w:rsidP="00BC6E3F">
            <w:pPr>
              <w:ind w:left="342" w:hanging="342"/>
              <w:rPr>
                <w:rFonts w:ascii="Times" w:hAnsi="Times"/>
                <w:szCs w:val="22"/>
              </w:rPr>
            </w:pPr>
          </w:p>
          <w:p w14:paraId="2A159292" w14:textId="77777777" w:rsidR="00AD7736" w:rsidRPr="00046004" w:rsidRDefault="00AD7736"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A4A51C" w14:textId="77777777" w:rsidR="00AD7736" w:rsidRPr="009C3487" w:rsidRDefault="00AD7736" w:rsidP="00BC6E3F">
            <w:pPr>
              <w:rPr>
                <w:rFonts w:cstheme="minorHAnsi"/>
                <w:szCs w:val="22"/>
              </w:rPr>
            </w:pPr>
          </w:p>
          <w:p w14:paraId="7F5EF43E" w14:textId="77777777" w:rsidR="00AD7736" w:rsidRPr="00046004" w:rsidRDefault="00AD7736"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8"/>
            <w:r w:rsidRPr="00046004">
              <w:rPr>
                <w:rFonts w:ascii="Times" w:hAnsi="Times" w:cstheme="minorHAnsi"/>
              </w:rPr>
              <w:t>. [Note that plans for long term storage will be covered in 2.6.2]</w:t>
            </w:r>
          </w:p>
          <w:p w14:paraId="78CCDCE4" w14:textId="77777777" w:rsidR="00AD7736" w:rsidRPr="00046004" w:rsidRDefault="00AD7736" w:rsidP="00C35CEC">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6430618" w14:textId="77777777" w:rsidR="00AD7736" w:rsidRPr="00046004" w:rsidRDefault="00AD7736" w:rsidP="00C35CEC">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344DBCE2" w14:textId="77777777" w:rsidR="00AD7736" w:rsidRPr="00046004" w:rsidRDefault="00AD7736" w:rsidP="00C35CEC">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2553EEBD" w14:textId="77777777" w:rsidR="00AD7736" w:rsidRPr="00046004" w:rsidRDefault="00AD7736" w:rsidP="00C35CEC">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1FFA8AD3" w14:textId="77777777" w:rsidR="00AD7736" w:rsidRPr="00046004" w:rsidRDefault="00AD7736" w:rsidP="00BC6E3F">
            <w:pPr>
              <w:widowControl w:val="0"/>
              <w:autoSpaceDE w:val="0"/>
              <w:autoSpaceDN w:val="0"/>
              <w:adjustRightInd w:val="0"/>
              <w:ind w:left="342" w:hanging="342"/>
              <w:rPr>
                <w:rFonts w:ascii="Times" w:hAnsi="Times" w:cstheme="minorHAnsi"/>
              </w:rPr>
            </w:pPr>
          </w:p>
          <w:p w14:paraId="69AC8309" w14:textId="77777777" w:rsidR="00AD7736" w:rsidRPr="00046004" w:rsidRDefault="00AD7736" w:rsidP="00BC6E3F">
            <w:pPr>
              <w:widowControl w:val="0"/>
              <w:autoSpaceDE w:val="0"/>
              <w:autoSpaceDN w:val="0"/>
              <w:adjustRightInd w:val="0"/>
              <w:ind w:left="342" w:hanging="342"/>
              <w:rPr>
                <w:rFonts w:ascii="Times" w:hAnsi="Times" w:cstheme="minorHAnsi"/>
              </w:rPr>
            </w:pPr>
          </w:p>
          <w:p w14:paraId="1A2BEDED" w14:textId="77777777" w:rsidR="00AD7736" w:rsidRPr="00D00340" w:rsidRDefault="00AD7736"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22536807" w14:textId="77777777" w:rsidR="00AD7736" w:rsidRPr="00046004" w:rsidRDefault="00AD7736" w:rsidP="00BC6E3F">
            <w:pPr>
              <w:widowControl w:val="0"/>
              <w:autoSpaceDE w:val="0"/>
              <w:autoSpaceDN w:val="0"/>
              <w:adjustRightInd w:val="0"/>
              <w:ind w:left="342" w:hanging="342"/>
              <w:rPr>
                <w:rFonts w:ascii="Times" w:hAnsi="Times" w:cstheme="minorHAnsi"/>
              </w:rPr>
            </w:pPr>
          </w:p>
          <w:p w14:paraId="74CAA098" w14:textId="77777777" w:rsidR="00AD7736" w:rsidRPr="004A707C" w:rsidRDefault="00AD7736"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AD7736" w:rsidRPr="00463DD8" w14:paraId="018195D1" w14:textId="77777777" w:rsidTr="00BC6E3F">
        <w:trPr>
          <w:trHeight w:val="1583"/>
        </w:trPr>
        <w:tc>
          <w:tcPr>
            <w:tcW w:w="9900" w:type="dxa"/>
          </w:tcPr>
          <w:p w14:paraId="6E37B616" w14:textId="77777777" w:rsidR="00AD7736" w:rsidRDefault="00AD7736"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6A514DF2" w14:textId="77777777" w:rsidR="00AD7736" w:rsidRDefault="00AD7736" w:rsidP="00BC6E3F">
            <w:pPr>
              <w:jc w:val="both"/>
              <w:rPr>
                <w:rFonts w:ascii="Times" w:hAnsi="Times"/>
              </w:rPr>
            </w:pPr>
          </w:p>
          <w:p w14:paraId="4C2822BE" w14:textId="77777777" w:rsidR="00AD7736" w:rsidRPr="00046004" w:rsidRDefault="00AD7736"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3AC9A718" w14:textId="77777777" w:rsidR="00AD7736" w:rsidRDefault="00AD7736" w:rsidP="00BC6E3F">
            <w:pPr>
              <w:ind w:left="582" w:hanging="582"/>
            </w:pPr>
          </w:p>
          <w:p w14:paraId="651C15EA" w14:textId="77777777" w:rsidR="00AD7736" w:rsidRPr="00463DD8" w:rsidRDefault="00AD7736"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AD7736" w:rsidRPr="00463DD8" w14:paraId="3CD868C4" w14:textId="77777777" w:rsidTr="00BC6E3F">
        <w:trPr>
          <w:trHeight w:val="934"/>
        </w:trPr>
        <w:tc>
          <w:tcPr>
            <w:tcW w:w="9900" w:type="dxa"/>
          </w:tcPr>
          <w:p w14:paraId="635D244D" w14:textId="77777777" w:rsidR="00AD7736" w:rsidRDefault="00AD7736" w:rsidP="00BC6E3F">
            <w:pPr>
              <w:ind w:left="582" w:hanging="582"/>
            </w:pPr>
            <w:r w:rsidRPr="00463DD8">
              <w:t>2.</w:t>
            </w:r>
            <w:r>
              <w:t xml:space="preserve">6.3 </w:t>
            </w:r>
          </w:p>
          <w:p w14:paraId="074692B7" w14:textId="77777777" w:rsidR="00AD7736" w:rsidRDefault="00AD7736"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39773545" w14:textId="77777777" w:rsidR="00AD7736" w:rsidRPr="00AA3D1C" w:rsidRDefault="00AD7736"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D437A26" w14:textId="77777777" w:rsidR="00AD7736" w:rsidRPr="005525C9" w:rsidRDefault="00AD7736"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10B1D4BB" w14:textId="77777777" w:rsidR="00AD7736" w:rsidRPr="00AA3D1C" w:rsidRDefault="00AD7736"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113AC402" w14:textId="77777777" w:rsidR="00AD7736" w:rsidRPr="00AA3D1C" w:rsidRDefault="00AD7736"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67E2B70" w14:textId="77777777" w:rsidR="00AD7736" w:rsidRPr="005525C9" w:rsidRDefault="00AD7736"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01552FB3" w14:textId="77777777" w:rsidR="00AD7736" w:rsidRDefault="00AD7736" w:rsidP="00BC6E3F">
            <w:pPr>
              <w:ind w:left="522" w:hanging="522"/>
              <w:rPr>
                <w:rFonts w:cs="Calibri"/>
                <w:szCs w:val="22"/>
              </w:rPr>
            </w:pPr>
          </w:p>
          <w:p w14:paraId="3C13887F" w14:textId="77777777" w:rsidR="00AD7736" w:rsidRPr="009D036D" w:rsidRDefault="00AD7736"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546838E4" w14:textId="77777777" w:rsidR="00AD7736" w:rsidRPr="005525C9" w:rsidRDefault="00AD7736"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3D5B7671" w14:textId="77777777" w:rsidR="00AD7736" w:rsidRDefault="00AD7736" w:rsidP="00BC6E3F">
            <w:pPr>
              <w:ind w:left="522" w:hanging="522"/>
              <w:rPr>
                <w:rFonts w:cs="Calibri"/>
                <w:szCs w:val="22"/>
              </w:rPr>
            </w:pPr>
          </w:p>
          <w:p w14:paraId="78DBB14D" w14:textId="77777777" w:rsidR="00AD7736" w:rsidRPr="00046004" w:rsidRDefault="00AD7736"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1F2DD887" w14:textId="77777777" w:rsidR="00AD7736" w:rsidRPr="00463DD8" w:rsidRDefault="00AD7736" w:rsidP="00BC6E3F">
            <w:pPr>
              <w:ind w:left="522" w:hanging="522"/>
            </w:pPr>
          </w:p>
        </w:tc>
      </w:tr>
      <w:tr w:rsidR="00AD7736" w:rsidRPr="00463DD8" w14:paraId="3038C15A" w14:textId="77777777" w:rsidTr="00BC6E3F">
        <w:trPr>
          <w:trHeight w:val="940"/>
        </w:trPr>
        <w:tc>
          <w:tcPr>
            <w:tcW w:w="9900" w:type="dxa"/>
          </w:tcPr>
          <w:p w14:paraId="55380A1C" w14:textId="77777777" w:rsidR="00AD7736" w:rsidRPr="00463DD8" w:rsidRDefault="00AD7736"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61E8A505" w14:textId="77777777" w:rsidR="00AD7736" w:rsidRPr="00253FFC" w:rsidRDefault="00AD7736"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350F8A48" w14:textId="77777777" w:rsidR="00AD7736" w:rsidRPr="00656895" w:rsidRDefault="00AD7736" w:rsidP="00BC6E3F">
            <w:pPr>
              <w:pStyle w:val="NormalWeb"/>
              <w:shd w:val="clear" w:color="auto" w:fill="FFFFFF"/>
            </w:pPr>
          </w:p>
        </w:tc>
      </w:tr>
      <w:tr w:rsidR="00AD7736" w:rsidRPr="00463DD8" w14:paraId="44B4E471" w14:textId="77777777" w:rsidTr="00BC6E3F">
        <w:trPr>
          <w:trHeight w:val="3238"/>
        </w:trPr>
        <w:tc>
          <w:tcPr>
            <w:tcW w:w="9900" w:type="dxa"/>
          </w:tcPr>
          <w:p w14:paraId="0C5E6155" w14:textId="77777777" w:rsidR="00AD7736" w:rsidRPr="00253FFC" w:rsidRDefault="00AD7736"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1BC89FDF" w14:textId="77777777" w:rsidR="00AD7736" w:rsidRPr="00253FFC" w:rsidRDefault="00AD7736" w:rsidP="00BC6E3F">
            <w:r w:rsidRPr="00B315D9">
              <w:rPr>
                <w:rFonts w:cs="Calibri"/>
                <w:sz w:val="18"/>
                <w:szCs w:val="18"/>
              </w:rPr>
              <w:t>[]</w:t>
            </w:r>
            <w:r>
              <w:rPr>
                <w:rFonts w:cs="Calibri"/>
                <w:szCs w:val="22"/>
              </w:rPr>
              <w:t xml:space="preserve"> </w:t>
            </w:r>
            <w:r w:rsidRPr="00253FFC">
              <w:t>No</w:t>
            </w:r>
          </w:p>
          <w:p w14:paraId="7AA9E501" w14:textId="77777777" w:rsidR="00AD7736" w:rsidRPr="00253FFC" w:rsidRDefault="00AD7736"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62C36400" w14:textId="77777777" w:rsidR="00AD7736" w:rsidRDefault="00AD7736" w:rsidP="00BC6E3F">
            <w:pPr>
              <w:rPr>
                <w:highlight w:val="yellow"/>
              </w:rPr>
            </w:pPr>
          </w:p>
          <w:p w14:paraId="7CE051F3" w14:textId="77777777" w:rsidR="00AD7736" w:rsidRPr="00253FFC" w:rsidRDefault="00AD7736" w:rsidP="00BC6E3F">
            <w:r w:rsidRPr="00040570">
              <w:t xml:space="preserve">Explained in Consent Form, Page: 18. 5th and 6th paragraphs. </w:t>
            </w:r>
          </w:p>
        </w:tc>
      </w:tr>
    </w:tbl>
    <w:p w14:paraId="6AACA4FB"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0F00BC16" w14:textId="77777777" w:rsidTr="00BC6E3F">
        <w:tc>
          <w:tcPr>
            <w:tcW w:w="9900" w:type="dxa"/>
            <w:shd w:val="clear" w:color="auto" w:fill="F2F2F2" w:themeFill="background1" w:themeFillShade="F2"/>
          </w:tcPr>
          <w:p w14:paraId="7C421A88" w14:textId="77777777" w:rsidR="00AD7736" w:rsidRPr="00865B24" w:rsidRDefault="00AD7736" w:rsidP="00BC6E3F">
            <w:pPr>
              <w:rPr>
                <w:b/>
                <w:bCs/>
              </w:rPr>
            </w:pPr>
            <w:r w:rsidRPr="00865B24">
              <w:rPr>
                <w:b/>
                <w:bCs/>
              </w:rPr>
              <w:br w:type="page"/>
              <w:t>2.</w:t>
            </w:r>
            <w:r>
              <w:rPr>
                <w:b/>
                <w:bCs/>
              </w:rPr>
              <w:t>7</w:t>
            </w:r>
            <w:r w:rsidRPr="00865B24">
              <w:rPr>
                <w:b/>
                <w:bCs/>
              </w:rPr>
              <w:t xml:space="preserve"> Risk and benefit analysis </w:t>
            </w:r>
          </w:p>
        </w:tc>
      </w:tr>
      <w:tr w:rsidR="00AD7736" w:rsidRPr="00463DD8" w14:paraId="0A2C3361" w14:textId="77777777" w:rsidTr="00BC6E3F">
        <w:trPr>
          <w:trHeight w:val="1874"/>
        </w:trPr>
        <w:tc>
          <w:tcPr>
            <w:tcW w:w="9900" w:type="dxa"/>
            <w:tcBorders>
              <w:bottom w:val="single" w:sz="4" w:space="0" w:color="auto"/>
            </w:tcBorders>
            <w:vAlign w:val="center"/>
          </w:tcPr>
          <w:p w14:paraId="2A3C4207" w14:textId="77777777" w:rsidR="00AD7736" w:rsidRPr="00463DD8" w:rsidRDefault="00AD7736"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64BDDC8F" w14:textId="77777777" w:rsidR="00AD7736" w:rsidRDefault="00AD7736" w:rsidP="00BC6E3F"/>
          <w:p w14:paraId="62C347DE" w14:textId="77777777" w:rsidR="00AD7736" w:rsidRPr="004E6740" w:rsidRDefault="00AD7736"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78A8FB64" w14:textId="77777777" w:rsidR="00AD7736" w:rsidRPr="004E6740" w:rsidRDefault="00AD7736"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05C1332D" w14:textId="77777777" w:rsidR="00AD7736" w:rsidRPr="00046004" w:rsidRDefault="00AD7736"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5FD504F6" w14:textId="77777777" w:rsidR="00AD7736" w:rsidRPr="00463DD8" w:rsidRDefault="00AD7736" w:rsidP="00BC6E3F"/>
        </w:tc>
      </w:tr>
      <w:tr w:rsidR="00AD7736" w:rsidRPr="00463DD8" w14:paraId="5E8B5DDF" w14:textId="77777777" w:rsidTr="00BC6E3F">
        <w:trPr>
          <w:trHeight w:val="1292"/>
        </w:trPr>
        <w:tc>
          <w:tcPr>
            <w:tcW w:w="9900" w:type="dxa"/>
            <w:tcBorders>
              <w:bottom w:val="single" w:sz="4" w:space="0" w:color="auto"/>
            </w:tcBorders>
            <w:vAlign w:val="center"/>
          </w:tcPr>
          <w:p w14:paraId="5CBBB3D4" w14:textId="77777777" w:rsidR="00AD7736" w:rsidRPr="00463DD8" w:rsidRDefault="00AD7736"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27EEB092" w14:textId="77777777" w:rsidR="00AD7736" w:rsidRDefault="00AD7736" w:rsidP="00BC6E3F"/>
          <w:p w14:paraId="0AF8A1BE" w14:textId="77777777" w:rsidR="00AD7736" w:rsidRDefault="00AD7736"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7F619B2F" w14:textId="77777777" w:rsidR="00AD7736" w:rsidRPr="00201FF2" w:rsidRDefault="00AD7736" w:rsidP="00BC6E3F">
            <w:pPr>
              <w:pStyle w:val="NormalWeb"/>
              <w:shd w:val="clear" w:color="auto" w:fill="FFFFFF"/>
            </w:pPr>
          </w:p>
        </w:tc>
      </w:tr>
    </w:tbl>
    <w:p w14:paraId="239D2156" w14:textId="77777777" w:rsidR="00AD7736" w:rsidRDefault="00AD7736" w:rsidP="00AD7736"/>
    <w:p w14:paraId="5E14943E"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37404594" w14:textId="77777777" w:rsidTr="00BC6E3F">
        <w:tc>
          <w:tcPr>
            <w:tcW w:w="9900" w:type="dxa"/>
            <w:shd w:val="clear" w:color="auto" w:fill="F2F2F2" w:themeFill="background1" w:themeFillShade="F2"/>
          </w:tcPr>
          <w:p w14:paraId="5687EA9C" w14:textId="77777777" w:rsidR="00AD7736" w:rsidRPr="00865B24" w:rsidRDefault="00AD7736" w:rsidP="00BC6E3F">
            <w:pPr>
              <w:rPr>
                <w:b/>
                <w:bCs/>
              </w:rPr>
            </w:pPr>
            <w:bookmarkStart w:id="10" w:name="_Hlk20830695"/>
            <w:r w:rsidRPr="00865B24">
              <w:rPr>
                <w:b/>
                <w:bCs/>
              </w:rPr>
              <w:br w:type="page"/>
              <w:t>2.</w:t>
            </w:r>
            <w:r>
              <w:rPr>
                <w:b/>
                <w:bCs/>
              </w:rPr>
              <w:t>8</w:t>
            </w:r>
            <w:r w:rsidRPr="00865B24">
              <w:rPr>
                <w:b/>
                <w:bCs/>
              </w:rPr>
              <w:t xml:space="preserve"> Provision of results to participants and dissemination plans.</w:t>
            </w:r>
          </w:p>
        </w:tc>
      </w:tr>
      <w:tr w:rsidR="00AD7736" w:rsidRPr="00463DD8" w14:paraId="5004365F" w14:textId="77777777" w:rsidTr="00BC6E3F">
        <w:trPr>
          <w:trHeight w:val="1683"/>
        </w:trPr>
        <w:tc>
          <w:tcPr>
            <w:tcW w:w="9900" w:type="dxa"/>
          </w:tcPr>
          <w:p w14:paraId="37BA0F9D" w14:textId="77777777" w:rsidR="00AD7736" w:rsidRPr="00463DD8" w:rsidRDefault="00AD7736"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77F5D37F" w14:textId="77777777" w:rsidR="00AD7736" w:rsidRPr="00046004" w:rsidRDefault="00AD7736"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CBFAAB2" w14:textId="77777777" w:rsidR="00AD7736" w:rsidRPr="00463DD8" w:rsidRDefault="00AD7736" w:rsidP="00BC6E3F"/>
        </w:tc>
      </w:tr>
      <w:tr w:rsidR="00AD7736" w:rsidRPr="00463DD8" w14:paraId="5193CFB7" w14:textId="77777777" w:rsidTr="00BC6E3F">
        <w:trPr>
          <w:trHeight w:val="1974"/>
        </w:trPr>
        <w:tc>
          <w:tcPr>
            <w:tcW w:w="9900" w:type="dxa"/>
          </w:tcPr>
          <w:p w14:paraId="4CA6ADD5" w14:textId="77777777" w:rsidR="00AD7736" w:rsidRPr="00253FFC" w:rsidRDefault="00AD7736"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31679D9F" w14:textId="77777777" w:rsidR="00AD7736" w:rsidRPr="00253FFC" w:rsidRDefault="00AD7736"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6F169D0C" w14:textId="77777777" w:rsidR="00AD7736" w:rsidRPr="00253FFC" w:rsidRDefault="00AD7736" w:rsidP="00BC6E3F"/>
        </w:tc>
      </w:tr>
      <w:tr w:rsidR="00AD7736" w:rsidRPr="00463DD8" w14:paraId="2366DFFC" w14:textId="77777777" w:rsidTr="00BC6E3F">
        <w:trPr>
          <w:trHeight w:val="1974"/>
        </w:trPr>
        <w:tc>
          <w:tcPr>
            <w:tcW w:w="9900" w:type="dxa"/>
          </w:tcPr>
          <w:p w14:paraId="2E949126" w14:textId="77777777" w:rsidR="00AD7736" w:rsidRPr="009D036D" w:rsidRDefault="00AD7736"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14912757" w14:textId="77777777" w:rsidR="00AD7736" w:rsidRDefault="00AD7736" w:rsidP="00BC6E3F">
            <w:pPr>
              <w:ind w:left="522" w:hanging="522"/>
              <w:rPr>
                <w:rFonts w:cs="Calibri"/>
                <w:szCs w:val="22"/>
              </w:rPr>
            </w:pPr>
          </w:p>
          <w:p w14:paraId="1F9EE17D" w14:textId="77777777" w:rsidR="00AD7736" w:rsidRPr="00046004" w:rsidRDefault="00AD7736"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D3D4AAF" w14:textId="77777777" w:rsidR="00AD7736" w:rsidRDefault="00AD7736" w:rsidP="00BC6E3F">
            <w:pPr>
              <w:ind w:left="612" w:hanging="612"/>
            </w:pPr>
          </w:p>
        </w:tc>
      </w:tr>
      <w:bookmarkEnd w:id="10"/>
    </w:tbl>
    <w:p w14:paraId="3CAB9A2B"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865B24" w14:paraId="06073CAF" w14:textId="77777777" w:rsidTr="00BC6E3F">
        <w:tc>
          <w:tcPr>
            <w:tcW w:w="9900" w:type="dxa"/>
            <w:shd w:val="clear" w:color="auto" w:fill="F2F2F2" w:themeFill="background1" w:themeFillShade="F2"/>
          </w:tcPr>
          <w:p w14:paraId="1E463260" w14:textId="77777777" w:rsidR="00AD7736" w:rsidRPr="00046004" w:rsidRDefault="00AD7736" w:rsidP="00C35CEC">
            <w:pPr>
              <w:pStyle w:val="ListParagraph"/>
              <w:numPr>
                <w:ilvl w:val="1"/>
                <w:numId w:val="16"/>
              </w:numPr>
              <w:spacing w:after="100" w:line="276" w:lineRule="auto"/>
            </w:pPr>
            <w:r w:rsidRPr="00865B24">
              <w:rPr>
                <w:b/>
                <w:bCs/>
              </w:rPr>
              <w:br w:type="page"/>
            </w:r>
            <w:r w:rsidRPr="00046004">
              <w:t>Research Team</w:t>
            </w:r>
          </w:p>
        </w:tc>
      </w:tr>
      <w:tr w:rsidR="00AD7736" w:rsidRPr="00865B24" w14:paraId="3E9AA977" w14:textId="77777777" w:rsidTr="00BC6E3F">
        <w:tc>
          <w:tcPr>
            <w:tcW w:w="9900" w:type="dxa"/>
          </w:tcPr>
          <w:p w14:paraId="5EAFB4B4" w14:textId="77777777" w:rsidR="00AD7736" w:rsidRDefault="00AD7736"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5B440E6" w14:textId="77777777" w:rsidR="00AD7736" w:rsidRDefault="00AD7736" w:rsidP="00BC6E3F"/>
          <w:p w14:paraId="3F2A736C" w14:textId="77777777" w:rsidR="00AD7736" w:rsidRDefault="00AD7736"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5A9AD518" w14:textId="77777777" w:rsidR="00AD7736" w:rsidRPr="00046004" w:rsidRDefault="00AD7736"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0EDD1EA" w14:textId="77777777" w:rsidR="00AD7736" w:rsidRPr="00865B24" w:rsidRDefault="00AD7736" w:rsidP="00BC6E3F"/>
        </w:tc>
      </w:tr>
      <w:tr w:rsidR="00AD7736" w:rsidRPr="00865B24" w14:paraId="41150C94" w14:textId="77777777" w:rsidTr="00BC6E3F">
        <w:tc>
          <w:tcPr>
            <w:tcW w:w="9900" w:type="dxa"/>
            <w:tcBorders>
              <w:bottom w:val="single" w:sz="4" w:space="0" w:color="auto"/>
            </w:tcBorders>
          </w:tcPr>
          <w:p w14:paraId="4E64218F" w14:textId="77777777" w:rsidR="00AD7736" w:rsidRPr="00046004" w:rsidRDefault="00AD7736" w:rsidP="00C35CEC">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72683C65" w14:textId="77777777" w:rsidR="00AD7736" w:rsidRPr="00046004" w:rsidRDefault="00AD7736"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23E1D98B" w14:textId="77777777" w:rsidR="00AD7736" w:rsidRDefault="00AD7736" w:rsidP="00BC6E3F"/>
          <w:p w14:paraId="2A635DDF" w14:textId="77777777" w:rsidR="00AD7736" w:rsidRPr="00865B24" w:rsidRDefault="00AD7736" w:rsidP="00BC6E3F">
            <w:pPr>
              <w:pStyle w:val="ListParagraph"/>
            </w:pPr>
          </w:p>
        </w:tc>
      </w:tr>
    </w:tbl>
    <w:p w14:paraId="5F905810"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79057D68" w14:textId="77777777" w:rsidTr="00BC6E3F">
        <w:tc>
          <w:tcPr>
            <w:tcW w:w="9900" w:type="dxa"/>
            <w:shd w:val="clear" w:color="auto" w:fill="F2F2F2" w:themeFill="background1" w:themeFillShade="F2"/>
          </w:tcPr>
          <w:p w14:paraId="3F8F56E6" w14:textId="77777777" w:rsidR="00AD7736" w:rsidRPr="00865B24" w:rsidRDefault="00AD7736" w:rsidP="00BC6E3F">
            <w:pPr>
              <w:rPr>
                <w:b/>
                <w:bCs/>
              </w:rPr>
            </w:pPr>
            <w:r w:rsidRPr="00865B24">
              <w:rPr>
                <w:b/>
                <w:bCs/>
              </w:rPr>
              <w:br w:type="page"/>
              <w:t xml:space="preserve">2.10 Conflict of interest </w:t>
            </w:r>
          </w:p>
        </w:tc>
      </w:tr>
      <w:tr w:rsidR="00AD7736" w:rsidRPr="00463DD8" w14:paraId="6772EE60" w14:textId="77777777" w:rsidTr="00BC6E3F">
        <w:tc>
          <w:tcPr>
            <w:tcW w:w="9900" w:type="dxa"/>
            <w:tcBorders>
              <w:bottom w:val="single" w:sz="4" w:space="0" w:color="auto"/>
            </w:tcBorders>
          </w:tcPr>
          <w:p w14:paraId="62A90666" w14:textId="77777777" w:rsidR="00AD7736" w:rsidRDefault="00AD7736"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09676E92" w14:textId="77777777" w:rsidR="00AD7736" w:rsidRPr="00463DD8" w:rsidRDefault="00AD7736"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60097FA6" w14:textId="77777777" w:rsidR="00AD7736" w:rsidRPr="00463DD8" w:rsidRDefault="00AD7736" w:rsidP="00BC6E3F">
            <w:pPr>
              <w:rPr>
                <w:rFonts w:ascii="Calibri" w:hAnsi="Calibri" w:cs="Calibri"/>
                <w:szCs w:val="22"/>
              </w:rPr>
            </w:pPr>
          </w:p>
        </w:tc>
      </w:tr>
    </w:tbl>
    <w:p w14:paraId="3F2FC85E" w14:textId="77777777" w:rsidR="00AD7736" w:rsidRDefault="00AD7736" w:rsidP="00AD7736"/>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AD7736" w:rsidRPr="00096B22" w14:paraId="383018C1" w14:textId="77777777" w:rsidTr="00BC6E3F">
        <w:tc>
          <w:tcPr>
            <w:tcW w:w="9952" w:type="dxa"/>
            <w:shd w:val="clear" w:color="auto" w:fill="F2F2F2" w:themeFill="background1" w:themeFillShade="F2"/>
          </w:tcPr>
          <w:p w14:paraId="2726A2C7" w14:textId="77777777" w:rsidR="00AD7736" w:rsidRPr="00046004" w:rsidRDefault="00AD7736" w:rsidP="00BC6E3F">
            <w:pPr>
              <w:rPr>
                <w:szCs w:val="22"/>
              </w:rPr>
            </w:pPr>
            <w:r w:rsidRPr="00046004">
              <w:t>2.</w:t>
            </w:r>
            <w:r w:rsidRPr="00046004">
              <w:rPr>
                <w:szCs w:val="22"/>
              </w:rPr>
              <w:t xml:space="preserve">11 Research involving Indigenous peoples </w:t>
            </w:r>
          </w:p>
          <w:p w14:paraId="103F83F6" w14:textId="77777777" w:rsidR="00AD7736" w:rsidRPr="00046004" w:rsidRDefault="00AD7736"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FB63BC5" w14:textId="77777777" w:rsidR="00AD7736" w:rsidRPr="00046004" w:rsidRDefault="00AD7736" w:rsidP="00BC6E3F">
            <w:pPr>
              <w:rPr>
                <w:szCs w:val="22"/>
              </w:rPr>
            </w:pPr>
          </w:p>
          <w:p w14:paraId="3D1FF8BE" w14:textId="77777777" w:rsidR="00AD7736" w:rsidRPr="00046004" w:rsidRDefault="00AD7736"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0E965463" w14:textId="77777777" w:rsidR="00AD7736" w:rsidRPr="00096B22" w:rsidRDefault="00AD7736" w:rsidP="00BC6E3F"/>
        </w:tc>
      </w:tr>
      <w:tr w:rsidR="00AD7736" w:rsidRPr="00096B22" w14:paraId="3552FD16" w14:textId="77777777" w:rsidTr="00BC6E3F">
        <w:trPr>
          <w:trHeight w:val="1053"/>
        </w:trPr>
        <w:tc>
          <w:tcPr>
            <w:tcW w:w="9952" w:type="dxa"/>
          </w:tcPr>
          <w:p w14:paraId="28328632" w14:textId="77777777" w:rsidR="00AD7736" w:rsidRPr="00096B22" w:rsidRDefault="00AD7736"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AD7736" w:rsidRPr="00096B22" w14:paraId="33D6D97E" w14:textId="77777777" w:rsidTr="00BC6E3F">
        <w:trPr>
          <w:trHeight w:val="1196"/>
        </w:trPr>
        <w:tc>
          <w:tcPr>
            <w:tcW w:w="9952" w:type="dxa"/>
          </w:tcPr>
          <w:p w14:paraId="4BC4156D" w14:textId="77777777" w:rsidR="00AD7736" w:rsidRPr="00096B22" w:rsidRDefault="00AD7736"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3C76C7AC" w14:textId="77777777" w:rsidR="00AD7736" w:rsidRPr="00096B22" w:rsidRDefault="00AD7736" w:rsidP="00BC6E3F"/>
        </w:tc>
      </w:tr>
      <w:tr w:rsidR="00AD7736" w:rsidRPr="00096B22" w14:paraId="09AF1BF7" w14:textId="77777777" w:rsidTr="00BC6E3F">
        <w:trPr>
          <w:trHeight w:val="1173"/>
        </w:trPr>
        <w:tc>
          <w:tcPr>
            <w:tcW w:w="9952" w:type="dxa"/>
          </w:tcPr>
          <w:p w14:paraId="54627F9A" w14:textId="77777777" w:rsidR="00AD7736" w:rsidRPr="00096B22" w:rsidRDefault="00AD7736"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61C62610" w14:textId="77777777" w:rsidR="00AD7736" w:rsidRPr="00096B22" w:rsidRDefault="00AD7736" w:rsidP="00BC6E3F"/>
        </w:tc>
      </w:tr>
      <w:tr w:rsidR="00AD7736" w:rsidRPr="00096B22" w14:paraId="191D5485" w14:textId="77777777" w:rsidTr="00BC6E3F">
        <w:trPr>
          <w:trHeight w:val="1460"/>
        </w:trPr>
        <w:tc>
          <w:tcPr>
            <w:tcW w:w="9952" w:type="dxa"/>
          </w:tcPr>
          <w:p w14:paraId="1DD098A4" w14:textId="77777777" w:rsidR="00AD7736" w:rsidRDefault="00AD7736" w:rsidP="00BC6E3F">
            <w:pPr>
              <w:ind w:left="672" w:hanging="672"/>
            </w:pPr>
            <w:r>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667C911C" w14:textId="77777777" w:rsidR="00AD7736" w:rsidRDefault="00AD7736"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53D7CE97" w14:textId="77777777" w:rsidR="00AD7736" w:rsidRDefault="00AD7736"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154027BE" w14:textId="77777777" w:rsidR="00AD7736" w:rsidRDefault="00AD7736" w:rsidP="00AD7736"/>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AD7736" w:rsidRPr="00253FFC" w14:paraId="5E05B5D6" w14:textId="77777777" w:rsidTr="00BC6E3F">
        <w:tc>
          <w:tcPr>
            <w:tcW w:w="9952" w:type="dxa"/>
            <w:shd w:val="clear" w:color="auto" w:fill="F2F2F2" w:themeFill="background1" w:themeFillShade="F2"/>
          </w:tcPr>
          <w:p w14:paraId="59416B0E" w14:textId="77777777" w:rsidR="00AD7736" w:rsidRPr="00253FFC" w:rsidRDefault="00AD7736" w:rsidP="00BC6E3F">
            <w:r w:rsidRPr="006446B5">
              <w:rPr>
                <w:b/>
              </w:rPr>
              <w:t>2.1</w:t>
            </w:r>
            <w:r>
              <w:rPr>
                <w:b/>
              </w:rPr>
              <w:t>2</w:t>
            </w:r>
            <w:r>
              <w:t xml:space="preserve"> </w:t>
            </w:r>
            <w:r w:rsidRPr="00865B24">
              <w:rPr>
                <w:b/>
                <w:bCs/>
              </w:rPr>
              <w:t>Clinical trials</w:t>
            </w:r>
            <w:r w:rsidRPr="00253FFC">
              <w:t xml:space="preserve"> </w:t>
            </w:r>
          </w:p>
          <w:p w14:paraId="3DB4D96B" w14:textId="77777777" w:rsidR="00AD7736" w:rsidRPr="00253FFC" w:rsidRDefault="00AD7736"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AD7736" w:rsidRPr="00253FFC" w14:paraId="1D4827D7" w14:textId="77777777" w:rsidTr="00BC6E3F">
        <w:trPr>
          <w:trHeight w:val="2074"/>
        </w:trPr>
        <w:tc>
          <w:tcPr>
            <w:tcW w:w="9952" w:type="dxa"/>
          </w:tcPr>
          <w:p w14:paraId="1C1DB606" w14:textId="77777777" w:rsidR="00AD7736" w:rsidRPr="00253FFC" w:rsidRDefault="00AD7736"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3ADCD182" w14:textId="77777777" w:rsidR="00AD7736" w:rsidRPr="00253FFC" w:rsidRDefault="00AD7736"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445E2D16" w14:textId="77777777" w:rsidR="00AD7736" w:rsidRPr="00253FFC" w:rsidRDefault="00AD7736"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6BF47C0E" w14:textId="77777777" w:rsidR="00AD7736" w:rsidRPr="00253FFC" w:rsidRDefault="00AD7736" w:rsidP="00BC6E3F"/>
        </w:tc>
      </w:tr>
      <w:tr w:rsidR="00AD7736" w:rsidRPr="00253FFC" w14:paraId="581ED6D4" w14:textId="77777777" w:rsidTr="00BC6E3F">
        <w:trPr>
          <w:trHeight w:val="1583"/>
        </w:trPr>
        <w:tc>
          <w:tcPr>
            <w:tcW w:w="9952" w:type="dxa"/>
          </w:tcPr>
          <w:p w14:paraId="742D153B" w14:textId="77777777" w:rsidR="00AD7736" w:rsidRPr="00253FFC" w:rsidRDefault="00AD7736"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0946622" w14:textId="77777777" w:rsidR="00AD7736" w:rsidRPr="00253FFC" w:rsidRDefault="00AD7736" w:rsidP="00BC6E3F"/>
        </w:tc>
      </w:tr>
      <w:tr w:rsidR="00AD7736" w:rsidRPr="00253FFC" w14:paraId="5E9C1349" w14:textId="77777777" w:rsidTr="00BC6E3F">
        <w:trPr>
          <w:trHeight w:val="1974"/>
        </w:trPr>
        <w:tc>
          <w:tcPr>
            <w:tcW w:w="9952" w:type="dxa"/>
          </w:tcPr>
          <w:p w14:paraId="322470DD" w14:textId="77777777" w:rsidR="00AD7736" w:rsidRPr="00253FFC" w:rsidRDefault="00AD7736"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3B0A982A" w14:textId="77777777" w:rsidR="00AD7736" w:rsidRPr="00253FFC" w:rsidRDefault="00AD7736" w:rsidP="00BC6E3F">
            <w:proofErr w:type="gramStart"/>
            <w:r>
              <w:rPr>
                <w:rFonts w:cs="Calibri"/>
                <w:szCs w:val="22"/>
              </w:rPr>
              <w:t>[  ]</w:t>
            </w:r>
            <w:proofErr w:type="gramEnd"/>
            <w:r>
              <w:rPr>
                <w:rFonts w:cs="Calibri"/>
                <w:szCs w:val="22"/>
              </w:rPr>
              <w:t xml:space="preserve"> </w:t>
            </w:r>
            <w:r w:rsidRPr="00253FFC">
              <w:t>Not applicable</w:t>
            </w:r>
          </w:p>
          <w:p w14:paraId="207C60D8" w14:textId="77777777" w:rsidR="00AD7736" w:rsidRPr="00253FFC" w:rsidRDefault="00AD7736" w:rsidP="00BC6E3F"/>
        </w:tc>
      </w:tr>
      <w:tr w:rsidR="00AD7736" w:rsidRPr="00253FFC" w14:paraId="025B6F90" w14:textId="77777777" w:rsidTr="00BC6E3F">
        <w:trPr>
          <w:trHeight w:val="1001"/>
        </w:trPr>
        <w:tc>
          <w:tcPr>
            <w:tcW w:w="9952" w:type="dxa"/>
          </w:tcPr>
          <w:p w14:paraId="249CC90A" w14:textId="77777777" w:rsidR="00AD7736" w:rsidRDefault="00AD7736" w:rsidP="00BC6E3F">
            <w:r>
              <w:t>2.12.4 Discuss any plans for blinding/randomization.</w:t>
            </w:r>
          </w:p>
          <w:p w14:paraId="2DD93F3A" w14:textId="77777777" w:rsidR="00AD7736" w:rsidRDefault="00AD7736" w:rsidP="00BC6E3F"/>
        </w:tc>
      </w:tr>
      <w:tr w:rsidR="00AD7736" w:rsidRPr="00253FFC" w14:paraId="1B6E649C" w14:textId="77777777" w:rsidTr="00BC6E3F">
        <w:trPr>
          <w:trHeight w:val="2165"/>
        </w:trPr>
        <w:tc>
          <w:tcPr>
            <w:tcW w:w="9952" w:type="dxa"/>
          </w:tcPr>
          <w:p w14:paraId="08D3927A" w14:textId="77777777" w:rsidR="00AD7736" w:rsidRPr="00253FFC" w:rsidRDefault="00AD7736"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37A6F76A" w14:textId="77777777" w:rsidR="00AD7736" w:rsidRPr="00253FFC" w:rsidRDefault="00AD7736" w:rsidP="00BC6E3F"/>
        </w:tc>
      </w:tr>
    </w:tbl>
    <w:p w14:paraId="75166752" w14:textId="77777777" w:rsidR="00AD7736" w:rsidRPr="00253FFC" w:rsidRDefault="00AD7736" w:rsidP="00AD7736"/>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AD7736" w:rsidRPr="00253FFC" w14:paraId="1C08620F" w14:textId="77777777" w:rsidTr="00BC6E3F">
        <w:tc>
          <w:tcPr>
            <w:tcW w:w="9952" w:type="dxa"/>
            <w:shd w:val="clear" w:color="auto" w:fill="F2F2F2" w:themeFill="background1" w:themeFillShade="F2"/>
          </w:tcPr>
          <w:p w14:paraId="7786ACE5" w14:textId="77777777" w:rsidR="00AD7736" w:rsidRPr="00253FFC" w:rsidRDefault="00AD7736" w:rsidP="00BC6E3F">
            <w:r w:rsidRPr="006446B5">
              <w:rPr>
                <w:b/>
              </w:rPr>
              <w:t>2.1</w:t>
            </w:r>
            <w:r>
              <w:rPr>
                <w:b/>
              </w:rPr>
              <w:t>3</w:t>
            </w:r>
            <w:r>
              <w:t xml:space="preserve"> </w:t>
            </w:r>
            <w:r w:rsidRPr="00865B24">
              <w:rPr>
                <w:b/>
                <w:bCs/>
              </w:rPr>
              <w:t>Use of personal health information</w:t>
            </w:r>
            <w:r w:rsidRPr="00253FFC">
              <w:t xml:space="preserve"> </w:t>
            </w:r>
          </w:p>
          <w:p w14:paraId="04A3D3FE" w14:textId="77777777" w:rsidR="00AD7736" w:rsidRPr="002B1FF5" w:rsidRDefault="00AD7736"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AD7736" w:rsidRPr="00253FFC" w14:paraId="7C98224E" w14:textId="77777777" w:rsidTr="00BC6E3F">
        <w:trPr>
          <w:trHeight w:val="1874"/>
        </w:trPr>
        <w:tc>
          <w:tcPr>
            <w:tcW w:w="9952" w:type="dxa"/>
          </w:tcPr>
          <w:p w14:paraId="08A6A86D" w14:textId="77777777" w:rsidR="00AD7736" w:rsidRPr="00253FFC" w:rsidRDefault="00AD7736"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AD7736" w:rsidRPr="00253FFC" w14:paraId="7EAB2A13" w14:textId="77777777" w:rsidTr="00BC6E3F">
        <w:trPr>
          <w:trHeight w:val="1223"/>
        </w:trPr>
        <w:tc>
          <w:tcPr>
            <w:tcW w:w="9952" w:type="dxa"/>
          </w:tcPr>
          <w:p w14:paraId="7368F9D4" w14:textId="77777777" w:rsidR="00AD7736" w:rsidRDefault="00AD7736" w:rsidP="00BC6E3F">
            <w:pPr>
              <w:ind w:left="612" w:hanging="612"/>
              <w:rPr>
                <w:rFonts w:cs="Calibri"/>
              </w:rPr>
            </w:pPr>
            <w:r>
              <w:t xml:space="preserve">2.13.2 </w:t>
            </w:r>
            <w:r>
              <w:rPr>
                <w:rFonts w:cs="Calibri"/>
              </w:rPr>
              <w:t xml:space="preserve">Will there be any linking of separate health data sets as part of this research? </w:t>
            </w:r>
          </w:p>
          <w:p w14:paraId="1D451EA6" w14:textId="77777777" w:rsidR="00AD7736" w:rsidRDefault="00AD7736" w:rsidP="00BC6E3F">
            <w:pPr>
              <w:ind w:left="612" w:hanging="612"/>
            </w:pPr>
            <w:proofErr w:type="gramStart"/>
            <w:r w:rsidRPr="002901CC">
              <w:rPr>
                <w:sz w:val="18"/>
                <w:szCs w:val="20"/>
              </w:rPr>
              <w:t>[  ]</w:t>
            </w:r>
            <w:proofErr w:type="gramEnd"/>
            <w:r w:rsidRPr="002901CC">
              <w:rPr>
                <w:sz w:val="18"/>
                <w:szCs w:val="20"/>
              </w:rPr>
              <w:t xml:space="preserve"> </w:t>
            </w:r>
            <w:r>
              <w:t>No</w:t>
            </w:r>
          </w:p>
          <w:p w14:paraId="7FB577AE" w14:textId="77777777" w:rsidR="00AD7736" w:rsidRDefault="00AD7736" w:rsidP="00BC6E3F">
            <w:pPr>
              <w:ind w:left="612" w:hanging="612"/>
            </w:pPr>
            <w:proofErr w:type="gramStart"/>
            <w:r w:rsidRPr="002901CC">
              <w:rPr>
                <w:sz w:val="18"/>
                <w:szCs w:val="20"/>
              </w:rPr>
              <w:t>[  ]</w:t>
            </w:r>
            <w:proofErr w:type="gramEnd"/>
            <w:r w:rsidRPr="002901CC">
              <w:rPr>
                <w:sz w:val="18"/>
                <w:szCs w:val="20"/>
              </w:rPr>
              <w:t xml:space="preserve"> </w:t>
            </w:r>
            <w:r>
              <w:t>Yes</w:t>
            </w:r>
          </w:p>
          <w:p w14:paraId="6FBD42F2" w14:textId="77777777" w:rsidR="00AD7736" w:rsidRDefault="00AD7736" w:rsidP="00BC6E3F">
            <w:pPr>
              <w:ind w:left="612" w:hanging="612"/>
            </w:pPr>
          </w:p>
          <w:p w14:paraId="4ABE3E1E" w14:textId="77777777" w:rsidR="00AD7736" w:rsidRDefault="00AD7736" w:rsidP="00BC6E3F">
            <w:pPr>
              <w:ind w:left="612" w:hanging="612"/>
            </w:pPr>
          </w:p>
          <w:p w14:paraId="7F61D6A4" w14:textId="77777777" w:rsidR="00AD7736" w:rsidRDefault="00AD7736" w:rsidP="00BC6E3F">
            <w:pPr>
              <w:ind w:left="612" w:hanging="612"/>
            </w:pPr>
            <w:r>
              <w:t>If yes:</w:t>
            </w:r>
          </w:p>
          <w:p w14:paraId="6774584C" w14:textId="77777777" w:rsidR="00AD7736" w:rsidRDefault="00AD7736" w:rsidP="00BC6E3F">
            <w:pPr>
              <w:ind w:left="612" w:hanging="612"/>
            </w:pPr>
            <w:r>
              <w:lastRenderedPageBreak/>
              <w:t xml:space="preserve">A) Why is the linkage necessary? </w:t>
            </w:r>
          </w:p>
          <w:p w14:paraId="756C4C39" w14:textId="77777777" w:rsidR="00AD7736" w:rsidRDefault="00AD7736" w:rsidP="00BC6E3F">
            <w:pPr>
              <w:ind w:left="612" w:hanging="612"/>
            </w:pPr>
            <w:r>
              <w:t>B) Describe how the linkage will be conducted (it is helpful to append a flow diagram)</w:t>
            </w:r>
          </w:p>
          <w:p w14:paraId="56B52722" w14:textId="77777777" w:rsidR="00AD7736" w:rsidRPr="004F460E" w:rsidRDefault="00AD7736" w:rsidP="00BC6E3F">
            <w:pPr>
              <w:ind w:left="612" w:hanging="612"/>
            </w:pPr>
            <w:r>
              <w:t xml:space="preserve">C) Does that linkage increase the identifiability of the participants? </w:t>
            </w:r>
          </w:p>
        </w:tc>
      </w:tr>
      <w:tr w:rsidR="00AD7736" w:rsidRPr="00096B22" w14:paraId="1101B82D" w14:textId="77777777" w:rsidTr="00BC6E3F">
        <w:trPr>
          <w:trHeight w:val="1321"/>
        </w:trPr>
        <w:tc>
          <w:tcPr>
            <w:tcW w:w="9952" w:type="dxa"/>
          </w:tcPr>
          <w:p w14:paraId="077A1C3B" w14:textId="77777777" w:rsidR="00AD7736" w:rsidRPr="00253FFC" w:rsidRDefault="00AD7736"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7299CAB0" w14:textId="77777777" w:rsidR="00AD7736" w:rsidRPr="00253FFC" w:rsidRDefault="00AD7736" w:rsidP="00BC6E3F"/>
        </w:tc>
      </w:tr>
    </w:tbl>
    <w:p w14:paraId="0A03621B" w14:textId="77777777" w:rsidR="00AD7736" w:rsidRDefault="00AD7736" w:rsidP="00AD7736"/>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AD7736" w:rsidRPr="00463DD8" w14:paraId="0369066C" w14:textId="77777777" w:rsidTr="00BC6E3F">
        <w:tc>
          <w:tcPr>
            <w:tcW w:w="9900" w:type="dxa"/>
            <w:shd w:val="clear" w:color="auto" w:fill="F2F2F2" w:themeFill="background1" w:themeFillShade="F2"/>
          </w:tcPr>
          <w:p w14:paraId="3ED74B6C" w14:textId="77777777" w:rsidR="00AD7736" w:rsidRDefault="00AD7736" w:rsidP="00BC6E3F">
            <w:bookmarkStart w:id="11" w:name="_Hlk10465988"/>
            <w:r w:rsidRPr="006446B5">
              <w:rPr>
                <w:b/>
              </w:rPr>
              <w:t>2.</w:t>
            </w:r>
            <w:r>
              <w:rPr>
                <w:b/>
              </w:rPr>
              <w:t>14</w:t>
            </w:r>
            <w:r>
              <w:t xml:space="preserve"> </w:t>
            </w:r>
            <w:r w:rsidRPr="00865B24">
              <w:rPr>
                <w:b/>
                <w:bCs/>
              </w:rPr>
              <w:t>Data Repositories</w:t>
            </w:r>
          </w:p>
          <w:p w14:paraId="64754F1D" w14:textId="77777777" w:rsidR="00AD7736" w:rsidRPr="00463DD8" w:rsidRDefault="00AD7736"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AD7736" w:rsidRPr="00463DD8" w14:paraId="6459F39D" w14:textId="77777777" w:rsidTr="00BC6E3F">
        <w:trPr>
          <w:trHeight w:val="27"/>
        </w:trPr>
        <w:tc>
          <w:tcPr>
            <w:tcW w:w="9900" w:type="dxa"/>
          </w:tcPr>
          <w:p w14:paraId="6F280C83" w14:textId="77777777" w:rsidR="00AD7736" w:rsidRPr="00463DD8" w:rsidRDefault="00AD7736"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6E74EF07" w14:textId="77777777" w:rsidR="00AD7736" w:rsidRDefault="00AD7736" w:rsidP="00BC6E3F"/>
          <w:p w14:paraId="1702E00C" w14:textId="77777777" w:rsidR="00AD7736" w:rsidRPr="00493200" w:rsidRDefault="00AD7736" w:rsidP="00BC6E3F">
            <w:pPr>
              <w:jc w:val="both"/>
            </w:pPr>
          </w:p>
        </w:tc>
      </w:tr>
      <w:tr w:rsidR="00AD7736" w:rsidRPr="00463DD8" w14:paraId="02613FD4" w14:textId="77777777" w:rsidTr="00BC6E3F">
        <w:trPr>
          <w:trHeight w:val="487"/>
        </w:trPr>
        <w:tc>
          <w:tcPr>
            <w:tcW w:w="9900" w:type="dxa"/>
          </w:tcPr>
          <w:p w14:paraId="69E3C445" w14:textId="77777777" w:rsidR="00AD7736" w:rsidRPr="00463DD8" w:rsidRDefault="00AD7736"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1ED7D08" w14:textId="77777777" w:rsidR="00AD7736" w:rsidRDefault="00AD7736" w:rsidP="00BC6E3F"/>
          <w:p w14:paraId="6EE2804F" w14:textId="77777777" w:rsidR="00AD7736" w:rsidRPr="00A33358" w:rsidRDefault="00AD7736" w:rsidP="00BC6E3F">
            <w:pPr>
              <w:jc w:val="both"/>
            </w:pPr>
          </w:p>
        </w:tc>
      </w:tr>
      <w:tr w:rsidR="00AD7736" w:rsidRPr="00463DD8" w14:paraId="415EDD23" w14:textId="77777777" w:rsidTr="00BC6E3F">
        <w:trPr>
          <w:trHeight w:val="1171"/>
        </w:trPr>
        <w:tc>
          <w:tcPr>
            <w:tcW w:w="9900" w:type="dxa"/>
          </w:tcPr>
          <w:p w14:paraId="67DA557F" w14:textId="77777777" w:rsidR="00AD7736" w:rsidRDefault="00AD7736" w:rsidP="00BC6E3F">
            <w:pPr>
              <w:ind w:left="582" w:hanging="582"/>
            </w:pPr>
            <w:r>
              <w:t xml:space="preserve">2.14.3 Is agreeing to have one’s data deposited a requirement for participation in the study? If yes, provide a justification. If no, indicate how participants can opt in or out. </w:t>
            </w:r>
          </w:p>
          <w:p w14:paraId="3E0ECCCB" w14:textId="77777777" w:rsidR="00AD7736" w:rsidRDefault="00AD7736" w:rsidP="00BC6E3F">
            <w:pPr>
              <w:ind w:left="582" w:hanging="582"/>
            </w:pPr>
          </w:p>
          <w:p w14:paraId="58D3688D" w14:textId="77777777" w:rsidR="00AD7736" w:rsidRPr="00A33358" w:rsidRDefault="00AD7736" w:rsidP="00BC6E3F">
            <w:pPr>
              <w:ind w:left="582" w:hanging="582"/>
              <w:jc w:val="both"/>
            </w:pPr>
          </w:p>
        </w:tc>
      </w:tr>
      <w:bookmarkEnd w:id="11"/>
    </w:tbl>
    <w:p w14:paraId="6F56617A" w14:textId="77777777" w:rsidR="00AD7736" w:rsidRDefault="00AD7736" w:rsidP="00AD7736"/>
    <w:p w14:paraId="5FE67663" w14:textId="77777777" w:rsidR="00AD7736" w:rsidRDefault="00AD7736" w:rsidP="00AD7736"/>
    <w:p w14:paraId="2758918D" w14:textId="77777777" w:rsidR="00AD7736" w:rsidRDefault="00AD7736" w:rsidP="00AD7736"/>
    <w:p w14:paraId="0BD4A30C" w14:textId="77777777" w:rsidR="00AD7736" w:rsidRDefault="00AD7736" w:rsidP="00AD7736">
      <w:pPr>
        <w:rPr>
          <w:rFonts w:asciiTheme="majorHAnsi" w:eastAsiaTheme="majorEastAsia" w:hAnsiTheme="majorHAnsi" w:cstheme="majorBidi"/>
          <w:b/>
          <w:color w:val="000000" w:themeColor="text1"/>
          <w:szCs w:val="26"/>
        </w:rPr>
      </w:pPr>
      <w:r>
        <w:br w:type="page"/>
      </w:r>
    </w:p>
    <w:p w14:paraId="777FA825" w14:textId="77777777" w:rsidR="00AD7736" w:rsidRPr="00463DD8" w:rsidRDefault="00AD7736" w:rsidP="00AD7736">
      <w:pPr>
        <w:pStyle w:val="Heading2"/>
      </w:pPr>
      <w:r w:rsidRPr="00463DD8">
        <w:lastRenderedPageBreak/>
        <w:t>SECTION 3.  APPENDICES</w:t>
      </w:r>
    </w:p>
    <w:p w14:paraId="77629AC2" w14:textId="77777777" w:rsidR="00AD7736" w:rsidRPr="00463DD8" w:rsidRDefault="00AD7736" w:rsidP="00AD7736"/>
    <w:p w14:paraId="1CD8067B" w14:textId="77777777" w:rsidR="00AD7736" w:rsidRPr="00463DD8" w:rsidRDefault="00AD7736" w:rsidP="00AD7736">
      <w:r w:rsidRPr="00463DD8">
        <w:rPr>
          <w:b/>
        </w:rPr>
        <w:t xml:space="preserve">Appendices Checklist.  </w:t>
      </w:r>
      <w:r w:rsidRPr="00463DD8">
        <w:t>Append all relevant material to this application</w:t>
      </w:r>
      <w:r>
        <w:t xml:space="preserve"> in the order they will be used</w:t>
      </w:r>
      <w:r w:rsidRPr="00463DD8">
        <w:t>. This may include:</w:t>
      </w:r>
    </w:p>
    <w:p w14:paraId="267D55DB" w14:textId="77777777" w:rsidR="00AD7736" w:rsidRDefault="00AD7736" w:rsidP="00AD7736">
      <w:pPr>
        <w:rPr>
          <w:rFonts w:cs="Calibri"/>
          <w:szCs w:val="22"/>
        </w:rPr>
      </w:pPr>
      <w:bookmarkStart w:id="12"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1537CBD" w14:textId="77777777" w:rsidR="00AD7736" w:rsidRPr="008C1597" w:rsidRDefault="00AD7736" w:rsidP="00AD7736">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6AE531C1" w14:textId="77777777" w:rsidR="00AD7736" w:rsidRPr="00C603A4" w:rsidRDefault="00AD7736" w:rsidP="00AD7736">
      <w:proofErr w:type="gramStart"/>
      <w:r w:rsidRPr="00665FD4">
        <w:rPr>
          <w:rFonts w:cs="Calibri"/>
          <w:sz w:val="18"/>
          <w:szCs w:val="18"/>
        </w:rPr>
        <w:t>[  ]</w:t>
      </w:r>
      <w:proofErr w:type="gramEnd"/>
      <w:r w:rsidRPr="00665FD4">
        <w:rPr>
          <w:rFonts w:cs="Calibri"/>
          <w:sz w:val="18"/>
          <w:szCs w:val="18"/>
        </w:rPr>
        <w:t xml:space="preserve"> </w:t>
      </w:r>
      <w:r>
        <w:t>Research agreements</w:t>
      </w:r>
      <w:bookmarkStart w:id="13" w:name="_Hlk49510127"/>
      <w:r>
        <w:t xml:space="preserve"> (required for research involving Indigenous communities)</w:t>
      </w:r>
    </w:p>
    <w:bookmarkEnd w:id="13"/>
    <w:p w14:paraId="75B2A3CF" w14:textId="77777777" w:rsidR="00AD7736" w:rsidRPr="00BA373C" w:rsidRDefault="00AD7736" w:rsidP="00AD7736">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61432F36" w14:textId="77777777" w:rsidR="00AD7736" w:rsidRPr="00BA373C" w:rsidRDefault="00AD7736" w:rsidP="00AD7736">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97723ED" w14:textId="77777777" w:rsidR="00AD7736" w:rsidRPr="00BA373C" w:rsidRDefault="00AD7736" w:rsidP="00AD7736">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AAA17DD" w14:textId="77777777" w:rsidR="00AD7736" w:rsidRPr="00BA373C" w:rsidRDefault="00AD7736" w:rsidP="00AD7736">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0A6227D2" w14:textId="77777777" w:rsidR="00AD7736" w:rsidRPr="00463DD8" w:rsidRDefault="00AD7736" w:rsidP="00AD7736">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729E4F0B" w14:textId="77777777" w:rsidR="00AD7736" w:rsidRDefault="00AD7736" w:rsidP="00AD7736">
      <w:bookmarkStart w:id="14"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E4B5C32" w14:textId="77777777" w:rsidR="00AD7736" w:rsidRDefault="00AD7736" w:rsidP="00AD7736">
      <w:proofErr w:type="gramStart"/>
      <w:r>
        <w:t>[  ]</w:t>
      </w:r>
      <w:proofErr w:type="gramEnd"/>
      <w:r>
        <w:t xml:space="preserve"> Confidentiality agreements</w:t>
      </w:r>
    </w:p>
    <w:bookmarkEnd w:id="12"/>
    <w:bookmarkEnd w:id="14"/>
    <w:p w14:paraId="6C1CC619" w14:textId="77777777" w:rsidR="00AD7736" w:rsidRPr="00463DD8" w:rsidRDefault="00AD7736" w:rsidP="00AD7736">
      <w:pPr>
        <w:rPr>
          <w:lang w:val="en-GB"/>
        </w:rPr>
      </w:pPr>
    </w:p>
    <w:p w14:paraId="26E8A86A" w14:textId="77777777" w:rsidR="00AD7736" w:rsidRPr="00463DD8" w:rsidRDefault="00AD7736" w:rsidP="00AD7736"/>
    <w:p w14:paraId="4691C3BF" w14:textId="77777777" w:rsidR="00AD7736" w:rsidRPr="00182605" w:rsidRDefault="00AD7736" w:rsidP="00AD7736">
      <w:pPr>
        <w:rPr>
          <w:b/>
        </w:rPr>
      </w:pPr>
      <w:r w:rsidRPr="00182605">
        <w:rPr>
          <w:b/>
        </w:rPr>
        <w:t>Consent Form</w:t>
      </w:r>
      <w:r>
        <w:rPr>
          <w:b/>
        </w:rPr>
        <w:t xml:space="preserve"> Templates </w:t>
      </w:r>
    </w:p>
    <w:p w14:paraId="610F5D09" w14:textId="77777777" w:rsidR="00AD7736" w:rsidRDefault="00AD7736" w:rsidP="00AD7736">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708F0D1B" w14:textId="3AF6B367"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54D5428" w14:textId="22A23EED"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4554CD02" w14:textId="6149A76E"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1A921C4" w14:textId="324A9C4A"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35A92D4" w14:textId="74BFC7F2"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C6695B5" w14:textId="068A3845"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F9D57C0" w14:textId="523C52CA"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F40FAE7" w14:textId="2AE662DC"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36B5DF9" w14:textId="2901014F"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69C0419" w14:textId="4A560919"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61A7F200" w14:textId="2467C482" w:rsidR="00BC5D44" w:rsidRDefault="00BC5D4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3BEA6B78" w14:textId="77777777" w:rsidR="00BC5D44" w:rsidRDefault="00BC5D44">
      <w:pPr>
        <w:rPr>
          <w:rFonts w:ascii="Times" w:hAnsi="Times"/>
          <w:b/>
          <w:bCs/>
          <w:color w:val="000000" w:themeColor="text1"/>
          <w:kern w:val="36"/>
          <w:sz w:val="48"/>
          <w:szCs w:val="48"/>
          <w:lang w:val="en-US"/>
        </w:rPr>
      </w:pPr>
      <w:r>
        <w:rPr>
          <w:rFonts w:ascii="Times" w:hAnsi="Times"/>
          <w:color w:val="000000" w:themeColor="text1"/>
          <w:lang w:val="en-US"/>
        </w:rPr>
        <w:br w:type="page"/>
      </w:r>
    </w:p>
    <w:p w14:paraId="590809AB" w14:textId="6B1A70D6" w:rsidR="00BC5D44" w:rsidRDefault="00BC5D4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067BDE5" w14:textId="7D8597D3" w:rsidR="00BC5D44" w:rsidRDefault="00BC5D44">
      <w:pPr>
        <w:rPr>
          <w:rFonts w:ascii="Times" w:hAnsi="Times"/>
          <w:b/>
          <w:bCs/>
          <w:color w:val="000000" w:themeColor="text1"/>
          <w:kern w:val="36"/>
          <w:sz w:val="48"/>
          <w:szCs w:val="48"/>
          <w:lang w:val="en-US"/>
        </w:rPr>
      </w:pPr>
      <w:r>
        <w:rPr>
          <w:rFonts w:ascii="Times" w:hAnsi="Times"/>
          <w:color w:val="000000" w:themeColor="text1"/>
          <w:lang w:val="en-US"/>
        </w:rPr>
        <w:br w:type="page"/>
      </w:r>
      <w:r w:rsidR="003B6B05">
        <w:rPr>
          <w:rFonts w:ascii="Times" w:hAnsi="Times"/>
          <w:b/>
          <w:bCs/>
          <w:noProof/>
          <w:color w:val="000000" w:themeColor="text1"/>
          <w:kern w:val="36"/>
          <w:sz w:val="48"/>
          <w:szCs w:val="48"/>
          <w:lang w:val="en-US"/>
        </w:rPr>
        <w:lastRenderedPageBreak/>
        <w:drawing>
          <wp:inline distT="0" distB="0" distL="0" distR="0" wp14:anchorId="091E755D" wp14:editId="2EDD52C1">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7A355568" w14:textId="77777777"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1243E1DF" w14:textId="115E790A"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0562FAC" w14:textId="356FDEC8" w:rsidR="00BC5D44" w:rsidRDefault="00BC5D4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1FC27DE4" w14:textId="03646880" w:rsidR="00BC5D44" w:rsidRDefault="00BC5D44"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02BCFED1" w14:textId="77777777" w:rsidR="00AD7736" w:rsidRDefault="00AD7736" w:rsidP="00AD7736"/>
    <w:p w14:paraId="27884556" w14:textId="77777777" w:rsidR="00AD7736" w:rsidRDefault="00AD7736" w:rsidP="00AD7736">
      <w:r>
        <w:rPr>
          <w:noProof/>
        </w:rPr>
        <w:lastRenderedPageBreak/>
        <w:drawing>
          <wp:inline distT="0" distB="0" distL="0" distR="0" wp14:anchorId="2D40950D" wp14:editId="21A2E8C5">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31D8AA92" w14:textId="77777777" w:rsidR="00AD7736" w:rsidRDefault="00AD7736" w:rsidP="00AD7736">
      <w:r>
        <w:tab/>
      </w:r>
      <w:r>
        <w:tab/>
      </w:r>
    </w:p>
    <w:p w14:paraId="6014619A" w14:textId="77777777" w:rsidR="00AD7736" w:rsidRDefault="00AD7736" w:rsidP="00AD7736">
      <w:r>
        <w:tab/>
      </w:r>
      <w:r>
        <w:tab/>
      </w:r>
    </w:p>
    <w:p w14:paraId="08F1447D" w14:textId="77777777" w:rsidR="00AD7736" w:rsidRPr="00160A37" w:rsidRDefault="00AD7736" w:rsidP="00AD7736">
      <w:pPr>
        <w:rPr>
          <w:rFonts w:ascii="Times" w:hAnsi="Times"/>
          <w:b/>
          <w:bCs/>
        </w:rPr>
      </w:pPr>
      <w:r>
        <w:tab/>
      </w:r>
      <w:r>
        <w:tab/>
      </w:r>
      <w:r>
        <w:tab/>
      </w:r>
      <w:r>
        <w:tab/>
      </w:r>
      <w:r>
        <w:tab/>
      </w:r>
      <w:r>
        <w:tab/>
      </w:r>
      <w:r w:rsidRPr="00160A37">
        <w:rPr>
          <w:rFonts w:ascii="Times" w:hAnsi="Times"/>
          <w:b/>
          <w:bCs/>
        </w:rPr>
        <w:t>CONSENT FORM</w:t>
      </w:r>
    </w:p>
    <w:p w14:paraId="2ADD2656" w14:textId="77777777" w:rsidR="00AD7736" w:rsidRPr="009573DE" w:rsidRDefault="00AD7736" w:rsidP="00AD7736">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01146A31" w14:textId="77777777" w:rsidR="00AD7736" w:rsidRPr="00160A37" w:rsidRDefault="00AD7736" w:rsidP="00AD7736">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073A8F14" w14:textId="77777777" w:rsidR="00AD7736" w:rsidRPr="00160A37" w:rsidRDefault="00AD7736" w:rsidP="00AD7736">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6C8FAB5C" w14:textId="77777777" w:rsidR="00AD7736" w:rsidRPr="00160A37" w:rsidRDefault="00AD7736" w:rsidP="00AD7736">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EADDD7F" w14:textId="77777777" w:rsidR="00AD7736" w:rsidRPr="00160A37" w:rsidRDefault="00AD7736" w:rsidP="00AD7736">
      <w:pPr>
        <w:spacing w:before="100" w:beforeAutospacing="1" w:after="100" w:afterAutospacing="1"/>
        <w:rPr>
          <w:rFonts w:ascii="Times" w:hAnsi="Times"/>
          <w:b/>
          <w:bCs/>
        </w:rPr>
      </w:pPr>
      <w:r w:rsidRPr="00160A37">
        <w:rPr>
          <w:rFonts w:ascii="Times" w:hAnsi="Times" w:cs="Calibri"/>
          <w:b/>
          <w:bCs/>
        </w:rPr>
        <w:t xml:space="preserve">Introduction </w:t>
      </w:r>
    </w:p>
    <w:p w14:paraId="4F17371D" w14:textId="77777777" w:rsidR="00AD7736" w:rsidRPr="00160A37" w:rsidRDefault="00AD7736" w:rsidP="00AD7736">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48AA358B" w14:textId="77777777" w:rsidR="00AD7736" w:rsidRDefault="00AD7736" w:rsidP="00AD7736">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44D4DF73" w14:textId="77777777" w:rsidR="00AD7736" w:rsidRPr="001068B8" w:rsidRDefault="00AD7736" w:rsidP="00AD7736">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358D2355" w14:textId="77777777" w:rsidR="00AD7736" w:rsidRPr="008C2C8E" w:rsidRDefault="00AD7736" w:rsidP="00AD7736">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02914495" w14:textId="77777777" w:rsidR="00AD7736" w:rsidRPr="004A1CAA" w:rsidRDefault="00AD7736" w:rsidP="00AD7736">
      <w:pPr>
        <w:spacing w:before="100" w:beforeAutospacing="1" w:after="100" w:afterAutospacing="1"/>
        <w:jc w:val="both"/>
        <w:rPr>
          <w:rFonts w:ascii="Times" w:hAnsi="Times"/>
        </w:rPr>
      </w:pPr>
    </w:p>
    <w:p w14:paraId="1A00AD4C" w14:textId="77777777" w:rsidR="00AD7736" w:rsidRPr="004A1CAA" w:rsidRDefault="00AD7736" w:rsidP="00AD7736">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2704F3B0" w14:textId="77777777" w:rsidR="00AD7736" w:rsidRDefault="00AD7736" w:rsidP="00AD7736">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04055E77" w14:textId="77777777" w:rsidR="00AD7736" w:rsidRDefault="00AD7736" w:rsidP="00AD7736">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5D059F32" w14:textId="77777777" w:rsidR="00AD7736" w:rsidRPr="001676F4" w:rsidRDefault="00AD7736" w:rsidP="00AD7736">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3BB92232" w14:textId="77777777" w:rsidR="00AD7736" w:rsidRPr="001676F4" w:rsidRDefault="00AD7736" w:rsidP="00AD7736">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4861BA9F" w14:textId="77777777" w:rsidR="00AD7736" w:rsidRPr="001676F4" w:rsidRDefault="00AD7736" w:rsidP="00AD7736">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8413329" w14:textId="77777777" w:rsidR="00AD7736" w:rsidRPr="00EC646B" w:rsidRDefault="00AD7736" w:rsidP="00AD7736">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28549E16" w14:textId="77777777" w:rsidR="00AD7736" w:rsidRPr="00EC646B" w:rsidRDefault="00AD7736" w:rsidP="00AD7736">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514184F0" w14:textId="77777777" w:rsidR="00AD7736" w:rsidRDefault="00AD7736" w:rsidP="00AD7736">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5995C7F3" w14:textId="77777777" w:rsidR="00AD7736" w:rsidRPr="00160A37" w:rsidRDefault="00AD7736" w:rsidP="00AD7736">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62248A2B" w14:textId="77777777" w:rsidR="00AD7736" w:rsidRPr="00B85AA3" w:rsidRDefault="00AD7736" w:rsidP="00AD7736">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2ED58C1B" w14:textId="77777777" w:rsidR="00AD7736" w:rsidRPr="00AF1FA0" w:rsidRDefault="00AD7736" w:rsidP="00AD7736">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516CC4A5" w14:textId="77777777" w:rsidR="00AD7736" w:rsidRPr="00A01DE9" w:rsidRDefault="00AD7736" w:rsidP="00AD7736">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4C0C9CD" w14:textId="77777777" w:rsidR="00AD7736" w:rsidRPr="00160A37" w:rsidRDefault="00AD7736" w:rsidP="00AD7736">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0D4D9A20" w14:textId="7C9BA454" w:rsidR="00AD7736" w:rsidRDefault="00AD7736" w:rsidP="001766B9">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sidR="001766B9">
        <w:rPr>
          <w:rFonts w:ascii="Times" w:hAnsi="Times"/>
          <w:color w:val="000000" w:themeColor="text1"/>
          <w:lang w:val="en-US"/>
        </w:rPr>
        <w:t xml:space="preserve"> </w:t>
      </w:r>
    </w:p>
    <w:p w14:paraId="2B0B4DF3" w14:textId="6BBA1CBF"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DEDB170" w14:textId="79FC2AF1" w:rsidR="00AD7736" w:rsidRDefault="00AD7736"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5A084647" w14:textId="0A7CECD6" w:rsidR="001766B9" w:rsidRDefault="001766B9"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75967574" w14:textId="2824C752" w:rsidR="001766B9" w:rsidRDefault="001766B9"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25FF6916" w14:textId="526F31BB" w:rsidR="001766B9" w:rsidRDefault="001766B9" w:rsidP="00130BE1">
      <w:pPr>
        <w:pStyle w:val="Heading1"/>
        <w:shd w:val="clear" w:color="auto" w:fill="FFFFFF"/>
        <w:spacing w:before="0" w:beforeAutospacing="0" w:after="0" w:afterAutospacing="0"/>
        <w:ind w:left="720" w:hanging="720"/>
        <w:rPr>
          <w:rFonts w:ascii="Times" w:hAnsi="Times"/>
          <w:color w:val="000000" w:themeColor="text1"/>
          <w:lang w:val="en-US"/>
        </w:rPr>
      </w:pPr>
    </w:p>
    <w:p w14:paraId="0613339C" w14:textId="77777777" w:rsidR="001766B9" w:rsidRDefault="001766B9" w:rsidP="001766B9">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29AFA198" w14:textId="77777777" w:rsidR="001766B9" w:rsidRPr="009573DE" w:rsidRDefault="001766B9" w:rsidP="001766B9">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51D7075B" w14:textId="77777777" w:rsidR="001766B9" w:rsidRPr="00160A37" w:rsidRDefault="001766B9" w:rsidP="001766B9">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4141FE4F" w14:textId="77777777" w:rsidR="001766B9" w:rsidRPr="00160A37" w:rsidRDefault="001766B9" w:rsidP="001766B9">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1BC5E4C8" w14:textId="77777777" w:rsidR="001766B9" w:rsidRPr="00704014" w:rsidRDefault="001766B9" w:rsidP="001766B9">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11E69C75" w14:textId="77777777" w:rsidR="001766B9" w:rsidRDefault="001766B9" w:rsidP="001766B9">
      <w:pPr>
        <w:spacing w:before="100" w:beforeAutospacing="1" w:after="100" w:afterAutospacing="1"/>
        <w:rPr>
          <w:b/>
          <w:bCs/>
          <w:sz w:val="28"/>
          <w:szCs w:val="28"/>
        </w:rPr>
      </w:pPr>
    </w:p>
    <w:p w14:paraId="570CF923" w14:textId="0BB3B80D" w:rsidR="001766B9" w:rsidRPr="00704014" w:rsidRDefault="00E14F0A" w:rsidP="001766B9">
      <w:pPr>
        <w:spacing w:before="100" w:beforeAutospacing="1" w:after="100" w:afterAutospacing="1"/>
        <w:rPr>
          <w:sz w:val="28"/>
          <w:szCs w:val="28"/>
        </w:rPr>
      </w:pPr>
      <w:r>
        <w:rPr>
          <w:b/>
          <w:bCs/>
          <w:sz w:val="28"/>
          <w:szCs w:val="28"/>
        </w:rPr>
        <w:t>1.</w:t>
      </w:r>
      <w:r>
        <w:rPr>
          <w:b/>
          <w:bCs/>
          <w:sz w:val="28"/>
          <w:szCs w:val="28"/>
        </w:rPr>
        <w:tab/>
      </w:r>
      <w:r w:rsidR="001766B9" w:rsidRPr="00704014">
        <w:rPr>
          <w:b/>
          <w:bCs/>
          <w:sz w:val="28"/>
          <w:szCs w:val="28"/>
        </w:rPr>
        <w:t xml:space="preserve">Questionnaire Setup and Arrangement: </w:t>
      </w:r>
    </w:p>
    <w:p w14:paraId="27BE9C3E" w14:textId="77777777" w:rsidR="001766B9" w:rsidRPr="00BB1663" w:rsidRDefault="001766B9" w:rsidP="001766B9">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567CB8E9" w14:textId="77777777" w:rsidR="001766B9" w:rsidRPr="00DC40D6" w:rsidRDefault="001766B9" w:rsidP="00C35CEC">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09CE99F1" w14:textId="77777777" w:rsidR="001766B9" w:rsidRPr="00DC40D6" w:rsidRDefault="001766B9" w:rsidP="00C35CEC">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55F4571D" w14:textId="77777777" w:rsidR="001766B9" w:rsidRPr="00DC40D6" w:rsidRDefault="001766B9" w:rsidP="00C35CEC">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19BEE5F4" w14:textId="77777777" w:rsidR="001766B9" w:rsidRPr="001B18EA" w:rsidRDefault="001766B9" w:rsidP="00C35CEC">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B888321" w14:textId="77777777" w:rsidR="001766B9" w:rsidRDefault="001766B9" w:rsidP="001766B9">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4F1B5963" w14:textId="77777777" w:rsidR="001766B9" w:rsidRDefault="001766B9" w:rsidP="001766B9">
      <w:pPr>
        <w:jc w:val="both"/>
      </w:pPr>
    </w:p>
    <w:p w14:paraId="674100FB" w14:textId="77777777" w:rsidR="001766B9" w:rsidRPr="000B13FB" w:rsidRDefault="001766B9" w:rsidP="001766B9">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43CF8B1A" w14:textId="77777777" w:rsidR="001766B9" w:rsidRDefault="001766B9" w:rsidP="001766B9">
      <w:pPr>
        <w:jc w:val="both"/>
        <w:rPr>
          <w:color w:val="FF0000"/>
        </w:rPr>
      </w:pPr>
    </w:p>
    <w:p w14:paraId="0C185032" w14:textId="77777777" w:rsidR="001766B9" w:rsidRDefault="001766B9" w:rsidP="001766B9">
      <w:pPr>
        <w:jc w:val="both"/>
        <w:rPr>
          <w:color w:val="FF0000"/>
        </w:rPr>
      </w:pPr>
      <w:r>
        <w:rPr>
          <w:noProof/>
        </w:rPr>
        <w:drawing>
          <wp:inline distT="0" distB="0" distL="0" distR="0" wp14:anchorId="5E7A4FEE" wp14:editId="1559428B">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BC94949" w14:textId="3546147D" w:rsidR="001766B9" w:rsidRPr="00FD5AB3" w:rsidRDefault="001766B9" w:rsidP="001766B9">
      <w:pPr>
        <w:jc w:val="both"/>
        <w:rPr>
          <w:color w:val="000000" w:themeColor="text1"/>
        </w:rPr>
      </w:pPr>
      <w:r w:rsidRPr="00FD5AB3">
        <w:rPr>
          <w:color w:val="000000" w:themeColor="text1"/>
        </w:rPr>
        <w:t>Figure</w:t>
      </w:r>
      <w:r w:rsidR="001C5A22">
        <w:rPr>
          <w:color w:val="000000" w:themeColor="text1"/>
        </w:rPr>
        <w:t xml:space="preserve"> D.</w:t>
      </w:r>
      <w:r w:rsidRPr="00FD5AB3">
        <w:rPr>
          <w:color w:val="000000" w:themeColor="text1"/>
        </w:rPr>
        <w:t>1: Balanced Latin Squares</w:t>
      </w:r>
    </w:p>
    <w:p w14:paraId="140D3510" w14:textId="77777777" w:rsidR="001766B9" w:rsidRDefault="001766B9" w:rsidP="001766B9"/>
    <w:p w14:paraId="59B95B7C" w14:textId="77777777" w:rsidR="001766B9" w:rsidRPr="00DC40D6" w:rsidRDefault="001766B9" w:rsidP="001766B9"/>
    <w:p w14:paraId="36F7987C" w14:textId="77777777" w:rsidR="001766B9" w:rsidRPr="00DC40D6" w:rsidRDefault="001766B9" w:rsidP="001766B9">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53A1B13A" w14:textId="77777777" w:rsidR="001766B9" w:rsidRDefault="001766B9" w:rsidP="001766B9">
      <w:pPr>
        <w:rPr>
          <w:b/>
          <w:bCs/>
          <w:u w:val="single"/>
        </w:rPr>
      </w:pPr>
    </w:p>
    <w:p w14:paraId="7D18D249" w14:textId="77777777" w:rsidR="001766B9" w:rsidRDefault="001766B9" w:rsidP="001766B9">
      <w:pPr>
        <w:rPr>
          <w:b/>
          <w:bCs/>
          <w:u w:val="single"/>
        </w:rPr>
      </w:pPr>
    </w:p>
    <w:p w14:paraId="3C484104" w14:textId="77777777" w:rsidR="001766B9" w:rsidRPr="00DC40D6" w:rsidRDefault="001766B9" w:rsidP="001766B9">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AF31217" w14:textId="77777777" w:rsidR="001766B9" w:rsidRDefault="001766B9" w:rsidP="001766B9">
      <w:pPr>
        <w:rPr>
          <w:b/>
          <w:bCs/>
          <w:u w:val="single"/>
        </w:rPr>
      </w:pPr>
    </w:p>
    <w:p w14:paraId="1A09DBD1" w14:textId="77777777" w:rsidR="001766B9" w:rsidRDefault="001766B9" w:rsidP="001766B9">
      <w:pPr>
        <w:rPr>
          <w:b/>
          <w:bCs/>
          <w:u w:val="single"/>
        </w:rPr>
      </w:pPr>
      <w:r w:rsidRPr="00C9029A">
        <w:rPr>
          <w:b/>
          <w:bCs/>
          <w:noProof/>
        </w:rPr>
        <w:drawing>
          <wp:inline distT="0" distB="0" distL="0" distR="0" wp14:anchorId="1C5A8340" wp14:editId="5769DCEE">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0742A424" w14:textId="7E5C067B" w:rsidR="001766B9" w:rsidRPr="00FD5AB3" w:rsidRDefault="001676F4" w:rsidP="001766B9">
      <w:r>
        <w:br/>
      </w:r>
      <w:r w:rsidR="001766B9" w:rsidRPr="00FD5AB3">
        <w:t>Figure</w:t>
      </w:r>
      <w:r w:rsidR="001C5A22">
        <w:t xml:space="preserve"> D.</w:t>
      </w:r>
      <w:r w:rsidR="001766B9" w:rsidRPr="00FD5AB3">
        <w:t xml:space="preserve">2: </w:t>
      </w:r>
      <w:r w:rsidR="001C5A22">
        <w:t xml:space="preserve">Questionnaire </w:t>
      </w:r>
      <w:r w:rsidR="001766B9" w:rsidRPr="00FD5AB3">
        <w:t>Email Screen</w:t>
      </w:r>
    </w:p>
    <w:p w14:paraId="229FA9EF" w14:textId="77777777" w:rsidR="001766B9" w:rsidRDefault="001766B9" w:rsidP="001766B9">
      <w:pPr>
        <w:rPr>
          <w:b/>
          <w:bCs/>
          <w:u w:val="single"/>
        </w:rPr>
      </w:pPr>
    </w:p>
    <w:p w14:paraId="6246F9C8" w14:textId="77777777" w:rsidR="001766B9" w:rsidRDefault="001766B9" w:rsidP="001766B9">
      <w:pPr>
        <w:rPr>
          <w:b/>
          <w:bCs/>
          <w:u w:val="single"/>
        </w:rPr>
      </w:pPr>
    </w:p>
    <w:p w14:paraId="57E96431" w14:textId="77777777" w:rsidR="001766B9" w:rsidRPr="00DC40D6" w:rsidRDefault="001766B9" w:rsidP="001766B9">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2FB59347" w14:textId="77777777" w:rsidR="001766B9" w:rsidRPr="001B18EA" w:rsidRDefault="001766B9" w:rsidP="001766B9">
      <w:pPr>
        <w:rPr>
          <w:b/>
          <w:bCs/>
          <w:color w:val="FF0000"/>
          <w:u w:val="single"/>
        </w:rPr>
      </w:pPr>
    </w:p>
    <w:p w14:paraId="63DFDEB6" w14:textId="4B486C54" w:rsidR="001766B9" w:rsidRDefault="001766B9" w:rsidP="001766B9">
      <w:pPr>
        <w:rPr>
          <w:b/>
          <w:bCs/>
          <w:u w:val="single"/>
        </w:rPr>
      </w:pPr>
      <w:r w:rsidRPr="00EC646B">
        <w:rPr>
          <w:b/>
          <w:bCs/>
          <w:noProof/>
        </w:rPr>
        <w:lastRenderedPageBreak/>
        <w:drawing>
          <wp:inline distT="0" distB="0" distL="0" distR="0" wp14:anchorId="134D7686" wp14:editId="1DC8A0EA">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rsidR="001676F4">
        <w:br/>
      </w:r>
      <w:r w:rsidRPr="00FD5AB3">
        <w:t>Figure</w:t>
      </w:r>
      <w:r w:rsidR="001C5A22">
        <w:t xml:space="preserve"> D.</w:t>
      </w:r>
      <w:r w:rsidRPr="00FD5AB3">
        <w:t>3: Layout of Questionnaire View</w:t>
      </w:r>
    </w:p>
    <w:p w14:paraId="1E6FD6BE" w14:textId="77777777" w:rsidR="001766B9" w:rsidRDefault="001766B9" w:rsidP="001766B9">
      <w:pPr>
        <w:rPr>
          <w:b/>
          <w:bCs/>
          <w:u w:val="single"/>
        </w:rPr>
      </w:pPr>
    </w:p>
    <w:p w14:paraId="438DFCB5" w14:textId="77777777" w:rsidR="001766B9" w:rsidRDefault="001766B9" w:rsidP="001766B9">
      <w:pPr>
        <w:rPr>
          <w:b/>
          <w:bCs/>
          <w:u w:val="single"/>
        </w:rPr>
      </w:pPr>
    </w:p>
    <w:p w14:paraId="392482BF" w14:textId="77777777" w:rsidR="001766B9" w:rsidRDefault="001766B9" w:rsidP="001766B9">
      <w:pPr>
        <w:rPr>
          <w:b/>
          <w:bCs/>
          <w:u w:val="single"/>
        </w:rPr>
      </w:pPr>
    </w:p>
    <w:p w14:paraId="48B8AECE" w14:textId="77777777" w:rsidR="001766B9" w:rsidRDefault="001766B9" w:rsidP="001766B9">
      <w:pPr>
        <w:rPr>
          <w:b/>
          <w:bCs/>
          <w:u w:val="single"/>
        </w:rPr>
      </w:pPr>
    </w:p>
    <w:p w14:paraId="7016F15F" w14:textId="77777777" w:rsidR="001766B9" w:rsidRDefault="001766B9" w:rsidP="001766B9">
      <w:pPr>
        <w:rPr>
          <w:b/>
          <w:bCs/>
          <w:u w:val="single"/>
        </w:rPr>
      </w:pPr>
    </w:p>
    <w:p w14:paraId="3B36AFDD" w14:textId="77777777" w:rsidR="001766B9" w:rsidRDefault="001766B9" w:rsidP="001766B9">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3C058FEC" w14:textId="77777777" w:rsidR="001766B9" w:rsidRDefault="001766B9" w:rsidP="001766B9">
      <w:pPr>
        <w:rPr>
          <w:b/>
          <w:bCs/>
          <w:u w:val="single"/>
        </w:rPr>
      </w:pPr>
    </w:p>
    <w:p w14:paraId="3C6F1405" w14:textId="77777777" w:rsidR="001766B9" w:rsidRDefault="001766B9" w:rsidP="001766B9">
      <w:pPr>
        <w:rPr>
          <w:b/>
          <w:bCs/>
          <w:u w:val="single"/>
        </w:rPr>
      </w:pPr>
      <w:r w:rsidRPr="00925F81">
        <w:rPr>
          <w:b/>
          <w:bCs/>
          <w:noProof/>
        </w:rPr>
        <w:drawing>
          <wp:inline distT="0" distB="0" distL="0" distR="0" wp14:anchorId="34D1E742" wp14:editId="73A195EE">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0C5FE201" w14:textId="611968F3" w:rsidR="001766B9" w:rsidRPr="00FD5AB3" w:rsidRDefault="001676F4" w:rsidP="001766B9">
      <w:r>
        <w:br/>
      </w:r>
      <w:r w:rsidR="001766B9" w:rsidRPr="00FD5AB3">
        <w:t>Figure</w:t>
      </w:r>
      <w:r w:rsidR="001C5A22">
        <w:t xml:space="preserve"> D.</w:t>
      </w:r>
      <w:r w:rsidR="001766B9" w:rsidRPr="00FD5AB3">
        <w:t xml:space="preserve">4: </w:t>
      </w:r>
      <w:r w:rsidR="001766B9">
        <w:t>Module</w:t>
      </w:r>
      <w:r w:rsidR="001766B9" w:rsidRPr="00FD5AB3">
        <w:t xml:space="preserve"> Starter View </w:t>
      </w:r>
    </w:p>
    <w:p w14:paraId="556E0034" w14:textId="77777777" w:rsidR="001766B9" w:rsidRDefault="001766B9" w:rsidP="001766B9">
      <w:pPr>
        <w:rPr>
          <w:b/>
          <w:bCs/>
          <w:u w:val="single"/>
        </w:rPr>
      </w:pPr>
    </w:p>
    <w:p w14:paraId="780A9B6F" w14:textId="77777777" w:rsidR="001766B9" w:rsidRDefault="001766B9" w:rsidP="001766B9">
      <w:pPr>
        <w:rPr>
          <w:b/>
          <w:bCs/>
          <w:u w:val="single"/>
        </w:rPr>
      </w:pPr>
    </w:p>
    <w:p w14:paraId="49F9FBA4" w14:textId="77777777" w:rsidR="001766B9" w:rsidRPr="00DC40D6" w:rsidRDefault="001766B9" w:rsidP="001766B9">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1637A869" w14:textId="77777777" w:rsidR="001766B9" w:rsidRDefault="001766B9" w:rsidP="001766B9">
      <w:pPr>
        <w:rPr>
          <w:b/>
          <w:bCs/>
          <w:u w:val="single"/>
        </w:rPr>
      </w:pPr>
    </w:p>
    <w:p w14:paraId="704471D9" w14:textId="77777777" w:rsidR="001766B9" w:rsidRDefault="001766B9" w:rsidP="001766B9">
      <w:pPr>
        <w:rPr>
          <w:b/>
          <w:bCs/>
          <w:u w:val="single"/>
        </w:rPr>
      </w:pPr>
      <w:r w:rsidRPr="00925F81">
        <w:rPr>
          <w:b/>
          <w:bCs/>
          <w:noProof/>
        </w:rPr>
        <w:lastRenderedPageBreak/>
        <w:drawing>
          <wp:inline distT="0" distB="0" distL="0" distR="0" wp14:anchorId="1901CC31" wp14:editId="750329AC">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CD08A65" w14:textId="653F3FB4" w:rsidR="001766B9" w:rsidRPr="00FD5AB3" w:rsidRDefault="001676F4" w:rsidP="001766B9">
      <w:r>
        <w:br/>
      </w:r>
      <w:r w:rsidR="001766B9" w:rsidRPr="00FD5AB3">
        <w:t>Figure</w:t>
      </w:r>
      <w:r w:rsidR="001C5A22">
        <w:t xml:space="preserve"> D.</w:t>
      </w:r>
      <w:r w:rsidR="001766B9" w:rsidRPr="00FD5AB3">
        <w:t xml:space="preserve">5: Sample Question </w:t>
      </w:r>
    </w:p>
    <w:p w14:paraId="375A0235" w14:textId="77777777" w:rsidR="001766B9" w:rsidRDefault="001766B9" w:rsidP="001766B9">
      <w:pPr>
        <w:rPr>
          <w:b/>
          <w:bCs/>
          <w:u w:val="single"/>
        </w:rPr>
      </w:pPr>
    </w:p>
    <w:p w14:paraId="131389F7" w14:textId="77777777" w:rsidR="001766B9" w:rsidRDefault="001766B9" w:rsidP="001766B9">
      <w:pPr>
        <w:rPr>
          <w:b/>
          <w:bCs/>
          <w:u w:val="single"/>
        </w:rPr>
      </w:pPr>
    </w:p>
    <w:p w14:paraId="6FA092FB" w14:textId="77777777" w:rsidR="001766B9" w:rsidRDefault="001766B9" w:rsidP="001766B9">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E33A79B" w14:textId="77777777" w:rsidR="001766B9" w:rsidRDefault="001766B9" w:rsidP="001766B9"/>
    <w:p w14:paraId="1EB1F267" w14:textId="77777777" w:rsidR="001766B9" w:rsidRPr="000C5CB8" w:rsidRDefault="001766B9" w:rsidP="001766B9">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2BAD0E18" w14:textId="77777777" w:rsidR="001766B9" w:rsidRDefault="001766B9" w:rsidP="001766B9">
      <w:pPr>
        <w:jc w:val="both"/>
      </w:pPr>
    </w:p>
    <w:p w14:paraId="29027CCC" w14:textId="77777777" w:rsidR="001766B9" w:rsidRPr="00310D22" w:rsidRDefault="001766B9" w:rsidP="00C35CEC">
      <w:pPr>
        <w:pStyle w:val="ListParagraph"/>
        <w:numPr>
          <w:ilvl w:val="0"/>
          <w:numId w:val="20"/>
        </w:numPr>
        <w:spacing w:after="100" w:line="276" w:lineRule="auto"/>
        <w:rPr>
          <w:color w:val="000000" w:themeColor="text1"/>
        </w:rPr>
      </w:pPr>
      <w:r w:rsidRPr="00310D22">
        <w:rPr>
          <w:color w:val="000000" w:themeColor="text1"/>
        </w:rPr>
        <w:t>Example of CA + Bubble</w:t>
      </w:r>
    </w:p>
    <w:p w14:paraId="5F7A5BEC" w14:textId="77777777" w:rsidR="001766B9" w:rsidRDefault="001766B9" w:rsidP="00C35CEC">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74256750" w14:textId="77777777" w:rsidR="001766B9" w:rsidRPr="00310D22" w:rsidRDefault="001766B9" w:rsidP="00C35CEC">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9F96E8F" w14:textId="77777777" w:rsidR="001766B9" w:rsidRPr="00310D22" w:rsidRDefault="001766B9" w:rsidP="00C35CEC">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51133F96" w14:textId="77777777" w:rsidR="001766B9" w:rsidRPr="00310D22" w:rsidRDefault="001766B9" w:rsidP="00C35CEC">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6A7B3CF3" w14:textId="77777777" w:rsidR="001766B9" w:rsidRDefault="001766B9" w:rsidP="00C35CEC">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14DE1FDB" w14:textId="77777777" w:rsidR="001766B9" w:rsidRPr="00DB7D3C" w:rsidRDefault="001766B9" w:rsidP="00C35CEC">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2878C56A" w14:textId="77777777" w:rsidR="001766B9" w:rsidRDefault="001766B9" w:rsidP="00C35CEC">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3C3A3778" w14:textId="77777777" w:rsidR="001766B9" w:rsidRDefault="001766B9" w:rsidP="001766B9">
      <w:pPr>
        <w:pStyle w:val="ListParagraph"/>
        <w:rPr>
          <w:color w:val="000000" w:themeColor="text1"/>
        </w:rPr>
      </w:pPr>
    </w:p>
    <w:p w14:paraId="206EC6C5" w14:textId="77777777" w:rsidR="001766B9" w:rsidRDefault="001766B9" w:rsidP="001766B9">
      <w:pPr>
        <w:pStyle w:val="ListParagraph"/>
        <w:ind w:left="0"/>
        <w:rPr>
          <w:color w:val="000000" w:themeColor="text1"/>
        </w:rPr>
      </w:pPr>
      <w:r>
        <w:rPr>
          <w:color w:val="000000" w:themeColor="text1"/>
        </w:rPr>
        <w:t xml:space="preserve">Then we ask the following two types of additional questionnaires: </w:t>
      </w:r>
    </w:p>
    <w:p w14:paraId="54CC34AE" w14:textId="77777777" w:rsidR="001766B9" w:rsidRPr="003403E6" w:rsidRDefault="001766B9" w:rsidP="001766B9">
      <w:pPr>
        <w:pStyle w:val="ListParagraph"/>
        <w:ind w:left="0"/>
        <w:rPr>
          <w:color w:val="000000" w:themeColor="text1"/>
        </w:rPr>
      </w:pPr>
    </w:p>
    <w:p w14:paraId="390DCB22" w14:textId="77777777" w:rsidR="001766B9" w:rsidRPr="003403E6" w:rsidRDefault="001766B9" w:rsidP="00C35CEC">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61369B9C" w14:textId="77777777" w:rsidR="001766B9" w:rsidRPr="003403E6" w:rsidRDefault="001766B9" w:rsidP="00C35CEC">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06FC9BB9" w14:textId="77777777" w:rsidR="001766B9" w:rsidRPr="00310D22" w:rsidRDefault="001766B9" w:rsidP="001766B9">
      <w:pPr>
        <w:pStyle w:val="ListParagraph"/>
        <w:ind w:left="0"/>
        <w:rPr>
          <w:color w:val="000000" w:themeColor="text1"/>
        </w:rPr>
      </w:pPr>
    </w:p>
    <w:p w14:paraId="23EEB8D6" w14:textId="77777777" w:rsidR="001766B9" w:rsidRDefault="001766B9" w:rsidP="001766B9">
      <w:pPr>
        <w:rPr>
          <w:b/>
          <w:bCs/>
          <w:u w:val="single"/>
        </w:rPr>
      </w:pPr>
    </w:p>
    <w:p w14:paraId="1835BF2A" w14:textId="77777777" w:rsidR="001766B9" w:rsidRDefault="001766B9" w:rsidP="001766B9">
      <w:pPr>
        <w:rPr>
          <w:b/>
          <w:bCs/>
          <w:u w:val="single"/>
        </w:rPr>
      </w:pPr>
    </w:p>
    <w:p w14:paraId="60F3646E" w14:textId="77777777" w:rsidR="001766B9" w:rsidRDefault="001766B9" w:rsidP="001766B9">
      <w:pPr>
        <w:rPr>
          <w:b/>
          <w:bCs/>
          <w:u w:val="single"/>
        </w:rPr>
      </w:pPr>
    </w:p>
    <w:p w14:paraId="7460B64F" w14:textId="77777777" w:rsidR="001766B9" w:rsidRDefault="001766B9" w:rsidP="001766B9">
      <w:pPr>
        <w:rPr>
          <w:b/>
          <w:bCs/>
          <w:u w:val="single"/>
        </w:rPr>
      </w:pPr>
    </w:p>
    <w:p w14:paraId="3D3EF98C" w14:textId="77777777" w:rsidR="001766B9" w:rsidRDefault="001766B9" w:rsidP="001766B9">
      <w:pPr>
        <w:rPr>
          <w:b/>
          <w:bCs/>
          <w:u w:val="single"/>
        </w:rPr>
      </w:pPr>
    </w:p>
    <w:p w14:paraId="33F84BA6" w14:textId="77777777" w:rsidR="001766B9" w:rsidRDefault="001766B9" w:rsidP="001766B9">
      <w:pPr>
        <w:rPr>
          <w:b/>
          <w:bCs/>
          <w:u w:val="single"/>
        </w:rPr>
      </w:pPr>
    </w:p>
    <w:p w14:paraId="577AE656" w14:textId="77777777" w:rsidR="001766B9" w:rsidRDefault="001766B9" w:rsidP="001766B9">
      <w:pPr>
        <w:rPr>
          <w:b/>
          <w:bCs/>
          <w:u w:val="single"/>
        </w:rPr>
      </w:pPr>
    </w:p>
    <w:p w14:paraId="20E35294" w14:textId="77777777" w:rsidR="001766B9" w:rsidRDefault="001766B9" w:rsidP="001766B9">
      <w:pPr>
        <w:rPr>
          <w:b/>
          <w:bCs/>
          <w:u w:val="single"/>
        </w:rPr>
      </w:pPr>
    </w:p>
    <w:p w14:paraId="4BE3A95E" w14:textId="4A66A597" w:rsidR="001766B9" w:rsidRDefault="001766B9" w:rsidP="001766B9">
      <w:pPr>
        <w:rPr>
          <w:b/>
          <w:bCs/>
          <w:u w:val="single"/>
        </w:rPr>
      </w:pPr>
    </w:p>
    <w:p w14:paraId="5EEB6267" w14:textId="072AED60" w:rsidR="001676F4" w:rsidRDefault="001676F4" w:rsidP="001766B9">
      <w:pPr>
        <w:rPr>
          <w:b/>
          <w:bCs/>
          <w:u w:val="single"/>
        </w:rPr>
      </w:pPr>
    </w:p>
    <w:p w14:paraId="14E13B31" w14:textId="77777777" w:rsidR="001676F4" w:rsidRDefault="001676F4" w:rsidP="001766B9">
      <w:pPr>
        <w:rPr>
          <w:b/>
          <w:bCs/>
          <w:u w:val="single"/>
        </w:rPr>
      </w:pPr>
    </w:p>
    <w:p w14:paraId="77E55E6D" w14:textId="77777777" w:rsidR="001766B9" w:rsidRDefault="001766B9" w:rsidP="001766B9">
      <w:pPr>
        <w:rPr>
          <w:b/>
          <w:bCs/>
          <w:u w:val="single"/>
        </w:rPr>
      </w:pPr>
    </w:p>
    <w:p w14:paraId="35646F4A" w14:textId="0C1E286E" w:rsidR="001766B9" w:rsidRDefault="00A23DE4" w:rsidP="001766B9">
      <w:pPr>
        <w:rPr>
          <w:b/>
          <w:bCs/>
          <w:color w:val="000000" w:themeColor="text1"/>
          <w:sz w:val="28"/>
          <w:szCs w:val="28"/>
        </w:rPr>
      </w:pPr>
      <w:r>
        <w:rPr>
          <w:b/>
          <w:bCs/>
          <w:color w:val="000000" w:themeColor="text1"/>
          <w:sz w:val="28"/>
          <w:szCs w:val="28"/>
        </w:rPr>
        <w:t>2</w:t>
      </w:r>
      <w:r w:rsidR="001766B9" w:rsidRPr="003C653A">
        <w:rPr>
          <w:b/>
          <w:bCs/>
          <w:color w:val="000000" w:themeColor="text1"/>
          <w:sz w:val="28"/>
          <w:szCs w:val="28"/>
        </w:rPr>
        <w:t>.</w:t>
      </w:r>
      <w:r w:rsidR="001766B9" w:rsidRPr="003C653A">
        <w:rPr>
          <w:b/>
          <w:bCs/>
          <w:color w:val="000000" w:themeColor="text1"/>
          <w:sz w:val="28"/>
          <w:szCs w:val="28"/>
        </w:rPr>
        <w:tab/>
        <w:t>Example</w:t>
      </w:r>
      <w:r w:rsidR="001766B9">
        <w:rPr>
          <w:b/>
          <w:bCs/>
          <w:color w:val="000000" w:themeColor="text1"/>
          <w:sz w:val="28"/>
          <w:szCs w:val="28"/>
        </w:rPr>
        <w:t xml:space="preserve"> of CA + Bubble</w:t>
      </w:r>
      <w:r w:rsidR="001766B9" w:rsidRPr="003C653A">
        <w:rPr>
          <w:b/>
          <w:bCs/>
          <w:color w:val="000000" w:themeColor="text1"/>
          <w:sz w:val="28"/>
          <w:szCs w:val="28"/>
        </w:rPr>
        <w:t>:</w:t>
      </w:r>
    </w:p>
    <w:p w14:paraId="690E2EBD" w14:textId="77777777" w:rsidR="001766B9" w:rsidRPr="003C653A" w:rsidRDefault="001766B9" w:rsidP="001766B9">
      <w:pPr>
        <w:rPr>
          <w:b/>
          <w:bCs/>
          <w:color w:val="000000" w:themeColor="text1"/>
          <w:sz w:val="28"/>
          <w:szCs w:val="28"/>
        </w:rPr>
      </w:pPr>
    </w:p>
    <w:p w14:paraId="60240617" w14:textId="77777777" w:rsidR="001766B9" w:rsidRDefault="001766B9" w:rsidP="001766B9">
      <w:pPr>
        <w:jc w:val="both"/>
        <w:rPr>
          <w:b/>
          <w:bCs/>
          <w:color w:val="000000" w:themeColor="text1"/>
        </w:rPr>
      </w:pPr>
      <w:r>
        <w:rPr>
          <w:b/>
          <w:bCs/>
          <w:noProof/>
          <w:color w:val="000000" w:themeColor="text1"/>
        </w:rPr>
        <mc:AlternateContent>
          <mc:Choice Requires="wpg">
            <w:drawing>
              <wp:anchor distT="0" distB="0" distL="114300" distR="114300" simplePos="0" relativeHeight="251710464" behindDoc="0" locked="0" layoutInCell="1" allowOverlap="1" wp14:anchorId="15629C54" wp14:editId="03140B46">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693BFDBD" w14:textId="77777777" w:rsidR="001766B9" w:rsidRPr="001B5743" w:rsidRDefault="001766B9" w:rsidP="001766B9">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44F244FB" w14:textId="77777777" w:rsidR="001766B9" w:rsidRPr="001B5743" w:rsidRDefault="001766B9" w:rsidP="001766B9">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31FFF34E" w14:textId="77777777" w:rsidR="001766B9" w:rsidRPr="001B5743" w:rsidRDefault="001766B9" w:rsidP="001766B9">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1AA8D61C" w14:textId="77777777" w:rsidR="001766B9" w:rsidRPr="001B5743" w:rsidRDefault="001766B9" w:rsidP="001766B9">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3597B225" w14:textId="77777777" w:rsidR="001766B9" w:rsidRPr="001B5743" w:rsidRDefault="001766B9" w:rsidP="001766B9">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0912F3D2"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71362E03" w14:textId="77777777" w:rsidR="001766B9" w:rsidRPr="001B5743" w:rsidRDefault="001766B9" w:rsidP="001766B9">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5629C54" id="Group 83" o:spid="_x0000_s1058" style="position:absolute;left:0;text-align:left;margin-left:15.1pt;margin-top:14.7pt;width:453.85pt;height:243.2pt;z-index:25171046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693BFDBD" w14:textId="77777777" w:rsidR="001766B9" w:rsidRPr="001B5743" w:rsidRDefault="001766B9" w:rsidP="001766B9">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44F244FB" w14:textId="77777777" w:rsidR="001766B9" w:rsidRPr="001B5743" w:rsidRDefault="001766B9" w:rsidP="001766B9">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31FFF34E" w14:textId="77777777" w:rsidR="001766B9" w:rsidRPr="001B5743" w:rsidRDefault="001766B9" w:rsidP="001766B9">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1AA8D61C" w14:textId="77777777" w:rsidR="001766B9" w:rsidRPr="001B5743" w:rsidRDefault="001766B9" w:rsidP="001766B9">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3597B225" w14:textId="77777777" w:rsidR="001766B9" w:rsidRPr="001B5743" w:rsidRDefault="001766B9" w:rsidP="001766B9">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0912F3D2"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71362E03" w14:textId="77777777" w:rsidR="001766B9" w:rsidRPr="001B5743" w:rsidRDefault="001766B9" w:rsidP="001766B9">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63712" behindDoc="0" locked="0" layoutInCell="1" allowOverlap="1" wp14:anchorId="33013E38" wp14:editId="51BCB041">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D35706" id="Rectangle 99" o:spid="_x0000_s1026" style="position:absolute;margin-left:243.55pt;margin-top:30.2pt;width:219.7pt;height:125.3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96128" behindDoc="0" locked="0" layoutInCell="1" allowOverlap="1" wp14:anchorId="4EC28A26" wp14:editId="183ABA29">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9231C" id="Rectangle 196" o:spid="_x0000_s1026" style="position:absolute;margin-left:3.55pt;margin-top:57.75pt;width:190.9pt;height:21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20046F05" wp14:editId="6523C82A">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610A7CBE" w14:textId="77777777" w:rsidR="001766B9" w:rsidRDefault="001766B9" w:rsidP="001766B9">
      <w:pPr>
        <w:jc w:val="both"/>
        <w:rPr>
          <w:color w:val="000000" w:themeColor="text1"/>
        </w:rPr>
      </w:pPr>
    </w:p>
    <w:p w14:paraId="6A605D70" w14:textId="28B26F00" w:rsidR="001766B9" w:rsidRPr="00200B75" w:rsidRDefault="001766B9" w:rsidP="001766B9">
      <w:pPr>
        <w:jc w:val="both"/>
        <w:rPr>
          <w:color w:val="000000" w:themeColor="text1"/>
        </w:rPr>
      </w:pPr>
      <w:r w:rsidRPr="00200B75">
        <w:rPr>
          <w:color w:val="000000" w:themeColor="text1"/>
        </w:rPr>
        <w:t>Figure</w:t>
      </w:r>
      <w:r w:rsidR="001C5A22">
        <w:rPr>
          <w:color w:val="000000" w:themeColor="text1"/>
        </w:rPr>
        <w:t xml:space="preserve"> D.</w:t>
      </w:r>
      <w:r w:rsidRPr="00200B75">
        <w:rPr>
          <w:color w:val="000000" w:themeColor="text1"/>
        </w:rPr>
        <w:t>6: Question-Answer Identification Procedure</w:t>
      </w:r>
    </w:p>
    <w:p w14:paraId="0DED786B" w14:textId="77777777" w:rsidR="001766B9" w:rsidRPr="001B5743" w:rsidRDefault="001766B9" w:rsidP="001766B9">
      <w:pPr>
        <w:jc w:val="both"/>
        <w:rPr>
          <w:b/>
          <w:bCs/>
          <w:color w:val="000000" w:themeColor="text1"/>
        </w:rPr>
      </w:pPr>
    </w:p>
    <w:p w14:paraId="6A315578" w14:textId="77777777" w:rsidR="001766B9" w:rsidRPr="00E519F0" w:rsidRDefault="001766B9" w:rsidP="001766B9">
      <w:r w:rsidRPr="002B1D5F">
        <w:rPr>
          <w:b/>
          <w:bCs/>
        </w:rPr>
        <w:t>Description</w:t>
      </w:r>
      <w:r w:rsidRPr="00E519F0">
        <w:t>:</w:t>
      </w:r>
    </w:p>
    <w:p w14:paraId="01A8CA11" w14:textId="77777777" w:rsidR="001766B9" w:rsidRDefault="001766B9" w:rsidP="001766B9">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435CB01D" w14:textId="77777777" w:rsidR="001766B9" w:rsidRDefault="001766B9" w:rsidP="001766B9"/>
    <w:p w14:paraId="55DD1C61" w14:textId="77777777" w:rsidR="001766B9" w:rsidRDefault="001766B9" w:rsidP="001766B9">
      <w:r>
        <w:t>In identification the following rules are needed to be used:</w:t>
      </w:r>
    </w:p>
    <w:p w14:paraId="1E96A45C" w14:textId="77777777" w:rsidR="001766B9" w:rsidRDefault="001766B9" w:rsidP="001766B9">
      <w:r>
        <w:t xml:space="preserve">CA = The thickness of the colorful edges of the three overlapping circles </w:t>
      </w:r>
    </w:p>
    <w:p w14:paraId="142C1F36" w14:textId="77777777" w:rsidR="001766B9" w:rsidRDefault="001766B9" w:rsidP="001766B9">
      <w:r>
        <w:t>Value = Color of the common(center) portion of the three circles.</w:t>
      </w:r>
    </w:p>
    <w:p w14:paraId="7BB62086" w14:textId="77777777" w:rsidR="001766B9" w:rsidRDefault="001766B9" w:rsidP="001766B9"/>
    <w:p w14:paraId="150AA094" w14:textId="77777777" w:rsidR="001766B9" w:rsidRPr="00CC587A" w:rsidRDefault="001766B9" w:rsidP="001766B9">
      <w:r>
        <w:t>Based on the above instruction participant need to answer the questions of this model in next section. Researcher will also explain the mechanism verbally before starting the module.</w:t>
      </w:r>
    </w:p>
    <w:p w14:paraId="53BF16D2" w14:textId="77777777" w:rsidR="001766B9" w:rsidRDefault="001766B9" w:rsidP="001766B9">
      <w:pPr>
        <w:rPr>
          <w:b/>
          <w:bCs/>
          <w:sz w:val="28"/>
          <w:szCs w:val="28"/>
          <w:u w:val="single"/>
        </w:rPr>
      </w:pPr>
    </w:p>
    <w:p w14:paraId="64DB53F3" w14:textId="77777777" w:rsidR="001766B9" w:rsidRDefault="001766B9" w:rsidP="001766B9">
      <w:pPr>
        <w:rPr>
          <w:b/>
          <w:bCs/>
          <w:sz w:val="28"/>
          <w:szCs w:val="28"/>
          <w:u w:val="single"/>
        </w:rPr>
      </w:pPr>
    </w:p>
    <w:p w14:paraId="4D306D10" w14:textId="77777777" w:rsidR="001766B9" w:rsidRDefault="001766B9" w:rsidP="001766B9">
      <w:pPr>
        <w:rPr>
          <w:b/>
          <w:bCs/>
          <w:sz w:val="28"/>
          <w:szCs w:val="28"/>
          <w:u w:val="single"/>
        </w:rPr>
      </w:pPr>
    </w:p>
    <w:p w14:paraId="55D4EC35" w14:textId="77777777" w:rsidR="001766B9" w:rsidRDefault="001766B9" w:rsidP="001766B9">
      <w:pPr>
        <w:rPr>
          <w:b/>
          <w:bCs/>
          <w:sz w:val="28"/>
          <w:szCs w:val="28"/>
          <w:u w:val="single"/>
        </w:rPr>
      </w:pPr>
    </w:p>
    <w:p w14:paraId="64768E95" w14:textId="77777777" w:rsidR="001766B9" w:rsidRDefault="001766B9" w:rsidP="001766B9">
      <w:pPr>
        <w:rPr>
          <w:b/>
          <w:bCs/>
          <w:sz w:val="28"/>
          <w:szCs w:val="28"/>
          <w:u w:val="single"/>
        </w:rPr>
      </w:pPr>
    </w:p>
    <w:p w14:paraId="3348E876" w14:textId="77777777" w:rsidR="001766B9" w:rsidRDefault="001766B9" w:rsidP="001766B9">
      <w:pPr>
        <w:rPr>
          <w:b/>
          <w:bCs/>
          <w:sz w:val="28"/>
          <w:szCs w:val="28"/>
          <w:u w:val="single"/>
        </w:rPr>
      </w:pPr>
    </w:p>
    <w:p w14:paraId="0F0AB3CA" w14:textId="77777777" w:rsidR="001766B9" w:rsidRDefault="001766B9" w:rsidP="001766B9">
      <w:pPr>
        <w:rPr>
          <w:b/>
          <w:bCs/>
          <w:sz w:val="28"/>
          <w:szCs w:val="28"/>
          <w:u w:val="single"/>
        </w:rPr>
      </w:pPr>
    </w:p>
    <w:p w14:paraId="289FF359" w14:textId="1FA88CF0" w:rsidR="001766B9" w:rsidRDefault="001766B9" w:rsidP="001766B9">
      <w:pPr>
        <w:rPr>
          <w:b/>
          <w:bCs/>
          <w:sz w:val="28"/>
          <w:szCs w:val="28"/>
          <w:u w:val="single"/>
        </w:rPr>
      </w:pPr>
    </w:p>
    <w:p w14:paraId="20338744" w14:textId="73D8F864" w:rsidR="001676F4" w:rsidRDefault="001676F4" w:rsidP="001766B9">
      <w:pPr>
        <w:rPr>
          <w:b/>
          <w:bCs/>
          <w:sz w:val="28"/>
          <w:szCs w:val="28"/>
          <w:u w:val="single"/>
        </w:rPr>
      </w:pPr>
    </w:p>
    <w:p w14:paraId="65BE1979" w14:textId="77777777" w:rsidR="001676F4" w:rsidRDefault="001676F4" w:rsidP="001766B9">
      <w:pPr>
        <w:rPr>
          <w:b/>
          <w:bCs/>
          <w:sz w:val="28"/>
          <w:szCs w:val="28"/>
          <w:u w:val="single"/>
        </w:rPr>
      </w:pPr>
    </w:p>
    <w:p w14:paraId="1B476232" w14:textId="77777777" w:rsidR="001766B9" w:rsidRDefault="001766B9" w:rsidP="001766B9">
      <w:pPr>
        <w:rPr>
          <w:b/>
          <w:bCs/>
          <w:u w:val="single"/>
        </w:rPr>
      </w:pPr>
    </w:p>
    <w:p w14:paraId="1C8EC8DF" w14:textId="6B9EB60F" w:rsidR="001766B9" w:rsidRPr="00E0004B" w:rsidRDefault="00A23DE4" w:rsidP="001766B9">
      <w:pPr>
        <w:rPr>
          <w:b/>
          <w:bCs/>
          <w:sz w:val="28"/>
          <w:szCs w:val="28"/>
        </w:rPr>
      </w:pPr>
      <w:r>
        <w:rPr>
          <w:b/>
          <w:bCs/>
          <w:sz w:val="28"/>
          <w:szCs w:val="28"/>
        </w:rPr>
        <w:t>3</w:t>
      </w:r>
      <w:r w:rsidR="001766B9">
        <w:rPr>
          <w:b/>
          <w:bCs/>
          <w:sz w:val="28"/>
          <w:szCs w:val="28"/>
        </w:rPr>
        <w:t>.</w:t>
      </w:r>
      <w:r w:rsidR="001766B9">
        <w:rPr>
          <w:b/>
          <w:bCs/>
          <w:sz w:val="28"/>
          <w:szCs w:val="28"/>
        </w:rPr>
        <w:tab/>
      </w:r>
      <w:r w:rsidR="001766B9" w:rsidRPr="00E0004B">
        <w:rPr>
          <w:b/>
          <w:bCs/>
          <w:sz w:val="28"/>
          <w:szCs w:val="28"/>
        </w:rPr>
        <w:t xml:space="preserve">Questionnaire </w:t>
      </w:r>
      <w:r w:rsidR="001766B9">
        <w:rPr>
          <w:b/>
          <w:bCs/>
          <w:sz w:val="28"/>
          <w:szCs w:val="28"/>
        </w:rPr>
        <w:t>on</w:t>
      </w:r>
      <w:r w:rsidR="001766B9" w:rsidRPr="00E0004B">
        <w:rPr>
          <w:b/>
          <w:bCs/>
          <w:sz w:val="28"/>
          <w:szCs w:val="28"/>
        </w:rPr>
        <w:t xml:space="preserve"> CA + Bubble</w:t>
      </w:r>
    </w:p>
    <w:p w14:paraId="2CBCC909" w14:textId="77777777" w:rsidR="001766B9" w:rsidRDefault="001766B9" w:rsidP="001766B9"/>
    <w:p w14:paraId="617936AF" w14:textId="77777777" w:rsidR="001766B9" w:rsidRDefault="001766B9" w:rsidP="001766B9">
      <w:r>
        <w:rPr>
          <w:noProof/>
        </w:rPr>
        <w:drawing>
          <wp:inline distT="0" distB="0" distL="0" distR="0" wp14:anchorId="28C2D9B0" wp14:editId="5625F40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233BE4E" w14:textId="77777777" w:rsidR="001766B9" w:rsidRDefault="001766B9" w:rsidP="001766B9"/>
    <w:p w14:paraId="16186AF0" w14:textId="2C651351" w:rsidR="001766B9" w:rsidRDefault="001766B9" w:rsidP="001766B9">
      <w:r>
        <w:t>Figure</w:t>
      </w:r>
      <w:r w:rsidR="001C5A22">
        <w:t xml:space="preserve"> D.</w:t>
      </w:r>
      <w:r>
        <w:t xml:space="preserve">7: CA + Bubble </w:t>
      </w:r>
      <w:r w:rsidR="001C5A22">
        <w:t>Questionnaire UI</w:t>
      </w:r>
    </w:p>
    <w:p w14:paraId="41CB404C" w14:textId="77777777" w:rsidR="001766B9" w:rsidRDefault="001766B9" w:rsidP="001766B9"/>
    <w:p w14:paraId="2D6E7C8D" w14:textId="77777777" w:rsidR="001766B9" w:rsidRDefault="001766B9" w:rsidP="001766B9"/>
    <w:p w14:paraId="02ACF801" w14:textId="77777777" w:rsidR="001766B9" w:rsidRPr="0084144D" w:rsidRDefault="001766B9" w:rsidP="001766B9">
      <w:pPr>
        <w:rPr>
          <w:b/>
          <w:bCs/>
          <w:color w:val="000000" w:themeColor="text1"/>
        </w:rPr>
      </w:pPr>
      <w:r w:rsidRPr="0084144D">
        <w:rPr>
          <w:b/>
          <w:bCs/>
          <w:color w:val="000000" w:themeColor="text1"/>
        </w:rPr>
        <w:t>Questions:</w:t>
      </w:r>
    </w:p>
    <w:p w14:paraId="40B2FC7B" w14:textId="77777777" w:rsidR="001766B9" w:rsidRDefault="001766B9" w:rsidP="001766B9">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2D8CC46B" w14:textId="77777777" w:rsidR="001766B9" w:rsidRPr="003403E6" w:rsidRDefault="001766B9" w:rsidP="001766B9">
      <w:pPr>
        <w:rPr>
          <w:color w:val="000000" w:themeColor="text1"/>
        </w:rPr>
      </w:pPr>
    </w:p>
    <w:p w14:paraId="0C57FD2A" w14:textId="77777777" w:rsidR="001766B9" w:rsidRDefault="001766B9" w:rsidP="001766B9">
      <w:pPr>
        <w:rPr>
          <w:color w:val="FF0000"/>
        </w:rPr>
      </w:pPr>
      <w:r w:rsidRPr="0084144D">
        <w:rPr>
          <w:noProof/>
          <w:color w:val="FF0000"/>
        </w:rPr>
        <w:drawing>
          <wp:inline distT="0" distB="0" distL="0" distR="0" wp14:anchorId="090F8823" wp14:editId="33E66727">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697E1E4" w14:textId="77777777" w:rsidR="001766B9" w:rsidRDefault="001766B9" w:rsidP="001766B9">
      <w:pPr>
        <w:rPr>
          <w:color w:val="FF0000"/>
        </w:rPr>
      </w:pPr>
    </w:p>
    <w:p w14:paraId="2BC1B30F" w14:textId="77777777" w:rsidR="001766B9" w:rsidRDefault="001766B9" w:rsidP="001766B9">
      <w:pPr>
        <w:rPr>
          <w:color w:val="FF0000"/>
        </w:rPr>
      </w:pPr>
      <w:r>
        <w:rPr>
          <w:noProof/>
          <w:color w:val="FF0000"/>
        </w:rPr>
        <w:drawing>
          <wp:inline distT="0" distB="0" distL="0" distR="0" wp14:anchorId="2910251A" wp14:editId="6B6C196E">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40FF0803" w14:textId="77777777" w:rsidR="001766B9" w:rsidRDefault="001766B9" w:rsidP="001766B9">
      <w:pPr>
        <w:rPr>
          <w:color w:val="FF0000"/>
        </w:rPr>
      </w:pPr>
      <w:r>
        <w:rPr>
          <w:color w:val="FF0000"/>
        </w:rPr>
        <w:tab/>
      </w:r>
    </w:p>
    <w:p w14:paraId="12E33276" w14:textId="77777777" w:rsidR="001766B9" w:rsidRDefault="001766B9" w:rsidP="001766B9">
      <w:pPr>
        <w:rPr>
          <w:color w:val="FF0000"/>
        </w:rPr>
      </w:pPr>
      <w:r>
        <w:rPr>
          <w:noProof/>
          <w:color w:val="FF0000"/>
        </w:rPr>
        <w:drawing>
          <wp:inline distT="0" distB="0" distL="0" distR="0" wp14:anchorId="2D1879A3" wp14:editId="1EFF329E">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138467" w14:textId="77777777" w:rsidR="001766B9" w:rsidRDefault="001766B9" w:rsidP="001766B9">
      <w:pPr>
        <w:rPr>
          <w:color w:val="FF0000"/>
        </w:rPr>
      </w:pPr>
    </w:p>
    <w:p w14:paraId="54CB2B59" w14:textId="77777777" w:rsidR="001766B9" w:rsidRDefault="001766B9" w:rsidP="001766B9">
      <w:pPr>
        <w:rPr>
          <w:color w:val="FF0000"/>
        </w:rPr>
      </w:pPr>
      <w:r>
        <w:rPr>
          <w:noProof/>
          <w:color w:val="FF0000"/>
        </w:rPr>
        <w:drawing>
          <wp:inline distT="0" distB="0" distL="0" distR="0" wp14:anchorId="3F45870E" wp14:editId="695AEBA4">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4ADD8F" w14:textId="77777777" w:rsidR="001766B9" w:rsidRDefault="001766B9" w:rsidP="001766B9">
      <w:pPr>
        <w:rPr>
          <w:color w:val="FF0000"/>
        </w:rPr>
      </w:pPr>
    </w:p>
    <w:p w14:paraId="002283D4" w14:textId="77777777" w:rsidR="001766B9" w:rsidRDefault="001766B9" w:rsidP="001766B9">
      <w:pPr>
        <w:rPr>
          <w:color w:val="FF0000"/>
        </w:rPr>
      </w:pPr>
      <w:r>
        <w:rPr>
          <w:noProof/>
          <w:color w:val="FF0000"/>
        </w:rPr>
        <w:lastRenderedPageBreak/>
        <w:drawing>
          <wp:inline distT="0" distB="0" distL="0" distR="0" wp14:anchorId="600EDE53" wp14:editId="3573F7A3">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47281D6E" w14:textId="77777777" w:rsidR="001766B9" w:rsidRDefault="001766B9" w:rsidP="001766B9">
      <w:pPr>
        <w:rPr>
          <w:color w:val="FF0000"/>
        </w:rPr>
      </w:pPr>
    </w:p>
    <w:p w14:paraId="68FDCE64" w14:textId="77777777" w:rsidR="001766B9" w:rsidRDefault="001766B9" w:rsidP="001766B9">
      <w:pPr>
        <w:rPr>
          <w:color w:val="FF0000"/>
        </w:rPr>
      </w:pPr>
      <w:r>
        <w:rPr>
          <w:noProof/>
          <w:color w:val="FF0000"/>
        </w:rPr>
        <w:drawing>
          <wp:inline distT="0" distB="0" distL="0" distR="0" wp14:anchorId="3CEFE7C1" wp14:editId="5A9AB226">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BE3BADA" w14:textId="77777777" w:rsidR="001766B9" w:rsidRDefault="001766B9" w:rsidP="001766B9">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1A8425F3" w14:textId="77777777" w:rsidR="001766B9" w:rsidRDefault="001766B9" w:rsidP="001766B9">
      <w:pPr>
        <w:rPr>
          <w:color w:val="FF0000"/>
        </w:rPr>
      </w:pPr>
      <w:r>
        <w:rPr>
          <w:noProof/>
          <w:color w:val="FF0000"/>
        </w:rPr>
        <w:drawing>
          <wp:inline distT="0" distB="0" distL="0" distR="0" wp14:anchorId="7BB1503D" wp14:editId="5C603EB3">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AB08C5B" w14:textId="77777777" w:rsidR="001766B9" w:rsidRDefault="001766B9" w:rsidP="001766B9">
      <w:pPr>
        <w:rPr>
          <w:color w:val="FF0000"/>
        </w:rPr>
      </w:pPr>
    </w:p>
    <w:p w14:paraId="420557EC" w14:textId="77777777" w:rsidR="001766B9" w:rsidRDefault="001766B9" w:rsidP="001766B9">
      <w:pPr>
        <w:rPr>
          <w:color w:val="FF0000"/>
        </w:rPr>
      </w:pPr>
      <w:r>
        <w:rPr>
          <w:noProof/>
          <w:color w:val="FF0000"/>
        </w:rPr>
        <w:drawing>
          <wp:inline distT="0" distB="0" distL="0" distR="0" wp14:anchorId="735253AF" wp14:editId="386147AD">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20AE2E8" w14:textId="77777777" w:rsidR="001766B9" w:rsidRDefault="001766B9" w:rsidP="001766B9">
      <w:pPr>
        <w:rPr>
          <w:color w:val="FF0000"/>
        </w:rPr>
      </w:pPr>
    </w:p>
    <w:p w14:paraId="56AFC6E1" w14:textId="26D99CCB" w:rsidR="001766B9" w:rsidRDefault="001766B9" w:rsidP="001766B9">
      <w:pPr>
        <w:rPr>
          <w:color w:val="FF0000"/>
        </w:rPr>
      </w:pPr>
      <w:r>
        <w:rPr>
          <w:noProof/>
          <w:color w:val="FF0000"/>
        </w:rPr>
        <w:drawing>
          <wp:inline distT="0" distB="0" distL="0" distR="0" wp14:anchorId="07078F4B" wp14:editId="4810E2BF">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DA77811" w14:textId="77777777" w:rsidR="001C5A22" w:rsidRDefault="001C5A22" w:rsidP="001766B9">
      <w:pPr>
        <w:rPr>
          <w:color w:val="000000" w:themeColor="text1"/>
        </w:rPr>
      </w:pPr>
    </w:p>
    <w:p w14:paraId="0560DC29" w14:textId="7F918540" w:rsidR="001C5A22" w:rsidRPr="001C5A22" w:rsidRDefault="001C5A22" w:rsidP="001766B9">
      <w:pPr>
        <w:rPr>
          <w:color w:val="000000" w:themeColor="text1"/>
        </w:rPr>
      </w:pPr>
      <w:r w:rsidRPr="001C5A22">
        <w:rPr>
          <w:color w:val="000000" w:themeColor="text1"/>
        </w:rPr>
        <w:t>Figure D.8: Questions o</w:t>
      </w:r>
      <w:r>
        <w:rPr>
          <w:color w:val="000000" w:themeColor="text1"/>
        </w:rPr>
        <w:t xml:space="preserve">n </w:t>
      </w:r>
      <w:r w:rsidR="003675BA">
        <w:rPr>
          <w:color w:val="000000" w:themeColor="text1"/>
        </w:rPr>
        <w:t xml:space="preserve">CA + Bubble </w:t>
      </w:r>
    </w:p>
    <w:p w14:paraId="306D9575" w14:textId="77777777" w:rsidR="001766B9" w:rsidRDefault="001766B9" w:rsidP="001766B9">
      <w:pPr>
        <w:rPr>
          <w:color w:val="FF0000"/>
        </w:rPr>
      </w:pPr>
    </w:p>
    <w:p w14:paraId="770B7CAC" w14:textId="77777777" w:rsidR="001766B9" w:rsidRDefault="001766B9" w:rsidP="001766B9"/>
    <w:p w14:paraId="0EBAC427" w14:textId="77777777" w:rsidR="001766B9" w:rsidRDefault="001766B9" w:rsidP="001766B9">
      <w:pPr>
        <w:rPr>
          <w:b/>
          <w:bCs/>
          <w:sz w:val="28"/>
          <w:szCs w:val="28"/>
          <w:u w:val="single"/>
        </w:rPr>
      </w:pPr>
    </w:p>
    <w:p w14:paraId="2E03D4C6" w14:textId="77777777" w:rsidR="001766B9" w:rsidRDefault="001766B9" w:rsidP="001766B9">
      <w:pPr>
        <w:rPr>
          <w:b/>
          <w:bCs/>
          <w:sz w:val="28"/>
          <w:szCs w:val="28"/>
          <w:u w:val="single"/>
        </w:rPr>
      </w:pPr>
    </w:p>
    <w:p w14:paraId="64068A24" w14:textId="77777777" w:rsidR="001766B9" w:rsidRDefault="001766B9" w:rsidP="001766B9">
      <w:pPr>
        <w:rPr>
          <w:b/>
          <w:bCs/>
          <w:sz w:val="28"/>
          <w:szCs w:val="28"/>
          <w:u w:val="single"/>
        </w:rPr>
      </w:pPr>
    </w:p>
    <w:p w14:paraId="69EE7B97" w14:textId="77777777" w:rsidR="001766B9" w:rsidRDefault="001766B9" w:rsidP="001766B9">
      <w:pPr>
        <w:rPr>
          <w:b/>
          <w:bCs/>
          <w:sz w:val="28"/>
          <w:szCs w:val="28"/>
          <w:u w:val="single"/>
        </w:rPr>
      </w:pPr>
    </w:p>
    <w:p w14:paraId="7D083B00" w14:textId="77777777" w:rsidR="001766B9" w:rsidRDefault="001766B9" w:rsidP="001766B9">
      <w:pPr>
        <w:rPr>
          <w:b/>
          <w:bCs/>
          <w:sz w:val="28"/>
          <w:szCs w:val="28"/>
          <w:u w:val="single"/>
        </w:rPr>
      </w:pPr>
    </w:p>
    <w:p w14:paraId="3FCC6576" w14:textId="77777777" w:rsidR="001766B9" w:rsidRDefault="001766B9" w:rsidP="001766B9">
      <w:pPr>
        <w:rPr>
          <w:b/>
          <w:bCs/>
          <w:sz w:val="28"/>
          <w:szCs w:val="28"/>
          <w:u w:val="single"/>
        </w:rPr>
      </w:pPr>
    </w:p>
    <w:p w14:paraId="1F5D4074" w14:textId="77777777" w:rsidR="001766B9" w:rsidRDefault="001766B9" w:rsidP="001766B9">
      <w:pPr>
        <w:rPr>
          <w:b/>
          <w:bCs/>
          <w:sz w:val="28"/>
          <w:szCs w:val="28"/>
          <w:u w:val="single"/>
        </w:rPr>
      </w:pPr>
    </w:p>
    <w:p w14:paraId="577E5AC9" w14:textId="77777777" w:rsidR="001766B9" w:rsidRDefault="001766B9" w:rsidP="001766B9">
      <w:pPr>
        <w:rPr>
          <w:b/>
          <w:bCs/>
          <w:sz w:val="28"/>
          <w:szCs w:val="28"/>
          <w:u w:val="single"/>
        </w:rPr>
      </w:pPr>
    </w:p>
    <w:p w14:paraId="256DB726" w14:textId="77777777" w:rsidR="001766B9" w:rsidRDefault="001766B9" w:rsidP="001766B9">
      <w:pPr>
        <w:rPr>
          <w:b/>
          <w:bCs/>
          <w:sz w:val="28"/>
          <w:szCs w:val="28"/>
          <w:u w:val="single"/>
        </w:rPr>
      </w:pPr>
    </w:p>
    <w:p w14:paraId="7D17F662" w14:textId="77777777" w:rsidR="001766B9" w:rsidRDefault="001766B9" w:rsidP="001766B9">
      <w:pPr>
        <w:rPr>
          <w:b/>
          <w:bCs/>
          <w:sz w:val="28"/>
          <w:szCs w:val="28"/>
          <w:u w:val="single"/>
        </w:rPr>
      </w:pPr>
    </w:p>
    <w:p w14:paraId="1B53F5AE" w14:textId="77777777" w:rsidR="001766B9" w:rsidRDefault="001766B9" w:rsidP="001766B9">
      <w:pPr>
        <w:rPr>
          <w:b/>
          <w:bCs/>
          <w:sz w:val="28"/>
          <w:szCs w:val="28"/>
          <w:u w:val="single"/>
        </w:rPr>
      </w:pPr>
    </w:p>
    <w:p w14:paraId="7F04D339" w14:textId="77777777" w:rsidR="001766B9" w:rsidRDefault="001766B9" w:rsidP="001766B9">
      <w:pPr>
        <w:rPr>
          <w:b/>
          <w:bCs/>
          <w:sz w:val="28"/>
          <w:szCs w:val="28"/>
          <w:u w:val="single"/>
        </w:rPr>
      </w:pPr>
    </w:p>
    <w:p w14:paraId="772828B1" w14:textId="77777777" w:rsidR="001766B9" w:rsidRDefault="001766B9" w:rsidP="001766B9">
      <w:pPr>
        <w:rPr>
          <w:b/>
          <w:bCs/>
          <w:sz w:val="28"/>
          <w:szCs w:val="28"/>
          <w:u w:val="single"/>
        </w:rPr>
      </w:pPr>
    </w:p>
    <w:p w14:paraId="5AADF939" w14:textId="77777777" w:rsidR="001766B9" w:rsidRDefault="001766B9" w:rsidP="001766B9">
      <w:pPr>
        <w:rPr>
          <w:b/>
          <w:bCs/>
          <w:sz w:val="28"/>
          <w:szCs w:val="28"/>
          <w:u w:val="single"/>
        </w:rPr>
      </w:pPr>
    </w:p>
    <w:p w14:paraId="5F3EE156" w14:textId="77777777" w:rsidR="001766B9" w:rsidRDefault="001766B9" w:rsidP="001766B9">
      <w:pPr>
        <w:rPr>
          <w:b/>
          <w:bCs/>
          <w:sz w:val="28"/>
          <w:szCs w:val="28"/>
          <w:u w:val="single"/>
        </w:rPr>
      </w:pPr>
    </w:p>
    <w:p w14:paraId="0A579416" w14:textId="7897984D" w:rsidR="001766B9" w:rsidRDefault="001766B9" w:rsidP="001766B9">
      <w:pPr>
        <w:rPr>
          <w:b/>
          <w:bCs/>
          <w:sz w:val="28"/>
          <w:szCs w:val="28"/>
          <w:u w:val="single"/>
        </w:rPr>
      </w:pPr>
    </w:p>
    <w:p w14:paraId="6ABAB0F0" w14:textId="1722E7D8" w:rsidR="00A23DE4" w:rsidRDefault="00A23DE4" w:rsidP="001766B9">
      <w:pPr>
        <w:rPr>
          <w:b/>
          <w:bCs/>
          <w:sz w:val="28"/>
          <w:szCs w:val="28"/>
          <w:u w:val="single"/>
        </w:rPr>
      </w:pPr>
    </w:p>
    <w:p w14:paraId="3124F83A" w14:textId="725389BB" w:rsidR="00A23DE4" w:rsidRDefault="00A23DE4" w:rsidP="001766B9">
      <w:pPr>
        <w:rPr>
          <w:b/>
          <w:bCs/>
          <w:sz w:val="28"/>
          <w:szCs w:val="28"/>
          <w:u w:val="single"/>
        </w:rPr>
      </w:pPr>
    </w:p>
    <w:p w14:paraId="09D7C1C6" w14:textId="35317FB4" w:rsidR="00A23DE4" w:rsidRDefault="00A23DE4" w:rsidP="001766B9">
      <w:pPr>
        <w:rPr>
          <w:b/>
          <w:bCs/>
          <w:sz w:val="28"/>
          <w:szCs w:val="28"/>
          <w:u w:val="single"/>
        </w:rPr>
      </w:pPr>
    </w:p>
    <w:p w14:paraId="46FCEDC3" w14:textId="703A35B7" w:rsidR="00A23DE4" w:rsidRDefault="00A23DE4" w:rsidP="001766B9">
      <w:pPr>
        <w:rPr>
          <w:b/>
          <w:bCs/>
          <w:sz w:val="28"/>
          <w:szCs w:val="28"/>
          <w:u w:val="single"/>
        </w:rPr>
      </w:pPr>
    </w:p>
    <w:p w14:paraId="042BB28F" w14:textId="1B6DBBD8" w:rsidR="00A23DE4" w:rsidRDefault="00A23DE4" w:rsidP="001766B9">
      <w:pPr>
        <w:rPr>
          <w:b/>
          <w:bCs/>
          <w:sz w:val="28"/>
          <w:szCs w:val="28"/>
          <w:u w:val="single"/>
        </w:rPr>
      </w:pPr>
    </w:p>
    <w:p w14:paraId="5BCC012B" w14:textId="3C55B533" w:rsidR="00A23DE4" w:rsidRDefault="00A23DE4" w:rsidP="001766B9">
      <w:pPr>
        <w:rPr>
          <w:b/>
          <w:bCs/>
          <w:sz w:val="28"/>
          <w:szCs w:val="28"/>
          <w:u w:val="single"/>
        </w:rPr>
      </w:pPr>
    </w:p>
    <w:p w14:paraId="3F15328E" w14:textId="2B4140F0" w:rsidR="00A23DE4" w:rsidRDefault="00A23DE4" w:rsidP="001766B9">
      <w:pPr>
        <w:rPr>
          <w:b/>
          <w:bCs/>
          <w:sz w:val="28"/>
          <w:szCs w:val="28"/>
          <w:u w:val="single"/>
        </w:rPr>
      </w:pPr>
    </w:p>
    <w:p w14:paraId="0164F861" w14:textId="77777777" w:rsidR="00A23DE4" w:rsidRDefault="00A23DE4" w:rsidP="001766B9">
      <w:pPr>
        <w:rPr>
          <w:b/>
          <w:bCs/>
          <w:sz w:val="28"/>
          <w:szCs w:val="28"/>
          <w:u w:val="single"/>
        </w:rPr>
      </w:pPr>
    </w:p>
    <w:p w14:paraId="5CD8BC6C" w14:textId="28F921EF" w:rsidR="001766B9" w:rsidRDefault="00A23DE4" w:rsidP="001766B9">
      <w:pPr>
        <w:rPr>
          <w:b/>
          <w:bCs/>
          <w:sz w:val="28"/>
          <w:szCs w:val="28"/>
          <w:u w:val="single"/>
        </w:rPr>
      </w:pPr>
      <w:r>
        <w:rPr>
          <w:b/>
          <w:bCs/>
          <w:color w:val="000000" w:themeColor="text1"/>
          <w:sz w:val="28"/>
          <w:szCs w:val="28"/>
          <w:lang w:val="fr-FR"/>
        </w:rPr>
        <w:t>4</w:t>
      </w:r>
      <w:r w:rsidR="001766B9">
        <w:rPr>
          <w:b/>
          <w:bCs/>
          <w:color w:val="000000" w:themeColor="text1"/>
          <w:sz w:val="28"/>
          <w:szCs w:val="28"/>
          <w:lang w:val="fr-FR"/>
        </w:rPr>
        <w:t xml:space="preserve">. </w:t>
      </w:r>
      <w:proofErr w:type="spellStart"/>
      <w:r w:rsidR="001766B9">
        <w:rPr>
          <w:b/>
          <w:bCs/>
          <w:color w:val="000000" w:themeColor="text1"/>
          <w:sz w:val="28"/>
          <w:szCs w:val="28"/>
          <w:lang w:val="fr-FR"/>
        </w:rPr>
        <w:t>Example</w:t>
      </w:r>
      <w:proofErr w:type="spellEnd"/>
      <w:r w:rsidR="001766B9" w:rsidRPr="008059B9">
        <w:rPr>
          <w:b/>
          <w:bCs/>
          <w:color w:val="000000" w:themeColor="text1"/>
          <w:sz w:val="28"/>
          <w:szCs w:val="28"/>
          <w:lang w:val="fr-FR"/>
        </w:rPr>
        <w:t xml:space="preserve"> o</w:t>
      </w:r>
      <w:r w:rsidR="001766B9">
        <w:rPr>
          <w:b/>
          <w:bCs/>
          <w:color w:val="000000" w:themeColor="text1"/>
          <w:sz w:val="28"/>
          <w:szCs w:val="28"/>
          <w:lang w:val="fr-FR"/>
        </w:rPr>
        <w:t>f</w:t>
      </w:r>
      <w:r w:rsidR="001766B9" w:rsidRPr="008059B9">
        <w:rPr>
          <w:b/>
          <w:bCs/>
          <w:color w:val="000000" w:themeColor="text1"/>
          <w:sz w:val="28"/>
          <w:szCs w:val="28"/>
          <w:lang w:val="fr-FR"/>
        </w:rPr>
        <w:t xml:space="preserve"> VSUP + </w:t>
      </w:r>
      <w:proofErr w:type="spellStart"/>
      <w:r w:rsidR="001766B9" w:rsidRPr="008059B9">
        <w:rPr>
          <w:b/>
          <w:bCs/>
          <w:color w:val="000000" w:themeColor="text1"/>
          <w:sz w:val="28"/>
          <w:szCs w:val="28"/>
          <w:lang w:val="fr-FR"/>
        </w:rPr>
        <w:t>Bubble</w:t>
      </w:r>
      <w:proofErr w:type="spellEnd"/>
      <w:r w:rsidR="001766B9">
        <w:rPr>
          <w:b/>
          <w:bCs/>
          <w:color w:val="000000" w:themeColor="text1"/>
          <w:sz w:val="28"/>
          <w:szCs w:val="28"/>
          <w:lang w:val="fr-FR"/>
        </w:rPr>
        <w:t> :</w:t>
      </w:r>
    </w:p>
    <w:p w14:paraId="01C1706D" w14:textId="77777777" w:rsidR="001766B9" w:rsidRDefault="001766B9" w:rsidP="001766B9">
      <w:pPr>
        <w:rPr>
          <w:b/>
          <w:bCs/>
          <w:sz w:val="28"/>
          <w:szCs w:val="28"/>
          <w:u w:val="single"/>
        </w:rPr>
      </w:pPr>
    </w:p>
    <w:p w14:paraId="7502BC5E" w14:textId="77777777" w:rsidR="001766B9" w:rsidRDefault="001766B9" w:rsidP="001766B9">
      <w:pPr>
        <w:rPr>
          <w:b/>
          <w:bCs/>
          <w:sz w:val="28"/>
          <w:szCs w:val="28"/>
        </w:rPr>
      </w:pPr>
      <w:r w:rsidRPr="00B25847">
        <w:rPr>
          <w:b/>
          <w:bCs/>
          <w:noProof/>
          <w:sz w:val="28"/>
          <w:szCs w:val="28"/>
          <w:u w:val="single"/>
        </w:rPr>
        <mc:AlternateContent>
          <mc:Choice Requires="wps">
            <w:drawing>
              <wp:anchor distT="0" distB="0" distL="114300" distR="114300" simplePos="0" relativeHeight="251748352" behindDoc="0" locked="0" layoutInCell="1" allowOverlap="1" wp14:anchorId="4AD7A38F" wp14:editId="4DAA8D8C">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250A4" id="Straight Arrow Connector 220" o:spid="_x0000_s1026" type="#_x0000_t32" style="position:absolute;margin-left:320.6pt;margin-top:68.7pt;width:69.75pt;height:20.5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9376" behindDoc="0" locked="0" layoutInCell="1" allowOverlap="1" wp14:anchorId="23052394" wp14:editId="1732B7F0">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692BC" id="Straight Arrow Connector 221" o:spid="_x0000_s1026" type="#_x0000_t32" style="position:absolute;margin-left:185.4pt;margin-top:212.7pt;width:46.7pt;height:16.9pt;flip:x 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94080" behindDoc="0" locked="0" layoutInCell="1" allowOverlap="1" wp14:anchorId="0FC73D7E" wp14:editId="698ED34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F482C" id="Rectangle 236" o:spid="_x0000_s1026" style="position:absolute;margin-left:2.85pt;margin-top:49.1pt;width:182.35pt;height:203.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60640" behindDoc="0" locked="0" layoutInCell="1" allowOverlap="1" wp14:anchorId="274D2A95" wp14:editId="56676866">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22E63B7F"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4D2A95" id="Text Box 232" o:spid="_x0000_s1074" type="#_x0000_t202" style="position:absolute;margin-left:187.35pt;margin-top:148.2pt;width:50.1pt;height:15.3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22E63B7F"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9616" behindDoc="0" locked="0" layoutInCell="1" allowOverlap="1" wp14:anchorId="581CFBD4" wp14:editId="6AF5C7A2">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AF51A" id="Straight Arrow Connector 231" o:spid="_x0000_s1026" type="#_x0000_t32" style="position:absolute;margin-left:96.75pt;margin-top:128.45pt;width:90.8pt;height:22.6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58592" behindDoc="0" locked="0" layoutInCell="1" allowOverlap="1" wp14:anchorId="71F886F6" wp14:editId="665E87F9">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130DE033" w14:textId="77777777" w:rsidR="001766B9" w:rsidRPr="001B5743" w:rsidRDefault="001766B9" w:rsidP="001766B9">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F886F6" id="Text Box 230" o:spid="_x0000_s1075" type="#_x0000_t202" style="position:absolute;margin-left:390.25pt;margin-top:84.35pt;width:34.65pt;height:13.8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130DE033" w14:textId="77777777" w:rsidR="001766B9" w:rsidRPr="001B5743" w:rsidRDefault="001766B9" w:rsidP="001766B9">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7568" behindDoc="0" locked="0" layoutInCell="1" allowOverlap="1" wp14:anchorId="539337FE" wp14:editId="51D7F1A0">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A97D21B" w14:textId="77777777" w:rsidR="001766B9" w:rsidRPr="001B5743" w:rsidRDefault="001766B9" w:rsidP="001766B9">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337FE" id="Text Box 229" o:spid="_x0000_s1076" type="#_x0000_t202" style="position:absolute;margin-left:309.1pt;margin-top:20.9pt;width:44.25pt;height:13.8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4A97D21B" w14:textId="77777777" w:rsidR="001766B9" w:rsidRPr="001B5743" w:rsidRDefault="001766B9" w:rsidP="001766B9">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6544" behindDoc="0" locked="0" layoutInCell="1" allowOverlap="1" wp14:anchorId="645D659C" wp14:editId="6E0FED62">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1A27F" id="Straight Arrow Connector 228" o:spid="_x0000_s1026" type="#_x0000_t32" style="position:absolute;margin-left:317.05pt;margin-top:30.5pt;width:3.6pt;height:35.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51424" behindDoc="0" locked="0" layoutInCell="1" allowOverlap="1" wp14:anchorId="7412AF07" wp14:editId="0BD18513">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5D59860" w14:textId="77777777" w:rsidR="001766B9" w:rsidRPr="001B5743" w:rsidRDefault="001766B9" w:rsidP="001766B9">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12AF07" id="Text Box 223" o:spid="_x0000_s1077" type="#_x0000_t202" style="position:absolute;margin-left:172.6pt;margin-top:7.05pt;width:44.25pt;height:13.8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5D59860" w14:textId="77777777" w:rsidR="001766B9" w:rsidRPr="001B5743" w:rsidRDefault="001766B9" w:rsidP="001766B9">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2448" behindDoc="0" locked="0" layoutInCell="1" allowOverlap="1" wp14:anchorId="7FEAE22B" wp14:editId="70F39BA1">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1B959" id="Straight Arrow Connector 224" o:spid="_x0000_s1026" type="#_x0000_t32" style="position:absolute;margin-left:199.85pt;margin-top:20.9pt;width:28pt;height:9.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62688" behindDoc="0" locked="0" layoutInCell="1" allowOverlap="1" wp14:anchorId="4CA67430" wp14:editId="28C4234A">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9D01A" id="Straight Arrow Connector 234" o:spid="_x0000_s1026" type="#_x0000_t32" style="position:absolute;margin-left:38.65pt;margin-top:14.9pt;width:15.6pt;height:15.5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61664" behindDoc="0" locked="0" layoutInCell="1" allowOverlap="1" wp14:anchorId="078A9D29" wp14:editId="6BBBE81D">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6D76DB6D" w14:textId="77777777" w:rsidR="001766B9" w:rsidRPr="001B5743" w:rsidRDefault="001766B9" w:rsidP="001766B9">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8A9D29" id="Text Box 233" o:spid="_x0000_s1078" type="#_x0000_t202" style="position:absolute;margin-left:33.95pt;margin-top:31.55pt;width:68.25pt;height:13.8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6D76DB6D" w14:textId="77777777" w:rsidR="001766B9" w:rsidRPr="001B5743" w:rsidRDefault="001766B9" w:rsidP="001766B9">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5520" behindDoc="0" locked="0" layoutInCell="1" allowOverlap="1" wp14:anchorId="22C47F8C" wp14:editId="675DDD9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E0D3E75" id="Straight Arrow Connector 227" o:spid="_x0000_s1026" type="#_x0000_t32" style="position:absolute;margin-left:414.25pt;margin-top:175.95pt;width:38.4pt;height:41.15pt;flip:y;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53472" behindDoc="0" locked="0" layoutInCell="1" allowOverlap="1" wp14:anchorId="170C0CB5" wp14:editId="44503D77">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6302C5CB" w14:textId="77777777" w:rsidR="001766B9" w:rsidRPr="001B5743" w:rsidRDefault="001766B9" w:rsidP="001766B9">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0C0CB5" id="Text Box 225" o:spid="_x0000_s1079" type="#_x0000_t202" style="position:absolute;margin-left:369.65pt;margin-top:217.3pt;width:69.8pt;height:13.8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6302C5CB" w14:textId="77777777" w:rsidR="001766B9" w:rsidRPr="001B5743" w:rsidRDefault="001766B9" w:rsidP="001766B9">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54496" behindDoc="0" locked="0" layoutInCell="1" allowOverlap="1" wp14:anchorId="5552E388" wp14:editId="67EFC86C">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00CFD11" id="Straight Arrow Connector 226" o:spid="_x0000_s1026" type="#_x0000_t32" style="position:absolute;margin-left:397.95pt;margin-top:176.1pt;width:16.5pt;height:41.05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95104" behindDoc="0" locked="0" layoutInCell="1" allowOverlap="1" wp14:anchorId="74E8C646" wp14:editId="210B72FA">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4E264" id="Rectangle 235" o:spid="_x0000_s1026" style="position:absolute;margin-left:227.85pt;margin-top:18.2pt;width:219.7pt;height:125.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50400" behindDoc="0" locked="0" layoutInCell="1" allowOverlap="1" wp14:anchorId="4F46AAEC" wp14:editId="65181239">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29F36773" w14:textId="77777777" w:rsidR="001766B9" w:rsidRPr="001B5743" w:rsidRDefault="001766B9" w:rsidP="001766B9">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F46AAEC" id="Text Box 222" o:spid="_x0000_s1080" type="#_x0000_t202" style="position:absolute;margin-left:232.9pt;margin-top:226.75pt;width:30.4pt;height:13.8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29F36773" w14:textId="77777777" w:rsidR="001766B9" w:rsidRPr="001B5743" w:rsidRDefault="001766B9" w:rsidP="001766B9">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67800386" wp14:editId="35141E52">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050159E4" w14:textId="77777777" w:rsidR="001766B9" w:rsidRPr="00200B75" w:rsidRDefault="001766B9" w:rsidP="001766B9">
      <w:pPr>
        <w:rPr>
          <w:b/>
          <w:bCs/>
          <w:sz w:val="28"/>
          <w:szCs w:val="28"/>
        </w:rPr>
      </w:pPr>
    </w:p>
    <w:p w14:paraId="1FE22E10" w14:textId="7F2DD677" w:rsidR="001766B9" w:rsidRDefault="001766B9" w:rsidP="001766B9">
      <w:pPr>
        <w:rPr>
          <w:color w:val="000000" w:themeColor="text1"/>
        </w:rPr>
      </w:pPr>
      <w:r w:rsidRPr="00D9452A">
        <w:rPr>
          <w:color w:val="000000" w:themeColor="text1"/>
        </w:rPr>
        <w:t>Figure</w:t>
      </w:r>
      <w:r w:rsidR="003675BA">
        <w:rPr>
          <w:color w:val="000000" w:themeColor="text1"/>
        </w:rPr>
        <w:t xml:space="preserve"> D.9</w:t>
      </w:r>
      <w:r w:rsidRPr="00D9452A">
        <w:rPr>
          <w:color w:val="000000" w:themeColor="text1"/>
        </w:rPr>
        <w:t>: Question-Answer Identification Procedure</w:t>
      </w:r>
    </w:p>
    <w:p w14:paraId="430DD210" w14:textId="77777777" w:rsidR="001766B9" w:rsidRDefault="001766B9" w:rsidP="001766B9">
      <w:pPr>
        <w:rPr>
          <w:b/>
          <w:bCs/>
          <w:sz w:val="28"/>
          <w:szCs w:val="28"/>
          <w:u w:val="single"/>
        </w:rPr>
      </w:pPr>
    </w:p>
    <w:p w14:paraId="044076C6" w14:textId="77777777" w:rsidR="001766B9" w:rsidRPr="00E519F0" w:rsidRDefault="001766B9" w:rsidP="001766B9">
      <w:r w:rsidRPr="002B1D5F">
        <w:rPr>
          <w:b/>
          <w:bCs/>
        </w:rPr>
        <w:t>Description</w:t>
      </w:r>
      <w:r w:rsidRPr="00E519F0">
        <w:t>:</w:t>
      </w:r>
    </w:p>
    <w:p w14:paraId="38193DEE" w14:textId="77777777" w:rsidR="001766B9" w:rsidRDefault="001766B9" w:rsidP="001766B9">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3B69AF8C" w14:textId="77777777" w:rsidR="001766B9" w:rsidRDefault="001766B9" w:rsidP="001766B9"/>
    <w:p w14:paraId="608070C3" w14:textId="77777777" w:rsidR="001766B9" w:rsidRDefault="001766B9" w:rsidP="001766B9">
      <w:r>
        <w:t>In identification the following rules are needed to be used:</w:t>
      </w:r>
    </w:p>
    <w:p w14:paraId="3A72E00D" w14:textId="77777777" w:rsidR="001766B9" w:rsidRDefault="001766B9" w:rsidP="001766B9">
      <w:r>
        <w:t xml:space="preserve">Uncertainty = Represents the vertical axis in the legend labeled by ‘Uncertainty’ </w:t>
      </w:r>
    </w:p>
    <w:p w14:paraId="640A2C2F" w14:textId="77777777" w:rsidR="001766B9" w:rsidRDefault="001766B9" w:rsidP="001766B9">
      <w:r>
        <w:t>Value = Represents the horizontal axis on the legend.</w:t>
      </w:r>
    </w:p>
    <w:p w14:paraId="754E02A1" w14:textId="77777777" w:rsidR="001766B9" w:rsidRDefault="001766B9" w:rsidP="001766B9"/>
    <w:p w14:paraId="4CC7C87C" w14:textId="77777777" w:rsidR="001766B9" w:rsidRDefault="001766B9" w:rsidP="001766B9">
      <w:r>
        <w:t>In this scenario, by using Uncertainty and Value, we get single cell from the legend as indicated above.</w:t>
      </w:r>
    </w:p>
    <w:p w14:paraId="27630967" w14:textId="77777777" w:rsidR="001766B9" w:rsidRDefault="001766B9" w:rsidP="001766B9"/>
    <w:p w14:paraId="1D6C6B6B" w14:textId="77777777" w:rsidR="001766B9" w:rsidRPr="00CC587A" w:rsidRDefault="001766B9" w:rsidP="001766B9">
      <w:r>
        <w:t>Based on the above instruction participant need to answer the questions of this model in next section. Researcher will also explain the mechanism verbally before starting the module.</w:t>
      </w:r>
    </w:p>
    <w:p w14:paraId="6361A7C8" w14:textId="77777777" w:rsidR="001766B9" w:rsidRDefault="001766B9" w:rsidP="001766B9">
      <w:pPr>
        <w:rPr>
          <w:b/>
          <w:bCs/>
          <w:sz w:val="28"/>
          <w:szCs w:val="28"/>
          <w:u w:val="single"/>
        </w:rPr>
      </w:pPr>
    </w:p>
    <w:p w14:paraId="346EA189" w14:textId="77777777" w:rsidR="001766B9" w:rsidRDefault="001766B9" w:rsidP="001766B9">
      <w:pPr>
        <w:rPr>
          <w:b/>
          <w:bCs/>
          <w:sz w:val="28"/>
          <w:szCs w:val="28"/>
          <w:u w:val="single"/>
        </w:rPr>
      </w:pPr>
    </w:p>
    <w:p w14:paraId="1337E49B" w14:textId="77777777" w:rsidR="001766B9" w:rsidRDefault="001766B9" w:rsidP="001766B9">
      <w:pPr>
        <w:rPr>
          <w:b/>
          <w:bCs/>
          <w:sz w:val="28"/>
          <w:szCs w:val="28"/>
          <w:u w:val="single"/>
        </w:rPr>
      </w:pPr>
    </w:p>
    <w:p w14:paraId="6249CDFF" w14:textId="77777777" w:rsidR="001766B9" w:rsidRDefault="001766B9" w:rsidP="001766B9">
      <w:pPr>
        <w:rPr>
          <w:b/>
          <w:bCs/>
          <w:sz w:val="28"/>
          <w:szCs w:val="28"/>
          <w:u w:val="single"/>
        </w:rPr>
      </w:pPr>
    </w:p>
    <w:p w14:paraId="4470989C" w14:textId="7D213B1B" w:rsidR="001766B9" w:rsidRDefault="001766B9" w:rsidP="001766B9">
      <w:pPr>
        <w:rPr>
          <w:b/>
          <w:bCs/>
          <w:sz w:val="28"/>
          <w:szCs w:val="28"/>
          <w:u w:val="single"/>
        </w:rPr>
      </w:pPr>
    </w:p>
    <w:p w14:paraId="7EE573AA" w14:textId="43934083" w:rsidR="00A23DE4" w:rsidRDefault="00A23DE4" w:rsidP="001766B9">
      <w:pPr>
        <w:rPr>
          <w:b/>
          <w:bCs/>
          <w:sz w:val="28"/>
          <w:szCs w:val="28"/>
          <w:u w:val="single"/>
        </w:rPr>
      </w:pPr>
    </w:p>
    <w:p w14:paraId="031EAFE5" w14:textId="4B4E908C" w:rsidR="00A23DE4" w:rsidRDefault="00A23DE4" w:rsidP="001766B9">
      <w:pPr>
        <w:rPr>
          <w:b/>
          <w:bCs/>
          <w:sz w:val="28"/>
          <w:szCs w:val="28"/>
          <w:u w:val="single"/>
        </w:rPr>
      </w:pPr>
    </w:p>
    <w:p w14:paraId="200C3915" w14:textId="77777777" w:rsidR="00A23DE4" w:rsidRDefault="00A23DE4" w:rsidP="001766B9">
      <w:pPr>
        <w:rPr>
          <w:b/>
          <w:bCs/>
          <w:sz w:val="28"/>
          <w:szCs w:val="28"/>
          <w:u w:val="single"/>
        </w:rPr>
      </w:pPr>
    </w:p>
    <w:p w14:paraId="2E9B84DF" w14:textId="77777777" w:rsidR="001766B9" w:rsidRPr="00604CF3" w:rsidRDefault="001766B9" w:rsidP="001766B9">
      <w:pPr>
        <w:rPr>
          <w:b/>
          <w:bCs/>
          <w:sz w:val="28"/>
          <w:szCs w:val="28"/>
          <w:u w:val="single"/>
        </w:rPr>
      </w:pPr>
    </w:p>
    <w:p w14:paraId="1F451D94" w14:textId="77777777" w:rsidR="001766B9" w:rsidRPr="008059B9" w:rsidRDefault="001766B9" w:rsidP="001766B9">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398C83F1" w14:textId="77777777" w:rsidR="001766B9" w:rsidRPr="0080306C" w:rsidRDefault="001766B9" w:rsidP="001766B9">
      <w:pPr>
        <w:rPr>
          <w:lang w:val="fr-FR"/>
        </w:rPr>
      </w:pPr>
    </w:p>
    <w:p w14:paraId="5EAE91D6" w14:textId="77777777" w:rsidR="001766B9" w:rsidRPr="0080306C" w:rsidRDefault="001766B9" w:rsidP="001766B9">
      <w:pPr>
        <w:rPr>
          <w:lang w:val="fr-FR"/>
        </w:rPr>
      </w:pPr>
      <w:r>
        <w:rPr>
          <w:noProof/>
          <w:lang w:val="fr-FR"/>
        </w:rPr>
        <w:drawing>
          <wp:inline distT="0" distB="0" distL="0" distR="0" wp14:anchorId="5FDC062E" wp14:editId="16E5FD1D">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6A1D9E0C" w14:textId="79FAFA66" w:rsidR="001766B9" w:rsidRPr="0070208B" w:rsidRDefault="001766B9" w:rsidP="001766B9">
      <w:r w:rsidRPr="0070208B">
        <w:t xml:space="preserve">        </w:t>
      </w:r>
      <w:r w:rsidRPr="0070208B">
        <w:tab/>
      </w:r>
      <w:r w:rsidRPr="0070208B">
        <w:tab/>
      </w:r>
      <w:r w:rsidRPr="0070208B">
        <w:tab/>
        <w:t xml:space="preserve">  </w:t>
      </w:r>
      <w:r w:rsidRPr="0070208B">
        <w:br/>
        <w:t>Figure</w:t>
      </w:r>
      <w:r w:rsidR="003675BA">
        <w:t xml:space="preserve"> </w:t>
      </w:r>
      <w:proofErr w:type="gramStart"/>
      <w:r w:rsidR="003675BA">
        <w:t>D.10</w:t>
      </w:r>
      <w:r w:rsidRPr="0070208B">
        <w:rPr>
          <w:color w:val="000000" w:themeColor="text1"/>
        </w:rPr>
        <w:t> </w:t>
      </w:r>
      <w:r w:rsidRPr="0070208B">
        <w:t>:</w:t>
      </w:r>
      <w:proofErr w:type="gramEnd"/>
      <w:r w:rsidRPr="0070208B">
        <w:t xml:space="preserve">  VSUP + Bubble </w:t>
      </w:r>
      <w:r w:rsidR="003675BA">
        <w:rPr>
          <w:color w:val="000000" w:themeColor="text1"/>
        </w:rPr>
        <w:t>Questionnaire UI</w:t>
      </w:r>
    </w:p>
    <w:p w14:paraId="0D45345D" w14:textId="77777777" w:rsidR="001766B9" w:rsidRPr="0070208B" w:rsidRDefault="001766B9" w:rsidP="001766B9"/>
    <w:p w14:paraId="32F68CE2" w14:textId="77777777" w:rsidR="001766B9" w:rsidRPr="0070208B" w:rsidRDefault="001766B9" w:rsidP="001766B9"/>
    <w:p w14:paraId="37877D50" w14:textId="77777777" w:rsidR="001766B9" w:rsidRPr="0070208B" w:rsidRDefault="001766B9" w:rsidP="001766B9">
      <w:pPr>
        <w:rPr>
          <w:b/>
          <w:bCs/>
          <w:color w:val="000000" w:themeColor="text1"/>
        </w:rPr>
      </w:pPr>
      <w:proofErr w:type="gramStart"/>
      <w:r w:rsidRPr="0070208B">
        <w:rPr>
          <w:b/>
          <w:bCs/>
          <w:color w:val="000000" w:themeColor="text1"/>
        </w:rPr>
        <w:t>Questions :</w:t>
      </w:r>
      <w:proofErr w:type="gramEnd"/>
    </w:p>
    <w:p w14:paraId="63DF3D47" w14:textId="77777777" w:rsidR="001766B9" w:rsidRPr="003403E6" w:rsidRDefault="001766B9" w:rsidP="001766B9">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063EB71F" w14:textId="77777777" w:rsidR="001766B9" w:rsidRPr="0070208B" w:rsidRDefault="001766B9" w:rsidP="001766B9">
      <w:pPr>
        <w:rPr>
          <w:b/>
          <w:bCs/>
          <w:color w:val="A5A5A5" w:themeColor="accent3"/>
        </w:rPr>
      </w:pPr>
    </w:p>
    <w:p w14:paraId="2F03CA13"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102BF251" wp14:editId="00FBCA6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F6BFC04" w14:textId="77777777" w:rsidR="001766B9" w:rsidRDefault="001766B9" w:rsidP="001766B9">
      <w:pPr>
        <w:rPr>
          <w:b/>
          <w:bCs/>
          <w:color w:val="A5A5A5" w:themeColor="accent3"/>
          <w:lang w:val="fr-FR"/>
        </w:rPr>
      </w:pPr>
    </w:p>
    <w:p w14:paraId="2CAFF960"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56913F2A" wp14:editId="1D31155D">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75FE9C22" w14:textId="77777777" w:rsidR="001766B9" w:rsidRDefault="001766B9" w:rsidP="001766B9">
      <w:pPr>
        <w:rPr>
          <w:b/>
          <w:bCs/>
          <w:color w:val="A5A5A5" w:themeColor="accent3"/>
          <w:lang w:val="fr-FR"/>
        </w:rPr>
      </w:pPr>
    </w:p>
    <w:p w14:paraId="43B8B066"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7F0D4D53" wp14:editId="3C5C605D">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541033" w14:textId="77777777" w:rsidR="001766B9" w:rsidRDefault="001766B9" w:rsidP="001766B9">
      <w:pPr>
        <w:rPr>
          <w:b/>
          <w:bCs/>
          <w:color w:val="A5A5A5" w:themeColor="accent3"/>
          <w:lang w:val="fr-FR"/>
        </w:rPr>
      </w:pPr>
    </w:p>
    <w:p w14:paraId="76FE3184"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3EE9A953" wp14:editId="2511B151">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0BE8F9D" w14:textId="77777777" w:rsidR="001766B9" w:rsidRDefault="001766B9" w:rsidP="001766B9">
      <w:pPr>
        <w:rPr>
          <w:b/>
          <w:bCs/>
          <w:color w:val="A5A5A5" w:themeColor="accent3"/>
          <w:lang w:val="fr-FR"/>
        </w:rPr>
      </w:pPr>
    </w:p>
    <w:p w14:paraId="79983AD8"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32CC33F0" wp14:editId="5EF14AE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016753D" w14:textId="77777777" w:rsidR="001766B9" w:rsidRDefault="001766B9" w:rsidP="001766B9">
      <w:pPr>
        <w:rPr>
          <w:b/>
          <w:bCs/>
          <w:color w:val="A5A5A5" w:themeColor="accent3"/>
          <w:lang w:val="fr-FR"/>
        </w:rPr>
      </w:pPr>
    </w:p>
    <w:p w14:paraId="589CA044" w14:textId="77777777" w:rsidR="001766B9" w:rsidRDefault="001766B9" w:rsidP="001766B9">
      <w:pPr>
        <w:rPr>
          <w:b/>
          <w:bCs/>
          <w:color w:val="A5A5A5" w:themeColor="accent3"/>
          <w:lang w:val="fr-FR"/>
        </w:rPr>
      </w:pPr>
      <w:r>
        <w:rPr>
          <w:b/>
          <w:bCs/>
          <w:noProof/>
          <w:color w:val="A5A5A5" w:themeColor="accent3"/>
          <w:lang w:val="fr-FR"/>
        </w:rPr>
        <w:lastRenderedPageBreak/>
        <w:drawing>
          <wp:inline distT="0" distB="0" distL="0" distR="0" wp14:anchorId="69D3CCD8" wp14:editId="7D667280">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BBD3B41" w14:textId="77777777" w:rsidR="001766B9" w:rsidRDefault="001766B9" w:rsidP="001766B9">
      <w:pPr>
        <w:rPr>
          <w:b/>
          <w:bCs/>
          <w:color w:val="A5A5A5" w:themeColor="accent3"/>
          <w:lang w:val="fr-FR"/>
        </w:rPr>
      </w:pPr>
    </w:p>
    <w:p w14:paraId="7596EB53" w14:textId="77777777" w:rsidR="001766B9" w:rsidRDefault="001766B9" w:rsidP="001766B9">
      <w:pPr>
        <w:rPr>
          <w:b/>
          <w:bCs/>
          <w:color w:val="A5A5A5" w:themeColor="accent3"/>
          <w:lang w:val="fr-FR"/>
        </w:rPr>
      </w:pPr>
      <w:r>
        <w:rPr>
          <w:b/>
          <w:bCs/>
          <w:noProof/>
          <w:color w:val="A5A5A5" w:themeColor="accent3"/>
          <w:lang w:val="fr-FR"/>
        </w:rPr>
        <w:drawing>
          <wp:inline distT="0" distB="0" distL="0" distR="0" wp14:anchorId="5E439840" wp14:editId="6234C3E9">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9CED0A1" w14:textId="77777777" w:rsidR="001766B9" w:rsidRDefault="001766B9" w:rsidP="001766B9">
      <w:pPr>
        <w:rPr>
          <w:b/>
          <w:bCs/>
          <w:color w:val="A5A5A5" w:themeColor="accent3"/>
          <w:lang w:val="fr-FR"/>
        </w:rPr>
      </w:pPr>
    </w:p>
    <w:p w14:paraId="4E268588" w14:textId="77777777" w:rsidR="001766B9" w:rsidRPr="0080306C" w:rsidRDefault="001766B9" w:rsidP="001766B9">
      <w:pPr>
        <w:rPr>
          <w:b/>
          <w:bCs/>
          <w:color w:val="A5A5A5" w:themeColor="accent3"/>
          <w:lang w:val="fr-FR"/>
        </w:rPr>
      </w:pPr>
      <w:r>
        <w:rPr>
          <w:b/>
          <w:bCs/>
          <w:noProof/>
          <w:color w:val="A5A5A5" w:themeColor="accent3"/>
          <w:lang w:val="fr-FR"/>
        </w:rPr>
        <w:drawing>
          <wp:inline distT="0" distB="0" distL="0" distR="0" wp14:anchorId="1D4CBABB" wp14:editId="23A45FCB">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6DD9277" w14:textId="77777777" w:rsidR="001766B9" w:rsidRPr="0080306C" w:rsidRDefault="001766B9" w:rsidP="001766B9">
      <w:pPr>
        <w:rPr>
          <w:color w:val="A5A5A5" w:themeColor="accent3"/>
          <w:lang w:val="fr-FR"/>
        </w:rPr>
      </w:pPr>
    </w:p>
    <w:p w14:paraId="6D48B3D2" w14:textId="18A2C381" w:rsidR="001766B9" w:rsidRPr="00566526" w:rsidRDefault="003675BA" w:rsidP="001766B9">
      <w:pPr>
        <w:rPr>
          <w:rFonts w:ascii="Times" w:hAnsi="Times"/>
        </w:rPr>
      </w:pPr>
      <w:r>
        <w:rPr>
          <w:rFonts w:ascii="Times" w:hAnsi="Times"/>
        </w:rPr>
        <w:t xml:space="preserve">Figure D.11: Questions on VSUP + Bubble </w:t>
      </w:r>
    </w:p>
    <w:p w14:paraId="19278244" w14:textId="77777777" w:rsidR="001766B9" w:rsidRDefault="001766B9" w:rsidP="001766B9">
      <w:pPr>
        <w:rPr>
          <w:b/>
          <w:bCs/>
        </w:rPr>
      </w:pPr>
    </w:p>
    <w:p w14:paraId="1BBD31AA" w14:textId="77777777" w:rsidR="001766B9" w:rsidRDefault="001766B9" w:rsidP="001766B9">
      <w:pPr>
        <w:rPr>
          <w:b/>
          <w:bCs/>
        </w:rPr>
      </w:pPr>
    </w:p>
    <w:p w14:paraId="4426FAC2" w14:textId="77777777" w:rsidR="001766B9" w:rsidRDefault="001766B9" w:rsidP="001766B9">
      <w:pPr>
        <w:rPr>
          <w:b/>
          <w:bCs/>
        </w:rPr>
      </w:pPr>
    </w:p>
    <w:p w14:paraId="266EC091" w14:textId="77777777" w:rsidR="001766B9" w:rsidRDefault="001766B9" w:rsidP="001766B9">
      <w:pPr>
        <w:rPr>
          <w:b/>
          <w:bCs/>
        </w:rPr>
      </w:pPr>
    </w:p>
    <w:p w14:paraId="01DE3739" w14:textId="77777777" w:rsidR="001766B9" w:rsidRDefault="001766B9" w:rsidP="001766B9">
      <w:pPr>
        <w:rPr>
          <w:b/>
          <w:bCs/>
        </w:rPr>
      </w:pPr>
    </w:p>
    <w:p w14:paraId="44F93031" w14:textId="77777777" w:rsidR="001766B9" w:rsidRDefault="001766B9" w:rsidP="001766B9">
      <w:pPr>
        <w:rPr>
          <w:b/>
          <w:bCs/>
        </w:rPr>
      </w:pPr>
    </w:p>
    <w:p w14:paraId="26BAA145" w14:textId="77777777" w:rsidR="001766B9" w:rsidRDefault="001766B9" w:rsidP="001766B9">
      <w:pPr>
        <w:rPr>
          <w:b/>
          <w:bCs/>
        </w:rPr>
      </w:pPr>
    </w:p>
    <w:p w14:paraId="60C999E6" w14:textId="77777777" w:rsidR="001766B9" w:rsidRDefault="001766B9" w:rsidP="001766B9">
      <w:pPr>
        <w:rPr>
          <w:b/>
          <w:bCs/>
          <w:color w:val="FF0000"/>
        </w:rPr>
      </w:pPr>
    </w:p>
    <w:p w14:paraId="3121F17C" w14:textId="77777777" w:rsidR="001766B9" w:rsidRDefault="001766B9" w:rsidP="001766B9">
      <w:pPr>
        <w:rPr>
          <w:b/>
          <w:bCs/>
          <w:color w:val="FF0000"/>
        </w:rPr>
      </w:pPr>
    </w:p>
    <w:p w14:paraId="7E39EF38" w14:textId="77777777" w:rsidR="001766B9" w:rsidRDefault="001766B9" w:rsidP="001766B9">
      <w:pPr>
        <w:rPr>
          <w:b/>
          <w:bCs/>
          <w:color w:val="FF0000"/>
        </w:rPr>
      </w:pPr>
    </w:p>
    <w:p w14:paraId="0F9B3AFF" w14:textId="77777777" w:rsidR="001766B9" w:rsidRDefault="001766B9" w:rsidP="001766B9">
      <w:pPr>
        <w:rPr>
          <w:b/>
          <w:bCs/>
          <w:color w:val="FF0000"/>
        </w:rPr>
      </w:pPr>
    </w:p>
    <w:p w14:paraId="513301A8" w14:textId="77777777" w:rsidR="001766B9" w:rsidRDefault="001766B9" w:rsidP="001766B9">
      <w:pPr>
        <w:rPr>
          <w:b/>
          <w:bCs/>
          <w:color w:val="FF0000"/>
        </w:rPr>
      </w:pPr>
    </w:p>
    <w:p w14:paraId="2CD36CA3" w14:textId="77777777" w:rsidR="001766B9" w:rsidRDefault="001766B9" w:rsidP="001766B9">
      <w:pPr>
        <w:rPr>
          <w:b/>
          <w:bCs/>
          <w:color w:val="FF0000"/>
        </w:rPr>
      </w:pPr>
    </w:p>
    <w:p w14:paraId="45FB848D" w14:textId="77777777" w:rsidR="001766B9" w:rsidRDefault="001766B9" w:rsidP="001766B9">
      <w:pPr>
        <w:rPr>
          <w:b/>
          <w:bCs/>
          <w:color w:val="FF0000"/>
        </w:rPr>
      </w:pPr>
    </w:p>
    <w:p w14:paraId="5D18FF2B" w14:textId="77777777" w:rsidR="001766B9" w:rsidRDefault="001766B9" w:rsidP="001766B9">
      <w:pPr>
        <w:rPr>
          <w:b/>
          <w:bCs/>
          <w:color w:val="FF0000"/>
        </w:rPr>
      </w:pPr>
    </w:p>
    <w:p w14:paraId="23020EAE" w14:textId="77777777" w:rsidR="001766B9" w:rsidRDefault="001766B9" w:rsidP="001766B9">
      <w:pPr>
        <w:rPr>
          <w:b/>
          <w:bCs/>
          <w:color w:val="FF0000"/>
        </w:rPr>
      </w:pPr>
    </w:p>
    <w:p w14:paraId="20F9FEEE" w14:textId="77777777" w:rsidR="001766B9" w:rsidRDefault="001766B9" w:rsidP="001766B9">
      <w:pPr>
        <w:rPr>
          <w:b/>
          <w:bCs/>
          <w:color w:val="FF0000"/>
        </w:rPr>
      </w:pPr>
    </w:p>
    <w:p w14:paraId="31B5C282" w14:textId="77777777" w:rsidR="001766B9" w:rsidRDefault="001766B9" w:rsidP="001766B9">
      <w:pPr>
        <w:rPr>
          <w:b/>
          <w:bCs/>
          <w:color w:val="FF0000"/>
        </w:rPr>
      </w:pPr>
    </w:p>
    <w:p w14:paraId="24F3CB19" w14:textId="77777777" w:rsidR="001766B9" w:rsidRDefault="001766B9" w:rsidP="001766B9">
      <w:pPr>
        <w:rPr>
          <w:b/>
          <w:bCs/>
          <w:color w:val="FF0000"/>
        </w:rPr>
      </w:pPr>
    </w:p>
    <w:p w14:paraId="37C337B4" w14:textId="77777777" w:rsidR="001766B9" w:rsidRDefault="001766B9" w:rsidP="001766B9">
      <w:pPr>
        <w:rPr>
          <w:b/>
          <w:bCs/>
          <w:color w:val="FF0000"/>
        </w:rPr>
      </w:pPr>
    </w:p>
    <w:p w14:paraId="573CC204" w14:textId="77777777" w:rsidR="001766B9" w:rsidRDefault="001766B9" w:rsidP="001766B9">
      <w:pPr>
        <w:rPr>
          <w:b/>
          <w:bCs/>
          <w:color w:val="FF0000"/>
        </w:rPr>
      </w:pPr>
    </w:p>
    <w:p w14:paraId="50EBF42F" w14:textId="77777777" w:rsidR="001766B9" w:rsidRDefault="001766B9" w:rsidP="001766B9">
      <w:pPr>
        <w:rPr>
          <w:b/>
          <w:bCs/>
          <w:color w:val="FF0000"/>
        </w:rPr>
      </w:pPr>
    </w:p>
    <w:p w14:paraId="07039C06" w14:textId="77777777" w:rsidR="001766B9" w:rsidRDefault="001766B9" w:rsidP="001766B9">
      <w:pPr>
        <w:rPr>
          <w:b/>
          <w:bCs/>
          <w:color w:val="FF0000"/>
        </w:rPr>
      </w:pPr>
    </w:p>
    <w:p w14:paraId="308549B4" w14:textId="77777777" w:rsidR="001766B9" w:rsidRDefault="001766B9" w:rsidP="001766B9">
      <w:pPr>
        <w:rPr>
          <w:b/>
          <w:bCs/>
          <w:color w:val="FF0000"/>
        </w:rPr>
      </w:pPr>
    </w:p>
    <w:p w14:paraId="046948B9" w14:textId="77777777" w:rsidR="001766B9" w:rsidRDefault="001766B9" w:rsidP="001766B9">
      <w:pPr>
        <w:rPr>
          <w:b/>
          <w:bCs/>
          <w:color w:val="FF0000"/>
        </w:rPr>
      </w:pPr>
    </w:p>
    <w:p w14:paraId="56179BE0" w14:textId="77777777" w:rsidR="001766B9" w:rsidRDefault="001766B9" w:rsidP="001766B9">
      <w:pPr>
        <w:rPr>
          <w:b/>
          <w:bCs/>
          <w:color w:val="FF0000"/>
        </w:rPr>
      </w:pPr>
    </w:p>
    <w:p w14:paraId="62C3C2D4" w14:textId="77777777" w:rsidR="001766B9" w:rsidRDefault="001766B9" w:rsidP="001766B9">
      <w:pPr>
        <w:rPr>
          <w:b/>
          <w:bCs/>
          <w:color w:val="FF0000"/>
        </w:rPr>
      </w:pPr>
    </w:p>
    <w:p w14:paraId="0B1632C9" w14:textId="77777777" w:rsidR="001766B9" w:rsidRDefault="001766B9" w:rsidP="001766B9">
      <w:pPr>
        <w:rPr>
          <w:b/>
          <w:bCs/>
          <w:color w:val="FF0000"/>
        </w:rPr>
      </w:pPr>
    </w:p>
    <w:p w14:paraId="6DA6EE7B" w14:textId="77777777" w:rsidR="001766B9" w:rsidRDefault="001766B9" w:rsidP="001766B9">
      <w:pPr>
        <w:rPr>
          <w:b/>
          <w:bCs/>
          <w:color w:val="FF0000"/>
        </w:rPr>
      </w:pPr>
    </w:p>
    <w:p w14:paraId="3817DDFE" w14:textId="77777777" w:rsidR="001766B9" w:rsidRDefault="001766B9" w:rsidP="001766B9">
      <w:pPr>
        <w:rPr>
          <w:b/>
          <w:bCs/>
          <w:color w:val="FF0000"/>
        </w:rPr>
      </w:pPr>
    </w:p>
    <w:p w14:paraId="06AC361D" w14:textId="53327DE0" w:rsidR="001766B9" w:rsidRDefault="001766B9" w:rsidP="001766B9">
      <w:pPr>
        <w:rPr>
          <w:b/>
          <w:bCs/>
          <w:color w:val="FF0000"/>
        </w:rPr>
      </w:pPr>
    </w:p>
    <w:p w14:paraId="5313D7F6" w14:textId="3B50CD30" w:rsidR="00A23DE4" w:rsidRDefault="00A23DE4" w:rsidP="001766B9">
      <w:pPr>
        <w:rPr>
          <w:b/>
          <w:bCs/>
          <w:color w:val="FF0000"/>
        </w:rPr>
      </w:pPr>
    </w:p>
    <w:p w14:paraId="25DC7598" w14:textId="159802D1" w:rsidR="00A23DE4" w:rsidRDefault="00A23DE4" w:rsidP="001766B9">
      <w:pPr>
        <w:rPr>
          <w:b/>
          <w:bCs/>
          <w:color w:val="FF0000"/>
        </w:rPr>
      </w:pPr>
    </w:p>
    <w:p w14:paraId="03B0C10E" w14:textId="2EEAE13F" w:rsidR="00A23DE4" w:rsidRDefault="00A23DE4" w:rsidP="001766B9">
      <w:pPr>
        <w:rPr>
          <w:b/>
          <w:bCs/>
          <w:color w:val="FF0000"/>
        </w:rPr>
      </w:pPr>
    </w:p>
    <w:p w14:paraId="03CFF958" w14:textId="5C9D5512" w:rsidR="00A23DE4" w:rsidRDefault="00A23DE4" w:rsidP="001766B9">
      <w:pPr>
        <w:rPr>
          <w:b/>
          <w:bCs/>
          <w:color w:val="FF0000"/>
        </w:rPr>
      </w:pPr>
    </w:p>
    <w:p w14:paraId="1AD584E8" w14:textId="0C588B4E" w:rsidR="00A23DE4" w:rsidRDefault="00A23DE4" w:rsidP="001766B9">
      <w:pPr>
        <w:rPr>
          <w:b/>
          <w:bCs/>
          <w:color w:val="FF0000"/>
        </w:rPr>
      </w:pPr>
    </w:p>
    <w:p w14:paraId="3BE4ECB4" w14:textId="5859862A" w:rsidR="00A23DE4" w:rsidRDefault="00A23DE4" w:rsidP="001766B9">
      <w:pPr>
        <w:rPr>
          <w:b/>
          <w:bCs/>
          <w:color w:val="FF0000"/>
        </w:rPr>
      </w:pPr>
    </w:p>
    <w:p w14:paraId="7D7CCBC0" w14:textId="37A1846E" w:rsidR="00A23DE4" w:rsidRDefault="00A23DE4" w:rsidP="001766B9">
      <w:pPr>
        <w:rPr>
          <w:b/>
          <w:bCs/>
          <w:color w:val="FF0000"/>
        </w:rPr>
      </w:pPr>
    </w:p>
    <w:p w14:paraId="4A623738" w14:textId="34ED2F38" w:rsidR="00A23DE4" w:rsidRDefault="00A23DE4" w:rsidP="001766B9">
      <w:pPr>
        <w:rPr>
          <w:b/>
          <w:bCs/>
          <w:color w:val="FF0000"/>
        </w:rPr>
      </w:pPr>
    </w:p>
    <w:p w14:paraId="0A3942F3" w14:textId="77777777" w:rsidR="00A23DE4" w:rsidRDefault="00A23DE4" w:rsidP="001766B9">
      <w:pPr>
        <w:rPr>
          <w:b/>
          <w:bCs/>
          <w:color w:val="FF0000"/>
        </w:rPr>
      </w:pPr>
    </w:p>
    <w:p w14:paraId="17A4AC09" w14:textId="77777777" w:rsidR="001766B9" w:rsidRDefault="001766B9" w:rsidP="001766B9">
      <w:pPr>
        <w:rPr>
          <w:b/>
          <w:bCs/>
          <w:color w:val="FF0000"/>
        </w:rPr>
      </w:pPr>
    </w:p>
    <w:p w14:paraId="2368A346" w14:textId="5293668D" w:rsidR="001766B9" w:rsidRDefault="00A23DE4" w:rsidP="001766B9">
      <w:pPr>
        <w:rPr>
          <w:b/>
          <w:bCs/>
          <w:color w:val="000000" w:themeColor="text1"/>
          <w:sz w:val="28"/>
          <w:szCs w:val="28"/>
        </w:rPr>
      </w:pPr>
      <w:r>
        <w:rPr>
          <w:b/>
          <w:bCs/>
          <w:color w:val="000000" w:themeColor="text1"/>
          <w:sz w:val="28"/>
          <w:szCs w:val="28"/>
        </w:rPr>
        <w:t>6</w:t>
      </w:r>
      <w:r w:rsidR="001766B9" w:rsidRPr="003C653A">
        <w:rPr>
          <w:b/>
          <w:bCs/>
          <w:color w:val="000000" w:themeColor="text1"/>
          <w:sz w:val="28"/>
          <w:szCs w:val="28"/>
        </w:rPr>
        <w:t>.</w:t>
      </w:r>
      <w:r w:rsidR="001766B9" w:rsidRPr="003C653A">
        <w:rPr>
          <w:b/>
          <w:bCs/>
          <w:color w:val="000000" w:themeColor="text1"/>
          <w:sz w:val="28"/>
          <w:szCs w:val="28"/>
        </w:rPr>
        <w:tab/>
        <w:t>Example</w:t>
      </w:r>
      <w:r w:rsidR="001766B9">
        <w:rPr>
          <w:b/>
          <w:bCs/>
          <w:color w:val="000000" w:themeColor="text1"/>
          <w:sz w:val="28"/>
          <w:szCs w:val="28"/>
        </w:rPr>
        <w:t xml:space="preserve"> of CA + Grid</w:t>
      </w:r>
      <w:r w:rsidR="001766B9" w:rsidRPr="003C653A">
        <w:rPr>
          <w:b/>
          <w:bCs/>
          <w:color w:val="000000" w:themeColor="text1"/>
          <w:sz w:val="28"/>
          <w:szCs w:val="28"/>
        </w:rPr>
        <w:t>:</w:t>
      </w:r>
    </w:p>
    <w:p w14:paraId="004C6B48" w14:textId="77777777" w:rsidR="001766B9" w:rsidRDefault="001766B9" w:rsidP="001766B9">
      <w:pPr>
        <w:rPr>
          <w:b/>
          <w:bCs/>
          <w:color w:val="FF0000"/>
        </w:rPr>
      </w:pPr>
    </w:p>
    <w:p w14:paraId="0EBC5B23" w14:textId="77777777" w:rsidR="001766B9" w:rsidRDefault="001766B9" w:rsidP="001766B9">
      <w:pPr>
        <w:rPr>
          <w:b/>
          <w:bCs/>
          <w:color w:val="FF0000"/>
        </w:rPr>
      </w:pPr>
      <w:r w:rsidRPr="00151CDE">
        <w:rPr>
          <w:b/>
          <w:bCs/>
          <w:noProof/>
          <w:color w:val="FF0000"/>
        </w:rPr>
        <mc:AlternateContent>
          <mc:Choice Requires="wps">
            <w:drawing>
              <wp:anchor distT="0" distB="0" distL="114300" distR="114300" simplePos="0" relativeHeight="251721728" behindDoc="0" locked="0" layoutInCell="1" allowOverlap="1" wp14:anchorId="73FBA9A3" wp14:editId="18A7C994">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6D010A8" w14:textId="77777777" w:rsidR="001766B9" w:rsidRPr="001B5743" w:rsidRDefault="001766B9" w:rsidP="001766B9">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3FBA9A3" id="Text Box 189" o:spid="_x0000_s1081" type="#_x0000_t202" style="position:absolute;margin-left:409.9pt;margin-top:77.55pt;width:34.65pt;height:13.8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6D010A8" w14:textId="77777777" w:rsidR="001766B9" w:rsidRPr="001B5743" w:rsidRDefault="001766B9" w:rsidP="001766B9">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711488" behindDoc="0" locked="0" layoutInCell="1" allowOverlap="1" wp14:anchorId="77ECF3E0" wp14:editId="5854D2A8">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523AC" id="Straight Arrow Connector 179" o:spid="_x0000_s1026" type="#_x0000_t32" style="position:absolute;margin-left:299.95pt;margin-top:86.05pt;width:110pt;height:28.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14560" behindDoc="0" locked="0" layoutInCell="1" allowOverlap="1" wp14:anchorId="492261A7" wp14:editId="47092FB7">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658452D9" w14:textId="77777777" w:rsidR="001766B9" w:rsidRPr="001B5743" w:rsidRDefault="001766B9" w:rsidP="001766B9">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2261A7" id="Text Box 182" o:spid="_x0000_s1082" type="#_x0000_t202" style="position:absolute;margin-left:148.05pt;margin-top:1.3pt;width:44.25pt;height:13.8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658452D9" w14:textId="77777777" w:rsidR="001766B9" w:rsidRPr="001B5743" w:rsidRDefault="001766B9" w:rsidP="001766B9">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718656" behindDoc="0" locked="0" layoutInCell="1" allowOverlap="1" wp14:anchorId="46785679" wp14:editId="119A3561">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6CB6B" id="Straight Arrow Connector 186" o:spid="_x0000_s1026" type="#_x0000_t32" style="position:absolute;margin-left:417.6pt;margin-top:170.25pt;width:39.25pt;height:36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17632" behindDoc="0" locked="0" layoutInCell="1" allowOverlap="1" wp14:anchorId="63FE8069" wp14:editId="3591227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0851D" id="Straight Arrow Connector 185" o:spid="_x0000_s1026" type="#_x0000_t32" style="position:absolute;margin-left:409.95pt;margin-top:173.05pt;width:7.9pt;height:33.0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16608" behindDoc="0" locked="0" layoutInCell="1" allowOverlap="1" wp14:anchorId="1BE540A0" wp14:editId="44ECEF79">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4F342468" w14:textId="77777777" w:rsidR="001766B9" w:rsidRPr="001B5743" w:rsidRDefault="001766B9" w:rsidP="001766B9">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540A0" id="Text Box 184" o:spid="_x0000_s1083" type="#_x0000_t202" style="position:absolute;margin-left:372.65pt;margin-top:206.15pt;width:1in;height:12.9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4F342468" w14:textId="77777777" w:rsidR="001766B9" w:rsidRPr="001B5743" w:rsidRDefault="001766B9" w:rsidP="001766B9">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712512" behindDoc="0" locked="0" layoutInCell="1" allowOverlap="1" wp14:anchorId="50ABDB62" wp14:editId="6C0C240D">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F9715" id="Straight Arrow Connector 180" o:spid="_x0000_s1026" type="#_x0000_t32" style="position:absolute;margin-left:108.1pt;margin-top:191.05pt;width:24.95pt;height:22.3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26848" behindDoc="0" locked="0" layoutInCell="1" allowOverlap="1" wp14:anchorId="28D004AE" wp14:editId="4F5047B9">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ED25F" id="Rectangle 195" o:spid="_x0000_s1026" style="position:absolute;margin-left:15.3pt;margin-top:61.05pt;width:159.95pt;height:130.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13536" behindDoc="0" locked="0" layoutInCell="1" allowOverlap="1" wp14:anchorId="55DC6D1B" wp14:editId="04528A0A">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98824A3" w14:textId="77777777" w:rsidR="001766B9" w:rsidRPr="001B5743" w:rsidRDefault="001766B9" w:rsidP="001766B9">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5DC6D1B" id="Text Box 181" o:spid="_x0000_s1084" type="#_x0000_t202" style="position:absolute;margin-left:125.95pt;margin-top:208.7pt;width:30.4pt;height:13.8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98824A3" w14:textId="77777777" w:rsidR="001766B9" w:rsidRPr="001B5743" w:rsidRDefault="001766B9" w:rsidP="001766B9">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23776" behindDoc="0" locked="0" layoutInCell="1" allowOverlap="1" wp14:anchorId="6D866451" wp14:editId="57C36A97">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0BE3AB05"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866451" id="Text Box 191" o:spid="_x0000_s1085" type="#_x0000_t202" style="position:absolute;margin-left:188.55pt;margin-top:165pt;width:50.15pt;height:15.3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0BE3AB05"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720704" behindDoc="0" locked="0" layoutInCell="1" allowOverlap="1" wp14:anchorId="7EDD03BC" wp14:editId="7FE53E2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6C91A9FD" w14:textId="77777777" w:rsidR="001766B9" w:rsidRPr="001B5743" w:rsidRDefault="001766B9" w:rsidP="001766B9">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DD03BC" id="Text Box 188" o:spid="_x0000_s1086" type="#_x0000_t202" style="position:absolute;margin-left:300.1pt;margin-top:20pt;width:44.25pt;height:14.8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6C91A9FD" w14:textId="77777777" w:rsidR="001766B9" w:rsidRPr="001B5743" w:rsidRDefault="001766B9" w:rsidP="001766B9">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719680" behindDoc="0" locked="0" layoutInCell="1" allowOverlap="1" wp14:anchorId="188F405B" wp14:editId="4AA4AE36">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D3A67" id="Straight Arrow Connector 187" o:spid="_x0000_s1026" type="#_x0000_t32" style="position:absolute;margin-left:312.9pt;margin-top:34.8pt;width:8.55pt;height:4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22752" behindDoc="0" locked="0" layoutInCell="1" allowOverlap="1" wp14:anchorId="2ABC2E93" wp14:editId="105398E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DDCB0" id="Straight Arrow Connector 190" o:spid="_x0000_s1026" type="#_x0000_t32" style="position:absolute;margin-left:163.55pt;margin-top:129.85pt;width:44.8pt;height:35.3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15584" behindDoc="0" locked="0" layoutInCell="1" allowOverlap="1" wp14:anchorId="721D3459" wp14:editId="656E2C25">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221BC0D" id="Straight Arrow Connector 183" o:spid="_x0000_s1026" type="#_x0000_t32" style="position:absolute;margin-left:179.05pt;margin-top:12pt;width:53.3pt;height:18.1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97152" behindDoc="0" locked="0" layoutInCell="1" allowOverlap="1" wp14:anchorId="4EA08459" wp14:editId="7F021C4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F658B" id="Rectangle 194" o:spid="_x0000_s1026" style="position:absolute;margin-left:232.95pt;margin-top:17.75pt;width:219.7pt;height:125.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25824" behindDoc="0" locked="0" layoutInCell="1" allowOverlap="1" wp14:anchorId="0F04AB3D" wp14:editId="412A00FA">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6DFFC1A" id="Straight Arrow Connector 193" o:spid="_x0000_s1026" type="#_x0000_t32" style="position:absolute;margin-left:31.3pt;margin-top:17.85pt;width:22.65pt;height:17.05pt;flip:x y;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24800" behindDoc="0" locked="0" layoutInCell="1" allowOverlap="1" wp14:anchorId="03744B0B" wp14:editId="1F6F9EC5">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65A6545F" w14:textId="77777777" w:rsidR="001766B9" w:rsidRPr="001B5743" w:rsidRDefault="001766B9" w:rsidP="001766B9">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3744B0B" id="Text Box 192" o:spid="_x0000_s1087" type="#_x0000_t202" style="position:absolute;margin-left:57.95pt;margin-top:30pt;width:68.25pt;height:13.8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65A6545F" w14:textId="77777777" w:rsidR="001766B9" w:rsidRPr="001B5743" w:rsidRDefault="001766B9" w:rsidP="001766B9">
                      <w:pPr>
                        <w:rPr>
                          <w:sz w:val="18"/>
                          <w:szCs w:val="18"/>
                        </w:rPr>
                      </w:pPr>
                      <w:r>
                        <w:rPr>
                          <w:sz w:val="18"/>
                          <w:szCs w:val="18"/>
                        </w:rPr>
                        <w:t>Module Name</w:t>
                      </w:r>
                    </w:p>
                  </w:txbxContent>
                </v:textbox>
              </v:shape>
            </w:pict>
          </mc:Fallback>
        </mc:AlternateContent>
      </w:r>
      <w:r>
        <w:rPr>
          <w:b/>
          <w:bCs/>
          <w:noProof/>
          <w:color w:val="FF0000"/>
        </w:rPr>
        <w:drawing>
          <wp:inline distT="0" distB="0" distL="0" distR="0" wp14:anchorId="182AA0C5" wp14:editId="366657B2">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6B01071C" w14:textId="77777777" w:rsidR="001766B9" w:rsidRDefault="001766B9" w:rsidP="001766B9">
      <w:pPr>
        <w:rPr>
          <w:color w:val="000000" w:themeColor="text1"/>
        </w:rPr>
      </w:pPr>
    </w:p>
    <w:p w14:paraId="217AAAA0" w14:textId="3E102C39" w:rsidR="001766B9" w:rsidRDefault="001766B9" w:rsidP="001766B9">
      <w:pPr>
        <w:rPr>
          <w:color w:val="000000" w:themeColor="text1"/>
        </w:rPr>
      </w:pPr>
      <w:r w:rsidRPr="00D9452A">
        <w:rPr>
          <w:color w:val="000000" w:themeColor="text1"/>
        </w:rPr>
        <w:t>Figure</w:t>
      </w:r>
      <w:r w:rsidR="003675BA">
        <w:rPr>
          <w:color w:val="000000" w:themeColor="text1"/>
        </w:rPr>
        <w:t xml:space="preserve"> D.12</w:t>
      </w:r>
      <w:r w:rsidRPr="00D9452A">
        <w:rPr>
          <w:color w:val="000000" w:themeColor="text1"/>
        </w:rPr>
        <w:t>: Question-Answer Identification Procedure</w:t>
      </w:r>
    </w:p>
    <w:p w14:paraId="79F085ED" w14:textId="77777777" w:rsidR="001766B9" w:rsidRDefault="001766B9" w:rsidP="001766B9">
      <w:pPr>
        <w:rPr>
          <w:color w:val="000000" w:themeColor="text1"/>
        </w:rPr>
      </w:pPr>
    </w:p>
    <w:p w14:paraId="1B4ED215" w14:textId="77777777" w:rsidR="001766B9" w:rsidRDefault="001766B9" w:rsidP="001766B9"/>
    <w:p w14:paraId="39DE2235" w14:textId="77777777" w:rsidR="001766B9" w:rsidRPr="00E519F0" w:rsidRDefault="001766B9" w:rsidP="001766B9">
      <w:r w:rsidRPr="002B1D5F">
        <w:rPr>
          <w:b/>
          <w:bCs/>
        </w:rPr>
        <w:t>Description</w:t>
      </w:r>
      <w:r w:rsidRPr="00E519F0">
        <w:t>:</w:t>
      </w:r>
    </w:p>
    <w:p w14:paraId="19D31609" w14:textId="77777777" w:rsidR="001766B9" w:rsidRDefault="001766B9" w:rsidP="001766B9">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52011562" w14:textId="77777777" w:rsidR="001766B9" w:rsidRDefault="001766B9" w:rsidP="001766B9"/>
    <w:p w14:paraId="0E9E40B3" w14:textId="77777777" w:rsidR="001766B9" w:rsidRDefault="001766B9" w:rsidP="001766B9">
      <w:r>
        <w:t>In identification the following rules are needed to be used:</w:t>
      </w:r>
    </w:p>
    <w:p w14:paraId="6824BC50" w14:textId="77777777" w:rsidR="001766B9" w:rsidRDefault="001766B9" w:rsidP="001766B9">
      <w:r>
        <w:t xml:space="preserve">CA = The thickness of the colorful edges of the three overlapping rectangles </w:t>
      </w:r>
    </w:p>
    <w:p w14:paraId="6459261F" w14:textId="77777777" w:rsidR="001766B9" w:rsidRDefault="001766B9" w:rsidP="001766B9">
      <w:r>
        <w:t>Value = Color of the common(center) portion of three rectangles.</w:t>
      </w:r>
    </w:p>
    <w:p w14:paraId="4B186407" w14:textId="77777777" w:rsidR="001766B9" w:rsidRDefault="001766B9" w:rsidP="001766B9"/>
    <w:p w14:paraId="01C2488C" w14:textId="77777777" w:rsidR="001766B9" w:rsidRPr="00CC587A" w:rsidRDefault="001766B9" w:rsidP="001766B9">
      <w:r>
        <w:t>Based on the above instruction participant need to answer the questions of this model in next section. Researcher will also explain the mechanism verbally before starting the module.</w:t>
      </w:r>
    </w:p>
    <w:p w14:paraId="1565DAD5" w14:textId="77777777" w:rsidR="001766B9" w:rsidRDefault="001766B9" w:rsidP="001766B9">
      <w:pPr>
        <w:rPr>
          <w:b/>
          <w:bCs/>
          <w:color w:val="FF0000"/>
        </w:rPr>
      </w:pPr>
    </w:p>
    <w:p w14:paraId="7F88EB27" w14:textId="77777777" w:rsidR="001766B9" w:rsidRDefault="001766B9" w:rsidP="001766B9">
      <w:pPr>
        <w:rPr>
          <w:b/>
          <w:bCs/>
          <w:color w:val="FF0000"/>
        </w:rPr>
      </w:pPr>
    </w:p>
    <w:p w14:paraId="42B23CD7" w14:textId="77777777" w:rsidR="001766B9" w:rsidRDefault="001766B9" w:rsidP="001766B9">
      <w:pPr>
        <w:rPr>
          <w:b/>
          <w:bCs/>
          <w:color w:val="FF0000"/>
        </w:rPr>
      </w:pPr>
    </w:p>
    <w:p w14:paraId="4AD4DFBE" w14:textId="77777777" w:rsidR="001766B9" w:rsidRDefault="001766B9" w:rsidP="001766B9">
      <w:pPr>
        <w:rPr>
          <w:b/>
          <w:bCs/>
          <w:color w:val="FF0000"/>
        </w:rPr>
      </w:pPr>
    </w:p>
    <w:p w14:paraId="63985B7B" w14:textId="77777777" w:rsidR="001766B9" w:rsidRDefault="001766B9" w:rsidP="001766B9">
      <w:pPr>
        <w:rPr>
          <w:b/>
          <w:bCs/>
          <w:color w:val="FF0000"/>
        </w:rPr>
      </w:pPr>
    </w:p>
    <w:p w14:paraId="66FA6741" w14:textId="77777777" w:rsidR="001766B9" w:rsidRDefault="001766B9" w:rsidP="001766B9">
      <w:pPr>
        <w:rPr>
          <w:b/>
          <w:bCs/>
          <w:color w:val="FF0000"/>
        </w:rPr>
      </w:pPr>
    </w:p>
    <w:p w14:paraId="2F582632" w14:textId="77777777" w:rsidR="001766B9" w:rsidRDefault="001766B9" w:rsidP="001766B9">
      <w:pPr>
        <w:rPr>
          <w:b/>
          <w:bCs/>
          <w:color w:val="FF0000"/>
        </w:rPr>
      </w:pPr>
    </w:p>
    <w:p w14:paraId="63BE101F" w14:textId="77777777" w:rsidR="001766B9" w:rsidRDefault="001766B9" w:rsidP="001766B9">
      <w:pPr>
        <w:rPr>
          <w:b/>
          <w:bCs/>
          <w:color w:val="FF0000"/>
        </w:rPr>
      </w:pPr>
    </w:p>
    <w:p w14:paraId="0D7D6BCD" w14:textId="1CFC0EB1" w:rsidR="001766B9" w:rsidRDefault="001766B9" w:rsidP="001766B9">
      <w:pPr>
        <w:rPr>
          <w:b/>
          <w:bCs/>
          <w:color w:val="FF0000"/>
        </w:rPr>
      </w:pPr>
    </w:p>
    <w:p w14:paraId="0CCC5CBE" w14:textId="170EA098" w:rsidR="00A23DE4" w:rsidRDefault="00A23DE4" w:rsidP="001766B9">
      <w:pPr>
        <w:rPr>
          <w:b/>
          <w:bCs/>
          <w:color w:val="FF0000"/>
        </w:rPr>
      </w:pPr>
    </w:p>
    <w:p w14:paraId="2733AA35" w14:textId="04157592" w:rsidR="00A23DE4" w:rsidRDefault="00A23DE4" w:rsidP="001766B9">
      <w:pPr>
        <w:rPr>
          <w:b/>
          <w:bCs/>
          <w:color w:val="FF0000"/>
        </w:rPr>
      </w:pPr>
    </w:p>
    <w:p w14:paraId="464C0C00" w14:textId="6E752B0C" w:rsidR="00A23DE4" w:rsidRDefault="00A23DE4" w:rsidP="001766B9">
      <w:pPr>
        <w:rPr>
          <w:b/>
          <w:bCs/>
          <w:color w:val="FF0000"/>
        </w:rPr>
      </w:pPr>
    </w:p>
    <w:p w14:paraId="20015D67" w14:textId="6F68FD93" w:rsidR="00A23DE4" w:rsidRDefault="00A23DE4" w:rsidP="001766B9">
      <w:pPr>
        <w:rPr>
          <w:b/>
          <w:bCs/>
          <w:color w:val="FF0000"/>
        </w:rPr>
      </w:pPr>
    </w:p>
    <w:p w14:paraId="29D4E358" w14:textId="77777777" w:rsidR="00A23DE4" w:rsidRDefault="00A23DE4" w:rsidP="001766B9">
      <w:pPr>
        <w:rPr>
          <w:b/>
          <w:bCs/>
          <w:color w:val="FF0000"/>
        </w:rPr>
      </w:pPr>
    </w:p>
    <w:p w14:paraId="1F9D5896" w14:textId="77777777" w:rsidR="001766B9" w:rsidRDefault="001766B9" w:rsidP="001766B9">
      <w:pPr>
        <w:rPr>
          <w:b/>
          <w:bCs/>
        </w:rPr>
      </w:pPr>
    </w:p>
    <w:p w14:paraId="725C4669" w14:textId="77777777" w:rsidR="001766B9" w:rsidRDefault="001766B9" w:rsidP="001766B9">
      <w:pPr>
        <w:rPr>
          <w:b/>
          <w:bCs/>
        </w:rPr>
      </w:pPr>
    </w:p>
    <w:p w14:paraId="590614C4" w14:textId="2FA36EAB" w:rsidR="001766B9" w:rsidRPr="00D654E6" w:rsidRDefault="00A23DE4" w:rsidP="001766B9">
      <w:pPr>
        <w:rPr>
          <w:b/>
          <w:bCs/>
          <w:sz w:val="28"/>
          <w:szCs w:val="28"/>
        </w:rPr>
      </w:pPr>
      <w:r>
        <w:rPr>
          <w:b/>
          <w:bCs/>
          <w:sz w:val="28"/>
          <w:szCs w:val="28"/>
        </w:rPr>
        <w:t>7</w:t>
      </w:r>
      <w:r w:rsidR="001766B9">
        <w:rPr>
          <w:b/>
          <w:bCs/>
          <w:sz w:val="28"/>
          <w:szCs w:val="28"/>
        </w:rPr>
        <w:t>.</w:t>
      </w:r>
      <w:r w:rsidR="001766B9">
        <w:rPr>
          <w:b/>
          <w:bCs/>
          <w:sz w:val="28"/>
          <w:szCs w:val="28"/>
        </w:rPr>
        <w:tab/>
      </w:r>
      <w:r w:rsidR="001766B9" w:rsidRPr="00D654E6">
        <w:rPr>
          <w:b/>
          <w:bCs/>
          <w:sz w:val="28"/>
          <w:szCs w:val="28"/>
        </w:rPr>
        <w:t xml:space="preserve">Questionnaire </w:t>
      </w:r>
      <w:r w:rsidR="001766B9">
        <w:rPr>
          <w:b/>
          <w:bCs/>
          <w:sz w:val="28"/>
          <w:szCs w:val="28"/>
        </w:rPr>
        <w:t xml:space="preserve">on </w:t>
      </w:r>
      <w:r w:rsidR="001766B9" w:rsidRPr="00D654E6">
        <w:rPr>
          <w:b/>
          <w:bCs/>
          <w:sz w:val="28"/>
          <w:szCs w:val="28"/>
        </w:rPr>
        <w:t>CA + Grid</w:t>
      </w:r>
    </w:p>
    <w:p w14:paraId="59578F53" w14:textId="77777777" w:rsidR="001766B9" w:rsidRDefault="001766B9" w:rsidP="001766B9">
      <w:pPr>
        <w:rPr>
          <w:b/>
          <w:bCs/>
          <w:u w:val="single"/>
        </w:rPr>
      </w:pPr>
    </w:p>
    <w:p w14:paraId="0F22411E" w14:textId="77777777" w:rsidR="001766B9" w:rsidRPr="00211CFE" w:rsidRDefault="001766B9" w:rsidP="001766B9">
      <w:pPr>
        <w:rPr>
          <w:b/>
          <w:bCs/>
          <w:u w:val="single"/>
        </w:rPr>
      </w:pPr>
      <w:r w:rsidRPr="003403E6">
        <w:rPr>
          <w:b/>
          <w:bCs/>
          <w:noProof/>
        </w:rPr>
        <w:drawing>
          <wp:inline distT="0" distB="0" distL="0" distR="0" wp14:anchorId="0F3F0F00" wp14:editId="012F237C">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28C6D5" w14:textId="77777777" w:rsidR="001766B9" w:rsidRDefault="001766B9" w:rsidP="001766B9">
      <w:r>
        <w:t xml:space="preserve">                          </w:t>
      </w:r>
    </w:p>
    <w:p w14:paraId="2760B64B" w14:textId="021917F9" w:rsidR="001766B9" w:rsidRDefault="001766B9" w:rsidP="001766B9">
      <w:r>
        <w:t>Figure</w:t>
      </w:r>
      <w:r w:rsidR="003675BA">
        <w:t xml:space="preserve"> D.13</w:t>
      </w:r>
      <w:r>
        <w:t xml:space="preserve">: CA + Grid </w:t>
      </w:r>
      <w:r w:rsidR="003675BA">
        <w:t>Questionnaire UI</w:t>
      </w:r>
    </w:p>
    <w:p w14:paraId="443E17B7" w14:textId="77777777" w:rsidR="001766B9" w:rsidRDefault="001766B9" w:rsidP="001766B9"/>
    <w:p w14:paraId="1D20915D" w14:textId="77777777" w:rsidR="001766B9" w:rsidRPr="003403E6" w:rsidRDefault="001766B9" w:rsidP="001766B9">
      <w:pPr>
        <w:rPr>
          <w:color w:val="000000" w:themeColor="text1"/>
        </w:rPr>
      </w:pPr>
    </w:p>
    <w:p w14:paraId="05755403" w14:textId="77777777" w:rsidR="001766B9" w:rsidRDefault="001766B9" w:rsidP="001766B9">
      <w:pPr>
        <w:rPr>
          <w:b/>
          <w:bCs/>
          <w:color w:val="000000" w:themeColor="text1"/>
        </w:rPr>
      </w:pPr>
      <w:r w:rsidRPr="003403E6">
        <w:rPr>
          <w:b/>
          <w:bCs/>
          <w:color w:val="000000" w:themeColor="text1"/>
        </w:rPr>
        <w:t>Questions:</w:t>
      </w:r>
    </w:p>
    <w:p w14:paraId="0124A58D" w14:textId="77777777" w:rsidR="001766B9" w:rsidRPr="003403E6" w:rsidRDefault="001766B9" w:rsidP="001766B9">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75EFB702" w14:textId="77777777" w:rsidR="001766B9" w:rsidRPr="003403E6" w:rsidRDefault="001766B9" w:rsidP="001766B9">
      <w:pPr>
        <w:rPr>
          <w:b/>
          <w:bCs/>
          <w:color w:val="000000" w:themeColor="text1"/>
        </w:rPr>
      </w:pPr>
    </w:p>
    <w:p w14:paraId="084CCF0D" w14:textId="77777777" w:rsidR="001766B9" w:rsidRPr="003403E6" w:rsidRDefault="001766B9" w:rsidP="001766B9">
      <w:pPr>
        <w:rPr>
          <w:b/>
          <w:bCs/>
          <w:color w:val="000000" w:themeColor="text1"/>
        </w:rPr>
      </w:pPr>
    </w:p>
    <w:p w14:paraId="05AFE664" w14:textId="77777777" w:rsidR="001766B9" w:rsidRDefault="001766B9" w:rsidP="001766B9">
      <w:pPr>
        <w:rPr>
          <w:b/>
          <w:bCs/>
          <w:color w:val="FF0000"/>
        </w:rPr>
      </w:pPr>
      <w:r>
        <w:rPr>
          <w:b/>
          <w:bCs/>
          <w:noProof/>
          <w:color w:val="FF0000"/>
        </w:rPr>
        <w:drawing>
          <wp:inline distT="0" distB="0" distL="0" distR="0" wp14:anchorId="0870ED2B" wp14:editId="6F474909">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8263470" w14:textId="77777777" w:rsidR="001766B9" w:rsidRDefault="001766B9" w:rsidP="001766B9">
      <w:pPr>
        <w:rPr>
          <w:b/>
          <w:bCs/>
          <w:color w:val="FF0000"/>
        </w:rPr>
      </w:pPr>
    </w:p>
    <w:p w14:paraId="7CB689AC" w14:textId="77777777" w:rsidR="001766B9" w:rsidRDefault="001766B9" w:rsidP="001766B9">
      <w:pPr>
        <w:rPr>
          <w:b/>
          <w:bCs/>
          <w:color w:val="FF0000"/>
        </w:rPr>
      </w:pPr>
      <w:r>
        <w:rPr>
          <w:b/>
          <w:bCs/>
          <w:noProof/>
          <w:color w:val="FF0000"/>
        </w:rPr>
        <w:drawing>
          <wp:inline distT="0" distB="0" distL="0" distR="0" wp14:anchorId="1CC9CF60" wp14:editId="052563BB">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1CC754A" w14:textId="77777777" w:rsidR="001766B9" w:rsidRDefault="001766B9" w:rsidP="001766B9">
      <w:pPr>
        <w:rPr>
          <w:b/>
          <w:bCs/>
          <w:color w:val="FF0000"/>
        </w:rPr>
      </w:pPr>
    </w:p>
    <w:p w14:paraId="1BBC3748" w14:textId="77777777" w:rsidR="001766B9" w:rsidRDefault="001766B9" w:rsidP="001766B9">
      <w:pPr>
        <w:rPr>
          <w:b/>
          <w:bCs/>
          <w:color w:val="FF0000"/>
        </w:rPr>
      </w:pPr>
      <w:r>
        <w:rPr>
          <w:b/>
          <w:bCs/>
          <w:noProof/>
          <w:color w:val="FF0000"/>
        </w:rPr>
        <w:drawing>
          <wp:inline distT="0" distB="0" distL="0" distR="0" wp14:anchorId="066FA5D9" wp14:editId="043A300E">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EA17CC2" w14:textId="77777777" w:rsidR="001766B9" w:rsidRDefault="001766B9" w:rsidP="001766B9">
      <w:pPr>
        <w:rPr>
          <w:b/>
          <w:bCs/>
          <w:color w:val="FF0000"/>
        </w:rPr>
      </w:pPr>
    </w:p>
    <w:p w14:paraId="343BE06A" w14:textId="77777777" w:rsidR="001766B9" w:rsidRDefault="001766B9" w:rsidP="001766B9">
      <w:pPr>
        <w:rPr>
          <w:b/>
          <w:bCs/>
          <w:color w:val="FF0000"/>
        </w:rPr>
      </w:pPr>
      <w:r>
        <w:rPr>
          <w:b/>
          <w:bCs/>
          <w:noProof/>
          <w:color w:val="FF0000"/>
        </w:rPr>
        <w:drawing>
          <wp:inline distT="0" distB="0" distL="0" distR="0" wp14:anchorId="475241BB" wp14:editId="39B08910">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81D1659" w14:textId="77777777" w:rsidR="001766B9" w:rsidRDefault="001766B9" w:rsidP="001766B9">
      <w:pPr>
        <w:rPr>
          <w:b/>
          <w:bCs/>
          <w:color w:val="FF0000"/>
        </w:rPr>
      </w:pPr>
    </w:p>
    <w:p w14:paraId="0EEF5E5A" w14:textId="77777777" w:rsidR="001766B9" w:rsidRDefault="001766B9" w:rsidP="001766B9">
      <w:pPr>
        <w:rPr>
          <w:b/>
          <w:bCs/>
          <w:color w:val="FF0000"/>
        </w:rPr>
      </w:pPr>
      <w:r>
        <w:rPr>
          <w:b/>
          <w:bCs/>
          <w:noProof/>
          <w:color w:val="FF0000"/>
        </w:rPr>
        <w:drawing>
          <wp:inline distT="0" distB="0" distL="0" distR="0" wp14:anchorId="4486F464" wp14:editId="085A8868">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0036CA7" w14:textId="77777777" w:rsidR="001766B9" w:rsidRDefault="001766B9" w:rsidP="001766B9">
      <w:pPr>
        <w:rPr>
          <w:b/>
          <w:bCs/>
          <w:color w:val="FF0000"/>
        </w:rPr>
      </w:pPr>
    </w:p>
    <w:p w14:paraId="6E6C00DB" w14:textId="77777777" w:rsidR="001766B9" w:rsidRDefault="001766B9" w:rsidP="001766B9">
      <w:pPr>
        <w:rPr>
          <w:b/>
          <w:bCs/>
          <w:color w:val="FF0000"/>
        </w:rPr>
      </w:pPr>
      <w:r>
        <w:rPr>
          <w:b/>
          <w:bCs/>
          <w:noProof/>
          <w:color w:val="FF0000"/>
        </w:rPr>
        <w:lastRenderedPageBreak/>
        <w:drawing>
          <wp:inline distT="0" distB="0" distL="0" distR="0" wp14:anchorId="142FBCB9" wp14:editId="0667CEDE">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069C89F" w14:textId="77777777" w:rsidR="001766B9" w:rsidRDefault="001766B9" w:rsidP="001766B9">
      <w:pPr>
        <w:rPr>
          <w:b/>
          <w:bCs/>
          <w:color w:val="FF0000"/>
        </w:rPr>
      </w:pPr>
      <w:r>
        <w:rPr>
          <w:b/>
          <w:bCs/>
          <w:noProof/>
          <w:color w:val="FF0000"/>
        </w:rPr>
        <w:drawing>
          <wp:inline distT="0" distB="0" distL="0" distR="0" wp14:anchorId="5777BCF7" wp14:editId="279930EA">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542475E" w14:textId="77777777" w:rsidR="001766B9" w:rsidRDefault="001766B9" w:rsidP="001766B9">
      <w:pPr>
        <w:rPr>
          <w:b/>
          <w:bCs/>
          <w:color w:val="FF0000"/>
        </w:rPr>
      </w:pPr>
    </w:p>
    <w:p w14:paraId="4AB89F30" w14:textId="77777777" w:rsidR="001766B9" w:rsidRPr="00D654E6" w:rsidRDefault="001766B9" w:rsidP="001766B9">
      <w:pPr>
        <w:rPr>
          <w:b/>
          <w:bCs/>
          <w:color w:val="FF0000"/>
        </w:rPr>
      </w:pPr>
      <w:r>
        <w:rPr>
          <w:b/>
          <w:bCs/>
          <w:noProof/>
          <w:color w:val="FF0000"/>
        </w:rPr>
        <w:drawing>
          <wp:inline distT="0" distB="0" distL="0" distR="0" wp14:anchorId="3AF64B0A" wp14:editId="15A983CB">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27BFDD90" w14:textId="77777777" w:rsidR="001766B9" w:rsidRDefault="001766B9" w:rsidP="001766B9">
      <w:pPr>
        <w:rPr>
          <w:color w:val="FF0000"/>
        </w:rPr>
      </w:pPr>
    </w:p>
    <w:p w14:paraId="06A3B116" w14:textId="2DAE3315" w:rsidR="001766B9" w:rsidRPr="003675BA" w:rsidRDefault="003675BA" w:rsidP="001766B9">
      <w:pPr>
        <w:rPr>
          <w:color w:val="000000" w:themeColor="text1"/>
        </w:rPr>
      </w:pPr>
      <w:r w:rsidRPr="003675BA">
        <w:rPr>
          <w:color w:val="000000" w:themeColor="text1"/>
        </w:rPr>
        <w:t>Figure D.14: Questions on CA + Grid</w:t>
      </w:r>
    </w:p>
    <w:p w14:paraId="50CD4F51" w14:textId="77777777" w:rsidR="001766B9" w:rsidRDefault="001766B9" w:rsidP="001766B9">
      <w:pPr>
        <w:rPr>
          <w:color w:val="FF0000"/>
        </w:rPr>
      </w:pPr>
    </w:p>
    <w:p w14:paraId="6F68A459" w14:textId="77777777" w:rsidR="001766B9" w:rsidRDefault="001766B9" w:rsidP="001766B9">
      <w:pPr>
        <w:rPr>
          <w:color w:val="FF0000"/>
        </w:rPr>
      </w:pPr>
    </w:p>
    <w:p w14:paraId="1C75E6F1" w14:textId="77777777" w:rsidR="001766B9" w:rsidRDefault="001766B9" w:rsidP="001766B9">
      <w:pPr>
        <w:rPr>
          <w:color w:val="FF0000"/>
        </w:rPr>
      </w:pPr>
    </w:p>
    <w:p w14:paraId="722961B9" w14:textId="77777777" w:rsidR="001766B9" w:rsidRDefault="001766B9" w:rsidP="001766B9">
      <w:pPr>
        <w:rPr>
          <w:color w:val="FF0000"/>
        </w:rPr>
      </w:pPr>
    </w:p>
    <w:p w14:paraId="3896DC8F" w14:textId="77777777" w:rsidR="001766B9" w:rsidRDefault="001766B9" w:rsidP="001766B9">
      <w:pPr>
        <w:rPr>
          <w:color w:val="FF0000"/>
        </w:rPr>
      </w:pPr>
    </w:p>
    <w:p w14:paraId="0E983896" w14:textId="77777777" w:rsidR="001766B9" w:rsidRDefault="001766B9" w:rsidP="001766B9">
      <w:pPr>
        <w:rPr>
          <w:color w:val="FF0000"/>
        </w:rPr>
      </w:pPr>
    </w:p>
    <w:p w14:paraId="00BF95C8" w14:textId="77777777" w:rsidR="001766B9" w:rsidRDefault="001766B9" w:rsidP="001766B9">
      <w:pPr>
        <w:rPr>
          <w:color w:val="FF0000"/>
        </w:rPr>
      </w:pPr>
    </w:p>
    <w:p w14:paraId="50E1D17A" w14:textId="77777777" w:rsidR="001766B9" w:rsidRDefault="001766B9" w:rsidP="001766B9">
      <w:pPr>
        <w:rPr>
          <w:color w:val="FF0000"/>
        </w:rPr>
      </w:pPr>
    </w:p>
    <w:p w14:paraId="022E1B87" w14:textId="77777777" w:rsidR="001766B9" w:rsidRDefault="001766B9" w:rsidP="001766B9">
      <w:pPr>
        <w:rPr>
          <w:color w:val="FF0000"/>
        </w:rPr>
      </w:pPr>
    </w:p>
    <w:p w14:paraId="3DE2BFB1" w14:textId="77777777" w:rsidR="001766B9" w:rsidRDefault="001766B9" w:rsidP="001766B9">
      <w:pPr>
        <w:rPr>
          <w:color w:val="FF0000"/>
        </w:rPr>
      </w:pPr>
    </w:p>
    <w:p w14:paraId="3EE0C53E" w14:textId="77777777" w:rsidR="001766B9" w:rsidRDefault="001766B9" w:rsidP="001766B9">
      <w:pPr>
        <w:rPr>
          <w:color w:val="FF0000"/>
        </w:rPr>
      </w:pPr>
    </w:p>
    <w:p w14:paraId="4FFBA122" w14:textId="77777777" w:rsidR="001766B9" w:rsidRDefault="001766B9" w:rsidP="001766B9">
      <w:pPr>
        <w:rPr>
          <w:color w:val="FF0000"/>
        </w:rPr>
      </w:pPr>
    </w:p>
    <w:p w14:paraId="03616561" w14:textId="77777777" w:rsidR="001766B9" w:rsidRDefault="001766B9" w:rsidP="001766B9">
      <w:pPr>
        <w:rPr>
          <w:color w:val="FF0000"/>
        </w:rPr>
      </w:pPr>
    </w:p>
    <w:p w14:paraId="4A7AED6A" w14:textId="77777777" w:rsidR="001766B9" w:rsidRDefault="001766B9" w:rsidP="001766B9">
      <w:pPr>
        <w:rPr>
          <w:color w:val="FF0000"/>
        </w:rPr>
      </w:pPr>
    </w:p>
    <w:p w14:paraId="68F2D7AB" w14:textId="77777777" w:rsidR="001766B9" w:rsidRDefault="001766B9" w:rsidP="001766B9">
      <w:pPr>
        <w:rPr>
          <w:color w:val="FF0000"/>
        </w:rPr>
      </w:pPr>
    </w:p>
    <w:p w14:paraId="4748A4FF" w14:textId="77777777" w:rsidR="001766B9" w:rsidRDefault="001766B9" w:rsidP="001766B9">
      <w:pPr>
        <w:rPr>
          <w:color w:val="FF0000"/>
        </w:rPr>
      </w:pPr>
    </w:p>
    <w:p w14:paraId="48EE975D" w14:textId="77777777" w:rsidR="001766B9" w:rsidRDefault="001766B9" w:rsidP="001766B9">
      <w:pPr>
        <w:rPr>
          <w:color w:val="FF0000"/>
        </w:rPr>
      </w:pPr>
    </w:p>
    <w:p w14:paraId="0431A4A1" w14:textId="77777777" w:rsidR="001766B9" w:rsidRDefault="001766B9" w:rsidP="001766B9">
      <w:pPr>
        <w:rPr>
          <w:color w:val="FF0000"/>
        </w:rPr>
      </w:pPr>
    </w:p>
    <w:p w14:paraId="7F855FCB" w14:textId="77777777" w:rsidR="001766B9" w:rsidRDefault="001766B9" w:rsidP="001766B9">
      <w:pPr>
        <w:rPr>
          <w:color w:val="FF0000"/>
        </w:rPr>
      </w:pPr>
    </w:p>
    <w:p w14:paraId="3AB8EE80" w14:textId="77777777" w:rsidR="001766B9" w:rsidRDefault="001766B9" w:rsidP="001766B9">
      <w:pPr>
        <w:rPr>
          <w:color w:val="FF0000"/>
        </w:rPr>
      </w:pPr>
    </w:p>
    <w:p w14:paraId="63A272CC" w14:textId="77777777" w:rsidR="001766B9" w:rsidRDefault="001766B9" w:rsidP="001766B9">
      <w:pPr>
        <w:rPr>
          <w:color w:val="FF0000"/>
        </w:rPr>
      </w:pPr>
    </w:p>
    <w:p w14:paraId="6A1AF531" w14:textId="77777777" w:rsidR="001766B9" w:rsidRDefault="001766B9" w:rsidP="001766B9">
      <w:pPr>
        <w:rPr>
          <w:color w:val="FF0000"/>
        </w:rPr>
      </w:pPr>
    </w:p>
    <w:p w14:paraId="273D4706" w14:textId="77777777" w:rsidR="001766B9" w:rsidRDefault="001766B9" w:rsidP="001766B9">
      <w:pPr>
        <w:rPr>
          <w:color w:val="FF0000"/>
        </w:rPr>
      </w:pPr>
    </w:p>
    <w:p w14:paraId="74DA6C12" w14:textId="77777777" w:rsidR="001766B9" w:rsidRDefault="001766B9" w:rsidP="001766B9">
      <w:pPr>
        <w:rPr>
          <w:color w:val="FF0000"/>
        </w:rPr>
      </w:pPr>
    </w:p>
    <w:p w14:paraId="7A70E5E6" w14:textId="77777777" w:rsidR="001766B9" w:rsidRDefault="001766B9" w:rsidP="001766B9">
      <w:pPr>
        <w:rPr>
          <w:color w:val="FF0000"/>
        </w:rPr>
      </w:pPr>
    </w:p>
    <w:p w14:paraId="58309008" w14:textId="77777777" w:rsidR="001766B9" w:rsidRDefault="001766B9" w:rsidP="001766B9">
      <w:pPr>
        <w:rPr>
          <w:color w:val="FF0000"/>
        </w:rPr>
      </w:pPr>
    </w:p>
    <w:p w14:paraId="5A1256E6" w14:textId="77777777" w:rsidR="001766B9" w:rsidRDefault="001766B9" w:rsidP="001766B9">
      <w:pPr>
        <w:rPr>
          <w:color w:val="FF0000"/>
        </w:rPr>
      </w:pPr>
    </w:p>
    <w:p w14:paraId="0C9CA726" w14:textId="77777777" w:rsidR="001766B9" w:rsidRDefault="001766B9" w:rsidP="001766B9">
      <w:pPr>
        <w:rPr>
          <w:color w:val="FF0000"/>
        </w:rPr>
      </w:pPr>
    </w:p>
    <w:p w14:paraId="70C51E5D" w14:textId="77777777" w:rsidR="001766B9" w:rsidRDefault="001766B9" w:rsidP="001766B9">
      <w:pPr>
        <w:rPr>
          <w:color w:val="FF0000"/>
        </w:rPr>
      </w:pPr>
    </w:p>
    <w:p w14:paraId="552AD384" w14:textId="77777777" w:rsidR="001766B9" w:rsidRDefault="001766B9" w:rsidP="001766B9">
      <w:pPr>
        <w:rPr>
          <w:color w:val="FF0000"/>
        </w:rPr>
      </w:pPr>
    </w:p>
    <w:p w14:paraId="670140FF" w14:textId="77777777" w:rsidR="001766B9" w:rsidRDefault="001766B9" w:rsidP="001766B9">
      <w:pPr>
        <w:rPr>
          <w:color w:val="FF0000"/>
        </w:rPr>
      </w:pPr>
    </w:p>
    <w:p w14:paraId="362772DE" w14:textId="77777777" w:rsidR="001766B9" w:rsidRDefault="001766B9" w:rsidP="001766B9">
      <w:pPr>
        <w:rPr>
          <w:color w:val="FF0000"/>
        </w:rPr>
      </w:pPr>
    </w:p>
    <w:p w14:paraId="226E8EA2" w14:textId="6ACF6AD2" w:rsidR="001766B9" w:rsidRDefault="001766B9" w:rsidP="001766B9">
      <w:pPr>
        <w:rPr>
          <w:color w:val="FF0000"/>
        </w:rPr>
      </w:pPr>
    </w:p>
    <w:p w14:paraId="3241E79C" w14:textId="255F261D" w:rsidR="00F51956" w:rsidRDefault="00F51956" w:rsidP="001766B9">
      <w:pPr>
        <w:rPr>
          <w:color w:val="FF0000"/>
        </w:rPr>
      </w:pPr>
    </w:p>
    <w:p w14:paraId="4E45E33A" w14:textId="6A2B06DA" w:rsidR="00F51956" w:rsidRDefault="00F51956" w:rsidP="001766B9">
      <w:pPr>
        <w:rPr>
          <w:color w:val="FF0000"/>
        </w:rPr>
      </w:pPr>
    </w:p>
    <w:p w14:paraId="0FB2D0C9" w14:textId="5A005E99" w:rsidR="00F51956" w:rsidRDefault="00F51956" w:rsidP="001766B9">
      <w:pPr>
        <w:rPr>
          <w:color w:val="FF0000"/>
        </w:rPr>
      </w:pPr>
    </w:p>
    <w:p w14:paraId="5B39FA88" w14:textId="5A4D2346" w:rsidR="00F51956" w:rsidRDefault="00F51956" w:rsidP="001766B9">
      <w:pPr>
        <w:rPr>
          <w:color w:val="FF0000"/>
        </w:rPr>
      </w:pPr>
    </w:p>
    <w:p w14:paraId="0662AA7B" w14:textId="77777777" w:rsidR="001766B9" w:rsidRDefault="001766B9" w:rsidP="001766B9">
      <w:pPr>
        <w:rPr>
          <w:color w:val="FF0000"/>
        </w:rPr>
      </w:pPr>
    </w:p>
    <w:p w14:paraId="1232EB0E" w14:textId="6399FB79" w:rsidR="001766B9" w:rsidRDefault="00F51956" w:rsidP="001766B9">
      <w:pPr>
        <w:rPr>
          <w:b/>
          <w:bCs/>
          <w:sz w:val="28"/>
          <w:szCs w:val="28"/>
        </w:rPr>
      </w:pPr>
      <w:r>
        <w:rPr>
          <w:b/>
          <w:bCs/>
          <w:sz w:val="28"/>
          <w:szCs w:val="28"/>
        </w:rPr>
        <w:lastRenderedPageBreak/>
        <w:t>8</w:t>
      </w:r>
      <w:r w:rsidR="001766B9">
        <w:rPr>
          <w:b/>
          <w:bCs/>
          <w:sz w:val="28"/>
          <w:szCs w:val="28"/>
        </w:rPr>
        <w:t>.</w:t>
      </w:r>
      <w:r w:rsidR="001766B9">
        <w:rPr>
          <w:b/>
          <w:bCs/>
          <w:sz w:val="28"/>
          <w:szCs w:val="28"/>
        </w:rPr>
        <w:tab/>
        <w:t>Example</w:t>
      </w:r>
      <w:r w:rsidR="001766B9" w:rsidRPr="00D654E6">
        <w:rPr>
          <w:b/>
          <w:bCs/>
          <w:sz w:val="28"/>
          <w:szCs w:val="28"/>
        </w:rPr>
        <w:t xml:space="preserve"> </w:t>
      </w:r>
      <w:r w:rsidR="001766B9">
        <w:rPr>
          <w:b/>
          <w:bCs/>
          <w:sz w:val="28"/>
          <w:szCs w:val="28"/>
        </w:rPr>
        <w:t xml:space="preserve">of </w:t>
      </w:r>
      <w:r w:rsidR="001766B9" w:rsidRPr="00D654E6">
        <w:rPr>
          <w:b/>
          <w:bCs/>
          <w:sz w:val="28"/>
          <w:szCs w:val="28"/>
        </w:rPr>
        <w:t>VSUP + Grid</w:t>
      </w:r>
      <w:r w:rsidR="001766B9">
        <w:rPr>
          <w:b/>
          <w:bCs/>
          <w:sz w:val="28"/>
          <w:szCs w:val="28"/>
        </w:rPr>
        <w:br/>
      </w:r>
    </w:p>
    <w:p w14:paraId="46703EAB" w14:textId="77777777" w:rsidR="001766B9" w:rsidRDefault="001766B9" w:rsidP="001766B9">
      <w:pPr>
        <w:rPr>
          <w:b/>
          <w:bCs/>
          <w:sz w:val="28"/>
          <w:szCs w:val="28"/>
        </w:rPr>
      </w:pPr>
      <w:r w:rsidRPr="005B7109">
        <w:rPr>
          <w:b/>
          <w:bCs/>
          <w:noProof/>
          <w:sz w:val="28"/>
          <w:szCs w:val="28"/>
        </w:rPr>
        <mc:AlternateContent>
          <mc:Choice Requires="wps">
            <w:drawing>
              <wp:anchor distT="0" distB="0" distL="114300" distR="114300" simplePos="0" relativeHeight="251729920" behindDoc="0" locked="0" layoutInCell="1" allowOverlap="1" wp14:anchorId="2331CF53" wp14:editId="48EB6F0E">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438DD" id="Straight Arrow Connector 201" o:spid="_x0000_s1026" type="#_x0000_t32" style="position:absolute;margin-left:96.9pt;margin-top:185.35pt;width:16.75pt;height:19.3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30944" behindDoc="0" locked="0" layoutInCell="1" allowOverlap="1" wp14:anchorId="0B104601" wp14:editId="0A5A46A5">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462C62AE" w14:textId="77777777" w:rsidR="001766B9" w:rsidRPr="001B5743" w:rsidRDefault="001766B9" w:rsidP="001766B9">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104601" id="Text Box 202" o:spid="_x0000_s1088" type="#_x0000_t202" style="position:absolute;margin-left:83.45pt;margin-top:204.7pt;width:30.4pt;height:13.8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462C62AE" w14:textId="77777777" w:rsidR="001766B9" w:rsidRPr="001B5743" w:rsidRDefault="001766B9" w:rsidP="001766B9">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36064" behindDoc="0" locked="0" layoutInCell="1" allowOverlap="1" wp14:anchorId="4454D6D9" wp14:editId="05C31170">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B5EE2" id="Straight Arrow Connector 207" o:spid="_x0000_s1026" type="#_x0000_t32" style="position:absolute;margin-left:375.3pt;margin-top:160.2pt;width:79.4pt;height:36.3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47328" behindDoc="0" locked="0" layoutInCell="1" allowOverlap="1" wp14:anchorId="2780978F" wp14:editId="0B430053">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7DBB1" id="Rectangle 218" o:spid="_x0000_s1026" style="position:absolute;margin-left:49.95pt;margin-top:71.65pt;width:152.5pt;height:11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31968" behindDoc="0" locked="0" layoutInCell="1" allowOverlap="1" wp14:anchorId="24702C8C" wp14:editId="7E69B9C4">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9210014" w14:textId="77777777" w:rsidR="001766B9" w:rsidRPr="001B5743" w:rsidRDefault="001766B9" w:rsidP="001766B9">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702C8C" id="Text Box 203" o:spid="_x0000_s1089" type="#_x0000_t202" style="position:absolute;margin-left:196.4pt;margin-top:22.55pt;width:44.25pt;height:13.8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39210014" w14:textId="77777777" w:rsidR="001766B9" w:rsidRPr="001B5743" w:rsidRDefault="001766B9" w:rsidP="001766B9">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32992" behindDoc="0" locked="0" layoutInCell="1" allowOverlap="1" wp14:anchorId="39089C46" wp14:editId="1A5FFDE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96D275C" id="Straight Arrow Connector 204" o:spid="_x0000_s1026" type="#_x0000_t32" style="position:absolute;margin-left:205.65pt;margin-top:36.3pt;width:53.3pt;height:18.1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7872" behindDoc="0" locked="0" layoutInCell="1" allowOverlap="1" wp14:anchorId="6F9B490C" wp14:editId="334E46EC">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2CB5DE" id="Rectangle 199" o:spid="_x0000_s1026" style="position:absolute;margin-left:259.05pt;margin-top:13.55pt;width:169.05pt;height:125.3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45280" behindDoc="0" locked="0" layoutInCell="1" allowOverlap="1" wp14:anchorId="5D03A56C" wp14:editId="6FEE0A55">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D51F74" id="Straight Arrow Connector 216" o:spid="_x0000_s1026" type="#_x0000_t32" style="position:absolute;margin-left:122.2pt;margin-top:60.45pt;width:3.6pt;height:31.0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46304" behindDoc="0" locked="0" layoutInCell="1" allowOverlap="1" wp14:anchorId="1A0F4083" wp14:editId="562AAF24">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71A30" id="Straight Arrow Connector 217" o:spid="_x0000_s1026" type="#_x0000_t32" style="position:absolute;margin-left:106.25pt;margin-top:59.4pt;width:19.45pt;height:32.1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44256" behindDoc="0" locked="0" layoutInCell="1" allowOverlap="1" wp14:anchorId="3E8DD1D8" wp14:editId="61B8162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4BD1B" id="Straight Arrow Connector 215" o:spid="_x0000_s1026" type="#_x0000_t32" style="position:absolute;margin-left:126.25pt;margin-top:59.4pt;width:33.55pt;height:30.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41184" behindDoc="0" locked="0" layoutInCell="1" allowOverlap="1" wp14:anchorId="6E37737E" wp14:editId="60569CFC">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010E9CB4"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E37737E" id="Text Box 212" o:spid="_x0000_s1090" type="#_x0000_t202" style="position:absolute;margin-left:109.45pt;margin-top:47.5pt;width:50.15pt;height:15.3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010E9CB4" w14:textId="77777777" w:rsidR="001766B9" w:rsidRPr="00CC587A" w:rsidRDefault="001766B9" w:rsidP="001766B9">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39136" behindDoc="0" locked="0" layoutInCell="1" allowOverlap="1" wp14:anchorId="75D16542" wp14:editId="7D267C86">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ABED11C" w14:textId="77777777" w:rsidR="001766B9" w:rsidRPr="001B5743" w:rsidRDefault="001766B9" w:rsidP="001766B9">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16542" id="Text Box 210" o:spid="_x0000_s1091" type="#_x0000_t202" style="position:absolute;margin-left:413.2pt;margin-top:95.35pt;width:61.85pt;height:13.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ABED11C" w14:textId="77777777" w:rsidR="001766B9" w:rsidRPr="001B5743" w:rsidRDefault="001766B9" w:rsidP="001766B9">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28896" behindDoc="0" locked="0" layoutInCell="1" allowOverlap="1" wp14:anchorId="48842215" wp14:editId="101C4DC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17C106" id="Straight Arrow Connector 200" o:spid="_x0000_s1026" type="#_x0000_t32" style="position:absolute;margin-left:335.15pt;margin-top:81.55pt;width:78pt;height:21.6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37088" behindDoc="0" locked="0" layoutInCell="1" allowOverlap="1" wp14:anchorId="28E0B671" wp14:editId="4FC3DD26">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CDD98" id="Straight Arrow Connector 208" o:spid="_x0000_s1026" type="#_x0000_t32" style="position:absolute;margin-left:320.75pt;margin-top:14.6pt;width:10.8pt;height:67.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38112" behindDoc="0" locked="0" layoutInCell="1" allowOverlap="1" wp14:anchorId="2807DB50" wp14:editId="5075641A">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08355D82" w14:textId="77777777" w:rsidR="001766B9" w:rsidRPr="001B5743" w:rsidRDefault="001766B9" w:rsidP="001766B9">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07DB50" id="Text Box 209" o:spid="_x0000_s1092" type="#_x0000_t202" style="position:absolute;margin-left:296.35pt;margin-top:2.75pt;width:44.25pt;height:10.65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08355D82" w14:textId="77777777" w:rsidR="001766B9" w:rsidRPr="001B5743" w:rsidRDefault="001766B9" w:rsidP="001766B9">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35040" behindDoc="0" locked="0" layoutInCell="1" allowOverlap="1" wp14:anchorId="428E23B2" wp14:editId="61FC2CDE">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6E6F9" id="Straight Arrow Connector 206" o:spid="_x0000_s1026" type="#_x0000_t32" style="position:absolute;margin-left:375.3pt;margin-top:157.4pt;width:15.95pt;height:39.0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34016" behindDoc="0" locked="0" layoutInCell="1" allowOverlap="1" wp14:anchorId="22522C3F" wp14:editId="4578406F">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75C5D6DF" w14:textId="77777777" w:rsidR="001766B9" w:rsidRPr="001B5743" w:rsidRDefault="001766B9" w:rsidP="001766B9">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522C3F" id="Text Box 205" o:spid="_x0000_s1093" type="#_x0000_t202" style="position:absolute;margin-left:324.55pt;margin-top:196.4pt;width:113.05pt;height:13.8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75C5D6DF" w14:textId="77777777" w:rsidR="001766B9" w:rsidRPr="001B5743" w:rsidRDefault="001766B9" w:rsidP="001766B9">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43232" behindDoc="0" locked="0" layoutInCell="1" allowOverlap="1" wp14:anchorId="314CAA1B" wp14:editId="6526A81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F1E74A" id="Straight Arrow Connector 214" o:spid="_x0000_s1026" type="#_x0000_t32" style="position:absolute;margin-left:35.95pt;margin-top:19.25pt;width:3.6pt;height:21.4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42208" behindDoc="0" locked="0" layoutInCell="1" allowOverlap="1" wp14:anchorId="170B9C34" wp14:editId="3374378E">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FE20EC3" w14:textId="77777777" w:rsidR="001766B9" w:rsidRPr="001B5743" w:rsidRDefault="001766B9" w:rsidP="001766B9">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B9C34" id="Text Box 213" o:spid="_x0000_s1094" type="#_x0000_t202" style="position:absolute;margin-left:15.45pt;margin-top:40.6pt;width:68.25pt;height:13.9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0FE20EC3" w14:textId="77777777" w:rsidR="001766B9" w:rsidRPr="001B5743" w:rsidRDefault="001766B9" w:rsidP="001766B9">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40160" behindDoc="0" locked="0" layoutInCell="1" allowOverlap="1" wp14:anchorId="0C841310" wp14:editId="41DC036F">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0D2E7" id="Straight Arrow Connector 211" o:spid="_x0000_s1026" type="#_x0000_t32" style="position:absolute;margin-left:133.15pt;margin-top:131.3pt;width:44.8pt;height:35.3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307CA320" wp14:editId="388AC862">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5B210401" w14:textId="77777777" w:rsidR="001766B9" w:rsidRDefault="001766B9" w:rsidP="001766B9">
      <w:pPr>
        <w:rPr>
          <w:color w:val="000000" w:themeColor="text1"/>
        </w:rPr>
      </w:pPr>
    </w:p>
    <w:p w14:paraId="1CA38B0F" w14:textId="3E9A36DB" w:rsidR="001766B9" w:rsidRDefault="001766B9" w:rsidP="001766B9">
      <w:pPr>
        <w:rPr>
          <w:color w:val="000000" w:themeColor="text1"/>
        </w:rPr>
      </w:pPr>
      <w:r w:rsidRPr="00D9452A">
        <w:rPr>
          <w:color w:val="000000" w:themeColor="text1"/>
        </w:rPr>
        <w:t>Figure</w:t>
      </w:r>
      <w:r w:rsidR="00E5355E">
        <w:rPr>
          <w:color w:val="000000" w:themeColor="text1"/>
        </w:rPr>
        <w:t xml:space="preserve"> D.15</w:t>
      </w:r>
      <w:r w:rsidRPr="00D9452A">
        <w:rPr>
          <w:color w:val="000000" w:themeColor="text1"/>
        </w:rPr>
        <w:t>: Question-Answer Identification Procedure</w:t>
      </w:r>
    </w:p>
    <w:p w14:paraId="491A791E" w14:textId="77777777" w:rsidR="001766B9" w:rsidRPr="005B7109" w:rsidRDefault="001766B9" w:rsidP="001766B9">
      <w:pPr>
        <w:rPr>
          <w:b/>
          <w:bCs/>
          <w:sz w:val="28"/>
          <w:szCs w:val="28"/>
        </w:rPr>
      </w:pPr>
    </w:p>
    <w:p w14:paraId="17A5565B" w14:textId="77777777" w:rsidR="001766B9" w:rsidRPr="00E519F0" w:rsidRDefault="001766B9" w:rsidP="001766B9">
      <w:r w:rsidRPr="00E519F0">
        <w:t>Description:</w:t>
      </w:r>
    </w:p>
    <w:p w14:paraId="3CEEAE76" w14:textId="77777777" w:rsidR="001766B9" w:rsidRDefault="001766B9" w:rsidP="001766B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2BA7B0B2" w14:textId="77777777" w:rsidR="001766B9" w:rsidRDefault="001766B9" w:rsidP="001766B9"/>
    <w:p w14:paraId="5B326F9C" w14:textId="77777777" w:rsidR="001766B9" w:rsidRDefault="001766B9" w:rsidP="001766B9">
      <w:r>
        <w:t>In identification the following rules are needed to be used:</w:t>
      </w:r>
    </w:p>
    <w:p w14:paraId="38F0906F" w14:textId="77777777" w:rsidR="001766B9" w:rsidRDefault="001766B9" w:rsidP="001766B9">
      <w:r>
        <w:t xml:space="preserve">Uncertainty = Represents the vertical axis in the legend labeled by ‘Uncertainty’ </w:t>
      </w:r>
    </w:p>
    <w:p w14:paraId="7FE1C737" w14:textId="77777777" w:rsidR="001766B9" w:rsidRDefault="001766B9" w:rsidP="001766B9">
      <w:r>
        <w:t>Value = Represents the horizontal axis on the legend.</w:t>
      </w:r>
    </w:p>
    <w:p w14:paraId="13A48178" w14:textId="77777777" w:rsidR="001766B9" w:rsidRDefault="001766B9" w:rsidP="001766B9"/>
    <w:p w14:paraId="29078F11" w14:textId="77777777" w:rsidR="001766B9" w:rsidRDefault="001766B9" w:rsidP="001766B9">
      <w:r>
        <w:t>In this scenario, by using Uncertainty and Value, we get single cell from the legend as indicated above. Here we found three cells in grid with the target legend cell, so clicking on one of them will be considered as correct answer.</w:t>
      </w:r>
    </w:p>
    <w:p w14:paraId="22085B0A" w14:textId="77777777" w:rsidR="001766B9" w:rsidRDefault="001766B9" w:rsidP="001766B9"/>
    <w:p w14:paraId="35995CA2" w14:textId="77777777" w:rsidR="001766B9" w:rsidRPr="00CC587A" w:rsidRDefault="001766B9" w:rsidP="001766B9">
      <w:r>
        <w:t>Based on the above instruction participant need to answer the questions of this model in next section. Researcher will also explain the mechanism verbally before starting the module.</w:t>
      </w:r>
    </w:p>
    <w:p w14:paraId="57839010" w14:textId="77777777" w:rsidR="001766B9" w:rsidRDefault="001766B9" w:rsidP="001766B9">
      <w:pPr>
        <w:rPr>
          <w:b/>
          <w:bCs/>
          <w:sz w:val="28"/>
          <w:szCs w:val="28"/>
        </w:rPr>
      </w:pPr>
    </w:p>
    <w:p w14:paraId="6D3A8E27" w14:textId="77777777" w:rsidR="001766B9" w:rsidRDefault="001766B9" w:rsidP="001766B9">
      <w:pPr>
        <w:rPr>
          <w:b/>
          <w:bCs/>
        </w:rPr>
      </w:pPr>
    </w:p>
    <w:p w14:paraId="7A6C4DEC" w14:textId="77777777" w:rsidR="001766B9" w:rsidRDefault="001766B9" w:rsidP="001766B9">
      <w:pPr>
        <w:rPr>
          <w:b/>
          <w:bCs/>
        </w:rPr>
      </w:pPr>
    </w:p>
    <w:p w14:paraId="27F65C55" w14:textId="77777777" w:rsidR="001766B9" w:rsidRDefault="001766B9" w:rsidP="001766B9">
      <w:pPr>
        <w:rPr>
          <w:b/>
          <w:bCs/>
        </w:rPr>
      </w:pPr>
    </w:p>
    <w:p w14:paraId="3140FDA0" w14:textId="77777777" w:rsidR="001766B9" w:rsidRDefault="001766B9" w:rsidP="001766B9">
      <w:pPr>
        <w:rPr>
          <w:b/>
          <w:bCs/>
        </w:rPr>
      </w:pPr>
    </w:p>
    <w:p w14:paraId="254EA750" w14:textId="135A0307" w:rsidR="001766B9" w:rsidRDefault="001766B9" w:rsidP="001766B9">
      <w:pPr>
        <w:rPr>
          <w:b/>
          <w:bCs/>
        </w:rPr>
      </w:pPr>
    </w:p>
    <w:p w14:paraId="7F32E39A" w14:textId="5E5296C3" w:rsidR="00F51956" w:rsidRDefault="00F51956" w:rsidP="001766B9">
      <w:pPr>
        <w:rPr>
          <w:b/>
          <w:bCs/>
        </w:rPr>
      </w:pPr>
    </w:p>
    <w:p w14:paraId="216E8E95" w14:textId="2960B881" w:rsidR="00F51956" w:rsidRDefault="00F51956" w:rsidP="001766B9">
      <w:pPr>
        <w:rPr>
          <w:b/>
          <w:bCs/>
        </w:rPr>
      </w:pPr>
    </w:p>
    <w:p w14:paraId="7E93068D" w14:textId="696F3952" w:rsidR="00F51956" w:rsidRDefault="00F51956" w:rsidP="001766B9">
      <w:pPr>
        <w:rPr>
          <w:b/>
          <w:bCs/>
        </w:rPr>
      </w:pPr>
    </w:p>
    <w:p w14:paraId="6AF6E06B" w14:textId="1C0C5CB6" w:rsidR="00F51956" w:rsidRDefault="00F51956" w:rsidP="001766B9">
      <w:pPr>
        <w:rPr>
          <w:b/>
          <w:bCs/>
        </w:rPr>
      </w:pPr>
    </w:p>
    <w:p w14:paraId="214D8511" w14:textId="77777777" w:rsidR="00F51956" w:rsidRDefault="00F51956" w:rsidP="001766B9">
      <w:pPr>
        <w:rPr>
          <w:b/>
          <w:bCs/>
        </w:rPr>
      </w:pPr>
    </w:p>
    <w:p w14:paraId="557566C7" w14:textId="77777777" w:rsidR="001766B9" w:rsidRDefault="001766B9" w:rsidP="001766B9">
      <w:pPr>
        <w:rPr>
          <w:b/>
          <w:bCs/>
        </w:rPr>
      </w:pPr>
    </w:p>
    <w:p w14:paraId="13F4BB69" w14:textId="77777777" w:rsidR="001766B9" w:rsidRDefault="001766B9" w:rsidP="001766B9">
      <w:pPr>
        <w:rPr>
          <w:b/>
          <w:bCs/>
        </w:rPr>
      </w:pPr>
    </w:p>
    <w:p w14:paraId="2EC659D4" w14:textId="38B27516" w:rsidR="001766B9" w:rsidRPr="00D654E6" w:rsidRDefault="00F51956" w:rsidP="001766B9">
      <w:pPr>
        <w:rPr>
          <w:b/>
          <w:bCs/>
          <w:sz w:val="28"/>
          <w:szCs w:val="28"/>
        </w:rPr>
      </w:pPr>
      <w:r>
        <w:rPr>
          <w:b/>
          <w:bCs/>
          <w:sz w:val="28"/>
          <w:szCs w:val="28"/>
        </w:rPr>
        <w:lastRenderedPageBreak/>
        <w:t>9</w:t>
      </w:r>
      <w:r w:rsidR="001766B9">
        <w:rPr>
          <w:b/>
          <w:bCs/>
          <w:sz w:val="28"/>
          <w:szCs w:val="28"/>
        </w:rPr>
        <w:t>.</w:t>
      </w:r>
      <w:r w:rsidR="001766B9">
        <w:rPr>
          <w:b/>
          <w:bCs/>
          <w:sz w:val="28"/>
          <w:szCs w:val="28"/>
        </w:rPr>
        <w:tab/>
      </w:r>
      <w:r w:rsidR="001766B9" w:rsidRPr="00D654E6">
        <w:rPr>
          <w:b/>
          <w:bCs/>
          <w:sz w:val="28"/>
          <w:szCs w:val="28"/>
        </w:rPr>
        <w:t xml:space="preserve">Questionnaire </w:t>
      </w:r>
      <w:r w:rsidR="001766B9">
        <w:rPr>
          <w:b/>
          <w:bCs/>
          <w:sz w:val="28"/>
          <w:szCs w:val="28"/>
        </w:rPr>
        <w:t xml:space="preserve">on </w:t>
      </w:r>
      <w:r w:rsidR="001766B9" w:rsidRPr="00D654E6">
        <w:rPr>
          <w:b/>
          <w:bCs/>
          <w:sz w:val="28"/>
          <w:szCs w:val="28"/>
        </w:rPr>
        <w:t>VSUP + Grid</w:t>
      </w:r>
    </w:p>
    <w:p w14:paraId="0A70D3B7" w14:textId="77777777" w:rsidR="001766B9" w:rsidRPr="00C17996" w:rsidRDefault="001766B9" w:rsidP="001766B9">
      <w:r>
        <w:t xml:space="preserve">         </w:t>
      </w:r>
      <w:r>
        <w:tab/>
        <w:t xml:space="preserve">     </w:t>
      </w:r>
      <w:r>
        <w:rPr>
          <w:noProof/>
        </w:rPr>
        <w:drawing>
          <wp:inline distT="0" distB="0" distL="0" distR="0" wp14:anchorId="3F363590" wp14:editId="1DB1A69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2576C1B7" w14:textId="67D9A4D0" w:rsidR="001766B9" w:rsidRDefault="001766B9" w:rsidP="001766B9">
      <w:r>
        <w:br/>
        <w:t>Figure</w:t>
      </w:r>
      <w:r w:rsidR="00E5355E">
        <w:t xml:space="preserve"> D.16</w:t>
      </w:r>
      <w:r>
        <w:t xml:space="preserve">: </w:t>
      </w:r>
      <w:r w:rsidR="00E5355E">
        <w:t xml:space="preserve">VSUP + </w:t>
      </w:r>
      <w:r>
        <w:t xml:space="preserve">Grid </w:t>
      </w:r>
      <w:r w:rsidR="00E5355E">
        <w:t>Questionnaire UI</w:t>
      </w:r>
    </w:p>
    <w:p w14:paraId="57F23FBA" w14:textId="77777777" w:rsidR="001766B9" w:rsidRDefault="001766B9" w:rsidP="001766B9"/>
    <w:p w14:paraId="0383AFE5" w14:textId="77777777" w:rsidR="001766B9" w:rsidRPr="00214D26" w:rsidRDefault="001766B9" w:rsidP="001766B9">
      <w:pPr>
        <w:rPr>
          <w:b/>
          <w:bCs/>
          <w:color w:val="000000" w:themeColor="text1"/>
        </w:rPr>
      </w:pPr>
    </w:p>
    <w:p w14:paraId="6DFF9830" w14:textId="77777777" w:rsidR="001766B9" w:rsidRDefault="001766B9" w:rsidP="001766B9">
      <w:pPr>
        <w:rPr>
          <w:b/>
          <w:bCs/>
          <w:color w:val="000000" w:themeColor="text1"/>
        </w:rPr>
      </w:pPr>
      <w:r w:rsidRPr="00214D26">
        <w:rPr>
          <w:b/>
          <w:bCs/>
          <w:color w:val="000000" w:themeColor="text1"/>
        </w:rPr>
        <w:t>Questions:</w:t>
      </w:r>
    </w:p>
    <w:p w14:paraId="017E6BE4" w14:textId="77777777" w:rsidR="001766B9" w:rsidRPr="003403E6" w:rsidRDefault="001766B9" w:rsidP="001766B9">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9FDC671" w14:textId="77777777" w:rsidR="001766B9" w:rsidRPr="00214D26" w:rsidRDefault="001766B9" w:rsidP="001766B9">
      <w:pPr>
        <w:rPr>
          <w:b/>
          <w:bCs/>
          <w:color w:val="000000" w:themeColor="text1"/>
        </w:rPr>
      </w:pPr>
    </w:p>
    <w:p w14:paraId="47B2DB3B" w14:textId="77777777" w:rsidR="001766B9" w:rsidRPr="00214D26" w:rsidRDefault="001766B9" w:rsidP="001766B9">
      <w:pPr>
        <w:rPr>
          <w:b/>
          <w:bCs/>
          <w:color w:val="000000" w:themeColor="text1"/>
        </w:rPr>
      </w:pPr>
    </w:p>
    <w:p w14:paraId="3391473E" w14:textId="77777777" w:rsidR="001766B9" w:rsidRDefault="001766B9" w:rsidP="001766B9">
      <w:r>
        <w:rPr>
          <w:noProof/>
        </w:rPr>
        <w:drawing>
          <wp:inline distT="0" distB="0" distL="0" distR="0" wp14:anchorId="43518B95" wp14:editId="2A64B5F6">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766E312" w14:textId="77777777" w:rsidR="001766B9" w:rsidRDefault="001766B9" w:rsidP="001766B9"/>
    <w:p w14:paraId="712229AA" w14:textId="77777777" w:rsidR="001766B9" w:rsidRDefault="001766B9" w:rsidP="001766B9"/>
    <w:p w14:paraId="46A54FD3" w14:textId="77777777" w:rsidR="001766B9" w:rsidRDefault="001766B9" w:rsidP="001766B9">
      <w:r>
        <w:rPr>
          <w:noProof/>
        </w:rPr>
        <w:drawing>
          <wp:inline distT="0" distB="0" distL="0" distR="0" wp14:anchorId="74A5683E" wp14:editId="089D167A">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EF42F3D" w14:textId="77777777" w:rsidR="001766B9" w:rsidRDefault="001766B9" w:rsidP="001766B9"/>
    <w:p w14:paraId="08C50BFC" w14:textId="77777777" w:rsidR="001766B9" w:rsidRDefault="001766B9" w:rsidP="001766B9"/>
    <w:p w14:paraId="0A696757" w14:textId="77777777" w:rsidR="001766B9" w:rsidRDefault="001766B9" w:rsidP="001766B9">
      <w:r>
        <w:rPr>
          <w:noProof/>
        </w:rPr>
        <w:drawing>
          <wp:inline distT="0" distB="0" distL="0" distR="0" wp14:anchorId="0D73F4DB" wp14:editId="34852151">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8AE2F34" w14:textId="77777777" w:rsidR="001766B9" w:rsidRDefault="001766B9" w:rsidP="001766B9"/>
    <w:p w14:paraId="1D559304" w14:textId="77777777" w:rsidR="001766B9" w:rsidRDefault="001766B9" w:rsidP="001766B9"/>
    <w:p w14:paraId="76F5D1F9" w14:textId="77777777" w:rsidR="001766B9" w:rsidRDefault="001766B9" w:rsidP="001766B9">
      <w:r>
        <w:rPr>
          <w:noProof/>
        </w:rPr>
        <w:drawing>
          <wp:inline distT="0" distB="0" distL="0" distR="0" wp14:anchorId="725BFD42" wp14:editId="4E0FCF34">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F852F46" w14:textId="77777777" w:rsidR="001766B9" w:rsidRDefault="001766B9" w:rsidP="001766B9"/>
    <w:p w14:paraId="437366F9" w14:textId="77777777" w:rsidR="001766B9" w:rsidRDefault="001766B9" w:rsidP="001766B9"/>
    <w:p w14:paraId="3D42306E" w14:textId="77777777" w:rsidR="001766B9" w:rsidRDefault="001766B9" w:rsidP="001766B9">
      <w:r>
        <w:rPr>
          <w:noProof/>
        </w:rPr>
        <w:drawing>
          <wp:inline distT="0" distB="0" distL="0" distR="0" wp14:anchorId="4F8CCC0A" wp14:editId="677C86C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F48BADD" w14:textId="77777777" w:rsidR="001766B9" w:rsidRDefault="001766B9" w:rsidP="001766B9"/>
    <w:p w14:paraId="14356E07" w14:textId="77777777" w:rsidR="001766B9" w:rsidRDefault="001766B9" w:rsidP="001766B9"/>
    <w:p w14:paraId="60CACFCB" w14:textId="77777777" w:rsidR="001766B9" w:rsidRDefault="001766B9" w:rsidP="001766B9">
      <w:r>
        <w:rPr>
          <w:noProof/>
        </w:rPr>
        <w:drawing>
          <wp:inline distT="0" distB="0" distL="0" distR="0" wp14:anchorId="2F4B76C2" wp14:editId="7D17AA9E">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5F928300" w14:textId="77777777" w:rsidR="001766B9" w:rsidRDefault="001766B9" w:rsidP="001766B9"/>
    <w:p w14:paraId="12B87231" w14:textId="77777777" w:rsidR="001766B9" w:rsidRDefault="001766B9" w:rsidP="001766B9"/>
    <w:p w14:paraId="49017773" w14:textId="77777777" w:rsidR="001766B9" w:rsidRDefault="001766B9" w:rsidP="001766B9">
      <w:r>
        <w:rPr>
          <w:noProof/>
        </w:rPr>
        <w:drawing>
          <wp:inline distT="0" distB="0" distL="0" distR="0" wp14:anchorId="0FF96DCE" wp14:editId="6EF63BCB">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585052B7" w14:textId="77777777" w:rsidR="001766B9" w:rsidRDefault="001766B9" w:rsidP="001766B9"/>
    <w:p w14:paraId="1C820B74" w14:textId="77777777" w:rsidR="001766B9" w:rsidRDefault="001766B9" w:rsidP="001766B9"/>
    <w:p w14:paraId="43FE13DE" w14:textId="77777777" w:rsidR="001766B9" w:rsidRDefault="001766B9" w:rsidP="001766B9">
      <w:r>
        <w:rPr>
          <w:noProof/>
        </w:rPr>
        <w:drawing>
          <wp:inline distT="0" distB="0" distL="0" distR="0" wp14:anchorId="7760D148" wp14:editId="58499EC8">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54D045E" w14:textId="77777777" w:rsidR="001766B9" w:rsidRDefault="001766B9" w:rsidP="001766B9">
      <w:pPr>
        <w:rPr>
          <w:b/>
          <w:bCs/>
        </w:rPr>
      </w:pPr>
    </w:p>
    <w:p w14:paraId="76AD4005" w14:textId="0D28426B" w:rsidR="001766B9" w:rsidRPr="00E5355E" w:rsidRDefault="00E5355E" w:rsidP="001766B9">
      <w:pPr>
        <w:rPr>
          <w:color w:val="000000" w:themeColor="text1"/>
        </w:rPr>
      </w:pPr>
      <w:r w:rsidRPr="00E5355E">
        <w:rPr>
          <w:color w:val="000000" w:themeColor="text1"/>
        </w:rPr>
        <w:t>Figure D.17: Questions on VSUP + Grid</w:t>
      </w:r>
    </w:p>
    <w:p w14:paraId="6F7DF0A8" w14:textId="77777777" w:rsidR="001766B9" w:rsidRDefault="001766B9" w:rsidP="001766B9">
      <w:pPr>
        <w:rPr>
          <w:b/>
          <w:bCs/>
          <w:color w:val="C00000"/>
          <w:sz w:val="28"/>
          <w:szCs w:val="28"/>
        </w:rPr>
      </w:pPr>
    </w:p>
    <w:p w14:paraId="4D864C26" w14:textId="77777777" w:rsidR="001766B9" w:rsidRDefault="001766B9" w:rsidP="001766B9">
      <w:pPr>
        <w:rPr>
          <w:b/>
          <w:bCs/>
          <w:color w:val="C00000"/>
          <w:sz w:val="28"/>
          <w:szCs w:val="28"/>
        </w:rPr>
      </w:pPr>
    </w:p>
    <w:p w14:paraId="34243608" w14:textId="77777777" w:rsidR="001766B9" w:rsidRDefault="001766B9" w:rsidP="001766B9">
      <w:pPr>
        <w:rPr>
          <w:b/>
          <w:bCs/>
          <w:color w:val="C00000"/>
          <w:sz w:val="28"/>
          <w:szCs w:val="28"/>
        </w:rPr>
      </w:pPr>
    </w:p>
    <w:p w14:paraId="6C399DC8" w14:textId="77777777" w:rsidR="001766B9" w:rsidRDefault="001766B9" w:rsidP="001766B9">
      <w:pPr>
        <w:rPr>
          <w:b/>
          <w:bCs/>
          <w:color w:val="C00000"/>
          <w:sz w:val="28"/>
          <w:szCs w:val="28"/>
        </w:rPr>
      </w:pPr>
    </w:p>
    <w:p w14:paraId="7966E96E" w14:textId="77777777" w:rsidR="001766B9" w:rsidRDefault="001766B9" w:rsidP="001766B9">
      <w:pPr>
        <w:rPr>
          <w:b/>
          <w:bCs/>
          <w:color w:val="C00000"/>
          <w:sz w:val="28"/>
          <w:szCs w:val="28"/>
        </w:rPr>
      </w:pPr>
    </w:p>
    <w:p w14:paraId="7C1610D3" w14:textId="77777777" w:rsidR="001766B9" w:rsidRDefault="001766B9" w:rsidP="001766B9">
      <w:pPr>
        <w:rPr>
          <w:b/>
          <w:bCs/>
          <w:color w:val="C00000"/>
          <w:sz w:val="28"/>
          <w:szCs w:val="28"/>
        </w:rPr>
      </w:pPr>
    </w:p>
    <w:p w14:paraId="75907632" w14:textId="77777777" w:rsidR="001766B9" w:rsidRDefault="001766B9" w:rsidP="001766B9">
      <w:pPr>
        <w:rPr>
          <w:b/>
          <w:bCs/>
          <w:color w:val="C00000"/>
          <w:sz w:val="28"/>
          <w:szCs w:val="28"/>
        </w:rPr>
      </w:pPr>
    </w:p>
    <w:p w14:paraId="42134CA2" w14:textId="77777777" w:rsidR="001766B9" w:rsidRDefault="001766B9" w:rsidP="001766B9">
      <w:pPr>
        <w:rPr>
          <w:b/>
          <w:bCs/>
          <w:color w:val="C00000"/>
          <w:sz w:val="28"/>
          <w:szCs w:val="28"/>
        </w:rPr>
      </w:pPr>
    </w:p>
    <w:p w14:paraId="796FAF0D" w14:textId="77777777" w:rsidR="001766B9" w:rsidRDefault="001766B9" w:rsidP="001766B9">
      <w:pPr>
        <w:rPr>
          <w:b/>
          <w:bCs/>
          <w:color w:val="C00000"/>
          <w:sz w:val="28"/>
          <w:szCs w:val="28"/>
        </w:rPr>
      </w:pPr>
    </w:p>
    <w:p w14:paraId="4C9B7B82" w14:textId="77777777" w:rsidR="001766B9" w:rsidRDefault="001766B9" w:rsidP="001766B9">
      <w:pPr>
        <w:rPr>
          <w:b/>
          <w:bCs/>
          <w:color w:val="C00000"/>
          <w:sz w:val="28"/>
          <w:szCs w:val="28"/>
        </w:rPr>
      </w:pPr>
    </w:p>
    <w:p w14:paraId="03DE18C0" w14:textId="77777777" w:rsidR="001766B9" w:rsidRDefault="001766B9" w:rsidP="001766B9">
      <w:pPr>
        <w:rPr>
          <w:b/>
          <w:bCs/>
          <w:color w:val="C00000"/>
          <w:sz w:val="28"/>
          <w:szCs w:val="28"/>
        </w:rPr>
      </w:pPr>
    </w:p>
    <w:p w14:paraId="7A682E27" w14:textId="77777777" w:rsidR="001766B9" w:rsidRDefault="001766B9" w:rsidP="001766B9">
      <w:pPr>
        <w:rPr>
          <w:b/>
          <w:bCs/>
          <w:color w:val="C00000"/>
          <w:sz w:val="28"/>
          <w:szCs w:val="28"/>
        </w:rPr>
      </w:pPr>
    </w:p>
    <w:p w14:paraId="09BF750C" w14:textId="77777777" w:rsidR="001766B9" w:rsidRDefault="001766B9" w:rsidP="001766B9">
      <w:pPr>
        <w:rPr>
          <w:b/>
          <w:bCs/>
          <w:color w:val="C00000"/>
          <w:sz w:val="28"/>
          <w:szCs w:val="28"/>
        </w:rPr>
      </w:pPr>
    </w:p>
    <w:p w14:paraId="10FA0FF9" w14:textId="77777777" w:rsidR="001766B9" w:rsidRDefault="001766B9" w:rsidP="001766B9">
      <w:pPr>
        <w:rPr>
          <w:b/>
          <w:bCs/>
          <w:color w:val="C00000"/>
          <w:sz w:val="28"/>
          <w:szCs w:val="28"/>
        </w:rPr>
      </w:pPr>
    </w:p>
    <w:p w14:paraId="6443894A" w14:textId="77777777" w:rsidR="001766B9" w:rsidRDefault="001766B9" w:rsidP="001766B9">
      <w:pPr>
        <w:rPr>
          <w:b/>
          <w:bCs/>
          <w:color w:val="C00000"/>
          <w:sz w:val="28"/>
          <w:szCs w:val="28"/>
        </w:rPr>
      </w:pPr>
    </w:p>
    <w:p w14:paraId="0DF6C0D1" w14:textId="77777777" w:rsidR="001766B9" w:rsidRDefault="001766B9" w:rsidP="001766B9">
      <w:pPr>
        <w:rPr>
          <w:b/>
          <w:bCs/>
          <w:color w:val="C00000"/>
          <w:sz w:val="28"/>
          <w:szCs w:val="28"/>
        </w:rPr>
      </w:pPr>
    </w:p>
    <w:p w14:paraId="4E4FB8BD" w14:textId="77777777" w:rsidR="001766B9" w:rsidRDefault="001766B9" w:rsidP="001766B9">
      <w:pPr>
        <w:rPr>
          <w:b/>
          <w:bCs/>
          <w:color w:val="C00000"/>
          <w:sz w:val="28"/>
          <w:szCs w:val="28"/>
        </w:rPr>
      </w:pPr>
    </w:p>
    <w:p w14:paraId="636F07F2" w14:textId="77777777" w:rsidR="001766B9" w:rsidRDefault="001766B9" w:rsidP="001766B9">
      <w:pPr>
        <w:rPr>
          <w:b/>
          <w:bCs/>
          <w:color w:val="C00000"/>
          <w:sz w:val="28"/>
          <w:szCs w:val="28"/>
        </w:rPr>
      </w:pPr>
    </w:p>
    <w:p w14:paraId="3590AE39" w14:textId="77777777" w:rsidR="001766B9" w:rsidRDefault="001766B9" w:rsidP="001766B9">
      <w:pPr>
        <w:rPr>
          <w:b/>
          <w:bCs/>
          <w:color w:val="C00000"/>
          <w:sz w:val="28"/>
          <w:szCs w:val="28"/>
        </w:rPr>
      </w:pPr>
    </w:p>
    <w:p w14:paraId="0A789C59" w14:textId="77777777" w:rsidR="001766B9" w:rsidRDefault="001766B9" w:rsidP="001766B9">
      <w:pPr>
        <w:rPr>
          <w:b/>
          <w:bCs/>
          <w:color w:val="C00000"/>
          <w:sz w:val="28"/>
          <w:szCs w:val="28"/>
        </w:rPr>
      </w:pPr>
    </w:p>
    <w:p w14:paraId="5012BB6D" w14:textId="77777777" w:rsidR="001766B9" w:rsidRDefault="001766B9" w:rsidP="001766B9">
      <w:pPr>
        <w:rPr>
          <w:b/>
          <w:bCs/>
          <w:color w:val="C00000"/>
          <w:sz w:val="28"/>
          <w:szCs w:val="28"/>
        </w:rPr>
      </w:pPr>
    </w:p>
    <w:p w14:paraId="79AD2E2B" w14:textId="77777777" w:rsidR="001766B9" w:rsidRDefault="001766B9" w:rsidP="001766B9">
      <w:pPr>
        <w:rPr>
          <w:b/>
          <w:bCs/>
          <w:color w:val="C00000"/>
          <w:sz w:val="28"/>
          <w:szCs w:val="28"/>
        </w:rPr>
      </w:pPr>
    </w:p>
    <w:p w14:paraId="03D12534" w14:textId="77777777" w:rsidR="001766B9" w:rsidRDefault="001766B9" w:rsidP="001766B9">
      <w:pPr>
        <w:rPr>
          <w:b/>
          <w:bCs/>
          <w:color w:val="C00000"/>
          <w:sz w:val="28"/>
          <w:szCs w:val="28"/>
        </w:rPr>
      </w:pPr>
    </w:p>
    <w:p w14:paraId="098CFFDB" w14:textId="25514300" w:rsidR="001766B9" w:rsidRDefault="001766B9" w:rsidP="001766B9">
      <w:pPr>
        <w:rPr>
          <w:b/>
          <w:bCs/>
          <w:color w:val="C00000"/>
          <w:sz w:val="28"/>
          <w:szCs w:val="28"/>
        </w:rPr>
      </w:pPr>
    </w:p>
    <w:p w14:paraId="39841C02" w14:textId="1C335DBB" w:rsidR="00F51956" w:rsidRDefault="00F51956" w:rsidP="001766B9">
      <w:pPr>
        <w:rPr>
          <w:b/>
          <w:bCs/>
          <w:color w:val="C00000"/>
          <w:sz w:val="28"/>
          <w:szCs w:val="28"/>
        </w:rPr>
      </w:pPr>
    </w:p>
    <w:p w14:paraId="799FA313" w14:textId="7C400F6D" w:rsidR="00F51956" w:rsidRDefault="00F51956" w:rsidP="001766B9">
      <w:pPr>
        <w:rPr>
          <w:b/>
          <w:bCs/>
          <w:color w:val="C00000"/>
          <w:sz w:val="28"/>
          <w:szCs w:val="28"/>
        </w:rPr>
      </w:pPr>
    </w:p>
    <w:p w14:paraId="409CCECB" w14:textId="5AB627DF" w:rsidR="00F51956" w:rsidRDefault="00F51956" w:rsidP="001766B9">
      <w:pPr>
        <w:rPr>
          <w:b/>
          <w:bCs/>
          <w:color w:val="C00000"/>
          <w:sz w:val="28"/>
          <w:szCs w:val="28"/>
        </w:rPr>
      </w:pPr>
    </w:p>
    <w:p w14:paraId="192485F5" w14:textId="2933C9B8" w:rsidR="00F51956" w:rsidRDefault="00F51956" w:rsidP="001766B9">
      <w:pPr>
        <w:rPr>
          <w:b/>
          <w:bCs/>
          <w:color w:val="C00000"/>
          <w:sz w:val="28"/>
          <w:szCs w:val="28"/>
        </w:rPr>
      </w:pPr>
    </w:p>
    <w:p w14:paraId="42CE56C9" w14:textId="00E426AE" w:rsidR="00F51956" w:rsidRDefault="00F51956" w:rsidP="001766B9">
      <w:pPr>
        <w:rPr>
          <w:b/>
          <w:bCs/>
          <w:color w:val="C00000"/>
          <w:sz w:val="28"/>
          <w:szCs w:val="28"/>
        </w:rPr>
      </w:pPr>
    </w:p>
    <w:p w14:paraId="4BAC8387" w14:textId="343EB33A" w:rsidR="00F51956" w:rsidRDefault="00F51956" w:rsidP="001766B9">
      <w:pPr>
        <w:rPr>
          <w:b/>
          <w:bCs/>
          <w:color w:val="C00000"/>
          <w:sz w:val="28"/>
          <w:szCs w:val="28"/>
        </w:rPr>
      </w:pPr>
    </w:p>
    <w:p w14:paraId="646E8D90" w14:textId="0039B0D2" w:rsidR="00F51956" w:rsidRDefault="00F51956" w:rsidP="001766B9">
      <w:pPr>
        <w:rPr>
          <w:b/>
          <w:bCs/>
          <w:color w:val="C00000"/>
          <w:sz w:val="28"/>
          <w:szCs w:val="28"/>
        </w:rPr>
      </w:pPr>
    </w:p>
    <w:p w14:paraId="40412428" w14:textId="77777777" w:rsidR="00F51956" w:rsidRDefault="00F51956" w:rsidP="001766B9">
      <w:pPr>
        <w:rPr>
          <w:b/>
          <w:bCs/>
          <w:color w:val="C00000"/>
          <w:sz w:val="28"/>
          <w:szCs w:val="28"/>
        </w:rPr>
      </w:pPr>
    </w:p>
    <w:p w14:paraId="01401E5F" w14:textId="77777777" w:rsidR="001766B9" w:rsidRDefault="001766B9" w:rsidP="001766B9">
      <w:pPr>
        <w:rPr>
          <w:b/>
          <w:bCs/>
          <w:color w:val="C00000"/>
          <w:sz w:val="28"/>
          <w:szCs w:val="28"/>
        </w:rPr>
      </w:pPr>
    </w:p>
    <w:p w14:paraId="13D9E3A1" w14:textId="77777777" w:rsidR="001766B9" w:rsidRPr="00214D26" w:rsidRDefault="001766B9" w:rsidP="001766B9">
      <w:pPr>
        <w:rPr>
          <w:b/>
          <w:bCs/>
          <w:color w:val="000000" w:themeColor="text1"/>
          <w:sz w:val="28"/>
          <w:szCs w:val="28"/>
        </w:rPr>
      </w:pPr>
    </w:p>
    <w:p w14:paraId="28FE450C" w14:textId="7B3AE44E" w:rsidR="001766B9" w:rsidRPr="00214D26" w:rsidRDefault="00F51956" w:rsidP="001766B9">
      <w:pPr>
        <w:rPr>
          <w:b/>
          <w:bCs/>
          <w:color w:val="000000" w:themeColor="text1"/>
          <w:sz w:val="28"/>
          <w:szCs w:val="28"/>
        </w:rPr>
      </w:pPr>
      <w:r>
        <w:rPr>
          <w:b/>
          <w:bCs/>
          <w:color w:val="000000" w:themeColor="text1"/>
          <w:sz w:val="28"/>
          <w:szCs w:val="28"/>
        </w:rPr>
        <w:lastRenderedPageBreak/>
        <w:t>10</w:t>
      </w:r>
      <w:r w:rsidR="001766B9" w:rsidRPr="00214D26">
        <w:rPr>
          <w:b/>
          <w:bCs/>
          <w:color w:val="000000" w:themeColor="text1"/>
          <w:sz w:val="28"/>
          <w:szCs w:val="28"/>
        </w:rPr>
        <w:t>.</w:t>
      </w:r>
      <w:r w:rsidR="001766B9"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1766B9" w:rsidRPr="00214D26" w14:paraId="2A8D2EBF" w14:textId="77777777" w:rsidTr="00BC6E3F">
        <w:tc>
          <w:tcPr>
            <w:tcW w:w="3539" w:type="dxa"/>
          </w:tcPr>
          <w:p w14:paraId="3DABAD1F" w14:textId="77777777" w:rsidR="001766B9" w:rsidRPr="00214D26" w:rsidRDefault="001766B9" w:rsidP="00BC6E3F">
            <w:pPr>
              <w:rPr>
                <w:color w:val="000000" w:themeColor="text1"/>
              </w:rPr>
            </w:pPr>
          </w:p>
          <w:p w14:paraId="7E1D5297" w14:textId="77777777" w:rsidR="001766B9" w:rsidRPr="00214D26" w:rsidRDefault="001766B9" w:rsidP="00BC6E3F">
            <w:pPr>
              <w:rPr>
                <w:rFonts w:ascii="Times" w:hAnsi="Times"/>
                <w:color w:val="000000" w:themeColor="text1"/>
              </w:rPr>
            </w:pPr>
          </w:p>
          <w:p w14:paraId="45F66896" w14:textId="77777777" w:rsidR="001766B9" w:rsidRPr="00214D26" w:rsidRDefault="001766B9" w:rsidP="00BC6E3F">
            <w:pPr>
              <w:rPr>
                <w:rFonts w:ascii="Times" w:hAnsi="Times"/>
                <w:color w:val="000000" w:themeColor="text1"/>
              </w:rPr>
            </w:pPr>
          </w:p>
          <w:p w14:paraId="1917148B" w14:textId="77777777" w:rsidR="001766B9" w:rsidRPr="00214D26" w:rsidRDefault="001766B9" w:rsidP="00BC6E3F">
            <w:pPr>
              <w:rPr>
                <w:rFonts w:ascii="Times" w:hAnsi="Times"/>
                <w:color w:val="000000" w:themeColor="text1"/>
              </w:rPr>
            </w:pPr>
          </w:p>
          <w:p w14:paraId="257BC801" w14:textId="77777777" w:rsidR="001766B9" w:rsidRPr="00214D26" w:rsidRDefault="001766B9" w:rsidP="00BC6E3F">
            <w:pPr>
              <w:rPr>
                <w:rFonts w:ascii="Times" w:hAnsi="Times"/>
                <w:color w:val="000000" w:themeColor="text1"/>
              </w:rPr>
            </w:pPr>
            <w:r w:rsidRPr="00214D26">
              <w:rPr>
                <w:rFonts w:ascii="Times" w:hAnsi="Times"/>
                <w:color w:val="000000" w:themeColor="text1"/>
              </w:rPr>
              <w:t>1. I think that I would like to</w:t>
            </w:r>
          </w:p>
          <w:p w14:paraId="18B487FC" w14:textId="77777777" w:rsidR="001766B9" w:rsidRPr="00214D26" w:rsidRDefault="001766B9" w:rsidP="00BC6E3F">
            <w:pPr>
              <w:rPr>
                <w:rFonts w:ascii="Times" w:hAnsi="Times"/>
                <w:color w:val="000000" w:themeColor="text1"/>
              </w:rPr>
            </w:pPr>
            <w:r w:rsidRPr="00214D26">
              <w:rPr>
                <w:rFonts w:ascii="Times" w:hAnsi="Times"/>
                <w:color w:val="000000" w:themeColor="text1"/>
              </w:rPr>
              <w:t>use this system frequently.</w:t>
            </w:r>
          </w:p>
          <w:p w14:paraId="60D19C2C" w14:textId="77777777" w:rsidR="001766B9" w:rsidRPr="00214D26" w:rsidRDefault="001766B9" w:rsidP="00BC6E3F">
            <w:pPr>
              <w:rPr>
                <w:rFonts w:ascii="Times" w:hAnsi="Times"/>
                <w:color w:val="000000" w:themeColor="text1"/>
              </w:rPr>
            </w:pPr>
          </w:p>
          <w:p w14:paraId="646124B7" w14:textId="77777777" w:rsidR="001766B9" w:rsidRPr="00214D26" w:rsidRDefault="001766B9" w:rsidP="00BC6E3F">
            <w:pPr>
              <w:rPr>
                <w:rFonts w:ascii="Times" w:hAnsi="Times"/>
                <w:color w:val="000000" w:themeColor="text1"/>
              </w:rPr>
            </w:pPr>
          </w:p>
          <w:p w14:paraId="7DCA6D6C" w14:textId="77777777" w:rsidR="001766B9" w:rsidRPr="00214D26" w:rsidRDefault="001766B9" w:rsidP="00BC6E3F">
            <w:pPr>
              <w:rPr>
                <w:rFonts w:ascii="Times" w:hAnsi="Times"/>
                <w:color w:val="000000" w:themeColor="text1"/>
              </w:rPr>
            </w:pPr>
            <w:r w:rsidRPr="00214D26">
              <w:rPr>
                <w:rFonts w:ascii="Times" w:hAnsi="Times"/>
                <w:color w:val="000000" w:themeColor="text1"/>
              </w:rPr>
              <w:t>2. I found the system unnecessarily complex</w:t>
            </w:r>
          </w:p>
          <w:p w14:paraId="59D4CC7B" w14:textId="77777777" w:rsidR="001766B9" w:rsidRPr="00214D26" w:rsidRDefault="001766B9" w:rsidP="00BC6E3F">
            <w:pPr>
              <w:rPr>
                <w:rFonts w:ascii="Times" w:hAnsi="Times"/>
                <w:color w:val="000000" w:themeColor="text1"/>
              </w:rPr>
            </w:pPr>
          </w:p>
          <w:p w14:paraId="53B57B73" w14:textId="77777777" w:rsidR="001766B9" w:rsidRPr="00214D26" w:rsidRDefault="001766B9" w:rsidP="00BC6E3F">
            <w:pPr>
              <w:rPr>
                <w:rFonts w:ascii="Times" w:hAnsi="Times"/>
                <w:color w:val="000000" w:themeColor="text1"/>
              </w:rPr>
            </w:pPr>
          </w:p>
          <w:p w14:paraId="744DD2C6" w14:textId="77777777" w:rsidR="001766B9" w:rsidRPr="00214D26" w:rsidRDefault="001766B9" w:rsidP="00BC6E3F">
            <w:pPr>
              <w:rPr>
                <w:rFonts w:ascii="Times" w:hAnsi="Times"/>
                <w:color w:val="000000" w:themeColor="text1"/>
              </w:rPr>
            </w:pPr>
            <w:r w:rsidRPr="00214D26">
              <w:rPr>
                <w:rFonts w:ascii="Times" w:hAnsi="Times"/>
                <w:color w:val="000000" w:themeColor="text1"/>
              </w:rPr>
              <w:t>3. I thought the system was easy</w:t>
            </w:r>
          </w:p>
          <w:p w14:paraId="689BFAA0" w14:textId="77777777" w:rsidR="001766B9" w:rsidRPr="00214D26" w:rsidRDefault="001766B9" w:rsidP="00BC6E3F">
            <w:pPr>
              <w:rPr>
                <w:rFonts w:ascii="Times" w:hAnsi="Times"/>
                <w:color w:val="000000" w:themeColor="text1"/>
              </w:rPr>
            </w:pPr>
            <w:r w:rsidRPr="00214D26">
              <w:rPr>
                <w:rFonts w:ascii="Times" w:hAnsi="Times"/>
                <w:color w:val="000000" w:themeColor="text1"/>
              </w:rPr>
              <w:t>to use</w:t>
            </w:r>
          </w:p>
          <w:p w14:paraId="42EAC057" w14:textId="77777777" w:rsidR="001766B9" w:rsidRPr="00214D26" w:rsidRDefault="001766B9" w:rsidP="00BC6E3F">
            <w:pPr>
              <w:rPr>
                <w:rFonts w:ascii="Times" w:hAnsi="Times"/>
                <w:color w:val="000000" w:themeColor="text1"/>
              </w:rPr>
            </w:pPr>
          </w:p>
          <w:p w14:paraId="42E198E1" w14:textId="77777777" w:rsidR="001766B9" w:rsidRPr="00214D26" w:rsidRDefault="001766B9" w:rsidP="00BC6E3F">
            <w:pPr>
              <w:rPr>
                <w:rFonts w:ascii="Times" w:hAnsi="Times"/>
                <w:color w:val="000000" w:themeColor="text1"/>
              </w:rPr>
            </w:pPr>
          </w:p>
          <w:p w14:paraId="63B2D052" w14:textId="77777777" w:rsidR="001766B9" w:rsidRPr="00214D26" w:rsidRDefault="001766B9" w:rsidP="00BC6E3F">
            <w:pPr>
              <w:rPr>
                <w:rFonts w:ascii="Times" w:hAnsi="Times"/>
                <w:color w:val="000000" w:themeColor="text1"/>
              </w:rPr>
            </w:pPr>
            <w:r w:rsidRPr="00214D26">
              <w:rPr>
                <w:rFonts w:ascii="Times" w:hAnsi="Times"/>
                <w:color w:val="000000" w:themeColor="text1"/>
              </w:rPr>
              <w:t>4. I think that I would need the</w:t>
            </w:r>
          </w:p>
          <w:p w14:paraId="5DEEB8CC" w14:textId="77777777" w:rsidR="001766B9" w:rsidRPr="00214D26" w:rsidRDefault="001766B9" w:rsidP="00BC6E3F">
            <w:pPr>
              <w:rPr>
                <w:rFonts w:ascii="Times" w:hAnsi="Times"/>
                <w:color w:val="000000" w:themeColor="text1"/>
              </w:rPr>
            </w:pPr>
            <w:r w:rsidRPr="00214D26">
              <w:rPr>
                <w:rFonts w:ascii="Times" w:hAnsi="Times"/>
                <w:color w:val="000000" w:themeColor="text1"/>
              </w:rPr>
              <w:t>support of a technical person to</w:t>
            </w:r>
          </w:p>
          <w:p w14:paraId="2A34503D" w14:textId="77777777" w:rsidR="001766B9" w:rsidRPr="00214D26" w:rsidRDefault="001766B9" w:rsidP="00BC6E3F">
            <w:pPr>
              <w:rPr>
                <w:rFonts w:ascii="Times" w:hAnsi="Times"/>
                <w:color w:val="000000" w:themeColor="text1"/>
              </w:rPr>
            </w:pPr>
            <w:r w:rsidRPr="00214D26">
              <w:rPr>
                <w:rFonts w:ascii="Times" w:hAnsi="Times"/>
                <w:color w:val="000000" w:themeColor="text1"/>
              </w:rPr>
              <w:t>be able to use this system</w:t>
            </w:r>
          </w:p>
          <w:p w14:paraId="33F6FDBE" w14:textId="77777777" w:rsidR="001766B9" w:rsidRPr="00214D26" w:rsidRDefault="001766B9" w:rsidP="00BC6E3F">
            <w:pPr>
              <w:rPr>
                <w:rFonts w:ascii="Times" w:hAnsi="Times"/>
                <w:color w:val="000000" w:themeColor="text1"/>
              </w:rPr>
            </w:pPr>
          </w:p>
          <w:p w14:paraId="257123BD" w14:textId="77777777" w:rsidR="001766B9" w:rsidRPr="00214D26" w:rsidRDefault="001766B9" w:rsidP="00BC6E3F">
            <w:pPr>
              <w:rPr>
                <w:rFonts w:ascii="Times" w:hAnsi="Times"/>
                <w:color w:val="000000" w:themeColor="text1"/>
              </w:rPr>
            </w:pPr>
            <w:r w:rsidRPr="00214D26">
              <w:rPr>
                <w:rFonts w:ascii="Times" w:hAnsi="Times"/>
                <w:color w:val="000000" w:themeColor="text1"/>
              </w:rPr>
              <w:t>5. I found the various functions in</w:t>
            </w:r>
          </w:p>
          <w:p w14:paraId="0074C89B" w14:textId="77777777" w:rsidR="001766B9" w:rsidRPr="00214D26" w:rsidRDefault="001766B9"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1B40859A" w14:textId="77777777" w:rsidR="001766B9" w:rsidRPr="00214D26" w:rsidRDefault="001766B9" w:rsidP="00BC6E3F">
            <w:pPr>
              <w:rPr>
                <w:rFonts w:ascii="Times" w:hAnsi="Times"/>
                <w:color w:val="000000" w:themeColor="text1"/>
              </w:rPr>
            </w:pPr>
          </w:p>
          <w:p w14:paraId="15522DA1" w14:textId="77777777" w:rsidR="001766B9" w:rsidRPr="00214D26" w:rsidRDefault="001766B9" w:rsidP="00BC6E3F">
            <w:pPr>
              <w:rPr>
                <w:rFonts w:ascii="Times" w:hAnsi="Times"/>
                <w:color w:val="000000" w:themeColor="text1"/>
              </w:rPr>
            </w:pPr>
          </w:p>
          <w:p w14:paraId="0CAD3FD0" w14:textId="77777777" w:rsidR="001766B9" w:rsidRPr="00214D26" w:rsidRDefault="001766B9" w:rsidP="00BC6E3F">
            <w:pPr>
              <w:rPr>
                <w:rFonts w:ascii="Times" w:hAnsi="Times"/>
                <w:color w:val="000000" w:themeColor="text1"/>
              </w:rPr>
            </w:pPr>
            <w:r w:rsidRPr="00214D26">
              <w:rPr>
                <w:rFonts w:ascii="Times" w:hAnsi="Times"/>
                <w:color w:val="000000" w:themeColor="text1"/>
              </w:rPr>
              <w:t>6. I thought there was too much</w:t>
            </w:r>
          </w:p>
          <w:p w14:paraId="6D75C0E0" w14:textId="77777777" w:rsidR="001766B9" w:rsidRPr="00214D26" w:rsidRDefault="001766B9" w:rsidP="00BC6E3F">
            <w:pPr>
              <w:rPr>
                <w:rFonts w:ascii="Times" w:hAnsi="Times"/>
                <w:color w:val="000000" w:themeColor="text1"/>
              </w:rPr>
            </w:pPr>
            <w:r w:rsidRPr="00214D26">
              <w:rPr>
                <w:rFonts w:ascii="Times" w:hAnsi="Times"/>
                <w:color w:val="000000" w:themeColor="text1"/>
              </w:rPr>
              <w:t>inconsistency in this system</w:t>
            </w:r>
          </w:p>
          <w:p w14:paraId="59753D4F" w14:textId="77777777" w:rsidR="001766B9" w:rsidRPr="00214D26" w:rsidRDefault="001766B9" w:rsidP="00BC6E3F">
            <w:pPr>
              <w:rPr>
                <w:rFonts w:ascii="Times" w:hAnsi="Times"/>
                <w:color w:val="000000" w:themeColor="text1"/>
              </w:rPr>
            </w:pPr>
          </w:p>
          <w:p w14:paraId="01BDDF89" w14:textId="77777777" w:rsidR="001766B9" w:rsidRPr="00214D26" w:rsidRDefault="001766B9" w:rsidP="00BC6E3F">
            <w:pPr>
              <w:rPr>
                <w:rFonts w:ascii="Times" w:hAnsi="Times"/>
                <w:color w:val="000000" w:themeColor="text1"/>
              </w:rPr>
            </w:pPr>
          </w:p>
          <w:p w14:paraId="6C354A75" w14:textId="77777777" w:rsidR="001766B9" w:rsidRPr="00214D26" w:rsidRDefault="001766B9"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5376537B" w14:textId="77777777" w:rsidR="001766B9" w:rsidRPr="00214D26" w:rsidRDefault="001766B9" w:rsidP="00BC6E3F">
            <w:pPr>
              <w:rPr>
                <w:rFonts w:ascii="Times" w:hAnsi="Times"/>
                <w:color w:val="000000" w:themeColor="text1"/>
              </w:rPr>
            </w:pPr>
          </w:p>
          <w:p w14:paraId="7D6D7284" w14:textId="77777777" w:rsidR="001766B9" w:rsidRPr="00214D26" w:rsidRDefault="001766B9" w:rsidP="00BC6E3F">
            <w:pPr>
              <w:rPr>
                <w:rFonts w:ascii="Times" w:hAnsi="Times"/>
                <w:color w:val="000000" w:themeColor="text1"/>
              </w:rPr>
            </w:pPr>
          </w:p>
          <w:p w14:paraId="6ACF342D" w14:textId="77777777" w:rsidR="001766B9" w:rsidRPr="00214D26" w:rsidRDefault="001766B9" w:rsidP="00BC6E3F">
            <w:pPr>
              <w:rPr>
                <w:rFonts w:ascii="Times" w:hAnsi="Times"/>
                <w:color w:val="000000" w:themeColor="text1"/>
              </w:rPr>
            </w:pPr>
            <w:r w:rsidRPr="00214D26">
              <w:rPr>
                <w:rFonts w:ascii="Times" w:hAnsi="Times"/>
                <w:color w:val="000000" w:themeColor="text1"/>
              </w:rPr>
              <w:t>8. I found the system very</w:t>
            </w:r>
          </w:p>
          <w:p w14:paraId="2A1196DD" w14:textId="77777777" w:rsidR="001766B9" w:rsidRPr="00214D26" w:rsidRDefault="001766B9" w:rsidP="00BC6E3F">
            <w:pPr>
              <w:rPr>
                <w:rFonts w:ascii="Times" w:hAnsi="Times"/>
                <w:color w:val="000000" w:themeColor="text1"/>
              </w:rPr>
            </w:pPr>
            <w:r w:rsidRPr="00214D26">
              <w:rPr>
                <w:rFonts w:ascii="Times" w:hAnsi="Times"/>
                <w:color w:val="000000" w:themeColor="text1"/>
              </w:rPr>
              <w:t>cumbersome to use.</w:t>
            </w:r>
          </w:p>
          <w:p w14:paraId="7FD56124" w14:textId="77777777" w:rsidR="001766B9" w:rsidRPr="00214D26" w:rsidRDefault="001766B9" w:rsidP="00BC6E3F">
            <w:pPr>
              <w:rPr>
                <w:rFonts w:ascii="Times" w:hAnsi="Times"/>
                <w:color w:val="000000" w:themeColor="text1"/>
              </w:rPr>
            </w:pPr>
          </w:p>
          <w:p w14:paraId="37FC9F82" w14:textId="77777777" w:rsidR="001766B9" w:rsidRPr="00214D26" w:rsidRDefault="001766B9" w:rsidP="00BC6E3F">
            <w:pPr>
              <w:rPr>
                <w:rFonts w:ascii="Times" w:hAnsi="Times"/>
                <w:color w:val="000000" w:themeColor="text1"/>
              </w:rPr>
            </w:pPr>
          </w:p>
          <w:p w14:paraId="71801AC3" w14:textId="77777777" w:rsidR="001766B9" w:rsidRPr="00214D26" w:rsidRDefault="001766B9" w:rsidP="00BC6E3F">
            <w:pPr>
              <w:rPr>
                <w:rFonts w:ascii="Times" w:hAnsi="Times"/>
                <w:color w:val="000000" w:themeColor="text1"/>
              </w:rPr>
            </w:pPr>
            <w:r w:rsidRPr="00214D26">
              <w:rPr>
                <w:rFonts w:ascii="Times" w:hAnsi="Times"/>
                <w:color w:val="000000" w:themeColor="text1"/>
              </w:rPr>
              <w:t>9. I felt very confident using the</w:t>
            </w:r>
          </w:p>
          <w:p w14:paraId="5A8F9131" w14:textId="77777777" w:rsidR="001766B9" w:rsidRPr="00214D26" w:rsidRDefault="001766B9" w:rsidP="00BC6E3F">
            <w:pPr>
              <w:rPr>
                <w:rFonts w:ascii="Times" w:hAnsi="Times"/>
                <w:color w:val="000000" w:themeColor="text1"/>
              </w:rPr>
            </w:pPr>
            <w:r w:rsidRPr="00214D26">
              <w:rPr>
                <w:rFonts w:ascii="Times" w:hAnsi="Times"/>
                <w:color w:val="000000" w:themeColor="text1"/>
              </w:rPr>
              <w:t>system.</w:t>
            </w:r>
          </w:p>
          <w:p w14:paraId="50C1E36F" w14:textId="77777777" w:rsidR="001766B9" w:rsidRPr="00214D26" w:rsidRDefault="001766B9" w:rsidP="00BC6E3F">
            <w:pPr>
              <w:rPr>
                <w:rFonts w:ascii="Times" w:hAnsi="Times"/>
                <w:color w:val="000000" w:themeColor="text1"/>
              </w:rPr>
            </w:pPr>
          </w:p>
          <w:p w14:paraId="393F02F9" w14:textId="77777777" w:rsidR="001766B9" w:rsidRPr="00214D26" w:rsidRDefault="001766B9" w:rsidP="00BC6E3F">
            <w:pPr>
              <w:rPr>
                <w:rFonts w:ascii="Times" w:hAnsi="Times"/>
                <w:color w:val="000000" w:themeColor="text1"/>
              </w:rPr>
            </w:pPr>
          </w:p>
          <w:p w14:paraId="4161E8A4" w14:textId="77777777" w:rsidR="001766B9" w:rsidRPr="00214D26" w:rsidRDefault="001766B9" w:rsidP="00BC6E3F">
            <w:pPr>
              <w:rPr>
                <w:rFonts w:ascii="Times" w:hAnsi="Times"/>
                <w:color w:val="000000" w:themeColor="text1"/>
              </w:rPr>
            </w:pPr>
            <w:r w:rsidRPr="00214D26">
              <w:rPr>
                <w:rFonts w:ascii="Times" w:hAnsi="Times"/>
                <w:color w:val="000000" w:themeColor="text1"/>
              </w:rPr>
              <w:t>10. I needed to learn a lot of</w:t>
            </w:r>
          </w:p>
          <w:p w14:paraId="6426C1C7" w14:textId="77777777" w:rsidR="001766B9" w:rsidRPr="00214D26" w:rsidRDefault="001766B9" w:rsidP="00BC6E3F">
            <w:pPr>
              <w:rPr>
                <w:rFonts w:ascii="Times" w:hAnsi="Times"/>
                <w:color w:val="000000" w:themeColor="text1"/>
              </w:rPr>
            </w:pPr>
            <w:r w:rsidRPr="00214D26">
              <w:rPr>
                <w:rFonts w:ascii="Times" w:hAnsi="Times"/>
                <w:color w:val="000000" w:themeColor="text1"/>
              </w:rPr>
              <w:t>things before I could get going</w:t>
            </w:r>
          </w:p>
          <w:p w14:paraId="3DE4E634" w14:textId="77777777" w:rsidR="001766B9" w:rsidRPr="00214D26" w:rsidRDefault="001766B9" w:rsidP="00BC6E3F">
            <w:pPr>
              <w:rPr>
                <w:color w:val="000000" w:themeColor="text1"/>
              </w:rPr>
            </w:pPr>
            <w:r w:rsidRPr="00214D26">
              <w:rPr>
                <w:rFonts w:ascii="Times" w:hAnsi="Times"/>
                <w:color w:val="000000" w:themeColor="text1"/>
              </w:rPr>
              <w:t>with this system.</w:t>
            </w:r>
          </w:p>
        </w:tc>
        <w:tc>
          <w:tcPr>
            <w:tcW w:w="5477" w:type="dxa"/>
          </w:tcPr>
          <w:p w14:paraId="11603CD9" w14:textId="77777777" w:rsidR="001766B9" w:rsidRPr="00214D26" w:rsidRDefault="001766B9" w:rsidP="00BC6E3F">
            <w:pPr>
              <w:rPr>
                <w:color w:val="000000" w:themeColor="text1"/>
              </w:rPr>
            </w:pPr>
          </w:p>
          <w:p w14:paraId="340B1026" w14:textId="77777777" w:rsidR="001766B9" w:rsidRPr="00214D26" w:rsidRDefault="001766B9" w:rsidP="00BC6E3F">
            <w:pPr>
              <w:rPr>
                <w:color w:val="000000" w:themeColor="text1"/>
              </w:rPr>
            </w:pPr>
            <w:r w:rsidRPr="00214D26">
              <w:rPr>
                <w:noProof/>
                <w:color w:val="000000" w:themeColor="text1"/>
              </w:rPr>
              <mc:AlternateContent>
                <mc:Choice Requires="wps">
                  <w:drawing>
                    <wp:anchor distT="0" distB="0" distL="114300" distR="114300" simplePos="0" relativeHeight="251698176" behindDoc="0" locked="0" layoutInCell="1" allowOverlap="1" wp14:anchorId="1B5D4097" wp14:editId="6383A3D7">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0314793F" w14:textId="77777777" w:rsidR="001766B9" w:rsidRPr="00241CBC" w:rsidRDefault="001766B9" w:rsidP="001766B9">
                                  <w:pPr>
                                    <w:rPr>
                                      <w:rFonts w:ascii="Times" w:hAnsi="Times"/>
                                    </w:rPr>
                                  </w:pPr>
                                  <w:r w:rsidRPr="00241CBC">
                                    <w:rPr>
                                      <w:rFonts w:ascii="Times" w:hAnsi="Times"/>
                                    </w:rPr>
                                    <w:t>Strongly</w:t>
                                  </w:r>
                                </w:p>
                                <w:p w14:paraId="437C1312" w14:textId="77777777" w:rsidR="001766B9" w:rsidRPr="00241CBC" w:rsidRDefault="001766B9" w:rsidP="001766B9">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4097" id="Text Box 100" o:spid="_x0000_s1095" type="#_x0000_t202" style="position:absolute;margin-left:6.35pt;margin-top:8.1pt;width:52.35pt;height:30.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0314793F" w14:textId="77777777" w:rsidR="001766B9" w:rsidRPr="00241CBC" w:rsidRDefault="001766B9" w:rsidP="001766B9">
                            <w:pPr>
                              <w:rPr>
                                <w:rFonts w:ascii="Times" w:hAnsi="Times"/>
                              </w:rPr>
                            </w:pPr>
                            <w:r w:rsidRPr="00241CBC">
                              <w:rPr>
                                <w:rFonts w:ascii="Times" w:hAnsi="Times"/>
                              </w:rPr>
                              <w:t>Strongly</w:t>
                            </w:r>
                          </w:p>
                          <w:p w14:paraId="437C1312" w14:textId="77777777" w:rsidR="001766B9" w:rsidRPr="00241CBC" w:rsidRDefault="001766B9" w:rsidP="001766B9">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99200" behindDoc="0" locked="0" layoutInCell="1" allowOverlap="1" wp14:anchorId="4C3157C8" wp14:editId="1C0163FB">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F467814" w14:textId="77777777" w:rsidR="001766B9" w:rsidRPr="00241CBC" w:rsidRDefault="001766B9" w:rsidP="001766B9">
                                  <w:pPr>
                                    <w:rPr>
                                      <w:rFonts w:ascii="Times" w:hAnsi="Times"/>
                                    </w:rPr>
                                  </w:pPr>
                                  <w:r w:rsidRPr="00241CBC">
                                    <w:rPr>
                                      <w:rFonts w:ascii="Times" w:hAnsi="Times"/>
                                    </w:rPr>
                                    <w:t>Strongly</w:t>
                                  </w:r>
                                </w:p>
                                <w:p w14:paraId="4D7989AE" w14:textId="77777777" w:rsidR="001766B9" w:rsidRPr="00241CBC" w:rsidRDefault="001766B9" w:rsidP="001766B9">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157C8" id="Text Box 101" o:spid="_x0000_s1096" type="#_x0000_t202" style="position:absolute;margin-left:214.25pt;margin-top:8.1pt;width:44.2pt;height:28.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F467814" w14:textId="77777777" w:rsidR="001766B9" w:rsidRPr="00241CBC" w:rsidRDefault="001766B9" w:rsidP="001766B9">
                            <w:pPr>
                              <w:rPr>
                                <w:rFonts w:ascii="Times" w:hAnsi="Times"/>
                              </w:rPr>
                            </w:pPr>
                            <w:r w:rsidRPr="00241CBC">
                              <w:rPr>
                                <w:rFonts w:ascii="Times" w:hAnsi="Times"/>
                              </w:rPr>
                              <w:t>Strongly</w:t>
                            </w:r>
                          </w:p>
                          <w:p w14:paraId="4D7989AE" w14:textId="77777777" w:rsidR="001766B9" w:rsidRPr="00241CBC" w:rsidRDefault="001766B9" w:rsidP="001766B9">
                            <w:pPr>
                              <w:rPr>
                                <w:rFonts w:ascii="Times" w:hAnsi="Times"/>
                              </w:rPr>
                            </w:pPr>
                            <w:r w:rsidRPr="00241CBC">
                              <w:rPr>
                                <w:rFonts w:ascii="Times" w:hAnsi="Times"/>
                              </w:rPr>
                              <w:t xml:space="preserve">   agree</w:t>
                            </w:r>
                          </w:p>
                        </w:txbxContent>
                      </v:textbox>
                    </v:shape>
                  </w:pict>
                </mc:Fallback>
              </mc:AlternateContent>
            </w:r>
          </w:p>
          <w:p w14:paraId="277747F0" w14:textId="77777777" w:rsidR="001766B9" w:rsidRPr="00214D26" w:rsidRDefault="001766B9" w:rsidP="00BC6E3F">
            <w:pPr>
              <w:rPr>
                <w:color w:val="000000" w:themeColor="text1"/>
              </w:rPr>
            </w:pPr>
          </w:p>
          <w:p w14:paraId="260F9CA1"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0E67F62B" w14:textId="77777777" w:rsidTr="00BC6E3F">
              <w:trPr>
                <w:trHeight w:val="469"/>
              </w:trPr>
              <w:tc>
                <w:tcPr>
                  <w:tcW w:w="1053" w:type="dxa"/>
                </w:tcPr>
                <w:p w14:paraId="3FF8892E" w14:textId="77777777" w:rsidR="001766B9" w:rsidRPr="00214D26" w:rsidRDefault="001766B9" w:rsidP="00BC6E3F">
                  <w:pPr>
                    <w:rPr>
                      <w:color w:val="000000" w:themeColor="text1"/>
                    </w:rPr>
                  </w:pPr>
                </w:p>
              </w:tc>
              <w:tc>
                <w:tcPr>
                  <w:tcW w:w="1053" w:type="dxa"/>
                </w:tcPr>
                <w:p w14:paraId="3CB3887F" w14:textId="77777777" w:rsidR="001766B9" w:rsidRPr="00214D26" w:rsidRDefault="001766B9" w:rsidP="00BC6E3F">
                  <w:pPr>
                    <w:rPr>
                      <w:color w:val="000000" w:themeColor="text1"/>
                    </w:rPr>
                  </w:pPr>
                </w:p>
              </w:tc>
              <w:tc>
                <w:tcPr>
                  <w:tcW w:w="1053" w:type="dxa"/>
                </w:tcPr>
                <w:p w14:paraId="4E88415C" w14:textId="77777777" w:rsidR="001766B9" w:rsidRPr="00214D26" w:rsidRDefault="001766B9" w:rsidP="00BC6E3F">
                  <w:pPr>
                    <w:rPr>
                      <w:color w:val="000000" w:themeColor="text1"/>
                    </w:rPr>
                  </w:pPr>
                </w:p>
              </w:tc>
              <w:tc>
                <w:tcPr>
                  <w:tcW w:w="1053" w:type="dxa"/>
                </w:tcPr>
                <w:p w14:paraId="5C403C5D" w14:textId="77777777" w:rsidR="001766B9" w:rsidRPr="00214D26" w:rsidRDefault="001766B9" w:rsidP="00BC6E3F">
                  <w:pPr>
                    <w:rPr>
                      <w:color w:val="000000" w:themeColor="text1"/>
                    </w:rPr>
                  </w:pPr>
                </w:p>
              </w:tc>
              <w:tc>
                <w:tcPr>
                  <w:tcW w:w="1054" w:type="dxa"/>
                </w:tcPr>
                <w:p w14:paraId="2758A2BD" w14:textId="77777777" w:rsidR="001766B9" w:rsidRPr="00214D26" w:rsidRDefault="001766B9" w:rsidP="00BC6E3F">
                  <w:pPr>
                    <w:rPr>
                      <w:color w:val="000000" w:themeColor="text1"/>
                    </w:rPr>
                  </w:pPr>
                </w:p>
              </w:tc>
            </w:tr>
          </w:tbl>
          <w:p w14:paraId="455B8A5D"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0224" behindDoc="0" locked="0" layoutInCell="1" allowOverlap="1" wp14:anchorId="7C65633B" wp14:editId="589CC079">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070ED616" w14:textId="77777777" w:rsidR="001766B9" w:rsidRPr="003E64D5" w:rsidRDefault="001766B9" w:rsidP="001766B9">
                                    <w:r w:rsidRPr="003E64D5">
                                      <w:t>1</w:t>
                                    </w:r>
                                  </w:p>
                                  <w:p w14:paraId="5F37B586"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4ADA0FAF" w14:textId="77777777" w:rsidR="001766B9" w:rsidRDefault="001766B9" w:rsidP="001766B9">
                                    <w:r>
                                      <w:t>2</w:t>
                                    </w:r>
                                  </w:p>
                                  <w:p w14:paraId="2A987987"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269932E9" w14:textId="77777777" w:rsidR="001766B9" w:rsidRDefault="001766B9" w:rsidP="001766B9">
                                    <w:r>
                                      <w:t>3</w:t>
                                    </w:r>
                                  </w:p>
                                  <w:p w14:paraId="5E42C8CB"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709D493A" w14:textId="77777777" w:rsidR="001766B9" w:rsidRDefault="001766B9" w:rsidP="001766B9">
                                    <w:r>
                                      <w:t>4</w:t>
                                    </w:r>
                                  </w:p>
                                  <w:p w14:paraId="5D0F2E07"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1BD337BC" w14:textId="77777777" w:rsidR="001766B9" w:rsidRDefault="001766B9" w:rsidP="001766B9">
                                    <w:r>
                                      <w:t>5</w:t>
                                    </w:r>
                                  </w:p>
                                  <w:p w14:paraId="110DEE8F"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C65633B" id="Group 102" o:spid="_x0000_s1097" style="position:absolute;margin-left:26pt;margin-top:.2pt;width:218.45pt;height:16.3pt;z-index:2517002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070ED616" w14:textId="77777777" w:rsidR="001766B9" w:rsidRPr="003E64D5" w:rsidRDefault="001766B9" w:rsidP="001766B9">
                              <w:r w:rsidRPr="003E64D5">
                                <w:t>1</w:t>
                              </w:r>
                            </w:p>
                            <w:p w14:paraId="5F37B586" w14:textId="77777777" w:rsidR="001766B9" w:rsidRPr="003E64D5" w:rsidRDefault="001766B9" w:rsidP="001766B9">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4ADA0FAF" w14:textId="77777777" w:rsidR="001766B9" w:rsidRDefault="001766B9" w:rsidP="001766B9">
                              <w:r>
                                <w:t>2</w:t>
                              </w:r>
                            </w:p>
                            <w:p w14:paraId="2A987987" w14:textId="77777777" w:rsidR="001766B9" w:rsidRPr="003E64D5" w:rsidRDefault="001766B9" w:rsidP="001766B9">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269932E9" w14:textId="77777777" w:rsidR="001766B9" w:rsidRDefault="001766B9" w:rsidP="001766B9">
                              <w:r>
                                <w:t>3</w:t>
                              </w:r>
                            </w:p>
                            <w:p w14:paraId="5E42C8CB" w14:textId="77777777" w:rsidR="001766B9" w:rsidRPr="003E64D5" w:rsidRDefault="001766B9" w:rsidP="001766B9">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709D493A" w14:textId="77777777" w:rsidR="001766B9" w:rsidRDefault="001766B9" w:rsidP="001766B9">
                              <w:r>
                                <w:t>4</w:t>
                              </w:r>
                            </w:p>
                            <w:p w14:paraId="5D0F2E07" w14:textId="77777777" w:rsidR="001766B9" w:rsidRPr="003E64D5" w:rsidRDefault="001766B9" w:rsidP="001766B9">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1BD337BC" w14:textId="77777777" w:rsidR="001766B9" w:rsidRDefault="001766B9" w:rsidP="001766B9">
                              <w:r>
                                <w:t>5</w:t>
                              </w:r>
                            </w:p>
                            <w:p w14:paraId="110DEE8F" w14:textId="77777777" w:rsidR="001766B9" w:rsidRPr="003E64D5" w:rsidRDefault="001766B9" w:rsidP="001766B9">
                              <w:r>
                                <w:t>disagree</w:t>
                              </w:r>
                            </w:p>
                          </w:txbxContent>
                        </v:textbox>
                      </v:shape>
                    </v:group>
                  </w:pict>
                </mc:Fallback>
              </mc:AlternateContent>
            </w:r>
            <w:r w:rsidRPr="00214D26">
              <w:rPr>
                <w:color w:val="000000" w:themeColor="text1"/>
              </w:rPr>
              <w:t xml:space="preserve">      </w:t>
            </w:r>
          </w:p>
          <w:p w14:paraId="63D7FB35"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49A37B33" w14:textId="77777777" w:rsidTr="00BC6E3F">
              <w:trPr>
                <w:trHeight w:val="469"/>
              </w:trPr>
              <w:tc>
                <w:tcPr>
                  <w:tcW w:w="1053" w:type="dxa"/>
                </w:tcPr>
                <w:p w14:paraId="6FCD0FE5" w14:textId="77777777" w:rsidR="001766B9" w:rsidRPr="00214D26" w:rsidRDefault="001766B9" w:rsidP="00BC6E3F">
                  <w:pPr>
                    <w:rPr>
                      <w:color w:val="000000" w:themeColor="text1"/>
                    </w:rPr>
                  </w:pPr>
                </w:p>
              </w:tc>
              <w:tc>
                <w:tcPr>
                  <w:tcW w:w="1053" w:type="dxa"/>
                </w:tcPr>
                <w:p w14:paraId="28E7B6C2" w14:textId="77777777" w:rsidR="001766B9" w:rsidRPr="00214D26" w:rsidRDefault="001766B9" w:rsidP="00BC6E3F">
                  <w:pPr>
                    <w:rPr>
                      <w:color w:val="000000" w:themeColor="text1"/>
                    </w:rPr>
                  </w:pPr>
                </w:p>
              </w:tc>
              <w:tc>
                <w:tcPr>
                  <w:tcW w:w="1053" w:type="dxa"/>
                </w:tcPr>
                <w:p w14:paraId="5C5AFFF9" w14:textId="77777777" w:rsidR="001766B9" w:rsidRPr="00214D26" w:rsidRDefault="001766B9" w:rsidP="00BC6E3F">
                  <w:pPr>
                    <w:rPr>
                      <w:color w:val="000000" w:themeColor="text1"/>
                    </w:rPr>
                  </w:pPr>
                </w:p>
              </w:tc>
              <w:tc>
                <w:tcPr>
                  <w:tcW w:w="1053" w:type="dxa"/>
                </w:tcPr>
                <w:p w14:paraId="2A1AE8F2" w14:textId="77777777" w:rsidR="001766B9" w:rsidRPr="00214D26" w:rsidRDefault="001766B9" w:rsidP="00BC6E3F">
                  <w:pPr>
                    <w:rPr>
                      <w:color w:val="000000" w:themeColor="text1"/>
                    </w:rPr>
                  </w:pPr>
                </w:p>
              </w:tc>
              <w:tc>
                <w:tcPr>
                  <w:tcW w:w="1054" w:type="dxa"/>
                </w:tcPr>
                <w:p w14:paraId="65675E8F" w14:textId="77777777" w:rsidR="001766B9" w:rsidRPr="00214D26" w:rsidRDefault="001766B9" w:rsidP="00BC6E3F">
                  <w:pPr>
                    <w:rPr>
                      <w:color w:val="000000" w:themeColor="text1"/>
                    </w:rPr>
                  </w:pPr>
                </w:p>
              </w:tc>
            </w:tr>
          </w:tbl>
          <w:p w14:paraId="1FBA38E8"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1248" behindDoc="0" locked="0" layoutInCell="1" allowOverlap="1" wp14:anchorId="1090CD7B" wp14:editId="1E27B443">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4490B378" w14:textId="77777777" w:rsidR="001766B9" w:rsidRPr="003E64D5" w:rsidRDefault="001766B9" w:rsidP="001766B9">
                                    <w:r w:rsidRPr="003E64D5">
                                      <w:t>1</w:t>
                                    </w:r>
                                  </w:p>
                                  <w:p w14:paraId="7E41E6FF"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75E1E5AE" w14:textId="77777777" w:rsidR="001766B9" w:rsidRDefault="001766B9" w:rsidP="001766B9">
                                    <w:r>
                                      <w:t>2</w:t>
                                    </w:r>
                                  </w:p>
                                  <w:p w14:paraId="76354E3A"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044D7599" w14:textId="77777777" w:rsidR="001766B9" w:rsidRDefault="001766B9" w:rsidP="001766B9">
                                    <w:r>
                                      <w:t>3</w:t>
                                    </w:r>
                                  </w:p>
                                  <w:p w14:paraId="2AA51FF6"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601EC8B6" w14:textId="77777777" w:rsidR="001766B9" w:rsidRDefault="001766B9" w:rsidP="001766B9">
                                    <w:r>
                                      <w:t>4</w:t>
                                    </w:r>
                                  </w:p>
                                  <w:p w14:paraId="1806D838"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7422F83" w14:textId="77777777" w:rsidR="001766B9" w:rsidRDefault="001766B9" w:rsidP="001766B9">
                                    <w:r>
                                      <w:t>5</w:t>
                                    </w:r>
                                  </w:p>
                                  <w:p w14:paraId="31258763"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90CD7B" id="Group 109" o:spid="_x0000_s1103" style="position:absolute;margin-left:25.4pt;margin-top:.8pt;width:218.45pt;height:16.3pt;z-index:25170124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4490B378" w14:textId="77777777" w:rsidR="001766B9" w:rsidRPr="003E64D5" w:rsidRDefault="001766B9" w:rsidP="001766B9">
                              <w:r w:rsidRPr="003E64D5">
                                <w:t>1</w:t>
                              </w:r>
                            </w:p>
                            <w:p w14:paraId="7E41E6FF" w14:textId="77777777" w:rsidR="001766B9" w:rsidRPr="003E64D5" w:rsidRDefault="001766B9" w:rsidP="001766B9">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75E1E5AE" w14:textId="77777777" w:rsidR="001766B9" w:rsidRDefault="001766B9" w:rsidP="001766B9">
                              <w:r>
                                <w:t>2</w:t>
                              </w:r>
                            </w:p>
                            <w:p w14:paraId="76354E3A" w14:textId="77777777" w:rsidR="001766B9" w:rsidRPr="003E64D5" w:rsidRDefault="001766B9" w:rsidP="001766B9">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044D7599" w14:textId="77777777" w:rsidR="001766B9" w:rsidRDefault="001766B9" w:rsidP="001766B9">
                              <w:r>
                                <w:t>3</w:t>
                              </w:r>
                            </w:p>
                            <w:p w14:paraId="2AA51FF6" w14:textId="77777777" w:rsidR="001766B9" w:rsidRPr="003E64D5" w:rsidRDefault="001766B9" w:rsidP="001766B9">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601EC8B6" w14:textId="77777777" w:rsidR="001766B9" w:rsidRDefault="001766B9" w:rsidP="001766B9">
                              <w:r>
                                <w:t>4</w:t>
                              </w:r>
                            </w:p>
                            <w:p w14:paraId="1806D838" w14:textId="77777777" w:rsidR="001766B9" w:rsidRPr="003E64D5" w:rsidRDefault="001766B9" w:rsidP="001766B9">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7422F83" w14:textId="77777777" w:rsidR="001766B9" w:rsidRDefault="001766B9" w:rsidP="001766B9">
                              <w:r>
                                <w:t>5</w:t>
                              </w:r>
                            </w:p>
                            <w:p w14:paraId="31258763" w14:textId="77777777" w:rsidR="001766B9" w:rsidRPr="003E64D5" w:rsidRDefault="001766B9" w:rsidP="001766B9">
                              <w:r>
                                <w:t>disagree</w:t>
                              </w:r>
                            </w:p>
                          </w:txbxContent>
                        </v:textbox>
                      </v:shape>
                    </v:group>
                  </w:pict>
                </mc:Fallback>
              </mc:AlternateContent>
            </w:r>
          </w:p>
          <w:p w14:paraId="4625ECE7"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4CA3EE46" w14:textId="77777777" w:rsidTr="00BC6E3F">
              <w:trPr>
                <w:trHeight w:val="469"/>
              </w:trPr>
              <w:tc>
                <w:tcPr>
                  <w:tcW w:w="1053" w:type="dxa"/>
                </w:tcPr>
                <w:p w14:paraId="37FE44D7" w14:textId="77777777" w:rsidR="001766B9" w:rsidRPr="00214D26" w:rsidRDefault="001766B9" w:rsidP="00BC6E3F">
                  <w:pPr>
                    <w:rPr>
                      <w:color w:val="000000" w:themeColor="text1"/>
                    </w:rPr>
                  </w:pPr>
                </w:p>
              </w:tc>
              <w:tc>
                <w:tcPr>
                  <w:tcW w:w="1053" w:type="dxa"/>
                </w:tcPr>
                <w:p w14:paraId="30A3CDAA" w14:textId="77777777" w:rsidR="001766B9" w:rsidRPr="00214D26" w:rsidRDefault="001766B9" w:rsidP="00BC6E3F">
                  <w:pPr>
                    <w:rPr>
                      <w:color w:val="000000" w:themeColor="text1"/>
                    </w:rPr>
                  </w:pPr>
                </w:p>
              </w:tc>
              <w:tc>
                <w:tcPr>
                  <w:tcW w:w="1053" w:type="dxa"/>
                </w:tcPr>
                <w:p w14:paraId="1715B945" w14:textId="77777777" w:rsidR="001766B9" w:rsidRPr="00214D26" w:rsidRDefault="001766B9" w:rsidP="00BC6E3F">
                  <w:pPr>
                    <w:rPr>
                      <w:color w:val="000000" w:themeColor="text1"/>
                    </w:rPr>
                  </w:pPr>
                </w:p>
              </w:tc>
              <w:tc>
                <w:tcPr>
                  <w:tcW w:w="1053" w:type="dxa"/>
                </w:tcPr>
                <w:p w14:paraId="37713C9F" w14:textId="77777777" w:rsidR="001766B9" w:rsidRPr="00214D26" w:rsidRDefault="001766B9" w:rsidP="00BC6E3F">
                  <w:pPr>
                    <w:rPr>
                      <w:color w:val="000000" w:themeColor="text1"/>
                    </w:rPr>
                  </w:pPr>
                </w:p>
              </w:tc>
              <w:tc>
                <w:tcPr>
                  <w:tcW w:w="1054" w:type="dxa"/>
                </w:tcPr>
                <w:p w14:paraId="0E2F6E37" w14:textId="77777777" w:rsidR="001766B9" w:rsidRPr="00214D26" w:rsidRDefault="001766B9" w:rsidP="00BC6E3F">
                  <w:pPr>
                    <w:rPr>
                      <w:color w:val="000000" w:themeColor="text1"/>
                    </w:rPr>
                  </w:pPr>
                </w:p>
              </w:tc>
            </w:tr>
          </w:tbl>
          <w:p w14:paraId="47F8D968"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2272" behindDoc="0" locked="0" layoutInCell="1" allowOverlap="1" wp14:anchorId="743B3A3D" wp14:editId="1F363671">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12AFB586" w14:textId="77777777" w:rsidR="001766B9" w:rsidRPr="003E64D5" w:rsidRDefault="001766B9" w:rsidP="001766B9">
                                    <w:r w:rsidRPr="003E64D5">
                                      <w:t>1</w:t>
                                    </w:r>
                                  </w:p>
                                  <w:p w14:paraId="79D380AF"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18F107B6" w14:textId="77777777" w:rsidR="001766B9" w:rsidRDefault="001766B9" w:rsidP="001766B9">
                                    <w:r>
                                      <w:t>2</w:t>
                                    </w:r>
                                  </w:p>
                                  <w:p w14:paraId="71C1A256"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6E4416E2" w14:textId="77777777" w:rsidR="001766B9" w:rsidRDefault="001766B9" w:rsidP="001766B9">
                                    <w:r>
                                      <w:t>3</w:t>
                                    </w:r>
                                  </w:p>
                                  <w:p w14:paraId="452ED2F0"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4C1B2786" w14:textId="77777777" w:rsidR="001766B9" w:rsidRDefault="001766B9" w:rsidP="001766B9">
                                    <w:r>
                                      <w:t>4</w:t>
                                    </w:r>
                                  </w:p>
                                  <w:p w14:paraId="48C8238F"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1DE34A7" w14:textId="77777777" w:rsidR="001766B9" w:rsidRDefault="001766B9" w:rsidP="001766B9">
                                    <w:r>
                                      <w:t>5</w:t>
                                    </w:r>
                                  </w:p>
                                  <w:p w14:paraId="14969E5F"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3B3A3D" id="Group 115" o:spid="_x0000_s1109" style="position:absolute;margin-left:25.4pt;margin-top:.25pt;width:218.45pt;height:16.3pt;z-index:2517022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12AFB586" w14:textId="77777777" w:rsidR="001766B9" w:rsidRPr="003E64D5" w:rsidRDefault="001766B9" w:rsidP="001766B9">
                              <w:r w:rsidRPr="003E64D5">
                                <w:t>1</w:t>
                              </w:r>
                            </w:p>
                            <w:p w14:paraId="79D380AF" w14:textId="77777777" w:rsidR="001766B9" w:rsidRPr="003E64D5" w:rsidRDefault="001766B9" w:rsidP="001766B9">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18F107B6" w14:textId="77777777" w:rsidR="001766B9" w:rsidRDefault="001766B9" w:rsidP="001766B9">
                              <w:r>
                                <w:t>2</w:t>
                              </w:r>
                            </w:p>
                            <w:p w14:paraId="71C1A256" w14:textId="77777777" w:rsidR="001766B9" w:rsidRPr="003E64D5" w:rsidRDefault="001766B9" w:rsidP="001766B9">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6E4416E2" w14:textId="77777777" w:rsidR="001766B9" w:rsidRDefault="001766B9" w:rsidP="001766B9">
                              <w:r>
                                <w:t>3</w:t>
                              </w:r>
                            </w:p>
                            <w:p w14:paraId="452ED2F0" w14:textId="77777777" w:rsidR="001766B9" w:rsidRPr="003E64D5" w:rsidRDefault="001766B9" w:rsidP="001766B9">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4C1B2786" w14:textId="77777777" w:rsidR="001766B9" w:rsidRDefault="001766B9" w:rsidP="001766B9">
                              <w:r>
                                <w:t>4</w:t>
                              </w:r>
                            </w:p>
                            <w:p w14:paraId="48C8238F" w14:textId="77777777" w:rsidR="001766B9" w:rsidRPr="003E64D5" w:rsidRDefault="001766B9" w:rsidP="001766B9">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1DE34A7" w14:textId="77777777" w:rsidR="001766B9" w:rsidRDefault="001766B9" w:rsidP="001766B9">
                              <w:r>
                                <w:t>5</w:t>
                              </w:r>
                            </w:p>
                            <w:p w14:paraId="14969E5F" w14:textId="77777777" w:rsidR="001766B9" w:rsidRPr="003E64D5" w:rsidRDefault="001766B9" w:rsidP="001766B9">
                              <w:r>
                                <w:t>disagree</w:t>
                              </w:r>
                            </w:p>
                          </w:txbxContent>
                        </v:textbox>
                      </v:shape>
                    </v:group>
                  </w:pict>
                </mc:Fallback>
              </mc:AlternateContent>
            </w:r>
          </w:p>
          <w:p w14:paraId="30B94CCA" w14:textId="77777777" w:rsidR="001766B9" w:rsidRPr="00214D26" w:rsidRDefault="001766B9" w:rsidP="00BC6E3F">
            <w:pPr>
              <w:rPr>
                <w:color w:val="000000" w:themeColor="text1"/>
              </w:rPr>
            </w:pPr>
          </w:p>
          <w:p w14:paraId="4FC3AB56"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417C8011" w14:textId="77777777" w:rsidTr="00BC6E3F">
              <w:trPr>
                <w:trHeight w:val="469"/>
              </w:trPr>
              <w:tc>
                <w:tcPr>
                  <w:tcW w:w="1053" w:type="dxa"/>
                </w:tcPr>
                <w:p w14:paraId="2090E6CC" w14:textId="77777777" w:rsidR="001766B9" w:rsidRPr="00214D26" w:rsidRDefault="001766B9" w:rsidP="00BC6E3F">
                  <w:pPr>
                    <w:rPr>
                      <w:color w:val="000000" w:themeColor="text1"/>
                    </w:rPr>
                  </w:pPr>
                </w:p>
              </w:tc>
              <w:tc>
                <w:tcPr>
                  <w:tcW w:w="1053" w:type="dxa"/>
                </w:tcPr>
                <w:p w14:paraId="71F2F0CE" w14:textId="77777777" w:rsidR="001766B9" w:rsidRPr="00214D26" w:rsidRDefault="001766B9" w:rsidP="00BC6E3F">
                  <w:pPr>
                    <w:rPr>
                      <w:color w:val="000000" w:themeColor="text1"/>
                    </w:rPr>
                  </w:pPr>
                </w:p>
              </w:tc>
              <w:tc>
                <w:tcPr>
                  <w:tcW w:w="1053" w:type="dxa"/>
                </w:tcPr>
                <w:p w14:paraId="100D00BB" w14:textId="77777777" w:rsidR="001766B9" w:rsidRPr="00214D26" w:rsidRDefault="001766B9" w:rsidP="00BC6E3F">
                  <w:pPr>
                    <w:rPr>
                      <w:color w:val="000000" w:themeColor="text1"/>
                    </w:rPr>
                  </w:pPr>
                </w:p>
              </w:tc>
              <w:tc>
                <w:tcPr>
                  <w:tcW w:w="1053" w:type="dxa"/>
                </w:tcPr>
                <w:p w14:paraId="5DE1BD01" w14:textId="77777777" w:rsidR="001766B9" w:rsidRPr="00214D26" w:rsidRDefault="001766B9" w:rsidP="00BC6E3F">
                  <w:pPr>
                    <w:rPr>
                      <w:color w:val="000000" w:themeColor="text1"/>
                    </w:rPr>
                  </w:pPr>
                </w:p>
              </w:tc>
              <w:tc>
                <w:tcPr>
                  <w:tcW w:w="1054" w:type="dxa"/>
                </w:tcPr>
                <w:p w14:paraId="381CBC9C" w14:textId="77777777" w:rsidR="001766B9" w:rsidRPr="00214D26" w:rsidRDefault="001766B9" w:rsidP="00BC6E3F">
                  <w:pPr>
                    <w:rPr>
                      <w:color w:val="000000" w:themeColor="text1"/>
                    </w:rPr>
                  </w:pPr>
                </w:p>
              </w:tc>
            </w:tr>
          </w:tbl>
          <w:p w14:paraId="6049EC62"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3296" behindDoc="0" locked="0" layoutInCell="1" allowOverlap="1" wp14:anchorId="7DD33F53" wp14:editId="2C314EC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34464699" w14:textId="77777777" w:rsidR="001766B9" w:rsidRPr="003E64D5" w:rsidRDefault="001766B9" w:rsidP="001766B9">
                                    <w:r w:rsidRPr="003E64D5">
                                      <w:t>1</w:t>
                                    </w:r>
                                  </w:p>
                                  <w:p w14:paraId="070F2AEF"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444851FA" w14:textId="77777777" w:rsidR="001766B9" w:rsidRDefault="001766B9" w:rsidP="001766B9">
                                    <w:r>
                                      <w:t>2</w:t>
                                    </w:r>
                                  </w:p>
                                  <w:p w14:paraId="257DCA66"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236D8CFB" w14:textId="77777777" w:rsidR="001766B9" w:rsidRDefault="001766B9" w:rsidP="001766B9">
                                    <w:r>
                                      <w:t>3</w:t>
                                    </w:r>
                                  </w:p>
                                  <w:p w14:paraId="3CC63A5F"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FD3148E" w14:textId="77777777" w:rsidR="001766B9" w:rsidRDefault="001766B9" w:rsidP="001766B9">
                                    <w:r>
                                      <w:t>4</w:t>
                                    </w:r>
                                  </w:p>
                                  <w:p w14:paraId="6FC87801"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2E973D7E" w14:textId="77777777" w:rsidR="001766B9" w:rsidRDefault="001766B9" w:rsidP="001766B9">
                                    <w:r>
                                      <w:t>5</w:t>
                                    </w:r>
                                  </w:p>
                                  <w:p w14:paraId="7B1ED0D4"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D33F53" id="Group 121" o:spid="_x0000_s1115" style="position:absolute;margin-left:25.4pt;margin-top:.7pt;width:218.45pt;height:16.3pt;z-index:2517032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34464699" w14:textId="77777777" w:rsidR="001766B9" w:rsidRPr="003E64D5" w:rsidRDefault="001766B9" w:rsidP="001766B9">
                              <w:r w:rsidRPr="003E64D5">
                                <w:t>1</w:t>
                              </w:r>
                            </w:p>
                            <w:p w14:paraId="070F2AEF" w14:textId="77777777" w:rsidR="001766B9" w:rsidRPr="003E64D5" w:rsidRDefault="001766B9" w:rsidP="001766B9">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444851FA" w14:textId="77777777" w:rsidR="001766B9" w:rsidRDefault="001766B9" w:rsidP="001766B9">
                              <w:r>
                                <w:t>2</w:t>
                              </w:r>
                            </w:p>
                            <w:p w14:paraId="257DCA66" w14:textId="77777777" w:rsidR="001766B9" w:rsidRPr="003E64D5" w:rsidRDefault="001766B9" w:rsidP="001766B9">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236D8CFB" w14:textId="77777777" w:rsidR="001766B9" w:rsidRDefault="001766B9" w:rsidP="001766B9">
                              <w:r>
                                <w:t>3</w:t>
                              </w:r>
                            </w:p>
                            <w:p w14:paraId="3CC63A5F" w14:textId="77777777" w:rsidR="001766B9" w:rsidRPr="003E64D5" w:rsidRDefault="001766B9" w:rsidP="001766B9">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FD3148E" w14:textId="77777777" w:rsidR="001766B9" w:rsidRDefault="001766B9" w:rsidP="001766B9">
                              <w:r>
                                <w:t>4</w:t>
                              </w:r>
                            </w:p>
                            <w:p w14:paraId="6FC87801" w14:textId="77777777" w:rsidR="001766B9" w:rsidRPr="003E64D5" w:rsidRDefault="001766B9" w:rsidP="001766B9">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2E973D7E" w14:textId="77777777" w:rsidR="001766B9" w:rsidRDefault="001766B9" w:rsidP="001766B9">
                              <w:r>
                                <w:t>5</w:t>
                              </w:r>
                            </w:p>
                            <w:p w14:paraId="7B1ED0D4" w14:textId="77777777" w:rsidR="001766B9" w:rsidRPr="003E64D5" w:rsidRDefault="001766B9" w:rsidP="001766B9">
                              <w:r>
                                <w:t>disagree</w:t>
                              </w:r>
                            </w:p>
                          </w:txbxContent>
                        </v:textbox>
                      </v:shape>
                    </v:group>
                  </w:pict>
                </mc:Fallback>
              </mc:AlternateContent>
            </w:r>
          </w:p>
          <w:p w14:paraId="0EFE4E23"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202FB233" w14:textId="77777777" w:rsidTr="00BC6E3F">
              <w:trPr>
                <w:trHeight w:val="469"/>
              </w:trPr>
              <w:tc>
                <w:tcPr>
                  <w:tcW w:w="1053" w:type="dxa"/>
                </w:tcPr>
                <w:p w14:paraId="4D0842B8" w14:textId="77777777" w:rsidR="001766B9" w:rsidRPr="00214D26" w:rsidRDefault="001766B9" w:rsidP="00BC6E3F">
                  <w:pPr>
                    <w:rPr>
                      <w:color w:val="000000" w:themeColor="text1"/>
                    </w:rPr>
                  </w:pPr>
                </w:p>
              </w:tc>
              <w:tc>
                <w:tcPr>
                  <w:tcW w:w="1053" w:type="dxa"/>
                </w:tcPr>
                <w:p w14:paraId="50F47AEA" w14:textId="77777777" w:rsidR="001766B9" w:rsidRPr="00214D26" w:rsidRDefault="001766B9" w:rsidP="00BC6E3F">
                  <w:pPr>
                    <w:rPr>
                      <w:color w:val="000000" w:themeColor="text1"/>
                    </w:rPr>
                  </w:pPr>
                </w:p>
              </w:tc>
              <w:tc>
                <w:tcPr>
                  <w:tcW w:w="1053" w:type="dxa"/>
                </w:tcPr>
                <w:p w14:paraId="4E1C3654" w14:textId="77777777" w:rsidR="001766B9" w:rsidRPr="00214D26" w:rsidRDefault="001766B9" w:rsidP="00BC6E3F">
                  <w:pPr>
                    <w:rPr>
                      <w:color w:val="000000" w:themeColor="text1"/>
                    </w:rPr>
                  </w:pPr>
                </w:p>
              </w:tc>
              <w:tc>
                <w:tcPr>
                  <w:tcW w:w="1053" w:type="dxa"/>
                </w:tcPr>
                <w:p w14:paraId="2B5D0DC2" w14:textId="77777777" w:rsidR="001766B9" w:rsidRPr="00214D26" w:rsidRDefault="001766B9" w:rsidP="00BC6E3F">
                  <w:pPr>
                    <w:rPr>
                      <w:color w:val="000000" w:themeColor="text1"/>
                    </w:rPr>
                  </w:pPr>
                </w:p>
              </w:tc>
              <w:tc>
                <w:tcPr>
                  <w:tcW w:w="1054" w:type="dxa"/>
                </w:tcPr>
                <w:p w14:paraId="2BE58BC4" w14:textId="77777777" w:rsidR="001766B9" w:rsidRPr="00214D26" w:rsidRDefault="001766B9" w:rsidP="00BC6E3F">
                  <w:pPr>
                    <w:rPr>
                      <w:color w:val="000000" w:themeColor="text1"/>
                    </w:rPr>
                  </w:pPr>
                </w:p>
              </w:tc>
            </w:tr>
          </w:tbl>
          <w:p w14:paraId="60D419C1"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4320" behindDoc="0" locked="0" layoutInCell="1" allowOverlap="1" wp14:anchorId="7AA843C4" wp14:editId="243CB2B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3963C229" w14:textId="77777777" w:rsidR="001766B9" w:rsidRPr="003E64D5" w:rsidRDefault="001766B9" w:rsidP="001766B9">
                                    <w:r w:rsidRPr="003E64D5">
                                      <w:t>1</w:t>
                                    </w:r>
                                  </w:p>
                                  <w:p w14:paraId="431C64E1"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25B28776" w14:textId="77777777" w:rsidR="001766B9" w:rsidRDefault="001766B9" w:rsidP="001766B9">
                                    <w:r>
                                      <w:t>2</w:t>
                                    </w:r>
                                  </w:p>
                                  <w:p w14:paraId="4D03718A"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414E88D8" w14:textId="77777777" w:rsidR="001766B9" w:rsidRDefault="001766B9" w:rsidP="001766B9">
                                    <w:r>
                                      <w:t>3</w:t>
                                    </w:r>
                                  </w:p>
                                  <w:p w14:paraId="7CE4A9AC"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2E03724F" w14:textId="77777777" w:rsidR="001766B9" w:rsidRDefault="001766B9" w:rsidP="001766B9">
                                    <w:r>
                                      <w:t>4</w:t>
                                    </w:r>
                                  </w:p>
                                  <w:p w14:paraId="55451E6F"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32F1C78A" w14:textId="77777777" w:rsidR="001766B9" w:rsidRDefault="001766B9" w:rsidP="001766B9">
                                    <w:r>
                                      <w:t>5</w:t>
                                    </w:r>
                                  </w:p>
                                  <w:p w14:paraId="0080DAD8"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A843C4" id="Group 127" o:spid="_x0000_s1121" style="position:absolute;margin-left:25.85pt;margin-top:.3pt;width:218.45pt;height:16.3pt;z-index:2517043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3963C229" w14:textId="77777777" w:rsidR="001766B9" w:rsidRPr="003E64D5" w:rsidRDefault="001766B9" w:rsidP="001766B9">
                              <w:r w:rsidRPr="003E64D5">
                                <w:t>1</w:t>
                              </w:r>
                            </w:p>
                            <w:p w14:paraId="431C64E1" w14:textId="77777777" w:rsidR="001766B9" w:rsidRPr="003E64D5" w:rsidRDefault="001766B9" w:rsidP="001766B9">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25B28776" w14:textId="77777777" w:rsidR="001766B9" w:rsidRDefault="001766B9" w:rsidP="001766B9">
                              <w:r>
                                <w:t>2</w:t>
                              </w:r>
                            </w:p>
                            <w:p w14:paraId="4D03718A" w14:textId="77777777" w:rsidR="001766B9" w:rsidRPr="003E64D5" w:rsidRDefault="001766B9" w:rsidP="001766B9">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414E88D8" w14:textId="77777777" w:rsidR="001766B9" w:rsidRDefault="001766B9" w:rsidP="001766B9">
                              <w:r>
                                <w:t>3</w:t>
                              </w:r>
                            </w:p>
                            <w:p w14:paraId="7CE4A9AC" w14:textId="77777777" w:rsidR="001766B9" w:rsidRPr="003E64D5" w:rsidRDefault="001766B9" w:rsidP="001766B9">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2E03724F" w14:textId="77777777" w:rsidR="001766B9" w:rsidRDefault="001766B9" w:rsidP="001766B9">
                              <w:r>
                                <w:t>4</w:t>
                              </w:r>
                            </w:p>
                            <w:p w14:paraId="55451E6F" w14:textId="77777777" w:rsidR="001766B9" w:rsidRPr="003E64D5" w:rsidRDefault="001766B9" w:rsidP="001766B9">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32F1C78A" w14:textId="77777777" w:rsidR="001766B9" w:rsidRDefault="001766B9" w:rsidP="001766B9">
                              <w:r>
                                <w:t>5</w:t>
                              </w:r>
                            </w:p>
                            <w:p w14:paraId="0080DAD8" w14:textId="77777777" w:rsidR="001766B9" w:rsidRPr="003E64D5" w:rsidRDefault="001766B9" w:rsidP="001766B9">
                              <w:r>
                                <w:t>disagree</w:t>
                              </w:r>
                            </w:p>
                          </w:txbxContent>
                        </v:textbox>
                      </v:shape>
                    </v:group>
                  </w:pict>
                </mc:Fallback>
              </mc:AlternateContent>
            </w:r>
          </w:p>
          <w:p w14:paraId="43ECE90A"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57281763" w14:textId="77777777" w:rsidTr="00BC6E3F">
              <w:trPr>
                <w:trHeight w:val="469"/>
              </w:trPr>
              <w:tc>
                <w:tcPr>
                  <w:tcW w:w="1053" w:type="dxa"/>
                </w:tcPr>
                <w:p w14:paraId="72B4FBFF" w14:textId="77777777" w:rsidR="001766B9" w:rsidRPr="00214D26" w:rsidRDefault="001766B9" w:rsidP="00BC6E3F">
                  <w:pPr>
                    <w:rPr>
                      <w:color w:val="000000" w:themeColor="text1"/>
                    </w:rPr>
                  </w:pPr>
                </w:p>
              </w:tc>
              <w:tc>
                <w:tcPr>
                  <w:tcW w:w="1053" w:type="dxa"/>
                </w:tcPr>
                <w:p w14:paraId="24345DE6" w14:textId="77777777" w:rsidR="001766B9" w:rsidRPr="00214D26" w:rsidRDefault="001766B9" w:rsidP="00BC6E3F">
                  <w:pPr>
                    <w:rPr>
                      <w:color w:val="000000" w:themeColor="text1"/>
                    </w:rPr>
                  </w:pPr>
                </w:p>
              </w:tc>
              <w:tc>
                <w:tcPr>
                  <w:tcW w:w="1053" w:type="dxa"/>
                </w:tcPr>
                <w:p w14:paraId="08030891" w14:textId="77777777" w:rsidR="001766B9" w:rsidRPr="00214D26" w:rsidRDefault="001766B9" w:rsidP="00BC6E3F">
                  <w:pPr>
                    <w:rPr>
                      <w:color w:val="000000" w:themeColor="text1"/>
                    </w:rPr>
                  </w:pPr>
                </w:p>
              </w:tc>
              <w:tc>
                <w:tcPr>
                  <w:tcW w:w="1053" w:type="dxa"/>
                </w:tcPr>
                <w:p w14:paraId="776C4524" w14:textId="77777777" w:rsidR="001766B9" w:rsidRPr="00214D26" w:rsidRDefault="001766B9" w:rsidP="00BC6E3F">
                  <w:pPr>
                    <w:rPr>
                      <w:color w:val="000000" w:themeColor="text1"/>
                    </w:rPr>
                  </w:pPr>
                </w:p>
              </w:tc>
              <w:tc>
                <w:tcPr>
                  <w:tcW w:w="1054" w:type="dxa"/>
                </w:tcPr>
                <w:p w14:paraId="0FA56533" w14:textId="77777777" w:rsidR="001766B9" w:rsidRPr="00214D26" w:rsidRDefault="001766B9" w:rsidP="00BC6E3F">
                  <w:pPr>
                    <w:rPr>
                      <w:color w:val="000000" w:themeColor="text1"/>
                    </w:rPr>
                  </w:pPr>
                </w:p>
              </w:tc>
            </w:tr>
          </w:tbl>
          <w:p w14:paraId="38162435"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5344" behindDoc="0" locked="0" layoutInCell="1" allowOverlap="1" wp14:anchorId="47A1ABF1" wp14:editId="204E07A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566475E6" w14:textId="77777777" w:rsidR="001766B9" w:rsidRPr="003E64D5" w:rsidRDefault="001766B9" w:rsidP="001766B9">
                                    <w:r w:rsidRPr="003E64D5">
                                      <w:t>1</w:t>
                                    </w:r>
                                  </w:p>
                                  <w:p w14:paraId="670BD337"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27D2DBF9" w14:textId="77777777" w:rsidR="001766B9" w:rsidRDefault="001766B9" w:rsidP="001766B9">
                                    <w:r>
                                      <w:t>2</w:t>
                                    </w:r>
                                  </w:p>
                                  <w:p w14:paraId="5F4DB1CD"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3DAC87B" w14:textId="77777777" w:rsidR="001766B9" w:rsidRDefault="001766B9" w:rsidP="001766B9">
                                    <w:r>
                                      <w:t>3</w:t>
                                    </w:r>
                                  </w:p>
                                  <w:p w14:paraId="6B49E5CE"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221A2DCC" w14:textId="77777777" w:rsidR="001766B9" w:rsidRDefault="001766B9" w:rsidP="001766B9">
                                    <w:r>
                                      <w:t>4</w:t>
                                    </w:r>
                                  </w:p>
                                  <w:p w14:paraId="615BB117"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10B2F9A5" w14:textId="77777777" w:rsidR="001766B9" w:rsidRDefault="001766B9" w:rsidP="001766B9">
                                    <w:r>
                                      <w:t>5</w:t>
                                    </w:r>
                                  </w:p>
                                  <w:p w14:paraId="3D1FE69D"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A1ABF1" id="Group 133" o:spid="_x0000_s1127" style="position:absolute;margin-left:24.3pt;margin-top:.4pt;width:218.45pt;height:16.3pt;z-index:2517053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566475E6" w14:textId="77777777" w:rsidR="001766B9" w:rsidRPr="003E64D5" w:rsidRDefault="001766B9" w:rsidP="001766B9">
                              <w:r w:rsidRPr="003E64D5">
                                <w:t>1</w:t>
                              </w:r>
                            </w:p>
                            <w:p w14:paraId="670BD337" w14:textId="77777777" w:rsidR="001766B9" w:rsidRPr="003E64D5" w:rsidRDefault="001766B9" w:rsidP="001766B9">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27D2DBF9" w14:textId="77777777" w:rsidR="001766B9" w:rsidRDefault="001766B9" w:rsidP="001766B9">
                              <w:r>
                                <w:t>2</w:t>
                              </w:r>
                            </w:p>
                            <w:p w14:paraId="5F4DB1CD" w14:textId="77777777" w:rsidR="001766B9" w:rsidRPr="003E64D5" w:rsidRDefault="001766B9" w:rsidP="001766B9">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3DAC87B" w14:textId="77777777" w:rsidR="001766B9" w:rsidRDefault="001766B9" w:rsidP="001766B9">
                              <w:r>
                                <w:t>3</w:t>
                              </w:r>
                            </w:p>
                            <w:p w14:paraId="6B49E5CE" w14:textId="77777777" w:rsidR="001766B9" w:rsidRPr="003E64D5" w:rsidRDefault="001766B9" w:rsidP="001766B9">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221A2DCC" w14:textId="77777777" w:rsidR="001766B9" w:rsidRDefault="001766B9" w:rsidP="001766B9">
                              <w:r>
                                <w:t>4</w:t>
                              </w:r>
                            </w:p>
                            <w:p w14:paraId="615BB117" w14:textId="77777777" w:rsidR="001766B9" w:rsidRPr="003E64D5" w:rsidRDefault="001766B9" w:rsidP="001766B9">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10B2F9A5" w14:textId="77777777" w:rsidR="001766B9" w:rsidRDefault="001766B9" w:rsidP="001766B9">
                              <w:r>
                                <w:t>5</w:t>
                              </w:r>
                            </w:p>
                            <w:p w14:paraId="3D1FE69D" w14:textId="77777777" w:rsidR="001766B9" w:rsidRPr="003E64D5" w:rsidRDefault="001766B9" w:rsidP="001766B9">
                              <w:r>
                                <w:t>disagree</w:t>
                              </w:r>
                            </w:p>
                          </w:txbxContent>
                        </v:textbox>
                      </v:shape>
                    </v:group>
                  </w:pict>
                </mc:Fallback>
              </mc:AlternateContent>
            </w:r>
          </w:p>
          <w:p w14:paraId="4477C6AB" w14:textId="77777777" w:rsidR="001766B9" w:rsidRPr="00214D26" w:rsidRDefault="001766B9" w:rsidP="00BC6E3F">
            <w:pPr>
              <w:rPr>
                <w:color w:val="000000" w:themeColor="text1"/>
              </w:rPr>
            </w:pPr>
          </w:p>
          <w:p w14:paraId="420D578D"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43A7AD71" w14:textId="77777777" w:rsidTr="00BC6E3F">
              <w:trPr>
                <w:trHeight w:val="469"/>
              </w:trPr>
              <w:tc>
                <w:tcPr>
                  <w:tcW w:w="1053" w:type="dxa"/>
                </w:tcPr>
                <w:p w14:paraId="14E4965D" w14:textId="77777777" w:rsidR="001766B9" w:rsidRPr="00214D26" w:rsidRDefault="001766B9" w:rsidP="00BC6E3F">
                  <w:pPr>
                    <w:rPr>
                      <w:color w:val="000000" w:themeColor="text1"/>
                    </w:rPr>
                  </w:pPr>
                </w:p>
              </w:tc>
              <w:tc>
                <w:tcPr>
                  <w:tcW w:w="1053" w:type="dxa"/>
                </w:tcPr>
                <w:p w14:paraId="206934F8" w14:textId="77777777" w:rsidR="001766B9" w:rsidRPr="00214D26" w:rsidRDefault="001766B9" w:rsidP="00BC6E3F">
                  <w:pPr>
                    <w:rPr>
                      <w:color w:val="000000" w:themeColor="text1"/>
                    </w:rPr>
                  </w:pPr>
                </w:p>
              </w:tc>
              <w:tc>
                <w:tcPr>
                  <w:tcW w:w="1053" w:type="dxa"/>
                </w:tcPr>
                <w:p w14:paraId="7F21D6FF" w14:textId="77777777" w:rsidR="001766B9" w:rsidRPr="00214D26" w:rsidRDefault="001766B9" w:rsidP="00BC6E3F">
                  <w:pPr>
                    <w:rPr>
                      <w:color w:val="000000" w:themeColor="text1"/>
                    </w:rPr>
                  </w:pPr>
                </w:p>
              </w:tc>
              <w:tc>
                <w:tcPr>
                  <w:tcW w:w="1053" w:type="dxa"/>
                </w:tcPr>
                <w:p w14:paraId="5041EAB9" w14:textId="77777777" w:rsidR="001766B9" w:rsidRPr="00214D26" w:rsidRDefault="001766B9" w:rsidP="00BC6E3F">
                  <w:pPr>
                    <w:rPr>
                      <w:color w:val="000000" w:themeColor="text1"/>
                    </w:rPr>
                  </w:pPr>
                </w:p>
              </w:tc>
              <w:tc>
                <w:tcPr>
                  <w:tcW w:w="1054" w:type="dxa"/>
                </w:tcPr>
                <w:p w14:paraId="0BD69F3D" w14:textId="77777777" w:rsidR="001766B9" w:rsidRPr="00214D26" w:rsidRDefault="001766B9" w:rsidP="00BC6E3F">
                  <w:pPr>
                    <w:rPr>
                      <w:color w:val="000000" w:themeColor="text1"/>
                    </w:rPr>
                  </w:pPr>
                </w:p>
              </w:tc>
            </w:tr>
          </w:tbl>
          <w:p w14:paraId="12B5B06E"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6368" behindDoc="0" locked="0" layoutInCell="1" allowOverlap="1" wp14:anchorId="6C87857A" wp14:editId="261878EE">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02427BC4" w14:textId="77777777" w:rsidR="001766B9" w:rsidRPr="003E64D5" w:rsidRDefault="001766B9" w:rsidP="001766B9">
                                    <w:r w:rsidRPr="003E64D5">
                                      <w:t>1</w:t>
                                    </w:r>
                                  </w:p>
                                  <w:p w14:paraId="4B92CB0B"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443FDFD4" w14:textId="77777777" w:rsidR="001766B9" w:rsidRDefault="001766B9" w:rsidP="001766B9">
                                    <w:r>
                                      <w:t>2</w:t>
                                    </w:r>
                                  </w:p>
                                  <w:p w14:paraId="617A95A4"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3B2BE4A5" w14:textId="77777777" w:rsidR="001766B9" w:rsidRDefault="001766B9" w:rsidP="001766B9">
                                    <w:r>
                                      <w:t>3</w:t>
                                    </w:r>
                                  </w:p>
                                  <w:p w14:paraId="1DEF6BD4"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2F7E0701" w14:textId="77777777" w:rsidR="001766B9" w:rsidRDefault="001766B9" w:rsidP="001766B9">
                                    <w:r>
                                      <w:t>4</w:t>
                                    </w:r>
                                  </w:p>
                                  <w:p w14:paraId="10DF6D75"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7BB8061B" w14:textId="77777777" w:rsidR="001766B9" w:rsidRDefault="001766B9" w:rsidP="001766B9">
                                    <w:r>
                                      <w:t>5</w:t>
                                    </w:r>
                                  </w:p>
                                  <w:p w14:paraId="5DCF331E"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87857A" id="Group 139" o:spid="_x0000_s1133" style="position:absolute;margin-left:25pt;margin-top:.4pt;width:218.45pt;height:16.3pt;z-index:2517063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02427BC4" w14:textId="77777777" w:rsidR="001766B9" w:rsidRPr="003E64D5" w:rsidRDefault="001766B9" w:rsidP="001766B9">
                              <w:r w:rsidRPr="003E64D5">
                                <w:t>1</w:t>
                              </w:r>
                            </w:p>
                            <w:p w14:paraId="4B92CB0B" w14:textId="77777777" w:rsidR="001766B9" w:rsidRPr="003E64D5" w:rsidRDefault="001766B9" w:rsidP="001766B9">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443FDFD4" w14:textId="77777777" w:rsidR="001766B9" w:rsidRDefault="001766B9" w:rsidP="001766B9">
                              <w:r>
                                <w:t>2</w:t>
                              </w:r>
                            </w:p>
                            <w:p w14:paraId="617A95A4" w14:textId="77777777" w:rsidR="001766B9" w:rsidRPr="003E64D5" w:rsidRDefault="001766B9" w:rsidP="001766B9">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3B2BE4A5" w14:textId="77777777" w:rsidR="001766B9" w:rsidRDefault="001766B9" w:rsidP="001766B9">
                              <w:r>
                                <w:t>3</w:t>
                              </w:r>
                            </w:p>
                            <w:p w14:paraId="1DEF6BD4" w14:textId="77777777" w:rsidR="001766B9" w:rsidRPr="003E64D5" w:rsidRDefault="001766B9" w:rsidP="001766B9">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2F7E0701" w14:textId="77777777" w:rsidR="001766B9" w:rsidRDefault="001766B9" w:rsidP="001766B9">
                              <w:r>
                                <w:t>4</w:t>
                              </w:r>
                            </w:p>
                            <w:p w14:paraId="10DF6D75" w14:textId="77777777" w:rsidR="001766B9" w:rsidRPr="003E64D5" w:rsidRDefault="001766B9" w:rsidP="001766B9">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7BB8061B" w14:textId="77777777" w:rsidR="001766B9" w:rsidRDefault="001766B9" w:rsidP="001766B9">
                              <w:r>
                                <w:t>5</w:t>
                              </w:r>
                            </w:p>
                            <w:p w14:paraId="5DCF331E" w14:textId="77777777" w:rsidR="001766B9" w:rsidRPr="003E64D5" w:rsidRDefault="001766B9" w:rsidP="001766B9">
                              <w:r>
                                <w:t>disagree</w:t>
                              </w:r>
                            </w:p>
                          </w:txbxContent>
                        </v:textbox>
                      </v:shape>
                    </v:group>
                  </w:pict>
                </mc:Fallback>
              </mc:AlternateContent>
            </w:r>
          </w:p>
          <w:p w14:paraId="5F3E2069" w14:textId="77777777" w:rsidR="001766B9" w:rsidRPr="00214D26" w:rsidRDefault="001766B9" w:rsidP="00BC6E3F">
            <w:pPr>
              <w:rPr>
                <w:color w:val="000000" w:themeColor="text1"/>
              </w:rPr>
            </w:pPr>
          </w:p>
          <w:p w14:paraId="6D6E3BAD"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5AC9C855" w14:textId="77777777" w:rsidTr="00BC6E3F">
              <w:trPr>
                <w:trHeight w:val="469"/>
              </w:trPr>
              <w:tc>
                <w:tcPr>
                  <w:tcW w:w="1053" w:type="dxa"/>
                </w:tcPr>
                <w:p w14:paraId="38F44C64" w14:textId="77777777" w:rsidR="001766B9" w:rsidRPr="00214D26" w:rsidRDefault="001766B9" w:rsidP="00BC6E3F">
                  <w:pPr>
                    <w:rPr>
                      <w:color w:val="000000" w:themeColor="text1"/>
                    </w:rPr>
                  </w:pPr>
                </w:p>
              </w:tc>
              <w:tc>
                <w:tcPr>
                  <w:tcW w:w="1053" w:type="dxa"/>
                </w:tcPr>
                <w:p w14:paraId="0F236B94" w14:textId="77777777" w:rsidR="001766B9" w:rsidRPr="00214D26" w:rsidRDefault="001766B9" w:rsidP="00BC6E3F">
                  <w:pPr>
                    <w:rPr>
                      <w:color w:val="000000" w:themeColor="text1"/>
                    </w:rPr>
                  </w:pPr>
                </w:p>
              </w:tc>
              <w:tc>
                <w:tcPr>
                  <w:tcW w:w="1053" w:type="dxa"/>
                </w:tcPr>
                <w:p w14:paraId="5CE2B8AC" w14:textId="77777777" w:rsidR="001766B9" w:rsidRPr="00214D26" w:rsidRDefault="001766B9" w:rsidP="00BC6E3F">
                  <w:pPr>
                    <w:rPr>
                      <w:color w:val="000000" w:themeColor="text1"/>
                    </w:rPr>
                  </w:pPr>
                </w:p>
              </w:tc>
              <w:tc>
                <w:tcPr>
                  <w:tcW w:w="1053" w:type="dxa"/>
                </w:tcPr>
                <w:p w14:paraId="00D38943" w14:textId="77777777" w:rsidR="001766B9" w:rsidRPr="00214D26" w:rsidRDefault="001766B9" w:rsidP="00BC6E3F">
                  <w:pPr>
                    <w:rPr>
                      <w:color w:val="000000" w:themeColor="text1"/>
                    </w:rPr>
                  </w:pPr>
                </w:p>
              </w:tc>
              <w:tc>
                <w:tcPr>
                  <w:tcW w:w="1054" w:type="dxa"/>
                </w:tcPr>
                <w:p w14:paraId="4E457C99" w14:textId="77777777" w:rsidR="001766B9" w:rsidRPr="00214D26" w:rsidRDefault="001766B9" w:rsidP="00BC6E3F">
                  <w:pPr>
                    <w:rPr>
                      <w:color w:val="000000" w:themeColor="text1"/>
                    </w:rPr>
                  </w:pPr>
                </w:p>
              </w:tc>
            </w:tr>
          </w:tbl>
          <w:p w14:paraId="0A174684"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7392" behindDoc="0" locked="0" layoutInCell="1" allowOverlap="1" wp14:anchorId="13E4139C" wp14:editId="2FD116A6">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314F2229" w14:textId="77777777" w:rsidR="001766B9" w:rsidRPr="003E64D5" w:rsidRDefault="001766B9" w:rsidP="001766B9">
                                    <w:r w:rsidRPr="003E64D5">
                                      <w:t>1</w:t>
                                    </w:r>
                                  </w:p>
                                  <w:p w14:paraId="43DE4D0B"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74467D89" w14:textId="77777777" w:rsidR="001766B9" w:rsidRDefault="001766B9" w:rsidP="001766B9">
                                    <w:r>
                                      <w:t>2</w:t>
                                    </w:r>
                                  </w:p>
                                  <w:p w14:paraId="4F4AF7A4"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68D565A5" w14:textId="77777777" w:rsidR="001766B9" w:rsidRDefault="001766B9" w:rsidP="001766B9">
                                    <w:r>
                                      <w:t>3</w:t>
                                    </w:r>
                                  </w:p>
                                  <w:p w14:paraId="5DA95A82"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7C7F2A32" w14:textId="77777777" w:rsidR="001766B9" w:rsidRDefault="001766B9" w:rsidP="001766B9">
                                    <w:r>
                                      <w:t>4</w:t>
                                    </w:r>
                                  </w:p>
                                  <w:p w14:paraId="3582AE4F"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6D610CC5" w14:textId="77777777" w:rsidR="001766B9" w:rsidRDefault="001766B9" w:rsidP="001766B9">
                                    <w:r>
                                      <w:t>5</w:t>
                                    </w:r>
                                  </w:p>
                                  <w:p w14:paraId="3F33C080"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3E4139C" id="Group 150" o:spid="_x0000_s1139" style="position:absolute;margin-left:25.15pt;margin-top:1pt;width:218.45pt;height:16.3pt;z-index:2517073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314F2229" w14:textId="77777777" w:rsidR="001766B9" w:rsidRPr="003E64D5" w:rsidRDefault="001766B9" w:rsidP="001766B9">
                              <w:r w:rsidRPr="003E64D5">
                                <w:t>1</w:t>
                              </w:r>
                            </w:p>
                            <w:p w14:paraId="43DE4D0B" w14:textId="77777777" w:rsidR="001766B9" w:rsidRPr="003E64D5" w:rsidRDefault="001766B9" w:rsidP="001766B9">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74467D89" w14:textId="77777777" w:rsidR="001766B9" w:rsidRDefault="001766B9" w:rsidP="001766B9">
                              <w:r>
                                <w:t>2</w:t>
                              </w:r>
                            </w:p>
                            <w:p w14:paraId="4F4AF7A4" w14:textId="77777777" w:rsidR="001766B9" w:rsidRPr="003E64D5" w:rsidRDefault="001766B9" w:rsidP="001766B9">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68D565A5" w14:textId="77777777" w:rsidR="001766B9" w:rsidRDefault="001766B9" w:rsidP="001766B9">
                              <w:r>
                                <w:t>3</w:t>
                              </w:r>
                            </w:p>
                            <w:p w14:paraId="5DA95A82" w14:textId="77777777" w:rsidR="001766B9" w:rsidRPr="003E64D5" w:rsidRDefault="001766B9" w:rsidP="001766B9">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7C7F2A32" w14:textId="77777777" w:rsidR="001766B9" w:rsidRDefault="001766B9" w:rsidP="001766B9">
                              <w:r>
                                <w:t>4</w:t>
                              </w:r>
                            </w:p>
                            <w:p w14:paraId="3582AE4F" w14:textId="77777777" w:rsidR="001766B9" w:rsidRPr="003E64D5" w:rsidRDefault="001766B9" w:rsidP="001766B9">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6D610CC5" w14:textId="77777777" w:rsidR="001766B9" w:rsidRDefault="001766B9" w:rsidP="001766B9">
                              <w:r>
                                <w:t>5</w:t>
                              </w:r>
                            </w:p>
                            <w:p w14:paraId="3F33C080" w14:textId="77777777" w:rsidR="001766B9" w:rsidRPr="003E64D5" w:rsidRDefault="001766B9" w:rsidP="001766B9">
                              <w:r>
                                <w:t>disagree</w:t>
                              </w:r>
                            </w:p>
                          </w:txbxContent>
                        </v:textbox>
                      </v:shape>
                    </v:group>
                  </w:pict>
                </mc:Fallback>
              </mc:AlternateContent>
            </w:r>
          </w:p>
          <w:p w14:paraId="39F8DD11"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2C915A81" w14:textId="77777777" w:rsidTr="00BC6E3F">
              <w:trPr>
                <w:trHeight w:val="469"/>
              </w:trPr>
              <w:tc>
                <w:tcPr>
                  <w:tcW w:w="1053" w:type="dxa"/>
                </w:tcPr>
                <w:p w14:paraId="1B45A7F9" w14:textId="77777777" w:rsidR="001766B9" w:rsidRPr="00214D26" w:rsidRDefault="001766B9" w:rsidP="00BC6E3F">
                  <w:pPr>
                    <w:rPr>
                      <w:color w:val="000000" w:themeColor="text1"/>
                    </w:rPr>
                  </w:pPr>
                </w:p>
              </w:tc>
              <w:tc>
                <w:tcPr>
                  <w:tcW w:w="1053" w:type="dxa"/>
                </w:tcPr>
                <w:p w14:paraId="5A49CA48" w14:textId="77777777" w:rsidR="001766B9" w:rsidRPr="00214D26" w:rsidRDefault="001766B9" w:rsidP="00BC6E3F">
                  <w:pPr>
                    <w:rPr>
                      <w:color w:val="000000" w:themeColor="text1"/>
                    </w:rPr>
                  </w:pPr>
                </w:p>
              </w:tc>
              <w:tc>
                <w:tcPr>
                  <w:tcW w:w="1053" w:type="dxa"/>
                </w:tcPr>
                <w:p w14:paraId="5BE2094A" w14:textId="77777777" w:rsidR="001766B9" w:rsidRPr="00214D26" w:rsidRDefault="001766B9" w:rsidP="00BC6E3F">
                  <w:pPr>
                    <w:rPr>
                      <w:color w:val="000000" w:themeColor="text1"/>
                    </w:rPr>
                  </w:pPr>
                </w:p>
              </w:tc>
              <w:tc>
                <w:tcPr>
                  <w:tcW w:w="1053" w:type="dxa"/>
                </w:tcPr>
                <w:p w14:paraId="098B539F" w14:textId="77777777" w:rsidR="001766B9" w:rsidRPr="00214D26" w:rsidRDefault="001766B9" w:rsidP="00BC6E3F">
                  <w:pPr>
                    <w:rPr>
                      <w:color w:val="000000" w:themeColor="text1"/>
                    </w:rPr>
                  </w:pPr>
                </w:p>
              </w:tc>
              <w:tc>
                <w:tcPr>
                  <w:tcW w:w="1054" w:type="dxa"/>
                </w:tcPr>
                <w:p w14:paraId="4113B847" w14:textId="77777777" w:rsidR="001766B9" w:rsidRPr="00214D26" w:rsidRDefault="001766B9" w:rsidP="00BC6E3F">
                  <w:pPr>
                    <w:rPr>
                      <w:color w:val="000000" w:themeColor="text1"/>
                    </w:rPr>
                  </w:pPr>
                </w:p>
              </w:tc>
            </w:tr>
          </w:tbl>
          <w:p w14:paraId="5F49D11E"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8416" behindDoc="0" locked="0" layoutInCell="1" allowOverlap="1" wp14:anchorId="035EA305" wp14:editId="60A09995">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4C1D79F7" w14:textId="77777777" w:rsidR="001766B9" w:rsidRPr="003E64D5" w:rsidRDefault="001766B9" w:rsidP="001766B9">
                                    <w:r w:rsidRPr="003E64D5">
                                      <w:t>1</w:t>
                                    </w:r>
                                  </w:p>
                                  <w:p w14:paraId="21DCDC50"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685B714A" w14:textId="77777777" w:rsidR="001766B9" w:rsidRDefault="001766B9" w:rsidP="001766B9">
                                    <w:r>
                                      <w:t>2</w:t>
                                    </w:r>
                                  </w:p>
                                  <w:p w14:paraId="171622D0"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56981801" w14:textId="77777777" w:rsidR="001766B9" w:rsidRDefault="001766B9" w:rsidP="001766B9">
                                    <w:r>
                                      <w:t>3</w:t>
                                    </w:r>
                                  </w:p>
                                  <w:p w14:paraId="23DDCC96"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4D8513F6" w14:textId="77777777" w:rsidR="001766B9" w:rsidRDefault="001766B9" w:rsidP="001766B9">
                                    <w:r>
                                      <w:t>4</w:t>
                                    </w:r>
                                  </w:p>
                                  <w:p w14:paraId="055BABC6"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38E4C3B3" w14:textId="77777777" w:rsidR="001766B9" w:rsidRDefault="001766B9" w:rsidP="001766B9">
                                    <w:r>
                                      <w:t>5</w:t>
                                    </w:r>
                                  </w:p>
                                  <w:p w14:paraId="3B346F56"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5EA305" id="Group 237" o:spid="_x0000_s1145" style="position:absolute;margin-left:25.15pt;margin-top:.4pt;width:218.45pt;height:16.3pt;z-index:2517084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4C1D79F7" w14:textId="77777777" w:rsidR="001766B9" w:rsidRPr="003E64D5" w:rsidRDefault="001766B9" w:rsidP="001766B9">
                              <w:r w:rsidRPr="003E64D5">
                                <w:t>1</w:t>
                              </w:r>
                            </w:p>
                            <w:p w14:paraId="21DCDC50" w14:textId="77777777" w:rsidR="001766B9" w:rsidRPr="003E64D5" w:rsidRDefault="001766B9" w:rsidP="001766B9">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685B714A" w14:textId="77777777" w:rsidR="001766B9" w:rsidRDefault="001766B9" w:rsidP="001766B9">
                              <w:r>
                                <w:t>2</w:t>
                              </w:r>
                            </w:p>
                            <w:p w14:paraId="171622D0" w14:textId="77777777" w:rsidR="001766B9" w:rsidRPr="003E64D5" w:rsidRDefault="001766B9" w:rsidP="001766B9">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56981801" w14:textId="77777777" w:rsidR="001766B9" w:rsidRDefault="001766B9" w:rsidP="001766B9">
                              <w:r>
                                <w:t>3</w:t>
                              </w:r>
                            </w:p>
                            <w:p w14:paraId="23DDCC96" w14:textId="77777777" w:rsidR="001766B9" w:rsidRPr="003E64D5" w:rsidRDefault="001766B9" w:rsidP="001766B9">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4D8513F6" w14:textId="77777777" w:rsidR="001766B9" w:rsidRDefault="001766B9" w:rsidP="001766B9">
                              <w:r>
                                <w:t>4</w:t>
                              </w:r>
                            </w:p>
                            <w:p w14:paraId="055BABC6" w14:textId="77777777" w:rsidR="001766B9" w:rsidRPr="003E64D5" w:rsidRDefault="001766B9" w:rsidP="001766B9">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38E4C3B3" w14:textId="77777777" w:rsidR="001766B9" w:rsidRDefault="001766B9" w:rsidP="001766B9">
                              <w:r>
                                <w:t>5</w:t>
                              </w:r>
                            </w:p>
                            <w:p w14:paraId="3B346F56" w14:textId="77777777" w:rsidR="001766B9" w:rsidRPr="003E64D5" w:rsidRDefault="001766B9" w:rsidP="001766B9">
                              <w:r>
                                <w:t>disagree</w:t>
                              </w:r>
                            </w:p>
                          </w:txbxContent>
                        </v:textbox>
                      </v:shape>
                    </v:group>
                  </w:pict>
                </mc:Fallback>
              </mc:AlternateContent>
            </w:r>
          </w:p>
          <w:p w14:paraId="2DE845F7" w14:textId="77777777" w:rsidR="001766B9" w:rsidRPr="00214D26" w:rsidRDefault="001766B9" w:rsidP="00BC6E3F">
            <w:pPr>
              <w:rPr>
                <w:color w:val="000000" w:themeColor="text1"/>
              </w:rPr>
            </w:pPr>
          </w:p>
          <w:p w14:paraId="42D0D4F2" w14:textId="77777777" w:rsidR="001766B9" w:rsidRPr="00214D26" w:rsidRDefault="001766B9"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1766B9" w:rsidRPr="00214D26" w14:paraId="50351F8D" w14:textId="77777777" w:rsidTr="00BC6E3F">
              <w:trPr>
                <w:trHeight w:val="469"/>
              </w:trPr>
              <w:tc>
                <w:tcPr>
                  <w:tcW w:w="1053" w:type="dxa"/>
                </w:tcPr>
                <w:p w14:paraId="608614F0" w14:textId="77777777" w:rsidR="001766B9" w:rsidRPr="00214D26" w:rsidRDefault="001766B9" w:rsidP="00BC6E3F">
                  <w:pPr>
                    <w:rPr>
                      <w:color w:val="000000" w:themeColor="text1"/>
                    </w:rPr>
                  </w:pPr>
                </w:p>
              </w:tc>
              <w:tc>
                <w:tcPr>
                  <w:tcW w:w="1053" w:type="dxa"/>
                </w:tcPr>
                <w:p w14:paraId="12DE30E7" w14:textId="77777777" w:rsidR="001766B9" w:rsidRPr="00214D26" w:rsidRDefault="001766B9" w:rsidP="00BC6E3F">
                  <w:pPr>
                    <w:rPr>
                      <w:color w:val="000000" w:themeColor="text1"/>
                    </w:rPr>
                  </w:pPr>
                </w:p>
              </w:tc>
              <w:tc>
                <w:tcPr>
                  <w:tcW w:w="1053" w:type="dxa"/>
                </w:tcPr>
                <w:p w14:paraId="7106CF1A" w14:textId="77777777" w:rsidR="001766B9" w:rsidRPr="00214D26" w:rsidRDefault="001766B9" w:rsidP="00BC6E3F">
                  <w:pPr>
                    <w:rPr>
                      <w:color w:val="000000" w:themeColor="text1"/>
                    </w:rPr>
                  </w:pPr>
                </w:p>
              </w:tc>
              <w:tc>
                <w:tcPr>
                  <w:tcW w:w="1053" w:type="dxa"/>
                </w:tcPr>
                <w:p w14:paraId="2D4419B3" w14:textId="77777777" w:rsidR="001766B9" w:rsidRPr="00214D26" w:rsidRDefault="001766B9" w:rsidP="00BC6E3F">
                  <w:pPr>
                    <w:rPr>
                      <w:color w:val="000000" w:themeColor="text1"/>
                    </w:rPr>
                  </w:pPr>
                </w:p>
              </w:tc>
              <w:tc>
                <w:tcPr>
                  <w:tcW w:w="1054" w:type="dxa"/>
                </w:tcPr>
                <w:p w14:paraId="289AA83E" w14:textId="77777777" w:rsidR="001766B9" w:rsidRPr="00214D26" w:rsidRDefault="001766B9" w:rsidP="00BC6E3F">
                  <w:pPr>
                    <w:rPr>
                      <w:color w:val="000000" w:themeColor="text1"/>
                    </w:rPr>
                  </w:pPr>
                </w:p>
              </w:tc>
            </w:tr>
          </w:tbl>
          <w:p w14:paraId="21083393" w14:textId="77777777" w:rsidR="001766B9" w:rsidRPr="00214D26" w:rsidRDefault="001766B9" w:rsidP="00BC6E3F">
            <w:pPr>
              <w:rPr>
                <w:color w:val="000000" w:themeColor="text1"/>
              </w:rPr>
            </w:pPr>
            <w:r w:rsidRPr="00214D26">
              <w:rPr>
                <w:noProof/>
                <w:color w:val="000000" w:themeColor="text1"/>
              </w:rPr>
              <mc:AlternateContent>
                <mc:Choice Requires="wpg">
                  <w:drawing>
                    <wp:anchor distT="0" distB="0" distL="114300" distR="114300" simplePos="0" relativeHeight="251709440" behindDoc="0" locked="0" layoutInCell="1" allowOverlap="1" wp14:anchorId="0C30CDC3" wp14:editId="47526324">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48AFA623" w14:textId="77777777" w:rsidR="001766B9" w:rsidRPr="003E64D5" w:rsidRDefault="001766B9" w:rsidP="001766B9">
                                    <w:r w:rsidRPr="003E64D5">
                                      <w:t>1</w:t>
                                    </w:r>
                                  </w:p>
                                  <w:p w14:paraId="15856762" w14:textId="77777777" w:rsidR="001766B9" w:rsidRPr="003E64D5" w:rsidRDefault="001766B9" w:rsidP="001766B9">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3F41752A" w14:textId="77777777" w:rsidR="001766B9" w:rsidRDefault="001766B9" w:rsidP="001766B9">
                                    <w:r>
                                      <w:t>2</w:t>
                                    </w:r>
                                  </w:p>
                                  <w:p w14:paraId="4D389E9B"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20150E70" w14:textId="77777777" w:rsidR="001766B9" w:rsidRDefault="001766B9" w:rsidP="001766B9">
                                    <w:r>
                                      <w:t>3</w:t>
                                    </w:r>
                                  </w:p>
                                  <w:p w14:paraId="62D7ADCF"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6AD3F381" w14:textId="77777777" w:rsidR="001766B9" w:rsidRDefault="001766B9" w:rsidP="001766B9">
                                    <w:r>
                                      <w:t>4</w:t>
                                    </w:r>
                                  </w:p>
                                  <w:p w14:paraId="6031813D" w14:textId="77777777" w:rsidR="001766B9" w:rsidRPr="003E64D5" w:rsidRDefault="001766B9" w:rsidP="001766B9">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0C3A6E3D" w14:textId="77777777" w:rsidR="001766B9" w:rsidRDefault="001766B9" w:rsidP="001766B9">
                                    <w:r>
                                      <w:t>5</w:t>
                                    </w:r>
                                  </w:p>
                                  <w:p w14:paraId="38A3D13C" w14:textId="77777777" w:rsidR="001766B9" w:rsidRPr="003E64D5" w:rsidRDefault="001766B9" w:rsidP="001766B9">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30CDC3" id="Group 243" o:spid="_x0000_s1151" style="position:absolute;margin-left:24.25pt;margin-top:.4pt;width:218.45pt;height:16.3pt;z-index:2517094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48AFA623" w14:textId="77777777" w:rsidR="001766B9" w:rsidRPr="003E64D5" w:rsidRDefault="001766B9" w:rsidP="001766B9">
                              <w:r w:rsidRPr="003E64D5">
                                <w:t>1</w:t>
                              </w:r>
                            </w:p>
                            <w:p w14:paraId="15856762" w14:textId="77777777" w:rsidR="001766B9" w:rsidRPr="003E64D5" w:rsidRDefault="001766B9" w:rsidP="001766B9">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3F41752A" w14:textId="77777777" w:rsidR="001766B9" w:rsidRDefault="001766B9" w:rsidP="001766B9">
                              <w:r>
                                <w:t>2</w:t>
                              </w:r>
                            </w:p>
                            <w:p w14:paraId="4D389E9B" w14:textId="77777777" w:rsidR="001766B9" w:rsidRPr="003E64D5" w:rsidRDefault="001766B9" w:rsidP="001766B9">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20150E70" w14:textId="77777777" w:rsidR="001766B9" w:rsidRDefault="001766B9" w:rsidP="001766B9">
                              <w:r>
                                <w:t>3</w:t>
                              </w:r>
                            </w:p>
                            <w:p w14:paraId="62D7ADCF" w14:textId="77777777" w:rsidR="001766B9" w:rsidRPr="003E64D5" w:rsidRDefault="001766B9" w:rsidP="001766B9">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6AD3F381" w14:textId="77777777" w:rsidR="001766B9" w:rsidRDefault="001766B9" w:rsidP="001766B9">
                              <w:r>
                                <w:t>4</w:t>
                              </w:r>
                            </w:p>
                            <w:p w14:paraId="6031813D" w14:textId="77777777" w:rsidR="001766B9" w:rsidRPr="003E64D5" w:rsidRDefault="001766B9" w:rsidP="001766B9">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0C3A6E3D" w14:textId="77777777" w:rsidR="001766B9" w:rsidRDefault="001766B9" w:rsidP="001766B9">
                              <w:r>
                                <w:t>5</w:t>
                              </w:r>
                            </w:p>
                            <w:p w14:paraId="38A3D13C" w14:textId="77777777" w:rsidR="001766B9" w:rsidRPr="003E64D5" w:rsidRDefault="001766B9" w:rsidP="001766B9">
                              <w:r>
                                <w:t>disagree</w:t>
                              </w:r>
                            </w:p>
                          </w:txbxContent>
                        </v:textbox>
                      </v:shape>
                    </v:group>
                  </w:pict>
                </mc:Fallback>
              </mc:AlternateContent>
            </w:r>
          </w:p>
          <w:p w14:paraId="52AF4F97" w14:textId="77777777" w:rsidR="001766B9" w:rsidRPr="00214D26" w:rsidRDefault="001766B9" w:rsidP="00BC6E3F">
            <w:pPr>
              <w:rPr>
                <w:color w:val="000000" w:themeColor="text1"/>
              </w:rPr>
            </w:pPr>
          </w:p>
        </w:tc>
      </w:tr>
    </w:tbl>
    <w:p w14:paraId="05471587" w14:textId="77777777" w:rsidR="001766B9" w:rsidRDefault="001766B9" w:rsidP="001766B9">
      <w:pPr>
        <w:rPr>
          <w:b/>
          <w:bCs/>
          <w:color w:val="000000" w:themeColor="text1"/>
          <w:sz w:val="28"/>
          <w:szCs w:val="28"/>
        </w:rPr>
      </w:pPr>
    </w:p>
    <w:p w14:paraId="1311A21B" w14:textId="77777777" w:rsidR="001766B9" w:rsidRDefault="001766B9" w:rsidP="001766B9">
      <w:pPr>
        <w:rPr>
          <w:b/>
          <w:bCs/>
          <w:color w:val="000000" w:themeColor="text1"/>
          <w:sz w:val="28"/>
          <w:szCs w:val="28"/>
        </w:rPr>
      </w:pPr>
    </w:p>
    <w:p w14:paraId="268492EB" w14:textId="77777777" w:rsidR="001766B9" w:rsidRDefault="001766B9" w:rsidP="001766B9">
      <w:pPr>
        <w:rPr>
          <w:b/>
          <w:bCs/>
          <w:color w:val="000000" w:themeColor="text1"/>
          <w:sz w:val="28"/>
          <w:szCs w:val="28"/>
        </w:rPr>
      </w:pPr>
    </w:p>
    <w:p w14:paraId="4705022F" w14:textId="77777777" w:rsidR="001766B9" w:rsidRDefault="001766B9" w:rsidP="001766B9">
      <w:pPr>
        <w:rPr>
          <w:b/>
          <w:bCs/>
          <w:color w:val="000000" w:themeColor="text1"/>
          <w:sz w:val="28"/>
          <w:szCs w:val="28"/>
        </w:rPr>
      </w:pPr>
    </w:p>
    <w:p w14:paraId="2631A37C" w14:textId="6E22A8AF" w:rsidR="001766B9" w:rsidRDefault="001766B9" w:rsidP="001766B9">
      <w:pPr>
        <w:rPr>
          <w:color w:val="000000" w:themeColor="text1"/>
          <w:sz w:val="28"/>
          <w:szCs w:val="28"/>
        </w:rPr>
      </w:pPr>
      <w:r>
        <w:rPr>
          <w:b/>
          <w:bCs/>
          <w:color w:val="000000" w:themeColor="text1"/>
          <w:sz w:val="28"/>
          <w:szCs w:val="28"/>
        </w:rPr>
        <w:t>1</w:t>
      </w:r>
      <w:r w:rsidR="00F51956">
        <w:rPr>
          <w:b/>
          <w:bCs/>
          <w:color w:val="000000" w:themeColor="text1"/>
          <w:sz w:val="28"/>
          <w:szCs w:val="28"/>
        </w:rPr>
        <w:t>1</w:t>
      </w:r>
      <w:r w:rsidRPr="00214D26">
        <w:rPr>
          <w:b/>
          <w:bCs/>
          <w:color w:val="000000" w:themeColor="text1"/>
          <w:sz w:val="28"/>
          <w:szCs w:val="28"/>
        </w:rPr>
        <w:t>.</w:t>
      </w:r>
      <w:r w:rsidRPr="00214D26">
        <w:rPr>
          <w:b/>
          <w:bCs/>
          <w:color w:val="000000" w:themeColor="text1"/>
          <w:sz w:val="28"/>
          <w:szCs w:val="28"/>
        </w:rPr>
        <w:tab/>
        <w:t>Questions on NASA TLX:</w:t>
      </w:r>
    </w:p>
    <w:p w14:paraId="0ED3AA61" w14:textId="589A2F0A"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3EB249D9" wp14:editId="58C7E7A4">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2E0B8AE5" w14:textId="77021C4B"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p w14:paraId="2704591E" w14:textId="6CDB8EB7"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p w14:paraId="3DFEF2E0" w14:textId="78B84088"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p w14:paraId="4F909458" w14:textId="7897E662"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p w14:paraId="766E2573" w14:textId="7A9FA3AF" w:rsidR="001766B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p w14:paraId="47CE13AB" w14:textId="47D5545F" w:rsidR="001766B9" w:rsidRDefault="001766B9" w:rsidP="00F51956">
      <w:pPr>
        <w:pStyle w:val="Heading1"/>
        <w:shd w:val="clear" w:color="auto" w:fill="FFFFFF"/>
        <w:spacing w:before="0" w:beforeAutospacing="0" w:after="0" w:afterAutospacing="0"/>
        <w:rPr>
          <w:rFonts w:ascii="Times" w:hAnsi="Times"/>
          <w:color w:val="000000" w:themeColor="text1"/>
          <w:lang w:val="en-US"/>
        </w:rPr>
      </w:pPr>
    </w:p>
    <w:p w14:paraId="0C47CE65" w14:textId="77777777" w:rsidR="001766B9" w:rsidRDefault="001766B9" w:rsidP="001766B9"/>
    <w:p w14:paraId="39C5AE57" w14:textId="77777777" w:rsidR="001766B9" w:rsidRPr="003111CB" w:rsidRDefault="001766B9" w:rsidP="001766B9">
      <w:pPr>
        <w:pStyle w:val="Heading3"/>
        <w:rPr>
          <w:b/>
          <w:bCs/>
          <w:color w:val="000000" w:themeColor="text1"/>
          <w:sz w:val="28"/>
          <w:szCs w:val="28"/>
        </w:rPr>
      </w:pPr>
      <w:r w:rsidRPr="003111CB">
        <w:rPr>
          <w:b/>
          <w:bCs/>
          <w:color w:val="000000" w:themeColor="text1"/>
          <w:sz w:val="28"/>
          <w:szCs w:val="28"/>
        </w:rPr>
        <w:t>Ishihara Color Blindness Test Plates:</w:t>
      </w:r>
    </w:p>
    <w:p w14:paraId="6FBE1B8A" w14:textId="77777777" w:rsidR="001766B9" w:rsidRPr="008C2C8E" w:rsidRDefault="001766B9" w:rsidP="001766B9"/>
    <w:p w14:paraId="6B337876" w14:textId="1B2FCB96" w:rsidR="001766B9" w:rsidRDefault="001766B9" w:rsidP="001766B9">
      <w:r>
        <w:rPr>
          <w:noProof/>
        </w:rPr>
        <w:drawing>
          <wp:inline distT="0" distB="0" distL="0" distR="0" wp14:anchorId="3DC824C8" wp14:editId="4237DB8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73EEBAB0" wp14:editId="287CE58E">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0A14679" w14:textId="77777777" w:rsidR="001766B9" w:rsidRDefault="001766B9" w:rsidP="001766B9">
      <w:pPr>
        <w:pStyle w:val="Heading3"/>
        <w:ind w:left="720" w:firstLine="720"/>
      </w:pPr>
      <w:r>
        <w:t xml:space="preserve">    Plate-1</w:t>
      </w:r>
      <w:r w:rsidRPr="008C2C8E">
        <w:t xml:space="preserve"> </w:t>
      </w:r>
      <w:r>
        <w:tab/>
      </w:r>
      <w:r>
        <w:tab/>
      </w:r>
      <w:r>
        <w:tab/>
      </w:r>
      <w:r>
        <w:tab/>
      </w:r>
      <w:r>
        <w:tab/>
      </w:r>
      <w:r>
        <w:tab/>
        <w:t xml:space="preserve">   Plate-2</w:t>
      </w:r>
    </w:p>
    <w:p w14:paraId="36195052" w14:textId="77777777" w:rsidR="001766B9" w:rsidRDefault="001766B9" w:rsidP="001766B9">
      <w:pPr>
        <w:pStyle w:val="Heading3"/>
      </w:pPr>
    </w:p>
    <w:p w14:paraId="042B34C2" w14:textId="77777777" w:rsidR="001766B9" w:rsidRDefault="001766B9" w:rsidP="001766B9"/>
    <w:p w14:paraId="08939739" w14:textId="77777777" w:rsidR="001766B9" w:rsidRPr="001910CC" w:rsidRDefault="001766B9" w:rsidP="001766B9"/>
    <w:p w14:paraId="211D27A5" w14:textId="77777777" w:rsidR="001766B9" w:rsidRDefault="001766B9" w:rsidP="001766B9">
      <w:r>
        <w:rPr>
          <w:noProof/>
        </w:rPr>
        <w:drawing>
          <wp:inline distT="0" distB="0" distL="0" distR="0" wp14:anchorId="5A7F368D" wp14:editId="5D5CA161">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5A7DE21" wp14:editId="5401744D">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686B8C8" w14:textId="77777777" w:rsidR="001766B9" w:rsidRDefault="001766B9" w:rsidP="001766B9">
      <w:pPr>
        <w:pStyle w:val="Heading3"/>
      </w:pPr>
      <w:r>
        <w:t xml:space="preserve">                               Plate-3</w:t>
      </w:r>
      <w:r w:rsidRPr="008C2C8E">
        <w:t xml:space="preserve"> </w:t>
      </w:r>
      <w:r>
        <w:tab/>
      </w:r>
      <w:r>
        <w:tab/>
      </w:r>
      <w:r>
        <w:tab/>
      </w:r>
      <w:r>
        <w:tab/>
      </w:r>
      <w:r>
        <w:tab/>
        <w:t xml:space="preserve">              Plate-4</w:t>
      </w:r>
    </w:p>
    <w:p w14:paraId="296BDAAD" w14:textId="77777777" w:rsidR="001766B9" w:rsidRDefault="001766B9" w:rsidP="001766B9"/>
    <w:p w14:paraId="29B0E8CE" w14:textId="13A1F01E" w:rsidR="001766B9" w:rsidRDefault="001766B9" w:rsidP="001766B9">
      <w:r>
        <w:rPr>
          <w:noProof/>
        </w:rPr>
        <w:lastRenderedPageBreak/>
        <w:drawing>
          <wp:inline distT="0" distB="0" distL="0" distR="0" wp14:anchorId="56D77F6B" wp14:editId="244016B9">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9B46B6F" wp14:editId="298A4BF4">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2DFE508" w14:textId="77777777" w:rsidR="001766B9" w:rsidRDefault="001766B9" w:rsidP="001766B9">
      <w:pPr>
        <w:pStyle w:val="Heading3"/>
        <w:ind w:left="720" w:firstLine="720"/>
      </w:pPr>
      <w:r>
        <w:t>Plate-5</w:t>
      </w:r>
      <w:r w:rsidRPr="008C2C8E">
        <w:t xml:space="preserve"> </w:t>
      </w:r>
      <w:r>
        <w:tab/>
      </w:r>
      <w:r>
        <w:tab/>
      </w:r>
      <w:r>
        <w:tab/>
      </w:r>
      <w:r>
        <w:tab/>
      </w:r>
      <w:r>
        <w:tab/>
      </w:r>
      <w:r>
        <w:tab/>
        <w:t xml:space="preserve">   Plate-6</w:t>
      </w:r>
    </w:p>
    <w:p w14:paraId="62620E3D" w14:textId="77777777" w:rsidR="001766B9" w:rsidRDefault="001766B9" w:rsidP="001766B9"/>
    <w:p w14:paraId="66C92C0D" w14:textId="77777777" w:rsidR="001766B9" w:rsidRDefault="001766B9" w:rsidP="001766B9"/>
    <w:p w14:paraId="4EABE329" w14:textId="77777777" w:rsidR="001766B9" w:rsidRDefault="001766B9" w:rsidP="001766B9"/>
    <w:p w14:paraId="33368013" w14:textId="77777777" w:rsidR="001766B9" w:rsidRPr="00124E45" w:rsidRDefault="001766B9" w:rsidP="001766B9"/>
    <w:p w14:paraId="4CDC2D1F" w14:textId="77777777" w:rsidR="001766B9" w:rsidRDefault="001766B9" w:rsidP="001766B9">
      <w:r>
        <w:rPr>
          <w:noProof/>
        </w:rPr>
        <w:drawing>
          <wp:inline distT="0" distB="0" distL="0" distR="0" wp14:anchorId="3990A62F" wp14:editId="7D442B0B">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B343A42" wp14:editId="5DABDA27">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5BBDE65" w14:textId="77777777" w:rsidR="001766B9" w:rsidRDefault="001766B9" w:rsidP="001766B9">
      <w:pPr>
        <w:pStyle w:val="Heading3"/>
        <w:ind w:left="720" w:firstLine="720"/>
      </w:pPr>
      <w:r>
        <w:t>Plate-7</w:t>
      </w:r>
      <w:r>
        <w:tab/>
      </w:r>
      <w:r>
        <w:tab/>
      </w:r>
      <w:r>
        <w:tab/>
      </w:r>
      <w:r>
        <w:tab/>
      </w:r>
      <w:r>
        <w:tab/>
      </w:r>
      <w:r>
        <w:tab/>
        <w:t xml:space="preserve">              Plate-8</w:t>
      </w:r>
    </w:p>
    <w:p w14:paraId="034FA442" w14:textId="77777777" w:rsidR="001766B9" w:rsidRDefault="001766B9" w:rsidP="001766B9"/>
    <w:p w14:paraId="215D2A1B" w14:textId="46857255" w:rsidR="001766B9" w:rsidRDefault="001766B9" w:rsidP="001766B9">
      <w:r>
        <w:rPr>
          <w:noProof/>
        </w:rPr>
        <w:lastRenderedPageBreak/>
        <w:drawing>
          <wp:inline distT="0" distB="0" distL="0" distR="0" wp14:anchorId="24DD04C1" wp14:editId="4E0C19E2">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149CEAA" wp14:editId="478A283F">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E251525" w14:textId="77777777" w:rsidR="001766B9" w:rsidRDefault="001766B9" w:rsidP="001766B9">
      <w:pPr>
        <w:pStyle w:val="Heading3"/>
        <w:ind w:left="720" w:firstLine="720"/>
      </w:pPr>
      <w:r>
        <w:t>Plate-9</w:t>
      </w:r>
      <w:r>
        <w:tab/>
      </w:r>
      <w:r>
        <w:tab/>
      </w:r>
      <w:r>
        <w:tab/>
      </w:r>
      <w:r>
        <w:tab/>
      </w:r>
      <w:r>
        <w:tab/>
      </w:r>
      <w:r>
        <w:tab/>
        <w:t xml:space="preserve">               Plate-10</w:t>
      </w:r>
    </w:p>
    <w:p w14:paraId="3FA8F3EC" w14:textId="77777777" w:rsidR="001766B9" w:rsidRDefault="001766B9" w:rsidP="001766B9"/>
    <w:p w14:paraId="4FA28983" w14:textId="77777777" w:rsidR="001766B9" w:rsidRDefault="001766B9" w:rsidP="001766B9"/>
    <w:p w14:paraId="29824C32" w14:textId="77777777" w:rsidR="001766B9" w:rsidRDefault="001766B9" w:rsidP="001766B9">
      <w:pPr>
        <w:pStyle w:val="Heading3"/>
      </w:pPr>
    </w:p>
    <w:p w14:paraId="06B1D955" w14:textId="08801301" w:rsidR="001766B9" w:rsidRDefault="001766B9" w:rsidP="001766B9">
      <w:r>
        <w:rPr>
          <w:noProof/>
        </w:rPr>
        <w:drawing>
          <wp:inline distT="0" distB="0" distL="0" distR="0" wp14:anchorId="1A36E696" wp14:editId="4738B8F8">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61CEFF0" wp14:editId="7F2DAEF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FEB4A13" w14:textId="77777777" w:rsidR="001766B9" w:rsidRDefault="001766B9" w:rsidP="001766B9">
      <w:pPr>
        <w:pStyle w:val="Heading3"/>
        <w:ind w:left="720" w:firstLine="720"/>
      </w:pPr>
      <w:r>
        <w:t>Plate-11</w:t>
      </w:r>
      <w:r>
        <w:tab/>
      </w:r>
      <w:r>
        <w:tab/>
      </w:r>
      <w:r>
        <w:tab/>
      </w:r>
      <w:r>
        <w:tab/>
      </w:r>
      <w:r>
        <w:tab/>
      </w:r>
      <w:r>
        <w:tab/>
        <w:t xml:space="preserve">   Plate-12</w:t>
      </w:r>
    </w:p>
    <w:p w14:paraId="30859D96" w14:textId="77777777" w:rsidR="001766B9" w:rsidRDefault="001766B9" w:rsidP="001766B9"/>
    <w:p w14:paraId="10FB3F83" w14:textId="3465C4F6" w:rsidR="001766B9" w:rsidRDefault="001766B9" w:rsidP="001766B9">
      <w:r>
        <w:rPr>
          <w:noProof/>
        </w:rPr>
        <w:lastRenderedPageBreak/>
        <w:drawing>
          <wp:inline distT="0" distB="0" distL="0" distR="0" wp14:anchorId="169E1F56" wp14:editId="4B24E568">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181A557" wp14:editId="45B0DD49">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1C04B07" w14:textId="77777777" w:rsidR="001766B9" w:rsidRDefault="001766B9" w:rsidP="001766B9">
      <w:pPr>
        <w:pStyle w:val="Heading3"/>
        <w:ind w:left="720" w:firstLine="720"/>
      </w:pPr>
      <w:r>
        <w:t>Plate-13</w:t>
      </w:r>
      <w:r>
        <w:tab/>
      </w:r>
      <w:r>
        <w:tab/>
      </w:r>
      <w:r>
        <w:tab/>
      </w:r>
      <w:r>
        <w:tab/>
      </w:r>
      <w:r>
        <w:tab/>
      </w:r>
      <w:r>
        <w:tab/>
        <w:t xml:space="preserve">   Plate-14</w:t>
      </w:r>
    </w:p>
    <w:p w14:paraId="190AF522" w14:textId="77777777" w:rsidR="001766B9" w:rsidRDefault="001766B9" w:rsidP="001766B9"/>
    <w:p w14:paraId="546AC58F" w14:textId="77777777" w:rsidR="001766B9" w:rsidRDefault="001766B9" w:rsidP="001766B9"/>
    <w:p w14:paraId="1F29DF3C" w14:textId="77777777" w:rsidR="001766B9" w:rsidRDefault="001766B9" w:rsidP="001766B9"/>
    <w:p w14:paraId="2465C3EF" w14:textId="77777777" w:rsidR="001766B9" w:rsidRDefault="001766B9" w:rsidP="001766B9"/>
    <w:p w14:paraId="6F1A7812" w14:textId="3F41E2AA" w:rsidR="001766B9" w:rsidRDefault="001766B9" w:rsidP="001766B9">
      <w:r>
        <w:rPr>
          <w:noProof/>
        </w:rPr>
        <w:drawing>
          <wp:inline distT="0" distB="0" distL="0" distR="0" wp14:anchorId="2D261BD4" wp14:editId="2A06537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FBD69C1" wp14:editId="308EE350">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7D38FB" w14:textId="77777777" w:rsidR="001766B9" w:rsidRDefault="001766B9" w:rsidP="001766B9">
      <w:pPr>
        <w:pStyle w:val="Heading3"/>
        <w:ind w:left="720" w:firstLine="720"/>
      </w:pPr>
      <w:r>
        <w:t>Plate-15</w:t>
      </w:r>
      <w:r>
        <w:tab/>
      </w:r>
      <w:r>
        <w:tab/>
      </w:r>
      <w:r>
        <w:tab/>
      </w:r>
      <w:r>
        <w:tab/>
      </w:r>
      <w:r>
        <w:tab/>
      </w:r>
      <w:r>
        <w:tab/>
        <w:t xml:space="preserve">   Plate-16</w:t>
      </w:r>
    </w:p>
    <w:p w14:paraId="0FFFEB80" w14:textId="77777777" w:rsidR="001766B9" w:rsidRDefault="001766B9" w:rsidP="001766B9"/>
    <w:p w14:paraId="67FA39B5" w14:textId="5DA170AB" w:rsidR="001766B9" w:rsidRDefault="001766B9" w:rsidP="001766B9">
      <w:r>
        <w:rPr>
          <w:noProof/>
        </w:rPr>
        <w:lastRenderedPageBreak/>
        <w:drawing>
          <wp:inline distT="0" distB="0" distL="0" distR="0" wp14:anchorId="74B33180" wp14:editId="197EF99B">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73A7DC2" wp14:editId="59F75C22">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584B50A" w14:textId="77777777" w:rsidR="001766B9" w:rsidRDefault="001766B9" w:rsidP="001766B9">
      <w:pPr>
        <w:pStyle w:val="Heading3"/>
        <w:ind w:left="720" w:firstLine="720"/>
      </w:pPr>
      <w:r>
        <w:t>Plate-17</w:t>
      </w:r>
      <w:r>
        <w:tab/>
      </w:r>
      <w:r>
        <w:tab/>
      </w:r>
      <w:r>
        <w:tab/>
      </w:r>
      <w:r>
        <w:tab/>
      </w:r>
      <w:r>
        <w:tab/>
      </w:r>
      <w:r>
        <w:tab/>
        <w:t xml:space="preserve">   Plate-18</w:t>
      </w:r>
    </w:p>
    <w:p w14:paraId="4F2203C5" w14:textId="77777777" w:rsidR="001766B9" w:rsidRDefault="001766B9" w:rsidP="001766B9"/>
    <w:p w14:paraId="66F76CD0" w14:textId="77777777" w:rsidR="001766B9" w:rsidRDefault="001766B9" w:rsidP="001766B9"/>
    <w:p w14:paraId="1CEE5A87" w14:textId="77777777" w:rsidR="001766B9" w:rsidRDefault="001766B9" w:rsidP="001766B9"/>
    <w:p w14:paraId="7F13B1AC" w14:textId="77777777" w:rsidR="001766B9" w:rsidRDefault="001766B9" w:rsidP="001766B9">
      <w:pPr>
        <w:pStyle w:val="Heading3"/>
      </w:pPr>
    </w:p>
    <w:p w14:paraId="31942260" w14:textId="156C32F4" w:rsidR="001766B9" w:rsidRDefault="001766B9" w:rsidP="001766B9">
      <w:r>
        <w:rPr>
          <w:noProof/>
        </w:rPr>
        <w:drawing>
          <wp:inline distT="0" distB="0" distL="0" distR="0" wp14:anchorId="01966A55" wp14:editId="0279FA87">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C8CB0A3" wp14:editId="5C6126E7">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AF77F57" w14:textId="77777777" w:rsidR="001766B9" w:rsidRDefault="001766B9" w:rsidP="001766B9">
      <w:pPr>
        <w:pStyle w:val="Heading3"/>
        <w:ind w:left="720" w:firstLine="720"/>
      </w:pPr>
      <w:r>
        <w:t>Plate-19</w:t>
      </w:r>
      <w:r>
        <w:tab/>
      </w:r>
      <w:r>
        <w:tab/>
      </w:r>
      <w:r>
        <w:tab/>
      </w:r>
      <w:r>
        <w:tab/>
      </w:r>
      <w:r>
        <w:tab/>
      </w:r>
      <w:r>
        <w:tab/>
        <w:t xml:space="preserve">   Plate-20</w:t>
      </w:r>
    </w:p>
    <w:p w14:paraId="23DCE481" w14:textId="77777777" w:rsidR="001766B9" w:rsidRDefault="001766B9" w:rsidP="001766B9"/>
    <w:p w14:paraId="6C36EFAB" w14:textId="72EB8484" w:rsidR="001766B9" w:rsidRDefault="001766B9" w:rsidP="001766B9">
      <w:r>
        <w:rPr>
          <w:noProof/>
        </w:rPr>
        <w:lastRenderedPageBreak/>
        <w:drawing>
          <wp:inline distT="0" distB="0" distL="0" distR="0" wp14:anchorId="161E5AA1" wp14:editId="25878118">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A704ECF" wp14:editId="218C33EB">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29565EA" w14:textId="77777777" w:rsidR="001766B9" w:rsidRDefault="001766B9" w:rsidP="001766B9">
      <w:pPr>
        <w:pStyle w:val="Heading3"/>
        <w:ind w:left="720" w:firstLine="720"/>
      </w:pPr>
      <w:r>
        <w:t>Plate-21</w:t>
      </w:r>
      <w:r>
        <w:tab/>
      </w:r>
      <w:r>
        <w:tab/>
      </w:r>
      <w:r>
        <w:tab/>
      </w:r>
      <w:r>
        <w:tab/>
      </w:r>
      <w:r>
        <w:tab/>
      </w:r>
      <w:r>
        <w:tab/>
        <w:t xml:space="preserve">   Plate-22</w:t>
      </w:r>
    </w:p>
    <w:p w14:paraId="08737FFA" w14:textId="77777777" w:rsidR="001766B9" w:rsidRDefault="001766B9" w:rsidP="001766B9"/>
    <w:p w14:paraId="5201559D" w14:textId="77777777" w:rsidR="001766B9" w:rsidRDefault="001766B9" w:rsidP="001766B9"/>
    <w:p w14:paraId="183E3FEE" w14:textId="77777777" w:rsidR="001766B9" w:rsidRDefault="001766B9" w:rsidP="001766B9"/>
    <w:p w14:paraId="27274369" w14:textId="77777777" w:rsidR="001766B9" w:rsidRDefault="001766B9" w:rsidP="001766B9"/>
    <w:p w14:paraId="2851E498" w14:textId="5047BFE7" w:rsidR="001766B9" w:rsidRDefault="001766B9" w:rsidP="001766B9">
      <w:r>
        <w:rPr>
          <w:noProof/>
        </w:rPr>
        <w:drawing>
          <wp:inline distT="0" distB="0" distL="0" distR="0" wp14:anchorId="1AB0743F" wp14:editId="7E685F5D">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1F61C2" wp14:editId="1FF60367">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BB5FB3" w14:textId="77777777" w:rsidR="001766B9" w:rsidRDefault="001766B9" w:rsidP="001766B9">
      <w:pPr>
        <w:pStyle w:val="Heading3"/>
        <w:ind w:left="720" w:firstLine="720"/>
      </w:pPr>
      <w:r>
        <w:t>Plate-23</w:t>
      </w:r>
      <w:r>
        <w:tab/>
      </w:r>
      <w:r>
        <w:tab/>
      </w:r>
      <w:r>
        <w:tab/>
      </w:r>
      <w:r>
        <w:tab/>
      </w:r>
      <w:r>
        <w:tab/>
      </w:r>
      <w:r>
        <w:tab/>
        <w:t xml:space="preserve">   Plate-24</w:t>
      </w:r>
    </w:p>
    <w:p w14:paraId="775356FA" w14:textId="77777777" w:rsidR="001766B9" w:rsidRPr="00CC3D58" w:rsidRDefault="001766B9" w:rsidP="001766B9"/>
    <w:p w14:paraId="533CA5D0" w14:textId="77777777" w:rsidR="001766B9" w:rsidRDefault="001766B9" w:rsidP="001766B9">
      <w:pPr>
        <w:spacing w:before="100" w:beforeAutospacing="1" w:after="100" w:afterAutospacing="1"/>
      </w:pPr>
    </w:p>
    <w:p w14:paraId="58B1F31A" w14:textId="77777777" w:rsidR="001766B9" w:rsidRPr="00A87284" w:rsidRDefault="001766B9" w:rsidP="001766B9">
      <w:pPr>
        <w:spacing w:before="100" w:beforeAutospacing="1" w:after="100" w:afterAutospacing="1"/>
      </w:pPr>
    </w:p>
    <w:p w14:paraId="5E12A4C4" w14:textId="77777777" w:rsidR="001766B9" w:rsidRPr="002E48C9" w:rsidRDefault="001766B9" w:rsidP="001766B9">
      <w:pPr>
        <w:pStyle w:val="Heading1"/>
        <w:shd w:val="clear" w:color="auto" w:fill="FFFFFF"/>
        <w:spacing w:before="0" w:beforeAutospacing="0" w:after="0" w:afterAutospacing="0"/>
        <w:ind w:left="720" w:hanging="720"/>
        <w:rPr>
          <w:rFonts w:ascii="Times" w:hAnsi="Times"/>
          <w:color w:val="000000" w:themeColor="text1"/>
          <w:lang w:val="en-US"/>
        </w:rPr>
      </w:pPr>
    </w:p>
    <w:sectPr w:rsidR="001766B9" w:rsidRPr="002E48C9" w:rsidSect="00A33728">
      <w:headerReference w:type="default" r:id="rId151"/>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A549D" w14:textId="77777777" w:rsidR="00C35CEC" w:rsidRDefault="00C35CEC" w:rsidP="002C2CD3">
      <w:r>
        <w:separator/>
      </w:r>
    </w:p>
  </w:endnote>
  <w:endnote w:type="continuationSeparator" w:id="0">
    <w:p w14:paraId="0B65419A" w14:textId="77777777" w:rsidR="00C35CEC" w:rsidRDefault="00C35CE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6739C" w14:textId="77777777" w:rsidR="00C35CEC" w:rsidRDefault="00C35CEC" w:rsidP="002C2CD3">
      <w:r>
        <w:separator/>
      </w:r>
    </w:p>
  </w:footnote>
  <w:footnote w:type="continuationSeparator" w:id="0">
    <w:p w14:paraId="74B7930C" w14:textId="77777777" w:rsidR="00C35CEC" w:rsidRDefault="00C35CEC"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905A0" w14:textId="77777777" w:rsidR="00AD7736" w:rsidRDefault="00AD77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95A1E"/>
    <w:multiLevelType w:val="hybridMultilevel"/>
    <w:tmpl w:val="1764B8C4"/>
    <w:lvl w:ilvl="0" w:tplc="3CDC178E">
      <w:start w:val="1"/>
      <w:numFmt w:val="decimal"/>
      <w:lvlText w:val="%1."/>
      <w:lvlJc w:val="left"/>
      <w:pPr>
        <w:ind w:left="720" w:hanging="360"/>
      </w:pPr>
      <w:rPr>
        <w:rFonts w:hint="default"/>
        <w:color w:val="555555"/>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03E5CDF"/>
    <w:multiLevelType w:val="hybridMultilevel"/>
    <w:tmpl w:val="30CA0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E51D1"/>
    <w:multiLevelType w:val="hybridMultilevel"/>
    <w:tmpl w:val="5BB8FF58"/>
    <w:lvl w:ilvl="0" w:tplc="854C3758">
      <w:start w:val="1"/>
      <w:numFmt w:val="decimal"/>
      <w:lvlText w:val="%1."/>
      <w:lvlJc w:val="left"/>
      <w:pPr>
        <w:ind w:left="1080" w:hanging="360"/>
      </w:pPr>
      <w:rPr>
        <w:rFonts w:ascii="Times" w:eastAsia="Times New Roman" w:hAnsi="Times" w:cs="Times New Roman"/>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8"/>
  </w:num>
  <w:num w:numId="3">
    <w:abstractNumId w:val="16"/>
  </w:num>
  <w:num w:numId="4">
    <w:abstractNumId w:val="0"/>
  </w:num>
  <w:num w:numId="5">
    <w:abstractNumId w:val="13"/>
  </w:num>
  <w:num w:numId="6">
    <w:abstractNumId w:val="10"/>
  </w:num>
  <w:num w:numId="7">
    <w:abstractNumId w:val="1"/>
  </w:num>
  <w:num w:numId="8">
    <w:abstractNumId w:val="8"/>
  </w:num>
  <w:num w:numId="9">
    <w:abstractNumId w:val="9"/>
  </w:num>
  <w:num w:numId="10">
    <w:abstractNumId w:val="3"/>
  </w:num>
  <w:num w:numId="11">
    <w:abstractNumId w:val="14"/>
  </w:num>
  <w:num w:numId="12">
    <w:abstractNumId w:val="6"/>
  </w:num>
  <w:num w:numId="13">
    <w:abstractNumId w:val="7"/>
  </w:num>
  <w:num w:numId="14">
    <w:abstractNumId w:val="2"/>
  </w:num>
  <w:num w:numId="15">
    <w:abstractNumId w:val="15"/>
  </w:num>
  <w:num w:numId="16">
    <w:abstractNumId w:val="19"/>
  </w:num>
  <w:num w:numId="17">
    <w:abstractNumId w:val="5"/>
  </w:num>
  <w:num w:numId="18">
    <w:abstractNumId w:val="17"/>
  </w:num>
  <w:num w:numId="19">
    <w:abstractNumId w:val="12"/>
  </w:num>
  <w:num w:numId="20">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231C"/>
    <w:rsid w:val="00023DD6"/>
    <w:rsid w:val="00023EDC"/>
    <w:rsid w:val="00027BBF"/>
    <w:rsid w:val="0003008B"/>
    <w:rsid w:val="000325CB"/>
    <w:rsid w:val="00034CBD"/>
    <w:rsid w:val="00035787"/>
    <w:rsid w:val="00036E60"/>
    <w:rsid w:val="000372B8"/>
    <w:rsid w:val="00037951"/>
    <w:rsid w:val="00040570"/>
    <w:rsid w:val="0004148C"/>
    <w:rsid w:val="00041576"/>
    <w:rsid w:val="000416E5"/>
    <w:rsid w:val="00045570"/>
    <w:rsid w:val="0004566B"/>
    <w:rsid w:val="00045F0F"/>
    <w:rsid w:val="000460F2"/>
    <w:rsid w:val="000469CF"/>
    <w:rsid w:val="000474C7"/>
    <w:rsid w:val="00047B0C"/>
    <w:rsid w:val="00050C48"/>
    <w:rsid w:val="0005403A"/>
    <w:rsid w:val="00056296"/>
    <w:rsid w:val="00056457"/>
    <w:rsid w:val="00056712"/>
    <w:rsid w:val="0005771F"/>
    <w:rsid w:val="00057FDE"/>
    <w:rsid w:val="000605F8"/>
    <w:rsid w:val="000606C6"/>
    <w:rsid w:val="0007081D"/>
    <w:rsid w:val="0007090D"/>
    <w:rsid w:val="000721F9"/>
    <w:rsid w:val="00073B1E"/>
    <w:rsid w:val="00074006"/>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344"/>
    <w:rsid w:val="000A69BF"/>
    <w:rsid w:val="000A70BE"/>
    <w:rsid w:val="000A70F4"/>
    <w:rsid w:val="000B04CE"/>
    <w:rsid w:val="000B4071"/>
    <w:rsid w:val="000C1080"/>
    <w:rsid w:val="000C300A"/>
    <w:rsid w:val="000C5D98"/>
    <w:rsid w:val="000C6028"/>
    <w:rsid w:val="000D2E36"/>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0230"/>
    <w:rsid w:val="00117086"/>
    <w:rsid w:val="00121C60"/>
    <w:rsid w:val="00121EAE"/>
    <w:rsid w:val="00121FEC"/>
    <w:rsid w:val="0012405D"/>
    <w:rsid w:val="00124490"/>
    <w:rsid w:val="00126CFD"/>
    <w:rsid w:val="0012733A"/>
    <w:rsid w:val="00130BE1"/>
    <w:rsid w:val="00137224"/>
    <w:rsid w:val="00140BAB"/>
    <w:rsid w:val="0014108C"/>
    <w:rsid w:val="00143327"/>
    <w:rsid w:val="001436F2"/>
    <w:rsid w:val="00153AAF"/>
    <w:rsid w:val="00155D62"/>
    <w:rsid w:val="00156864"/>
    <w:rsid w:val="001577CE"/>
    <w:rsid w:val="00157C2E"/>
    <w:rsid w:val="00157F5C"/>
    <w:rsid w:val="0016026C"/>
    <w:rsid w:val="001602B6"/>
    <w:rsid w:val="00160DED"/>
    <w:rsid w:val="00160EFF"/>
    <w:rsid w:val="00162DFA"/>
    <w:rsid w:val="00164D7A"/>
    <w:rsid w:val="0016572F"/>
    <w:rsid w:val="00166008"/>
    <w:rsid w:val="0016682E"/>
    <w:rsid w:val="0016768D"/>
    <w:rsid w:val="001676F4"/>
    <w:rsid w:val="00170C9B"/>
    <w:rsid w:val="001724D8"/>
    <w:rsid w:val="00172620"/>
    <w:rsid w:val="00174F13"/>
    <w:rsid w:val="00175010"/>
    <w:rsid w:val="0017536F"/>
    <w:rsid w:val="0017657E"/>
    <w:rsid w:val="001766B9"/>
    <w:rsid w:val="00182518"/>
    <w:rsid w:val="00190E1A"/>
    <w:rsid w:val="00192110"/>
    <w:rsid w:val="0019316B"/>
    <w:rsid w:val="00194555"/>
    <w:rsid w:val="00194BE1"/>
    <w:rsid w:val="00195BEA"/>
    <w:rsid w:val="001A2ADA"/>
    <w:rsid w:val="001A5E0C"/>
    <w:rsid w:val="001B3BBA"/>
    <w:rsid w:val="001B3CA7"/>
    <w:rsid w:val="001B598C"/>
    <w:rsid w:val="001C1F37"/>
    <w:rsid w:val="001C47CB"/>
    <w:rsid w:val="001C5A22"/>
    <w:rsid w:val="001D1796"/>
    <w:rsid w:val="001D28E3"/>
    <w:rsid w:val="001D292C"/>
    <w:rsid w:val="001D385B"/>
    <w:rsid w:val="001D4464"/>
    <w:rsid w:val="001E04EA"/>
    <w:rsid w:val="001E310E"/>
    <w:rsid w:val="001E5054"/>
    <w:rsid w:val="001E7217"/>
    <w:rsid w:val="001F137E"/>
    <w:rsid w:val="001F3736"/>
    <w:rsid w:val="001F3770"/>
    <w:rsid w:val="001F54D9"/>
    <w:rsid w:val="00200D7B"/>
    <w:rsid w:val="0020173D"/>
    <w:rsid w:val="00202AAB"/>
    <w:rsid w:val="0020335E"/>
    <w:rsid w:val="00205DF0"/>
    <w:rsid w:val="002070A8"/>
    <w:rsid w:val="00212B09"/>
    <w:rsid w:val="00215E7E"/>
    <w:rsid w:val="002160E5"/>
    <w:rsid w:val="0021770F"/>
    <w:rsid w:val="00221138"/>
    <w:rsid w:val="0022223C"/>
    <w:rsid w:val="002227B1"/>
    <w:rsid w:val="00222DA8"/>
    <w:rsid w:val="00225574"/>
    <w:rsid w:val="002258A8"/>
    <w:rsid w:val="00226200"/>
    <w:rsid w:val="002267AE"/>
    <w:rsid w:val="00230BFF"/>
    <w:rsid w:val="00230ED5"/>
    <w:rsid w:val="002329B6"/>
    <w:rsid w:val="00244E8C"/>
    <w:rsid w:val="00245A71"/>
    <w:rsid w:val="00251C2E"/>
    <w:rsid w:val="00254D20"/>
    <w:rsid w:val="0025551D"/>
    <w:rsid w:val="002555ED"/>
    <w:rsid w:val="00260105"/>
    <w:rsid w:val="00261869"/>
    <w:rsid w:val="00263E96"/>
    <w:rsid w:val="00264371"/>
    <w:rsid w:val="002646E3"/>
    <w:rsid w:val="0026507B"/>
    <w:rsid w:val="00281A5B"/>
    <w:rsid w:val="00286049"/>
    <w:rsid w:val="002901E4"/>
    <w:rsid w:val="00293FCA"/>
    <w:rsid w:val="00295341"/>
    <w:rsid w:val="002A3781"/>
    <w:rsid w:val="002A43A7"/>
    <w:rsid w:val="002A5022"/>
    <w:rsid w:val="002A6B70"/>
    <w:rsid w:val="002A7446"/>
    <w:rsid w:val="002B264C"/>
    <w:rsid w:val="002B2853"/>
    <w:rsid w:val="002B6218"/>
    <w:rsid w:val="002B668F"/>
    <w:rsid w:val="002B79B0"/>
    <w:rsid w:val="002C2529"/>
    <w:rsid w:val="002C2CD3"/>
    <w:rsid w:val="002C45A9"/>
    <w:rsid w:val="002C6910"/>
    <w:rsid w:val="002C6C14"/>
    <w:rsid w:val="002C7521"/>
    <w:rsid w:val="002C773D"/>
    <w:rsid w:val="002D5BC0"/>
    <w:rsid w:val="002D5FA8"/>
    <w:rsid w:val="002E1DFE"/>
    <w:rsid w:val="002E2569"/>
    <w:rsid w:val="002E48C9"/>
    <w:rsid w:val="002E4C11"/>
    <w:rsid w:val="002E73FA"/>
    <w:rsid w:val="002F2CD1"/>
    <w:rsid w:val="002F2F0E"/>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0492"/>
    <w:rsid w:val="00341436"/>
    <w:rsid w:val="003428EC"/>
    <w:rsid w:val="0034652D"/>
    <w:rsid w:val="003527F7"/>
    <w:rsid w:val="003545C8"/>
    <w:rsid w:val="00356503"/>
    <w:rsid w:val="00357AD6"/>
    <w:rsid w:val="003605DF"/>
    <w:rsid w:val="003614F3"/>
    <w:rsid w:val="003638D1"/>
    <w:rsid w:val="00364BC9"/>
    <w:rsid w:val="00365D5B"/>
    <w:rsid w:val="003668D4"/>
    <w:rsid w:val="003675BA"/>
    <w:rsid w:val="00370619"/>
    <w:rsid w:val="00372FC2"/>
    <w:rsid w:val="00375942"/>
    <w:rsid w:val="00377AF4"/>
    <w:rsid w:val="00380BB0"/>
    <w:rsid w:val="0038110E"/>
    <w:rsid w:val="0039308A"/>
    <w:rsid w:val="003957DE"/>
    <w:rsid w:val="00396728"/>
    <w:rsid w:val="00397501"/>
    <w:rsid w:val="003A004E"/>
    <w:rsid w:val="003A3D25"/>
    <w:rsid w:val="003A3F64"/>
    <w:rsid w:val="003A588A"/>
    <w:rsid w:val="003A76D7"/>
    <w:rsid w:val="003B2A54"/>
    <w:rsid w:val="003B2D70"/>
    <w:rsid w:val="003B37EA"/>
    <w:rsid w:val="003B3F2B"/>
    <w:rsid w:val="003B6B05"/>
    <w:rsid w:val="003B6E21"/>
    <w:rsid w:val="003B7ED7"/>
    <w:rsid w:val="003C02C5"/>
    <w:rsid w:val="003C2C97"/>
    <w:rsid w:val="003C347F"/>
    <w:rsid w:val="003C749E"/>
    <w:rsid w:val="003D017A"/>
    <w:rsid w:val="003D5B5D"/>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07628"/>
    <w:rsid w:val="004106BD"/>
    <w:rsid w:val="00412624"/>
    <w:rsid w:val="00416D94"/>
    <w:rsid w:val="004177E9"/>
    <w:rsid w:val="00420BD7"/>
    <w:rsid w:val="0042133B"/>
    <w:rsid w:val="00425704"/>
    <w:rsid w:val="00430AA4"/>
    <w:rsid w:val="00432492"/>
    <w:rsid w:val="00435E57"/>
    <w:rsid w:val="004375FF"/>
    <w:rsid w:val="004433D1"/>
    <w:rsid w:val="00443ED0"/>
    <w:rsid w:val="00447C8E"/>
    <w:rsid w:val="0045050A"/>
    <w:rsid w:val="00451E29"/>
    <w:rsid w:val="00455473"/>
    <w:rsid w:val="00460C6F"/>
    <w:rsid w:val="00461270"/>
    <w:rsid w:val="00462A06"/>
    <w:rsid w:val="004639B9"/>
    <w:rsid w:val="00463F53"/>
    <w:rsid w:val="00470B56"/>
    <w:rsid w:val="004714C9"/>
    <w:rsid w:val="00472CE6"/>
    <w:rsid w:val="00474734"/>
    <w:rsid w:val="004757A1"/>
    <w:rsid w:val="00475DF6"/>
    <w:rsid w:val="00476133"/>
    <w:rsid w:val="004775F4"/>
    <w:rsid w:val="00486B1D"/>
    <w:rsid w:val="00496855"/>
    <w:rsid w:val="0049742C"/>
    <w:rsid w:val="004A0EB5"/>
    <w:rsid w:val="004A2907"/>
    <w:rsid w:val="004A3D05"/>
    <w:rsid w:val="004A712B"/>
    <w:rsid w:val="004B03B6"/>
    <w:rsid w:val="004B1799"/>
    <w:rsid w:val="004B2741"/>
    <w:rsid w:val="004B3A13"/>
    <w:rsid w:val="004B4681"/>
    <w:rsid w:val="004B506B"/>
    <w:rsid w:val="004B6799"/>
    <w:rsid w:val="004D0F19"/>
    <w:rsid w:val="004D22A8"/>
    <w:rsid w:val="004D2C9A"/>
    <w:rsid w:val="004D3D2A"/>
    <w:rsid w:val="004D4971"/>
    <w:rsid w:val="004D611C"/>
    <w:rsid w:val="004E1704"/>
    <w:rsid w:val="004E547F"/>
    <w:rsid w:val="004E57F0"/>
    <w:rsid w:val="004E7357"/>
    <w:rsid w:val="004F21AB"/>
    <w:rsid w:val="004F693D"/>
    <w:rsid w:val="00501A93"/>
    <w:rsid w:val="00506689"/>
    <w:rsid w:val="005067DA"/>
    <w:rsid w:val="005108B5"/>
    <w:rsid w:val="00512113"/>
    <w:rsid w:val="00517E03"/>
    <w:rsid w:val="005256D6"/>
    <w:rsid w:val="00525899"/>
    <w:rsid w:val="00526984"/>
    <w:rsid w:val="00533423"/>
    <w:rsid w:val="00540DD3"/>
    <w:rsid w:val="00542A77"/>
    <w:rsid w:val="00543BD7"/>
    <w:rsid w:val="00545A0D"/>
    <w:rsid w:val="00546193"/>
    <w:rsid w:val="005516D0"/>
    <w:rsid w:val="005550B5"/>
    <w:rsid w:val="0055678F"/>
    <w:rsid w:val="00557F85"/>
    <w:rsid w:val="0056396A"/>
    <w:rsid w:val="00566112"/>
    <w:rsid w:val="005676F7"/>
    <w:rsid w:val="00570006"/>
    <w:rsid w:val="005706DA"/>
    <w:rsid w:val="00575139"/>
    <w:rsid w:val="005764AB"/>
    <w:rsid w:val="00577622"/>
    <w:rsid w:val="00580E24"/>
    <w:rsid w:val="00580F45"/>
    <w:rsid w:val="0058388E"/>
    <w:rsid w:val="005867B7"/>
    <w:rsid w:val="00591701"/>
    <w:rsid w:val="005921DF"/>
    <w:rsid w:val="0059255A"/>
    <w:rsid w:val="00595200"/>
    <w:rsid w:val="00596514"/>
    <w:rsid w:val="005A08CE"/>
    <w:rsid w:val="005A27D4"/>
    <w:rsid w:val="005A46E1"/>
    <w:rsid w:val="005A6586"/>
    <w:rsid w:val="005A681E"/>
    <w:rsid w:val="005A7A34"/>
    <w:rsid w:val="005B1310"/>
    <w:rsid w:val="005B276D"/>
    <w:rsid w:val="005B719C"/>
    <w:rsid w:val="005C2991"/>
    <w:rsid w:val="005C72B5"/>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25BA9"/>
    <w:rsid w:val="00626226"/>
    <w:rsid w:val="00631553"/>
    <w:rsid w:val="00635B44"/>
    <w:rsid w:val="00636672"/>
    <w:rsid w:val="00644426"/>
    <w:rsid w:val="00646D78"/>
    <w:rsid w:val="0065118E"/>
    <w:rsid w:val="00652822"/>
    <w:rsid w:val="00653359"/>
    <w:rsid w:val="00653B2B"/>
    <w:rsid w:val="00660DD3"/>
    <w:rsid w:val="0066467C"/>
    <w:rsid w:val="00666ABE"/>
    <w:rsid w:val="006703A9"/>
    <w:rsid w:val="00673DA3"/>
    <w:rsid w:val="00674F6A"/>
    <w:rsid w:val="006769FB"/>
    <w:rsid w:val="00682340"/>
    <w:rsid w:val="00687950"/>
    <w:rsid w:val="0069669F"/>
    <w:rsid w:val="00697523"/>
    <w:rsid w:val="0069799D"/>
    <w:rsid w:val="006A10ED"/>
    <w:rsid w:val="006A4AF0"/>
    <w:rsid w:val="006A7BB3"/>
    <w:rsid w:val="006B0DAB"/>
    <w:rsid w:val="006B1B2E"/>
    <w:rsid w:val="006B42B8"/>
    <w:rsid w:val="006B4E75"/>
    <w:rsid w:val="006B634F"/>
    <w:rsid w:val="006C7B86"/>
    <w:rsid w:val="006D0106"/>
    <w:rsid w:val="006D0DB4"/>
    <w:rsid w:val="006D48D6"/>
    <w:rsid w:val="006D5E62"/>
    <w:rsid w:val="006E2143"/>
    <w:rsid w:val="006E28A9"/>
    <w:rsid w:val="006E33A8"/>
    <w:rsid w:val="006E4CDE"/>
    <w:rsid w:val="006F2543"/>
    <w:rsid w:val="006F2BF0"/>
    <w:rsid w:val="006F622C"/>
    <w:rsid w:val="006F648F"/>
    <w:rsid w:val="006F706A"/>
    <w:rsid w:val="006F75ED"/>
    <w:rsid w:val="00700CAA"/>
    <w:rsid w:val="007033C1"/>
    <w:rsid w:val="00706541"/>
    <w:rsid w:val="0070792D"/>
    <w:rsid w:val="0071149D"/>
    <w:rsid w:val="007127DD"/>
    <w:rsid w:val="00713030"/>
    <w:rsid w:val="00714BE9"/>
    <w:rsid w:val="00717376"/>
    <w:rsid w:val="0072003C"/>
    <w:rsid w:val="00720E4B"/>
    <w:rsid w:val="00721716"/>
    <w:rsid w:val="007258A2"/>
    <w:rsid w:val="00730A85"/>
    <w:rsid w:val="00733DEA"/>
    <w:rsid w:val="00740547"/>
    <w:rsid w:val="00740594"/>
    <w:rsid w:val="00741903"/>
    <w:rsid w:val="00743054"/>
    <w:rsid w:val="007476BA"/>
    <w:rsid w:val="00751B8F"/>
    <w:rsid w:val="00752BEC"/>
    <w:rsid w:val="00753610"/>
    <w:rsid w:val="0075393D"/>
    <w:rsid w:val="00770A02"/>
    <w:rsid w:val="00771902"/>
    <w:rsid w:val="0077259D"/>
    <w:rsid w:val="00774A7F"/>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C4897"/>
    <w:rsid w:val="007C7EE6"/>
    <w:rsid w:val="007D35B1"/>
    <w:rsid w:val="007E7E99"/>
    <w:rsid w:val="007F09D3"/>
    <w:rsid w:val="00801E4F"/>
    <w:rsid w:val="008038B0"/>
    <w:rsid w:val="00807FF3"/>
    <w:rsid w:val="00812969"/>
    <w:rsid w:val="008137E0"/>
    <w:rsid w:val="00814A5E"/>
    <w:rsid w:val="00822EDD"/>
    <w:rsid w:val="00822F76"/>
    <w:rsid w:val="00824F2E"/>
    <w:rsid w:val="00826EC8"/>
    <w:rsid w:val="00827CFD"/>
    <w:rsid w:val="00830708"/>
    <w:rsid w:val="0083398E"/>
    <w:rsid w:val="0083587B"/>
    <w:rsid w:val="00835F47"/>
    <w:rsid w:val="00842045"/>
    <w:rsid w:val="0084291E"/>
    <w:rsid w:val="00842F96"/>
    <w:rsid w:val="008448E8"/>
    <w:rsid w:val="00844937"/>
    <w:rsid w:val="00847A21"/>
    <w:rsid w:val="00850FA8"/>
    <w:rsid w:val="0085727B"/>
    <w:rsid w:val="008574B6"/>
    <w:rsid w:val="00864B88"/>
    <w:rsid w:val="00866AB8"/>
    <w:rsid w:val="0088049D"/>
    <w:rsid w:val="008841B9"/>
    <w:rsid w:val="00887056"/>
    <w:rsid w:val="0089125C"/>
    <w:rsid w:val="00893F85"/>
    <w:rsid w:val="00894258"/>
    <w:rsid w:val="008A3559"/>
    <w:rsid w:val="008A462F"/>
    <w:rsid w:val="008A571A"/>
    <w:rsid w:val="008A5C01"/>
    <w:rsid w:val="008A5CCC"/>
    <w:rsid w:val="008A6B09"/>
    <w:rsid w:val="008A72BB"/>
    <w:rsid w:val="008B0C60"/>
    <w:rsid w:val="008B0CB3"/>
    <w:rsid w:val="008B20DB"/>
    <w:rsid w:val="008B40DC"/>
    <w:rsid w:val="008B462D"/>
    <w:rsid w:val="008B5610"/>
    <w:rsid w:val="008B61C1"/>
    <w:rsid w:val="008B71C8"/>
    <w:rsid w:val="008B73E6"/>
    <w:rsid w:val="008C0AA4"/>
    <w:rsid w:val="008C34F8"/>
    <w:rsid w:val="008C3CAF"/>
    <w:rsid w:val="008C499F"/>
    <w:rsid w:val="008D09C6"/>
    <w:rsid w:val="008D47CC"/>
    <w:rsid w:val="008D550C"/>
    <w:rsid w:val="008D6F29"/>
    <w:rsid w:val="008E00B5"/>
    <w:rsid w:val="008E3EFB"/>
    <w:rsid w:val="008E7027"/>
    <w:rsid w:val="008E7626"/>
    <w:rsid w:val="008F3596"/>
    <w:rsid w:val="008F723E"/>
    <w:rsid w:val="00900308"/>
    <w:rsid w:val="00901C6E"/>
    <w:rsid w:val="00902F61"/>
    <w:rsid w:val="00903A0E"/>
    <w:rsid w:val="00905491"/>
    <w:rsid w:val="00907BA0"/>
    <w:rsid w:val="00912405"/>
    <w:rsid w:val="00915173"/>
    <w:rsid w:val="0091642A"/>
    <w:rsid w:val="00917A04"/>
    <w:rsid w:val="009241C2"/>
    <w:rsid w:val="00924A16"/>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76E6E"/>
    <w:rsid w:val="00986DF2"/>
    <w:rsid w:val="00995523"/>
    <w:rsid w:val="009A331C"/>
    <w:rsid w:val="009A6C01"/>
    <w:rsid w:val="009B0091"/>
    <w:rsid w:val="009B5CC2"/>
    <w:rsid w:val="009B6CA6"/>
    <w:rsid w:val="009B6D65"/>
    <w:rsid w:val="009B7FB7"/>
    <w:rsid w:val="009C03D0"/>
    <w:rsid w:val="009C0875"/>
    <w:rsid w:val="009C7911"/>
    <w:rsid w:val="009D2A0B"/>
    <w:rsid w:val="009D3469"/>
    <w:rsid w:val="009D3864"/>
    <w:rsid w:val="009D3E90"/>
    <w:rsid w:val="009D579E"/>
    <w:rsid w:val="009D6AF4"/>
    <w:rsid w:val="009D7395"/>
    <w:rsid w:val="009E0C1B"/>
    <w:rsid w:val="009E224F"/>
    <w:rsid w:val="009E25D9"/>
    <w:rsid w:val="009E3A43"/>
    <w:rsid w:val="009E712C"/>
    <w:rsid w:val="009F037D"/>
    <w:rsid w:val="009F0817"/>
    <w:rsid w:val="009F534A"/>
    <w:rsid w:val="009F5BAC"/>
    <w:rsid w:val="009F5C0E"/>
    <w:rsid w:val="00A02668"/>
    <w:rsid w:val="00A06FFD"/>
    <w:rsid w:val="00A076FF"/>
    <w:rsid w:val="00A16578"/>
    <w:rsid w:val="00A16CFB"/>
    <w:rsid w:val="00A2025E"/>
    <w:rsid w:val="00A22865"/>
    <w:rsid w:val="00A23DE4"/>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065D"/>
    <w:rsid w:val="00A642CE"/>
    <w:rsid w:val="00A64648"/>
    <w:rsid w:val="00A66B72"/>
    <w:rsid w:val="00A778B6"/>
    <w:rsid w:val="00A80DBF"/>
    <w:rsid w:val="00A81291"/>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D7736"/>
    <w:rsid w:val="00AE1B1A"/>
    <w:rsid w:val="00AE4BDB"/>
    <w:rsid w:val="00AE6EF7"/>
    <w:rsid w:val="00AF19F1"/>
    <w:rsid w:val="00AF3BB4"/>
    <w:rsid w:val="00AF46FB"/>
    <w:rsid w:val="00AF57D9"/>
    <w:rsid w:val="00B00EE7"/>
    <w:rsid w:val="00B02A7F"/>
    <w:rsid w:val="00B031AA"/>
    <w:rsid w:val="00B051A4"/>
    <w:rsid w:val="00B0654A"/>
    <w:rsid w:val="00B065EA"/>
    <w:rsid w:val="00B07D94"/>
    <w:rsid w:val="00B11675"/>
    <w:rsid w:val="00B16726"/>
    <w:rsid w:val="00B16B52"/>
    <w:rsid w:val="00B214CF"/>
    <w:rsid w:val="00B21C48"/>
    <w:rsid w:val="00B22B3E"/>
    <w:rsid w:val="00B26A69"/>
    <w:rsid w:val="00B3182C"/>
    <w:rsid w:val="00B34D56"/>
    <w:rsid w:val="00B35650"/>
    <w:rsid w:val="00B35C7E"/>
    <w:rsid w:val="00B40292"/>
    <w:rsid w:val="00B4180E"/>
    <w:rsid w:val="00B41A54"/>
    <w:rsid w:val="00B5276B"/>
    <w:rsid w:val="00B6042B"/>
    <w:rsid w:val="00B612D7"/>
    <w:rsid w:val="00B61E97"/>
    <w:rsid w:val="00B734FC"/>
    <w:rsid w:val="00B73951"/>
    <w:rsid w:val="00B76F3D"/>
    <w:rsid w:val="00B804AB"/>
    <w:rsid w:val="00B80CA5"/>
    <w:rsid w:val="00B84D37"/>
    <w:rsid w:val="00B95BA9"/>
    <w:rsid w:val="00BA278A"/>
    <w:rsid w:val="00BA3DE9"/>
    <w:rsid w:val="00BA54BC"/>
    <w:rsid w:val="00BA5B38"/>
    <w:rsid w:val="00BB327A"/>
    <w:rsid w:val="00BB43E5"/>
    <w:rsid w:val="00BB57D0"/>
    <w:rsid w:val="00BC067E"/>
    <w:rsid w:val="00BC2618"/>
    <w:rsid w:val="00BC5D44"/>
    <w:rsid w:val="00BC64EC"/>
    <w:rsid w:val="00BC6541"/>
    <w:rsid w:val="00BC6AE7"/>
    <w:rsid w:val="00BC6FC8"/>
    <w:rsid w:val="00BC79E6"/>
    <w:rsid w:val="00BD2EAE"/>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0A16"/>
    <w:rsid w:val="00C158C9"/>
    <w:rsid w:val="00C16659"/>
    <w:rsid w:val="00C17C8E"/>
    <w:rsid w:val="00C207A6"/>
    <w:rsid w:val="00C2180D"/>
    <w:rsid w:val="00C229D7"/>
    <w:rsid w:val="00C23BC9"/>
    <w:rsid w:val="00C240C4"/>
    <w:rsid w:val="00C2498F"/>
    <w:rsid w:val="00C24E90"/>
    <w:rsid w:val="00C25760"/>
    <w:rsid w:val="00C32CE3"/>
    <w:rsid w:val="00C3509D"/>
    <w:rsid w:val="00C3583A"/>
    <w:rsid w:val="00C35CEC"/>
    <w:rsid w:val="00C375D8"/>
    <w:rsid w:val="00C42BA9"/>
    <w:rsid w:val="00C44435"/>
    <w:rsid w:val="00C54DF8"/>
    <w:rsid w:val="00C579BF"/>
    <w:rsid w:val="00C60E37"/>
    <w:rsid w:val="00C627E2"/>
    <w:rsid w:val="00C67F02"/>
    <w:rsid w:val="00C70DCA"/>
    <w:rsid w:val="00C70EAD"/>
    <w:rsid w:val="00C71722"/>
    <w:rsid w:val="00C72407"/>
    <w:rsid w:val="00C769E6"/>
    <w:rsid w:val="00C803CA"/>
    <w:rsid w:val="00C8209A"/>
    <w:rsid w:val="00C8231A"/>
    <w:rsid w:val="00C84363"/>
    <w:rsid w:val="00C85F0A"/>
    <w:rsid w:val="00CA0ED4"/>
    <w:rsid w:val="00CA6389"/>
    <w:rsid w:val="00CA6BE3"/>
    <w:rsid w:val="00CB13A7"/>
    <w:rsid w:val="00CB2E8E"/>
    <w:rsid w:val="00CB38E3"/>
    <w:rsid w:val="00CB605A"/>
    <w:rsid w:val="00CC040A"/>
    <w:rsid w:val="00CC0B0A"/>
    <w:rsid w:val="00CC121B"/>
    <w:rsid w:val="00CC2A24"/>
    <w:rsid w:val="00CD1B9D"/>
    <w:rsid w:val="00CD3EFC"/>
    <w:rsid w:val="00CE39C2"/>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4931"/>
    <w:rsid w:val="00D260A5"/>
    <w:rsid w:val="00D300BD"/>
    <w:rsid w:val="00D317DD"/>
    <w:rsid w:val="00D323F2"/>
    <w:rsid w:val="00D4247A"/>
    <w:rsid w:val="00D4478C"/>
    <w:rsid w:val="00D4637C"/>
    <w:rsid w:val="00D50733"/>
    <w:rsid w:val="00D5172F"/>
    <w:rsid w:val="00D51757"/>
    <w:rsid w:val="00D51809"/>
    <w:rsid w:val="00D51F6A"/>
    <w:rsid w:val="00D5296D"/>
    <w:rsid w:val="00D5300B"/>
    <w:rsid w:val="00D55795"/>
    <w:rsid w:val="00D6210D"/>
    <w:rsid w:val="00D65F0E"/>
    <w:rsid w:val="00D676AA"/>
    <w:rsid w:val="00D755F8"/>
    <w:rsid w:val="00D75A75"/>
    <w:rsid w:val="00D75B88"/>
    <w:rsid w:val="00D76C2D"/>
    <w:rsid w:val="00D80678"/>
    <w:rsid w:val="00D92294"/>
    <w:rsid w:val="00D93E11"/>
    <w:rsid w:val="00D978EF"/>
    <w:rsid w:val="00DA32CD"/>
    <w:rsid w:val="00DA366A"/>
    <w:rsid w:val="00DA5FA1"/>
    <w:rsid w:val="00DA7839"/>
    <w:rsid w:val="00DB1095"/>
    <w:rsid w:val="00DB285E"/>
    <w:rsid w:val="00DB3CFC"/>
    <w:rsid w:val="00DB4682"/>
    <w:rsid w:val="00DB7662"/>
    <w:rsid w:val="00DC240C"/>
    <w:rsid w:val="00DC2BDD"/>
    <w:rsid w:val="00DC3880"/>
    <w:rsid w:val="00DC7099"/>
    <w:rsid w:val="00DD2224"/>
    <w:rsid w:val="00DD4052"/>
    <w:rsid w:val="00DD5372"/>
    <w:rsid w:val="00DD56B8"/>
    <w:rsid w:val="00DE0233"/>
    <w:rsid w:val="00DE051C"/>
    <w:rsid w:val="00DE4401"/>
    <w:rsid w:val="00DE56AD"/>
    <w:rsid w:val="00DE61F0"/>
    <w:rsid w:val="00DF4458"/>
    <w:rsid w:val="00DF7BF7"/>
    <w:rsid w:val="00E006B3"/>
    <w:rsid w:val="00E00FE9"/>
    <w:rsid w:val="00E02A04"/>
    <w:rsid w:val="00E03146"/>
    <w:rsid w:val="00E052E4"/>
    <w:rsid w:val="00E055AE"/>
    <w:rsid w:val="00E10C3D"/>
    <w:rsid w:val="00E11E3B"/>
    <w:rsid w:val="00E11F8F"/>
    <w:rsid w:val="00E137D0"/>
    <w:rsid w:val="00E13EF1"/>
    <w:rsid w:val="00E14F0A"/>
    <w:rsid w:val="00E20760"/>
    <w:rsid w:val="00E218FB"/>
    <w:rsid w:val="00E21FB2"/>
    <w:rsid w:val="00E233FB"/>
    <w:rsid w:val="00E24052"/>
    <w:rsid w:val="00E241DA"/>
    <w:rsid w:val="00E24FFB"/>
    <w:rsid w:val="00E256B3"/>
    <w:rsid w:val="00E2582F"/>
    <w:rsid w:val="00E269C0"/>
    <w:rsid w:val="00E278E1"/>
    <w:rsid w:val="00E308C0"/>
    <w:rsid w:val="00E34031"/>
    <w:rsid w:val="00E34657"/>
    <w:rsid w:val="00E37CA9"/>
    <w:rsid w:val="00E419BC"/>
    <w:rsid w:val="00E43652"/>
    <w:rsid w:val="00E446C3"/>
    <w:rsid w:val="00E4574D"/>
    <w:rsid w:val="00E47C50"/>
    <w:rsid w:val="00E500CD"/>
    <w:rsid w:val="00E52B78"/>
    <w:rsid w:val="00E52BF6"/>
    <w:rsid w:val="00E5355E"/>
    <w:rsid w:val="00E54656"/>
    <w:rsid w:val="00E54B87"/>
    <w:rsid w:val="00E564AD"/>
    <w:rsid w:val="00E57873"/>
    <w:rsid w:val="00E60C2B"/>
    <w:rsid w:val="00E64045"/>
    <w:rsid w:val="00E64571"/>
    <w:rsid w:val="00E74A78"/>
    <w:rsid w:val="00E74D74"/>
    <w:rsid w:val="00E74EA3"/>
    <w:rsid w:val="00E849A7"/>
    <w:rsid w:val="00E9258B"/>
    <w:rsid w:val="00E93D5A"/>
    <w:rsid w:val="00E94939"/>
    <w:rsid w:val="00E94E50"/>
    <w:rsid w:val="00E955CF"/>
    <w:rsid w:val="00E9746B"/>
    <w:rsid w:val="00EA0350"/>
    <w:rsid w:val="00EA10C5"/>
    <w:rsid w:val="00EA12DB"/>
    <w:rsid w:val="00EA1809"/>
    <w:rsid w:val="00EA2141"/>
    <w:rsid w:val="00EA2BED"/>
    <w:rsid w:val="00EA38E9"/>
    <w:rsid w:val="00EB1C71"/>
    <w:rsid w:val="00EB5866"/>
    <w:rsid w:val="00EB6130"/>
    <w:rsid w:val="00EB6B04"/>
    <w:rsid w:val="00EC5877"/>
    <w:rsid w:val="00EC5B70"/>
    <w:rsid w:val="00EC5BA5"/>
    <w:rsid w:val="00EC627F"/>
    <w:rsid w:val="00ED3333"/>
    <w:rsid w:val="00ED5C4D"/>
    <w:rsid w:val="00ED6F03"/>
    <w:rsid w:val="00ED7E27"/>
    <w:rsid w:val="00EE3E63"/>
    <w:rsid w:val="00EE7B72"/>
    <w:rsid w:val="00EF1936"/>
    <w:rsid w:val="00EF339D"/>
    <w:rsid w:val="00F02E32"/>
    <w:rsid w:val="00F05E8A"/>
    <w:rsid w:val="00F075FA"/>
    <w:rsid w:val="00F10A44"/>
    <w:rsid w:val="00F10A60"/>
    <w:rsid w:val="00F13DD8"/>
    <w:rsid w:val="00F15EAD"/>
    <w:rsid w:val="00F22DAB"/>
    <w:rsid w:val="00F27726"/>
    <w:rsid w:val="00F31587"/>
    <w:rsid w:val="00F32514"/>
    <w:rsid w:val="00F32B7C"/>
    <w:rsid w:val="00F32E04"/>
    <w:rsid w:val="00F42A75"/>
    <w:rsid w:val="00F44855"/>
    <w:rsid w:val="00F46496"/>
    <w:rsid w:val="00F51956"/>
    <w:rsid w:val="00F52124"/>
    <w:rsid w:val="00F60E2A"/>
    <w:rsid w:val="00F6277E"/>
    <w:rsid w:val="00F6448D"/>
    <w:rsid w:val="00F64851"/>
    <w:rsid w:val="00F649B5"/>
    <w:rsid w:val="00F669F5"/>
    <w:rsid w:val="00F67982"/>
    <w:rsid w:val="00F67DCE"/>
    <w:rsid w:val="00F734D3"/>
    <w:rsid w:val="00F74E8F"/>
    <w:rsid w:val="00F76DBE"/>
    <w:rsid w:val="00F76EA4"/>
    <w:rsid w:val="00F76FCE"/>
    <w:rsid w:val="00F80C61"/>
    <w:rsid w:val="00F9081C"/>
    <w:rsid w:val="00F91588"/>
    <w:rsid w:val="00F91BC1"/>
    <w:rsid w:val="00F93F2A"/>
    <w:rsid w:val="00F954E9"/>
    <w:rsid w:val="00F968CF"/>
    <w:rsid w:val="00FA2F70"/>
    <w:rsid w:val="00FA4D88"/>
    <w:rsid w:val="00FA5BFE"/>
    <w:rsid w:val="00FA5F6B"/>
    <w:rsid w:val="00FA7D9A"/>
    <w:rsid w:val="00FB1091"/>
    <w:rsid w:val="00FB4465"/>
    <w:rsid w:val="00FC02FE"/>
    <w:rsid w:val="00FC0BFE"/>
    <w:rsid w:val="00FC5D45"/>
    <w:rsid w:val="00FC71C1"/>
    <w:rsid w:val="00FC732D"/>
    <w:rsid w:val="00FD4368"/>
    <w:rsid w:val="00FE0AEC"/>
    <w:rsid w:val="00FE0DE5"/>
    <w:rsid w:val="00FE1E7D"/>
    <w:rsid w:val="00FE3C87"/>
    <w:rsid w:val="00FE3E96"/>
    <w:rsid w:val="00FE57A3"/>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200"/>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 w:type="character" w:customStyle="1" w:styleId="crayon-v">
    <w:name w:val="crayon-v"/>
    <w:basedOn w:val="DefaultParagraphFont"/>
    <w:rsid w:val="00ED6F03"/>
  </w:style>
  <w:style w:type="character" w:customStyle="1" w:styleId="crayon-h">
    <w:name w:val="crayon-h"/>
    <w:basedOn w:val="DefaultParagraphFont"/>
    <w:rsid w:val="00ED6F03"/>
  </w:style>
  <w:style w:type="character" w:customStyle="1" w:styleId="crayon-o">
    <w:name w:val="crayon-o"/>
    <w:basedOn w:val="DefaultParagraphFont"/>
    <w:rsid w:val="00ED6F03"/>
  </w:style>
  <w:style w:type="character" w:customStyle="1" w:styleId="crayon-sy">
    <w:name w:val="crayon-sy"/>
    <w:basedOn w:val="DefaultParagraphFont"/>
    <w:rsid w:val="00ED6F03"/>
  </w:style>
  <w:style w:type="character" w:customStyle="1" w:styleId="crayon-e">
    <w:name w:val="crayon-e"/>
    <w:basedOn w:val="DefaultParagraphFont"/>
    <w:rsid w:val="00ED6F03"/>
  </w:style>
  <w:style w:type="character" w:customStyle="1" w:styleId="crayon-cn">
    <w:name w:val="crayon-cn"/>
    <w:basedOn w:val="DefaultParagraphFont"/>
    <w:rsid w:val="00ED6F03"/>
  </w:style>
  <w:style w:type="character" w:customStyle="1" w:styleId="mi">
    <w:name w:val="mi"/>
    <w:basedOn w:val="DefaultParagraphFont"/>
    <w:rsid w:val="002C6C14"/>
  </w:style>
  <w:style w:type="paragraph" w:customStyle="1" w:styleId="Default">
    <w:name w:val="Default"/>
    <w:rsid w:val="00BC2618"/>
    <w:pPr>
      <w:autoSpaceDE w:val="0"/>
      <w:autoSpaceDN w:val="0"/>
      <w:adjustRightInd w:val="0"/>
    </w:pPr>
    <w:rPr>
      <w:rFonts w:ascii="Times New Roman" w:hAnsi="Times New Roman" w:cs="Times New Roman"/>
      <w:color w:val="000000"/>
      <w:lang w:val="en-GB"/>
    </w:rPr>
  </w:style>
  <w:style w:type="paragraph" w:styleId="BalloonText">
    <w:name w:val="Balloon Text"/>
    <w:basedOn w:val="Normal"/>
    <w:link w:val="BalloonTextChar"/>
    <w:semiHidden/>
    <w:rsid w:val="00AD7736"/>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AD7736"/>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AD7736"/>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AD7736"/>
    <w:rPr>
      <w:rFonts w:ascii="Tahoma" w:eastAsia="Times New Roman" w:hAnsi="Tahoma" w:cs="Times New Roman"/>
      <w:sz w:val="16"/>
      <w:szCs w:val="16"/>
      <w:lang w:val="en-US"/>
    </w:rPr>
  </w:style>
  <w:style w:type="paragraph" w:customStyle="1" w:styleId="Level1">
    <w:name w:val="Level 1"/>
    <w:rsid w:val="00AD7736"/>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AD7736"/>
    <w:rPr>
      <w:sz w:val="16"/>
      <w:szCs w:val="16"/>
    </w:rPr>
  </w:style>
  <w:style w:type="paragraph" w:styleId="CommentText">
    <w:name w:val="annotation text"/>
    <w:basedOn w:val="Normal"/>
    <w:link w:val="CommentTextChar"/>
    <w:uiPriority w:val="99"/>
    <w:semiHidden/>
    <w:unhideWhenUsed/>
    <w:rsid w:val="00AD7736"/>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AD7736"/>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AD7736"/>
    <w:rPr>
      <w:b/>
      <w:bCs/>
    </w:rPr>
  </w:style>
  <w:style w:type="character" w:customStyle="1" w:styleId="CommentSubjectChar">
    <w:name w:val="Comment Subject Char"/>
    <w:basedOn w:val="CommentTextChar"/>
    <w:link w:val="CommentSubject"/>
    <w:uiPriority w:val="99"/>
    <w:semiHidden/>
    <w:rsid w:val="00AD7736"/>
    <w:rPr>
      <w:rFonts w:eastAsia="Times New Roman" w:cs="Times New Roman"/>
      <w:b/>
      <w:bCs/>
      <w:sz w:val="20"/>
      <w:szCs w:val="20"/>
      <w:lang w:val="en-US"/>
    </w:rPr>
  </w:style>
  <w:style w:type="paragraph" w:styleId="Revision">
    <w:name w:val="Revision"/>
    <w:hidden/>
    <w:uiPriority w:val="99"/>
    <w:semiHidden/>
    <w:rsid w:val="00AD7736"/>
    <w:rPr>
      <w:rFonts w:ascii="Times New Roman" w:eastAsia="Times New Roman" w:hAnsi="Times New Roman" w:cs="Times New Roman"/>
      <w:lang w:val="en-US" w:eastAsia="en-GB"/>
    </w:rPr>
  </w:style>
  <w:style w:type="paragraph" w:customStyle="1" w:styleId="xmsonormal">
    <w:name w:val="x_msonormal"/>
    <w:basedOn w:val="Normal"/>
    <w:rsid w:val="00AD7736"/>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8947479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7461">
      <w:bodyDiv w:val="1"/>
      <w:marLeft w:val="0"/>
      <w:marRight w:val="0"/>
      <w:marTop w:val="0"/>
      <w:marBottom w:val="0"/>
      <w:divBdr>
        <w:top w:val="none" w:sz="0" w:space="0" w:color="auto"/>
        <w:left w:val="none" w:sz="0" w:space="0" w:color="auto"/>
        <w:bottom w:val="none" w:sz="0" w:space="0" w:color="auto"/>
        <w:right w:val="none" w:sz="0" w:space="0" w:color="auto"/>
      </w:divBdr>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9069">
      <w:bodyDiv w:val="1"/>
      <w:marLeft w:val="0"/>
      <w:marRight w:val="0"/>
      <w:marTop w:val="0"/>
      <w:marBottom w:val="0"/>
      <w:divBdr>
        <w:top w:val="none" w:sz="0" w:space="0" w:color="auto"/>
        <w:left w:val="none" w:sz="0" w:space="0" w:color="auto"/>
        <w:bottom w:val="none" w:sz="0" w:space="0" w:color="auto"/>
        <w:right w:val="none" w:sz="0" w:space="0" w:color="auto"/>
      </w:divBdr>
    </w:div>
    <w:div w:id="241256162">
      <w:bodyDiv w:val="1"/>
      <w:marLeft w:val="0"/>
      <w:marRight w:val="0"/>
      <w:marTop w:val="0"/>
      <w:marBottom w:val="0"/>
      <w:divBdr>
        <w:top w:val="none" w:sz="0" w:space="0" w:color="auto"/>
        <w:left w:val="none" w:sz="0" w:space="0" w:color="auto"/>
        <w:bottom w:val="none" w:sz="0" w:space="0" w:color="auto"/>
        <w:right w:val="none" w:sz="0" w:space="0" w:color="auto"/>
      </w:divBdr>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448">
      <w:bodyDiv w:val="1"/>
      <w:marLeft w:val="0"/>
      <w:marRight w:val="0"/>
      <w:marTop w:val="0"/>
      <w:marBottom w:val="0"/>
      <w:divBdr>
        <w:top w:val="none" w:sz="0" w:space="0" w:color="auto"/>
        <w:left w:val="none" w:sz="0" w:space="0" w:color="auto"/>
        <w:bottom w:val="none" w:sz="0" w:space="0" w:color="auto"/>
        <w:right w:val="none" w:sz="0" w:space="0" w:color="auto"/>
      </w:divBdr>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4283349">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79123">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35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70557">
      <w:bodyDiv w:val="1"/>
      <w:marLeft w:val="0"/>
      <w:marRight w:val="0"/>
      <w:marTop w:val="0"/>
      <w:marBottom w:val="0"/>
      <w:divBdr>
        <w:top w:val="none" w:sz="0" w:space="0" w:color="auto"/>
        <w:left w:val="none" w:sz="0" w:space="0" w:color="auto"/>
        <w:bottom w:val="none" w:sz="0" w:space="0" w:color="auto"/>
        <w:right w:val="none" w:sz="0" w:space="0" w:color="auto"/>
      </w:divBdr>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2128">
      <w:bodyDiv w:val="1"/>
      <w:marLeft w:val="0"/>
      <w:marRight w:val="0"/>
      <w:marTop w:val="0"/>
      <w:marBottom w:val="0"/>
      <w:divBdr>
        <w:top w:val="none" w:sz="0" w:space="0" w:color="auto"/>
        <w:left w:val="none" w:sz="0" w:space="0" w:color="auto"/>
        <w:bottom w:val="none" w:sz="0" w:space="0" w:color="auto"/>
        <w:right w:val="none" w:sz="0" w:space="0" w:color="auto"/>
      </w:divBdr>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6406959">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54996193">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569099">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6394990">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79418">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66062052">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44938">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6548">
      <w:bodyDiv w:val="1"/>
      <w:marLeft w:val="0"/>
      <w:marRight w:val="0"/>
      <w:marTop w:val="0"/>
      <w:marBottom w:val="0"/>
      <w:divBdr>
        <w:top w:val="none" w:sz="0" w:space="0" w:color="auto"/>
        <w:left w:val="none" w:sz="0" w:space="0" w:color="auto"/>
        <w:bottom w:val="none" w:sz="0" w:space="0" w:color="auto"/>
        <w:right w:val="none" w:sz="0" w:space="0" w:color="auto"/>
      </w:divBdr>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68322351">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1197386">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7428">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4784608">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6986893">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2732471">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7609869">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1199939">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0658">
      <w:bodyDiv w:val="1"/>
      <w:marLeft w:val="0"/>
      <w:marRight w:val="0"/>
      <w:marTop w:val="0"/>
      <w:marBottom w:val="0"/>
      <w:divBdr>
        <w:top w:val="none" w:sz="0" w:space="0" w:color="auto"/>
        <w:left w:val="none" w:sz="0" w:space="0" w:color="auto"/>
        <w:bottom w:val="none" w:sz="0" w:space="0" w:color="auto"/>
        <w:right w:val="none" w:sz="0" w:space="0" w:color="auto"/>
      </w:divBdr>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5508">
      <w:bodyDiv w:val="1"/>
      <w:marLeft w:val="0"/>
      <w:marRight w:val="0"/>
      <w:marTop w:val="0"/>
      <w:marBottom w:val="0"/>
      <w:divBdr>
        <w:top w:val="none" w:sz="0" w:space="0" w:color="auto"/>
        <w:left w:val="none" w:sz="0" w:space="0" w:color="auto"/>
        <w:bottom w:val="none" w:sz="0" w:space="0" w:color="auto"/>
        <w:right w:val="none" w:sz="0" w:space="0" w:color="auto"/>
      </w:divBdr>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269">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834">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488262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283161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4153">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5345641">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07649172">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footnotes" Target="footnote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footer" Target="footer1.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footer" Target="footer2.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4.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2779</TotalTime>
  <Pages>123</Pages>
  <Words>26727</Words>
  <Characters>152347</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356</cp:revision>
  <cp:lastPrinted>2022-01-14T04:30:00Z</cp:lastPrinted>
  <dcterms:created xsi:type="dcterms:W3CDTF">2021-09-06T22:31:00Z</dcterms:created>
  <dcterms:modified xsi:type="dcterms:W3CDTF">2022-03-17T19:38:00Z</dcterms:modified>
</cp:coreProperties>
</file>
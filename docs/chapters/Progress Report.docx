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204B317E" w14:textId="77777777" w:rsidR="00380BB0" w:rsidRPr="002E48C9" w:rsidRDefault="00380BB0" w:rsidP="00380BB0">
      <w:pPr>
        <w:jc w:val="center"/>
        <w:rPr>
          <w:color w:val="000000" w:themeColor="text1"/>
        </w:rPr>
      </w:pPr>
      <w:r>
        <w:rPr>
          <w:rFonts w:ascii="Times" w:hAnsi="Times" w:cs="Calibri"/>
          <w:b/>
          <w:bCs/>
          <w:color w:val="000000" w:themeColor="text1"/>
          <w:sz w:val="28"/>
          <w:szCs w:val="28"/>
          <w:shd w:val="clear" w:color="auto" w:fill="FFFFFF"/>
        </w:rPr>
        <w:t>Vi</w:t>
      </w:r>
      <w:r w:rsidRPr="002E48C9">
        <w:rPr>
          <w:rFonts w:ascii="Times" w:hAnsi="Times" w:cs="Calibri"/>
          <w:b/>
          <w:bCs/>
          <w:color w:val="000000" w:themeColor="text1"/>
          <w:sz w:val="28"/>
          <w:szCs w:val="28"/>
          <w:shd w:val="clear" w:color="auto" w:fill="FFFFFF"/>
        </w:rPr>
        <w:t>sualizing Uncertainty with Chromatic Aberration</w:t>
      </w:r>
    </w:p>
    <w:p w14:paraId="7FB66C23" w14:textId="77777777" w:rsidR="00380BB0" w:rsidRPr="002E48C9" w:rsidRDefault="00380BB0" w:rsidP="00380BB0">
      <w:pPr>
        <w:pStyle w:val="NormalWeb"/>
        <w:rPr>
          <w:rFonts w:ascii="Times" w:hAnsi="Times"/>
          <w:color w:val="000000" w:themeColor="text1"/>
          <w:sz w:val="28"/>
          <w:szCs w:val="28"/>
        </w:rPr>
      </w:pPr>
    </w:p>
    <w:p w14:paraId="145F71DB"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2C9F8AD8" w14:textId="77777777" w:rsidR="00380BB0" w:rsidRPr="002E48C9" w:rsidRDefault="00380BB0" w:rsidP="00380BB0">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7F9E415A" w14:textId="77777777" w:rsidR="00380BB0" w:rsidRPr="002E48C9" w:rsidRDefault="00380BB0" w:rsidP="00380BB0">
      <w:pPr>
        <w:pStyle w:val="NormalWeb"/>
        <w:jc w:val="center"/>
        <w:rPr>
          <w:rFonts w:ascii="Times" w:hAnsi="Times"/>
          <w:color w:val="000000" w:themeColor="text1"/>
          <w:sz w:val="28"/>
          <w:szCs w:val="28"/>
        </w:rPr>
      </w:pPr>
    </w:p>
    <w:p w14:paraId="753E256F" w14:textId="77777777" w:rsidR="00380BB0" w:rsidRPr="002E48C9" w:rsidRDefault="00380BB0" w:rsidP="00380BB0">
      <w:pPr>
        <w:pStyle w:val="NormalWeb"/>
        <w:jc w:val="center"/>
        <w:rPr>
          <w:rFonts w:ascii="Times" w:hAnsi="Times"/>
          <w:color w:val="000000" w:themeColor="text1"/>
          <w:sz w:val="28"/>
          <w:szCs w:val="28"/>
        </w:rPr>
      </w:pPr>
    </w:p>
    <w:p w14:paraId="6C2F0A62"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63AE4391" w14:textId="77777777" w:rsidR="00380BB0" w:rsidRDefault="00380BB0" w:rsidP="00380BB0">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54244C15" w:rsidR="00976E6E" w:rsidRDefault="00976E6E" w:rsidP="00E500CD">
      <w:pPr>
        <w:jc w:val="both"/>
        <w:rPr>
          <w:rFonts w:ascii="Times" w:hAnsi="Times"/>
          <w:color w:val="000000" w:themeColor="text1"/>
          <w:sz w:val="22"/>
          <w:szCs w:val="22"/>
          <w:shd w:val="clear" w:color="auto" w:fill="FFFFFF"/>
          <w:lang w:val="en-US"/>
        </w:rPr>
      </w:pPr>
    </w:p>
    <w:p w14:paraId="0F87ADAE" w14:textId="1343F256" w:rsidR="00976E6E" w:rsidRDefault="00976E6E">
      <w:pPr>
        <w:rPr>
          <w:b/>
          <w:bCs/>
          <w:sz w:val="28"/>
          <w:szCs w:val="28"/>
        </w:rPr>
      </w:pPr>
      <w:r>
        <w:rPr>
          <w:rFonts w:ascii="Times" w:hAnsi="Times"/>
          <w:color w:val="000000" w:themeColor="text1"/>
          <w:sz w:val="22"/>
          <w:szCs w:val="22"/>
          <w:shd w:val="clear" w:color="auto" w:fill="FFFFFF"/>
          <w:lang w:val="en-US"/>
        </w:rPr>
        <w:br w:type="page"/>
      </w:r>
      <w:r>
        <w:rPr>
          <w:b/>
          <w:bCs/>
          <w:sz w:val="28"/>
          <w:szCs w:val="28"/>
        </w:rPr>
        <w:lastRenderedPageBreak/>
        <w:t>Table of Contents</w:t>
      </w:r>
    </w:p>
    <w:p w14:paraId="30B48584" w14:textId="77777777" w:rsidR="00976E6E" w:rsidRDefault="00976E6E">
      <w:pPr>
        <w:rPr>
          <w:rFonts w:ascii="Times" w:hAnsi="Times"/>
          <w:color w:val="000000" w:themeColor="text1"/>
          <w:sz w:val="22"/>
          <w:szCs w:val="22"/>
          <w:shd w:val="clear" w:color="auto" w:fill="FFFFFF"/>
          <w:lang w:val="en-US"/>
        </w:rPr>
      </w:pPr>
    </w:p>
    <w:p w14:paraId="3D3923EF" w14:textId="2676FC39" w:rsidR="00B051A4" w:rsidRDefault="00B051A4" w:rsidP="00E500CD">
      <w:pPr>
        <w:jc w:val="both"/>
        <w:rPr>
          <w:rFonts w:ascii="Times" w:hAnsi="Times"/>
          <w:color w:val="000000" w:themeColor="text1"/>
          <w:sz w:val="22"/>
          <w:szCs w:val="22"/>
          <w:shd w:val="clear" w:color="auto" w:fill="FFFFFF"/>
          <w:lang w:val="en-US"/>
        </w:rPr>
      </w:pPr>
    </w:p>
    <w:p w14:paraId="3DB6E263" w14:textId="2C17B4FA" w:rsidR="004F21AB" w:rsidRDefault="004F21AB" w:rsidP="00E500CD">
      <w:pPr>
        <w:jc w:val="both"/>
        <w:rPr>
          <w:rFonts w:ascii="Times" w:hAnsi="Times"/>
          <w:color w:val="000000" w:themeColor="text1"/>
          <w:sz w:val="22"/>
          <w:szCs w:val="22"/>
          <w:shd w:val="clear" w:color="auto" w:fill="FFFFFF"/>
          <w:lang w:val="en-US"/>
        </w:rPr>
      </w:pPr>
    </w:p>
    <w:p w14:paraId="24869976" w14:textId="5ABA1803" w:rsidR="004F21AB" w:rsidRDefault="004F21AB" w:rsidP="00E500CD">
      <w:pPr>
        <w:jc w:val="both"/>
        <w:rPr>
          <w:rFonts w:ascii="Times" w:hAnsi="Times"/>
          <w:color w:val="000000" w:themeColor="text1"/>
          <w:sz w:val="22"/>
          <w:szCs w:val="22"/>
          <w:shd w:val="clear" w:color="auto" w:fill="FFFFFF"/>
          <w:lang w:val="en-US"/>
        </w:rPr>
      </w:pPr>
    </w:p>
    <w:p w14:paraId="30380441" w14:textId="7008114B" w:rsidR="004F21AB" w:rsidRDefault="004F21AB" w:rsidP="00E500CD">
      <w:pPr>
        <w:jc w:val="both"/>
        <w:rPr>
          <w:rFonts w:ascii="Times" w:hAnsi="Times"/>
          <w:color w:val="000000" w:themeColor="text1"/>
          <w:sz w:val="22"/>
          <w:szCs w:val="22"/>
          <w:shd w:val="clear" w:color="auto" w:fill="FFFFFF"/>
          <w:lang w:val="en-US"/>
        </w:rPr>
      </w:pPr>
    </w:p>
    <w:p w14:paraId="008C68BB" w14:textId="259A726D" w:rsidR="004F21AB" w:rsidRDefault="004F21AB" w:rsidP="00E500CD">
      <w:pPr>
        <w:jc w:val="both"/>
        <w:rPr>
          <w:rFonts w:ascii="Times" w:hAnsi="Times"/>
          <w:color w:val="000000" w:themeColor="text1"/>
          <w:sz w:val="22"/>
          <w:szCs w:val="22"/>
          <w:shd w:val="clear" w:color="auto" w:fill="FFFFFF"/>
          <w:lang w:val="en-US"/>
        </w:rPr>
      </w:pPr>
    </w:p>
    <w:p w14:paraId="312484AF" w14:textId="6102FEAF" w:rsidR="004F21AB" w:rsidRDefault="004F21AB" w:rsidP="00E500CD">
      <w:pPr>
        <w:jc w:val="both"/>
        <w:rPr>
          <w:rFonts w:ascii="Times" w:hAnsi="Times"/>
          <w:color w:val="000000" w:themeColor="text1"/>
          <w:sz w:val="22"/>
          <w:szCs w:val="22"/>
          <w:shd w:val="clear" w:color="auto" w:fill="FFFFFF"/>
          <w:lang w:val="en-US"/>
        </w:rPr>
      </w:pPr>
    </w:p>
    <w:p w14:paraId="4AF15E3F" w14:textId="28B970CD" w:rsidR="004F21AB" w:rsidRDefault="004F21AB" w:rsidP="00E500CD">
      <w:pPr>
        <w:jc w:val="both"/>
        <w:rPr>
          <w:rFonts w:ascii="Times" w:hAnsi="Times"/>
          <w:color w:val="000000" w:themeColor="text1"/>
          <w:sz w:val="22"/>
          <w:szCs w:val="22"/>
          <w:shd w:val="clear" w:color="auto" w:fill="FFFFFF"/>
          <w:lang w:val="en-US"/>
        </w:rPr>
      </w:pPr>
    </w:p>
    <w:p w14:paraId="6D29411C" w14:textId="62B3CACD" w:rsidR="004F21AB" w:rsidRDefault="004F21AB" w:rsidP="00E500CD">
      <w:pPr>
        <w:jc w:val="both"/>
        <w:rPr>
          <w:rFonts w:ascii="Times" w:hAnsi="Times"/>
          <w:color w:val="000000" w:themeColor="text1"/>
          <w:sz w:val="22"/>
          <w:szCs w:val="22"/>
          <w:shd w:val="clear" w:color="auto" w:fill="FFFFFF"/>
          <w:lang w:val="en-US"/>
        </w:rPr>
      </w:pPr>
    </w:p>
    <w:p w14:paraId="26780F96" w14:textId="66FAC3A8" w:rsidR="004F21AB" w:rsidRDefault="004F21AB" w:rsidP="00E500CD">
      <w:pPr>
        <w:jc w:val="both"/>
        <w:rPr>
          <w:rFonts w:ascii="Times" w:hAnsi="Times"/>
          <w:color w:val="000000" w:themeColor="text1"/>
          <w:sz w:val="22"/>
          <w:szCs w:val="22"/>
          <w:shd w:val="clear" w:color="auto" w:fill="FFFFFF"/>
          <w:lang w:val="en-US"/>
        </w:rPr>
      </w:pPr>
    </w:p>
    <w:p w14:paraId="3D30FFE3" w14:textId="1BD58AF9" w:rsidR="004F21AB" w:rsidRDefault="004F21AB" w:rsidP="00E500CD">
      <w:pPr>
        <w:jc w:val="both"/>
        <w:rPr>
          <w:rFonts w:ascii="Times" w:hAnsi="Times"/>
          <w:color w:val="000000" w:themeColor="text1"/>
          <w:sz w:val="22"/>
          <w:szCs w:val="22"/>
          <w:shd w:val="clear" w:color="auto" w:fill="FFFFFF"/>
          <w:lang w:val="en-US"/>
        </w:rPr>
      </w:pPr>
    </w:p>
    <w:p w14:paraId="6A412E53" w14:textId="619B0503" w:rsidR="004F21AB" w:rsidRDefault="004F21AB" w:rsidP="00E500CD">
      <w:pPr>
        <w:jc w:val="both"/>
        <w:rPr>
          <w:rFonts w:ascii="Times" w:hAnsi="Times"/>
          <w:color w:val="000000" w:themeColor="text1"/>
          <w:sz w:val="22"/>
          <w:szCs w:val="22"/>
          <w:shd w:val="clear" w:color="auto" w:fill="FFFFFF"/>
          <w:lang w:val="en-US"/>
        </w:rPr>
      </w:pPr>
    </w:p>
    <w:p w14:paraId="131C1C49" w14:textId="3875C7FB" w:rsidR="004F21AB" w:rsidRDefault="004F21AB" w:rsidP="00E500CD">
      <w:pPr>
        <w:jc w:val="both"/>
        <w:rPr>
          <w:rFonts w:ascii="Times" w:hAnsi="Times"/>
          <w:color w:val="000000" w:themeColor="text1"/>
          <w:sz w:val="22"/>
          <w:szCs w:val="22"/>
          <w:shd w:val="clear" w:color="auto" w:fill="FFFFFF"/>
          <w:lang w:val="en-US"/>
        </w:rPr>
      </w:pPr>
    </w:p>
    <w:p w14:paraId="1985A926" w14:textId="37B6DCCA" w:rsidR="004F21AB" w:rsidRDefault="004F21AB" w:rsidP="00E500CD">
      <w:pPr>
        <w:jc w:val="both"/>
        <w:rPr>
          <w:rFonts w:ascii="Times" w:hAnsi="Times"/>
          <w:color w:val="000000" w:themeColor="text1"/>
          <w:sz w:val="22"/>
          <w:szCs w:val="22"/>
          <w:shd w:val="clear" w:color="auto" w:fill="FFFFFF"/>
          <w:lang w:val="en-US"/>
        </w:rPr>
      </w:pPr>
    </w:p>
    <w:p w14:paraId="7D40FDE2" w14:textId="4158B266" w:rsidR="004F21AB" w:rsidRDefault="004F21AB" w:rsidP="00E500CD">
      <w:pPr>
        <w:jc w:val="both"/>
        <w:rPr>
          <w:rFonts w:ascii="Times" w:hAnsi="Times"/>
          <w:color w:val="000000" w:themeColor="text1"/>
          <w:sz w:val="22"/>
          <w:szCs w:val="22"/>
          <w:shd w:val="clear" w:color="auto" w:fill="FFFFFF"/>
          <w:lang w:val="en-US"/>
        </w:rPr>
      </w:pPr>
    </w:p>
    <w:p w14:paraId="02C0D118" w14:textId="3A22379F" w:rsidR="004F21AB" w:rsidRDefault="004F21AB" w:rsidP="00E500CD">
      <w:pPr>
        <w:jc w:val="both"/>
        <w:rPr>
          <w:rFonts w:ascii="Times" w:hAnsi="Times"/>
          <w:color w:val="000000" w:themeColor="text1"/>
          <w:sz w:val="22"/>
          <w:szCs w:val="22"/>
          <w:shd w:val="clear" w:color="auto" w:fill="FFFFFF"/>
          <w:lang w:val="en-US"/>
        </w:rPr>
      </w:pPr>
    </w:p>
    <w:p w14:paraId="4DBCA78E" w14:textId="5974C66E" w:rsidR="004F21AB" w:rsidRDefault="004F21AB" w:rsidP="00E500CD">
      <w:pPr>
        <w:jc w:val="both"/>
        <w:rPr>
          <w:rFonts w:ascii="Times" w:hAnsi="Times"/>
          <w:color w:val="000000" w:themeColor="text1"/>
          <w:sz w:val="22"/>
          <w:szCs w:val="22"/>
          <w:shd w:val="clear" w:color="auto" w:fill="FFFFFF"/>
          <w:lang w:val="en-US"/>
        </w:rPr>
      </w:pPr>
    </w:p>
    <w:p w14:paraId="6FED4D9D" w14:textId="7DC77033" w:rsidR="004F21AB" w:rsidRDefault="004F21AB" w:rsidP="00E500CD">
      <w:pPr>
        <w:jc w:val="both"/>
        <w:rPr>
          <w:rFonts w:ascii="Times" w:hAnsi="Times"/>
          <w:color w:val="000000" w:themeColor="text1"/>
          <w:sz w:val="22"/>
          <w:szCs w:val="22"/>
          <w:shd w:val="clear" w:color="auto" w:fill="FFFFFF"/>
          <w:lang w:val="en-US"/>
        </w:rPr>
      </w:pPr>
    </w:p>
    <w:p w14:paraId="67285195" w14:textId="10CEA11E" w:rsidR="004F21AB" w:rsidRDefault="004F21AB" w:rsidP="00E500CD">
      <w:pPr>
        <w:jc w:val="both"/>
        <w:rPr>
          <w:rFonts w:ascii="Times" w:hAnsi="Times"/>
          <w:color w:val="000000" w:themeColor="text1"/>
          <w:sz w:val="22"/>
          <w:szCs w:val="22"/>
          <w:shd w:val="clear" w:color="auto" w:fill="FFFFFF"/>
          <w:lang w:val="en-US"/>
        </w:rPr>
      </w:pPr>
    </w:p>
    <w:p w14:paraId="6207A329" w14:textId="5A0B3CA0" w:rsidR="004F21AB" w:rsidRDefault="004F21AB" w:rsidP="00E500CD">
      <w:pPr>
        <w:jc w:val="both"/>
        <w:rPr>
          <w:rFonts w:ascii="Times" w:hAnsi="Times"/>
          <w:color w:val="000000" w:themeColor="text1"/>
          <w:sz w:val="22"/>
          <w:szCs w:val="22"/>
          <w:shd w:val="clear" w:color="auto" w:fill="FFFFFF"/>
          <w:lang w:val="en-US"/>
        </w:rPr>
      </w:pPr>
    </w:p>
    <w:p w14:paraId="7C21B311" w14:textId="33DF976D" w:rsidR="004F21AB" w:rsidRDefault="004F21AB" w:rsidP="00E500CD">
      <w:pPr>
        <w:jc w:val="both"/>
        <w:rPr>
          <w:rFonts w:ascii="Times" w:hAnsi="Times"/>
          <w:color w:val="000000" w:themeColor="text1"/>
          <w:sz w:val="22"/>
          <w:szCs w:val="22"/>
          <w:shd w:val="clear" w:color="auto" w:fill="FFFFFF"/>
          <w:lang w:val="en-US"/>
        </w:rPr>
      </w:pPr>
    </w:p>
    <w:p w14:paraId="23C0FB01" w14:textId="3D6A1700" w:rsidR="004F21AB" w:rsidRDefault="004F21AB" w:rsidP="00E500CD">
      <w:pPr>
        <w:jc w:val="both"/>
        <w:rPr>
          <w:rFonts w:ascii="Times" w:hAnsi="Times"/>
          <w:color w:val="000000" w:themeColor="text1"/>
          <w:sz w:val="22"/>
          <w:szCs w:val="22"/>
          <w:shd w:val="clear" w:color="auto" w:fill="FFFFFF"/>
          <w:lang w:val="en-US"/>
        </w:rPr>
      </w:pPr>
    </w:p>
    <w:p w14:paraId="2A013956" w14:textId="0C016605" w:rsidR="004F21AB" w:rsidRDefault="004F21AB" w:rsidP="00E500CD">
      <w:pPr>
        <w:jc w:val="both"/>
        <w:rPr>
          <w:rFonts w:ascii="Times" w:hAnsi="Times"/>
          <w:color w:val="000000" w:themeColor="text1"/>
          <w:sz w:val="22"/>
          <w:szCs w:val="22"/>
          <w:shd w:val="clear" w:color="auto" w:fill="FFFFFF"/>
          <w:lang w:val="en-US"/>
        </w:rPr>
      </w:pPr>
    </w:p>
    <w:p w14:paraId="2CB39620" w14:textId="009307F8" w:rsidR="004F21AB" w:rsidRDefault="004F21AB" w:rsidP="00E500CD">
      <w:pPr>
        <w:jc w:val="both"/>
        <w:rPr>
          <w:rFonts w:ascii="Times" w:hAnsi="Times"/>
          <w:color w:val="000000" w:themeColor="text1"/>
          <w:sz w:val="22"/>
          <w:szCs w:val="22"/>
          <w:shd w:val="clear" w:color="auto" w:fill="FFFFFF"/>
          <w:lang w:val="en-US"/>
        </w:rPr>
      </w:pPr>
    </w:p>
    <w:p w14:paraId="23A56D5E" w14:textId="1C617270" w:rsidR="004F21AB" w:rsidRDefault="004F21AB" w:rsidP="00E500CD">
      <w:pPr>
        <w:jc w:val="both"/>
        <w:rPr>
          <w:rFonts w:ascii="Times" w:hAnsi="Times"/>
          <w:color w:val="000000" w:themeColor="text1"/>
          <w:sz w:val="22"/>
          <w:szCs w:val="22"/>
          <w:shd w:val="clear" w:color="auto" w:fill="FFFFFF"/>
          <w:lang w:val="en-US"/>
        </w:rPr>
      </w:pPr>
    </w:p>
    <w:p w14:paraId="616FF602" w14:textId="1F3D9F94" w:rsidR="004F21AB" w:rsidRDefault="004F21AB" w:rsidP="00E500CD">
      <w:pPr>
        <w:jc w:val="both"/>
        <w:rPr>
          <w:rFonts w:ascii="Times" w:hAnsi="Times"/>
          <w:color w:val="000000" w:themeColor="text1"/>
          <w:sz w:val="22"/>
          <w:szCs w:val="22"/>
          <w:shd w:val="clear" w:color="auto" w:fill="FFFFFF"/>
          <w:lang w:val="en-US"/>
        </w:rPr>
      </w:pPr>
    </w:p>
    <w:p w14:paraId="1A1FC1B1" w14:textId="4F565D5F" w:rsidR="004F21AB" w:rsidRDefault="004F21AB" w:rsidP="00E500CD">
      <w:pPr>
        <w:jc w:val="both"/>
        <w:rPr>
          <w:rFonts w:ascii="Times" w:hAnsi="Times"/>
          <w:color w:val="000000" w:themeColor="text1"/>
          <w:sz w:val="22"/>
          <w:szCs w:val="22"/>
          <w:shd w:val="clear" w:color="auto" w:fill="FFFFFF"/>
          <w:lang w:val="en-US"/>
        </w:rPr>
      </w:pPr>
    </w:p>
    <w:p w14:paraId="3F48D696" w14:textId="685D007F" w:rsidR="004F21AB" w:rsidRDefault="004F21AB" w:rsidP="00E500CD">
      <w:pPr>
        <w:jc w:val="both"/>
        <w:rPr>
          <w:rFonts w:ascii="Times" w:hAnsi="Times"/>
          <w:color w:val="000000" w:themeColor="text1"/>
          <w:sz w:val="22"/>
          <w:szCs w:val="22"/>
          <w:shd w:val="clear" w:color="auto" w:fill="FFFFFF"/>
          <w:lang w:val="en-US"/>
        </w:rPr>
      </w:pPr>
    </w:p>
    <w:p w14:paraId="52E8F754" w14:textId="4E6540A2" w:rsidR="004F21AB" w:rsidRDefault="004F21AB" w:rsidP="00E500CD">
      <w:pPr>
        <w:jc w:val="both"/>
        <w:rPr>
          <w:rFonts w:ascii="Times" w:hAnsi="Times"/>
          <w:color w:val="000000" w:themeColor="text1"/>
          <w:sz w:val="22"/>
          <w:szCs w:val="22"/>
          <w:shd w:val="clear" w:color="auto" w:fill="FFFFFF"/>
          <w:lang w:val="en-US"/>
        </w:rPr>
      </w:pPr>
    </w:p>
    <w:p w14:paraId="1D6D6F01" w14:textId="0A483F46" w:rsidR="004F21AB" w:rsidRDefault="004F21AB" w:rsidP="00E500CD">
      <w:pPr>
        <w:jc w:val="both"/>
        <w:rPr>
          <w:rFonts w:ascii="Times" w:hAnsi="Times"/>
          <w:color w:val="000000" w:themeColor="text1"/>
          <w:sz w:val="22"/>
          <w:szCs w:val="22"/>
          <w:shd w:val="clear" w:color="auto" w:fill="FFFFFF"/>
          <w:lang w:val="en-US"/>
        </w:rPr>
      </w:pPr>
    </w:p>
    <w:p w14:paraId="10B025F7" w14:textId="50AD3DC9" w:rsidR="004F21AB" w:rsidRDefault="004F21AB" w:rsidP="00E500CD">
      <w:pPr>
        <w:jc w:val="both"/>
        <w:rPr>
          <w:rFonts w:ascii="Times" w:hAnsi="Times"/>
          <w:color w:val="000000" w:themeColor="text1"/>
          <w:sz w:val="22"/>
          <w:szCs w:val="22"/>
          <w:shd w:val="clear" w:color="auto" w:fill="FFFFFF"/>
          <w:lang w:val="en-US"/>
        </w:rPr>
      </w:pPr>
    </w:p>
    <w:p w14:paraId="212825AF" w14:textId="1C3A6000" w:rsidR="004F21AB" w:rsidRDefault="004F21AB" w:rsidP="00E500CD">
      <w:pPr>
        <w:jc w:val="both"/>
        <w:rPr>
          <w:rFonts w:ascii="Times" w:hAnsi="Times"/>
          <w:color w:val="000000" w:themeColor="text1"/>
          <w:sz w:val="22"/>
          <w:szCs w:val="22"/>
          <w:shd w:val="clear" w:color="auto" w:fill="FFFFFF"/>
          <w:lang w:val="en-US"/>
        </w:rPr>
      </w:pPr>
    </w:p>
    <w:p w14:paraId="0681A709" w14:textId="36F1BF3D" w:rsidR="004F21AB" w:rsidRDefault="004F21AB" w:rsidP="00E500CD">
      <w:pPr>
        <w:jc w:val="both"/>
        <w:rPr>
          <w:rFonts w:ascii="Times" w:hAnsi="Times"/>
          <w:color w:val="000000" w:themeColor="text1"/>
          <w:sz w:val="22"/>
          <w:szCs w:val="22"/>
          <w:shd w:val="clear" w:color="auto" w:fill="FFFFFF"/>
          <w:lang w:val="en-US"/>
        </w:rPr>
      </w:pPr>
    </w:p>
    <w:p w14:paraId="73425F20" w14:textId="544831E7" w:rsidR="004F21AB" w:rsidRDefault="004F21AB" w:rsidP="00E500CD">
      <w:pPr>
        <w:jc w:val="both"/>
        <w:rPr>
          <w:rFonts w:ascii="Times" w:hAnsi="Times"/>
          <w:color w:val="000000" w:themeColor="text1"/>
          <w:sz w:val="22"/>
          <w:szCs w:val="22"/>
          <w:shd w:val="clear" w:color="auto" w:fill="FFFFFF"/>
          <w:lang w:val="en-US"/>
        </w:rPr>
      </w:pPr>
    </w:p>
    <w:p w14:paraId="70AF5EAE" w14:textId="12D02B68" w:rsidR="004F21AB" w:rsidRDefault="004F21AB" w:rsidP="00E500CD">
      <w:pPr>
        <w:jc w:val="both"/>
        <w:rPr>
          <w:rFonts w:ascii="Times" w:hAnsi="Times"/>
          <w:color w:val="000000" w:themeColor="text1"/>
          <w:sz w:val="22"/>
          <w:szCs w:val="22"/>
          <w:shd w:val="clear" w:color="auto" w:fill="FFFFFF"/>
          <w:lang w:val="en-US"/>
        </w:rPr>
      </w:pPr>
    </w:p>
    <w:p w14:paraId="571DE15D" w14:textId="305B898C" w:rsidR="004F21AB" w:rsidRDefault="004F21AB" w:rsidP="00E500CD">
      <w:pPr>
        <w:jc w:val="both"/>
        <w:rPr>
          <w:rFonts w:ascii="Times" w:hAnsi="Times"/>
          <w:color w:val="000000" w:themeColor="text1"/>
          <w:sz w:val="22"/>
          <w:szCs w:val="22"/>
          <w:shd w:val="clear" w:color="auto" w:fill="FFFFFF"/>
          <w:lang w:val="en-US"/>
        </w:rPr>
      </w:pPr>
    </w:p>
    <w:p w14:paraId="42B894C1" w14:textId="3E2F823C" w:rsidR="004F21AB" w:rsidRDefault="004F21AB" w:rsidP="00E500CD">
      <w:pPr>
        <w:jc w:val="both"/>
        <w:rPr>
          <w:rFonts w:ascii="Times" w:hAnsi="Times"/>
          <w:color w:val="000000" w:themeColor="text1"/>
          <w:sz w:val="22"/>
          <w:szCs w:val="22"/>
          <w:shd w:val="clear" w:color="auto" w:fill="FFFFFF"/>
          <w:lang w:val="en-US"/>
        </w:rPr>
      </w:pPr>
    </w:p>
    <w:p w14:paraId="3FA414A2" w14:textId="14B866B7" w:rsidR="004F21AB" w:rsidRDefault="004F21AB" w:rsidP="00E500CD">
      <w:pPr>
        <w:jc w:val="both"/>
        <w:rPr>
          <w:rFonts w:ascii="Times" w:hAnsi="Times"/>
          <w:color w:val="000000" w:themeColor="text1"/>
          <w:sz w:val="22"/>
          <w:szCs w:val="22"/>
          <w:shd w:val="clear" w:color="auto" w:fill="FFFFFF"/>
          <w:lang w:val="en-US"/>
        </w:rPr>
      </w:pPr>
    </w:p>
    <w:p w14:paraId="0149487C" w14:textId="736E73E4" w:rsidR="004F21AB" w:rsidRDefault="004F21AB" w:rsidP="00E500CD">
      <w:pPr>
        <w:jc w:val="both"/>
        <w:rPr>
          <w:rFonts w:ascii="Times" w:hAnsi="Times"/>
          <w:color w:val="000000" w:themeColor="text1"/>
          <w:sz w:val="22"/>
          <w:szCs w:val="22"/>
          <w:shd w:val="clear" w:color="auto" w:fill="FFFFFF"/>
          <w:lang w:val="en-US"/>
        </w:rPr>
      </w:pPr>
    </w:p>
    <w:p w14:paraId="6F60F088" w14:textId="74F87CC7" w:rsidR="004F21AB" w:rsidRDefault="004F21AB" w:rsidP="00E500CD">
      <w:pPr>
        <w:jc w:val="both"/>
        <w:rPr>
          <w:rFonts w:ascii="Times" w:hAnsi="Times"/>
          <w:color w:val="000000" w:themeColor="text1"/>
          <w:sz w:val="22"/>
          <w:szCs w:val="22"/>
          <w:shd w:val="clear" w:color="auto" w:fill="FFFFFF"/>
          <w:lang w:val="en-US"/>
        </w:rPr>
      </w:pPr>
    </w:p>
    <w:p w14:paraId="7BD7C35E" w14:textId="1F6EEEB4" w:rsidR="004F21AB" w:rsidRDefault="004F21AB" w:rsidP="00E500CD">
      <w:pPr>
        <w:jc w:val="both"/>
        <w:rPr>
          <w:rFonts w:ascii="Times" w:hAnsi="Times"/>
          <w:color w:val="000000" w:themeColor="text1"/>
          <w:sz w:val="22"/>
          <w:szCs w:val="22"/>
          <w:shd w:val="clear" w:color="auto" w:fill="FFFFFF"/>
          <w:lang w:val="en-US"/>
        </w:rPr>
      </w:pPr>
    </w:p>
    <w:p w14:paraId="7DC8251C" w14:textId="0244AC72" w:rsidR="004F21AB" w:rsidRDefault="004F21AB" w:rsidP="00E500CD">
      <w:pPr>
        <w:jc w:val="both"/>
        <w:rPr>
          <w:rFonts w:ascii="Times" w:hAnsi="Times"/>
          <w:color w:val="000000" w:themeColor="text1"/>
          <w:sz w:val="22"/>
          <w:szCs w:val="22"/>
          <w:shd w:val="clear" w:color="auto" w:fill="FFFFFF"/>
          <w:lang w:val="en-US"/>
        </w:rPr>
      </w:pPr>
    </w:p>
    <w:p w14:paraId="1F983BE7" w14:textId="2E3EC006" w:rsidR="004F21AB" w:rsidRDefault="004F21AB" w:rsidP="00E500CD">
      <w:pPr>
        <w:jc w:val="both"/>
        <w:rPr>
          <w:rFonts w:ascii="Times" w:hAnsi="Times"/>
          <w:color w:val="000000" w:themeColor="text1"/>
          <w:sz w:val="22"/>
          <w:szCs w:val="22"/>
          <w:shd w:val="clear" w:color="auto" w:fill="FFFFFF"/>
          <w:lang w:val="en-US"/>
        </w:rPr>
      </w:pPr>
    </w:p>
    <w:p w14:paraId="38596C03" w14:textId="59919404" w:rsidR="004F21AB" w:rsidRDefault="004F21AB" w:rsidP="00E500CD">
      <w:pPr>
        <w:jc w:val="both"/>
        <w:rPr>
          <w:rFonts w:ascii="Times" w:hAnsi="Times"/>
          <w:color w:val="000000" w:themeColor="text1"/>
          <w:sz w:val="22"/>
          <w:szCs w:val="22"/>
          <w:shd w:val="clear" w:color="auto" w:fill="FFFFFF"/>
          <w:lang w:val="en-US"/>
        </w:rPr>
      </w:pPr>
    </w:p>
    <w:p w14:paraId="40E850FE" w14:textId="2B77FD90" w:rsidR="004F21AB" w:rsidRDefault="004F21AB" w:rsidP="00E500CD">
      <w:pPr>
        <w:jc w:val="both"/>
        <w:rPr>
          <w:rFonts w:ascii="Times" w:hAnsi="Times"/>
          <w:color w:val="000000" w:themeColor="text1"/>
          <w:sz w:val="22"/>
          <w:szCs w:val="22"/>
          <w:shd w:val="clear" w:color="auto" w:fill="FFFFFF"/>
          <w:lang w:val="en-US"/>
        </w:rPr>
      </w:pPr>
    </w:p>
    <w:p w14:paraId="35473642" w14:textId="07F95D9E" w:rsidR="004F21AB" w:rsidRDefault="004F21AB" w:rsidP="00E500CD">
      <w:pPr>
        <w:jc w:val="both"/>
        <w:rPr>
          <w:rFonts w:ascii="Times" w:hAnsi="Times"/>
          <w:color w:val="000000" w:themeColor="text1"/>
          <w:sz w:val="22"/>
          <w:szCs w:val="22"/>
          <w:shd w:val="clear" w:color="auto" w:fill="FFFFFF"/>
          <w:lang w:val="en-US"/>
        </w:rPr>
      </w:pPr>
    </w:p>
    <w:p w14:paraId="04892F7F" w14:textId="1DEFDE5A" w:rsidR="004F21AB" w:rsidRDefault="004F21AB" w:rsidP="00E500CD">
      <w:pPr>
        <w:jc w:val="both"/>
        <w:rPr>
          <w:rFonts w:ascii="Times" w:hAnsi="Times"/>
          <w:color w:val="000000" w:themeColor="text1"/>
          <w:sz w:val="22"/>
          <w:szCs w:val="22"/>
          <w:shd w:val="clear" w:color="auto" w:fill="FFFFFF"/>
          <w:lang w:val="en-US"/>
        </w:rPr>
      </w:pPr>
    </w:p>
    <w:p w14:paraId="1631D38D" w14:textId="108D8C30" w:rsidR="004F21AB" w:rsidRDefault="004F21AB" w:rsidP="00E500CD">
      <w:pPr>
        <w:jc w:val="both"/>
        <w:rPr>
          <w:rFonts w:ascii="Times" w:hAnsi="Times"/>
          <w:color w:val="000000" w:themeColor="text1"/>
          <w:sz w:val="22"/>
          <w:szCs w:val="22"/>
          <w:shd w:val="clear" w:color="auto" w:fill="FFFFFF"/>
          <w:lang w:val="en-US"/>
        </w:rPr>
      </w:pPr>
    </w:p>
    <w:p w14:paraId="2147B740" w14:textId="574DD35D" w:rsidR="004F21AB" w:rsidRDefault="004F21AB" w:rsidP="00E500CD">
      <w:pPr>
        <w:jc w:val="both"/>
        <w:rPr>
          <w:rFonts w:ascii="Times" w:hAnsi="Times"/>
          <w:color w:val="000000" w:themeColor="text1"/>
          <w:sz w:val="22"/>
          <w:szCs w:val="22"/>
          <w:shd w:val="clear" w:color="auto" w:fill="FFFFFF"/>
          <w:lang w:val="en-US"/>
        </w:rPr>
      </w:pPr>
    </w:p>
    <w:p w14:paraId="5FB26AB4" w14:textId="5AB46603" w:rsidR="004F21AB" w:rsidRDefault="004F21AB" w:rsidP="00E500CD">
      <w:pPr>
        <w:jc w:val="both"/>
        <w:rPr>
          <w:rFonts w:ascii="Times" w:hAnsi="Times"/>
          <w:color w:val="000000" w:themeColor="text1"/>
          <w:sz w:val="22"/>
          <w:szCs w:val="22"/>
          <w:shd w:val="clear" w:color="auto" w:fill="FFFFFF"/>
          <w:lang w:val="en-US"/>
        </w:rPr>
      </w:pPr>
    </w:p>
    <w:p w14:paraId="55BA6D23" w14:textId="6BF9AEB4" w:rsidR="004F21AB" w:rsidRDefault="004F21AB" w:rsidP="00E500CD">
      <w:pPr>
        <w:jc w:val="both"/>
        <w:rPr>
          <w:rFonts w:ascii="Times" w:hAnsi="Times"/>
          <w:color w:val="000000" w:themeColor="text1"/>
          <w:sz w:val="22"/>
          <w:szCs w:val="22"/>
          <w:shd w:val="clear" w:color="auto" w:fill="FFFFFF"/>
          <w:lang w:val="en-US"/>
        </w:rPr>
      </w:pPr>
    </w:p>
    <w:p w14:paraId="64B02B2C" w14:textId="55751385" w:rsidR="004F21AB" w:rsidRDefault="004F21AB" w:rsidP="00E500CD">
      <w:pPr>
        <w:jc w:val="both"/>
        <w:rPr>
          <w:rFonts w:ascii="Times" w:hAnsi="Times"/>
          <w:color w:val="000000" w:themeColor="text1"/>
          <w:sz w:val="22"/>
          <w:szCs w:val="22"/>
          <w:shd w:val="clear" w:color="auto" w:fill="FFFFFF"/>
          <w:lang w:val="en-US"/>
        </w:rPr>
      </w:pPr>
    </w:p>
    <w:p w14:paraId="23E2E4FA" w14:textId="77777777" w:rsidR="004F21AB" w:rsidRPr="002E48C9" w:rsidRDefault="004F21AB" w:rsidP="00E500CD">
      <w:pPr>
        <w:jc w:val="both"/>
        <w:rPr>
          <w:rFonts w:ascii="Times" w:hAnsi="Times"/>
          <w:color w:val="000000" w:themeColor="text1"/>
          <w:sz w:val="22"/>
          <w:szCs w:val="22"/>
          <w:shd w:val="clear" w:color="auto" w:fill="FFFFFF"/>
          <w:lang w:val="en-US"/>
        </w:rPr>
      </w:pPr>
    </w:p>
    <w:p w14:paraId="1079C616" w14:textId="77777777" w:rsidR="00976E6E" w:rsidRDefault="00976E6E" w:rsidP="009F5BAC">
      <w:pPr>
        <w:rPr>
          <w:b/>
          <w:bCs/>
          <w:color w:val="000000" w:themeColor="text1"/>
        </w:rPr>
      </w:pPr>
    </w:p>
    <w:p w14:paraId="38DF991F" w14:textId="05225093"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t>LIST OF ABBREVIATIONS USED</w:t>
      </w:r>
    </w:p>
    <w:p w14:paraId="7502081C" w14:textId="77777777" w:rsidR="00B051A4" w:rsidRPr="002E48C9" w:rsidRDefault="00B051A4" w:rsidP="00B051A4">
      <w:pPr>
        <w:rPr>
          <w:color w:val="000000" w:themeColor="text1"/>
        </w:rPr>
      </w:pPr>
    </w:p>
    <w:p w14:paraId="69FE0FCF" w14:textId="5F4DD4F8" w:rsidR="00B051A4" w:rsidRPr="002E48C9" w:rsidRDefault="00B051A4" w:rsidP="00B051A4">
      <w:pPr>
        <w:rPr>
          <w:rFonts w:ascii="Times" w:hAnsi="Times"/>
          <w:color w:val="000000" w:themeColor="text1"/>
          <w:lang w:val="en-US"/>
        </w:rPr>
      </w:pPr>
    </w:p>
    <w:p w14:paraId="1BDF2C75" w14:textId="6DBEF1AB"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61C00737" w14:textId="629BE15B" w:rsidR="0020173D" w:rsidRDefault="0020173D"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11213EB2" w14:textId="12DE4977"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B5546F4" w14:textId="21A1A0BC" w:rsidR="0020173D" w:rsidRDefault="0020173D"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27A803A2" w14:textId="77777777" w:rsidR="00950301" w:rsidRDefault="00950301" w:rsidP="00950301">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50A0108E" w14:textId="641817E3" w:rsidR="00950301" w:rsidRPr="0020173D" w:rsidRDefault="00950301"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39E76DBB" w14:textId="4A0B8632" w:rsidR="00D50733" w:rsidRDefault="00D50733" w:rsidP="00E500CD">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9B87CEE" w14:textId="77777777" w:rsidR="00F05E8A" w:rsidRPr="00295341" w:rsidRDefault="00F05E8A" w:rsidP="00F05E8A">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759D8030" w14:textId="77777777" w:rsidR="00F05E8A" w:rsidRDefault="00F05E8A" w:rsidP="00F05E8A">
      <w:pPr>
        <w:spacing w:line="360" w:lineRule="auto"/>
        <w:rPr>
          <w:rFonts w:ascii="Times" w:hAnsi="Times"/>
          <w:b/>
          <w:bCs/>
          <w:color w:val="000000" w:themeColor="text1"/>
          <w:lang w:val="en-US"/>
        </w:rPr>
      </w:pPr>
    </w:p>
    <w:p w14:paraId="364BA773" w14:textId="77777777" w:rsidR="00F05E8A" w:rsidRPr="002E48C9" w:rsidRDefault="00F05E8A" w:rsidP="00F05E8A">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0F63C3EB" w14:textId="77777777" w:rsidR="00F05E8A" w:rsidRPr="002E48C9"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015FB962" w14:textId="77777777" w:rsidR="00F05E8A" w:rsidRPr="002E48C9" w:rsidRDefault="00F05E8A" w:rsidP="00F05E8A">
      <w:pPr>
        <w:spacing w:line="360" w:lineRule="auto"/>
        <w:jc w:val="both"/>
        <w:rPr>
          <w:rFonts w:ascii="Times" w:hAnsi="Times"/>
          <w:color w:val="000000" w:themeColor="text1"/>
          <w:lang w:val="en-US"/>
        </w:rPr>
      </w:pPr>
    </w:p>
    <w:p w14:paraId="5057A21E"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4CF3379C" w14:textId="77777777" w:rsidR="00F05E8A" w:rsidRPr="002E48C9" w:rsidRDefault="00F05E8A" w:rsidP="00F05E8A">
      <w:pPr>
        <w:spacing w:line="360" w:lineRule="auto"/>
        <w:jc w:val="both"/>
        <w:rPr>
          <w:rFonts w:ascii="Times" w:hAnsi="Times"/>
          <w:color w:val="000000" w:themeColor="text1"/>
          <w:lang w:val="en-US"/>
        </w:rPr>
      </w:pPr>
    </w:p>
    <w:p w14:paraId="29A93164" w14:textId="77777777" w:rsidR="00F05E8A" w:rsidRPr="002E48C9" w:rsidRDefault="00F05E8A" w:rsidP="00F05E8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5AD89B60"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42CD87BE" w14:textId="77777777" w:rsidR="00F05E8A" w:rsidRDefault="00F05E8A" w:rsidP="00F05E8A">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61DD6401" w14:textId="77777777" w:rsidR="00F05E8A" w:rsidRDefault="00F05E8A" w:rsidP="00F05E8A">
      <w:pPr>
        <w:spacing w:line="360" w:lineRule="auto"/>
        <w:jc w:val="both"/>
        <w:rPr>
          <w:rFonts w:ascii="Times" w:hAnsi="Times"/>
          <w:color w:val="000000" w:themeColor="text1"/>
          <w:lang w:val="en-US"/>
        </w:rPr>
      </w:pPr>
    </w:p>
    <w:p w14:paraId="05526E5B" w14:textId="77777777" w:rsidR="00F05E8A" w:rsidRPr="003D6EF6" w:rsidRDefault="00F05E8A" w:rsidP="008137E0">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(predictive models)</w:t>
      </w:r>
    </w:p>
    <w:p w14:paraId="4660536D" w14:textId="77777777" w:rsidR="00F05E8A" w:rsidRPr="008137E0" w:rsidRDefault="00F05E8A" w:rsidP="008137E0">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786D698A" w14:textId="77777777" w:rsidR="00F05E8A" w:rsidRPr="008137E0" w:rsidRDefault="00F05E8A" w:rsidP="008137E0">
      <w:pPr>
        <w:spacing w:line="360" w:lineRule="auto"/>
        <w:jc w:val="both"/>
        <w:rPr>
          <w:rFonts w:ascii="Times" w:hAnsi="Times" w:cs="Arial"/>
          <w:color w:val="000000" w:themeColor="text1"/>
          <w:shd w:val="clear" w:color="auto" w:fill="FFFFFF"/>
          <w:lang w:val="en-US"/>
        </w:rPr>
      </w:pPr>
    </w:p>
    <w:p w14:paraId="1876D762" w14:textId="77777777" w:rsidR="00F05E8A" w:rsidRPr="008137E0" w:rsidRDefault="00F05E8A" w:rsidP="008137E0">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 Along with supervised learning we have also chosen another statistical model (ARIMA). We discuss further detail about these algorithms in Chapter 3.</w:t>
      </w:r>
    </w:p>
    <w:p w14:paraId="22319502" w14:textId="77777777" w:rsidR="00F05E8A" w:rsidRDefault="00F05E8A" w:rsidP="00F05E8A">
      <w:pPr>
        <w:spacing w:line="360" w:lineRule="auto"/>
        <w:jc w:val="both"/>
        <w:rPr>
          <w:rFonts w:ascii="Times" w:hAnsi="Times" w:cs="Arial"/>
          <w:color w:val="000000" w:themeColor="text1"/>
          <w:shd w:val="clear" w:color="auto" w:fill="FFFFFF"/>
          <w:lang w:val="en-US"/>
        </w:rPr>
      </w:pPr>
    </w:p>
    <w:p w14:paraId="77583009" w14:textId="77777777" w:rsidR="00F05E8A" w:rsidRPr="00D80678" w:rsidRDefault="00F05E8A" w:rsidP="00F05E8A">
      <w:pPr>
        <w:spacing w:line="360" w:lineRule="auto"/>
        <w:jc w:val="both"/>
      </w:pPr>
    </w:p>
    <w:p w14:paraId="0D37B818"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2D9E16B5" w14:textId="77777777" w:rsidR="00F05E8A" w:rsidRPr="008C0AA4" w:rsidRDefault="00F05E8A" w:rsidP="00F05E8A">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24D9FB1E" w14:textId="77777777" w:rsidR="00F05E8A" w:rsidRDefault="00F05E8A" w:rsidP="00F05E8A">
      <w:pPr>
        <w:autoSpaceDE w:val="0"/>
        <w:autoSpaceDN w:val="0"/>
        <w:adjustRightInd w:val="0"/>
        <w:spacing w:line="360" w:lineRule="auto"/>
        <w:jc w:val="both"/>
        <w:rPr>
          <w:rFonts w:ascii="Times" w:hAnsi="Times"/>
          <w:b/>
          <w:bCs/>
          <w:color w:val="000000" w:themeColor="text1"/>
          <w:lang w:val="en-US"/>
        </w:rPr>
      </w:pPr>
    </w:p>
    <w:p w14:paraId="59836DD0" w14:textId="77777777" w:rsidR="00F05E8A" w:rsidRDefault="00F05E8A" w:rsidP="00F05E8A">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22189C15" w14:textId="77777777" w:rsidR="00F05E8A" w:rsidRPr="00495130" w:rsidRDefault="00F05E8A" w:rsidP="00F05E8A">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25288B1A" w14:textId="77777777" w:rsidR="00F05E8A" w:rsidRPr="004B4CDA" w:rsidRDefault="00F05E8A" w:rsidP="00F05E8A">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1F6D2423" w14:textId="77777777" w:rsidR="00F05E8A" w:rsidRPr="004B71ED" w:rsidRDefault="00F05E8A" w:rsidP="00F05E8A">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39101554" w14:textId="77777777" w:rsidR="00F05E8A" w:rsidRPr="00851C1C" w:rsidRDefault="00F05E8A" w:rsidP="00F05E8A">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4EFA8883" wp14:editId="7C53DD5B">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390EFD59" w14:textId="77777777" w:rsidR="00F05E8A" w:rsidRPr="008137E0" w:rsidRDefault="00F05E8A" w:rsidP="00F05E8A">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 Streamgraph prototype [58]</w:t>
      </w:r>
    </w:p>
    <w:p w14:paraId="0F1A2444" w14:textId="77777777" w:rsidR="00F05E8A" w:rsidRPr="008137E0" w:rsidRDefault="00F05E8A" w:rsidP="00F05E8A">
      <w:pPr>
        <w:jc w:val="both"/>
        <w:rPr>
          <w:rFonts w:ascii="Times" w:hAnsi="Times"/>
          <w:color w:val="000000" w:themeColor="text1"/>
        </w:rPr>
      </w:pPr>
    </w:p>
    <w:p w14:paraId="78EDEB83" w14:textId="77777777" w:rsidR="00F05E8A" w:rsidRPr="008137E0" w:rsidRDefault="00F05E8A" w:rsidP="008137E0">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5A71043D" w14:textId="77777777" w:rsidR="00F05E8A" w:rsidRPr="00B05A98" w:rsidRDefault="00F05E8A" w:rsidP="00F05E8A"/>
    <w:p w14:paraId="3CBC778B" w14:textId="77777777" w:rsidR="00F05E8A" w:rsidRPr="002D4B67" w:rsidRDefault="00F05E8A" w:rsidP="00F05E8A"/>
    <w:p w14:paraId="2542F21B" w14:textId="77777777" w:rsidR="00F05E8A" w:rsidRDefault="00F05E8A" w:rsidP="00F05E8A">
      <w:pPr>
        <w:jc w:val="both"/>
        <w:rPr>
          <w:rFonts w:ascii="Times" w:hAnsi="Times"/>
        </w:rPr>
      </w:pPr>
    </w:p>
    <w:p w14:paraId="144EAAC9" w14:textId="77777777" w:rsidR="00F05E8A" w:rsidRDefault="00F05E8A" w:rsidP="00F05E8A">
      <w:pPr>
        <w:jc w:val="both"/>
        <w:rPr>
          <w:rFonts w:ascii="Times" w:hAnsi="Times"/>
        </w:rPr>
      </w:pPr>
    </w:p>
    <w:p w14:paraId="28FAA49B" w14:textId="77777777" w:rsidR="00F05E8A" w:rsidRPr="00E11E3B" w:rsidRDefault="00F05E8A" w:rsidP="00F05E8A">
      <w:pPr>
        <w:jc w:val="both"/>
        <w:rPr>
          <w:rFonts w:ascii="Times" w:hAnsi="Times"/>
        </w:rPr>
      </w:pPr>
    </w:p>
    <w:p w14:paraId="3289A201" w14:textId="77777777" w:rsidR="00F05E8A" w:rsidRDefault="00F05E8A" w:rsidP="00F05E8A">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6518D614" w14:textId="77777777" w:rsidR="00F05E8A" w:rsidRPr="00AE1BB4" w:rsidRDefault="00F05E8A" w:rsidP="00F05E8A">
      <w:pPr>
        <w:autoSpaceDE w:val="0"/>
        <w:autoSpaceDN w:val="0"/>
        <w:adjustRightInd w:val="0"/>
        <w:spacing w:line="360" w:lineRule="auto"/>
        <w:jc w:val="both"/>
        <w:rPr>
          <w:color w:val="000000" w:themeColor="text1"/>
        </w:rPr>
      </w:pPr>
    </w:p>
    <w:p w14:paraId="04D9B5AE"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2F1B83B8"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4D98E377"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7D5B19DA" w14:textId="77777777" w:rsidR="00F05E8A" w:rsidRPr="008137E0" w:rsidRDefault="00F05E8A" w:rsidP="008137E0">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2AFBC74B" w14:textId="77777777" w:rsidR="00F05E8A" w:rsidRDefault="00F05E8A" w:rsidP="00F05E8A">
      <w:pPr>
        <w:autoSpaceDE w:val="0"/>
        <w:autoSpaceDN w:val="0"/>
        <w:adjustRightInd w:val="0"/>
        <w:spacing w:line="360" w:lineRule="auto"/>
        <w:jc w:val="both"/>
        <w:rPr>
          <w:rFonts w:ascii="Times" w:hAnsi="Times"/>
          <w:b/>
          <w:bCs/>
          <w:color w:val="000000" w:themeColor="text1"/>
          <w:lang w:val="en-US"/>
        </w:rPr>
      </w:pPr>
    </w:p>
    <w:p w14:paraId="18194EE8" w14:textId="77777777" w:rsidR="00F05E8A" w:rsidRPr="002E48C9" w:rsidRDefault="00F05E8A" w:rsidP="00F05E8A">
      <w:pPr>
        <w:autoSpaceDE w:val="0"/>
        <w:autoSpaceDN w:val="0"/>
        <w:adjustRightInd w:val="0"/>
        <w:spacing w:line="360" w:lineRule="auto"/>
        <w:jc w:val="both"/>
        <w:rPr>
          <w:rFonts w:ascii="Times" w:hAnsi="Times"/>
          <w:b/>
          <w:bCs/>
          <w:color w:val="000000" w:themeColor="text1"/>
          <w:lang w:val="en-US"/>
        </w:rPr>
      </w:pPr>
    </w:p>
    <w:p w14:paraId="1DF4D8C6" w14:textId="77777777" w:rsidR="00F05E8A" w:rsidRPr="006C3FFB" w:rsidRDefault="00F05E8A" w:rsidP="00F05E8A">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552CEA23" w14:textId="77777777" w:rsidR="00F05E8A" w:rsidRPr="00827CFD" w:rsidRDefault="00F05E8A" w:rsidP="00F05E8A"/>
    <w:p w14:paraId="371F221F" w14:textId="77777777" w:rsidR="00F05E8A" w:rsidRPr="002E48C9" w:rsidRDefault="00F05E8A" w:rsidP="00F05E8A">
      <w:pPr>
        <w:rPr>
          <w:color w:val="000000" w:themeColor="text1"/>
          <w:lang w:val="en-US"/>
        </w:rPr>
      </w:pPr>
    </w:p>
    <w:p w14:paraId="406CDE32" w14:textId="77777777" w:rsidR="00F05E8A" w:rsidRPr="00967D23" w:rsidRDefault="00F05E8A" w:rsidP="00F05E8A">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85FEF1C" wp14:editId="5364D32C">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5E061C32" wp14:editId="2B748282">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2E48C9">
        <w:rPr>
          <w:rFonts w:ascii="Times" w:hAnsi="Times"/>
          <w:b/>
          <w:bCs/>
          <w:color w:val="000000" w:themeColor="text1"/>
          <w:lang w:val="en-US"/>
        </w:rPr>
        <w:t xml:space="preserve">Figure </w:t>
      </w:r>
      <w:r>
        <w:rPr>
          <w:rFonts w:ascii="Times" w:hAnsi="Times"/>
          <w:b/>
          <w:bCs/>
          <w:color w:val="000000" w:themeColor="text1"/>
          <w:lang w:val="en-US"/>
        </w:rPr>
        <w:t>2:</w:t>
      </w:r>
      <w:r w:rsidRPr="002E48C9">
        <w:rPr>
          <w:rFonts w:ascii="Times" w:hAnsi="Times"/>
          <w:b/>
          <w:bCs/>
          <w:color w:val="000000" w:themeColor="text1"/>
          <w:lang w:val="en-US"/>
        </w:rPr>
        <w:t xml:space="preserve"> Example</w:t>
      </w:r>
      <w:r>
        <w:rPr>
          <w:rFonts w:ascii="Times" w:hAnsi="Times"/>
          <w:b/>
          <w:bCs/>
          <w:color w:val="000000" w:themeColor="text1"/>
          <w:lang w:val="en-US"/>
        </w:rPr>
        <w:t>s:</w:t>
      </w:r>
      <w:r w:rsidRPr="002E48C9">
        <w:rPr>
          <w:rFonts w:ascii="Times" w:hAnsi="Times"/>
          <w:b/>
          <w:bCs/>
          <w:color w:val="000000" w:themeColor="text1"/>
          <w:lang w:val="en-US"/>
        </w:rPr>
        <w:t xml:space="preserve"> </w:t>
      </w:r>
      <w:r>
        <w:rPr>
          <w:rFonts w:ascii="Times" w:hAnsi="Times"/>
          <w:b/>
          <w:bCs/>
          <w:color w:val="000000" w:themeColor="text1"/>
          <w:lang w:val="en-US"/>
        </w:rPr>
        <w:t>Left - [10]</w:t>
      </w:r>
      <w:r w:rsidRPr="00D64A42">
        <w:rPr>
          <w:rFonts w:ascii="Times" w:hAnsi="Times"/>
          <w:b/>
          <w:bCs/>
          <w:color w:val="000000" w:themeColor="text1"/>
          <w:sz w:val="20"/>
          <w:szCs w:val="20"/>
          <w:lang w:val="en-US"/>
        </w:rPr>
        <w:t>,</w:t>
      </w:r>
      <w:r>
        <w:rPr>
          <w:rFonts w:ascii="Times" w:hAnsi="Times"/>
          <w:b/>
          <w:bCs/>
          <w:color w:val="000000" w:themeColor="text1"/>
          <w:sz w:val="20"/>
          <w:szCs w:val="20"/>
          <w:lang w:val="en-US"/>
        </w:rPr>
        <w:t xml:space="preserve"> Right - </w:t>
      </w:r>
      <w:hyperlink r:id="rId14" w:history="1">
        <w:r>
          <w:rPr>
            <w:rStyle w:val="Hyperlink"/>
            <w:rFonts w:ascii="Times" w:hAnsi="Times"/>
            <w:b/>
            <w:bCs/>
            <w:sz w:val="20"/>
            <w:szCs w:val="20"/>
            <w:lang w:val="en-US"/>
          </w:rPr>
          <w:t>expertphotography.com</w:t>
        </w:r>
      </w:hyperlink>
    </w:p>
    <w:p w14:paraId="2B950353" w14:textId="77777777" w:rsidR="00F05E8A" w:rsidRDefault="00F05E8A" w:rsidP="00F05E8A">
      <w:pPr>
        <w:spacing w:line="360" w:lineRule="auto"/>
        <w:jc w:val="both"/>
        <w:rPr>
          <w:rFonts w:ascii="Times" w:hAnsi="Times"/>
          <w:b/>
          <w:bCs/>
          <w:color w:val="000000" w:themeColor="text1"/>
          <w:shd w:val="clear" w:color="auto" w:fill="FFFFFF"/>
          <w:lang w:val="en-US"/>
        </w:rPr>
      </w:pPr>
    </w:p>
    <w:p w14:paraId="0EAD54DB" w14:textId="77777777" w:rsidR="00F05E8A" w:rsidRDefault="00F05E8A" w:rsidP="00F05E8A">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2A9D16E6" w14:textId="77777777" w:rsidR="00F05E8A" w:rsidRDefault="00F05E8A" w:rsidP="00F05E8A">
      <w:pPr>
        <w:spacing w:line="360" w:lineRule="auto"/>
        <w:jc w:val="both"/>
        <w:rPr>
          <w:rFonts w:ascii="Times" w:hAnsi="Times" w:cs="Open Sans"/>
          <w:color w:val="000000" w:themeColor="text1"/>
        </w:rPr>
      </w:pPr>
    </w:p>
    <w:p w14:paraId="67843804" w14:textId="77777777" w:rsidR="00F05E8A" w:rsidRPr="008137E0" w:rsidRDefault="00F05E8A" w:rsidP="008137E0">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5665CFB6" w14:textId="77777777" w:rsidR="00F05E8A" w:rsidRDefault="00F05E8A" w:rsidP="00F05E8A">
      <w:pPr>
        <w:spacing w:line="360" w:lineRule="auto"/>
        <w:jc w:val="both"/>
        <w:rPr>
          <w:rFonts w:ascii="Times" w:hAnsi="Times" w:cs="Open Sans"/>
          <w:color w:val="000000" w:themeColor="text1"/>
        </w:rPr>
      </w:pPr>
    </w:p>
    <w:p w14:paraId="1ADE664A" w14:textId="77777777" w:rsidR="00F05E8A" w:rsidRPr="00B1190A" w:rsidRDefault="00F05E8A" w:rsidP="00F05E8A">
      <w:pPr>
        <w:spacing w:line="360" w:lineRule="auto"/>
        <w:jc w:val="both"/>
        <w:rPr>
          <w:rFonts w:ascii="Times" w:hAnsi="Times" w:cs="Open Sans"/>
          <w:color w:val="000000" w:themeColor="text1"/>
        </w:rPr>
      </w:pPr>
      <w:r>
        <w:rPr>
          <w:rFonts w:ascii="Times" w:hAnsi="Times" w:cs="Open Sans"/>
          <w:color w:val="000000" w:themeColor="text1"/>
        </w:rPr>
        <w:lastRenderedPageBreak/>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6106F14F"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62644807" w14:textId="77777777" w:rsidR="00F05E8A" w:rsidRDefault="00F05E8A" w:rsidP="00F05E8A">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3C2C16B3" w14:textId="77777777" w:rsidR="00F05E8A" w:rsidRDefault="00F05E8A" w:rsidP="00F05E8A">
      <w:pPr>
        <w:spacing w:line="360" w:lineRule="auto"/>
        <w:jc w:val="both"/>
      </w:pPr>
    </w:p>
    <w:p w14:paraId="026FA8EC" w14:textId="77777777" w:rsidR="00F05E8A" w:rsidRDefault="00F05E8A" w:rsidP="00F05E8A">
      <w:pPr>
        <w:spacing w:line="360" w:lineRule="auto"/>
        <w:jc w:val="both"/>
      </w:pPr>
      <w:r>
        <w:t>To implement the system, we needed to consider the following aspects:</w:t>
      </w:r>
    </w:p>
    <w:p w14:paraId="10B01BB0" w14:textId="77777777" w:rsidR="00F05E8A" w:rsidRDefault="00F05E8A" w:rsidP="00F05E8A">
      <w:pPr>
        <w:pStyle w:val="ListParagraph"/>
        <w:numPr>
          <w:ilvl w:val="0"/>
          <w:numId w:val="29"/>
        </w:numPr>
        <w:spacing w:line="360" w:lineRule="auto"/>
        <w:jc w:val="both"/>
      </w:pPr>
      <w:r>
        <w:t>How to generate the realistic uncertainty data?</w:t>
      </w:r>
    </w:p>
    <w:p w14:paraId="4F22DA06" w14:textId="77777777" w:rsidR="00F05E8A" w:rsidRDefault="00F05E8A" w:rsidP="00F05E8A">
      <w:pPr>
        <w:pStyle w:val="ListParagraph"/>
        <w:numPr>
          <w:ilvl w:val="0"/>
          <w:numId w:val="29"/>
        </w:numPr>
        <w:spacing w:line="360" w:lineRule="auto"/>
        <w:jc w:val="both"/>
      </w:pPr>
      <w:r>
        <w:t>Which platform or framework to be chosen to implement the visualization?</w:t>
      </w:r>
    </w:p>
    <w:p w14:paraId="0712F3AC" w14:textId="77777777" w:rsidR="00F05E8A" w:rsidRDefault="00F05E8A" w:rsidP="00F05E8A">
      <w:pPr>
        <w:pStyle w:val="ListParagraph"/>
        <w:numPr>
          <w:ilvl w:val="0"/>
          <w:numId w:val="29"/>
        </w:numPr>
        <w:spacing w:line="360" w:lineRule="auto"/>
        <w:jc w:val="both"/>
      </w:pPr>
      <w:r>
        <w:t>What is the design process of representing uncertainty with CA?</w:t>
      </w:r>
    </w:p>
    <w:p w14:paraId="7D1AB8A4" w14:textId="77777777" w:rsidR="00F05E8A" w:rsidRDefault="00F05E8A" w:rsidP="00F05E8A">
      <w:pPr>
        <w:pStyle w:val="ListParagraph"/>
        <w:numPr>
          <w:ilvl w:val="0"/>
          <w:numId w:val="29"/>
        </w:numPr>
        <w:spacing w:line="360" w:lineRule="auto"/>
        <w:jc w:val="both"/>
      </w:pPr>
      <w:r>
        <w:t>How to evaluate CA representation?</w:t>
      </w:r>
    </w:p>
    <w:p w14:paraId="052A5D66" w14:textId="77777777" w:rsidR="00F05E8A" w:rsidRDefault="00F05E8A" w:rsidP="00F05E8A">
      <w:pPr>
        <w:pStyle w:val="ListParagraph"/>
        <w:numPr>
          <w:ilvl w:val="0"/>
          <w:numId w:val="29"/>
        </w:numPr>
        <w:spacing w:line="360" w:lineRule="auto"/>
        <w:jc w:val="both"/>
      </w:pPr>
      <w:r>
        <w:t>What is applicability of this representation?</w:t>
      </w:r>
    </w:p>
    <w:p w14:paraId="454DC23C" w14:textId="77777777" w:rsidR="00F05E8A" w:rsidRPr="002E48C9" w:rsidRDefault="00F05E8A" w:rsidP="00F05E8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Considering the above aspects, we have chosen to use recent WHO authorized COVID data to feed into three 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532149C5"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3F17D977"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10FE8E5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10A7467F" w14:textId="77777777" w:rsidR="00F05E8A" w:rsidRPr="002E48C9" w:rsidRDefault="00F05E8A" w:rsidP="00F05E8A">
      <w:pPr>
        <w:spacing w:line="360" w:lineRule="auto"/>
        <w:jc w:val="both"/>
        <w:rPr>
          <w:rFonts w:ascii="Times" w:hAnsi="Times"/>
          <w:color w:val="000000" w:themeColor="text1"/>
          <w:lang w:val="en-US"/>
        </w:rPr>
      </w:pPr>
    </w:p>
    <w:p w14:paraId="7C48340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900CBBA" w14:textId="77777777" w:rsidR="00F05E8A" w:rsidRPr="002E48C9" w:rsidRDefault="00F05E8A" w:rsidP="00F05E8A">
      <w:pPr>
        <w:spacing w:line="360" w:lineRule="auto"/>
        <w:jc w:val="both"/>
        <w:rPr>
          <w:rFonts w:ascii="Times" w:hAnsi="Times"/>
          <w:color w:val="000000" w:themeColor="text1"/>
          <w:lang w:val="en-US"/>
        </w:rPr>
      </w:pPr>
    </w:p>
    <w:p w14:paraId="2E94A10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16F21FCD" w14:textId="77777777" w:rsidR="00F05E8A" w:rsidRPr="002E48C9" w:rsidRDefault="00F05E8A" w:rsidP="00F05E8A">
      <w:pPr>
        <w:spacing w:line="360" w:lineRule="auto"/>
        <w:jc w:val="both"/>
        <w:rPr>
          <w:rFonts w:ascii="Times" w:hAnsi="Times"/>
          <w:color w:val="000000" w:themeColor="text1"/>
          <w:lang w:val="en-US"/>
        </w:rPr>
      </w:pPr>
    </w:p>
    <w:p w14:paraId="61BAACEC" w14:textId="77777777" w:rsidR="00F05E8A"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5188D571" w14:textId="77777777" w:rsidR="00F05E8A" w:rsidRDefault="00F05E8A" w:rsidP="00F05E8A">
      <w:pPr>
        <w:spacing w:line="360" w:lineRule="auto"/>
        <w:jc w:val="both"/>
        <w:rPr>
          <w:rFonts w:ascii="Times" w:hAnsi="Times"/>
          <w:color w:val="000000" w:themeColor="text1"/>
          <w:lang w:val="en-US"/>
        </w:rPr>
      </w:pPr>
    </w:p>
    <w:p w14:paraId="0971259F" w14:textId="77777777" w:rsidR="00F05E8A"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54BD08DF" w14:textId="77777777" w:rsidR="00F05E8A" w:rsidRDefault="00F05E8A" w:rsidP="00F05E8A">
      <w:pPr>
        <w:spacing w:line="360" w:lineRule="auto"/>
        <w:jc w:val="both"/>
        <w:rPr>
          <w:rFonts w:ascii="Times" w:hAnsi="Times"/>
          <w:color w:val="000000" w:themeColor="text1"/>
          <w:lang w:val="en-US"/>
        </w:rPr>
      </w:pPr>
    </w:p>
    <w:p w14:paraId="730A311E"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690B517E" w14:textId="77777777" w:rsidR="00F05E8A" w:rsidRPr="002E48C9" w:rsidRDefault="00F05E8A" w:rsidP="00F05E8A">
      <w:pPr>
        <w:spacing w:line="360" w:lineRule="auto"/>
        <w:jc w:val="both"/>
        <w:rPr>
          <w:rFonts w:ascii="Times" w:hAnsi="Times"/>
          <w:color w:val="000000" w:themeColor="text1"/>
          <w:sz w:val="22"/>
          <w:szCs w:val="22"/>
          <w:lang w:val="en-US"/>
        </w:rPr>
      </w:pPr>
    </w:p>
    <w:p w14:paraId="724249E1" w14:textId="77777777" w:rsidR="00F05E8A" w:rsidRPr="002E48C9" w:rsidRDefault="00F05E8A" w:rsidP="00F05E8A">
      <w:pPr>
        <w:spacing w:line="360" w:lineRule="auto"/>
        <w:jc w:val="both"/>
        <w:rPr>
          <w:rFonts w:ascii="Times" w:hAnsi="Times"/>
          <w:color w:val="000000" w:themeColor="text1"/>
          <w:sz w:val="22"/>
          <w:szCs w:val="22"/>
          <w:shd w:val="clear" w:color="auto" w:fill="FFFFFF"/>
        </w:rPr>
      </w:pPr>
    </w:p>
    <w:p w14:paraId="74192749"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Thesis outline</w:t>
      </w:r>
    </w:p>
    <w:p w14:paraId="040500C0" w14:textId="77777777" w:rsidR="00F05E8A" w:rsidRPr="002E48C9" w:rsidRDefault="00F05E8A" w:rsidP="00F05E8A">
      <w:pPr>
        <w:autoSpaceDE w:val="0"/>
        <w:autoSpaceDN w:val="0"/>
        <w:adjustRightInd w:val="0"/>
        <w:spacing w:line="360" w:lineRule="auto"/>
        <w:jc w:val="both"/>
        <w:rPr>
          <w:lang w:val="en-US"/>
        </w:rPr>
      </w:pPr>
      <w:r w:rsidRPr="00533423">
        <w:rPr>
          <w:rFonts w:ascii="Times" w:hAnsi="Times"/>
          <w:color w:val="000000" w:themeColor="text1"/>
        </w:rPr>
        <w:lastRenderedPageBreak/>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215E47C4" w:rsidR="003A3D25" w:rsidRDefault="003A3D25" w:rsidP="00B76F3D">
      <w:pPr>
        <w:spacing w:line="360" w:lineRule="auto"/>
        <w:jc w:val="both"/>
        <w:rPr>
          <w:rFonts w:ascii="Times" w:hAnsi="Times"/>
          <w:color w:val="000000" w:themeColor="text1"/>
          <w:sz w:val="22"/>
          <w:szCs w:val="22"/>
        </w:rPr>
      </w:pPr>
    </w:p>
    <w:p w14:paraId="38F3E818" w14:textId="001BBBE9" w:rsidR="00A81291" w:rsidRDefault="00A81291" w:rsidP="00B76F3D">
      <w:pPr>
        <w:spacing w:line="360" w:lineRule="auto"/>
        <w:jc w:val="both"/>
        <w:rPr>
          <w:rFonts w:ascii="Times" w:hAnsi="Times"/>
          <w:color w:val="000000" w:themeColor="text1"/>
          <w:sz w:val="22"/>
          <w:szCs w:val="22"/>
        </w:rPr>
      </w:pPr>
    </w:p>
    <w:p w14:paraId="43048F4B" w14:textId="20FA0C30" w:rsidR="00A81291" w:rsidRDefault="00A81291" w:rsidP="00B76F3D">
      <w:pPr>
        <w:spacing w:line="360" w:lineRule="auto"/>
        <w:jc w:val="both"/>
        <w:rPr>
          <w:rFonts w:ascii="Times" w:hAnsi="Times"/>
          <w:color w:val="000000" w:themeColor="text1"/>
          <w:sz w:val="22"/>
          <w:szCs w:val="22"/>
        </w:rPr>
      </w:pPr>
    </w:p>
    <w:p w14:paraId="33B24A6E" w14:textId="59DE3241" w:rsidR="00A81291" w:rsidRDefault="00A81291" w:rsidP="00B76F3D">
      <w:pPr>
        <w:spacing w:line="360" w:lineRule="auto"/>
        <w:jc w:val="both"/>
        <w:rPr>
          <w:rFonts w:ascii="Times" w:hAnsi="Times"/>
          <w:color w:val="000000" w:themeColor="text1"/>
          <w:sz w:val="22"/>
          <w:szCs w:val="22"/>
        </w:rPr>
      </w:pPr>
    </w:p>
    <w:p w14:paraId="3C3ACEB7" w14:textId="371919EC" w:rsidR="00A81291" w:rsidRDefault="00A81291" w:rsidP="00B76F3D">
      <w:pPr>
        <w:spacing w:line="360" w:lineRule="auto"/>
        <w:jc w:val="both"/>
        <w:rPr>
          <w:rFonts w:ascii="Times" w:hAnsi="Times"/>
          <w:color w:val="000000" w:themeColor="text1"/>
          <w:sz w:val="22"/>
          <w:szCs w:val="22"/>
        </w:rPr>
      </w:pPr>
    </w:p>
    <w:p w14:paraId="59044B99" w14:textId="14D516C2" w:rsidR="00A81291" w:rsidRDefault="00A81291" w:rsidP="00B76F3D">
      <w:pPr>
        <w:spacing w:line="360" w:lineRule="auto"/>
        <w:jc w:val="both"/>
        <w:rPr>
          <w:rFonts w:ascii="Times" w:hAnsi="Times"/>
          <w:color w:val="000000" w:themeColor="text1"/>
          <w:sz w:val="22"/>
          <w:szCs w:val="22"/>
        </w:rPr>
      </w:pPr>
    </w:p>
    <w:p w14:paraId="4DD6D2B6" w14:textId="455E7FD6" w:rsidR="00A81291" w:rsidRDefault="00A81291" w:rsidP="00B76F3D">
      <w:pPr>
        <w:spacing w:line="360" w:lineRule="auto"/>
        <w:jc w:val="both"/>
        <w:rPr>
          <w:rFonts w:ascii="Times" w:hAnsi="Times"/>
          <w:color w:val="000000" w:themeColor="text1"/>
          <w:sz w:val="22"/>
          <w:szCs w:val="22"/>
        </w:rPr>
      </w:pPr>
    </w:p>
    <w:p w14:paraId="555B07E9" w14:textId="204B6750" w:rsidR="00A81291" w:rsidRDefault="00A81291" w:rsidP="00B76F3D">
      <w:pPr>
        <w:spacing w:line="360" w:lineRule="auto"/>
        <w:jc w:val="both"/>
        <w:rPr>
          <w:rFonts w:ascii="Times" w:hAnsi="Times"/>
          <w:color w:val="000000" w:themeColor="text1"/>
          <w:sz w:val="22"/>
          <w:szCs w:val="22"/>
        </w:rPr>
      </w:pPr>
    </w:p>
    <w:p w14:paraId="07C73099" w14:textId="7FA00A76" w:rsidR="00A81291" w:rsidRDefault="00A81291" w:rsidP="00B76F3D">
      <w:pPr>
        <w:spacing w:line="360" w:lineRule="auto"/>
        <w:jc w:val="both"/>
        <w:rPr>
          <w:rFonts w:ascii="Times" w:hAnsi="Times"/>
          <w:color w:val="000000" w:themeColor="text1"/>
          <w:sz w:val="22"/>
          <w:szCs w:val="22"/>
        </w:rPr>
      </w:pPr>
    </w:p>
    <w:p w14:paraId="39BE4981" w14:textId="54169E6C" w:rsidR="00A81291" w:rsidRDefault="00A81291" w:rsidP="00B76F3D">
      <w:pPr>
        <w:spacing w:line="360" w:lineRule="auto"/>
        <w:jc w:val="both"/>
        <w:rPr>
          <w:rFonts w:ascii="Times" w:hAnsi="Times"/>
          <w:color w:val="000000" w:themeColor="text1"/>
          <w:sz w:val="22"/>
          <w:szCs w:val="22"/>
        </w:rPr>
      </w:pPr>
    </w:p>
    <w:p w14:paraId="02C876CC" w14:textId="5F821041" w:rsidR="00A81291" w:rsidRDefault="00A81291" w:rsidP="00B76F3D">
      <w:pPr>
        <w:spacing w:line="360" w:lineRule="auto"/>
        <w:jc w:val="both"/>
        <w:rPr>
          <w:rFonts w:ascii="Times" w:hAnsi="Times"/>
          <w:color w:val="000000" w:themeColor="text1"/>
          <w:sz w:val="22"/>
          <w:szCs w:val="22"/>
        </w:rPr>
      </w:pPr>
    </w:p>
    <w:p w14:paraId="1BB66489" w14:textId="3F3B9ADC" w:rsidR="00A81291" w:rsidRDefault="00A81291" w:rsidP="00B76F3D">
      <w:pPr>
        <w:spacing w:line="360" w:lineRule="auto"/>
        <w:jc w:val="both"/>
        <w:rPr>
          <w:rFonts w:ascii="Times" w:hAnsi="Times"/>
          <w:color w:val="000000" w:themeColor="text1"/>
          <w:sz w:val="22"/>
          <w:szCs w:val="22"/>
        </w:rPr>
      </w:pPr>
    </w:p>
    <w:p w14:paraId="6CB0C183" w14:textId="53FCA564" w:rsidR="00A81291" w:rsidRDefault="00A81291" w:rsidP="00B76F3D">
      <w:pPr>
        <w:spacing w:line="360" w:lineRule="auto"/>
        <w:jc w:val="both"/>
        <w:rPr>
          <w:rFonts w:ascii="Times" w:hAnsi="Times"/>
          <w:color w:val="000000" w:themeColor="text1"/>
          <w:sz w:val="22"/>
          <w:szCs w:val="22"/>
        </w:rPr>
      </w:pPr>
    </w:p>
    <w:p w14:paraId="1E61CF43" w14:textId="29590054" w:rsidR="00A81291" w:rsidRDefault="00A81291" w:rsidP="00B76F3D">
      <w:pPr>
        <w:spacing w:line="360" w:lineRule="auto"/>
        <w:jc w:val="both"/>
        <w:rPr>
          <w:rFonts w:ascii="Times" w:hAnsi="Times"/>
          <w:color w:val="000000" w:themeColor="text1"/>
          <w:sz w:val="22"/>
          <w:szCs w:val="22"/>
        </w:rPr>
      </w:pPr>
    </w:p>
    <w:p w14:paraId="566E58D3" w14:textId="62528D56" w:rsidR="00A81291" w:rsidRDefault="00A81291" w:rsidP="00B76F3D">
      <w:pPr>
        <w:spacing w:line="360" w:lineRule="auto"/>
        <w:jc w:val="both"/>
        <w:rPr>
          <w:rFonts w:ascii="Times" w:hAnsi="Times"/>
          <w:color w:val="000000" w:themeColor="text1"/>
          <w:sz w:val="22"/>
          <w:szCs w:val="22"/>
        </w:rPr>
      </w:pPr>
    </w:p>
    <w:p w14:paraId="140511A8" w14:textId="218325B6" w:rsidR="00A81291" w:rsidRDefault="00A81291" w:rsidP="00B76F3D">
      <w:pPr>
        <w:spacing w:line="360" w:lineRule="auto"/>
        <w:jc w:val="both"/>
        <w:rPr>
          <w:rFonts w:ascii="Times" w:hAnsi="Times"/>
          <w:color w:val="000000" w:themeColor="text1"/>
          <w:sz w:val="22"/>
          <w:szCs w:val="22"/>
        </w:rPr>
      </w:pPr>
    </w:p>
    <w:p w14:paraId="3F4A7C20" w14:textId="2788BCA1" w:rsidR="00A81291" w:rsidRDefault="00A81291" w:rsidP="00B76F3D">
      <w:pPr>
        <w:spacing w:line="360" w:lineRule="auto"/>
        <w:jc w:val="both"/>
        <w:rPr>
          <w:rFonts w:ascii="Times" w:hAnsi="Times"/>
          <w:color w:val="000000" w:themeColor="text1"/>
          <w:sz w:val="22"/>
          <w:szCs w:val="22"/>
        </w:rPr>
      </w:pPr>
    </w:p>
    <w:p w14:paraId="43B940A2" w14:textId="34F16004" w:rsidR="00A81291" w:rsidRDefault="00A81291" w:rsidP="00B76F3D">
      <w:pPr>
        <w:spacing w:line="360" w:lineRule="auto"/>
        <w:jc w:val="both"/>
        <w:rPr>
          <w:rFonts w:ascii="Times" w:hAnsi="Times"/>
          <w:color w:val="000000" w:themeColor="text1"/>
          <w:sz w:val="22"/>
          <w:szCs w:val="22"/>
        </w:rPr>
      </w:pPr>
    </w:p>
    <w:p w14:paraId="2AFD5923" w14:textId="54516BD4" w:rsidR="00A81291" w:rsidRDefault="00A81291" w:rsidP="00B76F3D">
      <w:pPr>
        <w:spacing w:line="360" w:lineRule="auto"/>
        <w:jc w:val="both"/>
        <w:rPr>
          <w:rFonts w:ascii="Times" w:hAnsi="Times"/>
          <w:color w:val="000000" w:themeColor="text1"/>
          <w:sz w:val="22"/>
          <w:szCs w:val="22"/>
        </w:rPr>
      </w:pPr>
    </w:p>
    <w:p w14:paraId="52A2953B" w14:textId="4243E3E2" w:rsidR="00A81291" w:rsidRDefault="00A81291" w:rsidP="00B76F3D">
      <w:pPr>
        <w:spacing w:line="360" w:lineRule="auto"/>
        <w:jc w:val="both"/>
        <w:rPr>
          <w:rFonts w:ascii="Times" w:hAnsi="Times"/>
          <w:color w:val="000000" w:themeColor="text1"/>
          <w:sz w:val="22"/>
          <w:szCs w:val="22"/>
        </w:rPr>
      </w:pPr>
    </w:p>
    <w:p w14:paraId="418A1AB6" w14:textId="6A2F8823" w:rsidR="00A81291" w:rsidRDefault="00A81291" w:rsidP="00B76F3D">
      <w:pPr>
        <w:spacing w:line="360" w:lineRule="auto"/>
        <w:jc w:val="both"/>
        <w:rPr>
          <w:rFonts w:ascii="Times" w:hAnsi="Times"/>
          <w:color w:val="000000" w:themeColor="text1"/>
          <w:sz w:val="22"/>
          <w:szCs w:val="22"/>
        </w:rPr>
      </w:pPr>
    </w:p>
    <w:p w14:paraId="3C86A69E" w14:textId="14B2D790" w:rsidR="00A81291" w:rsidRDefault="00A81291" w:rsidP="00B76F3D">
      <w:pPr>
        <w:spacing w:line="360" w:lineRule="auto"/>
        <w:jc w:val="both"/>
        <w:rPr>
          <w:rFonts w:ascii="Times" w:hAnsi="Times"/>
          <w:color w:val="000000" w:themeColor="text1"/>
          <w:sz w:val="22"/>
          <w:szCs w:val="22"/>
        </w:rPr>
      </w:pPr>
    </w:p>
    <w:p w14:paraId="2C0472D3" w14:textId="41B5D561" w:rsidR="00A81291" w:rsidRDefault="00A81291" w:rsidP="00B76F3D">
      <w:pPr>
        <w:spacing w:line="360" w:lineRule="auto"/>
        <w:jc w:val="both"/>
        <w:rPr>
          <w:rFonts w:ascii="Times" w:hAnsi="Times"/>
          <w:color w:val="000000" w:themeColor="text1"/>
          <w:sz w:val="22"/>
          <w:szCs w:val="22"/>
        </w:rPr>
      </w:pPr>
    </w:p>
    <w:p w14:paraId="77C7C413" w14:textId="45BA04F0" w:rsidR="00A81291" w:rsidRDefault="00A81291" w:rsidP="00B76F3D">
      <w:pPr>
        <w:spacing w:line="360" w:lineRule="auto"/>
        <w:jc w:val="both"/>
        <w:rPr>
          <w:rFonts w:ascii="Times" w:hAnsi="Times"/>
          <w:color w:val="000000" w:themeColor="text1"/>
          <w:sz w:val="22"/>
          <w:szCs w:val="22"/>
        </w:rPr>
      </w:pPr>
    </w:p>
    <w:p w14:paraId="0C5C44BB" w14:textId="4AC56FBB" w:rsidR="00A81291" w:rsidRDefault="00A81291" w:rsidP="00B76F3D">
      <w:pPr>
        <w:spacing w:line="360" w:lineRule="auto"/>
        <w:jc w:val="both"/>
        <w:rPr>
          <w:rFonts w:ascii="Times" w:hAnsi="Times"/>
          <w:color w:val="000000" w:themeColor="text1"/>
          <w:sz w:val="22"/>
          <w:szCs w:val="22"/>
        </w:rPr>
      </w:pPr>
    </w:p>
    <w:p w14:paraId="135C42CF" w14:textId="77777777" w:rsidR="00A81291" w:rsidRPr="002E48C9" w:rsidRDefault="00A81291" w:rsidP="00B76F3D">
      <w:pPr>
        <w:spacing w:line="360" w:lineRule="auto"/>
        <w:jc w:val="both"/>
        <w:rPr>
          <w:rFonts w:ascii="Times" w:hAnsi="Times"/>
          <w:color w:val="000000" w:themeColor="text1"/>
          <w:sz w:val="22"/>
          <w:szCs w:val="22"/>
        </w:rPr>
      </w:pPr>
    </w:p>
    <w:p w14:paraId="2791D8CB" w14:textId="2136AF33" w:rsidR="006F622C" w:rsidRDefault="006F622C" w:rsidP="00B76F3D">
      <w:pPr>
        <w:spacing w:line="360" w:lineRule="auto"/>
        <w:jc w:val="both"/>
        <w:rPr>
          <w:rFonts w:ascii="Times" w:hAnsi="Times"/>
          <w:color w:val="000000" w:themeColor="text1"/>
          <w:sz w:val="22"/>
          <w:szCs w:val="22"/>
        </w:rPr>
      </w:pPr>
    </w:p>
    <w:p w14:paraId="412E0602" w14:textId="77777777" w:rsidR="001D292C" w:rsidRPr="00295341" w:rsidRDefault="001D292C" w:rsidP="001D292C">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DA94C07" w14:textId="77777777" w:rsidR="001D292C" w:rsidRPr="002E48C9" w:rsidRDefault="001D292C" w:rsidP="001D292C">
      <w:pPr>
        <w:spacing w:line="360" w:lineRule="auto"/>
        <w:jc w:val="both"/>
        <w:rPr>
          <w:rFonts w:ascii="Times" w:hAnsi="Times"/>
          <w:color w:val="000000" w:themeColor="text1"/>
          <w:sz w:val="22"/>
          <w:szCs w:val="22"/>
        </w:rPr>
      </w:pPr>
    </w:p>
    <w:p w14:paraId="2869FF3A" w14:textId="548ABEBE" w:rsidR="00C579BF" w:rsidRDefault="001D292C" w:rsidP="001D292C">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58BFE395" w14:textId="77777777" w:rsidR="00C579BF" w:rsidRDefault="00C579BF" w:rsidP="001D292C">
      <w:pPr>
        <w:spacing w:line="360" w:lineRule="auto"/>
        <w:jc w:val="both"/>
        <w:rPr>
          <w:rFonts w:ascii="Times" w:hAnsi="Times"/>
          <w:b/>
          <w:bCs/>
          <w:color w:val="000000" w:themeColor="text1"/>
          <w:sz w:val="28"/>
          <w:szCs w:val="28"/>
          <w:lang w:val="en-US"/>
        </w:rPr>
      </w:pPr>
    </w:p>
    <w:p w14:paraId="02D65F18" w14:textId="7EF6AFB6" w:rsidR="001D292C" w:rsidRPr="00DA7839" w:rsidRDefault="00C579BF" w:rsidP="001D292C">
      <w:pPr>
        <w:spacing w:line="360" w:lineRule="auto"/>
        <w:jc w:val="both"/>
        <w:rPr>
          <w:rFonts w:ascii="Times" w:hAnsi="Times"/>
          <w:color w:val="000000" w:themeColor="text1"/>
          <w:lang w:val="en-US"/>
        </w:rPr>
      </w:pPr>
      <w:r>
        <w:rPr>
          <w:rFonts w:ascii="Times" w:hAnsi="Times"/>
          <w:b/>
          <w:bCs/>
          <w:color w:val="000000" w:themeColor="text1"/>
          <w:sz w:val="28"/>
          <w:szCs w:val="28"/>
          <w:lang w:val="en-US"/>
        </w:rPr>
        <w:t>Introduction</w:t>
      </w:r>
      <w:r w:rsidR="001D292C" w:rsidRPr="00C579BF">
        <w:rPr>
          <w:rFonts w:ascii="Times" w:hAnsi="Times"/>
          <w:b/>
          <w:bCs/>
          <w:color w:val="000000" w:themeColor="text1"/>
          <w:sz w:val="28"/>
          <w:szCs w:val="28"/>
          <w:lang w:val="en-US"/>
        </w:rPr>
        <w:tab/>
      </w:r>
      <w:r w:rsidR="001D292C" w:rsidRPr="002650E8">
        <w:rPr>
          <w:rFonts w:ascii="Times" w:hAnsi="Times"/>
          <w:color w:val="000000" w:themeColor="text1"/>
          <w:lang w:val="en-US"/>
        </w:rPr>
        <w:br/>
      </w:r>
      <w:r w:rsidR="001D292C"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50AD82F" w14:textId="77777777" w:rsidR="001D292C" w:rsidRPr="002650E8" w:rsidRDefault="001D292C" w:rsidP="001D292C">
      <w:pPr>
        <w:spacing w:line="360" w:lineRule="auto"/>
        <w:rPr>
          <w:rFonts w:ascii="Times" w:hAnsi="Times"/>
          <w:color w:val="000000" w:themeColor="text1"/>
          <w:lang w:val="en-US"/>
        </w:rPr>
      </w:pPr>
    </w:p>
    <w:p w14:paraId="3C147352" w14:textId="77777777" w:rsidR="001D292C" w:rsidRPr="002650E8" w:rsidRDefault="001D292C" w:rsidP="001D292C">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7798DF16" w14:textId="77777777" w:rsidR="001D292C" w:rsidRPr="002650E8" w:rsidRDefault="001D292C" w:rsidP="001D292C">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EB34814" w14:textId="77777777" w:rsidR="001D292C" w:rsidRPr="002650E8" w:rsidRDefault="001D292C" w:rsidP="001D292C">
      <w:pPr>
        <w:spacing w:line="360" w:lineRule="auto"/>
        <w:jc w:val="both"/>
        <w:rPr>
          <w:rFonts w:ascii="Times" w:hAnsi="Times"/>
          <w:color w:val="000000" w:themeColor="text1"/>
        </w:rPr>
      </w:pPr>
    </w:p>
    <w:p w14:paraId="7EE0EF1E" w14:textId="77777777" w:rsidR="001D292C" w:rsidRPr="002650E8" w:rsidRDefault="001D292C" w:rsidP="001D292C">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2.2</w:t>
      </w:r>
      <w:r w:rsidRPr="002650E8">
        <w:rPr>
          <w:rFonts w:ascii="Times" w:hAnsi="Times"/>
          <w:b/>
          <w:bCs/>
          <w:color w:val="000000" w:themeColor="text1"/>
          <w:lang w:val="en-US"/>
        </w:rPr>
        <w:tab/>
        <w:t xml:space="preserve">Uncertainty related prior works </w:t>
      </w:r>
    </w:p>
    <w:p w14:paraId="16425986" w14:textId="77777777" w:rsidR="001D292C" w:rsidRPr="002650E8" w:rsidRDefault="001D292C" w:rsidP="001D292C">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0A711478" w14:textId="77777777" w:rsidR="001D292C" w:rsidRPr="002650E8" w:rsidRDefault="001D292C" w:rsidP="001D292C">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2F2AE835" w14:textId="77777777" w:rsidR="001D292C" w:rsidRPr="002650E8" w:rsidRDefault="001D292C" w:rsidP="001D292C">
      <w:pPr>
        <w:jc w:val="both"/>
        <w:rPr>
          <w:rFonts w:ascii="Times" w:hAnsi="Times"/>
          <w:color w:val="000000" w:themeColor="text1"/>
        </w:rPr>
      </w:pPr>
    </w:p>
    <w:p w14:paraId="1C1AFDF7"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528DB5DC"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1869D8E"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p>
    <w:p w14:paraId="445701E4"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8F04F3C"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61C8E9C" w14:textId="77777777" w:rsidR="001D292C" w:rsidRPr="002650E8" w:rsidRDefault="001D292C" w:rsidP="001D292C">
      <w:pPr>
        <w:autoSpaceDE w:val="0"/>
        <w:autoSpaceDN w:val="0"/>
        <w:adjustRightInd w:val="0"/>
        <w:spacing w:line="360" w:lineRule="auto"/>
        <w:jc w:val="both"/>
        <w:rPr>
          <w:rFonts w:ascii="Times" w:hAnsi="Times"/>
          <w:color w:val="000000" w:themeColor="text1"/>
          <w:lang w:val="en-US"/>
        </w:rPr>
      </w:pPr>
    </w:p>
    <w:p w14:paraId="6097BA08"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37C8AA0F" w14:textId="77777777" w:rsidR="001D292C" w:rsidRPr="002650E8" w:rsidRDefault="001D292C" w:rsidP="001D292C">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2830E388"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695A953" w14:textId="77777777" w:rsidR="001D292C" w:rsidRPr="00DA7839" w:rsidRDefault="001D292C" w:rsidP="001D292C">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668DDBF2" w14:textId="77777777" w:rsidR="001D292C" w:rsidRPr="00DA7839" w:rsidRDefault="001D292C" w:rsidP="001D292C">
      <w:pPr>
        <w:spacing w:line="360" w:lineRule="auto"/>
        <w:rPr>
          <w:rFonts w:ascii="Times" w:hAnsi="Times"/>
          <w:color w:val="000000" w:themeColor="text1"/>
        </w:rPr>
      </w:pPr>
    </w:p>
    <w:p w14:paraId="6B3BCA6C"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6FD18692"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54247A43"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1673337C"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5C8AD909"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55B528E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21EFF333" w14:textId="77777777" w:rsidR="001D292C" w:rsidRPr="00DA7839" w:rsidRDefault="001D292C" w:rsidP="001D292C">
      <w:pPr>
        <w:pStyle w:val="NormalWeb"/>
        <w:spacing w:line="360" w:lineRule="auto"/>
        <w:jc w:val="both"/>
        <w:rPr>
          <w:rFonts w:ascii="Times" w:hAnsi="Times"/>
          <w:color w:val="000000" w:themeColor="text1"/>
        </w:rPr>
      </w:pPr>
    </w:p>
    <w:p w14:paraId="0D51C2F9"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14B17CF6"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7813AD2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25E77FF3" w14:textId="77777777" w:rsidR="001D292C" w:rsidRPr="00DA7839" w:rsidRDefault="001D292C" w:rsidP="001D292C">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3D2456A2" w14:textId="77777777" w:rsidR="001D292C" w:rsidRPr="00DA7839" w:rsidRDefault="001D292C" w:rsidP="001D292C">
      <w:pPr>
        <w:spacing w:line="360" w:lineRule="auto"/>
        <w:rPr>
          <w:rFonts w:ascii="Times" w:hAnsi="Times"/>
          <w:color w:val="000000" w:themeColor="text1"/>
        </w:rPr>
      </w:pPr>
    </w:p>
    <w:p w14:paraId="361C5806"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7869A97B"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0897C295"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1107B03"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304BF45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6CEA5831"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754649C8" w14:textId="77777777" w:rsidR="001D292C" w:rsidRDefault="001D292C" w:rsidP="001D292C">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48972C5" w14:textId="77777777" w:rsidR="001D292C" w:rsidRPr="008137E0" w:rsidRDefault="001D292C" w:rsidP="001D292C">
      <w:pPr>
        <w:pStyle w:val="NormalWeb"/>
        <w:shd w:val="clear" w:color="auto" w:fill="FFFFFF"/>
        <w:spacing w:line="360" w:lineRule="auto"/>
        <w:jc w:val="both"/>
        <w:rPr>
          <w:rFonts w:ascii="Times" w:hAnsi="Times"/>
          <w:color w:val="000000" w:themeColor="text1"/>
        </w:rPr>
      </w:pPr>
    </w:p>
    <w:p w14:paraId="4804C5CF" w14:textId="77777777" w:rsidR="001D292C" w:rsidRPr="008137E0" w:rsidRDefault="001D292C" w:rsidP="001D292C">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2.3</w:t>
      </w:r>
      <w:r w:rsidRPr="008137E0">
        <w:rPr>
          <w:rFonts w:ascii="Times" w:hAnsi="Times"/>
          <w:b/>
          <w:bCs/>
          <w:color w:val="000000" w:themeColor="text1"/>
          <w:lang w:val="en-US"/>
        </w:rPr>
        <w:tab/>
        <w:t>Chromatic Aberration related prior works</w:t>
      </w:r>
    </w:p>
    <w:p w14:paraId="7A2572A8"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09AC9CC8"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3E0760F9"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C2012C3"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357CA8AB"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0A5F7C32" w14:textId="77777777" w:rsidR="001D292C" w:rsidRPr="002650E8" w:rsidRDefault="001D292C" w:rsidP="001D292C">
      <w:pPr>
        <w:pStyle w:val="NormalWeb"/>
        <w:spacing w:line="360" w:lineRule="auto"/>
        <w:jc w:val="both"/>
        <w:rPr>
          <w:rFonts w:ascii="Times" w:hAnsi="Times"/>
          <w:color w:val="000000" w:themeColor="text1"/>
        </w:rPr>
      </w:pPr>
    </w:p>
    <w:p w14:paraId="0C2C3600" w14:textId="77777777" w:rsidR="001D292C" w:rsidRPr="002650E8" w:rsidRDefault="001D292C" w:rsidP="001D292C">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17205B72"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4F60D5CB"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50F69B1F"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1FA9CDF4"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504ECD60"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7A29BD81"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E57F1B4" w14:textId="77777777" w:rsidR="001D292C" w:rsidRDefault="001D292C" w:rsidP="001D292C">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7EE05955" w14:textId="77777777" w:rsidR="001D292C" w:rsidRPr="002E48C9" w:rsidRDefault="001D292C" w:rsidP="001D292C">
      <w:pPr>
        <w:pStyle w:val="NormalWeb"/>
        <w:spacing w:line="360" w:lineRule="auto"/>
        <w:jc w:val="both"/>
        <w:rPr>
          <w:rFonts w:ascii="Times" w:hAnsi="Times"/>
          <w:color w:val="000000" w:themeColor="text1"/>
        </w:rPr>
      </w:pPr>
    </w:p>
    <w:p w14:paraId="7FD01500" w14:textId="77777777" w:rsidR="001D292C" w:rsidRPr="002E48C9" w:rsidRDefault="001D292C" w:rsidP="001D292C">
      <w:pPr>
        <w:spacing w:line="360" w:lineRule="auto"/>
        <w:jc w:val="both"/>
        <w:rPr>
          <w:rFonts w:ascii="Times" w:hAnsi="Times"/>
          <w:b/>
          <w:bCs/>
          <w:color w:val="000000" w:themeColor="text1"/>
          <w:lang w:val="en-US"/>
        </w:rPr>
      </w:pPr>
      <w:r w:rsidRPr="002E48C9">
        <w:rPr>
          <w:rFonts w:ascii="Times" w:hAnsi="Times"/>
          <w:b/>
          <w:bCs/>
          <w:color w:val="000000" w:themeColor="text1"/>
          <w:lang w:val="en-US"/>
        </w:rPr>
        <w:t>2.5.</w:t>
      </w:r>
      <w:r w:rsidRPr="002E48C9">
        <w:rPr>
          <w:rFonts w:ascii="Times" w:hAnsi="Times"/>
          <w:b/>
          <w:bCs/>
          <w:color w:val="000000" w:themeColor="text1"/>
          <w:lang w:val="en-US"/>
        </w:rPr>
        <w:tab/>
        <w:t>Limitations of related works</w:t>
      </w:r>
    </w:p>
    <w:p w14:paraId="6CC29C68" w14:textId="77777777" w:rsidR="001D292C" w:rsidRPr="002E48C9" w:rsidRDefault="001D292C" w:rsidP="001D292C">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w:t>
      </w:r>
      <w:r w:rsidRPr="002E48C9">
        <w:rPr>
          <w:rFonts w:ascii="Times" w:hAnsi="Times"/>
          <w:color w:val="000000" w:themeColor="text1"/>
          <w:lang w:val="en-US"/>
        </w:rPr>
        <w:lastRenderedPageBreak/>
        <w:t>Furthermore, our approach of three dynamic variables visualization in two-dimensional space with texture is also a novel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3D9DCBDE" w14:textId="7B5BF233" w:rsidR="00C8209A" w:rsidRDefault="00C8209A" w:rsidP="00C8209A">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116783DE" w14:textId="4B3AA082" w:rsidR="00A81291" w:rsidRDefault="00A81291" w:rsidP="00C8209A">
      <w:pPr>
        <w:spacing w:line="360" w:lineRule="auto"/>
        <w:jc w:val="both"/>
        <w:rPr>
          <w:b/>
          <w:bCs/>
          <w:color w:val="000000" w:themeColor="text1"/>
          <w:sz w:val="32"/>
          <w:szCs w:val="32"/>
        </w:rPr>
      </w:pPr>
    </w:p>
    <w:p w14:paraId="232C724C" w14:textId="459F7C14" w:rsidR="00A81291" w:rsidRPr="00A81291" w:rsidRDefault="00A81291" w:rsidP="00C8209A">
      <w:pPr>
        <w:spacing w:line="360" w:lineRule="auto"/>
        <w:jc w:val="both"/>
        <w:rPr>
          <w:b/>
          <w:bCs/>
          <w:color w:val="000000" w:themeColor="text1"/>
          <w:sz w:val="28"/>
          <w:szCs w:val="28"/>
        </w:rPr>
      </w:pPr>
      <w:r w:rsidRPr="00A81291">
        <w:rPr>
          <w:b/>
          <w:bCs/>
          <w:color w:val="000000" w:themeColor="text1"/>
          <w:sz w:val="28"/>
          <w:szCs w:val="28"/>
        </w:rPr>
        <w:t>Data</w:t>
      </w:r>
      <w:r w:rsidR="00E74A78">
        <w:rPr>
          <w:b/>
          <w:bCs/>
          <w:color w:val="000000" w:themeColor="text1"/>
          <w:sz w:val="28"/>
          <w:szCs w:val="28"/>
        </w:rPr>
        <w:t xml:space="preserve"> Collection</w:t>
      </w:r>
      <w:r w:rsidR="0045050A">
        <w:rPr>
          <w:b/>
          <w:bCs/>
          <w:color w:val="000000" w:themeColor="text1"/>
          <w:sz w:val="28"/>
          <w:szCs w:val="28"/>
        </w:rPr>
        <w:t xml:space="preserve">, </w:t>
      </w:r>
      <w:proofErr w:type="gramStart"/>
      <w:r w:rsidR="00E74A78">
        <w:rPr>
          <w:b/>
          <w:bCs/>
          <w:color w:val="000000" w:themeColor="text1"/>
          <w:sz w:val="28"/>
          <w:szCs w:val="28"/>
        </w:rPr>
        <w:t>Processing</w:t>
      </w:r>
      <w:proofErr w:type="gramEnd"/>
      <w:r w:rsidR="0045050A">
        <w:rPr>
          <w:b/>
          <w:bCs/>
          <w:color w:val="000000" w:themeColor="text1"/>
          <w:sz w:val="28"/>
          <w:szCs w:val="28"/>
        </w:rPr>
        <w:t xml:space="preserve"> and </w:t>
      </w:r>
      <w:r w:rsidR="0019316B">
        <w:rPr>
          <w:b/>
          <w:bCs/>
          <w:color w:val="000000" w:themeColor="text1"/>
          <w:sz w:val="28"/>
          <w:szCs w:val="28"/>
        </w:rPr>
        <w:t>Introduction</w:t>
      </w:r>
      <w:r w:rsidR="00074006">
        <w:rPr>
          <w:b/>
          <w:bCs/>
          <w:color w:val="000000" w:themeColor="text1"/>
          <w:sz w:val="28"/>
          <w:szCs w:val="28"/>
        </w:rPr>
        <w:t xml:space="preserve"> of </w:t>
      </w:r>
      <w:r w:rsidR="00074006">
        <w:rPr>
          <w:b/>
          <w:bCs/>
          <w:color w:val="000000" w:themeColor="text1"/>
          <w:sz w:val="28"/>
          <w:szCs w:val="28"/>
        </w:rPr>
        <w:t>Model</w:t>
      </w:r>
      <w:r w:rsidR="00074006">
        <w:rPr>
          <w:b/>
          <w:bCs/>
          <w:color w:val="000000" w:themeColor="text1"/>
          <w:sz w:val="28"/>
          <w:szCs w:val="28"/>
        </w:rPr>
        <w:t>s</w:t>
      </w:r>
    </w:p>
    <w:p w14:paraId="69A2CCA0" w14:textId="77777777" w:rsidR="00C8209A" w:rsidRDefault="00C8209A" w:rsidP="00C8209A">
      <w:pPr>
        <w:spacing w:line="360" w:lineRule="auto"/>
        <w:jc w:val="both"/>
        <w:rPr>
          <w:b/>
          <w:bCs/>
          <w:color w:val="000000" w:themeColor="text1"/>
        </w:rPr>
      </w:pPr>
    </w:p>
    <w:p w14:paraId="2591132F" w14:textId="77777777" w:rsidR="00C8209A" w:rsidRDefault="00C8209A" w:rsidP="00C8209A">
      <w:pPr>
        <w:spacing w:line="360" w:lineRule="auto"/>
        <w:jc w:val="both"/>
        <w:rPr>
          <w:b/>
          <w:bCs/>
          <w:color w:val="000000" w:themeColor="text1"/>
        </w:rPr>
      </w:pPr>
      <w:r w:rsidRPr="0088049D">
        <w:rPr>
          <w:b/>
          <w:bCs/>
          <w:color w:val="000000" w:themeColor="text1"/>
        </w:rPr>
        <w:t>Introduction</w:t>
      </w:r>
    </w:p>
    <w:p w14:paraId="4999AB9E" w14:textId="0602581D" w:rsidR="00C8209A" w:rsidRPr="0088049D" w:rsidRDefault="00C8209A" w:rsidP="00C8209A">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 xml:space="preserve">discuss the data collection, listing of data properties and snapshot of </w:t>
      </w:r>
      <w:r w:rsidR="00CC040A">
        <w:rPr>
          <w:color w:val="000000" w:themeColor="text1"/>
        </w:rPr>
        <w:t xml:space="preserve">the </w:t>
      </w:r>
      <w:r>
        <w:rPr>
          <w:color w:val="000000" w:themeColor="text1"/>
        </w:rPr>
        <w:t xml:space="preserve">collected dataset, data manipulation and pre-processing, model selection and </w:t>
      </w:r>
      <w:r w:rsidR="00CC040A">
        <w:rPr>
          <w:color w:val="000000" w:themeColor="text1"/>
        </w:rPr>
        <w:t>will also provide a brief</w:t>
      </w:r>
      <w:r>
        <w:rPr>
          <w:color w:val="000000" w:themeColor="text1"/>
        </w:rPr>
        <w:t xml:space="preserve"> description of corresponding models, algorithms of model building and training and, generate uncertainty from predicted data, discuss </w:t>
      </w:r>
      <w:r w:rsidR="00CC040A">
        <w:rPr>
          <w:color w:val="000000" w:themeColor="text1"/>
        </w:rPr>
        <w:t>aspects</w:t>
      </w:r>
      <w:r w:rsidRPr="00613849">
        <w:rPr>
          <w:color w:val="000000" w:themeColor="text1"/>
        </w:rPr>
        <w:t xml:space="preserve"> </w:t>
      </w:r>
      <w:r>
        <w:rPr>
          <w:color w:val="000000" w:themeColor="text1"/>
        </w:rPr>
        <w:t>of CA, mechanism of slicing streamgraph</w:t>
      </w:r>
      <w:r w:rsidR="00CC040A">
        <w:rPr>
          <w:color w:val="000000" w:themeColor="text1"/>
        </w:rPr>
        <w:t>s and</w:t>
      </w:r>
      <w:r>
        <w:rPr>
          <w:color w:val="000000" w:themeColor="text1"/>
        </w:rPr>
        <w:t xml:space="preserve"> show examples of uses of CA in real world charts.</w:t>
      </w:r>
    </w:p>
    <w:p w14:paraId="2759B96C" w14:textId="77777777" w:rsidR="00C8209A" w:rsidRPr="0088049D" w:rsidRDefault="00C8209A" w:rsidP="00C8209A">
      <w:pPr>
        <w:spacing w:line="360" w:lineRule="auto"/>
        <w:jc w:val="both"/>
        <w:rPr>
          <w:b/>
          <w:bCs/>
          <w:color w:val="000000" w:themeColor="text1"/>
        </w:rPr>
      </w:pPr>
    </w:p>
    <w:p w14:paraId="382B22BA" w14:textId="77777777" w:rsidR="00C8209A" w:rsidRPr="002E48C9" w:rsidRDefault="00C8209A" w:rsidP="00C8209A">
      <w:pPr>
        <w:spacing w:line="360" w:lineRule="auto"/>
        <w:rPr>
          <w:b/>
          <w:bCs/>
          <w:color w:val="000000" w:themeColor="text1"/>
          <w:lang w:val="en-US"/>
        </w:rPr>
      </w:pPr>
      <w:r w:rsidRPr="002E48C9">
        <w:rPr>
          <w:b/>
          <w:bCs/>
          <w:color w:val="000000" w:themeColor="text1"/>
        </w:rPr>
        <w:t>3</w:t>
      </w:r>
      <w:r>
        <w:rPr>
          <w:b/>
          <w:bCs/>
          <w:color w:val="000000" w:themeColor="text1"/>
        </w:rPr>
        <w:t>.1</w:t>
      </w:r>
      <w:r w:rsidRPr="002E48C9">
        <w:rPr>
          <w:b/>
          <w:bCs/>
          <w:color w:val="000000" w:themeColor="text1"/>
        </w:rPr>
        <w:tab/>
      </w:r>
      <w:r w:rsidRPr="002E48C9">
        <w:rPr>
          <w:b/>
          <w:bCs/>
          <w:color w:val="000000" w:themeColor="text1"/>
          <w:lang w:val="en-US"/>
        </w:rPr>
        <w:t>Data</w:t>
      </w:r>
    </w:p>
    <w:p w14:paraId="69DFFFC7" w14:textId="14BACD84" w:rsidR="00C8209A" w:rsidRPr="00866664" w:rsidRDefault="00126CFD" w:rsidP="00C8209A">
      <w:pPr>
        <w:spacing w:line="360" w:lineRule="auto"/>
        <w:jc w:val="both"/>
        <w:rPr>
          <w:rFonts w:ascii="Times" w:hAnsi="Times"/>
        </w:rPr>
      </w:pPr>
      <w:r>
        <w:rPr>
          <w:rFonts w:ascii="Times" w:hAnsi="Times"/>
          <w:color w:val="000000" w:themeColor="text1"/>
          <w:lang w:val="en-US"/>
        </w:rPr>
        <w:t>Good quality</w:t>
      </w:r>
      <w:r w:rsidR="00C8209A" w:rsidRPr="00866664">
        <w:rPr>
          <w:rFonts w:ascii="Times" w:hAnsi="Times"/>
          <w:color w:val="000000" w:themeColor="text1"/>
          <w:lang w:val="en-US"/>
        </w:rPr>
        <w:t xml:space="preserve"> data is </w:t>
      </w:r>
      <w:r>
        <w:rPr>
          <w:rFonts w:ascii="Times" w:hAnsi="Times"/>
          <w:color w:val="000000" w:themeColor="text1"/>
          <w:lang w:val="en-US"/>
        </w:rPr>
        <w:t>an</w:t>
      </w:r>
      <w:r w:rsidR="00C8209A" w:rsidRPr="00866664">
        <w:rPr>
          <w:rFonts w:ascii="Times" w:hAnsi="Times"/>
          <w:color w:val="000000" w:themeColor="text1"/>
          <w:lang w:val="en-US"/>
        </w:rPr>
        <w:t xml:space="preserve"> important part in data visualization research. Without having an authentic dataset research cannot be </w:t>
      </w:r>
      <w:r w:rsidR="00D51757">
        <w:rPr>
          <w:rFonts w:ascii="Times" w:hAnsi="Times"/>
          <w:color w:val="000000" w:themeColor="text1"/>
          <w:lang w:val="en-US"/>
        </w:rPr>
        <w:t>conducted</w:t>
      </w:r>
      <w:r w:rsidR="00C8209A" w:rsidRPr="00866664">
        <w:rPr>
          <w:rFonts w:ascii="Times" w:hAnsi="Times"/>
          <w:color w:val="000000" w:themeColor="text1"/>
          <w:lang w:val="en-US"/>
        </w:rPr>
        <w:t xml:space="preserve"> properly and </w:t>
      </w:r>
      <w:r w:rsidR="00C8209A" w:rsidRPr="00866664">
        <w:rPr>
          <w:rFonts w:ascii="Times" w:hAnsi="Times"/>
          <w:color w:val="000000"/>
        </w:rPr>
        <w:t>without following a smart data preparation strategy such as clean</w:t>
      </w:r>
      <w:r w:rsidR="00C8209A">
        <w:rPr>
          <w:rFonts w:ascii="Times" w:hAnsi="Times"/>
          <w:color w:val="000000"/>
        </w:rPr>
        <w:t>ing</w:t>
      </w:r>
      <w:r w:rsidR="00C8209A" w:rsidRPr="00866664">
        <w:rPr>
          <w:rFonts w:ascii="Times" w:hAnsi="Times"/>
          <w:color w:val="000000"/>
        </w:rPr>
        <w:t>, validat</w:t>
      </w:r>
      <w:r w:rsidR="00C8209A">
        <w:rPr>
          <w:rFonts w:ascii="Times" w:hAnsi="Times"/>
          <w:color w:val="000000"/>
        </w:rPr>
        <w:t>ing</w:t>
      </w:r>
      <w:r w:rsidR="00C8209A" w:rsidRPr="00866664">
        <w:rPr>
          <w:rFonts w:ascii="Times" w:hAnsi="Times"/>
          <w:color w:val="000000"/>
        </w:rPr>
        <w:t>, and consolidat</w:t>
      </w:r>
      <w:r w:rsidR="00C8209A">
        <w:rPr>
          <w:rFonts w:ascii="Times" w:hAnsi="Times"/>
          <w:color w:val="000000"/>
        </w:rPr>
        <w:t>ing</w:t>
      </w:r>
      <w:r w:rsidR="00C8209A" w:rsidRPr="00866664">
        <w:rPr>
          <w:rFonts w:ascii="Times" w:hAnsi="Times"/>
          <w:color w:val="000000"/>
        </w:rPr>
        <w:t xml:space="preserve"> raw data, research cannot succeed in the long run.</w:t>
      </w:r>
    </w:p>
    <w:p w14:paraId="516456B3" w14:textId="77777777" w:rsidR="00C8209A" w:rsidRPr="002E48C9" w:rsidRDefault="00C8209A" w:rsidP="00C8209A">
      <w:pPr>
        <w:spacing w:line="360" w:lineRule="auto"/>
        <w:rPr>
          <w:rFonts w:ascii="Times" w:hAnsi="Times"/>
          <w:color w:val="000000" w:themeColor="text1"/>
          <w:lang w:val="en-US"/>
        </w:rPr>
      </w:pPr>
    </w:p>
    <w:p w14:paraId="115EEFF7" w14:textId="00FEBB81" w:rsidR="00C8209A" w:rsidRPr="00DC6021" w:rsidRDefault="00C8209A" w:rsidP="00C8209A">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1.1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sidR="0002231C">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sidR="0002231C">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table.</w:t>
      </w:r>
    </w:p>
    <w:p w14:paraId="02288F88" w14:textId="476BEB20" w:rsidR="00C8209A" w:rsidRDefault="00C8209A" w:rsidP="00C8209A">
      <w:pPr>
        <w:spacing w:line="360" w:lineRule="auto"/>
        <w:rPr>
          <w:rFonts w:ascii="Times" w:hAnsi="Times"/>
          <w:color w:val="000000" w:themeColor="text1"/>
          <w:lang w:val="en-US"/>
        </w:rPr>
      </w:pPr>
    </w:p>
    <w:p w14:paraId="12280B5D" w14:textId="25489A78" w:rsidR="0002231C" w:rsidRDefault="0002231C" w:rsidP="00C8209A">
      <w:pPr>
        <w:spacing w:line="360" w:lineRule="auto"/>
        <w:rPr>
          <w:rFonts w:ascii="Times" w:hAnsi="Times"/>
          <w:color w:val="000000" w:themeColor="text1"/>
          <w:lang w:val="en-US"/>
        </w:rPr>
      </w:pPr>
    </w:p>
    <w:p w14:paraId="6D5AC376" w14:textId="4E0965DA" w:rsidR="0002231C" w:rsidRDefault="0002231C" w:rsidP="00C8209A">
      <w:pPr>
        <w:spacing w:line="360" w:lineRule="auto"/>
        <w:rPr>
          <w:rFonts w:ascii="Times" w:hAnsi="Times"/>
          <w:color w:val="000000" w:themeColor="text1"/>
          <w:lang w:val="en-US"/>
        </w:rPr>
      </w:pPr>
    </w:p>
    <w:p w14:paraId="599529E5" w14:textId="4A751DE4" w:rsidR="0002231C" w:rsidRDefault="0002231C" w:rsidP="00C8209A">
      <w:pPr>
        <w:spacing w:line="360" w:lineRule="auto"/>
        <w:rPr>
          <w:rFonts w:ascii="Times" w:hAnsi="Times"/>
          <w:color w:val="000000" w:themeColor="text1"/>
          <w:lang w:val="en-US"/>
        </w:rPr>
      </w:pPr>
    </w:p>
    <w:p w14:paraId="0A089CA8" w14:textId="076E90EE" w:rsidR="0002231C" w:rsidRDefault="0002231C" w:rsidP="00C8209A">
      <w:pPr>
        <w:spacing w:line="360" w:lineRule="auto"/>
        <w:rPr>
          <w:rFonts w:ascii="Times" w:hAnsi="Times"/>
          <w:color w:val="000000" w:themeColor="text1"/>
          <w:lang w:val="en-US"/>
        </w:rPr>
      </w:pPr>
    </w:p>
    <w:p w14:paraId="37BAC145" w14:textId="1295407F" w:rsidR="0002231C" w:rsidRDefault="0002231C" w:rsidP="00C8209A">
      <w:pPr>
        <w:spacing w:line="360" w:lineRule="auto"/>
        <w:rPr>
          <w:rFonts w:ascii="Times" w:hAnsi="Times"/>
          <w:color w:val="000000" w:themeColor="text1"/>
          <w:lang w:val="en-US"/>
        </w:rPr>
      </w:pPr>
    </w:p>
    <w:p w14:paraId="02D8061B" w14:textId="77777777" w:rsidR="0002231C" w:rsidRPr="002E48C9" w:rsidRDefault="0002231C" w:rsidP="00C8209A">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C8209A" w:rsidRPr="002E48C9" w14:paraId="6636AA76" w14:textId="77777777" w:rsidTr="00BC6E3F">
        <w:tc>
          <w:tcPr>
            <w:tcW w:w="3397" w:type="dxa"/>
          </w:tcPr>
          <w:p w14:paraId="6916FBBE"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31C48FB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CCAAC09"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C8209A" w:rsidRPr="002E48C9" w14:paraId="09F95FD5" w14:textId="77777777" w:rsidTr="00BC6E3F">
        <w:tc>
          <w:tcPr>
            <w:tcW w:w="3397" w:type="dxa"/>
          </w:tcPr>
          <w:p w14:paraId="5A365EDC"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72E210A2"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65A51A93"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C8209A" w:rsidRPr="002E48C9" w14:paraId="45AC8C4E" w14:textId="77777777" w:rsidTr="00BC6E3F">
        <w:tc>
          <w:tcPr>
            <w:tcW w:w="3397" w:type="dxa"/>
          </w:tcPr>
          <w:p w14:paraId="3EDE2D7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C832C2F"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7F42EDDF"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C8209A" w:rsidRPr="002E48C9" w14:paraId="04E58CA9" w14:textId="77777777" w:rsidTr="00BC6E3F">
        <w:tc>
          <w:tcPr>
            <w:tcW w:w="3397" w:type="dxa"/>
          </w:tcPr>
          <w:p w14:paraId="078F75C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25A5831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9A40876"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C8209A" w:rsidRPr="002E48C9" w14:paraId="017DB1D9" w14:textId="77777777" w:rsidTr="00BC6E3F">
        <w:tc>
          <w:tcPr>
            <w:tcW w:w="3397" w:type="dxa"/>
          </w:tcPr>
          <w:p w14:paraId="7551D12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5ED2F53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5E15B2E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C8209A" w:rsidRPr="002E48C9" w14:paraId="453B82DF" w14:textId="77777777" w:rsidTr="00BC6E3F">
        <w:tc>
          <w:tcPr>
            <w:tcW w:w="3397" w:type="dxa"/>
          </w:tcPr>
          <w:p w14:paraId="4E1C887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37ABB3F1"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5122F5C6" w14:textId="77777777" w:rsidR="00C8209A" w:rsidRPr="00516276" w:rsidRDefault="00C8209A" w:rsidP="00BC6E3F">
            <w:pPr>
              <w:spacing w:line="360" w:lineRule="auto"/>
              <w:rPr>
                <w:rFonts w:ascii="Times" w:hAnsi="Times"/>
                <w:color w:val="000000" w:themeColor="text1"/>
              </w:rPr>
            </w:pPr>
            <w:r w:rsidRPr="00516276">
              <w:rPr>
                <w:rFonts w:ascii="Times" w:hAnsi="Times"/>
                <w:color w:val="000000" w:themeColor="text1"/>
              </w:rPr>
              <w:t>population</w:t>
            </w:r>
          </w:p>
        </w:tc>
      </w:tr>
      <w:tr w:rsidR="00C8209A" w:rsidRPr="002E48C9" w14:paraId="739AD957" w14:textId="77777777" w:rsidTr="00BC6E3F">
        <w:tc>
          <w:tcPr>
            <w:tcW w:w="3397" w:type="dxa"/>
          </w:tcPr>
          <w:p w14:paraId="17188BF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23BE4C3D"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567F7AE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aged_65_older</w:t>
            </w:r>
          </w:p>
        </w:tc>
      </w:tr>
      <w:tr w:rsidR="00C8209A" w:rsidRPr="002E48C9" w14:paraId="515BE49D" w14:textId="77777777" w:rsidTr="00BC6E3F">
        <w:tc>
          <w:tcPr>
            <w:tcW w:w="3397" w:type="dxa"/>
          </w:tcPr>
          <w:p w14:paraId="1690CE40"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4C45399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6BFA64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extreme_poverty</w:t>
            </w:r>
          </w:p>
        </w:tc>
      </w:tr>
      <w:tr w:rsidR="00C8209A" w:rsidRPr="002E48C9" w14:paraId="20B58DB1" w14:textId="77777777" w:rsidTr="00BC6E3F">
        <w:tc>
          <w:tcPr>
            <w:tcW w:w="3397" w:type="dxa"/>
          </w:tcPr>
          <w:p w14:paraId="4D5E328D"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31C62B0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1A6E9E2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female_smokers</w:t>
            </w:r>
          </w:p>
        </w:tc>
      </w:tr>
      <w:tr w:rsidR="00C8209A" w:rsidRPr="002E48C9" w14:paraId="7E189308" w14:textId="77777777" w:rsidTr="00BC6E3F">
        <w:tc>
          <w:tcPr>
            <w:tcW w:w="3397" w:type="dxa"/>
          </w:tcPr>
          <w:p w14:paraId="70098522"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38454E4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55D8ED6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C8209A" w:rsidRPr="002E48C9" w14:paraId="444F2BB0" w14:textId="77777777" w:rsidTr="00BC6E3F">
        <w:tc>
          <w:tcPr>
            <w:tcW w:w="3397" w:type="dxa"/>
          </w:tcPr>
          <w:p w14:paraId="0FCD9B76"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5DD1B39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50E38AC3" w14:textId="77777777" w:rsidR="00C8209A" w:rsidRPr="002E48C9" w:rsidRDefault="00C8209A" w:rsidP="00BC6E3F">
            <w:pPr>
              <w:spacing w:line="360" w:lineRule="auto"/>
              <w:rPr>
                <w:rFonts w:ascii="Times" w:hAnsi="Times"/>
                <w:color w:val="000000" w:themeColor="text1"/>
              </w:rPr>
            </w:pPr>
          </w:p>
        </w:tc>
      </w:tr>
    </w:tbl>
    <w:p w14:paraId="2C4BD867" w14:textId="77777777" w:rsidR="00C8209A" w:rsidRPr="002E48C9" w:rsidRDefault="00C8209A" w:rsidP="00C8209A">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74B9BC9C" w14:textId="346EF59A" w:rsidR="00C8209A" w:rsidRDefault="00C8209A" w:rsidP="00C8209A">
      <w:pPr>
        <w:spacing w:line="360" w:lineRule="auto"/>
        <w:jc w:val="both"/>
        <w:rPr>
          <w:rFonts w:ascii="Times" w:eastAsiaTheme="minorHAnsi" w:hAnsi="Times" w:cstheme="minorBidi"/>
          <w:color w:val="000000" w:themeColor="text1"/>
          <w:lang w:val="en-US" w:eastAsia="en-US"/>
        </w:rPr>
      </w:pPr>
    </w:p>
    <w:p w14:paraId="1FD0ECD7" w14:textId="2D1AC10F" w:rsidR="0002231C" w:rsidRDefault="0002231C" w:rsidP="00C8209A">
      <w:pPr>
        <w:spacing w:line="360" w:lineRule="auto"/>
        <w:jc w:val="both"/>
        <w:rPr>
          <w:rFonts w:ascii="Times" w:eastAsiaTheme="minorHAnsi" w:hAnsi="Times" w:cstheme="minorBidi"/>
          <w:color w:val="000000" w:themeColor="text1"/>
          <w:lang w:val="en-US" w:eastAsia="en-US"/>
        </w:rPr>
      </w:pPr>
    </w:p>
    <w:p w14:paraId="766D24D4" w14:textId="542AC4B0" w:rsidR="0002231C" w:rsidRDefault="0002231C" w:rsidP="00C8209A">
      <w:pPr>
        <w:spacing w:line="360" w:lineRule="auto"/>
        <w:jc w:val="both"/>
        <w:rPr>
          <w:rFonts w:ascii="Times" w:eastAsiaTheme="minorHAnsi" w:hAnsi="Times" w:cstheme="minorBidi"/>
          <w:color w:val="000000" w:themeColor="text1"/>
          <w:lang w:val="en-US" w:eastAsia="en-US"/>
        </w:rPr>
      </w:pPr>
    </w:p>
    <w:p w14:paraId="07C86E88" w14:textId="2F44FBAC" w:rsidR="0002231C" w:rsidRDefault="0002231C" w:rsidP="00C8209A">
      <w:pPr>
        <w:spacing w:line="360" w:lineRule="auto"/>
        <w:jc w:val="both"/>
        <w:rPr>
          <w:rFonts w:ascii="Times" w:eastAsiaTheme="minorHAnsi" w:hAnsi="Times" w:cstheme="minorBidi"/>
          <w:color w:val="000000" w:themeColor="text1"/>
          <w:lang w:val="en-US" w:eastAsia="en-US"/>
        </w:rPr>
      </w:pPr>
    </w:p>
    <w:p w14:paraId="0477CC08" w14:textId="02DAFA85" w:rsidR="0002231C" w:rsidRDefault="0002231C" w:rsidP="00C8209A">
      <w:pPr>
        <w:spacing w:line="360" w:lineRule="auto"/>
        <w:jc w:val="both"/>
        <w:rPr>
          <w:rFonts w:ascii="Times" w:eastAsiaTheme="minorHAnsi" w:hAnsi="Times" w:cstheme="minorBidi"/>
          <w:color w:val="000000" w:themeColor="text1"/>
          <w:lang w:val="en-US" w:eastAsia="en-US"/>
        </w:rPr>
      </w:pPr>
    </w:p>
    <w:p w14:paraId="25C968DB" w14:textId="3AC8574D" w:rsidR="0002231C" w:rsidRDefault="0002231C" w:rsidP="00C8209A">
      <w:pPr>
        <w:spacing w:line="360" w:lineRule="auto"/>
        <w:jc w:val="both"/>
        <w:rPr>
          <w:rFonts w:ascii="Times" w:eastAsiaTheme="minorHAnsi" w:hAnsi="Times" w:cstheme="minorBidi"/>
          <w:color w:val="000000" w:themeColor="text1"/>
          <w:lang w:val="en-US" w:eastAsia="en-US"/>
        </w:rPr>
      </w:pPr>
    </w:p>
    <w:p w14:paraId="32CA093A" w14:textId="0BD0D143" w:rsidR="0002231C" w:rsidRDefault="0002231C" w:rsidP="00C8209A">
      <w:pPr>
        <w:spacing w:line="360" w:lineRule="auto"/>
        <w:jc w:val="both"/>
        <w:rPr>
          <w:rFonts w:ascii="Times" w:eastAsiaTheme="minorHAnsi" w:hAnsi="Times" w:cstheme="minorBidi"/>
          <w:color w:val="000000" w:themeColor="text1"/>
          <w:lang w:val="en-US" w:eastAsia="en-US"/>
        </w:rPr>
      </w:pPr>
    </w:p>
    <w:p w14:paraId="64F8ACFD" w14:textId="331141D9" w:rsidR="0002231C" w:rsidRDefault="0002231C" w:rsidP="00C8209A">
      <w:pPr>
        <w:spacing w:line="360" w:lineRule="auto"/>
        <w:jc w:val="both"/>
        <w:rPr>
          <w:rFonts w:ascii="Times" w:eastAsiaTheme="minorHAnsi" w:hAnsi="Times" w:cstheme="minorBidi"/>
          <w:color w:val="000000" w:themeColor="text1"/>
          <w:lang w:val="en-US" w:eastAsia="en-US"/>
        </w:rPr>
      </w:pPr>
    </w:p>
    <w:p w14:paraId="3817F6CD" w14:textId="0A63EF91" w:rsidR="0002231C" w:rsidRDefault="0002231C" w:rsidP="00C8209A">
      <w:pPr>
        <w:spacing w:line="360" w:lineRule="auto"/>
        <w:jc w:val="both"/>
        <w:rPr>
          <w:rFonts w:ascii="Times" w:eastAsiaTheme="minorHAnsi" w:hAnsi="Times" w:cstheme="minorBidi"/>
          <w:color w:val="000000" w:themeColor="text1"/>
          <w:lang w:val="en-US" w:eastAsia="en-US"/>
        </w:rPr>
      </w:pPr>
    </w:p>
    <w:p w14:paraId="36EA4007" w14:textId="53A728C7" w:rsidR="0002231C" w:rsidRDefault="0002231C" w:rsidP="00C8209A">
      <w:pPr>
        <w:spacing w:line="360" w:lineRule="auto"/>
        <w:jc w:val="both"/>
        <w:rPr>
          <w:rFonts w:ascii="Times" w:eastAsiaTheme="minorHAnsi" w:hAnsi="Times" w:cstheme="minorBidi"/>
          <w:color w:val="000000" w:themeColor="text1"/>
          <w:lang w:val="en-US" w:eastAsia="en-US"/>
        </w:rPr>
      </w:pPr>
    </w:p>
    <w:p w14:paraId="4ED44B22" w14:textId="41534652" w:rsidR="0002231C" w:rsidRDefault="0002231C" w:rsidP="00C8209A">
      <w:pPr>
        <w:spacing w:line="360" w:lineRule="auto"/>
        <w:jc w:val="both"/>
        <w:rPr>
          <w:rFonts w:ascii="Times" w:eastAsiaTheme="minorHAnsi" w:hAnsi="Times" w:cstheme="minorBidi"/>
          <w:color w:val="000000" w:themeColor="text1"/>
          <w:lang w:val="en-US" w:eastAsia="en-US"/>
        </w:rPr>
      </w:pPr>
    </w:p>
    <w:p w14:paraId="32BD9201" w14:textId="2D96FE84" w:rsidR="0002231C" w:rsidRDefault="0002231C" w:rsidP="00C8209A">
      <w:pPr>
        <w:spacing w:line="360" w:lineRule="auto"/>
        <w:jc w:val="both"/>
        <w:rPr>
          <w:rFonts w:ascii="Times" w:eastAsiaTheme="minorHAnsi" w:hAnsi="Times" w:cstheme="minorBidi"/>
          <w:color w:val="000000" w:themeColor="text1"/>
          <w:lang w:val="en-US" w:eastAsia="en-US"/>
        </w:rPr>
      </w:pPr>
    </w:p>
    <w:p w14:paraId="091589A0" w14:textId="1A4D78D3" w:rsidR="0002231C" w:rsidRDefault="0002231C" w:rsidP="00C8209A">
      <w:pPr>
        <w:spacing w:line="360" w:lineRule="auto"/>
        <w:jc w:val="both"/>
        <w:rPr>
          <w:rFonts w:ascii="Times" w:eastAsiaTheme="minorHAnsi" w:hAnsi="Times" w:cstheme="minorBidi"/>
          <w:color w:val="000000" w:themeColor="text1"/>
          <w:lang w:val="en-US" w:eastAsia="en-US"/>
        </w:rPr>
      </w:pPr>
    </w:p>
    <w:p w14:paraId="2920E4E3" w14:textId="77777777" w:rsidR="0002231C" w:rsidRPr="002E48C9" w:rsidRDefault="0002231C" w:rsidP="00C8209A">
      <w:pPr>
        <w:spacing w:line="360" w:lineRule="auto"/>
        <w:jc w:val="both"/>
        <w:rPr>
          <w:rFonts w:ascii="Times" w:eastAsiaTheme="minorHAnsi" w:hAnsi="Times" w:cstheme="minorBidi"/>
          <w:color w:val="000000" w:themeColor="text1"/>
          <w:lang w:val="en-US" w:eastAsia="en-US"/>
        </w:rPr>
      </w:pPr>
    </w:p>
    <w:p w14:paraId="14859AAB" w14:textId="77777777" w:rsidR="00C8209A" w:rsidRPr="002E48C9" w:rsidRDefault="00C8209A" w:rsidP="00C8209A">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648B5E79" w14:textId="77777777" w:rsidR="00C8209A" w:rsidRPr="002E48C9" w:rsidRDefault="00C8209A" w:rsidP="00C8209A">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6BBF7737" wp14:editId="2B4D6780">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51B42551" w14:textId="30A5AD01" w:rsidR="00C8209A" w:rsidRPr="002E48C9" w:rsidRDefault="00C8209A" w:rsidP="00C8209A">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Table-2: </w:t>
      </w:r>
      <w:r w:rsidR="00F91BC1">
        <w:rPr>
          <w:rFonts w:ascii="Times" w:hAnsi="Times"/>
          <w:noProof/>
          <w:color w:val="000000" w:themeColor="text1"/>
          <w:lang w:val="en-US"/>
        </w:rPr>
        <w:t>S</w:t>
      </w:r>
      <w:r w:rsidRPr="002E48C9">
        <w:rPr>
          <w:rFonts w:ascii="Times" w:hAnsi="Times"/>
          <w:noProof/>
          <w:color w:val="000000" w:themeColor="text1"/>
          <w:lang w:val="en-US"/>
        </w:rPr>
        <w:t>creenshot of sample data</w:t>
      </w:r>
    </w:p>
    <w:p w14:paraId="07087AB5" w14:textId="77777777" w:rsidR="00C8209A" w:rsidRPr="002E48C9" w:rsidRDefault="00C8209A" w:rsidP="00C8209A">
      <w:pPr>
        <w:spacing w:line="360" w:lineRule="auto"/>
        <w:rPr>
          <w:rFonts w:ascii="Times" w:hAnsi="Times"/>
          <w:noProof/>
          <w:color w:val="000000" w:themeColor="text1"/>
          <w:lang w:val="en-US"/>
        </w:rPr>
      </w:pPr>
    </w:p>
    <w:p w14:paraId="6B5822E8" w14:textId="1C66CD68" w:rsidR="00C8209A" w:rsidRPr="002E48C9" w:rsidRDefault="00C8209A" w:rsidP="00C8209A">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 xml:space="preserve">In the above Table-2,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sidR="003B2D70">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sidR="003B2D70">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sidR="00F91BC1">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sidR="00F91BC1">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sidR="00F91BC1">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2F3FFE1E" w14:textId="77777777" w:rsidR="00C8209A" w:rsidRPr="002E48C9" w:rsidRDefault="00C8209A" w:rsidP="00C8209A">
      <w:pPr>
        <w:spacing w:line="360" w:lineRule="auto"/>
        <w:rPr>
          <w:rFonts w:ascii="Times" w:hAnsi="Times"/>
          <w:noProof/>
          <w:color w:val="000000" w:themeColor="text1"/>
          <w:lang w:val="en-US"/>
        </w:rPr>
      </w:pPr>
    </w:p>
    <w:p w14:paraId="450484AA" w14:textId="77777777" w:rsidR="00C8209A" w:rsidRPr="002E48C9" w:rsidRDefault="00C8209A" w:rsidP="00C8209A">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5D983CA6" w14:textId="77777777" w:rsidR="004B3A13" w:rsidRDefault="00C8209A" w:rsidP="00C8209A">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sidR="004639B9">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sidR="004639B9">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151F6BC" w14:textId="45BC2304" w:rsidR="00C8209A" w:rsidRPr="004B3A13" w:rsidRDefault="00C8209A" w:rsidP="00C8209A">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3.2.</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sidR="004639B9">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0732D97" w14:textId="77777777" w:rsidR="00C8209A" w:rsidRPr="002E48C9" w:rsidRDefault="00C8209A" w:rsidP="00C8209A">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8720" behindDoc="0" locked="0" layoutInCell="1" allowOverlap="1" wp14:anchorId="53887057" wp14:editId="344AA774">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9EC12"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59C22CA7"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37F2C4"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268F27D"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2B8278"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39265C"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52817F6C" w14:textId="77777777" w:rsidR="00C8209A" w:rsidRPr="002C7521" w:rsidRDefault="00C8209A" w:rsidP="00C8209A">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D023092"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680E1ED0"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3887057" id="Group 36" o:spid="_x0000_s1026" style="position:absolute;margin-left:34.55pt;margin-top:.9pt;width:414.25pt;height:287.25pt;z-index:251678720;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0959EC12"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59C22CA7"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0937F2C4"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268F27D"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4F2B8278"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5339265C"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52817F6C" w14:textId="77777777" w:rsidR="00C8209A" w:rsidRPr="002C7521" w:rsidRDefault="00C8209A" w:rsidP="00C8209A">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D023092"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680E1ED0"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1DA8C28A" w14:textId="77777777" w:rsidR="00C8209A" w:rsidRPr="002E48C9" w:rsidRDefault="00C8209A" w:rsidP="00C8209A">
      <w:pPr>
        <w:spacing w:line="360" w:lineRule="auto"/>
        <w:rPr>
          <w:rFonts w:ascii="Times" w:hAnsi="Times"/>
          <w:color w:val="000000" w:themeColor="text1"/>
          <w:lang w:val="en-US"/>
        </w:rPr>
      </w:pPr>
    </w:p>
    <w:p w14:paraId="6E3BEE6A" w14:textId="77777777" w:rsidR="00C8209A" w:rsidRPr="002E48C9" w:rsidRDefault="00C8209A" w:rsidP="00C8209A">
      <w:pPr>
        <w:spacing w:line="360" w:lineRule="auto"/>
        <w:rPr>
          <w:rFonts w:ascii="Times" w:hAnsi="Times"/>
          <w:color w:val="000000" w:themeColor="text1"/>
          <w:lang w:val="en-US"/>
        </w:rPr>
      </w:pPr>
    </w:p>
    <w:p w14:paraId="0C3640E3" w14:textId="77777777" w:rsidR="00C8209A" w:rsidRPr="002E48C9" w:rsidRDefault="00C8209A" w:rsidP="00C8209A">
      <w:pPr>
        <w:spacing w:line="360" w:lineRule="auto"/>
        <w:rPr>
          <w:rFonts w:ascii="Times" w:hAnsi="Times"/>
          <w:color w:val="000000" w:themeColor="text1"/>
          <w:lang w:val="en-US"/>
        </w:rPr>
      </w:pPr>
    </w:p>
    <w:p w14:paraId="1863F8FE" w14:textId="77777777" w:rsidR="00C8209A" w:rsidRPr="002E48C9" w:rsidRDefault="00C8209A" w:rsidP="00C8209A">
      <w:pPr>
        <w:spacing w:line="360" w:lineRule="auto"/>
        <w:rPr>
          <w:rFonts w:ascii="Times" w:hAnsi="Times"/>
          <w:color w:val="000000" w:themeColor="text1"/>
          <w:lang w:val="en-US"/>
        </w:rPr>
      </w:pPr>
    </w:p>
    <w:p w14:paraId="4E53E869" w14:textId="77777777" w:rsidR="00C8209A" w:rsidRPr="002E48C9" w:rsidRDefault="00C8209A" w:rsidP="00C8209A">
      <w:pPr>
        <w:spacing w:line="360" w:lineRule="auto"/>
        <w:rPr>
          <w:rFonts w:ascii="Times" w:hAnsi="Times"/>
          <w:color w:val="000000" w:themeColor="text1"/>
          <w:lang w:val="en-US"/>
        </w:rPr>
      </w:pPr>
    </w:p>
    <w:p w14:paraId="0407F092" w14:textId="77777777" w:rsidR="00C8209A" w:rsidRDefault="00C8209A" w:rsidP="00C8209A">
      <w:pPr>
        <w:spacing w:line="360" w:lineRule="auto"/>
        <w:ind w:firstLine="720"/>
        <w:jc w:val="center"/>
        <w:rPr>
          <w:rFonts w:ascii="Times" w:hAnsi="Times"/>
          <w:color w:val="000000" w:themeColor="text1"/>
          <w:lang w:val="en-US"/>
        </w:rPr>
      </w:pPr>
    </w:p>
    <w:p w14:paraId="3FA4BE25" w14:textId="77777777" w:rsidR="00C8209A" w:rsidRDefault="00C8209A" w:rsidP="00C8209A">
      <w:pPr>
        <w:spacing w:line="360" w:lineRule="auto"/>
        <w:ind w:firstLine="720"/>
        <w:jc w:val="center"/>
        <w:rPr>
          <w:rFonts w:ascii="Times" w:hAnsi="Times"/>
          <w:color w:val="000000" w:themeColor="text1"/>
          <w:lang w:val="en-US"/>
        </w:rPr>
      </w:pPr>
    </w:p>
    <w:p w14:paraId="2E1F789E" w14:textId="77777777" w:rsidR="00C8209A" w:rsidRDefault="00C8209A" w:rsidP="00C8209A">
      <w:pPr>
        <w:spacing w:line="360" w:lineRule="auto"/>
        <w:ind w:firstLine="720"/>
        <w:jc w:val="center"/>
        <w:rPr>
          <w:rFonts w:ascii="Times" w:hAnsi="Times"/>
          <w:color w:val="000000" w:themeColor="text1"/>
          <w:lang w:val="en-US"/>
        </w:rPr>
      </w:pPr>
    </w:p>
    <w:p w14:paraId="086323D0" w14:textId="77777777" w:rsidR="00C8209A" w:rsidRDefault="00C8209A" w:rsidP="00C8209A">
      <w:pPr>
        <w:spacing w:line="360" w:lineRule="auto"/>
        <w:ind w:firstLine="720"/>
        <w:jc w:val="center"/>
        <w:rPr>
          <w:rFonts w:ascii="Times" w:hAnsi="Times"/>
          <w:color w:val="000000" w:themeColor="text1"/>
          <w:lang w:val="en-US"/>
        </w:rPr>
      </w:pPr>
    </w:p>
    <w:p w14:paraId="5E6190F1" w14:textId="77777777" w:rsidR="00C8209A" w:rsidRDefault="00C8209A" w:rsidP="00C8209A">
      <w:pPr>
        <w:spacing w:line="360" w:lineRule="auto"/>
        <w:ind w:firstLine="720"/>
        <w:jc w:val="center"/>
        <w:rPr>
          <w:rFonts w:ascii="Times" w:hAnsi="Times"/>
          <w:color w:val="000000" w:themeColor="text1"/>
          <w:lang w:val="en-US"/>
        </w:rPr>
      </w:pPr>
    </w:p>
    <w:p w14:paraId="60025819" w14:textId="77777777" w:rsidR="00C8209A" w:rsidRDefault="00C8209A" w:rsidP="00C8209A">
      <w:pPr>
        <w:spacing w:line="360" w:lineRule="auto"/>
        <w:ind w:firstLine="720"/>
        <w:jc w:val="center"/>
        <w:rPr>
          <w:rFonts w:ascii="Times" w:hAnsi="Times"/>
          <w:color w:val="000000" w:themeColor="text1"/>
          <w:lang w:val="en-US"/>
        </w:rPr>
      </w:pPr>
    </w:p>
    <w:p w14:paraId="54FA9C29" w14:textId="77777777" w:rsidR="00C8209A" w:rsidRDefault="00C8209A" w:rsidP="00C8209A">
      <w:pPr>
        <w:spacing w:line="360" w:lineRule="auto"/>
        <w:ind w:firstLine="720"/>
        <w:jc w:val="center"/>
        <w:rPr>
          <w:rFonts w:ascii="Times" w:hAnsi="Times"/>
          <w:color w:val="000000" w:themeColor="text1"/>
          <w:lang w:val="en-US"/>
        </w:rPr>
      </w:pPr>
    </w:p>
    <w:p w14:paraId="2D45AC02" w14:textId="77777777" w:rsidR="00C8209A" w:rsidRDefault="00C8209A" w:rsidP="00C8209A">
      <w:pPr>
        <w:spacing w:line="360" w:lineRule="auto"/>
        <w:ind w:firstLine="720"/>
        <w:jc w:val="center"/>
        <w:rPr>
          <w:rFonts w:ascii="Times" w:hAnsi="Times"/>
          <w:color w:val="000000" w:themeColor="text1"/>
          <w:lang w:val="en-US"/>
        </w:rPr>
      </w:pPr>
    </w:p>
    <w:p w14:paraId="64E49DC5" w14:textId="77777777" w:rsidR="00C8209A" w:rsidRDefault="00C8209A" w:rsidP="00C8209A">
      <w:pPr>
        <w:spacing w:line="360" w:lineRule="auto"/>
        <w:ind w:firstLine="720"/>
        <w:jc w:val="center"/>
        <w:rPr>
          <w:rFonts w:ascii="Times" w:hAnsi="Times"/>
          <w:color w:val="000000" w:themeColor="text1"/>
          <w:lang w:val="en-US"/>
        </w:rPr>
      </w:pPr>
    </w:p>
    <w:p w14:paraId="31856EA0" w14:textId="77777777" w:rsidR="00C8209A" w:rsidRPr="002E48C9" w:rsidRDefault="00C8209A" w:rsidP="00C8209A">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3</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66F1C4B8" w14:textId="345B913C" w:rsidR="00C8209A" w:rsidRDefault="00C8209A" w:rsidP="00C8209A">
      <w:pPr>
        <w:spacing w:line="360" w:lineRule="auto"/>
        <w:rPr>
          <w:rFonts w:ascii="Times" w:hAnsi="Times"/>
          <w:color w:val="000000" w:themeColor="text1"/>
          <w:lang w:val="en-US"/>
        </w:rPr>
      </w:pPr>
    </w:p>
    <w:p w14:paraId="37DF77F9" w14:textId="77777777" w:rsidR="004B3A13" w:rsidRPr="002E48C9" w:rsidRDefault="004B3A13" w:rsidP="00C8209A">
      <w:pPr>
        <w:spacing w:line="360" w:lineRule="auto"/>
        <w:rPr>
          <w:rFonts w:ascii="Times" w:hAnsi="Times"/>
          <w:color w:val="000000" w:themeColor="text1"/>
          <w:lang w:val="en-US"/>
        </w:rPr>
      </w:pPr>
    </w:p>
    <w:p w14:paraId="6414A374"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3.2.</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6CF8677" w14:textId="6ABC9E03"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w:t>
      </w:r>
      <w:r w:rsidR="004B3A13">
        <w:rPr>
          <w:rFonts w:ascii="Times" w:hAnsi="Times"/>
          <w:color w:val="000000" w:themeColor="text1"/>
          <w:lang w:val="en-US"/>
        </w:rPr>
        <w:t>.</w:t>
      </w:r>
      <w:r>
        <w:rPr>
          <w:rFonts w:ascii="Times" w:hAnsi="Times"/>
          <w:color w:val="000000" w:themeColor="text1"/>
          <w:lang w:val="en-US"/>
        </w:rPr>
        <w:t xml:space="preserve">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sidR="004B3A13">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66373B" w14:textId="77777777" w:rsidR="00C8209A" w:rsidRPr="002E48C9" w:rsidRDefault="00C8209A" w:rsidP="00C8209A">
      <w:pPr>
        <w:spacing w:line="360" w:lineRule="auto"/>
        <w:rPr>
          <w:color w:val="000000" w:themeColor="text1"/>
          <w:lang w:val="en-US"/>
        </w:rPr>
      </w:pPr>
    </w:p>
    <w:p w14:paraId="0661AE86" w14:textId="39265FED" w:rsidR="00C8209A" w:rsidRPr="004F5A75" w:rsidRDefault="00C8209A" w:rsidP="00C8209A">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3.2.</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4B3A13">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sidR="004B3A13">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sidR="004B3A13">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w:t>
      </w:r>
      <w:r w:rsidR="004B3A13">
        <w:rPr>
          <w:rFonts w:ascii="Times" w:hAnsi="Times"/>
          <w:color w:val="000000" w:themeColor="text1"/>
          <w:spacing w:val="5"/>
          <w:shd w:val="clear" w:color="auto" w:fill="FFFFFF"/>
        </w:rPr>
        <w:t>s</w:t>
      </w:r>
      <w:r>
        <w:rPr>
          <w:rFonts w:ascii="Times" w:hAnsi="Times"/>
          <w:color w:val="000000" w:themeColor="text1"/>
          <w:spacing w:val="5"/>
          <w:shd w:val="clear" w:color="auto" w:fill="FFFFFF"/>
        </w:rPr>
        <w:t xml:space="preserve">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7BF43361" w14:textId="62641024" w:rsidR="00F80C61" w:rsidRDefault="00F80C61" w:rsidP="00C8209A">
      <w:pPr>
        <w:spacing w:line="360" w:lineRule="auto"/>
        <w:jc w:val="both"/>
        <w:rPr>
          <w:rFonts w:ascii="Times" w:hAnsi="Times"/>
          <w:color w:val="000000" w:themeColor="text1"/>
          <w:spacing w:val="5"/>
          <w:shd w:val="clear" w:color="auto" w:fill="FFFFFF"/>
        </w:rPr>
      </w:pPr>
    </w:p>
    <w:p w14:paraId="33CC1151" w14:textId="36C11AE8" w:rsidR="00F80C61" w:rsidRDefault="00F80C61" w:rsidP="00C8209A">
      <w:pPr>
        <w:spacing w:line="360" w:lineRule="auto"/>
        <w:jc w:val="both"/>
        <w:rPr>
          <w:rFonts w:ascii="Times" w:hAnsi="Times"/>
          <w:color w:val="000000" w:themeColor="text1"/>
          <w:spacing w:val="5"/>
          <w:shd w:val="clear" w:color="auto" w:fill="FFFFFF"/>
        </w:rPr>
      </w:pPr>
    </w:p>
    <w:p w14:paraId="2931FEE3" w14:textId="7E0C24AD" w:rsidR="00F80C61" w:rsidRDefault="00F80C61" w:rsidP="00C8209A">
      <w:pPr>
        <w:spacing w:line="360" w:lineRule="auto"/>
        <w:jc w:val="both"/>
        <w:rPr>
          <w:rFonts w:ascii="Times" w:hAnsi="Times"/>
          <w:color w:val="000000" w:themeColor="text1"/>
          <w:spacing w:val="5"/>
          <w:shd w:val="clear" w:color="auto" w:fill="FFFFFF"/>
        </w:rPr>
      </w:pPr>
    </w:p>
    <w:p w14:paraId="32E7F55D" w14:textId="07BCB5A6" w:rsidR="00F80C61" w:rsidRDefault="00F80C61" w:rsidP="00C8209A">
      <w:pPr>
        <w:spacing w:line="360" w:lineRule="auto"/>
        <w:jc w:val="both"/>
        <w:rPr>
          <w:rFonts w:ascii="Times" w:hAnsi="Times"/>
          <w:color w:val="000000" w:themeColor="text1"/>
          <w:spacing w:val="5"/>
          <w:shd w:val="clear" w:color="auto" w:fill="FFFFFF"/>
        </w:rPr>
      </w:pPr>
    </w:p>
    <w:p w14:paraId="6D915201" w14:textId="7B03F31C" w:rsidR="00F80C61" w:rsidRDefault="00F80C61" w:rsidP="00C8209A">
      <w:pPr>
        <w:spacing w:line="360" w:lineRule="auto"/>
        <w:jc w:val="both"/>
        <w:rPr>
          <w:rFonts w:ascii="Times" w:hAnsi="Times"/>
          <w:color w:val="000000" w:themeColor="text1"/>
          <w:spacing w:val="5"/>
          <w:shd w:val="clear" w:color="auto" w:fill="FFFFFF"/>
        </w:rPr>
      </w:pPr>
    </w:p>
    <w:p w14:paraId="61927806" w14:textId="4B136BF3" w:rsidR="00F80C61" w:rsidRDefault="00F80C61" w:rsidP="00C8209A">
      <w:pPr>
        <w:spacing w:line="360" w:lineRule="auto"/>
        <w:jc w:val="both"/>
        <w:rPr>
          <w:rFonts w:ascii="Times" w:hAnsi="Times"/>
          <w:color w:val="000000" w:themeColor="text1"/>
          <w:spacing w:val="5"/>
          <w:shd w:val="clear" w:color="auto" w:fill="FFFFFF"/>
        </w:rPr>
      </w:pPr>
    </w:p>
    <w:p w14:paraId="43212716" w14:textId="69E560B7" w:rsidR="00F80C61" w:rsidRDefault="00F80C61" w:rsidP="00C8209A">
      <w:pPr>
        <w:spacing w:line="360" w:lineRule="auto"/>
        <w:jc w:val="both"/>
        <w:rPr>
          <w:rFonts w:ascii="Times" w:hAnsi="Times"/>
          <w:color w:val="000000" w:themeColor="text1"/>
          <w:spacing w:val="5"/>
          <w:shd w:val="clear" w:color="auto" w:fill="FFFFFF"/>
        </w:rPr>
      </w:pPr>
    </w:p>
    <w:p w14:paraId="1FBC31A3" w14:textId="11C8F5F0" w:rsidR="00F80C61" w:rsidRDefault="00F80C61" w:rsidP="00C8209A">
      <w:pPr>
        <w:spacing w:line="360" w:lineRule="auto"/>
        <w:jc w:val="both"/>
        <w:rPr>
          <w:rFonts w:ascii="Times" w:hAnsi="Times"/>
          <w:color w:val="000000" w:themeColor="text1"/>
          <w:spacing w:val="5"/>
          <w:shd w:val="clear" w:color="auto" w:fill="FFFFFF"/>
        </w:rPr>
      </w:pPr>
    </w:p>
    <w:p w14:paraId="658FA2BF" w14:textId="526359D2" w:rsidR="00F80C61" w:rsidRDefault="00F80C61" w:rsidP="00C8209A">
      <w:pPr>
        <w:spacing w:line="360" w:lineRule="auto"/>
        <w:jc w:val="both"/>
        <w:rPr>
          <w:rFonts w:ascii="Times" w:hAnsi="Times"/>
          <w:color w:val="000000" w:themeColor="text1"/>
          <w:spacing w:val="5"/>
          <w:shd w:val="clear" w:color="auto" w:fill="FFFFFF"/>
        </w:rPr>
      </w:pPr>
    </w:p>
    <w:p w14:paraId="48799E5C" w14:textId="7CBD1DCA" w:rsidR="00F80C61" w:rsidRDefault="00F80C61" w:rsidP="00C8209A">
      <w:pPr>
        <w:spacing w:line="360" w:lineRule="auto"/>
        <w:jc w:val="both"/>
        <w:rPr>
          <w:rFonts w:ascii="Times" w:hAnsi="Times"/>
          <w:color w:val="000000" w:themeColor="text1"/>
          <w:spacing w:val="5"/>
          <w:shd w:val="clear" w:color="auto" w:fill="FFFFFF"/>
        </w:rPr>
      </w:pPr>
    </w:p>
    <w:p w14:paraId="7E2CBD93" w14:textId="15719F86" w:rsidR="00F80C61" w:rsidRDefault="00F80C61" w:rsidP="00C8209A">
      <w:pPr>
        <w:spacing w:line="360" w:lineRule="auto"/>
        <w:jc w:val="both"/>
        <w:rPr>
          <w:rFonts w:ascii="Times" w:hAnsi="Times"/>
          <w:color w:val="000000" w:themeColor="text1"/>
          <w:spacing w:val="5"/>
          <w:shd w:val="clear" w:color="auto" w:fill="FFFFFF"/>
        </w:rPr>
      </w:pPr>
    </w:p>
    <w:p w14:paraId="4301998B" w14:textId="2F6C3660" w:rsidR="00F80C61" w:rsidRDefault="00F80C61" w:rsidP="00C8209A">
      <w:pPr>
        <w:spacing w:line="360" w:lineRule="auto"/>
        <w:jc w:val="both"/>
        <w:rPr>
          <w:rFonts w:ascii="Times" w:hAnsi="Times"/>
          <w:color w:val="000000" w:themeColor="text1"/>
          <w:spacing w:val="5"/>
          <w:shd w:val="clear" w:color="auto" w:fill="FFFFFF"/>
        </w:rPr>
      </w:pPr>
    </w:p>
    <w:p w14:paraId="656EC249" w14:textId="65205A50" w:rsidR="00F80C61" w:rsidRDefault="00F80C61" w:rsidP="00C8209A">
      <w:pPr>
        <w:spacing w:line="360" w:lineRule="auto"/>
        <w:jc w:val="both"/>
        <w:rPr>
          <w:rFonts w:ascii="Times" w:hAnsi="Times"/>
          <w:color w:val="000000" w:themeColor="text1"/>
          <w:spacing w:val="5"/>
          <w:shd w:val="clear" w:color="auto" w:fill="FFFFFF"/>
        </w:rPr>
      </w:pPr>
    </w:p>
    <w:p w14:paraId="25358934" w14:textId="11DD5713" w:rsidR="00F80C61" w:rsidRDefault="00F80C61" w:rsidP="00C8209A">
      <w:pPr>
        <w:spacing w:line="360" w:lineRule="auto"/>
        <w:jc w:val="both"/>
        <w:rPr>
          <w:rFonts w:ascii="Times" w:hAnsi="Times"/>
          <w:color w:val="000000" w:themeColor="text1"/>
          <w:spacing w:val="5"/>
          <w:shd w:val="clear" w:color="auto" w:fill="FFFFFF"/>
        </w:rPr>
      </w:pPr>
    </w:p>
    <w:p w14:paraId="73623CCE" w14:textId="1AC3A0ED" w:rsidR="00F80C61" w:rsidRDefault="00F80C61" w:rsidP="00C8209A">
      <w:pPr>
        <w:spacing w:line="360" w:lineRule="auto"/>
        <w:jc w:val="both"/>
        <w:rPr>
          <w:rFonts w:ascii="Times" w:hAnsi="Times"/>
          <w:color w:val="000000" w:themeColor="text1"/>
          <w:spacing w:val="5"/>
          <w:shd w:val="clear" w:color="auto" w:fill="FFFFFF"/>
        </w:rPr>
      </w:pPr>
    </w:p>
    <w:p w14:paraId="5E0161C3" w14:textId="7610627C" w:rsidR="00F80C61" w:rsidRDefault="00F80C61" w:rsidP="00C8209A">
      <w:pPr>
        <w:spacing w:line="360" w:lineRule="auto"/>
        <w:jc w:val="both"/>
        <w:rPr>
          <w:rFonts w:ascii="Times" w:hAnsi="Times"/>
          <w:color w:val="000000" w:themeColor="text1"/>
          <w:spacing w:val="5"/>
          <w:shd w:val="clear" w:color="auto" w:fill="FFFFFF"/>
        </w:rPr>
      </w:pPr>
    </w:p>
    <w:p w14:paraId="6D9F176B" w14:textId="0B526520" w:rsidR="00F80C61" w:rsidRDefault="00F80C61" w:rsidP="00C8209A">
      <w:pPr>
        <w:spacing w:line="360" w:lineRule="auto"/>
        <w:jc w:val="both"/>
        <w:rPr>
          <w:rFonts w:ascii="Times" w:hAnsi="Times"/>
          <w:color w:val="000000" w:themeColor="text1"/>
          <w:spacing w:val="5"/>
          <w:shd w:val="clear" w:color="auto" w:fill="FFFFFF"/>
        </w:rPr>
      </w:pPr>
    </w:p>
    <w:p w14:paraId="72FE3CD6" w14:textId="77777777" w:rsidR="00F80C61" w:rsidRDefault="00F80C61" w:rsidP="00C8209A">
      <w:pPr>
        <w:spacing w:line="360" w:lineRule="auto"/>
        <w:jc w:val="both"/>
        <w:rPr>
          <w:rFonts w:ascii="Times" w:hAnsi="Times"/>
          <w:color w:val="000000" w:themeColor="text1"/>
          <w:spacing w:val="5"/>
          <w:shd w:val="clear" w:color="auto" w:fill="FFFFFF"/>
        </w:rPr>
      </w:pPr>
    </w:p>
    <w:p w14:paraId="6D4FAF1F" w14:textId="77777777" w:rsidR="00C8209A" w:rsidRDefault="00C8209A" w:rsidP="00C8209A">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3.2.</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24FE3ACA" w14:textId="0475DA54" w:rsidR="00C8209A" w:rsidRPr="002E48C9" w:rsidRDefault="002A7446" w:rsidP="00C8209A">
      <w:pPr>
        <w:spacing w:line="360" w:lineRule="auto"/>
        <w:jc w:val="both"/>
        <w:rPr>
          <w:color w:val="000000" w:themeColor="text1"/>
        </w:rPr>
      </w:pPr>
      <w:r>
        <w:rPr>
          <w:noProof/>
          <w:color w:val="000000" w:themeColor="text1"/>
        </w:rPr>
        <w:drawing>
          <wp:inline distT="0" distB="0" distL="0" distR="0" wp14:anchorId="38456CEE" wp14:editId="3BD61ECE">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0C75E3EE" w14:textId="77777777" w:rsidR="00525899" w:rsidRDefault="00525899" w:rsidP="00C8209A">
      <w:pPr>
        <w:spacing w:line="360" w:lineRule="auto"/>
        <w:rPr>
          <w:rFonts w:ascii="Times" w:hAnsi="Times"/>
          <w:color w:val="000000" w:themeColor="text1"/>
          <w:lang w:val="en-US"/>
        </w:rPr>
      </w:pPr>
    </w:p>
    <w:p w14:paraId="48221B0B" w14:textId="337E39A3" w:rsidR="00C8209A" w:rsidRPr="000C6028" w:rsidRDefault="00C8209A" w:rsidP="00C8209A">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-4: Example of daily covid forecasting for 200 days</w:t>
      </w:r>
    </w:p>
    <w:p w14:paraId="5F744FA8" w14:textId="77777777" w:rsidR="00C8209A" w:rsidRPr="002E48C9" w:rsidRDefault="00C8209A" w:rsidP="00C8209A">
      <w:pPr>
        <w:spacing w:line="360" w:lineRule="auto"/>
        <w:rPr>
          <w:rFonts w:ascii="Times" w:hAnsi="Times"/>
          <w:color w:val="000000" w:themeColor="text1"/>
          <w:lang w:val="en-US"/>
        </w:rPr>
      </w:pPr>
    </w:p>
    <w:p w14:paraId="0C20D7FF" w14:textId="1FA9965C" w:rsidR="00C8209A" w:rsidRPr="00A35E9C" w:rsidRDefault="00C8209A" w:rsidP="00C8209A">
      <w:pPr>
        <w:spacing w:line="360" w:lineRule="auto"/>
        <w:jc w:val="both"/>
        <w:rPr>
          <w:rFonts w:ascii="Times" w:hAnsi="Times"/>
          <w:color w:val="000000" w:themeColor="text1"/>
        </w:rPr>
      </w:pPr>
      <w:r>
        <w:rPr>
          <w:rFonts w:ascii="Times" w:hAnsi="Times"/>
          <w:color w:val="000000" w:themeColor="text1"/>
        </w:rPr>
        <w:t>The above Figure-4 shows the daily forecasting of</w:t>
      </w:r>
      <w:r w:rsidR="00525899">
        <w:rPr>
          <w:rFonts w:ascii="Times" w:hAnsi="Times"/>
          <w:color w:val="000000" w:themeColor="text1"/>
        </w:rPr>
        <w:t xml:space="preserve"> the</w:t>
      </w:r>
      <w:r>
        <w:rPr>
          <w:rFonts w:ascii="Times" w:hAnsi="Times"/>
          <w:color w:val="000000" w:themeColor="text1"/>
        </w:rPr>
        <w:t xml:space="preserve"> number of new cases for </w:t>
      </w:r>
      <w:r w:rsidR="00525899">
        <w:rPr>
          <w:rFonts w:ascii="Times" w:hAnsi="Times"/>
          <w:color w:val="000000" w:themeColor="text1"/>
        </w:rPr>
        <w:t xml:space="preserve">the </w:t>
      </w:r>
      <w:r>
        <w:rPr>
          <w:rFonts w:ascii="Times" w:hAnsi="Times"/>
          <w:color w:val="000000" w:themeColor="text1"/>
        </w:rPr>
        <w:t xml:space="preserve">United States based on previous statistics. So, the black line </w:t>
      </w:r>
      <w:r w:rsidR="00525899">
        <w:rPr>
          <w:rFonts w:ascii="Times" w:hAnsi="Times"/>
          <w:color w:val="000000" w:themeColor="text1"/>
        </w:rPr>
        <w:t>o</w:t>
      </w:r>
      <w:r>
        <w:rPr>
          <w:rFonts w:ascii="Times" w:hAnsi="Times"/>
          <w:color w:val="000000" w:themeColor="text1"/>
        </w:rPr>
        <w:t xml:space="preserve">n left shows the actual occurrences and the reddish line </w:t>
      </w:r>
      <w:r w:rsidR="00525899">
        <w:rPr>
          <w:rFonts w:ascii="Times" w:hAnsi="Times"/>
          <w:color w:val="000000" w:themeColor="text1"/>
        </w:rPr>
        <w:t>towards the</w:t>
      </w:r>
      <w:r>
        <w:rPr>
          <w:rFonts w:ascii="Times" w:hAnsi="Times"/>
          <w:color w:val="000000" w:themeColor="text1"/>
        </w:rPr>
        <w:t xml:space="preserve"> right shows the predicted number of cases and </w:t>
      </w:r>
      <w:r w:rsidR="00721716">
        <w:rPr>
          <w:rFonts w:ascii="Times" w:hAnsi="Times"/>
          <w:color w:val="000000" w:themeColor="text1"/>
        </w:rPr>
        <w:t>t</w:t>
      </w:r>
      <w:r w:rsidR="00525899">
        <w:rPr>
          <w:rFonts w:ascii="Times" w:hAnsi="Times"/>
          <w:color w:val="000000" w:themeColor="text1"/>
        </w:rPr>
        <w:t xml:space="preserve">he </w:t>
      </w:r>
      <w:r>
        <w:rPr>
          <w:rFonts w:ascii="Times" w:hAnsi="Times"/>
          <w:color w:val="000000" w:themeColor="text1"/>
        </w:rPr>
        <w:t>greyed background surrounding the predicted line represents the ranges of model prediction, that means the model can predict a value between the lower and upper value for a certain day and that grey area represents the area of uncertainty.</w:t>
      </w:r>
    </w:p>
    <w:p w14:paraId="630AFDB1" w14:textId="77777777" w:rsidR="00C8209A" w:rsidRPr="002E48C9" w:rsidRDefault="00C8209A" w:rsidP="00C8209A">
      <w:pPr>
        <w:spacing w:line="360" w:lineRule="auto"/>
        <w:rPr>
          <w:rFonts w:ascii="Times" w:hAnsi="Times"/>
          <w:b/>
          <w:bCs/>
          <w:color w:val="000000" w:themeColor="text1"/>
          <w:lang w:val="en-US"/>
        </w:rPr>
      </w:pPr>
    </w:p>
    <w:p w14:paraId="37B36803" w14:textId="6A56D372" w:rsidR="00C8209A" w:rsidRDefault="00C8209A" w:rsidP="00C8209A">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3.3</w:t>
      </w:r>
      <w:r w:rsidRPr="002E48C9">
        <w:rPr>
          <w:rFonts w:ascii="Times" w:hAnsi="Times"/>
          <w:b/>
          <w:bCs/>
          <w:color w:val="000000" w:themeColor="text1"/>
          <w:lang w:val="en-US"/>
        </w:rPr>
        <w:tab/>
        <w:t>MLP</w:t>
      </w:r>
      <w:r w:rsidRPr="002E48C9">
        <w:rPr>
          <w:rFonts w:ascii="Times" w:hAnsi="Times"/>
          <w:color w:val="000000" w:themeColor="text1"/>
          <w:lang w:val="en-US"/>
        </w:rPr>
        <w:br/>
      </w:r>
      <w:r w:rsidR="00721716">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sidR="00721716">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sidR="00110230">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1FFAAAF0" w14:textId="77777777" w:rsidR="00110230" w:rsidRPr="002E48C9" w:rsidRDefault="00110230" w:rsidP="00C8209A">
      <w:pPr>
        <w:spacing w:line="360" w:lineRule="auto"/>
        <w:jc w:val="both"/>
        <w:rPr>
          <w:rFonts w:ascii="Times" w:hAnsi="Times"/>
          <w:color w:val="000000" w:themeColor="text1"/>
        </w:rPr>
      </w:pPr>
    </w:p>
    <w:p w14:paraId="78AA0677" w14:textId="77777777" w:rsidR="00C8209A" w:rsidRPr="002E48C9" w:rsidRDefault="00C8209A" w:rsidP="00C8209A">
      <w:pPr>
        <w:rPr>
          <w:rFonts w:ascii="Times" w:hAnsi="Times"/>
          <w:color w:val="000000" w:themeColor="text1"/>
          <w:lang w:val="en-US"/>
        </w:rPr>
      </w:pPr>
    </w:p>
    <w:p w14:paraId="2DC6F918" w14:textId="77777777" w:rsidR="00C8209A" w:rsidRPr="002E48C9" w:rsidRDefault="00C8209A" w:rsidP="00C8209A">
      <w:pPr>
        <w:jc w:val="center"/>
        <w:rPr>
          <w:rFonts w:ascii="Times" w:hAnsi="Times"/>
          <w:color w:val="000000" w:themeColor="text1"/>
        </w:rPr>
      </w:pPr>
      <w:r w:rsidRPr="002E48C9">
        <w:rPr>
          <w:rFonts w:ascii="Times" w:hAnsi="Times"/>
          <w:noProof/>
          <w:color w:val="000000" w:themeColor="text1"/>
        </w:rPr>
        <w:drawing>
          <wp:inline distT="0" distB="0" distL="0" distR="0" wp14:anchorId="6E60D2F6" wp14:editId="138A2C4B">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454EDCEB" w14:textId="77777777" w:rsidR="00C8209A" w:rsidRPr="002E48C9" w:rsidRDefault="00C8209A" w:rsidP="00C8209A">
      <w:pPr>
        <w:jc w:val="center"/>
        <w:rPr>
          <w:rFonts w:ascii="Times" w:hAnsi="Times"/>
          <w:color w:val="000000" w:themeColor="text1"/>
        </w:rPr>
      </w:pPr>
    </w:p>
    <w:p w14:paraId="7D7DFCFB" w14:textId="6F27508C" w:rsidR="00C8209A" w:rsidRPr="002E48C9" w:rsidRDefault="00C8209A" w:rsidP="00C8209A">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w:t>
      </w:r>
      <w:r w:rsidRPr="002E48C9">
        <w:rPr>
          <w:rFonts w:ascii="Times" w:hAnsi="Times"/>
          <w:color w:val="000000" w:themeColor="text1"/>
          <w:lang w:val="en-US"/>
        </w:rPr>
        <w:t>: Basic Architecture of MLP network [33]</w:t>
      </w:r>
    </w:p>
    <w:p w14:paraId="655F32AD" w14:textId="77777777" w:rsidR="00C8209A" w:rsidRPr="002E48C9" w:rsidRDefault="00C8209A" w:rsidP="00C8209A">
      <w:pPr>
        <w:rPr>
          <w:rFonts w:ascii="Times" w:hAnsi="Times"/>
          <w:color w:val="000000" w:themeColor="text1"/>
          <w:sz w:val="23"/>
          <w:szCs w:val="23"/>
          <w:shd w:val="clear" w:color="auto" w:fill="FFFFFF"/>
        </w:rPr>
      </w:pPr>
    </w:p>
    <w:p w14:paraId="7C4125DF" w14:textId="77777777" w:rsidR="00110230" w:rsidRDefault="00110230" w:rsidP="00C8209A">
      <w:pPr>
        <w:spacing w:line="360" w:lineRule="auto"/>
        <w:jc w:val="both"/>
        <w:rPr>
          <w:rFonts w:ascii="Times" w:hAnsi="Times"/>
          <w:color w:val="000000" w:themeColor="text1"/>
          <w:shd w:val="clear" w:color="auto" w:fill="FFFFFF"/>
        </w:rPr>
      </w:pPr>
    </w:p>
    <w:p w14:paraId="1027FCAE" w14:textId="055597A5" w:rsidR="00C8209A" w:rsidRDefault="00C8209A" w:rsidP="00C8209A">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sidR="001D385B">
        <w:rPr>
          <w:rFonts w:ascii="Times" w:hAnsi="Times"/>
          <w:color w:val="000000" w:themeColor="text1"/>
          <w:shd w:val="clear" w:color="auto" w:fill="FFFFFF"/>
          <w:lang w:val="en-US"/>
        </w:rPr>
        <w:t xml:space="preserve">. </w:t>
      </w:r>
    </w:p>
    <w:p w14:paraId="0AB78443" w14:textId="3D59B5B6" w:rsidR="002F2F0E" w:rsidRDefault="002F2F0E" w:rsidP="00C8209A">
      <w:pPr>
        <w:spacing w:line="360" w:lineRule="auto"/>
        <w:jc w:val="both"/>
        <w:rPr>
          <w:rFonts w:ascii="Times" w:hAnsi="Times"/>
          <w:color w:val="000000" w:themeColor="text1"/>
          <w:shd w:val="clear" w:color="auto" w:fill="FFFFFF"/>
          <w:lang w:val="en-US"/>
        </w:rPr>
      </w:pPr>
    </w:p>
    <w:p w14:paraId="229C473A" w14:textId="45E49372" w:rsidR="002F2F0E" w:rsidRDefault="002E1DFE" w:rsidP="002F2F0E">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w:t>
      </w:r>
      <w:r>
        <w:rPr>
          <w:rFonts w:ascii="Times" w:hAnsi="Times"/>
          <w:color w:val="000000" w:themeColor="text1"/>
          <w:shd w:val="clear" w:color="auto" w:fill="FFFFFF"/>
          <w:lang w:val="en-US"/>
        </w:rPr>
        <w:t>5</w:t>
      </w:r>
      <w:r>
        <w:rPr>
          <w:rFonts w:ascii="Times" w:hAnsi="Times"/>
          <w:color w:val="000000" w:themeColor="text1"/>
          <w:shd w:val="clear" w:color="auto" w:fill="FFFFFF"/>
          <w:lang w:val="en-US"/>
        </w:rPr>
        <w:t xml:space="preserve"> are also used in our code as well as in Algorithm-1</w:t>
      </w:r>
      <w:r w:rsidR="001D385B">
        <w:rPr>
          <w:rFonts w:ascii="Times" w:hAnsi="Times"/>
          <w:color w:val="000000" w:themeColor="text1"/>
          <w:shd w:val="clear" w:color="auto" w:fill="FFFFFF"/>
          <w:lang w:val="en-US"/>
        </w:rPr>
        <w:t xml:space="preserve">. So, for better understanding, </w:t>
      </w:r>
      <w:r w:rsidR="001D385B">
        <w:rPr>
          <w:rFonts w:ascii="Times" w:hAnsi="Times"/>
          <w:color w:val="000000" w:themeColor="text1"/>
          <w:shd w:val="clear" w:color="auto" w:fill="FFFFFF"/>
        </w:rPr>
        <w:t>w</w:t>
      </w:r>
      <w:r w:rsidR="002F2F0E">
        <w:rPr>
          <w:rFonts w:ascii="Times" w:hAnsi="Times"/>
          <w:color w:val="000000" w:themeColor="text1"/>
          <w:shd w:val="clear" w:color="auto" w:fill="FFFFFF"/>
        </w:rPr>
        <w:t>e</w:t>
      </w:r>
      <w:r w:rsidR="002F2F0E" w:rsidRPr="002555ED">
        <w:rPr>
          <w:rFonts w:ascii="Times" w:hAnsi="Times"/>
          <w:color w:val="000000" w:themeColor="text1"/>
          <w:shd w:val="clear" w:color="auto" w:fill="FFFFFF"/>
        </w:rPr>
        <w:t xml:space="preserve"> briefly introduce some of </w:t>
      </w:r>
      <w:r w:rsidR="00A80DBF">
        <w:rPr>
          <w:rFonts w:ascii="Times" w:hAnsi="Times"/>
          <w:color w:val="000000" w:themeColor="text1"/>
          <w:shd w:val="clear" w:color="auto" w:fill="FFFFFF"/>
        </w:rPr>
        <w:t>them</w:t>
      </w:r>
      <w:r w:rsidR="002F2F0E" w:rsidRPr="002555ED">
        <w:rPr>
          <w:rFonts w:ascii="Times" w:hAnsi="Times"/>
          <w:color w:val="000000" w:themeColor="text1"/>
          <w:shd w:val="clear" w:color="auto" w:fill="FFFFFF"/>
        </w:rPr>
        <w:t xml:space="preserve"> </w:t>
      </w:r>
      <w:r w:rsidR="002F2F0E">
        <w:rPr>
          <w:rFonts w:ascii="Times" w:hAnsi="Times"/>
          <w:color w:val="000000" w:themeColor="text1"/>
          <w:shd w:val="clear" w:color="auto" w:fill="FFFFFF"/>
        </w:rPr>
        <w:t>as follows</w:t>
      </w:r>
      <w:r w:rsidR="002F2F0E" w:rsidRPr="002555ED">
        <w:rPr>
          <w:rFonts w:ascii="Times" w:hAnsi="Times"/>
          <w:color w:val="000000" w:themeColor="text1"/>
          <w:shd w:val="clear" w:color="auto" w:fill="FFFFFF"/>
        </w:rPr>
        <w:t>:</w:t>
      </w:r>
    </w:p>
    <w:p w14:paraId="499A4F43" w14:textId="45C7A7F8" w:rsidR="00DE051C" w:rsidRDefault="00DE051C" w:rsidP="002F2F0E">
      <w:pPr>
        <w:spacing w:line="360" w:lineRule="auto"/>
        <w:jc w:val="both"/>
        <w:rPr>
          <w:rFonts w:ascii="Times" w:hAnsi="Times"/>
          <w:color w:val="000000" w:themeColor="text1"/>
          <w:shd w:val="clear" w:color="auto" w:fill="FFFFFF"/>
        </w:rPr>
      </w:pPr>
    </w:p>
    <w:p w14:paraId="1783AFC3" w14:textId="24F45AE8" w:rsidR="00DE051C" w:rsidRPr="00DE051C" w:rsidRDefault="00DE051C" w:rsidP="00DE051C">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r>
      <w:r w:rsidRPr="00DE051C">
        <w:rPr>
          <w:color w:val="000000" w:themeColor="text1"/>
          <w:shd w:val="clear" w:color="auto" w:fill="FFFFFF"/>
        </w:rP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w:t>
      </w:r>
      <w:r w:rsidRPr="00DE051C">
        <w:rPr>
          <w:color w:val="000000" w:themeColor="text1"/>
          <w:shd w:val="clear" w:color="auto" w:fill="FFFFFF"/>
        </w:rPr>
        <w:t xml:space="preserve"> </w:t>
      </w:r>
      <w:r w:rsidRPr="00DE051C">
        <w:rPr>
          <w:color w:val="000000" w:themeColor="text1"/>
          <w:shd w:val="clear" w:color="auto" w:fill="FFFFFF"/>
        </w:rPr>
        <w:t>A model represents what was learned by a machine learning algorithm.</w:t>
      </w:r>
    </w:p>
    <w:p w14:paraId="0263B29B" w14:textId="77777777" w:rsidR="00DE051C" w:rsidRDefault="00DE051C" w:rsidP="002F2F0E">
      <w:pPr>
        <w:spacing w:line="360" w:lineRule="auto"/>
        <w:jc w:val="both"/>
        <w:rPr>
          <w:rFonts w:ascii="Times" w:hAnsi="Times"/>
          <w:color w:val="000000" w:themeColor="text1"/>
          <w:shd w:val="clear" w:color="auto" w:fill="FFFFFF"/>
        </w:rPr>
      </w:pPr>
    </w:p>
    <w:p w14:paraId="60655083" w14:textId="77777777" w:rsidR="002F2F0E" w:rsidRPr="002555ED" w:rsidRDefault="002F2F0E" w:rsidP="002F2F0E">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29CEA6A1" w14:textId="77DB3DAF" w:rsidR="002F2F0E" w:rsidRPr="00B031AA" w:rsidRDefault="002F2F0E" w:rsidP="002F2F0E">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30DA628E" w14:textId="64C0EF98" w:rsidR="002F2F0E" w:rsidRDefault="002F2F0E" w:rsidP="002F2F0E">
      <w:pPr>
        <w:spacing w:line="360" w:lineRule="auto"/>
        <w:jc w:val="both"/>
        <w:rPr>
          <w:color w:val="202124"/>
          <w:shd w:val="clear" w:color="auto" w:fill="FFFFFF"/>
        </w:rPr>
      </w:pPr>
    </w:p>
    <w:p w14:paraId="58B49540" w14:textId="1DCB01B9" w:rsidR="002F2F0E" w:rsidRPr="002F2F0E" w:rsidRDefault="002F2F0E" w:rsidP="002F2F0E">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w:t>
      </w:r>
      <w:r w:rsidRPr="002F2F0E">
        <w:rPr>
          <w:b/>
          <w:bCs/>
          <w:color w:val="000000" w:themeColor="text1"/>
          <w:shd w:val="clear" w:color="auto" w:fill="FFFFFF"/>
        </w:rPr>
        <w:t>M</w:t>
      </w:r>
      <w:r w:rsidRPr="002F2F0E">
        <w:rPr>
          <w:b/>
          <w:bCs/>
          <w:color w:val="000000" w:themeColor="text1"/>
          <w:shd w:val="clear" w:color="auto" w:fill="FFFFFF"/>
        </w:rPr>
        <w:t>odel</w:t>
      </w:r>
    </w:p>
    <w:p w14:paraId="11B6C103" w14:textId="35D2CB7F" w:rsidR="00B031AA" w:rsidRPr="00B031AA" w:rsidRDefault="002F2F0E" w:rsidP="00B031AA">
      <w:pPr>
        <w:spacing w:line="360" w:lineRule="auto"/>
        <w:jc w:val="both"/>
      </w:pPr>
      <w:r w:rsidRPr="00B031AA">
        <w:rPr>
          <w:color w:val="000000" w:themeColor="text1"/>
          <w:shd w:val="clear" w:color="auto" w:fill="FFFFFF"/>
        </w:rPr>
        <w:t>This</w:t>
      </w:r>
      <w:r w:rsidRPr="00B031AA">
        <w:rPr>
          <w:color w:val="000000" w:themeColor="text1"/>
          <w:shd w:val="clear" w:color="auto" w:fill="FFFFFF"/>
        </w:rPr>
        <w:t xml:space="preserve">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00B031AA" w:rsidRPr="00B031AA">
        <w:rPr>
          <w:color w:val="202124"/>
          <w:shd w:val="clear" w:color="auto" w:fill="FFFFFF"/>
        </w:rPr>
        <w:t xml:space="preserve"> </w:t>
      </w:r>
      <w:r w:rsidR="00B031AA" w:rsidRPr="00B031AA">
        <w:rPr>
          <w:color w:val="202124"/>
          <w:shd w:val="clear" w:color="auto" w:fill="FFFFFF"/>
        </w:rPr>
        <w:t>A Sequential model is not appropriate when: Your model has multiple inputs or multiple outputs.</w:t>
      </w:r>
    </w:p>
    <w:p w14:paraId="2B8E4F4E" w14:textId="77777777" w:rsidR="00DE051C" w:rsidRPr="002F2F0E" w:rsidRDefault="00DE051C" w:rsidP="002F2F0E">
      <w:pPr>
        <w:rPr>
          <w:color w:val="000000" w:themeColor="text1"/>
        </w:rPr>
      </w:pPr>
    </w:p>
    <w:p w14:paraId="36DEC873" w14:textId="30FD343F" w:rsidR="002F2F0E" w:rsidRDefault="00B031AA" w:rsidP="002F2F0E">
      <w:pPr>
        <w:spacing w:line="360" w:lineRule="auto"/>
        <w:jc w:val="both"/>
        <w:rPr>
          <w:b/>
          <w:bCs/>
        </w:rPr>
      </w:pPr>
      <w:r w:rsidRPr="00B031AA">
        <w:rPr>
          <w:b/>
          <w:bCs/>
        </w:rPr>
        <w:t>MSE</w:t>
      </w:r>
    </w:p>
    <w:p w14:paraId="0AFC06D8" w14:textId="62831AE8" w:rsidR="00B031AA" w:rsidRPr="00B031AA" w:rsidRDefault="00B031AA" w:rsidP="00B031AA">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w:t>
      </w:r>
      <w:r w:rsidRPr="00B031AA">
        <w:rPr>
          <w:color w:val="000000" w:themeColor="text1"/>
          <w:shd w:val="clear" w:color="auto" w:fill="FFFFFF"/>
        </w:rPr>
        <w:t xml:space="preserve"> predictions</w:t>
      </w:r>
      <w:r w:rsidRPr="00B031AA">
        <w:rPr>
          <w:color w:val="000000" w:themeColor="text1"/>
          <w:shd w:val="clear" w:color="auto" w:fill="FFFFFF"/>
        </w:rPr>
        <w:t>. It assesses the average squared difference between the observed and predicted</w:t>
      </w:r>
      <w:r w:rsidRPr="00B031AA">
        <w:rPr>
          <w:color w:val="000000" w:themeColor="text1"/>
          <w:shd w:val="clear" w:color="auto" w:fill="FFFFFF"/>
        </w:rPr>
        <w:t xml:space="preserve"> values. </w:t>
      </w:r>
      <w:r w:rsidRPr="00B031AA">
        <w:rPr>
          <w:color w:val="000000" w:themeColor="text1"/>
          <w:shd w:val="clear" w:color="auto" w:fill="FFFFFF"/>
        </w:rPr>
        <w:t>When a model has no error, the MSE equals zero. As model error increases, its value increases. </w:t>
      </w:r>
      <w:r>
        <w:rPr>
          <w:color w:val="000000" w:themeColor="text1"/>
          <w:shd w:val="clear" w:color="auto" w:fill="FFFFFF"/>
        </w:rPr>
        <w:t>It is also called risk function or loss function.</w:t>
      </w:r>
    </w:p>
    <w:p w14:paraId="2B95480D" w14:textId="019F50CF" w:rsidR="00B031AA" w:rsidRDefault="00B031AA" w:rsidP="00B031AA"/>
    <w:p w14:paraId="359CE9E0" w14:textId="2DCC9F9B" w:rsidR="002F2F0E" w:rsidRPr="008B71C8" w:rsidRDefault="008B71C8" w:rsidP="00C8209A">
      <w:pPr>
        <w:spacing w:line="360" w:lineRule="auto"/>
        <w:jc w:val="both"/>
        <w:rPr>
          <w:color w:val="000000" w:themeColor="text1"/>
          <w:shd w:val="clear" w:color="auto" w:fill="FFFFFF"/>
          <w:lang w:val="en-US"/>
        </w:rPr>
      </w:pPr>
      <w:r w:rsidRPr="008B71C8">
        <w:rPr>
          <w:b/>
          <w:bCs/>
        </w:rPr>
        <w:t>Dense Layer</w:t>
      </w:r>
    </w:p>
    <w:p w14:paraId="35F18692" w14:textId="0705FCAA" w:rsidR="002C6C14" w:rsidRDefault="008B71C8" w:rsidP="00C8209A">
      <w:pPr>
        <w:spacing w:line="360" w:lineRule="auto"/>
        <w:jc w:val="both"/>
        <w:rPr>
          <w:color w:val="000000" w:themeColor="text1"/>
          <w:shd w:val="clear" w:color="auto" w:fill="FFFFFF"/>
        </w:rPr>
      </w:pPr>
      <w:r w:rsidRPr="002C6C14">
        <w:rPr>
          <w:color w:val="000000" w:themeColor="text1"/>
          <w:shd w:val="clear" w:color="auto" w:fill="FFFFFF"/>
        </w:rPr>
        <w:t>A</w:t>
      </w:r>
      <w:r w:rsidRPr="002C6C14">
        <w:rPr>
          <w:color w:val="000000" w:themeColor="text1"/>
          <w:shd w:val="clear" w:color="auto" w:fill="FFFFFF"/>
        </w:rPr>
        <w:t xml:space="preserve"> dense layer is a layer that is deeply connected with its preceding layer which means the neurons of the layer are connected to every neuron of its preceding layer. This layer is the </w:t>
      </w:r>
      <w:r w:rsidRPr="002C6C14">
        <w:rPr>
          <w:color w:val="000000" w:themeColor="text1"/>
          <w:shd w:val="clear" w:color="auto" w:fill="FFFFFF"/>
        </w:rPr>
        <w:t>most widely used</w:t>
      </w:r>
      <w:r w:rsidRPr="002C6C14">
        <w:rPr>
          <w:color w:val="000000" w:themeColor="text1"/>
          <w:shd w:val="clear" w:color="auto" w:fill="FFFFFF"/>
        </w:rPr>
        <w:t xml:space="preserve"> layer in artificial neural networks</w:t>
      </w:r>
      <w:r w:rsidRPr="002C6C14">
        <w:rPr>
          <w:color w:val="000000" w:themeColor="text1"/>
          <w:shd w:val="clear" w:color="auto" w:fill="FFFFFF"/>
        </w:rPr>
        <w:t>.</w:t>
      </w:r>
      <w:r w:rsidR="00DE051C">
        <w:rPr>
          <w:color w:val="000000" w:themeColor="text1"/>
          <w:shd w:val="clear" w:color="auto" w:fill="FFFFFF"/>
        </w:rPr>
        <w:tab/>
      </w:r>
      <w:r w:rsidR="00DE051C">
        <w:rPr>
          <w:color w:val="000000" w:themeColor="text1"/>
          <w:shd w:val="clear" w:color="auto" w:fill="FFFFFF"/>
        </w:rPr>
        <w:br/>
      </w:r>
    </w:p>
    <w:p w14:paraId="05435BAA" w14:textId="74B62B03" w:rsidR="00110230" w:rsidRDefault="002C6C14" w:rsidP="00C8209A">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w:t>
      </w:r>
      <w:r w:rsidRPr="002C6C14">
        <w:rPr>
          <w:shd w:val="clear" w:color="auto" w:fill="FFFFFF"/>
        </w:rPr>
        <w:t xml:space="preserve"> </w:t>
      </w:r>
      <w:r w:rsidRPr="002C6C14">
        <w:rPr>
          <w:shd w:val="clear" w:color="auto" w:fill="FFFFFF"/>
        </w:rPr>
        <w:t>it returns that value back</w:t>
      </w:r>
      <w:r>
        <w:rPr>
          <w:shd w:val="clear" w:color="auto" w:fill="FFFFFF"/>
        </w:rPr>
        <w:t>.</w:t>
      </w:r>
    </w:p>
    <w:p w14:paraId="0B9D11EC" w14:textId="23C539B7" w:rsidR="00F10A44" w:rsidRDefault="00F10A44" w:rsidP="00C8209A">
      <w:pPr>
        <w:spacing w:line="360" w:lineRule="auto"/>
        <w:jc w:val="both"/>
        <w:rPr>
          <w:shd w:val="clear" w:color="auto" w:fill="FFFFFF"/>
        </w:rPr>
      </w:pPr>
    </w:p>
    <w:p w14:paraId="47E38D72" w14:textId="6AA56183" w:rsidR="00F10A44" w:rsidRPr="00F10A44" w:rsidRDefault="00F10A44" w:rsidP="00F10A44">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6043F70C" w14:textId="7FB62B66" w:rsidR="00F10A44" w:rsidRDefault="00F10A44" w:rsidP="00C8209A">
      <w:pPr>
        <w:spacing w:line="360" w:lineRule="auto"/>
        <w:jc w:val="both"/>
        <w:rPr>
          <w:shd w:val="clear" w:color="auto" w:fill="FFFFFF"/>
        </w:rPr>
      </w:pPr>
    </w:p>
    <w:p w14:paraId="6081595F" w14:textId="538569A4" w:rsidR="005764AB" w:rsidRDefault="00DB285E" w:rsidP="00C8209A">
      <w:pPr>
        <w:spacing w:line="360" w:lineRule="auto"/>
        <w:jc w:val="both"/>
        <w:rPr>
          <w:b/>
          <w:bCs/>
          <w:shd w:val="clear" w:color="auto" w:fill="FFFFFF"/>
        </w:rPr>
      </w:pPr>
      <w:r w:rsidRPr="00DB285E">
        <w:rPr>
          <w:b/>
          <w:bCs/>
          <w:shd w:val="clear" w:color="auto" w:fill="FFFFFF"/>
        </w:rPr>
        <w:t>Hidden Layer</w:t>
      </w:r>
    </w:p>
    <w:p w14:paraId="6DB6963A" w14:textId="77777777" w:rsidR="00DB285E" w:rsidRPr="00DB285E" w:rsidRDefault="00DB285E" w:rsidP="00DB285E">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w:t>
      </w:r>
      <w:r w:rsidRPr="00DB285E">
        <w:rPr>
          <w:color w:val="000000" w:themeColor="text1"/>
          <w:shd w:val="clear" w:color="auto" w:fill="FFFFFF"/>
        </w:rPr>
        <w:t>.</w:t>
      </w:r>
      <w:r w:rsidRPr="00DB285E">
        <w:rPr>
          <w:color w:val="000000" w:themeColor="text1"/>
          <w:shd w:val="clear" w:color="auto" w:fill="FFFFFF"/>
        </w:rPr>
        <w:t xml:space="preserve"> The interior layers are sometimes called “hidden layers” because they are not directly observable from the systems inputs and outputs.</w:t>
      </w:r>
    </w:p>
    <w:p w14:paraId="31A2A16D" w14:textId="10AE102E" w:rsidR="00DB285E" w:rsidRDefault="00DB285E" w:rsidP="00DB285E">
      <w:r>
        <w:rPr>
          <w:rFonts w:ascii="Arial" w:hAnsi="Arial" w:cs="Arial"/>
          <w:color w:val="202124"/>
          <w:shd w:val="clear" w:color="auto" w:fill="FFFFFF"/>
        </w:rPr>
        <w:t>.</w:t>
      </w:r>
    </w:p>
    <w:p w14:paraId="40329B42" w14:textId="77777777" w:rsidR="00DB285E" w:rsidRPr="00DB285E" w:rsidRDefault="00DB285E" w:rsidP="00C8209A">
      <w:pPr>
        <w:spacing w:line="360" w:lineRule="auto"/>
        <w:jc w:val="both"/>
        <w:rPr>
          <w:b/>
          <w:bCs/>
          <w:shd w:val="clear" w:color="auto" w:fill="FFFFFF"/>
        </w:rPr>
      </w:pPr>
    </w:p>
    <w:p w14:paraId="26257A19" w14:textId="06C9EA40" w:rsidR="005764AB" w:rsidRDefault="005764AB" w:rsidP="00C8209A">
      <w:pPr>
        <w:spacing w:line="360" w:lineRule="auto"/>
        <w:jc w:val="both"/>
        <w:rPr>
          <w:shd w:val="clear" w:color="auto" w:fill="FFFFFF"/>
        </w:rPr>
      </w:pPr>
    </w:p>
    <w:p w14:paraId="7CECB6C2" w14:textId="77777777" w:rsidR="00F10A44" w:rsidRDefault="00F10A44" w:rsidP="00C8209A">
      <w:pPr>
        <w:spacing w:line="360" w:lineRule="auto"/>
        <w:jc w:val="both"/>
        <w:rPr>
          <w:shd w:val="clear" w:color="auto" w:fill="FFFFFF"/>
        </w:rPr>
      </w:pPr>
    </w:p>
    <w:p w14:paraId="7134A591" w14:textId="659AC10B" w:rsidR="00C8209A" w:rsidRPr="005764AB" w:rsidRDefault="00C8209A" w:rsidP="00C8209A">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0BC08F7C" w14:textId="77777777" w:rsidR="00C8209A" w:rsidRPr="005764AB" w:rsidRDefault="00C8209A" w:rsidP="00C8209A">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754D396C"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Take an instance of ‘Sequential’ Model from Keras deep learning library.</w:t>
      </w:r>
    </w:p>
    <w:p w14:paraId="2EA0D8F9"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6BB0A24B"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724F0F47" w14:textId="07D6A8B3"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Compile the model with </w:t>
      </w:r>
      <w:r w:rsidR="00ED6F03" w:rsidRPr="005764AB">
        <w:rPr>
          <w:rFonts w:ascii="Times" w:hAnsi="Times"/>
          <w:color w:val="000000" w:themeColor="text1"/>
          <w:lang w:val="en-US"/>
        </w:rPr>
        <w:t>M</w:t>
      </w:r>
      <w:r w:rsidRPr="005764AB">
        <w:rPr>
          <w:rFonts w:ascii="Times" w:hAnsi="Times"/>
          <w:color w:val="000000" w:themeColor="text1"/>
          <w:lang w:val="en-US"/>
        </w:rPr>
        <w:t xml:space="preserve">ean </w:t>
      </w:r>
      <w:r w:rsidR="00ED6F03" w:rsidRPr="005764AB">
        <w:rPr>
          <w:rFonts w:ascii="Times" w:hAnsi="Times"/>
          <w:color w:val="000000" w:themeColor="text1"/>
          <w:lang w:val="en-US"/>
        </w:rPr>
        <w:t>S</w:t>
      </w:r>
      <w:r w:rsidRPr="005764AB">
        <w:rPr>
          <w:rFonts w:ascii="Times" w:hAnsi="Times"/>
          <w:color w:val="000000" w:themeColor="text1"/>
          <w:lang w:val="en-US"/>
        </w:rPr>
        <w:t xml:space="preserve">quare </w:t>
      </w:r>
      <w:r w:rsidR="00ED6F03" w:rsidRPr="005764AB">
        <w:rPr>
          <w:rFonts w:ascii="Times" w:hAnsi="Times"/>
          <w:color w:val="000000" w:themeColor="text1"/>
          <w:lang w:val="en-US"/>
        </w:rPr>
        <w:t>E</w:t>
      </w:r>
      <w:r w:rsidRPr="005764AB">
        <w:rPr>
          <w:rFonts w:ascii="Times" w:hAnsi="Times"/>
          <w:color w:val="000000" w:themeColor="text1"/>
          <w:lang w:val="en-US"/>
        </w:rPr>
        <w:t>rror (</w:t>
      </w:r>
      <w:r w:rsidR="00ED6F03" w:rsidRPr="005764AB">
        <w:rPr>
          <w:rFonts w:ascii="Times" w:hAnsi="Times"/>
          <w:color w:val="000000" w:themeColor="text1"/>
          <w:lang w:val="en-US"/>
        </w:rPr>
        <w:t>MSE</w:t>
      </w:r>
      <w:r w:rsidRPr="005764AB">
        <w:rPr>
          <w:rFonts w:ascii="Times" w:hAnsi="Times"/>
          <w:color w:val="000000" w:themeColor="text1"/>
          <w:lang w:val="en-US"/>
        </w:rPr>
        <w:t>) loss function and ‘adam’ optimizer.</w:t>
      </w:r>
    </w:p>
    <w:p w14:paraId="5E0A16B2"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41586E7"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08E51666" w14:textId="04F388AA" w:rsidR="00C8209A" w:rsidRPr="00D24931" w:rsidRDefault="00C8209A" w:rsidP="00C8209A">
      <w:pPr>
        <w:pStyle w:val="ListParagraph"/>
        <w:numPr>
          <w:ilvl w:val="0"/>
          <w:numId w:val="22"/>
        </w:numPr>
        <w:spacing w:line="360" w:lineRule="auto"/>
        <w:jc w:val="both"/>
        <w:rPr>
          <w:rFonts w:ascii="Times" w:hAnsi="Times"/>
          <w:i/>
          <w:iCs/>
          <w:color w:val="000000" w:themeColor="text1"/>
          <w:lang w:val="en-US"/>
        </w:rPr>
      </w:pPr>
      <w:r w:rsidRPr="005764AB">
        <w:rPr>
          <w:rFonts w:ascii="Times" w:hAnsi="Times"/>
          <w:color w:val="000000" w:themeColor="text1"/>
          <w:lang w:val="en-US"/>
        </w:rPr>
        <w:t xml:space="preserve">Get prediction </w:t>
      </w:r>
      <w:r w:rsidR="00AF19F1" w:rsidRPr="005764AB">
        <w:rPr>
          <w:rFonts w:ascii="Times" w:hAnsi="Times"/>
          <w:color w:val="000000" w:themeColor="text1"/>
          <w:lang w:val="en-US"/>
        </w:rPr>
        <w:t xml:space="preserve">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w:t>
      </w:r>
      <w:r w:rsidR="00ED6F03" w:rsidRPr="005764AB">
        <w:rPr>
          <w:rFonts w:ascii="Times" w:hAnsi="Times"/>
          <w:color w:val="000000" w:themeColor="text1"/>
          <w:lang w:val="en-US"/>
        </w:rPr>
        <w:t xml:space="preserve"> </w:t>
      </w:r>
      <w:r w:rsidR="00AF19F1" w:rsidRPr="005764AB">
        <w:rPr>
          <w:rFonts w:ascii="Times" w:hAnsi="Times"/>
          <w:color w:val="000000" w:themeColor="text1"/>
          <w:lang w:val="en-US"/>
        </w:rPr>
        <w:t xml:space="preserve">An example of single model output can be </w:t>
      </w:r>
      <w:r w:rsidR="009E3A43" w:rsidRPr="005764AB">
        <w:rPr>
          <w:rFonts w:ascii="Times" w:hAnsi="Times"/>
          <w:color w:val="000000" w:themeColor="text1"/>
          <w:lang w:val="en-US"/>
        </w:rPr>
        <w:t>derived</w:t>
      </w:r>
      <w:r w:rsidR="00ED6F03" w:rsidRPr="005764AB">
        <w:rPr>
          <w:rFonts w:ascii="Times" w:hAnsi="Times"/>
          <w:color w:val="000000" w:themeColor="text1"/>
          <w:lang w:val="en-US"/>
        </w:rPr>
        <w:t>:</w:t>
      </w:r>
      <w:r w:rsidR="009E3A43" w:rsidRPr="005764AB">
        <w:rPr>
          <w:rFonts w:ascii="Times" w:hAnsi="Times"/>
          <w:color w:val="000000" w:themeColor="text1"/>
          <w:lang w:val="en-US"/>
        </w:rPr>
        <w:tab/>
      </w:r>
      <w:r w:rsidR="00ED6F03" w:rsidRPr="005764AB">
        <w:rPr>
          <w:rFonts w:ascii="Times" w:hAnsi="Times"/>
          <w:color w:val="000000" w:themeColor="text1"/>
          <w:lang w:val="en-US"/>
        </w:rPr>
        <w:t xml:space="preserve"> </w:t>
      </w:r>
      <w:r w:rsidR="00ED6F03" w:rsidRPr="005764AB">
        <w:rPr>
          <w:rFonts w:ascii="Times" w:hAnsi="Times"/>
          <w:color w:val="000000" w:themeColor="text1"/>
          <w:lang w:val="en-US"/>
        </w:rPr>
        <w:br/>
      </w:r>
      <w:proofErr w:type="spellStart"/>
      <w:r w:rsidR="00ED6F03" w:rsidRPr="00D24931">
        <w:rPr>
          <w:rStyle w:val="crayon-v"/>
          <w:i/>
          <w:iCs/>
          <w:color w:val="000000" w:themeColor="text1"/>
          <w:bdr w:val="none" w:sz="0" w:space="0" w:color="auto" w:frame="1"/>
          <w:shd w:val="clear" w:color="auto" w:fill="FDFDFD"/>
        </w:rPr>
        <w:t>yhat</w:t>
      </w:r>
      <w:proofErr w:type="spellEnd"/>
      <w:r w:rsidR="00ED6F03" w:rsidRPr="00D24931">
        <w:rPr>
          <w:rStyle w:val="crayon-h"/>
          <w:i/>
          <w:iCs/>
          <w:color w:val="000000" w:themeColor="text1"/>
          <w:bdr w:val="none" w:sz="0" w:space="0" w:color="auto" w:frame="1"/>
          <w:shd w:val="clear" w:color="auto" w:fill="FDFDFD"/>
        </w:rPr>
        <w:t xml:space="preserve"> </w:t>
      </w:r>
      <w:r w:rsidR="00ED6F03" w:rsidRPr="00D24931">
        <w:rPr>
          <w:rStyle w:val="crayon-o"/>
          <w:i/>
          <w:iCs/>
          <w:color w:val="000000" w:themeColor="text1"/>
          <w:bdr w:val="none" w:sz="0" w:space="0" w:color="auto" w:frame="1"/>
          <w:shd w:val="clear" w:color="auto" w:fill="FDFDFD"/>
        </w:rPr>
        <w:t>=</w:t>
      </w:r>
      <w:r w:rsidR="00ED6F03" w:rsidRPr="00D24931">
        <w:rPr>
          <w:rStyle w:val="crayon-h"/>
          <w:i/>
          <w:iCs/>
          <w:color w:val="000000" w:themeColor="text1"/>
          <w:bdr w:val="none" w:sz="0" w:space="0" w:color="auto" w:frame="1"/>
          <w:shd w:val="clear" w:color="auto" w:fill="FDFDFD"/>
        </w:rPr>
        <w:t xml:space="preserve"> </w:t>
      </w:r>
      <w:proofErr w:type="spellStart"/>
      <w:proofErr w:type="gramStart"/>
      <w:r w:rsidR="00ED6F03" w:rsidRPr="00D24931">
        <w:rPr>
          <w:rStyle w:val="crayon-v"/>
          <w:i/>
          <w:iCs/>
          <w:color w:val="000000" w:themeColor="text1"/>
          <w:bdr w:val="none" w:sz="0" w:space="0" w:color="auto" w:frame="1"/>
          <w:shd w:val="clear" w:color="auto" w:fill="FDFDFD"/>
        </w:rPr>
        <w:t>model</w:t>
      </w:r>
      <w:r w:rsidR="00ED6F03" w:rsidRPr="00D24931">
        <w:rPr>
          <w:rStyle w:val="crayon-sy"/>
          <w:i/>
          <w:iCs/>
          <w:color w:val="000000" w:themeColor="text1"/>
          <w:bdr w:val="none" w:sz="0" w:space="0" w:color="auto" w:frame="1"/>
          <w:shd w:val="clear" w:color="auto" w:fill="FDFDFD"/>
        </w:rPr>
        <w:t>.</w:t>
      </w:r>
      <w:r w:rsidR="00ED6F03" w:rsidRPr="00D24931">
        <w:rPr>
          <w:rStyle w:val="crayon-e"/>
          <w:i/>
          <w:iCs/>
          <w:color w:val="000000" w:themeColor="text1"/>
          <w:bdr w:val="none" w:sz="0" w:space="0" w:color="auto" w:frame="1"/>
          <w:shd w:val="clear" w:color="auto" w:fill="FDFDFD"/>
        </w:rPr>
        <w:t>predict</w:t>
      </w:r>
      <w:proofErr w:type="spellEnd"/>
      <w:proofErr w:type="gramEnd"/>
      <w:r w:rsidR="00ED6F03" w:rsidRPr="00D24931">
        <w:rPr>
          <w:rStyle w:val="crayon-sy"/>
          <w:i/>
          <w:iCs/>
          <w:color w:val="000000" w:themeColor="text1"/>
          <w:bdr w:val="none" w:sz="0" w:space="0" w:color="auto" w:frame="1"/>
          <w:shd w:val="clear" w:color="auto" w:fill="FDFDFD"/>
        </w:rPr>
        <w:t>(</w:t>
      </w:r>
      <w:r w:rsidR="00ED6F03" w:rsidRPr="00D24931">
        <w:rPr>
          <w:rStyle w:val="crayon-v"/>
          <w:i/>
          <w:iCs/>
          <w:color w:val="000000" w:themeColor="text1"/>
          <w:bdr w:val="none" w:sz="0" w:space="0" w:color="auto" w:frame="1"/>
          <w:shd w:val="clear" w:color="auto" w:fill="FDFDFD"/>
        </w:rPr>
        <w:t>input</w:t>
      </w:r>
      <w:r w:rsidR="00ED6F03" w:rsidRPr="00D24931">
        <w:rPr>
          <w:rStyle w:val="crayon-sy"/>
          <w:i/>
          <w:iCs/>
          <w:color w:val="000000" w:themeColor="text1"/>
          <w:bdr w:val="none" w:sz="0" w:space="0" w:color="auto" w:frame="1"/>
          <w:shd w:val="clear" w:color="auto" w:fill="FDFDFD"/>
        </w:rPr>
        <w:t>)</w:t>
      </w:r>
    </w:p>
    <w:p w14:paraId="57990FA9"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25FAA09C"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1AF04ED3" w14:textId="77777777" w:rsidR="00C8209A" w:rsidRPr="005764AB"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100CB971" w14:textId="77777777" w:rsidR="00C8209A" w:rsidRPr="005764AB" w:rsidRDefault="00C8209A" w:rsidP="00C8209A">
      <w:pPr>
        <w:spacing w:line="360" w:lineRule="auto"/>
        <w:rPr>
          <w:rFonts w:ascii="Times" w:hAnsi="Times"/>
          <w:color w:val="000000" w:themeColor="text1"/>
          <w:lang w:val="en-US"/>
        </w:rPr>
      </w:pPr>
      <w:r w:rsidRPr="005764AB">
        <w:rPr>
          <w:rFonts w:ascii="Times" w:hAnsi="Times"/>
          <w:color w:val="000000" w:themeColor="text1"/>
          <w:lang w:val="en-US"/>
        </w:rPr>
        <w:t>Algorithm-1: MLP Model</w:t>
      </w:r>
    </w:p>
    <w:p w14:paraId="5332CDC9" w14:textId="292FA970" w:rsidR="00C8209A" w:rsidRDefault="00C8209A" w:rsidP="00C8209A">
      <w:pPr>
        <w:spacing w:line="360" w:lineRule="auto"/>
      </w:pPr>
    </w:p>
    <w:p w14:paraId="2483E703" w14:textId="73421B57" w:rsidR="00D24931" w:rsidRDefault="00D24931" w:rsidP="00C8209A">
      <w:pPr>
        <w:spacing w:line="360" w:lineRule="auto"/>
      </w:pPr>
    </w:p>
    <w:p w14:paraId="4A1FD878" w14:textId="42C05F91" w:rsidR="00D24931" w:rsidRDefault="00D24931" w:rsidP="00C8209A">
      <w:pPr>
        <w:spacing w:line="360" w:lineRule="auto"/>
      </w:pPr>
    </w:p>
    <w:p w14:paraId="691F0DB2" w14:textId="675D6591" w:rsidR="00D24931" w:rsidRDefault="00D24931" w:rsidP="00C8209A">
      <w:pPr>
        <w:spacing w:line="360" w:lineRule="auto"/>
      </w:pPr>
    </w:p>
    <w:p w14:paraId="050E47D7" w14:textId="0FE6C69E" w:rsidR="00D24931" w:rsidRDefault="00D24931" w:rsidP="00C8209A">
      <w:pPr>
        <w:spacing w:line="360" w:lineRule="auto"/>
      </w:pPr>
    </w:p>
    <w:p w14:paraId="235E6821" w14:textId="77CD6D76" w:rsidR="00D24931" w:rsidRDefault="00D24931" w:rsidP="00C8209A">
      <w:pPr>
        <w:spacing w:line="360" w:lineRule="auto"/>
      </w:pPr>
    </w:p>
    <w:p w14:paraId="1EED3FE8" w14:textId="0EB95A76" w:rsidR="00D24931" w:rsidRDefault="00D24931" w:rsidP="00C8209A">
      <w:pPr>
        <w:spacing w:line="360" w:lineRule="auto"/>
      </w:pPr>
    </w:p>
    <w:p w14:paraId="77D016AA" w14:textId="050261A3" w:rsidR="00D24931" w:rsidRDefault="00D24931" w:rsidP="00C8209A">
      <w:pPr>
        <w:spacing w:line="360" w:lineRule="auto"/>
      </w:pPr>
    </w:p>
    <w:p w14:paraId="476850A7" w14:textId="07EAF77B" w:rsidR="00D24931" w:rsidRDefault="00D24931" w:rsidP="00C8209A">
      <w:pPr>
        <w:spacing w:line="360" w:lineRule="auto"/>
      </w:pPr>
    </w:p>
    <w:p w14:paraId="5C24D0DF" w14:textId="0B6DD4C8" w:rsidR="00D24931" w:rsidRDefault="00D24931" w:rsidP="00C8209A">
      <w:pPr>
        <w:spacing w:line="360" w:lineRule="auto"/>
      </w:pPr>
    </w:p>
    <w:p w14:paraId="0F88A100" w14:textId="07953427" w:rsidR="00D24931" w:rsidRDefault="00D24931" w:rsidP="00C8209A">
      <w:pPr>
        <w:spacing w:line="360" w:lineRule="auto"/>
      </w:pPr>
    </w:p>
    <w:p w14:paraId="01FE63A9" w14:textId="1C034416" w:rsidR="00D24931" w:rsidRDefault="00D24931" w:rsidP="00C8209A">
      <w:pPr>
        <w:spacing w:line="360" w:lineRule="auto"/>
      </w:pPr>
    </w:p>
    <w:p w14:paraId="4457C0CE" w14:textId="77777777" w:rsidR="00DB285E" w:rsidRDefault="00DB285E" w:rsidP="00C8209A">
      <w:pPr>
        <w:spacing w:line="360" w:lineRule="auto"/>
      </w:pPr>
    </w:p>
    <w:p w14:paraId="1CA714E6" w14:textId="77777777" w:rsidR="00D24931" w:rsidRPr="002E48C9" w:rsidRDefault="00D24931" w:rsidP="00C8209A">
      <w:pPr>
        <w:spacing w:line="360" w:lineRule="auto"/>
        <w:rPr>
          <w:rFonts w:ascii="Times" w:hAnsi="Times"/>
          <w:color w:val="000000" w:themeColor="text1"/>
          <w:lang w:val="en-US"/>
        </w:rPr>
      </w:pPr>
    </w:p>
    <w:p w14:paraId="5F0D7887" w14:textId="77777777" w:rsidR="00C8209A" w:rsidRPr="002E48C9" w:rsidRDefault="00C8209A" w:rsidP="00C8209A">
      <w:pPr>
        <w:spacing w:line="360" w:lineRule="auto"/>
        <w:jc w:val="both"/>
        <w:rPr>
          <w:rFonts w:ascii="Times" w:hAnsi="Times"/>
          <w:color w:val="000000" w:themeColor="text1"/>
        </w:rPr>
      </w:pPr>
      <w:r w:rsidRPr="002E48C9">
        <w:rPr>
          <w:rFonts w:ascii="Times" w:hAnsi="Times"/>
          <w:b/>
          <w:bCs/>
          <w:color w:val="000000" w:themeColor="text1"/>
          <w:lang w:val="en-US"/>
        </w:rPr>
        <w:lastRenderedPageBreak/>
        <w:t>3.4</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22D5AB16" w14:textId="77777777" w:rsidR="00C8209A" w:rsidRPr="002E48C9" w:rsidRDefault="00C8209A" w:rsidP="00C8209A">
      <w:pPr>
        <w:rPr>
          <w:rFonts w:ascii="Times" w:hAnsi="Times"/>
          <w:color w:val="000000" w:themeColor="text1"/>
        </w:rPr>
      </w:pPr>
    </w:p>
    <w:p w14:paraId="7A112EE0" w14:textId="77777777" w:rsidR="00C8209A" w:rsidRPr="002E48C9" w:rsidRDefault="00C8209A" w:rsidP="00C8209A">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36D1F5B7" wp14:editId="2FCC375C">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004036F3" w14:textId="77777777" w:rsidR="00C8209A" w:rsidRPr="002E48C9" w:rsidRDefault="00C8209A" w:rsidP="00C8209A">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6</w:t>
      </w:r>
      <w:r w:rsidRPr="002E48C9">
        <w:rPr>
          <w:rFonts w:ascii="Times" w:hAnsi="Times"/>
          <w:color w:val="000000" w:themeColor="text1"/>
          <w:lang w:val="en-US"/>
        </w:rPr>
        <w:t>: Basic Architecture of CNN network [ref. 34]</w:t>
      </w:r>
    </w:p>
    <w:p w14:paraId="3A88A739" w14:textId="77777777" w:rsidR="00C8209A" w:rsidRPr="002E48C9" w:rsidRDefault="00C8209A" w:rsidP="00C8209A">
      <w:pPr>
        <w:rPr>
          <w:rFonts w:ascii="Times" w:hAnsi="Times"/>
          <w:color w:val="000000" w:themeColor="text1"/>
          <w:sz w:val="23"/>
          <w:szCs w:val="23"/>
          <w:shd w:val="clear" w:color="auto" w:fill="FFFFFF"/>
        </w:rPr>
      </w:pPr>
    </w:p>
    <w:p w14:paraId="27841039" w14:textId="3C5DF86A" w:rsidR="00C8209A" w:rsidRPr="009E3A43" w:rsidRDefault="00C8209A" w:rsidP="00C8209A">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sidR="002555ED">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sidR="002555ED">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sidR="002555ED">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106F2CC2" w14:textId="77777777" w:rsidR="00C8209A" w:rsidRDefault="00C8209A" w:rsidP="00C8209A">
      <w:pPr>
        <w:spacing w:line="360" w:lineRule="auto"/>
        <w:jc w:val="both"/>
        <w:rPr>
          <w:rFonts w:ascii="Times" w:hAnsi="Times"/>
          <w:color w:val="000000" w:themeColor="text1"/>
          <w:sz w:val="23"/>
          <w:szCs w:val="23"/>
          <w:shd w:val="clear" w:color="auto" w:fill="FFFFFF"/>
        </w:rPr>
      </w:pPr>
    </w:p>
    <w:p w14:paraId="1414BDFC" w14:textId="1BFDDFA7" w:rsidR="00C8209A" w:rsidRDefault="001D385B" w:rsidP="00C8209A">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w:t>
      </w:r>
      <w:r w:rsidR="002E1DFE">
        <w:rPr>
          <w:rFonts w:ascii="Times" w:hAnsi="Times"/>
          <w:color w:val="000000" w:themeColor="text1"/>
          <w:shd w:val="clear" w:color="auto" w:fill="FFFFFF"/>
          <w:lang w:val="en-US"/>
        </w:rPr>
        <w:t>shown</w:t>
      </w:r>
      <w:r>
        <w:rPr>
          <w:rFonts w:ascii="Times" w:hAnsi="Times"/>
          <w:color w:val="000000" w:themeColor="text1"/>
          <w:shd w:val="clear" w:color="auto" w:fill="FFFFFF"/>
          <w:lang w:val="en-US"/>
        </w:rPr>
        <w:t xml:space="preserve"> in the above Figure</w:t>
      </w:r>
      <w:r>
        <w:rPr>
          <w:rFonts w:ascii="Times" w:hAnsi="Times"/>
          <w:color w:val="000000" w:themeColor="text1"/>
          <w:shd w:val="clear" w:color="auto" w:fill="FFFFFF"/>
          <w:lang w:val="en-US"/>
        </w:rPr>
        <w:t>-6</w:t>
      </w:r>
      <w:r>
        <w:rPr>
          <w:rFonts w:ascii="Times" w:hAnsi="Times"/>
          <w:color w:val="000000" w:themeColor="text1"/>
          <w:shd w:val="clear" w:color="auto" w:fill="FFFFFF"/>
          <w:lang w:val="en-US"/>
        </w:rPr>
        <w:t xml:space="preserve"> are also used in </w:t>
      </w:r>
      <w:r w:rsidR="002E1DFE">
        <w:rPr>
          <w:rFonts w:ascii="Times" w:hAnsi="Times"/>
          <w:color w:val="000000" w:themeColor="text1"/>
          <w:shd w:val="clear" w:color="auto" w:fill="FFFFFF"/>
          <w:lang w:val="en-US"/>
        </w:rPr>
        <w:t xml:space="preserve">our code as well as in </w:t>
      </w:r>
      <w:r>
        <w:rPr>
          <w:rFonts w:ascii="Times" w:hAnsi="Times"/>
          <w:color w:val="000000" w:themeColor="text1"/>
          <w:shd w:val="clear" w:color="auto" w:fill="FFFFFF"/>
          <w:lang w:val="en-US"/>
        </w:rPr>
        <w:t>Algorithm-</w:t>
      </w:r>
      <w:r w:rsidR="002E1DFE">
        <w:rPr>
          <w:rFonts w:ascii="Times" w:hAnsi="Times"/>
          <w:color w:val="000000" w:themeColor="text1"/>
          <w:shd w:val="clear" w:color="auto" w:fill="FFFFFF"/>
          <w:lang w:val="en-US"/>
        </w:rPr>
        <w:t>2</w:t>
      </w:r>
      <w:r>
        <w:rPr>
          <w:rFonts w:ascii="Times" w:hAnsi="Times"/>
          <w:color w:val="000000" w:themeColor="text1"/>
          <w:shd w:val="clear" w:color="auto" w:fill="FFFFFF"/>
          <w:lang w:val="en-US"/>
        </w:rPr>
        <w:t xml:space="preserve">. So, for better understanding, </w:t>
      </w:r>
      <w:r w:rsidR="00893F85">
        <w:rPr>
          <w:rFonts w:ascii="Times" w:hAnsi="Times"/>
          <w:color w:val="000000" w:themeColor="text1"/>
          <w:shd w:val="clear" w:color="auto" w:fill="FFFFFF"/>
        </w:rPr>
        <w:t>w</w:t>
      </w:r>
      <w:r w:rsidR="002555ED">
        <w:rPr>
          <w:rFonts w:ascii="Times" w:hAnsi="Times"/>
          <w:color w:val="000000" w:themeColor="text1"/>
          <w:shd w:val="clear" w:color="auto" w:fill="FFFFFF"/>
        </w:rPr>
        <w:t>e</w:t>
      </w:r>
      <w:r w:rsidR="00C8209A" w:rsidRPr="002555ED">
        <w:rPr>
          <w:rFonts w:ascii="Times" w:hAnsi="Times"/>
          <w:color w:val="000000" w:themeColor="text1"/>
          <w:shd w:val="clear" w:color="auto" w:fill="FFFFFF"/>
        </w:rPr>
        <w:t xml:space="preserve"> briefly introduce some of the</w:t>
      </w:r>
      <w:r w:rsidR="002E1DFE">
        <w:rPr>
          <w:rFonts w:ascii="Times" w:hAnsi="Times"/>
          <w:color w:val="000000" w:themeColor="text1"/>
          <w:shd w:val="clear" w:color="auto" w:fill="FFFFFF"/>
        </w:rPr>
        <w:t xml:space="preserve"> new terms</w:t>
      </w:r>
      <w:r w:rsidR="00A80DBF">
        <w:rPr>
          <w:rFonts w:ascii="Times" w:hAnsi="Times"/>
          <w:color w:val="000000" w:themeColor="text1"/>
          <w:shd w:val="clear" w:color="auto" w:fill="FFFFFF"/>
        </w:rPr>
        <w:t xml:space="preserve"> </w:t>
      </w:r>
      <w:r w:rsidR="002555ED">
        <w:rPr>
          <w:rFonts w:ascii="Times" w:hAnsi="Times"/>
          <w:color w:val="000000" w:themeColor="text1"/>
          <w:shd w:val="clear" w:color="auto" w:fill="FFFFFF"/>
        </w:rPr>
        <w:t>as follows</w:t>
      </w:r>
      <w:r w:rsidR="00C8209A" w:rsidRPr="002555ED">
        <w:rPr>
          <w:rFonts w:ascii="Times" w:hAnsi="Times"/>
          <w:color w:val="000000" w:themeColor="text1"/>
          <w:shd w:val="clear" w:color="auto" w:fill="FFFFFF"/>
        </w:rPr>
        <w:t>:</w:t>
      </w:r>
    </w:p>
    <w:p w14:paraId="59C8E08C" w14:textId="77777777" w:rsidR="002555ED" w:rsidRPr="002555ED" w:rsidRDefault="002555ED" w:rsidP="00C8209A">
      <w:pPr>
        <w:spacing w:line="360" w:lineRule="auto"/>
        <w:jc w:val="both"/>
        <w:rPr>
          <w:rFonts w:ascii="Times" w:hAnsi="Times"/>
          <w:color w:val="000000" w:themeColor="text1"/>
          <w:shd w:val="clear" w:color="auto" w:fill="FFFFFF"/>
        </w:rPr>
      </w:pPr>
    </w:p>
    <w:p w14:paraId="7AC9262A" w14:textId="77777777" w:rsidR="00C8209A" w:rsidRPr="002555ED" w:rsidRDefault="00C8209A" w:rsidP="00C8209A">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11CA0D40" w14:textId="37929F91" w:rsidR="00C8209A" w:rsidRPr="002E1DFE" w:rsidRDefault="00C8209A" w:rsidP="00F10A44">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0F6B0A9F" w14:textId="77777777" w:rsidR="00C8209A" w:rsidRPr="00AE4BDB" w:rsidRDefault="00C8209A" w:rsidP="00C8209A">
      <w:pPr>
        <w:spacing w:line="360" w:lineRule="auto"/>
        <w:jc w:val="both"/>
        <w:rPr>
          <w:rFonts w:ascii="Times" w:hAnsi="Times"/>
          <w:b/>
          <w:bCs/>
          <w:color w:val="000000" w:themeColor="text1"/>
          <w:sz w:val="23"/>
          <w:szCs w:val="23"/>
          <w:shd w:val="clear" w:color="auto" w:fill="FFFFFF"/>
        </w:rPr>
      </w:pPr>
    </w:p>
    <w:p w14:paraId="18833C59" w14:textId="77777777" w:rsidR="00C8209A" w:rsidRPr="00AE4BDB" w:rsidRDefault="00C8209A" w:rsidP="00C8209A">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7DAED9DA" w14:textId="0A5B403E" w:rsidR="00C8209A" w:rsidRDefault="00C8209A" w:rsidP="00C8209A">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69BC34C8" w14:textId="07863574" w:rsidR="002555ED" w:rsidRDefault="002555ED" w:rsidP="00C8209A">
      <w:pPr>
        <w:spacing w:line="360" w:lineRule="auto"/>
        <w:rPr>
          <w:color w:val="202124"/>
          <w:shd w:val="clear" w:color="auto" w:fill="FFFFFF"/>
        </w:rPr>
      </w:pPr>
    </w:p>
    <w:p w14:paraId="0C09823F" w14:textId="77777777" w:rsidR="005A08CE" w:rsidRPr="005A08CE" w:rsidRDefault="005A08CE" w:rsidP="005A08CE">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r>
      <w:r w:rsidRPr="005A08CE">
        <w:rPr>
          <w:color w:val="000000" w:themeColor="text1"/>
          <w:shd w:val="clear" w:color="auto" w:fill="FFFFFF"/>
        </w:rPr>
        <w:t>The fully connected layer (FC) operates on a flattened input where each input is connected to all neurons.</w:t>
      </w:r>
      <w:r w:rsidRPr="005A08CE">
        <w:rPr>
          <w:color w:val="000000" w:themeColor="text1"/>
          <w:shd w:val="clear" w:color="auto" w:fill="FFFFFF"/>
        </w:rPr>
        <w:t xml:space="preserve"> </w:t>
      </w:r>
      <w:r w:rsidRPr="005A08CE">
        <w:rPr>
          <w:color w:val="000000" w:themeColor="text1"/>
          <w:shd w:val="clear" w:color="auto" w:fill="FFFFFF"/>
        </w:rPr>
        <w:t>After feature extraction we need to classify the data into various classes, this can be done using a fully connected (FC) neural network.</w:t>
      </w:r>
    </w:p>
    <w:p w14:paraId="3A402C5E" w14:textId="63D66CF9" w:rsidR="005A08CE" w:rsidRPr="005A08CE" w:rsidRDefault="005A08CE" w:rsidP="005A08CE"/>
    <w:p w14:paraId="42BD69A6" w14:textId="4D54E055" w:rsidR="005A08CE" w:rsidRPr="00A80DBF" w:rsidRDefault="00A80DBF" w:rsidP="00A80DBF">
      <w:pPr>
        <w:spacing w:line="360" w:lineRule="auto"/>
        <w:jc w:val="both"/>
        <w:rPr>
          <w:b/>
          <w:bCs/>
          <w:color w:val="202124"/>
          <w:shd w:val="clear" w:color="auto" w:fill="FFFFFF"/>
        </w:rPr>
      </w:pPr>
      <w:r w:rsidRPr="00A80DBF">
        <w:rPr>
          <w:b/>
          <w:bCs/>
          <w:color w:val="202124"/>
          <w:shd w:val="clear" w:color="auto" w:fill="FFFFFF"/>
        </w:rPr>
        <w:t>Flatten Layer</w:t>
      </w:r>
    </w:p>
    <w:p w14:paraId="241742BE" w14:textId="77777777" w:rsidR="00A80DBF" w:rsidRPr="00A80DBF" w:rsidRDefault="00A80DBF" w:rsidP="00A80DBF">
      <w:pPr>
        <w:spacing w:line="360" w:lineRule="auto"/>
        <w:jc w:val="both"/>
      </w:pPr>
      <w:r w:rsidRPr="00A80DBF">
        <w:rPr>
          <w:color w:val="202124"/>
          <w:shd w:val="clear" w:color="auto" w:fill="FFFFFF"/>
        </w:rPr>
        <w:t>To</w:t>
      </w:r>
      <w:r w:rsidRPr="00A80DBF">
        <w:rPr>
          <w:color w:val="202124"/>
          <w:shd w:val="clear" w:color="auto" w:fill="FFFFFF"/>
        </w:rPr>
        <w:t> flattens the multi-dimensional input tensors into a single dimension</w:t>
      </w:r>
      <w:r w:rsidRPr="00A80DBF">
        <w:rPr>
          <w:color w:val="202124"/>
          <w:shd w:val="clear" w:color="auto" w:fill="FFFFFF"/>
        </w:rPr>
        <w:t xml:space="preserve"> this layer is used.</w:t>
      </w:r>
      <w:r w:rsidRPr="00A80DBF">
        <w:rPr>
          <w:color w:val="202124"/>
          <w:shd w:val="clear" w:color="auto" w:fill="FFFFFF"/>
        </w:rPr>
        <w:t xml:space="preserve"> For example, if flatten is applied to layer having input shape as (batch_size, 2,2), then the output shape of the layer will be (batch_size, 4)</w:t>
      </w:r>
    </w:p>
    <w:p w14:paraId="3DA7133F" w14:textId="77777777" w:rsidR="00D24931" w:rsidRDefault="00D24931" w:rsidP="00C8209A">
      <w:pPr>
        <w:spacing w:line="360" w:lineRule="auto"/>
        <w:jc w:val="both"/>
        <w:rPr>
          <w:rFonts w:ascii="Times" w:hAnsi="Times"/>
          <w:color w:val="000000" w:themeColor="text1"/>
          <w:sz w:val="23"/>
          <w:szCs w:val="23"/>
          <w:shd w:val="clear" w:color="auto" w:fill="FFFFFF"/>
        </w:rPr>
      </w:pPr>
    </w:p>
    <w:p w14:paraId="6B3F957F" w14:textId="1AAB6DFC" w:rsidR="00C8209A" w:rsidRPr="00D24931" w:rsidRDefault="00C8209A" w:rsidP="00C8209A">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01570B99" w14:textId="0B386398" w:rsidR="00C8209A" w:rsidRPr="00D24931" w:rsidRDefault="00C8209A" w:rsidP="00C8209A">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sidR="00D24931">
        <w:rPr>
          <w:color w:val="000000" w:themeColor="text1"/>
          <w:shd w:val="clear" w:color="auto" w:fill="FFFFFF"/>
          <w:lang w:val="en-US"/>
        </w:rPr>
        <w:t>-</w:t>
      </w:r>
    </w:p>
    <w:p w14:paraId="036493C6"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Take an instance of ‘Sequential’ Model from Keras deep learning library.</w:t>
      </w:r>
    </w:p>
    <w:p w14:paraId="4485C655"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B168114"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another Conv1D layer with same settings but without input shape.</w:t>
      </w:r>
    </w:p>
    <w:p w14:paraId="0962C0D3"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another MaxPooling1D layer with pool size of 2.</w:t>
      </w:r>
    </w:p>
    <w:p w14:paraId="2C8C08FD"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13419D71"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 Dense layer with number of outputs (1), since we predict a continuous value.</w:t>
      </w:r>
    </w:p>
    <w:p w14:paraId="5741AF1F" w14:textId="32B56A2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 xml:space="preserve">Compile the model with </w:t>
      </w:r>
      <w:r w:rsidR="00F10A44" w:rsidRPr="00D24931">
        <w:rPr>
          <w:color w:val="000000" w:themeColor="text1"/>
          <w:lang w:val="en-US"/>
        </w:rPr>
        <w:t>M</w:t>
      </w:r>
      <w:r w:rsidRPr="00D24931">
        <w:rPr>
          <w:color w:val="000000" w:themeColor="text1"/>
          <w:lang w:val="en-US"/>
        </w:rPr>
        <w:t xml:space="preserve">ean </w:t>
      </w:r>
      <w:r w:rsidR="00F10A44" w:rsidRPr="00D24931">
        <w:rPr>
          <w:color w:val="000000" w:themeColor="text1"/>
          <w:lang w:val="en-US"/>
        </w:rPr>
        <w:t>S</w:t>
      </w:r>
      <w:r w:rsidRPr="00D24931">
        <w:rPr>
          <w:color w:val="000000" w:themeColor="text1"/>
          <w:lang w:val="en-US"/>
        </w:rPr>
        <w:t xml:space="preserve">quare </w:t>
      </w:r>
      <w:r w:rsidR="00F10A44" w:rsidRPr="00D24931">
        <w:rPr>
          <w:color w:val="000000" w:themeColor="text1"/>
          <w:lang w:val="en-US"/>
        </w:rPr>
        <w:t>E</w:t>
      </w:r>
      <w:r w:rsidRPr="00D24931">
        <w:rPr>
          <w:color w:val="000000" w:themeColor="text1"/>
          <w:lang w:val="en-US"/>
        </w:rPr>
        <w:t>rror (</w:t>
      </w:r>
      <w:r w:rsidR="00F10A44" w:rsidRPr="00D24931">
        <w:rPr>
          <w:color w:val="000000" w:themeColor="text1"/>
          <w:lang w:val="en-US"/>
        </w:rPr>
        <w:t>MSE</w:t>
      </w:r>
      <w:r w:rsidRPr="00D24931">
        <w:rPr>
          <w:color w:val="000000" w:themeColor="text1"/>
          <w:lang w:val="en-US"/>
        </w:rPr>
        <w:t>) loss function and ‘adam’ optimizer.</w:t>
      </w:r>
    </w:p>
    <w:p w14:paraId="0DE82583"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Fit the model with training data set for number of epochs (100) and batch size (100).</w:t>
      </w:r>
    </w:p>
    <w:p w14:paraId="1DF3BFA0"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Create an ensemble of 6 models by following the steps 1 to 8.</w:t>
      </w:r>
    </w:p>
    <w:p w14:paraId="2B0B16F9" w14:textId="7A9424DC" w:rsidR="00C8209A" w:rsidRPr="00D24931" w:rsidRDefault="00C8209A" w:rsidP="00D24931">
      <w:pPr>
        <w:pStyle w:val="ListParagraph"/>
        <w:numPr>
          <w:ilvl w:val="0"/>
          <w:numId w:val="22"/>
        </w:numPr>
        <w:spacing w:line="360" w:lineRule="auto"/>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00D24931" w:rsidRPr="00D24931">
        <w:rPr>
          <w:color w:val="000000" w:themeColor="text1"/>
          <w:lang w:val="en-US"/>
        </w:rPr>
        <w:br/>
      </w:r>
      <w:r w:rsidR="00D24931" w:rsidRPr="00D24931">
        <w:rPr>
          <w:color w:val="000000" w:themeColor="text1"/>
          <w:lang w:val="en-US"/>
        </w:rPr>
        <w:t>An example of single model output can be derived:</w:t>
      </w:r>
      <w:r w:rsidR="00D24931" w:rsidRPr="00D24931">
        <w:rPr>
          <w:color w:val="000000" w:themeColor="text1"/>
          <w:lang w:val="en-US"/>
        </w:rPr>
        <w:tab/>
        <w:t xml:space="preserve"> </w:t>
      </w:r>
      <w:r w:rsidR="00D24931" w:rsidRPr="00D24931">
        <w:rPr>
          <w:color w:val="000000" w:themeColor="text1"/>
          <w:lang w:val="en-US"/>
        </w:rPr>
        <w:br/>
      </w:r>
      <w:proofErr w:type="spellStart"/>
      <w:r w:rsidR="00D24931" w:rsidRPr="00D24931">
        <w:rPr>
          <w:rStyle w:val="crayon-v"/>
          <w:i/>
          <w:iCs/>
          <w:color w:val="000000" w:themeColor="text1"/>
          <w:bdr w:val="none" w:sz="0" w:space="0" w:color="auto" w:frame="1"/>
          <w:shd w:val="clear" w:color="auto" w:fill="FDFDFD"/>
        </w:rPr>
        <w:t>yhat</w:t>
      </w:r>
      <w:proofErr w:type="spellEnd"/>
      <w:r w:rsidR="00D24931" w:rsidRPr="00D24931">
        <w:rPr>
          <w:rStyle w:val="crayon-h"/>
          <w:i/>
          <w:iCs/>
          <w:color w:val="000000" w:themeColor="text1"/>
          <w:bdr w:val="none" w:sz="0" w:space="0" w:color="auto" w:frame="1"/>
          <w:shd w:val="clear" w:color="auto" w:fill="FDFDFD"/>
        </w:rPr>
        <w:t xml:space="preserve"> </w:t>
      </w:r>
      <w:r w:rsidR="00D24931" w:rsidRPr="00D24931">
        <w:rPr>
          <w:rStyle w:val="crayon-o"/>
          <w:i/>
          <w:iCs/>
          <w:color w:val="000000" w:themeColor="text1"/>
          <w:bdr w:val="none" w:sz="0" w:space="0" w:color="auto" w:frame="1"/>
          <w:shd w:val="clear" w:color="auto" w:fill="FDFDFD"/>
        </w:rPr>
        <w:t>=</w:t>
      </w:r>
      <w:r w:rsidR="00D24931" w:rsidRPr="00D24931">
        <w:rPr>
          <w:rStyle w:val="crayon-h"/>
          <w:i/>
          <w:iCs/>
          <w:color w:val="000000" w:themeColor="text1"/>
          <w:bdr w:val="none" w:sz="0" w:space="0" w:color="auto" w:frame="1"/>
          <w:shd w:val="clear" w:color="auto" w:fill="FDFDFD"/>
        </w:rPr>
        <w:t xml:space="preserve"> </w:t>
      </w:r>
      <w:proofErr w:type="spellStart"/>
      <w:proofErr w:type="gramStart"/>
      <w:r w:rsidR="00D24931" w:rsidRPr="00D24931">
        <w:rPr>
          <w:rStyle w:val="crayon-v"/>
          <w:i/>
          <w:iCs/>
          <w:color w:val="000000" w:themeColor="text1"/>
          <w:bdr w:val="none" w:sz="0" w:space="0" w:color="auto" w:frame="1"/>
          <w:shd w:val="clear" w:color="auto" w:fill="FDFDFD"/>
        </w:rPr>
        <w:t>model</w:t>
      </w:r>
      <w:r w:rsidR="00D24931" w:rsidRPr="00D24931">
        <w:rPr>
          <w:rStyle w:val="crayon-sy"/>
          <w:i/>
          <w:iCs/>
          <w:color w:val="000000" w:themeColor="text1"/>
          <w:bdr w:val="none" w:sz="0" w:space="0" w:color="auto" w:frame="1"/>
          <w:shd w:val="clear" w:color="auto" w:fill="FDFDFD"/>
        </w:rPr>
        <w:t>.</w:t>
      </w:r>
      <w:r w:rsidR="00D24931" w:rsidRPr="00D24931">
        <w:rPr>
          <w:rStyle w:val="crayon-e"/>
          <w:i/>
          <w:iCs/>
          <w:color w:val="000000" w:themeColor="text1"/>
          <w:bdr w:val="none" w:sz="0" w:space="0" w:color="auto" w:frame="1"/>
          <w:shd w:val="clear" w:color="auto" w:fill="FDFDFD"/>
        </w:rPr>
        <w:t>predict</w:t>
      </w:r>
      <w:proofErr w:type="spellEnd"/>
      <w:proofErr w:type="gramEnd"/>
      <w:r w:rsidR="00D24931" w:rsidRPr="00D24931">
        <w:rPr>
          <w:rStyle w:val="crayon-sy"/>
          <w:i/>
          <w:iCs/>
          <w:color w:val="000000" w:themeColor="text1"/>
          <w:bdr w:val="none" w:sz="0" w:space="0" w:color="auto" w:frame="1"/>
          <w:shd w:val="clear" w:color="auto" w:fill="FDFDFD"/>
        </w:rPr>
        <w:t>(</w:t>
      </w:r>
      <w:r w:rsidR="00D24931" w:rsidRPr="00D24931">
        <w:rPr>
          <w:rStyle w:val="crayon-v"/>
          <w:i/>
          <w:iCs/>
          <w:color w:val="000000" w:themeColor="text1"/>
          <w:bdr w:val="none" w:sz="0" w:space="0" w:color="auto" w:frame="1"/>
          <w:shd w:val="clear" w:color="auto" w:fill="FDFDFD"/>
        </w:rPr>
        <w:t>input</w:t>
      </w:r>
      <w:r w:rsidR="00D24931" w:rsidRPr="00D24931">
        <w:rPr>
          <w:rStyle w:val="crayon-sy"/>
          <w:i/>
          <w:iCs/>
          <w:color w:val="000000" w:themeColor="text1"/>
          <w:bdr w:val="none" w:sz="0" w:space="0" w:color="auto" w:frame="1"/>
          <w:shd w:val="clear" w:color="auto" w:fill="FDFDFD"/>
        </w:rPr>
        <w:t>)</w:t>
      </w:r>
    </w:p>
    <w:p w14:paraId="637D0A9F" w14:textId="120163AA" w:rsidR="00C8209A" w:rsidRPr="00D24931" w:rsidRDefault="00C8209A" w:rsidP="00D24931">
      <w:pPr>
        <w:pStyle w:val="ListParagraph"/>
        <w:numPr>
          <w:ilvl w:val="0"/>
          <w:numId w:val="22"/>
        </w:numPr>
        <w:spacing w:line="360" w:lineRule="auto"/>
        <w:jc w:val="both"/>
        <w:rPr>
          <w:color w:val="000000" w:themeColor="text1"/>
          <w:lang w:val="en-US"/>
        </w:rPr>
      </w:pPr>
      <w:r w:rsidRPr="00D24931">
        <w:rPr>
          <w:color w:val="000000" w:themeColor="text1"/>
          <w:lang w:val="en-US"/>
        </w:rPr>
        <w:t>Calculate the ranges (lower level, mean and upper level) of each prediction.</w:t>
      </w:r>
    </w:p>
    <w:p w14:paraId="4F0D707E" w14:textId="0E55EDD1" w:rsidR="00C8209A" w:rsidRPr="00D24931" w:rsidRDefault="00C8209A" w:rsidP="00D24931">
      <w:pPr>
        <w:pStyle w:val="ListParagraph"/>
        <w:numPr>
          <w:ilvl w:val="0"/>
          <w:numId w:val="22"/>
        </w:numPr>
        <w:spacing w:line="360" w:lineRule="auto"/>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sidR="00DB285E">
        <w:rPr>
          <w:color w:val="000000" w:themeColor="text1"/>
          <w:lang w:val="en-US"/>
        </w:rPr>
        <w:t xml:space="preserve">section </w:t>
      </w:r>
      <w:r w:rsidRPr="00D24931">
        <w:rPr>
          <w:color w:val="000000" w:themeColor="text1"/>
          <w:lang w:val="en-US"/>
        </w:rPr>
        <w:t>3.7.</w:t>
      </w:r>
    </w:p>
    <w:p w14:paraId="51A17FD8" w14:textId="7A6241DF" w:rsidR="00C8209A" w:rsidRPr="00D24931" w:rsidRDefault="00C8209A" w:rsidP="00C8209A">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14E83E74" w14:textId="20570E13" w:rsidR="00F10A44" w:rsidRPr="00D24931" w:rsidRDefault="00C8209A" w:rsidP="00C8209A">
      <w:pPr>
        <w:spacing w:line="360" w:lineRule="auto"/>
        <w:rPr>
          <w:color w:val="000000" w:themeColor="text1"/>
          <w:lang w:val="en-US"/>
        </w:rPr>
      </w:pPr>
      <w:r w:rsidRPr="00D24931">
        <w:rPr>
          <w:color w:val="000000" w:themeColor="text1"/>
          <w:lang w:val="en-US"/>
        </w:rPr>
        <w:t>Algorithm-2: CNN Model</w:t>
      </w:r>
    </w:p>
    <w:p w14:paraId="2F2C7A81"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3.5</w:t>
      </w:r>
      <w:r w:rsidRPr="002E48C9">
        <w:rPr>
          <w:rFonts w:ascii="Times" w:hAnsi="Times"/>
          <w:b/>
          <w:bCs/>
          <w:color w:val="000000" w:themeColor="text1"/>
          <w:lang w:val="en-US"/>
        </w:rPr>
        <w:tab/>
        <w:t>LSTM</w:t>
      </w:r>
    </w:p>
    <w:p w14:paraId="58647217" w14:textId="77777777" w:rsidR="00C8209A" w:rsidRPr="002E48C9" w:rsidRDefault="00C8209A" w:rsidP="00C8209A">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2079C449" w14:textId="77777777" w:rsidR="00C8209A" w:rsidRPr="002E48C9" w:rsidRDefault="00C8209A" w:rsidP="00C8209A">
      <w:pPr>
        <w:jc w:val="both"/>
        <w:rPr>
          <w:color w:val="000000" w:themeColor="text1"/>
        </w:rPr>
      </w:pPr>
    </w:p>
    <w:p w14:paraId="7A6BD585" w14:textId="77777777" w:rsidR="00C8209A" w:rsidRPr="002E48C9" w:rsidRDefault="00C8209A" w:rsidP="00C8209A">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4874A202" wp14:editId="3D77FB8C">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15EB4794" w14:textId="77777777" w:rsidR="00C8209A" w:rsidRPr="002E48C9" w:rsidRDefault="00C8209A" w:rsidP="00C8209A">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7</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7E25C0C5" w14:textId="77777777" w:rsidR="00C8209A" w:rsidRPr="002E48C9" w:rsidRDefault="00C8209A" w:rsidP="00C8209A">
      <w:pPr>
        <w:spacing w:line="360" w:lineRule="auto"/>
        <w:rPr>
          <w:rFonts w:ascii="Times" w:hAnsi="Times"/>
          <w:b/>
          <w:bCs/>
          <w:color w:val="000000" w:themeColor="text1"/>
          <w:lang w:val="en-US"/>
        </w:rPr>
      </w:pPr>
    </w:p>
    <w:p w14:paraId="096134C3" w14:textId="63520457" w:rsidR="00C8209A" w:rsidRDefault="00C8209A" w:rsidP="00C8209A">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C7D624F" w14:textId="51314F55" w:rsidR="002E1DFE" w:rsidRDefault="002E1DFE" w:rsidP="00C8209A">
      <w:pPr>
        <w:spacing w:line="360" w:lineRule="auto"/>
        <w:jc w:val="both"/>
        <w:rPr>
          <w:rFonts w:ascii="Times" w:hAnsi="Times"/>
          <w:color w:val="000000" w:themeColor="text1"/>
          <w:shd w:val="clear" w:color="auto" w:fill="FFFFFF"/>
        </w:rPr>
      </w:pPr>
    </w:p>
    <w:p w14:paraId="01E28F76" w14:textId="06732DB4" w:rsidR="002E1DFE" w:rsidRDefault="002E1DFE" w:rsidP="002E1DFE">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Pr>
          <w:rFonts w:ascii="Times" w:hAnsi="Times"/>
          <w:color w:val="000000" w:themeColor="text1"/>
          <w:shd w:val="clear" w:color="auto" w:fill="FFFFFF"/>
          <w:lang w:val="en-US"/>
        </w:rPr>
        <w:t>3</w:t>
      </w:r>
      <w:r>
        <w:rPr>
          <w:rFonts w:ascii="Times" w:hAnsi="Times"/>
          <w:color w:val="000000" w:themeColor="text1"/>
          <w:shd w:val="clear" w:color="auto" w:fill="FFFFFF"/>
          <w:lang w:val="en-US"/>
        </w:rPr>
        <w:t xml:space="preserve">.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5E8B0DE" w14:textId="77777777" w:rsidR="002E1DFE" w:rsidRDefault="002E1DFE" w:rsidP="002E1DFE">
      <w:pPr>
        <w:spacing w:line="360" w:lineRule="auto"/>
        <w:jc w:val="both"/>
        <w:rPr>
          <w:rFonts w:ascii="Times" w:hAnsi="Times"/>
          <w:b/>
          <w:bCs/>
          <w:color w:val="000000" w:themeColor="text1"/>
          <w:shd w:val="clear" w:color="auto" w:fill="FFFFFF"/>
        </w:rPr>
      </w:pPr>
    </w:p>
    <w:p w14:paraId="5DBF6A15" w14:textId="6BA64D19" w:rsidR="002E1DFE" w:rsidRDefault="002E1DFE" w:rsidP="002E1DFE">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5F24AE13" w14:textId="135581EC" w:rsidR="002E1DFE" w:rsidRPr="00BB43E5" w:rsidRDefault="002E1DFE" w:rsidP="00C8209A">
      <w:pPr>
        <w:spacing w:line="360" w:lineRule="auto"/>
        <w:jc w:val="both"/>
        <w:rPr>
          <w:rFonts w:ascii="Times" w:hAnsi="Times"/>
          <w:color w:val="000000" w:themeColor="text1"/>
        </w:rPr>
      </w:pPr>
    </w:p>
    <w:p w14:paraId="7131E598" w14:textId="61F06780" w:rsidR="00C8209A" w:rsidRDefault="00C8209A" w:rsidP="00C8209A">
      <w:pPr>
        <w:spacing w:line="360" w:lineRule="auto"/>
        <w:jc w:val="both"/>
        <w:rPr>
          <w:rFonts w:ascii="Times" w:hAnsi="Times"/>
          <w:color w:val="000000" w:themeColor="text1"/>
          <w:shd w:val="clear" w:color="auto" w:fill="FFFFFF"/>
          <w:lang w:val="en-US"/>
        </w:rPr>
      </w:pPr>
    </w:p>
    <w:p w14:paraId="5EBF8EFC" w14:textId="75DD528E" w:rsidR="00BA3DE9" w:rsidRDefault="00BA3DE9" w:rsidP="00C8209A">
      <w:pPr>
        <w:spacing w:line="360" w:lineRule="auto"/>
        <w:jc w:val="both"/>
        <w:rPr>
          <w:rFonts w:ascii="Times" w:hAnsi="Times"/>
          <w:color w:val="000000" w:themeColor="text1"/>
          <w:shd w:val="clear" w:color="auto" w:fill="FFFFFF"/>
          <w:lang w:val="en-US"/>
        </w:rPr>
      </w:pPr>
    </w:p>
    <w:p w14:paraId="46B4F8D6" w14:textId="27BB0F46" w:rsidR="00BA3DE9" w:rsidRDefault="00BA3DE9" w:rsidP="00C8209A">
      <w:pPr>
        <w:spacing w:line="360" w:lineRule="auto"/>
        <w:jc w:val="both"/>
        <w:rPr>
          <w:rFonts w:ascii="Times" w:hAnsi="Times"/>
          <w:color w:val="000000" w:themeColor="text1"/>
          <w:shd w:val="clear" w:color="auto" w:fill="FFFFFF"/>
          <w:lang w:val="en-US"/>
        </w:rPr>
      </w:pPr>
    </w:p>
    <w:p w14:paraId="4E45A8A0" w14:textId="6162E4CE" w:rsidR="00BA3DE9" w:rsidRDefault="00BA3DE9" w:rsidP="00C8209A">
      <w:pPr>
        <w:spacing w:line="360" w:lineRule="auto"/>
        <w:jc w:val="both"/>
        <w:rPr>
          <w:rFonts w:ascii="Times" w:hAnsi="Times"/>
          <w:color w:val="000000" w:themeColor="text1"/>
          <w:shd w:val="clear" w:color="auto" w:fill="FFFFFF"/>
          <w:lang w:val="en-US"/>
        </w:rPr>
      </w:pPr>
    </w:p>
    <w:p w14:paraId="29F09525" w14:textId="77777777" w:rsidR="00BA3DE9" w:rsidRDefault="00BA3DE9" w:rsidP="00C8209A">
      <w:pPr>
        <w:spacing w:line="360" w:lineRule="auto"/>
        <w:jc w:val="both"/>
        <w:rPr>
          <w:rFonts w:ascii="Times" w:hAnsi="Times"/>
          <w:color w:val="000000" w:themeColor="text1"/>
          <w:shd w:val="clear" w:color="auto" w:fill="FFFFFF"/>
          <w:lang w:val="en-US"/>
        </w:rPr>
      </w:pPr>
    </w:p>
    <w:p w14:paraId="2241E05F" w14:textId="77777777" w:rsidR="00C8209A" w:rsidRDefault="00C8209A" w:rsidP="00C8209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4496292" w14:textId="77777777" w:rsidR="00C8209A" w:rsidRPr="002E48C9" w:rsidRDefault="00C8209A" w:rsidP="00C8209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574E83"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166BB868"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3D8E25D4"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114E0AC3" w14:textId="77777777" w:rsidR="00C8209A" w:rsidRPr="00666ABE"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9FF9F05" w14:textId="72EC7A98"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D24931">
        <w:rPr>
          <w:rFonts w:ascii="Times" w:hAnsi="Times"/>
          <w:color w:val="000000" w:themeColor="text1"/>
          <w:lang w:val="en-US"/>
        </w:rPr>
        <w:t>M</w:t>
      </w:r>
      <w:r>
        <w:rPr>
          <w:rFonts w:ascii="Times" w:hAnsi="Times"/>
          <w:color w:val="000000" w:themeColor="text1"/>
          <w:lang w:val="en-US"/>
        </w:rPr>
        <w:t xml:space="preserve">ean </w:t>
      </w:r>
      <w:r w:rsidR="00D24931">
        <w:rPr>
          <w:rFonts w:ascii="Times" w:hAnsi="Times"/>
          <w:color w:val="000000" w:themeColor="text1"/>
          <w:lang w:val="en-US"/>
        </w:rPr>
        <w:t>S</w:t>
      </w:r>
      <w:r>
        <w:rPr>
          <w:rFonts w:ascii="Times" w:hAnsi="Times"/>
          <w:color w:val="000000" w:themeColor="text1"/>
          <w:lang w:val="en-US"/>
        </w:rPr>
        <w:t xml:space="preserve">quare </w:t>
      </w:r>
      <w:r w:rsidR="00D24931">
        <w:rPr>
          <w:rFonts w:ascii="Times" w:hAnsi="Times"/>
          <w:color w:val="000000" w:themeColor="text1"/>
          <w:lang w:val="en-US"/>
        </w:rPr>
        <w:t>E</w:t>
      </w:r>
      <w:r>
        <w:rPr>
          <w:rFonts w:ascii="Times" w:hAnsi="Times"/>
          <w:color w:val="000000" w:themeColor="text1"/>
          <w:lang w:val="en-US"/>
        </w:rPr>
        <w:t>rror (</w:t>
      </w:r>
      <w:r w:rsidR="00D24931">
        <w:rPr>
          <w:rFonts w:ascii="Times" w:hAnsi="Times"/>
          <w:color w:val="000000" w:themeColor="text1"/>
          <w:lang w:val="en-US"/>
        </w:rPr>
        <w:t>MSE</w:t>
      </w:r>
      <w:r>
        <w:rPr>
          <w:rFonts w:ascii="Times" w:hAnsi="Times"/>
          <w:color w:val="000000" w:themeColor="text1"/>
          <w:lang w:val="en-US"/>
        </w:rPr>
        <w:t>) loss function and ‘adam’ optimizer.</w:t>
      </w:r>
    </w:p>
    <w:p w14:paraId="5E848E42"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E52552B"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579A0845" w14:textId="7DDD425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sidR="00D24931">
        <w:rPr>
          <w:rFonts w:ascii="Times" w:hAnsi="Times"/>
          <w:color w:val="000000" w:themeColor="text1"/>
          <w:lang w:val="en-US"/>
        </w:rPr>
        <w:br/>
      </w:r>
      <w:r w:rsidR="00D24931" w:rsidRPr="00D24931">
        <w:rPr>
          <w:color w:val="000000" w:themeColor="text1"/>
          <w:lang w:val="en-US"/>
        </w:rPr>
        <w:t>An example of single model output can be derived:</w:t>
      </w:r>
      <w:r w:rsidR="00D24931">
        <w:rPr>
          <w:color w:val="000000" w:themeColor="text1"/>
          <w:lang w:val="en-US"/>
        </w:rPr>
        <w:tab/>
      </w:r>
      <w:r w:rsidR="00D24931">
        <w:rPr>
          <w:color w:val="000000" w:themeColor="text1"/>
          <w:lang w:val="en-US"/>
        </w:rPr>
        <w:br/>
      </w:r>
      <w:proofErr w:type="spellStart"/>
      <w:r w:rsidR="00D24931" w:rsidRPr="00D24931">
        <w:rPr>
          <w:rStyle w:val="crayon-v"/>
          <w:i/>
          <w:iCs/>
          <w:color w:val="000000" w:themeColor="text1"/>
          <w:bdr w:val="none" w:sz="0" w:space="0" w:color="auto" w:frame="1"/>
          <w:shd w:val="clear" w:color="auto" w:fill="FDFDFD"/>
        </w:rPr>
        <w:t>yhat</w:t>
      </w:r>
      <w:proofErr w:type="spellEnd"/>
      <w:r w:rsidR="00D24931" w:rsidRPr="00D24931">
        <w:rPr>
          <w:rStyle w:val="crayon-h"/>
          <w:i/>
          <w:iCs/>
          <w:color w:val="000000" w:themeColor="text1"/>
          <w:bdr w:val="none" w:sz="0" w:space="0" w:color="auto" w:frame="1"/>
          <w:shd w:val="clear" w:color="auto" w:fill="FDFDFD"/>
        </w:rPr>
        <w:t xml:space="preserve"> </w:t>
      </w:r>
      <w:r w:rsidR="00D24931" w:rsidRPr="00D24931">
        <w:rPr>
          <w:rStyle w:val="crayon-o"/>
          <w:i/>
          <w:iCs/>
          <w:color w:val="000000" w:themeColor="text1"/>
          <w:bdr w:val="none" w:sz="0" w:space="0" w:color="auto" w:frame="1"/>
          <w:shd w:val="clear" w:color="auto" w:fill="FDFDFD"/>
        </w:rPr>
        <w:t>=</w:t>
      </w:r>
      <w:r w:rsidR="00D24931" w:rsidRPr="00D24931">
        <w:rPr>
          <w:rStyle w:val="crayon-h"/>
          <w:i/>
          <w:iCs/>
          <w:color w:val="000000" w:themeColor="text1"/>
          <w:bdr w:val="none" w:sz="0" w:space="0" w:color="auto" w:frame="1"/>
          <w:shd w:val="clear" w:color="auto" w:fill="FDFDFD"/>
        </w:rPr>
        <w:t xml:space="preserve"> </w:t>
      </w:r>
      <w:proofErr w:type="spellStart"/>
      <w:proofErr w:type="gramStart"/>
      <w:r w:rsidR="00D24931" w:rsidRPr="00D24931">
        <w:rPr>
          <w:rStyle w:val="crayon-v"/>
          <w:i/>
          <w:iCs/>
          <w:color w:val="000000" w:themeColor="text1"/>
          <w:bdr w:val="none" w:sz="0" w:space="0" w:color="auto" w:frame="1"/>
          <w:shd w:val="clear" w:color="auto" w:fill="FDFDFD"/>
        </w:rPr>
        <w:t>model</w:t>
      </w:r>
      <w:r w:rsidR="00D24931" w:rsidRPr="00D24931">
        <w:rPr>
          <w:rStyle w:val="crayon-sy"/>
          <w:i/>
          <w:iCs/>
          <w:color w:val="000000" w:themeColor="text1"/>
          <w:bdr w:val="none" w:sz="0" w:space="0" w:color="auto" w:frame="1"/>
          <w:shd w:val="clear" w:color="auto" w:fill="FDFDFD"/>
        </w:rPr>
        <w:t>.</w:t>
      </w:r>
      <w:r w:rsidR="00D24931" w:rsidRPr="00D24931">
        <w:rPr>
          <w:rStyle w:val="crayon-e"/>
          <w:i/>
          <w:iCs/>
          <w:color w:val="000000" w:themeColor="text1"/>
          <w:bdr w:val="none" w:sz="0" w:space="0" w:color="auto" w:frame="1"/>
          <w:shd w:val="clear" w:color="auto" w:fill="FDFDFD"/>
        </w:rPr>
        <w:t>predict</w:t>
      </w:r>
      <w:proofErr w:type="spellEnd"/>
      <w:proofErr w:type="gramEnd"/>
      <w:r w:rsidR="00D24931" w:rsidRPr="00D24931">
        <w:rPr>
          <w:rStyle w:val="crayon-sy"/>
          <w:i/>
          <w:iCs/>
          <w:color w:val="000000" w:themeColor="text1"/>
          <w:bdr w:val="none" w:sz="0" w:space="0" w:color="auto" w:frame="1"/>
          <w:shd w:val="clear" w:color="auto" w:fill="FDFDFD"/>
        </w:rPr>
        <w:t>(</w:t>
      </w:r>
      <w:r w:rsidR="00D24931" w:rsidRPr="00D24931">
        <w:rPr>
          <w:rStyle w:val="crayon-v"/>
          <w:i/>
          <w:iCs/>
          <w:color w:val="000000" w:themeColor="text1"/>
          <w:bdr w:val="none" w:sz="0" w:space="0" w:color="auto" w:frame="1"/>
          <w:shd w:val="clear" w:color="auto" w:fill="FDFDFD"/>
        </w:rPr>
        <w:t>input</w:t>
      </w:r>
      <w:r w:rsidR="00D24931" w:rsidRPr="00D24931">
        <w:rPr>
          <w:rStyle w:val="crayon-sy"/>
          <w:i/>
          <w:iCs/>
          <w:color w:val="000000" w:themeColor="text1"/>
          <w:bdr w:val="none" w:sz="0" w:space="0" w:color="auto" w:frame="1"/>
          <w:shd w:val="clear" w:color="auto" w:fill="FDFDFD"/>
        </w:rPr>
        <w:t>)</w:t>
      </w:r>
      <w:r w:rsidR="00D24931">
        <w:rPr>
          <w:rStyle w:val="crayon-sy"/>
          <w:i/>
          <w:iCs/>
          <w:color w:val="000000" w:themeColor="text1"/>
          <w:bdr w:val="none" w:sz="0" w:space="0" w:color="auto" w:frame="1"/>
          <w:shd w:val="clear" w:color="auto" w:fill="FDFDFD"/>
        </w:rPr>
        <w:tab/>
      </w:r>
    </w:p>
    <w:p w14:paraId="4B3C1B01"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BE4CA55" w14:textId="77777777" w:rsidR="00C8209A" w:rsidRPr="00200D7B"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7332F7F7" w14:textId="77777777" w:rsidR="00C8209A" w:rsidRPr="0005403A"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45018A70" w14:textId="0A27A84C" w:rsidR="00C8209A" w:rsidRPr="00D24931" w:rsidRDefault="00C8209A" w:rsidP="00D24931">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6728B52A" w14:textId="240D4714" w:rsidR="00C8209A" w:rsidRDefault="00C8209A" w:rsidP="00C8209A">
      <w:pPr>
        <w:spacing w:line="360" w:lineRule="auto"/>
        <w:jc w:val="both"/>
        <w:rPr>
          <w:rFonts w:ascii="Times" w:hAnsi="Times"/>
          <w:color w:val="000000" w:themeColor="text1"/>
          <w:shd w:val="clear" w:color="auto" w:fill="FFFFFF"/>
          <w:lang w:val="en-US"/>
        </w:rPr>
      </w:pPr>
    </w:p>
    <w:p w14:paraId="2C6CA2D5" w14:textId="77777777" w:rsidR="00156864" w:rsidRPr="002E48C9" w:rsidRDefault="00156864" w:rsidP="00C8209A">
      <w:pPr>
        <w:spacing w:line="360" w:lineRule="auto"/>
        <w:jc w:val="both"/>
        <w:rPr>
          <w:rFonts w:ascii="Times" w:hAnsi="Times"/>
          <w:color w:val="000000" w:themeColor="text1"/>
          <w:shd w:val="clear" w:color="auto" w:fill="FFFFFF"/>
          <w:lang w:val="en-US"/>
        </w:rPr>
      </w:pPr>
    </w:p>
    <w:p w14:paraId="1FBAFB3B" w14:textId="5EB67759" w:rsidR="00C8209A" w:rsidRPr="00A96F1D" w:rsidRDefault="00C8209A" w:rsidP="00C8209A">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6344BA48" w14:textId="5816C597" w:rsidR="00C8209A" w:rsidRPr="00A96F1D" w:rsidRDefault="00C8209A" w:rsidP="00C8209A">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sidR="00BA3DE9">
        <w:rPr>
          <w:rFonts w:ascii="Times" w:hAnsi="Times"/>
          <w:color w:val="000000" w:themeColor="text1"/>
        </w:rPr>
        <w:t>:</w:t>
      </w:r>
    </w:p>
    <w:p w14:paraId="5EAB50AB" w14:textId="37122630" w:rsidR="00C8209A" w:rsidRPr="002E48C9" w:rsidRDefault="00BA3DE9" w:rsidP="00C8209A">
      <w:pPr>
        <w:numPr>
          <w:ilvl w:val="0"/>
          <w:numId w:val="20"/>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C8209A" w:rsidRPr="00A96F1D">
        <w:rPr>
          <w:rFonts w:ascii="Times" w:hAnsi="Times"/>
          <w:color w:val="000000" w:themeColor="text1"/>
        </w:rPr>
        <w:t xml:space="preserve">AR term refers to </w:t>
      </w:r>
      <w:r w:rsidR="00C8209A">
        <w:rPr>
          <w:rFonts w:ascii="Times" w:hAnsi="Times"/>
          <w:color w:val="000000" w:themeColor="text1"/>
        </w:rPr>
        <w:t>predicting</w:t>
      </w:r>
      <w:r w:rsidR="00C8209A" w:rsidRPr="00A96F1D">
        <w:rPr>
          <w:rFonts w:ascii="Times" w:hAnsi="Times"/>
          <w:color w:val="000000" w:themeColor="text1"/>
        </w:rPr>
        <w:t xml:space="preserve"> the next value</w:t>
      </w:r>
      <w:r w:rsidR="00C8209A" w:rsidRPr="002E48C9">
        <w:rPr>
          <w:rFonts w:ascii="Times" w:hAnsi="Times"/>
          <w:color w:val="000000" w:themeColor="text1"/>
        </w:rPr>
        <w:t xml:space="preserve"> using the </w:t>
      </w:r>
      <w:r w:rsidR="00C8209A">
        <w:rPr>
          <w:rFonts w:ascii="Times" w:hAnsi="Times"/>
          <w:color w:val="000000" w:themeColor="text1"/>
        </w:rPr>
        <w:t>prior</w:t>
      </w:r>
      <w:r w:rsidR="00C8209A" w:rsidRPr="00A96F1D">
        <w:rPr>
          <w:rFonts w:ascii="Times" w:hAnsi="Times"/>
          <w:color w:val="000000" w:themeColor="text1"/>
        </w:rPr>
        <w:t xml:space="preserve"> values</w:t>
      </w:r>
      <w:r w:rsidR="00C8209A">
        <w:rPr>
          <w:rFonts w:ascii="Times" w:hAnsi="Times"/>
          <w:color w:val="000000" w:themeColor="text1"/>
        </w:rPr>
        <w:t xml:space="preserve"> of dataset</w:t>
      </w:r>
      <w:r w:rsidR="00C8209A" w:rsidRPr="00A96F1D">
        <w:rPr>
          <w:rFonts w:ascii="Times" w:hAnsi="Times"/>
          <w:color w:val="000000" w:themeColor="text1"/>
        </w:rPr>
        <w:t xml:space="preserve">. The AR term is defined by the parameter </w:t>
      </w:r>
      <w:r w:rsidR="00C8209A" w:rsidRPr="00BA3DE9">
        <w:rPr>
          <w:rFonts w:ascii="Times" w:hAnsi="Times"/>
          <w:i/>
          <w:iCs/>
          <w:color w:val="000000" w:themeColor="text1"/>
        </w:rPr>
        <w:t>p</w:t>
      </w:r>
      <w:r w:rsidR="00C8209A" w:rsidRPr="00A96F1D">
        <w:rPr>
          <w:rFonts w:ascii="Times" w:hAnsi="Times"/>
          <w:color w:val="000000" w:themeColor="text1"/>
        </w:rPr>
        <w:t xml:space="preserve"> in </w:t>
      </w:r>
      <w:r w:rsidR="00C8209A" w:rsidRPr="002E48C9">
        <w:rPr>
          <w:rFonts w:ascii="Times" w:hAnsi="Times"/>
          <w:color w:val="000000" w:themeColor="text1"/>
        </w:rPr>
        <w:t>ARIMA</w:t>
      </w:r>
      <w:r w:rsidR="00C8209A" w:rsidRPr="00A96F1D">
        <w:rPr>
          <w:rFonts w:ascii="Times" w:hAnsi="Times"/>
          <w:color w:val="000000" w:themeColor="text1"/>
        </w:rPr>
        <w:t xml:space="preserve">. </w:t>
      </w:r>
    </w:p>
    <w:p w14:paraId="6D429B44" w14:textId="123E43E5" w:rsidR="00C8209A" w:rsidRPr="00A96F1D" w:rsidRDefault="00C8209A" w:rsidP="00C8209A">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sidR="00BA3DE9">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F4B762B" w14:textId="65192F73" w:rsidR="00C8209A" w:rsidRPr="00A96F1D" w:rsidRDefault="00C8209A" w:rsidP="00C8209A">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00BA3DE9"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7D0109D6" w14:textId="22CEEC2F" w:rsidR="00C8209A" w:rsidRDefault="00C8209A" w:rsidP="00B84D37">
      <w:pPr>
        <w:spacing w:line="360" w:lineRule="auto"/>
        <w:jc w:val="both"/>
        <w:rPr>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w:t>
      </w:r>
      <w:r w:rsidR="000D2E36" w:rsidRPr="00626226">
        <w:rPr>
          <w:color w:val="000000" w:themeColor="text1"/>
          <w:shd w:val="clear" w:color="auto" w:fill="FFFFFF"/>
        </w:rPr>
        <w:t>is quite</w:t>
      </w:r>
      <w:r w:rsidRPr="00626226">
        <w:rPr>
          <w:color w:val="000000" w:themeColor="text1"/>
          <w:shd w:val="clear" w:color="auto" w:fill="FFFFFF"/>
        </w:rPr>
        <w:t xml:space="preserv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w:t>
      </w:r>
      <w:r w:rsidR="00626226" w:rsidRPr="00626226">
        <w:rPr>
          <w:color w:val="000000" w:themeColor="text1"/>
          <w:shd w:val="clear" w:color="auto" w:fill="FFFFFF"/>
        </w:rPr>
        <w:t xml:space="preserve"> of </w:t>
      </w:r>
      <w:r w:rsidR="00626226" w:rsidRPr="00626226">
        <w:rPr>
          <w:color w:val="000000" w:themeColor="text1"/>
          <w:shd w:val="clear" w:color="auto" w:fill="FFFFFF"/>
        </w:rPr>
        <w:t xml:space="preserve">optimal </w:t>
      </w:r>
      <w:r w:rsidR="00626226" w:rsidRPr="00626226">
        <w:rPr>
          <w:i/>
          <w:iCs/>
          <w:color w:val="000000" w:themeColor="text1"/>
          <w:shd w:val="clear" w:color="auto" w:fill="FFFFFF"/>
        </w:rPr>
        <w:t>p,</w:t>
      </w:r>
      <w:r w:rsidR="00626226">
        <w:rPr>
          <w:i/>
          <w:iCs/>
          <w:color w:val="000000" w:themeColor="text1"/>
          <w:shd w:val="clear" w:color="auto" w:fill="FFFFFF"/>
        </w:rPr>
        <w:t xml:space="preserve"> </w:t>
      </w:r>
      <w:r w:rsidR="00626226" w:rsidRPr="00626226">
        <w:rPr>
          <w:i/>
          <w:iCs/>
          <w:color w:val="000000" w:themeColor="text1"/>
          <w:shd w:val="clear" w:color="auto" w:fill="FFFFFF"/>
        </w:rPr>
        <w:t>d,</w:t>
      </w:r>
      <w:r w:rsidR="00626226">
        <w:rPr>
          <w:i/>
          <w:iCs/>
          <w:color w:val="000000" w:themeColor="text1"/>
          <w:shd w:val="clear" w:color="auto" w:fill="FFFFFF"/>
        </w:rPr>
        <w:t xml:space="preserve"> </w:t>
      </w:r>
      <w:r w:rsidR="00626226" w:rsidRPr="00626226">
        <w:rPr>
          <w:color w:val="000000" w:themeColor="text1"/>
          <w:shd w:val="clear" w:color="auto" w:fill="FFFFFF"/>
        </w:rPr>
        <w:t xml:space="preserve">and </w:t>
      </w:r>
      <w:r w:rsidR="00626226" w:rsidRPr="00626226">
        <w:rPr>
          <w:i/>
          <w:iCs/>
          <w:color w:val="000000" w:themeColor="text1"/>
          <w:shd w:val="clear" w:color="auto" w:fill="FFFFFF"/>
        </w:rPr>
        <w:t>q</w:t>
      </w:r>
      <w:r w:rsidR="00626226" w:rsidRPr="00626226">
        <w:rPr>
          <w:color w:val="000000" w:themeColor="text1"/>
          <w:shd w:val="clear" w:color="auto" w:fill="FFFFFF"/>
        </w:rPr>
        <w:t xml:space="preserve"> parameters</w:t>
      </w:r>
      <w:r w:rsidR="00626226" w:rsidRPr="00626226">
        <w:rPr>
          <w:color w:val="000000" w:themeColor="text1"/>
          <w:shd w:val="clear" w:color="auto" w:fill="FFFFFF"/>
        </w:rPr>
        <w:t xml:space="preserve"> </w:t>
      </w:r>
      <w:r w:rsidR="00B84D37" w:rsidRPr="00626226">
        <w:rPr>
          <w:color w:val="000000" w:themeColor="text1"/>
          <w:shd w:val="clear" w:color="auto" w:fill="FFFFFF"/>
        </w:rPr>
        <w:t xml:space="preserve">by </w:t>
      </w:r>
      <w:r w:rsidR="00B84D37"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00B84D37" w:rsidRPr="00626226">
        <w:rPr>
          <w:color w:val="000000" w:themeColor="text1"/>
          <w:spacing w:val="-1"/>
          <w:shd w:val="clear" w:color="auto" w:fill="FFFFFF"/>
        </w:rPr>
        <w:t>Basically, it takes the data and fits many models in a different order before comparing the characteristics.</w:t>
      </w:r>
      <w:r w:rsidR="00B84D37" w:rsidRPr="00626226">
        <w:rPr>
          <w:color w:val="000000" w:themeColor="text1"/>
        </w:rPr>
        <w:t xml:space="preserve"> </w:t>
      </w:r>
      <w:r w:rsidRPr="00626226">
        <w:rPr>
          <w:color w:val="000000" w:themeColor="text1"/>
          <w:shd w:val="clear" w:color="auto" w:fill="FFFFFF"/>
        </w:rPr>
        <w:t>Below are the steps for implementing auto ARIMA:</w:t>
      </w:r>
    </w:p>
    <w:p w14:paraId="35A1D93A" w14:textId="4AE4EE1B" w:rsidR="00626226" w:rsidRDefault="00626226" w:rsidP="00B84D37">
      <w:pPr>
        <w:spacing w:line="360" w:lineRule="auto"/>
        <w:jc w:val="both"/>
      </w:pPr>
    </w:p>
    <w:p w14:paraId="4B8F6071" w14:textId="67DAF775" w:rsidR="00626226" w:rsidRPr="009E25D9" w:rsidRDefault="009E25D9" w:rsidP="00B84D37">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w:t>
      </w:r>
      <w:r w:rsidR="00626226">
        <w:rPr>
          <w:rFonts w:ascii="Times" w:hAnsi="Times"/>
          <w:color w:val="000000" w:themeColor="text1"/>
          <w:shd w:val="clear" w:color="auto" w:fill="FFFFFF"/>
          <w:lang w:val="en-US"/>
        </w:rPr>
        <w:t>Algorithm-</w:t>
      </w:r>
      <w:r w:rsidR="00626226">
        <w:rPr>
          <w:rFonts w:ascii="Times" w:hAnsi="Times"/>
          <w:color w:val="000000" w:themeColor="text1"/>
          <w:shd w:val="clear" w:color="auto" w:fill="FFFFFF"/>
          <w:lang w:val="en-US"/>
        </w:rPr>
        <w:t>4</w:t>
      </w:r>
      <w:r w:rsidR="00626226">
        <w:rPr>
          <w:rFonts w:ascii="Times" w:hAnsi="Times"/>
          <w:color w:val="000000" w:themeColor="text1"/>
          <w:shd w:val="clear" w:color="auto" w:fill="FFFFFF"/>
          <w:lang w:val="en-US"/>
        </w:rPr>
        <w:t xml:space="preserve">, </w:t>
      </w:r>
      <w:r w:rsidR="00626226">
        <w:rPr>
          <w:rFonts w:ascii="Times" w:hAnsi="Times"/>
          <w:color w:val="000000" w:themeColor="text1"/>
          <w:shd w:val="clear" w:color="auto" w:fill="FFFFFF"/>
        </w:rPr>
        <w:t>we</w:t>
      </w:r>
      <w:r w:rsidR="00626226" w:rsidRPr="002555ED">
        <w:rPr>
          <w:rFonts w:ascii="Times" w:hAnsi="Times"/>
          <w:color w:val="000000" w:themeColor="text1"/>
          <w:shd w:val="clear" w:color="auto" w:fill="FFFFFF"/>
        </w:rPr>
        <w:t xml:space="preserve"> briefly introduce some of the</w:t>
      </w:r>
      <w:r w:rsidR="00626226">
        <w:rPr>
          <w:rFonts w:ascii="Times" w:hAnsi="Times"/>
          <w:color w:val="000000" w:themeColor="text1"/>
          <w:shd w:val="clear" w:color="auto" w:fill="FFFFFF"/>
        </w:rPr>
        <w:t xml:space="preserve"> unknown terms</w:t>
      </w:r>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for better understanding</w:t>
      </w:r>
      <w:r w:rsidR="00626226">
        <w:rPr>
          <w:rFonts w:ascii="Times" w:hAnsi="Times"/>
          <w:color w:val="000000" w:themeColor="text1"/>
          <w:shd w:val="clear" w:color="auto" w:fill="FFFFFF"/>
        </w:rPr>
        <w:t xml:space="preserve"> as follows</w:t>
      </w:r>
      <w:r w:rsidR="00626226" w:rsidRPr="002555ED">
        <w:rPr>
          <w:rFonts w:ascii="Times" w:hAnsi="Times"/>
          <w:color w:val="000000" w:themeColor="text1"/>
          <w:shd w:val="clear" w:color="auto" w:fill="FFFFFF"/>
        </w:rPr>
        <w:t>:</w:t>
      </w:r>
    </w:p>
    <w:p w14:paraId="2BE35C1E" w14:textId="21DC28ED" w:rsidR="00C8209A" w:rsidRDefault="00C8209A" w:rsidP="00C8209A">
      <w:pPr>
        <w:spacing w:line="360" w:lineRule="auto"/>
        <w:jc w:val="both"/>
        <w:rPr>
          <w:rFonts w:ascii="Times" w:hAnsi="Times"/>
          <w:color w:val="000000" w:themeColor="text1"/>
          <w:shd w:val="clear" w:color="auto" w:fill="FFFFFF"/>
        </w:rPr>
      </w:pPr>
    </w:p>
    <w:p w14:paraId="161AD3A8" w14:textId="64F967D8" w:rsidR="005550B5" w:rsidRDefault="005550B5" w:rsidP="00C8209A">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42ADF84C" w14:textId="3B2909CA" w:rsidR="00626226" w:rsidRDefault="005550B5" w:rsidP="009E25D9">
      <w:pPr>
        <w:spacing w:line="360" w:lineRule="auto"/>
        <w:jc w:val="both"/>
        <w:rPr>
          <w:color w:val="000000" w:themeColor="text1"/>
        </w:rPr>
      </w:pPr>
      <w:r w:rsidRPr="009E25D9">
        <w:rPr>
          <w:color w:val="000000" w:themeColor="text1"/>
          <w:shd w:val="clear" w:color="auto" w:fill="FDFDFD"/>
        </w:rPr>
        <w:t>It</w:t>
      </w:r>
      <w:r w:rsidRPr="009E25D9">
        <w:rPr>
          <w:color w:val="000000" w:themeColor="text1"/>
          <w:shd w:val="clear" w:color="auto" w:fill="FDFDFD"/>
        </w:rPr>
        <w:t xml:space="preserve"> is a statistical library designed to fill the void in Python's time series analysis capabilities. This </w:t>
      </w:r>
      <w:proofErr w:type="gramStart"/>
      <w:r w:rsidR="00626226"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00626226" w:rsidRPr="009E25D9">
        <w:rPr>
          <w:color w:val="000000" w:themeColor="text1"/>
          <w:shd w:val="clear" w:color="auto" w:fill="FDFDFD"/>
        </w:rPr>
        <w:t>built-in time series datasets for prototyping and examples</w:t>
      </w:r>
      <w:r w:rsidR="00626226" w:rsidRPr="009E25D9">
        <w:rPr>
          <w:color w:val="000000" w:themeColor="text1"/>
          <w:shd w:val="clear" w:color="auto" w:fill="FDFDFD"/>
        </w:rPr>
        <w:t xml:space="preserve">, </w:t>
      </w:r>
      <w:r w:rsidR="00626226" w:rsidRPr="00626226">
        <w:rPr>
          <w:color w:val="000000" w:themeColor="text1"/>
        </w:rPr>
        <w:t>Time series utilities, such as differencing and inverse differencing</w:t>
      </w:r>
      <w:r w:rsidR="00626226" w:rsidRPr="009E25D9">
        <w:rPr>
          <w:color w:val="000000" w:themeColor="text1"/>
        </w:rPr>
        <w:t xml:space="preserve"> etc.</w:t>
      </w:r>
    </w:p>
    <w:p w14:paraId="306957A3" w14:textId="1E27EE09" w:rsidR="009E25D9" w:rsidRDefault="009E25D9" w:rsidP="009E25D9">
      <w:pPr>
        <w:spacing w:line="360" w:lineRule="auto"/>
        <w:jc w:val="both"/>
        <w:rPr>
          <w:color w:val="000000" w:themeColor="text1"/>
        </w:rPr>
      </w:pPr>
    </w:p>
    <w:p w14:paraId="7CE3940D" w14:textId="7BC041FF" w:rsidR="009E25D9" w:rsidRPr="009E25D9" w:rsidRDefault="009E25D9" w:rsidP="009E25D9">
      <w:pPr>
        <w:spacing w:line="360" w:lineRule="auto"/>
        <w:jc w:val="both"/>
        <w:rPr>
          <w:b/>
          <w:bCs/>
          <w:color w:val="000000" w:themeColor="text1"/>
        </w:rPr>
      </w:pPr>
      <w:r w:rsidRPr="009E25D9">
        <w:rPr>
          <w:b/>
          <w:bCs/>
          <w:color w:val="000000" w:themeColor="text1"/>
        </w:rPr>
        <w:t>ADF Test</w:t>
      </w:r>
    </w:p>
    <w:p w14:paraId="070AECA5" w14:textId="5C4CC324" w:rsidR="009E25D9" w:rsidRDefault="009E25D9" w:rsidP="00121FEC">
      <w:pPr>
        <w:spacing w:line="360" w:lineRule="auto"/>
        <w:jc w:val="both"/>
        <w:rPr>
          <w:color w:val="202124"/>
          <w:shd w:val="clear" w:color="auto" w:fill="FFFFFF"/>
        </w:rPr>
      </w:pPr>
      <w:r w:rsidRPr="00121FEC">
        <w:rPr>
          <w:color w:val="202124"/>
          <w:shd w:val="clear" w:color="auto" w:fill="FFFFFF"/>
        </w:rPr>
        <w:t xml:space="preserve">Augmented Dickey Fuller test is a common statistical test used to test whether a given Time series is stationary or not. It is one of the most </w:t>
      </w:r>
      <w:r w:rsidRPr="00121FEC">
        <w:rPr>
          <w:color w:val="202124"/>
          <w:shd w:val="clear" w:color="auto" w:fill="FFFFFF"/>
        </w:rPr>
        <w:t>widely</w:t>
      </w:r>
      <w:r w:rsidRPr="00121FEC">
        <w:rPr>
          <w:color w:val="202124"/>
          <w:shd w:val="clear" w:color="auto" w:fill="FFFFFF"/>
        </w:rPr>
        <w:t xml:space="preserve"> used statistical test when it comes to analyzing the stationary of a series.</w:t>
      </w:r>
    </w:p>
    <w:p w14:paraId="07E72F19" w14:textId="4B067E97" w:rsidR="00595200" w:rsidRDefault="00595200" w:rsidP="00121FEC">
      <w:pPr>
        <w:spacing w:line="360" w:lineRule="auto"/>
        <w:jc w:val="both"/>
        <w:rPr>
          <w:color w:val="202124"/>
          <w:shd w:val="clear" w:color="auto" w:fill="FFFFFF"/>
        </w:rPr>
      </w:pPr>
    </w:p>
    <w:p w14:paraId="33DB4EA3" w14:textId="77777777" w:rsidR="00595200" w:rsidRPr="00595200" w:rsidRDefault="00595200" w:rsidP="00595200">
      <w:pPr>
        <w:spacing w:line="360" w:lineRule="auto"/>
        <w:jc w:val="both"/>
        <w:rPr>
          <w:b/>
          <w:bCs/>
          <w:color w:val="202124"/>
          <w:shd w:val="clear" w:color="auto" w:fill="FFFFFF"/>
        </w:rPr>
      </w:pPr>
      <w:r w:rsidRPr="00595200">
        <w:rPr>
          <w:b/>
          <w:bCs/>
          <w:color w:val="202124"/>
          <w:shd w:val="clear" w:color="auto" w:fill="FFFFFF"/>
        </w:rPr>
        <w:t>U</w:t>
      </w:r>
      <w:r w:rsidRPr="00595200">
        <w:rPr>
          <w:b/>
          <w:bCs/>
          <w:color w:val="202124"/>
          <w:shd w:val="clear" w:color="auto" w:fill="FFFFFF"/>
        </w:rPr>
        <w:t>nivariate time series</w:t>
      </w:r>
    </w:p>
    <w:p w14:paraId="7C00819E" w14:textId="4ECDB795" w:rsidR="00595200" w:rsidRPr="00595200" w:rsidRDefault="00595200" w:rsidP="00595200">
      <w:pPr>
        <w:spacing w:line="360" w:lineRule="auto"/>
        <w:jc w:val="both"/>
      </w:pPr>
      <w:r w:rsidRPr="00595200">
        <w:rPr>
          <w:color w:val="202124"/>
          <w:shd w:val="clear" w:color="auto" w:fill="FFFFFF"/>
        </w:rPr>
        <w:t>It</w:t>
      </w:r>
      <w:r w:rsidRPr="00595200">
        <w:rPr>
          <w:color w:val="202124"/>
          <w:shd w:val="clear" w:color="auto" w:fill="FFFFFF"/>
        </w:rPr>
        <w:t xml:space="preserve"> refers to a time series that consists of single (scalar) observations recorded sequentially over equal time increments. </w:t>
      </w:r>
    </w:p>
    <w:p w14:paraId="53333CA6" w14:textId="77777777" w:rsidR="00595200" w:rsidRPr="00121FEC" w:rsidRDefault="00595200" w:rsidP="00121FEC">
      <w:pPr>
        <w:spacing w:line="360" w:lineRule="auto"/>
        <w:jc w:val="both"/>
      </w:pPr>
    </w:p>
    <w:p w14:paraId="132A8D75" w14:textId="77777777" w:rsidR="005550B5" w:rsidRDefault="005550B5" w:rsidP="005550B5"/>
    <w:p w14:paraId="6A88DA0C" w14:textId="585A9A95" w:rsidR="00626226" w:rsidRDefault="00626226" w:rsidP="006262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4C51AAA9" w14:textId="77777777" w:rsidR="00C8209A" w:rsidRPr="00900308"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40D0556" w14:textId="77777777" w:rsidR="00C8209A" w:rsidRDefault="00C8209A" w:rsidP="00C8209A">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32929C52" w14:textId="77777777" w:rsidR="00C8209A" w:rsidRPr="00900308" w:rsidRDefault="00C8209A" w:rsidP="00C8209A">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3D83B4CE" w14:textId="7DB2985C" w:rsidR="00C8209A"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00BC1377" w14:textId="7A775DDD" w:rsidR="00C8209A" w:rsidRPr="00900308"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4A435A6D" w14:textId="77777777" w:rsidR="00C8209A" w:rsidRPr="00900308"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14F0E929" w14:textId="77777777" w:rsidR="00C8209A" w:rsidRPr="002E48C9"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792D7580" w14:textId="77777777" w:rsidR="00C8209A" w:rsidRDefault="00C8209A" w:rsidP="00C8209A">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6001A4C3" w14:textId="77777777" w:rsidR="00C8209A" w:rsidRPr="00900308"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-4</w:t>
      </w:r>
      <w:r w:rsidRPr="002E48C9">
        <w:rPr>
          <w:rFonts w:ascii="Times" w:hAnsi="Times"/>
          <w:color w:val="000000" w:themeColor="text1"/>
        </w:rPr>
        <w:t xml:space="preserve">: </w:t>
      </w:r>
      <w:r>
        <w:rPr>
          <w:rFonts w:ascii="Times" w:hAnsi="Times"/>
          <w:color w:val="000000" w:themeColor="text1"/>
        </w:rPr>
        <w:t xml:space="preserve"> ARIMA Model</w:t>
      </w:r>
    </w:p>
    <w:p w14:paraId="3A1AB105" w14:textId="1702DF8E" w:rsidR="00C8209A" w:rsidRDefault="00C8209A" w:rsidP="00C8209A">
      <w:pPr>
        <w:spacing w:line="360" w:lineRule="auto"/>
        <w:jc w:val="both"/>
        <w:rPr>
          <w:rFonts w:ascii="Times" w:hAnsi="Times"/>
          <w:b/>
          <w:bCs/>
          <w:color w:val="000000" w:themeColor="text1"/>
          <w:lang w:val="en-US"/>
        </w:rPr>
      </w:pPr>
    </w:p>
    <w:p w14:paraId="6446F7B1" w14:textId="1199287B" w:rsidR="00595200" w:rsidRDefault="00595200" w:rsidP="00C8209A">
      <w:pPr>
        <w:spacing w:line="360" w:lineRule="auto"/>
        <w:jc w:val="both"/>
        <w:rPr>
          <w:rFonts w:ascii="Times" w:hAnsi="Times"/>
          <w:b/>
          <w:bCs/>
          <w:color w:val="000000" w:themeColor="text1"/>
          <w:lang w:val="en-US"/>
        </w:rPr>
      </w:pPr>
    </w:p>
    <w:p w14:paraId="3BB2AEBB" w14:textId="50E610AD" w:rsidR="00595200" w:rsidRDefault="00595200" w:rsidP="00C8209A">
      <w:pPr>
        <w:spacing w:line="360" w:lineRule="auto"/>
        <w:jc w:val="both"/>
        <w:rPr>
          <w:rFonts w:ascii="Times" w:hAnsi="Times"/>
          <w:b/>
          <w:bCs/>
          <w:color w:val="000000" w:themeColor="text1"/>
          <w:lang w:val="en-US"/>
        </w:rPr>
      </w:pPr>
    </w:p>
    <w:p w14:paraId="251AA766" w14:textId="0A94B2C6" w:rsidR="00595200" w:rsidRDefault="00595200" w:rsidP="00C8209A">
      <w:pPr>
        <w:spacing w:line="360" w:lineRule="auto"/>
        <w:jc w:val="both"/>
        <w:rPr>
          <w:rFonts w:ascii="Times" w:hAnsi="Times"/>
          <w:b/>
          <w:bCs/>
          <w:color w:val="000000" w:themeColor="text1"/>
          <w:lang w:val="en-US"/>
        </w:rPr>
      </w:pPr>
    </w:p>
    <w:p w14:paraId="059B0AAF" w14:textId="27F58A42" w:rsidR="00595200" w:rsidRDefault="00595200" w:rsidP="00C8209A">
      <w:pPr>
        <w:spacing w:line="360" w:lineRule="auto"/>
        <w:jc w:val="both"/>
        <w:rPr>
          <w:rFonts w:ascii="Times" w:hAnsi="Times"/>
          <w:b/>
          <w:bCs/>
          <w:color w:val="000000" w:themeColor="text1"/>
          <w:lang w:val="en-US"/>
        </w:rPr>
      </w:pPr>
    </w:p>
    <w:p w14:paraId="11C5BFAD" w14:textId="6A56FE13" w:rsidR="00595200" w:rsidRDefault="00595200" w:rsidP="00C8209A">
      <w:pPr>
        <w:spacing w:line="360" w:lineRule="auto"/>
        <w:jc w:val="both"/>
        <w:rPr>
          <w:rFonts w:ascii="Times" w:hAnsi="Times"/>
          <w:b/>
          <w:bCs/>
          <w:color w:val="000000" w:themeColor="text1"/>
          <w:lang w:val="en-US"/>
        </w:rPr>
      </w:pPr>
    </w:p>
    <w:p w14:paraId="265E21E1" w14:textId="77777777" w:rsidR="00595200" w:rsidRPr="002E48C9" w:rsidRDefault="00595200" w:rsidP="00C8209A">
      <w:pPr>
        <w:spacing w:line="360" w:lineRule="auto"/>
        <w:jc w:val="both"/>
        <w:rPr>
          <w:rFonts w:ascii="Times" w:hAnsi="Times"/>
          <w:b/>
          <w:bCs/>
          <w:color w:val="000000" w:themeColor="text1"/>
          <w:lang w:val="en-US"/>
        </w:rPr>
      </w:pPr>
    </w:p>
    <w:p w14:paraId="2D05E10A" w14:textId="77777777" w:rsidR="00C8209A" w:rsidRPr="002E48C9" w:rsidRDefault="00C8209A" w:rsidP="00C8209A">
      <w:pPr>
        <w:spacing w:line="360" w:lineRule="auto"/>
        <w:rPr>
          <w:rFonts w:ascii="Times" w:hAnsi="Times"/>
          <w:color w:val="000000" w:themeColor="text1"/>
          <w:lang w:val="en-US"/>
        </w:rPr>
      </w:pPr>
    </w:p>
    <w:p w14:paraId="5596F667"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3.7</w:t>
      </w:r>
      <w:r w:rsidRPr="002E48C9">
        <w:rPr>
          <w:rFonts w:ascii="Times" w:hAnsi="Times"/>
          <w:b/>
          <w:bCs/>
          <w:color w:val="000000" w:themeColor="text1"/>
          <w:lang w:val="en-US"/>
        </w:rPr>
        <w:tab/>
        <w:t>Uncertainty Data Generation</w:t>
      </w:r>
    </w:p>
    <w:p w14:paraId="2F733812" w14:textId="77777777" w:rsidR="00595200"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sidR="00595200">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sidR="00595200">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sidR="00595200">
        <w:rPr>
          <w:rFonts w:ascii="Times" w:hAnsi="Times"/>
          <w:color w:val="000000" w:themeColor="text1"/>
          <w:lang w:val="en-US"/>
        </w:rPr>
        <w:t>s</w:t>
      </w:r>
      <w:r w:rsidRPr="002E48C9">
        <w:rPr>
          <w:rFonts w:ascii="Times" w:hAnsi="Times"/>
          <w:color w:val="000000" w:themeColor="text1"/>
          <w:lang w:val="en-US"/>
        </w:rPr>
        <w:t xml:space="preserve">. </w:t>
      </w:r>
    </w:p>
    <w:p w14:paraId="54AF1912" w14:textId="77777777" w:rsidR="00595200" w:rsidRDefault="00595200" w:rsidP="00C8209A">
      <w:pPr>
        <w:spacing w:line="360" w:lineRule="auto"/>
        <w:jc w:val="both"/>
        <w:rPr>
          <w:rFonts w:ascii="Times" w:hAnsi="Times"/>
          <w:color w:val="000000" w:themeColor="text1"/>
          <w:lang w:val="en-US"/>
        </w:rPr>
      </w:pPr>
    </w:p>
    <w:p w14:paraId="28845765" w14:textId="77777777" w:rsidR="00595200" w:rsidRDefault="00595200" w:rsidP="00C8209A">
      <w:pPr>
        <w:spacing w:line="360" w:lineRule="auto"/>
        <w:jc w:val="both"/>
        <w:rPr>
          <w:rFonts w:ascii="Times" w:hAnsi="Times"/>
          <w:color w:val="000000" w:themeColor="text1"/>
          <w:lang w:val="en-US"/>
        </w:rPr>
      </w:pPr>
    </w:p>
    <w:p w14:paraId="064D6B4F" w14:textId="77777777" w:rsidR="00595200" w:rsidRDefault="00595200" w:rsidP="00C8209A">
      <w:pPr>
        <w:spacing w:line="360" w:lineRule="auto"/>
        <w:jc w:val="both"/>
        <w:rPr>
          <w:rFonts w:ascii="Times" w:hAnsi="Times"/>
          <w:color w:val="000000" w:themeColor="text1"/>
          <w:lang w:val="en-US"/>
        </w:rPr>
      </w:pPr>
    </w:p>
    <w:p w14:paraId="1B77A8FC" w14:textId="6BBD4D2A"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589A7DAC" w14:textId="77777777" w:rsidR="00C8209A" w:rsidRPr="00C364D3" w:rsidRDefault="00C8209A" w:rsidP="00C8209A">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39D41D2E"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970448E"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0302C312"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1C0247F5"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Split data into training and test set</w:t>
      </w:r>
    </w:p>
    <w:p w14:paraId="1E8F4140"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Train model with training set</w:t>
      </w:r>
    </w:p>
    <w:p w14:paraId="78C6E40D"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0127C295"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6D608B58"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2BCE982C"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2FB08FE6" w14:textId="77777777" w:rsidR="00C8209A" w:rsidRPr="002E48C9" w:rsidRDefault="00C8209A" w:rsidP="00C8209A">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5</w:t>
      </w:r>
      <w:r w:rsidRPr="002E48C9">
        <w:rPr>
          <w:rFonts w:ascii="Times" w:hAnsi="Times"/>
          <w:color w:val="000000" w:themeColor="text1"/>
          <w:lang w:val="en-US"/>
        </w:rPr>
        <w:t xml:space="preserve">: calculate uncertainty </w:t>
      </w:r>
      <w:r>
        <w:rPr>
          <w:rFonts w:ascii="Times" w:hAnsi="Times"/>
          <w:color w:val="000000" w:themeColor="text1"/>
          <w:lang w:val="en-US"/>
        </w:rPr>
        <w:t>(used by all models)</w:t>
      </w:r>
    </w:p>
    <w:p w14:paraId="7D2C8C5E" w14:textId="77777777" w:rsidR="00C8209A" w:rsidRPr="002E48C9" w:rsidRDefault="00C8209A" w:rsidP="00C8209A">
      <w:pPr>
        <w:spacing w:line="360" w:lineRule="auto"/>
        <w:rPr>
          <w:rFonts w:ascii="Times" w:hAnsi="Times"/>
          <w:color w:val="000000" w:themeColor="text1"/>
          <w:lang w:val="en-US"/>
        </w:rPr>
      </w:pPr>
    </w:p>
    <w:p w14:paraId="3111FE91"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1A5FC371" w14:textId="29BB69B1" w:rsidR="00C8209A" w:rsidRPr="002E48C9" w:rsidRDefault="00C8209A" w:rsidP="0039308A">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sidR="00595200">
        <w:rPr>
          <w:rFonts w:ascii="Times" w:hAnsi="Times"/>
          <w:color w:val="000000" w:themeColor="text1"/>
          <w:lang w:val="en-US"/>
        </w:rPr>
        <w:t>s</w:t>
      </w:r>
      <w:r w:rsidRPr="002E48C9">
        <w:rPr>
          <w:rFonts w:ascii="Times" w:hAnsi="Times"/>
          <w:color w:val="000000" w:themeColor="text1"/>
          <w:lang w:val="en-US"/>
        </w:rPr>
        <w:t xml:space="preserve"> in the </w:t>
      </w:r>
      <w:r w:rsidR="00595200">
        <w:rPr>
          <w:rFonts w:ascii="Times" w:hAnsi="Times"/>
          <w:color w:val="000000" w:themeColor="text1"/>
          <w:lang w:val="en-US"/>
        </w:rPr>
        <w:t>previous</w:t>
      </w:r>
      <w:r w:rsidRPr="002E48C9">
        <w:rPr>
          <w:rFonts w:ascii="Times" w:hAnsi="Times"/>
          <w:color w:val="000000" w:themeColor="text1"/>
          <w:lang w:val="en-US"/>
        </w:rPr>
        <w:t xml:space="preserve"> section</w:t>
      </w:r>
      <w:r w:rsidR="00595200">
        <w:rPr>
          <w:rFonts w:ascii="Times" w:hAnsi="Times"/>
          <w:color w:val="000000" w:themeColor="text1"/>
          <w:lang w:val="en-US"/>
        </w:rPr>
        <w:t>s</w:t>
      </w:r>
      <w:r w:rsidRPr="002E48C9">
        <w:rPr>
          <w:rFonts w:ascii="Times" w:hAnsi="Times"/>
          <w:color w:val="000000" w:themeColor="text1"/>
          <w:lang w:val="en-US"/>
        </w:rPr>
        <w:t xml:space="preserve"> to generate uncertainty data</w:t>
      </w:r>
      <w:r w:rsidR="00595200">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sidR="00595200">
        <w:rPr>
          <w:rFonts w:ascii="Times" w:hAnsi="Times"/>
          <w:color w:val="000000" w:themeColor="text1"/>
          <w:lang w:val="en-US"/>
        </w:rPr>
        <w:t>we</w:t>
      </w:r>
      <w:r w:rsidRPr="002E48C9">
        <w:rPr>
          <w:rFonts w:ascii="Times" w:hAnsi="Times"/>
          <w:color w:val="000000" w:themeColor="text1"/>
          <w:lang w:val="en-US"/>
        </w:rPr>
        <w:t xml:space="preserve"> need to scale </w:t>
      </w:r>
      <w:r w:rsidR="00595200">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6D97375" w14:textId="77777777" w:rsidR="00C8209A" w:rsidRPr="00C364D3" w:rsidRDefault="00C8209A" w:rsidP="00C8209A">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6A07316E" w14:textId="65D82980" w:rsidR="00C207A6" w:rsidRDefault="005C72B5"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Repeat step 2 and 3 for</w:t>
      </w:r>
      <w:r w:rsidR="00C207A6">
        <w:rPr>
          <w:rFonts w:ascii="Menlo" w:hAnsi="Menlo" w:cs="Menlo"/>
          <w:color w:val="000000" w:themeColor="text1"/>
          <w:sz w:val="18"/>
          <w:szCs w:val="18"/>
        </w:rPr>
        <w:t xml:space="preserve"> all countries</w:t>
      </w:r>
      <w:r w:rsidR="002B264C">
        <w:rPr>
          <w:rFonts w:ascii="Menlo" w:hAnsi="Menlo" w:cs="Menlo"/>
          <w:color w:val="000000" w:themeColor="text1"/>
          <w:sz w:val="18"/>
          <w:szCs w:val="18"/>
        </w:rPr>
        <w:t xml:space="preserve"> and let say we store in an array named: </w:t>
      </w:r>
      <w:proofErr w:type="spellStart"/>
      <w:r w:rsidR="002B264C" w:rsidRPr="002E48C9">
        <w:rPr>
          <w:rFonts w:ascii="Menlo" w:hAnsi="Menlo" w:cs="Menlo"/>
          <w:color w:val="000000" w:themeColor="text1"/>
          <w:sz w:val="18"/>
          <w:szCs w:val="18"/>
        </w:rPr>
        <w:t>all_countr</w:t>
      </w:r>
      <w:r w:rsidR="002B264C">
        <w:rPr>
          <w:rFonts w:ascii="Menlo" w:hAnsi="Menlo" w:cs="Menlo"/>
          <w:color w:val="000000" w:themeColor="text1"/>
          <w:sz w:val="18"/>
          <w:szCs w:val="18"/>
        </w:rPr>
        <w:t>ies</w:t>
      </w:r>
      <w:r w:rsidR="002B264C" w:rsidRPr="002E48C9">
        <w:rPr>
          <w:rFonts w:ascii="Menlo" w:hAnsi="Menlo" w:cs="Menlo"/>
          <w:color w:val="000000" w:themeColor="text1"/>
          <w:sz w:val="18"/>
          <w:szCs w:val="18"/>
        </w:rPr>
        <w:t>_avg_</w:t>
      </w:r>
      <w:r w:rsidR="002B264C">
        <w:rPr>
          <w:rFonts w:ascii="Menlo" w:hAnsi="Menlo" w:cs="Menlo"/>
          <w:color w:val="000000" w:themeColor="text1"/>
          <w:sz w:val="18"/>
          <w:szCs w:val="18"/>
        </w:rPr>
        <w:t>uncertaint</w:t>
      </w:r>
      <w:r w:rsidR="002B264C">
        <w:rPr>
          <w:rFonts w:ascii="Menlo" w:hAnsi="Menlo" w:cs="Menlo"/>
          <w:color w:val="000000" w:themeColor="text1"/>
          <w:sz w:val="18"/>
          <w:szCs w:val="18"/>
        </w:rPr>
        <w:t>ies</w:t>
      </w:r>
      <w:proofErr w:type="spellEnd"/>
    </w:p>
    <w:p w14:paraId="116086AA" w14:textId="77051810" w:rsidR="00C207A6" w:rsidRDefault="00C207A6"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w:t>
      </w:r>
      <w:r>
        <w:rPr>
          <w:rFonts w:ascii="Menlo" w:hAnsi="Menlo" w:cs="Menlo"/>
          <w:color w:val="000000" w:themeColor="text1"/>
          <w:sz w:val="18"/>
          <w:szCs w:val="18"/>
        </w:rPr>
        <w:t>total_uncertainties</w:t>
      </w:r>
      <w:proofErr w:type="spellEnd"/>
      <w:r>
        <w:rPr>
          <w:rFonts w:ascii="Menlo" w:hAnsi="Menlo" w:cs="Menlo"/>
          <w:color w:val="000000" w:themeColor="text1"/>
          <w:sz w:val="18"/>
          <w:szCs w:val="18"/>
        </w:rPr>
        <w:t>) of a country</w:t>
      </w:r>
      <w:r w:rsidR="00835F47">
        <w:rPr>
          <w:rFonts w:ascii="Menlo" w:hAnsi="Menlo" w:cs="Menlo"/>
          <w:color w:val="000000" w:themeColor="text1"/>
          <w:sz w:val="18"/>
          <w:szCs w:val="18"/>
        </w:rPr>
        <w:t>.</w:t>
      </w:r>
    </w:p>
    <w:p w14:paraId="56A1B6CF" w14:textId="465C56B6" w:rsidR="00C207A6" w:rsidRDefault="00C207A6" w:rsidP="00C207A6">
      <w:pPr>
        <w:pStyle w:val="ListParagraph"/>
        <w:numPr>
          <w:ilvl w:val="0"/>
          <w:numId w:val="15"/>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w:t>
      </w:r>
      <w:r>
        <w:rPr>
          <w:rFonts w:ascii="Menlo" w:hAnsi="Menlo" w:cs="Menlo"/>
          <w:color w:val="000000" w:themeColor="text1"/>
          <w:sz w:val="18"/>
          <w:szCs w:val="18"/>
        </w:rPr>
        <w:t xml:space="preserve"> uncertainties of </w:t>
      </w:r>
      <w:r>
        <w:rPr>
          <w:rFonts w:ascii="Menlo" w:hAnsi="Menlo" w:cs="Menlo"/>
          <w:color w:val="000000" w:themeColor="text1"/>
          <w:sz w:val="18"/>
          <w:szCs w:val="18"/>
        </w:rPr>
        <w:t>a country</w:t>
      </w:r>
      <w:r w:rsidR="00835F47">
        <w:rPr>
          <w:rFonts w:ascii="Menlo" w:hAnsi="Menlo" w:cs="Menlo"/>
          <w:color w:val="000000" w:themeColor="text1"/>
          <w:sz w:val="18"/>
          <w:szCs w:val="18"/>
        </w:rPr>
        <w:t xml:space="preserve"> as follows:</w:t>
      </w:r>
    </w:p>
    <w:p w14:paraId="3F2F2C31" w14:textId="3D0CB3E7" w:rsidR="00C8209A" w:rsidRPr="002E48C9" w:rsidRDefault="00C8209A" w:rsidP="00C207A6">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sidR="00C207A6">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00C207A6">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/number_of_days</w:t>
      </w:r>
    </w:p>
    <w:p w14:paraId="0FBF21BB" w14:textId="663B9251" w:rsidR="00C8209A" w:rsidRPr="002E48C9" w:rsidRDefault="005C72B5"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w:t>
      </w:r>
      <w:r w:rsidR="002B264C">
        <w:rPr>
          <w:rFonts w:ascii="Menlo" w:hAnsi="Menlo" w:cs="Menlo"/>
          <w:color w:val="000000" w:themeColor="text1"/>
          <w:sz w:val="18"/>
          <w:szCs w:val="18"/>
        </w:rPr>
        <w:t xml:space="preserve"> countries</w:t>
      </w:r>
      <w:r>
        <w:rPr>
          <w:rFonts w:ascii="Menlo" w:hAnsi="Menlo" w:cs="Menlo"/>
          <w:color w:val="000000" w:themeColor="text1"/>
          <w:sz w:val="18"/>
          <w:szCs w:val="18"/>
        </w:rPr>
        <w:br/>
      </w:r>
      <w:proofErr w:type="spellStart"/>
      <w:r w:rsidR="00C8209A" w:rsidRPr="002E48C9">
        <w:rPr>
          <w:rFonts w:ascii="Menlo" w:hAnsi="Menlo" w:cs="Menlo"/>
          <w:color w:val="000000" w:themeColor="text1"/>
          <w:sz w:val="18"/>
          <w:szCs w:val="18"/>
        </w:rPr>
        <w:t>max_</w:t>
      </w:r>
      <w:r w:rsidR="002B264C">
        <w:rPr>
          <w:rFonts w:ascii="Menlo" w:hAnsi="Menlo" w:cs="Menlo"/>
          <w:color w:val="000000" w:themeColor="text1"/>
          <w:sz w:val="18"/>
          <w:szCs w:val="18"/>
        </w:rPr>
        <w:t>uncertainty</w:t>
      </w:r>
      <w:proofErr w:type="spellEnd"/>
      <w:r w:rsidR="00C8209A" w:rsidRPr="002E48C9">
        <w:rPr>
          <w:rFonts w:ascii="Menlo" w:hAnsi="Menlo" w:cs="Menlo"/>
          <w:color w:val="000000" w:themeColor="text1"/>
          <w:sz w:val="18"/>
          <w:szCs w:val="18"/>
        </w:rPr>
        <w:t xml:space="preserve"> = </w:t>
      </w:r>
      <w:proofErr w:type="spellStart"/>
      <w:r w:rsidR="00C8209A" w:rsidRPr="002E48C9">
        <w:rPr>
          <w:rFonts w:ascii="Menlo" w:hAnsi="Menlo" w:cs="Menlo"/>
          <w:color w:val="000000" w:themeColor="text1"/>
          <w:sz w:val="18"/>
          <w:szCs w:val="18"/>
        </w:rPr>
        <w:t>find_max_</w:t>
      </w:r>
      <w:r w:rsidR="00C207A6">
        <w:rPr>
          <w:rFonts w:ascii="Menlo" w:hAnsi="Menlo" w:cs="Menlo"/>
          <w:color w:val="000000" w:themeColor="text1"/>
          <w:sz w:val="18"/>
          <w:szCs w:val="18"/>
        </w:rPr>
        <w:t>uncertainty</w:t>
      </w:r>
      <w:proofErr w:type="spellEnd"/>
      <w:r w:rsidR="00C8209A" w:rsidRPr="002E48C9">
        <w:rPr>
          <w:rFonts w:ascii="Menlo" w:hAnsi="Menlo" w:cs="Menlo"/>
          <w:color w:val="000000" w:themeColor="text1"/>
          <w:sz w:val="18"/>
          <w:szCs w:val="18"/>
        </w:rPr>
        <w:t>(</w:t>
      </w:r>
      <w:proofErr w:type="spellStart"/>
      <w:r w:rsidR="002B264C" w:rsidRPr="002E48C9">
        <w:rPr>
          <w:rFonts w:ascii="Menlo" w:hAnsi="Menlo" w:cs="Menlo"/>
          <w:color w:val="000000" w:themeColor="text1"/>
          <w:sz w:val="18"/>
          <w:szCs w:val="18"/>
        </w:rPr>
        <w:t>all_countr</w:t>
      </w:r>
      <w:r w:rsidR="002B264C">
        <w:rPr>
          <w:rFonts w:ascii="Menlo" w:hAnsi="Menlo" w:cs="Menlo"/>
          <w:color w:val="000000" w:themeColor="text1"/>
          <w:sz w:val="18"/>
          <w:szCs w:val="18"/>
        </w:rPr>
        <w:t>ies</w:t>
      </w:r>
      <w:r w:rsidR="002B264C" w:rsidRPr="002E48C9">
        <w:rPr>
          <w:rFonts w:ascii="Menlo" w:hAnsi="Menlo" w:cs="Menlo"/>
          <w:color w:val="000000" w:themeColor="text1"/>
          <w:sz w:val="18"/>
          <w:szCs w:val="18"/>
        </w:rPr>
        <w:t>_avg_</w:t>
      </w:r>
      <w:r w:rsidR="002B264C">
        <w:rPr>
          <w:rFonts w:ascii="Menlo" w:hAnsi="Menlo" w:cs="Menlo"/>
          <w:color w:val="000000" w:themeColor="text1"/>
          <w:sz w:val="18"/>
          <w:szCs w:val="18"/>
        </w:rPr>
        <w:t>uncertainties</w:t>
      </w:r>
      <w:proofErr w:type="spellEnd"/>
      <w:r w:rsidR="00C8209A" w:rsidRPr="002E48C9">
        <w:rPr>
          <w:rFonts w:ascii="Menlo" w:hAnsi="Menlo" w:cs="Menlo"/>
          <w:color w:val="000000" w:themeColor="text1"/>
          <w:sz w:val="18"/>
          <w:szCs w:val="18"/>
        </w:rPr>
        <w:t>)</w:t>
      </w:r>
    </w:p>
    <w:p w14:paraId="327DB2D0" w14:textId="3163AC24" w:rsidR="00C8209A" w:rsidRPr="002E48C9" w:rsidRDefault="00C8209A"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sidR="003D5B5D">
        <w:rPr>
          <w:rFonts w:ascii="Menlo" w:hAnsi="Menlo" w:cs="Menlo"/>
          <w:color w:val="000000" w:themeColor="text1"/>
          <w:sz w:val="18"/>
          <w:szCs w:val="18"/>
        </w:rPr>
        <w:t>9</w:t>
      </w:r>
    </w:p>
    <w:p w14:paraId="1B41B207" w14:textId="673034B6" w:rsidR="00C8209A" w:rsidRPr="002E48C9" w:rsidRDefault="00C8209A"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country_uncertainty = </w:t>
      </w:r>
      <w:proofErr w:type="spellStart"/>
      <w:r w:rsidRPr="002E48C9">
        <w:rPr>
          <w:rFonts w:ascii="Menlo" w:hAnsi="Menlo" w:cs="Menlo"/>
          <w:color w:val="000000" w:themeColor="text1"/>
          <w:sz w:val="18"/>
          <w:szCs w:val="18"/>
        </w:rPr>
        <w:t>country_avg_</w:t>
      </w:r>
      <w:r w:rsidR="00835F47">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002B264C" w:rsidRPr="002E48C9">
        <w:rPr>
          <w:rFonts w:ascii="Menlo" w:hAnsi="Menlo" w:cs="Menlo"/>
          <w:color w:val="000000" w:themeColor="text1"/>
          <w:sz w:val="18"/>
          <w:szCs w:val="18"/>
        </w:rPr>
        <w:t>max_</w:t>
      </w:r>
      <w:r w:rsidR="002B264C">
        <w:rPr>
          <w:rFonts w:ascii="Menlo" w:hAnsi="Menlo" w:cs="Menlo"/>
          <w:color w:val="000000" w:themeColor="text1"/>
          <w:sz w:val="18"/>
          <w:szCs w:val="18"/>
        </w:rPr>
        <w:t>uncertainty</w:t>
      </w:r>
      <w:proofErr w:type="spellEnd"/>
    </w:p>
    <w:p w14:paraId="42576F90" w14:textId="77777777" w:rsidR="00C8209A" w:rsidRDefault="00C8209A" w:rsidP="00C8209A">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2F5FC9EB" w14:textId="1888C04F"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6</w:t>
      </w:r>
      <w:r w:rsidRPr="002E48C9">
        <w:rPr>
          <w:rFonts w:ascii="Times" w:hAnsi="Times"/>
          <w:color w:val="000000" w:themeColor="text1"/>
          <w:lang w:val="en-US"/>
        </w:rPr>
        <w:t xml:space="preserve">: </w:t>
      </w:r>
      <w:r w:rsidR="00FE57A3">
        <w:rPr>
          <w:rFonts w:ascii="Times" w:hAnsi="Times"/>
          <w:color w:val="000000" w:themeColor="text1"/>
          <w:lang w:val="en-US"/>
        </w:rPr>
        <w:t>D</w:t>
      </w:r>
      <w:r w:rsidRPr="002E48C9">
        <w:rPr>
          <w:rFonts w:ascii="Times" w:hAnsi="Times"/>
          <w:color w:val="000000" w:themeColor="text1"/>
          <w:lang w:val="en-US"/>
        </w:rPr>
        <w:t>ata scaling</w:t>
      </w:r>
    </w:p>
    <w:p w14:paraId="08D217B6" w14:textId="51465231" w:rsidR="00C8209A" w:rsidRDefault="00C8209A" w:rsidP="00C8209A">
      <w:pPr>
        <w:spacing w:line="360" w:lineRule="auto"/>
        <w:rPr>
          <w:rFonts w:ascii="Times" w:hAnsi="Times"/>
          <w:color w:val="000000" w:themeColor="text1"/>
          <w:lang w:val="en-US"/>
        </w:rPr>
      </w:pPr>
    </w:p>
    <w:p w14:paraId="11CC042F" w14:textId="37AEFD78" w:rsidR="00FE57A3" w:rsidRDefault="00B40292" w:rsidP="00C8209A">
      <w:pPr>
        <w:spacing w:line="360" w:lineRule="auto"/>
        <w:rPr>
          <w:rFonts w:ascii="Times" w:hAnsi="Times"/>
          <w:color w:val="000000" w:themeColor="text1"/>
          <w:lang w:val="en-US"/>
        </w:rPr>
      </w:pPr>
      <w:r>
        <w:rPr>
          <w:rFonts w:ascii="Times" w:hAnsi="Times"/>
          <w:color w:val="000000" w:themeColor="text1"/>
          <w:lang w:val="en-US"/>
        </w:rPr>
        <w:t xml:space="preserve">From the algorithm we </w:t>
      </w:r>
      <w:r w:rsidR="003D5B5D">
        <w:rPr>
          <w:rFonts w:ascii="Times" w:hAnsi="Times"/>
          <w:color w:val="000000" w:themeColor="text1"/>
          <w:lang w:val="en-US"/>
        </w:rPr>
        <w:t xml:space="preserve">see that we have </w:t>
      </w:r>
      <w:r w:rsidR="00706541">
        <w:rPr>
          <w:rFonts w:ascii="Times" w:hAnsi="Times"/>
          <w:color w:val="000000" w:themeColor="text1"/>
          <w:lang w:val="en-US"/>
        </w:rPr>
        <w:t xml:space="preserve">set </w:t>
      </w:r>
      <w:r w:rsidR="00706541" w:rsidRPr="00706541">
        <w:rPr>
          <w:rFonts w:ascii="Times" w:hAnsi="Times"/>
          <w:i/>
          <w:iCs/>
          <w:color w:val="000000" w:themeColor="text1"/>
          <w:lang w:val="en-US"/>
        </w:rPr>
        <w:t>scaling_factor</w:t>
      </w:r>
      <w:r w:rsidR="00706541">
        <w:rPr>
          <w:rFonts w:ascii="Times" w:hAnsi="Times"/>
          <w:color w:val="000000" w:themeColor="text1"/>
          <w:lang w:val="en-US"/>
        </w:rPr>
        <w:t xml:space="preserve"> = 9</w:t>
      </w:r>
      <w:r w:rsidR="00835F47">
        <w:rPr>
          <w:rFonts w:ascii="Times" w:hAnsi="Times"/>
          <w:color w:val="000000" w:themeColor="text1"/>
          <w:lang w:val="en-US"/>
        </w:rPr>
        <w:t xml:space="preserve"> and multiplied with the factor of country’s average uncertainty by maximum uncertainty all. This is because the factor will always be below or equal to 1 for all countries. If we want to display th</w:t>
      </w:r>
      <w:r w:rsidR="00205DF0">
        <w:rPr>
          <w:rFonts w:ascii="Times" w:hAnsi="Times"/>
          <w:color w:val="000000" w:themeColor="text1"/>
          <w:lang w:val="en-US"/>
        </w:rPr>
        <w:t>ose smaller values in display in terms of pixels, then it will not make sense. That’s why we introduced the scaling by which we can represent it in human readable and recognizable manner.</w:t>
      </w:r>
    </w:p>
    <w:p w14:paraId="1AF82117"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3.7.2</w:t>
      </w:r>
      <w:r w:rsidRPr="002E48C9">
        <w:rPr>
          <w:rFonts w:ascii="Times" w:hAnsi="Times"/>
          <w:b/>
          <w:bCs/>
          <w:color w:val="000000" w:themeColor="text1"/>
          <w:lang w:val="en-US"/>
        </w:rPr>
        <w:tab/>
        <w:t>Snapshot of uncertainty data</w:t>
      </w:r>
    </w:p>
    <w:p w14:paraId="3C1A1EC9" w14:textId="2E2164BC"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sidR="00CB38E3">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sidR="00CB38E3">
        <w:rPr>
          <w:rFonts w:ascii="Times" w:hAnsi="Times"/>
          <w:color w:val="000000" w:themeColor="text1"/>
          <w:lang w:val="en-US"/>
        </w:rPr>
        <w:t>T</w:t>
      </w:r>
      <w:r w:rsidRPr="002E48C9">
        <w:rPr>
          <w:rFonts w:ascii="Times" w:hAnsi="Times"/>
          <w:color w:val="000000" w:themeColor="text1"/>
          <w:lang w:val="en-US"/>
        </w:rPr>
        <w:t>able</w:t>
      </w:r>
      <w:r w:rsidR="00CB38E3">
        <w:rPr>
          <w:rFonts w:ascii="Times" w:hAnsi="Times"/>
          <w:color w:val="000000" w:themeColor="text1"/>
          <w:lang w:val="en-US"/>
        </w:rPr>
        <w:t>-3</w:t>
      </w:r>
      <w:r w:rsidRPr="002E48C9">
        <w:rPr>
          <w:rFonts w:ascii="Times" w:hAnsi="Times"/>
          <w:color w:val="000000" w:themeColor="text1"/>
          <w:lang w:val="en-US"/>
        </w:rPr>
        <w:t xml:space="preserve"> shows the top 10 uncertainty </w:t>
      </w:r>
      <w:r w:rsidR="00CB38E3">
        <w:rPr>
          <w:rFonts w:ascii="Times" w:hAnsi="Times"/>
          <w:color w:val="000000" w:themeColor="text1"/>
          <w:lang w:val="en-US"/>
        </w:rPr>
        <w:t>levels for</w:t>
      </w:r>
      <w:r w:rsidRPr="002E48C9">
        <w:rPr>
          <w:rFonts w:ascii="Times" w:hAnsi="Times"/>
          <w:color w:val="000000" w:themeColor="text1"/>
          <w:lang w:val="en-US"/>
        </w:rPr>
        <w:t xml:space="preserve"> countries and </w:t>
      </w:r>
      <w:r w:rsidR="00CB38E3">
        <w:rPr>
          <w:rFonts w:ascii="Times" w:hAnsi="Times"/>
          <w:color w:val="000000" w:themeColor="text1"/>
          <w:lang w:val="en-US"/>
        </w:rPr>
        <w:t>Table-4</w:t>
      </w:r>
      <w:r w:rsidRPr="002E48C9">
        <w:rPr>
          <w:rFonts w:ascii="Times" w:hAnsi="Times"/>
          <w:color w:val="000000" w:themeColor="text1"/>
          <w:lang w:val="en-US"/>
        </w:rPr>
        <w:t xml:space="preserve"> shows the lowest 10 uncertainty </w:t>
      </w:r>
      <w:r w:rsidR="00CB38E3">
        <w:rPr>
          <w:rFonts w:ascii="Times" w:hAnsi="Times"/>
          <w:color w:val="000000" w:themeColor="text1"/>
          <w:lang w:val="en-US"/>
        </w:rPr>
        <w:t>levels of the</w:t>
      </w:r>
      <w:r w:rsidRPr="002E48C9">
        <w:rPr>
          <w:rFonts w:ascii="Times" w:hAnsi="Times"/>
          <w:color w:val="000000" w:themeColor="text1"/>
          <w:lang w:val="en-US"/>
        </w:rPr>
        <w:t xml:space="preserve"> countries. </w:t>
      </w:r>
    </w:p>
    <w:p w14:paraId="511BDE09" w14:textId="77777777" w:rsidR="00C8209A" w:rsidRPr="002E48C9" w:rsidRDefault="00C8209A" w:rsidP="00C8209A">
      <w:pPr>
        <w:spacing w:line="360" w:lineRule="auto"/>
        <w:jc w:val="both"/>
        <w:rPr>
          <w:rFonts w:ascii="Times" w:hAnsi="Times"/>
          <w:color w:val="000000" w:themeColor="text1"/>
          <w:lang w:val="en-US"/>
        </w:rPr>
      </w:pPr>
    </w:p>
    <w:p w14:paraId="3521D104"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C8209A" w:rsidRPr="002E48C9" w14:paraId="794CB3EB" w14:textId="77777777" w:rsidTr="00BC6E3F">
        <w:tc>
          <w:tcPr>
            <w:tcW w:w="2254" w:type="dxa"/>
            <w:shd w:val="clear" w:color="auto" w:fill="E7E6E6" w:themeFill="background2"/>
          </w:tcPr>
          <w:p w14:paraId="6D5C66CF"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CE103AC"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2F56835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24F8D694"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C8209A" w:rsidRPr="002E48C9" w14:paraId="7D39ABFC" w14:textId="77777777" w:rsidTr="00BC6E3F">
        <w:tc>
          <w:tcPr>
            <w:tcW w:w="2254" w:type="dxa"/>
          </w:tcPr>
          <w:p w14:paraId="0E9F3B81"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0DBA8488"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77AFF8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54A947F0"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C8209A" w:rsidRPr="002E48C9" w14:paraId="2E704694" w14:textId="77777777" w:rsidTr="00BC6E3F">
        <w:tc>
          <w:tcPr>
            <w:tcW w:w="2254" w:type="dxa"/>
          </w:tcPr>
          <w:p w14:paraId="2887CEA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7D10542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76795AC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289D1D0D"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C8209A" w:rsidRPr="002E48C9" w14:paraId="022CA608" w14:textId="77777777" w:rsidTr="00BC6E3F">
        <w:tc>
          <w:tcPr>
            <w:tcW w:w="2254" w:type="dxa"/>
          </w:tcPr>
          <w:p w14:paraId="245060DA"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3AA050C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3348BED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08CED77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C8209A" w:rsidRPr="002E48C9" w14:paraId="57F8B8E0" w14:textId="77777777" w:rsidTr="00BC6E3F">
        <w:tc>
          <w:tcPr>
            <w:tcW w:w="2254" w:type="dxa"/>
          </w:tcPr>
          <w:p w14:paraId="05EA446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074F899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15EA36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76AFF93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C8209A" w:rsidRPr="002E48C9" w14:paraId="0CABE38F" w14:textId="77777777" w:rsidTr="00BC6E3F">
        <w:tc>
          <w:tcPr>
            <w:tcW w:w="2254" w:type="dxa"/>
          </w:tcPr>
          <w:p w14:paraId="7BD959FD"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5C5E3F5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26B0ACF9"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62E8810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C8209A" w:rsidRPr="002E48C9" w14:paraId="5DDBF8E7" w14:textId="77777777" w:rsidTr="00BC6E3F">
        <w:tc>
          <w:tcPr>
            <w:tcW w:w="2254" w:type="dxa"/>
          </w:tcPr>
          <w:p w14:paraId="3945A6E3"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4020264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2C6A885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DFDD4D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C8209A" w:rsidRPr="002E48C9" w14:paraId="23BEA1A8" w14:textId="77777777" w:rsidTr="00BC6E3F">
        <w:tc>
          <w:tcPr>
            <w:tcW w:w="2254" w:type="dxa"/>
          </w:tcPr>
          <w:p w14:paraId="5AE88ED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6BD58B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4900AF82"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3A59D7F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C8209A" w:rsidRPr="002E48C9" w14:paraId="299020B3" w14:textId="77777777" w:rsidTr="00BC6E3F">
        <w:tc>
          <w:tcPr>
            <w:tcW w:w="2254" w:type="dxa"/>
          </w:tcPr>
          <w:p w14:paraId="634C60BA"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427B05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01A4BB3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27B017D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C8209A" w:rsidRPr="002E48C9" w14:paraId="196118AD" w14:textId="77777777" w:rsidTr="00BC6E3F">
        <w:tc>
          <w:tcPr>
            <w:tcW w:w="2254" w:type="dxa"/>
          </w:tcPr>
          <w:p w14:paraId="194346D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45014CB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5DE980F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205F3A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C8209A" w:rsidRPr="002E48C9" w14:paraId="129540E2" w14:textId="77777777" w:rsidTr="00BC6E3F">
        <w:tc>
          <w:tcPr>
            <w:tcW w:w="2254" w:type="dxa"/>
          </w:tcPr>
          <w:p w14:paraId="3CFC5181"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36CFA598"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571088F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30644AC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02E6E55D" w14:textId="52223F76"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Table-3: Top uncertainty countries in the ordered list</w:t>
      </w:r>
    </w:p>
    <w:p w14:paraId="6EF9CA4B" w14:textId="77777777" w:rsidR="00C8209A" w:rsidRPr="002E48C9" w:rsidRDefault="00C8209A" w:rsidP="00C8209A">
      <w:pPr>
        <w:spacing w:line="360" w:lineRule="auto"/>
        <w:rPr>
          <w:rFonts w:ascii="Times" w:hAnsi="Times"/>
          <w:color w:val="000000" w:themeColor="text1"/>
          <w:lang w:val="en-US"/>
        </w:rPr>
      </w:pPr>
    </w:p>
    <w:p w14:paraId="7FD29136"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C8209A" w:rsidRPr="002E48C9" w14:paraId="2DE4F4CE" w14:textId="77777777" w:rsidTr="00BC6E3F">
        <w:tc>
          <w:tcPr>
            <w:tcW w:w="2254" w:type="dxa"/>
            <w:shd w:val="clear" w:color="auto" w:fill="E7E6E6" w:themeFill="background2"/>
          </w:tcPr>
          <w:p w14:paraId="4C19C006"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2E88651"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7D75869F"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20BA809E"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C8209A" w:rsidRPr="002E48C9" w14:paraId="61E6297E" w14:textId="77777777" w:rsidTr="00BC6E3F">
        <w:tc>
          <w:tcPr>
            <w:tcW w:w="2254" w:type="dxa"/>
            <w:shd w:val="clear" w:color="auto" w:fill="FFFFFF" w:themeFill="background1"/>
          </w:tcPr>
          <w:p w14:paraId="439060A5"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14D883A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513FF5E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1DC9CDB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C8209A" w:rsidRPr="002E48C9" w14:paraId="5152A258" w14:textId="77777777" w:rsidTr="00BC6E3F">
        <w:tc>
          <w:tcPr>
            <w:tcW w:w="2254" w:type="dxa"/>
            <w:shd w:val="clear" w:color="auto" w:fill="FFFFFF" w:themeFill="background1"/>
          </w:tcPr>
          <w:p w14:paraId="55D2A73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0D656D5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071FF787"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7067988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C8209A" w:rsidRPr="002E48C9" w14:paraId="51021A8A" w14:textId="77777777" w:rsidTr="00BC6E3F">
        <w:tc>
          <w:tcPr>
            <w:tcW w:w="2254" w:type="dxa"/>
            <w:shd w:val="clear" w:color="auto" w:fill="FFFFFF" w:themeFill="background1"/>
          </w:tcPr>
          <w:p w14:paraId="6A2AF23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C9A350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12F1A86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BD68D9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C8209A" w:rsidRPr="002E48C9" w14:paraId="1D50DF88" w14:textId="77777777" w:rsidTr="00BC6E3F">
        <w:tc>
          <w:tcPr>
            <w:tcW w:w="2254" w:type="dxa"/>
            <w:shd w:val="clear" w:color="auto" w:fill="FFFFFF" w:themeFill="background1"/>
          </w:tcPr>
          <w:p w14:paraId="58C10DA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136951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26036FA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6CDE0AC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C8209A" w:rsidRPr="002E48C9" w14:paraId="05AAB5FD" w14:textId="77777777" w:rsidTr="00BC6E3F">
        <w:tc>
          <w:tcPr>
            <w:tcW w:w="2254" w:type="dxa"/>
            <w:shd w:val="clear" w:color="auto" w:fill="FFFFFF" w:themeFill="background1"/>
          </w:tcPr>
          <w:p w14:paraId="429C351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7DAE1855"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1AE878A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36A722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C8209A" w:rsidRPr="002E48C9" w14:paraId="42617DC6" w14:textId="77777777" w:rsidTr="00BC6E3F">
        <w:tc>
          <w:tcPr>
            <w:tcW w:w="2254" w:type="dxa"/>
            <w:shd w:val="clear" w:color="auto" w:fill="FFFFFF" w:themeFill="background1"/>
          </w:tcPr>
          <w:p w14:paraId="011460A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05CC09C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7F9F285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17DADD1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C8209A" w:rsidRPr="002E48C9" w14:paraId="303E09E3" w14:textId="77777777" w:rsidTr="00BC6E3F">
        <w:tc>
          <w:tcPr>
            <w:tcW w:w="2254" w:type="dxa"/>
            <w:shd w:val="clear" w:color="auto" w:fill="FFFFFF" w:themeFill="background1"/>
          </w:tcPr>
          <w:p w14:paraId="3122DF6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21E187C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6421AAF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7AA893E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C8209A" w:rsidRPr="002E48C9" w14:paraId="7367D425" w14:textId="77777777" w:rsidTr="00BC6E3F">
        <w:tc>
          <w:tcPr>
            <w:tcW w:w="2254" w:type="dxa"/>
            <w:shd w:val="clear" w:color="auto" w:fill="FFFFFF" w:themeFill="background1"/>
          </w:tcPr>
          <w:p w14:paraId="570E19B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2FD499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59FBE91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302AC22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C8209A" w:rsidRPr="002E48C9" w14:paraId="78CEAF5A" w14:textId="77777777" w:rsidTr="00BC6E3F">
        <w:tc>
          <w:tcPr>
            <w:tcW w:w="2254" w:type="dxa"/>
            <w:shd w:val="clear" w:color="auto" w:fill="FFFFFF" w:themeFill="background1"/>
          </w:tcPr>
          <w:p w14:paraId="7142783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1E09C73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782D6E7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01F3960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C8209A" w:rsidRPr="002E48C9" w14:paraId="5268EC4C" w14:textId="77777777" w:rsidTr="00BC6E3F">
        <w:tc>
          <w:tcPr>
            <w:tcW w:w="2254" w:type="dxa"/>
            <w:shd w:val="clear" w:color="auto" w:fill="FFFFFF" w:themeFill="background1"/>
          </w:tcPr>
          <w:p w14:paraId="2C2A0DB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645D770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70AD2FC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3F0F8B8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E3DFE2C" w14:textId="06E9706E"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4</w:t>
      </w:r>
      <w:r w:rsidRPr="002E48C9">
        <w:rPr>
          <w:rFonts w:ascii="Times" w:hAnsi="Times"/>
          <w:color w:val="000000" w:themeColor="text1"/>
          <w:lang w:val="en-US"/>
        </w:rPr>
        <w:t>: Lowest uncertainty countries in the ordered list</w:t>
      </w:r>
    </w:p>
    <w:p w14:paraId="4B4C9A4D" w14:textId="77777777" w:rsidR="00C8209A" w:rsidRPr="002E48C9" w:rsidRDefault="00C8209A" w:rsidP="00C8209A">
      <w:pPr>
        <w:spacing w:line="360" w:lineRule="auto"/>
        <w:rPr>
          <w:rFonts w:ascii="Times" w:hAnsi="Times"/>
          <w:color w:val="000000" w:themeColor="text1"/>
          <w:lang w:val="en-US"/>
        </w:rPr>
      </w:pPr>
    </w:p>
    <w:p w14:paraId="54C85E47" w14:textId="1B63C107"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sidR="00CB38E3">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sidR="00CB38E3">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sidR="00CB38E3">
        <w:rPr>
          <w:rFonts w:ascii="Times" w:hAnsi="Times"/>
          <w:color w:val="000000" w:themeColor="text1"/>
          <w:lang w:val="en-US"/>
        </w:rPr>
        <w:t>we will see more examples</w:t>
      </w:r>
      <w:r w:rsidRPr="002E48C9">
        <w:rPr>
          <w:rFonts w:ascii="Times" w:hAnsi="Times"/>
          <w:color w:val="000000" w:themeColor="text1"/>
          <w:lang w:val="en-US"/>
        </w:rPr>
        <w:t xml:space="preserve">. </w:t>
      </w:r>
    </w:p>
    <w:p w14:paraId="25D5AF9F" w14:textId="77777777" w:rsidR="00C8209A" w:rsidRPr="002E48C9" w:rsidRDefault="00C8209A" w:rsidP="00C8209A">
      <w:pPr>
        <w:spacing w:line="360" w:lineRule="auto"/>
        <w:rPr>
          <w:rFonts w:ascii="Times" w:hAnsi="Times"/>
          <w:b/>
          <w:bCs/>
          <w:color w:val="000000" w:themeColor="text1"/>
          <w:lang w:val="en-US"/>
        </w:rPr>
      </w:pPr>
    </w:p>
    <w:p w14:paraId="11BF3AD6"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C8209A" w:rsidRPr="002E48C9" w14:paraId="107AE795" w14:textId="77777777" w:rsidTr="00BC6E3F">
        <w:tc>
          <w:tcPr>
            <w:tcW w:w="1972" w:type="dxa"/>
            <w:shd w:val="clear" w:color="auto" w:fill="E7E6E6" w:themeFill="background2"/>
          </w:tcPr>
          <w:p w14:paraId="7040CF9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1681E36"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125BAF00"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2553B0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AC5C747" w14:textId="77777777" w:rsidR="00C8209A" w:rsidRPr="002E48C9" w:rsidRDefault="00C8209A"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C8209A" w:rsidRPr="002E48C9" w14:paraId="6F783FDB" w14:textId="77777777" w:rsidTr="00BC6E3F">
        <w:tc>
          <w:tcPr>
            <w:tcW w:w="1972" w:type="dxa"/>
            <w:shd w:val="clear" w:color="auto" w:fill="FFFFFF" w:themeFill="background1"/>
          </w:tcPr>
          <w:p w14:paraId="5612EB1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ED282E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5CF51A8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4206BC5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7749B58"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7</w:t>
            </w:r>
          </w:p>
        </w:tc>
      </w:tr>
      <w:tr w:rsidR="00C8209A" w:rsidRPr="002E48C9" w14:paraId="5E361899" w14:textId="77777777" w:rsidTr="00BC6E3F">
        <w:tc>
          <w:tcPr>
            <w:tcW w:w="1972" w:type="dxa"/>
            <w:shd w:val="clear" w:color="auto" w:fill="FFFFFF" w:themeFill="background1"/>
          </w:tcPr>
          <w:p w14:paraId="733699E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10BC5CE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25443C1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45C13C9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13DE2E4"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3.52</w:t>
            </w:r>
          </w:p>
        </w:tc>
      </w:tr>
      <w:tr w:rsidR="00C8209A" w:rsidRPr="002E48C9" w14:paraId="194D2A83" w14:textId="77777777" w:rsidTr="00BC6E3F">
        <w:tc>
          <w:tcPr>
            <w:tcW w:w="1972" w:type="dxa"/>
            <w:shd w:val="clear" w:color="auto" w:fill="FFFFFF" w:themeFill="background1"/>
          </w:tcPr>
          <w:p w14:paraId="5C5A824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17445EF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34FD0C8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6AD6006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2EDAC1E5"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1.27</w:t>
            </w:r>
          </w:p>
        </w:tc>
      </w:tr>
      <w:tr w:rsidR="00C8209A" w:rsidRPr="002E48C9" w14:paraId="29AAA81B" w14:textId="77777777" w:rsidTr="00BC6E3F">
        <w:tc>
          <w:tcPr>
            <w:tcW w:w="1972" w:type="dxa"/>
            <w:shd w:val="clear" w:color="auto" w:fill="FFFFFF" w:themeFill="background1"/>
          </w:tcPr>
          <w:p w14:paraId="40649F88"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6F490A3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601A73D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71DBDDF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1AE04B04"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0.17</w:t>
            </w:r>
          </w:p>
        </w:tc>
      </w:tr>
      <w:tr w:rsidR="00C8209A" w:rsidRPr="002E48C9" w14:paraId="704C4C90" w14:textId="77777777" w:rsidTr="00BC6E3F">
        <w:tc>
          <w:tcPr>
            <w:tcW w:w="1972" w:type="dxa"/>
            <w:shd w:val="clear" w:color="auto" w:fill="FFFFFF" w:themeFill="background1"/>
          </w:tcPr>
          <w:p w14:paraId="12FFCA8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7A08A7A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913B37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43D9A0B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0EF88D2A"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0.56</w:t>
            </w:r>
          </w:p>
        </w:tc>
      </w:tr>
      <w:tr w:rsidR="00C8209A" w:rsidRPr="002E48C9" w14:paraId="7DC1E48A" w14:textId="77777777" w:rsidTr="00BC6E3F">
        <w:tc>
          <w:tcPr>
            <w:tcW w:w="1972" w:type="dxa"/>
            <w:shd w:val="clear" w:color="auto" w:fill="FFFFFF" w:themeFill="background1"/>
          </w:tcPr>
          <w:p w14:paraId="3A22150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88D191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68084AA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212453C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09AE460C"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0.22</w:t>
            </w:r>
          </w:p>
        </w:tc>
      </w:tr>
      <w:tr w:rsidR="00C8209A" w:rsidRPr="002E48C9" w14:paraId="68F09182" w14:textId="77777777" w:rsidTr="00BC6E3F">
        <w:tc>
          <w:tcPr>
            <w:tcW w:w="1972" w:type="dxa"/>
            <w:shd w:val="clear" w:color="auto" w:fill="FFFFFF" w:themeFill="background1"/>
          </w:tcPr>
          <w:p w14:paraId="12698C7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763DFD9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336F76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2EBD169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271843DF"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0.51</w:t>
            </w:r>
          </w:p>
        </w:tc>
      </w:tr>
      <w:tr w:rsidR="00C8209A" w:rsidRPr="002E48C9" w14:paraId="32988550" w14:textId="77777777" w:rsidTr="00BC6E3F">
        <w:tc>
          <w:tcPr>
            <w:tcW w:w="1972" w:type="dxa"/>
            <w:shd w:val="clear" w:color="auto" w:fill="FFFFFF" w:themeFill="background1"/>
          </w:tcPr>
          <w:p w14:paraId="700B1DB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757FC82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422D5AF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10708B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5E58E7F"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0.33</w:t>
            </w:r>
          </w:p>
        </w:tc>
      </w:tr>
      <w:tr w:rsidR="00C8209A" w:rsidRPr="002E48C9" w14:paraId="1F817B28" w14:textId="77777777" w:rsidTr="00BC6E3F">
        <w:tc>
          <w:tcPr>
            <w:tcW w:w="1972" w:type="dxa"/>
            <w:shd w:val="clear" w:color="auto" w:fill="FFFFFF" w:themeFill="background1"/>
          </w:tcPr>
          <w:p w14:paraId="203F2C7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3299F2B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700A79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F29977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09A524CD"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0.30</w:t>
            </w:r>
          </w:p>
        </w:tc>
      </w:tr>
      <w:tr w:rsidR="00C8209A" w:rsidRPr="002E48C9" w14:paraId="4F7CED17" w14:textId="77777777" w:rsidTr="00BC6E3F">
        <w:tc>
          <w:tcPr>
            <w:tcW w:w="1972" w:type="dxa"/>
            <w:shd w:val="clear" w:color="auto" w:fill="FFFFFF" w:themeFill="background1"/>
          </w:tcPr>
          <w:p w14:paraId="455E673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51AAF0A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25DF865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B32B17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2CF22F5"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06A06E44" w14:textId="77777777" w:rsidR="00C8209A" w:rsidRDefault="00C8209A" w:rsidP="00C8209A">
      <w:pPr>
        <w:spacing w:line="360" w:lineRule="auto"/>
        <w:rPr>
          <w:rFonts w:ascii="Times" w:hAnsi="Times"/>
          <w:color w:val="000000" w:themeColor="text1"/>
          <w:lang w:val="en-US"/>
        </w:rPr>
      </w:pPr>
    </w:p>
    <w:p w14:paraId="53B2D130" w14:textId="11514A7E" w:rsidR="00C8209A"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5</w:t>
      </w:r>
      <w:r w:rsidRPr="002E48C9">
        <w:rPr>
          <w:rFonts w:ascii="Times" w:hAnsi="Times"/>
          <w:color w:val="000000" w:themeColor="text1"/>
          <w:lang w:val="en-US"/>
        </w:rPr>
        <w:t xml:space="preserve">: </w:t>
      </w:r>
      <w:r w:rsidR="00CB38E3">
        <w:rPr>
          <w:rFonts w:ascii="Times" w:hAnsi="Times"/>
          <w:color w:val="000000" w:themeColor="text1"/>
          <w:lang w:val="en-US"/>
        </w:rPr>
        <w:t>U</w:t>
      </w:r>
      <w:r w:rsidRPr="002E48C9">
        <w:rPr>
          <w:rFonts w:ascii="Times" w:hAnsi="Times"/>
          <w:color w:val="000000" w:themeColor="text1"/>
          <w:lang w:val="en-US"/>
        </w:rPr>
        <w:t xml:space="preserve">ncertainty </w:t>
      </w:r>
      <w:r w:rsidR="00CB38E3">
        <w:rPr>
          <w:rFonts w:ascii="Times" w:hAnsi="Times"/>
          <w:color w:val="000000" w:themeColor="text1"/>
          <w:lang w:val="en-US"/>
        </w:rPr>
        <w:t xml:space="preserve">comparisons </w:t>
      </w:r>
      <w:r w:rsidR="002E2569">
        <w:rPr>
          <w:rFonts w:ascii="Times" w:hAnsi="Times"/>
          <w:color w:val="000000" w:themeColor="text1"/>
          <w:lang w:val="en-US"/>
        </w:rPr>
        <w:t>of</w:t>
      </w:r>
      <w:r w:rsidR="00FC71C1">
        <w:rPr>
          <w:rFonts w:ascii="Times" w:hAnsi="Times"/>
          <w:color w:val="000000" w:themeColor="text1"/>
          <w:lang w:val="en-US"/>
        </w:rPr>
        <w:t xml:space="preserve"> models for higher uncertaint</w:t>
      </w:r>
      <w:r w:rsidR="002E2569">
        <w:rPr>
          <w:rFonts w:ascii="Times" w:hAnsi="Times"/>
          <w:color w:val="000000" w:themeColor="text1"/>
          <w:lang w:val="en-US"/>
        </w:rPr>
        <w:t xml:space="preserve">ies of </w:t>
      </w:r>
      <w:r w:rsidR="00FC71C1">
        <w:rPr>
          <w:rFonts w:ascii="Times" w:hAnsi="Times"/>
          <w:color w:val="000000" w:themeColor="text1"/>
          <w:lang w:val="en-US"/>
        </w:rPr>
        <w:t>MLP</w:t>
      </w:r>
    </w:p>
    <w:p w14:paraId="0E0FF7E8" w14:textId="77777777" w:rsidR="00C8209A" w:rsidRPr="002E48C9" w:rsidRDefault="00C8209A" w:rsidP="00C8209A">
      <w:pPr>
        <w:spacing w:line="360" w:lineRule="auto"/>
        <w:rPr>
          <w:rFonts w:ascii="Times" w:hAnsi="Times"/>
          <w:b/>
          <w:bCs/>
          <w:color w:val="000000" w:themeColor="text1"/>
          <w:lang w:val="en-US"/>
        </w:rPr>
      </w:pPr>
    </w:p>
    <w:p w14:paraId="15A62E1D" w14:textId="51FCCBD2"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table of three different machine learning models, we notice that the uncertainties greatly vary for each country based on the model. There is no country which has identical uncertainty values for all </w:t>
      </w:r>
      <w:r w:rsidR="00E13EF1">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sidR="00E74A78">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sidR="00E74A78">
        <w:rPr>
          <w:rFonts w:ascii="Times" w:hAnsi="Times"/>
          <w:color w:val="000000" w:themeColor="text1"/>
          <w:lang w:val="en-US"/>
        </w:rPr>
        <w:t>examine these results more closely</w:t>
      </w:r>
      <w:r w:rsidRPr="002E48C9">
        <w:rPr>
          <w:rFonts w:ascii="Times" w:hAnsi="Times"/>
          <w:color w:val="000000" w:themeColor="text1"/>
          <w:lang w:val="en-US"/>
        </w:rPr>
        <w:t>. We</w:t>
      </w:r>
      <w:r w:rsidR="00E74A78">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sidR="00E74A78">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2343D62B" w14:textId="6A240BBB" w:rsidR="00C8209A" w:rsidRDefault="00C8209A" w:rsidP="00C8209A">
      <w:pPr>
        <w:spacing w:line="360" w:lineRule="auto"/>
        <w:rPr>
          <w:rFonts w:ascii="Times" w:hAnsi="Times"/>
          <w:b/>
          <w:bCs/>
          <w:color w:val="000000" w:themeColor="text1"/>
          <w:lang w:val="en-US"/>
        </w:rPr>
      </w:pPr>
    </w:p>
    <w:p w14:paraId="03E2F9FA" w14:textId="359C94A8" w:rsidR="00E74A78" w:rsidRDefault="00E74A78" w:rsidP="00C8209A">
      <w:pPr>
        <w:spacing w:line="360" w:lineRule="auto"/>
        <w:rPr>
          <w:rFonts w:ascii="Times" w:hAnsi="Times"/>
          <w:b/>
          <w:bCs/>
          <w:color w:val="000000" w:themeColor="text1"/>
          <w:lang w:val="en-US"/>
        </w:rPr>
      </w:pPr>
    </w:p>
    <w:p w14:paraId="52FFCAA5" w14:textId="3A0DFF12" w:rsidR="00E74A78" w:rsidRDefault="00E74A78" w:rsidP="00C8209A">
      <w:pPr>
        <w:spacing w:line="360" w:lineRule="auto"/>
        <w:rPr>
          <w:rFonts w:ascii="Times" w:hAnsi="Times"/>
          <w:b/>
          <w:bCs/>
          <w:color w:val="000000" w:themeColor="text1"/>
          <w:lang w:val="en-US"/>
        </w:rPr>
      </w:pPr>
    </w:p>
    <w:p w14:paraId="45FF3B4B" w14:textId="6B927958" w:rsidR="00E74A78" w:rsidRDefault="00E74A78" w:rsidP="00C8209A">
      <w:pPr>
        <w:spacing w:line="360" w:lineRule="auto"/>
        <w:rPr>
          <w:rFonts w:ascii="Times" w:hAnsi="Times"/>
          <w:b/>
          <w:bCs/>
          <w:color w:val="000000" w:themeColor="text1"/>
          <w:lang w:val="en-US"/>
        </w:rPr>
      </w:pPr>
    </w:p>
    <w:p w14:paraId="6D4621A6" w14:textId="3685C0BC" w:rsidR="00E74A78" w:rsidRDefault="00E74A78" w:rsidP="00C8209A">
      <w:pPr>
        <w:spacing w:line="360" w:lineRule="auto"/>
        <w:rPr>
          <w:rFonts w:ascii="Times" w:hAnsi="Times"/>
          <w:b/>
          <w:bCs/>
          <w:color w:val="000000" w:themeColor="text1"/>
          <w:lang w:val="en-US"/>
        </w:rPr>
      </w:pPr>
    </w:p>
    <w:p w14:paraId="443FC7A2" w14:textId="5DDA7BCC" w:rsidR="00E74A78" w:rsidRDefault="00E74A78" w:rsidP="00C8209A">
      <w:pPr>
        <w:spacing w:line="360" w:lineRule="auto"/>
        <w:rPr>
          <w:rFonts w:ascii="Times" w:hAnsi="Times"/>
          <w:b/>
          <w:bCs/>
          <w:color w:val="000000" w:themeColor="text1"/>
          <w:lang w:val="en-US"/>
        </w:rPr>
      </w:pPr>
    </w:p>
    <w:p w14:paraId="21CC3B2B" w14:textId="3306B657" w:rsidR="00E74A78" w:rsidRDefault="00E74A78" w:rsidP="00C8209A">
      <w:pPr>
        <w:spacing w:line="360" w:lineRule="auto"/>
        <w:rPr>
          <w:rFonts w:ascii="Times" w:hAnsi="Times"/>
          <w:b/>
          <w:bCs/>
          <w:color w:val="000000" w:themeColor="text1"/>
          <w:lang w:val="en-US"/>
        </w:rPr>
      </w:pPr>
    </w:p>
    <w:p w14:paraId="238DF9A7" w14:textId="77777777" w:rsidR="00E74A78" w:rsidRDefault="00E74A78" w:rsidP="00C8209A">
      <w:pPr>
        <w:spacing w:line="360" w:lineRule="auto"/>
        <w:rPr>
          <w:rFonts w:ascii="Times" w:hAnsi="Times"/>
          <w:b/>
          <w:bCs/>
          <w:color w:val="000000" w:themeColor="text1"/>
          <w:lang w:val="en-US"/>
        </w:rPr>
      </w:pPr>
    </w:p>
    <w:p w14:paraId="182965C7" w14:textId="77777777" w:rsidR="008D47CC" w:rsidRPr="003B7ED7" w:rsidRDefault="00D76C2D" w:rsidP="00D76C2D">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C3C7DE9" w14:textId="4EBE884B" w:rsidR="00D76C2D" w:rsidRDefault="003B7ED7" w:rsidP="00C8209A">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Visualization Method</w:t>
      </w:r>
      <w:r w:rsidR="00451E29">
        <w:rPr>
          <w:rFonts w:ascii="Times" w:hAnsi="Times"/>
          <w:b/>
          <w:bCs/>
          <w:color w:val="000000" w:themeColor="text1"/>
          <w:sz w:val="28"/>
          <w:szCs w:val="28"/>
          <w:lang w:val="en-US"/>
        </w:rPr>
        <w:t xml:space="preserve"> </w:t>
      </w:r>
      <w:r>
        <w:rPr>
          <w:rFonts w:ascii="Times" w:hAnsi="Times"/>
          <w:b/>
          <w:bCs/>
          <w:color w:val="000000" w:themeColor="text1"/>
          <w:sz w:val="28"/>
          <w:szCs w:val="28"/>
          <w:lang w:val="en-US"/>
        </w:rPr>
        <w:t>Architecture</w:t>
      </w:r>
    </w:p>
    <w:p w14:paraId="71198C90" w14:textId="7C32638D" w:rsidR="00E4574D" w:rsidRDefault="00E4574D" w:rsidP="00C8209A">
      <w:pPr>
        <w:spacing w:line="360" w:lineRule="auto"/>
        <w:rPr>
          <w:rFonts w:ascii="Times" w:hAnsi="Times"/>
          <w:b/>
          <w:bCs/>
          <w:color w:val="000000" w:themeColor="text1"/>
          <w:sz w:val="28"/>
          <w:szCs w:val="28"/>
          <w:lang w:val="en-US"/>
        </w:rPr>
      </w:pPr>
    </w:p>
    <w:p w14:paraId="34220026" w14:textId="61598F53" w:rsidR="00E4574D" w:rsidRDefault="006B1B2E" w:rsidP="00C8209A">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r>
      <w:r w:rsidR="00E4574D" w:rsidRPr="006B1B2E">
        <w:rPr>
          <w:rFonts w:ascii="Times" w:hAnsi="Times"/>
          <w:b/>
          <w:bCs/>
          <w:color w:val="000000" w:themeColor="text1"/>
          <w:lang w:val="en-US"/>
        </w:rPr>
        <w:t>Introduction</w:t>
      </w:r>
    </w:p>
    <w:p w14:paraId="43DC43BC" w14:textId="0486641D" w:rsidR="00140BAB" w:rsidRPr="004775F4" w:rsidRDefault="004775F4" w:rsidP="000C1080">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w:t>
      </w:r>
      <w:r w:rsidR="000C1080">
        <w:rPr>
          <w:rFonts w:ascii="Times" w:hAnsi="Times"/>
          <w:color w:val="000000" w:themeColor="text1"/>
          <w:lang w:val="en-US"/>
        </w:rPr>
        <w:t>see</w:t>
      </w:r>
      <w:r>
        <w:rPr>
          <w:rFonts w:ascii="Times" w:hAnsi="Times"/>
          <w:color w:val="000000" w:themeColor="text1"/>
          <w:lang w:val="en-US"/>
        </w:rPr>
        <w:t xml:space="preserve"> how it works</w:t>
      </w:r>
      <w:r w:rsidR="000C1080">
        <w:rPr>
          <w:rFonts w:ascii="Times" w:hAnsi="Times"/>
          <w:color w:val="000000" w:themeColor="text1"/>
          <w:lang w:val="en-US"/>
        </w:rPr>
        <w:t xml:space="preserve"> compared to other existing approaches such as </w:t>
      </w:r>
      <w:r w:rsidR="000C1080" w:rsidRPr="002650E8">
        <w:rPr>
          <w:rFonts w:ascii="Times" w:hAnsi="Times"/>
          <w:color w:val="000000" w:themeColor="text1"/>
        </w:rPr>
        <w:t xml:space="preserve">Michael </w:t>
      </w:r>
      <w:proofErr w:type="spellStart"/>
      <w:r w:rsidR="000C1080" w:rsidRPr="002650E8">
        <w:rPr>
          <w:rFonts w:ascii="Times" w:hAnsi="Times"/>
          <w:color w:val="000000" w:themeColor="text1"/>
        </w:rPr>
        <w:t>Correll</w:t>
      </w:r>
      <w:proofErr w:type="spellEnd"/>
      <w:r w:rsidR="000C1080">
        <w:rPr>
          <w:rFonts w:ascii="Times" w:hAnsi="Times"/>
          <w:color w:val="000000" w:themeColor="text1"/>
          <w:lang w:val="en-US"/>
        </w:rPr>
        <w:t xml:space="preserve"> [35]. On this purpose, we have explained the technical background of this method of representation and corresponding algorithms in this chapter.</w:t>
      </w:r>
    </w:p>
    <w:p w14:paraId="5660E59A" w14:textId="77777777" w:rsidR="00D76C2D" w:rsidRDefault="00D76C2D" w:rsidP="00C8209A">
      <w:pPr>
        <w:spacing w:line="360" w:lineRule="auto"/>
        <w:rPr>
          <w:rFonts w:ascii="Times" w:hAnsi="Times"/>
          <w:b/>
          <w:bCs/>
          <w:color w:val="000000" w:themeColor="text1"/>
          <w:lang w:val="en-US"/>
        </w:rPr>
      </w:pPr>
    </w:p>
    <w:p w14:paraId="7C7BFBF8" w14:textId="174AD8DA" w:rsidR="00C8209A" w:rsidRPr="002E48C9" w:rsidRDefault="00D76C2D" w:rsidP="00C8209A">
      <w:pPr>
        <w:spacing w:line="360" w:lineRule="auto"/>
        <w:rPr>
          <w:rFonts w:ascii="Times" w:hAnsi="Times"/>
          <w:b/>
          <w:bCs/>
          <w:color w:val="000000" w:themeColor="text1"/>
          <w:lang w:val="en-US"/>
        </w:rPr>
      </w:pPr>
      <w:r>
        <w:rPr>
          <w:rFonts w:ascii="Times" w:hAnsi="Times"/>
          <w:b/>
          <w:bCs/>
          <w:color w:val="000000" w:themeColor="text1"/>
          <w:lang w:val="en-US"/>
        </w:rPr>
        <w:t>4.</w:t>
      </w:r>
      <w:r w:rsidR="006B1B2E">
        <w:rPr>
          <w:rFonts w:ascii="Times" w:hAnsi="Times"/>
          <w:b/>
          <w:bCs/>
          <w:color w:val="000000" w:themeColor="text1"/>
          <w:lang w:val="en-US"/>
        </w:rPr>
        <w:t>2</w:t>
      </w:r>
      <w:r w:rsidR="00C8209A" w:rsidRPr="002E48C9">
        <w:rPr>
          <w:rFonts w:ascii="Times" w:hAnsi="Times"/>
          <w:b/>
          <w:bCs/>
          <w:color w:val="000000" w:themeColor="text1"/>
          <w:lang w:val="en-US"/>
        </w:rPr>
        <w:tab/>
      </w:r>
      <w:r w:rsidR="00E4574D">
        <w:rPr>
          <w:rFonts w:ascii="Times" w:hAnsi="Times"/>
          <w:b/>
          <w:bCs/>
          <w:color w:val="000000" w:themeColor="text1"/>
          <w:lang w:val="en-US"/>
        </w:rPr>
        <w:t xml:space="preserve">Background </w:t>
      </w:r>
      <w:r w:rsidR="00C8209A">
        <w:rPr>
          <w:rFonts w:ascii="Times" w:hAnsi="Times"/>
          <w:b/>
          <w:bCs/>
          <w:color w:val="000000" w:themeColor="text1"/>
          <w:lang w:val="en-US"/>
        </w:rPr>
        <w:t>Architecture</w:t>
      </w:r>
    </w:p>
    <w:p w14:paraId="3B7E5CD1" w14:textId="0C514372" w:rsidR="00C8209A" w:rsidRPr="00D04E9C" w:rsidRDefault="00C8209A" w:rsidP="00C8209A">
      <w:pPr>
        <w:spacing w:line="360" w:lineRule="auto"/>
        <w:jc w:val="both"/>
        <w:rPr>
          <w:rFonts w:ascii="Times" w:hAnsi="Times"/>
          <w:color w:val="000000" w:themeColor="text1"/>
        </w:rPr>
      </w:pPr>
      <w:r w:rsidRPr="00D04E9C">
        <w:rPr>
          <w:rFonts w:ascii="Times" w:hAnsi="Times"/>
          <w:color w:val="000000" w:themeColor="text1"/>
        </w:rPr>
        <w:t xml:space="preserve">As we have seen </w:t>
      </w:r>
      <w:r w:rsidR="003B7ED7">
        <w:rPr>
          <w:rFonts w:ascii="Times" w:hAnsi="Times"/>
          <w:color w:val="000000" w:themeColor="text1"/>
        </w:rPr>
        <w:t xml:space="preserve">an example of </w:t>
      </w:r>
      <w:r w:rsidRPr="00D04E9C">
        <w:rPr>
          <w:rFonts w:ascii="Times" w:hAnsi="Times"/>
          <w:color w:val="000000" w:themeColor="text1"/>
        </w:rPr>
        <w:t>lateral chromatic aberration in Figure-1 (Chapter 1) where all lights with different wavelengths do not focus to the same convergent point because lights having shorter wavelength refract more than the lights with longer wavelength. Inspi</w:t>
      </w:r>
      <w:r w:rsidR="003B7ED7">
        <w:rPr>
          <w:rFonts w:ascii="Times" w:hAnsi="Times"/>
          <w:color w:val="000000" w:themeColor="text1"/>
        </w:rPr>
        <w:t>red</w:t>
      </w:r>
      <w:r w:rsidRPr="00D04E9C">
        <w:rPr>
          <w:rFonts w:ascii="Times" w:hAnsi="Times"/>
          <w:color w:val="000000" w:themeColor="text1"/>
        </w:rPr>
        <w:t xml:space="preserve"> </w:t>
      </w:r>
      <w:r w:rsidR="003B7ED7">
        <w:rPr>
          <w:rFonts w:ascii="Times" w:hAnsi="Times"/>
          <w:color w:val="000000" w:themeColor="text1"/>
        </w:rPr>
        <w:t xml:space="preserve">by </w:t>
      </w:r>
      <w:r w:rsidRPr="00D04E9C">
        <w:rPr>
          <w:rFonts w:ascii="Times" w:hAnsi="Times"/>
          <w:color w:val="000000" w:themeColor="text1"/>
        </w:rPr>
        <w:t xml:space="preserve">that </w:t>
      </w:r>
      <w:r w:rsidR="003B7ED7">
        <w:rPr>
          <w:rFonts w:ascii="Times" w:hAnsi="Times"/>
          <w:color w:val="000000" w:themeColor="text1"/>
        </w:rPr>
        <w:t>phenomenon</w:t>
      </w:r>
      <w:r w:rsidRPr="00D04E9C">
        <w:rPr>
          <w:rFonts w:ascii="Times" w:hAnsi="Times"/>
          <w:color w:val="000000" w:themeColor="text1"/>
        </w:rPr>
        <w:t xml:space="preserve">, we can consider a circle </w:t>
      </w:r>
      <w:r w:rsidR="007476BA">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7476BA">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sidR="00137224">
        <w:rPr>
          <w:rFonts w:ascii="Times" w:hAnsi="Times"/>
          <w:color w:val="000000" w:themeColor="text1"/>
        </w:rPr>
        <w:t xml:space="preserve"> we can then</w:t>
      </w:r>
      <w:r w:rsidRPr="00D04E9C">
        <w:rPr>
          <w:rFonts w:ascii="Times" w:hAnsi="Times"/>
          <w:color w:val="000000" w:themeColor="text1"/>
        </w:rPr>
        <w:t xml:space="preserve"> apply lateral shifting </w:t>
      </w:r>
      <w:r w:rsidR="00137224">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sidR="007476BA">
        <w:rPr>
          <w:rFonts w:ascii="Times" w:hAnsi="Times"/>
          <w:color w:val="000000" w:themeColor="text1"/>
        </w:rPr>
        <w:t>and</w:t>
      </w:r>
      <w:r w:rsidRPr="00D04E9C">
        <w:rPr>
          <w:rFonts w:ascii="Times" w:hAnsi="Times"/>
          <w:color w:val="000000" w:themeColor="text1"/>
        </w:rPr>
        <w:t xml:space="preserve"> the resultant outcome would be a</w:t>
      </w:r>
      <w:r w:rsidR="007476BA">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Figure-8 shows such a geometric arrangement o</w:t>
      </w:r>
      <w:r w:rsidR="007476BA">
        <w:rPr>
          <w:rFonts w:ascii="Times" w:hAnsi="Times"/>
          <w:color w:val="000000" w:themeColor="text1"/>
        </w:rPr>
        <w:t>n a</w:t>
      </w:r>
      <w:r>
        <w:rPr>
          <w:rFonts w:ascii="Times" w:hAnsi="Times"/>
          <w:color w:val="000000" w:themeColor="text1"/>
        </w:rPr>
        <w:t xml:space="preserve"> unit radius circle.</w:t>
      </w:r>
    </w:p>
    <w:p w14:paraId="79BBA459" w14:textId="77777777" w:rsidR="00C8209A" w:rsidRPr="002E48C9" w:rsidRDefault="00C8209A" w:rsidP="00C8209A">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3EF9F503" wp14:editId="1639550D">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00C1003C" w14:textId="77777777" w:rsidR="00C8209A" w:rsidRPr="008B0CB3" w:rsidRDefault="00C8209A" w:rsidP="00C8209A">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9F503" id="Text Box 16" o:spid="_x0000_s1049" type="#_x0000_t202" style="position:absolute;left:0;text-align:left;margin-left:191.3pt;margin-top:81.9pt;width:41.55pt;height:2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00C1003C" w14:textId="77777777" w:rsidR="00C8209A" w:rsidRPr="008B0CB3" w:rsidRDefault="00C8209A" w:rsidP="00C8209A">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308088D9" wp14:editId="4E0EBE5A">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2E9CF626" w14:textId="77777777" w:rsidR="00C8209A" w:rsidRPr="002E48C9" w:rsidRDefault="00C8209A" w:rsidP="00C8209A">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lastRenderedPageBreak/>
        <w:t>Figure-</w:t>
      </w:r>
      <w:r>
        <w:rPr>
          <w:rFonts w:ascii="Times" w:hAnsi="Times"/>
          <w:noProof/>
          <w:color w:val="000000" w:themeColor="text1"/>
          <w:lang w:val="en-US"/>
        </w:rPr>
        <w:t>8:</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569BE78B" w14:textId="77777777" w:rsidR="00C8209A" w:rsidRPr="002E48C9" w:rsidRDefault="00C8209A" w:rsidP="00C8209A">
      <w:pPr>
        <w:spacing w:line="360" w:lineRule="auto"/>
        <w:rPr>
          <w:rFonts w:ascii="Times" w:hAnsi="Times"/>
          <w:b/>
          <w:bCs/>
          <w:color w:val="000000" w:themeColor="text1"/>
          <w:lang w:val="en-US"/>
        </w:rPr>
      </w:pPr>
    </w:p>
    <w:p w14:paraId="1AFD9BD3"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24350F00"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2048771C"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163AB8A2"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360EB43C" w14:textId="53487861" w:rsidR="00C8209A" w:rsidRDefault="00C8209A" w:rsidP="00C8209A">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w:t>
      </w:r>
      <w:r w:rsidR="00137224">
        <w:rPr>
          <w:rFonts w:ascii="Times" w:hAnsi="Times"/>
          <w:color w:val="000000" w:themeColor="text1"/>
          <w:lang w:val="en-US"/>
        </w:rPr>
        <w:t xml:space="preserve">the </w:t>
      </w:r>
      <w:r>
        <w:rPr>
          <w:rFonts w:ascii="Times" w:hAnsi="Times"/>
          <w:color w:val="000000" w:themeColor="text1"/>
          <w:lang w:val="en-US"/>
        </w:rPr>
        <w:t xml:space="preserve">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w:t>
      </w:r>
      <w:r w:rsidR="00137224">
        <w:rPr>
          <w:rFonts w:ascii="Times" w:hAnsi="Times"/>
          <w:color w:val="000000" w:themeColor="text1"/>
          <w:lang w:val="en-US"/>
        </w:rPr>
        <w:t>render</w:t>
      </w:r>
      <w:r>
        <w:rPr>
          <w:rFonts w:ascii="Times" w:hAnsi="Times"/>
          <w:color w:val="000000" w:themeColor="text1"/>
          <w:lang w:val="en-US"/>
        </w:rPr>
        <w:t xml:space="preserve"> the </w:t>
      </w:r>
      <w:r w:rsidRPr="002E48C9">
        <w:rPr>
          <w:rFonts w:ascii="Times" w:hAnsi="Times"/>
          <w:color w:val="000000" w:themeColor="text1"/>
          <w:lang w:val="en-US"/>
        </w:rPr>
        <w:t xml:space="preserve">technique </w:t>
      </w:r>
      <w:r>
        <w:rPr>
          <w:rFonts w:ascii="Times" w:hAnsi="Times"/>
          <w:color w:val="000000" w:themeColor="text1"/>
          <w:lang w:val="en-US"/>
        </w:rPr>
        <w:t xml:space="preserve">with the following </w:t>
      </w:r>
      <w:r w:rsidR="00137224">
        <w:rPr>
          <w:rFonts w:ascii="Times" w:hAnsi="Times"/>
          <w:color w:val="000000" w:themeColor="text1"/>
          <w:lang w:val="en-US"/>
        </w:rPr>
        <w:t xml:space="preserve">simple </w:t>
      </w:r>
      <w:r>
        <w:rPr>
          <w:rFonts w:ascii="Times" w:hAnsi="Times"/>
          <w:color w:val="000000" w:themeColor="text1"/>
          <w:lang w:val="en-US"/>
        </w:rPr>
        <w:t>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6D253B7C" w14:textId="77777777" w:rsidR="00C8209A" w:rsidRPr="002E48C9" w:rsidRDefault="00C8209A" w:rsidP="00C8209A">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4867EE25" w14:textId="24CB7F39" w:rsidR="00C8209A" w:rsidRPr="00C32718" w:rsidRDefault="00C8209A" w:rsidP="00E055AE">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5627E312" w14:textId="77777777" w:rsidR="00C8209A" w:rsidRPr="00C32718"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533F1D61" w14:textId="65F30DDA" w:rsidR="00C8209A" w:rsidRPr="002E48C9"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 xml:space="preserve">Draw </w:t>
      </w:r>
      <w:r w:rsidR="00286049">
        <w:rPr>
          <w:rFonts w:ascii="Times" w:hAnsi="Times"/>
          <w:color w:val="000000" w:themeColor="text1"/>
        </w:rPr>
        <w:t xml:space="preserve">the </w:t>
      </w:r>
      <w:r>
        <w:rPr>
          <w:rFonts w:ascii="Times" w:hAnsi="Times"/>
          <w:color w:val="000000" w:themeColor="text1"/>
        </w:rPr>
        <w:t>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3756E509" w14:textId="1D43C079" w:rsidR="00C8209A" w:rsidRPr="002E48C9"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 xml:space="preserve">Draw </w:t>
      </w:r>
      <w:r w:rsidR="00286049">
        <w:rPr>
          <w:rFonts w:ascii="Times" w:hAnsi="Times"/>
          <w:color w:val="000000" w:themeColor="text1"/>
        </w:rPr>
        <w:t xml:space="preserve">the </w:t>
      </w:r>
      <w:r>
        <w:rPr>
          <w:rFonts w:ascii="Times" w:hAnsi="Times"/>
          <w:color w:val="000000" w:themeColor="text1"/>
        </w:rPr>
        <w:t>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ins w:id="0"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1"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1B9D5919" w14:textId="107E70F4" w:rsidR="00C8209A" w:rsidRPr="0084273C"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 xml:space="preserve">Draw </w:t>
      </w:r>
      <w:r w:rsidR="00286049">
        <w:rPr>
          <w:rFonts w:ascii="Times" w:hAnsi="Times"/>
          <w:color w:val="000000" w:themeColor="text1"/>
        </w:rPr>
        <w:t>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ins w:id="2"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3"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7E6FCADA" w14:textId="143E6CA8" w:rsidR="00C8209A" w:rsidRPr="00EB6821"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sidR="00286049">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21C604EF" w14:textId="77777777" w:rsidR="00C8209A" w:rsidRPr="00900308"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-7</w:t>
      </w:r>
      <w:r w:rsidRPr="002E48C9">
        <w:rPr>
          <w:rFonts w:ascii="Times" w:hAnsi="Times"/>
          <w:color w:val="000000" w:themeColor="text1"/>
        </w:rPr>
        <w:t xml:space="preserve">: </w:t>
      </w:r>
      <w:r>
        <w:rPr>
          <w:rFonts w:ascii="Times" w:hAnsi="Times"/>
          <w:color w:val="000000" w:themeColor="text1"/>
        </w:rPr>
        <w:t xml:space="preserve"> CA Construction Formula</w:t>
      </w:r>
    </w:p>
    <w:p w14:paraId="44B8027E" w14:textId="220A7B00" w:rsidR="00C8209A" w:rsidRDefault="00C8209A" w:rsidP="00C8209A">
      <w:pPr>
        <w:spacing w:line="360" w:lineRule="auto"/>
        <w:rPr>
          <w:rFonts w:ascii="Times" w:hAnsi="Times"/>
          <w:b/>
          <w:bCs/>
          <w:color w:val="000000" w:themeColor="text1"/>
          <w:lang w:val="en-US"/>
        </w:rPr>
      </w:pPr>
    </w:p>
    <w:p w14:paraId="071D7045" w14:textId="77777777" w:rsidR="006B1B2E" w:rsidRDefault="006B1B2E" w:rsidP="00C8209A">
      <w:pPr>
        <w:spacing w:line="360" w:lineRule="auto"/>
        <w:rPr>
          <w:rFonts w:ascii="Times" w:hAnsi="Times"/>
          <w:b/>
          <w:bCs/>
          <w:color w:val="000000" w:themeColor="text1"/>
          <w:lang w:val="en-US"/>
        </w:rPr>
      </w:pPr>
    </w:p>
    <w:p w14:paraId="6244620E" w14:textId="52B893C2" w:rsidR="00C8209A" w:rsidRPr="00AF5E92" w:rsidRDefault="006B1B2E" w:rsidP="00C8209A">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sidR="00C8209A">
        <w:rPr>
          <w:rFonts w:ascii="Times" w:hAnsi="Times"/>
          <w:b/>
          <w:bCs/>
          <w:color w:val="000000" w:themeColor="text1"/>
          <w:lang w:val="en-US"/>
        </w:rPr>
        <w:tab/>
        <w:t>Examples of CA in Shapes</w:t>
      </w:r>
      <w:r w:rsidR="00C8209A">
        <w:rPr>
          <w:rFonts w:ascii="Times" w:hAnsi="Times"/>
          <w:b/>
          <w:bCs/>
          <w:color w:val="000000" w:themeColor="text1"/>
          <w:lang w:val="en-US"/>
        </w:rPr>
        <w:tab/>
      </w:r>
      <w:r w:rsidR="00C8209A">
        <w:rPr>
          <w:rFonts w:ascii="Times" w:hAnsi="Times"/>
          <w:b/>
          <w:bCs/>
          <w:color w:val="000000" w:themeColor="text1"/>
          <w:lang w:val="en-US"/>
        </w:rPr>
        <w:br/>
      </w:r>
      <w:r w:rsidR="00C8209A" w:rsidRPr="002E48C9">
        <w:rPr>
          <w:rFonts w:ascii="Times" w:hAnsi="Times"/>
          <w:color w:val="000000" w:themeColor="text1"/>
          <w:lang w:val="en-US"/>
        </w:rPr>
        <w:t>By using the above formula</w:t>
      </w:r>
      <w:r w:rsidR="00C8209A">
        <w:rPr>
          <w:rFonts w:ascii="Times" w:hAnsi="Times"/>
          <w:color w:val="000000" w:themeColor="text1"/>
          <w:lang w:val="en-US"/>
        </w:rPr>
        <w:t xml:space="preserve"> explained in section 3.9</w:t>
      </w:r>
      <w:r w:rsidR="00C8209A" w:rsidRPr="002E48C9">
        <w:rPr>
          <w:rFonts w:ascii="Times" w:hAnsi="Times"/>
          <w:color w:val="000000" w:themeColor="text1"/>
          <w:lang w:val="en-US"/>
        </w:rPr>
        <w:t xml:space="preserve">, a resultant aberration is presented with the uncertainty for the country </w:t>
      </w:r>
      <w:r w:rsidR="00C8209A">
        <w:rPr>
          <w:rFonts w:ascii="Times" w:hAnsi="Times"/>
          <w:color w:val="000000" w:themeColor="text1"/>
          <w:lang w:val="en-US"/>
        </w:rPr>
        <w:t>India</w:t>
      </w:r>
      <w:r w:rsidR="00C8209A" w:rsidRPr="002E48C9">
        <w:rPr>
          <w:rFonts w:ascii="Times" w:hAnsi="Times"/>
          <w:color w:val="000000" w:themeColor="text1"/>
          <w:lang w:val="en-US"/>
        </w:rPr>
        <w:t xml:space="preserve"> (</w:t>
      </w:r>
      <w:r w:rsidR="00C8209A">
        <w:rPr>
          <w:rFonts w:ascii="Times" w:hAnsi="Times"/>
          <w:color w:val="000000" w:themeColor="text1"/>
          <w:lang w:val="en-US"/>
        </w:rPr>
        <w:t>IND</w:t>
      </w:r>
      <w:r w:rsidR="00C8209A" w:rsidRPr="002E48C9">
        <w:rPr>
          <w:rFonts w:ascii="Times" w:hAnsi="Times"/>
          <w:color w:val="000000" w:themeColor="text1"/>
          <w:lang w:val="en-US"/>
        </w:rPr>
        <w:t xml:space="preserve">) in </w:t>
      </w:r>
      <w:r w:rsidR="00C8209A">
        <w:rPr>
          <w:rFonts w:ascii="Times" w:hAnsi="Times"/>
          <w:color w:val="000000" w:themeColor="text1"/>
          <w:lang w:val="en-US"/>
        </w:rPr>
        <w:t>F</w:t>
      </w:r>
      <w:r w:rsidR="00C8209A" w:rsidRPr="002E48C9">
        <w:rPr>
          <w:rFonts w:ascii="Times" w:hAnsi="Times"/>
          <w:color w:val="000000" w:themeColor="text1"/>
          <w:lang w:val="en-US"/>
        </w:rPr>
        <w:t>igure</w:t>
      </w:r>
      <w:r w:rsidR="00C8209A">
        <w:rPr>
          <w:rFonts w:ascii="Times" w:hAnsi="Times"/>
          <w:color w:val="000000" w:themeColor="text1"/>
          <w:lang w:val="en-US"/>
        </w:rPr>
        <w:t>-9 below</w:t>
      </w:r>
      <w:r w:rsidR="00C67F02">
        <w:rPr>
          <w:rFonts w:ascii="Times" w:hAnsi="Times"/>
          <w:color w:val="000000" w:themeColor="text1"/>
          <w:lang w:val="en-US"/>
        </w:rPr>
        <w:t>. The</w:t>
      </w:r>
      <w:r w:rsidR="00C8209A" w:rsidRPr="002E48C9">
        <w:rPr>
          <w:rFonts w:ascii="Times" w:hAnsi="Times"/>
          <w:color w:val="000000" w:themeColor="text1"/>
          <w:lang w:val="en-US"/>
        </w:rPr>
        <w:t xml:space="preserve"> </w:t>
      </w:r>
      <w:r w:rsidR="00C67F02">
        <w:rPr>
          <w:rFonts w:ascii="Times" w:hAnsi="Times"/>
          <w:color w:val="000000" w:themeColor="text1"/>
          <w:lang w:val="en-US"/>
        </w:rPr>
        <w:t>c</w:t>
      </w:r>
      <w:r w:rsidR="00C8209A">
        <w:rPr>
          <w:rFonts w:ascii="Times" w:hAnsi="Times"/>
          <w:color w:val="000000" w:themeColor="text1"/>
          <w:lang w:val="en-US"/>
        </w:rPr>
        <w:t xml:space="preserve">enter dark-grey area represents the predicted number of new cases, and the </w:t>
      </w:r>
      <w:r w:rsidR="00C67F02">
        <w:rPr>
          <w:rFonts w:ascii="Times" w:hAnsi="Times"/>
          <w:color w:val="000000" w:themeColor="text1"/>
          <w:lang w:val="en-US"/>
        </w:rPr>
        <w:t>color separated</w:t>
      </w:r>
      <w:r w:rsidR="00C8209A">
        <w:rPr>
          <w:rFonts w:ascii="Times" w:hAnsi="Times"/>
          <w:color w:val="000000" w:themeColor="text1"/>
          <w:lang w:val="en-US"/>
        </w:rPr>
        <w:t xml:space="preserve"> edges represent the amount of uncertainty in that prediction.</w:t>
      </w:r>
    </w:p>
    <w:p w14:paraId="74729B75"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82816" behindDoc="0" locked="0" layoutInCell="1" allowOverlap="1" wp14:anchorId="26A97483" wp14:editId="4DE79C0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68695A" w14:textId="77777777" w:rsidR="00C8209A" w:rsidRPr="00C63109" w:rsidRDefault="00C8209A" w:rsidP="00C8209A">
                            <w:pPr>
                              <w:pStyle w:val="ListParagraph"/>
                              <w:numPr>
                                <w:ilvl w:val="0"/>
                                <w:numId w:val="3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7483" id="Text Box 43" o:spid="_x0000_s1050" type="#_x0000_t202" style="position:absolute;margin-left:260.55pt;margin-top:136.6pt;width:161.4pt;height:2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4068695A" w14:textId="77777777" w:rsidR="00C8209A" w:rsidRPr="00C63109" w:rsidRDefault="00C8209A" w:rsidP="00C8209A">
                      <w:pPr>
                        <w:pStyle w:val="ListParagraph"/>
                        <w:numPr>
                          <w:ilvl w:val="0"/>
                          <w:numId w:val="3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495AB674" wp14:editId="38165329">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594E0B7A" w14:textId="77777777" w:rsidR="00C8209A" w:rsidRPr="00C63109" w:rsidRDefault="00C8209A" w:rsidP="00C8209A">
                            <w:pPr>
                              <w:pStyle w:val="ListParagraph"/>
                              <w:numPr>
                                <w:ilvl w:val="0"/>
                                <w:numId w:val="3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674" id="Text Box 25" o:spid="_x0000_s1051" type="#_x0000_t202" style="position:absolute;margin-left:19.25pt;margin-top:133.75pt;width:161.4pt;height:2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594E0B7A" w14:textId="77777777" w:rsidR="00C8209A" w:rsidRPr="00C63109" w:rsidRDefault="00C8209A" w:rsidP="00C8209A">
                      <w:pPr>
                        <w:pStyle w:val="ListParagraph"/>
                        <w:numPr>
                          <w:ilvl w:val="0"/>
                          <w:numId w:val="3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4B812FA0" wp14:editId="360CDDE6">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26A9930D" wp14:editId="527B3309">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6BC2D8AE"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2CFF6ABF"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5B61CDE3" wp14:editId="522473B3">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A184DE4" w14:textId="77777777" w:rsidR="00C8209A" w:rsidRPr="00C63109" w:rsidRDefault="00C8209A" w:rsidP="00C8209A">
                            <w:pPr>
                              <w:pStyle w:val="ListParagraph"/>
                              <w:numPr>
                                <w:ilvl w:val="0"/>
                                <w:numId w:val="3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1CDE3" id="Text Box 45" o:spid="_x0000_s1052" type="#_x0000_t202" style="position:absolute;margin-left:261.7pt;margin-top:117.5pt;width:132.75pt;height:2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A184DE4" w14:textId="77777777" w:rsidR="00C8209A" w:rsidRPr="00C63109" w:rsidRDefault="00C8209A" w:rsidP="00C8209A">
                      <w:pPr>
                        <w:pStyle w:val="ListParagraph"/>
                        <w:numPr>
                          <w:ilvl w:val="0"/>
                          <w:numId w:val="3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83840" behindDoc="0" locked="0" layoutInCell="1" allowOverlap="1" wp14:anchorId="5B778BFE" wp14:editId="144273AE">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40C43FB9" w14:textId="77777777" w:rsidR="00C8209A" w:rsidRPr="00C63109" w:rsidRDefault="00C8209A" w:rsidP="00C8209A">
                            <w:pPr>
                              <w:pStyle w:val="ListParagraph"/>
                              <w:numPr>
                                <w:ilvl w:val="0"/>
                                <w:numId w:val="3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78BFE" id="Text Box 44" o:spid="_x0000_s1053" type="#_x0000_t202" style="position:absolute;margin-left:19pt;margin-top:115.15pt;width:149.5pt;height:2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40C43FB9" w14:textId="77777777" w:rsidR="00C8209A" w:rsidRPr="00C63109" w:rsidRDefault="00C8209A" w:rsidP="00C8209A">
                      <w:pPr>
                        <w:pStyle w:val="ListParagraph"/>
                        <w:numPr>
                          <w:ilvl w:val="0"/>
                          <w:numId w:val="3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545C9CF9" wp14:editId="7FFED039">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6D871DC1" wp14:editId="738D6979">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5DAEEBA4"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1A92CCA5" w14:textId="77777777" w:rsidR="00C8209A" w:rsidRDefault="00C8209A" w:rsidP="00C8209A">
      <w:pPr>
        <w:spacing w:line="360" w:lineRule="auto"/>
        <w:jc w:val="center"/>
        <w:rPr>
          <w:rFonts w:ascii="Times" w:hAnsi="Times"/>
          <w:b/>
          <w:bCs/>
          <w:color w:val="000000" w:themeColor="text1"/>
          <w:lang w:val="en-US"/>
        </w:rPr>
      </w:pPr>
      <w:r>
        <w:rPr>
          <w:rFonts w:ascii="Times" w:hAnsi="Times"/>
          <w:b/>
          <w:bCs/>
          <w:color w:val="000000" w:themeColor="text1"/>
          <w:lang w:val="en-US"/>
        </w:rPr>
        <w:t xml:space="preserve">Figure 9: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 and Rectangle</w:t>
      </w:r>
    </w:p>
    <w:p w14:paraId="0CC19629" w14:textId="77777777" w:rsidR="00C8209A" w:rsidRDefault="00C8209A" w:rsidP="00C8209A">
      <w:pPr>
        <w:spacing w:line="360" w:lineRule="auto"/>
        <w:rPr>
          <w:rFonts w:ascii="Times" w:hAnsi="Times"/>
          <w:b/>
          <w:bCs/>
          <w:color w:val="000000" w:themeColor="text1"/>
          <w:lang w:val="en-US"/>
        </w:rPr>
      </w:pPr>
    </w:p>
    <w:p w14:paraId="79AA498E" w14:textId="1D296E7E" w:rsidR="00C8209A" w:rsidRPr="00C364D3" w:rsidRDefault="00396728" w:rsidP="00C8209A">
      <w:pPr>
        <w:spacing w:line="360" w:lineRule="auto"/>
        <w:jc w:val="both"/>
        <w:rPr>
          <w:rFonts w:ascii="Times" w:hAnsi="Times"/>
          <w:color w:val="000000" w:themeColor="text1"/>
          <w:lang w:val="en-US"/>
        </w:rPr>
      </w:pPr>
      <w:r>
        <w:rPr>
          <w:rFonts w:ascii="Times" w:hAnsi="Times"/>
          <w:color w:val="000000" w:themeColor="text1"/>
          <w:lang w:val="en-US"/>
        </w:rPr>
        <w:t xml:space="preserve">In the above </w:t>
      </w:r>
      <w:r w:rsidR="00C8209A">
        <w:rPr>
          <w:rFonts w:ascii="Times" w:hAnsi="Times"/>
          <w:color w:val="000000" w:themeColor="text1"/>
          <w:lang w:val="en-US"/>
        </w:rPr>
        <w:t>depict</w:t>
      </w:r>
      <w:r>
        <w:rPr>
          <w:rFonts w:ascii="Times" w:hAnsi="Times"/>
          <w:color w:val="000000" w:themeColor="text1"/>
          <w:lang w:val="en-US"/>
        </w:rPr>
        <w:t>ion we have shown four different</w:t>
      </w:r>
      <w:r w:rsidR="00C8209A">
        <w:rPr>
          <w:rFonts w:ascii="Times" w:hAnsi="Times"/>
          <w:color w:val="000000" w:themeColor="text1"/>
          <w:lang w:val="en-US"/>
        </w:rPr>
        <w:t xml:space="preserve"> amount</w:t>
      </w:r>
      <w:r>
        <w:rPr>
          <w:rFonts w:ascii="Times" w:hAnsi="Times"/>
          <w:color w:val="000000" w:themeColor="text1"/>
          <w:lang w:val="en-US"/>
        </w:rPr>
        <w:t>s</w:t>
      </w:r>
      <w:r w:rsidR="00C8209A">
        <w:rPr>
          <w:rFonts w:ascii="Times" w:hAnsi="Times"/>
          <w:color w:val="000000" w:themeColor="text1"/>
          <w:lang w:val="en-US"/>
        </w:rPr>
        <w:t xml:space="preserve"> (in percentage) of uncertainties </w:t>
      </w:r>
      <w:r>
        <w:rPr>
          <w:rFonts w:ascii="Times" w:hAnsi="Times"/>
          <w:color w:val="000000" w:themeColor="text1"/>
          <w:lang w:val="en-US"/>
        </w:rPr>
        <w:t>in two different types (circle and rectangle)</w:t>
      </w:r>
      <w:r w:rsidR="00C8209A">
        <w:rPr>
          <w:rFonts w:ascii="Times" w:hAnsi="Times"/>
          <w:color w:val="000000" w:themeColor="text1"/>
          <w:lang w:val="en-US"/>
        </w:rPr>
        <w:t xml:space="preserve"> </w:t>
      </w:r>
      <w:r>
        <w:rPr>
          <w:rFonts w:ascii="Times" w:hAnsi="Times"/>
          <w:color w:val="000000" w:themeColor="text1"/>
          <w:lang w:val="en-US"/>
        </w:rPr>
        <w:t xml:space="preserve">of </w:t>
      </w:r>
      <w:r w:rsidR="00C8209A">
        <w:rPr>
          <w:rFonts w:ascii="Times" w:hAnsi="Times"/>
          <w:color w:val="000000" w:themeColor="text1"/>
          <w:lang w:val="en-US"/>
        </w:rPr>
        <w:t>representation</w:t>
      </w:r>
      <w:r>
        <w:rPr>
          <w:rFonts w:ascii="Times" w:hAnsi="Times"/>
          <w:color w:val="000000" w:themeColor="text1"/>
          <w:lang w:val="en-US"/>
        </w:rPr>
        <w:t>s</w:t>
      </w:r>
      <w:r w:rsidR="00C8209A">
        <w:rPr>
          <w:rFonts w:ascii="Times" w:hAnsi="Times"/>
          <w:color w:val="000000" w:themeColor="text1"/>
          <w:lang w:val="en-US"/>
        </w:rPr>
        <w:t xml:space="preserve">. </w:t>
      </w:r>
      <w:r w:rsidR="00C67F02">
        <w:rPr>
          <w:rFonts w:ascii="Times" w:hAnsi="Times"/>
          <w:color w:val="000000" w:themeColor="text1"/>
          <w:lang w:val="en-US"/>
        </w:rPr>
        <w:t>The s</w:t>
      </w:r>
      <w:r w:rsidR="00C8209A">
        <w:rPr>
          <w:rFonts w:ascii="Times" w:hAnsi="Times"/>
          <w:color w:val="000000" w:themeColor="text1"/>
          <w:lang w:val="en-US"/>
        </w:rPr>
        <w:t>ame formula as explained in previous section (3.8) has been used to draw both the circular and rectangular shapes. We will show more examples in our user study representation and actual application of uncertainty visualization in different charts in</w:t>
      </w:r>
      <w:r w:rsidR="00C67F02">
        <w:rPr>
          <w:rFonts w:ascii="Times" w:hAnsi="Times"/>
          <w:color w:val="000000" w:themeColor="text1"/>
          <w:lang w:val="en-US"/>
        </w:rPr>
        <w:t xml:space="preserve"> the</w:t>
      </w:r>
      <w:r w:rsidR="00C8209A">
        <w:rPr>
          <w:rFonts w:ascii="Times" w:hAnsi="Times"/>
          <w:color w:val="000000" w:themeColor="text1"/>
          <w:lang w:val="en-US"/>
        </w:rPr>
        <w:t xml:space="preserve"> </w:t>
      </w:r>
      <w:r w:rsidR="00673DA3">
        <w:rPr>
          <w:rFonts w:ascii="Times" w:hAnsi="Times"/>
          <w:color w:val="000000" w:themeColor="text1"/>
          <w:lang w:val="en-US"/>
        </w:rPr>
        <w:t>following</w:t>
      </w:r>
      <w:r w:rsidR="00C8209A">
        <w:rPr>
          <w:rFonts w:ascii="Times" w:hAnsi="Times"/>
          <w:color w:val="000000" w:themeColor="text1"/>
          <w:lang w:val="en-US"/>
        </w:rPr>
        <w:t xml:space="preserve"> chapters.</w:t>
      </w:r>
    </w:p>
    <w:p w14:paraId="14D4C24D" w14:textId="77777777" w:rsidR="00C8209A" w:rsidRDefault="00C8209A" w:rsidP="00C8209A">
      <w:pPr>
        <w:spacing w:line="360" w:lineRule="auto"/>
        <w:rPr>
          <w:rFonts w:ascii="Times" w:hAnsi="Times"/>
          <w:b/>
          <w:bCs/>
          <w:color w:val="000000" w:themeColor="text1"/>
          <w:lang w:val="en-US"/>
        </w:rPr>
      </w:pPr>
    </w:p>
    <w:p w14:paraId="35D4EC1E" w14:textId="41CEBE6F" w:rsidR="00673DA3" w:rsidRDefault="006B1B2E" w:rsidP="00580F45">
      <w:pPr>
        <w:spacing w:line="360" w:lineRule="auto"/>
        <w:rPr>
          <w:rFonts w:ascii="Times" w:hAnsi="Times"/>
          <w:b/>
          <w:bCs/>
          <w:color w:val="FF0000"/>
          <w:lang w:val="en-US"/>
        </w:rPr>
      </w:pPr>
      <w:r>
        <w:rPr>
          <w:rFonts w:ascii="Times" w:hAnsi="Times"/>
          <w:b/>
          <w:bCs/>
          <w:color w:val="000000" w:themeColor="text1"/>
          <w:lang w:val="en-US"/>
        </w:rPr>
        <w:t>4.4</w:t>
      </w:r>
      <w:r w:rsidR="00C8209A">
        <w:rPr>
          <w:rFonts w:ascii="Times" w:hAnsi="Times"/>
          <w:b/>
          <w:bCs/>
          <w:color w:val="000000" w:themeColor="text1"/>
          <w:lang w:val="en-US"/>
        </w:rPr>
        <w:tab/>
        <w:t>Texture Pattern Generation</w:t>
      </w:r>
    </w:p>
    <w:p w14:paraId="5BC3C1A4" w14:textId="308DBDD8" w:rsidR="00580F45" w:rsidRDefault="00D92294" w:rsidP="00580F45">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sidR="008574B6">
        <w:rPr>
          <w:rFonts w:ascii="Times" w:hAnsi="Times"/>
          <w:color w:val="000000" w:themeColor="text1"/>
          <w:lang w:val="en-US"/>
        </w:rPr>
        <w:t>-</w:t>
      </w:r>
      <w:r w:rsidRPr="00D92294">
        <w:rPr>
          <w:rFonts w:ascii="Times" w:hAnsi="Times"/>
          <w:color w:val="000000" w:themeColor="text1"/>
          <w:lang w:val="en-US"/>
        </w:rPr>
        <w:t>1.2.5</w:t>
      </w:r>
      <w:r w:rsidR="006A7BB3">
        <w:rPr>
          <w:rFonts w:ascii="Times" w:hAnsi="Times"/>
          <w:color w:val="000000" w:themeColor="text1"/>
          <w:lang w:val="en-US"/>
        </w:rPr>
        <w:t xml:space="preserve"> and by which we know how textures can be generated in web using SVG. Due to the simplicity and flexibility, texture</w:t>
      </w:r>
      <w:r w:rsidR="00C8209A" w:rsidRPr="00350746">
        <w:rPr>
          <w:rFonts w:ascii="Times" w:hAnsi="Times"/>
          <w:color w:val="000000" w:themeColor="text1"/>
          <w:shd w:val="clear" w:color="auto" w:fill="FFFFFF"/>
        </w:rPr>
        <w:t xml:space="preserve"> is extremely common in modern web design,</w:t>
      </w:r>
      <w:r w:rsidR="00C8209A" w:rsidRPr="00350746">
        <w:rPr>
          <w:rFonts w:ascii="Times" w:hAnsi="Times"/>
          <w:color w:val="000000" w:themeColor="text1"/>
        </w:rPr>
        <w:t xml:space="preserve"> </w:t>
      </w:r>
      <w:r w:rsidR="00C8209A" w:rsidRPr="00350746">
        <w:rPr>
          <w:rFonts w:ascii="Times" w:hAnsi="Times"/>
          <w:color w:val="000000" w:themeColor="text1"/>
          <w:shd w:val="clear" w:color="auto" w:fill="FFFFFF"/>
        </w:rPr>
        <w:t xml:space="preserve">and it </w:t>
      </w:r>
      <w:r w:rsidR="00C8209A" w:rsidRPr="004E48A3">
        <w:rPr>
          <w:rFonts w:ascii="Times" w:hAnsi="Times"/>
          <w:color w:val="000000" w:themeColor="text1"/>
          <w:shd w:val="clear" w:color="auto" w:fill="FFFFFF"/>
        </w:rPr>
        <w:t xml:space="preserve">can be used in countless </w:t>
      </w:r>
      <w:r w:rsidR="006A7BB3">
        <w:rPr>
          <w:rFonts w:ascii="Times" w:hAnsi="Times"/>
          <w:color w:val="000000" w:themeColor="text1"/>
          <w:shd w:val="clear" w:color="auto" w:fill="FFFFFF"/>
        </w:rPr>
        <w:t>number of</w:t>
      </w:r>
      <w:r w:rsidR="00C8209A" w:rsidRPr="004E48A3">
        <w:rPr>
          <w:rFonts w:ascii="Times" w:hAnsi="Times"/>
          <w:color w:val="000000" w:themeColor="text1"/>
          <w:shd w:val="clear" w:color="auto" w:fill="FFFFFF"/>
        </w:rPr>
        <w:t xml:space="preserve"> ways </w:t>
      </w:r>
      <w:r w:rsidR="00C8209A" w:rsidRPr="00350746">
        <w:rPr>
          <w:rFonts w:ascii="Times" w:hAnsi="Times"/>
          <w:color w:val="000000" w:themeColor="text1"/>
          <w:shd w:val="clear" w:color="auto" w:fill="FFFFFF"/>
        </w:rPr>
        <w:t xml:space="preserve">in practical </w:t>
      </w:r>
      <w:r w:rsidR="006A7BB3">
        <w:rPr>
          <w:rFonts w:ascii="Times" w:hAnsi="Times"/>
          <w:color w:val="000000" w:themeColor="text1"/>
          <w:shd w:val="clear" w:color="auto" w:fill="FFFFFF"/>
        </w:rPr>
        <w:t xml:space="preserve">web </w:t>
      </w:r>
      <w:r w:rsidR="00C8209A" w:rsidRPr="00350746">
        <w:rPr>
          <w:rFonts w:ascii="Times" w:hAnsi="Times"/>
          <w:color w:val="000000" w:themeColor="text1"/>
          <w:shd w:val="clear" w:color="auto" w:fill="FFFFFF"/>
        </w:rPr>
        <w:t>applications</w:t>
      </w:r>
      <w:r w:rsidR="00C8209A" w:rsidRPr="004E48A3">
        <w:rPr>
          <w:rFonts w:ascii="Times" w:hAnsi="Times"/>
          <w:color w:val="000000" w:themeColor="text1"/>
          <w:shd w:val="clear" w:color="auto" w:fill="FFFFFF"/>
        </w:rPr>
        <w:t>.</w:t>
      </w:r>
      <w:r w:rsidR="00C8209A" w:rsidRPr="00350746">
        <w:rPr>
          <w:rFonts w:ascii="Times" w:hAnsi="Times"/>
          <w:color w:val="000000" w:themeColor="text1"/>
        </w:rPr>
        <w:t xml:space="preserve"> </w:t>
      </w:r>
      <w:r w:rsidR="00C8209A" w:rsidRPr="00350746">
        <w:rPr>
          <w:rFonts w:ascii="Times" w:hAnsi="Times"/>
          <w:color w:val="000000" w:themeColor="text1"/>
          <w:shd w:val="clear" w:color="auto" w:fill="FFFFFF"/>
        </w:rPr>
        <w:t>Textures in web design can be very subtle, so that the visitor hardly notices, or they can be a central point of the design. In some cases, textures are used to emphasize or deemphasize certain parts of the design. Because of the versatility of textures, they can be used or generated in combination with many other design elements, such as typography, lighting, and colors.</w:t>
      </w:r>
      <w:r w:rsidR="00C8209A" w:rsidRPr="00350746">
        <w:rPr>
          <w:rFonts w:ascii="Times" w:hAnsi="Times"/>
          <w:color w:val="000000" w:themeColor="text1"/>
        </w:rPr>
        <w:t xml:space="preserve"> </w:t>
      </w:r>
    </w:p>
    <w:p w14:paraId="1BF2846B" w14:textId="77777777" w:rsidR="00580F45" w:rsidRDefault="00580F45" w:rsidP="006A7BB3">
      <w:pPr>
        <w:spacing w:line="360" w:lineRule="auto"/>
        <w:rPr>
          <w:rFonts w:ascii="Times" w:hAnsi="Times"/>
          <w:color w:val="000000" w:themeColor="text1"/>
        </w:rPr>
      </w:pPr>
    </w:p>
    <w:p w14:paraId="3A5170A7" w14:textId="4F17594E" w:rsidR="00C8209A" w:rsidRPr="006A7BB3" w:rsidRDefault="00C8209A" w:rsidP="00580F45">
      <w:pPr>
        <w:spacing w:line="360" w:lineRule="auto"/>
        <w:jc w:val="both"/>
        <w:rPr>
          <w:rFonts w:ascii="Times" w:hAnsi="Times"/>
          <w:color w:val="000000" w:themeColor="text1"/>
          <w:lang w:val="en-US"/>
        </w:rPr>
      </w:pPr>
      <w:r w:rsidRPr="00350746">
        <w:rPr>
          <w:rFonts w:ascii="Times" w:hAnsi="Times"/>
          <w:color w:val="000000" w:themeColor="text1"/>
        </w:rPr>
        <w:lastRenderedPageBreak/>
        <w:t xml:space="preserve">There is a subtle difference between patterns and textures. </w:t>
      </w:r>
      <w:r w:rsidRPr="00350746">
        <w:rPr>
          <w:rFonts w:ascii="Times" w:hAnsi="Times"/>
          <w:color w:val="000000" w:themeColor="text1"/>
          <w:shd w:val="clear" w:color="auto" w:fill="FCFDFD"/>
        </w:rPr>
        <w:t>Patterns are visual element</w:t>
      </w:r>
      <w:r w:rsidR="00A06FFD">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sidR="00580F45">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sidR="00A06FFD">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sidR="00673DA3">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sidR="0007090D">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615B990C" w14:textId="77777777" w:rsidR="00C8209A" w:rsidRDefault="00C8209A" w:rsidP="00C8209A">
      <w:pPr>
        <w:jc w:val="both"/>
        <w:rPr>
          <w:rFonts w:ascii="Times" w:hAnsi="Times"/>
          <w:color w:val="000000" w:themeColor="text1"/>
          <w:shd w:val="clear" w:color="auto" w:fill="FCFDFD"/>
        </w:rPr>
      </w:pPr>
    </w:p>
    <w:p w14:paraId="120B4E29" w14:textId="47D6E9F8" w:rsidR="00C8209A" w:rsidRDefault="00C8209A" w:rsidP="00C8209A">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As an example, we can consider a streamgraph</w:t>
      </w:r>
      <w:r w:rsidR="00A06FFD">
        <w:rPr>
          <w:rFonts w:ascii="Times" w:hAnsi="Times"/>
          <w:color w:val="000000" w:themeColor="text1"/>
          <w:shd w:val="clear" w:color="auto" w:fill="FCFDFD"/>
        </w:rPr>
        <w:t xml:space="preserve"> (</w:t>
      </w:r>
      <w:r w:rsidR="006A7BB3">
        <w:rPr>
          <w:rFonts w:ascii="Times" w:hAnsi="Times"/>
          <w:color w:val="000000" w:themeColor="text1"/>
          <w:shd w:val="clear" w:color="auto" w:fill="FCFDFD"/>
        </w:rPr>
        <w:t xml:space="preserve">defined and </w:t>
      </w:r>
      <w:r w:rsidR="00842F96">
        <w:rPr>
          <w:rFonts w:ascii="Times" w:hAnsi="Times"/>
          <w:color w:val="000000" w:themeColor="text1"/>
          <w:shd w:val="clear" w:color="auto" w:fill="FCFDFD"/>
        </w:rPr>
        <w:t>explained</w:t>
      </w:r>
      <w:r w:rsidR="00A06FFD">
        <w:rPr>
          <w:rFonts w:ascii="Times" w:hAnsi="Times"/>
          <w:color w:val="000000" w:themeColor="text1"/>
          <w:shd w:val="clear" w:color="auto" w:fill="FCFDFD"/>
        </w:rPr>
        <w:t xml:space="preserve"> </w:t>
      </w:r>
      <w:r w:rsidR="00842F96">
        <w:rPr>
          <w:rFonts w:ascii="Times" w:hAnsi="Times"/>
          <w:color w:val="000000" w:themeColor="text1"/>
          <w:shd w:val="clear" w:color="auto" w:fill="FCFDFD"/>
        </w:rPr>
        <w:t>in section 1.2.4)</w:t>
      </w:r>
      <w:r>
        <w:rPr>
          <w:rFonts w:ascii="Times" w:hAnsi="Times"/>
          <w:color w:val="000000" w:themeColor="text1"/>
          <w:shd w:val="clear" w:color="auto" w:fill="FCFDFD"/>
        </w:rPr>
        <w:t xml:space="preserve">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 xml:space="preserve">of number of new cases for </w:t>
      </w:r>
      <w:r w:rsidR="00842F96">
        <w:rPr>
          <w:rFonts w:ascii="Times" w:hAnsi="Times"/>
          <w:color w:val="000000" w:themeColor="text1"/>
          <w:shd w:val="clear" w:color="auto" w:fill="FCFDFD"/>
        </w:rPr>
        <w:t xml:space="preserve">a </w:t>
      </w:r>
      <w:r>
        <w:rPr>
          <w:rFonts w:ascii="Times" w:hAnsi="Times"/>
          <w:color w:val="000000" w:themeColor="text1"/>
          <w:shd w:val="clear" w:color="auto" w:fill="FCFDFD"/>
        </w:rPr>
        <w:t>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 xml:space="preserve">filling the whole shape with flat color. </w:t>
      </w:r>
      <w:r w:rsidR="00842F96">
        <w:rPr>
          <w:rFonts w:ascii="Times" w:hAnsi="Times"/>
          <w:color w:val="000000" w:themeColor="text1"/>
          <w:shd w:val="clear" w:color="auto" w:fill="FCFDFD"/>
        </w:rPr>
        <w:t>But we can also attempt to represent uncertainty using textures within the streamgraph</w:t>
      </w:r>
      <w:r>
        <w:rPr>
          <w:rFonts w:ascii="Times" w:hAnsi="Times"/>
          <w:color w:val="000000" w:themeColor="text1"/>
          <w:shd w:val="clear" w:color="auto" w:fill="FCFDFD"/>
        </w:rPr>
        <w:t xml:space="preserve"> by slicing </w:t>
      </w:r>
      <w:r w:rsidR="00842F96">
        <w:rPr>
          <w:rFonts w:ascii="Times" w:hAnsi="Times"/>
          <w:color w:val="000000" w:themeColor="text1"/>
          <w:shd w:val="clear" w:color="auto" w:fill="FCFDFD"/>
        </w:rPr>
        <w:t>it</w:t>
      </w:r>
      <w:r>
        <w:rPr>
          <w:rFonts w:ascii="Times" w:hAnsi="Times"/>
          <w:color w:val="000000" w:themeColor="text1"/>
          <w:shd w:val="clear" w:color="auto" w:fill="FCFDFD"/>
        </w:rPr>
        <w:t xml:space="preserve"> for smaller number of days. For example: Figure-10 show</w:t>
      </w:r>
      <w:r w:rsidR="00842F96">
        <w:rPr>
          <w:rFonts w:ascii="Times" w:hAnsi="Times"/>
          <w:color w:val="000000" w:themeColor="text1"/>
          <w:shd w:val="clear" w:color="auto" w:fill="FCFDFD"/>
        </w:rPr>
        <w:t>s</w:t>
      </w:r>
      <w:r>
        <w:rPr>
          <w:rFonts w:ascii="Times" w:hAnsi="Times"/>
          <w:color w:val="000000" w:themeColor="text1"/>
          <w:shd w:val="clear" w:color="auto" w:fill="FCFDFD"/>
        </w:rPr>
        <w:t xml:space="preserve"> the scenario explained here and underlying mechanism </w:t>
      </w:r>
      <w:r w:rsidR="00842F96">
        <w:rPr>
          <w:rFonts w:ascii="Times" w:hAnsi="Times"/>
          <w:color w:val="000000" w:themeColor="text1"/>
          <w:shd w:val="clear" w:color="auto" w:fill="FCFDFD"/>
        </w:rPr>
        <w:t xml:space="preserve">of slicing </w:t>
      </w:r>
      <w:r>
        <w:rPr>
          <w:rFonts w:ascii="Times" w:hAnsi="Times"/>
          <w:color w:val="000000" w:themeColor="text1"/>
          <w:shd w:val="clear" w:color="auto" w:fill="FCFDFD"/>
        </w:rPr>
        <w:t>is explained in the later section.</w:t>
      </w:r>
    </w:p>
    <w:p w14:paraId="56C2247B" w14:textId="77777777" w:rsidR="00C8209A" w:rsidRPr="00495CCF" w:rsidRDefault="00C8209A" w:rsidP="00C8209A">
      <w:pPr>
        <w:jc w:val="both"/>
      </w:pPr>
      <w:r w:rsidRPr="00017BDA">
        <w:rPr>
          <w:noProof/>
          <w:color w:val="FFFFFF" w:themeColor="background1"/>
        </w:rPr>
        <mc:AlternateContent>
          <mc:Choice Requires="wps">
            <w:drawing>
              <wp:anchor distT="0" distB="0" distL="114300" distR="114300" simplePos="0" relativeHeight="251680768" behindDoc="0" locked="0" layoutInCell="1" allowOverlap="1" wp14:anchorId="13144A9C" wp14:editId="0C7EFBB2">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138FE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7E8A97E7" wp14:editId="25F27A9F">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6256E96C" wp14:editId="3B45AEE6">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70FE5540" w14:textId="77777777" w:rsidR="00C8209A" w:rsidRPr="00AC4779" w:rsidRDefault="00C8209A" w:rsidP="00C8209A">
      <w:pPr>
        <w:spacing w:line="360" w:lineRule="auto"/>
        <w:rPr>
          <w:rFonts w:ascii="Times" w:hAnsi="Times"/>
          <w:color w:val="000000" w:themeColor="text1"/>
          <w:lang w:val="en-US"/>
        </w:rPr>
      </w:pPr>
      <w:r w:rsidRPr="00AC4779">
        <w:rPr>
          <w:rFonts w:ascii="Times" w:hAnsi="Times"/>
          <w:color w:val="000000" w:themeColor="text1"/>
          <w:lang w:val="en-US"/>
        </w:rPr>
        <w:t>Figure 10: Streamgraph Color Filled (left), Texture Filled (right)</w:t>
      </w:r>
    </w:p>
    <w:p w14:paraId="68197EE5" w14:textId="77777777" w:rsidR="00C8209A" w:rsidRDefault="00C8209A" w:rsidP="00C8209A">
      <w:pPr>
        <w:spacing w:line="360" w:lineRule="auto"/>
        <w:rPr>
          <w:rFonts w:ascii="Times" w:hAnsi="Times"/>
          <w:b/>
          <w:bCs/>
          <w:color w:val="000000" w:themeColor="text1"/>
          <w:lang w:val="en-US"/>
        </w:rPr>
      </w:pPr>
    </w:p>
    <w:p w14:paraId="352600C4" w14:textId="77777777" w:rsidR="00C8209A" w:rsidRDefault="00C8209A" w:rsidP="00C8209A">
      <w:pPr>
        <w:spacing w:line="360" w:lineRule="auto"/>
        <w:rPr>
          <w:rFonts w:ascii="Times" w:hAnsi="Times"/>
          <w:b/>
          <w:bCs/>
          <w:color w:val="000000" w:themeColor="text1"/>
          <w:lang w:val="en-US"/>
        </w:rPr>
      </w:pPr>
    </w:p>
    <w:p w14:paraId="0DF8366C" w14:textId="47A7AF65" w:rsidR="00C8209A" w:rsidRDefault="006B1B2E" w:rsidP="00C8209A">
      <w:pPr>
        <w:spacing w:line="360" w:lineRule="auto"/>
        <w:jc w:val="both"/>
        <w:rPr>
          <w:rFonts w:ascii="Times" w:hAnsi="Times"/>
          <w:color w:val="000000" w:themeColor="text1"/>
          <w:shd w:val="clear" w:color="auto" w:fill="FCFDFD"/>
        </w:rPr>
      </w:pPr>
      <w:r>
        <w:rPr>
          <w:rFonts w:ascii="Times" w:hAnsi="Times"/>
          <w:b/>
          <w:bCs/>
          <w:color w:val="000000" w:themeColor="text1"/>
          <w:lang w:val="en-US"/>
        </w:rPr>
        <w:t>4.4.</w:t>
      </w:r>
      <w:r w:rsidR="00C8209A">
        <w:rPr>
          <w:rFonts w:ascii="Times" w:hAnsi="Times"/>
          <w:b/>
          <w:bCs/>
          <w:color w:val="000000" w:themeColor="text1"/>
          <w:lang w:val="en-US"/>
        </w:rPr>
        <w:t>1</w:t>
      </w:r>
      <w:r w:rsidR="00C8209A">
        <w:rPr>
          <w:rFonts w:ascii="Times" w:hAnsi="Times"/>
          <w:b/>
          <w:bCs/>
          <w:color w:val="000000" w:themeColor="text1"/>
          <w:lang w:val="en-US"/>
        </w:rPr>
        <w:tab/>
        <w:t>Slicing plot</w:t>
      </w:r>
    </w:p>
    <w:p w14:paraId="064C9133" w14:textId="315E7236" w:rsidR="00C8209A" w:rsidRDefault="00C8209A" w:rsidP="00C8209A">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w:t>
      </w:r>
      <w:r w:rsidR="0007090D">
        <w:rPr>
          <w:rFonts w:ascii="Times" w:hAnsi="Times"/>
          <w:color w:val="000000" w:themeColor="text1"/>
          <w:shd w:val="clear" w:color="auto" w:fill="FCFDFD"/>
        </w:rPr>
        <w:t>as</w:t>
      </w:r>
      <w:r>
        <w:rPr>
          <w:rFonts w:ascii="Times" w:hAnsi="Times"/>
          <w:color w:val="000000" w:themeColor="text1"/>
          <w:shd w:val="clear" w:color="auto" w:fill="FCFDFD"/>
        </w:rPr>
        <w:t xml:space="preserve"> both </w:t>
      </w:r>
      <w:r w:rsidR="0007090D">
        <w:rPr>
          <w:rFonts w:ascii="Times" w:hAnsi="Times"/>
          <w:color w:val="000000" w:themeColor="text1"/>
          <w:shd w:val="clear" w:color="auto" w:fill="FCFDFD"/>
        </w:rPr>
        <w:t xml:space="preserve">a </w:t>
      </w:r>
      <w:r>
        <w:rPr>
          <w:rFonts w:ascii="Times" w:hAnsi="Times"/>
          <w:color w:val="000000" w:themeColor="text1"/>
          <w:shd w:val="clear" w:color="auto" w:fill="FCFDFD"/>
        </w:rPr>
        <w:t xml:space="preserve">color-filled version and </w:t>
      </w:r>
      <w:r w:rsidR="0007090D">
        <w:rPr>
          <w:rFonts w:ascii="Times" w:hAnsi="Times"/>
          <w:color w:val="000000" w:themeColor="text1"/>
          <w:shd w:val="clear" w:color="auto" w:fill="FCFDFD"/>
        </w:rPr>
        <w:t xml:space="preserve">a </w:t>
      </w:r>
      <w:r>
        <w:rPr>
          <w:rFonts w:ascii="Times" w:hAnsi="Times"/>
          <w:color w:val="000000" w:themeColor="text1"/>
          <w:shd w:val="clear" w:color="auto" w:fill="FCFDFD"/>
        </w:rPr>
        <w:t xml:space="preserve">texture-filled version. To better understand how the conversion is done the following Figure-11 gives a clear insight. We split the flow in </w:t>
      </w:r>
      <w:r w:rsidR="0007090D">
        <w:rPr>
          <w:rFonts w:ascii="Times" w:hAnsi="Times"/>
          <w:color w:val="000000" w:themeColor="text1"/>
          <w:shd w:val="clear" w:color="auto" w:fill="FCFDFD"/>
        </w:rPr>
        <w:t xml:space="preserve">the </w:t>
      </w:r>
      <w:r>
        <w:rPr>
          <w:rFonts w:ascii="Times" w:hAnsi="Times"/>
          <w:color w:val="000000" w:themeColor="text1"/>
          <w:shd w:val="clear" w:color="auto" w:fill="FCFDFD"/>
        </w:rPr>
        <w:t>horizontal direction and ma</w:t>
      </w:r>
      <w:r w:rsidR="0007090D">
        <w:rPr>
          <w:rFonts w:ascii="Times" w:hAnsi="Times"/>
          <w:color w:val="000000" w:themeColor="text1"/>
          <w:shd w:val="clear" w:color="auto" w:fill="FCFDFD"/>
        </w:rPr>
        <w:t>k</w:t>
      </w:r>
      <w:r>
        <w:rPr>
          <w:rFonts w:ascii="Times" w:hAnsi="Times"/>
          <w:color w:val="000000" w:themeColor="text1"/>
          <w:shd w:val="clear" w:color="auto" w:fill="FCFDFD"/>
        </w:rPr>
        <w:t>e a slice for every 3 days since</w:t>
      </w:r>
      <w:r w:rsidR="0007090D">
        <w:rPr>
          <w:rFonts w:ascii="Times" w:hAnsi="Times"/>
          <w:color w:val="000000" w:themeColor="text1"/>
          <w:shd w:val="clear" w:color="auto" w:fill="FCFDFD"/>
        </w:rPr>
        <w:t xml:space="preserve"> the</w:t>
      </w:r>
      <w:r>
        <w:rPr>
          <w:rFonts w:ascii="Times" w:hAnsi="Times"/>
          <w:color w:val="000000" w:themeColor="text1"/>
          <w:shd w:val="clear" w:color="auto" w:fill="FCFDFD"/>
        </w:rPr>
        <w:t xml:space="preserv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426AFB56" w14:textId="77777777" w:rsidR="00C8209A" w:rsidRDefault="00C8209A" w:rsidP="00C8209A">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7B537F26" wp14:editId="4D41CD97">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1D38F9B8" w14:textId="77777777" w:rsidR="00C8209A" w:rsidRPr="00AC4779" w:rsidRDefault="00C8209A" w:rsidP="00C8209A">
      <w:pPr>
        <w:spacing w:line="360" w:lineRule="auto"/>
        <w:rPr>
          <w:rFonts w:ascii="Times" w:hAnsi="Times"/>
          <w:color w:val="000000" w:themeColor="text1"/>
          <w:lang w:val="en-US"/>
        </w:rPr>
      </w:pPr>
      <w:r w:rsidRPr="00AC4779">
        <w:rPr>
          <w:rFonts w:ascii="Times" w:hAnsi="Times"/>
          <w:color w:val="000000" w:themeColor="text1"/>
          <w:lang w:val="en-US"/>
        </w:rPr>
        <w:t xml:space="preserve">Figure-11: Sliced Streamgraph </w:t>
      </w:r>
    </w:p>
    <w:p w14:paraId="2DD0DBC4" w14:textId="77777777" w:rsidR="00C8209A" w:rsidRDefault="00C8209A" w:rsidP="00C8209A">
      <w:pPr>
        <w:spacing w:line="360" w:lineRule="auto"/>
        <w:rPr>
          <w:rFonts w:ascii="Times" w:hAnsi="Times"/>
          <w:color w:val="000000" w:themeColor="text1"/>
          <w:lang w:val="en-US"/>
        </w:rPr>
      </w:pPr>
    </w:p>
    <w:p w14:paraId="408BB277" w14:textId="7ED87E21" w:rsidR="00C8209A" w:rsidRPr="00C63109" w:rsidRDefault="00C8209A" w:rsidP="00842F96">
      <w:pPr>
        <w:spacing w:line="360" w:lineRule="auto"/>
        <w:jc w:val="both"/>
        <w:rPr>
          <w:rFonts w:ascii="Times" w:hAnsi="Times"/>
          <w:color w:val="000000" w:themeColor="text1"/>
          <w:lang w:val="en-US"/>
        </w:rPr>
      </w:pPr>
      <w:r>
        <w:rPr>
          <w:rFonts w:ascii="Times" w:hAnsi="Times"/>
          <w:color w:val="000000" w:themeColor="text1"/>
          <w:lang w:val="en-US"/>
        </w:rPr>
        <w:t xml:space="preserve">Since each day of the duration has </w:t>
      </w:r>
      <w:r w:rsidR="0007090D">
        <w:rPr>
          <w:rFonts w:ascii="Times" w:hAnsi="Times"/>
          <w:color w:val="000000" w:themeColor="text1"/>
          <w:lang w:val="en-US"/>
        </w:rPr>
        <w:t xml:space="preserve">a </w:t>
      </w:r>
      <w:r>
        <w:rPr>
          <w:rFonts w:ascii="Times" w:hAnsi="Times"/>
          <w:color w:val="000000" w:themeColor="text1"/>
          <w:lang w:val="en-US"/>
        </w:rPr>
        <w:t>different value of prediction and uncertaint</w:t>
      </w:r>
      <w:r w:rsidR="0007090D">
        <w:rPr>
          <w:rFonts w:ascii="Times" w:hAnsi="Times"/>
          <w:color w:val="000000" w:themeColor="text1"/>
          <w:lang w:val="en-US"/>
        </w:rPr>
        <w:t>y</w:t>
      </w:r>
      <w:r>
        <w:rPr>
          <w:rFonts w:ascii="Times" w:hAnsi="Times"/>
          <w:color w:val="000000" w:themeColor="text1"/>
          <w:lang w:val="en-US"/>
        </w:rPr>
        <w:t>,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4A4A44EA" w14:textId="77777777" w:rsidR="00C8209A" w:rsidRDefault="00C8209A" w:rsidP="00C8209A">
      <w:pPr>
        <w:spacing w:line="360" w:lineRule="auto"/>
        <w:rPr>
          <w:rFonts w:ascii="Times" w:hAnsi="Times"/>
          <w:b/>
          <w:bCs/>
          <w:color w:val="000000" w:themeColor="text1"/>
          <w:lang w:val="en-US"/>
        </w:rPr>
      </w:pPr>
    </w:p>
    <w:p w14:paraId="1E429C00" w14:textId="77777777" w:rsidR="00C8209A" w:rsidRDefault="00C8209A" w:rsidP="00C8209A">
      <w:pPr>
        <w:spacing w:line="360" w:lineRule="auto"/>
        <w:rPr>
          <w:rFonts w:ascii="Times" w:hAnsi="Times"/>
          <w:b/>
          <w:bCs/>
          <w:color w:val="000000" w:themeColor="text1"/>
          <w:lang w:val="en-US"/>
        </w:rPr>
      </w:pPr>
    </w:p>
    <w:p w14:paraId="0D46DB59" w14:textId="2E2D55BD" w:rsidR="00C8209A" w:rsidRDefault="006B1B2E" w:rsidP="00C8209A">
      <w:pPr>
        <w:spacing w:line="360" w:lineRule="auto"/>
        <w:rPr>
          <w:rFonts w:ascii="Times" w:hAnsi="Times"/>
          <w:b/>
          <w:bCs/>
          <w:color w:val="000000" w:themeColor="text1"/>
          <w:lang w:val="en-US"/>
        </w:rPr>
      </w:pPr>
      <w:r>
        <w:rPr>
          <w:rFonts w:ascii="Times" w:hAnsi="Times"/>
          <w:b/>
          <w:bCs/>
          <w:color w:val="000000" w:themeColor="text1"/>
          <w:lang w:val="en-US"/>
        </w:rPr>
        <w:t>4.4</w:t>
      </w:r>
      <w:r w:rsidR="00C8209A">
        <w:rPr>
          <w:rFonts w:ascii="Times" w:hAnsi="Times"/>
          <w:b/>
          <w:bCs/>
          <w:color w:val="000000" w:themeColor="text1"/>
          <w:lang w:val="en-US"/>
        </w:rPr>
        <w:t>.2</w:t>
      </w:r>
      <w:r w:rsidR="00C8209A">
        <w:rPr>
          <w:rFonts w:ascii="Times" w:hAnsi="Times"/>
          <w:b/>
          <w:bCs/>
          <w:color w:val="000000" w:themeColor="text1"/>
          <w:lang w:val="en-US"/>
        </w:rPr>
        <w:tab/>
        <w:t>Pattern</w:t>
      </w:r>
      <w:r w:rsidR="00C8209A" w:rsidRPr="00B25037">
        <w:rPr>
          <w:rFonts w:ascii="Times" w:hAnsi="Times"/>
          <w:b/>
          <w:bCs/>
          <w:color w:val="000000" w:themeColor="text1"/>
          <w:lang w:val="en-US"/>
        </w:rPr>
        <w:t xml:space="preserve"> </w:t>
      </w:r>
      <w:r w:rsidR="00C8209A">
        <w:rPr>
          <w:rFonts w:ascii="Times" w:hAnsi="Times"/>
          <w:b/>
          <w:bCs/>
          <w:color w:val="000000" w:themeColor="text1"/>
          <w:lang w:val="en-US"/>
        </w:rPr>
        <w:t xml:space="preserve">Generation </w:t>
      </w:r>
    </w:p>
    <w:p w14:paraId="443A7B52" w14:textId="77777777" w:rsidR="005A6586" w:rsidRDefault="008574B6" w:rsidP="00E278E1">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w:t>
      </w:r>
      <w:r w:rsidR="00E24052">
        <w:rPr>
          <w:color w:val="24292E"/>
        </w:rPr>
        <w:t xml:space="preserve">in textures of various charts </w:t>
      </w:r>
      <w:r>
        <w:rPr>
          <w:color w:val="24292E"/>
        </w:rPr>
        <w:t xml:space="preserve">which are </w:t>
      </w:r>
      <w:r w:rsidR="00B35650">
        <w:rPr>
          <w:color w:val="24292E"/>
        </w:rPr>
        <w:t xml:space="preserve">shown in later chapters. </w:t>
      </w:r>
      <w:r w:rsidR="00E24052">
        <w:rPr>
          <w:color w:val="24292E"/>
        </w:rPr>
        <w:t>To draw the textures, we have chosen two sets of alternating colors such reddish and bluish colors</w:t>
      </w:r>
      <w:r w:rsidR="00E278E1">
        <w:rPr>
          <w:color w:val="24292E"/>
        </w:rPr>
        <w:t>, used HTML pattern tag with a specific structure of defining id so that it can be used by that id in textures. It needs to define the height, width, shape (circle, rect, etc.), center (cx, cy) and radius(r), attribute (</w:t>
      </w:r>
      <w:proofErr w:type="spellStart"/>
      <w:r w:rsidR="00E278E1">
        <w:rPr>
          <w:color w:val="24292E"/>
        </w:rPr>
        <w:t>patternUnits</w:t>
      </w:r>
      <w:proofErr w:type="spellEnd"/>
      <w:r w:rsidR="00E278E1">
        <w:rPr>
          <w:color w:val="24292E"/>
        </w:rPr>
        <w:t xml:space="preserve"> for coordinate system). Finally</w:t>
      </w:r>
      <w:r w:rsidR="005A6586">
        <w:rPr>
          <w:color w:val="24292E"/>
        </w:rPr>
        <w:t>,</w:t>
      </w:r>
      <w:r w:rsidR="00E278E1">
        <w:rPr>
          <w:color w:val="24292E"/>
        </w:rPr>
        <w:t xml:space="preserve"> fill the pattern with a color. </w:t>
      </w:r>
    </w:p>
    <w:p w14:paraId="31FE7E7D" w14:textId="77777777" w:rsidR="005A6586" w:rsidRDefault="005A6586" w:rsidP="00E278E1">
      <w:pPr>
        <w:spacing w:line="360" w:lineRule="auto"/>
        <w:jc w:val="both"/>
        <w:rPr>
          <w:color w:val="24292E"/>
        </w:rPr>
      </w:pPr>
    </w:p>
    <w:p w14:paraId="2667FA48" w14:textId="0B475841" w:rsidR="00E278E1" w:rsidRPr="008574B6" w:rsidRDefault="00E278E1" w:rsidP="00E278E1">
      <w:pPr>
        <w:spacing w:line="360" w:lineRule="auto"/>
        <w:jc w:val="both"/>
        <w:rPr>
          <w:color w:val="24292E"/>
        </w:rPr>
      </w:pPr>
      <w:r>
        <w:rPr>
          <w:color w:val="24292E"/>
        </w:rPr>
        <w:t>The following section shows pattern generation</w:t>
      </w:r>
      <w:r w:rsidR="005A6586">
        <w:rPr>
          <w:color w:val="24292E"/>
        </w:rPr>
        <w:t xml:space="preserve"> steps by Algorithm-8.</w:t>
      </w:r>
    </w:p>
    <w:p w14:paraId="7259A5C5" w14:textId="77777777" w:rsidR="00C8209A" w:rsidRPr="00F43920"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7439587F"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5704E98F"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728102AA"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A502D4A"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50E661B3"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313EE67F"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551D6124"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3247519" w14:textId="77777777" w:rsidR="00C8209A" w:rsidRPr="002632F7" w:rsidRDefault="00C8209A" w:rsidP="00C8209A">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8AD23D1" w14:textId="77777777" w:rsidR="00C8209A" w:rsidRDefault="00C8209A" w:rsidP="00C8209A">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7543B355" w14:textId="77777777" w:rsidR="00C8209A" w:rsidRPr="00BC0077" w:rsidRDefault="00C8209A" w:rsidP="00C8209A">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lastRenderedPageBreak/>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4143BCBD" w14:textId="77777777" w:rsidR="00C8209A" w:rsidRPr="002632F7" w:rsidRDefault="00C8209A" w:rsidP="00C8209A">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5EAC780C" w14:textId="77777777" w:rsidR="00C8209A" w:rsidRPr="002632F7" w:rsidRDefault="00C8209A" w:rsidP="00C8209A">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198658F3"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520F2E07"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2B65B4E3"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77D922FB"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601FF210"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964BD2" w14:textId="77777777" w:rsidR="00C8209A" w:rsidRPr="002632F7" w:rsidRDefault="00C8209A" w:rsidP="00C8209A">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-8</w:t>
      </w:r>
      <w:r w:rsidRPr="002632F7">
        <w:rPr>
          <w:rFonts w:ascii="Times" w:hAnsi="Times"/>
          <w:color w:val="000000" w:themeColor="text1"/>
        </w:rPr>
        <w:t>:  Pattern defining algorithm</w:t>
      </w:r>
    </w:p>
    <w:p w14:paraId="54E7825E" w14:textId="77777777" w:rsidR="00C8209A" w:rsidRDefault="00C8209A" w:rsidP="00C8209A">
      <w:pPr>
        <w:shd w:val="clear" w:color="auto" w:fill="FFFFFF"/>
        <w:spacing w:line="270" w:lineRule="atLeast"/>
        <w:rPr>
          <w:rFonts w:ascii="Times" w:hAnsi="Times" w:cs="Menlo"/>
          <w:color w:val="000000" w:themeColor="text1"/>
        </w:rPr>
      </w:pPr>
    </w:p>
    <w:p w14:paraId="50812A23" w14:textId="77777777" w:rsidR="00C8209A" w:rsidRPr="006268A2" w:rsidRDefault="00C8209A" w:rsidP="00C8209A">
      <w:pPr>
        <w:shd w:val="clear" w:color="auto" w:fill="FFFFFF"/>
        <w:spacing w:line="270" w:lineRule="atLeast"/>
        <w:rPr>
          <w:rFonts w:ascii="Times" w:hAnsi="Times" w:cs="Menlo"/>
          <w:color w:val="000000" w:themeColor="text1"/>
        </w:rPr>
      </w:pPr>
    </w:p>
    <w:p w14:paraId="063A6054" w14:textId="7FAF7BBC" w:rsidR="00C8209A" w:rsidRDefault="006B1B2E" w:rsidP="00C8209A">
      <w:pPr>
        <w:spacing w:line="360" w:lineRule="auto"/>
        <w:rPr>
          <w:rFonts w:ascii="Times" w:hAnsi="Times"/>
          <w:b/>
          <w:bCs/>
          <w:color w:val="000000" w:themeColor="text1"/>
          <w:lang w:val="en-US"/>
        </w:rPr>
      </w:pPr>
      <w:r>
        <w:rPr>
          <w:rFonts w:ascii="Times" w:hAnsi="Times"/>
          <w:b/>
          <w:bCs/>
          <w:color w:val="000000" w:themeColor="text1"/>
          <w:lang w:val="en-US"/>
        </w:rPr>
        <w:t>4.4</w:t>
      </w:r>
      <w:r w:rsidR="00C8209A">
        <w:rPr>
          <w:rFonts w:ascii="Times" w:hAnsi="Times"/>
          <w:b/>
          <w:bCs/>
          <w:color w:val="000000" w:themeColor="text1"/>
          <w:lang w:val="en-US"/>
        </w:rPr>
        <w:t>.3</w:t>
      </w:r>
      <w:r w:rsidR="00C8209A">
        <w:rPr>
          <w:rFonts w:ascii="Times" w:hAnsi="Times"/>
          <w:b/>
          <w:bCs/>
          <w:color w:val="000000" w:themeColor="text1"/>
          <w:lang w:val="en-US"/>
        </w:rPr>
        <w:tab/>
        <w:t>Texture</w:t>
      </w:r>
      <w:r w:rsidR="00C8209A" w:rsidRPr="00B25037">
        <w:rPr>
          <w:rFonts w:ascii="Times" w:hAnsi="Times"/>
          <w:b/>
          <w:bCs/>
          <w:color w:val="000000" w:themeColor="text1"/>
          <w:lang w:val="en-US"/>
        </w:rPr>
        <w:t xml:space="preserve"> </w:t>
      </w:r>
      <w:r w:rsidR="00C8209A">
        <w:rPr>
          <w:rFonts w:ascii="Times" w:hAnsi="Times"/>
          <w:b/>
          <w:bCs/>
          <w:color w:val="000000" w:themeColor="text1"/>
          <w:lang w:val="en-US"/>
        </w:rPr>
        <w:t>Generation</w:t>
      </w:r>
    </w:p>
    <w:p w14:paraId="0A2AE731" w14:textId="0D512171" w:rsidR="005A6586" w:rsidRDefault="005A6586" w:rsidP="00023EDC">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sidR="00023EDC">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w:t>
      </w:r>
      <w:r w:rsidR="00023EDC">
        <w:rPr>
          <w:rFonts w:ascii="Times" w:hAnsi="Times"/>
          <w:color w:val="000000" w:themeColor="text1"/>
          <w:lang w:val="en-US"/>
        </w:rPr>
        <w:t xml:space="preserve"> with the pattern id. So, textures are considered in bigger context for instance: html path element of a streamgraph. We can pick the path of a streamgraph and can be chopped along its temporal direction by number of days such </w:t>
      </w:r>
      <w:r w:rsidR="00DC3880">
        <w:rPr>
          <w:rFonts w:ascii="Times" w:hAnsi="Times"/>
          <w:color w:val="000000" w:themeColor="text1"/>
          <w:lang w:val="en-US"/>
        </w:rPr>
        <w:t xml:space="preserve">as </w:t>
      </w:r>
      <w:r w:rsidR="00023EDC">
        <w:rPr>
          <w:rFonts w:ascii="Times" w:hAnsi="Times"/>
          <w:color w:val="000000" w:themeColor="text1"/>
          <w:lang w:val="en-US"/>
        </w:rPr>
        <w:t>3 days (we used in our case to see better results).</w:t>
      </w:r>
      <w:r w:rsidR="00DC3880">
        <w:rPr>
          <w:rFonts w:ascii="Times" w:hAnsi="Times"/>
          <w:color w:val="000000" w:themeColor="text1"/>
          <w:lang w:val="en-US"/>
        </w:rPr>
        <w:t xml:space="preserve"> A new path is then created for each chopped area and define by an id. Each new path is then filled with a pattern id based on the matched parameter for example: uncertainty of that area in our case. Since we have three different circles in each new </w:t>
      </w:r>
      <w:r w:rsidR="00D4637C">
        <w:rPr>
          <w:rFonts w:ascii="Times" w:hAnsi="Times"/>
          <w:color w:val="000000" w:themeColor="text1"/>
          <w:lang w:val="en-US"/>
        </w:rPr>
        <w:t>path according to A</w:t>
      </w:r>
      <w:r w:rsidR="00DC3880">
        <w:rPr>
          <w:rFonts w:ascii="Times" w:hAnsi="Times"/>
          <w:color w:val="000000" w:themeColor="text1"/>
          <w:lang w:val="en-US"/>
        </w:rPr>
        <w:t xml:space="preserve">lgorithm-7, we </w:t>
      </w:r>
      <w:r w:rsidR="00D4637C">
        <w:rPr>
          <w:rFonts w:ascii="Times" w:hAnsi="Times"/>
          <w:color w:val="000000" w:themeColor="text1"/>
          <w:lang w:val="en-US"/>
        </w:rPr>
        <w:t>needed to blend them to emphasis the CA representation at the outer edges which refers to uncertainty as given in Algorithm-8 in the following section:</w:t>
      </w:r>
    </w:p>
    <w:p w14:paraId="088E214E" w14:textId="77777777" w:rsidR="00C8209A"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FA055F2" w14:textId="3D2C3CA3"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sidR="005A6586">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550E0FFC"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1788260B"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5D283243"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6A1D0C01"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77627021"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1674A62A"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4175C9F"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5F48FE8D"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0E5A494F" w14:textId="77777777" w:rsidR="00C8209A" w:rsidRPr="00767658"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38BB0642" w14:textId="77777777" w:rsidR="00C8209A" w:rsidRPr="00767658"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2ED10C9F" w14:textId="77777777" w:rsidR="008A571A" w:rsidRDefault="00C8209A" w:rsidP="008A571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-9</w:t>
      </w:r>
      <w:r w:rsidRPr="002E48C9">
        <w:rPr>
          <w:rFonts w:ascii="Times" w:hAnsi="Times"/>
          <w:color w:val="000000" w:themeColor="text1"/>
        </w:rPr>
        <w:t xml:space="preserve">: </w:t>
      </w:r>
      <w:r>
        <w:rPr>
          <w:rFonts w:ascii="Times" w:hAnsi="Times"/>
          <w:color w:val="000000" w:themeColor="text1"/>
        </w:rPr>
        <w:t xml:space="preserve"> Texture generation algorithm</w:t>
      </w:r>
    </w:p>
    <w:p w14:paraId="070BBC44" w14:textId="77777777" w:rsidR="004775F4" w:rsidRDefault="004775F4" w:rsidP="008A571A">
      <w:pPr>
        <w:spacing w:line="360" w:lineRule="auto"/>
        <w:jc w:val="both"/>
        <w:rPr>
          <w:rFonts w:ascii="Times" w:hAnsi="Times"/>
          <w:b/>
          <w:bCs/>
          <w:color w:val="000000" w:themeColor="text1"/>
          <w:sz w:val="32"/>
          <w:szCs w:val="32"/>
          <w:lang w:val="en-US"/>
        </w:rPr>
      </w:pPr>
    </w:p>
    <w:p w14:paraId="4C50BCA0" w14:textId="77777777" w:rsidR="004775F4" w:rsidRDefault="004775F4" w:rsidP="008A571A">
      <w:pPr>
        <w:spacing w:line="360" w:lineRule="auto"/>
        <w:jc w:val="both"/>
        <w:rPr>
          <w:rFonts w:ascii="Times" w:hAnsi="Times"/>
          <w:b/>
          <w:bCs/>
          <w:color w:val="000000" w:themeColor="text1"/>
          <w:sz w:val="32"/>
          <w:szCs w:val="32"/>
          <w:lang w:val="en-US"/>
        </w:rPr>
      </w:pPr>
    </w:p>
    <w:p w14:paraId="3BC039A0" w14:textId="77777777" w:rsidR="004775F4" w:rsidRDefault="004775F4" w:rsidP="008A571A">
      <w:pPr>
        <w:spacing w:line="360" w:lineRule="auto"/>
        <w:jc w:val="both"/>
        <w:rPr>
          <w:rFonts w:ascii="Times" w:hAnsi="Times"/>
          <w:b/>
          <w:bCs/>
          <w:color w:val="000000" w:themeColor="text1"/>
          <w:sz w:val="32"/>
          <w:szCs w:val="32"/>
          <w:lang w:val="en-US"/>
        </w:rPr>
      </w:pPr>
    </w:p>
    <w:p w14:paraId="469363AF" w14:textId="77777777" w:rsidR="004775F4" w:rsidRDefault="004775F4" w:rsidP="008A571A">
      <w:pPr>
        <w:spacing w:line="360" w:lineRule="auto"/>
        <w:jc w:val="both"/>
        <w:rPr>
          <w:rFonts w:ascii="Times" w:hAnsi="Times"/>
          <w:b/>
          <w:bCs/>
          <w:color w:val="000000" w:themeColor="text1"/>
          <w:sz w:val="32"/>
          <w:szCs w:val="32"/>
          <w:lang w:val="en-US"/>
        </w:rPr>
      </w:pPr>
    </w:p>
    <w:p w14:paraId="5AB42467" w14:textId="77777777" w:rsidR="004775F4" w:rsidRDefault="004775F4" w:rsidP="008A571A">
      <w:pPr>
        <w:spacing w:line="360" w:lineRule="auto"/>
        <w:jc w:val="both"/>
        <w:rPr>
          <w:rFonts w:ascii="Times" w:hAnsi="Times"/>
          <w:b/>
          <w:bCs/>
          <w:color w:val="000000" w:themeColor="text1"/>
          <w:sz w:val="32"/>
          <w:szCs w:val="32"/>
          <w:lang w:val="en-US"/>
        </w:rPr>
      </w:pPr>
    </w:p>
    <w:p w14:paraId="3DD7C95E" w14:textId="77777777" w:rsidR="004775F4" w:rsidRDefault="004775F4" w:rsidP="008A571A">
      <w:pPr>
        <w:spacing w:line="360" w:lineRule="auto"/>
        <w:jc w:val="both"/>
        <w:rPr>
          <w:rFonts w:ascii="Times" w:hAnsi="Times"/>
          <w:b/>
          <w:bCs/>
          <w:color w:val="000000" w:themeColor="text1"/>
          <w:sz w:val="32"/>
          <w:szCs w:val="32"/>
          <w:lang w:val="en-US"/>
        </w:rPr>
      </w:pPr>
    </w:p>
    <w:p w14:paraId="46BAB16E" w14:textId="77777777" w:rsidR="004775F4" w:rsidRDefault="004775F4" w:rsidP="008A571A">
      <w:pPr>
        <w:spacing w:line="360" w:lineRule="auto"/>
        <w:jc w:val="both"/>
        <w:rPr>
          <w:rFonts w:ascii="Times" w:hAnsi="Times"/>
          <w:b/>
          <w:bCs/>
          <w:color w:val="000000" w:themeColor="text1"/>
          <w:sz w:val="32"/>
          <w:szCs w:val="32"/>
          <w:lang w:val="en-US"/>
        </w:rPr>
      </w:pPr>
    </w:p>
    <w:p w14:paraId="3A9F708F" w14:textId="77777777" w:rsidR="004775F4" w:rsidRDefault="004775F4" w:rsidP="008A571A">
      <w:pPr>
        <w:spacing w:line="360" w:lineRule="auto"/>
        <w:jc w:val="both"/>
        <w:rPr>
          <w:rFonts w:ascii="Times" w:hAnsi="Times"/>
          <w:b/>
          <w:bCs/>
          <w:color w:val="000000" w:themeColor="text1"/>
          <w:sz w:val="32"/>
          <w:szCs w:val="32"/>
          <w:lang w:val="en-US"/>
        </w:rPr>
      </w:pPr>
    </w:p>
    <w:p w14:paraId="5BC29524" w14:textId="77777777" w:rsidR="004775F4" w:rsidRDefault="004775F4" w:rsidP="008A571A">
      <w:pPr>
        <w:spacing w:line="360" w:lineRule="auto"/>
        <w:jc w:val="both"/>
        <w:rPr>
          <w:rFonts w:ascii="Times" w:hAnsi="Times"/>
          <w:b/>
          <w:bCs/>
          <w:color w:val="000000" w:themeColor="text1"/>
          <w:sz w:val="32"/>
          <w:szCs w:val="32"/>
          <w:lang w:val="en-US"/>
        </w:rPr>
      </w:pPr>
    </w:p>
    <w:p w14:paraId="06001E35" w14:textId="77777777" w:rsidR="004775F4" w:rsidRDefault="004775F4" w:rsidP="008A571A">
      <w:pPr>
        <w:spacing w:line="360" w:lineRule="auto"/>
        <w:jc w:val="both"/>
        <w:rPr>
          <w:rFonts w:ascii="Times" w:hAnsi="Times"/>
          <w:b/>
          <w:bCs/>
          <w:color w:val="000000" w:themeColor="text1"/>
          <w:sz w:val="32"/>
          <w:szCs w:val="32"/>
          <w:lang w:val="en-US"/>
        </w:rPr>
      </w:pPr>
    </w:p>
    <w:p w14:paraId="331538E3" w14:textId="77777777" w:rsidR="004775F4" w:rsidRDefault="004775F4" w:rsidP="008A571A">
      <w:pPr>
        <w:spacing w:line="360" w:lineRule="auto"/>
        <w:jc w:val="both"/>
        <w:rPr>
          <w:rFonts w:ascii="Times" w:hAnsi="Times"/>
          <w:b/>
          <w:bCs/>
          <w:color w:val="000000" w:themeColor="text1"/>
          <w:sz w:val="32"/>
          <w:szCs w:val="32"/>
          <w:lang w:val="en-US"/>
        </w:rPr>
      </w:pPr>
    </w:p>
    <w:p w14:paraId="7CFD4C8D" w14:textId="77777777" w:rsidR="004775F4" w:rsidRDefault="004775F4" w:rsidP="008A571A">
      <w:pPr>
        <w:spacing w:line="360" w:lineRule="auto"/>
        <w:jc w:val="both"/>
        <w:rPr>
          <w:rFonts w:ascii="Times" w:hAnsi="Times"/>
          <w:b/>
          <w:bCs/>
          <w:color w:val="000000" w:themeColor="text1"/>
          <w:sz w:val="32"/>
          <w:szCs w:val="32"/>
          <w:lang w:val="en-US"/>
        </w:rPr>
      </w:pPr>
    </w:p>
    <w:p w14:paraId="5BFED774" w14:textId="77777777" w:rsidR="004775F4" w:rsidRDefault="004775F4" w:rsidP="008A571A">
      <w:pPr>
        <w:spacing w:line="360" w:lineRule="auto"/>
        <w:jc w:val="both"/>
        <w:rPr>
          <w:rFonts w:ascii="Times" w:hAnsi="Times"/>
          <w:b/>
          <w:bCs/>
          <w:color w:val="000000" w:themeColor="text1"/>
          <w:sz w:val="32"/>
          <w:szCs w:val="32"/>
          <w:lang w:val="en-US"/>
        </w:rPr>
      </w:pPr>
    </w:p>
    <w:p w14:paraId="3DD8294B" w14:textId="77777777" w:rsidR="004775F4" w:rsidRDefault="004775F4" w:rsidP="008A571A">
      <w:pPr>
        <w:spacing w:line="360" w:lineRule="auto"/>
        <w:jc w:val="both"/>
        <w:rPr>
          <w:rFonts w:ascii="Times" w:hAnsi="Times"/>
          <w:b/>
          <w:bCs/>
          <w:color w:val="000000" w:themeColor="text1"/>
          <w:sz w:val="32"/>
          <w:szCs w:val="32"/>
          <w:lang w:val="en-US"/>
        </w:rPr>
      </w:pPr>
    </w:p>
    <w:p w14:paraId="3F0A2E43" w14:textId="77777777" w:rsidR="004775F4" w:rsidRDefault="004775F4" w:rsidP="008A571A">
      <w:pPr>
        <w:spacing w:line="360" w:lineRule="auto"/>
        <w:jc w:val="both"/>
        <w:rPr>
          <w:rFonts w:ascii="Times" w:hAnsi="Times"/>
          <w:b/>
          <w:bCs/>
          <w:color w:val="000000" w:themeColor="text1"/>
          <w:sz w:val="32"/>
          <w:szCs w:val="32"/>
          <w:lang w:val="en-US"/>
        </w:rPr>
      </w:pPr>
    </w:p>
    <w:p w14:paraId="2F6CAEA6" w14:textId="77777777" w:rsidR="004775F4" w:rsidRDefault="004775F4" w:rsidP="008A571A">
      <w:pPr>
        <w:spacing w:line="360" w:lineRule="auto"/>
        <w:jc w:val="both"/>
        <w:rPr>
          <w:rFonts w:ascii="Times" w:hAnsi="Times"/>
          <w:b/>
          <w:bCs/>
          <w:color w:val="000000" w:themeColor="text1"/>
          <w:sz w:val="32"/>
          <w:szCs w:val="32"/>
          <w:lang w:val="en-US"/>
        </w:rPr>
      </w:pPr>
    </w:p>
    <w:p w14:paraId="59F186D9" w14:textId="77777777" w:rsidR="004775F4" w:rsidRDefault="004775F4" w:rsidP="008A571A">
      <w:pPr>
        <w:spacing w:line="360" w:lineRule="auto"/>
        <w:jc w:val="both"/>
        <w:rPr>
          <w:rFonts w:ascii="Times" w:hAnsi="Times"/>
          <w:b/>
          <w:bCs/>
          <w:color w:val="000000" w:themeColor="text1"/>
          <w:sz w:val="32"/>
          <w:szCs w:val="32"/>
          <w:lang w:val="en-US"/>
        </w:rPr>
      </w:pPr>
    </w:p>
    <w:p w14:paraId="21425BD8" w14:textId="77777777" w:rsidR="004775F4" w:rsidRDefault="004775F4" w:rsidP="008A571A">
      <w:pPr>
        <w:spacing w:line="360" w:lineRule="auto"/>
        <w:jc w:val="both"/>
        <w:rPr>
          <w:rFonts w:ascii="Times" w:hAnsi="Times"/>
          <w:b/>
          <w:bCs/>
          <w:color w:val="000000" w:themeColor="text1"/>
          <w:sz w:val="32"/>
          <w:szCs w:val="32"/>
          <w:lang w:val="en-US"/>
        </w:rPr>
      </w:pPr>
    </w:p>
    <w:p w14:paraId="2EEDC115" w14:textId="77777777" w:rsidR="004775F4" w:rsidRDefault="004775F4" w:rsidP="008A571A">
      <w:pPr>
        <w:spacing w:line="360" w:lineRule="auto"/>
        <w:jc w:val="both"/>
        <w:rPr>
          <w:rFonts w:ascii="Times" w:hAnsi="Times"/>
          <w:b/>
          <w:bCs/>
          <w:color w:val="000000" w:themeColor="text1"/>
          <w:sz w:val="32"/>
          <w:szCs w:val="32"/>
          <w:lang w:val="en-US"/>
        </w:rPr>
      </w:pPr>
    </w:p>
    <w:p w14:paraId="2B5A22A7" w14:textId="77777777" w:rsidR="004775F4" w:rsidRDefault="004775F4" w:rsidP="008A571A">
      <w:pPr>
        <w:spacing w:line="360" w:lineRule="auto"/>
        <w:jc w:val="both"/>
        <w:rPr>
          <w:rFonts w:ascii="Times" w:hAnsi="Times"/>
          <w:b/>
          <w:bCs/>
          <w:color w:val="000000" w:themeColor="text1"/>
          <w:sz w:val="32"/>
          <w:szCs w:val="32"/>
          <w:lang w:val="en-US"/>
        </w:rPr>
      </w:pPr>
    </w:p>
    <w:p w14:paraId="02655C8F" w14:textId="59B560E1" w:rsidR="00045F0F" w:rsidRPr="008A571A" w:rsidRDefault="00045F0F" w:rsidP="008A571A">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sidR="000C1080">
        <w:rPr>
          <w:rFonts w:ascii="Times" w:hAnsi="Times"/>
          <w:b/>
          <w:bCs/>
          <w:color w:val="000000" w:themeColor="text1"/>
          <w:sz w:val="32"/>
          <w:szCs w:val="32"/>
          <w:lang w:val="en-US"/>
        </w:rPr>
        <w:t>5</w:t>
      </w:r>
    </w:p>
    <w:p w14:paraId="356E775D" w14:textId="77777777" w:rsidR="00D76C2D" w:rsidRDefault="00D76C2D" w:rsidP="00045F0F">
      <w:pPr>
        <w:spacing w:line="360" w:lineRule="auto"/>
        <w:rPr>
          <w:rFonts w:ascii="Times" w:hAnsi="Times"/>
          <w:b/>
          <w:bCs/>
          <w:color w:val="000000" w:themeColor="text1"/>
          <w:sz w:val="28"/>
          <w:szCs w:val="28"/>
          <w:lang w:val="en-US"/>
        </w:rPr>
      </w:pPr>
    </w:p>
    <w:p w14:paraId="4384218F" w14:textId="6534CB77" w:rsidR="00B3182C" w:rsidRDefault="00D76C2D" w:rsidP="00045F0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Application of CA</w:t>
      </w:r>
    </w:p>
    <w:p w14:paraId="577F6551" w14:textId="77777777" w:rsidR="00B3182C" w:rsidRPr="00B3182C" w:rsidRDefault="00B3182C" w:rsidP="00045F0F">
      <w:pPr>
        <w:spacing w:line="360" w:lineRule="auto"/>
        <w:rPr>
          <w:rFonts w:ascii="Times" w:hAnsi="Times"/>
          <w:b/>
          <w:bCs/>
          <w:color w:val="000000" w:themeColor="text1"/>
          <w:sz w:val="28"/>
          <w:szCs w:val="28"/>
          <w:lang w:val="en-US"/>
        </w:rPr>
      </w:pPr>
    </w:p>
    <w:p w14:paraId="6443253E" w14:textId="77777777" w:rsidR="00045F0F" w:rsidRPr="002E48C9" w:rsidRDefault="00045F0F" w:rsidP="00045F0F">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EF89A98"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As stated earlier</w:t>
      </w:r>
      <w:r>
        <w:rPr>
          <w:rFonts w:ascii="Times" w:hAnsi="Times"/>
          <w:color w:val="000000" w:themeColor="text1"/>
          <w:lang w:val="en-US"/>
        </w:rPr>
        <w:t>,</w:t>
      </w:r>
      <w:r w:rsidRPr="002E48C9">
        <w:rPr>
          <w:rFonts w:ascii="Times" w:hAnsi="Times"/>
          <w:color w:val="000000" w:themeColor="text1"/>
          <w:lang w:val="en-US"/>
        </w:rPr>
        <w:t xml:space="preserve"> we generate required data from the standalone python program with the predictive models and save it </w:t>
      </w:r>
      <w:r>
        <w:rPr>
          <w:rFonts w:ascii="Times" w:hAnsi="Times"/>
          <w:color w:val="000000" w:themeColor="text1"/>
          <w:lang w:val="en-US"/>
        </w:rPr>
        <w:t>as</w:t>
      </w:r>
      <w:r w:rsidRPr="002E48C9">
        <w:rPr>
          <w:rFonts w:ascii="Times" w:hAnsi="Times"/>
          <w:color w:val="000000" w:themeColor="text1"/>
          <w:lang w:val="en-US"/>
        </w:rPr>
        <w:t xml:space="preserve"> JSON format in file system</w:t>
      </w:r>
      <w:r>
        <w:rPr>
          <w:rFonts w:ascii="Times" w:hAnsi="Times"/>
          <w:color w:val="000000" w:themeColor="text1"/>
          <w:lang w:val="en-US"/>
        </w:rPr>
        <w:t>, because model training and predictions are time consuming tasks and hence inappropriate to dynamically generate the data. W</w:t>
      </w:r>
      <w:r w:rsidRPr="002E48C9">
        <w:rPr>
          <w:rFonts w:ascii="Times" w:hAnsi="Times"/>
          <w:color w:val="000000" w:themeColor="text1"/>
          <w:lang w:val="en-US"/>
        </w:rPr>
        <w:t xml:space="preserve">e pull </w:t>
      </w:r>
      <w:r>
        <w:rPr>
          <w:rFonts w:ascii="Times" w:hAnsi="Times"/>
          <w:color w:val="000000" w:themeColor="text1"/>
          <w:lang w:val="en-US"/>
        </w:rPr>
        <w:t>the stored data</w:t>
      </w:r>
      <w:r w:rsidRPr="002E48C9">
        <w:rPr>
          <w:rFonts w:ascii="Times" w:hAnsi="Times"/>
          <w:color w:val="000000" w:themeColor="text1"/>
          <w:lang w:val="en-US"/>
        </w:rPr>
        <w:t xml:space="preserve"> through </w:t>
      </w:r>
      <w:r>
        <w:rPr>
          <w:rFonts w:ascii="Times" w:hAnsi="Times"/>
          <w:color w:val="000000" w:themeColor="text1"/>
          <w:lang w:val="en-US"/>
        </w:rPr>
        <w:t>web</w:t>
      </w:r>
      <w:r w:rsidRPr="002E48C9">
        <w:rPr>
          <w:rFonts w:ascii="Times" w:hAnsi="Times"/>
          <w:color w:val="000000" w:themeColor="text1"/>
          <w:lang w:val="en-US"/>
        </w:rPr>
        <w:t xml:space="preserve"> API and feed in client-side scripts for drawing charts</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S</w:t>
      </w:r>
      <w:r w:rsidRPr="002E48C9">
        <w:rPr>
          <w:rFonts w:ascii="Times" w:hAnsi="Times"/>
          <w:color w:val="000000" w:themeColor="text1"/>
          <w:lang w:val="en-US"/>
        </w:rPr>
        <w:t xml:space="preserve">ince </w:t>
      </w:r>
      <w:r>
        <w:rPr>
          <w:rFonts w:ascii="Times" w:hAnsi="Times"/>
          <w:color w:val="000000" w:themeColor="text1"/>
          <w:lang w:val="en-US"/>
        </w:rPr>
        <w:t>uncertainty visualization in the form of CA representation</w:t>
      </w:r>
      <w:r w:rsidRPr="002E48C9">
        <w:rPr>
          <w:rFonts w:ascii="Times" w:hAnsi="Times"/>
          <w:color w:val="000000" w:themeColor="text1"/>
          <w:lang w:val="en-US"/>
        </w:rPr>
        <w:t xml:space="preserve"> is the key </w:t>
      </w:r>
      <w:r>
        <w:rPr>
          <w:rFonts w:ascii="Times" w:hAnsi="Times"/>
          <w:color w:val="000000" w:themeColor="text1"/>
          <w:lang w:val="en-US"/>
        </w:rPr>
        <w:t>component</w:t>
      </w:r>
      <w:r w:rsidRPr="002E48C9">
        <w:rPr>
          <w:rFonts w:ascii="Times" w:hAnsi="Times"/>
          <w:color w:val="000000" w:themeColor="text1"/>
          <w:lang w:val="en-US"/>
        </w:rPr>
        <w:t xml:space="preserve"> of our research</w:t>
      </w:r>
      <w:r>
        <w:rPr>
          <w:rFonts w:ascii="Times" w:hAnsi="Times"/>
          <w:color w:val="000000" w:themeColor="text1"/>
          <w:lang w:val="en-US"/>
        </w:rPr>
        <w:t xml:space="preserve"> and we needed only the prediction data with model uncertainties. As we have shown the underlying mechanisms, backgrounds, and algorithms in previous chapter, therefore in this chapter we present some real-world charts where we have used CA in different possible ways.</w:t>
      </w:r>
    </w:p>
    <w:p w14:paraId="224FBD65" w14:textId="77777777" w:rsidR="00045F0F" w:rsidRPr="002E48C9" w:rsidRDefault="00045F0F" w:rsidP="00045F0F">
      <w:pPr>
        <w:spacing w:line="360" w:lineRule="auto"/>
        <w:rPr>
          <w:rFonts w:ascii="Times" w:hAnsi="Times"/>
          <w:color w:val="000000" w:themeColor="text1"/>
          <w:lang w:val="en-US"/>
        </w:rPr>
      </w:pPr>
    </w:p>
    <w:p w14:paraId="68218F0D" w14:textId="6042D9BD"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.1</w:t>
      </w:r>
      <w:r w:rsidR="00045F0F" w:rsidRPr="002E48C9">
        <w:rPr>
          <w:rFonts w:ascii="Times" w:hAnsi="Times"/>
          <w:b/>
          <w:bCs/>
          <w:color w:val="000000" w:themeColor="text1"/>
          <w:lang w:val="en-US"/>
        </w:rPr>
        <w:tab/>
        <w:t>Web Interface</w:t>
      </w:r>
    </w:p>
    <w:p w14:paraId="6A79CAE0" w14:textId="77777777" w:rsidR="00045F0F" w:rsidRDefault="00045F0F" w:rsidP="00045F0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w:t>
      </w:r>
      <w:r w:rsidRPr="002E48C9">
        <w:rPr>
          <w:rFonts w:ascii="Times" w:hAnsi="Times"/>
          <w:color w:val="000000" w:themeColor="text1"/>
          <w:lang w:val="en-US"/>
        </w:rPr>
        <w:t xml:space="preserve"> with several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5D68D574" w14:textId="77777777" w:rsidR="00045F0F" w:rsidRDefault="00045F0F" w:rsidP="00045F0F">
      <w:pPr>
        <w:spacing w:line="360" w:lineRule="auto"/>
        <w:rPr>
          <w:rFonts w:ascii="Times" w:hAnsi="Times"/>
          <w:b/>
          <w:bCs/>
          <w:color w:val="000000" w:themeColor="text1"/>
          <w:lang w:val="en-US"/>
        </w:rPr>
      </w:pPr>
    </w:p>
    <w:p w14:paraId="19D1BA6E" w14:textId="77777777" w:rsidR="00045F0F" w:rsidRPr="004D1AD1" w:rsidRDefault="00045F0F" w:rsidP="00045F0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49D1EDB8" wp14:editId="159997AB">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12</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1DE9C808" w14:textId="77777777" w:rsidR="00045F0F" w:rsidRPr="002E48C9" w:rsidRDefault="00045F0F" w:rsidP="00045F0F">
      <w:pPr>
        <w:spacing w:line="360" w:lineRule="auto"/>
        <w:rPr>
          <w:rFonts w:ascii="Times" w:hAnsi="Times"/>
          <w:color w:val="000000" w:themeColor="text1"/>
          <w:lang w:val="en-US"/>
        </w:rPr>
      </w:pPr>
    </w:p>
    <w:p w14:paraId="2CABABFB"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50F18430" w14:textId="77777777" w:rsidR="00045F0F" w:rsidRPr="002E48C9" w:rsidRDefault="00045F0F" w:rsidP="00045F0F">
      <w:pPr>
        <w:spacing w:line="360" w:lineRule="auto"/>
        <w:jc w:val="both"/>
        <w:rPr>
          <w:rFonts w:ascii="Times" w:hAnsi="Times"/>
          <w:color w:val="000000" w:themeColor="text1"/>
          <w:lang w:val="en-US"/>
        </w:rPr>
      </w:pPr>
    </w:p>
    <w:p w14:paraId="5C6914A1"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Impact Chart, Usage Chart are available options in the list.</w:t>
      </w:r>
    </w:p>
    <w:p w14:paraId="4649539B" w14:textId="77777777" w:rsidR="00045F0F" w:rsidRPr="002E48C9" w:rsidRDefault="00045F0F" w:rsidP="00045F0F">
      <w:pPr>
        <w:spacing w:line="360" w:lineRule="auto"/>
        <w:jc w:val="both"/>
        <w:rPr>
          <w:rFonts w:ascii="Times" w:hAnsi="Times"/>
          <w:color w:val="000000" w:themeColor="text1"/>
          <w:lang w:val="en-US"/>
        </w:rPr>
      </w:pPr>
    </w:p>
    <w:p w14:paraId="06194976"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1323F9C7" w14:textId="77777777" w:rsidR="00045F0F" w:rsidRPr="002E48C9" w:rsidRDefault="00045F0F" w:rsidP="00045F0F">
      <w:pPr>
        <w:spacing w:line="360" w:lineRule="auto"/>
        <w:jc w:val="both"/>
        <w:rPr>
          <w:rFonts w:ascii="Times" w:hAnsi="Times"/>
          <w:color w:val="000000" w:themeColor="text1"/>
          <w:lang w:val="en-US"/>
        </w:rPr>
      </w:pPr>
    </w:p>
    <w:p w14:paraId="66320CD3" w14:textId="77777777" w:rsidR="00045F0F"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2922EA13" w14:textId="77777777" w:rsidR="00045F0F" w:rsidRDefault="00045F0F" w:rsidP="00045F0F">
      <w:pPr>
        <w:spacing w:line="360" w:lineRule="auto"/>
        <w:jc w:val="both"/>
        <w:rPr>
          <w:rFonts w:ascii="Times" w:hAnsi="Times"/>
          <w:color w:val="000000" w:themeColor="text1"/>
          <w:lang w:val="en-US"/>
        </w:rPr>
      </w:pPr>
    </w:p>
    <w:p w14:paraId="3B7A9233" w14:textId="77777777" w:rsidR="00045F0F" w:rsidRPr="002E48C9" w:rsidRDefault="00045F0F" w:rsidP="00045F0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68478A50" w14:textId="77777777" w:rsidR="00045F0F" w:rsidRDefault="00045F0F" w:rsidP="00045F0F">
      <w:pPr>
        <w:spacing w:line="360" w:lineRule="auto"/>
        <w:jc w:val="both"/>
        <w:rPr>
          <w:rFonts w:ascii="Times" w:hAnsi="Times"/>
          <w:color w:val="000000" w:themeColor="text1"/>
          <w:lang w:val="en-US"/>
        </w:rPr>
      </w:pPr>
    </w:p>
    <w:p w14:paraId="1B920C76"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CF4C5D6" w14:textId="77777777" w:rsidR="00045F0F" w:rsidRPr="002E48C9" w:rsidRDefault="00045F0F" w:rsidP="00045F0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5567AB5" w14:textId="77777777" w:rsidR="00045F0F" w:rsidRPr="002E48C9" w:rsidRDefault="00045F0F" w:rsidP="00045F0F">
      <w:pPr>
        <w:spacing w:line="360" w:lineRule="auto"/>
        <w:jc w:val="both"/>
        <w:rPr>
          <w:rFonts w:ascii="Times" w:hAnsi="Times"/>
          <w:b/>
          <w:bCs/>
          <w:color w:val="000000" w:themeColor="text1"/>
          <w:lang w:val="en-US"/>
        </w:rPr>
      </w:pPr>
    </w:p>
    <w:p w14:paraId="41AE5509" w14:textId="77777777" w:rsidR="00045F0F" w:rsidRPr="002E48C9" w:rsidRDefault="00045F0F" w:rsidP="00045F0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58010798" w14:textId="77777777" w:rsidR="00045F0F" w:rsidRDefault="00045F0F" w:rsidP="00045F0F">
      <w:pPr>
        <w:spacing w:line="360" w:lineRule="auto"/>
        <w:jc w:val="both"/>
        <w:rPr>
          <w:rFonts w:ascii="Times" w:hAnsi="Times"/>
          <w:color w:val="000000" w:themeColor="text1"/>
          <w:lang w:val="en-US"/>
        </w:rPr>
      </w:pPr>
    </w:p>
    <w:p w14:paraId="3A8D3D71" w14:textId="77777777" w:rsidR="00045F0F" w:rsidRDefault="00045F0F" w:rsidP="00045F0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577AEF1E"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22342E4A"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‘Go’ button will perform the execution of redrawing task. It helps to compare specific countries because aberrations are not clearly perceivable with all countries. </w:t>
      </w:r>
    </w:p>
    <w:p w14:paraId="46E07EEF" w14:textId="77777777" w:rsidR="00045F0F" w:rsidRPr="002E48C9" w:rsidRDefault="00045F0F" w:rsidP="00045F0F">
      <w:pPr>
        <w:spacing w:line="360" w:lineRule="auto"/>
        <w:jc w:val="both"/>
        <w:rPr>
          <w:rFonts w:ascii="Times" w:hAnsi="Times"/>
          <w:color w:val="000000" w:themeColor="text1"/>
          <w:lang w:val="en-US"/>
        </w:rPr>
      </w:pPr>
    </w:p>
    <w:p w14:paraId="2D727D8D"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1C476530" w14:textId="77777777" w:rsidR="00045F0F" w:rsidRDefault="00045F0F" w:rsidP="00045F0F">
      <w:pPr>
        <w:spacing w:line="360" w:lineRule="auto"/>
        <w:jc w:val="both"/>
        <w:rPr>
          <w:rFonts w:ascii="Times" w:hAnsi="Times"/>
          <w:b/>
          <w:bCs/>
          <w:color w:val="000000" w:themeColor="text1"/>
          <w:lang w:val="en-US"/>
        </w:rPr>
      </w:pPr>
    </w:p>
    <w:p w14:paraId="7A01A98B"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Pr>
          <w:rFonts w:ascii="Times" w:hAnsi="Times"/>
          <w:color w:val="000000" w:themeColor="text1"/>
          <w:lang w:val="en-US"/>
        </w:rPr>
        <w:t xml:space="preserve"> This is handy approach to see the bigger picture and compare streamgraph of one or more countries selectively.</w:t>
      </w:r>
    </w:p>
    <w:p w14:paraId="2CD221CC" w14:textId="77777777" w:rsidR="00045F0F" w:rsidRPr="002E48C9" w:rsidRDefault="00045F0F" w:rsidP="00045F0F">
      <w:pPr>
        <w:spacing w:line="360" w:lineRule="auto"/>
        <w:jc w:val="both"/>
        <w:rPr>
          <w:rFonts w:ascii="Times" w:hAnsi="Times"/>
          <w:color w:val="000000" w:themeColor="text1"/>
          <w:lang w:val="en-US"/>
        </w:rPr>
      </w:pPr>
    </w:p>
    <w:p w14:paraId="146762F5" w14:textId="705BE2F9" w:rsidR="00045F0F" w:rsidRPr="002E48C9" w:rsidRDefault="000C1080" w:rsidP="00045F0F">
      <w:pPr>
        <w:spacing w:line="360" w:lineRule="auto"/>
        <w:jc w:val="both"/>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.2</w:t>
      </w:r>
      <w:r w:rsidR="00045F0F" w:rsidRPr="002E48C9">
        <w:rPr>
          <w:rFonts w:ascii="Times" w:hAnsi="Times"/>
          <w:b/>
          <w:bCs/>
          <w:color w:val="000000" w:themeColor="text1"/>
          <w:lang w:val="en-US"/>
        </w:rPr>
        <w:tab/>
        <w:t xml:space="preserve">Filtering </w:t>
      </w:r>
    </w:p>
    <w:p w14:paraId="5D4C0E4B"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We use data for 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6E606E16" w14:textId="77777777" w:rsidR="00045F0F" w:rsidRDefault="00045F0F" w:rsidP="00045F0F">
      <w:pPr>
        <w:spacing w:line="360" w:lineRule="auto"/>
        <w:rPr>
          <w:rFonts w:ascii="Times" w:hAnsi="Times"/>
          <w:b/>
          <w:bCs/>
          <w:color w:val="000000" w:themeColor="text1"/>
          <w:lang w:val="en-US"/>
        </w:rPr>
      </w:pPr>
    </w:p>
    <w:p w14:paraId="046C46B2" w14:textId="77777777" w:rsidR="00045F0F" w:rsidRPr="002E48C9" w:rsidRDefault="00045F0F" w:rsidP="00045F0F">
      <w:pPr>
        <w:spacing w:line="360" w:lineRule="auto"/>
        <w:rPr>
          <w:rFonts w:ascii="Times" w:hAnsi="Times"/>
          <w:b/>
          <w:bCs/>
          <w:color w:val="000000" w:themeColor="text1"/>
          <w:lang w:val="en-US"/>
        </w:rPr>
      </w:pPr>
    </w:p>
    <w:p w14:paraId="48E0C227" w14:textId="1E463E6C"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.2.1.</w:t>
      </w:r>
      <w:r w:rsidR="00045F0F" w:rsidRPr="002E48C9">
        <w:rPr>
          <w:rFonts w:ascii="Times" w:hAnsi="Times"/>
          <w:b/>
          <w:bCs/>
          <w:color w:val="000000" w:themeColor="text1"/>
          <w:lang w:val="en-US"/>
        </w:rPr>
        <w:tab/>
      </w:r>
      <w:r w:rsidR="00045F0F">
        <w:rPr>
          <w:rFonts w:ascii="Times" w:hAnsi="Times"/>
          <w:b/>
          <w:bCs/>
          <w:color w:val="000000" w:themeColor="text1"/>
          <w:lang w:val="en-US"/>
        </w:rPr>
        <w:t>Bubble Selection Mode</w:t>
      </w:r>
    </w:p>
    <w:p w14:paraId="71852170"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05C3D35" wp14:editId="2DA4FC09">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2D65C0AF" wp14:editId="339DC421">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B322B8" id="Right Arrow 57" o:spid="_x0000_s1026" type="#_x0000_t13" style="position:absolute;margin-left:215.1pt;margin-top:100.2pt;width:11.75pt;height:1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4679F590" wp14:editId="4FCE6B68">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13</w:t>
      </w:r>
      <w:r w:rsidRPr="002E48C9">
        <w:rPr>
          <w:rFonts w:ascii="Times" w:hAnsi="Times"/>
          <w:color w:val="000000" w:themeColor="text1"/>
          <w:lang w:val="en-US"/>
        </w:rPr>
        <w:t>: With selected countries of interest</w:t>
      </w:r>
    </w:p>
    <w:p w14:paraId="1B60CCA3" w14:textId="77777777" w:rsidR="00045F0F" w:rsidRPr="002E48C9" w:rsidRDefault="00045F0F" w:rsidP="00045F0F">
      <w:pPr>
        <w:spacing w:line="360" w:lineRule="auto"/>
        <w:rPr>
          <w:rFonts w:ascii="Times" w:hAnsi="Times"/>
          <w:color w:val="000000" w:themeColor="text1"/>
          <w:lang w:val="en-US"/>
        </w:rPr>
      </w:pPr>
    </w:p>
    <w:p w14:paraId="6B9741E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24C95AEC" w14:textId="77777777" w:rsidR="00045F0F" w:rsidRPr="002E48C9" w:rsidRDefault="00045F0F" w:rsidP="00045F0F">
      <w:pPr>
        <w:spacing w:line="360" w:lineRule="auto"/>
        <w:rPr>
          <w:rFonts w:ascii="Times" w:hAnsi="Times"/>
          <w:b/>
          <w:bCs/>
          <w:color w:val="000000" w:themeColor="text1"/>
          <w:lang w:val="en-US"/>
        </w:rPr>
      </w:pPr>
    </w:p>
    <w:p w14:paraId="5BB1D531" w14:textId="24075E4C"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.2.2</w:t>
      </w:r>
      <w:r w:rsidR="00045F0F" w:rsidRPr="002E48C9">
        <w:rPr>
          <w:rFonts w:ascii="Times" w:hAnsi="Times"/>
          <w:b/>
          <w:bCs/>
          <w:color w:val="000000" w:themeColor="text1"/>
          <w:lang w:val="en-US"/>
        </w:rPr>
        <w:tab/>
      </w:r>
      <w:r w:rsidR="00045F0F">
        <w:rPr>
          <w:rFonts w:ascii="Times" w:hAnsi="Times"/>
          <w:b/>
          <w:bCs/>
          <w:color w:val="000000" w:themeColor="text1"/>
          <w:lang w:val="en-US"/>
        </w:rPr>
        <w:t>Bubble Removal</w:t>
      </w:r>
      <w:r w:rsidR="00045F0F" w:rsidRPr="002E48C9">
        <w:rPr>
          <w:rFonts w:ascii="Times" w:hAnsi="Times"/>
          <w:b/>
          <w:bCs/>
          <w:color w:val="000000" w:themeColor="text1"/>
          <w:lang w:val="en-US"/>
        </w:rPr>
        <w:t xml:space="preserve"> </w:t>
      </w:r>
      <w:r w:rsidR="00045F0F">
        <w:rPr>
          <w:rFonts w:ascii="Times" w:hAnsi="Times"/>
          <w:b/>
          <w:bCs/>
          <w:color w:val="000000" w:themeColor="text1"/>
          <w:lang w:val="en-US"/>
        </w:rPr>
        <w:t>Mode</w:t>
      </w:r>
    </w:p>
    <w:p w14:paraId="504CA140" w14:textId="77777777" w:rsidR="00045F0F" w:rsidRPr="002E48C9" w:rsidRDefault="00045F0F" w:rsidP="00045F0F">
      <w:pPr>
        <w:spacing w:line="360" w:lineRule="auto"/>
        <w:rPr>
          <w:rFonts w:ascii="Times" w:hAnsi="Times"/>
          <w:b/>
          <w:bCs/>
          <w:color w:val="000000" w:themeColor="text1"/>
          <w:lang w:val="en-US"/>
        </w:rPr>
      </w:pPr>
    </w:p>
    <w:p w14:paraId="26D2F609"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3CFB434E" wp14:editId="0E51EEF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87936" behindDoc="0" locked="0" layoutInCell="1" allowOverlap="1" wp14:anchorId="78493538" wp14:editId="2B8BAE17">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D2871D" id="Right Arrow 64" o:spid="_x0000_s1026" type="#_x0000_t13" style="position:absolute;margin-left:217.45pt;margin-top:100.85pt;width:11.7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8A26EDD" wp14:editId="7A83EB33">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06356C53"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14</w:t>
      </w:r>
      <w:r w:rsidRPr="002E48C9">
        <w:rPr>
          <w:rFonts w:ascii="Times" w:hAnsi="Times"/>
          <w:color w:val="000000" w:themeColor="text1"/>
          <w:lang w:val="en-US"/>
        </w:rPr>
        <w:t>: Removal of countries of interest</w:t>
      </w:r>
    </w:p>
    <w:p w14:paraId="4A895058" w14:textId="77777777" w:rsidR="00045F0F" w:rsidRPr="002E48C9" w:rsidRDefault="00045F0F" w:rsidP="00045F0F">
      <w:pPr>
        <w:spacing w:line="360" w:lineRule="auto"/>
        <w:rPr>
          <w:rFonts w:ascii="Times" w:hAnsi="Times"/>
          <w:color w:val="000000" w:themeColor="text1"/>
          <w:lang w:val="en-US"/>
        </w:rPr>
      </w:pPr>
    </w:p>
    <w:p w14:paraId="10DC0F8C" w14:textId="77777777" w:rsidR="00045F0F"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This is the opposite of the earlier one where the user can select the countries to remove from the chart, for instance, removing bigger ones help to find the status of the countries having a smaller size.</w:t>
      </w:r>
    </w:p>
    <w:p w14:paraId="654D1D96" w14:textId="77777777" w:rsidR="00045F0F" w:rsidRDefault="00045F0F" w:rsidP="00045F0F">
      <w:pPr>
        <w:spacing w:line="360" w:lineRule="auto"/>
        <w:jc w:val="both"/>
        <w:rPr>
          <w:rFonts w:ascii="Times" w:hAnsi="Times"/>
          <w:color w:val="000000" w:themeColor="text1"/>
          <w:lang w:val="en-US"/>
        </w:rPr>
      </w:pPr>
    </w:p>
    <w:p w14:paraId="5A74F861" w14:textId="635D9BAB" w:rsidR="00045F0F" w:rsidRDefault="000C1080" w:rsidP="00045F0F">
      <w:pPr>
        <w:spacing w:line="360" w:lineRule="auto"/>
        <w:jc w:val="both"/>
        <w:rPr>
          <w:rFonts w:ascii="Times" w:hAnsi="Times"/>
          <w:b/>
          <w:bCs/>
          <w:color w:val="000000" w:themeColor="text1"/>
          <w:lang w:val="en-US"/>
        </w:rPr>
      </w:pPr>
      <w:r>
        <w:rPr>
          <w:rFonts w:ascii="Times" w:hAnsi="Times"/>
          <w:b/>
          <w:bCs/>
          <w:color w:val="000000" w:themeColor="text1"/>
          <w:lang w:val="en-US"/>
        </w:rPr>
        <w:t>5</w:t>
      </w:r>
      <w:r w:rsidR="00045F0F" w:rsidRPr="00866AB8">
        <w:rPr>
          <w:rFonts w:ascii="Times" w:hAnsi="Times"/>
          <w:b/>
          <w:bCs/>
          <w:color w:val="000000" w:themeColor="text1"/>
          <w:lang w:val="en-US"/>
        </w:rPr>
        <w:t>.3</w:t>
      </w:r>
      <w:r w:rsidR="00045F0F" w:rsidRPr="00866AB8">
        <w:rPr>
          <w:rFonts w:ascii="Times" w:hAnsi="Times"/>
          <w:b/>
          <w:bCs/>
          <w:color w:val="000000" w:themeColor="text1"/>
          <w:lang w:val="en-US"/>
        </w:rPr>
        <w:tab/>
        <w:t>Legend</w:t>
      </w:r>
    </w:p>
    <w:p w14:paraId="546988DD" w14:textId="77777777" w:rsidR="00045F0F" w:rsidRPr="00866AB8" w:rsidRDefault="00045F0F" w:rsidP="00045F0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 of chromatic aberrations. The circle with 100% uncertainty represents the maximum uncertainty among all the countries drawn in bubble chart. Therefore, to find the amount of uncertainty for lower uncertainty valued countries, it helps users easier understanding.</w:t>
      </w:r>
    </w:p>
    <w:p w14:paraId="6FB46824" w14:textId="77777777" w:rsidR="00045F0F" w:rsidRPr="002E48C9" w:rsidRDefault="00045F0F" w:rsidP="00045F0F">
      <w:pPr>
        <w:spacing w:line="360" w:lineRule="auto"/>
        <w:rPr>
          <w:rFonts w:ascii="Times" w:hAnsi="Times"/>
          <w:b/>
          <w:bCs/>
          <w:color w:val="000000" w:themeColor="text1"/>
          <w:lang w:val="en-US"/>
        </w:rPr>
      </w:pPr>
    </w:p>
    <w:p w14:paraId="770C0F75" w14:textId="77FD3E43" w:rsidR="00045F0F"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.4</w:t>
      </w:r>
      <w:r w:rsidR="00045F0F" w:rsidRPr="002E48C9">
        <w:rPr>
          <w:rFonts w:ascii="Times" w:hAnsi="Times"/>
          <w:b/>
          <w:bCs/>
          <w:color w:val="000000" w:themeColor="text1"/>
          <w:lang w:val="en-US"/>
        </w:rPr>
        <w:tab/>
      </w:r>
      <w:r w:rsidR="00045F0F" w:rsidRPr="00412624">
        <w:rPr>
          <w:rFonts w:ascii="Times" w:hAnsi="Times"/>
          <w:b/>
          <w:bCs/>
          <w:color w:val="000000" w:themeColor="text1"/>
          <w:lang w:val="en-US"/>
        </w:rPr>
        <w:t>Reshuffling</w:t>
      </w:r>
      <w:r w:rsidR="00045F0F" w:rsidRPr="002E48C9">
        <w:rPr>
          <w:rFonts w:ascii="Times" w:hAnsi="Times"/>
          <w:color w:val="000000" w:themeColor="text1"/>
          <w:lang w:val="en-US"/>
        </w:rPr>
        <w:t xml:space="preserve"> </w:t>
      </w:r>
      <w:r w:rsidR="00045F0F" w:rsidRPr="002E48C9">
        <w:rPr>
          <w:rFonts w:ascii="Times" w:hAnsi="Times"/>
          <w:b/>
          <w:bCs/>
          <w:color w:val="000000" w:themeColor="text1"/>
          <w:lang w:val="en-US"/>
        </w:rPr>
        <w:t>Streamgraph</w:t>
      </w:r>
    </w:p>
    <w:p w14:paraId="24B9E860" w14:textId="77777777" w:rsidR="00045F0F" w:rsidRDefault="00045F0F" w:rsidP="00045F0F">
      <w:pPr>
        <w:spacing w:line="360" w:lineRule="auto"/>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are a bit clumsy to understand, so reshuffling is important to see and compare them side by with lower number of countries.</w:t>
      </w:r>
    </w:p>
    <w:p w14:paraId="0B1481DF"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88960" behindDoc="0" locked="0" layoutInCell="1" allowOverlap="1" wp14:anchorId="31E2F857" wp14:editId="6B5E0256">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0FD3FD59" w14:textId="77777777" w:rsidR="00045F0F" w:rsidRPr="004649EB" w:rsidRDefault="00045F0F" w:rsidP="00045F0F">
                            <w:pPr>
                              <w:pStyle w:val="ListParagraph"/>
                              <w:numPr>
                                <w:ilvl w:val="0"/>
                                <w:numId w:val="3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2F857" id="Text Box 18" o:spid="_x0000_s1054" type="#_x0000_t202" style="position:absolute;margin-left:0;margin-top:209.7pt;width:194.35pt;height:15.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0FD3FD59" w14:textId="77777777" w:rsidR="00045F0F" w:rsidRPr="004649EB" w:rsidRDefault="00045F0F" w:rsidP="00045F0F">
                      <w:pPr>
                        <w:pStyle w:val="ListParagraph"/>
                        <w:numPr>
                          <w:ilvl w:val="0"/>
                          <w:numId w:val="3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89984" behindDoc="0" locked="0" layoutInCell="1" allowOverlap="1" wp14:anchorId="108C8A31" wp14:editId="7A9E3178">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022F0C84" w14:textId="77777777" w:rsidR="00045F0F" w:rsidRPr="004649EB" w:rsidRDefault="00045F0F" w:rsidP="00045F0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C8A31" id="Text Box 62" o:spid="_x0000_s1055" type="#_x0000_t202" style="position:absolute;margin-left:267.35pt;margin-top:205.2pt;width:145.25pt;height:1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022F0C84" w14:textId="77777777" w:rsidR="00045F0F" w:rsidRPr="004649EB" w:rsidRDefault="00045F0F" w:rsidP="00045F0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21DCC73A" wp14:editId="2DD3AEA6">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2CDFE116" wp14:editId="23CAC71C">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2CC6F711" w14:textId="77777777" w:rsidR="00045F0F" w:rsidRDefault="00045F0F" w:rsidP="00045F0F">
      <w:pPr>
        <w:spacing w:line="360" w:lineRule="auto"/>
        <w:rPr>
          <w:rFonts w:ascii="Times" w:hAnsi="Times"/>
          <w:color w:val="000000" w:themeColor="text1"/>
          <w:lang w:val="en-US"/>
        </w:rPr>
      </w:pPr>
    </w:p>
    <w:p w14:paraId="680123B6" w14:textId="77777777" w:rsidR="00045F0F" w:rsidRPr="00B35C7E" w:rsidRDefault="00045F0F" w:rsidP="00045F0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92032" behindDoc="0" locked="0" layoutInCell="1" allowOverlap="1" wp14:anchorId="354546E7" wp14:editId="3DBDDB91">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2CFE7F66" w14:textId="77777777" w:rsidR="00045F0F" w:rsidRPr="004649EB" w:rsidRDefault="00045F0F" w:rsidP="00045F0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546E7" id="Text Box 63" o:spid="_x0000_s1056" type="#_x0000_t202" style="position:absolute;margin-left:230pt;margin-top:204.15pt;width:193.6pt;height:1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2CFE7F66" w14:textId="77777777" w:rsidR="00045F0F" w:rsidRPr="004649EB" w:rsidRDefault="00045F0F" w:rsidP="00045F0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91008" behindDoc="0" locked="0" layoutInCell="1" allowOverlap="1" wp14:anchorId="379D26BD" wp14:editId="22E3EB11">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71FB55D" w14:textId="77777777" w:rsidR="00045F0F" w:rsidRPr="004649EB" w:rsidRDefault="00045F0F" w:rsidP="00045F0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26BD" id="Text Box 65" o:spid="_x0000_s1057" type="#_x0000_t202" style="position:absolute;margin-left:5.1pt;margin-top:204.15pt;width:171.9pt;height:17.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71FB55D" w14:textId="77777777" w:rsidR="00045F0F" w:rsidRPr="004649EB" w:rsidRDefault="00045F0F" w:rsidP="00045F0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1CBDACD1" wp14:editId="339B85E6">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706C9654" wp14:editId="10D00330">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0EC3E379" w14:textId="77777777" w:rsidR="00045F0F" w:rsidRPr="002E48C9" w:rsidRDefault="00045F0F" w:rsidP="00045F0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0BFA5115"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15</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1D0547FB" w14:textId="77777777" w:rsidR="00045F0F" w:rsidRPr="002E48C9" w:rsidRDefault="00045F0F" w:rsidP="00045F0F">
      <w:pPr>
        <w:spacing w:line="360" w:lineRule="auto"/>
        <w:rPr>
          <w:rFonts w:ascii="Times" w:hAnsi="Times"/>
          <w:b/>
          <w:bCs/>
          <w:color w:val="000000" w:themeColor="text1"/>
          <w:lang w:val="en-US"/>
        </w:rPr>
      </w:pPr>
    </w:p>
    <w:p w14:paraId="6EA7283F"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select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Figure-15)</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15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15 (d).</w:t>
      </w:r>
    </w:p>
    <w:p w14:paraId="1DBFDE58" w14:textId="77777777" w:rsidR="00045F0F" w:rsidRDefault="00045F0F" w:rsidP="00045F0F">
      <w:pPr>
        <w:spacing w:line="360" w:lineRule="auto"/>
        <w:rPr>
          <w:rFonts w:ascii="Times" w:hAnsi="Times"/>
          <w:b/>
          <w:bCs/>
          <w:color w:val="000000" w:themeColor="text1"/>
          <w:lang w:val="en-US"/>
        </w:rPr>
      </w:pPr>
    </w:p>
    <w:p w14:paraId="64C18758" w14:textId="77777777" w:rsidR="00045F0F" w:rsidRDefault="00045F0F" w:rsidP="00045F0F">
      <w:pPr>
        <w:spacing w:line="360" w:lineRule="auto"/>
        <w:rPr>
          <w:rFonts w:ascii="Times" w:hAnsi="Times"/>
          <w:b/>
          <w:bCs/>
          <w:color w:val="000000" w:themeColor="text1"/>
          <w:lang w:val="en-US"/>
        </w:rPr>
      </w:pPr>
    </w:p>
    <w:p w14:paraId="6F722FB4" w14:textId="77777777" w:rsidR="00045F0F" w:rsidRDefault="00045F0F" w:rsidP="00045F0F">
      <w:pPr>
        <w:spacing w:line="360" w:lineRule="auto"/>
        <w:rPr>
          <w:rFonts w:ascii="Times" w:hAnsi="Times"/>
          <w:b/>
          <w:bCs/>
          <w:color w:val="000000" w:themeColor="text1"/>
          <w:lang w:val="en-US"/>
        </w:rPr>
      </w:pPr>
    </w:p>
    <w:p w14:paraId="0A9D0C72" w14:textId="77777777" w:rsidR="00045F0F" w:rsidRDefault="00045F0F" w:rsidP="00045F0F">
      <w:pPr>
        <w:spacing w:line="360" w:lineRule="auto"/>
        <w:rPr>
          <w:rFonts w:ascii="Times" w:hAnsi="Times"/>
          <w:b/>
          <w:bCs/>
          <w:color w:val="000000" w:themeColor="text1"/>
          <w:lang w:val="en-US"/>
        </w:rPr>
      </w:pPr>
    </w:p>
    <w:p w14:paraId="45F33539" w14:textId="77777777" w:rsidR="00045F0F" w:rsidRDefault="00045F0F" w:rsidP="00045F0F">
      <w:pPr>
        <w:spacing w:line="360" w:lineRule="auto"/>
        <w:rPr>
          <w:rFonts w:ascii="Times" w:hAnsi="Times"/>
          <w:b/>
          <w:bCs/>
          <w:color w:val="000000" w:themeColor="text1"/>
          <w:lang w:val="en-US"/>
        </w:rPr>
      </w:pPr>
    </w:p>
    <w:p w14:paraId="1E4DB44F" w14:textId="77777777" w:rsidR="00045F0F" w:rsidRDefault="00045F0F" w:rsidP="00045F0F">
      <w:pPr>
        <w:spacing w:line="360" w:lineRule="auto"/>
        <w:rPr>
          <w:rFonts w:ascii="Times" w:hAnsi="Times"/>
          <w:b/>
          <w:bCs/>
          <w:color w:val="000000" w:themeColor="text1"/>
          <w:lang w:val="en-US"/>
        </w:rPr>
      </w:pPr>
    </w:p>
    <w:p w14:paraId="260B040E" w14:textId="77777777" w:rsidR="00045F0F" w:rsidRDefault="00045F0F" w:rsidP="00045F0F">
      <w:pPr>
        <w:spacing w:line="360" w:lineRule="auto"/>
        <w:rPr>
          <w:rFonts w:ascii="Times" w:hAnsi="Times"/>
          <w:b/>
          <w:bCs/>
          <w:color w:val="000000" w:themeColor="text1"/>
          <w:lang w:val="en-US"/>
        </w:rPr>
      </w:pPr>
    </w:p>
    <w:p w14:paraId="0FA76042" w14:textId="77777777" w:rsidR="00045F0F" w:rsidRDefault="00045F0F" w:rsidP="00045F0F">
      <w:pPr>
        <w:spacing w:line="360" w:lineRule="auto"/>
        <w:rPr>
          <w:rFonts w:ascii="Times" w:hAnsi="Times"/>
          <w:b/>
          <w:bCs/>
          <w:color w:val="000000" w:themeColor="text1"/>
          <w:lang w:val="en-US"/>
        </w:rPr>
      </w:pPr>
    </w:p>
    <w:p w14:paraId="23248F48" w14:textId="77777777" w:rsidR="00045F0F" w:rsidRDefault="00045F0F" w:rsidP="00045F0F">
      <w:pPr>
        <w:spacing w:line="360" w:lineRule="auto"/>
        <w:rPr>
          <w:rFonts w:ascii="Times" w:hAnsi="Times"/>
          <w:b/>
          <w:bCs/>
          <w:color w:val="000000" w:themeColor="text1"/>
          <w:lang w:val="en-US"/>
        </w:rPr>
      </w:pPr>
    </w:p>
    <w:p w14:paraId="4C9985B0" w14:textId="77777777" w:rsidR="00045F0F" w:rsidRDefault="00045F0F" w:rsidP="00045F0F">
      <w:pPr>
        <w:spacing w:line="360" w:lineRule="auto"/>
        <w:rPr>
          <w:rFonts w:ascii="Times" w:hAnsi="Times"/>
          <w:b/>
          <w:bCs/>
          <w:color w:val="000000" w:themeColor="text1"/>
          <w:lang w:val="en-US"/>
        </w:rPr>
      </w:pPr>
    </w:p>
    <w:p w14:paraId="38AA842F" w14:textId="77777777" w:rsidR="00045F0F" w:rsidRDefault="00045F0F" w:rsidP="00045F0F">
      <w:pPr>
        <w:spacing w:line="360" w:lineRule="auto"/>
        <w:rPr>
          <w:rFonts w:ascii="Times" w:hAnsi="Times"/>
          <w:b/>
          <w:bCs/>
          <w:color w:val="000000" w:themeColor="text1"/>
          <w:lang w:val="en-US"/>
        </w:rPr>
      </w:pPr>
    </w:p>
    <w:p w14:paraId="009DD15A" w14:textId="77777777" w:rsidR="00045F0F" w:rsidRDefault="00045F0F" w:rsidP="00045F0F">
      <w:pPr>
        <w:spacing w:line="360" w:lineRule="auto"/>
        <w:rPr>
          <w:rFonts w:ascii="Times" w:hAnsi="Times"/>
          <w:b/>
          <w:bCs/>
          <w:color w:val="000000" w:themeColor="text1"/>
          <w:lang w:val="en-US"/>
        </w:rPr>
      </w:pPr>
    </w:p>
    <w:p w14:paraId="417507BE" w14:textId="02DDAC87" w:rsidR="00045F0F" w:rsidRDefault="00045F0F" w:rsidP="00045F0F">
      <w:pPr>
        <w:spacing w:line="360" w:lineRule="auto"/>
        <w:rPr>
          <w:rFonts w:ascii="Times" w:hAnsi="Times"/>
          <w:b/>
          <w:bCs/>
          <w:color w:val="000000" w:themeColor="text1"/>
          <w:lang w:val="en-US"/>
        </w:rPr>
      </w:pPr>
    </w:p>
    <w:p w14:paraId="0D3064AD" w14:textId="14930C15" w:rsidR="000C1080" w:rsidRDefault="000C1080" w:rsidP="00045F0F">
      <w:pPr>
        <w:spacing w:line="360" w:lineRule="auto"/>
        <w:rPr>
          <w:rFonts w:ascii="Times" w:hAnsi="Times"/>
          <w:b/>
          <w:bCs/>
          <w:color w:val="000000" w:themeColor="text1"/>
          <w:lang w:val="en-US"/>
        </w:rPr>
      </w:pPr>
    </w:p>
    <w:p w14:paraId="684333D2" w14:textId="7527E4B4" w:rsidR="000C1080" w:rsidRDefault="000C1080" w:rsidP="00045F0F">
      <w:pPr>
        <w:spacing w:line="360" w:lineRule="auto"/>
        <w:rPr>
          <w:rFonts w:ascii="Times" w:hAnsi="Times"/>
          <w:b/>
          <w:bCs/>
          <w:color w:val="000000" w:themeColor="text1"/>
          <w:lang w:val="en-US"/>
        </w:rPr>
      </w:pPr>
    </w:p>
    <w:p w14:paraId="167DB4A5" w14:textId="6F87DD1A" w:rsidR="000C1080" w:rsidRDefault="000C1080" w:rsidP="00045F0F">
      <w:pPr>
        <w:spacing w:line="360" w:lineRule="auto"/>
        <w:rPr>
          <w:rFonts w:ascii="Times" w:hAnsi="Times"/>
          <w:b/>
          <w:bCs/>
          <w:color w:val="000000" w:themeColor="text1"/>
          <w:lang w:val="en-US"/>
        </w:rPr>
      </w:pPr>
    </w:p>
    <w:p w14:paraId="4A3A335E" w14:textId="35D17FFB" w:rsidR="000C1080" w:rsidRDefault="000C1080" w:rsidP="00045F0F">
      <w:pPr>
        <w:spacing w:line="360" w:lineRule="auto"/>
        <w:rPr>
          <w:rFonts w:ascii="Times" w:hAnsi="Times"/>
          <w:b/>
          <w:bCs/>
          <w:color w:val="000000" w:themeColor="text1"/>
          <w:lang w:val="en-US"/>
        </w:rPr>
      </w:pPr>
    </w:p>
    <w:p w14:paraId="41278A10" w14:textId="24E86566" w:rsidR="000C1080" w:rsidRDefault="000C1080" w:rsidP="00045F0F">
      <w:pPr>
        <w:spacing w:line="360" w:lineRule="auto"/>
        <w:rPr>
          <w:rFonts w:ascii="Times" w:hAnsi="Times"/>
          <w:b/>
          <w:bCs/>
          <w:color w:val="000000" w:themeColor="text1"/>
          <w:lang w:val="en-US"/>
        </w:rPr>
      </w:pPr>
    </w:p>
    <w:p w14:paraId="0286CEE1" w14:textId="08BB3288" w:rsidR="000C1080" w:rsidRDefault="000C1080" w:rsidP="00045F0F">
      <w:pPr>
        <w:spacing w:line="360" w:lineRule="auto"/>
        <w:rPr>
          <w:rFonts w:ascii="Times" w:hAnsi="Times"/>
          <w:b/>
          <w:bCs/>
          <w:color w:val="000000" w:themeColor="text1"/>
          <w:lang w:val="en-US"/>
        </w:rPr>
      </w:pPr>
    </w:p>
    <w:p w14:paraId="108E4601" w14:textId="3D20607B" w:rsidR="000C1080" w:rsidRDefault="000C1080" w:rsidP="00045F0F">
      <w:pPr>
        <w:spacing w:line="360" w:lineRule="auto"/>
        <w:rPr>
          <w:rFonts w:ascii="Times" w:hAnsi="Times"/>
          <w:b/>
          <w:bCs/>
          <w:color w:val="000000" w:themeColor="text1"/>
          <w:lang w:val="en-US"/>
        </w:rPr>
      </w:pPr>
    </w:p>
    <w:p w14:paraId="1E222E42" w14:textId="2055546C" w:rsidR="000C1080" w:rsidRDefault="000C1080" w:rsidP="00045F0F">
      <w:pPr>
        <w:spacing w:line="360" w:lineRule="auto"/>
        <w:rPr>
          <w:rFonts w:ascii="Times" w:hAnsi="Times"/>
          <w:b/>
          <w:bCs/>
          <w:color w:val="000000" w:themeColor="text1"/>
          <w:lang w:val="en-US"/>
        </w:rPr>
      </w:pPr>
    </w:p>
    <w:p w14:paraId="049480CA" w14:textId="501D78C8" w:rsidR="000C1080" w:rsidRDefault="000C1080" w:rsidP="00045F0F">
      <w:pPr>
        <w:spacing w:line="360" w:lineRule="auto"/>
        <w:rPr>
          <w:rFonts w:ascii="Times" w:hAnsi="Times"/>
          <w:b/>
          <w:bCs/>
          <w:color w:val="000000" w:themeColor="text1"/>
          <w:lang w:val="en-US"/>
        </w:rPr>
      </w:pPr>
    </w:p>
    <w:p w14:paraId="15AF81BA" w14:textId="091073B9" w:rsidR="000C1080" w:rsidRDefault="000C1080" w:rsidP="00045F0F">
      <w:pPr>
        <w:spacing w:line="360" w:lineRule="auto"/>
        <w:rPr>
          <w:rFonts w:ascii="Times" w:hAnsi="Times"/>
          <w:b/>
          <w:bCs/>
          <w:color w:val="000000" w:themeColor="text1"/>
          <w:lang w:val="en-US"/>
        </w:rPr>
      </w:pPr>
    </w:p>
    <w:p w14:paraId="668825C5" w14:textId="77777777" w:rsidR="000C1080" w:rsidRPr="002E48C9" w:rsidRDefault="000C1080" w:rsidP="00045F0F">
      <w:pPr>
        <w:spacing w:line="360" w:lineRule="auto"/>
        <w:rPr>
          <w:rFonts w:ascii="Times" w:hAnsi="Times"/>
          <w:b/>
          <w:bCs/>
          <w:color w:val="000000" w:themeColor="text1"/>
          <w:lang w:val="en-US"/>
        </w:rPr>
      </w:pPr>
    </w:p>
    <w:p w14:paraId="41B6D7A5" w14:textId="4B9DE16B" w:rsidR="00045F0F"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Pr>
          <w:rFonts w:ascii="Times" w:hAnsi="Times"/>
          <w:b/>
          <w:bCs/>
          <w:color w:val="000000" w:themeColor="text1"/>
          <w:lang w:val="en-US"/>
        </w:rPr>
        <w:t>.5</w:t>
      </w:r>
      <w:r w:rsidR="00045F0F">
        <w:rPr>
          <w:rFonts w:ascii="Times" w:hAnsi="Times"/>
          <w:b/>
          <w:bCs/>
          <w:color w:val="000000" w:themeColor="text1"/>
          <w:lang w:val="en-US"/>
        </w:rPr>
        <w:tab/>
        <w:t>Drill-Down All Model Predictions</w:t>
      </w:r>
    </w:p>
    <w:p w14:paraId="1E7BAF28" w14:textId="77777777" w:rsidR="00045F0F"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171706DB" wp14:editId="696EBECC">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09FB5FA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16</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0B92815D" w14:textId="77777777" w:rsidR="00045F0F" w:rsidRDefault="00045F0F" w:rsidP="00045F0F">
      <w:pPr>
        <w:spacing w:line="360" w:lineRule="auto"/>
        <w:rPr>
          <w:rFonts w:ascii="Times" w:hAnsi="Times"/>
          <w:b/>
          <w:bCs/>
          <w:color w:val="000000" w:themeColor="text1"/>
          <w:lang w:val="en-US"/>
        </w:rPr>
      </w:pPr>
    </w:p>
    <w:p w14:paraId="0E797686"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589A7DA3" wp14:editId="39D2B4C6">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4C4ACD2"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17</w:t>
      </w:r>
      <w:r w:rsidRPr="002E48C9">
        <w:rPr>
          <w:rFonts w:ascii="Times" w:hAnsi="Times"/>
          <w:color w:val="000000" w:themeColor="text1"/>
          <w:lang w:val="en-US"/>
        </w:rPr>
        <w:t xml:space="preserve">: </w:t>
      </w:r>
      <w:r>
        <w:rPr>
          <w:rFonts w:ascii="Times" w:hAnsi="Times"/>
          <w:color w:val="000000" w:themeColor="text1"/>
          <w:lang w:val="en-US"/>
        </w:rPr>
        <w:t>Texture based conversion of Figure-16 by introducing uncertainty presentation</w:t>
      </w:r>
    </w:p>
    <w:p w14:paraId="6826F2B1" w14:textId="77777777" w:rsidR="00045F0F" w:rsidRPr="002E48C9" w:rsidRDefault="00045F0F" w:rsidP="00045F0F">
      <w:pPr>
        <w:spacing w:line="360" w:lineRule="auto"/>
        <w:rPr>
          <w:rFonts w:ascii="Times" w:hAnsi="Times"/>
          <w:b/>
          <w:bCs/>
          <w:color w:val="000000" w:themeColor="text1"/>
          <w:lang w:val="en-US"/>
        </w:rPr>
      </w:pPr>
    </w:p>
    <w:p w14:paraId="39395A8D" w14:textId="77777777" w:rsidR="00045F0F" w:rsidRPr="002E48C9" w:rsidRDefault="00045F0F" w:rsidP="00045F0F">
      <w:pPr>
        <w:spacing w:before="100" w:beforeAutospacing="1" w:after="100" w:afterAutospacing="1"/>
        <w:jc w:val="both"/>
        <w:rPr>
          <w:rFonts w:ascii="Times" w:hAnsi="Times"/>
          <w:b/>
          <w:bCs/>
          <w:color w:val="000000" w:themeColor="text1"/>
          <w:lang w:val="en-US"/>
        </w:rPr>
      </w:pPr>
    </w:p>
    <w:p w14:paraId="68539C6D" w14:textId="63974E87" w:rsidR="00045F0F" w:rsidRDefault="000C1080" w:rsidP="00045F0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.6</w:t>
      </w:r>
      <w:r w:rsidR="00045F0F" w:rsidRPr="002E48C9">
        <w:rPr>
          <w:rFonts w:ascii="Times" w:hAnsi="Times"/>
          <w:b/>
          <w:bCs/>
          <w:color w:val="000000" w:themeColor="text1"/>
          <w:lang w:val="en-US"/>
        </w:rPr>
        <w:tab/>
        <w:t>Star Fish Inspiration</w:t>
      </w:r>
      <w:r w:rsidR="00045F0F" w:rsidRPr="002E48C9">
        <w:rPr>
          <w:rFonts w:ascii="Times" w:hAnsi="Times"/>
          <w:b/>
          <w:bCs/>
          <w:color w:val="000000" w:themeColor="text1"/>
          <w:lang w:val="en-US"/>
        </w:rPr>
        <w:tab/>
      </w:r>
      <w:r w:rsidR="00045F0F" w:rsidRPr="002E48C9">
        <w:rPr>
          <w:rFonts w:ascii="Times" w:hAnsi="Times"/>
          <w:b/>
          <w:bCs/>
          <w:color w:val="000000" w:themeColor="text1"/>
          <w:lang w:val="en-US"/>
        </w:rPr>
        <w:br/>
      </w:r>
      <w:r w:rsidR="00045F0F" w:rsidRPr="002E48C9">
        <w:rPr>
          <w:rFonts w:ascii="Times" w:hAnsi="Times"/>
          <w:color w:val="000000" w:themeColor="text1"/>
          <w:lang w:val="en-US"/>
        </w:rPr>
        <w:t xml:space="preserve">In this approach, user can draw multiple stream graphs </w:t>
      </w:r>
      <w:r w:rsidR="00045F0F">
        <w:rPr>
          <w:rFonts w:ascii="Times" w:hAnsi="Times"/>
          <w:color w:val="000000" w:themeColor="text1"/>
          <w:lang w:val="en-US"/>
        </w:rPr>
        <w:t>around bubble chart and the system serves this by</w:t>
      </w:r>
      <w:r w:rsidR="00045F0F" w:rsidRPr="002E48C9">
        <w:rPr>
          <w:rFonts w:ascii="Times" w:hAnsi="Times"/>
          <w:color w:val="000000" w:themeColor="text1"/>
          <w:lang w:val="en-US"/>
        </w:rPr>
        <w:t xml:space="preserve"> dynamically calculating</w:t>
      </w:r>
      <w:r w:rsidR="00045F0F">
        <w:rPr>
          <w:rFonts w:ascii="Times" w:hAnsi="Times"/>
          <w:color w:val="000000" w:themeColor="text1"/>
          <w:lang w:val="en-US"/>
        </w:rPr>
        <w:t xml:space="preserve"> the rotation angle of the stream based on</w:t>
      </w:r>
      <w:r w:rsidR="00045F0F" w:rsidRPr="002E48C9">
        <w:rPr>
          <w:rFonts w:ascii="Times" w:hAnsi="Times"/>
          <w:color w:val="000000" w:themeColor="text1"/>
          <w:lang w:val="en-US"/>
        </w:rPr>
        <w:t xml:space="preserve"> the position of the country cell</w:t>
      </w:r>
      <w:r w:rsidR="00045F0F">
        <w:rPr>
          <w:rFonts w:ascii="Times" w:hAnsi="Times"/>
          <w:color w:val="000000" w:themeColor="text1"/>
          <w:lang w:val="en-US"/>
        </w:rPr>
        <w:t xml:space="preserve"> in respect to center of the map.</w:t>
      </w:r>
      <w:r w:rsidR="00045F0F" w:rsidRPr="002E48C9">
        <w:rPr>
          <w:rFonts w:ascii="Times" w:hAnsi="Times"/>
          <w:color w:val="000000" w:themeColor="text1"/>
          <w:lang w:val="en-US"/>
        </w:rPr>
        <w:t xml:space="preserve"> </w:t>
      </w:r>
      <w:r w:rsidR="00045F0F">
        <w:rPr>
          <w:rFonts w:ascii="Times" w:hAnsi="Times"/>
          <w:color w:val="000000" w:themeColor="text1"/>
          <w:lang w:val="en-US"/>
        </w:rPr>
        <w:t>Then it sets the</w:t>
      </w:r>
      <w:r w:rsidR="00045F0F" w:rsidRPr="002E48C9">
        <w:rPr>
          <w:rFonts w:ascii="Times" w:hAnsi="Times"/>
          <w:color w:val="000000" w:themeColor="text1"/>
          <w:lang w:val="en-US"/>
        </w:rPr>
        <w:t xml:space="preserve"> start point</w:t>
      </w:r>
      <w:r w:rsidR="00045F0F">
        <w:rPr>
          <w:rFonts w:ascii="Times" w:hAnsi="Times"/>
          <w:color w:val="000000" w:themeColor="text1"/>
          <w:lang w:val="en-US"/>
        </w:rPr>
        <w:t xml:space="preserve"> of the stream at</w:t>
      </w:r>
      <w:r w:rsidR="00045F0F" w:rsidRPr="002E48C9">
        <w:rPr>
          <w:rFonts w:ascii="Times" w:hAnsi="Times"/>
          <w:color w:val="000000" w:themeColor="text1"/>
          <w:lang w:val="en-US"/>
        </w:rPr>
        <w:t xml:space="preserve"> the </w:t>
      </w:r>
      <w:r w:rsidR="00045F0F">
        <w:rPr>
          <w:rFonts w:ascii="Times" w:hAnsi="Times"/>
          <w:color w:val="000000" w:themeColor="text1"/>
          <w:lang w:val="en-US"/>
        </w:rPr>
        <w:t xml:space="preserve">bubble </w:t>
      </w:r>
      <w:r w:rsidR="00045F0F" w:rsidRPr="002E48C9">
        <w:rPr>
          <w:rFonts w:ascii="Times" w:hAnsi="Times"/>
          <w:color w:val="000000" w:themeColor="text1"/>
          <w:lang w:val="en-US"/>
        </w:rPr>
        <w:t xml:space="preserve">center and </w:t>
      </w:r>
      <w:r w:rsidR="00045F0F">
        <w:rPr>
          <w:rFonts w:ascii="Times" w:hAnsi="Times"/>
          <w:color w:val="000000" w:themeColor="text1"/>
          <w:lang w:val="en-US"/>
        </w:rPr>
        <w:t>rotation is introduced to ensure the avoidance of</w:t>
      </w:r>
      <w:r w:rsidR="00045F0F" w:rsidRPr="002E48C9">
        <w:rPr>
          <w:rFonts w:ascii="Times" w:hAnsi="Times"/>
          <w:color w:val="000000" w:themeColor="text1"/>
          <w:lang w:val="en-US"/>
        </w:rPr>
        <w:t xml:space="preserve"> overlapping the other countries’ streams</w:t>
      </w:r>
      <w:r w:rsidR="00045F0F">
        <w:rPr>
          <w:rFonts w:ascii="Times" w:hAnsi="Times"/>
          <w:color w:val="000000" w:themeColor="text1"/>
          <w:lang w:val="en-US"/>
        </w:rPr>
        <w:t xml:space="preserve"> and by which it attains ‘Star Fish’ layout presentation</w:t>
      </w:r>
      <w:r w:rsidR="00045F0F" w:rsidRPr="002E48C9">
        <w:rPr>
          <w:rFonts w:ascii="Times" w:hAnsi="Times"/>
          <w:color w:val="000000" w:themeColor="text1"/>
          <w:lang w:val="en-US"/>
        </w:rPr>
        <w:t xml:space="preserve">. If we call each individual stream as a wing, then the benefit of this chart is it allows to draw </w:t>
      </w:r>
      <w:r w:rsidR="00045F0F">
        <w:rPr>
          <w:rFonts w:ascii="Times" w:hAnsi="Times"/>
          <w:color w:val="000000" w:themeColor="text1"/>
          <w:lang w:val="en-US"/>
        </w:rPr>
        <w:t>multiple</w:t>
      </w:r>
      <w:r w:rsidR="00045F0F" w:rsidRPr="002E48C9">
        <w:rPr>
          <w:rFonts w:ascii="Times" w:hAnsi="Times"/>
          <w:color w:val="000000" w:themeColor="text1"/>
          <w:lang w:val="en-US"/>
        </w:rPr>
        <w:t xml:space="preserve"> charts in </w:t>
      </w:r>
      <w:r w:rsidR="00045F0F" w:rsidRPr="002E48C9">
        <w:rPr>
          <w:rFonts w:ascii="Times" w:hAnsi="Times"/>
          <w:color w:val="000000" w:themeColor="text1"/>
          <w:lang w:val="en-US"/>
        </w:rPr>
        <w:lastRenderedPageBreak/>
        <w:t xml:space="preserve">compact way. </w:t>
      </w:r>
      <w:r w:rsidR="00045F0F">
        <w:rPr>
          <w:rFonts w:ascii="Times" w:hAnsi="Times"/>
          <w:color w:val="000000" w:themeColor="text1"/>
          <w:lang w:val="en-US"/>
        </w:rPr>
        <w:t xml:space="preserve">If user needs to explore certain stream more deeply then it allows to do so by panning and zooming the map. To clear the drawn streams user can click reset button and again select more countries to draw another start with other countries. </w:t>
      </w:r>
    </w:p>
    <w:p w14:paraId="6AA4ED31" w14:textId="77777777" w:rsidR="00045F0F" w:rsidRDefault="00045F0F" w:rsidP="00045F0F">
      <w:pPr>
        <w:spacing w:before="100" w:beforeAutospacing="1" w:after="100" w:afterAutospacing="1" w:line="360" w:lineRule="auto"/>
        <w:jc w:val="both"/>
        <w:rPr>
          <w:color w:val="000000" w:themeColor="text1"/>
        </w:rPr>
      </w:pPr>
      <w:r>
        <w:rPr>
          <w:noProof/>
          <w:color w:val="000000" w:themeColor="text1"/>
        </w:rPr>
        <w:drawing>
          <wp:inline distT="0" distB="0" distL="0" distR="0" wp14:anchorId="636DF29C" wp14:editId="0C012CFB">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542C6AB5" w14:textId="77777777" w:rsidR="00045F0F" w:rsidRPr="00B22B3E" w:rsidRDefault="00045F0F" w:rsidP="00045F0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42758A6" wp14:editId="1480AC61">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47068FE6"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Figure-1</w:t>
      </w:r>
      <w:r>
        <w:rPr>
          <w:rFonts w:ascii="Times" w:hAnsi="Times"/>
          <w:color w:val="000000" w:themeColor="text1"/>
          <w:lang w:val="en-US"/>
        </w:rPr>
        <w:t>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Color filled (top), CA Texture filled </w:t>
      </w:r>
      <w:r w:rsidRPr="002E48C9">
        <w:rPr>
          <w:rFonts w:ascii="Times" w:hAnsi="Times"/>
          <w:color w:val="000000" w:themeColor="text1"/>
          <w:lang w:val="en-US"/>
        </w:rPr>
        <w:t>(</w:t>
      </w:r>
      <w:r>
        <w:rPr>
          <w:rFonts w:ascii="Times" w:hAnsi="Times"/>
          <w:color w:val="000000" w:themeColor="text1"/>
          <w:lang w:val="en-US"/>
        </w:rPr>
        <w:t>bottom</w:t>
      </w:r>
      <w:r w:rsidRPr="002E48C9">
        <w:rPr>
          <w:rFonts w:ascii="Times" w:hAnsi="Times"/>
          <w:color w:val="000000" w:themeColor="text1"/>
          <w:lang w:val="en-US"/>
        </w:rPr>
        <w:t>)</w:t>
      </w:r>
    </w:p>
    <w:p w14:paraId="61CB44D7" w14:textId="77777777" w:rsidR="00045F0F" w:rsidRPr="002E48C9" w:rsidRDefault="00045F0F" w:rsidP="00045F0F">
      <w:pPr>
        <w:spacing w:line="360" w:lineRule="auto"/>
        <w:rPr>
          <w:rFonts w:ascii="Times" w:hAnsi="Times"/>
          <w:b/>
          <w:bCs/>
          <w:color w:val="000000" w:themeColor="text1"/>
          <w:lang w:val="en-US"/>
        </w:rPr>
      </w:pPr>
    </w:p>
    <w:p w14:paraId="4E1CE796" w14:textId="7ADD2B9E"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.7</w:t>
      </w:r>
      <w:r w:rsidR="00045F0F" w:rsidRPr="002E48C9">
        <w:rPr>
          <w:rFonts w:ascii="Times" w:hAnsi="Times"/>
          <w:b/>
          <w:bCs/>
          <w:color w:val="000000" w:themeColor="text1"/>
          <w:lang w:val="en-US"/>
        </w:rPr>
        <w:tab/>
        <w:t>Parallel Coordinates Chart</w:t>
      </w:r>
    </w:p>
    <w:p w14:paraId="45ED4C85" w14:textId="77777777" w:rsidR="00045F0F" w:rsidRDefault="00045F0F" w:rsidP="00045F0F">
      <w:pPr>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2761B113" wp14:editId="69D2E357">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3B9D5ACA" w14:textId="77777777" w:rsidR="00045F0F" w:rsidRPr="00CD3EFC" w:rsidRDefault="00045F0F" w:rsidP="00045F0F">
      <w:pPr>
        <w:jc w:val="both"/>
        <w:rPr>
          <w:color w:val="000000" w:themeColor="text1"/>
        </w:rPr>
      </w:pPr>
    </w:p>
    <w:p w14:paraId="1EB0D45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Figure-1</w:t>
      </w:r>
      <w:r>
        <w:rPr>
          <w:rFonts w:ascii="Times" w:hAnsi="Times"/>
          <w:color w:val="000000" w:themeColor="text1"/>
          <w:lang w:val="en-US"/>
        </w:rPr>
        <w:t>9</w:t>
      </w:r>
      <w:r w:rsidRPr="002E48C9">
        <w:rPr>
          <w:rFonts w:ascii="Times" w:hAnsi="Times"/>
          <w:color w:val="000000" w:themeColor="text1"/>
          <w:lang w:val="en-US"/>
        </w:rPr>
        <w:t>: Parallel coordinates chart</w:t>
      </w:r>
    </w:p>
    <w:p w14:paraId="00D003F4" w14:textId="77777777" w:rsidR="00045F0F" w:rsidRPr="002E48C9" w:rsidRDefault="00045F0F" w:rsidP="00045F0F">
      <w:pPr>
        <w:rPr>
          <w:rFonts w:ascii="Times" w:hAnsi="Times" w:cs="Arial"/>
          <w:color w:val="000000" w:themeColor="text1"/>
          <w:shd w:val="clear" w:color="auto" w:fill="FFFFFF"/>
          <w:lang w:val="en-US"/>
        </w:rPr>
      </w:pPr>
    </w:p>
    <w:p w14:paraId="47344709" w14:textId="77777777" w:rsidR="00045F0F" w:rsidRPr="002E48C9" w:rsidRDefault="00045F0F" w:rsidP="00045F0F">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3B96023B" w14:textId="77777777" w:rsidR="00045F0F" w:rsidRPr="002E48C9" w:rsidRDefault="00045F0F" w:rsidP="00045F0F">
      <w:pPr>
        <w:spacing w:line="360" w:lineRule="auto"/>
        <w:rPr>
          <w:rFonts w:ascii="Times" w:hAnsi="Times"/>
          <w:color w:val="000000" w:themeColor="text1"/>
          <w:lang w:val="en-US"/>
        </w:rPr>
      </w:pPr>
    </w:p>
    <w:p w14:paraId="04E06E33" w14:textId="77777777" w:rsidR="00045F0F" w:rsidRPr="002E48C9" w:rsidRDefault="00045F0F" w:rsidP="00045F0F">
      <w:pPr>
        <w:spacing w:line="360" w:lineRule="auto"/>
        <w:rPr>
          <w:rFonts w:ascii="Times" w:hAnsi="Times"/>
          <w:color w:val="000000" w:themeColor="text1"/>
          <w:lang w:val="en-US"/>
        </w:rPr>
      </w:pPr>
    </w:p>
    <w:p w14:paraId="30F0490F" w14:textId="40424DD5"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.8</w:t>
      </w:r>
      <w:r w:rsidR="00045F0F" w:rsidRPr="002E48C9">
        <w:rPr>
          <w:rFonts w:ascii="Times" w:hAnsi="Times"/>
          <w:b/>
          <w:bCs/>
          <w:color w:val="000000" w:themeColor="text1"/>
          <w:lang w:val="en-US"/>
        </w:rPr>
        <w:tab/>
        <w:t>Impact Chart</w:t>
      </w:r>
    </w:p>
    <w:p w14:paraId="0D2F9693" w14:textId="77777777" w:rsidR="00045F0F" w:rsidRPr="002E48C9" w:rsidRDefault="00045F0F" w:rsidP="00045F0F">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a user can perceive trends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is helpful to gives quick insight to the users about daily basis prediction uncertainties for all countries. </w:t>
      </w:r>
    </w:p>
    <w:p w14:paraId="75B03BDF" w14:textId="77777777" w:rsidR="00045F0F" w:rsidRPr="002E48C9" w:rsidRDefault="00045F0F" w:rsidP="00045F0F">
      <w:pPr>
        <w:spacing w:line="360" w:lineRule="auto"/>
        <w:rPr>
          <w:rFonts w:ascii="Times" w:hAnsi="Times"/>
          <w:color w:val="000000" w:themeColor="text1"/>
          <w:lang w:val="en-US"/>
        </w:rPr>
      </w:pPr>
    </w:p>
    <w:p w14:paraId="04F5DC3E"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5A687EB5" wp14:editId="75D1DA7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670EDE4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20</w:t>
      </w:r>
      <w:r w:rsidRPr="002E48C9">
        <w:rPr>
          <w:rFonts w:ascii="Times" w:hAnsi="Times"/>
          <w:color w:val="000000" w:themeColor="text1"/>
          <w:lang w:val="en-US"/>
        </w:rPr>
        <w:t>: Impact chart</w:t>
      </w:r>
      <w:r>
        <w:rPr>
          <w:rFonts w:ascii="Times" w:hAnsi="Times"/>
          <w:color w:val="000000" w:themeColor="text1"/>
          <w:lang w:val="en-US"/>
        </w:rPr>
        <w:t xml:space="preserve"> with CA textures</w:t>
      </w:r>
    </w:p>
    <w:p w14:paraId="407367D9" w14:textId="77777777" w:rsidR="00045F0F" w:rsidRPr="002E48C9" w:rsidRDefault="00045F0F" w:rsidP="00045F0F">
      <w:pPr>
        <w:spacing w:line="360" w:lineRule="auto"/>
        <w:rPr>
          <w:rFonts w:ascii="Times" w:hAnsi="Times"/>
          <w:color w:val="000000" w:themeColor="text1"/>
          <w:lang w:val="en-US"/>
        </w:rPr>
      </w:pPr>
    </w:p>
    <w:p w14:paraId="2663BFEF" w14:textId="76EBF9A1"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.9</w:t>
      </w:r>
      <w:r w:rsidR="00045F0F" w:rsidRPr="002E48C9">
        <w:rPr>
          <w:rFonts w:ascii="Times" w:hAnsi="Times"/>
          <w:b/>
          <w:bCs/>
          <w:color w:val="000000" w:themeColor="text1"/>
          <w:lang w:val="en-US"/>
        </w:rPr>
        <w:tab/>
        <w:t>Horizontal Chart</w:t>
      </w:r>
    </w:p>
    <w:p w14:paraId="5BC6EDF8" w14:textId="77777777" w:rsidR="00045F0F" w:rsidRPr="002E48C9" w:rsidRDefault="00045F0F" w:rsidP="00045F0F">
      <w:pPr>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9A41B22"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EB7ED77" wp14:editId="411DB20A">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2B44123C" wp14:editId="6D7C5126">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27B1D19A"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21</w:t>
      </w:r>
      <w:r w:rsidRPr="002E48C9">
        <w:rPr>
          <w:rFonts w:ascii="Times" w:hAnsi="Times"/>
          <w:color w:val="000000" w:themeColor="text1"/>
          <w:lang w:val="en-US"/>
        </w:rPr>
        <w:t>:  Horizontal chart</w:t>
      </w:r>
      <w:r>
        <w:rPr>
          <w:rFonts w:ascii="Times" w:hAnsi="Times"/>
          <w:color w:val="000000" w:themeColor="text1"/>
          <w:lang w:val="en-US"/>
        </w:rPr>
        <w:t xml:space="preserve"> (Color filled – top, CA Texture filled – bottom)</w:t>
      </w:r>
    </w:p>
    <w:p w14:paraId="6BC2CA4C" w14:textId="77777777" w:rsidR="00045F0F" w:rsidRPr="002E48C9" w:rsidRDefault="00045F0F" w:rsidP="00045F0F">
      <w:pPr>
        <w:spacing w:line="360" w:lineRule="auto"/>
        <w:rPr>
          <w:rFonts w:ascii="Times" w:hAnsi="Times"/>
          <w:color w:val="000000" w:themeColor="text1"/>
          <w:lang w:val="en-US"/>
        </w:rPr>
      </w:pPr>
    </w:p>
    <w:p w14:paraId="2AD7BF25" w14:textId="5520F442"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.10</w:t>
      </w:r>
      <w:r w:rsidR="00045F0F" w:rsidRPr="002E48C9">
        <w:rPr>
          <w:rFonts w:ascii="Times" w:hAnsi="Times"/>
          <w:b/>
          <w:bCs/>
          <w:color w:val="000000" w:themeColor="text1"/>
          <w:lang w:val="en-US"/>
        </w:rPr>
        <w:tab/>
        <w:t xml:space="preserve">Usage Chart </w:t>
      </w:r>
    </w:p>
    <w:p w14:paraId="31CCB9E5" w14:textId="77777777" w:rsidR="00045F0F"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16045CA9" w14:textId="77777777" w:rsidR="00045F0F" w:rsidRDefault="00045F0F" w:rsidP="00045F0F">
      <w:pPr>
        <w:spacing w:line="360" w:lineRule="auto"/>
        <w:rPr>
          <w:rFonts w:ascii="Times" w:hAnsi="Times"/>
          <w:color w:val="000000" w:themeColor="text1"/>
          <w:lang w:val="en-US"/>
        </w:rPr>
      </w:pPr>
    </w:p>
    <w:p w14:paraId="40638A66"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55421856" wp14:editId="63AC8D0E">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45C13E13"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22</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217742A2" w14:textId="77777777" w:rsidR="00045F0F" w:rsidRDefault="00045F0F" w:rsidP="00045F0F">
      <w:pPr>
        <w:spacing w:line="360" w:lineRule="auto"/>
        <w:rPr>
          <w:rFonts w:ascii="Times" w:hAnsi="Times"/>
          <w:color w:val="000000" w:themeColor="text1"/>
          <w:lang w:val="en-US"/>
        </w:rPr>
      </w:pPr>
    </w:p>
    <w:p w14:paraId="7744119F" w14:textId="77777777"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 xml:space="preserve">Here, size of every cell represents the number of new cases where is the colorful border-side represents the uncertainty of the prediction for that date against the corresponding country. </w:t>
      </w:r>
      <w:r>
        <w:rPr>
          <w:rFonts w:ascii="Times" w:hAnsi="Times"/>
          <w:color w:val="000000" w:themeColor="text1"/>
          <w:lang w:val="en-US"/>
        </w:rPr>
        <w:lastRenderedPageBreak/>
        <w:t>The interesting thing is uncertainty is independent of the predicted count, so there are some smaller cells convey high uncertainty and some bigger cells show lower uncertainty.</w:t>
      </w:r>
    </w:p>
    <w:p w14:paraId="0964F9A0" w14:textId="77777777" w:rsidR="00045F0F" w:rsidRDefault="00045F0F" w:rsidP="00045F0F">
      <w:pPr>
        <w:spacing w:line="360" w:lineRule="auto"/>
        <w:rPr>
          <w:rFonts w:ascii="Times" w:hAnsi="Times"/>
          <w:color w:val="000000" w:themeColor="text1"/>
          <w:lang w:val="en-US"/>
        </w:rPr>
      </w:pPr>
    </w:p>
    <w:p w14:paraId="76E4A07F" w14:textId="77777777" w:rsidR="00045F0F" w:rsidRDefault="00045F0F" w:rsidP="00045F0F">
      <w:pPr>
        <w:spacing w:line="360" w:lineRule="auto"/>
        <w:rPr>
          <w:rFonts w:ascii="Times" w:hAnsi="Times"/>
          <w:color w:val="000000" w:themeColor="text1"/>
          <w:lang w:val="en-US"/>
        </w:rPr>
      </w:pPr>
    </w:p>
    <w:p w14:paraId="3BEE12FC" w14:textId="0D435547" w:rsidR="00045F0F" w:rsidRPr="00030BCC"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030BCC">
        <w:rPr>
          <w:rFonts w:ascii="Times" w:hAnsi="Times"/>
          <w:b/>
          <w:bCs/>
          <w:color w:val="000000" w:themeColor="text1"/>
          <w:lang w:val="en-US"/>
        </w:rPr>
        <w:t>.11</w:t>
      </w:r>
      <w:r w:rsidR="00045F0F" w:rsidRPr="00030BCC">
        <w:rPr>
          <w:rFonts w:ascii="Times" w:hAnsi="Times"/>
          <w:b/>
          <w:bCs/>
          <w:color w:val="000000" w:themeColor="text1"/>
          <w:lang w:val="en-US"/>
        </w:rPr>
        <w:tab/>
        <w:t>World Map</w:t>
      </w:r>
    </w:p>
    <w:p w14:paraId="375B2849" w14:textId="77777777" w:rsidR="00045F0F"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This is another version of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3F255116" w14:textId="77777777" w:rsidR="00045F0F" w:rsidRDefault="00045F0F" w:rsidP="00045F0F">
      <w:pPr>
        <w:spacing w:line="360" w:lineRule="auto"/>
        <w:jc w:val="both"/>
        <w:rPr>
          <w:rFonts w:ascii="Times" w:hAnsi="Times"/>
          <w:color w:val="000000" w:themeColor="text1"/>
          <w:lang w:val="en-US"/>
        </w:rPr>
      </w:pPr>
    </w:p>
    <w:p w14:paraId="15A4874C"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DAC4EEA" wp14:editId="065C5861">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63E71AF7" w14:textId="77777777"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Figure 23: Uncertainty in World view</w:t>
      </w:r>
    </w:p>
    <w:p w14:paraId="340263F3" w14:textId="77777777" w:rsidR="00045F0F" w:rsidRDefault="00045F0F" w:rsidP="00045F0F">
      <w:pPr>
        <w:spacing w:line="360" w:lineRule="auto"/>
        <w:rPr>
          <w:rFonts w:ascii="Times" w:hAnsi="Times"/>
          <w:color w:val="000000" w:themeColor="text1"/>
          <w:lang w:val="en-US"/>
        </w:rPr>
      </w:pPr>
    </w:p>
    <w:p w14:paraId="5AC14288"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FB72DF9" wp14:editId="516B6DCA">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32252C4" w14:textId="77777777"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Figure 24: Uncertainty in zoomed view focusing country of interest Nigeria</w:t>
      </w:r>
    </w:p>
    <w:p w14:paraId="16CE109B" w14:textId="77777777" w:rsidR="00045F0F" w:rsidRDefault="00045F0F" w:rsidP="00045F0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A5FD742" w14:textId="77777777" w:rsidR="00045F0F" w:rsidRDefault="00045F0F" w:rsidP="00045F0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popup menu regarding the selected (by click) country. In the initial view, the uncertainty presentation is clearly visible only for the countries that have higher number of counts and uncertainties. So, if user zooms the map, then the bubbles and its edges are proportionately increases and makes more sense. On click the country it shows the Covid related information along with uncertainty of the country.</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BC362C0"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340492">
        <w:rPr>
          <w:rFonts w:ascii="Times" w:hAnsi="Times"/>
          <w:b/>
          <w:bCs/>
          <w:color w:val="000000" w:themeColor="text1"/>
          <w:sz w:val="32"/>
          <w:szCs w:val="32"/>
          <w:lang w:val="en-US"/>
        </w:rPr>
        <w:t>6</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355E10F9"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340492">
        <w:rPr>
          <w:rFonts w:ascii="Times" w:hAnsi="Times"/>
          <w:b/>
          <w:bCs/>
          <w:color w:val="000000" w:themeColor="text1"/>
          <w:sz w:val="32"/>
          <w:szCs w:val="32"/>
          <w:lang w:val="en-US"/>
        </w:rPr>
        <w:t>7</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3459F90E" w14:textId="77777777" w:rsidR="005067DA" w:rsidRPr="002650E8" w:rsidRDefault="005067DA" w:rsidP="005067D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7AB46E37" w14:textId="77777777" w:rsidR="005067DA" w:rsidRPr="002650E8" w:rsidRDefault="005067DA" w:rsidP="005067D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6F535E7" w14:textId="77777777" w:rsidR="005067DA" w:rsidRPr="002650E8" w:rsidRDefault="005067DA" w:rsidP="005067D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3821DDEC" w14:textId="77777777" w:rsidR="005067DA" w:rsidRPr="002650E8" w:rsidRDefault="005067DA" w:rsidP="005067D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64B7C15" w14:textId="77777777" w:rsidR="005067DA" w:rsidRPr="002650E8" w:rsidRDefault="005067DA" w:rsidP="005067DA">
      <w:pPr>
        <w:rPr>
          <w:rFonts w:ascii="Times" w:hAnsi="Times"/>
          <w:color w:val="000000" w:themeColor="text1"/>
        </w:rPr>
      </w:pPr>
    </w:p>
    <w:p w14:paraId="18E3E0D6" w14:textId="77777777" w:rsidR="005067DA" w:rsidRPr="002650E8" w:rsidRDefault="005067DA" w:rsidP="005067D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793535D9" w14:textId="77777777" w:rsidR="005067DA" w:rsidRPr="002650E8" w:rsidRDefault="005067DA" w:rsidP="005067D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95FCA4F"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AE0F192" w14:textId="77777777" w:rsidR="005067DA" w:rsidRPr="002650E8" w:rsidRDefault="005067DA" w:rsidP="005067DA">
      <w:pPr>
        <w:rPr>
          <w:rFonts w:ascii="Times" w:hAnsi="Times"/>
          <w:color w:val="000000" w:themeColor="text1"/>
        </w:rPr>
      </w:pPr>
    </w:p>
    <w:p w14:paraId="62A042B5"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392BFD56" w14:textId="77777777" w:rsidR="005067DA" w:rsidRPr="002650E8" w:rsidRDefault="005067DA" w:rsidP="005067DA">
      <w:pPr>
        <w:rPr>
          <w:rFonts w:ascii="Times" w:hAnsi="Times"/>
          <w:color w:val="000000" w:themeColor="text1"/>
          <w:lang w:val="en-US"/>
        </w:rPr>
      </w:pPr>
    </w:p>
    <w:p w14:paraId="67A28F13"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257CD01"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5D6077ED"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58E5B3C3"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7F2E128F"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258AE62C" w14:textId="77777777" w:rsidR="005067DA" w:rsidRPr="002650E8" w:rsidRDefault="005067DA" w:rsidP="005067D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5CACE0F4" w14:textId="77777777" w:rsidR="005067DA" w:rsidRPr="002650E8" w:rsidRDefault="005067DA" w:rsidP="005067D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6F3EC89B" w14:textId="77777777" w:rsidR="005067DA" w:rsidRPr="002650E8" w:rsidRDefault="005067DA" w:rsidP="005067DA">
      <w:pPr>
        <w:autoSpaceDE w:val="0"/>
        <w:autoSpaceDN w:val="0"/>
        <w:adjustRightInd w:val="0"/>
        <w:jc w:val="both"/>
        <w:rPr>
          <w:rFonts w:ascii="Times" w:hAnsi="Times" w:cs="Arial"/>
          <w:color w:val="000000" w:themeColor="text1"/>
          <w:lang w:val="en-GB"/>
        </w:rPr>
      </w:pPr>
    </w:p>
    <w:p w14:paraId="56A2C596"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D82FF42" w14:textId="77777777" w:rsidR="005067DA" w:rsidRPr="002650E8" w:rsidRDefault="005067DA" w:rsidP="005067DA">
      <w:pPr>
        <w:ind w:left="720" w:hanging="720"/>
        <w:jc w:val="both"/>
        <w:rPr>
          <w:rFonts w:ascii="Times" w:hAnsi="Times" w:cs="Arial"/>
          <w:color w:val="000000" w:themeColor="text1"/>
          <w:bdr w:val="none" w:sz="0" w:space="0" w:color="auto" w:frame="1"/>
          <w:shd w:val="clear" w:color="auto" w:fill="FFFFFF"/>
          <w:lang w:val="en-US"/>
        </w:rPr>
      </w:pPr>
    </w:p>
    <w:p w14:paraId="658752CD" w14:textId="77777777" w:rsidR="005067DA" w:rsidRPr="002650E8" w:rsidRDefault="005067DA" w:rsidP="005067D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13807BC9"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4319846B" w14:textId="77777777" w:rsidR="005067DA" w:rsidRPr="002650E8" w:rsidRDefault="005067DA" w:rsidP="005067D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44F9D1C4"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3EF11E53"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432532FD"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0521EFC7"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01F84CEF" w14:textId="77777777" w:rsidR="005067DA" w:rsidRPr="002650E8" w:rsidRDefault="005067DA" w:rsidP="005067D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DAC23AC" w14:textId="77777777" w:rsidR="005067DA" w:rsidRPr="002650E8" w:rsidRDefault="005067DA" w:rsidP="005067D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FE155D4" w14:textId="77777777" w:rsidR="005067DA" w:rsidRPr="002650E8" w:rsidRDefault="005067DA" w:rsidP="005067DA">
      <w:pPr>
        <w:ind w:left="720" w:hanging="720"/>
        <w:jc w:val="both"/>
        <w:rPr>
          <w:rFonts w:ascii="Times" w:hAnsi="Times" w:cs="Arial"/>
          <w:color w:val="000000" w:themeColor="text1"/>
          <w:shd w:val="clear" w:color="auto" w:fill="FFFFFF"/>
          <w:lang w:val="en-US"/>
        </w:rPr>
      </w:pPr>
    </w:p>
    <w:p w14:paraId="42A6766A" w14:textId="77777777" w:rsidR="005067DA" w:rsidRPr="002650E8" w:rsidRDefault="005067DA" w:rsidP="005067D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199687" w14:textId="77777777" w:rsidR="005067DA" w:rsidRPr="002650E8" w:rsidRDefault="005067DA" w:rsidP="005067DA">
      <w:pPr>
        <w:ind w:left="720" w:hanging="720"/>
        <w:jc w:val="both"/>
        <w:rPr>
          <w:rFonts w:ascii="Times" w:hAnsi="Times"/>
          <w:color w:val="000000" w:themeColor="text1"/>
          <w:lang w:val="en-US"/>
        </w:rPr>
      </w:pPr>
    </w:p>
    <w:p w14:paraId="7BB08099"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3D425954" w14:textId="77777777" w:rsidR="005067DA" w:rsidRPr="002650E8" w:rsidRDefault="005067DA" w:rsidP="005067DA">
      <w:pPr>
        <w:ind w:left="720" w:hanging="720"/>
        <w:jc w:val="both"/>
        <w:rPr>
          <w:rFonts w:ascii="Times" w:hAnsi="Times"/>
          <w:color w:val="000000" w:themeColor="text1"/>
        </w:rPr>
      </w:pPr>
    </w:p>
    <w:p w14:paraId="3569CD26"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36EFF848" w14:textId="77777777" w:rsidR="005067DA" w:rsidRPr="002650E8" w:rsidRDefault="005067DA" w:rsidP="005067DA">
      <w:pPr>
        <w:ind w:left="720" w:hanging="720"/>
        <w:jc w:val="both"/>
        <w:rPr>
          <w:rFonts w:ascii="Times" w:hAnsi="Times"/>
          <w:color w:val="000000" w:themeColor="text1"/>
        </w:rPr>
      </w:pPr>
    </w:p>
    <w:p w14:paraId="2F14B4F4"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486EC377" w14:textId="77777777" w:rsidR="005067DA" w:rsidRPr="002650E8" w:rsidRDefault="005067DA" w:rsidP="005067DA">
      <w:pPr>
        <w:jc w:val="both"/>
        <w:rPr>
          <w:rFonts w:ascii="Times" w:hAnsi="Times"/>
          <w:color w:val="000000" w:themeColor="text1"/>
          <w:lang w:val="en-US"/>
        </w:rPr>
      </w:pPr>
    </w:p>
    <w:p w14:paraId="5C4D895D" w14:textId="77777777" w:rsidR="005067DA" w:rsidRPr="002650E8" w:rsidRDefault="005067DA" w:rsidP="005067D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259BAC86" w14:textId="77777777" w:rsidR="005067DA" w:rsidRPr="002650E8" w:rsidRDefault="005067DA" w:rsidP="005067DA">
      <w:pPr>
        <w:shd w:val="clear" w:color="auto" w:fill="FFFFFF"/>
        <w:ind w:left="720" w:hanging="720"/>
        <w:rPr>
          <w:rFonts w:ascii="Times" w:hAnsi="Times"/>
          <w:color w:val="000000" w:themeColor="text1"/>
          <w:lang w:val="en-US"/>
        </w:rPr>
      </w:pPr>
    </w:p>
    <w:p w14:paraId="60364E32" w14:textId="77777777" w:rsidR="005067DA" w:rsidRPr="002650E8" w:rsidRDefault="005067DA" w:rsidP="005067D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E62B2E0" w14:textId="77777777" w:rsidR="005067DA" w:rsidRPr="002650E8" w:rsidRDefault="005067DA" w:rsidP="005067DA">
      <w:pPr>
        <w:jc w:val="both"/>
        <w:rPr>
          <w:rFonts w:ascii="Times" w:hAnsi="Times"/>
          <w:color w:val="000000" w:themeColor="text1"/>
        </w:rPr>
      </w:pPr>
    </w:p>
    <w:p w14:paraId="4B7505A1" w14:textId="77777777" w:rsidR="005067DA" w:rsidRPr="002650E8" w:rsidRDefault="005067DA" w:rsidP="005067D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6365CB8D" w14:textId="77777777" w:rsidR="005067DA" w:rsidRPr="002650E8" w:rsidRDefault="005067DA" w:rsidP="005067DA">
      <w:pPr>
        <w:ind w:left="720" w:hanging="720"/>
        <w:rPr>
          <w:rFonts w:ascii="Times" w:eastAsiaTheme="minorHAnsi" w:hAnsi="Times" w:cs="AppleSystemUIFont"/>
          <w:color w:val="000000" w:themeColor="text1"/>
          <w:u w:color="DCA10D"/>
          <w:lang w:val="en-GB" w:eastAsia="en-US"/>
        </w:rPr>
      </w:pPr>
    </w:p>
    <w:p w14:paraId="533EC6CC" w14:textId="77777777" w:rsidR="005067DA" w:rsidRPr="002650E8" w:rsidRDefault="005067DA" w:rsidP="005067D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2A5D7380" w14:textId="77777777" w:rsidR="005067DA" w:rsidRPr="002650E8" w:rsidRDefault="005067DA" w:rsidP="005067DA">
      <w:pPr>
        <w:ind w:left="720" w:hanging="720"/>
        <w:rPr>
          <w:rFonts w:ascii="Times" w:hAnsi="Times" w:cs="Arial"/>
          <w:color w:val="000000" w:themeColor="text1"/>
        </w:rPr>
      </w:pPr>
    </w:p>
    <w:p w14:paraId="5E24C4D9"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43A0A062" w14:textId="77777777" w:rsidR="005067DA" w:rsidRPr="002650E8" w:rsidRDefault="005067DA" w:rsidP="005067DA">
      <w:pPr>
        <w:ind w:left="720" w:hanging="720"/>
        <w:rPr>
          <w:rFonts w:ascii="Times" w:hAnsi="Times"/>
          <w:color w:val="000000" w:themeColor="text1"/>
        </w:rPr>
      </w:pPr>
    </w:p>
    <w:p w14:paraId="0435AA7E"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19DA63EA" w14:textId="77777777" w:rsidR="005067DA" w:rsidRPr="002650E8" w:rsidRDefault="005067DA" w:rsidP="005067D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A37CE10" w14:textId="77777777" w:rsidR="005067DA" w:rsidRPr="002650E8" w:rsidRDefault="005067DA" w:rsidP="005067DA">
      <w:pPr>
        <w:rPr>
          <w:rFonts w:ascii="Times" w:hAnsi="Times"/>
          <w:color w:val="000000" w:themeColor="text1"/>
        </w:rPr>
      </w:pPr>
    </w:p>
    <w:p w14:paraId="79E935A5" w14:textId="77777777" w:rsidR="005067DA" w:rsidRDefault="005067DA" w:rsidP="005067D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02BBE21F" w14:textId="77777777" w:rsidR="005067DA" w:rsidRPr="002650E8" w:rsidRDefault="005067DA" w:rsidP="005067DA">
      <w:pPr>
        <w:ind w:left="720" w:hanging="720"/>
        <w:rPr>
          <w:rFonts w:ascii="Times" w:hAnsi="Times"/>
          <w:color w:val="000000" w:themeColor="text1"/>
        </w:rPr>
      </w:pPr>
    </w:p>
    <w:p w14:paraId="7CDE7761" w14:textId="77777777" w:rsidR="005067DA" w:rsidRDefault="005067DA" w:rsidP="005067D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D96C650" w14:textId="77777777" w:rsidR="005067DA" w:rsidRPr="002650E8" w:rsidRDefault="005067DA" w:rsidP="005067DA">
      <w:pPr>
        <w:ind w:left="720" w:hanging="720"/>
        <w:rPr>
          <w:rFonts w:ascii="Times" w:hAnsi="Times"/>
          <w:color w:val="000000" w:themeColor="text1"/>
        </w:rPr>
      </w:pPr>
    </w:p>
    <w:p w14:paraId="1C42E892"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4DE0E61B" w14:textId="77777777" w:rsidR="005067DA" w:rsidRPr="002650E8" w:rsidRDefault="005067DA" w:rsidP="005067D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47E87512" w14:textId="77777777" w:rsidR="005067DA" w:rsidRDefault="005067DA" w:rsidP="005067D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3BE01685" w14:textId="77777777" w:rsidR="005067DA" w:rsidRPr="0042340B" w:rsidRDefault="005067DA" w:rsidP="005067D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1ECCC422" w14:textId="77777777" w:rsidR="005067DA" w:rsidRPr="002650E8" w:rsidRDefault="005067DA" w:rsidP="005067DA">
      <w:pPr>
        <w:spacing w:after="160" w:line="259" w:lineRule="auto"/>
        <w:rPr>
          <w:rFonts w:ascii="Times" w:hAnsi="Times"/>
          <w:color w:val="000000" w:themeColor="text1"/>
          <w:lang w:val="es-ES"/>
        </w:rPr>
      </w:pPr>
    </w:p>
    <w:p w14:paraId="308D21B2" w14:textId="77777777" w:rsidR="005067DA" w:rsidRDefault="005067DA" w:rsidP="005067D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31527F3C" w14:textId="77777777" w:rsidR="005067DA" w:rsidRDefault="005067DA" w:rsidP="005067D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44E7E4E8" w14:textId="77777777" w:rsidR="005067DA" w:rsidRPr="002650E8" w:rsidRDefault="005067DA" w:rsidP="005067D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0F457665"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76DBB98F"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666A9DFB"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233B89EA"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26A6C8"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6BD91926"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02A6C67D"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53194A4E"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C446237"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6789439"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4ADB2A0B" w14:textId="77777777" w:rsidR="005067DA" w:rsidRPr="002650E8" w:rsidRDefault="005067DA" w:rsidP="005067D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54E8D1F2"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2CB049D"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17CAA64"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6A19060" w14:textId="77777777" w:rsidR="005067DA" w:rsidRPr="006F4D56"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5F2C9FBF" w14:textId="77777777" w:rsidR="005067DA" w:rsidRPr="002650E8" w:rsidRDefault="005067DA" w:rsidP="005067DA">
      <w:pPr>
        <w:pStyle w:val="NormalWeb"/>
        <w:shd w:val="clear" w:color="auto" w:fill="FFFFFF"/>
        <w:spacing w:before="0" w:beforeAutospacing="0" w:after="0" w:afterAutospacing="0"/>
        <w:jc w:val="both"/>
        <w:rPr>
          <w:rFonts w:ascii="Times" w:hAnsi="Times"/>
          <w:color w:val="000000" w:themeColor="text1"/>
        </w:rPr>
      </w:pPr>
    </w:p>
    <w:p w14:paraId="4DF9394E" w14:textId="77777777" w:rsidR="005067DA" w:rsidRPr="002650E8" w:rsidRDefault="005067DA" w:rsidP="005067D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bdo>
    </w:p>
    <w:p w14:paraId="6D1833C9" w14:textId="77777777" w:rsidR="005067DA" w:rsidRDefault="005067DA" w:rsidP="005067DA">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bdo>
        </w:bdo>
      </w:bdo>
    </w:p>
    <w:p w14:paraId="548786AD" w14:textId="77777777" w:rsidR="005067DA" w:rsidRDefault="005067DA" w:rsidP="005067DA">
      <w:pPr>
        <w:autoSpaceDE w:val="0"/>
        <w:autoSpaceDN w:val="0"/>
        <w:adjustRightInd w:val="0"/>
        <w:ind w:left="720"/>
        <w:jc w:val="both"/>
      </w:pPr>
    </w:p>
    <w:p w14:paraId="6E4680F9" w14:textId="77777777" w:rsidR="005067DA" w:rsidRDefault="005067DA" w:rsidP="005067DA">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21CEC067" w14:textId="77777777" w:rsidR="005067DA" w:rsidRPr="00F44855" w:rsidRDefault="005067DA" w:rsidP="005067DA">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13B7F148" w14:textId="77777777" w:rsidR="005067DA" w:rsidRDefault="005067DA" w:rsidP="005067DA">
      <w:pPr>
        <w:autoSpaceDE w:val="0"/>
        <w:autoSpaceDN w:val="0"/>
        <w:adjustRightInd w:val="0"/>
        <w:ind w:left="720"/>
        <w:jc w:val="both"/>
      </w:pPr>
    </w:p>
    <w:p w14:paraId="12B02409" w14:textId="77777777" w:rsidR="005067DA" w:rsidRDefault="005067DA" w:rsidP="005067DA">
      <w:pPr>
        <w:autoSpaceDE w:val="0"/>
        <w:autoSpaceDN w:val="0"/>
        <w:adjustRightInd w:val="0"/>
        <w:ind w:left="720"/>
        <w:jc w:val="both"/>
      </w:pPr>
    </w:p>
    <w:p w14:paraId="0A632EAF" w14:textId="77777777" w:rsidR="005067DA" w:rsidRPr="00281D36" w:rsidRDefault="005067DA" w:rsidP="005067DA">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7964752D" w14:textId="77777777" w:rsidR="00087BFC" w:rsidRDefault="00087BFC" w:rsidP="00F93F2A">
      <w:pPr>
        <w:autoSpaceDE w:val="0"/>
        <w:autoSpaceDN w:val="0"/>
        <w:adjustRightInd w:val="0"/>
        <w:ind w:left="720"/>
        <w:jc w:val="both"/>
      </w:pPr>
    </w:p>
    <w:p w14:paraId="53C97E66" w14:textId="740303B7" w:rsidR="009241C2" w:rsidRDefault="009241C2" w:rsidP="00F93F2A">
      <w:pPr>
        <w:autoSpaceDE w:val="0"/>
        <w:autoSpaceDN w:val="0"/>
        <w:adjustRightInd w:val="0"/>
        <w:ind w:left="720"/>
        <w:jc w:val="both"/>
      </w:pPr>
    </w:p>
    <w:p w14:paraId="7284417E" w14:textId="35833C7B" w:rsidR="00F44855" w:rsidRPr="00F44855" w:rsidRDefault="00F44855" w:rsidP="00F44855">
      <w:pPr>
        <w:pStyle w:val="nova-legacy-e-listitem"/>
        <w:shd w:val="clear" w:color="auto" w:fill="FFFFFF"/>
        <w:ind w:left="720"/>
        <w:rPr>
          <w:rFonts w:ascii="Roboto" w:hAnsi="Roboto"/>
          <w:color w:val="555555"/>
          <w:sz w:val="21"/>
          <w:szCs w:val="21"/>
        </w:rPr>
      </w:pPr>
      <w:r w:rsidRPr="00F44855">
        <w:rPr>
          <w:rFonts w:ascii="Roboto" w:hAnsi="Roboto"/>
          <w:color w:val="555555"/>
          <w:sz w:val="21"/>
          <w:szCs w:val="21"/>
        </w:rPr>
        <w:lastRenderedPageBreak/>
        <w:t> </w:t>
      </w: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C03C2" w14:textId="77777777" w:rsidR="0032052D" w:rsidRDefault="0032052D" w:rsidP="002C2CD3">
      <w:r>
        <w:separator/>
      </w:r>
    </w:p>
  </w:endnote>
  <w:endnote w:type="continuationSeparator" w:id="0">
    <w:p w14:paraId="6DA6B0E1" w14:textId="77777777" w:rsidR="0032052D" w:rsidRDefault="0032052D"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D3B74" w14:textId="77777777" w:rsidR="0032052D" w:rsidRDefault="0032052D" w:rsidP="002C2CD3">
      <w:r>
        <w:separator/>
      </w:r>
    </w:p>
  </w:footnote>
  <w:footnote w:type="continuationSeparator" w:id="0">
    <w:p w14:paraId="6B8CCC62" w14:textId="77777777" w:rsidR="0032052D" w:rsidRDefault="0032052D"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FD0C4B"/>
    <w:multiLevelType w:val="hybridMultilevel"/>
    <w:tmpl w:val="1764B8C4"/>
    <w:lvl w:ilvl="0" w:tplc="FFFFFFFF">
      <w:start w:val="1"/>
      <w:numFmt w:val="decimal"/>
      <w:lvlText w:val="%1."/>
      <w:lvlJc w:val="left"/>
      <w:pPr>
        <w:ind w:left="720" w:hanging="360"/>
      </w:pPr>
      <w:rPr>
        <w:rFonts w:hint="default"/>
        <w:color w:val="555555"/>
        <w:sz w:val="23"/>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720" w:hanging="360"/>
      </w:pPr>
      <w:rPr>
        <w:rFonts w:hint="default"/>
        <w:color w:val="555555"/>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03E5CDF"/>
    <w:multiLevelType w:val="hybridMultilevel"/>
    <w:tmpl w:val="30CA0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062049"/>
    <w:multiLevelType w:val="multilevel"/>
    <w:tmpl w:val="B3EC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3D60B2"/>
    <w:multiLevelType w:val="multilevel"/>
    <w:tmpl w:val="B790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1EE51D1"/>
    <w:multiLevelType w:val="hybridMultilevel"/>
    <w:tmpl w:val="5BB8FF58"/>
    <w:lvl w:ilvl="0" w:tplc="854C3758">
      <w:start w:val="1"/>
      <w:numFmt w:val="decimal"/>
      <w:lvlText w:val="%1."/>
      <w:lvlJc w:val="left"/>
      <w:pPr>
        <w:ind w:left="1080" w:hanging="360"/>
      </w:pPr>
      <w:rPr>
        <w:rFonts w:ascii="Times" w:eastAsia="Times New Roman" w:hAnsi="Times" w:cs="Times New Roman"/>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4"/>
  </w:num>
  <w:num w:numId="3">
    <w:abstractNumId w:val="25"/>
  </w:num>
  <w:num w:numId="4">
    <w:abstractNumId w:val="28"/>
  </w:num>
  <w:num w:numId="5">
    <w:abstractNumId w:val="21"/>
  </w:num>
  <w:num w:numId="6">
    <w:abstractNumId w:val="0"/>
  </w:num>
  <w:num w:numId="7">
    <w:abstractNumId w:val="23"/>
  </w:num>
  <w:num w:numId="8">
    <w:abstractNumId w:val="34"/>
  </w:num>
  <w:num w:numId="9">
    <w:abstractNumId w:val="31"/>
  </w:num>
  <w:num w:numId="10">
    <w:abstractNumId w:val="12"/>
  </w:num>
  <w:num w:numId="11">
    <w:abstractNumId w:val="26"/>
  </w:num>
  <w:num w:numId="12">
    <w:abstractNumId w:val="7"/>
  </w:num>
  <w:num w:numId="13">
    <w:abstractNumId w:val="35"/>
  </w:num>
  <w:num w:numId="14">
    <w:abstractNumId w:val="32"/>
  </w:num>
  <w:num w:numId="15">
    <w:abstractNumId w:val="1"/>
  </w:num>
  <w:num w:numId="16">
    <w:abstractNumId w:val="10"/>
  </w:num>
  <w:num w:numId="17">
    <w:abstractNumId w:val="33"/>
  </w:num>
  <w:num w:numId="18">
    <w:abstractNumId w:val="13"/>
  </w:num>
  <w:num w:numId="19">
    <w:abstractNumId w:val="29"/>
  </w:num>
  <w:num w:numId="20">
    <w:abstractNumId w:val="22"/>
  </w:num>
  <w:num w:numId="21">
    <w:abstractNumId w:val="5"/>
  </w:num>
  <w:num w:numId="22">
    <w:abstractNumId w:val="16"/>
  </w:num>
  <w:num w:numId="23">
    <w:abstractNumId w:val="8"/>
  </w:num>
  <w:num w:numId="24">
    <w:abstractNumId w:val="18"/>
  </w:num>
  <w:num w:numId="25">
    <w:abstractNumId w:val="2"/>
  </w:num>
  <w:num w:numId="26">
    <w:abstractNumId w:val="24"/>
  </w:num>
  <w:num w:numId="27">
    <w:abstractNumId w:val="11"/>
  </w:num>
  <w:num w:numId="28">
    <w:abstractNumId w:val="27"/>
  </w:num>
  <w:num w:numId="29">
    <w:abstractNumId w:val="30"/>
  </w:num>
  <w:num w:numId="30">
    <w:abstractNumId w:val="3"/>
  </w:num>
  <w:num w:numId="31">
    <w:abstractNumId w:val="36"/>
  </w:num>
  <w:num w:numId="32">
    <w:abstractNumId w:val="14"/>
  </w:num>
  <w:num w:numId="33">
    <w:abstractNumId w:val="15"/>
  </w:num>
  <w:num w:numId="34">
    <w:abstractNumId w:val="6"/>
  </w:num>
  <w:num w:numId="35">
    <w:abstractNumId w:val="9"/>
  </w:num>
  <w:num w:numId="36">
    <w:abstractNumId w:val="19"/>
  </w:num>
  <w:num w:numId="37">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231C"/>
    <w:rsid w:val="00023DD6"/>
    <w:rsid w:val="00023EDC"/>
    <w:rsid w:val="0003008B"/>
    <w:rsid w:val="000325CB"/>
    <w:rsid w:val="00034CBD"/>
    <w:rsid w:val="00036E60"/>
    <w:rsid w:val="000372B8"/>
    <w:rsid w:val="00037951"/>
    <w:rsid w:val="0004148C"/>
    <w:rsid w:val="00041576"/>
    <w:rsid w:val="000416E5"/>
    <w:rsid w:val="00045570"/>
    <w:rsid w:val="0004566B"/>
    <w:rsid w:val="00045F0F"/>
    <w:rsid w:val="000460F2"/>
    <w:rsid w:val="000474C7"/>
    <w:rsid w:val="00047B0C"/>
    <w:rsid w:val="00050C48"/>
    <w:rsid w:val="0005403A"/>
    <w:rsid w:val="00056296"/>
    <w:rsid w:val="00056712"/>
    <w:rsid w:val="0005771F"/>
    <w:rsid w:val="00057FDE"/>
    <w:rsid w:val="000605F8"/>
    <w:rsid w:val="000606C6"/>
    <w:rsid w:val="0007081D"/>
    <w:rsid w:val="0007090D"/>
    <w:rsid w:val="000721F9"/>
    <w:rsid w:val="00073B1E"/>
    <w:rsid w:val="00074006"/>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344"/>
    <w:rsid w:val="000A69BF"/>
    <w:rsid w:val="000A70BE"/>
    <w:rsid w:val="000B4071"/>
    <w:rsid w:val="000C1080"/>
    <w:rsid w:val="000C300A"/>
    <w:rsid w:val="000C5D98"/>
    <w:rsid w:val="000C6028"/>
    <w:rsid w:val="000D2E36"/>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0230"/>
    <w:rsid w:val="00117086"/>
    <w:rsid w:val="00121C60"/>
    <w:rsid w:val="00121EAE"/>
    <w:rsid w:val="00121FEC"/>
    <w:rsid w:val="0012405D"/>
    <w:rsid w:val="00124490"/>
    <w:rsid w:val="00126CFD"/>
    <w:rsid w:val="0012733A"/>
    <w:rsid w:val="00130BE1"/>
    <w:rsid w:val="00137224"/>
    <w:rsid w:val="00140BAB"/>
    <w:rsid w:val="0014108C"/>
    <w:rsid w:val="00143327"/>
    <w:rsid w:val="001436F2"/>
    <w:rsid w:val="00153AAF"/>
    <w:rsid w:val="00155D62"/>
    <w:rsid w:val="00156864"/>
    <w:rsid w:val="001577CE"/>
    <w:rsid w:val="00157C2E"/>
    <w:rsid w:val="00157F5C"/>
    <w:rsid w:val="0016026C"/>
    <w:rsid w:val="001602B6"/>
    <w:rsid w:val="00160DED"/>
    <w:rsid w:val="00160EFF"/>
    <w:rsid w:val="00162DFA"/>
    <w:rsid w:val="00164D7A"/>
    <w:rsid w:val="0016572F"/>
    <w:rsid w:val="00166008"/>
    <w:rsid w:val="0016682E"/>
    <w:rsid w:val="0016768D"/>
    <w:rsid w:val="00170C9B"/>
    <w:rsid w:val="001724D8"/>
    <w:rsid w:val="00172620"/>
    <w:rsid w:val="00174F13"/>
    <w:rsid w:val="00175010"/>
    <w:rsid w:val="0017536F"/>
    <w:rsid w:val="0017657E"/>
    <w:rsid w:val="00182518"/>
    <w:rsid w:val="00190E1A"/>
    <w:rsid w:val="00192110"/>
    <w:rsid w:val="0019316B"/>
    <w:rsid w:val="00194555"/>
    <w:rsid w:val="00195BEA"/>
    <w:rsid w:val="001A5E0C"/>
    <w:rsid w:val="001B3BBA"/>
    <w:rsid w:val="001B3CA7"/>
    <w:rsid w:val="001B598C"/>
    <w:rsid w:val="001C1F37"/>
    <w:rsid w:val="001C47CB"/>
    <w:rsid w:val="001D1796"/>
    <w:rsid w:val="001D28E3"/>
    <w:rsid w:val="001D292C"/>
    <w:rsid w:val="001D385B"/>
    <w:rsid w:val="001D4464"/>
    <w:rsid w:val="001E310E"/>
    <w:rsid w:val="001E5054"/>
    <w:rsid w:val="001E7217"/>
    <w:rsid w:val="001F137E"/>
    <w:rsid w:val="001F3736"/>
    <w:rsid w:val="001F3770"/>
    <w:rsid w:val="001F54D9"/>
    <w:rsid w:val="00200D7B"/>
    <w:rsid w:val="0020173D"/>
    <w:rsid w:val="00202AAB"/>
    <w:rsid w:val="0020335E"/>
    <w:rsid w:val="00205DF0"/>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4D20"/>
    <w:rsid w:val="0025551D"/>
    <w:rsid w:val="002555ED"/>
    <w:rsid w:val="00260105"/>
    <w:rsid w:val="00261869"/>
    <w:rsid w:val="00264371"/>
    <w:rsid w:val="002646E3"/>
    <w:rsid w:val="0026507B"/>
    <w:rsid w:val="00281A5B"/>
    <w:rsid w:val="00286049"/>
    <w:rsid w:val="002901E4"/>
    <w:rsid w:val="00293FCA"/>
    <w:rsid w:val="00295341"/>
    <w:rsid w:val="002A3781"/>
    <w:rsid w:val="002A43A7"/>
    <w:rsid w:val="002A5022"/>
    <w:rsid w:val="002A6B70"/>
    <w:rsid w:val="002A7446"/>
    <w:rsid w:val="002B264C"/>
    <w:rsid w:val="002B2853"/>
    <w:rsid w:val="002B6218"/>
    <w:rsid w:val="002B668F"/>
    <w:rsid w:val="002B79B0"/>
    <w:rsid w:val="002C2529"/>
    <w:rsid w:val="002C2CD3"/>
    <w:rsid w:val="002C45A9"/>
    <w:rsid w:val="002C6910"/>
    <w:rsid w:val="002C6C14"/>
    <w:rsid w:val="002C7521"/>
    <w:rsid w:val="002C773D"/>
    <w:rsid w:val="002D5BC0"/>
    <w:rsid w:val="002D5FA8"/>
    <w:rsid w:val="002E1DFE"/>
    <w:rsid w:val="002E2569"/>
    <w:rsid w:val="002E48C9"/>
    <w:rsid w:val="002E4C11"/>
    <w:rsid w:val="002E73FA"/>
    <w:rsid w:val="002F2CD1"/>
    <w:rsid w:val="002F2F0E"/>
    <w:rsid w:val="002F7C44"/>
    <w:rsid w:val="0030034A"/>
    <w:rsid w:val="00302F66"/>
    <w:rsid w:val="003048B7"/>
    <w:rsid w:val="00305BD9"/>
    <w:rsid w:val="00306E8E"/>
    <w:rsid w:val="00307047"/>
    <w:rsid w:val="00307097"/>
    <w:rsid w:val="00311536"/>
    <w:rsid w:val="003116CD"/>
    <w:rsid w:val="00313D53"/>
    <w:rsid w:val="0032052D"/>
    <w:rsid w:val="003206F1"/>
    <w:rsid w:val="003217D7"/>
    <w:rsid w:val="00321994"/>
    <w:rsid w:val="00323D4D"/>
    <w:rsid w:val="0032417A"/>
    <w:rsid w:val="0032606B"/>
    <w:rsid w:val="00330810"/>
    <w:rsid w:val="00331214"/>
    <w:rsid w:val="00340492"/>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0BB0"/>
    <w:rsid w:val="0038110E"/>
    <w:rsid w:val="0039308A"/>
    <w:rsid w:val="003957DE"/>
    <w:rsid w:val="00396728"/>
    <w:rsid w:val="00397501"/>
    <w:rsid w:val="003A004E"/>
    <w:rsid w:val="003A3D25"/>
    <w:rsid w:val="003A3F64"/>
    <w:rsid w:val="003A588A"/>
    <w:rsid w:val="003A76D7"/>
    <w:rsid w:val="003B2A54"/>
    <w:rsid w:val="003B2D70"/>
    <w:rsid w:val="003B37EA"/>
    <w:rsid w:val="003B3F2B"/>
    <w:rsid w:val="003B6E21"/>
    <w:rsid w:val="003B7ED7"/>
    <w:rsid w:val="003C02C5"/>
    <w:rsid w:val="003C2C97"/>
    <w:rsid w:val="003C347F"/>
    <w:rsid w:val="003C749E"/>
    <w:rsid w:val="003D017A"/>
    <w:rsid w:val="003D5B5D"/>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0BD7"/>
    <w:rsid w:val="0042133B"/>
    <w:rsid w:val="00425704"/>
    <w:rsid w:val="00430AA4"/>
    <w:rsid w:val="00432492"/>
    <w:rsid w:val="00435E57"/>
    <w:rsid w:val="004375FF"/>
    <w:rsid w:val="004433D1"/>
    <w:rsid w:val="00443ED0"/>
    <w:rsid w:val="00447C8E"/>
    <w:rsid w:val="0045050A"/>
    <w:rsid w:val="00451E29"/>
    <w:rsid w:val="00455473"/>
    <w:rsid w:val="00460C6F"/>
    <w:rsid w:val="00461270"/>
    <w:rsid w:val="00462A06"/>
    <w:rsid w:val="004639B9"/>
    <w:rsid w:val="00463F53"/>
    <w:rsid w:val="00470B56"/>
    <w:rsid w:val="004714C9"/>
    <w:rsid w:val="00474734"/>
    <w:rsid w:val="004757A1"/>
    <w:rsid w:val="00475DF6"/>
    <w:rsid w:val="00476133"/>
    <w:rsid w:val="004775F4"/>
    <w:rsid w:val="00486B1D"/>
    <w:rsid w:val="00496855"/>
    <w:rsid w:val="0049742C"/>
    <w:rsid w:val="004A0EB5"/>
    <w:rsid w:val="004A2907"/>
    <w:rsid w:val="004A3D05"/>
    <w:rsid w:val="004A712B"/>
    <w:rsid w:val="004B03B6"/>
    <w:rsid w:val="004B1799"/>
    <w:rsid w:val="004B2741"/>
    <w:rsid w:val="004B3A13"/>
    <w:rsid w:val="004B4681"/>
    <w:rsid w:val="004B506B"/>
    <w:rsid w:val="004B6799"/>
    <w:rsid w:val="004D0F19"/>
    <w:rsid w:val="004D22A8"/>
    <w:rsid w:val="004D2C9A"/>
    <w:rsid w:val="004D3D2A"/>
    <w:rsid w:val="004D4971"/>
    <w:rsid w:val="004D611C"/>
    <w:rsid w:val="004E1704"/>
    <w:rsid w:val="004E547F"/>
    <w:rsid w:val="004E57F0"/>
    <w:rsid w:val="004E7357"/>
    <w:rsid w:val="004F21AB"/>
    <w:rsid w:val="004F693D"/>
    <w:rsid w:val="00501A93"/>
    <w:rsid w:val="00506689"/>
    <w:rsid w:val="005067DA"/>
    <w:rsid w:val="005108B5"/>
    <w:rsid w:val="00512113"/>
    <w:rsid w:val="00517E03"/>
    <w:rsid w:val="005256D6"/>
    <w:rsid w:val="00525899"/>
    <w:rsid w:val="00526984"/>
    <w:rsid w:val="00533423"/>
    <w:rsid w:val="00540DD3"/>
    <w:rsid w:val="00542A77"/>
    <w:rsid w:val="00543BD7"/>
    <w:rsid w:val="00545A0D"/>
    <w:rsid w:val="00546193"/>
    <w:rsid w:val="005516D0"/>
    <w:rsid w:val="005550B5"/>
    <w:rsid w:val="0055678F"/>
    <w:rsid w:val="00557F85"/>
    <w:rsid w:val="0056396A"/>
    <w:rsid w:val="00566112"/>
    <w:rsid w:val="005676F7"/>
    <w:rsid w:val="00570006"/>
    <w:rsid w:val="005706DA"/>
    <w:rsid w:val="00575139"/>
    <w:rsid w:val="005764AB"/>
    <w:rsid w:val="00577622"/>
    <w:rsid w:val="00580E24"/>
    <w:rsid w:val="00580F45"/>
    <w:rsid w:val="0058388E"/>
    <w:rsid w:val="005867B7"/>
    <w:rsid w:val="00591701"/>
    <w:rsid w:val="005921DF"/>
    <w:rsid w:val="0059255A"/>
    <w:rsid w:val="00595200"/>
    <w:rsid w:val="00596514"/>
    <w:rsid w:val="005A08CE"/>
    <w:rsid w:val="005A27D4"/>
    <w:rsid w:val="005A46E1"/>
    <w:rsid w:val="005A6586"/>
    <w:rsid w:val="005A681E"/>
    <w:rsid w:val="005A7A34"/>
    <w:rsid w:val="005B1310"/>
    <w:rsid w:val="005B276D"/>
    <w:rsid w:val="005B719C"/>
    <w:rsid w:val="005C2991"/>
    <w:rsid w:val="005C72B5"/>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26226"/>
    <w:rsid w:val="00631553"/>
    <w:rsid w:val="00635B44"/>
    <w:rsid w:val="00636672"/>
    <w:rsid w:val="00644426"/>
    <w:rsid w:val="00646D78"/>
    <w:rsid w:val="0065118E"/>
    <w:rsid w:val="00653359"/>
    <w:rsid w:val="00653B2B"/>
    <w:rsid w:val="00660DD3"/>
    <w:rsid w:val="0066467C"/>
    <w:rsid w:val="00666ABE"/>
    <w:rsid w:val="006703A9"/>
    <w:rsid w:val="00673DA3"/>
    <w:rsid w:val="00674F6A"/>
    <w:rsid w:val="006769FB"/>
    <w:rsid w:val="00682340"/>
    <w:rsid w:val="00687950"/>
    <w:rsid w:val="0069669F"/>
    <w:rsid w:val="00697523"/>
    <w:rsid w:val="0069799D"/>
    <w:rsid w:val="006A10ED"/>
    <w:rsid w:val="006A4AF0"/>
    <w:rsid w:val="006A7BB3"/>
    <w:rsid w:val="006B0DAB"/>
    <w:rsid w:val="006B1B2E"/>
    <w:rsid w:val="006B42B8"/>
    <w:rsid w:val="006B4E75"/>
    <w:rsid w:val="006B634F"/>
    <w:rsid w:val="006C7B86"/>
    <w:rsid w:val="006D0106"/>
    <w:rsid w:val="006D0DB4"/>
    <w:rsid w:val="006D48D6"/>
    <w:rsid w:val="006E2143"/>
    <w:rsid w:val="006E28A9"/>
    <w:rsid w:val="006E33A8"/>
    <w:rsid w:val="006F2543"/>
    <w:rsid w:val="006F2BF0"/>
    <w:rsid w:val="006F622C"/>
    <w:rsid w:val="006F648F"/>
    <w:rsid w:val="006F706A"/>
    <w:rsid w:val="006F75ED"/>
    <w:rsid w:val="00700CAA"/>
    <w:rsid w:val="007033C1"/>
    <w:rsid w:val="00706541"/>
    <w:rsid w:val="0070792D"/>
    <w:rsid w:val="0071149D"/>
    <w:rsid w:val="007127DD"/>
    <w:rsid w:val="00713030"/>
    <w:rsid w:val="00714BE9"/>
    <w:rsid w:val="00717376"/>
    <w:rsid w:val="0072003C"/>
    <w:rsid w:val="00720E4B"/>
    <w:rsid w:val="00721716"/>
    <w:rsid w:val="007258A2"/>
    <w:rsid w:val="00730A85"/>
    <w:rsid w:val="00733DEA"/>
    <w:rsid w:val="00740547"/>
    <w:rsid w:val="00740594"/>
    <w:rsid w:val="00741903"/>
    <w:rsid w:val="00743054"/>
    <w:rsid w:val="007476BA"/>
    <w:rsid w:val="00751B8F"/>
    <w:rsid w:val="00752BEC"/>
    <w:rsid w:val="00753610"/>
    <w:rsid w:val="0075393D"/>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C4897"/>
    <w:rsid w:val="007C7EE6"/>
    <w:rsid w:val="007D35B1"/>
    <w:rsid w:val="007E7E99"/>
    <w:rsid w:val="007F09D3"/>
    <w:rsid w:val="00801E4F"/>
    <w:rsid w:val="008038B0"/>
    <w:rsid w:val="00807FF3"/>
    <w:rsid w:val="00812969"/>
    <w:rsid w:val="008137E0"/>
    <w:rsid w:val="00814A5E"/>
    <w:rsid w:val="00822F76"/>
    <w:rsid w:val="00824F2E"/>
    <w:rsid w:val="00826EC8"/>
    <w:rsid w:val="00827CFD"/>
    <w:rsid w:val="00830708"/>
    <w:rsid w:val="0083398E"/>
    <w:rsid w:val="0083587B"/>
    <w:rsid w:val="00835F47"/>
    <w:rsid w:val="00842045"/>
    <w:rsid w:val="0084291E"/>
    <w:rsid w:val="00842F96"/>
    <w:rsid w:val="008448E8"/>
    <w:rsid w:val="00844937"/>
    <w:rsid w:val="00847A21"/>
    <w:rsid w:val="0085727B"/>
    <w:rsid w:val="008574B6"/>
    <w:rsid w:val="00864B88"/>
    <w:rsid w:val="00866AB8"/>
    <w:rsid w:val="0088049D"/>
    <w:rsid w:val="008841B9"/>
    <w:rsid w:val="00887056"/>
    <w:rsid w:val="0089125C"/>
    <w:rsid w:val="00893F85"/>
    <w:rsid w:val="008A3559"/>
    <w:rsid w:val="008A462F"/>
    <w:rsid w:val="008A571A"/>
    <w:rsid w:val="008A5C01"/>
    <w:rsid w:val="008A5CCC"/>
    <w:rsid w:val="008A6B09"/>
    <w:rsid w:val="008A72BB"/>
    <w:rsid w:val="008B0C60"/>
    <w:rsid w:val="008B0CB3"/>
    <w:rsid w:val="008B20DB"/>
    <w:rsid w:val="008B40DC"/>
    <w:rsid w:val="008B462D"/>
    <w:rsid w:val="008B5610"/>
    <w:rsid w:val="008B61C1"/>
    <w:rsid w:val="008B71C8"/>
    <w:rsid w:val="008B73E6"/>
    <w:rsid w:val="008C0AA4"/>
    <w:rsid w:val="008C34F8"/>
    <w:rsid w:val="008C3CAF"/>
    <w:rsid w:val="008C499F"/>
    <w:rsid w:val="008D09C6"/>
    <w:rsid w:val="008D47CC"/>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24A16"/>
    <w:rsid w:val="0093112E"/>
    <w:rsid w:val="00934220"/>
    <w:rsid w:val="00937D2C"/>
    <w:rsid w:val="0094141F"/>
    <w:rsid w:val="009435E4"/>
    <w:rsid w:val="009449E8"/>
    <w:rsid w:val="00950301"/>
    <w:rsid w:val="009508BD"/>
    <w:rsid w:val="00952FE4"/>
    <w:rsid w:val="00955696"/>
    <w:rsid w:val="0096312B"/>
    <w:rsid w:val="00963EC0"/>
    <w:rsid w:val="00966853"/>
    <w:rsid w:val="0097156B"/>
    <w:rsid w:val="00971CB5"/>
    <w:rsid w:val="00976E6E"/>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25D9"/>
    <w:rsid w:val="009E3A43"/>
    <w:rsid w:val="009E712C"/>
    <w:rsid w:val="009F037D"/>
    <w:rsid w:val="009F0817"/>
    <w:rsid w:val="009F534A"/>
    <w:rsid w:val="009F5BAC"/>
    <w:rsid w:val="009F5C0E"/>
    <w:rsid w:val="00A02668"/>
    <w:rsid w:val="00A06FFD"/>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065D"/>
    <w:rsid w:val="00A642CE"/>
    <w:rsid w:val="00A64648"/>
    <w:rsid w:val="00A66B72"/>
    <w:rsid w:val="00A778B6"/>
    <w:rsid w:val="00A80DBF"/>
    <w:rsid w:val="00A81291"/>
    <w:rsid w:val="00A815AB"/>
    <w:rsid w:val="00A82A8B"/>
    <w:rsid w:val="00A84A22"/>
    <w:rsid w:val="00A859C3"/>
    <w:rsid w:val="00A85ABD"/>
    <w:rsid w:val="00A877E9"/>
    <w:rsid w:val="00A91376"/>
    <w:rsid w:val="00A94431"/>
    <w:rsid w:val="00A94517"/>
    <w:rsid w:val="00A96F1D"/>
    <w:rsid w:val="00AA6080"/>
    <w:rsid w:val="00AB0364"/>
    <w:rsid w:val="00AB1519"/>
    <w:rsid w:val="00AB3CD4"/>
    <w:rsid w:val="00AC0F35"/>
    <w:rsid w:val="00AC5BB4"/>
    <w:rsid w:val="00AC74A9"/>
    <w:rsid w:val="00AC7726"/>
    <w:rsid w:val="00AD622D"/>
    <w:rsid w:val="00AD64EE"/>
    <w:rsid w:val="00AE1B1A"/>
    <w:rsid w:val="00AE4BDB"/>
    <w:rsid w:val="00AE6EF7"/>
    <w:rsid w:val="00AF19F1"/>
    <w:rsid w:val="00AF46FB"/>
    <w:rsid w:val="00AF57D9"/>
    <w:rsid w:val="00B00EE7"/>
    <w:rsid w:val="00B02A7F"/>
    <w:rsid w:val="00B031AA"/>
    <w:rsid w:val="00B051A4"/>
    <w:rsid w:val="00B0654A"/>
    <w:rsid w:val="00B065EA"/>
    <w:rsid w:val="00B07D94"/>
    <w:rsid w:val="00B11675"/>
    <w:rsid w:val="00B16726"/>
    <w:rsid w:val="00B16B52"/>
    <w:rsid w:val="00B214CF"/>
    <w:rsid w:val="00B21C48"/>
    <w:rsid w:val="00B22B3E"/>
    <w:rsid w:val="00B3182C"/>
    <w:rsid w:val="00B34D56"/>
    <w:rsid w:val="00B35650"/>
    <w:rsid w:val="00B35C7E"/>
    <w:rsid w:val="00B40292"/>
    <w:rsid w:val="00B4180E"/>
    <w:rsid w:val="00B41A54"/>
    <w:rsid w:val="00B5276B"/>
    <w:rsid w:val="00B6042B"/>
    <w:rsid w:val="00B612D7"/>
    <w:rsid w:val="00B61E97"/>
    <w:rsid w:val="00B73951"/>
    <w:rsid w:val="00B76F3D"/>
    <w:rsid w:val="00B804AB"/>
    <w:rsid w:val="00B80CA5"/>
    <w:rsid w:val="00B84D37"/>
    <w:rsid w:val="00B95BA9"/>
    <w:rsid w:val="00BA278A"/>
    <w:rsid w:val="00BA3DE9"/>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07A6"/>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579BF"/>
    <w:rsid w:val="00C60E37"/>
    <w:rsid w:val="00C627E2"/>
    <w:rsid w:val="00C67F02"/>
    <w:rsid w:val="00C70DCA"/>
    <w:rsid w:val="00C71722"/>
    <w:rsid w:val="00C72407"/>
    <w:rsid w:val="00C769E6"/>
    <w:rsid w:val="00C803CA"/>
    <w:rsid w:val="00C8209A"/>
    <w:rsid w:val="00C8231A"/>
    <w:rsid w:val="00C84363"/>
    <w:rsid w:val="00C85F0A"/>
    <w:rsid w:val="00CA0ED4"/>
    <w:rsid w:val="00CA6389"/>
    <w:rsid w:val="00CA6BE3"/>
    <w:rsid w:val="00CB13A7"/>
    <w:rsid w:val="00CB2E8E"/>
    <w:rsid w:val="00CB38E3"/>
    <w:rsid w:val="00CB605A"/>
    <w:rsid w:val="00CC040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4931"/>
    <w:rsid w:val="00D260A5"/>
    <w:rsid w:val="00D300BD"/>
    <w:rsid w:val="00D317DD"/>
    <w:rsid w:val="00D323F2"/>
    <w:rsid w:val="00D4247A"/>
    <w:rsid w:val="00D4478C"/>
    <w:rsid w:val="00D4637C"/>
    <w:rsid w:val="00D50733"/>
    <w:rsid w:val="00D5172F"/>
    <w:rsid w:val="00D51757"/>
    <w:rsid w:val="00D51809"/>
    <w:rsid w:val="00D51F6A"/>
    <w:rsid w:val="00D5296D"/>
    <w:rsid w:val="00D5300B"/>
    <w:rsid w:val="00D55795"/>
    <w:rsid w:val="00D6210D"/>
    <w:rsid w:val="00D65F0E"/>
    <w:rsid w:val="00D676AA"/>
    <w:rsid w:val="00D755F8"/>
    <w:rsid w:val="00D75A75"/>
    <w:rsid w:val="00D75B88"/>
    <w:rsid w:val="00D76C2D"/>
    <w:rsid w:val="00D80678"/>
    <w:rsid w:val="00D92294"/>
    <w:rsid w:val="00D93E11"/>
    <w:rsid w:val="00D978EF"/>
    <w:rsid w:val="00DA32CD"/>
    <w:rsid w:val="00DA366A"/>
    <w:rsid w:val="00DA5FA1"/>
    <w:rsid w:val="00DA7839"/>
    <w:rsid w:val="00DB1095"/>
    <w:rsid w:val="00DB285E"/>
    <w:rsid w:val="00DB3CFC"/>
    <w:rsid w:val="00DB7662"/>
    <w:rsid w:val="00DC240C"/>
    <w:rsid w:val="00DC2BDD"/>
    <w:rsid w:val="00DC3880"/>
    <w:rsid w:val="00DC7099"/>
    <w:rsid w:val="00DD2224"/>
    <w:rsid w:val="00DD4052"/>
    <w:rsid w:val="00DD56B8"/>
    <w:rsid w:val="00DE0233"/>
    <w:rsid w:val="00DE051C"/>
    <w:rsid w:val="00DE4401"/>
    <w:rsid w:val="00DE56AD"/>
    <w:rsid w:val="00DE61F0"/>
    <w:rsid w:val="00DF4458"/>
    <w:rsid w:val="00DF7BF7"/>
    <w:rsid w:val="00E006B3"/>
    <w:rsid w:val="00E00FE9"/>
    <w:rsid w:val="00E02A04"/>
    <w:rsid w:val="00E03146"/>
    <w:rsid w:val="00E052E4"/>
    <w:rsid w:val="00E055AE"/>
    <w:rsid w:val="00E10C3D"/>
    <w:rsid w:val="00E11E3B"/>
    <w:rsid w:val="00E11F8F"/>
    <w:rsid w:val="00E137D0"/>
    <w:rsid w:val="00E13EF1"/>
    <w:rsid w:val="00E20760"/>
    <w:rsid w:val="00E218FB"/>
    <w:rsid w:val="00E21FB2"/>
    <w:rsid w:val="00E233FB"/>
    <w:rsid w:val="00E24052"/>
    <w:rsid w:val="00E241DA"/>
    <w:rsid w:val="00E24FFB"/>
    <w:rsid w:val="00E256B3"/>
    <w:rsid w:val="00E2582F"/>
    <w:rsid w:val="00E269C0"/>
    <w:rsid w:val="00E278E1"/>
    <w:rsid w:val="00E308C0"/>
    <w:rsid w:val="00E34031"/>
    <w:rsid w:val="00E34657"/>
    <w:rsid w:val="00E37CA9"/>
    <w:rsid w:val="00E419BC"/>
    <w:rsid w:val="00E43652"/>
    <w:rsid w:val="00E4574D"/>
    <w:rsid w:val="00E47C50"/>
    <w:rsid w:val="00E500CD"/>
    <w:rsid w:val="00E52B78"/>
    <w:rsid w:val="00E52BF6"/>
    <w:rsid w:val="00E54656"/>
    <w:rsid w:val="00E54B87"/>
    <w:rsid w:val="00E564AD"/>
    <w:rsid w:val="00E57873"/>
    <w:rsid w:val="00E60C2B"/>
    <w:rsid w:val="00E64045"/>
    <w:rsid w:val="00E64571"/>
    <w:rsid w:val="00E74A78"/>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6F03"/>
    <w:rsid w:val="00ED7E27"/>
    <w:rsid w:val="00EE3E63"/>
    <w:rsid w:val="00EE7B72"/>
    <w:rsid w:val="00EF1936"/>
    <w:rsid w:val="00EF339D"/>
    <w:rsid w:val="00F02E32"/>
    <w:rsid w:val="00F05E8A"/>
    <w:rsid w:val="00F075FA"/>
    <w:rsid w:val="00F10A44"/>
    <w:rsid w:val="00F10A60"/>
    <w:rsid w:val="00F13DD8"/>
    <w:rsid w:val="00F15EAD"/>
    <w:rsid w:val="00F22DAB"/>
    <w:rsid w:val="00F27726"/>
    <w:rsid w:val="00F31587"/>
    <w:rsid w:val="00F32514"/>
    <w:rsid w:val="00F32B7C"/>
    <w:rsid w:val="00F32E04"/>
    <w:rsid w:val="00F42A75"/>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80C61"/>
    <w:rsid w:val="00F9081C"/>
    <w:rsid w:val="00F91588"/>
    <w:rsid w:val="00F91BC1"/>
    <w:rsid w:val="00F93F2A"/>
    <w:rsid w:val="00F954E9"/>
    <w:rsid w:val="00F968CF"/>
    <w:rsid w:val="00FA2F70"/>
    <w:rsid w:val="00FA4D88"/>
    <w:rsid w:val="00FA5BFE"/>
    <w:rsid w:val="00FA5F6B"/>
    <w:rsid w:val="00FA7D9A"/>
    <w:rsid w:val="00FB1091"/>
    <w:rsid w:val="00FC02FE"/>
    <w:rsid w:val="00FC5D45"/>
    <w:rsid w:val="00FC71C1"/>
    <w:rsid w:val="00FC732D"/>
    <w:rsid w:val="00FD4368"/>
    <w:rsid w:val="00FE0AEC"/>
    <w:rsid w:val="00FE0DE5"/>
    <w:rsid w:val="00FE1E7D"/>
    <w:rsid w:val="00FE3C87"/>
    <w:rsid w:val="00FE3E96"/>
    <w:rsid w:val="00FE57A3"/>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200"/>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character" w:styleId="HTMLCode">
    <w:name w:val="HTML Code"/>
    <w:basedOn w:val="DefaultParagraphFont"/>
    <w:uiPriority w:val="99"/>
    <w:semiHidden/>
    <w:unhideWhenUsed/>
    <w:rsid w:val="006F706A"/>
    <w:rPr>
      <w:rFonts w:ascii="Courier New" w:eastAsia="Times New Roman" w:hAnsi="Courier New" w:cs="Courier New"/>
      <w:sz w:val="20"/>
      <w:szCs w:val="20"/>
    </w:rPr>
  </w:style>
  <w:style w:type="character" w:customStyle="1" w:styleId="crayon-v">
    <w:name w:val="crayon-v"/>
    <w:basedOn w:val="DefaultParagraphFont"/>
    <w:rsid w:val="00ED6F03"/>
  </w:style>
  <w:style w:type="character" w:customStyle="1" w:styleId="crayon-h">
    <w:name w:val="crayon-h"/>
    <w:basedOn w:val="DefaultParagraphFont"/>
    <w:rsid w:val="00ED6F03"/>
  </w:style>
  <w:style w:type="character" w:customStyle="1" w:styleId="crayon-o">
    <w:name w:val="crayon-o"/>
    <w:basedOn w:val="DefaultParagraphFont"/>
    <w:rsid w:val="00ED6F03"/>
  </w:style>
  <w:style w:type="character" w:customStyle="1" w:styleId="crayon-sy">
    <w:name w:val="crayon-sy"/>
    <w:basedOn w:val="DefaultParagraphFont"/>
    <w:rsid w:val="00ED6F03"/>
  </w:style>
  <w:style w:type="character" w:customStyle="1" w:styleId="crayon-e">
    <w:name w:val="crayon-e"/>
    <w:basedOn w:val="DefaultParagraphFont"/>
    <w:rsid w:val="00ED6F03"/>
  </w:style>
  <w:style w:type="character" w:customStyle="1" w:styleId="crayon-cn">
    <w:name w:val="crayon-cn"/>
    <w:basedOn w:val="DefaultParagraphFont"/>
    <w:rsid w:val="00ED6F03"/>
  </w:style>
  <w:style w:type="character" w:customStyle="1" w:styleId="mi">
    <w:name w:val="mi"/>
    <w:basedOn w:val="DefaultParagraphFont"/>
    <w:rsid w:val="002C6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8947479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87461">
      <w:bodyDiv w:val="1"/>
      <w:marLeft w:val="0"/>
      <w:marRight w:val="0"/>
      <w:marTop w:val="0"/>
      <w:marBottom w:val="0"/>
      <w:divBdr>
        <w:top w:val="none" w:sz="0" w:space="0" w:color="auto"/>
        <w:left w:val="none" w:sz="0" w:space="0" w:color="auto"/>
        <w:bottom w:val="none" w:sz="0" w:space="0" w:color="auto"/>
        <w:right w:val="none" w:sz="0" w:space="0" w:color="auto"/>
      </w:divBdr>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29069">
      <w:bodyDiv w:val="1"/>
      <w:marLeft w:val="0"/>
      <w:marRight w:val="0"/>
      <w:marTop w:val="0"/>
      <w:marBottom w:val="0"/>
      <w:divBdr>
        <w:top w:val="none" w:sz="0" w:space="0" w:color="auto"/>
        <w:left w:val="none" w:sz="0" w:space="0" w:color="auto"/>
        <w:bottom w:val="none" w:sz="0" w:space="0" w:color="auto"/>
        <w:right w:val="none" w:sz="0" w:space="0" w:color="auto"/>
      </w:divBdr>
    </w:div>
    <w:div w:id="241256162">
      <w:bodyDiv w:val="1"/>
      <w:marLeft w:val="0"/>
      <w:marRight w:val="0"/>
      <w:marTop w:val="0"/>
      <w:marBottom w:val="0"/>
      <w:divBdr>
        <w:top w:val="none" w:sz="0" w:space="0" w:color="auto"/>
        <w:left w:val="none" w:sz="0" w:space="0" w:color="auto"/>
        <w:bottom w:val="none" w:sz="0" w:space="0" w:color="auto"/>
        <w:right w:val="none" w:sz="0" w:space="0" w:color="auto"/>
      </w:divBdr>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3448">
      <w:bodyDiv w:val="1"/>
      <w:marLeft w:val="0"/>
      <w:marRight w:val="0"/>
      <w:marTop w:val="0"/>
      <w:marBottom w:val="0"/>
      <w:divBdr>
        <w:top w:val="none" w:sz="0" w:space="0" w:color="auto"/>
        <w:left w:val="none" w:sz="0" w:space="0" w:color="auto"/>
        <w:bottom w:val="none" w:sz="0" w:space="0" w:color="auto"/>
        <w:right w:val="none" w:sz="0" w:space="0" w:color="auto"/>
      </w:divBdr>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4283349">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79123">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4335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170557">
      <w:bodyDiv w:val="1"/>
      <w:marLeft w:val="0"/>
      <w:marRight w:val="0"/>
      <w:marTop w:val="0"/>
      <w:marBottom w:val="0"/>
      <w:divBdr>
        <w:top w:val="none" w:sz="0" w:space="0" w:color="auto"/>
        <w:left w:val="none" w:sz="0" w:space="0" w:color="auto"/>
        <w:bottom w:val="none" w:sz="0" w:space="0" w:color="auto"/>
        <w:right w:val="none" w:sz="0" w:space="0" w:color="auto"/>
      </w:divBdr>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52128">
      <w:bodyDiv w:val="1"/>
      <w:marLeft w:val="0"/>
      <w:marRight w:val="0"/>
      <w:marTop w:val="0"/>
      <w:marBottom w:val="0"/>
      <w:divBdr>
        <w:top w:val="none" w:sz="0" w:space="0" w:color="auto"/>
        <w:left w:val="none" w:sz="0" w:space="0" w:color="auto"/>
        <w:bottom w:val="none" w:sz="0" w:space="0" w:color="auto"/>
        <w:right w:val="none" w:sz="0" w:space="0" w:color="auto"/>
      </w:divBdr>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6406959">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54996193">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569099">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6394990">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79418">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66062052">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44938">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6548">
      <w:bodyDiv w:val="1"/>
      <w:marLeft w:val="0"/>
      <w:marRight w:val="0"/>
      <w:marTop w:val="0"/>
      <w:marBottom w:val="0"/>
      <w:divBdr>
        <w:top w:val="none" w:sz="0" w:space="0" w:color="auto"/>
        <w:left w:val="none" w:sz="0" w:space="0" w:color="auto"/>
        <w:bottom w:val="none" w:sz="0" w:space="0" w:color="auto"/>
        <w:right w:val="none" w:sz="0" w:space="0" w:color="auto"/>
      </w:divBdr>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68322351">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1197386">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927428">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4784608">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6986893">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2732471">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7609869">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1199939">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0658">
      <w:bodyDiv w:val="1"/>
      <w:marLeft w:val="0"/>
      <w:marRight w:val="0"/>
      <w:marTop w:val="0"/>
      <w:marBottom w:val="0"/>
      <w:divBdr>
        <w:top w:val="none" w:sz="0" w:space="0" w:color="auto"/>
        <w:left w:val="none" w:sz="0" w:space="0" w:color="auto"/>
        <w:bottom w:val="none" w:sz="0" w:space="0" w:color="auto"/>
        <w:right w:val="none" w:sz="0" w:space="0" w:color="auto"/>
      </w:divBdr>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355508">
      <w:bodyDiv w:val="1"/>
      <w:marLeft w:val="0"/>
      <w:marRight w:val="0"/>
      <w:marTop w:val="0"/>
      <w:marBottom w:val="0"/>
      <w:divBdr>
        <w:top w:val="none" w:sz="0" w:space="0" w:color="auto"/>
        <w:left w:val="none" w:sz="0" w:space="0" w:color="auto"/>
        <w:bottom w:val="none" w:sz="0" w:space="0" w:color="auto"/>
        <w:right w:val="none" w:sz="0" w:space="0" w:color="auto"/>
      </w:divBdr>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84269">
      <w:bodyDiv w:val="1"/>
      <w:marLeft w:val="0"/>
      <w:marRight w:val="0"/>
      <w:marTop w:val="0"/>
      <w:marBottom w:val="0"/>
      <w:divBdr>
        <w:top w:val="none" w:sz="0" w:space="0" w:color="auto"/>
        <w:left w:val="none" w:sz="0" w:space="0" w:color="auto"/>
        <w:bottom w:val="none" w:sz="0" w:space="0" w:color="auto"/>
        <w:right w:val="none" w:sz="0" w:space="0" w:color="auto"/>
      </w:divBdr>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62834">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488262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283161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74153">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5345641">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07649172">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dx.doi.org/10.1109/TVCG.2014.2346298" TargetMode="External"/><Relationship Id="rId10" Type="http://schemas.openxmlformats.org/officeDocument/2006/relationships/footer" Target="footer4.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expertphotography.com/remove-chromatic-aberration-photosho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8" Type="http://schemas.openxmlformats.org/officeDocument/2006/relationships/footer" Target="footer2.xml"/><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2679</TotalTime>
  <Pages>78</Pages>
  <Words>17907</Words>
  <Characters>102075</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330</cp:revision>
  <cp:lastPrinted>2022-01-14T04:30:00Z</cp:lastPrinted>
  <dcterms:created xsi:type="dcterms:W3CDTF">2021-09-06T22:31:00Z</dcterms:created>
  <dcterms:modified xsi:type="dcterms:W3CDTF">2022-03-17T01:51:00Z</dcterms:modified>
</cp:coreProperties>
</file>
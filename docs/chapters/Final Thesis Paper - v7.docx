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38659C4" w14:textId="77777777" w:rsidR="00B71065" w:rsidRPr="00AF3976" w:rsidRDefault="00B71065" w:rsidP="00B71065">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6DC704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70294A2"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090CD137"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4BC2CD99"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0B563D47" w14:textId="77777777" w:rsidR="00B71065" w:rsidRDefault="00B71065" w:rsidP="00B71065">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06798657"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xiii</w:t>
      </w:r>
    </w:p>
    <w:p w14:paraId="0884B9E6" w14:textId="77777777" w:rsidR="00B71065" w:rsidRPr="008B13E5" w:rsidRDefault="00B71065" w:rsidP="00B71065">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66DC705D"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31CF886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1B0075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915A7F5" w14:textId="77777777" w:rsidR="00B71065" w:rsidRPr="0098148F" w:rsidRDefault="00B71065" w:rsidP="00B71065">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ED953AD" w14:textId="77777777" w:rsidR="00B71065" w:rsidRDefault="00B71065" w:rsidP="00B71065">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626BCD0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CA502F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4170C3BC"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E11C7A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2B245E81"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D4A4DBC"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1694FB1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6C717A5E" w14:textId="77777777" w:rsidR="00B71065" w:rsidRDefault="00B71065" w:rsidP="00B71065">
      <w:pPr>
        <w:autoSpaceDE w:val="0"/>
        <w:autoSpaceDN w:val="0"/>
        <w:adjustRightInd w:val="0"/>
        <w:spacing w:line="360" w:lineRule="auto"/>
        <w:ind w:firstLine="720"/>
        <w:rPr>
          <w:rFonts w:eastAsiaTheme="minorHAnsi"/>
          <w:lang w:val="en-GB" w:eastAsia="en-US"/>
        </w:rPr>
      </w:pPr>
    </w:p>
    <w:p w14:paraId="58706042" w14:textId="77777777" w:rsidR="00B71065" w:rsidRDefault="00B71065" w:rsidP="00B71065">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6A29A46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5A95213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2628295A"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DC72A8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0CB745CD"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6DFD8B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2D72F1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043779D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F496B0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1E9B70B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4C3FE46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29 </w:t>
      </w:r>
    </w:p>
    <w:p w14:paraId="4A2A785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5A58A16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15343ABE"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29</w:t>
      </w:r>
    </w:p>
    <w:p w14:paraId="0FBE5475" w14:textId="77777777" w:rsidR="00B71065" w:rsidRDefault="00B71065" w:rsidP="00B71065">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31</w:t>
      </w:r>
      <w:r>
        <w:rPr>
          <w:rFonts w:eastAsiaTheme="minorHAnsi"/>
          <w:color w:val="000000"/>
          <w:sz w:val="23"/>
          <w:szCs w:val="23"/>
          <w:lang w:val="en-GB" w:eastAsia="en-US"/>
        </w:rPr>
        <w:br/>
      </w:r>
    </w:p>
    <w:p w14:paraId="13BAC04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31</w:t>
      </w:r>
    </w:p>
    <w:p w14:paraId="7E6F5156"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32</w:t>
      </w:r>
    </w:p>
    <w:p w14:paraId="0F903F8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32</w:t>
      </w:r>
    </w:p>
    <w:p w14:paraId="2BE1546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33</w:t>
      </w:r>
    </w:p>
    <w:p w14:paraId="7E6F44F5" w14:textId="77777777" w:rsidR="00B71065" w:rsidRPr="00565895" w:rsidRDefault="00B71065" w:rsidP="00B71065">
      <w:pPr>
        <w:autoSpaceDE w:val="0"/>
        <w:autoSpaceDN w:val="0"/>
        <w:adjustRightInd w:val="0"/>
        <w:ind w:left="1440"/>
        <w:rPr>
          <w:rFonts w:eastAsiaTheme="minorHAnsi"/>
          <w:color w:val="000000"/>
          <w:sz w:val="23"/>
          <w:szCs w:val="23"/>
          <w:lang w:val="es-ES" w:eastAsia="en-US"/>
          <w:rPrChange w:id="0"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 xml:space="preserve">3.3.4 Example of Forecasting ………………………………………………….  </w:t>
      </w:r>
      <w:r w:rsidRPr="00565895">
        <w:rPr>
          <w:rFonts w:eastAsiaTheme="minorHAnsi"/>
          <w:color w:val="000000"/>
          <w:sz w:val="23"/>
          <w:szCs w:val="23"/>
          <w:lang w:val="es-ES" w:eastAsia="en-US"/>
          <w:rPrChange w:id="1" w:author="Stephen Brooks" w:date="2022-04-21T09:21:00Z">
            <w:rPr>
              <w:rFonts w:eastAsiaTheme="minorHAnsi"/>
              <w:color w:val="000000"/>
              <w:sz w:val="23"/>
              <w:szCs w:val="23"/>
              <w:lang w:val="en-GB" w:eastAsia="en-US"/>
            </w:rPr>
          </w:rPrChange>
        </w:rPr>
        <w:t>34</w:t>
      </w:r>
      <w:r w:rsidRPr="00565895">
        <w:rPr>
          <w:rFonts w:eastAsiaTheme="minorHAnsi"/>
          <w:color w:val="000000"/>
          <w:sz w:val="23"/>
          <w:szCs w:val="23"/>
          <w:lang w:val="es-ES" w:eastAsia="en-US"/>
          <w:rPrChange w:id="2" w:author="Stephen Brooks" w:date="2022-04-21T09:21:00Z">
            <w:rPr>
              <w:rFonts w:eastAsiaTheme="minorHAnsi"/>
              <w:color w:val="000000"/>
              <w:sz w:val="23"/>
              <w:szCs w:val="23"/>
              <w:lang w:val="en-GB" w:eastAsia="en-US"/>
            </w:rPr>
          </w:rPrChange>
        </w:rPr>
        <w:br/>
      </w:r>
    </w:p>
    <w:p w14:paraId="0DB579E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4" w:author="Stephen Brooks" w:date="2022-04-21T09:21:00Z">
            <w:rPr>
              <w:rFonts w:eastAsiaTheme="minorHAnsi"/>
              <w:color w:val="000000"/>
              <w:sz w:val="23"/>
              <w:szCs w:val="23"/>
              <w:lang w:val="en-GB" w:eastAsia="en-US"/>
            </w:rPr>
          </w:rPrChange>
        </w:rPr>
        <w:t>3.4 MLP …………………………………………………………………………</w:t>
      </w:r>
      <w:proofErr w:type="gramStart"/>
      <w:r w:rsidRPr="00565895">
        <w:rPr>
          <w:rFonts w:eastAsiaTheme="minorHAnsi"/>
          <w:color w:val="000000"/>
          <w:sz w:val="23"/>
          <w:szCs w:val="23"/>
          <w:lang w:val="es-ES" w:eastAsia="en-US"/>
          <w:rPrChange w:id="5"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6" w:author="Stephen Brooks" w:date="2022-04-21T09:21:00Z">
            <w:rPr>
              <w:rFonts w:eastAsiaTheme="minorHAnsi"/>
              <w:color w:val="000000"/>
              <w:sz w:val="23"/>
              <w:szCs w:val="23"/>
              <w:lang w:val="en-GB" w:eastAsia="en-US"/>
            </w:rPr>
          </w:rPrChange>
        </w:rPr>
        <w:t>.  34</w:t>
      </w:r>
    </w:p>
    <w:p w14:paraId="061208A8"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7"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8" w:author="Stephen Brooks" w:date="2022-04-21T09:21:00Z">
            <w:rPr>
              <w:rFonts w:eastAsiaTheme="minorHAnsi"/>
              <w:color w:val="000000"/>
              <w:sz w:val="23"/>
              <w:szCs w:val="23"/>
              <w:lang w:val="en-GB" w:eastAsia="en-US"/>
            </w:rPr>
          </w:rPrChange>
        </w:rPr>
        <w:t>3.5 CNN …………………………………………………………………………</w:t>
      </w:r>
      <w:proofErr w:type="gramStart"/>
      <w:r w:rsidRPr="00565895">
        <w:rPr>
          <w:rFonts w:eastAsiaTheme="minorHAnsi"/>
          <w:color w:val="000000"/>
          <w:sz w:val="23"/>
          <w:szCs w:val="23"/>
          <w:lang w:val="es-ES" w:eastAsia="en-US"/>
          <w:rPrChange w:id="9"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10" w:author="Stephen Brooks" w:date="2022-04-21T09:21:00Z">
            <w:rPr>
              <w:rFonts w:eastAsiaTheme="minorHAnsi"/>
              <w:color w:val="000000"/>
              <w:sz w:val="23"/>
              <w:szCs w:val="23"/>
              <w:lang w:val="en-GB" w:eastAsia="en-US"/>
            </w:rPr>
          </w:rPrChange>
        </w:rPr>
        <w:t>.  38</w:t>
      </w:r>
    </w:p>
    <w:p w14:paraId="7CE2CCED"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1"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2" w:author="Stephen Brooks" w:date="2022-04-21T09:21:00Z">
            <w:rPr>
              <w:rFonts w:eastAsiaTheme="minorHAnsi"/>
              <w:color w:val="000000"/>
              <w:sz w:val="23"/>
              <w:szCs w:val="23"/>
              <w:lang w:val="en-GB" w:eastAsia="en-US"/>
            </w:rPr>
          </w:rPrChange>
        </w:rPr>
        <w:t>3.6 LSTM ………………………………………………………………………………  40</w:t>
      </w:r>
    </w:p>
    <w:p w14:paraId="23DC8D4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4" w:author="Stephen Brooks" w:date="2022-04-21T09:21:00Z">
            <w:rPr>
              <w:rFonts w:eastAsiaTheme="minorHAnsi"/>
              <w:color w:val="000000"/>
              <w:sz w:val="23"/>
              <w:szCs w:val="23"/>
              <w:lang w:val="en-GB" w:eastAsia="en-US"/>
            </w:rPr>
          </w:rPrChange>
        </w:rPr>
        <w:t>3.7 ARIMA …………………………………………………………………………….  41</w:t>
      </w:r>
    </w:p>
    <w:p w14:paraId="5F245C91" w14:textId="77777777" w:rsidR="00B71065" w:rsidRDefault="00B71065" w:rsidP="00B71065">
      <w:pPr>
        <w:autoSpaceDE w:val="0"/>
        <w:autoSpaceDN w:val="0"/>
        <w:adjustRightInd w:val="0"/>
        <w:ind w:left="720" w:firstLine="720"/>
        <w:rPr>
          <w:rFonts w:eastAsiaTheme="minorHAnsi"/>
          <w:color w:val="000000"/>
          <w:sz w:val="23"/>
          <w:szCs w:val="23"/>
          <w:lang w:val="en-GB" w:eastAsia="en-US"/>
        </w:rPr>
      </w:pPr>
      <w:r w:rsidRPr="00565895">
        <w:rPr>
          <w:rFonts w:eastAsiaTheme="minorHAnsi"/>
          <w:color w:val="000000"/>
          <w:sz w:val="23"/>
          <w:szCs w:val="23"/>
          <w:lang w:val="es-ES" w:eastAsia="en-US"/>
          <w:rPrChange w:id="15" w:author="Stephen Brooks" w:date="2022-04-21T09:21:00Z">
            <w:rPr>
              <w:rFonts w:eastAsiaTheme="minorHAnsi"/>
              <w:color w:val="000000"/>
              <w:sz w:val="23"/>
              <w:szCs w:val="23"/>
              <w:lang w:val="en-GB" w:eastAsia="en-US"/>
            </w:rPr>
          </w:rPrChange>
        </w:rPr>
        <w:t xml:space="preserve">3.7.1 Auto ARIMA …………………………………………………………….  </w:t>
      </w:r>
      <w:r>
        <w:rPr>
          <w:rFonts w:eastAsiaTheme="minorHAnsi"/>
          <w:color w:val="000000"/>
          <w:sz w:val="23"/>
          <w:szCs w:val="23"/>
          <w:lang w:val="en-GB" w:eastAsia="en-US"/>
        </w:rPr>
        <w:t>42</w:t>
      </w:r>
      <w:r>
        <w:rPr>
          <w:rFonts w:eastAsiaTheme="minorHAnsi"/>
          <w:color w:val="000000"/>
          <w:sz w:val="23"/>
          <w:szCs w:val="23"/>
          <w:lang w:val="en-GB" w:eastAsia="en-US"/>
        </w:rPr>
        <w:br/>
      </w:r>
    </w:p>
    <w:p w14:paraId="110011F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43</w:t>
      </w:r>
    </w:p>
    <w:p w14:paraId="4ABE5B7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44</w:t>
      </w:r>
    </w:p>
    <w:p w14:paraId="03C8C90B"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45</w:t>
      </w:r>
    </w:p>
    <w:p w14:paraId="48D55D6C"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45</w:t>
      </w:r>
    </w:p>
    <w:p w14:paraId="3C6DDB71"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5D884468"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46</w:t>
      </w:r>
    </w:p>
    <w:p w14:paraId="4FB5392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765D5750" w14:textId="1CB47A59"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w:t>
      </w:r>
      <w:del w:id="16" w:author="Rashid Islam" w:date="2022-04-22T02:10:00Z">
        <w:r w:rsidDel="00A661BD">
          <w:rPr>
            <w:rFonts w:eastAsiaTheme="minorHAnsi"/>
            <w:b/>
            <w:bCs/>
            <w:lang w:val="en-GB" w:eastAsia="en-US"/>
          </w:rPr>
          <w:delText>Method</w:delText>
        </w:r>
      </w:del>
      <w:ins w:id="17" w:author="Stephen Brooks" w:date="2022-04-21T10:33:00Z">
        <w:del w:id="18" w:author="Rashid Islam" w:date="2022-04-22T02:10:00Z">
          <w:r w:rsidR="006516E1" w:rsidDel="00A661BD">
            <w:rPr>
              <w:rFonts w:eastAsiaTheme="minorHAnsi"/>
              <w:b/>
              <w:bCs/>
              <w:lang w:val="en-GB" w:eastAsia="en-US"/>
            </w:rPr>
            <w:delText>s</w:delText>
          </w:r>
        </w:del>
      </w:ins>
      <w:del w:id="19" w:author="Rashid Islam" w:date="2022-04-22T02:10:00Z">
        <w:r w:rsidDel="00A661BD">
          <w:rPr>
            <w:rFonts w:eastAsiaTheme="minorHAnsi"/>
            <w:b/>
            <w:bCs/>
            <w:lang w:val="en-GB" w:eastAsia="en-US"/>
          </w:rPr>
          <w:delText xml:space="preserve"> </w:delText>
        </w:r>
      </w:del>
      <w:ins w:id="20" w:author="Rashid Islam" w:date="2022-04-22T02:10:00Z">
        <w:r w:rsidR="00A661BD">
          <w:rPr>
            <w:rFonts w:eastAsiaTheme="minorHAnsi"/>
            <w:b/>
            <w:bCs/>
            <w:lang w:val="en-GB" w:eastAsia="en-US"/>
          </w:rPr>
          <w:t>Component Calculation</w:t>
        </w:r>
        <w:r w:rsidR="00A661BD">
          <w:rPr>
            <w:rFonts w:eastAsiaTheme="minorHAnsi"/>
            <w:b/>
            <w:bCs/>
            <w:lang w:val="en-GB" w:eastAsia="en-US"/>
          </w:rPr>
          <w:t xml:space="preserve"> </w:t>
        </w:r>
        <w:proofErr w:type="gramStart"/>
        <w:r w:rsidR="00A661BD">
          <w:rPr>
            <w:rFonts w:eastAsiaTheme="minorHAnsi"/>
            <w:b/>
            <w:bCs/>
            <w:lang w:val="en-GB" w:eastAsia="en-US"/>
          </w:rPr>
          <w:t>…..</w:t>
        </w:r>
      </w:ins>
      <w:proofErr w:type="gramEnd"/>
      <w:del w:id="21" w:author="Rashid Islam" w:date="2022-04-22T02:10:00Z">
        <w:r w:rsidRPr="00A21577" w:rsidDel="00A661BD">
          <w:rPr>
            <w:rFonts w:eastAsiaTheme="minorHAnsi"/>
            <w:lang w:val="en-GB" w:eastAsia="en-US"/>
          </w:rPr>
          <w:delText>……………..</w:delText>
        </w:r>
        <w:r w:rsidDel="00A661BD">
          <w:rPr>
            <w:rFonts w:eastAsiaTheme="minorHAnsi"/>
            <w:lang w:val="en-GB" w:eastAsia="en-US"/>
          </w:rPr>
          <w:delText>………</w:delText>
        </w:r>
      </w:del>
      <w:r>
        <w:rPr>
          <w:rFonts w:eastAsiaTheme="minorHAnsi"/>
          <w:lang w:val="en-GB" w:eastAsia="en-US"/>
        </w:rPr>
        <w:t>………………</w:t>
      </w:r>
      <w:r>
        <w:rPr>
          <w:rFonts w:eastAsiaTheme="minorHAnsi"/>
          <w:color w:val="000000"/>
          <w:sz w:val="23"/>
          <w:szCs w:val="23"/>
          <w:lang w:val="en-GB" w:eastAsia="en-US"/>
        </w:rPr>
        <w:t>……………….  47</w:t>
      </w:r>
    </w:p>
    <w:p w14:paraId="75EB9E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47</w:t>
      </w:r>
    </w:p>
    <w:p w14:paraId="6B260FE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47</w:t>
      </w:r>
    </w:p>
    <w:p w14:paraId="2E3CCF7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48</w:t>
      </w:r>
    </w:p>
    <w:p w14:paraId="6DF0954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49</w:t>
      </w:r>
    </w:p>
    <w:p w14:paraId="419C68DD"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286FC1A0"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52</w:t>
      </w:r>
    </w:p>
    <w:p w14:paraId="6263DAB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2BCA4BD0" w14:textId="377A86F1"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2979AE6" w14:textId="77777777" w:rsidR="00C36CD7" w:rsidRDefault="00C36CD7" w:rsidP="00B71065">
      <w:pPr>
        <w:autoSpaceDE w:val="0"/>
        <w:autoSpaceDN w:val="0"/>
        <w:adjustRightInd w:val="0"/>
        <w:spacing w:line="360" w:lineRule="auto"/>
        <w:rPr>
          <w:rFonts w:eastAsiaTheme="minorHAnsi"/>
          <w:color w:val="000000"/>
          <w:sz w:val="23"/>
          <w:szCs w:val="23"/>
          <w:lang w:val="en-GB" w:eastAsia="en-US"/>
        </w:rPr>
      </w:pPr>
    </w:p>
    <w:p w14:paraId="0ACB404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55</w:t>
      </w:r>
    </w:p>
    <w:p w14:paraId="326DDC3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55</w:t>
      </w:r>
    </w:p>
    <w:p w14:paraId="3BA58CC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55</w:t>
      </w:r>
    </w:p>
    <w:p w14:paraId="5915CE7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49E527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8CF8C82" w14:textId="77777777" w:rsidR="00B71065" w:rsidRDefault="00B71065" w:rsidP="00B71065">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0D4E1DD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58</w:t>
      </w:r>
    </w:p>
    <w:p w14:paraId="08DA6C1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58</w:t>
      </w:r>
    </w:p>
    <w:p w14:paraId="3E715252"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60</w:t>
      </w:r>
    </w:p>
    <w:p w14:paraId="1C6FF4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61</w:t>
      </w:r>
    </w:p>
    <w:p w14:paraId="0E0FFEC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63</w:t>
      </w:r>
    </w:p>
    <w:p w14:paraId="16ACB2C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64</w:t>
      </w:r>
    </w:p>
    <w:p w14:paraId="7A53BB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65</w:t>
      </w:r>
    </w:p>
    <w:p w14:paraId="7941D98F"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E44462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68</w:t>
      </w:r>
    </w:p>
    <w:p w14:paraId="4C43FBB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671D7D11" w14:textId="40F93C90"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w:t>
      </w:r>
      <w:del w:id="22" w:author="Rashid Islam" w:date="2022-04-22T01:05:00Z">
        <w:r w:rsidDel="003A7A03">
          <w:rPr>
            <w:rFonts w:eastAsiaTheme="minorHAnsi"/>
            <w:b/>
            <w:bCs/>
            <w:lang w:val="en-GB" w:eastAsia="en-US"/>
          </w:rPr>
          <w:delText>Numerical Analysis</w:delText>
        </w:r>
      </w:del>
      <w:ins w:id="23" w:author="Rashid Islam" w:date="2022-04-22T01:05:00Z">
        <w:r w:rsidR="003A7A03">
          <w:rPr>
            <w:rFonts w:eastAsiaTheme="minorHAnsi"/>
            <w:b/>
            <w:bCs/>
            <w:lang w:val="en-GB" w:eastAsia="en-US"/>
          </w:rPr>
          <w:t>User Study Design</w:t>
        </w:r>
      </w:ins>
      <w:r>
        <w:rPr>
          <w:rFonts w:eastAsiaTheme="minorHAnsi"/>
          <w:b/>
          <w:bCs/>
          <w:lang w:val="en-GB" w:eastAsia="en-US"/>
        </w:rPr>
        <w:t xml:space="preserve">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70</w:t>
      </w:r>
    </w:p>
    <w:p w14:paraId="7153D53B"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70</w:t>
      </w:r>
      <w:r w:rsidRPr="0098148F">
        <w:rPr>
          <w:rFonts w:eastAsiaTheme="minorHAnsi"/>
          <w:color w:val="000000"/>
          <w:sz w:val="23"/>
          <w:szCs w:val="23"/>
          <w:lang w:val="en-GB" w:eastAsia="en-US"/>
        </w:rPr>
        <w:t xml:space="preserve"> </w:t>
      </w:r>
    </w:p>
    <w:p w14:paraId="3828336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70</w:t>
      </w:r>
    </w:p>
    <w:p w14:paraId="794860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71</w:t>
      </w:r>
    </w:p>
    <w:p w14:paraId="68984760"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34F72A7B"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09258D26" w14:textId="3F3550D3"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72</w:t>
      </w:r>
      <w:r w:rsidRPr="0098148F">
        <w:rPr>
          <w:rFonts w:eastAsiaTheme="minorHAnsi"/>
          <w:color w:val="000000"/>
          <w:sz w:val="23"/>
          <w:szCs w:val="23"/>
          <w:lang w:val="en-GB" w:eastAsia="en-US"/>
        </w:rPr>
        <w:t xml:space="preserve"> </w:t>
      </w:r>
    </w:p>
    <w:p w14:paraId="00A4A3D4" w14:textId="4CA3471B"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73</w:t>
      </w:r>
    </w:p>
    <w:p w14:paraId="472DB84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40029751"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3E73CD7A"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7B9E8CFF"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0C93FE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248477CF" w14:textId="769CAD82"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sidR="00E52D85">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08F4F4F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865E35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7CEA0D9"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0CFD796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Questionnaire ……...….…….………………</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732827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lastRenderedPageBreak/>
        <w:t xml:space="preserve"> </w:t>
      </w:r>
      <w:r>
        <w:rPr>
          <w:rFonts w:eastAsiaTheme="minorHAnsi"/>
          <w:color w:val="000000"/>
          <w:sz w:val="23"/>
          <w:szCs w:val="23"/>
          <w:lang w:val="en-GB" w:eastAsia="en-US"/>
        </w:rPr>
        <w:tab/>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66750993"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2FD26D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p>
    <w:p w14:paraId="34C7E929"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448A8AD"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83</w:t>
      </w:r>
    </w:p>
    <w:p w14:paraId="227BEC6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83</w:t>
      </w:r>
    </w:p>
    <w:p w14:paraId="072A344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83</w:t>
      </w:r>
    </w:p>
    <w:p w14:paraId="7923FBA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84</w:t>
      </w:r>
    </w:p>
    <w:p w14:paraId="747A2588"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0CFED9F4"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27FC2FBF"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 88</w:t>
      </w:r>
    </w:p>
    <w:p w14:paraId="10C07E84"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24" w:author="Stephen Brooks" w:date="2022-04-21T15:54:00Z">
            <w:rPr>
              <w:rFonts w:eastAsiaTheme="minorHAnsi"/>
              <w:color w:val="000000"/>
              <w:sz w:val="23"/>
              <w:szCs w:val="23"/>
              <w:lang w:val="en-GB" w:eastAsia="en-US"/>
            </w:rPr>
          </w:rPrChange>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sidRPr="00BD7ECE">
        <w:rPr>
          <w:rFonts w:eastAsiaTheme="minorHAnsi"/>
          <w:color w:val="000000"/>
          <w:sz w:val="23"/>
          <w:szCs w:val="23"/>
          <w:lang w:val="es-ES" w:eastAsia="en-US"/>
          <w:rPrChange w:id="25" w:author="Stephen Brooks" w:date="2022-04-21T15:54:00Z">
            <w:rPr>
              <w:rFonts w:eastAsiaTheme="minorHAnsi"/>
              <w:color w:val="000000"/>
              <w:sz w:val="23"/>
              <w:szCs w:val="23"/>
              <w:lang w:val="en-GB" w:eastAsia="en-US"/>
            </w:rPr>
          </w:rPrChange>
        </w:rPr>
        <w:t>91</w:t>
      </w:r>
    </w:p>
    <w:p w14:paraId="43C25669" w14:textId="77777777" w:rsidR="00B71065" w:rsidRPr="00565895"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26" w:author="Stephen Brooks" w:date="2022-04-21T09:21:00Z">
            <w:rPr>
              <w:rFonts w:eastAsiaTheme="minorHAnsi"/>
              <w:color w:val="000000"/>
              <w:sz w:val="23"/>
              <w:szCs w:val="23"/>
              <w:lang w:val="en-GB" w:eastAsia="en-US"/>
            </w:rPr>
          </w:rPrChange>
        </w:rPr>
      </w:pPr>
      <w:r w:rsidRPr="00BD7ECE">
        <w:rPr>
          <w:rFonts w:eastAsiaTheme="minorHAnsi"/>
          <w:color w:val="000000"/>
          <w:sz w:val="23"/>
          <w:szCs w:val="23"/>
          <w:lang w:val="es-ES" w:eastAsia="en-US"/>
          <w:rPrChange w:id="27" w:author="Stephen Brooks" w:date="2022-04-21T15:54:00Z">
            <w:rPr>
              <w:rFonts w:eastAsiaTheme="minorHAnsi"/>
              <w:color w:val="000000"/>
              <w:sz w:val="23"/>
              <w:szCs w:val="23"/>
              <w:lang w:val="en-GB" w:eastAsia="en-US"/>
            </w:rPr>
          </w:rPrChange>
        </w:rPr>
        <w:t xml:space="preserve"> </w:t>
      </w:r>
      <w:r w:rsidRPr="00565895">
        <w:rPr>
          <w:rFonts w:eastAsiaTheme="minorHAnsi"/>
          <w:color w:val="000000"/>
          <w:sz w:val="23"/>
          <w:szCs w:val="23"/>
          <w:lang w:val="es-ES" w:eastAsia="en-US"/>
          <w:rPrChange w:id="28" w:author="Stephen Brooks" w:date="2022-04-21T09:21:00Z">
            <w:rPr>
              <w:rFonts w:eastAsiaTheme="minorHAnsi"/>
              <w:color w:val="000000"/>
              <w:sz w:val="23"/>
              <w:szCs w:val="23"/>
              <w:lang w:val="en-GB" w:eastAsia="en-US"/>
            </w:rPr>
          </w:rPrChange>
        </w:rPr>
        <w:t xml:space="preserve">7.2.3 SUS </w:t>
      </w:r>
      <w:proofErr w:type="spellStart"/>
      <w:r w:rsidRPr="00565895">
        <w:rPr>
          <w:rFonts w:eastAsiaTheme="minorHAnsi"/>
          <w:color w:val="000000"/>
          <w:sz w:val="23"/>
          <w:szCs w:val="23"/>
          <w:lang w:val="es-ES" w:eastAsia="en-US"/>
          <w:rPrChange w:id="29"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30"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31"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32" w:author="Stephen Brooks" w:date="2022-04-21T09:21:00Z">
            <w:rPr>
              <w:rFonts w:eastAsiaTheme="minorHAnsi"/>
              <w:color w:val="000000"/>
              <w:sz w:val="23"/>
              <w:szCs w:val="23"/>
              <w:lang w:val="en-GB" w:eastAsia="en-US"/>
            </w:rPr>
          </w:rPrChange>
        </w:rPr>
        <w:t>………………….. 93</w:t>
      </w:r>
    </w:p>
    <w:p w14:paraId="1179C66D"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eastAsia="en-US"/>
          <w:rPrChange w:id="33" w:author="Stephen Brooks" w:date="2022-04-21T15:54: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34" w:author="Stephen Brooks" w:date="2022-04-21T09:21:00Z">
            <w:rPr>
              <w:rFonts w:eastAsiaTheme="minorHAnsi"/>
              <w:color w:val="000000"/>
              <w:sz w:val="23"/>
              <w:szCs w:val="23"/>
              <w:lang w:val="en-GB" w:eastAsia="en-US"/>
            </w:rPr>
          </w:rPrChange>
        </w:rPr>
        <w:t xml:space="preserve">7.2.4 NASA-TLX </w:t>
      </w:r>
      <w:proofErr w:type="spellStart"/>
      <w:r w:rsidRPr="00565895">
        <w:rPr>
          <w:rFonts w:eastAsiaTheme="minorHAnsi"/>
          <w:color w:val="000000"/>
          <w:sz w:val="23"/>
          <w:szCs w:val="23"/>
          <w:lang w:val="es-ES" w:eastAsia="en-US"/>
          <w:rPrChange w:id="35"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36"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37"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38" w:author="Stephen Brooks" w:date="2022-04-21T09:21:00Z">
            <w:rPr>
              <w:rFonts w:eastAsiaTheme="minorHAnsi"/>
              <w:color w:val="000000"/>
              <w:sz w:val="23"/>
              <w:szCs w:val="23"/>
              <w:lang w:val="en-GB" w:eastAsia="en-US"/>
            </w:rPr>
          </w:rPrChange>
        </w:rPr>
        <w:t xml:space="preserve">………………….. </w:t>
      </w:r>
      <w:r w:rsidRPr="00BD7ECE">
        <w:rPr>
          <w:rFonts w:eastAsiaTheme="minorHAnsi"/>
          <w:color w:val="000000"/>
          <w:sz w:val="23"/>
          <w:szCs w:val="23"/>
          <w:lang w:eastAsia="en-US"/>
          <w:rPrChange w:id="39" w:author="Stephen Brooks" w:date="2022-04-21T15:54:00Z">
            <w:rPr>
              <w:rFonts w:eastAsiaTheme="minorHAnsi"/>
              <w:color w:val="000000"/>
              <w:sz w:val="23"/>
              <w:szCs w:val="23"/>
              <w:lang w:val="en-GB" w:eastAsia="en-US"/>
            </w:rPr>
          </w:rPrChange>
        </w:rPr>
        <w:t>95</w:t>
      </w:r>
    </w:p>
    <w:p w14:paraId="07BDF3A1"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User Comments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1D382B8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0EEA8A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6DC7DA5"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98</w:t>
      </w:r>
    </w:p>
    <w:p w14:paraId="63CCF73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p>
    <w:p w14:paraId="49359FE6" w14:textId="77777777" w:rsidR="00B71065" w:rsidRDefault="00B71065" w:rsidP="00B71065">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 99</w:t>
      </w:r>
    </w:p>
    <w:p w14:paraId="294411F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105</w:t>
      </w:r>
    </w:p>
    <w:p w14:paraId="33733C81"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121</w:t>
      </w:r>
    </w:p>
    <w:p w14:paraId="66E4E4A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124</w:t>
      </w:r>
    </w:p>
    <w:p w14:paraId="7625831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125</w:t>
      </w:r>
    </w:p>
    <w:p w14:paraId="1822AC5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126</w:t>
      </w:r>
    </w:p>
    <w:p w14:paraId="053AA59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 126</w:t>
      </w:r>
    </w:p>
    <w:p w14:paraId="35EEF10A"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0"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 xml:space="preserve">Example of CA + Bubble ……………………………………………………. </w:t>
      </w:r>
      <w:r w:rsidRPr="00565895">
        <w:rPr>
          <w:rFonts w:eastAsiaTheme="minorHAnsi"/>
          <w:color w:val="000000"/>
          <w:sz w:val="23"/>
          <w:szCs w:val="23"/>
          <w:lang w:val="fr-FR" w:eastAsia="en-US"/>
          <w:rPrChange w:id="41" w:author="Stephen Brooks" w:date="2022-04-21T09:21:00Z">
            <w:rPr>
              <w:rFonts w:eastAsiaTheme="minorHAnsi"/>
              <w:color w:val="000000"/>
              <w:sz w:val="23"/>
              <w:szCs w:val="23"/>
              <w:lang w:val="en-GB" w:eastAsia="en-US"/>
            </w:rPr>
          </w:rPrChange>
        </w:rPr>
        <w:t>130</w:t>
      </w:r>
    </w:p>
    <w:p w14:paraId="2AA1D10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42" w:author="Stephen Brooks" w:date="2022-04-21T09:21:00Z">
            <w:rPr>
              <w:rFonts w:eastAsiaTheme="minorHAnsi"/>
              <w:color w:val="000000"/>
              <w:sz w:val="23"/>
              <w:szCs w:val="23"/>
              <w:lang w:val="en-GB" w:eastAsia="en-US"/>
            </w:rPr>
          </w:rPrChange>
        </w:rPr>
        <w:tab/>
        <w:t>E.3</w:t>
      </w:r>
      <w:r w:rsidRPr="00565895">
        <w:rPr>
          <w:rFonts w:eastAsiaTheme="minorHAnsi"/>
          <w:color w:val="000000"/>
          <w:sz w:val="23"/>
          <w:szCs w:val="23"/>
          <w:lang w:val="fr-FR" w:eastAsia="en-US"/>
          <w:rPrChange w:id="43" w:author="Stephen Brooks" w:date="2022-04-21T09:21:00Z">
            <w:rPr>
              <w:rFonts w:eastAsiaTheme="minorHAnsi"/>
              <w:color w:val="000000"/>
              <w:sz w:val="23"/>
              <w:szCs w:val="23"/>
              <w:lang w:val="en-GB" w:eastAsia="en-US"/>
            </w:rPr>
          </w:rPrChange>
        </w:rPr>
        <w:tab/>
        <w:t xml:space="preserve">Questionnaire on CA + Bubble ……………………………………………… </w:t>
      </w:r>
      <w:r>
        <w:rPr>
          <w:rFonts w:eastAsiaTheme="minorHAnsi"/>
          <w:color w:val="000000"/>
          <w:sz w:val="23"/>
          <w:szCs w:val="23"/>
          <w:lang w:val="en-GB" w:eastAsia="en-US"/>
        </w:rPr>
        <w:t>131</w:t>
      </w:r>
    </w:p>
    <w:p w14:paraId="1CDD669E"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4"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565895">
        <w:rPr>
          <w:rFonts w:eastAsiaTheme="minorHAnsi"/>
          <w:color w:val="000000"/>
          <w:sz w:val="23"/>
          <w:szCs w:val="23"/>
          <w:lang w:val="fr-FR" w:eastAsia="en-US"/>
          <w:rPrChange w:id="45" w:author="Stephen Brooks" w:date="2022-04-21T09:21:00Z">
            <w:rPr>
              <w:rFonts w:eastAsiaTheme="minorHAnsi"/>
              <w:color w:val="000000"/>
              <w:sz w:val="23"/>
              <w:szCs w:val="23"/>
              <w:lang w:val="en-GB" w:eastAsia="en-US"/>
            </w:rPr>
          </w:rPrChange>
        </w:rPr>
        <w:t>133</w:t>
      </w:r>
    </w:p>
    <w:p w14:paraId="74B68A2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46" w:author="Stephen Brooks" w:date="2022-04-21T09:21:00Z">
            <w:rPr>
              <w:rFonts w:eastAsiaTheme="minorHAnsi"/>
              <w:color w:val="000000"/>
              <w:sz w:val="23"/>
              <w:szCs w:val="23"/>
              <w:lang w:val="en-GB" w:eastAsia="en-US"/>
            </w:rPr>
          </w:rPrChange>
        </w:rPr>
        <w:lastRenderedPageBreak/>
        <w:tab/>
        <w:t>E.5</w:t>
      </w:r>
      <w:r w:rsidRPr="00565895">
        <w:rPr>
          <w:rFonts w:eastAsiaTheme="minorHAnsi"/>
          <w:color w:val="000000"/>
          <w:sz w:val="23"/>
          <w:szCs w:val="23"/>
          <w:lang w:val="fr-FR" w:eastAsia="en-US"/>
          <w:rPrChange w:id="47" w:author="Stephen Brooks" w:date="2022-04-21T09:21:00Z">
            <w:rPr>
              <w:rFonts w:eastAsiaTheme="minorHAnsi"/>
              <w:color w:val="000000"/>
              <w:sz w:val="23"/>
              <w:szCs w:val="23"/>
              <w:lang w:val="en-GB" w:eastAsia="en-US"/>
            </w:rPr>
          </w:rPrChange>
        </w:rPr>
        <w:tab/>
        <w:t xml:space="preserve">Questionnaire on VSUP + Bubble …………………………………………... </w:t>
      </w:r>
      <w:r>
        <w:rPr>
          <w:rFonts w:eastAsiaTheme="minorHAnsi"/>
          <w:color w:val="000000"/>
          <w:sz w:val="23"/>
          <w:szCs w:val="23"/>
          <w:lang w:val="en-GB" w:eastAsia="en-US"/>
        </w:rPr>
        <w:t>134</w:t>
      </w:r>
    </w:p>
    <w:p w14:paraId="19DEA9FA" w14:textId="62C766DD"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8"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ins w:id="49" w:author="Rashid Islam" w:date="2022-04-22T00:38:00Z">
        <w:r w:rsidR="00937E8A">
          <w:rPr>
            <w:rFonts w:eastAsiaTheme="minorHAnsi"/>
            <w:color w:val="000000"/>
            <w:sz w:val="23"/>
            <w:szCs w:val="23"/>
            <w:lang w:val="en-GB" w:eastAsia="en-US"/>
          </w:rPr>
          <w:t>.</w:t>
        </w:r>
      </w:ins>
      <w:r>
        <w:rPr>
          <w:rFonts w:eastAsiaTheme="minorHAnsi"/>
          <w:color w:val="000000"/>
          <w:sz w:val="23"/>
          <w:szCs w:val="23"/>
          <w:lang w:val="en-GB" w:eastAsia="en-US"/>
        </w:rPr>
        <w:t xml:space="preserve">… </w:t>
      </w:r>
      <w:r w:rsidRPr="00565895">
        <w:rPr>
          <w:rFonts w:eastAsiaTheme="minorHAnsi"/>
          <w:color w:val="000000"/>
          <w:sz w:val="23"/>
          <w:szCs w:val="23"/>
          <w:lang w:val="fr-FR" w:eastAsia="en-US"/>
          <w:rPrChange w:id="50" w:author="Stephen Brooks" w:date="2022-04-21T09:21:00Z">
            <w:rPr>
              <w:rFonts w:eastAsiaTheme="minorHAnsi"/>
              <w:color w:val="000000"/>
              <w:sz w:val="23"/>
              <w:szCs w:val="23"/>
              <w:lang w:val="en-GB" w:eastAsia="en-US"/>
            </w:rPr>
          </w:rPrChange>
        </w:rPr>
        <w:t>136</w:t>
      </w:r>
    </w:p>
    <w:p w14:paraId="0E2B8B1A" w14:textId="77777777" w:rsidR="00B71065" w:rsidRDefault="00B71065" w:rsidP="00B71065">
      <w:pPr>
        <w:autoSpaceDE w:val="0"/>
        <w:autoSpaceDN w:val="0"/>
        <w:adjustRightInd w:val="0"/>
        <w:spacing w:line="480" w:lineRule="auto"/>
        <w:ind w:firstLine="720"/>
        <w:rPr>
          <w:rFonts w:eastAsiaTheme="minorHAnsi"/>
          <w:color w:val="000000"/>
          <w:sz w:val="23"/>
          <w:szCs w:val="23"/>
          <w:lang w:val="en-GB" w:eastAsia="en-US"/>
        </w:rPr>
      </w:pPr>
      <w:r w:rsidRPr="00565895">
        <w:rPr>
          <w:rFonts w:eastAsiaTheme="minorHAnsi"/>
          <w:color w:val="000000"/>
          <w:sz w:val="23"/>
          <w:szCs w:val="23"/>
          <w:lang w:val="fr-FR" w:eastAsia="en-US"/>
          <w:rPrChange w:id="51" w:author="Stephen Brooks" w:date="2022-04-21T09:21:00Z">
            <w:rPr>
              <w:rFonts w:eastAsiaTheme="minorHAnsi"/>
              <w:color w:val="000000"/>
              <w:sz w:val="23"/>
              <w:szCs w:val="23"/>
              <w:lang w:val="en-GB" w:eastAsia="en-US"/>
            </w:rPr>
          </w:rPrChange>
        </w:rPr>
        <w:t>E.7</w:t>
      </w:r>
      <w:r w:rsidRPr="00565895">
        <w:rPr>
          <w:rFonts w:eastAsiaTheme="minorHAnsi"/>
          <w:color w:val="000000"/>
          <w:sz w:val="23"/>
          <w:szCs w:val="23"/>
          <w:lang w:val="fr-FR" w:eastAsia="en-US"/>
          <w:rPrChange w:id="52" w:author="Stephen Brooks" w:date="2022-04-21T09:21:00Z">
            <w:rPr>
              <w:rFonts w:eastAsiaTheme="minorHAnsi"/>
              <w:color w:val="000000"/>
              <w:sz w:val="23"/>
              <w:szCs w:val="23"/>
              <w:lang w:val="en-GB" w:eastAsia="en-US"/>
            </w:rPr>
          </w:rPrChange>
        </w:rPr>
        <w:tab/>
        <w:t xml:space="preserve">Questionnaire on CA + </w:t>
      </w:r>
      <w:proofErr w:type="spellStart"/>
      <w:r w:rsidRPr="00565895">
        <w:rPr>
          <w:rFonts w:eastAsiaTheme="minorHAnsi"/>
          <w:color w:val="000000"/>
          <w:sz w:val="23"/>
          <w:szCs w:val="23"/>
          <w:lang w:val="fr-FR" w:eastAsia="en-US"/>
          <w:rPrChange w:id="53"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54"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137</w:t>
      </w:r>
    </w:p>
    <w:p w14:paraId="37842F86"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55"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565895">
        <w:rPr>
          <w:rFonts w:eastAsiaTheme="minorHAnsi"/>
          <w:color w:val="000000"/>
          <w:sz w:val="23"/>
          <w:szCs w:val="23"/>
          <w:lang w:val="fr-FR" w:eastAsia="en-US"/>
          <w:rPrChange w:id="56" w:author="Stephen Brooks" w:date="2022-04-21T09:21:00Z">
            <w:rPr>
              <w:rFonts w:eastAsiaTheme="minorHAnsi"/>
              <w:color w:val="000000"/>
              <w:sz w:val="23"/>
              <w:szCs w:val="23"/>
              <w:lang w:val="en-GB" w:eastAsia="en-US"/>
            </w:rPr>
          </w:rPrChange>
        </w:rPr>
        <w:t>139</w:t>
      </w:r>
    </w:p>
    <w:p w14:paraId="652001A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57" w:author="Stephen Brooks" w:date="2022-04-21T09:21:00Z">
            <w:rPr>
              <w:rFonts w:eastAsiaTheme="minorHAnsi"/>
              <w:color w:val="000000"/>
              <w:sz w:val="23"/>
              <w:szCs w:val="23"/>
              <w:lang w:val="en-GB" w:eastAsia="en-US"/>
            </w:rPr>
          </w:rPrChange>
        </w:rPr>
        <w:tab/>
        <w:t>E.9</w:t>
      </w:r>
      <w:r w:rsidRPr="00565895">
        <w:rPr>
          <w:rFonts w:eastAsiaTheme="minorHAnsi"/>
          <w:color w:val="000000"/>
          <w:sz w:val="23"/>
          <w:szCs w:val="23"/>
          <w:lang w:val="fr-FR" w:eastAsia="en-US"/>
          <w:rPrChange w:id="58" w:author="Stephen Brooks" w:date="2022-04-21T09:21:00Z">
            <w:rPr>
              <w:rFonts w:eastAsiaTheme="minorHAnsi"/>
              <w:color w:val="000000"/>
              <w:sz w:val="23"/>
              <w:szCs w:val="23"/>
              <w:lang w:val="en-GB" w:eastAsia="en-US"/>
            </w:rPr>
          </w:rPrChange>
        </w:rPr>
        <w:tab/>
        <w:t xml:space="preserve">Questionnaire on VSUP + </w:t>
      </w:r>
      <w:proofErr w:type="spellStart"/>
      <w:r w:rsidRPr="00565895">
        <w:rPr>
          <w:rFonts w:eastAsiaTheme="minorHAnsi"/>
          <w:color w:val="000000"/>
          <w:sz w:val="23"/>
          <w:szCs w:val="23"/>
          <w:lang w:val="fr-FR" w:eastAsia="en-US"/>
          <w:rPrChange w:id="59"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60"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140</w:t>
      </w:r>
    </w:p>
    <w:p w14:paraId="17ECDCBB" w14:textId="77777777" w:rsidR="00B71065" w:rsidRDefault="00B71065" w:rsidP="00B71065">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142</w:t>
      </w:r>
    </w:p>
    <w:p w14:paraId="74DCC314" w14:textId="77777777" w:rsidR="00B71065" w:rsidRDefault="00B71065" w:rsidP="00B71065">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143</w:t>
      </w:r>
    </w:p>
    <w:p w14:paraId="5434CB9A" w14:textId="77777777" w:rsidR="00B71065" w:rsidRDefault="00B71065" w:rsidP="00B71065">
      <w:pPr>
        <w:autoSpaceDE w:val="0"/>
        <w:autoSpaceDN w:val="0"/>
        <w:adjustRightInd w:val="0"/>
        <w:spacing w:line="480" w:lineRule="auto"/>
        <w:rPr>
          <w:color w:val="000000" w:themeColor="text1"/>
        </w:rPr>
      </w:pPr>
    </w:p>
    <w:p w14:paraId="0873BE2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144</w:t>
      </w:r>
    </w:p>
    <w:p w14:paraId="5B534EB0"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150</w:t>
      </w:r>
    </w:p>
    <w:p w14:paraId="25FE9253"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151</w:t>
      </w:r>
    </w:p>
    <w:p w14:paraId="3240529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152</w:t>
      </w:r>
    </w:p>
    <w:p w14:paraId="68AC6B66"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39A1296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76BD5BB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5974170E"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55A547EE" w14:textId="77777777" w:rsidR="00B71065" w:rsidRDefault="00B71065" w:rsidP="00B71065">
      <w:pPr>
        <w:rPr>
          <w:rFonts w:eastAsiaTheme="minorHAnsi"/>
          <w:color w:val="000000"/>
          <w:sz w:val="23"/>
          <w:szCs w:val="23"/>
          <w:lang w:val="en-GB" w:eastAsia="en-US"/>
        </w:rPr>
      </w:pPr>
      <w:r>
        <w:rPr>
          <w:rFonts w:eastAsiaTheme="minorHAnsi"/>
          <w:color w:val="000000"/>
          <w:sz w:val="23"/>
          <w:szCs w:val="23"/>
          <w:lang w:val="en-GB" w:eastAsia="en-US"/>
        </w:rPr>
        <w:br w:type="page"/>
      </w:r>
    </w:p>
    <w:p w14:paraId="40C5591E" w14:textId="77777777" w:rsidR="00B71065" w:rsidRDefault="00B71065" w:rsidP="00B71065">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6DF89DB3" w14:textId="77777777" w:rsidR="00B71065" w:rsidRDefault="00B71065" w:rsidP="00B71065">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30</w:t>
      </w:r>
    </w:p>
    <w:p w14:paraId="75C6D901" w14:textId="77777777" w:rsidR="00B71065" w:rsidRDefault="00B71065" w:rsidP="00B71065">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31</w:t>
      </w:r>
    </w:p>
    <w:p w14:paraId="687FFAA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45</w:t>
      </w:r>
    </w:p>
    <w:p w14:paraId="10C03CF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45</w:t>
      </w:r>
    </w:p>
    <w:p w14:paraId="486C14E4" w14:textId="7616402A" w:rsidR="00B71065" w:rsidRDefault="00B71065" w:rsidP="00E52D8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46</w:t>
      </w:r>
      <w:r>
        <w:rPr>
          <w:rFonts w:ascii="Times" w:hAnsi="Times"/>
          <w:color w:val="000000" w:themeColor="text1"/>
          <w:lang w:val="en-US"/>
        </w:rPr>
        <w:br/>
        <w:t>Table 6.1</w:t>
      </w:r>
      <w:r>
        <w:rPr>
          <w:rFonts w:ascii="Times" w:hAnsi="Times"/>
          <w:color w:val="000000" w:themeColor="text1"/>
          <w:lang w:val="en-US"/>
        </w:rPr>
        <w:tab/>
        <w:t>Task Arrangement of user study …………………………………... 74</w:t>
      </w:r>
    </w:p>
    <w:p w14:paraId="756A3ED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84</w:t>
      </w:r>
    </w:p>
    <w:p w14:paraId="07FA0ABD"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85</w:t>
      </w:r>
    </w:p>
    <w:p w14:paraId="1E7AAA8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86</w:t>
      </w:r>
    </w:p>
    <w:p w14:paraId="3C2EA3DB" w14:textId="4EA87D86" w:rsidR="00B71065" w:rsidRDefault="00B71065" w:rsidP="00B7106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88</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88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91</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93</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95</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96</w:t>
      </w:r>
    </w:p>
    <w:p w14:paraId="6450E2C5" w14:textId="0F8EB8DB"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ins w:id="61" w:author="Stephen Brooks" w:date="2022-04-21T18:03:00Z">
        <w:r w:rsidR="00A37DA6">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 xml:space="preserve">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del w:id="62"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63"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……152</w:t>
      </w:r>
    </w:p>
    <w:p w14:paraId="0E189415" w14:textId="77777777" w:rsidR="00B71065" w:rsidRDefault="00B71065" w:rsidP="00B71065">
      <w:pPr>
        <w:ind w:firstLine="720"/>
        <w:rPr>
          <w:rFonts w:ascii="Times" w:hAnsi="Times"/>
          <w:color w:val="000000" w:themeColor="text1"/>
          <w:sz w:val="23"/>
          <w:szCs w:val="23"/>
          <w:shd w:val="clear" w:color="auto" w:fill="FFFFFF"/>
          <w:lang w:val="en-US"/>
        </w:rPr>
      </w:pPr>
    </w:p>
    <w:p w14:paraId="5FF5AE69" w14:textId="715663ED"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I.2: </w:t>
      </w:r>
      <w:ins w:id="64"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Questionnaire Raw Scores of CA vs VSUP ……………</w:t>
      </w:r>
      <w:del w:id="65"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66"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……....…153</w:t>
      </w:r>
    </w:p>
    <w:p w14:paraId="6F30E89B" w14:textId="77777777" w:rsidR="00B71065" w:rsidRDefault="00B71065" w:rsidP="00B71065">
      <w:pPr>
        <w:ind w:firstLine="720"/>
        <w:rPr>
          <w:rFonts w:ascii="Times" w:hAnsi="Times"/>
          <w:color w:val="000000" w:themeColor="text1"/>
          <w:sz w:val="23"/>
          <w:szCs w:val="23"/>
          <w:shd w:val="clear" w:color="auto" w:fill="FFFFFF"/>
          <w:lang w:val="en-US"/>
        </w:rPr>
      </w:pPr>
    </w:p>
    <w:p w14:paraId="425862D1" w14:textId="32F9057F"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ins w:id="67"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CA ………………………….</w:t>
      </w:r>
      <w:del w:id="68"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…154</w:t>
      </w:r>
    </w:p>
    <w:p w14:paraId="53D3C3F7" w14:textId="77777777" w:rsidR="00B71065" w:rsidRDefault="00B71065" w:rsidP="00B71065">
      <w:pPr>
        <w:ind w:firstLine="720"/>
        <w:rPr>
          <w:rFonts w:ascii="Times" w:hAnsi="Times"/>
          <w:color w:val="000000" w:themeColor="text1"/>
          <w:sz w:val="23"/>
          <w:szCs w:val="23"/>
          <w:shd w:val="clear" w:color="auto" w:fill="FFFFFF"/>
          <w:lang w:val="en-US"/>
        </w:rPr>
      </w:pPr>
    </w:p>
    <w:p w14:paraId="7E11C4FA" w14:textId="34613082"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ins w:id="69"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VSUP ……………………</w:t>
      </w:r>
      <w:proofErr w:type="gramStart"/>
      <w:r>
        <w:rPr>
          <w:rFonts w:ascii="Times" w:hAnsi="Times"/>
          <w:color w:val="000000" w:themeColor="text1"/>
          <w:sz w:val="23"/>
          <w:szCs w:val="23"/>
          <w:shd w:val="clear" w:color="auto" w:fill="FFFFFF"/>
          <w:lang w:val="en-US"/>
        </w:rPr>
        <w:t>….…</w:t>
      </w:r>
      <w:ins w:id="70" w:author="Stephen Brooks" w:date="2022-04-21T18:04:00Z">
        <w:r w:rsidR="0032672A">
          <w:rPr>
            <w:rFonts w:ascii="Times" w:hAnsi="Times"/>
            <w:color w:val="000000" w:themeColor="text1"/>
            <w:sz w:val="23"/>
            <w:szCs w:val="23"/>
            <w:shd w:val="clear" w:color="auto" w:fill="FFFFFF"/>
            <w:lang w:val="en-US"/>
          </w:rPr>
          <w:t>..</w:t>
        </w:r>
      </w:ins>
      <w:proofErr w:type="gramEnd"/>
      <w:del w:id="71"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…………..…154</w:t>
      </w:r>
      <w:r>
        <w:rPr>
          <w:rFonts w:ascii="Times" w:hAnsi="Times"/>
          <w:color w:val="000000" w:themeColor="text1"/>
          <w:sz w:val="23"/>
          <w:szCs w:val="23"/>
          <w:shd w:val="clear" w:color="auto" w:fill="FFFFFF"/>
          <w:lang w:val="en-US"/>
        </w:rPr>
        <w:br/>
      </w:r>
    </w:p>
    <w:p w14:paraId="0ABE9A64" w14:textId="25FBA19F"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I.5: </w:t>
      </w:r>
      <w:ins w:id="72"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CA ……………….………</w:t>
      </w:r>
      <w:proofErr w:type="gramStart"/>
      <w:r>
        <w:rPr>
          <w:rFonts w:ascii="Times" w:hAnsi="Times"/>
          <w:color w:val="000000" w:themeColor="text1"/>
          <w:sz w:val="23"/>
          <w:szCs w:val="23"/>
          <w:shd w:val="clear" w:color="auto" w:fill="FFFFFF"/>
          <w:lang w:val="en-US"/>
        </w:rPr>
        <w:t>…..</w:t>
      </w:r>
      <w:proofErr w:type="gramEnd"/>
      <w:del w:id="73"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……..…155</w:t>
      </w:r>
      <w:r>
        <w:rPr>
          <w:rFonts w:ascii="Times" w:hAnsi="Times"/>
          <w:color w:val="000000" w:themeColor="text1"/>
          <w:sz w:val="23"/>
          <w:szCs w:val="23"/>
          <w:shd w:val="clear" w:color="auto" w:fill="FFFFFF"/>
          <w:lang w:val="en-US"/>
        </w:rPr>
        <w:br/>
      </w:r>
    </w:p>
    <w:p w14:paraId="4D35B3A3" w14:textId="4D584C08"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I.6: </w:t>
      </w:r>
      <w:ins w:id="74"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VSUP …………….………</w:t>
      </w:r>
      <w:proofErr w:type="gramStart"/>
      <w:r>
        <w:rPr>
          <w:rFonts w:ascii="Times" w:hAnsi="Times"/>
          <w:color w:val="000000" w:themeColor="text1"/>
          <w:sz w:val="23"/>
          <w:szCs w:val="23"/>
          <w:shd w:val="clear" w:color="auto" w:fill="FFFFFF"/>
          <w:lang w:val="en-US"/>
        </w:rPr>
        <w:t>.....</w:t>
      </w:r>
      <w:proofErr w:type="gramEnd"/>
      <w:del w:id="75"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……..…156</w:t>
      </w:r>
    </w:p>
    <w:p w14:paraId="20394EBB" w14:textId="47195E22" w:rsidR="00B71065" w:rsidRPr="00B807A8" w:rsidRDefault="00B71065" w:rsidP="00B71065">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 xml:space="preserve">Table I.7 </w:t>
      </w:r>
      <w:ins w:id="76"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Time Utilization for Full Questionnaire ………</w:t>
      </w:r>
      <w:ins w:id="77" w:author="Stephen Brooks" w:date="2022-04-21T18:04:00Z">
        <w:r w:rsidR="0032672A">
          <w:rPr>
            <w:rFonts w:ascii="Times" w:hAnsi="Times"/>
            <w:color w:val="000000" w:themeColor="text1"/>
            <w:sz w:val="23"/>
            <w:szCs w:val="23"/>
            <w:shd w:val="clear" w:color="auto" w:fill="FFFFFF"/>
            <w:lang w:val="en-US"/>
          </w:rPr>
          <w:t>.</w:t>
        </w:r>
      </w:ins>
      <w:del w:id="78"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 158</w:t>
      </w:r>
    </w:p>
    <w:p w14:paraId="518E1F98"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p>
    <w:p w14:paraId="055BADFC" w14:textId="77777777" w:rsidR="00054A12" w:rsidRDefault="00054A12" w:rsidP="00B71065">
      <w:pPr>
        <w:autoSpaceDE w:val="0"/>
        <w:autoSpaceDN w:val="0"/>
        <w:adjustRightInd w:val="0"/>
        <w:spacing w:line="480" w:lineRule="auto"/>
        <w:rPr>
          <w:rFonts w:eastAsiaTheme="minorHAnsi"/>
          <w:b/>
          <w:bCs/>
          <w:lang w:val="en-GB" w:eastAsia="en-US"/>
        </w:rPr>
      </w:pPr>
    </w:p>
    <w:p w14:paraId="6E0EE6E3" w14:textId="77777777" w:rsidR="00054A12" w:rsidRDefault="00054A12" w:rsidP="00B71065">
      <w:pPr>
        <w:autoSpaceDE w:val="0"/>
        <w:autoSpaceDN w:val="0"/>
        <w:adjustRightInd w:val="0"/>
        <w:spacing w:line="480" w:lineRule="auto"/>
        <w:rPr>
          <w:rFonts w:eastAsiaTheme="minorHAnsi"/>
          <w:b/>
          <w:bCs/>
          <w:lang w:val="en-GB" w:eastAsia="en-US"/>
        </w:rPr>
      </w:pPr>
    </w:p>
    <w:p w14:paraId="545EE4E2" w14:textId="292E3E0B" w:rsidR="00B71065" w:rsidRDefault="00B71065" w:rsidP="00B71065">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577F83B3"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1EC3C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ED7DA1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32</w:t>
      </w:r>
    </w:p>
    <w:p w14:paraId="69D7C900"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xml:space="preserve">  34</w:t>
      </w:r>
    </w:p>
    <w:p w14:paraId="1646FB04"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35</w:t>
      </w:r>
    </w:p>
    <w:p w14:paraId="3C187F27"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38</w:t>
      </w:r>
    </w:p>
    <w:p w14:paraId="12D2C593"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40</w:t>
      </w:r>
    </w:p>
    <w:p w14:paraId="3AF25A0A"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48</w:t>
      </w:r>
    </w:p>
    <w:p w14:paraId="7E750FF7"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49</w:t>
      </w:r>
    </w:p>
    <w:p w14:paraId="6BF26ADE"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51</w:t>
      </w:r>
    </w:p>
    <w:p w14:paraId="4DFAB57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52</w:t>
      </w:r>
    </w:p>
    <w:p w14:paraId="261088F3"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55</w:t>
      </w:r>
    </w:p>
    <w:p w14:paraId="6362894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57</w:t>
      </w:r>
    </w:p>
    <w:p w14:paraId="563928B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58</w:t>
      </w:r>
    </w:p>
    <w:p w14:paraId="69DB7F4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59</w:t>
      </w:r>
    </w:p>
    <w:p w14:paraId="24AE59E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60</w:t>
      </w:r>
    </w:p>
    <w:p w14:paraId="4FBBB29B"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61</w:t>
      </w:r>
    </w:p>
    <w:p w14:paraId="6EBFCD4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62</w:t>
      </w:r>
    </w:p>
    <w:p w14:paraId="4F332F5A"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63</w:t>
      </w:r>
    </w:p>
    <w:p w14:paraId="79AC749F"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802EB4D"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65</w:t>
      </w:r>
    </w:p>
    <w:p w14:paraId="5309C66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66</w:t>
      </w:r>
    </w:p>
    <w:p w14:paraId="390D71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66</w:t>
      </w:r>
    </w:p>
    <w:p w14:paraId="53B5ECF0"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 67</w:t>
      </w:r>
    </w:p>
    <w:p w14:paraId="054F936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68</w:t>
      </w:r>
    </w:p>
    <w:p w14:paraId="58D66C3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69</w:t>
      </w:r>
    </w:p>
    <w:p w14:paraId="35029B14"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73</w:t>
      </w:r>
    </w:p>
    <w:p w14:paraId="400415F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78</w:t>
      </w:r>
    </w:p>
    <w:p w14:paraId="77CBC4C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79</w:t>
      </w:r>
    </w:p>
    <w:p w14:paraId="5F48DF88" w14:textId="77777777" w:rsidR="00B71065" w:rsidRDefault="00B71065" w:rsidP="00B71065">
      <w:pPr>
        <w:spacing w:line="360" w:lineRule="auto"/>
        <w:rPr>
          <w:rFonts w:ascii="Times" w:hAnsi="Times"/>
          <w:color w:val="000000"/>
        </w:rPr>
      </w:pPr>
      <w:r>
        <w:rPr>
          <w:rFonts w:ascii="Times" w:hAnsi="Times"/>
          <w:color w:val="000000" w:themeColor="text1"/>
          <w:lang w:val="en-US"/>
        </w:rPr>
        <w:lastRenderedPageBreak/>
        <w:tab/>
        <w:t>Figure 6.4</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79</w:t>
      </w:r>
    </w:p>
    <w:p w14:paraId="09B44B23"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80</w:t>
      </w:r>
    </w:p>
    <w:p w14:paraId="64B33250" w14:textId="77777777" w:rsidR="00B71065" w:rsidDel="0032672A" w:rsidRDefault="00B71065" w:rsidP="00B71065">
      <w:pPr>
        <w:spacing w:line="360" w:lineRule="auto"/>
        <w:ind w:firstLine="720"/>
        <w:rPr>
          <w:del w:id="79" w:author="Stephen Brooks" w:date="2022-04-21T18:04:00Z"/>
          <w:rFonts w:ascii="Times" w:hAnsi="Times"/>
          <w:color w:val="000000" w:themeColor="text1"/>
          <w:lang w:val="en-US"/>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82</w:t>
      </w:r>
    </w:p>
    <w:p w14:paraId="499E1488" w14:textId="77777777" w:rsidR="00B71065" w:rsidRDefault="00B71065">
      <w:pPr>
        <w:spacing w:line="360" w:lineRule="auto"/>
        <w:ind w:firstLine="720"/>
        <w:rPr>
          <w:rFonts w:ascii="Times" w:hAnsi="Times"/>
          <w:color w:val="000000" w:themeColor="text1"/>
          <w:lang w:val="en-US"/>
        </w:rPr>
        <w:pPrChange w:id="80" w:author="Stephen Brooks" w:date="2022-04-21T18:04:00Z">
          <w:pPr>
            <w:spacing w:line="360" w:lineRule="auto"/>
          </w:pPr>
        </w:pPrChange>
      </w:pPr>
    </w:p>
    <w:p w14:paraId="50868DB5"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85</w:t>
      </w:r>
    </w:p>
    <w:p w14:paraId="54F72C99"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86</w:t>
      </w:r>
    </w:p>
    <w:p w14:paraId="2976CD3D"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87</w:t>
      </w:r>
    </w:p>
    <w:p w14:paraId="4DAC66F7" w14:textId="77777777" w:rsidR="00B71065" w:rsidRDefault="00B71065" w:rsidP="00B71065">
      <w:pPr>
        <w:spacing w:line="360" w:lineRule="auto"/>
        <w:ind w:firstLine="720"/>
        <w:rPr>
          <w:rFonts w:ascii="Times" w:hAnsi="Times"/>
          <w:color w:val="000000" w:themeColor="text1"/>
          <w:lang w:val="en-US"/>
        </w:rPr>
      </w:pPr>
      <w:r w:rsidRPr="00BD7ECE">
        <w:rPr>
          <w:rFonts w:ascii="Times" w:hAnsi="Times"/>
          <w:color w:val="000000" w:themeColor="text1"/>
          <w:rPrChange w:id="81" w:author="Stephen Brooks" w:date="2022-04-21T15:54:00Z">
            <w:rPr>
              <w:rFonts w:ascii="Times" w:hAnsi="Times"/>
              <w:color w:val="000000" w:themeColor="text1"/>
              <w:lang w:val="fr-FR"/>
            </w:rPr>
          </w:rPrChange>
        </w:rPr>
        <w:t>Figure 7.4</w:t>
      </w:r>
      <w:r w:rsidRPr="00BD7ECE">
        <w:rPr>
          <w:rFonts w:ascii="Times" w:hAnsi="Times"/>
          <w:color w:val="000000" w:themeColor="text1"/>
          <w:rPrChange w:id="82" w:author="Stephen Brooks" w:date="2022-04-21T15:54:00Z">
            <w:rPr>
              <w:rFonts w:ascii="Times" w:hAnsi="Times"/>
              <w:color w:val="000000" w:themeColor="text1"/>
              <w:lang w:val="fr-FR"/>
            </w:rPr>
          </w:rPrChange>
        </w:rPr>
        <w:tab/>
      </w:r>
      <w:r w:rsidRPr="00BD7ECE">
        <w:rPr>
          <w:color w:val="000000" w:themeColor="text1"/>
          <w:rPrChange w:id="83" w:author="Stephen Brooks" w:date="2022-04-21T15:54:00Z">
            <w:rPr>
              <w:color w:val="000000" w:themeColor="text1"/>
              <w:lang w:val="fr-FR"/>
            </w:rPr>
          </w:rPrChange>
        </w:rPr>
        <w:t>Normal Distributions CA vs VSUP</w:t>
      </w:r>
      <w:r w:rsidRPr="00BD7ECE">
        <w:rPr>
          <w:rFonts w:ascii="Times" w:hAnsi="Times"/>
          <w:color w:val="000000"/>
          <w:rPrChange w:id="84" w:author="Stephen Brooks" w:date="2022-04-21T15:54:00Z">
            <w:rPr>
              <w:rFonts w:ascii="Times" w:hAnsi="Times"/>
              <w:color w:val="000000"/>
              <w:lang w:val="fr-FR"/>
            </w:rPr>
          </w:rPrChange>
        </w:rPr>
        <w:t>...…...………</w:t>
      </w:r>
      <w:proofErr w:type="gramStart"/>
      <w:r w:rsidRPr="00BD7ECE">
        <w:rPr>
          <w:rFonts w:ascii="Times" w:hAnsi="Times"/>
          <w:color w:val="000000"/>
          <w:rPrChange w:id="85" w:author="Stephen Brooks" w:date="2022-04-21T15:54:00Z">
            <w:rPr>
              <w:rFonts w:ascii="Times" w:hAnsi="Times"/>
              <w:color w:val="000000"/>
              <w:lang w:val="fr-FR"/>
            </w:rPr>
          </w:rPrChange>
        </w:rPr>
        <w:t>…..</w:t>
      </w:r>
      <w:proofErr w:type="gramEnd"/>
      <w:r w:rsidRPr="00BD7ECE">
        <w:rPr>
          <w:rFonts w:ascii="Times" w:hAnsi="Times"/>
          <w:color w:val="000000"/>
          <w:rPrChange w:id="86" w:author="Stephen Brooks" w:date="2022-04-21T15:54:00Z">
            <w:rPr>
              <w:rFonts w:ascii="Times" w:hAnsi="Times"/>
              <w:color w:val="000000"/>
              <w:lang w:val="fr-FR"/>
            </w:rPr>
          </w:rPrChange>
        </w:rPr>
        <w:t xml:space="preserve">…………..… </w:t>
      </w:r>
      <w:r>
        <w:rPr>
          <w:rFonts w:ascii="Times" w:hAnsi="Times"/>
          <w:color w:val="000000"/>
        </w:rPr>
        <w:t>87</w:t>
      </w:r>
    </w:p>
    <w:p w14:paraId="69F6E858"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90</w:t>
      </w:r>
    </w:p>
    <w:p w14:paraId="403C7746"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91</w:t>
      </w:r>
    </w:p>
    <w:p w14:paraId="6AB88335" w14:textId="77777777" w:rsidR="00B71065" w:rsidDel="0032672A" w:rsidRDefault="00B71065" w:rsidP="00B71065">
      <w:pPr>
        <w:spacing w:line="360" w:lineRule="auto"/>
        <w:ind w:firstLine="720"/>
        <w:rPr>
          <w:del w:id="87" w:author="Stephen Brooks" w:date="2022-04-21T18:04:00Z"/>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94</w:t>
      </w:r>
    </w:p>
    <w:p w14:paraId="438E6CBC" w14:textId="77777777" w:rsidR="00B71065" w:rsidRDefault="00B71065">
      <w:pPr>
        <w:spacing w:line="360" w:lineRule="auto"/>
        <w:ind w:firstLine="720"/>
        <w:rPr>
          <w:rFonts w:ascii="Times" w:hAnsi="Times"/>
          <w:color w:val="000000" w:themeColor="text1"/>
          <w:lang w:val="en-US"/>
        </w:rPr>
        <w:pPrChange w:id="88" w:author="Stephen Brooks" w:date="2022-04-21T18:04:00Z">
          <w:pPr>
            <w:spacing w:line="360" w:lineRule="auto"/>
          </w:pPr>
        </w:pPrChange>
      </w:pPr>
    </w:p>
    <w:p w14:paraId="49EE32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126</w:t>
      </w:r>
    </w:p>
    <w:p w14:paraId="52020631" w14:textId="77777777" w:rsidR="00B71065" w:rsidRDefault="00B71065" w:rsidP="00B71065">
      <w:pPr>
        <w:spacing w:line="360" w:lineRule="auto"/>
      </w:pPr>
      <w:r>
        <w:rPr>
          <w:rFonts w:ascii="Times" w:hAnsi="Times"/>
          <w:color w:val="000000" w:themeColor="text1"/>
          <w:lang w:val="en-US"/>
        </w:rPr>
        <w:tab/>
      </w:r>
      <w:r w:rsidRPr="00BD7ECE">
        <w:rPr>
          <w:rFonts w:ascii="Times" w:hAnsi="Times"/>
          <w:color w:val="000000" w:themeColor="text1"/>
          <w:rPrChange w:id="89" w:author="Stephen Brooks" w:date="2022-04-21T15:54:00Z">
            <w:rPr>
              <w:rFonts w:ascii="Times" w:hAnsi="Times"/>
              <w:color w:val="000000" w:themeColor="text1"/>
              <w:lang w:val="fr-FR"/>
            </w:rPr>
          </w:rPrChange>
        </w:rPr>
        <w:t>Figure E.2</w:t>
      </w:r>
      <w:r w:rsidRPr="00BD7ECE">
        <w:rPr>
          <w:rFonts w:ascii="Times" w:hAnsi="Times"/>
          <w:color w:val="000000" w:themeColor="text1"/>
          <w:rPrChange w:id="90" w:author="Stephen Brooks" w:date="2022-04-21T15:54:00Z">
            <w:rPr>
              <w:rFonts w:ascii="Times" w:hAnsi="Times"/>
              <w:color w:val="000000" w:themeColor="text1"/>
              <w:lang w:val="fr-FR"/>
            </w:rPr>
          </w:rPrChange>
        </w:rPr>
        <w:tab/>
      </w:r>
      <w:r w:rsidRPr="00BD7ECE">
        <w:rPr>
          <w:rPrChange w:id="91" w:author="Stephen Brooks" w:date="2022-04-21T15:54:00Z">
            <w:rPr>
              <w:lang w:val="fr-FR"/>
            </w:rPr>
          </w:rPrChange>
        </w:rPr>
        <w:t>Questionnaire Email Screen …………………………………</w:t>
      </w:r>
      <w:proofErr w:type="gramStart"/>
      <w:r w:rsidRPr="00BD7ECE">
        <w:rPr>
          <w:rPrChange w:id="92" w:author="Stephen Brooks" w:date="2022-04-21T15:54:00Z">
            <w:rPr>
              <w:lang w:val="fr-FR"/>
            </w:rPr>
          </w:rPrChange>
        </w:rPr>
        <w:t>…..</w:t>
      </w:r>
      <w:proofErr w:type="gramEnd"/>
      <w:r w:rsidRPr="00BD7ECE">
        <w:rPr>
          <w:rPrChange w:id="93" w:author="Stephen Brooks" w:date="2022-04-21T15:54:00Z">
            <w:rPr>
              <w:lang w:val="fr-FR"/>
            </w:rPr>
          </w:rPrChange>
        </w:rPr>
        <w:t xml:space="preserve"> </w:t>
      </w:r>
      <w:r>
        <w:t>127</w:t>
      </w:r>
    </w:p>
    <w:p w14:paraId="32B462DD" w14:textId="77777777" w:rsidR="00B71065" w:rsidRDefault="00B71065" w:rsidP="00B71065">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xml:space="preserve"> 128</w:t>
      </w:r>
    </w:p>
    <w:p w14:paraId="4D4182B0" w14:textId="77777777" w:rsidR="00B71065" w:rsidRPr="00565895" w:rsidRDefault="00B71065" w:rsidP="00B71065">
      <w:pPr>
        <w:spacing w:line="360" w:lineRule="auto"/>
        <w:rPr>
          <w:lang w:val="fr-FR"/>
          <w:rPrChange w:id="94" w:author="Stephen Brooks" w:date="2022-04-21T09:21:00Z">
            <w:rPr/>
          </w:rPrChange>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565895">
        <w:rPr>
          <w:lang w:val="fr-FR"/>
          <w:rPrChange w:id="95" w:author="Stephen Brooks" w:date="2022-04-21T09:21:00Z">
            <w:rPr/>
          </w:rPrChange>
        </w:rPr>
        <w:t>128</w:t>
      </w:r>
    </w:p>
    <w:p w14:paraId="653F81F0" w14:textId="77777777" w:rsidR="00B71065" w:rsidRPr="00565895" w:rsidRDefault="00B71065" w:rsidP="00B71065">
      <w:pPr>
        <w:spacing w:line="360" w:lineRule="auto"/>
        <w:rPr>
          <w:lang w:val="fr-FR"/>
          <w:rPrChange w:id="96" w:author="Stephen Brooks" w:date="2022-04-21T09:21:00Z">
            <w:rPr/>
          </w:rPrChange>
        </w:rPr>
      </w:pPr>
      <w:r w:rsidRPr="00565895">
        <w:rPr>
          <w:lang w:val="fr-FR"/>
          <w:rPrChange w:id="97" w:author="Stephen Brooks" w:date="2022-04-21T09:21:00Z">
            <w:rPr/>
          </w:rPrChange>
        </w:rPr>
        <w:tab/>
        <w:t xml:space="preserve">Figure </w:t>
      </w:r>
      <w:r w:rsidRPr="00565895">
        <w:rPr>
          <w:rFonts w:ascii="Times" w:hAnsi="Times"/>
          <w:color w:val="000000" w:themeColor="text1"/>
          <w:lang w:val="fr-FR"/>
          <w:rPrChange w:id="98" w:author="Stephen Brooks" w:date="2022-04-21T09:21:00Z">
            <w:rPr>
              <w:rFonts w:ascii="Times" w:hAnsi="Times"/>
              <w:color w:val="000000" w:themeColor="text1"/>
              <w:lang w:val="en-US"/>
            </w:rPr>
          </w:rPrChange>
        </w:rPr>
        <w:t>E</w:t>
      </w:r>
      <w:r w:rsidRPr="00565895">
        <w:rPr>
          <w:lang w:val="fr-FR"/>
          <w:rPrChange w:id="99" w:author="Stephen Brooks" w:date="2022-04-21T09:21:00Z">
            <w:rPr/>
          </w:rPrChange>
        </w:rPr>
        <w:t>.5</w:t>
      </w:r>
      <w:r w:rsidRPr="00565895">
        <w:rPr>
          <w:lang w:val="fr-FR"/>
          <w:rPrChange w:id="100" w:author="Stephen Brooks" w:date="2022-04-21T09:21:00Z">
            <w:rPr/>
          </w:rPrChange>
        </w:rPr>
        <w:tab/>
      </w:r>
      <w:proofErr w:type="spellStart"/>
      <w:r w:rsidRPr="00565895">
        <w:rPr>
          <w:lang w:val="fr-FR"/>
          <w:rPrChange w:id="101" w:author="Stephen Brooks" w:date="2022-04-21T09:21:00Z">
            <w:rPr/>
          </w:rPrChange>
        </w:rPr>
        <w:t>Sample</w:t>
      </w:r>
      <w:proofErr w:type="spellEnd"/>
      <w:r w:rsidRPr="00565895">
        <w:rPr>
          <w:lang w:val="fr-FR"/>
          <w:rPrChange w:id="102" w:author="Stephen Brooks" w:date="2022-04-21T09:21:00Z">
            <w:rPr/>
          </w:rPrChange>
        </w:rPr>
        <w:t xml:space="preserve"> Question ………………………………………………... 129</w:t>
      </w:r>
    </w:p>
    <w:p w14:paraId="5068B286" w14:textId="77777777" w:rsidR="00B71065" w:rsidRPr="00565895" w:rsidRDefault="00B71065" w:rsidP="00B71065">
      <w:pPr>
        <w:spacing w:line="360" w:lineRule="auto"/>
        <w:rPr>
          <w:color w:val="000000" w:themeColor="text1"/>
          <w:lang w:val="fr-FR"/>
          <w:rPrChange w:id="103" w:author="Stephen Brooks" w:date="2022-04-21T09:21:00Z">
            <w:rPr>
              <w:color w:val="000000" w:themeColor="text1"/>
            </w:rPr>
          </w:rPrChange>
        </w:rPr>
      </w:pPr>
      <w:r w:rsidRPr="00565895">
        <w:rPr>
          <w:lang w:val="fr-FR"/>
          <w:rPrChange w:id="104" w:author="Stephen Brooks" w:date="2022-04-21T09:21:00Z">
            <w:rPr/>
          </w:rPrChange>
        </w:rPr>
        <w:tab/>
        <w:t xml:space="preserve">Figure </w:t>
      </w:r>
      <w:r w:rsidRPr="00565895">
        <w:rPr>
          <w:rFonts w:ascii="Times" w:hAnsi="Times"/>
          <w:color w:val="000000" w:themeColor="text1"/>
          <w:lang w:val="fr-FR"/>
          <w:rPrChange w:id="105" w:author="Stephen Brooks" w:date="2022-04-21T09:21:00Z">
            <w:rPr>
              <w:rFonts w:ascii="Times" w:hAnsi="Times"/>
              <w:color w:val="000000" w:themeColor="text1"/>
              <w:lang w:val="en-US"/>
            </w:rPr>
          </w:rPrChange>
        </w:rPr>
        <w:t>E</w:t>
      </w:r>
      <w:r w:rsidRPr="00565895">
        <w:rPr>
          <w:lang w:val="fr-FR"/>
          <w:rPrChange w:id="106" w:author="Stephen Brooks" w:date="2022-04-21T09:21:00Z">
            <w:rPr/>
          </w:rPrChange>
        </w:rPr>
        <w:t>.6</w:t>
      </w:r>
      <w:r w:rsidRPr="00565895">
        <w:rPr>
          <w:lang w:val="fr-FR"/>
          <w:rPrChange w:id="107" w:author="Stephen Brooks" w:date="2022-04-21T09:21:00Z">
            <w:rPr/>
          </w:rPrChange>
        </w:rPr>
        <w:tab/>
      </w:r>
      <w:r w:rsidRPr="00565895">
        <w:rPr>
          <w:color w:val="000000" w:themeColor="text1"/>
          <w:lang w:val="fr-FR"/>
          <w:rPrChange w:id="108" w:author="Stephen Brooks" w:date="2022-04-21T09:21:00Z">
            <w:rPr>
              <w:color w:val="000000" w:themeColor="text1"/>
            </w:rPr>
          </w:rPrChange>
        </w:rPr>
        <w:t>Question-</w:t>
      </w:r>
      <w:proofErr w:type="spellStart"/>
      <w:r w:rsidRPr="00565895">
        <w:rPr>
          <w:color w:val="000000" w:themeColor="text1"/>
          <w:lang w:val="fr-FR"/>
          <w:rPrChange w:id="109" w:author="Stephen Brooks" w:date="2022-04-21T09:21:00Z">
            <w:rPr>
              <w:color w:val="000000" w:themeColor="text1"/>
            </w:rPr>
          </w:rPrChange>
        </w:rPr>
        <w:t>Answer</w:t>
      </w:r>
      <w:proofErr w:type="spellEnd"/>
      <w:r w:rsidRPr="00565895">
        <w:rPr>
          <w:color w:val="000000" w:themeColor="text1"/>
          <w:lang w:val="fr-FR"/>
          <w:rPrChange w:id="110" w:author="Stephen Brooks" w:date="2022-04-21T09:21:00Z">
            <w:rPr>
              <w:color w:val="000000" w:themeColor="text1"/>
            </w:rPr>
          </w:rPrChange>
        </w:rPr>
        <w:t xml:space="preserve"> Identification </w:t>
      </w:r>
      <w:proofErr w:type="gramStart"/>
      <w:r w:rsidRPr="00565895">
        <w:rPr>
          <w:color w:val="000000" w:themeColor="text1"/>
          <w:lang w:val="fr-FR"/>
          <w:rPrChange w:id="111" w:author="Stephen Brooks" w:date="2022-04-21T09:21:00Z">
            <w:rPr>
              <w:color w:val="000000" w:themeColor="text1"/>
            </w:rPr>
          </w:rPrChange>
        </w:rPr>
        <w:t>on  CA</w:t>
      </w:r>
      <w:proofErr w:type="gramEnd"/>
      <w:r w:rsidRPr="00565895">
        <w:rPr>
          <w:color w:val="000000" w:themeColor="text1"/>
          <w:lang w:val="fr-FR"/>
          <w:rPrChange w:id="112" w:author="Stephen Brooks" w:date="2022-04-21T09:21:00Z">
            <w:rPr>
              <w:color w:val="000000" w:themeColor="text1"/>
            </w:rPr>
          </w:rPrChange>
        </w:rPr>
        <w:t xml:space="preserve"> + Bubble ……………... 130</w:t>
      </w:r>
    </w:p>
    <w:p w14:paraId="5B958C74" w14:textId="77777777" w:rsidR="00B71065" w:rsidRPr="00565895" w:rsidRDefault="00B71065" w:rsidP="00B71065">
      <w:pPr>
        <w:spacing w:line="360" w:lineRule="auto"/>
        <w:rPr>
          <w:lang w:val="fr-FR"/>
          <w:rPrChange w:id="113" w:author="Stephen Brooks" w:date="2022-04-21T09:21:00Z">
            <w:rPr/>
          </w:rPrChange>
        </w:rPr>
      </w:pPr>
      <w:r w:rsidRPr="00565895">
        <w:rPr>
          <w:rFonts w:ascii="Times" w:hAnsi="Times"/>
          <w:color w:val="000000" w:themeColor="text1"/>
          <w:lang w:val="fr-FR"/>
          <w:rPrChange w:id="114" w:author="Stephen Brooks" w:date="2022-04-21T09:21:00Z">
            <w:rPr>
              <w:rFonts w:ascii="Times" w:hAnsi="Times"/>
              <w:color w:val="000000" w:themeColor="text1"/>
              <w:lang w:val="en-US"/>
            </w:rPr>
          </w:rPrChange>
        </w:rPr>
        <w:tab/>
        <w:t xml:space="preserve">Figure E.7 </w:t>
      </w:r>
      <w:r w:rsidRPr="00565895">
        <w:rPr>
          <w:rFonts w:ascii="Times" w:hAnsi="Times"/>
          <w:color w:val="000000" w:themeColor="text1"/>
          <w:lang w:val="fr-FR"/>
          <w:rPrChange w:id="115" w:author="Stephen Brooks" w:date="2022-04-21T09:21:00Z">
            <w:rPr>
              <w:rFonts w:ascii="Times" w:hAnsi="Times"/>
              <w:color w:val="000000" w:themeColor="text1"/>
              <w:lang w:val="en-US"/>
            </w:rPr>
          </w:rPrChange>
        </w:rPr>
        <w:tab/>
      </w:r>
      <w:r w:rsidRPr="00565895">
        <w:rPr>
          <w:lang w:val="fr-FR"/>
          <w:rPrChange w:id="116" w:author="Stephen Brooks" w:date="2022-04-21T09:21:00Z">
            <w:rPr/>
          </w:rPrChange>
        </w:rPr>
        <w:t>CA + Bubble Questionnaire UI ………………………………… 131</w:t>
      </w:r>
    </w:p>
    <w:p w14:paraId="133A2CD0" w14:textId="77777777" w:rsidR="00B71065" w:rsidRPr="00565895" w:rsidRDefault="00B71065" w:rsidP="00B71065">
      <w:pPr>
        <w:spacing w:line="360" w:lineRule="auto"/>
        <w:rPr>
          <w:color w:val="000000" w:themeColor="text1"/>
          <w:lang w:val="fr-FR"/>
          <w:rPrChange w:id="117" w:author="Stephen Brooks" w:date="2022-04-21T09:21:00Z">
            <w:rPr>
              <w:color w:val="000000" w:themeColor="text1"/>
            </w:rPr>
          </w:rPrChange>
        </w:rPr>
      </w:pPr>
      <w:r w:rsidRPr="00565895">
        <w:rPr>
          <w:lang w:val="fr-FR"/>
          <w:rPrChange w:id="118" w:author="Stephen Brooks" w:date="2022-04-21T09:21:00Z">
            <w:rPr/>
          </w:rPrChange>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Questions on CA + Bubble ………………………………</w:t>
      </w:r>
      <w:proofErr w:type="gramStart"/>
      <w:r w:rsidRPr="00D239DC">
        <w:rPr>
          <w:color w:val="000000" w:themeColor="text1"/>
          <w:lang w:val="fr-FR"/>
        </w:rPr>
        <w:t>…….</w:t>
      </w:r>
      <w:proofErr w:type="gramEnd"/>
      <w:r w:rsidRPr="00D239DC">
        <w:rPr>
          <w:color w:val="000000" w:themeColor="text1"/>
          <w:lang w:val="fr-FR"/>
        </w:rPr>
        <w:t xml:space="preserve">. </w:t>
      </w:r>
      <w:r w:rsidRPr="00565895">
        <w:rPr>
          <w:color w:val="000000" w:themeColor="text1"/>
          <w:lang w:val="fr-FR"/>
          <w:rPrChange w:id="119" w:author="Stephen Brooks" w:date="2022-04-21T09:21:00Z">
            <w:rPr>
              <w:color w:val="000000" w:themeColor="text1"/>
            </w:rPr>
          </w:rPrChange>
        </w:rPr>
        <w:t>132</w:t>
      </w:r>
    </w:p>
    <w:p w14:paraId="39D5E5E7" w14:textId="77777777" w:rsidR="00B71065" w:rsidRPr="00565895" w:rsidRDefault="00B71065" w:rsidP="00B71065">
      <w:pPr>
        <w:spacing w:line="360" w:lineRule="auto"/>
        <w:rPr>
          <w:color w:val="000000" w:themeColor="text1"/>
          <w:lang w:val="fr-FR"/>
          <w:rPrChange w:id="120" w:author="Stephen Brooks" w:date="2022-04-21T09:21:00Z">
            <w:rPr>
              <w:color w:val="000000" w:themeColor="text1"/>
            </w:rPr>
          </w:rPrChange>
        </w:rPr>
      </w:pPr>
      <w:r w:rsidRPr="00565895">
        <w:rPr>
          <w:color w:val="000000" w:themeColor="text1"/>
          <w:lang w:val="fr-FR"/>
          <w:rPrChange w:id="121" w:author="Stephen Brooks" w:date="2022-04-21T09:21:00Z">
            <w:rPr>
              <w:color w:val="000000" w:themeColor="text1"/>
            </w:rPr>
          </w:rPrChange>
        </w:rPr>
        <w:tab/>
        <w:t xml:space="preserve">Figure </w:t>
      </w:r>
      <w:r w:rsidRPr="00565895">
        <w:rPr>
          <w:rFonts w:ascii="Times" w:hAnsi="Times"/>
          <w:color w:val="000000" w:themeColor="text1"/>
          <w:lang w:val="fr-FR"/>
          <w:rPrChange w:id="122" w:author="Stephen Brooks" w:date="2022-04-21T09:21:00Z">
            <w:rPr>
              <w:rFonts w:ascii="Times" w:hAnsi="Times"/>
              <w:color w:val="000000" w:themeColor="text1"/>
              <w:lang w:val="en-US"/>
            </w:rPr>
          </w:rPrChange>
        </w:rPr>
        <w:t>E</w:t>
      </w:r>
      <w:r w:rsidRPr="00565895">
        <w:rPr>
          <w:color w:val="000000" w:themeColor="text1"/>
          <w:lang w:val="fr-FR"/>
          <w:rPrChange w:id="123" w:author="Stephen Brooks" w:date="2022-04-21T09:21:00Z">
            <w:rPr>
              <w:color w:val="000000" w:themeColor="text1"/>
            </w:rPr>
          </w:rPrChange>
        </w:rPr>
        <w:t xml:space="preserve">.9 </w:t>
      </w:r>
      <w:r w:rsidRPr="00565895">
        <w:rPr>
          <w:color w:val="000000" w:themeColor="text1"/>
          <w:lang w:val="fr-FR"/>
          <w:rPrChange w:id="124" w:author="Stephen Brooks" w:date="2022-04-21T09:21:00Z">
            <w:rPr>
              <w:color w:val="000000" w:themeColor="text1"/>
            </w:rPr>
          </w:rPrChange>
        </w:rPr>
        <w:tab/>
        <w:t>Question-</w:t>
      </w:r>
      <w:proofErr w:type="spellStart"/>
      <w:r w:rsidRPr="00565895">
        <w:rPr>
          <w:color w:val="000000" w:themeColor="text1"/>
          <w:lang w:val="fr-FR"/>
          <w:rPrChange w:id="125" w:author="Stephen Brooks" w:date="2022-04-21T09:21:00Z">
            <w:rPr>
              <w:color w:val="000000" w:themeColor="text1"/>
            </w:rPr>
          </w:rPrChange>
        </w:rPr>
        <w:t>Answer</w:t>
      </w:r>
      <w:proofErr w:type="spellEnd"/>
      <w:r w:rsidRPr="00565895">
        <w:rPr>
          <w:color w:val="000000" w:themeColor="text1"/>
          <w:lang w:val="fr-FR"/>
          <w:rPrChange w:id="126" w:author="Stephen Brooks" w:date="2022-04-21T09:21:00Z">
            <w:rPr>
              <w:color w:val="000000" w:themeColor="text1"/>
            </w:rPr>
          </w:rPrChange>
        </w:rPr>
        <w:t xml:space="preserve"> Identification on VSUP + Bubble …………... 133</w:t>
      </w:r>
    </w:p>
    <w:p w14:paraId="5DE1AD8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27" w:author="Stephen Brooks" w:date="2022-04-21T09:21:00Z">
            <w:rPr>
              <w:color w:val="000000" w:themeColor="text1"/>
            </w:rPr>
          </w:rPrChange>
        </w:rPr>
      </w:pPr>
      <w:r w:rsidRPr="00565895">
        <w:rPr>
          <w:color w:val="000000" w:themeColor="text1"/>
          <w:lang w:val="fr-FR"/>
          <w:rPrChange w:id="128" w:author="Stephen Brooks" w:date="2022-04-21T09:21:00Z">
            <w:rPr>
              <w:color w:val="000000" w:themeColor="text1"/>
            </w:rPr>
          </w:rPrChange>
        </w:rPr>
        <w:tab/>
        <w:t xml:space="preserve">Figure </w:t>
      </w:r>
      <w:r w:rsidRPr="00565895">
        <w:rPr>
          <w:rFonts w:ascii="Times" w:hAnsi="Times"/>
          <w:color w:val="000000" w:themeColor="text1"/>
          <w:lang w:val="fr-FR"/>
          <w:rPrChange w:id="129" w:author="Stephen Brooks" w:date="2022-04-21T09:21:00Z">
            <w:rPr>
              <w:rFonts w:ascii="Times" w:hAnsi="Times"/>
              <w:color w:val="000000" w:themeColor="text1"/>
              <w:lang w:val="en-US"/>
            </w:rPr>
          </w:rPrChange>
        </w:rPr>
        <w:t>E</w:t>
      </w:r>
      <w:r w:rsidRPr="00565895">
        <w:rPr>
          <w:color w:val="000000" w:themeColor="text1"/>
          <w:lang w:val="fr-FR"/>
          <w:rPrChange w:id="130" w:author="Stephen Brooks" w:date="2022-04-21T09:21:00Z">
            <w:rPr>
              <w:color w:val="000000" w:themeColor="text1"/>
            </w:rPr>
          </w:rPrChange>
        </w:rPr>
        <w:t>.10</w:t>
      </w:r>
      <w:r w:rsidRPr="00565895">
        <w:rPr>
          <w:color w:val="000000" w:themeColor="text1"/>
          <w:lang w:val="fr-FR"/>
          <w:rPrChange w:id="131" w:author="Stephen Brooks" w:date="2022-04-21T09:21:00Z">
            <w:rPr>
              <w:color w:val="000000" w:themeColor="text1"/>
            </w:rPr>
          </w:rPrChange>
        </w:rPr>
        <w:tab/>
      </w:r>
      <w:r w:rsidRPr="00565895">
        <w:rPr>
          <w:lang w:val="fr-FR"/>
          <w:rPrChange w:id="132" w:author="Stephen Brooks" w:date="2022-04-21T09:21:00Z">
            <w:rPr/>
          </w:rPrChange>
        </w:rPr>
        <w:t xml:space="preserve">VSUP + Bubble </w:t>
      </w:r>
      <w:r w:rsidRPr="00565895">
        <w:rPr>
          <w:color w:val="000000" w:themeColor="text1"/>
          <w:lang w:val="fr-FR"/>
          <w:rPrChange w:id="133" w:author="Stephen Brooks" w:date="2022-04-21T09:21:00Z">
            <w:rPr>
              <w:color w:val="000000" w:themeColor="text1"/>
            </w:rPr>
          </w:rPrChange>
        </w:rPr>
        <w:t>Questionnaire UI ……………………………... 134</w:t>
      </w:r>
      <w:r w:rsidRPr="00565895">
        <w:rPr>
          <w:color w:val="000000" w:themeColor="text1"/>
          <w:lang w:val="fr-FR"/>
          <w:rPrChange w:id="134" w:author="Stephen Brooks" w:date="2022-04-21T09:21:00Z">
            <w:rPr>
              <w:color w:val="000000" w:themeColor="text1"/>
            </w:rPr>
          </w:rPrChange>
        </w:rPr>
        <w:tab/>
      </w:r>
    </w:p>
    <w:p w14:paraId="35CBE3DF"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Change w:id="135" w:author="Stephen Brooks" w:date="2022-04-21T09:21:00Z">
            <w:rPr>
              <w:rFonts w:ascii="Times" w:hAnsi="Times"/>
            </w:rPr>
          </w:rPrChange>
        </w:rPr>
      </w:pPr>
      <w:r w:rsidRPr="00565895">
        <w:rPr>
          <w:color w:val="000000" w:themeColor="text1"/>
          <w:lang w:val="fr-FR"/>
          <w:rPrChange w:id="136" w:author="Stephen Brooks" w:date="2022-04-21T09:21:00Z">
            <w:rPr>
              <w:color w:val="000000" w:themeColor="text1"/>
            </w:rPr>
          </w:rPrChange>
        </w:rPr>
        <w:tab/>
        <w:t xml:space="preserve">Figure </w:t>
      </w:r>
      <w:r w:rsidRPr="00565895">
        <w:rPr>
          <w:rFonts w:ascii="Times" w:hAnsi="Times"/>
          <w:color w:val="000000" w:themeColor="text1"/>
          <w:lang w:val="fr-FR"/>
          <w:rPrChange w:id="137" w:author="Stephen Brooks" w:date="2022-04-21T09:21:00Z">
            <w:rPr>
              <w:rFonts w:ascii="Times" w:hAnsi="Times"/>
              <w:color w:val="000000" w:themeColor="text1"/>
              <w:lang w:val="en-US"/>
            </w:rPr>
          </w:rPrChange>
        </w:rPr>
        <w:t>E</w:t>
      </w:r>
      <w:r w:rsidRPr="00565895">
        <w:rPr>
          <w:color w:val="000000" w:themeColor="text1"/>
          <w:lang w:val="fr-FR"/>
          <w:rPrChange w:id="138" w:author="Stephen Brooks" w:date="2022-04-21T09:21:00Z">
            <w:rPr>
              <w:color w:val="000000" w:themeColor="text1"/>
            </w:rPr>
          </w:rPrChange>
        </w:rPr>
        <w:t>.11</w:t>
      </w:r>
      <w:r w:rsidRPr="00565895">
        <w:rPr>
          <w:color w:val="000000" w:themeColor="text1"/>
          <w:lang w:val="fr-FR"/>
          <w:rPrChange w:id="139" w:author="Stephen Brooks" w:date="2022-04-21T09:21:00Z">
            <w:rPr>
              <w:color w:val="000000" w:themeColor="text1"/>
            </w:rPr>
          </w:rPrChange>
        </w:rPr>
        <w:tab/>
      </w:r>
      <w:r w:rsidRPr="00565895">
        <w:rPr>
          <w:rFonts w:ascii="Times" w:hAnsi="Times"/>
          <w:lang w:val="fr-FR"/>
          <w:rPrChange w:id="140" w:author="Stephen Brooks" w:date="2022-04-21T09:21:00Z">
            <w:rPr>
              <w:rFonts w:ascii="Times" w:hAnsi="Times"/>
            </w:rPr>
          </w:rPrChange>
        </w:rPr>
        <w:t>Questions on VSUP + Bubble ……………………………</w:t>
      </w:r>
      <w:proofErr w:type="gramStart"/>
      <w:r w:rsidRPr="00565895">
        <w:rPr>
          <w:rFonts w:ascii="Times" w:hAnsi="Times"/>
          <w:lang w:val="fr-FR"/>
          <w:rPrChange w:id="141" w:author="Stephen Brooks" w:date="2022-04-21T09:21:00Z">
            <w:rPr>
              <w:rFonts w:ascii="Times" w:hAnsi="Times"/>
            </w:rPr>
          </w:rPrChange>
        </w:rPr>
        <w:t>…….</w:t>
      </w:r>
      <w:proofErr w:type="gramEnd"/>
      <w:r w:rsidRPr="00565895">
        <w:rPr>
          <w:rFonts w:ascii="Times" w:hAnsi="Times"/>
          <w:lang w:val="fr-FR"/>
          <w:rPrChange w:id="142" w:author="Stephen Brooks" w:date="2022-04-21T09:21:00Z">
            <w:rPr>
              <w:rFonts w:ascii="Times" w:hAnsi="Times"/>
            </w:rPr>
          </w:rPrChange>
        </w:rPr>
        <w:t>. 135</w:t>
      </w:r>
    </w:p>
    <w:p w14:paraId="69F1C03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43" w:author="Stephen Brooks" w:date="2022-04-21T09:21:00Z">
            <w:rPr>
              <w:color w:val="000000" w:themeColor="text1"/>
            </w:rPr>
          </w:rPrChange>
        </w:rPr>
      </w:pPr>
      <w:r w:rsidRPr="00565895">
        <w:rPr>
          <w:color w:val="000000" w:themeColor="text1"/>
          <w:lang w:val="fr-FR"/>
          <w:rPrChange w:id="144" w:author="Stephen Brooks" w:date="2022-04-21T09:21:00Z">
            <w:rPr>
              <w:color w:val="000000" w:themeColor="text1"/>
            </w:rPr>
          </w:rPrChange>
        </w:rPr>
        <w:tab/>
        <w:t xml:space="preserve">Figure </w:t>
      </w:r>
      <w:r w:rsidRPr="00565895">
        <w:rPr>
          <w:rFonts w:ascii="Times" w:hAnsi="Times"/>
          <w:color w:val="000000" w:themeColor="text1"/>
          <w:lang w:val="fr-FR"/>
          <w:rPrChange w:id="145" w:author="Stephen Brooks" w:date="2022-04-21T09:21:00Z">
            <w:rPr>
              <w:rFonts w:ascii="Times" w:hAnsi="Times"/>
              <w:color w:val="000000" w:themeColor="text1"/>
              <w:lang w:val="en-US"/>
            </w:rPr>
          </w:rPrChange>
        </w:rPr>
        <w:t>E</w:t>
      </w:r>
      <w:r w:rsidRPr="00565895">
        <w:rPr>
          <w:color w:val="000000" w:themeColor="text1"/>
          <w:lang w:val="fr-FR"/>
          <w:rPrChange w:id="146" w:author="Stephen Brooks" w:date="2022-04-21T09:21:00Z">
            <w:rPr>
              <w:color w:val="000000" w:themeColor="text1"/>
            </w:rPr>
          </w:rPrChange>
        </w:rPr>
        <w:t xml:space="preserve">.12 </w:t>
      </w:r>
      <w:r w:rsidRPr="00565895">
        <w:rPr>
          <w:color w:val="000000" w:themeColor="text1"/>
          <w:lang w:val="fr-FR"/>
          <w:rPrChange w:id="147" w:author="Stephen Brooks" w:date="2022-04-21T09:21:00Z">
            <w:rPr>
              <w:color w:val="000000" w:themeColor="text1"/>
            </w:rPr>
          </w:rPrChange>
        </w:rPr>
        <w:tab/>
        <w:t>Question-</w:t>
      </w:r>
      <w:proofErr w:type="spellStart"/>
      <w:r w:rsidRPr="00565895">
        <w:rPr>
          <w:color w:val="000000" w:themeColor="text1"/>
          <w:lang w:val="fr-FR"/>
          <w:rPrChange w:id="148" w:author="Stephen Brooks" w:date="2022-04-21T09:21:00Z">
            <w:rPr>
              <w:color w:val="000000" w:themeColor="text1"/>
            </w:rPr>
          </w:rPrChange>
        </w:rPr>
        <w:t>Answer</w:t>
      </w:r>
      <w:proofErr w:type="spellEnd"/>
      <w:r w:rsidRPr="00565895">
        <w:rPr>
          <w:color w:val="000000" w:themeColor="text1"/>
          <w:lang w:val="fr-FR"/>
          <w:rPrChange w:id="149" w:author="Stephen Brooks" w:date="2022-04-21T09:21:00Z">
            <w:rPr>
              <w:color w:val="000000" w:themeColor="text1"/>
            </w:rPr>
          </w:rPrChange>
        </w:rPr>
        <w:t xml:space="preserve"> Identification on CA + </w:t>
      </w:r>
      <w:proofErr w:type="spellStart"/>
      <w:r w:rsidRPr="00565895">
        <w:rPr>
          <w:color w:val="000000" w:themeColor="text1"/>
          <w:lang w:val="fr-FR"/>
          <w:rPrChange w:id="150" w:author="Stephen Brooks" w:date="2022-04-21T09:21:00Z">
            <w:rPr>
              <w:color w:val="000000" w:themeColor="text1"/>
            </w:rPr>
          </w:rPrChange>
        </w:rPr>
        <w:t>Grid</w:t>
      </w:r>
      <w:proofErr w:type="spellEnd"/>
      <w:r w:rsidRPr="00565895">
        <w:rPr>
          <w:color w:val="000000" w:themeColor="text1"/>
          <w:lang w:val="fr-FR"/>
          <w:rPrChange w:id="151" w:author="Stephen Brooks" w:date="2022-04-21T09:21:00Z">
            <w:rPr>
              <w:color w:val="000000" w:themeColor="text1"/>
            </w:rPr>
          </w:rPrChange>
        </w:rPr>
        <w:t xml:space="preserve"> ………………… 136</w:t>
      </w:r>
    </w:p>
    <w:p w14:paraId="7A67245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52" w:author="Stephen Brooks" w:date="2022-04-21T09:21:00Z">
            <w:rPr/>
          </w:rPrChange>
        </w:rPr>
      </w:pPr>
      <w:r w:rsidRPr="00565895">
        <w:rPr>
          <w:color w:val="000000" w:themeColor="text1"/>
          <w:lang w:val="fr-FR"/>
          <w:rPrChange w:id="153" w:author="Stephen Brooks" w:date="2022-04-21T09:21:00Z">
            <w:rPr>
              <w:color w:val="000000" w:themeColor="text1"/>
            </w:rPr>
          </w:rPrChange>
        </w:rPr>
        <w:tab/>
        <w:t xml:space="preserve">Figure </w:t>
      </w:r>
      <w:r w:rsidRPr="00565895">
        <w:rPr>
          <w:rFonts w:ascii="Times" w:hAnsi="Times"/>
          <w:color w:val="000000" w:themeColor="text1"/>
          <w:lang w:val="fr-FR"/>
          <w:rPrChange w:id="154" w:author="Stephen Brooks" w:date="2022-04-21T09:21:00Z">
            <w:rPr>
              <w:rFonts w:ascii="Times" w:hAnsi="Times"/>
              <w:color w:val="000000" w:themeColor="text1"/>
              <w:lang w:val="en-US"/>
            </w:rPr>
          </w:rPrChange>
        </w:rPr>
        <w:t>E</w:t>
      </w:r>
      <w:r w:rsidRPr="00565895">
        <w:rPr>
          <w:color w:val="000000" w:themeColor="text1"/>
          <w:lang w:val="fr-FR"/>
          <w:rPrChange w:id="155" w:author="Stephen Brooks" w:date="2022-04-21T09:21:00Z">
            <w:rPr>
              <w:color w:val="000000" w:themeColor="text1"/>
            </w:rPr>
          </w:rPrChange>
        </w:rPr>
        <w:t>.13</w:t>
      </w:r>
      <w:r w:rsidRPr="00565895">
        <w:rPr>
          <w:color w:val="000000" w:themeColor="text1"/>
          <w:lang w:val="fr-FR"/>
          <w:rPrChange w:id="156" w:author="Stephen Brooks" w:date="2022-04-21T09:21:00Z">
            <w:rPr>
              <w:color w:val="000000" w:themeColor="text1"/>
            </w:rPr>
          </w:rPrChange>
        </w:rPr>
        <w:tab/>
      </w:r>
      <w:r w:rsidRPr="00565895">
        <w:rPr>
          <w:lang w:val="fr-FR"/>
          <w:rPrChange w:id="157" w:author="Stephen Brooks" w:date="2022-04-21T09:21:00Z">
            <w:rPr/>
          </w:rPrChange>
        </w:rPr>
        <w:t xml:space="preserve">CA + </w:t>
      </w:r>
      <w:proofErr w:type="spellStart"/>
      <w:r w:rsidRPr="00565895">
        <w:rPr>
          <w:lang w:val="fr-FR"/>
          <w:rPrChange w:id="158" w:author="Stephen Brooks" w:date="2022-04-21T09:21:00Z">
            <w:rPr/>
          </w:rPrChange>
        </w:rPr>
        <w:t>Grid</w:t>
      </w:r>
      <w:proofErr w:type="spellEnd"/>
      <w:r w:rsidRPr="00565895">
        <w:rPr>
          <w:lang w:val="fr-FR"/>
          <w:rPrChange w:id="159" w:author="Stephen Brooks" w:date="2022-04-21T09:21:00Z">
            <w:rPr/>
          </w:rPrChange>
        </w:rPr>
        <w:t xml:space="preserve"> Questionnaire UI …………………………………… 137</w:t>
      </w:r>
    </w:p>
    <w:p w14:paraId="61EAFA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60" w:author="Stephen Brooks" w:date="2022-04-21T09:21:00Z">
            <w:rPr>
              <w:color w:val="000000" w:themeColor="text1"/>
            </w:rPr>
          </w:rPrChange>
        </w:rPr>
      </w:pPr>
      <w:r w:rsidRPr="00565895">
        <w:rPr>
          <w:lang w:val="fr-FR"/>
          <w:rPrChange w:id="161" w:author="Stephen Brooks" w:date="2022-04-21T09:21:00Z">
            <w:rPr/>
          </w:rPrChange>
        </w:rPr>
        <w:tab/>
        <w:t xml:space="preserve">Figure </w:t>
      </w:r>
      <w:r w:rsidRPr="00565895">
        <w:rPr>
          <w:rFonts w:ascii="Times" w:hAnsi="Times"/>
          <w:color w:val="000000" w:themeColor="text1"/>
          <w:lang w:val="fr-FR"/>
          <w:rPrChange w:id="162" w:author="Stephen Brooks" w:date="2022-04-21T09:21:00Z">
            <w:rPr>
              <w:rFonts w:ascii="Times" w:hAnsi="Times"/>
              <w:color w:val="000000" w:themeColor="text1"/>
              <w:lang w:val="en-US"/>
            </w:rPr>
          </w:rPrChange>
        </w:rPr>
        <w:t>E</w:t>
      </w:r>
      <w:r w:rsidRPr="00565895">
        <w:rPr>
          <w:lang w:val="fr-FR"/>
          <w:rPrChange w:id="163" w:author="Stephen Brooks" w:date="2022-04-21T09:21:00Z">
            <w:rPr/>
          </w:rPrChange>
        </w:rPr>
        <w:t>.14</w:t>
      </w:r>
      <w:r w:rsidRPr="00565895">
        <w:rPr>
          <w:lang w:val="fr-FR"/>
          <w:rPrChange w:id="164" w:author="Stephen Brooks" w:date="2022-04-21T09:21:00Z">
            <w:rPr/>
          </w:rPrChange>
        </w:rPr>
        <w:tab/>
      </w:r>
      <w:r w:rsidRPr="00565895">
        <w:rPr>
          <w:color w:val="000000" w:themeColor="text1"/>
          <w:lang w:val="fr-FR"/>
          <w:rPrChange w:id="165" w:author="Stephen Brooks" w:date="2022-04-21T09:21:00Z">
            <w:rPr>
              <w:color w:val="000000" w:themeColor="text1"/>
            </w:rPr>
          </w:rPrChange>
        </w:rPr>
        <w:t xml:space="preserve">Questions on CA + </w:t>
      </w:r>
      <w:proofErr w:type="spellStart"/>
      <w:r w:rsidRPr="00565895">
        <w:rPr>
          <w:color w:val="000000" w:themeColor="text1"/>
          <w:lang w:val="fr-FR"/>
          <w:rPrChange w:id="166" w:author="Stephen Brooks" w:date="2022-04-21T09:21:00Z">
            <w:rPr>
              <w:color w:val="000000" w:themeColor="text1"/>
            </w:rPr>
          </w:rPrChange>
        </w:rPr>
        <w:t>Grid</w:t>
      </w:r>
      <w:proofErr w:type="spellEnd"/>
      <w:r w:rsidRPr="00565895">
        <w:rPr>
          <w:color w:val="000000" w:themeColor="text1"/>
          <w:lang w:val="fr-FR"/>
          <w:rPrChange w:id="167" w:author="Stephen Brooks" w:date="2022-04-21T09:21:00Z">
            <w:rPr>
              <w:color w:val="000000" w:themeColor="text1"/>
            </w:rPr>
          </w:rPrChange>
        </w:rPr>
        <w:t xml:space="preserve"> ………………………………………... 138</w:t>
      </w:r>
    </w:p>
    <w:p w14:paraId="0EA062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68" w:author="Stephen Brooks" w:date="2022-04-21T09:21:00Z">
            <w:rPr>
              <w:color w:val="000000" w:themeColor="text1"/>
            </w:rPr>
          </w:rPrChange>
        </w:rPr>
      </w:pPr>
      <w:r w:rsidRPr="00565895">
        <w:rPr>
          <w:color w:val="000000" w:themeColor="text1"/>
          <w:lang w:val="fr-FR"/>
          <w:rPrChange w:id="169" w:author="Stephen Brooks" w:date="2022-04-21T09:21:00Z">
            <w:rPr>
              <w:color w:val="000000" w:themeColor="text1"/>
            </w:rPr>
          </w:rPrChange>
        </w:rPr>
        <w:tab/>
        <w:t xml:space="preserve">Figure </w:t>
      </w:r>
      <w:r w:rsidRPr="00565895">
        <w:rPr>
          <w:rFonts w:ascii="Times" w:hAnsi="Times"/>
          <w:color w:val="000000" w:themeColor="text1"/>
          <w:lang w:val="fr-FR"/>
          <w:rPrChange w:id="170" w:author="Stephen Brooks" w:date="2022-04-21T09:21:00Z">
            <w:rPr>
              <w:rFonts w:ascii="Times" w:hAnsi="Times"/>
              <w:color w:val="000000" w:themeColor="text1"/>
              <w:lang w:val="en-US"/>
            </w:rPr>
          </w:rPrChange>
        </w:rPr>
        <w:t>E</w:t>
      </w:r>
      <w:r w:rsidRPr="00565895">
        <w:rPr>
          <w:color w:val="000000" w:themeColor="text1"/>
          <w:lang w:val="fr-FR"/>
          <w:rPrChange w:id="171" w:author="Stephen Brooks" w:date="2022-04-21T09:21:00Z">
            <w:rPr>
              <w:color w:val="000000" w:themeColor="text1"/>
            </w:rPr>
          </w:rPrChange>
        </w:rPr>
        <w:t>.15</w:t>
      </w:r>
      <w:r w:rsidRPr="00565895">
        <w:rPr>
          <w:color w:val="000000" w:themeColor="text1"/>
          <w:lang w:val="fr-FR"/>
          <w:rPrChange w:id="172" w:author="Stephen Brooks" w:date="2022-04-21T09:21:00Z">
            <w:rPr>
              <w:color w:val="000000" w:themeColor="text1"/>
            </w:rPr>
          </w:rPrChange>
        </w:rPr>
        <w:tab/>
        <w:t>Question-</w:t>
      </w:r>
      <w:proofErr w:type="spellStart"/>
      <w:r w:rsidRPr="00565895">
        <w:rPr>
          <w:color w:val="000000" w:themeColor="text1"/>
          <w:lang w:val="fr-FR"/>
          <w:rPrChange w:id="173" w:author="Stephen Brooks" w:date="2022-04-21T09:21:00Z">
            <w:rPr>
              <w:color w:val="000000" w:themeColor="text1"/>
            </w:rPr>
          </w:rPrChange>
        </w:rPr>
        <w:t>Answer</w:t>
      </w:r>
      <w:proofErr w:type="spellEnd"/>
      <w:r w:rsidRPr="00565895">
        <w:rPr>
          <w:color w:val="000000" w:themeColor="text1"/>
          <w:lang w:val="fr-FR"/>
          <w:rPrChange w:id="174" w:author="Stephen Brooks" w:date="2022-04-21T09:21:00Z">
            <w:rPr>
              <w:color w:val="000000" w:themeColor="text1"/>
            </w:rPr>
          </w:rPrChange>
        </w:rPr>
        <w:t xml:space="preserve"> Identification on VSUP + </w:t>
      </w:r>
      <w:proofErr w:type="spellStart"/>
      <w:r w:rsidRPr="00565895">
        <w:rPr>
          <w:color w:val="000000" w:themeColor="text1"/>
          <w:lang w:val="fr-FR"/>
          <w:rPrChange w:id="175" w:author="Stephen Brooks" w:date="2022-04-21T09:21:00Z">
            <w:rPr>
              <w:color w:val="000000" w:themeColor="text1"/>
            </w:rPr>
          </w:rPrChange>
        </w:rPr>
        <w:t>Grid</w:t>
      </w:r>
      <w:proofErr w:type="spellEnd"/>
      <w:r w:rsidRPr="00565895">
        <w:rPr>
          <w:color w:val="000000" w:themeColor="text1"/>
          <w:lang w:val="fr-FR"/>
          <w:rPrChange w:id="176" w:author="Stephen Brooks" w:date="2022-04-21T09:21:00Z">
            <w:rPr>
              <w:color w:val="000000" w:themeColor="text1"/>
            </w:rPr>
          </w:rPrChange>
        </w:rPr>
        <w:t xml:space="preserve"> ……………... 139</w:t>
      </w:r>
    </w:p>
    <w:p w14:paraId="39F70CF3"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77" w:author="Stephen Brooks" w:date="2022-04-21T09:21:00Z">
            <w:rPr/>
          </w:rPrChange>
        </w:rPr>
      </w:pPr>
      <w:r w:rsidRPr="00565895">
        <w:rPr>
          <w:color w:val="000000" w:themeColor="text1"/>
          <w:lang w:val="fr-FR"/>
          <w:rPrChange w:id="178" w:author="Stephen Brooks" w:date="2022-04-21T09:21:00Z">
            <w:rPr>
              <w:color w:val="000000" w:themeColor="text1"/>
            </w:rPr>
          </w:rPrChange>
        </w:rPr>
        <w:tab/>
        <w:t xml:space="preserve">Figure </w:t>
      </w:r>
      <w:r w:rsidRPr="00565895">
        <w:rPr>
          <w:rFonts w:ascii="Times" w:hAnsi="Times"/>
          <w:color w:val="000000" w:themeColor="text1"/>
          <w:lang w:val="fr-FR"/>
          <w:rPrChange w:id="179" w:author="Stephen Brooks" w:date="2022-04-21T09:21:00Z">
            <w:rPr>
              <w:rFonts w:ascii="Times" w:hAnsi="Times"/>
              <w:color w:val="000000" w:themeColor="text1"/>
              <w:lang w:val="en-US"/>
            </w:rPr>
          </w:rPrChange>
        </w:rPr>
        <w:t>E</w:t>
      </w:r>
      <w:r w:rsidRPr="00565895">
        <w:rPr>
          <w:color w:val="000000" w:themeColor="text1"/>
          <w:lang w:val="fr-FR"/>
          <w:rPrChange w:id="180" w:author="Stephen Brooks" w:date="2022-04-21T09:21:00Z">
            <w:rPr>
              <w:color w:val="000000" w:themeColor="text1"/>
            </w:rPr>
          </w:rPrChange>
        </w:rPr>
        <w:t xml:space="preserve">.16 </w:t>
      </w:r>
      <w:r w:rsidRPr="00565895">
        <w:rPr>
          <w:color w:val="000000" w:themeColor="text1"/>
          <w:lang w:val="fr-FR"/>
          <w:rPrChange w:id="181" w:author="Stephen Brooks" w:date="2022-04-21T09:21:00Z">
            <w:rPr>
              <w:color w:val="000000" w:themeColor="text1"/>
            </w:rPr>
          </w:rPrChange>
        </w:rPr>
        <w:tab/>
      </w:r>
      <w:r w:rsidRPr="00565895">
        <w:rPr>
          <w:lang w:val="fr-FR"/>
          <w:rPrChange w:id="182" w:author="Stephen Brooks" w:date="2022-04-21T09:21:00Z">
            <w:rPr/>
          </w:rPrChange>
        </w:rPr>
        <w:t xml:space="preserve">VSUP + </w:t>
      </w:r>
      <w:proofErr w:type="spellStart"/>
      <w:r w:rsidRPr="00565895">
        <w:rPr>
          <w:lang w:val="fr-FR"/>
          <w:rPrChange w:id="183" w:author="Stephen Brooks" w:date="2022-04-21T09:21:00Z">
            <w:rPr/>
          </w:rPrChange>
        </w:rPr>
        <w:t>Grid</w:t>
      </w:r>
      <w:proofErr w:type="spellEnd"/>
      <w:r w:rsidRPr="00565895">
        <w:rPr>
          <w:lang w:val="fr-FR"/>
          <w:rPrChange w:id="184" w:author="Stephen Brooks" w:date="2022-04-21T09:21:00Z">
            <w:rPr/>
          </w:rPrChange>
        </w:rPr>
        <w:t xml:space="preserve"> Questionnaire UI ………………………………... 140</w:t>
      </w:r>
    </w:p>
    <w:p w14:paraId="55B8884A" w14:textId="77777777" w:rsidR="00B71065" w:rsidDel="0032672A"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del w:id="185" w:author="Stephen Brooks" w:date="2022-04-21T18:04:00Z"/>
          <w:color w:val="000000" w:themeColor="text1"/>
        </w:rPr>
      </w:pPr>
      <w:r w:rsidRPr="00565895">
        <w:rPr>
          <w:color w:val="000000" w:themeColor="text1"/>
          <w:lang w:val="fr-FR"/>
          <w:rPrChange w:id="186" w:author="Stephen Brooks" w:date="2022-04-21T09:21:00Z">
            <w:rPr>
              <w:color w:val="000000" w:themeColor="text1"/>
            </w:rPr>
          </w:rPrChange>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Pr>
          <w:color w:val="000000" w:themeColor="text1"/>
        </w:rPr>
        <w:t>141</w:t>
      </w:r>
    </w:p>
    <w:p w14:paraId="235159B3"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p>
    <w:p w14:paraId="02EAE134"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proofErr w:type="gramStart"/>
      <w:r>
        <w:rPr>
          <w:color w:val="000000" w:themeColor="text1"/>
        </w:rPr>
        <w:t>…..</w:t>
      </w:r>
      <w:proofErr w:type="gramEnd"/>
      <w:r>
        <w:rPr>
          <w:color w:val="000000" w:themeColor="text1"/>
        </w:rPr>
        <w:t xml:space="preserve"> 150</w:t>
      </w:r>
    </w:p>
    <w:p w14:paraId="07CE2BB6" w14:textId="77777777" w:rsidR="00B71065" w:rsidRDefault="00B71065" w:rsidP="00B71065">
      <w:pPr>
        <w:spacing w:line="360" w:lineRule="auto"/>
      </w:pPr>
    </w:p>
    <w:p w14:paraId="0B6F91DB" w14:textId="77777777" w:rsidR="00B71065" w:rsidRDefault="00B71065" w:rsidP="00B71065">
      <w:pPr>
        <w:spacing w:line="360" w:lineRule="auto"/>
        <w:rPr>
          <w:rFonts w:ascii="Times" w:hAnsi="Times"/>
          <w:color w:val="000000" w:themeColor="text1"/>
          <w:lang w:val="en-US"/>
        </w:rPr>
      </w:pPr>
      <w:r>
        <w:tab/>
      </w:r>
    </w:p>
    <w:p w14:paraId="37AB7AFA" w14:textId="77777777" w:rsidR="00A2046E" w:rsidRDefault="00A2046E">
      <w:pPr>
        <w:rPr>
          <w:ins w:id="187" w:author="Stephen Brooks" w:date="2022-04-21T09:41:00Z"/>
          <w:rFonts w:ascii="Times" w:hAnsi="Times"/>
          <w:b/>
          <w:bCs/>
          <w:color w:val="000000" w:themeColor="text1"/>
          <w:lang w:val="en-US"/>
        </w:rPr>
      </w:pPr>
      <w:ins w:id="188" w:author="Stephen Brooks" w:date="2022-04-21T09:41:00Z">
        <w:r>
          <w:rPr>
            <w:rFonts w:ascii="Times" w:hAnsi="Times"/>
            <w:b/>
            <w:bCs/>
            <w:color w:val="000000" w:themeColor="text1"/>
            <w:lang w:val="en-US"/>
          </w:rPr>
          <w:br w:type="page"/>
        </w:r>
      </w:ins>
    </w:p>
    <w:p w14:paraId="523B3386" w14:textId="2BB0C612" w:rsidR="00B71065" w:rsidRPr="004343E7" w:rsidRDefault="00B71065" w:rsidP="00B71065">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434765F" w14:textId="77777777" w:rsidR="00B71065" w:rsidRPr="00AC4779" w:rsidRDefault="00B71065" w:rsidP="00B71065">
      <w:pPr>
        <w:rPr>
          <w:rFonts w:ascii="Times" w:hAnsi="Times"/>
          <w:color w:val="000000" w:themeColor="text1"/>
          <w:lang w:val="en-US"/>
        </w:rPr>
      </w:pPr>
      <w:r>
        <w:rPr>
          <w:rFonts w:ascii="Times" w:hAnsi="Times"/>
          <w:color w:val="000000" w:themeColor="text1"/>
          <w:lang w:val="en-US"/>
        </w:rPr>
        <w:tab/>
      </w:r>
    </w:p>
    <w:p w14:paraId="2BADF387" w14:textId="77777777" w:rsidR="00B71065" w:rsidRPr="00BD7ECE" w:rsidRDefault="00B71065" w:rsidP="00B71065">
      <w:pPr>
        <w:autoSpaceDE w:val="0"/>
        <w:autoSpaceDN w:val="0"/>
        <w:adjustRightInd w:val="0"/>
        <w:spacing w:line="360" w:lineRule="auto"/>
        <w:rPr>
          <w:rFonts w:ascii="Times" w:hAnsi="Times"/>
          <w:color w:val="000000" w:themeColor="text1"/>
          <w:lang w:val="es-ES"/>
          <w:rPrChange w:id="189" w:author="Stephen Brooks" w:date="2022-04-21T15:54:00Z">
            <w:rPr>
              <w:rFonts w:ascii="Times" w:hAnsi="Times"/>
              <w:color w:val="000000" w:themeColor="text1"/>
              <w:lang w:val="en-US"/>
            </w:rPr>
          </w:rPrChange>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BD7ECE">
        <w:rPr>
          <w:rFonts w:ascii="Times" w:hAnsi="Times"/>
          <w:color w:val="000000" w:themeColor="text1"/>
          <w:lang w:val="es-ES"/>
          <w:rPrChange w:id="190" w:author="Stephen Brooks" w:date="2022-04-21T15:54:00Z">
            <w:rPr>
              <w:rFonts w:ascii="Times" w:hAnsi="Times"/>
              <w:color w:val="000000" w:themeColor="text1"/>
              <w:lang w:val="en-US"/>
            </w:rPr>
          </w:rPrChange>
        </w:rPr>
        <w:t>37</w:t>
      </w:r>
    </w:p>
    <w:p w14:paraId="4B6453CA" w14:textId="77777777" w:rsidR="00B71065" w:rsidRPr="00565895" w:rsidRDefault="00B71065" w:rsidP="00B71065">
      <w:pPr>
        <w:autoSpaceDE w:val="0"/>
        <w:autoSpaceDN w:val="0"/>
        <w:adjustRightInd w:val="0"/>
        <w:spacing w:line="360" w:lineRule="auto"/>
        <w:rPr>
          <w:color w:val="000000" w:themeColor="text1"/>
          <w:lang w:val="es-ES"/>
          <w:rPrChange w:id="191" w:author="Stephen Brooks" w:date="2022-04-21T09:21:00Z">
            <w:rPr>
              <w:color w:val="000000" w:themeColor="text1"/>
              <w:lang w:val="en-US"/>
            </w:rPr>
          </w:rPrChange>
        </w:rPr>
      </w:pPr>
      <w:r w:rsidRPr="00BD7ECE">
        <w:rPr>
          <w:rFonts w:ascii="Times" w:hAnsi="Times"/>
          <w:color w:val="000000" w:themeColor="text1"/>
          <w:lang w:val="es-ES"/>
          <w:rPrChange w:id="192" w:author="Stephen Brooks" w:date="2022-04-21T15:54:00Z">
            <w:rPr>
              <w:rFonts w:ascii="Times" w:hAnsi="Times"/>
              <w:color w:val="000000" w:themeColor="text1"/>
              <w:lang w:val="en-US"/>
            </w:rPr>
          </w:rPrChange>
        </w:rPr>
        <w:tab/>
      </w:r>
      <w:proofErr w:type="spellStart"/>
      <w:r w:rsidRPr="00565895">
        <w:rPr>
          <w:rFonts w:ascii="Times" w:hAnsi="Times"/>
          <w:color w:val="000000" w:themeColor="text1"/>
          <w:lang w:val="es-ES"/>
          <w:rPrChange w:id="193" w:author="Stephen Brooks" w:date="2022-04-21T09:21:00Z">
            <w:rPr>
              <w:rFonts w:ascii="Times" w:hAnsi="Times"/>
              <w:color w:val="000000" w:themeColor="text1"/>
              <w:lang w:val="en-US"/>
            </w:rPr>
          </w:rPrChange>
        </w:rPr>
        <w:t>Algorithm</w:t>
      </w:r>
      <w:proofErr w:type="spellEnd"/>
      <w:r w:rsidRPr="00565895">
        <w:rPr>
          <w:rFonts w:ascii="Times" w:hAnsi="Times"/>
          <w:color w:val="000000" w:themeColor="text1"/>
          <w:lang w:val="es-ES"/>
          <w:rPrChange w:id="194" w:author="Stephen Brooks" w:date="2022-04-21T09:21:00Z">
            <w:rPr>
              <w:rFonts w:ascii="Times" w:hAnsi="Times"/>
              <w:color w:val="000000" w:themeColor="text1"/>
              <w:lang w:val="en-US"/>
            </w:rPr>
          </w:rPrChange>
        </w:rPr>
        <w:t xml:space="preserve"> 3.2</w:t>
      </w:r>
      <w:r w:rsidRPr="00565895">
        <w:rPr>
          <w:rFonts w:ascii="Times" w:hAnsi="Times"/>
          <w:color w:val="000000" w:themeColor="text1"/>
          <w:lang w:val="es-ES"/>
          <w:rPrChange w:id="195" w:author="Stephen Brooks" w:date="2022-04-21T09:21:00Z">
            <w:rPr>
              <w:rFonts w:ascii="Times" w:hAnsi="Times"/>
              <w:color w:val="000000" w:themeColor="text1"/>
              <w:lang w:val="en-US"/>
            </w:rPr>
          </w:rPrChange>
        </w:rPr>
        <w:tab/>
        <w:t xml:space="preserve">    </w:t>
      </w:r>
      <w:r w:rsidRPr="00565895">
        <w:rPr>
          <w:color w:val="000000" w:themeColor="text1"/>
          <w:lang w:val="es-ES"/>
          <w:rPrChange w:id="196" w:author="Stephen Brooks" w:date="2022-04-21T09:21:00Z">
            <w:rPr>
              <w:color w:val="000000" w:themeColor="text1"/>
              <w:lang w:val="en-US"/>
            </w:rPr>
          </w:rPrChange>
        </w:rPr>
        <w:t xml:space="preserve">CNN </w:t>
      </w:r>
      <w:proofErr w:type="spellStart"/>
      <w:r w:rsidRPr="00565895">
        <w:rPr>
          <w:color w:val="000000" w:themeColor="text1"/>
          <w:lang w:val="es-ES"/>
          <w:rPrChange w:id="197" w:author="Stephen Brooks" w:date="2022-04-21T09:21:00Z">
            <w:rPr>
              <w:color w:val="000000" w:themeColor="text1"/>
              <w:lang w:val="en-US"/>
            </w:rPr>
          </w:rPrChange>
        </w:rPr>
        <w:t>Model</w:t>
      </w:r>
      <w:proofErr w:type="spellEnd"/>
      <w:r w:rsidRPr="00565895">
        <w:rPr>
          <w:color w:val="000000" w:themeColor="text1"/>
          <w:lang w:val="es-ES"/>
          <w:rPrChange w:id="198" w:author="Stephen Brooks" w:date="2022-04-21T09:21:00Z">
            <w:rPr>
              <w:color w:val="000000" w:themeColor="text1"/>
              <w:lang w:val="en-US"/>
            </w:rPr>
          </w:rPrChange>
        </w:rPr>
        <w:t xml:space="preserve"> ……………………………………</w:t>
      </w:r>
      <w:proofErr w:type="gramStart"/>
      <w:r w:rsidRPr="00565895">
        <w:rPr>
          <w:color w:val="000000" w:themeColor="text1"/>
          <w:lang w:val="es-ES"/>
          <w:rPrChange w:id="199" w:author="Stephen Brooks" w:date="2022-04-21T09:21:00Z">
            <w:rPr>
              <w:color w:val="000000" w:themeColor="text1"/>
              <w:lang w:val="en-US"/>
            </w:rPr>
          </w:rPrChange>
        </w:rPr>
        <w:t>…….</w:t>
      </w:r>
      <w:proofErr w:type="gramEnd"/>
      <w:r w:rsidRPr="00565895">
        <w:rPr>
          <w:color w:val="000000" w:themeColor="text1"/>
          <w:lang w:val="es-ES"/>
          <w:rPrChange w:id="200" w:author="Stephen Brooks" w:date="2022-04-21T09:21:00Z">
            <w:rPr>
              <w:color w:val="000000" w:themeColor="text1"/>
              <w:lang w:val="en-US"/>
            </w:rPr>
          </w:rPrChange>
        </w:rPr>
        <w:t>……….. 39</w:t>
      </w:r>
    </w:p>
    <w:p w14:paraId="62EF4CBD" w14:textId="77777777" w:rsidR="00B71065" w:rsidRDefault="00B71065" w:rsidP="00B71065">
      <w:pPr>
        <w:spacing w:line="360" w:lineRule="auto"/>
        <w:rPr>
          <w:rFonts w:ascii="Times" w:hAnsi="Times"/>
          <w:color w:val="000000" w:themeColor="text1"/>
          <w:lang w:val="en-US"/>
        </w:rPr>
      </w:pPr>
      <w:r w:rsidRPr="00565895">
        <w:rPr>
          <w:color w:val="000000" w:themeColor="text1"/>
          <w:lang w:val="es-ES"/>
          <w:rPrChange w:id="201" w:author="Stephen Brooks" w:date="2022-04-21T09:21:00Z">
            <w:rPr>
              <w:color w:val="000000" w:themeColor="text1"/>
              <w:lang w:val="en-US"/>
            </w:rPr>
          </w:rPrChange>
        </w:rPr>
        <w:tab/>
      </w:r>
      <w:proofErr w:type="spellStart"/>
      <w:r w:rsidRPr="00565895">
        <w:rPr>
          <w:color w:val="000000" w:themeColor="text1"/>
          <w:lang w:val="es-ES"/>
          <w:rPrChange w:id="202" w:author="Stephen Brooks" w:date="2022-04-21T09:21:00Z">
            <w:rPr>
              <w:color w:val="000000" w:themeColor="text1"/>
              <w:lang w:val="en-US"/>
            </w:rPr>
          </w:rPrChange>
        </w:rPr>
        <w:t>Algorithm</w:t>
      </w:r>
      <w:proofErr w:type="spellEnd"/>
      <w:r w:rsidRPr="00565895">
        <w:rPr>
          <w:color w:val="000000" w:themeColor="text1"/>
          <w:lang w:val="es-ES"/>
          <w:rPrChange w:id="203" w:author="Stephen Brooks" w:date="2022-04-21T09:21:00Z">
            <w:rPr>
              <w:color w:val="000000" w:themeColor="text1"/>
              <w:lang w:val="en-US"/>
            </w:rPr>
          </w:rPrChange>
        </w:rPr>
        <w:t xml:space="preserve"> 3.3     </w:t>
      </w:r>
      <w:r w:rsidRPr="00565895">
        <w:rPr>
          <w:rFonts w:ascii="Times" w:hAnsi="Times"/>
          <w:color w:val="000000" w:themeColor="text1"/>
          <w:sz w:val="23"/>
          <w:szCs w:val="23"/>
          <w:shd w:val="clear" w:color="auto" w:fill="FFFFFF"/>
          <w:lang w:val="es-ES"/>
          <w:rPrChange w:id="204" w:author="Stephen Brooks" w:date="2022-04-21T09:21:00Z">
            <w:rPr>
              <w:rFonts w:ascii="Times" w:hAnsi="Times"/>
              <w:color w:val="000000" w:themeColor="text1"/>
              <w:sz w:val="23"/>
              <w:szCs w:val="23"/>
              <w:shd w:val="clear" w:color="auto" w:fill="FFFFFF"/>
              <w:lang w:val="en-US"/>
            </w:rPr>
          </w:rPrChange>
        </w:rPr>
        <w:t xml:space="preserve">LSTM </w:t>
      </w:r>
      <w:proofErr w:type="spellStart"/>
      <w:r w:rsidRPr="00565895">
        <w:rPr>
          <w:rFonts w:ascii="Times" w:hAnsi="Times"/>
          <w:color w:val="000000" w:themeColor="text1"/>
          <w:lang w:val="es-ES"/>
          <w:rPrChange w:id="205" w:author="Stephen Brooks" w:date="2022-04-21T09:21:00Z">
            <w:rPr>
              <w:rFonts w:ascii="Times" w:hAnsi="Times"/>
              <w:color w:val="000000" w:themeColor="text1"/>
              <w:lang w:val="en-US"/>
            </w:rPr>
          </w:rPrChange>
        </w:rPr>
        <w:t>Model</w:t>
      </w:r>
      <w:proofErr w:type="spellEnd"/>
      <w:r w:rsidRPr="00565895">
        <w:rPr>
          <w:rFonts w:ascii="Times" w:hAnsi="Times"/>
          <w:color w:val="000000" w:themeColor="text1"/>
          <w:lang w:val="es-ES"/>
          <w:rPrChange w:id="206" w:author="Stephen Brooks" w:date="2022-04-21T09:21:00Z">
            <w:rPr>
              <w:rFonts w:ascii="Times" w:hAnsi="Times"/>
              <w:color w:val="000000" w:themeColor="text1"/>
              <w:lang w:val="en-US"/>
            </w:rPr>
          </w:rPrChange>
        </w:rPr>
        <w:t xml:space="preserve"> ……………………………………</w:t>
      </w:r>
      <w:proofErr w:type="gramStart"/>
      <w:r w:rsidRPr="00565895">
        <w:rPr>
          <w:rFonts w:ascii="Times" w:hAnsi="Times"/>
          <w:color w:val="000000" w:themeColor="text1"/>
          <w:lang w:val="es-ES"/>
          <w:rPrChange w:id="207" w:author="Stephen Brooks" w:date="2022-04-21T09:21:00Z">
            <w:rPr>
              <w:rFonts w:ascii="Times" w:hAnsi="Times"/>
              <w:color w:val="000000" w:themeColor="text1"/>
              <w:lang w:val="en-US"/>
            </w:rPr>
          </w:rPrChange>
        </w:rPr>
        <w:t>…….</w:t>
      </w:r>
      <w:proofErr w:type="gramEnd"/>
      <w:r w:rsidRPr="00565895">
        <w:rPr>
          <w:rFonts w:ascii="Times" w:hAnsi="Times"/>
          <w:color w:val="000000" w:themeColor="text1"/>
          <w:lang w:val="es-ES"/>
          <w:rPrChange w:id="208" w:author="Stephen Brooks" w:date="2022-04-21T09:21:00Z">
            <w:rPr>
              <w:rFonts w:ascii="Times" w:hAnsi="Times"/>
              <w:color w:val="000000" w:themeColor="text1"/>
              <w:lang w:val="en-US"/>
            </w:rPr>
          </w:rPrChange>
        </w:rPr>
        <w:t xml:space="preserve">………. </w:t>
      </w:r>
      <w:r>
        <w:rPr>
          <w:rFonts w:ascii="Times" w:hAnsi="Times"/>
          <w:color w:val="000000" w:themeColor="text1"/>
          <w:lang w:val="en-US"/>
        </w:rPr>
        <w:t>41</w:t>
      </w:r>
    </w:p>
    <w:p w14:paraId="115FDF21" w14:textId="77777777" w:rsidR="00B71065" w:rsidRDefault="00B71065" w:rsidP="00B71065">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 43</w:t>
      </w:r>
    </w:p>
    <w:p w14:paraId="25FFC11E" w14:textId="77777777" w:rsidR="00B71065" w:rsidRPr="004343E7" w:rsidRDefault="00B71065" w:rsidP="00B71065">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44</w:t>
      </w:r>
    </w:p>
    <w:p w14:paraId="5FA0645A" w14:textId="77777777" w:rsidR="00B71065" w:rsidRDefault="00B71065" w:rsidP="00B71065">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44</w:t>
      </w:r>
    </w:p>
    <w:p w14:paraId="2736C356"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 xml:space="preserve"> 48</w:t>
      </w:r>
    </w:p>
    <w:p w14:paraId="7AF090A2"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 xml:space="preserve"> 53</w:t>
      </w:r>
    </w:p>
    <w:p w14:paraId="79E9813F"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54</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18F667EA"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is able to identify targets in CA method more accurately than </w:t>
      </w:r>
      <w:ins w:id="209" w:author="Stephen Brooks" w:date="2022-04-21T09:22:00Z">
        <w:r w:rsidR="00565895">
          <w:rPr>
            <w:rFonts w:ascii="Times" w:hAnsi="Times"/>
            <w:color w:val="000000" w:themeColor="text1"/>
            <w:lang w:val="en-US"/>
          </w:rPr>
          <w:t xml:space="preserve">the </w:t>
        </w:r>
        <w:proofErr w:type="gramStart"/>
        <w:r w:rsidR="00565895">
          <w:rPr>
            <w:rFonts w:ascii="Times" w:hAnsi="Times"/>
            <w:color w:val="000000" w:themeColor="text1"/>
            <w:lang w:val="en-US"/>
          </w:rPr>
          <w:t>state of the art</w:t>
        </w:r>
        <w:proofErr w:type="gramEnd"/>
        <w:r w:rsidR="00565895">
          <w:rPr>
            <w:rFonts w:ascii="Times" w:hAnsi="Times"/>
            <w:color w:val="000000" w:themeColor="text1"/>
            <w:lang w:val="en-US"/>
          </w:rPr>
          <w:t xml:space="preserve"> </w:t>
        </w:r>
      </w:ins>
      <w:r w:rsidR="00EE3F66" w:rsidRPr="008119D9">
        <w:rPr>
          <w:rFonts w:ascii="Times" w:hAnsi="Times"/>
          <w:color w:val="000000" w:themeColor="text1"/>
          <w:lang w:val="en-US"/>
        </w:rPr>
        <w:t xml:space="preserve">VSUP </w:t>
      </w:r>
      <w:del w:id="210" w:author="Stephen Brooks" w:date="2022-04-21T09:22:00Z">
        <w:r w:rsidR="00EE3F66" w:rsidRPr="008119D9" w:rsidDel="00565895">
          <w:rPr>
            <w:rFonts w:ascii="Times" w:hAnsi="Times"/>
            <w:color w:val="000000" w:themeColor="text1"/>
            <w:lang w:val="en-US"/>
          </w:rPr>
          <w:delText>method</w:delText>
        </w:r>
      </w:del>
      <w:ins w:id="211" w:author="Stephen Brooks" w:date="2022-04-21T09:22:00Z">
        <w:r w:rsidR="00565895">
          <w:rPr>
            <w:rFonts w:ascii="Times" w:hAnsi="Times"/>
            <w:color w:val="000000" w:themeColor="text1"/>
            <w:lang w:val="en-US"/>
          </w:rPr>
          <w:t>approach</w:t>
        </w:r>
      </w:ins>
      <w:r w:rsidR="00EE3F66" w:rsidRPr="008119D9">
        <w:rPr>
          <w:rFonts w:ascii="Times" w:hAnsi="Times"/>
          <w:color w:val="000000" w:themeColor="text1"/>
          <w:lang w:val="en-US"/>
        </w:rPr>
        <w:t xml:space="preserve">. In addition, their speed of target identification was significantly faster in CA </w:t>
      </w:r>
      <w:ins w:id="212" w:author="Stephen Brooks" w:date="2022-04-21T09:22:00Z">
        <w:r w:rsidR="00565895">
          <w:rPr>
            <w:rFonts w:ascii="Times" w:hAnsi="Times"/>
            <w:color w:val="000000" w:themeColor="text1"/>
            <w:lang w:val="en-US"/>
          </w:rPr>
          <w:t xml:space="preserve">as compared </w:t>
        </w:r>
      </w:ins>
      <w:r w:rsidR="00EE3F66" w:rsidRPr="008119D9">
        <w:rPr>
          <w:rFonts w:ascii="Times" w:hAnsi="Times"/>
          <w:color w:val="000000" w:themeColor="text1"/>
          <w:lang w:val="en-US"/>
        </w:rPr>
        <w:t xml:space="preserve">to </w:t>
      </w:r>
      <w:ins w:id="213" w:author="Stephen Brooks" w:date="2022-04-21T09:22:00Z">
        <w:r w:rsidR="00565895">
          <w:rPr>
            <w:rFonts w:ascii="Times" w:hAnsi="Times"/>
            <w:color w:val="000000" w:themeColor="text1"/>
            <w:lang w:val="en-US"/>
          </w:rPr>
          <w:t xml:space="preserve">the </w:t>
        </w:r>
      </w:ins>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3A8A6D3D"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del w:id="214" w:author="Stephen Brooks" w:date="2022-04-21T09:41:00Z">
        <w:r w:rsidDel="00A2046E">
          <w:rPr>
            <w:rFonts w:ascii="Times" w:hAnsi="Times"/>
            <w:color w:val="000000" w:themeColor="text1"/>
            <w:lang w:val="en-US"/>
          </w:rPr>
          <w:delText xml:space="preserve">people </w:delText>
        </w:r>
      </w:del>
      <w:ins w:id="215" w:author="Stephen Brooks" w:date="2022-04-21T09:42:00Z">
        <w:r w:rsidR="00A2046E">
          <w:rPr>
            <w:rFonts w:ascii="Times" w:hAnsi="Times"/>
            <w:color w:val="000000" w:themeColor="text1"/>
            <w:lang w:val="en-US"/>
          </w:rPr>
          <w:t>practitioners</w:t>
        </w:r>
      </w:ins>
      <w:ins w:id="216" w:author="Stephen Brooks" w:date="2022-04-21T09:41:00Z">
        <w:r w:rsidR="00A2046E">
          <w:rPr>
            <w:rFonts w:ascii="Times" w:hAnsi="Times"/>
            <w:color w:val="000000" w:themeColor="text1"/>
            <w:lang w:val="en-US"/>
          </w:rPr>
          <w:t xml:space="preserve"> </w:t>
        </w:r>
      </w:ins>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del w:id="217" w:author="Stephen Brooks" w:date="2022-04-21T09:42:00Z">
        <w:r w:rsidDel="00A2046E">
          <w:rPr>
            <w:rFonts w:ascii="Times" w:hAnsi="Times"/>
            <w:color w:val="000000" w:themeColor="text1"/>
          </w:rPr>
          <w:delText>]</w:delText>
        </w:r>
        <w:r w:rsidDel="00A2046E">
          <w:rPr>
            <w:rFonts w:ascii="Times" w:hAnsi="Times"/>
            <w:color w:val="000000" w:themeColor="text1"/>
            <w:lang w:val="en-US"/>
          </w:rPr>
          <w:delText xml:space="preserve">, </w:delText>
        </w:r>
      </w:del>
      <w:ins w:id="218" w:author="Stephen Brooks" w:date="2022-04-21T09:42:00Z">
        <w:r w:rsidR="00A2046E">
          <w:rPr>
            <w:rFonts w:ascii="Times" w:hAnsi="Times"/>
            <w:color w:val="000000" w:themeColor="text1"/>
          </w:rPr>
          <w:t>]</w:t>
        </w:r>
        <w:r w:rsidR="00A2046E">
          <w:rPr>
            <w:rFonts w:ascii="Times" w:hAnsi="Times"/>
            <w:color w:val="000000" w:themeColor="text1"/>
            <w:lang w:val="en-US"/>
          </w:rPr>
          <w:t xml:space="preserve"> and </w:t>
        </w:r>
      </w:ins>
      <w:r>
        <w:rPr>
          <w:rFonts w:ascii="Times" w:hAnsi="Times"/>
          <w:color w:val="000000" w:themeColor="text1"/>
          <w:lang w:val="en-US"/>
        </w:rPr>
        <w:t>texture patterns [29]</w:t>
      </w:r>
      <w:del w:id="219" w:author="Stephen Brooks" w:date="2022-04-21T09:42:00Z">
        <w:r w:rsidDel="00A2046E">
          <w:rPr>
            <w:rFonts w:ascii="Times" w:hAnsi="Times"/>
            <w:color w:val="000000" w:themeColor="text1"/>
            <w:lang w:val="en-US"/>
          </w:rPr>
          <w:delText xml:space="preserve"> and so on</w:delText>
        </w:r>
      </w:del>
      <w:r>
        <w:rPr>
          <w:rFonts w:ascii="Times" w:hAnsi="Times"/>
          <w:color w:val="000000" w:themeColor="text1"/>
          <w:lang w:val="en-US"/>
        </w:rPr>
        <w:t xml:space="preserve">. But as far we know, no uncertainty representation has </w:t>
      </w:r>
      <w:del w:id="220" w:author="Stephen Brooks" w:date="2022-04-21T09:42:00Z">
        <w:r w:rsidDel="00A2046E">
          <w:rPr>
            <w:rFonts w:ascii="Times" w:hAnsi="Times"/>
            <w:color w:val="000000" w:themeColor="text1"/>
            <w:lang w:val="en-US"/>
          </w:rPr>
          <w:delText xml:space="preserve">used </w:delText>
        </w:r>
      </w:del>
      <w:ins w:id="221" w:author="Stephen Brooks" w:date="2022-04-21T09:42:00Z">
        <w:r w:rsidR="00A2046E">
          <w:rPr>
            <w:rFonts w:ascii="Times" w:hAnsi="Times"/>
            <w:color w:val="000000" w:themeColor="text1"/>
            <w:lang w:val="en-US"/>
          </w:rPr>
          <w:t xml:space="preserve">made use of </w:t>
        </w:r>
      </w:ins>
      <w:r>
        <w:rPr>
          <w:rFonts w:ascii="Times" w:hAnsi="Times"/>
          <w:color w:val="000000" w:themeColor="text1"/>
          <w:lang w:val="en-US"/>
        </w:rPr>
        <w:t>Chromatic Aberration</w:t>
      </w:r>
      <w:ins w:id="222" w:author="Stephen Brooks" w:date="2022-04-21T09:43:00Z">
        <w:r w:rsidR="00A2046E">
          <w:rPr>
            <w:rFonts w:ascii="Times" w:hAnsi="Times"/>
            <w:color w:val="000000" w:themeColor="text1"/>
            <w:lang w:val="en-US"/>
          </w:rPr>
          <w:t xml:space="preserve"> (CA)</w:t>
        </w:r>
      </w:ins>
      <w:r>
        <w:rPr>
          <w:rFonts w:ascii="Times" w:hAnsi="Times"/>
          <w:color w:val="000000" w:themeColor="text1"/>
          <w:lang w:val="en-US"/>
        </w:rPr>
        <w:t xml:space="preserve">. </w:t>
      </w:r>
      <w:del w:id="223" w:author="Stephen Brooks" w:date="2022-04-21T09:43:00Z">
        <w:r w:rsidDel="00A2046E">
          <w:rPr>
            <w:rFonts w:ascii="Times" w:hAnsi="Times"/>
            <w:color w:val="000000" w:themeColor="text1"/>
            <w:lang w:val="en-US"/>
          </w:rPr>
          <w:delText xml:space="preserve">We introduce machine learning model uncertainties as chromatic aberration in visual interfaces. </w:delText>
        </w:r>
      </w:del>
      <w:r>
        <w:rPr>
          <w:rFonts w:ascii="Times" w:hAnsi="Times"/>
          <w:color w:val="000000" w:themeColor="text1"/>
          <w:lang w:val="en-US"/>
        </w:rPr>
        <w:t>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w:t>
      </w:r>
      <w:del w:id="224" w:author="Stephen Brooks" w:date="2022-04-21T09:43:00Z">
        <w:r w:rsidDel="00A2046E">
          <w:rPr>
            <w:rFonts w:ascii="Times" w:hAnsi="Times"/>
            <w:color w:val="000000" w:themeColor="text1"/>
            <w:lang w:val="en-US"/>
          </w:rPr>
          <w:delText xml:space="preserve">some </w:delText>
        </w:r>
      </w:del>
      <w:r>
        <w:rPr>
          <w:rFonts w:ascii="Times" w:hAnsi="Times"/>
          <w:color w:val="000000" w:themeColor="text1"/>
          <w:lang w:val="en-US"/>
        </w:rPr>
        <w:t xml:space="preserve">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del w:id="225" w:author="Stephen Brooks" w:date="2022-04-21T09:43:00Z">
        <w:r w:rsidDel="00A2046E">
          <w:rPr>
            <w:rFonts w:ascii="Times" w:hAnsi="Times"/>
            <w:color w:val="000000" w:themeColor="text1"/>
            <w:lang w:val="en-US"/>
          </w:rPr>
          <w:delText>chromatic aberration</w:delText>
        </w:r>
      </w:del>
      <w:ins w:id="226" w:author="Stephen Brooks" w:date="2022-04-21T09:43:00Z">
        <w:r w:rsidR="00A2046E">
          <w:rPr>
            <w:rFonts w:ascii="Times" w:hAnsi="Times"/>
            <w:color w:val="000000" w:themeColor="text1"/>
            <w:lang w:val="en-US"/>
          </w:rPr>
          <w:t>CA</w:t>
        </w:r>
      </w:ins>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BA85751"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del w:id="227" w:author="Stephen Brooks" w:date="2022-04-21T09:44:00Z">
        <w:r w:rsidDel="00A2046E">
          <w:rPr>
            <w:rFonts w:ascii="Times" w:hAnsi="Times"/>
            <w:color w:val="000000" w:themeColor="text1"/>
            <w:shd w:val="clear" w:color="auto" w:fill="FFFFFF"/>
            <w:lang w:val="en-US"/>
          </w:rPr>
          <w:delText xml:space="preserve">very </w:delText>
        </w:r>
      </w:del>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del w:id="228" w:author="Stephen Brooks" w:date="2022-04-21T09:44:00Z">
        <w:r w:rsidRPr="002E48C9" w:rsidDel="00A2046E">
          <w:rPr>
            <w:rFonts w:ascii="Times" w:hAnsi="Times"/>
            <w:color w:val="000000" w:themeColor="text1"/>
            <w:shd w:val="clear" w:color="auto" w:fill="FFFFFF"/>
            <w:lang w:val="en-US"/>
          </w:rPr>
          <w:delText xml:space="preserve">started </w:delText>
        </w:r>
      </w:del>
      <w:ins w:id="229" w:author="Stephen Brooks" w:date="2022-04-21T09:44:00Z">
        <w:r w:rsidR="00A2046E">
          <w:rPr>
            <w:rFonts w:ascii="Times" w:hAnsi="Times"/>
            <w:color w:val="000000" w:themeColor="text1"/>
            <w:shd w:val="clear" w:color="auto" w:fill="FFFFFF"/>
            <w:lang w:val="en-US"/>
          </w:rPr>
          <w:t>were introduced. T</w:t>
        </w:r>
      </w:ins>
      <w:del w:id="230" w:author="Stephen Brooks" w:date="2022-04-21T09:44:00Z">
        <w:r w:rsidRPr="002E48C9" w:rsidDel="00A2046E">
          <w:rPr>
            <w:rFonts w:ascii="Times" w:hAnsi="Times"/>
            <w:color w:val="000000" w:themeColor="text1"/>
            <w:shd w:val="clear" w:color="auto" w:fill="FFFFFF"/>
            <w:lang w:val="en-US"/>
          </w:rPr>
          <w:delText>and</w:delText>
        </w:r>
        <w:r w:rsidDel="00A2046E">
          <w:rPr>
            <w:rFonts w:ascii="Times" w:hAnsi="Times"/>
            <w:color w:val="000000" w:themeColor="text1"/>
            <w:shd w:val="clear" w:color="auto" w:fill="FFFFFF"/>
            <w:lang w:val="en-US"/>
          </w:rPr>
          <w:delText>, t</w:delText>
        </w:r>
      </w:del>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del w:id="231" w:author="Stephen Brooks" w:date="2022-04-21T09:44:00Z">
        <w:r w:rsidRPr="002E48C9" w:rsidDel="00A2046E">
          <w:rPr>
            <w:rFonts w:ascii="Times" w:hAnsi="Times"/>
            <w:color w:val="000000" w:themeColor="text1"/>
            <w:lang w:val="en-US"/>
          </w:rPr>
          <w:delText xml:space="preserve">is </w:delText>
        </w:r>
      </w:del>
      <w:ins w:id="232" w:author="Stephen Brooks" w:date="2022-04-21T09:44:00Z">
        <w:r w:rsidR="00A2046E">
          <w:rPr>
            <w:rFonts w:ascii="Times" w:hAnsi="Times"/>
            <w:color w:val="000000" w:themeColor="text1"/>
            <w:lang w:val="en-US"/>
          </w:rPr>
          <w:t>has</w:t>
        </w:r>
        <w:r w:rsidR="00A2046E" w:rsidRPr="002E48C9">
          <w:rPr>
            <w:rFonts w:ascii="Times" w:hAnsi="Times"/>
            <w:color w:val="000000" w:themeColor="text1"/>
            <w:lang w:val="en-US"/>
          </w:rPr>
          <w:t xml:space="preserve"> </w:t>
        </w:r>
      </w:ins>
      <w:del w:id="233" w:author="Stephen Brooks" w:date="2022-04-21T09:44:00Z">
        <w:r w:rsidRPr="002E48C9" w:rsidDel="00A2046E">
          <w:rPr>
            <w:rFonts w:ascii="Times" w:hAnsi="Times"/>
            <w:color w:val="000000" w:themeColor="text1"/>
            <w:lang w:val="en-US"/>
          </w:rPr>
          <w:delText xml:space="preserve">changing </w:delText>
        </w:r>
      </w:del>
      <w:ins w:id="234" w:author="Stephen Brooks" w:date="2022-04-21T09:44:00Z">
        <w:r w:rsidR="00A2046E" w:rsidRPr="002E48C9">
          <w:rPr>
            <w:rFonts w:ascii="Times" w:hAnsi="Times"/>
            <w:color w:val="000000" w:themeColor="text1"/>
            <w:lang w:val="en-US"/>
          </w:rPr>
          <w:t>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ins>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del w:id="235" w:author="Stephen Brooks" w:date="2022-04-21T09:44:00Z">
        <w:r w:rsidDel="00A2046E">
          <w:rPr>
            <w:rFonts w:ascii="Times" w:hAnsi="Times"/>
            <w:color w:val="000000" w:themeColor="text1"/>
            <w:lang w:val="en-US"/>
          </w:rPr>
          <w:delText xml:space="preserve">most </w:delText>
        </w:r>
      </w:del>
      <w:ins w:id="236" w:author="Stephen Brooks" w:date="2022-04-21T09:44:00Z">
        <w:r w:rsidR="00A2046E">
          <w:rPr>
            <w:rFonts w:ascii="Times" w:hAnsi="Times"/>
            <w:color w:val="000000" w:themeColor="text1"/>
            <w:lang w:val="en-US"/>
          </w:rPr>
          <w:t xml:space="preserve">more </w:t>
        </w:r>
      </w:ins>
      <w:r>
        <w:rPr>
          <w:rFonts w:ascii="Times" w:hAnsi="Times"/>
          <w:color w:val="000000" w:themeColor="text1"/>
          <w:lang w:val="en-US"/>
        </w:rPr>
        <w:t>recently the Omicron</w:t>
      </w:r>
      <w:r w:rsidRPr="002E48C9">
        <w:rPr>
          <w:rFonts w:ascii="Times" w:hAnsi="Times"/>
          <w:color w:val="000000" w:themeColor="text1"/>
          <w:lang w:val="en-US"/>
        </w:rPr>
        <w:t xml:space="preserve"> </w:t>
      </w:r>
      <w:ins w:id="237" w:author="Stephen Brooks" w:date="2022-04-21T09:45:00Z">
        <w:r w:rsidR="00A2046E">
          <w:rPr>
            <w:rFonts w:ascii="Times" w:hAnsi="Times"/>
            <w:color w:val="000000" w:themeColor="text1"/>
            <w:lang w:val="en-US"/>
          </w:rPr>
          <w:t xml:space="preserve">variant </w:t>
        </w:r>
      </w:ins>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w:t>
      </w:r>
      <w:del w:id="238" w:author="Stephen Brooks" w:date="2022-04-21T09:45:00Z">
        <w:r w:rsidRPr="002E48C9" w:rsidDel="00A2046E">
          <w:rPr>
            <w:rFonts w:ascii="Times" w:hAnsi="Times"/>
            <w:color w:val="000000" w:themeColor="text1"/>
            <w:lang w:val="en-US"/>
          </w:rPr>
          <w:delText>still</w:delText>
        </w:r>
        <w:r w:rsidDel="00A2046E">
          <w:rPr>
            <w:rFonts w:ascii="Times" w:hAnsi="Times"/>
            <w:color w:val="000000" w:themeColor="text1"/>
            <w:lang w:val="en-US"/>
          </w:rPr>
          <w:delText xml:space="preserve"> </w:delText>
        </w:r>
      </w:del>
      <w:r>
        <w:rPr>
          <w:rFonts w:ascii="Times" w:hAnsi="Times"/>
          <w:color w:val="000000" w:themeColor="text1"/>
          <w:lang w:val="en-US"/>
        </w:rPr>
        <w:t xml:space="preserve">at the time of writing this thesis, </w:t>
      </w:r>
      <w:del w:id="239" w:author="Stephen Brooks" w:date="2022-04-21T09:45:00Z">
        <w:r w:rsidRPr="002E48C9" w:rsidDel="00A2046E">
          <w:rPr>
            <w:rFonts w:ascii="Times" w:hAnsi="Times"/>
            <w:color w:val="000000" w:themeColor="text1"/>
            <w:lang w:val="en-US"/>
          </w:rPr>
          <w:delText xml:space="preserve">nobody knows </w:delText>
        </w:r>
      </w:del>
      <w:ins w:id="240" w:author="Stephen Brooks" w:date="2022-04-21T09:45:00Z">
        <w:r w:rsidR="00A2046E">
          <w:rPr>
            <w:rFonts w:ascii="Times" w:hAnsi="Times"/>
            <w:color w:val="000000" w:themeColor="text1"/>
            <w:lang w:val="en-US"/>
          </w:rPr>
          <w:t xml:space="preserve">it is unknown if and </w:t>
        </w:r>
      </w:ins>
      <w:r w:rsidRPr="002E48C9">
        <w:rPr>
          <w:rFonts w:ascii="Times" w:hAnsi="Times"/>
          <w:color w:val="000000" w:themeColor="text1"/>
          <w:lang w:val="en-US"/>
        </w:rPr>
        <w:t xml:space="preserve">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w:t>
      </w:r>
      <w:del w:id="241" w:author="Stephen Brooks" w:date="2022-04-21T09:45:00Z">
        <w:r w:rsidRPr="002E48C9" w:rsidDel="00A2046E">
          <w:rPr>
            <w:rFonts w:ascii="Times" w:hAnsi="Times"/>
            <w:color w:val="000000" w:themeColor="text1"/>
            <w:lang w:val="en-US"/>
          </w:rPr>
          <w:delText xml:space="preserve"> and return to normal life again</w:delText>
        </w:r>
      </w:del>
      <w:r w:rsidRPr="002E48C9">
        <w:rPr>
          <w:rFonts w:ascii="Times" w:hAnsi="Times"/>
          <w:color w:val="000000" w:themeColor="text1"/>
          <w:lang w:val="en-US"/>
        </w:rPr>
        <w:t xml:space="preserve">.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542A6D54"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del w:id="242" w:author="Stephen Brooks" w:date="2022-04-21T09:46:00Z">
        <w:r w:rsidRPr="002E48C9" w:rsidDel="00A2046E">
          <w:rPr>
            <w:rFonts w:ascii="Times" w:hAnsi="Times"/>
            <w:color w:val="000000" w:themeColor="text1"/>
            <w:shd w:val="clear" w:color="auto" w:fill="FFFFFF"/>
          </w:rPr>
          <w:delText xml:space="preserve">the </w:delText>
        </w:r>
      </w:del>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ins w:id="243" w:author="Stephen Brooks" w:date="2022-04-21T09:50:00Z">
        <w:r w:rsidR="0017299D">
          <w:rPr>
            <w:rFonts w:ascii="Times" w:hAnsi="Times"/>
            <w:b/>
            <w:bCs/>
            <w:color w:val="000000" w:themeColor="text1"/>
            <w:lang w:val="en-US"/>
          </w:rPr>
          <w:t xml:space="preserve"> &amp; Technologies</w:t>
        </w:r>
      </w:ins>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ins w:id="244" w:author="Stephen Brooks" w:date="2022-04-21T09:48:00Z"/>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7D606A8F" w:rsidR="00A2046E" w:rsidRPr="00A2046E" w:rsidRDefault="0045432F">
      <w:pPr>
        <w:pStyle w:val="ListParagraph"/>
        <w:numPr>
          <w:ilvl w:val="0"/>
          <w:numId w:val="35"/>
        </w:numPr>
        <w:spacing w:line="360" w:lineRule="auto"/>
        <w:jc w:val="both"/>
        <w:rPr>
          <w:ins w:id="245" w:author="Stephen Brooks" w:date="2022-04-21T09:48:00Z"/>
          <w:rFonts w:ascii="Times" w:hAnsi="Times" w:cs="Arial"/>
          <w:color w:val="000000" w:themeColor="text1"/>
          <w:shd w:val="clear" w:color="auto" w:fill="FFFFFF"/>
          <w:lang w:val="en-US"/>
          <w:rPrChange w:id="246" w:author="Stephen Brooks" w:date="2022-04-21T09:48:00Z">
            <w:rPr>
              <w:ins w:id="247" w:author="Stephen Brooks" w:date="2022-04-21T09:48:00Z"/>
              <w:rFonts w:cs="Arial"/>
              <w:shd w:val="clear" w:color="auto" w:fill="FFFFFF"/>
              <w:lang w:val="en-US"/>
            </w:rPr>
          </w:rPrChange>
        </w:rPr>
        <w:pPrChange w:id="248" w:author="Stephen Brooks" w:date="2022-04-21T09:48:00Z">
          <w:pPr>
            <w:spacing w:line="360" w:lineRule="auto"/>
            <w:jc w:val="both"/>
          </w:pPr>
        </w:pPrChange>
      </w:pPr>
      <w:del w:id="249" w:author="Stephen Brooks" w:date="2022-04-21T09:48:00Z">
        <w:r w:rsidRPr="00A2046E" w:rsidDel="00A2046E">
          <w:rPr>
            <w:rFonts w:ascii="Times" w:hAnsi="Times" w:cs="Arial"/>
            <w:color w:val="000000" w:themeColor="text1"/>
            <w:shd w:val="clear" w:color="auto" w:fill="FFFFFF"/>
            <w:lang w:val="en-US"/>
            <w:rPrChange w:id="250" w:author="Stephen Brooks" w:date="2022-04-21T09:48:00Z">
              <w:rPr>
                <w:rFonts w:cs="Arial"/>
                <w:shd w:val="clear" w:color="auto" w:fill="FFFFFF"/>
                <w:lang w:val="en-US"/>
              </w:rPr>
            </w:rPrChange>
          </w:rPr>
          <w:delText xml:space="preserve">i. </w:delText>
        </w:r>
      </w:del>
      <w:r w:rsidRPr="00A2046E">
        <w:rPr>
          <w:rFonts w:ascii="Times" w:hAnsi="Times" w:cs="Arial"/>
          <w:color w:val="000000" w:themeColor="text1"/>
          <w:shd w:val="clear" w:color="auto" w:fill="FFFFFF"/>
          <w:lang w:val="en-US"/>
          <w:rPrChange w:id="251" w:author="Stephen Brooks" w:date="2022-04-21T09:48:00Z">
            <w:rPr>
              <w:rFonts w:ascii="Times" w:hAnsi="Times" w:cs="Arial"/>
              <w:b/>
              <w:bCs/>
              <w:color w:val="000000" w:themeColor="text1"/>
              <w:shd w:val="clear" w:color="auto" w:fill="FFFFFF"/>
              <w:lang w:val="en-US"/>
            </w:rPr>
          </w:rPrChange>
        </w:rPr>
        <w:t>Supervised Learning</w:t>
      </w:r>
      <w:del w:id="252" w:author="Stephen Brooks" w:date="2022-04-21T09:48:00Z">
        <w:r w:rsidRPr="00A2046E" w:rsidDel="00A2046E">
          <w:rPr>
            <w:rFonts w:ascii="Times" w:hAnsi="Times" w:cs="Arial"/>
            <w:color w:val="000000" w:themeColor="text1"/>
            <w:shd w:val="clear" w:color="auto" w:fill="FFFFFF"/>
            <w:lang w:val="en-US"/>
            <w:rPrChange w:id="253" w:author="Stephen Brooks" w:date="2022-04-21T09:48:00Z">
              <w:rPr>
                <w:rFonts w:cs="Arial"/>
                <w:shd w:val="clear" w:color="auto" w:fill="FFFFFF"/>
                <w:lang w:val="en-US"/>
              </w:rPr>
            </w:rPrChange>
          </w:rPr>
          <w:delText xml:space="preserve"> (</w:delText>
        </w:r>
      </w:del>
      <w:ins w:id="254" w:author="Stephen Brooks" w:date="2022-04-21T09:48:00Z">
        <w:r w:rsidR="00A2046E">
          <w:rPr>
            <w:rFonts w:ascii="Times" w:hAnsi="Times" w:cs="Arial"/>
            <w:color w:val="000000" w:themeColor="text1"/>
            <w:shd w:val="clear" w:color="auto" w:fill="FFFFFF"/>
            <w:lang w:val="en-US"/>
          </w:rPr>
          <w:t xml:space="preserve"> - </w:t>
        </w:r>
      </w:ins>
      <w:r w:rsidRPr="00A2046E">
        <w:rPr>
          <w:rFonts w:ascii="Times" w:hAnsi="Times"/>
          <w:color w:val="000000" w:themeColor="text1"/>
          <w:shd w:val="clear" w:color="auto" w:fill="FFFFFF"/>
          <w:rPrChange w:id="255" w:author="Stephen Brooks" w:date="2022-04-21T09:48:00Z">
            <w:rPr>
              <w:shd w:val="clear" w:color="auto" w:fill="FFFFFF"/>
            </w:rPr>
          </w:rPrChange>
        </w:rPr>
        <w:t>In this type, the machine learning algorithm is trained on labeled data. Even though the data needs to be labeled accurately for this method to work, supervised learning is extremely powerful when used in the right circumstances</w:t>
      </w:r>
      <w:ins w:id="256" w:author="Stephen Brooks" w:date="2022-04-21T09:48:00Z">
        <w:r w:rsidR="00A2046E">
          <w:rPr>
            <w:rFonts w:ascii="Times" w:hAnsi="Times"/>
            <w:color w:val="000000" w:themeColor="text1"/>
          </w:rPr>
          <w:t>.</w:t>
        </w:r>
      </w:ins>
      <w:del w:id="257" w:author="Stephen Brooks" w:date="2022-04-21T09:48:00Z">
        <w:r w:rsidRPr="00A2046E" w:rsidDel="00A2046E">
          <w:rPr>
            <w:rFonts w:ascii="Times" w:hAnsi="Times"/>
            <w:color w:val="000000" w:themeColor="text1"/>
            <w:rPrChange w:id="258" w:author="Stephen Brooks" w:date="2022-04-21T09:48:00Z">
              <w:rPr/>
            </w:rPrChange>
          </w:rPr>
          <w:delText>)</w:delText>
        </w:r>
      </w:del>
      <w:r w:rsidRPr="00A2046E">
        <w:rPr>
          <w:rFonts w:ascii="Times" w:hAnsi="Times" w:cs="Arial"/>
          <w:color w:val="000000" w:themeColor="text1"/>
          <w:shd w:val="clear" w:color="auto" w:fill="FFFFFF"/>
          <w:lang w:val="en-US"/>
          <w:rPrChange w:id="259" w:author="Stephen Brooks" w:date="2022-04-21T09:48:00Z">
            <w:rPr>
              <w:rFonts w:cs="Arial"/>
              <w:shd w:val="clear" w:color="auto" w:fill="FFFFFF"/>
              <w:lang w:val="en-US"/>
            </w:rPr>
          </w:rPrChange>
        </w:rPr>
        <w:t xml:space="preserve"> </w:t>
      </w:r>
    </w:p>
    <w:p w14:paraId="01CBB6F8" w14:textId="534EA654" w:rsidR="00A2046E" w:rsidRDefault="0045432F" w:rsidP="00A2046E">
      <w:pPr>
        <w:pStyle w:val="ListParagraph"/>
        <w:numPr>
          <w:ilvl w:val="0"/>
          <w:numId w:val="35"/>
        </w:numPr>
        <w:spacing w:line="360" w:lineRule="auto"/>
        <w:jc w:val="both"/>
        <w:rPr>
          <w:ins w:id="260" w:author="Stephen Brooks" w:date="2022-04-21T09:48:00Z"/>
          <w:rFonts w:ascii="Times" w:hAnsi="Times" w:cs="Arial"/>
          <w:color w:val="000000" w:themeColor="text1"/>
          <w:shd w:val="clear" w:color="auto" w:fill="FFFFFF"/>
          <w:lang w:val="en-US"/>
        </w:rPr>
      </w:pPr>
      <w:del w:id="261" w:author="Stephen Brooks" w:date="2022-04-21T09:48:00Z">
        <w:r w:rsidRPr="00A2046E" w:rsidDel="00A2046E">
          <w:rPr>
            <w:rFonts w:ascii="Times" w:hAnsi="Times" w:cs="Arial"/>
            <w:color w:val="000000" w:themeColor="text1"/>
            <w:shd w:val="clear" w:color="auto" w:fill="FFFFFF"/>
            <w:lang w:val="en-US"/>
            <w:rPrChange w:id="262" w:author="Stephen Brooks" w:date="2022-04-21T09:48:00Z">
              <w:rPr>
                <w:rFonts w:cs="Arial"/>
                <w:shd w:val="clear" w:color="auto" w:fill="FFFFFF"/>
                <w:lang w:val="en-US"/>
              </w:rPr>
            </w:rPrChange>
          </w:rPr>
          <w:lastRenderedPageBreak/>
          <w:delText xml:space="preserve">ii. </w:delText>
        </w:r>
      </w:del>
      <w:r w:rsidRPr="00A2046E">
        <w:rPr>
          <w:rFonts w:ascii="Times" w:hAnsi="Times" w:cs="Arial"/>
          <w:color w:val="000000" w:themeColor="text1"/>
          <w:shd w:val="clear" w:color="auto" w:fill="FFFFFF"/>
          <w:lang w:val="en-US"/>
          <w:rPrChange w:id="263" w:author="Stephen Brooks" w:date="2022-04-21T09:48:00Z">
            <w:rPr>
              <w:rFonts w:ascii="Times" w:hAnsi="Times" w:cs="Arial"/>
              <w:b/>
              <w:bCs/>
              <w:color w:val="000000" w:themeColor="text1"/>
              <w:shd w:val="clear" w:color="auto" w:fill="FFFFFF"/>
              <w:lang w:val="en-US"/>
            </w:rPr>
          </w:rPrChange>
        </w:rPr>
        <w:t>Unsupervised Learning</w:t>
      </w:r>
      <w:del w:id="264" w:author="Stephen Brooks" w:date="2022-04-21T09:48:00Z">
        <w:r w:rsidRPr="00A2046E" w:rsidDel="00A2046E">
          <w:rPr>
            <w:rFonts w:ascii="Times" w:hAnsi="Times" w:cs="Arial"/>
            <w:color w:val="000000" w:themeColor="text1"/>
            <w:shd w:val="clear" w:color="auto" w:fill="FFFFFF"/>
            <w:lang w:val="en-US"/>
            <w:rPrChange w:id="265" w:author="Stephen Brooks" w:date="2022-04-21T09:48:00Z">
              <w:rPr>
                <w:rFonts w:cs="Arial"/>
                <w:shd w:val="clear" w:color="auto" w:fill="FFFFFF"/>
                <w:lang w:val="en-US"/>
              </w:rPr>
            </w:rPrChange>
          </w:rPr>
          <w:delText xml:space="preserve"> (</w:delText>
        </w:r>
      </w:del>
      <w:ins w:id="266" w:author="Stephen Brooks" w:date="2022-04-21T09:48:00Z">
        <w:r w:rsidR="00A2046E">
          <w:rPr>
            <w:rFonts w:ascii="Times" w:hAnsi="Times" w:cs="Arial"/>
            <w:color w:val="000000" w:themeColor="text1"/>
            <w:shd w:val="clear" w:color="auto" w:fill="FFFFFF"/>
            <w:lang w:val="en-US"/>
          </w:rPr>
          <w:t xml:space="preserve"> - </w:t>
        </w:r>
      </w:ins>
      <w:r w:rsidRPr="00A2046E">
        <w:rPr>
          <w:rFonts w:ascii="Times" w:hAnsi="Times" w:cs="Arial"/>
          <w:color w:val="000000" w:themeColor="text1"/>
          <w:shd w:val="clear" w:color="auto" w:fill="FFFFFF"/>
          <w:rPrChange w:id="267" w:author="Stephen Brooks" w:date="2022-04-21T09:48:00Z">
            <w:rPr>
              <w:rFonts w:cs="Arial"/>
              <w:shd w:val="clear" w:color="auto" w:fill="FFFFFF"/>
            </w:rPr>
          </w:rPrChange>
        </w:rPr>
        <w:t>This is a type of algorithm that learns patterns from untagged data.</w:t>
      </w:r>
      <w:r w:rsidRPr="00A2046E">
        <w:rPr>
          <w:rFonts w:ascii="Times" w:hAnsi="Times"/>
          <w:color w:val="000000" w:themeColor="text1"/>
          <w:rPrChange w:id="268" w:author="Stephen Brooks" w:date="2022-04-21T09:48:00Z">
            <w:rPr/>
          </w:rPrChange>
        </w:rPr>
        <w:t xml:space="preserve"> </w:t>
      </w:r>
      <w:r w:rsidRPr="00A2046E">
        <w:rPr>
          <w:rFonts w:ascii="Times" w:hAnsi="Times"/>
          <w:color w:val="000000" w:themeColor="text1"/>
          <w:shd w:val="clear" w:color="auto" w:fill="FFFFFF"/>
          <w:rPrChange w:id="269" w:author="Stephen Brooks" w:date="2022-04-21T09:48:00Z">
            <w:rPr>
              <w:shd w:val="clear" w:color="auto" w:fill="FFFFFF"/>
            </w:rPr>
          </w:rPrChange>
        </w:rPr>
        <w:t xml:space="preserve">This type of learning does not have labels to work </w:t>
      </w:r>
      <w:del w:id="270" w:author="Stephen Brooks" w:date="2022-04-21T09:49:00Z">
        <w:r w:rsidRPr="00A2046E" w:rsidDel="0017299D">
          <w:rPr>
            <w:rFonts w:ascii="Times" w:hAnsi="Times"/>
            <w:color w:val="000000" w:themeColor="text1"/>
            <w:shd w:val="clear" w:color="auto" w:fill="FFFFFF"/>
            <w:rPrChange w:id="271" w:author="Stephen Brooks" w:date="2022-04-21T09:48:00Z">
              <w:rPr>
                <w:shd w:val="clear" w:color="auto" w:fill="FFFFFF"/>
              </w:rPr>
            </w:rPrChange>
          </w:rPr>
          <w:delText>off</w:delText>
        </w:r>
      </w:del>
      <w:ins w:id="272" w:author="Stephen Brooks" w:date="2022-04-21T09:49:00Z">
        <w:r w:rsidR="0017299D">
          <w:rPr>
            <w:rFonts w:ascii="Times" w:hAnsi="Times"/>
            <w:color w:val="000000" w:themeColor="text1"/>
            <w:shd w:val="clear" w:color="auto" w:fill="FFFFFF"/>
          </w:rPr>
          <w:t>from</w:t>
        </w:r>
      </w:ins>
      <w:r w:rsidRPr="00A2046E">
        <w:rPr>
          <w:rFonts w:ascii="Times" w:hAnsi="Times"/>
          <w:color w:val="000000" w:themeColor="text1"/>
          <w:shd w:val="clear" w:color="auto" w:fill="FFFFFF"/>
          <w:rPrChange w:id="273" w:author="Stephen Brooks" w:date="2022-04-21T09:48:00Z">
            <w:rPr>
              <w:shd w:val="clear" w:color="auto" w:fill="FFFFFF"/>
            </w:rPr>
          </w:rPrChange>
        </w:rPr>
        <w:t xml:space="preserve">, resulting in the creation of hidden structures. Relationships between data points are perceived by the algorithm in an abstract manner, with no input required from </w:t>
      </w:r>
      <w:del w:id="274" w:author="Stephen Brooks" w:date="2022-04-21T09:49:00Z">
        <w:r w:rsidRPr="00A2046E" w:rsidDel="0017299D">
          <w:rPr>
            <w:rFonts w:ascii="Times" w:hAnsi="Times"/>
            <w:color w:val="000000" w:themeColor="text1"/>
            <w:shd w:val="clear" w:color="auto" w:fill="FFFFFF"/>
            <w:rPrChange w:id="275" w:author="Stephen Brooks" w:date="2022-04-21T09:48:00Z">
              <w:rPr>
                <w:shd w:val="clear" w:color="auto" w:fill="FFFFFF"/>
              </w:rPr>
            </w:rPrChange>
          </w:rPr>
          <w:delText>human beings</w:delText>
        </w:r>
      </w:del>
      <w:ins w:id="276" w:author="Stephen Brooks" w:date="2022-04-21T09:49:00Z">
        <w:r w:rsidR="0017299D">
          <w:rPr>
            <w:rFonts w:ascii="Times" w:hAnsi="Times"/>
            <w:color w:val="000000" w:themeColor="text1"/>
            <w:shd w:val="clear" w:color="auto" w:fill="FFFFFF"/>
          </w:rPr>
          <w:t>users</w:t>
        </w:r>
      </w:ins>
      <w:r w:rsidRPr="00A2046E">
        <w:rPr>
          <w:rFonts w:ascii="Times" w:hAnsi="Times"/>
          <w:color w:val="000000" w:themeColor="text1"/>
          <w:shd w:val="clear" w:color="auto" w:fill="FFFFFF"/>
          <w:rPrChange w:id="277" w:author="Stephen Brooks" w:date="2022-04-21T09:48:00Z">
            <w:rPr>
              <w:shd w:val="clear" w:color="auto" w:fill="FFFFFF"/>
            </w:rPr>
          </w:rPrChange>
        </w:rPr>
        <w:t>.</w:t>
      </w:r>
      <w:del w:id="278" w:author="Stephen Brooks" w:date="2022-04-21T09:48:00Z">
        <w:r w:rsidRPr="00A2046E" w:rsidDel="00A2046E">
          <w:rPr>
            <w:rFonts w:ascii="Times" w:hAnsi="Times"/>
            <w:color w:val="000000" w:themeColor="text1"/>
            <w:rPrChange w:id="279" w:author="Stephen Brooks" w:date="2022-04-21T09:48:00Z">
              <w:rPr/>
            </w:rPrChange>
          </w:rPr>
          <w:delText>)</w:delText>
        </w:r>
      </w:del>
      <w:r w:rsidRPr="00A2046E">
        <w:rPr>
          <w:rFonts w:ascii="Times" w:hAnsi="Times" w:cs="Arial"/>
          <w:color w:val="000000" w:themeColor="text1"/>
          <w:shd w:val="clear" w:color="auto" w:fill="FFFFFF"/>
          <w:lang w:val="en-US"/>
          <w:rPrChange w:id="280" w:author="Stephen Brooks" w:date="2022-04-21T09:48:00Z">
            <w:rPr>
              <w:rFonts w:cs="Arial"/>
              <w:shd w:val="clear" w:color="auto" w:fill="FFFFFF"/>
              <w:lang w:val="en-US"/>
            </w:rPr>
          </w:rPrChange>
        </w:rPr>
        <w:t xml:space="preserve"> </w:t>
      </w:r>
    </w:p>
    <w:p w14:paraId="31277F06" w14:textId="7F3708FA" w:rsidR="0045432F" w:rsidRPr="00A2046E" w:rsidRDefault="0045432F">
      <w:pPr>
        <w:pStyle w:val="ListParagraph"/>
        <w:numPr>
          <w:ilvl w:val="0"/>
          <w:numId w:val="35"/>
        </w:numPr>
        <w:spacing w:line="360" w:lineRule="auto"/>
        <w:jc w:val="both"/>
        <w:rPr>
          <w:rFonts w:ascii="Times" w:hAnsi="Times" w:cs="Arial"/>
          <w:color w:val="000000" w:themeColor="text1"/>
          <w:shd w:val="clear" w:color="auto" w:fill="FFFFFF"/>
          <w:lang w:val="en-US"/>
          <w:rPrChange w:id="281" w:author="Stephen Brooks" w:date="2022-04-21T09:48:00Z">
            <w:rPr>
              <w:rFonts w:cs="Arial"/>
              <w:shd w:val="clear" w:color="auto" w:fill="FFFFFF"/>
              <w:lang w:val="en-US"/>
            </w:rPr>
          </w:rPrChange>
        </w:rPr>
        <w:pPrChange w:id="282" w:author="Stephen Brooks" w:date="2022-04-21T09:48:00Z">
          <w:pPr>
            <w:spacing w:line="360" w:lineRule="auto"/>
            <w:jc w:val="both"/>
          </w:pPr>
        </w:pPrChange>
      </w:pPr>
      <w:del w:id="283" w:author="Stephen Brooks" w:date="2022-04-21T09:48:00Z">
        <w:r w:rsidRPr="00A2046E" w:rsidDel="00A2046E">
          <w:rPr>
            <w:rFonts w:ascii="Times" w:hAnsi="Times" w:cs="Arial"/>
            <w:color w:val="000000" w:themeColor="text1"/>
            <w:shd w:val="clear" w:color="auto" w:fill="FFFFFF"/>
            <w:lang w:val="en-US"/>
            <w:rPrChange w:id="284" w:author="Stephen Brooks" w:date="2022-04-21T09:48:00Z">
              <w:rPr>
                <w:rFonts w:cs="Arial"/>
                <w:shd w:val="clear" w:color="auto" w:fill="FFFFFF"/>
                <w:lang w:val="en-US"/>
              </w:rPr>
            </w:rPrChange>
          </w:rPr>
          <w:delText xml:space="preserve">iii. </w:delText>
        </w:r>
      </w:del>
      <w:r w:rsidRPr="00A2046E">
        <w:rPr>
          <w:rFonts w:ascii="Times" w:hAnsi="Times" w:cs="Arial"/>
          <w:color w:val="000000" w:themeColor="text1"/>
          <w:shd w:val="clear" w:color="auto" w:fill="FFFFFF"/>
          <w:lang w:val="en-US"/>
          <w:rPrChange w:id="285" w:author="Stephen Brooks" w:date="2022-04-21T09:48:00Z">
            <w:rPr>
              <w:rFonts w:cs="Arial"/>
              <w:b/>
              <w:bCs/>
              <w:shd w:val="clear" w:color="auto" w:fill="FFFFFF"/>
              <w:lang w:val="en-US"/>
            </w:rPr>
          </w:rPrChange>
        </w:rPr>
        <w:t>Reinforcement Learning</w:t>
      </w:r>
      <w:del w:id="286" w:author="Stephen Brooks" w:date="2022-04-21T09:48:00Z">
        <w:r w:rsidRPr="00A2046E" w:rsidDel="00A2046E">
          <w:rPr>
            <w:rFonts w:ascii="Times" w:hAnsi="Times" w:cs="Arial"/>
            <w:color w:val="000000" w:themeColor="text1"/>
            <w:shd w:val="clear" w:color="auto" w:fill="FFFFFF"/>
            <w:lang w:val="en-US"/>
            <w:rPrChange w:id="287" w:author="Stephen Brooks" w:date="2022-04-21T09:48:00Z">
              <w:rPr>
                <w:rFonts w:cs="Arial"/>
                <w:shd w:val="clear" w:color="auto" w:fill="FFFFFF"/>
                <w:lang w:val="en-US"/>
              </w:rPr>
            </w:rPrChange>
          </w:rPr>
          <w:delText xml:space="preserve"> (</w:delText>
        </w:r>
      </w:del>
      <w:ins w:id="288" w:author="Stephen Brooks" w:date="2022-04-21T09:48:00Z">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ins>
      <w:r w:rsidRPr="00A2046E">
        <w:rPr>
          <w:rFonts w:ascii="Times" w:hAnsi="Times"/>
          <w:color w:val="000000" w:themeColor="text1"/>
          <w:rPrChange w:id="289" w:author="Stephen Brooks" w:date="2022-04-21T09:48:00Z">
            <w:rPr/>
          </w:rPrChange>
        </w:rPr>
        <w:t>This learning</w:t>
      </w:r>
      <w:r w:rsidRPr="00A2046E">
        <w:rPr>
          <w:rFonts w:ascii="Times" w:hAnsi="Times"/>
          <w:color w:val="000000" w:themeColor="text1"/>
          <w:shd w:val="clear" w:color="auto" w:fill="FFFFFF"/>
          <w:rPrChange w:id="290" w:author="Stephen Brooks" w:date="2022-04-21T09:48:00Z">
            <w:rPr>
              <w:shd w:val="clear" w:color="auto" w:fill="FFFFFF"/>
            </w:rPr>
          </w:rPrChange>
        </w:rPr>
        <w:t> directly takes inspiration from how human beings learn from data in their lives. It features an algorithm that improves upon itself and learns from new situations using a trial-and-error method</w:t>
      </w:r>
      <w:del w:id="291" w:author="Stephen Brooks" w:date="2022-04-21T09:48:00Z">
        <w:r w:rsidRPr="00A2046E" w:rsidDel="00A2046E">
          <w:rPr>
            <w:rFonts w:ascii="Times" w:hAnsi="Times"/>
            <w:color w:val="000000" w:themeColor="text1"/>
            <w:shd w:val="clear" w:color="auto" w:fill="FFFFFF"/>
            <w:rPrChange w:id="292" w:author="Stephen Brooks" w:date="2022-04-21T09:48:00Z">
              <w:rPr>
                <w:shd w:val="clear" w:color="auto" w:fill="FFFFFF"/>
              </w:rPr>
            </w:rPrChange>
          </w:rPr>
          <w:delText>)</w:delText>
        </w:r>
      </w:del>
      <w:r w:rsidRPr="00A2046E">
        <w:rPr>
          <w:rFonts w:ascii="Times" w:hAnsi="Times"/>
          <w:color w:val="000000" w:themeColor="text1"/>
          <w:shd w:val="clear" w:color="auto" w:fill="FFFFFF"/>
          <w:rPrChange w:id="293" w:author="Stephen Brooks" w:date="2022-04-21T09:48:00Z">
            <w:rPr>
              <w:shd w:val="clear" w:color="auto" w:fill="FFFFFF"/>
            </w:rPr>
          </w:rPrChange>
        </w:rPr>
        <w:t>.</w:t>
      </w:r>
      <w:r w:rsidRPr="00A2046E">
        <w:rPr>
          <w:rFonts w:ascii="Times" w:hAnsi="Times" w:cs="Arial"/>
          <w:color w:val="000000" w:themeColor="text1"/>
          <w:shd w:val="clear" w:color="auto" w:fill="FFFFFF"/>
          <w:lang w:val="en-US"/>
          <w:rPrChange w:id="294" w:author="Stephen Brooks" w:date="2022-04-21T09:48:00Z">
            <w:rPr>
              <w:rFonts w:cs="Arial"/>
              <w:shd w:val="clear" w:color="auto" w:fill="FFFFFF"/>
              <w:lang w:val="en-US"/>
            </w:rPr>
          </w:rPrChange>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04B0CAD7" w:rsidR="0045432F" w:rsidRPr="008137E0" w:rsidDel="00565895" w:rsidRDefault="0045432F" w:rsidP="0045432F">
      <w:pPr>
        <w:spacing w:line="360" w:lineRule="auto"/>
        <w:jc w:val="both"/>
        <w:rPr>
          <w:del w:id="295" w:author="Stephen Brooks" w:date="2022-04-21T09:22:00Z"/>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del w:id="296" w:author="Stephen Brooks" w:date="2022-04-21T09:49:00Z">
        <w:r w:rsidRPr="008137E0" w:rsidDel="0017299D">
          <w:rPr>
            <w:rFonts w:ascii="Times" w:hAnsi="Times"/>
            <w:color w:val="000000" w:themeColor="text1"/>
          </w:rPr>
          <w:delText xml:space="preserve">Along with supervised learning we have also chosen another statistical model (ARIMA). </w:delText>
        </w:r>
      </w:del>
      <w:ins w:id="297" w:author="Stephen Brooks" w:date="2022-04-21T09:49:00Z">
        <w:r w:rsidR="0017299D">
          <w:rPr>
            <w:rFonts w:ascii="Times" w:hAnsi="Times"/>
            <w:color w:val="000000" w:themeColor="text1"/>
          </w:rPr>
          <w:t xml:space="preserve"> </w:t>
        </w:r>
      </w:ins>
      <w:r w:rsidRPr="008137E0">
        <w:rPr>
          <w:rFonts w:ascii="Times" w:hAnsi="Times"/>
          <w:color w:val="000000" w:themeColor="text1"/>
        </w:rPr>
        <w:t>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ins w:id="298" w:author="Stephen Brooks" w:date="2022-04-21T09:58:00Z"/>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ins w:id="299" w:author="Stephen Brooks" w:date="2022-04-21T09:57:00Z">
        <w:r w:rsidR="0017299D">
          <w:rPr>
            <w:rFonts w:ascii="Times" w:hAnsi="Times"/>
            <w:color w:val="000000" w:themeColor="text1"/>
          </w:rPr>
          <w:t xml:space="preserve">precise </w:t>
        </w:r>
      </w:ins>
      <w:ins w:id="300" w:author="Stephen Brooks" w:date="2022-04-21T09:58:00Z">
        <w:r w:rsidR="0017299D">
          <w:rPr>
            <w:rFonts w:ascii="Times" w:hAnsi="Times"/>
            <w:color w:val="000000" w:themeColor="text1"/>
          </w:rPr>
          <w:t xml:space="preserve">and </w:t>
        </w:r>
      </w:ins>
      <w:r w:rsidRPr="004B4CDA">
        <w:rPr>
          <w:rFonts w:ascii="Times" w:hAnsi="Times"/>
          <w:color w:val="000000" w:themeColor="text1"/>
        </w:rPr>
        <w:t xml:space="preserve">generally accepted definition of uncertainty [45]. </w:t>
      </w:r>
    </w:p>
    <w:p w14:paraId="202BEB48" w14:textId="77777777" w:rsidR="00266FC7" w:rsidRDefault="0045432F" w:rsidP="00325080">
      <w:pPr>
        <w:pStyle w:val="NormalWeb"/>
        <w:spacing w:line="360" w:lineRule="auto"/>
        <w:jc w:val="both"/>
        <w:rPr>
          <w:ins w:id="301" w:author="Stephen Brooks" w:date="2022-04-21T09:59:00Z"/>
          <w:rFonts w:ascii="Times" w:hAnsi="Times"/>
          <w:color w:val="000000" w:themeColor="text1"/>
        </w:rPr>
      </w:pPr>
      <w:r w:rsidRPr="004B4CDA">
        <w:rPr>
          <w:rFonts w:ascii="Times" w:hAnsi="Times"/>
          <w:color w:val="000000" w:themeColor="text1"/>
        </w:rPr>
        <w:t xml:space="preserve">Uncertainty describes a comparison that can </w:t>
      </w:r>
      <w:del w:id="302" w:author="Stephen Brooks" w:date="2022-04-21T09:58:00Z">
        <w:r w:rsidRPr="004B4CDA" w:rsidDel="0017299D">
          <w:rPr>
            <w:rFonts w:ascii="Times" w:hAnsi="Times"/>
            <w:color w:val="000000" w:themeColor="text1"/>
          </w:rPr>
          <w:delText>most clearly</w:delText>
        </w:r>
      </w:del>
      <w:ins w:id="303" w:author="Stephen Brooks" w:date="2022-04-21T09:58:00Z">
        <w:r w:rsidR="0017299D">
          <w:rPr>
            <w:rFonts w:ascii="Times" w:hAnsi="Times"/>
            <w:color w:val="000000" w:themeColor="text1"/>
          </w:rPr>
          <w:t>often</w:t>
        </w:r>
      </w:ins>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6419862"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ins w:id="304" w:author="Stephen Brooks" w:date="2022-04-21T09:59:00Z">
        <w:r w:rsidR="00266FC7">
          <w:rPr>
            <w:rFonts w:ascii="Times" w:hAnsi="Times"/>
            <w:color w:val="000000" w:themeColor="text1"/>
          </w:rPr>
          <w:t xml:space="preserve">also </w:t>
        </w:r>
      </w:ins>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del w:id="305" w:author="Stephen Brooks" w:date="2022-04-21T09:59:00Z">
        <w:r w:rsidRPr="004B4CDA" w:rsidDel="00266FC7">
          <w:rPr>
            <w:rFonts w:ascii="Times" w:hAnsi="Times" w:cs="Arial"/>
            <w:color w:val="000000" w:themeColor="text1"/>
            <w:shd w:val="clear" w:color="auto" w:fill="FFFFFF"/>
          </w:rPr>
          <w:delText>, f</w:delText>
        </w:r>
      </w:del>
      <w:ins w:id="306" w:author="Stephen Brooks" w:date="2022-04-21T09:59:00Z">
        <w:r w:rsidR="00266FC7">
          <w:rPr>
            <w:rFonts w:ascii="Times" w:hAnsi="Times" w:cs="Arial"/>
            <w:color w:val="000000" w:themeColor="text1"/>
            <w:shd w:val="clear" w:color="auto" w:fill="FFFFFF"/>
          </w:rPr>
          <w:t>. F</w:t>
        </w:r>
      </w:ins>
      <w:r w:rsidRPr="004B4CDA">
        <w:rPr>
          <w:rFonts w:ascii="Times" w:hAnsi="Times" w:cs="Arial"/>
          <w:color w:val="000000" w:themeColor="text1"/>
          <w:shd w:val="clear" w:color="auto" w:fill="FFFFFF"/>
        </w:rPr>
        <w:t>or example</w:t>
      </w:r>
      <w:ins w:id="307" w:author="Stephen Brooks" w:date="2022-04-21T09:59:00Z">
        <w:r w:rsidR="00266FC7">
          <w:rPr>
            <w:rFonts w:ascii="Times" w:hAnsi="Times" w:cs="Arial"/>
            <w:color w:val="000000" w:themeColor="text1"/>
            <w:shd w:val="clear" w:color="auto" w:fill="FFFFFF"/>
          </w:rPr>
          <w:t>,</w:t>
        </w:r>
      </w:ins>
      <w:del w:id="308" w:author="Stephen Brooks" w:date="2022-04-21T09:59:00Z">
        <w:r w:rsidRPr="004B4CDA" w:rsidDel="00266FC7">
          <w:rPr>
            <w:rFonts w:ascii="Times" w:hAnsi="Times" w:cs="Arial"/>
            <w:color w:val="000000" w:themeColor="text1"/>
            <w:shd w:val="clear" w:color="auto" w:fill="FFFFFF"/>
          </w:rPr>
          <w:delText>:</w:delText>
        </w:r>
      </w:del>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ins w:id="309" w:author="Stephen Brooks" w:date="2022-04-21T10:00:00Z">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ins>
      <w:r w:rsidRPr="004B4CDA">
        <w:rPr>
          <w:rFonts w:ascii="Times" w:hAnsi="Times"/>
          <w:color w:val="000000" w:themeColor="text1"/>
        </w:rPr>
        <w:t xml:space="preserve">. Some participants saw uncertainty as a </w:t>
      </w:r>
      <w:del w:id="310" w:author="Stephen Brooks" w:date="2022-04-21T10:00:00Z">
        <w:r w:rsidRPr="004B4CDA" w:rsidDel="00266FC7">
          <w:rPr>
            <w:rFonts w:ascii="Times" w:hAnsi="Times"/>
            <w:color w:val="000000" w:themeColor="text1"/>
          </w:rPr>
          <w:delText xml:space="preserve">time </w:delText>
        </w:r>
      </w:del>
      <w:ins w:id="311" w:author="Stephen Brooks" w:date="2022-04-21T10:00:00Z">
        <w:r w:rsidR="00266FC7">
          <w:rPr>
            <w:rFonts w:ascii="Times" w:hAnsi="Times"/>
            <w:color w:val="000000" w:themeColor="text1"/>
          </w:rPr>
          <w:t>condition</w:t>
        </w:r>
        <w:r w:rsidR="00266FC7" w:rsidRPr="004B4CDA">
          <w:rPr>
            <w:rFonts w:ascii="Times" w:hAnsi="Times"/>
            <w:color w:val="000000" w:themeColor="text1"/>
          </w:rPr>
          <w:t xml:space="preserve"> </w:t>
        </w:r>
      </w:ins>
      <w:r w:rsidRPr="004B4CDA">
        <w:rPr>
          <w:rFonts w:ascii="Times" w:hAnsi="Times"/>
          <w:color w:val="000000" w:themeColor="text1"/>
        </w:rPr>
        <w:t>when the probability of something is not 1.0</w:t>
      </w:r>
      <w:ins w:id="312" w:author="Stephen Brooks" w:date="2022-04-21T10:00:00Z">
        <w:r w:rsidR="00266FC7">
          <w:rPr>
            <w:rFonts w:ascii="Times" w:hAnsi="Times"/>
            <w:color w:val="000000" w:themeColor="text1"/>
          </w:rPr>
          <w:t>, or w</w:t>
        </w:r>
      </w:ins>
      <w:del w:id="313" w:author="Stephen Brooks" w:date="2022-04-21T10:00:00Z">
        <w:r w:rsidRPr="004B4CDA" w:rsidDel="00266FC7">
          <w:rPr>
            <w:rFonts w:ascii="Times" w:hAnsi="Times"/>
            <w:color w:val="000000" w:themeColor="text1"/>
          </w:rPr>
          <w:delText>. W</w:delText>
        </w:r>
      </w:del>
      <w:r w:rsidRPr="004B4CDA">
        <w:rPr>
          <w:rFonts w:ascii="Times" w:hAnsi="Times"/>
          <w:color w:val="000000" w:themeColor="text1"/>
        </w:rPr>
        <w:t xml:space="preserve">hen more than one event could happen, this was </w:t>
      </w:r>
      <w:ins w:id="314" w:author="Stephen Brooks" w:date="2022-04-21T10:00:00Z">
        <w:r w:rsidR="00266FC7">
          <w:rPr>
            <w:rFonts w:ascii="Times" w:hAnsi="Times"/>
            <w:color w:val="000000" w:themeColor="text1"/>
          </w:rPr>
          <w:t xml:space="preserve">also considered </w:t>
        </w:r>
      </w:ins>
      <w:r w:rsidRPr="004B4CDA">
        <w:rPr>
          <w:rFonts w:ascii="Times" w:hAnsi="Times"/>
          <w:color w:val="000000" w:themeColor="text1"/>
        </w:rPr>
        <w:t>uncertainty. One participant articulated this as a ‘partial belief’ in something</w:t>
      </w:r>
      <w:del w:id="315" w:author="Stephen Brooks" w:date="2022-04-21T09:59:00Z">
        <w:r w:rsidRPr="004B4CDA" w:rsidDel="00266FC7">
          <w:rPr>
            <w:rFonts w:ascii="Times" w:hAnsi="Times"/>
            <w:color w:val="000000" w:themeColor="text1"/>
          </w:rPr>
          <w:delText xml:space="preserve"> </w:delText>
        </w:r>
        <w:r w:rsidRPr="004B4CDA" w:rsidDel="00266FC7">
          <w:rPr>
            <w:rFonts w:ascii="Times" w:hAnsi="Times" w:cs="Arial"/>
            <w:color w:val="000000" w:themeColor="text1"/>
            <w:shd w:val="clear" w:color="auto" w:fill="FFFFFF"/>
          </w:rPr>
          <w:delText>[53]</w:delText>
        </w:r>
      </w:del>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pPr>
        <w:pStyle w:val="NormalWeb"/>
        <w:numPr>
          <w:ilvl w:val="0"/>
          <w:numId w:val="21"/>
        </w:numPr>
        <w:spacing w:line="360" w:lineRule="auto"/>
        <w:jc w:val="both"/>
        <w:pPrChange w:id="316" w:author="Stephen Brooks" w:date="2022-04-21T10:01:00Z">
          <w:pPr>
            <w:pStyle w:val="NormalWeb"/>
            <w:numPr>
              <w:numId w:val="21"/>
            </w:numPr>
            <w:tabs>
              <w:tab w:val="num" w:pos="720"/>
            </w:tabs>
            <w:ind w:left="720" w:hanging="360"/>
            <w:jc w:val="both"/>
          </w:pPr>
        </w:pPrChange>
      </w:pPr>
      <w:r w:rsidRPr="00105590">
        <w:t xml:space="preserve">error – outlier or deviation from a true value, </w:t>
      </w:r>
    </w:p>
    <w:p w14:paraId="337AC236" w14:textId="7B5AAC60" w:rsidR="00105590" w:rsidRPr="00105590" w:rsidRDefault="00105590" w:rsidP="00CA7F54">
      <w:pPr>
        <w:pStyle w:val="NormalWeb"/>
        <w:numPr>
          <w:ilvl w:val="0"/>
          <w:numId w:val="21"/>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CA7F54">
      <w:pPr>
        <w:pStyle w:val="NormalWeb"/>
        <w:numPr>
          <w:ilvl w:val="0"/>
          <w:numId w:val="21"/>
        </w:numPr>
        <w:spacing w:line="360" w:lineRule="auto"/>
        <w:jc w:val="both"/>
      </w:pPr>
      <w:r w:rsidRPr="00105590">
        <w:t xml:space="preserve">accuracy – size of the interval a value lies in, </w:t>
      </w:r>
    </w:p>
    <w:p w14:paraId="53E369CD" w14:textId="77777777" w:rsidR="00105590" w:rsidRPr="00105590" w:rsidRDefault="00105590" w:rsidP="00CA7F54">
      <w:pPr>
        <w:pStyle w:val="NormalWeb"/>
        <w:numPr>
          <w:ilvl w:val="0"/>
          <w:numId w:val="21"/>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CA7F54">
      <w:pPr>
        <w:pStyle w:val="NormalWeb"/>
        <w:numPr>
          <w:ilvl w:val="0"/>
          <w:numId w:val="21"/>
        </w:numPr>
        <w:spacing w:line="360" w:lineRule="auto"/>
        <w:jc w:val="both"/>
      </w:pPr>
      <w:r w:rsidRPr="00105590">
        <w:t xml:space="preserve">subjectivity – degree of subjective influence in the data, </w:t>
      </w:r>
    </w:p>
    <w:p w14:paraId="7994C979" w14:textId="6093E944" w:rsidR="00105590" w:rsidRPr="00105590" w:rsidRDefault="00105590" w:rsidP="00CA7F54">
      <w:pPr>
        <w:pStyle w:val="NormalWeb"/>
        <w:numPr>
          <w:ilvl w:val="0"/>
          <w:numId w:val="21"/>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CA7F54">
      <w:pPr>
        <w:pStyle w:val="NormalWeb"/>
        <w:numPr>
          <w:ilvl w:val="0"/>
          <w:numId w:val="21"/>
        </w:numPr>
        <w:spacing w:line="360" w:lineRule="auto"/>
        <w:jc w:val="both"/>
      </w:pPr>
      <w:r w:rsidRPr="00105590">
        <w:t xml:space="preserve">noise – undesired background influence. </w:t>
      </w:r>
    </w:p>
    <w:p w14:paraId="32578028" w14:textId="5A7CBFCE"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del w:id="317" w:author="Stephen Brooks" w:date="2022-04-21T10:02:00Z">
        <w:r w:rsidRPr="0039370B" w:rsidDel="00266FC7">
          <w:rPr>
            <w:rFonts w:ascii="Times" w:hAnsi="Times" w:cs="Arial"/>
            <w:color w:val="202122"/>
            <w:shd w:val="clear" w:color="auto" w:fill="FFFFFF"/>
          </w:rPr>
          <w:delText xml:space="preserve">We </w:delText>
        </w:r>
      </w:del>
      <w:ins w:id="318" w:author="Stephen Brooks" w:date="2022-04-21T10:02:00Z">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ins>
      <w:r w:rsidRPr="0039370B">
        <w:rPr>
          <w:rFonts w:ascii="Times" w:hAnsi="Times" w:cs="Arial"/>
          <w:color w:val="202122"/>
          <w:shd w:val="clear" w:color="auto" w:fill="FFFFFF"/>
        </w:rPr>
        <w:t>are considering only the uncertainties calculated from machine learning model predictions.</w:t>
      </w:r>
    </w:p>
    <w:p w14:paraId="12527356" w14:textId="24E42A70" w:rsidR="00266FC7" w:rsidRDefault="0045432F" w:rsidP="0045432F">
      <w:pPr>
        <w:spacing w:line="360" w:lineRule="auto"/>
        <w:jc w:val="both"/>
        <w:rPr>
          <w:ins w:id="319" w:author="Stephen Brooks" w:date="2022-04-21T10:04:00Z"/>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ins w:id="320" w:author="Stephen Brooks" w:date="2022-04-21T09:50:00Z">
        <w:r w:rsidR="0017299D">
          <w:rPr>
            <w:rFonts w:ascii="Times" w:hAnsi="Times" w:cs="Arial"/>
            <w:b/>
            <w:bCs/>
            <w:color w:val="000000" w:themeColor="text1"/>
            <w:shd w:val="clear" w:color="auto" w:fill="FFFFFF"/>
            <w:lang w:val="en-US"/>
          </w:rPr>
          <w:t>s</w:t>
        </w:r>
      </w:ins>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del w:id="321" w:author="Stephen Brooks" w:date="2022-04-21T10:10:00Z">
        <w:r w:rsidRPr="00927F8B" w:rsidDel="00455D2C">
          <w:rPr>
            <w:rFonts w:ascii="Times" w:hAnsi="Times" w:cs="Arial"/>
            <w:color w:val="000000" w:themeColor="text1"/>
          </w:rPr>
          <w:delText xml:space="preserve">ideal </w:delText>
        </w:r>
      </w:del>
      <w:ins w:id="322" w:author="Stephen Brooks" w:date="2022-04-21T10:10:00Z">
        <w:r w:rsidR="00455D2C">
          <w:rPr>
            <w:rFonts w:ascii="Times" w:hAnsi="Times" w:cs="Arial"/>
            <w:color w:val="000000" w:themeColor="text1"/>
          </w:rPr>
          <w:t>suitable</w:t>
        </w:r>
        <w:r w:rsidR="00455D2C" w:rsidRPr="00927F8B">
          <w:rPr>
            <w:rFonts w:ascii="Times" w:hAnsi="Times" w:cs="Arial"/>
            <w:color w:val="000000" w:themeColor="text1"/>
          </w:rPr>
          <w:t xml:space="preserve"> </w:t>
        </w:r>
      </w:ins>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del w:id="323" w:author="Stephen Brooks" w:date="2022-04-21T10:10:00Z">
        <w:r w:rsidRPr="00927F8B" w:rsidDel="00455D2C">
          <w:rPr>
            <w:rFonts w:ascii="Times" w:hAnsi="Times" w:cs="Open Sans"/>
            <w:color w:val="000000" w:themeColor="text1"/>
            <w:shd w:val="clear" w:color="auto" w:fill="FFFFFF"/>
          </w:rPr>
          <w:delText>work even</w:delText>
        </w:r>
      </w:del>
      <w:ins w:id="324" w:author="Stephen Brooks" w:date="2022-04-21T10:10:00Z">
        <w:r w:rsidR="00455D2C">
          <w:rPr>
            <w:rFonts w:ascii="Times" w:hAnsi="Times" w:cs="Open Sans"/>
            <w:color w:val="000000" w:themeColor="text1"/>
            <w:shd w:val="clear" w:color="auto" w:fill="FFFFFF"/>
          </w:rPr>
          <w:t>often work</w:t>
        </w:r>
      </w:ins>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ins w:id="325" w:author="Stephen Brooks" w:date="2022-04-21T10:11:00Z">
        <w:r w:rsidR="00455D2C">
          <w:rPr>
            <w:rFonts w:ascii="Times" w:hAnsi="Times" w:cs="Open Sans"/>
            <w:color w:val="000000" w:themeColor="text1"/>
            <w:shd w:val="clear" w:color="auto" w:fill="FFFFFF"/>
          </w:rPr>
          <w:t>s</w:t>
        </w:r>
      </w:ins>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ins w:id="326" w:author="Stephen Brooks" w:date="2022-04-21T10:04:00Z"/>
          <w:rFonts w:ascii="Times" w:hAnsi="Times" w:cs="Open Sans"/>
          <w:color w:val="000000" w:themeColor="text1"/>
          <w:shd w:val="clear" w:color="auto" w:fill="FFFFFF"/>
        </w:rPr>
      </w:pPr>
    </w:p>
    <w:p w14:paraId="5D49E6C0" w14:textId="67668B61" w:rsidR="00266FC7" w:rsidRPr="008137E0" w:rsidDel="00266FC7" w:rsidRDefault="00455D2C" w:rsidP="00266FC7">
      <w:pPr>
        <w:pStyle w:val="NormalWeb"/>
        <w:shd w:val="clear" w:color="auto" w:fill="FFFFFF"/>
        <w:spacing w:before="0" w:beforeAutospacing="0" w:after="150" w:afterAutospacing="0" w:line="360" w:lineRule="auto"/>
        <w:jc w:val="both"/>
        <w:rPr>
          <w:del w:id="327" w:author="Stephen Brooks" w:date="2022-04-21T10:04:00Z"/>
          <w:moveTo w:id="328" w:author="Stephen Brooks" w:date="2022-04-21T10:04:00Z"/>
          <w:rFonts w:ascii="Times" w:hAnsi="Times"/>
          <w:color w:val="000000" w:themeColor="text1"/>
        </w:rPr>
      </w:pPr>
      <w:ins w:id="329" w:author="Stephen Brooks" w:date="2022-04-21T10:11:00Z">
        <w:r w:rsidRPr="008137E0">
          <w:rPr>
            <w:rFonts w:ascii="Times" w:hAnsi="Times"/>
            <w:color w:val="000000" w:themeColor="text1"/>
          </w:rPr>
          <w:t>Figure-1</w:t>
        </w:r>
        <w:r>
          <w:rPr>
            <w:rFonts w:ascii="Times" w:hAnsi="Times"/>
            <w:color w:val="000000" w:themeColor="text1"/>
          </w:rPr>
          <w:t xml:space="preserve"> </w:t>
        </w:r>
      </w:ins>
      <w:del w:id="330" w:author="Stephen Brooks" w:date="2022-04-21T10:11:00Z">
        <w:r w:rsidR="0045432F" w:rsidRPr="008A41BC" w:rsidDel="00455D2C">
          <w:rPr>
            <w:rFonts w:ascii="Times" w:hAnsi="Times" w:cs="Open Sans"/>
            <w:color w:val="000000" w:themeColor="text1"/>
            <w:shd w:val="clear" w:color="auto" w:fill="FFFFFF"/>
          </w:rPr>
          <w:delText xml:space="preserve">The following example </w:delText>
        </w:r>
      </w:del>
      <w:r w:rsidR="0045432F" w:rsidRPr="008A41BC">
        <w:rPr>
          <w:rFonts w:ascii="Times" w:hAnsi="Times" w:cs="Open Sans"/>
          <w:color w:val="000000" w:themeColor="text1"/>
          <w:shd w:val="clear" w:color="auto" w:fill="FFFFFF"/>
        </w:rPr>
        <w:t xml:space="preserve">shows </w:t>
      </w:r>
      <w:ins w:id="331" w:author="Stephen Brooks" w:date="2022-04-21T10:03:00Z">
        <w:r w:rsidR="00266FC7">
          <w:rPr>
            <w:rFonts w:ascii="Times" w:hAnsi="Times" w:cs="Open Sans"/>
            <w:color w:val="000000" w:themeColor="text1"/>
            <w:shd w:val="clear" w:color="auto" w:fill="FFFFFF"/>
          </w:rPr>
          <w:t xml:space="preserve">a </w:t>
        </w:r>
      </w:ins>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ins w:id="332" w:author="Stephen Brooks" w:date="2022-04-21T10:11:00Z">
        <w:r>
          <w:rPr>
            <w:rFonts w:ascii="Times" w:hAnsi="Times" w:cs="Open Sans"/>
            <w:color w:val="000000" w:themeColor="text1"/>
            <w:shd w:val="clear" w:color="auto" w:fill="FFFFFF"/>
          </w:rPr>
          <w:t xml:space="preserve">. </w:t>
        </w:r>
      </w:ins>
      <w:del w:id="333" w:author="Stephen Brooks" w:date="2022-04-21T10:03:00Z">
        <w:r w:rsidR="0045432F" w:rsidRPr="008A41BC" w:rsidDel="00266FC7">
          <w:rPr>
            <w:rFonts w:ascii="Times" w:hAnsi="Times" w:cs="Open Sans"/>
            <w:color w:val="000000" w:themeColor="text1"/>
            <w:shd w:val="clear" w:color="auto" w:fill="FFFFFF"/>
          </w:rPr>
          <w:delText xml:space="preserve"> using</w:delText>
        </w:r>
        <w:r w:rsidR="0045432F" w:rsidRPr="008A41BC" w:rsidDel="00266FC7">
          <w:rPr>
            <w:rFonts w:ascii="Times" w:hAnsi="Times"/>
            <w:color w:val="000000" w:themeColor="text1"/>
          </w:rPr>
          <w:delText xml:space="preserve"> Shiny web framework</w:delText>
        </w:r>
      </w:del>
      <w:del w:id="334" w:author="Stephen Brooks" w:date="2022-04-21T10:11:00Z">
        <w:r w:rsidR="0045432F" w:rsidRPr="008A41BC" w:rsidDel="00455D2C">
          <w:rPr>
            <w:rFonts w:ascii="Times" w:hAnsi="Times"/>
            <w:color w:val="000000" w:themeColor="text1"/>
          </w:rPr>
          <w:delText>.</w:delText>
        </w:r>
      </w:del>
      <w:moveToRangeStart w:id="335" w:author="Stephen Brooks" w:date="2022-04-21T10:04:00Z" w:name="move101427866"/>
      <w:moveTo w:id="336" w:author="Stephen Brooks" w:date="2022-04-21T10:04:00Z">
        <w:del w:id="337" w:author="Stephen Brooks" w:date="2022-04-21T10:11:00Z">
          <w:r w:rsidR="00266FC7" w:rsidRPr="008137E0" w:rsidDel="00455D2C">
            <w:rPr>
              <w:rFonts w:ascii="Times" w:hAnsi="Times"/>
              <w:color w:val="000000" w:themeColor="text1"/>
            </w:rPr>
            <w:delText>In the above Figure-1, w</w:delText>
          </w:r>
        </w:del>
      </w:moveTo>
      <w:ins w:id="338" w:author="Stephen Brooks" w:date="2022-04-21T10:11:00Z">
        <w:r>
          <w:rPr>
            <w:rFonts w:ascii="Times" w:hAnsi="Times" w:cs="Open Sans"/>
            <w:color w:val="000000" w:themeColor="text1"/>
            <w:shd w:val="clear" w:color="auto" w:fill="FFFFFF"/>
          </w:rPr>
          <w:t>W</w:t>
        </w:r>
      </w:ins>
      <w:moveTo w:id="339" w:author="Stephen Brooks" w:date="2022-04-21T10:04:00Z">
        <w:r w:rsidR="00266FC7" w:rsidRPr="008137E0">
          <w:rPr>
            <w:rFonts w:ascii="Times" w:hAnsi="Times"/>
            <w:color w:val="000000" w:themeColor="text1"/>
          </w:rPr>
          <w:t xml:space="preserve">e see </w:t>
        </w:r>
        <w:del w:id="340" w:author="Stephen Brooks" w:date="2022-04-21T10:11:00Z">
          <w:r w:rsidR="00266FC7" w:rsidRPr="008137E0" w:rsidDel="00455D2C">
            <w:rPr>
              <w:rFonts w:ascii="Times" w:hAnsi="Times"/>
              <w:color w:val="000000" w:themeColor="text1"/>
            </w:rPr>
            <w:delText>the represents</w:delText>
          </w:r>
        </w:del>
      </w:moveTo>
      <w:ins w:id="341" w:author="Stephen Brooks" w:date="2022-04-21T10:11:00Z">
        <w:r>
          <w:rPr>
            <w:rFonts w:ascii="Times" w:hAnsi="Times"/>
            <w:color w:val="000000" w:themeColor="text1"/>
          </w:rPr>
          <w:t>a</w:t>
        </w:r>
      </w:ins>
      <w:moveTo w:id="342" w:author="Stephen Brooks" w:date="2022-04-21T10:04:00Z">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moveTo>
      <w:ins w:id="343" w:author="Stephen Brooks" w:date="2022-04-21T10:11:00Z">
        <w:r>
          <w:rPr>
            <w:rFonts w:ascii="Times" w:hAnsi="Times"/>
            <w:color w:val="000000" w:themeColor="text1"/>
          </w:rPr>
          <w:t xml:space="preserve">the </w:t>
        </w:r>
      </w:ins>
      <w:moveTo w:id="344" w:author="Stephen Brooks" w:date="2022-04-21T10:04:00Z">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del w:id="345" w:author="Stephen Brooks" w:date="2022-04-21T10:12:00Z">
          <w:r w:rsidR="00266FC7" w:rsidRPr="008137E0" w:rsidDel="00455D2C">
            <w:rPr>
              <w:rFonts w:ascii="Times" w:hAnsi="Times"/>
              <w:color w:val="000000" w:themeColor="text1"/>
            </w:rPr>
            <w:delText>So, i</w:delText>
          </w:r>
        </w:del>
      </w:moveTo>
      <w:ins w:id="346" w:author="Stephen Brooks" w:date="2022-04-21T10:12:00Z">
        <w:r>
          <w:rPr>
            <w:rFonts w:ascii="Times" w:hAnsi="Times"/>
            <w:color w:val="000000" w:themeColor="text1"/>
          </w:rPr>
          <w:t>I</w:t>
        </w:r>
      </w:ins>
      <w:moveTo w:id="347" w:author="Stephen Brooks" w:date="2022-04-21T10:04:00Z">
        <w:r w:rsidR="00266FC7" w:rsidRPr="008137E0">
          <w:rPr>
            <w:rFonts w:ascii="Times" w:hAnsi="Times"/>
            <w:color w:val="000000" w:themeColor="text1"/>
          </w:rPr>
          <w:t xml:space="preserve">t’s </w:t>
        </w:r>
        <w:del w:id="348" w:author="Stephen Brooks" w:date="2022-04-21T10:12:00Z">
          <w:r w:rsidR="00266FC7" w:rsidRPr="008137E0" w:rsidDel="00455D2C">
            <w:rPr>
              <w:rFonts w:ascii="Times" w:hAnsi="Times"/>
              <w:color w:val="000000" w:themeColor="text1"/>
              <w:shd w:val="clear" w:color="auto" w:fill="FFFFFF"/>
            </w:rPr>
            <w:delText xml:space="preserve">simplifying the task of </w:delText>
          </w:r>
        </w:del>
        <w:r w:rsidR="00266FC7" w:rsidRPr="008137E0">
          <w:rPr>
            <w:rFonts w:ascii="Times" w:hAnsi="Times"/>
            <w:color w:val="000000" w:themeColor="text1"/>
            <w:shd w:val="clear" w:color="auto" w:fill="FFFFFF"/>
          </w:rPr>
          <w:t xml:space="preserve">representing individual </w:t>
        </w:r>
        <w:del w:id="349" w:author="Stephen Brooks" w:date="2022-04-21T10:12:00Z">
          <w:r w:rsidR="00266FC7" w:rsidRPr="008137E0" w:rsidDel="00455D2C">
            <w:rPr>
              <w:rFonts w:ascii="Times" w:hAnsi="Times"/>
              <w:color w:val="000000" w:themeColor="text1"/>
              <w:shd w:val="clear" w:color="auto" w:fill="FFFFFF"/>
            </w:rPr>
            <w:delText>gesture</w:delText>
          </w:r>
        </w:del>
      </w:moveTo>
      <w:ins w:id="350" w:author="Stephen Brooks" w:date="2022-04-21T10:12:00Z">
        <w:r>
          <w:rPr>
            <w:rFonts w:ascii="Times" w:hAnsi="Times"/>
            <w:color w:val="000000" w:themeColor="text1"/>
            <w:shd w:val="clear" w:color="auto" w:fill="FFFFFF"/>
          </w:rPr>
          <w:t>values</w:t>
        </w:r>
      </w:ins>
      <w:moveTo w:id="351" w:author="Stephen Brooks" w:date="2022-04-21T10:04:00Z">
        <w:r w:rsidR="00266FC7" w:rsidRPr="008137E0">
          <w:rPr>
            <w:rFonts w:ascii="Times" w:hAnsi="Times"/>
            <w:color w:val="000000" w:themeColor="text1"/>
            <w:shd w:val="clear" w:color="auto" w:fill="FFFFFF"/>
          </w:rPr>
          <w:t xml:space="preserve"> through time by providing a continuous ‘flow’ from one temporal point to the next. </w:t>
        </w:r>
        <w:del w:id="352" w:author="Stephen Brooks" w:date="2022-04-21T10:12:00Z">
          <w:r w:rsidR="00266FC7" w:rsidRPr="008137E0" w:rsidDel="00455D2C">
            <w:rPr>
              <w:rFonts w:ascii="Times" w:hAnsi="Times"/>
              <w:color w:val="000000" w:themeColor="text1"/>
              <w:shd w:val="clear" w:color="auto" w:fill="FFFFFF"/>
            </w:rPr>
            <w:delText xml:space="preserve">So, the resultant </w:delText>
          </w:r>
          <w:r w:rsidR="00266FC7" w:rsidRPr="008137E0" w:rsidDel="00455D2C">
            <w:rPr>
              <w:rFonts w:ascii="Times" w:hAnsi="Times"/>
              <w:color w:val="000000" w:themeColor="text1"/>
            </w:rPr>
            <w:delText>shape, coloring, labelling, ordering and smoothness represent fantastically impressive and eye-catching achievements.</w:delText>
          </w:r>
        </w:del>
      </w:moveTo>
    </w:p>
    <w:moveToRangeEnd w:id="335"/>
    <w:p w14:paraId="61DC48A2" w14:textId="63FE030B" w:rsidR="0045432F" w:rsidRPr="008A41BC" w:rsidRDefault="00455D2C">
      <w:pPr>
        <w:pStyle w:val="NormalWeb"/>
        <w:shd w:val="clear" w:color="auto" w:fill="FFFFFF"/>
        <w:spacing w:before="0" w:beforeAutospacing="0" w:after="150" w:afterAutospacing="0" w:line="360" w:lineRule="auto"/>
        <w:jc w:val="both"/>
        <w:rPr>
          <w:shd w:val="clear" w:color="auto" w:fill="FFFFFF"/>
        </w:rPr>
        <w:pPrChange w:id="353" w:author="Stephen Brooks" w:date="2022-04-21T10:04:00Z">
          <w:pPr>
            <w:spacing w:line="360" w:lineRule="auto"/>
            <w:jc w:val="both"/>
          </w:pPr>
        </w:pPrChange>
      </w:pPr>
      <w:ins w:id="354" w:author="Stephen Brooks" w:date="2022-04-21T10:12:00Z">
        <w:r>
          <w:rPr>
            <w:rFonts w:ascii="Times" w:hAnsi="Times"/>
            <w:color w:val="000000" w:themeColor="text1"/>
            <w:shd w:val="clear" w:color="auto" w:fill="FFFFFF"/>
          </w:rPr>
          <w:t xml:space="preserve"> </w:t>
        </w:r>
      </w:ins>
    </w:p>
    <w:p w14:paraId="5ADB6157" w14:textId="77777777" w:rsidR="0045432F" w:rsidRPr="00851C1C" w:rsidRDefault="0045432F">
      <w:pPr>
        <w:spacing w:line="360" w:lineRule="auto"/>
        <w:jc w:val="center"/>
        <w:rPr>
          <w:rFonts w:ascii="Times" w:hAnsi="Times" w:cs="Open Sans"/>
          <w:color w:val="160ED9"/>
          <w:shd w:val="clear" w:color="auto" w:fill="FFFFFF"/>
        </w:rPr>
        <w:pPrChange w:id="355" w:author="Stephen Brooks" w:date="2022-04-21T09:22:00Z">
          <w:pPr>
            <w:spacing w:line="360" w:lineRule="auto"/>
            <w:jc w:val="both"/>
          </w:pPr>
        </w:pPrChange>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5ED8A84E" w:rsidR="0045432F" w:rsidRPr="008137E0" w:rsidDel="00266FC7" w:rsidRDefault="0045432F" w:rsidP="0045432F">
      <w:pPr>
        <w:pStyle w:val="NormalWeb"/>
        <w:shd w:val="clear" w:color="auto" w:fill="FFFFFF"/>
        <w:spacing w:before="0" w:beforeAutospacing="0" w:after="150" w:afterAutospacing="0" w:line="360" w:lineRule="auto"/>
        <w:jc w:val="both"/>
        <w:rPr>
          <w:moveFrom w:id="356" w:author="Stephen Brooks" w:date="2022-04-21T10:04:00Z"/>
          <w:rFonts w:ascii="Times" w:hAnsi="Times"/>
          <w:color w:val="000000" w:themeColor="text1"/>
        </w:rPr>
      </w:pPr>
      <w:moveFromRangeStart w:id="357" w:author="Stephen Brooks" w:date="2022-04-21T10:04:00Z" w:name="move101427866"/>
      <w:moveFrom w:id="358" w:author="Stephen Brooks" w:date="2022-04-21T10:04:00Z">
        <w:r w:rsidRPr="008137E0" w:rsidDel="00266FC7">
          <w:rPr>
            <w:rFonts w:ascii="Times" w:hAnsi="Times"/>
            <w:color w:val="000000" w:themeColor="text1"/>
          </w:rPr>
          <w:t xml:space="preserve">In the above Figure-1, we see the represents side by side comparison of number of movies among seven countries for the duration of 1900 to 2000. So, it’s </w:t>
        </w:r>
        <w:r w:rsidRPr="008137E0" w:rsidDel="00266FC7">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sidDel="00266FC7">
          <w:rPr>
            <w:rFonts w:ascii="Times" w:hAnsi="Times"/>
            <w:color w:val="000000" w:themeColor="text1"/>
          </w:rPr>
          <w:t>shape, coloring, labelling, ordering and smoothness represent fantastically impressive and eye-catching achievements.</w:t>
        </w:r>
      </w:moveFrom>
    </w:p>
    <w:moveFromRangeEnd w:id="357"/>
    <w:p w14:paraId="12EEA6AE" w14:textId="77777777" w:rsidR="0045432F" w:rsidRPr="00B05A98" w:rsidDel="00565895" w:rsidRDefault="0045432F" w:rsidP="0045432F">
      <w:pPr>
        <w:rPr>
          <w:del w:id="359" w:author="Stephen Brooks" w:date="2022-04-21T09:23:00Z"/>
        </w:rPr>
      </w:pPr>
    </w:p>
    <w:p w14:paraId="687D18F5" w14:textId="77777777" w:rsidR="0045432F" w:rsidRPr="002D4B67" w:rsidDel="00565895" w:rsidRDefault="0045432F" w:rsidP="0045432F">
      <w:pPr>
        <w:rPr>
          <w:del w:id="360" w:author="Stephen Brooks" w:date="2022-04-21T09:23:00Z"/>
        </w:rPr>
      </w:pPr>
    </w:p>
    <w:p w14:paraId="22334E3D" w14:textId="77777777" w:rsidR="0045432F" w:rsidDel="00565895" w:rsidRDefault="0045432F" w:rsidP="0045432F">
      <w:pPr>
        <w:jc w:val="both"/>
        <w:rPr>
          <w:del w:id="361" w:author="Stephen Brooks" w:date="2022-04-21T09:23:00Z"/>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22C7B209"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del w:id="362" w:author="Stephen Brooks" w:date="2022-04-21T10:12:00Z">
        <w:r w:rsidRPr="00AE1BB4" w:rsidDel="00455D2C">
          <w:rPr>
            <w:rFonts w:ascii="Times" w:hAnsi="Times" w:cs="Arial"/>
            <w:color w:val="000000" w:themeColor="text1"/>
            <w:shd w:val="clear" w:color="auto" w:fill="FFFFFF"/>
          </w:rPr>
          <w:delText xml:space="preserve"> of a work of art</w:delText>
        </w:r>
      </w:del>
      <w:r w:rsidRPr="00AE1BB4">
        <w:rPr>
          <w:rFonts w:ascii="Times" w:hAnsi="Times" w:cs="Arial"/>
          <w:color w:val="000000" w:themeColor="text1"/>
          <w:shd w:val="clear" w:color="auto" w:fill="FFFFFF"/>
        </w:rPr>
        <w: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56CC1AD" w:rsidR="0045432F" w:rsidRPr="008137E0" w:rsidDel="00565895" w:rsidRDefault="0045432F" w:rsidP="0045432F">
      <w:pPr>
        <w:spacing w:line="360" w:lineRule="auto"/>
        <w:jc w:val="both"/>
        <w:rPr>
          <w:del w:id="363" w:author="Stephen Brooks" w:date="2022-04-21T09:23:00Z"/>
          <w:rFonts w:ascii="Times" w:hAnsi="Times"/>
          <w:color w:val="000000" w:themeColor="text1"/>
        </w:rPr>
      </w:pPr>
      <w:r w:rsidRPr="008137E0">
        <w:rPr>
          <w:rFonts w:ascii="Times" w:hAnsi="Times"/>
          <w:color w:val="000000" w:themeColor="text1"/>
        </w:rPr>
        <w:t xml:space="preserve">In the </w:t>
      </w:r>
      <w:ins w:id="364" w:author="Stephen Brooks" w:date="2022-04-21T10:13:00Z">
        <w:r w:rsidR="00455D2C">
          <w:rPr>
            <w:rFonts w:ascii="Times" w:hAnsi="Times"/>
            <w:color w:val="000000" w:themeColor="text1"/>
          </w:rPr>
          <w:t xml:space="preserve">field of </w:t>
        </w:r>
      </w:ins>
      <w:r w:rsidRPr="008137E0">
        <w:rPr>
          <w:rFonts w:ascii="Times" w:hAnsi="Times"/>
          <w:color w:val="000000" w:themeColor="text1"/>
        </w:rPr>
        <w:t>visualization</w:t>
      </w:r>
      <w:del w:id="365" w:author="Stephen Brooks" w:date="2022-04-21T10:13:00Z">
        <w:r w:rsidRPr="008137E0" w:rsidDel="00455D2C">
          <w:rPr>
            <w:rFonts w:ascii="Times" w:hAnsi="Times"/>
            <w:color w:val="000000" w:themeColor="text1"/>
          </w:rPr>
          <w:delText xml:space="preserve"> field</w:delText>
        </w:r>
      </w:del>
      <w:r w:rsidRPr="008137E0">
        <w:rPr>
          <w:rFonts w:ascii="Times" w:hAnsi="Times"/>
          <w:color w:val="000000" w:themeColor="text1"/>
        </w:rPr>
        <w:t xml:space="preserve">, people have studied methods for using texture patterns to display information. Although different </w:t>
      </w:r>
      <w:ins w:id="366" w:author="Stephen Brooks" w:date="2022-04-21T10:13:00Z">
        <w:r w:rsidR="00455D2C">
          <w:rPr>
            <w:rFonts w:ascii="Times" w:hAnsi="Times"/>
            <w:color w:val="000000" w:themeColor="text1"/>
          </w:rPr>
          <w:t xml:space="preserve">research </w:t>
        </w:r>
      </w:ins>
      <w:r w:rsidRPr="008137E0">
        <w:rPr>
          <w:rFonts w:ascii="Times" w:hAnsi="Times"/>
          <w:color w:val="000000" w:themeColor="text1"/>
        </w:rPr>
        <w:t>group</w:t>
      </w:r>
      <w:ins w:id="367" w:author="Stephen Brooks" w:date="2022-04-21T10:13:00Z">
        <w:r w:rsidR="00455D2C">
          <w:rPr>
            <w:rFonts w:ascii="Times" w:hAnsi="Times"/>
            <w:color w:val="000000" w:themeColor="text1"/>
          </w:rPr>
          <w:t>s</w:t>
        </w:r>
      </w:ins>
      <w:del w:id="368" w:author="Stephen Brooks" w:date="2022-04-21T10:13:00Z">
        <w:r w:rsidRPr="008137E0" w:rsidDel="00455D2C">
          <w:rPr>
            <w:rFonts w:ascii="Times" w:hAnsi="Times"/>
            <w:color w:val="000000" w:themeColor="text1"/>
          </w:rPr>
          <w:delText xml:space="preserve"> of people</w:delText>
        </w:r>
      </w:del>
      <w:r w:rsidRPr="008137E0">
        <w:rPr>
          <w:rFonts w:ascii="Times" w:hAnsi="Times"/>
          <w:color w:val="000000" w:themeColor="text1"/>
        </w:rPr>
        <w:t xml:space="preserve"> </w:t>
      </w:r>
      <w:ins w:id="369" w:author="Stephen Brooks" w:date="2022-04-21T10:14:00Z">
        <w:r w:rsidR="00455D2C">
          <w:rPr>
            <w:rFonts w:ascii="Times" w:hAnsi="Times"/>
            <w:color w:val="000000" w:themeColor="text1"/>
          </w:rPr>
          <w:t xml:space="preserve">have </w:t>
        </w:r>
      </w:ins>
      <w:r w:rsidRPr="008137E0">
        <w:rPr>
          <w:rFonts w:ascii="Times" w:hAnsi="Times"/>
          <w:color w:val="000000" w:themeColor="text1"/>
        </w:rPr>
        <w:t>concentrate</w:t>
      </w:r>
      <w:ins w:id="370" w:author="Stephen Brooks" w:date="2022-04-21T10:14:00Z">
        <w:r w:rsidR="00455D2C">
          <w:rPr>
            <w:rFonts w:ascii="Times" w:hAnsi="Times"/>
            <w:color w:val="000000" w:themeColor="text1"/>
          </w:rPr>
          <w:t>d</w:t>
        </w:r>
      </w:ins>
      <w:r w:rsidRPr="008137E0">
        <w:rPr>
          <w:rFonts w:ascii="Times" w:hAnsi="Times"/>
          <w:color w:val="000000" w:themeColor="text1"/>
        </w:rPr>
        <w:t xml:space="preserve"> on different tasks, it is advantageous to consider </w:t>
      </w:r>
      <w:ins w:id="371" w:author="Stephen Brooks" w:date="2022-04-21T10:14:00Z">
        <w:r w:rsidR="00455D2C">
          <w:rPr>
            <w:rFonts w:ascii="Times" w:hAnsi="Times"/>
            <w:color w:val="000000" w:themeColor="text1"/>
          </w:rPr>
          <w:t xml:space="preserve">the </w:t>
        </w:r>
      </w:ins>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ins w:id="372" w:author="Stephen Brooks" w:date="2022-04-21T10:14:00Z">
        <w:r w:rsidR="00455D2C">
          <w:rPr>
            <w:rFonts w:ascii="Times" w:hAnsi="Times"/>
            <w:color w:val="000000" w:themeColor="text1"/>
          </w:rPr>
          <w:t xml:space="preserve"> (to facilitate remote evaluation)</w:t>
        </w:r>
      </w:ins>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pPr>
        <w:spacing w:line="360" w:lineRule="auto"/>
        <w:jc w:val="both"/>
        <w:rPr>
          <w:rFonts w:ascii="Times" w:hAnsi="Times"/>
          <w:b/>
          <w:bCs/>
          <w:color w:val="000000" w:themeColor="text1"/>
          <w:lang w:val="en-US"/>
        </w:rPr>
        <w:pPrChange w:id="373" w:author="Stephen Brooks" w:date="2022-04-21T09:23:00Z">
          <w:pPr>
            <w:autoSpaceDE w:val="0"/>
            <w:autoSpaceDN w:val="0"/>
            <w:adjustRightInd w:val="0"/>
            <w:spacing w:line="360" w:lineRule="auto"/>
            <w:jc w:val="both"/>
          </w:pPr>
        </w:pPrChange>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686CB7F3"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del w:id="374" w:author="Stephen Brooks" w:date="2022-04-21T10:15:00Z">
        <w:r w:rsidRPr="006C3FFB" w:rsidDel="00455D2C">
          <w:rPr>
            <w:color w:val="1A1414"/>
            <w:shd w:val="clear" w:color="auto" w:fill="FFFFFF"/>
          </w:rPr>
          <w:delText xml:space="preserve">noticed </w:delText>
        </w:r>
      </w:del>
      <w:ins w:id="375" w:author="Stephen Brooks" w:date="2022-04-21T10:15:00Z">
        <w:r w:rsidR="00455D2C">
          <w:rPr>
            <w:color w:val="1A1414"/>
            <w:shd w:val="clear" w:color="auto" w:fill="FFFFFF"/>
          </w:rPr>
          <w:t xml:space="preserve">seen </w:t>
        </w:r>
      </w:ins>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w:t>
      </w:r>
      <w:del w:id="376" w:author="Stephen Brooks" w:date="2022-04-21T10:15:00Z">
        <w:r w:rsidRPr="006C3FFB" w:rsidDel="00455D2C">
          <w:delText xml:space="preserve">the </w:delText>
        </w:r>
      </w:del>
      <w:r w:rsidRPr="006C3FFB">
        <w:t>different angles upon traveling through materials with refractive indices [9] (</w:t>
      </w:r>
      <w:ins w:id="377" w:author="Stephen Brooks" w:date="2022-04-21T10:15:00Z">
        <w:r w:rsidR="00455D2C">
          <w:t xml:space="preserve">see </w:t>
        </w:r>
      </w:ins>
      <w:r w:rsidRPr="006C3FFB">
        <w:t>Figure 1</w:t>
      </w:r>
      <w:ins w:id="378" w:author="Rashid Islam" w:date="2022-04-22T02:20:00Z">
        <w:r w:rsidR="00057D80">
          <w:t>.2</w:t>
        </w:r>
      </w:ins>
      <w:r w:rsidRPr="006C3FFB">
        <w:t xml:space="preserve">), the resulting images may appear to be distorted [10]. </w:t>
      </w:r>
      <w:r w:rsidRPr="006C3FFB">
        <w:rPr>
          <w:color w:val="1A1414"/>
          <w:shd w:val="clear" w:color="auto" w:fill="FFFFFF"/>
        </w:rPr>
        <w:t xml:space="preserve">It happens when the light of certain wavelengths becomes </w:t>
      </w:r>
      <w:ins w:id="379" w:author="Stephen Brooks" w:date="2022-04-21T10:15:00Z">
        <w:r w:rsidR="00455D2C">
          <w:rPr>
            <w:color w:val="1A1414"/>
            <w:shd w:val="clear" w:color="auto" w:fill="FFFFFF"/>
          </w:rPr>
          <w:t xml:space="preserve">relatively </w:t>
        </w:r>
      </w:ins>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2E2402D9" w:rsidR="0045432F" w:rsidRPr="00455D2C" w:rsidRDefault="0045432F" w:rsidP="0045432F">
      <w:pPr>
        <w:spacing w:line="360" w:lineRule="auto"/>
        <w:rPr>
          <w:rFonts w:ascii="Times" w:hAnsi="Times"/>
          <w:color w:val="000000" w:themeColor="text1"/>
          <w:lang w:val="en-US"/>
          <w:rPrChange w:id="380" w:author="Stephen Brooks" w:date="2022-04-21T10:16:00Z">
            <w:rPr>
              <w:rFonts w:ascii="Times" w:hAnsi="Times"/>
              <w:b/>
              <w:bCs/>
              <w:color w:val="FF0000"/>
              <w:lang w:val="en-US"/>
            </w:rPr>
          </w:rPrChange>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del w:id="381" w:author="Stephen Brooks" w:date="2022-04-21T10:18:00Z">
        <w:r w:rsidRPr="00240623" w:rsidDel="00455D2C">
          <w:rPr>
            <w:rFonts w:ascii="Times" w:hAnsi="Times"/>
            <w:b/>
            <w:bCs/>
            <w:noProof/>
            <w:color w:val="000000" w:themeColor="text1"/>
            <w:lang w:val="en-US"/>
          </w:rPr>
          <w:drawing>
            <wp:inline distT="0" distB="0" distL="0" distR="0" wp14:anchorId="6426AFD8" wp14:editId="77B23F9E">
              <wp:extent cx="1914525" cy="1782248"/>
              <wp:effectExtent l="0" t="0" r="0" b="889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rotWithShape="1">
                      <a:blip r:embed="rId12">
                        <a:extLst>
                          <a:ext uri="{28A0092B-C50C-407E-A947-70E740481C1C}">
                            <a14:useLocalDpi xmlns:a14="http://schemas.microsoft.com/office/drawing/2010/main" val="0"/>
                          </a:ext>
                        </a:extLst>
                      </a:blip>
                      <a:srcRect l="5131" t="12784" r="46219" b="19034"/>
                      <a:stretch/>
                    </pic:blipFill>
                    <pic:spPr bwMode="auto">
                      <a:xfrm>
                        <a:off x="0" y="0"/>
                        <a:ext cx="1927782" cy="1794589"/>
                      </a:xfrm>
                      <a:prstGeom prst="rect">
                        <a:avLst/>
                      </a:prstGeom>
                      <a:ln>
                        <a:noFill/>
                      </a:ln>
                      <a:extLst>
                        <a:ext uri="{53640926-AAD7-44D8-BBD7-CCE9431645EC}">
                          <a14:shadowObscured xmlns:a14="http://schemas.microsoft.com/office/drawing/2010/main"/>
                        </a:ext>
                      </a:extLst>
                    </pic:spPr>
                  </pic:pic>
                </a:graphicData>
              </a:graphic>
            </wp:inline>
          </w:drawing>
        </w:r>
      </w:del>
      <w:ins w:id="382" w:author="Stephen Brooks" w:date="2022-04-21T10:18:00Z">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ins>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del w:id="383" w:author="Stephen Brooks" w:date="2022-04-21T10:16:00Z">
        <w:r w:rsidRPr="00194BE1" w:rsidDel="00455D2C">
          <w:rPr>
            <w:rFonts w:ascii="Times" w:hAnsi="Times"/>
            <w:color w:val="000000" w:themeColor="text1"/>
            <w:lang w:val="en-US"/>
          </w:rPr>
          <w:delText xml:space="preserve">Examples: </w:delText>
        </w:r>
      </w:del>
      <w:ins w:id="384" w:author="Stephen Brooks" w:date="2022-04-21T10:16:00Z">
        <w:r w:rsidR="00455D2C">
          <w:rPr>
            <w:rFonts w:ascii="Times" w:hAnsi="Times"/>
            <w:color w:val="000000" w:themeColor="text1"/>
            <w:lang w:val="en-US"/>
          </w:rPr>
          <w:t xml:space="preserve"> </w:t>
        </w:r>
      </w:ins>
      <w:r w:rsidRPr="00194BE1">
        <w:rPr>
          <w:rFonts w:ascii="Times" w:hAnsi="Times"/>
          <w:color w:val="000000" w:themeColor="text1"/>
          <w:lang w:val="en-US"/>
        </w:rPr>
        <w:t xml:space="preserve">Left - </w:t>
      </w:r>
      <w:ins w:id="385" w:author="Stephen Brooks" w:date="2022-04-21T10:16:00Z">
        <w:r w:rsidR="00455D2C" w:rsidRPr="006C3FFB">
          <w:t xml:space="preserve">different colors of light refract to different angles </w:t>
        </w:r>
      </w:ins>
      <w:r w:rsidRPr="00194BE1">
        <w:rPr>
          <w:rFonts w:ascii="Times" w:hAnsi="Times"/>
          <w:color w:val="000000" w:themeColor="text1"/>
          <w:lang w:val="en-US"/>
        </w:rPr>
        <w:t>[10]</w:t>
      </w:r>
      <w:r w:rsidRPr="00194BE1">
        <w:rPr>
          <w:rFonts w:ascii="Times" w:hAnsi="Times"/>
          <w:color w:val="000000" w:themeColor="text1"/>
          <w:sz w:val="20"/>
          <w:szCs w:val="20"/>
          <w:lang w:val="en-US"/>
        </w:rPr>
        <w:t xml:space="preserve">, </w:t>
      </w:r>
      <w:ins w:id="386" w:author="Stephen Brooks" w:date="2022-04-21T10:16:00Z">
        <w:r w:rsidR="00455D2C">
          <w:rPr>
            <w:rFonts w:ascii="Times" w:hAnsi="Times"/>
            <w:color w:val="000000" w:themeColor="text1"/>
            <w:sz w:val="20"/>
            <w:szCs w:val="20"/>
            <w:lang w:val="en-US"/>
          </w:rPr>
          <w:t xml:space="preserve"> </w:t>
        </w:r>
      </w:ins>
      <w:r w:rsidRPr="00455D2C">
        <w:rPr>
          <w:rFonts w:ascii="Times" w:hAnsi="Times"/>
          <w:color w:val="000000" w:themeColor="text1"/>
          <w:lang w:val="en-US"/>
          <w:rPrChange w:id="387" w:author="Stephen Brooks" w:date="2022-04-21T10:16:00Z">
            <w:rPr>
              <w:rFonts w:ascii="Times" w:hAnsi="Times"/>
              <w:color w:val="000000" w:themeColor="text1"/>
              <w:sz w:val="20"/>
              <w:szCs w:val="20"/>
              <w:lang w:val="en-US"/>
            </w:rPr>
          </w:rPrChange>
        </w:rPr>
        <w:t>Right</w:t>
      </w:r>
      <w:r w:rsidRPr="00455D2C">
        <w:rPr>
          <w:rFonts w:ascii="Times" w:hAnsi="Times"/>
          <w:color w:val="000000" w:themeColor="text1"/>
          <w:lang w:val="en-US"/>
          <w:rPrChange w:id="388" w:author="Stephen Brooks" w:date="2022-04-21T10:16:00Z">
            <w:rPr>
              <w:rFonts w:ascii="Times" w:hAnsi="Times"/>
              <w:b/>
              <w:bCs/>
              <w:color w:val="000000" w:themeColor="text1"/>
              <w:sz w:val="20"/>
              <w:szCs w:val="20"/>
              <w:lang w:val="en-US"/>
            </w:rPr>
          </w:rPrChange>
        </w:rPr>
        <w:t xml:space="preserve"> </w:t>
      </w:r>
      <w:del w:id="389" w:author="Stephen Brooks" w:date="2022-04-21T10:18:00Z">
        <w:r w:rsidRPr="00455D2C" w:rsidDel="00455D2C">
          <w:rPr>
            <w:rFonts w:ascii="Times" w:hAnsi="Times"/>
            <w:color w:val="000000" w:themeColor="text1"/>
            <w:lang w:val="en-US"/>
            <w:rPrChange w:id="390" w:author="Stephen Brooks" w:date="2022-04-21T10:16:00Z">
              <w:rPr>
                <w:rFonts w:ascii="Times" w:hAnsi="Times"/>
                <w:b/>
                <w:bCs/>
                <w:color w:val="000000" w:themeColor="text1"/>
                <w:sz w:val="20"/>
                <w:szCs w:val="20"/>
                <w:lang w:val="en-US"/>
              </w:rPr>
            </w:rPrChange>
          </w:rPr>
          <w:delText>-</w:delText>
        </w:r>
      </w:del>
      <w:ins w:id="391" w:author="Stephen Brooks" w:date="2022-04-21T10:18:00Z">
        <w:r w:rsidR="00455D2C">
          <w:rPr>
            <w:rFonts w:ascii="Times" w:hAnsi="Times"/>
            <w:color w:val="000000" w:themeColor="text1"/>
            <w:lang w:val="en-US"/>
          </w:rPr>
          <w:t>–</w:t>
        </w:r>
      </w:ins>
      <w:r w:rsidRPr="00455D2C">
        <w:rPr>
          <w:rFonts w:ascii="Times" w:hAnsi="Times"/>
          <w:color w:val="000000" w:themeColor="text1"/>
          <w:lang w:val="en-US"/>
          <w:rPrChange w:id="392" w:author="Stephen Brooks" w:date="2022-04-21T10:16:00Z">
            <w:rPr>
              <w:rFonts w:ascii="Times" w:hAnsi="Times"/>
              <w:b/>
              <w:bCs/>
              <w:color w:val="000000" w:themeColor="text1"/>
              <w:sz w:val="20"/>
              <w:szCs w:val="20"/>
              <w:lang w:val="en-US"/>
            </w:rPr>
          </w:rPrChange>
        </w:rPr>
        <w:t xml:space="preserve"> </w:t>
      </w:r>
      <w:ins w:id="393" w:author="Stephen Brooks" w:date="2022-04-21T10:18:00Z">
        <w:r w:rsidR="00455D2C">
          <w:rPr>
            <w:color w:val="1A1414"/>
            <w:shd w:val="clear" w:color="auto" w:fill="FFFFFF"/>
          </w:rPr>
          <w:t xml:space="preserve">example </w:t>
        </w:r>
      </w:ins>
      <w:ins w:id="394" w:author="Stephen Brooks" w:date="2022-04-21T10:19:00Z">
        <w:r w:rsidR="00455D2C">
          <w:rPr>
            <w:color w:val="1A1414"/>
            <w:shd w:val="clear" w:color="auto" w:fill="FFFFFF"/>
          </w:rPr>
          <w:t xml:space="preserve">of chromatic aberration in </w:t>
        </w:r>
        <w:r w:rsidR="00BF0EC6">
          <w:rPr>
            <w:color w:val="1A1414"/>
            <w:shd w:val="clear" w:color="auto" w:fill="FFFFFF"/>
          </w:rPr>
          <w:t xml:space="preserve">the </w:t>
        </w:r>
        <w:r w:rsidR="00455D2C">
          <w:rPr>
            <w:color w:val="1A1414"/>
            <w:shd w:val="clear" w:color="auto" w:fill="FFFFFF"/>
          </w:rPr>
          <w:t xml:space="preserve">bottom image due to poor </w:t>
        </w:r>
        <w:r w:rsidR="00BF0EC6">
          <w:rPr>
            <w:color w:val="1A1414"/>
            <w:shd w:val="clear" w:color="auto" w:fill="FFFFFF"/>
          </w:rPr>
          <w:t xml:space="preserve">quality </w:t>
        </w:r>
        <w:r w:rsidR="00455D2C">
          <w:rPr>
            <w:color w:val="1A1414"/>
            <w:shd w:val="clear" w:color="auto" w:fill="FFFFFF"/>
          </w:rPr>
          <w:t>lens</w:t>
        </w:r>
      </w:ins>
      <w:ins w:id="395" w:author="Stephen Brooks" w:date="2022-04-21T10:17:00Z">
        <w:r w:rsidR="00455D2C">
          <w:rPr>
            <w:color w:val="1A1414"/>
            <w:shd w:val="clear" w:color="auto" w:fill="FFFFFF"/>
          </w:rPr>
          <w:t xml:space="preserve"> (from</w:t>
        </w:r>
        <w:r w:rsidR="00455D2C" w:rsidRPr="006C3FFB">
          <w:rPr>
            <w:color w:val="1A1414"/>
            <w:shd w:val="clear" w:color="auto" w:fill="FFFFFF"/>
          </w:rPr>
          <w:t xml:space="preserve"> </w:t>
        </w:r>
      </w:ins>
      <w:del w:id="396" w:author="Stephen Brooks" w:date="2022-04-21T10:16:00Z">
        <w:r w:rsidR="00CB1DD6" w:rsidRPr="00455D2C" w:rsidDel="00455D2C">
          <w:rPr>
            <w:rFonts w:ascii="Times" w:hAnsi="Times"/>
            <w:color w:val="000000" w:themeColor="text1"/>
            <w:lang w:val="en-US"/>
            <w:rPrChange w:id="397" w:author="Stephen Brooks" w:date="2022-04-21T10:16:00Z">
              <w:rPr/>
            </w:rPrChange>
          </w:rPr>
          <w:fldChar w:fldCharType="begin"/>
        </w:r>
        <w:r w:rsidR="00CB1DD6" w:rsidRPr="00455D2C" w:rsidDel="00455D2C">
          <w:rPr>
            <w:rFonts w:ascii="Times" w:hAnsi="Times"/>
            <w:color w:val="000000" w:themeColor="text1"/>
            <w:lang w:val="en-US"/>
            <w:rPrChange w:id="398" w:author="Stephen Brooks" w:date="2022-04-21T10:16:00Z">
              <w:rPr/>
            </w:rPrChange>
          </w:rPr>
          <w:delInstrText xml:space="preserve"> HYPERLINK "https://expertphotography.com/remove-chromatic-aberration-photoshop/" </w:delInstrText>
        </w:r>
        <w:r w:rsidR="00CB1DD6" w:rsidRPr="00455D2C" w:rsidDel="00455D2C">
          <w:rPr>
            <w:color w:val="000000" w:themeColor="text1"/>
            <w:rPrChange w:id="399" w:author="Stephen Brooks" w:date="2022-04-21T10:16:00Z">
              <w:rPr>
                <w:rStyle w:val="Hyperlink"/>
                <w:rFonts w:ascii="Times" w:hAnsi="Times"/>
                <w:b/>
                <w:bCs/>
                <w:sz w:val="20"/>
                <w:szCs w:val="20"/>
                <w:lang w:val="en-US"/>
              </w:rPr>
            </w:rPrChange>
          </w:rPr>
          <w:fldChar w:fldCharType="separate"/>
        </w:r>
        <w:r w:rsidRPr="00455D2C" w:rsidDel="00455D2C">
          <w:rPr>
            <w:color w:val="000000" w:themeColor="text1"/>
            <w:rPrChange w:id="400" w:author="Stephen Brooks" w:date="2022-04-21T10:16:00Z">
              <w:rPr>
                <w:rStyle w:val="Hyperlink"/>
                <w:rFonts w:ascii="Times" w:hAnsi="Times"/>
                <w:b/>
                <w:bCs/>
                <w:sz w:val="20"/>
                <w:szCs w:val="20"/>
                <w:lang w:val="en-US"/>
              </w:rPr>
            </w:rPrChange>
          </w:rPr>
          <w:delText>expertphotography.com</w:delText>
        </w:r>
        <w:r w:rsidR="00CB1DD6" w:rsidRPr="00455D2C" w:rsidDel="00455D2C">
          <w:rPr>
            <w:color w:val="000000" w:themeColor="text1"/>
            <w:rPrChange w:id="401" w:author="Stephen Brooks" w:date="2022-04-21T10:16:00Z">
              <w:rPr>
                <w:rStyle w:val="Hyperlink"/>
                <w:rFonts w:ascii="Times" w:hAnsi="Times"/>
                <w:b/>
                <w:bCs/>
                <w:sz w:val="20"/>
                <w:szCs w:val="20"/>
                <w:lang w:val="en-US"/>
              </w:rPr>
            </w:rPrChange>
          </w:rPr>
          <w:fldChar w:fldCharType="end"/>
        </w:r>
      </w:del>
      <w:proofErr w:type="spellStart"/>
      <w:ins w:id="402" w:author="Stephen Brooks" w:date="2022-04-21T10:19:00Z">
        <w:r w:rsidR="00BF0EC6">
          <w:rPr>
            <w:rFonts w:ascii="Times" w:hAnsi="Times"/>
            <w:color w:val="000000" w:themeColor="text1"/>
            <w:lang w:val="en-US"/>
          </w:rPr>
          <w:t>wikipedia</w:t>
        </w:r>
      </w:ins>
      <w:proofErr w:type="spellEnd"/>
      <w:ins w:id="403" w:author="Stephen Brooks" w:date="2022-04-21T10:16:00Z">
        <w:r w:rsidR="00455D2C" w:rsidRPr="00455D2C">
          <w:rPr>
            <w:color w:val="000000" w:themeColor="text1"/>
            <w:rPrChange w:id="404" w:author="Stephen Brooks" w:date="2022-04-21T10:16:00Z">
              <w:rPr>
                <w:rStyle w:val="Hyperlink"/>
                <w:rFonts w:ascii="Times" w:hAnsi="Times"/>
                <w:b/>
                <w:bCs/>
                <w:sz w:val="20"/>
                <w:szCs w:val="20"/>
                <w:lang w:val="en-US"/>
              </w:rPr>
            </w:rPrChange>
          </w:rPr>
          <w:t>.com</w:t>
        </w:r>
      </w:ins>
      <w:ins w:id="405" w:author="Stephen Brooks" w:date="2022-04-21T10:17:00Z">
        <w:r w:rsidR="00455D2C">
          <w:rPr>
            <w:rFonts w:ascii="Times" w:hAnsi="Times"/>
            <w:color w:val="000000" w:themeColor="text1"/>
            <w:lang w:val="en-US"/>
          </w:rPr>
          <w:t>).</w:t>
        </w:r>
      </w:ins>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08865A5D" w:rsidR="0045432F" w:rsidDel="00BF0EC6" w:rsidRDefault="0045432F" w:rsidP="0045432F">
      <w:pPr>
        <w:spacing w:line="360" w:lineRule="auto"/>
        <w:jc w:val="both"/>
        <w:rPr>
          <w:del w:id="406" w:author="Stephen Brooks" w:date="2022-04-21T10:19:00Z"/>
          <w:rFonts w:ascii="Times" w:hAnsi="Times" w:cs="Open Sans"/>
          <w:color w:val="000000" w:themeColor="text1"/>
        </w:rPr>
      </w:pPr>
      <w:del w:id="407" w:author="Stephen Brooks" w:date="2022-04-21T10:23:00Z">
        <w:r w:rsidRPr="00E54B87" w:rsidDel="00BF0EC6">
          <w:rPr>
            <w:rFonts w:ascii="Times" w:hAnsi="Times"/>
            <w:color w:val="000000" w:themeColor="text1"/>
            <w:shd w:val="clear" w:color="auto" w:fill="FFFFFF"/>
            <w:lang w:val="en-US"/>
          </w:rPr>
          <w:delText xml:space="preserve">In </w:delText>
        </w:r>
        <w:r w:rsidDel="00BF0EC6">
          <w:rPr>
            <w:rFonts w:ascii="Times" w:hAnsi="Times"/>
            <w:color w:val="000000" w:themeColor="text1"/>
            <w:shd w:val="clear" w:color="auto" w:fill="FFFFFF"/>
            <w:lang w:val="en-US"/>
          </w:rPr>
          <w:delText xml:space="preserve">figure </w:delText>
        </w:r>
        <w:r w:rsidRPr="00967D23" w:rsidDel="00BF0EC6">
          <w:rPr>
            <w:rFonts w:ascii="Times" w:hAnsi="Times"/>
            <w:color w:val="000000" w:themeColor="text1"/>
            <w:shd w:val="clear" w:color="auto" w:fill="FFFFFF"/>
            <w:lang w:val="en-US"/>
          </w:rPr>
          <w:delText>2,</w:delText>
        </w:r>
        <w:r w:rsidRPr="00E54B87" w:rsidDel="00BF0EC6">
          <w:rPr>
            <w:rFonts w:ascii="Times" w:hAnsi="Times"/>
            <w:color w:val="000000" w:themeColor="text1"/>
            <w:shd w:val="clear" w:color="auto" w:fill="FFFFFF"/>
            <w:lang w:val="en-US"/>
          </w:rPr>
          <w:delText xml:space="preserve"> we see two forms of CA where the left one shows how chromatic aberration occurs in optics </w:delText>
        </w:r>
        <w:r w:rsidRPr="00E54B87" w:rsidDel="00BF0EC6">
          <w:rPr>
            <w:rFonts w:ascii="Times" w:hAnsi="Times" w:cs="Open Sans"/>
            <w:color w:val="000000" w:themeColor="text1"/>
          </w:rPr>
          <w:delText xml:space="preserve">as an effect when a lens is not able to properly refract all the wavelengths of colour in the same point. </w:delText>
        </w:r>
      </w:del>
      <w:del w:id="408" w:author="Stephen Brooks" w:date="2022-04-21T10:21:00Z">
        <w:r w:rsidRPr="00E54B87" w:rsidDel="00BF0EC6">
          <w:rPr>
            <w:rFonts w:ascii="Times" w:hAnsi="Times" w:cs="Open Sans"/>
            <w:color w:val="000000" w:themeColor="text1"/>
          </w:rPr>
          <w:delText xml:space="preserve">On the other hand, the circle bounded area on </w:delText>
        </w:r>
      </w:del>
      <w:del w:id="409" w:author="Stephen Brooks" w:date="2022-04-21T10:23:00Z">
        <w:r w:rsidRPr="00E54B87" w:rsidDel="00BF0EC6">
          <w:rPr>
            <w:rFonts w:ascii="Times" w:hAnsi="Times" w:cs="Open Sans"/>
            <w:color w:val="000000" w:themeColor="text1"/>
          </w:rPr>
          <w:delText xml:space="preserve">right picture shows how the quality of the picture </w:delText>
        </w:r>
      </w:del>
      <w:del w:id="410" w:author="Stephen Brooks" w:date="2022-04-21T10:21:00Z">
        <w:r w:rsidDel="00BF0EC6">
          <w:rPr>
            <w:rFonts w:ascii="Times" w:hAnsi="Times" w:cs="Open Sans"/>
            <w:color w:val="000000" w:themeColor="text1"/>
          </w:rPr>
          <w:delText>subtly</w:delText>
        </w:r>
        <w:r w:rsidRPr="00E54B87" w:rsidDel="00BF0EC6">
          <w:rPr>
            <w:rFonts w:ascii="Times" w:hAnsi="Times" w:cs="Open Sans"/>
            <w:color w:val="000000" w:themeColor="text1"/>
          </w:rPr>
          <w:delText xml:space="preserve"> </w:delText>
        </w:r>
      </w:del>
      <w:del w:id="411" w:author="Stephen Brooks" w:date="2022-04-21T10:23:00Z">
        <w:r w:rsidRPr="00E54B87" w:rsidDel="00BF0EC6">
          <w:rPr>
            <w:rFonts w:ascii="Times" w:hAnsi="Times" w:cs="Open Sans"/>
            <w:color w:val="000000" w:themeColor="text1"/>
          </w:rPr>
          <w:delText>distorted.</w:delText>
        </w:r>
      </w:del>
    </w:p>
    <w:p w14:paraId="691A947D" w14:textId="25454467" w:rsidR="0045432F" w:rsidDel="00BF0EC6" w:rsidRDefault="0045432F" w:rsidP="0045432F">
      <w:pPr>
        <w:spacing w:line="360" w:lineRule="auto"/>
        <w:jc w:val="both"/>
        <w:rPr>
          <w:del w:id="412" w:author="Stephen Brooks" w:date="2022-04-21T10:23:00Z"/>
          <w:rFonts w:ascii="Times" w:hAnsi="Times" w:cs="Open Sans"/>
          <w:color w:val="000000" w:themeColor="text1"/>
        </w:rPr>
      </w:pPr>
    </w:p>
    <w:p w14:paraId="621EADD5" w14:textId="77777777" w:rsidR="00BF0EC6" w:rsidRDefault="0045432F" w:rsidP="00565895">
      <w:pPr>
        <w:pStyle w:val="NormalWeb"/>
        <w:spacing w:line="360" w:lineRule="auto"/>
        <w:jc w:val="both"/>
        <w:rPr>
          <w:ins w:id="413" w:author="Stephen Brooks" w:date="2022-04-21T10:23:00Z"/>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ins w:id="414" w:author="Stephen Brooks" w:date="2022-04-21T10:23:00Z">
        <w:r w:rsidR="00BF0EC6">
          <w:rPr>
            <w:rFonts w:ascii="Times" w:hAnsi="Times"/>
            <w:color w:val="000000" w:themeColor="text1"/>
          </w:rPr>
          <w:t>1.</w:t>
        </w:r>
      </w:ins>
      <w:r w:rsidRPr="008137E0">
        <w:rPr>
          <w:rFonts w:ascii="Times" w:hAnsi="Times"/>
          <w:color w:val="000000" w:themeColor="text1"/>
        </w:rPr>
        <w:t>2-left), the resulting images may appear to be distorted</w:t>
      </w:r>
      <w:ins w:id="415" w:author="Stephen Brooks" w:date="2022-04-21T10:23:00Z">
        <w:r w:rsidR="00BF0EC6">
          <w:rPr>
            <w:rFonts w:ascii="Times" w:hAnsi="Times"/>
            <w:color w:val="000000" w:themeColor="text1"/>
          </w:rPr>
          <w:t xml:space="preserve"> (right)</w:t>
        </w:r>
      </w:ins>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del w:id="416" w:author="Stephen Brooks" w:date="2022-04-21T10:23:00Z">
        <w:r w:rsidRPr="008137E0" w:rsidDel="00BF0EC6">
          <w:rPr>
            <w:rFonts w:ascii="Times" w:hAnsi="Times"/>
            <w:color w:val="000000" w:themeColor="text1"/>
          </w:rPr>
          <w:delText xml:space="preserve">Rationally </w:delText>
        </w:r>
      </w:del>
    </w:p>
    <w:p w14:paraId="59F601EA" w14:textId="66A558D8" w:rsidR="00BF0EC6" w:rsidRPr="00B1190A" w:rsidRDefault="00BF0EC6" w:rsidP="00BF0EC6">
      <w:pPr>
        <w:spacing w:line="360" w:lineRule="auto"/>
        <w:jc w:val="both"/>
        <w:rPr>
          <w:moveTo w:id="417" w:author="Stephen Brooks" w:date="2022-04-21T10:24:00Z"/>
          <w:rFonts w:ascii="Times" w:hAnsi="Times" w:cs="Open Sans"/>
          <w:color w:val="000000" w:themeColor="text1"/>
        </w:rPr>
      </w:pPr>
      <w:moveToRangeStart w:id="418" w:author="Stephen Brooks" w:date="2022-04-21T10:24:00Z" w:name="move101429115"/>
      <w:moveTo w:id="419" w:author="Stephen Brooks" w:date="2022-04-21T10:24:00Z">
        <w:r>
          <w:rPr>
            <w:rFonts w:ascii="Times" w:hAnsi="Times" w:cs="Open Sans"/>
            <w:color w:val="000000" w:themeColor="text1"/>
          </w:rPr>
          <w:t>CA is</w:t>
        </w:r>
        <w:del w:id="420" w:author="Stephen Brooks" w:date="2022-04-21T10:25:00Z">
          <w:r w:rsidDel="00BF0EC6">
            <w:rPr>
              <w:rFonts w:ascii="Times" w:hAnsi="Times" w:cs="Open Sans"/>
              <w:color w:val="000000" w:themeColor="text1"/>
            </w:rPr>
            <w:delText xml:space="preserve"> a</w:delText>
          </w:r>
        </w:del>
      </w:moveTo>
      <w:ins w:id="421" w:author="Stephen Brooks" w:date="2022-04-21T10:25:00Z">
        <w:r w:rsidRPr="00BF0EC6">
          <w:rPr>
            <w:rFonts w:ascii="Times" w:hAnsi="Times" w:cs="Open Sans"/>
            <w:color w:val="000000" w:themeColor="text1"/>
          </w:rPr>
          <w:t xml:space="preserve"> </w:t>
        </w:r>
        <w:r>
          <w:rPr>
            <w:rFonts w:ascii="Times" w:hAnsi="Times" w:cs="Open Sans"/>
            <w:color w:val="000000" w:themeColor="text1"/>
          </w:rPr>
          <w:t>an image quality</w:t>
        </w:r>
      </w:ins>
      <w:moveTo w:id="422" w:author="Stephen Brooks" w:date="2022-04-21T10:24:00Z">
        <w:r>
          <w:rPr>
            <w:rFonts w:ascii="Times" w:hAnsi="Times" w:cs="Open Sans"/>
            <w:color w:val="000000" w:themeColor="text1"/>
          </w:rPr>
          <w:t xml:space="preserve"> problem </w:t>
        </w:r>
        <w:del w:id="423" w:author="Stephen Brooks" w:date="2022-04-21T10:25:00Z">
          <w:r w:rsidDel="00BF0EC6">
            <w:rPr>
              <w:rFonts w:ascii="Times" w:hAnsi="Times" w:cs="Open Sans"/>
              <w:color w:val="000000" w:themeColor="text1"/>
            </w:rPr>
            <w:delText xml:space="preserve">of an image quality </w:delText>
          </w:r>
        </w:del>
        <w:r>
          <w:rPr>
            <w:rFonts w:ascii="Times" w:hAnsi="Times" w:cs="Open Sans"/>
            <w:color w:val="000000" w:themeColor="text1"/>
          </w:rPr>
          <w:t xml:space="preserve">so most of the research </w:t>
        </w:r>
        <w:del w:id="424" w:author="Stephen Brooks" w:date="2022-04-21T10:25:00Z">
          <w:r w:rsidDel="00BF0EC6">
            <w:rPr>
              <w:rFonts w:ascii="Times" w:hAnsi="Times" w:cs="Open Sans"/>
              <w:color w:val="000000" w:themeColor="text1"/>
            </w:rPr>
            <w:delText>about</w:delText>
          </w:r>
        </w:del>
      </w:moveTo>
      <w:ins w:id="425" w:author="Stephen Brooks" w:date="2022-04-21T10:25:00Z">
        <w:r>
          <w:rPr>
            <w:rFonts w:ascii="Times" w:hAnsi="Times" w:cs="Open Sans"/>
            <w:color w:val="000000" w:themeColor="text1"/>
          </w:rPr>
          <w:t>surrounding</w:t>
        </w:r>
      </w:ins>
      <w:moveTo w:id="426" w:author="Stephen Brooks" w:date="2022-04-21T10:24:00Z">
        <w:r>
          <w:rPr>
            <w:rFonts w:ascii="Times" w:hAnsi="Times" w:cs="Open Sans"/>
            <w:color w:val="000000" w:themeColor="text1"/>
          </w:rPr>
          <w:t xml:space="preserve"> CA are conducted to fix the problem and improve image quality thereby. On the other hand, uncertainty is the problem of data quality and relevant research are conducted mostly regarding reducing it to improve data certainty. </w:t>
        </w:r>
        <w:del w:id="427" w:author="Stephen Brooks" w:date="2022-04-21T10:25:00Z">
          <w:r w:rsidDel="00BF0EC6">
            <w:rPr>
              <w:rFonts w:ascii="Times" w:hAnsi="Times" w:cs="Open Sans"/>
              <w:color w:val="000000" w:themeColor="text1"/>
            </w:rPr>
            <w:delText xml:space="preserve"> And some of the research are </w:delText>
          </w:r>
        </w:del>
      </w:moveTo>
      <w:ins w:id="428" w:author="Stephen Brooks" w:date="2022-04-21T10:25:00Z">
        <w:r>
          <w:rPr>
            <w:rFonts w:ascii="Times" w:hAnsi="Times" w:cs="Open Sans"/>
            <w:color w:val="000000" w:themeColor="text1"/>
          </w:rPr>
          <w:t xml:space="preserve">But existing research </w:t>
        </w:r>
      </w:ins>
      <w:moveTo w:id="429" w:author="Stephen Brooks" w:date="2022-04-21T10:24:00Z">
        <w:r>
          <w:rPr>
            <w:rFonts w:ascii="Times" w:hAnsi="Times" w:cs="Open Sans"/>
            <w:color w:val="000000" w:themeColor="text1"/>
          </w:rPr>
          <w:t xml:space="preserve">conducted to visualize uncertainty </w:t>
        </w:r>
      </w:moveTo>
      <w:ins w:id="430" w:author="Stephen Brooks" w:date="2022-04-21T10:26:00Z">
        <w:r>
          <w:rPr>
            <w:rFonts w:ascii="Times" w:hAnsi="Times" w:cs="Open Sans"/>
            <w:color w:val="000000" w:themeColor="text1"/>
          </w:rPr>
          <w:t xml:space="preserve">is done </w:t>
        </w:r>
      </w:ins>
      <w:moveTo w:id="431" w:author="Stephen Brooks" w:date="2022-04-21T10:24:00Z">
        <w:r>
          <w:rPr>
            <w:rFonts w:ascii="Times" w:hAnsi="Times" w:cs="Open Sans"/>
            <w:color w:val="000000" w:themeColor="text1"/>
          </w:rPr>
          <w:t xml:space="preserve">with traditional approaches such </w:t>
        </w:r>
      </w:moveTo>
      <w:ins w:id="432" w:author="Stephen Brooks" w:date="2022-04-21T10:26:00Z">
        <w:r>
          <w:rPr>
            <w:rFonts w:ascii="Times" w:hAnsi="Times" w:cs="Open Sans"/>
            <w:color w:val="000000" w:themeColor="text1"/>
          </w:rPr>
          <w:t xml:space="preserve">as </w:t>
        </w:r>
      </w:ins>
      <w:moveTo w:id="433" w:author="Stephen Brooks" w:date="2022-04-21T10:24:00Z">
        <w:r>
          <w:rPr>
            <w:rFonts w:ascii="Times" w:hAnsi="Times" w:cs="Open Sans"/>
            <w:color w:val="000000" w:themeColor="text1"/>
          </w:rPr>
          <w:t>glyphs</w:t>
        </w:r>
        <w:del w:id="434" w:author="Stephen Brooks" w:date="2022-04-21T10:26:00Z">
          <w:r w:rsidDel="00BF0EC6">
            <w:rPr>
              <w:rFonts w:ascii="Times" w:hAnsi="Times" w:cs="Open Sans"/>
              <w:color w:val="000000" w:themeColor="text1"/>
            </w:rPr>
            <w:delText>, opacity, and so on</w:delText>
          </w:r>
        </w:del>
        <w:r>
          <w:rPr>
            <w:rFonts w:ascii="Times" w:hAnsi="Times" w:cs="Open Sans"/>
            <w:color w:val="000000" w:themeColor="text1"/>
          </w:rPr>
          <w:t xml:space="preserve">. Since our goal is neither to improve image quality nor data quality, </w:t>
        </w:r>
        <w:r>
          <w:rPr>
            <w:rFonts w:ascii="Times" w:hAnsi="Times" w:cs="Open Sans"/>
            <w:color w:val="000000" w:themeColor="text1"/>
          </w:rPr>
          <w:lastRenderedPageBreak/>
          <w:t>we borrowed the term CA for our research to represent uncertainty as a novel approach in the field of visualization.</w:t>
        </w:r>
      </w:moveTo>
    </w:p>
    <w:moveToRangeEnd w:id="418"/>
    <w:p w14:paraId="3BBF775F" w14:textId="68FBA6A9" w:rsidR="0045432F" w:rsidRPr="008137E0" w:rsidDel="00565895" w:rsidRDefault="0045432F" w:rsidP="0045432F">
      <w:pPr>
        <w:pStyle w:val="NormalWeb"/>
        <w:spacing w:line="360" w:lineRule="auto"/>
        <w:jc w:val="both"/>
        <w:rPr>
          <w:del w:id="435" w:author="Stephen Brooks" w:date="2022-04-21T09:23:00Z"/>
          <w:rFonts w:ascii="Times" w:hAnsi="Times"/>
          <w:color w:val="000000" w:themeColor="text1"/>
        </w:rPr>
      </w:pPr>
      <w:del w:id="436" w:author="Stephen Brooks" w:date="2022-04-21T10:23:00Z">
        <w:r w:rsidRPr="008137E0" w:rsidDel="00BF0EC6">
          <w:rPr>
            <w:rFonts w:ascii="Times" w:hAnsi="Times"/>
            <w:color w:val="000000" w:themeColor="text1"/>
          </w:rPr>
          <w:delText xml:space="preserve">many </w:delText>
        </w:r>
      </w:del>
      <w:ins w:id="437" w:author="Stephen Brooks" w:date="2022-04-21T10:23:00Z">
        <w:r w:rsidR="00BF0EC6">
          <w:rPr>
            <w:rFonts w:ascii="Times" w:hAnsi="Times"/>
            <w:color w:val="000000" w:themeColor="text1"/>
          </w:rPr>
          <w:t>Typically</w:t>
        </w:r>
        <w:r w:rsidR="00BF0EC6" w:rsidRPr="008137E0">
          <w:rPr>
            <w:rFonts w:ascii="Times" w:hAnsi="Times"/>
            <w:color w:val="000000" w:themeColor="text1"/>
          </w:rPr>
          <w:t xml:space="preserve"> </w:t>
        </w:r>
      </w:ins>
      <w:r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w:t>
      </w:r>
      <w:del w:id="438" w:author="Stephen Brooks" w:date="2022-04-21T10:24:00Z">
        <w:r w:rsidRPr="008137E0" w:rsidDel="00BF0EC6">
          <w:rPr>
            <w:rFonts w:ascii="Times" w:hAnsi="Times"/>
            <w:color w:val="000000" w:themeColor="text1"/>
          </w:rPr>
          <w:delText xml:space="preserve">a </w:delText>
        </w:r>
      </w:del>
      <w:r w:rsidRPr="008137E0">
        <w:rPr>
          <w:rFonts w:ascii="Times" w:hAnsi="Times"/>
          <w:color w:val="000000" w:themeColor="text1"/>
        </w:rPr>
        <w:t xml:space="preserve">blended shapes (circle, rectangle, etc.) where </w:t>
      </w:r>
      <w:del w:id="439" w:author="Stephen Brooks" w:date="2022-04-21T10:24:00Z">
        <w:r w:rsidRPr="008137E0" w:rsidDel="00BF0EC6">
          <w:rPr>
            <w:rFonts w:ascii="Times" w:hAnsi="Times"/>
            <w:color w:val="000000" w:themeColor="text1"/>
          </w:rPr>
          <w:delText xml:space="preserve">they </w:delText>
        </w:r>
      </w:del>
      <w:ins w:id="440" w:author="Stephen Brooks" w:date="2022-04-21T10:24:00Z">
        <w:r w:rsidR="00BF0EC6">
          <w:rPr>
            <w:rFonts w:ascii="Times" w:hAnsi="Times"/>
            <w:color w:val="000000" w:themeColor="text1"/>
          </w:rPr>
          <w:t>each of the 3 component colors</w:t>
        </w:r>
        <w:r w:rsidR="00BF0EC6" w:rsidRPr="008137E0">
          <w:rPr>
            <w:rFonts w:ascii="Times" w:hAnsi="Times"/>
            <w:color w:val="000000" w:themeColor="text1"/>
          </w:rPr>
          <w:t xml:space="preserve"> </w:t>
        </w:r>
      </w:ins>
      <w:r w:rsidRPr="008137E0">
        <w:rPr>
          <w:rFonts w:ascii="Times" w:hAnsi="Times"/>
          <w:color w:val="000000" w:themeColor="text1"/>
        </w:rPr>
        <w:t>are internally laterally shifted from each other by the amount of uncertainty.</w:t>
      </w:r>
    </w:p>
    <w:p w14:paraId="3B5349EF" w14:textId="77777777" w:rsidR="0045432F" w:rsidRDefault="0045432F">
      <w:pPr>
        <w:pStyle w:val="NormalWeb"/>
        <w:spacing w:line="360" w:lineRule="auto"/>
        <w:jc w:val="both"/>
        <w:pPrChange w:id="441" w:author="Stephen Brooks" w:date="2022-04-21T09:23:00Z">
          <w:pPr>
            <w:spacing w:line="360" w:lineRule="auto"/>
            <w:jc w:val="both"/>
          </w:pPr>
        </w:pPrChange>
      </w:pPr>
    </w:p>
    <w:p w14:paraId="0548282D" w14:textId="5761B1FC" w:rsidR="0045432F" w:rsidRPr="00B1190A" w:rsidDel="00BF0EC6" w:rsidRDefault="0045432F" w:rsidP="0045432F">
      <w:pPr>
        <w:spacing w:line="360" w:lineRule="auto"/>
        <w:jc w:val="both"/>
        <w:rPr>
          <w:moveFrom w:id="442" w:author="Stephen Brooks" w:date="2022-04-21T10:24:00Z"/>
          <w:rFonts w:ascii="Times" w:hAnsi="Times" w:cs="Open Sans"/>
          <w:color w:val="000000" w:themeColor="text1"/>
        </w:rPr>
      </w:pPr>
      <w:moveFromRangeStart w:id="443" w:author="Stephen Brooks" w:date="2022-04-21T10:24:00Z" w:name="move101429115"/>
      <w:moveFrom w:id="444" w:author="Stephen Brooks" w:date="2022-04-21T10:24:00Z">
        <w:r w:rsidDel="00BF0EC6">
          <w:rPr>
            <w:rFonts w:ascii="Times" w:hAnsi="Times" w:cs="Open Sans"/>
            <w:color w:val="000000" w:themeColor="text1"/>
          </w:rPr>
          <w:t>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research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moveFrom>
    </w:p>
    <w:moveFromRangeEnd w:id="443"/>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04E3267" w:rsidR="0045432F" w:rsidRDefault="0045432F" w:rsidP="00CA7F54">
      <w:pPr>
        <w:pStyle w:val="ListParagraph"/>
        <w:numPr>
          <w:ilvl w:val="0"/>
          <w:numId w:val="10"/>
        </w:numPr>
        <w:spacing w:line="360" w:lineRule="auto"/>
        <w:jc w:val="both"/>
      </w:pPr>
      <w:r>
        <w:t xml:space="preserve">How to generate </w:t>
      </w:r>
      <w:del w:id="445" w:author="Stephen Brooks" w:date="2022-04-21T10:27:00Z">
        <w:r w:rsidDel="00BF0EC6">
          <w:delText xml:space="preserve">the </w:delText>
        </w:r>
      </w:del>
      <w:r>
        <w:t>realistic uncertainty data?</w:t>
      </w:r>
    </w:p>
    <w:p w14:paraId="7DD0C066" w14:textId="79B89F87" w:rsidR="0045432F" w:rsidRDefault="0045432F" w:rsidP="00CA7F54">
      <w:pPr>
        <w:pStyle w:val="ListParagraph"/>
        <w:numPr>
          <w:ilvl w:val="0"/>
          <w:numId w:val="10"/>
        </w:numPr>
        <w:spacing w:line="360" w:lineRule="auto"/>
        <w:jc w:val="both"/>
      </w:pPr>
      <w:r>
        <w:t xml:space="preserve">Which platform or framework </w:t>
      </w:r>
      <w:ins w:id="446" w:author="Stephen Brooks" w:date="2022-04-21T10:27:00Z">
        <w:r w:rsidR="00BF0EC6">
          <w:t xml:space="preserve">was </w:t>
        </w:r>
      </w:ins>
      <w:r>
        <w:t>to be chosen to implement the visualization?</w:t>
      </w:r>
    </w:p>
    <w:p w14:paraId="4C72000A" w14:textId="77777777" w:rsidR="0045432F" w:rsidRDefault="0045432F" w:rsidP="00CA7F54">
      <w:pPr>
        <w:pStyle w:val="ListParagraph"/>
        <w:numPr>
          <w:ilvl w:val="0"/>
          <w:numId w:val="10"/>
        </w:numPr>
        <w:spacing w:line="360" w:lineRule="auto"/>
        <w:jc w:val="both"/>
      </w:pPr>
      <w:r>
        <w:t>What is the design process of representing uncertainty with CA?</w:t>
      </w:r>
    </w:p>
    <w:p w14:paraId="4C786A8E" w14:textId="77777777" w:rsidR="0045432F" w:rsidRDefault="0045432F" w:rsidP="00CA7F54">
      <w:pPr>
        <w:pStyle w:val="ListParagraph"/>
        <w:numPr>
          <w:ilvl w:val="0"/>
          <w:numId w:val="10"/>
        </w:numPr>
        <w:spacing w:line="360" w:lineRule="auto"/>
        <w:jc w:val="both"/>
      </w:pPr>
      <w:r>
        <w:t>How to evaluate CA representation?</w:t>
      </w:r>
    </w:p>
    <w:p w14:paraId="429CAB25" w14:textId="43DFBA93" w:rsidR="0045432F" w:rsidRDefault="0045432F" w:rsidP="00CA7F54">
      <w:pPr>
        <w:pStyle w:val="ListParagraph"/>
        <w:numPr>
          <w:ilvl w:val="0"/>
          <w:numId w:val="10"/>
        </w:numPr>
        <w:spacing w:line="360" w:lineRule="auto"/>
        <w:jc w:val="both"/>
      </w:pPr>
      <w:r>
        <w:t>What is</w:t>
      </w:r>
      <w:ins w:id="447" w:author="Stephen Brooks" w:date="2022-04-21T10:28:00Z">
        <w:r w:rsidR="00BF0EC6">
          <w:t xml:space="preserve"> the</w:t>
        </w:r>
      </w:ins>
      <w:r>
        <w:t xml:space="preserve"> applicability of this representation?</w:t>
      </w:r>
    </w:p>
    <w:p w14:paraId="0F5E70F4" w14:textId="79057C4E" w:rsidR="0045432F" w:rsidDel="00BF0EC6" w:rsidRDefault="0045432F" w:rsidP="0045432F">
      <w:pPr>
        <w:spacing w:line="360" w:lineRule="auto"/>
        <w:jc w:val="both"/>
        <w:rPr>
          <w:del w:id="448" w:author="Stephen Brooks" w:date="2022-04-21T09:23:00Z"/>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27EB38C" w14:textId="31BADB66" w:rsidR="00BF0EC6" w:rsidRDefault="00BF0EC6" w:rsidP="0045432F">
      <w:pPr>
        <w:spacing w:line="360" w:lineRule="auto"/>
        <w:jc w:val="both"/>
        <w:rPr>
          <w:ins w:id="449" w:author="Stephen Brooks" w:date="2022-04-21T10:28:00Z"/>
          <w:rFonts w:ascii="Times" w:hAnsi="Times"/>
          <w:color w:val="000000" w:themeColor="text1"/>
          <w:shd w:val="clear" w:color="auto" w:fill="FFFFFF"/>
          <w:lang w:val="en-US"/>
        </w:rPr>
      </w:pPr>
    </w:p>
    <w:p w14:paraId="687FB437" w14:textId="77777777" w:rsidR="00BF0EC6" w:rsidRPr="002E48C9" w:rsidRDefault="00BF0EC6" w:rsidP="0045432F">
      <w:pPr>
        <w:spacing w:line="360" w:lineRule="auto"/>
        <w:jc w:val="both"/>
        <w:rPr>
          <w:ins w:id="450" w:author="Stephen Brooks" w:date="2022-04-21T10:28:00Z"/>
          <w:rFonts w:ascii="Times" w:hAnsi="Times"/>
          <w:color w:val="000000" w:themeColor="text1"/>
          <w:shd w:val="clear" w:color="auto" w:fill="FFFFFF"/>
          <w:lang w:val="en-US"/>
        </w:rPr>
      </w:pPr>
    </w:p>
    <w:p w14:paraId="351FF132" w14:textId="77777777" w:rsidR="0045432F" w:rsidDel="00565895" w:rsidRDefault="0045432F" w:rsidP="0045432F">
      <w:pPr>
        <w:spacing w:line="360" w:lineRule="auto"/>
        <w:jc w:val="both"/>
        <w:rPr>
          <w:del w:id="451" w:author="Stephen Brooks" w:date="2022-04-21T09:23:00Z"/>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ins w:id="452" w:author="Stephen Brooks" w:date="2022-04-21T09:23:00Z"/>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4D0A8A0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w:t>
      </w:r>
      <w:del w:id="453" w:author="Stephen Brooks" w:date="2022-04-21T10:29:00Z">
        <w:r w:rsidRPr="002E48C9" w:rsidDel="00FB527E">
          <w:rPr>
            <w:rFonts w:ascii="Times" w:hAnsi="Times"/>
            <w:color w:val="000000" w:themeColor="text1"/>
            <w:lang w:val="en-US"/>
          </w:rPr>
          <w:delText>,</w:delText>
        </w:r>
      </w:del>
      <w:r w:rsidRPr="002E48C9">
        <w:rPr>
          <w:rFonts w:ascii="Times" w:hAnsi="Times"/>
          <w:color w:val="000000" w:themeColor="text1"/>
          <w:lang w:val="en-US"/>
        </w:rPr>
        <w:t xml:space="preserv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del w:id="454" w:author="Stephen Brooks" w:date="2022-04-21T10:30:00Z">
        <w:r w:rsidRPr="002E48C9" w:rsidDel="00FB527E">
          <w:rPr>
            <w:rFonts w:ascii="Times" w:hAnsi="Times"/>
            <w:color w:val="000000" w:themeColor="text1"/>
            <w:lang w:val="en-US"/>
          </w:rPr>
          <w:delText xml:space="preserve">randomly </w:delText>
        </w:r>
      </w:del>
      <w:ins w:id="455" w:author="Stephen Brooks" w:date="2022-04-21T10:30:00Z">
        <w:r w:rsidR="00FB527E">
          <w:rPr>
            <w:rFonts w:ascii="Times" w:hAnsi="Times"/>
            <w:color w:val="000000" w:themeColor="text1"/>
            <w:lang w:val="en-US"/>
          </w:rPr>
          <w:t>simply</w:t>
        </w:r>
        <w:r w:rsidR="00FB527E" w:rsidRPr="002E48C9">
          <w:rPr>
            <w:rFonts w:ascii="Times" w:hAnsi="Times"/>
            <w:color w:val="000000" w:themeColor="text1"/>
            <w:lang w:val="en-US"/>
          </w:rPr>
          <w:t xml:space="preserve"> </w:t>
        </w:r>
      </w:ins>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del w:id="456" w:author="Stephen Brooks" w:date="2022-04-21T10:30:00Z">
        <w:r w:rsidDel="00FB527E">
          <w:rPr>
            <w:rFonts w:ascii="Times" w:hAnsi="Times"/>
            <w:color w:val="000000" w:themeColor="text1"/>
            <w:lang w:val="en-US"/>
          </w:rPr>
          <w:delText xml:space="preserve"> and ignoring all inherent uncertainties itself</w:delText>
        </w:r>
      </w:del>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ins w:id="457" w:author="Stephen Brooks" w:date="2022-04-21T10:31:00Z">
        <w:r w:rsidR="00FB527E">
          <w:rPr>
            <w:rFonts w:ascii="Times" w:hAnsi="Times"/>
            <w:color w:val="000000" w:themeColor="text1"/>
            <w:lang w:val="en-US"/>
          </w:rPr>
          <w:t>ed</w:t>
        </w:r>
      </w:ins>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489A7959" w14:textId="59CC50DC" w:rsidR="0045432F" w:rsidDel="00FB527E" w:rsidRDefault="0045432F" w:rsidP="0045432F">
      <w:pPr>
        <w:spacing w:line="360" w:lineRule="auto"/>
        <w:jc w:val="both"/>
        <w:rPr>
          <w:del w:id="458" w:author="Stephen Brooks" w:date="2022-04-21T09:23:00Z"/>
          <w:rFonts w:ascii="Times" w:hAnsi="Times"/>
          <w:color w:val="000000" w:themeColor="text1"/>
          <w:sz w:val="22"/>
          <w:szCs w:val="22"/>
          <w:lang w:val="en-US"/>
        </w:rPr>
      </w:pPr>
    </w:p>
    <w:p w14:paraId="0E46E669" w14:textId="5101FF7E" w:rsidR="00FB527E" w:rsidRDefault="00FB527E" w:rsidP="0045432F">
      <w:pPr>
        <w:spacing w:line="360" w:lineRule="auto"/>
        <w:jc w:val="both"/>
        <w:rPr>
          <w:ins w:id="459" w:author="Stephen Brooks" w:date="2022-04-21T10:32:00Z"/>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ins w:id="460" w:author="Stephen Brooks" w:date="2022-04-21T10:32:00Z"/>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151E1FDA" w:rsidR="0045432F" w:rsidRPr="00F4003F" w:rsidRDefault="0045432F" w:rsidP="0045432F">
      <w:pPr>
        <w:autoSpaceDE w:val="0"/>
        <w:autoSpaceDN w:val="0"/>
        <w:adjustRightInd w:val="0"/>
        <w:spacing w:line="360" w:lineRule="auto"/>
        <w:jc w:val="both"/>
        <w:rPr>
          <w:color w:val="0070C0"/>
          <w:lang w:val="en-US"/>
          <w:rPrChange w:id="461" w:author="Rashid Islam" w:date="2022-04-22T00:53:00Z">
            <w:rPr>
              <w:lang w:val="en-US"/>
            </w:rPr>
          </w:rPrChange>
        </w:rPr>
      </w:pPr>
      <w:r w:rsidRPr="00F4003F">
        <w:rPr>
          <w:rFonts w:ascii="Times" w:hAnsi="Times"/>
          <w:color w:val="0070C0"/>
          <w:rPrChange w:id="462" w:author="Rashid Islam" w:date="2022-04-22T00:53:00Z">
            <w:rPr>
              <w:rFonts w:ascii="Times" w:hAnsi="Times"/>
              <w:color w:val="000000" w:themeColor="text1"/>
            </w:rPr>
          </w:rPrChange>
        </w:rPr>
        <w:t>The remainder of this thesis is organized as follows.</w:t>
      </w:r>
      <w:r w:rsidRPr="00F4003F">
        <w:rPr>
          <w:rFonts w:ascii="Times" w:eastAsiaTheme="minorHAnsi" w:hAnsi="Times"/>
          <w:color w:val="0070C0"/>
          <w:lang w:val="en-GB" w:eastAsia="en-US"/>
          <w:rPrChange w:id="463" w:author="Rashid Islam" w:date="2022-04-22T00:53:00Z">
            <w:rPr>
              <w:rFonts w:ascii="Times" w:eastAsiaTheme="minorHAnsi" w:hAnsi="Times"/>
              <w:color w:val="000000" w:themeColor="text1"/>
              <w:lang w:val="en-GB" w:eastAsia="en-US"/>
            </w:rPr>
          </w:rPrChange>
        </w:rPr>
        <w:t xml:space="preserve"> In </w:t>
      </w:r>
      <w:r w:rsidRPr="00F4003F">
        <w:rPr>
          <w:rFonts w:ascii="Times" w:eastAsiaTheme="minorHAnsi" w:hAnsi="Times"/>
          <w:b/>
          <w:bCs/>
          <w:color w:val="0070C0"/>
          <w:lang w:val="en-GB" w:eastAsia="en-US"/>
          <w:rPrChange w:id="464" w:author="Rashid Islam" w:date="2022-04-22T00:53:00Z">
            <w:rPr>
              <w:rFonts w:ascii="Times" w:eastAsiaTheme="minorHAnsi" w:hAnsi="Times"/>
              <w:b/>
              <w:bCs/>
              <w:color w:val="000000" w:themeColor="text1"/>
              <w:lang w:val="en-GB" w:eastAsia="en-US"/>
            </w:rPr>
          </w:rPrChange>
        </w:rPr>
        <w:t>chapter 2</w:t>
      </w:r>
      <w:r w:rsidRPr="00F4003F">
        <w:rPr>
          <w:rFonts w:ascii="Times" w:eastAsiaTheme="minorHAnsi" w:hAnsi="Times"/>
          <w:color w:val="0070C0"/>
          <w:lang w:val="en-GB" w:eastAsia="en-US"/>
          <w:rPrChange w:id="465" w:author="Rashid Islam" w:date="2022-04-22T00:53:00Z">
            <w:rPr>
              <w:rFonts w:ascii="Times" w:eastAsiaTheme="minorHAnsi" w:hAnsi="Times"/>
              <w:color w:val="000000" w:themeColor="text1"/>
              <w:lang w:val="en-GB" w:eastAsia="en-US"/>
            </w:rPr>
          </w:rPrChange>
        </w:rPr>
        <w:t xml:space="preserve">, we review the relevant literature on </w:t>
      </w:r>
      <w:r w:rsidRPr="00F4003F">
        <w:rPr>
          <w:rFonts w:ascii="Times" w:hAnsi="Times"/>
          <w:color w:val="0070C0"/>
          <w:lang w:val="en-US"/>
          <w:rPrChange w:id="466" w:author="Rashid Islam" w:date="2022-04-22T00:53:00Z">
            <w:rPr>
              <w:rFonts w:ascii="Times" w:hAnsi="Times"/>
              <w:color w:val="000000" w:themeColor="text1"/>
              <w:lang w:val="en-US"/>
            </w:rPr>
          </w:rPrChange>
        </w:rPr>
        <w:t xml:space="preserve">Predictive Machine Learning Models, Texture, Uncertainty, and CA. The literature review is subdivided into several sub-sections based on the contents. </w:t>
      </w:r>
      <w:r w:rsidRPr="00F4003F">
        <w:rPr>
          <w:rFonts w:ascii="Times" w:hAnsi="Times"/>
          <w:b/>
          <w:bCs/>
          <w:color w:val="0070C0"/>
          <w:lang w:val="en-US"/>
          <w:rPrChange w:id="467" w:author="Rashid Islam" w:date="2022-04-22T00:53:00Z">
            <w:rPr>
              <w:rFonts w:ascii="Times" w:hAnsi="Times"/>
              <w:b/>
              <w:bCs/>
              <w:color w:val="000000" w:themeColor="text1"/>
              <w:lang w:val="en-US"/>
            </w:rPr>
          </w:rPrChange>
        </w:rPr>
        <w:t xml:space="preserve">Chapter 3 </w:t>
      </w:r>
      <w:r w:rsidRPr="00F4003F">
        <w:rPr>
          <w:rFonts w:ascii="Times" w:hAnsi="Times"/>
          <w:color w:val="0070C0"/>
          <w:lang w:val="en-US"/>
          <w:rPrChange w:id="468" w:author="Rashid Islam" w:date="2022-04-22T00:53:00Z">
            <w:rPr>
              <w:rFonts w:ascii="Times" w:hAnsi="Times"/>
              <w:color w:val="000000" w:themeColor="text1"/>
              <w:lang w:val="en-US"/>
            </w:rPr>
          </w:rPrChange>
        </w:rPr>
        <w:t>presents data</w:t>
      </w:r>
      <w:ins w:id="469" w:author="Rashid Islam" w:date="2022-04-22T00:43:00Z">
        <w:r w:rsidR="00937E8A" w:rsidRPr="00F4003F">
          <w:rPr>
            <w:rFonts w:ascii="Times" w:hAnsi="Times"/>
            <w:color w:val="0070C0"/>
            <w:lang w:val="en-US"/>
            <w:rPrChange w:id="470" w:author="Rashid Islam" w:date="2022-04-22T00:53:00Z">
              <w:rPr>
                <w:rFonts w:ascii="Times" w:hAnsi="Times"/>
                <w:color w:val="FF0000"/>
                <w:lang w:val="en-US"/>
              </w:rPr>
            </w:rPrChange>
          </w:rPr>
          <w:t xml:space="preserve"> collection</w:t>
        </w:r>
      </w:ins>
      <w:ins w:id="471" w:author="Rashid Islam" w:date="2022-04-22T00:44:00Z">
        <w:r w:rsidR="00276D69" w:rsidRPr="00F4003F">
          <w:rPr>
            <w:rFonts w:ascii="Times" w:hAnsi="Times"/>
            <w:color w:val="0070C0"/>
            <w:lang w:val="en-US"/>
            <w:rPrChange w:id="472" w:author="Rashid Islam" w:date="2022-04-22T00:53:00Z">
              <w:rPr>
                <w:rFonts w:ascii="Times" w:hAnsi="Times"/>
                <w:color w:val="FF0000"/>
                <w:lang w:val="en-US"/>
              </w:rPr>
            </w:rPrChange>
          </w:rPr>
          <w:t>,</w:t>
        </w:r>
      </w:ins>
      <w:r w:rsidRPr="00F4003F">
        <w:rPr>
          <w:rFonts w:ascii="Times" w:hAnsi="Times"/>
          <w:color w:val="0070C0"/>
          <w:lang w:val="en-US"/>
          <w:rPrChange w:id="473" w:author="Rashid Islam" w:date="2022-04-22T00:53:00Z">
            <w:rPr>
              <w:rFonts w:ascii="Times" w:hAnsi="Times"/>
              <w:color w:val="000000" w:themeColor="text1"/>
              <w:lang w:val="en-US"/>
            </w:rPr>
          </w:rPrChange>
        </w:rPr>
        <w:t xml:space="preserve"> processing, introducing predictive machine learning algorithms and necessary arrangement to setup models, brief description of time series forecasting, snapshots of uncertainty data. </w:t>
      </w:r>
      <w:r w:rsidRPr="00F4003F">
        <w:rPr>
          <w:rFonts w:ascii="Times" w:hAnsi="Times"/>
          <w:b/>
          <w:bCs/>
          <w:color w:val="0070C0"/>
          <w:lang w:val="en-US"/>
          <w:rPrChange w:id="474" w:author="Rashid Islam" w:date="2022-04-22T00:53:00Z">
            <w:rPr>
              <w:rFonts w:ascii="Times" w:hAnsi="Times"/>
              <w:b/>
              <w:bCs/>
              <w:color w:val="000000" w:themeColor="text1"/>
              <w:lang w:val="en-US"/>
            </w:rPr>
          </w:rPrChange>
        </w:rPr>
        <w:t>Chapter 4</w:t>
      </w:r>
      <w:r w:rsidRPr="00F4003F">
        <w:rPr>
          <w:rFonts w:ascii="Times" w:hAnsi="Times"/>
          <w:color w:val="0070C0"/>
          <w:lang w:val="en-US"/>
          <w:rPrChange w:id="475" w:author="Rashid Islam" w:date="2022-04-22T00:53:00Z">
            <w:rPr>
              <w:rFonts w:ascii="Times" w:hAnsi="Times"/>
              <w:color w:val="000000" w:themeColor="text1"/>
              <w:lang w:val="en-US"/>
            </w:rPr>
          </w:rPrChange>
        </w:rPr>
        <w:t xml:space="preserve"> focuses on </w:t>
      </w:r>
      <w:ins w:id="476" w:author="Rashid Islam" w:date="2022-04-22T00:44:00Z">
        <w:r w:rsidR="00276D69" w:rsidRPr="00F4003F">
          <w:rPr>
            <w:rFonts w:ascii="Times" w:hAnsi="Times"/>
            <w:color w:val="0070C0"/>
            <w:lang w:val="en-US"/>
            <w:rPrChange w:id="477" w:author="Rashid Islam" w:date="2022-04-22T00:53:00Z">
              <w:rPr>
                <w:rFonts w:ascii="Times" w:hAnsi="Times"/>
                <w:color w:val="FF0000"/>
                <w:lang w:val="en-US"/>
              </w:rPr>
            </w:rPrChange>
          </w:rPr>
          <w:t>visualization method</w:t>
        </w:r>
      </w:ins>
      <w:ins w:id="478" w:author="Rashid Islam" w:date="2022-04-22T00:45:00Z">
        <w:r w:rsidR="00276D69" w:rsidRPr="00F4003F">
          <w:rPr>
            <w:rFonts w:ascii="Times" w:hAnsi="Times"/>
            <w:color w:val="0070C0"/>
            <w:lang w:val="en-US"/>
            <w:rPrChange w:id="479" w:author="Rashid Islam" w:date="2022-04-22T00:53:00Z">
              <w:rPr>
                <w:rFonts w:ascii="Times" w:hAnsi="Times"/>
                <w:color w:val="FF0000"/>
                <w:lang w:val="en-US"/>
              </w:rPr>
            </w:rPrChange>
          </w:rPr>
          <w:t xml:space="preserve">, background architecture, examples of CA with different shapes, </w:t>
        </w:r>
      </w:ins>
      <w:ins w:id="480" w:author="Rashid Islam" w:date="2022-04-22T00:47:00Z">
        <w:r w:rsidR="00276D69" w:rsidRPr="00F4003F">
          <w:rPr>
            <w:rFonts w:ascii="Times" w:hAnsi="Times"/>
            <w:color w:val="0070C0"/>
            <w:lang w:val="en-US"/>
            <w:rPrChange w:id="481" w:author="Rashid Islam" w:date="2022-04-22T00:53:00Z">
              <w:rPr>
                <w:rFonts w:ascii="Times" w:hAnsi="Times"/>
                <w:color w:val="FF0000"/>
                <w:lang w:val="en-US"/>
              </w:rPr>
            </w:rPrChange>
          </w:rPr>
          <w:t>techniques</w:t>
        </w:r>
      </w:ins>
      <w:ins w:id="482" w:author="Rashid Islam" w:date="2022-04-22T00:48:00Z">
        <w:r w:rsidR="00276D69" w:rsidRPr="00F4003F">
          <w:rPr>
            <w:rFonts w:ascii="Times" w:hAnsi="Times"/>
            <w:color w:val="0070C0"/>
            <w:lang w:val="en-US"/>
            <w:rPrChange w:id="483" w:author="Rashid Islam" w:date="2022-04-22T00:53:00Z">
              <w:rPr>
                <w:rFonts w:ascii="Times" w:hAnsi="Times"/>
                <w:color w:val="FF0000"/>
                <w:lang w:val="en-US"/>
              </w:rPr>
            </w:rPrChange>
          </w:rPr>
          <w:t xml:space="preserve"> and algorithms</w:t>
        </w:r>
      </w:ins>
      <w:ins w:id="484" w:author="Rashid Islam" w:date="2022-04-22T00:47:00Z">
        <w:r w:rsidR="00276D69" w:rsidRPr="00F4003F">
          <w:rPr>
            <w:rFonts w:ascii="Times" w:hAnsi="Times"/>
            <w:color w:val="0070C0"/>
            <w:lang w:val="en-US"/>
            <w:rPrChange w:id="485" w:author="Rashid Islam" w:date="2022-04-22T00:53:00Z">
              <w:rPr>
                <w:rFonts w:ascii="Times" w:hAnsi="Times"/>
                <w:color w:val="FF0000"/>
                <w:lang w:val="en-US"/>
              </w:rPr>
            </w:rPrChange>
          </w:rPr>
          <w:t xml:space="preserve"> of </w:t>
        </w:r>
      </w:ins>
      <w:ins w:id="486" w:author="Rashid Islam" w:date="2022-04-22T00:45:00Z">
        <w:r w:rsidR="00276D69" w:rsidRPr="00F4003F">
          <w:rPr>
            <w:rFonts w:ascii="Times" w:hAnsi="Times"/>
            <w:color w:val="0070C0"/>
            <w:lang w:val="en-US"/>
            <w:rPrChange w:id="487" w:author="Rashid Islam" w:date="2022-04-22T00:53:00Z">
              <w:rPr>
                <w:rFonts w:ascii="Times" w:hAnsi="Times"/>
                <w:color w:val="FF0000"/>
                <w:lang w:val="en-US"/>
              </w:rPr>
            </w:rPrChange>
          </w:rPr>
          <w:t xml:space="preserve">pattern </w:t>
        </w:r>
      </w:ins>
      <w:ins w:id="488" w:author="Rashid Islam" w:date="2022-04-22T00:48:00Z">
        <w:r w:rsidR="00276D69" w:rsidRPr="00F4003F">
          <w:rPr>
            <w:rFonts w:ascii="Times" w:hAnsi="Times"/>
            <w:color w:val="0070C0"/>
            <w:lang w:val="en-US"/>
            <w:rPrChange w:id="489" w:author="Rashid Islam" w:date="2022-04-22T00:53:00Z">
              <w:rPr>
                <w:rFonts w:ascii="Times" w:hAnsi="Times"/>
                <w:color w:val="FF0000"/>
                <w:lang w:val="en-US"/>
              </w:rPr>
            </w:rPrChange>
          </w:rPr>
          <w:t xml:space="preserve">and texture </w:t>
        </w:r>
      </w:ins>
      <w:ins w:id="490" w:author="Rashid Islam" w:date="2022-04-22T00:45:00Z">
        <w:r w:rsidR="00276D69" w:rsidRPr="00F4003F">
          <w:rPr>
            <w:rFonts w:ascii="Times" w:hAnsi="Times"/>
            <w:color w:val="0070C0"/>
            <w:lang w:val="en-US"/>
            <w:rPrChange w:id="491" w:author="Rashid Islam" w:date="2022-04-22T00:53:00Z">
              <w:rPr>
                <w:rFonts w:ascii="Times" w:hAnsi="Times"/>
                <w:color w:val="FF0000"/>
                <w:lang w:val="en-US"/>
              </w:rPr>
            </w:rPrChange>
          </w:rPr>
          <w:t>generation</w:t>
        </w:r>
      </w:ins>
      <w:ins w:id="492" w:author="Rashid Islam" w:date="2022-04-22T00:46:00Z">
        <w:r w:rsidR="00276D69" w:rsidRPr="00F4003F">
          <w:rPr>
            <w:rFonts w:ascii="Times" w:hAnsi="Times"/>
            <w:color w:val="0070C0"/>
            <w:lang w:val="en-US"/>
            <w:rPrChange w:id="493" w:author="Rashid Islam" w:date="2022-04-22T00:53:00Z">
              <w:rPr>
                <w:rFonts w:ascii="Times" w:hAnsi="Times"/>
                <w:color w:val="FF0000"/>
                <w:lang w:val="en-US"/>
              </w:rPr>
            </w:rPrChange>
          </w:rPr>
          <w:t xml:space="preserve">. </w:t>
        </w:r>
        <w:r w:rsidR="00276D69" w:rsidRPr="00F4003F">
          <w:rPr>
            <w:rFonts w:ascii="Times" w:hAnsi="Times"/>
            <w:b/>
            <w:bCs/>
            <w:color w:val="0070C0"/>
            <w:lang w:val="en-US"/>
            <w:rPrChange w:id="494" w:author="Rashid Islam" w:date="2022-04-22T00:53:00Z">
              <w:rPr>
                <w:rFonts w:ascii="Times" w:hAnsi="Times"/>
                <w:color w:val="FF0000"/>
                <w:lang w:val="en-US"/>
              </w:rPr>
            </w:rPrChange>
          </w:rPr>
          <w:t>Chapter 5</w:t>
        </w:r>
        <w:r w:rsidR="00276D69" w:rsidRPr="00F4003F">
          <w:rPr>
            <w:rFonts w:ascii="Times" w:hAnsi="Times"/>
            <w:color w:val="0070C0"/>
            <w:lang w:val="en-US"/>
            <w:rPrChange w:id="495" w:author="Rashid Islam" w:date="2022-04-22T00:53:00Z">
              <w:rPr>
                <w:rFonts w:ascii="Times" w:hAnsi="Times"/>
                <w:color w:val="FF0000"/>
                <w:lang w:val="en-US"/>
              </w:rPr>
            </w:rPrChange>
          </w:rPr>
          <w:t xml:space="preserve"> </w:t>
        </w:r>
      </w:ins>
      <w:ins w:id="496" w:author="Rashid Islam" w:date="2022-04-22T00:51:00Z">
        <w:r w:rsidR="00F4003F" w:rsidRPr="00F4003F">
          <w:rPr>
            <w:rFonts w:ascii="Times" w:hAnsi="Times"/>
            <w:color w:val="0070C0"/>
            <w:lang w:val="en-US"/>
            <w:rPrChange w:id="497" w:author="Rashid Islam" w:date="2022-04-22T00:53:00Z">
              <w:rPr>
                <w:rFonts w:ascii="Times" w:hAnsi="Times"/>
                <w:color w:val="FF0000"/>
                <w:lang w:val="en-US"/>
              </w:rPr>
            </w:rPrChange>
          </w:rPr>
          <w:t>describes the features of</w:t>
        </w:r>
      </w:ins>
      <w:ins w:id="498" w:author="Rashid Islam" w:date="2022-04-22T00:47:00Z">
        <w:r w:rsidR="00276D69" w:rsidRPr="00F4003F">
          <w:rPr>
            <w:rFonts w:ascii="Times" w:hAnsi="Times"/>
            <w:color w:val="0070C0"/>
            <w:lang w:val="en-US"/>
            <w:rPrChange w:id="499" w:author="Rashid Islam" w:date="2022-04-22T00:53:00Z">
              <w:rPr>
                <w:rFonts w:ascii="Times" w:hAnsi="Times"/>
                <w:color w:val="FF0000"/>
                <w:lang w:val="en-US"/>
              </w:rPr>
            </w:rPrChange>
          </w:rPr>
          <w:t xml:space="preserve"> </w:t>
        </w:r>
      </w:ins>
      <w:ins w:id="500" w:author="Rashid Islam" w:date="2022-04-22T00:51:00Z">
        <w:r w:rsidR="00F4003F" w:rsidRPr="00F4003F">
          <w:rPr>
            <w:rFonts w:ascii="Times" w:hAnsi="Times"/>
            <w:color w:val="0070C0"/>
            <w:lang w:val="en-US"/>
            <w:rPrChange w:id="501" w:author="Rashid Islam" w:date="2022-04-22T00:53:00Z">
              <w:rPr>
                <w:rFonts w:ascii="Times" w:hAnsi="Times"/>
                <w:color w:val="FF0000"/>
                <w:lang w:val="en-US"/>
              </w:rPr>
            </w:rPrChange>
          </w:rPr>
          <w:t>our self-developed</w:t>
        </w:r>
      </w:ins>
      <w:ins w:id="502" w:author="Rashid Islam" w:date="2022-04-22T00:47:00Z">
        <w:r w:rsidR="00276D69" w:rsidRPr="00F4003F">
          <w:rPr>
            <w:rFonts w:ascii="Times" w:hAnsi="Times"/>
            <w:color w:val="0070C0"/>
            <w:lang w:val="en-US"/>
            <w:rPrChange w:id="503" w:author="Rashid Islam" w:date="2022-04-22T00:53:00Z">
              <w:rPr>
                <w:rFonts w:ascii="Times" w:hAnsi="Times"/>
                <w:color w:val="FF0000"/>
                <w:lang w:val="en-US"/>
              </w:rPr>
            </w:rPrChange>
          </w:rPr>
          <w:t xml:space="preserve"> </w:t>
        </w:r>
      </w:ins>
      <w:ins w:id="504" w:author="Rashid Islam" w:date="2022-04-22T00:51:00Z">
        <w:r w:rsidR="00F4003F" w:rsidRPr="00F4003F">
          <w:rPr>
            <w:rFonts w:ascii="Times" w:hAnsi="Times"/>
            <w:color w:val="0070C0"/>
            <w:lang w:val="en-US"/>
            <w:rPrChange w:id="505" w:author="Rashid Islam" w:date="2022-04-22T00:53:00Z">
              <w:rPr>
                <w:rFonts w:ascii="Times" w:hAnsi="Times"/>
                <w:color w:val="FF0000"/>
                <w:lang w:val="en-US"/>
              </w:rPr>
            </w:rPrChange>
          </w:rPr>
          <w:t xml:space="preserve">web </w:t>
        </w:r>
      </w:ins>
      <w:ins w:id="506" w:author="Rashid Islam" w:date="2022-04-22T00:47:00Z">
        <w:r w:rsidR="00276D69" w:rsidRPr="00F4003F">
          <w:rPr>
            <w:rFonts w:ascii="Times" w:hAnsi="Times"/>
            <w:color w:val="0070C0"/>
            <w:lang w:val="en-US"/>
            <w:rPrChange w:id="507" w:author="Rashid Islam" w:date="2022-04-22T00:53:00Z">
              <w:rPr>
                <w:rFonts w:ascii="Times" w:hAnsi="Times"/>
                <w:color w:val="FF0000"/>
                <w:lang w:val="en-US"/>
              </w:rPr>
            </w:rPrChange>
          </w:rPr>
          <w:t>application</w:t>
        </w:r>
      </w:ins>
      <w:ins w:id="508" w:author="Rashid Islam" w:date="2022-04-22T00:51:00Z">
        <w:r w:rsidR="00F4003F" w:rsidRPr="00F4003F">
          <w:rPr>
            <w:rFonts w:ascii="Times" w:hAnsi="Times"/>
            <w:color w:val="0070C0"/>
            <w:lang w:val="en-US"/>
            <w:rPrChange w:id="509" w:author="Rashid Islam" w:date="2022-04-22T00:53:00Z">
              <w:rPr>
                <w:rFonts w:ascii="Times" w:hAnsi="Times"/>
                <w:color w:val="FF0000"/>
                <w:lang w:val="en-US"/>
              </w:rPr>
            </w:rPrChange>
          </w:rPr>
          <w:t xml:space="preserve"> </w:t>
        </w:r>
      </w:ins>
      <w:ins w:id="510" w:author="Rashid Islam" w:date="2022-04-22T00:52:00Z">
        <w:r w:rsidR="00F4003F" w:rsidRPr="00F4003F">
          <w:rPr>
            <w:rFonts w:ascii="Times" w:hAnsi="Times"/>
            <w:color w:val="0070C0"/>
            <w:lang w:val="en-US"/>
            <w:rPrChange w:id="511" w:author="Rashid Islam" w:date="2022-04-22T00:53:00Z">
              <w:rPr>
                <w:rFonts w:ascii="Times" w:hAnsi="Times"/>
                <w:color w:val="FF0000"/>
                <w:lang w:val="en-US"/>
              </w:rPr>
            </w:rPrChange>
          </w:rPr>
          <w:t xml:space="preserve">where </w:t>
        </w:r>
      </w:ins>
      <w:ins w:id="512" w:author="Rashid Islam" w:date="2022-04-22T00:53:00Z">
        <w:r w:rsidR="00F4003F" w:rsidRPr="00F4003F">
          <w:rPr>
            <w:rFonts w:ascii="Times" w:hAnsi="Times"/>
            <w:color w:val="0070C0"/>
            <w:lang w:val="en-US"/>
            <w:rPrChange w:id="513" w:author="Rashid Islam" w:date="2022-04-22T00:53:00Z">
              <w:rPr>
                <w:rFonts w:ascii="Times" w:hAnsi="Times"/>
                <w:color w:val="FF0000"/>
                <w:lang w:val="en-US"/>
              </w:rPr>
            </w:rPrChange>
          </w:rPr>
          <w:t>it mostly emphasis the</w:t>
        </w:r>
      </w:ins>
      <w:ins w:id="514" w:author="Rashid Islam" w:date="2022-04-22T00:47:00Z">
        <w:r w:rsidR="00276D69" w:rsidRPr="00F4003F">
          <w:rPr>
            <w:rFonts w:ascii="Times" w:hAnsi="Times"/>
            <w:color w:val="0070C0"/>
            <w:lang w:val="en-US"/>
            <w:rPrChange w:id="515" w:author="Rashid Islam" w:date="2022-04-22T00:53:00Z">
              <w:rPr>
                <w:rFonts w:ascii="Times" w:hAnsi="Times"/>
                <w:color w:val="FF0000"/>
                <w:lang w:val="en-US"/>
              </w:rPr>
            </w:rPrChange>
          </w:rPr>
          <w:t xml:space="preserve"> </w:t>
        </w:r>
      </w:ins>
      <w:ins w:id="516" w:author="Rashid Islam" w:date="2022-04-22T00:52:00Z">
        <w:r w:rsidR="00F4003F" w:rsidRPr="00F4003F">
          <w:rPr>
            <w:rFonts w:ascii="Times" w:hAnsi="Times"/>
            <w:color w:val="0070C0"/>
            <w:lang w:val="en-US"/>
            <w:rPrChange w:id="517" w:author="Rashid Islam" w:date="2022-04-22T00:53:00Z">
              <w:rPr>
                <w:rFonts w:ascii="Times" w:hAnsi="Times"/>
                <w:color w:val="FF0000"/>
                <w:lang w:val="en-US"/>
              </w:rPr>
            </w:rPrChange>
          </w:rPr>
          <w:t>uses of</w:t>
        </w:r>
      </w:ins>
      <w:ins w:id="518" w:author="Rashid Islam" w:date="2022-04-22T00:47:00Z">
        <w:r w:rsidR="00276D69" w:rsidRPr="00F4003F">
          <w:rPr>
            <w:rFonts w:ascii="Times" w:hAnsi="Times"/>
            <w:color w:val="0070C0"/>
            <w:lang w:val="en-US"/>
            <w:rPrChange w:id="519" w:author="Rashid Islam" w:date="2022-04-22T00:53:00Z">
              <w:rPr>
                <w:rFonts w:ascii="Times" w:hAnsi="Times"/>
                <w:color w:val="FF0000"/>
                <w:lang w:val="en-US"/>
              </w:rPr>
            </w:rPrChange>
          </w:rPr>
          <w:t xml:space="preserve"> </w:t>
        </w:r>
      </w:ins>
      <w:ins w:id="520" w:author="Rashid Islam" w:date="2022-04-22T00:48:00Z">
        <w:r w:rsidR="00276D69" w:rsidRPr="00F4003F">
          <w:rPr>
            <w:rFonts w:ascii="Times" w:hAnsi="Times"/>
            <w:color w:val="0070C0"/>
            <w:lang w:val="en-US"/>
            <w:rPrChange w:id="521" w:author="Rashid Islam" w:date="2022-04-22T00:53:00Z">
              <w:rPr>
                <w:rFonts w:ascii="Times" w:hAnsi="Times"/>
                <w:color w:val="FF0000"/>
                <w:lang w:val="en-US"/>
              </w:rPr>
            </w:rPrChange>
          </w:rPr>
          <w:t>chromatic aberration in web inter</w:t>
        </w:r>
      </w:ins>
      <w:ins w:id="522" w:author="Rashid Islam" w:date="2022-04-22T00:49:00Z">
        <w:r w:rsidR="00276D69" w:rsidRPr="00F4003F">
          <w:rPr>
            <w:rFonts w:ascii="Times" w:hAnsi="Times"/>
            <w:color w:val="0070C0"/>
            <w:lang w:val="en-US"/>
            <w:rPrChange w:id="523" w:author="Rashid Islam" w:date="2022-04-22T00:53:00Z">
              <w:rPr>
                <w:rFonts w:ascii="Times" w:hAnsi="Times"/>
                <w:color w:val="FF0000"/>
                <w:lang w:val="en-US"/>
              </w:rPr>
            </w:rPrChange>
          </w:rPr>
          <w:t>faces</w:t>
        </w:r>
        <w:r w:rsidR="00F4003F" w:rsidRPr="00F4003F">
          <w:rPr>
            <w:rFonts w:ascii="Times" w:hAnsi="Times"/>
            <w:color w:val="0070C0"/>
            <w:lang w:val="en-US"/>
            <w:rPrChange w:id="524" w:author="Rashid Islam" w:date="2022-04-22T00:53:00Z">
              <w:rPr>
                <w:rFonts w:ascii="Times" w:hAnsi="Times"/>
                <w:color w:val="FF0000"/>
                <w:lang w:val="en-US"/>
              </w:rPr>
            </w:rPrChange>
          </w:rPr>
          <w:t xml:space="preserve"> in terms of pattern/textures</w:t>
        </w:r>
      </w:ins>
      <w:ins w:id="525" w:author="Rashid Islam" w:date="2022-04-22T00:50:00Z">
        <w:r w:rsidR="00F4003F" w:rsidRPr="00F4003F">
          <w:rPr>
            <w:rFonts w:ascii="Times" w:hAnsi="Times"/>
            <w:color w:val="0070C0"/>
            <w:lang w:val="en-US"/>
            <w:rPrChange w:id="526" w:author="Rashid Islam" w:date="2022-04-22T00:53:00Z">
              <w:rPr>
                <w:rFonts w:ascii="Times" w:hAnsi="Times"/>
                <w:color w:val="FF0000"/>
                <w:lang w:val="en-US"/>
              </w:rPr>
            </w:rPrChange>
          </w:rPr>
          <w:t xml:space="preserve"> within </w:t>
        </w:r>
      </w:ins>
      <w:ins w:id="527" w:author="Rashid Islam" w:date="2022-04-22T00:49:00Z">
        <w:r w:rsidR="00F4003F" w:rsidRPr="00F4003F">
          <w:rPr>
            <w:rFonts w:ascii="Times" w:hAnsi="Times"/>
            <w:color w:val="0070C0"/>
            <w:lang w:val="en-US"/>
            <w:rPrChange w:id="528" w:author="Rashid Islam" w:date="2022-04-22T00:53:00Z">
              <w:rPr>
                <w:rFonts w:ascii="Times" w:hAnsi="Times"/>
                <w:color w:val="FF0000"/>
                <w:lang w:val="en-US"/>
              </w:rPr>
            </w:rPrChange>
          </w:rPr>
          <w:t>different kind</w:t>
        </w:r>
      </w:ins>
      <w:ins w:id="529" w:author="Rashid Islam" w:date="2022-04-22T00:53:00Z">
        <w:r w:rsidR="00F4003F" w:rsidRPr="00F4003F">
          <w:rPr>
            <w:rFonts w:ascii="Times" w:hAnsi="Times"/>
            <w:color w:val="0070C0"/>
            <w:lang w:val="en-US"/>
            <w:rPrChange w:id="530" w:author="Rashid Islam" w:date="2022-04-22T00:53:00Z">
              <w:rPr>
                <w:rFonts w:ascii="Times" w:hAnsi="Times"/>
                <w:color w:val="FF0000"/>
                <w:lang w:val="en-US"/>
              </w:rPr>
            </w:rPrChange>
          </w:rPr>
          <w:t>s</w:t>
        </w:r>
      </w:ins>
      <w:ins w:id="531" w:author="Rashid Islam" w:date="2022-04-22T00:49:00Z">
        <w:r w:rsidR="00F4003F" w:rsidRPr="00F4003F">
          <w:rPr>
            <w:rFonts w:ascii="Times" w:hAnsi="Times"/>
            <w:color w:val="0070C0"/>
            <w:lang w:val="en-US"/>
            <w:rPrChange w:id="532" w:author="Rashid Islam" w:date="2022-04-22T00:53:00Z">
              <w:rPr>
                <w:rFonts w:ascii="Times" w:hAnsi="Times"/>
                <w:color w:val="FF0000"/>
                <w:lang w:val="en-US"/>
              </w:rPr>
            </w:rPrChange>
          </w:rPr>
          <w:t xml:space="preserve"> of</w:t>
        </w:r>
      </w:ins>
      <w:ins w:id="533" w:author="Rashid Islam" w:date="2022-04-22T00:50:00Z">
        <w:r w:rsidR="00F4003F" w:rsidRPr="00F4003F">
          <w:rPr>
            <w:rFonts w:ascii="Times" w:hAnsi="Times"/>
            <w:color w:val="0070C0"/>
            <w:lang w:val="en-US"/>
            <w:rPrChange w:id="534" w:author="Rashid Islam" w:date="2022-04-22T00:53:00Z">
              <w:rPr>
                <w:rFonts w:ascii="Times" w:hAnsi="Times"/>
                <w:color w:val="FF0000"/>
                <w:lang w:val="en-US"/>
              </w:rPr>
            </w:rPrChange>
          </w:rPr>
          <w:t xml:space="preserve"> real-life</w:t>
        </w:r>
      </w:ins>
      <w:ins w:id="535" w:author="Rashid Islam" w:date="2022-04-22T00:49:00Z">
        <w:r w:rsidR="00F4003F" w:rsidRPr="00F4003F">
          <w:rPr>
            <w:rFonts w:ascii="Times" w:hAnsi="Times"/>
            <w:color w:val="0070C0"/>
            <w:lang w:val="en-US"/>
            <w:rPrChange w:id="536" w:author="Rashid Islam" w:date="2022-04-22T00:53:00Z">
              <w:rPr>
                <w:rFonts w:ascii="Times" w:hAnsi="Times"/>
                <w:color w:val="FF0000"/>
                <w:lang w:val="en-US"/>
              </w:rPr>
            </w:rPrChange>
          </w:rPr>
          <w:t xml:space="preserve"> charts</w:t>
        </w:r>
      </w:ins>
      <w:ins w:id="537" w:author="Rashid Islam" w:date="2022-04-22T00:50:00Z">
        <w:r w:rsidR="00F4003F" w:rsidRPr="00F4003F">
          <w:rPr>
            <w:rFonts w:ascii="Times" w:hAnsi="Times"/>
            <w:color w:val="0070C0"/>
            <w:lang w:val="en-US"/>
            <w:rPrChange w:id="538" w:author="Rashid Islam" w:date="2022-04-22T00:53:00Z">
              <w:rPr>
                <w:rFonts w:ascii="Times" w:hAnsi="Times"/>
                <w:color w:val="FF0000"/>
                <w:lang w:val="en-US"/>
              </w:rPr>
            </w:rPrChange>
          </w:rPr>
          <w:t xml:space="preserve"> such as bubble-chart, grid-chart, horizontal etc. </w:t>
        </w:r>
      </w:ins>
      <w:ins w:id="539" w:author="Rashid Islam" w:date="2022-04-22T00:49:00Z">
        <w:r w:rsidR="00276D69" w:rsidRPr="00F4003F">
          <w:rPr>
            <w:rFonts w:ascii="Times" w:hAnsi="Times"/>
            <w:color w:val="0070C0"/>
            <w:lang w:val="en-US"/>
            <w:rPrChange w:id="540" w:author="Rashid Islam" w:date="2022-04-22T00:53:00Z">
              <w:rPr>
                <w:rFonts w:ascii="Times" w:hAnsi="Times"/>
                <w:color w:val="FF0000"/>
                <w:lang w:val="en-US"/>
              </w:rPr>
            </w:rPrChange>
          </w:rPr>
          <w:t xml:space="preserve"> </w:t>
        </w:r>
      </w:ins>
      <w:ins w:id="541" w:author="Rashid Islam" w:date="2022-04-22T00:54:00Z">
        <w:r w:rsidR="003B3DBA" w:rsidRPr="003B3DBA">
          <w:rPr>
            <w:rFonts w:ascii="Times" w:hAnsi="Times"/>
            <w:b/>
            <w:bCs/>
            <w:color w:val="0070C0"/>
            <w:lang w:val="en-US"/>
            <w:rPrChange w:id="542" w:author="Rashid Islam" w:date="2022-04-22T00:54:00Z">
              <w:rPr>
                <w:rFonts w:ascii="Times" w:hAnsi="Times"/>
                <w:color w:val="0070C0"/>
                <w:lang w:val="en-US"/>
              </w:rPr>
            </w:rPrChange>
          </w:rPr>
          <w:t>Chapter 6</w:t>
        </w:r>
        <w:r w:rsidR="003B3DBA">
          <w:rPr>
            <w:rFonts w:ascii="Times" w:hAnsi="Times"/>
            <w:color w:val="0070C0"/>
            <w:lang w:val="en-US"/>
          </w:rPr>
          <w:t xml:space="preserve"> explains </w:t>
        </w:r>
      </w:ins>
      <w:ins w:id="543" w:author="Rashid Islam" w:date="2022-04-22T00:55:00Z">
        <w:r w:rsidR="003B3DBA">
          <w:rPr>
            <w:rFonts w:ascii="Times" w:hAnsi="Times"/>
            <w:color w:val="0070C0"/>
            <w:lang w:val="en-US"/>
          </w:rPr>
          <w:t xml:space="preserve">the </w:t>
        </w:r>
      </w:ins>
      <w:r w:rsidRPr="00F4003F">
        <w:rPr>
          <w:rFonts w:ascii="Times" w:hAnsi="Times"/>
          <w:color w:val="0070C0"/>
          <w:lang w:val="en-US"/>
          <w:rPrChange w:id="544" w:author="Rashid Islam" w:date="2022-04-22T00:53:00Z">
            <w:rPr>
              <w:rFonts w:ascii="Times" w:hAnsi="Times"/>
              <w:color w:val="000000" w:themeColor="text1"/>
              <w:lang w:val="en-US"/>
            </w:rPr>
          </w:rPrChange>
        </w:rPr>
        <w:t xml:space="preserve">user study </w:t>
      </w:r>
      <w:ins w:id="545" w:author="Rashid Islam" w:date="2022-04-22T00:56:00Z">
        <w:r w:rsidR="003B3DBA">
          <w:rPr>
            <w:rFonts w:ascii="Times" w:hAnsi="Times"/>
            <w:color w:val="0070C0"/>
            <w:lang w:val="en-US"/>
          </w:rPr>
          <w:t>design</w:t>
        </w:r>
      </w:ins>
      <w:ins w:id="546" w:author="Rashid Islam" w:date="2022-04-22T01:16:00Z">
        <w:r w:rsidR="005217F5">
          <w:rPr>
            <w:rFonts w:ascii="Times" w:hAnsi="Times"/>
            <w:color w:val="0070C0"/>
            <w:lang w:val="en-US"/>
          </w:rPr>
          <w:t xml:space="preserve"> and </w:t>
        </w:r>
      </w:ins>
      <w:ins w:id="547" w:author="Rashid Islam" w:date="2022-04-22T01:17:00Z">
        <w:r w:rsidR="005217F5">
          <w:rPr>
            <w:rFonts w:ascii="Times" w:hAnsi="Times"/>
            <w:color w:val="0070C0"/>
            <w:lang w:val="en-US"/>
          </w:rPr>
          <w:t>administering procedure</w:t>
        </w:r>
      </w:ins>
      <w:del w:id="548" w:author="Rashid Islam" w:date="2022-04-22T01:06:00Z">
        <w:r w:rsidRPr="00F4003F" w:rsidDel="003A7A03">
          <w:rPr>
            <w:rFonts w:ascii="Times" w:hAnsi="Times"/>
            <w:color w:val="0070C0"/>
            <w:lang w:val="en-US"/>
            <w:rPrChange w:id="549" w:author="Rashid Islam" w:date="2022-04-22T00:53:00Z">
              <w:rPr>
                <w:rFonts w:ascii="Times" w:hAnsi="Times"/>
                <w:color w:val="000000" w:themeColor="text1"/>
                <w:lang w:val="en-US"/>
              </w:rPr>
            </w:rPrChange>
          </w:rPr>
          <w:delText>and numerical analysis for the sake of evaluation</w:delText>
        </w:r>
      </w:del>
      <w:ins w:id="550" w:author="Rashid Islam" w:date="2022-04-22T00:55:00Z">
        <w:r w:rsidR="003B3DBA">
          <w:rPr>
            <w:rFonts w:ascii="Times" w:hAnsi="Times"/>
            <w:color w:val="0070C0"/>
            <w:lang w:val="en-US"/>
          </w:rPr>
          <w:t xml:space="preserve">. It </w:t>
        </w:r>
      </w:ins>
      <w:ins w:id="551" w:author="Rashid Islam" w:date="2022-04-22T01:07:00Z">
        <w:r w:rsidR="003A7A03">
          <w:rPr>
            <w:rFonts w:ascii="Times" w:hAnsi="Times"/>
            <w:color w:val="0070C0"/>
            <w:lang w:val="en-US"/>
          </w:rPr>
          <w:t>contains</w:t>
        </w:r>
      </w:ins>
      <w:ins w:id="552" w:author="Rashid Islam" w:date="2022-04-22T00:55:00Z">
        <w:r w:rsidR="003B3DBA">
          <w:rPr>
            <w:rFonts w:ascii="Times" w:hAnsi="Times"/>
            <w:color w:val="0070C0"/>
            <w:lang w:val="en-US"/>
          </w:rPr>
          <w:t xml:space="preserve"> </w:t>
        </w:r>
      </w:ins>
      <w:ins w:id="553" w:author="Rashid Islam" w:date="2022-04-22T00:59:00Z">
        <w:r w:rsidR="00540B5A">
          <w:rPr>
            <w:rFonts w:ascii="Times" w:hAnsi="Times"/>
            <w:color w:val="0070C0"/>
            <w:lang w:val="en-US"/>
          </w:rPr>
          <w:t xml:space="preserve">introducing </w:t>
        </w:r>
        <w:r w:rsidR="003B3DBA">
          <w:rPr>
            <w:rFonts w:ascii="Times" w:hAnsi="Times"/>
            <w:color w:val="0070C0"/>
            <w:lang w:val="en-US"/>
          </w:rPr>
          <w:t xml:space="preserve">study material </w:t>
        </w:r>
        <w:r w:rsidR="00540B5A">
          <w:rPr>
            <w:rFonts w:ascii="Times" w:hAnsi="Times"/>
            <w:color w:val="0070C0"/>
            <w:lang w:val="en-US"/>
          </w:rPr>
          <w:t>such as technology used, st</w:t>
        </w:r>
      </w:ins>
      <w:ins w:id="554" w:author="Rashid Islam" w:date="2022-04-22T01:00:00Z">
        <w:r w:rsidR="00540B5A">
          <w:rPr>
            <w:rFonts w:ascii="Times" w:hAnsi="Times"/>
            <w:color w:val="0070C0"/>
            <w:lang w:val="en-US"/>
          </w:rPr>
          <w:t xml:space="preserve">udy components and counter balancing mechanism, </w:t>
        </w:r>
      </w:ins>
      <w:ins w:id="555" w:author="Rashid Islam" w:date="2022-04-22T00:57:00Z">
        <w:r w:rsidR="003B3DBA">
          <w:rPr>
            <w:rFonts w:ascii="Times" w:hAnsi="Times"/>
            <w:color w:val="0070C0"/>
            <w:lang w:val="en-US"/>
          </w:rPr>
          <w:t xml:space="preserve">recruitment </w:t>
        </w:r>
      </w:ins>
      <w:ins w:id="556" w:author="Rashid Islam" w:date="2022-04-22T00:58:00Z">
        <w:r w:rsidR="003B3DBA">
          <w:rPr>
            <w:rFonts w:ascii="Times" w:hAnsi="Times"/>
            <w:color w:val="0070C0"/>
            <w:lang w:val="en-US"/>
          </w:rPr>
          <w:t xml:space="preserve">criteria and hiring </w:t>
        </w:r>
      </w:ins>
      <w:ins w:id="557" w:author="Rashid Islam" w:date="2022-04-22T00:57:00Z">
        <w:r w:rsidR="003B3DBA">
          <w:rPr>
            <w:rFonts w:ascii="Times" w:hAnsi="Times"/>
            <w:color w:val="0070C0"/>
            <w:lang w:val="en-US"/>
          </w:rPr>
          <w:t>procedure</w:t>
        </w:r>
      </w:ins>
      <w:ins w:id="558" w:author="Rashid Islam" w:date="2022-04-22T00:58:00Z">
        <w:r w:rsidR="003B3DBA">
          <w:rPr>
            <w:rFonts w:ascii="Times" w:hAnsi="Times"/>
            <w:color w:val="0070C0"/>
            <w:lang w:val="en-US"/>
          </w:rPr>
          <w:t xml:space="preserve">, </w:t>
        </w:r>
      </w:ins>
      <w:ins w:id="559" w:author="Rashid Islam" w:date="2022-04-22T01:01:00Z">
        <w:r w:rsidR="00540B5A">
          <w:rPr>
            <w:rFonts w:ascii="Times" w:hAnsi="Times"/>
            <w:color w:val="0070C0"/>
            <w:lang w:val="en-US"/>
          </w:rPr>
          <w:t xml:space="preserve">color blindness test of the participants, </w:t>
        </w:r>
      </w:ins>
      <w:ins w:id="560" w:author="Rashid Islam" w:date="2022-04-22T01:00:00Z">
        <w:r w:rsidR="00540B5A">
          <w:rPr>
            <w:rFonts w:ascii="Times" w:hAnsi="Times"/>
            <w:color w:val="0070C0"/>
            <w:lang w:val="en-US"/>
          </w:rPr>
          <w:t>questionnaire</w:t>
        </w:r>
      </w:ins>
      <w:ins w:id="561" w:author="Rashid Islam" w:date="2022-04-22T01:01:00Z">
        <w:r w:rsidR="00540B5A">
          <w:rPr>
            <w:rFonts w:ascii="Times" w:hAnsi="Times"/>
            <w:color w:val="0070C0"/>
            <w:lang w:val="en-US"/>
          </w:rPr>
          <w:t xml:space="preserve"> </w:t>
        </w:r>
      </w:ins>
      <w:ins w:id="562" w:author="Rashid Islam" w:date="2022-04-22T01:02:00Z">
        <w:r w:rsidR="00540B5A">
          <w:rPr>
            <w:rFonts w:ascii="Times" w:hAnsi="Times"/>
            <w:color w:val="0070C0"/>
            <w:lang w:val="en-US"/>
          </w:rPr>
          <w:t>formation process,</w:t>
        </w:r>
      </w:ins>
      <w:ins w:id="563" w:author="Rashid Islam" w:date="2022-04-22T01:03:00Z">
        <w:r w:rsidR="00540B5A">
          <w:rPr>
            <w:rFonts w:ascii="Times" w:hAnsi="Times"/>
            <w:color w:val="0070C0"/>
            <w:lang w:val="en-US"/>
          </w:rPr>
          <w:t xml:space="preserve"> and finally, </w:t>
        </w:r>
      </w:ins>
      <w:ins w:id="564" w:author="Rashid Islam" w:date="2022-04-22T01:02:00Z">
        <w:r w:rsidR="00540B5A">
          <w:rPr>
            <w:rFonts w:ascii="Times" w:hAnsi="Times"/>
            <w:color w:val="0070C0"/>
            <w:lang w:val="en-US"/>
          </w:rPr>
          <w:t xml:space="preserve">data </w:t>
        </w:r>
      </w:ins>
      <w:ins w:id="565" w:author="Rashid Islam" w:date="2022-04-22T01:03:00Z">
        <w:r w:rsidR="00540B5A">
          <w:rPr>
            <w:rFonts w:ascii="Times" w:hAnsi="Times"/>
            <w:color w:val="0070C0"/>
            <w:lang w:val="en-US"/>
          </w:rPr>
          <w:t>collection and storing mechanism.</w:t>
        </w:r>
      </w:ins>
      <w:ins w:id="566" w:author="Rashid Islam" w:date="2022-04-22T01:00:00Z">
        <w:r w:rsidR="00540B5A">
          <w:rPr>
            <w:rFonts w:ascii="Times" w:hAnsi="Times"/>
            <w:color w:val="0070C0"/>
            <w:lang w:val="en-US"/>
          </w:rPr>
          <w:t xml:space="preserve"> </w:t>
        </w:r>
      </w:ins>
      <w:ins w:id="567" w:author="Rashid Islam" w:date="2022-04-22T00:59:00Z">
        <w:r w:rsidR="003B3DBA">
          <w:rPr>
            <w:rFonts w:ascii="Times" w:hAnsi="Times"/>
            <w:color w:val="0070C0"/>
            <w:lang w:val="en-US"/>
          </w:rPr>
          <w:t xml:space="preserve"> </w:t>
        </w:r>
      </w:ins>
      <w:ins w:id="568" w:author="Rashid Islam" w:date="2022-04-22T00:58:00Z">
        <w:r w:rsidR="003B3DBA">
          <w:rPr>
            <w:rFonts w:ascii="Times" w:hAnsi="Times"/>
            <w:color w:val="0070C0"/>
            <w:lang w:val="en-US"/>
          </w:rPr>
          <w:t xml:space="preserve"> </w:t>
        </w:r>
      </w:ins>
      <w:del w:id="569" w:author="Rashid Islam" w:date="2022-04-22T00:55:00Z">
        <w:r w:rsidRPr="00F4003F" w:rsidDel="003B3DBA">
          <w:rPr>
            <w:rFonts w:ascii="Times" w:hAnsi="Times"/>
            <w:color w:val="0070C0"/>
            <w:lang w:val="en-US"/>
            <w:rPrChange w:id="570" w:author="Rashid Islam" w:date="2022-04-22T00:53:00Z">
              <w:rPr>
                <w:rFonts w:ascii="Times" w:hAnsi="Times"/>
                <w:color w:val="000000" w:themeColor="text1"/>
                <w:lang w:val="en-US"/>
              </w:rPr>
            </w:rPrChange>
          </w:rPr>
          <w:delText xml:space="preserve">. </w:delText>
        </w:r>
      </w:del>
      <w:r w:rsidRPr="00F4003F">
        <w:rPr>
          <w:rFonts w:ascii="Times" w:hAnsi="Times"/>
          <w:b/>
          <w:bCs/>
          <w:color w:val="0070C0"/>
          <w:lang w:val="en-US"/>
          <w:rPrChange w:id="571" w:author="Rashid Islam" w:date="2022-04-22T00:53:00Z">
            <w:rPr>
              <w:rFonts w:ascii="Times" w:hAnsi="Times"/>
              <w:b/>
              <w:bCs/>
              <w:color w:val="000000" w:themeColor="text1"/>
              <w:lang w:val="en-US"/>
            </w:rPr>
          </w:rPrChange>
        </w:rPr>
        <w:t xml:space="preserve">Chapter </w:t>
      </w:r>
      <w:del w:id="572" w:author="Rashid Islam" w:date="2022-04-22T01:03:00Z">
        <w:r w:rsidRPr="00F4003F" w:rsidDel="00540B5A">
          <w:rPr>
            <w:rFonts w:ascii="Times" w:hAnsi="Times"/>
            <w:b/>
            <w:bCs/>
            <w:color w:val="0070C0"/>
            <w:lang w:val="en-US"/>
            <w:rPrChange w:id="573" w:author="Rashid Islam" w:date="2022-04-22T00:53:00Z">
              <w:rPr>
                <w:rFonts w:ascii="Times" w:hAnsi="Times"/>
                <w:b/>
                <w:bCs/>
                <w:color w:val="000000" w:themeColor="text1"/>
                <w:lang w:val="en-US"/>
              </w:rPr>
            </w:rPrChange>
          </w:rPr>
          <w:delText>5</w:delText>
        </w:r>
        <w:r w:rsidRPr="00F4003F" w:rsidDel="00540B5A">
          <w:rPr>
            <w:rFonts w:ascii="Times" w:hAnsi="Times"/>
            <w:color w:val="0070C0"/>
            <w:lang w:val="en-US"/>
            <w:rPrChange w:id="574" w:author="Rashid Islam" w:date="2022-04-22T00:53:00Z">
              <w:rPr>
                <w:rFonts w:ascii="Times" w:hAnsi="Times"/>
                <w:color w:val="000000" w:themeColor="text1"/>
                <w:lang w:val="en-US"/>
              </w:rPr>
            </w:rPrChange>
          </w:rPr>
          <w:delText xml:space="preserve"> </w:delText>
        </w:r>
      </w:del>
      <w:ins w:id="575" w:author="Rashid Islam" w:date="2022-04-22T01:03:00Z">
        <w:r w:rsidR="00540B5A">
          <w:rPr>
            <w:rFonts w:ascii="Times" w:hAnsi="Times"/>
            <w:b/>
            <w:bCs/>
            <w:color w:val="0070C0"/>
            <w:lang w:val="en-US"/>
          </w:rPr>
          <w:t>7</w:t>
        </w:r>
        <w:r w:rsidR="00540B5A" w:rsidRPr="00F4003F">
          <w:rPr>
            <w:rFonts w:ascii="Times" w:hAnsi="Times"/>
            <w:color w:val="0070C0"/>
            <w:lang w:val="en-US"/>
            <w:rPrChange w:id="576" w:author="Rashid Islam" w:date="2022-04-22T00:53:00Z">
              <w:rPr>
                <w:rFonts w:ascii="Times" w:hAnsi="Times"/>
                <w:color w:val="000000" w:themeColor="text1"/>
                <w:lang w:val="en-US"/>
              </w:rPr>
            </w:rPrChange>
          </w:rPr>
          <w:t xml:space="preserve"> </w:t>
        </w:r>
      </w:ins>
      <w:r w:rsidRPr="00F4003F">
        <w:rPr>
          <w:rFonts w:ascii="Times" w:hAnsi="Times"/>
          <w:color w:val="0070C0"/>
          <w:lang w:val="en-US"/>
          <w:rPrChange w:id="577" w:author="Rashid Islam" w:date="2022-04-22T00:53:00Z">
            <w:rPr>
              <w:rFonts w:ascii="Times" w:hAnsi="Times"/>
              <w:color w:val="000000" w:themeColor="text1"/>
              <w:lang w:val="en-US"/>
            </w:rPr>
          </w:rPrChange>
        </w:rPr>
        <w:t xml:space="preserve">shows </w:t>
      </w:r>
      <w:ins w:id="578" w:author="Rashid Islam" w:date="2022-04-22T01:08:00Z">
        <w:r w:rsidR="003A7A03">
          <w:rPr>
            <w:rFonts w:ascii="Times" w:hAnsi="Times"/>
            <w:color w:val="0070C0"/>
            <w:lang w:val="en-US"/>
          </w:rPr>
          <w:t xml:space="preserve">results obtained from the user study and its </w:t>
        </w:r>
        <w:r w:rsidR="003A7A03" w:rsidRPr="007452FE">
          <w:rPr>
            <w:rFonts w:ascii="Times" w:hAnsi="Times"/>
            <w:color w:val="0070C0"/>
            <w:lang w:val="en-US"/>
          </w:rPr>
          <w:t>numerical analysis for the sake of evaluation</w:t>
        </w:r>
      </w:ins>
      <w:del w:id="579" w:author="Rashid Islam" w:date="2022-04-22T01:08:00Z">
        <w:r w:rsidRPr="00F4003F" w:rsidDel="003A7A03">
          <w:rPr>
            <w:rFonts w:ascii="Times" w:hAnsi="Times"/>
            <w:color w:val="0070C0"/>
            <w:lang w:val="en-US"/>
            <w:rPrChange w:id="580" w:author="Rashid Islam" w:date="2022-04-22T00:53:00Z">
              <w:rPr>
                <w:rFonts w:ascii="Times" w:hAnsi="Times"/>
                <w:color w:val="000000" w:themeColor="text1"/>
                <w:lang w:val="en-US"/>
              </w:rPr>
            </w:rPrChange>
          </w:rPr>
          <w:delText>the example of uses of CA in different charts</w:delText>
        </w:r>
      </w:del>
      <w:r w:rsidRPr="00F4003F">
        <w:rPr>
          <w:rFonts w:ascii="Times" w:hAnsi="Times"/>
          <w:color w:val="0070C0"/>
          <w:lang w:val="en-US"/>
          <w:rPrChange w:id="581" w:author="Rashid Islam" w:date="2022-04-22T00:53:00Z">
            <w:rPr>
              <w:rFonts w:ascii="Times" w:hAnsi="Times"/>
              <w:color w:val="000000" w:themeColor="text1"/>
              <w:lang w:val="en-US"/>
            </w:rPr>
          </w:rPrChange>
        </w:rPr>
        <w:t>.</w:t>
      </w:r>
      <w:ins w:id="582" w:author="Rashid Islam" w:date="2022-04-22T01:09:00Z">
        <w:r w:rsidR="006A61F1">
          <w:rPr>
            <w:rFonts w:ascii="Times" w:hAnsi="Times"/>
            <w:color w:val="0070C0"/>
            <w:lang w:val="en-US"/>
          </w:rPr>
          <w:t xml:space="preserve"> Quantitative analys</w:t>
        </w:r>
      </w:ins>
      <w:ins w:id="583" w:author="Rashid Islam" w:date="2022-04-22T01:10:00Z">
        <w:r w:rsidR="006A61F1">
          <w:rPr>
            <w:rFonts w:ascii="Times" w:hAnsi="Times"/>
            <w:color w:val="0070C0"/>
            <w:lang w:val="en-US"/>
          </w:rPr>
          <w:t>es are conducted with statistical methodologies such as ANOVA</w:t>
        </w:r>
      </w:ins>
      <w:ins w:id="584" w:author="Rashid Islam" w:date="2022-04-22T01:11:00Z">
        <w:r w:rsidR="006A61F1">
          <w:rPr>
            <w:rFonts w:ascii="Times" w:hAnsi="Times"/>
            <w:color w:val="0070C0"/>
            <w:lang w:val="en-US"/>
          </w:rPr>
          <w:t xml:space="preserve"> and</w:t>
        </w:r>
      </w:ins>
      <w:ins w:id="585" w:author="Rashid Islam" w:date="2022-04-22T01:10:00Z">
        <w:r w:rsidR="006A61F1">
          <w:rPr>
            <w:rFonts w:ascii="Times" w:hAnsi="Times"/>
            <w:color w:val="0070C0"/>
            <w:lang w:val="en-US"/>
          </w:rPr>
          <w:t xml:space="preserve"> paired t-test</w:t>
        </w:r>
      </w:ins>
      <w:ins w:id="586" w:author="Rashid Islam" w:date="2022-04-22T01:11:00Z">
        <w:r w:rsidR="006A61F1">
          <w:rPr>
            <w:rFonts w:ascii="Times" w:hAnsi="Times"/>
            <w:color w:val="0070C0"/>
            <w:lang w:val="en-US"/>
          </w:rPr>
          <w:t xml:space="preserve"> for questionnaire results, SUS results and NASA-TLX results.</w:t>
        </w:r>
      </w:ins>
      <w:ins w:id="587" w:author="Rashid Islam" w:date="2022-04-22T01:10:00Z">
        <w:r w:rsidR="006A61F1">
          <w:rPr>
            <w:rFonts w:ascii="Times" w:hAnsi="Times"/>
            <w:color w:val="0070C0"/>
            <w:lang w:val="en-US"/>
          </w:rPr>
          <w:t xml:space="preserve"> </w:t>
        </w:r>
      </w:ins>
      <w:r w:rsidRPr="00F4003F">
        <w:rPr>
          <w:rFonts w:ascii="Times" w:hAnsi="Times"/>
          <w:color w:val="0070C0"/>
          <w:lang w:val="en-US"/>
          <w:rPrChange w:id="588" w:author="Rashid Islam" w:date="2022-04-22T00:53:00Z">
            <w:rPr>
              <w:rFonts w:ascii="Times" w:hAnsi="Times"/>
              <w:color w:val="000000" w:themeColor="text1"/>
              <w:lang w:val="en-US"/>
            </w:rPr>
          </w:rPrChange>
        </w:rPr>
        <w:t xml:space="preserve">  </w:t>
      </w:r>
      <w:r w:rsidRPr="00F4003F">
        <w:rPr>
          <w:color w:val="0070C0"/>
          <w:rPrChange w:id="589" w:author="Rashid Islam" w:date="2022-04-22T00:53:00Z">
            <w:rPr/>
          </w:rPrChange>
        </w:rPr>
        <w:t xml:space="preserve">Finally, in </w:t>
      </w:r>
      <w:r w:rsidRPr="00F4003F">
        <w:rPr>
          <w:b/>
          <w:bCs/>
          <w:color w:val="0070C0"/>
          <w:rPrChange w:id="590" w:author="Rashid Islam" w:date="2022-04-22T00:53:00Z">
            <w:rPr>
              <w:b/>
              <w:bCs/>
            </w:rPr>
          </w:rPrChange>
        </w:rPr>
        <w:t xml:space="preserve">Chapter </w:t>
      </w:r>
      <w:del w:id="591" w:author="Rashid Islam" w:date="2022-04-22T01:11:00Z">
        <w:r w:rsidRPr="00F4003F" w:rsidDel="006A61F1">
          <w:rPr>
            <w:b/>
            <w:bCs/>
            <w:color w:val="0070C0"/>
            <w:rPrChange w:id="592" w:author="Rashid Islam" w:date="2022-04-22T00:53:00Z">
              <w:rPr>
                <w:b/>
                <w:bCs/>
              </w:rPr>
            </w:rPrChange>
          </w:rPr>
          <w:delText>6</w:delText>
        </w:r>
      </w:del>
      <w:ins w:id="593" w:author="Rashid Islam" w:date="2022-04-22T01:11:00Z">
        <w:r w:rsidR="006A61F1">
          <w:rPr>
            <w:b/>
            <w:bCs/>
            <w:color w:val="0070C0"/>
          </w:rPr>
          <w:t>8</w:t>
        </w:r>
      </w:ins>
      <w:r w:rsidRPr="00F4003F">
        <w:rPr>
          <w:color w:val="0070C0"/>
          <w:rPrChange w:id="594" w:author="Rashid Islam" w:date="2022-04-22T00:53:00Z">
            <w:rPr/>
          </w:rPrChange>
        </w:rPr>
        <w:t xml:space="preserve">, we </w:t>
      </w:r>
      <w:del w:id="595" w:author="Rashid Islam" w:date="2022-04-22T01:12:00Z">
        <w:r w:rsidRPr="00F4003F" w:rsidDel="006A61F1">
          <w:rPr>
            <w:color w:val="0070C0"/>
            <w:rPrChange w:id="596" w:author="Rashid Islam" w:date="2022-04-22T00:53:00Z">
              <w:rPr/>
            </w:rPrChange>
          </w:rPr>
          <w:delText xml:space="preserve">discussed </w:delText>
        </w:r>
      </w:del>
      <w:ins w:id="597" w:author="Rashid Islam" w:date="2022-04-22T01:12:00Z">
        <w:r w:rsidR="006A61F1">
          <w:rPr>
            <w:color w:val="0070C0"/>
          </w:rPr>
          <w:t xml:space="preserve">pointed out the thesis outcome </w:t>
        </w:r>
      </w:ins>
      <w:ins w:id="598" w:author="Rashid Islam" w:date="2022-04-22T01:13:00Z">
        <w:r w:rsidR="006A61F1">
          <w:rPr>
            <w:color w:val="0070C0"/>
          </w:rPr>
          <w:t>as conclusion</w:t>
        </w:r>
      </w:ins>
      <w:del w:id="599" w:author="Rashid Islam" w:date="2022-04-22T01:12:00Z">
        <w:r w:rsidRPr="00F4003F" w:rsidDel="006A61F1">
          <w:rPr>
            <w:color w:val="0070C0"/>
            <w:rPrChange w:id="600" w:author="Rashid Islam" w:date="2022-04-22T00:53:00Z">
              <w:rPr/>
            </w:rPrChange>
          </w:rPr>
          <w:delText>and summarized the thesis content, mentioned limitations</w:delText>
        </w:r>
      </w:del>
      <w:r w:rsidRPr="00F4003F">
        <w:rPr>
          <w:color w:val="0070C0"/>
          <w:rPrChange w:id="601" w:author="Rashid Islam" w:date="2022-04-22T00:53:00Z">
            <w:rPr/>
          </w:rPrChange>
        </w:rPr>
        <w:t>, and suggest</w:t>
      </w:r>
      <w:ins w:id="602" w:author="Rashid Islam" w:date="2022-04-22T01:13:00Z">
        <w:r w:rsidR="006A61F1">
          <w:rPr>
            <w:color w:val="0070C0"/>
          </w:rPr>
          <w:t>ed</w:t>
        </w:r>
      </w:ins>
      <w:r w:rsidRPr="00F4003F">
        <w:rPr>
          <w:color w:val="0070C0"/>
          <w:rPrChange w:id="603" w:author="Rashid Islam" w:date="2022-04-22T00:53:00Z">
            <w:rPr/>
          </w:rPrChange>
        </w:rPr>
        <w:t xml:space="preserve"> potential directions of future work and associated improvement</w:t>
      </w:r>
      <w:ins w:id="604" w:author="Rashid Islam" w:date="2022-04-22T01:14:00Z">
        <w:r w:rsidR="00D91186">
          <w:rPr>
            <w:color w:val="0070C0"/>
          </w:rPr>
          <w:t>s</w:t>
        </w:r>
      </w:ins>
      <w:r w:rsidRPr="00F4003F">
        <w:rPr>
          <w:color w:val="0070C0"/>
          <w:rPrChange w:id="605" w:author="Rashid Islam" w:date="2022-04-22T00:53:00Z">
            <w:rPr/>
          </w:rPrChange>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1C14E6C2"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ins w:id="606" w:author="Stephen Brooks" w:date="2022-04-21T10:35:00Z">
        <w:r w:rsidR="006516E1">
          <w:rPr>
            <w:rFonts w:ascii="Times" w:hAnsi="Times"/>
            <w:color w:val="000000" w:themeColor="text1"/>
            <w:lang w:val="en-US"/>
          </w:rPr>
          <w:t>,</w:t>
        </w:r>
      </w:ins>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ins w:id="607" w:author="Stephen Brooks" w:date="2022-04-21T10:35:00Z">
        <w:r w:rsidR="006516E1">
          <w:rPr>
            <w:rFonts w:ascii="Times" w:hAnsi="Times"/>
            <w:color w:val="000000" w:themeColor="text1"/>
            <w:lang w:val="en-US"/>
          </w:rPr>
          <w:t>, and</w:t>
        </w:r>
      </w:ins>
      <w:r w:rsidRPr="00DA7839">
        <w:rPr>
          <w:rFonts w:ascii="Times" w:hAnsi="Times"/>
          <w:color w:val="000000" w:themeColor="text1"/>
          <w:lang w:val="en-US"/>
        </w:rPr>
        <w:t xml:space="preserve"> </w:t>
      </w:r>
      <w:del w:id="608" w:author="Stephen Brooks" w:date="2022-04-21T10:35:00Z">
        <w:r w:rsidRPr="00DA7839" w:rsidDel="006516E1">
          <w:rPr>
            <w:rFonts w:ascii="Times" w:hAnsi="Times"/>
            <w:color w:val="000000" w:themeColor="text1"/>
            <w:lang w:val="en-US"/>
          </w:rPr>
          <w:delText xml:space="preserve">surface </w:delText>
        </w:r>
      </w:del>
      <w:r w:rsidRPr="00DA7839">
        <w:rPr>
          <w:rFonts w:ascii="Times" w:hAnsi="Times"/>
          <w:color w:val="000000" w:themeColor="text1"/>
          <w:lang w:val="en-US"/>
        </w:rPr>
        <w:t xml:space="preserve">iii. Conduct user studies to evaluate user perceptions and applicability with commonly used visualizations.  In this section, we are going to </w:t>
      </w:r>
      <w:del w:id="609" w:author="Stephen Brooks" w:date="2022-04-21T10:35:00Z">
        <w:r w:rsidRPr="00DA7839" w:rsidDel="006516E1">
          <w:rPr>
            <w:rFonts w:ascii="Times" w:hAnsi="Times"/>
            <w:color w:val="000000" w:themeColor="text1"/>
            <w:lang w:val="en-US"/>
          </w:rPr>
          <w:delText xml:space="preserve">include </w:delText>
        </w:r>
      </w:del>
      <w:ins w:id="610" w:author="Stephen Brooks" w:date="2022-04-21T10:35:00Z">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ins>
      <w:del w:id="611" w:author="Stephen Brooks" w:date="2022-04-21T10:35:00Z">
        <w:r w:rsidRPr="00DA7839" w:rsidDel="006516E1">
          <w:rPr>
            <w:rFonts w:ascii="Times" w:hAnsi="Times"/>
            <w:color w:val="000000" w:themeColor="text1"/>
            <w:lang w:val="en-US"/>
          </w:rPr>
          <w:delText xml:space="preserve">some </w:delText>
        </w:r>
      </w:del>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4C5139B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del w:id="612" w:author="Stephen Brooks" w:date="2022-04-21T10:36:00Z">
        <w:r w:rsidDel="006516E1">
          <w:rPr>
            <w:rFonts w:ascii="Times" w:hAnsi="Times"/>
            <w:b/>
            <w:bCs/>
            <w:color w:val="000000" w:themeColor="text1"/>
            <w:lang w:val="en-US"/>
          </w:rPr>
          <w:delText>Prior w</w:delText>
        </w:r>
        <w:r w:rsidRPr="002650E8" w:rsidDel="006516E1">
          <w:rPr>
            <w:rFonts w:ascii="Times" w:hAnsi="Times"/>
            <w:b/>
            <w:bCs/>
            <w:color w:val="000000" w:themeColor="text1"/>
            <w:lang w:val="en-US"/>
          </w:rPr>
          <w:delText>orks related to p</w:delText>
        </w:r>
      </w:del>
      <w:ins w:id="613" w:author="Stephen Brooks" w:date="2022-04-21T10:36:00Z">
        <w:r w:rsidR="006516E1">
          <w:rPr>
            <w:rFonts w:ascii="Times" w:hAnsi="Times"/>
            <w:b/>
            <w:bCs/>
            <w:color w:val="000000" w:themeColor="text1"/>
            <w:lang w:val="en-US"/>
          </w:rPr>
          <w:t>P</w:t>
        </w:r>
      </w:ins>
      <w:r w:rsidRPr="002650E8">
        <w:rPr>
          <w:rFonts w:ascii="Times" w:hAnsi="Times"/>
          <w:b/>
          <w:bCs/>
          <w:color w:val="000000" w:themeColor="text1"/>
          <w:lang w:val="en-US"/>
        </w:rPr>
        <w:t>rediction in Machine Learning Models</w:t>
      </w:r>
    </w:p>
    <w:p w14:paraId="4279E84E" w14:textId="1C07E0A0" w:rsidR="00A3499E" w:rsidRDefault="0045432F" w:rsidP="0045432F">
      <w:pPr>
        <w:spacing w:line="360" w:lineRule="auto"/>
        <w:jc w:val="both"/>
        <w:rPr>
          <w:ins w:id="614" w:author="Stephen Brooks" w:date="2022-04-21T10:45:00Z"/>
          <w:rFonts w:ascii="Times" w:hAnsi="Times"/>
          <w:color w:val="000000" w:themeColor="text1"/>
          <w:lang w:val="en-US"/>
        </w:rPr>
      </w:pPr>
      <w:del w:id="615" w:author="Stephen Brooks" w:date="2022-04-21T10:43:00Z">
        <w:r w:rsidRPr="002650E8" w:rsidDel="00A3499E">
          <w:rPr>
            <w:rFonts w:ascii="Times" w:hAnsi="Times"/>
            <w:color w:val="000000" w:themeColor="text1"/>
            <w:lang w:val="en-US"/>
          </w:rPr>
          <w:delText>On the machine learning forecasting side</w:delText>
        </w:r>
      </w:del>
      <w:ins w:id="616" w:author="Stephen Brooks" w:date="2022-04-21T10:43:00Z">
        <w:r w:rsidR="00A3499E">
          <w:rPr>
            <w:rFonts w:ascii="Times" w:hAnsi="Times"/>
            <w:color w:val="000000" w:themeColor="text1"/>
            <w:lang w:val="en-US"/>
          </w:rPr>
          <w:t xml:space="preserve">Related to </w:t>
        </w:r>
      </w:ins>
      <w:ins w:id="617" w:author="Stephen Brooks" w:date="2022-04-21T10:44:00Z">
        <w:r w:rsidR="00A3499E">
          <w:rPr>
            <w:rFonts w:ascii="Times" w:hAnsi="Times"/>
            <w:color w:val="000000" w:themeColor="text1"/>
            <w:lang w:val="en-US"/>
          </w:rPr>
          <w:t>model predictions</w:t>
        </w:r>
      </w:ins>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ins w:id="618" w:author="Rashid Islam" w:date="2022-04-22T01:29:00Z">
        <w:r w:rsidR="00626E2C">
          <w:rPr>
            <w:rFonts w:ascii="Times" w:eastAsiaTheme="minorHAnsi" w:hAnsi="Times" w:cs="AppleSystemUIFont"/>
            <w:color w:val="000000" w:themeColor="text1"/>
            <w:lang w:val="en-GB" w:eastAsia="en-US"/>
          </w:rPr>
          <w:t xml:space="preserve"> but they </w:t>
        </w:r>
        <w:r w:rsidR="00626E2C" w:rsidRPr="007452FE">
          <w:rPr>
            <w:color w:val="7030A0"/>
            <w:lang w:val="en-GB"/>
          </w:rPr>
          <w:t>conducted their research only with statistical ARIMA model where they suspect it may perform poorly in case of nonlinear trends.</w:t>
        </w:r>
      </w:ins>
      <w:del w:id="619" w:author="Rashid Islam" w:date="2022-04-22T01:29:00Z">
        <w:r w:rsidRPr="002650E8" w:rsidDel="00626E2C">
          <w:rPr>
            <w:rFonts w:ascii="Times" w:eastAsiaTheme="minorHAnsi" w:hAnsi="Times" w:cs="AppleSystemUIFont"/>
            <w:color w:val="000000" w:themeColor="text1"/>
            <w:lang w:val="en-GB" w:eastAsia="en-US"/>
          </w:rPr>
          <w:delText>.</w:delText>
        </w:r>
      </w:del>
      <w:r w:rsidRPr="002650E8">
        <w:rPr>
          <w:rFonts w:ascii="Times" w:eastAsiaTheme="minorHAnsi" w:hAnsi="Times" w:cs="AppleSystemUIFont"/>
          <w:color w:val="000000" w:themeColor="text1"/>
          <w:lang w:val="en-GB" w:eastAsia="en-US"/>
        </w:rPr>
        <w:t xml:space="preserve">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ins w:id="620" w:author="Rashid Islam" w:date="2022-04-22T01:33:00Z">
        <w:r w:rsidR="00626E2C" w:rsidRPr="007452FE">
          <w:rPr>
            <w:color w:val="7030A0"/>
            <w:lang w:val="en-GB"/>
          </w:rPr>
          <w:t>Researchers in [1, 4, 6] used different versions of ARIMA such as ARMA, SARIMA, PROPHET models to conduct time series analysis but have not used any machine learning or deep learning algorithms to compare with.</w:t>
        </w:r>
      </w:ins>
      <w:ins w:id="621" w:author="Rashid Islam" w:date="2022-04-22T01:34:00Z">
        <w:r w:rsidR="00626E2C">
          <w:rPr>
            <w:color w:val="7030A0"/>
            <w:lang w:val="en-GB"/>
          </w:rPr>
          <w:t xml:space="preserve"> </w:t>
        </w:r>
        <w:r w:rsidR="00626E2C" w:rsidRPr="007452FE">
          <w:rPr>
            <w:color w:val="7030A0"/>
            <w:lang w:val="en-GB"/>
          </w:rPr>
          <w:t xml:space="preserve">In [5] researchers have formulated a model of the </w:t>
        </w:r>
        <w:proofErr w:type="spellStart"/>
        <w:r w:rsidR="00626E2C" w:rsidRPr="007452FE">
          <w:rPr>
            <w:color w:val="7030A0"/>
          </w:rPr>
          <w:t>XGBoost</w:t>
        </w:r>
        <w:proofErr w:type="spellEnd"/>
        <w:r w:rsidR="00626E2C" w:rsidRPr="007452FE">
          <w:rPr>
            <w:color w:val="7030A0"/>
          </w:rPr>
          <w:t xml:space="preserve"> machine learning algorithm for cholera epidemics predictions linked with weather variable, but they have not studied with real world data from health-care systems.</w:t>
        </w:r>
      </w:ins>
    </w:p>
    <w:p w14:paraId="61A3F814" w14:textId="77777777" w:rsidR="00A3499E" w:rsidRDefault="00A3499E" w:rsidP="0045432F">
      <w:pPr>
        <w:spacing w:line="360" w:lineRule="auto"/>
        <w:jc w:val="both"/>
        <w:rPr>
          <w:ins w:id="622" w:author="Stephen Brooks" w:date="2022-04-21T10:45:00Z"/>
          <w:rFonts w:ascii="Times" w:hAnsi="Times"/>
          <w:color w:val="000000" w:themeColor="text1"/>
          <w:lang w:val="en-US"/>
        </w:rPr>
      </w:pPr>
    </w:p>
    <w:p w14:paraId="394C0C53" w14:textId="4B5D0FE6" w:rsidR="0045432F" w:rsidRPr="002650E8" w:rsidDel="00DD4959" w:rsidRDefault="0045432F" w:rsidP="0045432F">
      <w:pPr>
        <w:spacing w:line="360" w:lineRule="auto"/>
        <w:jc w:val="both"/>
        <w:rPr>
          <w:del w:id="623" w:author="Rashid Islam" w:date="2022-04-22T01:39:00Z"/>
          <w:rFonts w:ascii="Times" w:hAnsi="Times"/>
          <w:color w:val="000000" w:themeColor="text1"/>
        </w:rPr>
      </w:pPr>
      <w:r w:rsidRPr="002650E8">
        <w:rPr>
          <w:rFonts w:ascii="Times" w:hAnsi="Times"/>
          <w:color w:val="000000" w:themeColor="text1"/>
          <w:shd w:val="clear" w:color="auto" w:fill="FFFFFF"/>
          <w:lang w:val="en-US"/>
        </w:rPr>
        <w:lastRenderedPageBreak/>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del w:id="624" w:author="Stephen Brooks" w:date="2022-04-21T10:44:00Z">
        <w:r w:rsidRPr="002650E8" w:rsidDel="00A3499E">
          <w:rPr>
            <w:rFonts w:ascii="Times" w:hAnsi="Times"/>
            <w:color w:val="000000" w:themeColor="text1"/>
            <w:shd w:val="clear" w:color="auto" w:fill="FFFFFF"/>
            <w:lang w:val="en-US"/>
          </w:rPr>
          <w:delText xml:space="preserve">are </w:delText>
        </w:r>
      </w:del>
      <w:ins w:id="625" w:author="Stephen Brooks" w:date="2022-04-21T10:44:00Z">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ins>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w:t>
      </w:r>
      <w:ins w:id="626" w:author="Rashid Islam" w:date="2022-04-22T01:35:00Z">
        <w:r w:rsidR="00842063">
          <w:rPr>
            <w:rFonts w:ascii="Times" w:hAnsi="Times"/>
            <w:color w:val="000000" w:themeColor="text1"/>
            <w:shd w:val="clear" w:color="auto" w:fill="FFFFFF"/>
            <w:lang w:val="en-US"/>
          </w:rPr>
          <w:t xml:space="preserve"> and </w:t>
        </w:r>
        <w:r w:rsidR="00842063" w:rsidRPr="007452FE">
          <w:rPr>
            <w:color w:val="7030A0"/>
          </w:rPr>
          <w:t xml:space="preserve">concluded that neural network models (MLP, LSTM, GRU) significantly outperforms traditional machine learning models but they have not given analysis </w:t>
        </w:r>
      </w:ins>
      <w:ins w:id="627" w:author="Rashid Islam" w:date="2022-04-22T01:36:00Z">
        <w:r w:rsidR="00842063">
          <w:rPr>
            <w:color w:val="7030A0"/>
          </w:rPr>
          <w:t xml:space="preserve">or </w:t>
        </w:r>
      </w:ins>
      <w:ins w:id="628" w:author="Rashid Islam" w:date="2022-04-22T01:35:00Z">
        <w:r w:rsidR="00842063" w:rsidRPr="007452FE">
          <w:rPr>
            <w:color w:val="7030A0"/>
          </w:rPr>
          <w:t>background reasoning and no indication of if they tried with optimal hyperparameter settings, since they play a key role in such modeling.</w:t>
        </w:r>
      </w:ins>
      <w:del w:id="629" w:author="Rashid Islam" w:date="2022-04-22T01:36:00Z">
        <w:r w:rsidRPr="002650E8" w:rsidDel="00842063">
          <w:rPr>
            <w:rFonts w:ascii="Times" w:hAnsi="Times"/>
            <w:color w:val="000000" w:themeColor="text1"/>
            <w:shd w:val="clear" w:color="auto" w:fill="FFFFFF"/>
            <w:lang w:val="en-US"/>
          </w:rPr>
          <w:delText>.</w:delText>
        </w:r>
      </w:del>
      <w:r w:rsidRPr="002650E8">
        <w:rPr>
          <w:rFonts w:ascii="Times" w:hAnsi="Times"/>
          <w:color w:val="000000" w:themeColor="text1"/>
          <w:shd w:val="clear" w:color="auto" w:fill="FFFFFF"/>
          <w:lang w:val="en-US"/>
        </w:rPr>
        <w:t xml:space="preserve"> </w:t>
      </w:r>
      <w:ins w:id="630" w:author="Rashid Islam" w:date="2022-04-22T01:39:00Z">
        <w:r w:rsidR="00DD4959" w:rsidRPr="007452FE">
          <w:rPr>
            <w:color w:val="7030A0"/>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ins>
      <w:del w:id="631" w:author="Rashid Islam" w:date="2022-04-22T01:39:00Z">
        <w:r w:rsidRPr="002650E8" w:rsidDel="00DD4959">
          <w:rPr>
            <w:rFonts w:ascii="Times" w:hAnsi="Times"/>
            <w:color w:val="000000" w:themeColor="text1"/>
          </w:rPr>
          <w:delText xml:space="preserve">Srivenkatesh </w:delText>
        </w:r>
        <w:r w:rsidRPr="002650E8" w:rsidDel="00DD4959">
          <w:rPr>
            <w:rFonts w:ascii="Times" w:hAnsi="Times"/>
            <w:color w:val="000000" w:themeColor="text1"/>
            <w:lang w:val="en-US"/>
          </w:rPr>
          <w:delText xml:space="preserve">applied </w:delText>
        </w:r>
        <w:r w:rsidRPr="002650E8" w:rsidDel="00DD4959">
          <w:rPr>
            <w:rFonts w:ascii="Times" w:hAnsi="Times"/>
            <w:color w:val="000000" w:themeColor="text1"/>
          </w:rPr>
          <w:delText>Naïve Bayes, logistic regression, support vector machines, Random Forest, K Nearest Neighbour for the examination of liver malady. The classification</w:delText>
        </w:r>
        <w:r w:rsidRPr="002650E8" w:rsidDel="00DD4959">
          <w:rPr>
            <w:rFonts w:ascii="Times" w:hAnsi="Times"/>
            <w:color w:val="000000" w:themeColor="text1"/>
            <w:lang w:val="en-US"/>
          </w:rPr>
          <w:delText>s</w:delText>
        </w:r>
        <w:r w:rsidRPr="002650E8" w:rsidDel="00DD4959">
          <w:rPr>
            <w:rFonts w:ascii="Times" w:hAnsi="Times"/>
            <w:color w:val="000000" w:themeColor="text1"/>
          </w:rPr>
          <w:delText xml:space="preserve"> are assessed with 5 distinctive execution measurements, i.e., precision, kappa, Mean absolute error (MAE), Root mean square error (RMSE), and F measures. The objective of this query work is to foresee liver infection</w:delText>
        </w:r>
        <w:r w:rsidRPr="002650E8" w:rsidDel="00DD4959">
          <w:rPr>
            <w:rFonts w:ascii="Times" w:hAnsi="Times"/>
            <w:color w:val="000000" w:themeColor="text1"/>
            <w:lang w:val="en-US"/>
          </w:rPr>
          <w:delText>s</w:delText>
        </w:r>
        <w:r w:rsidRPr="002650E8" w:rsidDel="00DD4959">
          <w:rPr>
            <w:rFonts w:ascii="Times" w:hAnsi="Times"/>
            <w:color w:val="000000" w:themeColor="text1"/>
          </w:rPr>
          <w:delText xml:space="preserve"> with different machine learning</w:delText>
        </w:r>
        <w:r w:rsidRPr="002650E8" w:rsidDel="00DD4959">
          <w:rPr>
            <w:rFonts w:ascii="Times" w:hAnsi="Times"/>
            <w:color w:val="000000" w:themeColor="text1"/>
            <w:lang w:val="en-US"/>
          </w:rPr>
          <w:delText xml:space="preserve"> approaches</w:delText>
        </w:r>
        <w:r w:rsidRPr="002650E8" w:rsidDel="00DD4959">
          <w:rPr>
            <w:rFonts w:ascii="Times" w:hAnsi="Times"/>
            <w:color w:val="000000" w:themeColor="text1"/>
          </w:rPr>
          <w:delText xml:space="preserve"> and pick most efficient algorithm</w:delText>
        </w:r>
        <w:r w:rsidRPr="002650E8" w:rsidDel="00DD4959">
          <w:rPr>
            <w:rFonts w:ascii="Times" w:hAnsi="Times"/>
            <w:color w:val="000000" w:themeColor="text1"/>
            <w:lang w:val="en-US"/>
          </w:rPr>
          <w:delText xml:space="preserve"> [9]. Results</w:delText>
        </w:r>
        <w:r w:rsidRPr="002650E8" w:rsidDel="00DD4959">
          <w:rPr>
            <w:rFonts w:ascii="Times" w:hAnsi="Times"/>
            <w:color w:val="000000" w:themeColor="text1"/>
          </w:rPr>
          <w:delText xml:space="preserve"> </w:delText>
        </w:r>
        <w:r w:rsidRPr="002650E8" w:rsidDel="00DD4959">
          <w:rPr>
            <w:rFonts w:ascii="Times" w:hAnsi="Times"/>
            <w:color w:val="000000" w:themeColor="text1"/>
            <w:lang w:val="en-US"/>
          </w:rPr>
          <w:delText xml:space="preserve">of the examination </w:delText>
        </w:r>
        <w:r w:rsidRPr="002650E8" w:rsidDel="00DD4959">
          <w:rPr>
            <w:rFonts w:ascii="Times" w:hAnsi="Times"/>
            <w:color w:val="000000" w:themeColor="text1"/>
          </w:rPr>
          <w:delText>demonstrated that Logistic Regression classifier demonstrated</w:delText>
        </w:r>
        <w:r w:rsidRPr="002650E8" w:rsidDel="00DD4959">
          <w:rPr>
            <w:rFonts w:ascii="Times" w:hAnsi="Times"/>
            <w:color w:val="000000" w:themeColor="text1"/>
            <w:lang w:val="en-US"/>
          </w:rPr>
          <w:delText xml:space="preserve"> the</w:delText>
        </w:r>
        <w:r w:rsidRPr="002650E8" w:rsidDel="00DD4959">
          <w:rPr>
            <w:rFonts w:ascii="Times" w:hAnsi="Times"/>
            <w:color w:val="000000" w:themeColor="text1"/>
          </w:rPr>
          <w:delText xml:space="preserve"> best outcomes regarding precision </w:delText>
        </w:r>
        <w:r w:rsidRPr="002650E8" w:rsidDel="00DD4959">
          <w:rPr>
            <w:rFonts w:ascii="Times" w:hAnsi="Times"/>
            <w:color w:val="000000" w:themeColor="text1"/>
            <w:lang w:val="en-US"/>
          </w:rPr>
          <w:delText>with the</w:delText>
        </w:r>
        <w:r w:rsidRPr="002650E8" w:rsidDel="00DD4959">
          <w:rPr>
            <w:rFonts w:ascii="Times" w:hAnsi="Times"/>
            <w:color w:val="000000" w:themeColor="text1"/>
          </w:rPr>
          <w:delText xml:space="preserve"> least execution time</w:delText>
        </w:r>
        <w:r w:rsidRPr="002650E8" w:rsidDel="00DD4959">
          <w:rPr>
            <w:rFonts w:ascii="Times" w:hAnsi="Times"/>
            <w:color w:val="000000" w:themeColor="text1"/>
            <w:lang w:val="en-US"/>
          </w:rPr>
          <w:delText>s</w:delText>
        </w:r>
        <w:r w:rsidRPr="002650E8" w:rsidDel="00DD4959">
          <w:rPr>
            <w:rFonts w:ascii="Times" w:hAnsi="Times"/>
            <w:color w:val="000000" w:themeColor="text1"/>
          </w:rPr>
          <w:delText>.</w:delText>
        </w:r>
      </w:del>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del w:id="632" w:author="Stephen Brooks" w:date="2022-04-21T10:36:00Z">
        <w:r w:rsidRPr="002650E8" w:rsidDel="006516E1">
          <w:rPr>
            <w:rFonts w:ascii="Times" w:hAnsi="Times"/>
            <w:b/>
            <w:bCs/>
            <w:color w:val="000000" w:themeColor="text1"/>
            <w:lang w:val="en-US"/>
          </w:rPr>
          <w:delText xml:space="preserve">s </w:delText>
        </w:r>
      </w:del>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0506BBCB" w:rsidR="0045432F" w:rsidRPr="002650E8" w:rsidDel="00565895" w:rsidRDefault="0045432F" w:rsidP="0045432F">
      <w:pPr>
        <w:spacing w:line="360" w:lineRule="auto"/>
        <w:jc w:val="both"/>
        <w:rPr>
          <w:del w:id="633" w:author="Stephen Brooks" w:date="2022-04-21T09:23:00Z"/>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ins w:id="634" w:author="Stephen Brooks" w:date="2022-04-21T10:46:00Z">
        <w:r w:rsidR="00A3499E">
          <w:rPr>
            <w:rFonts w:ascii="Times" w:hAnsi="Times"/>
            <w:color w:val="000000" w:themeColor="text1"/>
          </w:rPr>
          <w:t xml:space="preserve">the </w:t>
        </w:r>
      </w:ins>
      <w:del w:id="635" w:author="Stephen Brooks" w:date="2022-04-21T10:46:00Z">
        <w:r w:rsidRPr="002650E8" w:rsidDel="00A3499E">
          <w:rPr>
            <w:rFonts w:ascii="Times" w:hAnsi="Times"/>
            <w:color w:val="000000" w:themeColor="text1"/>
          </w:rPr>
          <w:delText xml:space="preserve">Quantiﬁcation </w:delText>
        </w:r>
      </w:del>
      <w:ins w:id="636" w:author="Stephen Brooks" w:date="2022-04-21T10:46:00Z">
        <w:r w:rsidR="00A3499E">
          <w:rPr>
            <w:rFonts w:ascii="Times" w:hAnsi="Times"/>
            <w:color w:val="000000" w:themeColor="text1"/>
          </w:rPr>
          <w:t>q</w:t>
        </w:r>
        <w:r w:rsidR="00A3499E" w:rsidRPr="002650E8">
          <w:rPr>
            <w:rFonts w:ascii="Times" w:hAnsi="Times"/>
            <w:color w:val="000000" w:themeColor="text1"/>
          </w:rPr>
          <w:t xml:space="preserve">uantiﬁcation </w:t>
        </w:r>
      </w:ins>
      <w:r w:rsidRPr="002650E8">
        <w:rPr>
          <w:rFonts w:ascii="Times" w:hAnsi="Times"/>
          <w:color w:val="000000" w:themeColor="text1"/>
        </w:rPr>
        <w:t xml:space="preserve">approach to uncertainty visualization, along with the concept of uncertainty and its sources. </w:t>
      </w:r>
    </w:p>
    <w:p w14:paraId="0E32E76B" w14:textId="77777777" w:rsidR="0045432F" w:rsidRPr="002650E8" w:rsidRDefault="0045432F">
      <w:pPr>
        <w:spacing w:line="360" w:lineRule="auto"/>
        <w:jc w:val="both"/>
        <w:rPr>
          <w:rFonts w:ascii="Times" w:hAnsi="Times"/>
          <w:color w:val="000000" w:themeColor="text1"/>
        </w:rPr>
        <w:pPrChange w:id="637" w:author="Stephen Brooks" w:date="2022-04-21T09:23:00Z">
          <w:pPr>
            <w:jc w:val="both"/>
          </w:pPr>
        </w:pPrChange>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073A5EB6" w:rsidR="0045432F" w:rsidRPr="002650E8" w:rsidDel="00565895" w:rsidRDefault="0045432F" w:rsidP="0045432F">
      <w:pPr>
        <w:autoSpaceDE w:val="0"/>
        <w:autoSpaceDN w:val="0"/>
        <w:adjustRightInd w:val="0"/>
        <w:spacing w:line="360" w:lineRule="auto"/>
        <w:jc w:val="both"/>
        <w:rPr>
          <w:del w:id="638" w:author="Stephen Brooks" w:date="2022-04-21T09:23:00Z"/>
          <w:rFonts w:ascii="Times" w:eastAsiaTheme="minorHAnsi" w:hAnsi="Times"/>
          <w:color w:val="000000" w:themeColor="text1"/>
          <w:lang w:val="en-GB" w:eastAsia="en-US"/>
        </w:rPr>
      </w:pPr>
      <w:r w:rsidRPr="002650E8">
        <w:rPr>
          <w:rFonts w:ascii="Times" w:hAnsi="Times"/>
          <w:color w:val="000000" w:themeColor="text1"/>
          <w:lang w:val="en-US"/>
        </w:rPr>
        <w:lastRenderedPageBreak/>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ins w:id="639" w:author="Rashid Islam" w:date="2022-04-22T02:51:00Z">
        <w:r w:rsidR="00CB2BFD" w:rsidRPr="00CB2BFD">
          <w:rPr>
            <w:rFonts w:ascii="Times" w:eastAsiaTheme="minorHAnsi" w:hAnsi="Times"/>
            <w:color w:val="0070C0"/>
            <w:lang w:val="en-GB" w:eastAsia="en-US"/>
            <w:rPrChange w:id="640" w:author="Rashid Islam" w:date="2022-04-22T02:52:00Z">
              <w:rPr>
                <w:rFonts w:ascii="Times" w:eastAsiaTheme="minorHAnsi" w:hAnsi="Times"/>
                <w:color w:val="000000" w:themeColor="text1"/>
                <w:lang w:val="en-GB" w:eastAsia="en-US"/>
              </w:rPr>
            </w:rPrChange>
          </w:rPr>
          <w:t xml:space="preserve">They conducted the study </w:t>
        </w:r>
        <w:r w:rsidR="00CB2BFD" w:rsidRPr="00CB2BFD">
          <w:rPr>
            <w:color w:val="0070C0"/>
            <w:rPrChange w:id="641" w:author="Rashid Islam" w:date="2022-04-22T02:52:00Z">
              <w:rPr>
                <w:color w:val="7030A0"/>
              </w:rPr>
            </w:rPrChange>
          </w:rPr>
          <w:t>with a</w:t>
        </w:r>
        <w:r w:rsidR="00CB2BFD" w:rsidRPr="00CB2BFD">
          <w:rPr>
            <w:color w:val="0070C0"/>
            <w:rPrChange w:id="642" w:author="Rashid Islam" w:date="2022-04-22T02:52:00Z">
              <w:rPr>
                <w:color w:val="7030A0"/>
              </w:rPr>
            </w:rPrChange>
          </w:rPr>
          <w:t xml:space="preserve"> custom noise model which should be tested with more generalised noise models</w:t>
        </w:r>
      </w:ins>
      <w:ins w:id="643" w:author="Rashid Islam" w:date="2022-04-22T02:52:00Z">
        <w:r w:rsidR="00CB2BFD" w:rsidRPr="00CB2BFD">
          <w:rPr>
            <w:color w:val="0070C0"/>
            <w:rPrChange w:id="644" w:author="Rashid Islam" w:date="2022-04-22T02:52:00Z">
              <w:rPr>
                <w:color w:val="7030A0"/>
              </w:rPr>
            </w:rPrChange>
          </w:rPr>
          <w:t>.</w:t>
        </w:r>
      </w:ins>
      <w:del w:id="645" w:author="Rashid Islam" w:date="2022-04-22T02:51:00Z">
        <w:r w:rsidRPr="002650E8" w:rsidDel="00CB2BFD">
          <w:rPr>
            <w:rFonts w:ascii="Times" w:eastAsiaTheme="minorHAnsi" w:hAnsi="Times"/>
            <w:color w:val="000000" w:themeColor="text1"/>
            <w:lang w:val="en-GB" w:eastAsia="en-US"/>
          </w:rPr>
          <w:delText xml:space="preserve"> </w:delText>
        </w:r>
      </w:del>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2ED5DF50"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ins w:id="646" w:author="Stephen Brooks" w:date="2022-04-21T10:48:00Z">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ins>
      <w:r w:rsidRPr="002650E8">
        <w:rPr>
          <w:rFonts w:ascii="Times" w:eastAsiaTheme="minorHAnsi" w:hAnsi="Times"/>
          <w:color w:val="000000" w:themeColor="text1"/>
          <w:lang w:val="en-GB" w:eastAsia="en-US"/>
        </w:rPr>
        <w:t xml:space="preserve">. </w:t>
      </w:r>
      <w:del w:id="647" w:author="Stephen Brooks" w:date="2022-04-21T10:48:00Z">
        <w:r w:rsidRPr="002650E8" w:rsidDel="00A3499E">
          <w:rPr>
            <w:rFonts w:ascii="Times" w:eastAsiaTheme="minorHAnsi" w:hAnsi="Times"/>
            <w:color w:val="000000" w:themeColor="text1"/>
            <w:lang w:val="en-GB" w:eastAsia="en-US"/>
          </w:rPr>
          <w:delText xml:space="preserve">Among many uncertainties representation of participant-based empirical techniques, there is little evidence in Deitrick et al. [19] to suggest that uncertainty visualization influences in results or decisions. </w:delText>
        </w:r>
      </w:del>
      <w:ins w:id="648" w:author="Stephen Brooks" w:date="2022-04-21T10:48:00Z">
        <w:r w:rsidR="00A3499E">
          <w:rPr>
            <w:rFonts w:ascii="Times" w:eastAsiaTheme="minorHAnsi" w:hAnsi="Times"/>
            <w:color w:val="000000" w:themeColor="text1"/>
            <w:lang w:val="en-GB" w:eastAsia="en-US"/>
          </w:rPr>
          <w:t xml:space="preserve"> </w:t>
        </w:r>
      </w:ins>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del w:id="649" w:author="Stephen Brooks" w:date="2022-04-21T10:48:00Z">
        <w:r w:rsidRPr="002650E8" w:rsidDel="00A3499E">
          <w:rPr>
            <w:rFonts w:ascii="Times" w:eastAsiaTheme="minorHAnsi" w:hAnsi="Times"/>
            <w:color w:val="000000" w:themeColor="text1"/>
            <w:lang w:val="en-GB" w:eastAsia="en-US"/>
          </w:rPr>
          <w:delText xml:space="preserve">it </w:delText>
        </w:r>
      </w:del>
      <w:ins w:id="650" w:author="Stephen Brooks" w:date="2022-04-21T10:48:00Z">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ins>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1BD02824" w:rsidR="0045432F" w:rsidRPr="00C4271F" w:rsidRDefault="0045432F" w:rsidP="0045432F">
      <w:pPr>
        <w:autoSpaceDE w:val="0"/>
        <w:autoSpaceDN w:val="0"/>
        <w:adjustRightInd w:val="0"/>
        <w:spacing w:line="360" w:lineRule="auto"/>
        <w:jc w:val="both"/>
        <w:rPr>
          <w:rFonts w:ascii="Times" w:eastAsiaTheme="minorHAnsi" w:hAnsi="Times"/>
          <w:color w:val="0070C0"/>
          <w:lang w:val="en-GB" w:eastAsia="en-US"/>
          <w:rPrChange w:id="651" w:author="Rashid Islam" w:date="2022-04-22T02:54:00Z">
            <w:rPr>
              <w:rFonts w:ascii="Times" w:eastAsiaTheme="minorHAnsi" w:hAnsi="Times"/>
              <w:color w:val="000000" w:themeColor="text1"/>
              <w:lang w:val="en-GB" w:eastAsia="en-US"/>
            </w:rPr>
          </w:rPrChange>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 xml:space="preserve">methods to convey uncertainty in the rendering. The rendering is animated by sampling the probability domain over time that allows direct user interaction with the classification and it outperforms traditional rendering in terms of assessment </w:t>
      </w:r>
      <w:r w:rsidRPr="00C4271F">
        <w:rPr>
          <w:rFonts w:ascii="Times" w:eastAsiaTheme="minorHAnsi" w:hAnsi="Times"/>
          <w:color w:val="0070C0"/>
          <w:lang w:val="en-GB" w:eastAsia="en-US"/>
          <w:rPrChange w:id="652" w:author="Rashid Islam" w:date="2022-04-22T02:54:00Z">
            <w:rPr>
              <w:rFonts w:ascii="Times" w:eastAsiaTheme="minorHAnsi" w:hAnsi="Times"/>
              <w:color w:val="000000" w:themeColor="text1"/>
              <w:lang w:val="en-GB" w:eastAsia="en-US"/>
            </w:rPr>
          </w:rPrChange>
        </w:rPr>
        <w:t>accuracy</w:t>
      </w:r>
      <w:ins w:id="653" w:author="Rashid Islam" w:date="2022-04-22T02:54:00Z">
        <w:r w:rsidR="00C4271F" w:rsidRPr="00C4271F">
          <w:rPr>
            <w:rFonts w:ascii="Times" w:eastAsiaTheme="minorHAnsi" w:hAnsi="Times"/>
            <w:color w:val="0070C0"/>
            <w:lang w:val="en-GB" w:eastAsia="en-US"/>
            <w:rPrChange w:id="654" w:author="Rashid Islam" w:date="2022-04-22T02:54:00Z">
              <w:rPr>
                <w:rFonts w:ascii="Times" w:eastAsiaTheme="minorHAnsi" w:hAnsi="Times"/>
                <w:color w:val="000000" w:themeColor="text1"/>
                <w:lang w:val="en-GB" w:eastAsia="en-US"/>
              </w:rPr>
            </w:rPrChange>
          </w:rPr>
          <w:t xml:space="preserve"> </w:t>
        </w:r>
        <w:r w:rsidR="00C4271F" w:rsidRPr="00C4271F">
          <w:rPr>
            <w:color w:val="0070C0"/>
            <w:rPrChange w:id="655" w:author="Rashid Islam" w:date="2022-04-22T02:54:00Z">
              <w:rPr>
                <w:color w:val="7030A0"/>
              </w:rPr>
            </w:rPrChange>
          </w:rPr>
          <w:t>but still that need to be studied in real clinical environments.</w:t>
        </w:r>
      </w:ins>
      <w:del w:id="656" w:author="Rashid Islam" w:date="2022-04-22T02:54:00Z">
        <w:r w:rsidRPr="00C4271F" w:rsidDel="00C4271F">
          <w:rPr>
            <w:rFonts w:ascii="Times" w:eastAsiaTheme="minorHAnsi" w:hAnsi="Times"/>
            <w:color w:val="0070C0"/>
            <w:lang w:val="en-GB" w:eastAsia="en-US"/>
            <w:rPrChange w:id="657" w:author="Rashid Islam" w:date="2022-04-22T02:54:00Z">
              <w:rPr>
                <w:rFonts w:ascii="Times" w:eastAsiaTheme="minorHAnsi" w:hAnsi="Times"/>
                <w:color w:val="000000" w:themeColor="text1"/>
                <w:lang w:val="en-GB" w:eastAsia="en-US"/>
              </w:rPr>
            </w:rPrChange>
          </w:rPr>
          <w:delText>.</w:delText>
        </w:r>
      </w:del>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DC55EEF"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w:t>
      </w:r>
      <w:ins w:id="658" w:author="Stephen Brooks" w:date="2022-04-21T10:50:00Z">
        <w:r w:rsidR="00C276C4">
          <w:rPr>
            <w:rFonts w:ascii="Times" w:hAnsi="Times"/>
            <w:color w:val="000000" w:themeColor="text1"/>
          </w:rPr>
          <w:t xml:space="preserve">a </w:t>
        </w:r>
      </w:ins>
      <w:r w:rsidRPr="00DA7839">
        <w:rPr>
          <w:rFonts w:ascii="Times" w:hAnsi="Times"/>
          <w:color w:val="000000" w:themeColor="text1"/>
        </w:rPr>
        <w:t>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Del="00565895" w:rsidRDefault="0045432F" w:rsidP="0045432F">
      <w:pPr>
        <w:spacing w:line="360" w:lineRule="auto"/>
        <w:jc w:val="both"/>
        <w:rPr>
          <w:del w:id="659" w:author="Stephen Brooks" w:date="2022-04-21T09:23:00Z"/>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pPr>
        <w:spacing w:line="360" w:lineRule="auto"/>
        <w:jc w:val="both"/>
        <w:rPr>
          <w:rFonts w:ascii="Times" w:hAnsi="Times"/>
          <w:color w:val="000000" w:themeColor="text1"/>
        </w:rPr>
        <w:pPrChange w:id="660" w:author="Stephen Brooks" w:date="2022-04-21T09:23:00Z">
          <w:pPr>
            <w:spacing w:line="360" w:lineRule="auto"/>
          </w:pPr>
        </w:pPrChange>
      </w:pPr>
    </w:p>
    <w:p w14:paraId="64877DB5" w14:textId="725A7AD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lastRenderedPageBreak/>
        <w:t>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w:t>
      </w:r>
      <w:r w:rsidRPr="00EA3B61">
        <w:rPr>
          <w:rFonts w:ascii="Times" w:hAnsi="Times"/>
          <w:color w:val="0070C0"/>
          <w:rPrChange w:id="661" w:author="Rashid Islam" w:date="2022-04-22T02:44:00Z">
            <w:rPr>
              <w:rFonts w:ascii="Times" w:hAnsi="Times"/>
              <w:color w:val="000000" w:themeColor="text1"/>
            </w:rPr>
          </w:rPrChange>
        </w:rPr>
        <w:t xml:space="preserve"> Also, it requires the participants to be domain experts and </w:t>
      </w:r>
      <w:del w:id="662" w:author="Rashid Islam" w:date="2022-04-22T02:43:00Z">
        <w:r w:rsidRPr="00EA3B61" w:rsidDel="00EA3B61">
          <w:rPr>
            <w:rFonts w:ascii="Times" w:hAnsi="Times"/>
            <w:color w:val="0070C0"/>
            <w:rPrChange w:id="663" w:author="Rashid Islam" w:date="2022-04-22T02:44:00Z">
              <w:rPr>
                <w:rFonts w:ascii="Times" w:hAnsi="Times"/>
                <w:color w:val="000000" w:themeColor="text1"/>
              </w:rPr>
            </w:rPrChange>
          </w:rPr>
          <w:delText xml:space="preserve">it also requires </w:delText>
        </w:r>
      </w:del>
      <w:r w:rsidRPr="00EA3B61">
        <w:rPr>
          <w:rFonts w:ascii="Times" w:hAnsi="Times"/>
          <w:color w:val="0070C0"/>
          <w:rPrChange w:id="664" w:author="Rashid Islam" w:date="2022-04-22T02:44:00Z">
            <w:rPr>
              <w:rFonts w:ascii="Times" w:hAnsi="Times"/>
              <w:color w:val="000000" w:themeColor="text1"/>
            </w:rPr>
          </w:rPrChange>
        </w:rPr>
        <w:t xml:space="preserve">data </w:t>
      </w:r>
      <w:ins w:id="665" w:author="Rashid Islam" w:date="2022-04-22T02:43:00Z">
        <w:r w:rsidR="00EA3B61" w:rsidRPr="00EA3B61">
          <w:rPr>
            <w:rFonts w:ascii="Times" w:hAnsi="Times"/>
            <w:color w:val="0070C0"/>
            <w:rPrChange w:id="666" w:author="Rashid Islam" w:date="2022-04-22T02:44:00Z">
              <w:rPr>
                <w:rFonts w:ascii="Times" w:hAnsi="Times"/>
                <w:color w:val="000000" w:themeColor="text1"/>
              </w:rPr>
            </w:rPrChange>
          </w:rPr>
          <w:t xml:space="preserve">requires </w:t>
        </w:r>
      </w:ins>
      <w:del w:id="667" w:author="Rashid Islam" w:date="2022-04-22T02:43:00Z">
        <w:r w:rsidRPr="00EA3B61" w:rsidDel="00EA3B61">
          <w:rPr>
            <w:rFonts w:ascii="Times" w:hAnsi="Times"/>
            <w:color w:val="0070C0"/>
            <w:rPrChange w:id="668" w:author="Rashid Islam" w:date="2022-04-22T02:44:00Z">
              <w:rPr>
                <w:rFonts w:ascii="Times" w:hAnsi="Times"/>
                <w:color w:val="000000" w:themeColor="text1"/>
              </w:rPr>
            </w:rPrChange>
          </w:rPr>
          <w:delText xml:space="preserve">with </w:delText>
        </w:r>
      </w:del>
      <w:r w:rsidRPr="00EA3B61">
        <w:rPr>
          <w:rFonts w:ascii="Times" w:hAnsi="Times"/>
          <w:color w:val="0070C0"/>
          <w:rPrChange w:id="669" w:author="Rashid Islam" w:date="2022-04-22T02:44:00Z">
            <w:rPr>
              <w:rFonts w:ascii="Times" w:hAnsi="Times"/>
              <w:color w:val="000000" w:themeColor="text1"/>
            </w:rPr>
          </w:rPrChange>
        </w:rPr>
        <w:t xml:space="preserve">alternatives. </w:t>
      </w:r>
    </w:p>
    <w:p w14:paraId="3CEE8536" w14:textId="4872342B"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w:t>
      </w:r>
      <w:ins w:id="670" w:author="Rashid Islam" w:date="2022-04-22T02:45:00Z">
        <w:r w:rsidR="00EA3B61">
          <w:rPr>
            <w:rFonts w:ascii="Times" w:hAnsi="Times"/>
            <w:color w:val="000000" w:themeColor="text1"/>
          </w:rPr>
          <w:t xml:space="preserve">, </w:t>
        </w:r>
        <w:r w:rsidR="00EA3B61" w:rsidRPr="007452FE">
          <w:rPr>
            <w:rFonts w:eastAsiaTheme="minorHAnsi"/>
            <w:color w:val="7030A0"/>
            <w:lang w:val="en-GB" w:eastAsia="en-US"/>
          </w:rPr>
          <w:t>didn’t test with experts like helicopter pilots</w:t>
        </w:r>
      </w:ins>
      <w:ins w:id="671" w:author="Rashid Islam" w:date="2022-04-22T02:46:00Z">
        <w:r w:rsidR="00EA3B61" w:rsidRPr="007452FE">
          <w:rPr>
            <w:rFonts w:eastAsiaTheme="minorHAnsi"/>
            <w:color w:val="7030A0"/>
            <w:lang w:val="en-GB" w:eastAsia="en-US"/>
          </w:rPr>
          <w:t xml:space="preserve">, </w:t>
        </w:r>
        <w:r w:rsidR="00EA3B61" w:rsidRPr="007452FE">
          <w:rPr>
            <w:color w:val="7030A0"/>
            <w:shd w:val="clear" w:color="auto" w:fill="FFFFFF"/>
          </w:rPr>
          <w:t>limited to a cartographic display, given brief training</w:t>
        </w:r>
        <w:r w:rsidR="00EA3B61" w:rsidRPr="007452FE">
          <w:rPr>
            <w:color w:val="7030A0"/>
          </w:rPr>
          <w:t xml:space="preserve"> to </w:t>
        </w:r>
        <w:proofErr w:type="gramStart"/>
        <w:r w:rsidR="00EA3B61" w:rsidRPr="007452FE">
          <w:rPr>
            <w:color w:val="7030A0"/>
          </w:rPr>
          <w:t>participants</w:t>
        </w:r>
        <w:proofErr w:type="gramEnd"/>
        <w:r w:rsidR="00EA3B61" w:rsidRPr="007452FE">
          <w:rPr>
            <w:color w:val="7030A0"/>
          </w:rPr>
          <w:t xml:space="preserve"> and neglecting diversity of uncertainty</w:t>
        </w:r>
        <w:r w:rsidR="00EA3B61">
          <w:rPr>
            <w:rFonts w:eastAsiaTheme="minorHAnsi"/>
            <w:color w:val="7030A0"/>
            <w:lang w:val="en-GB" w:eastAsia="en-US"/>
          </w:rPr>
          <w:t>.</w:t>
        </w:r>
      </w:ins>
      <w:del w:id="672" w:author="Rashid Islam" w:date="2022-04-22T02:45:00Z">
        <w:r w:rsidRPr="00DA7839" w:rsidDel="00EA3B61">
          <w:rPr>
            <w:rFonts w:ascii="Times" w:hAnsi="Times"/>
            <w:color w:val="000000" w:themeColor="text1"/>
          </w:rPr>
          <w:delText>.</w:delText>
        </w:r>
      </w:del>
      <w:r w:rsidRPr="00DA7839">
        <w:rPr>
          <w:rFonts w:ascii="Times" w:hAnsi="Times"/>
          <w:color w:val="000000" w:themeColor="text1"/>
        </w:rPr>
        <w:t xml:space="preserve"> In addition, they have used only one type of texture</w:t>
      </w:r>
      <w:ins w:id="673" w:author="Stephen Brooks" w:date="2022-04-21T10:51:00Z">
        <w:r w:rsidR="00C276C4">
          <w:rPr>
            <w:rFonts w:ascii="Times" w:hAnsi="Times"/>
            <w:color w:val="000000" w:themeColor="text1"/>
          </w:rPr>
          <w:t xml:space="preserve"> </w:t>
        </w:r>
      </w:ins>
      <w:r w:rsidRPr="00DA7839">
        <w:rPr>
          <w:rFonts w:ascii="Times" w:hAnsi="Times"/>
          <w:color w:val="000000" w:themeColor="text1"/>
        </w:rPr>
        <w:t>(dotted) in their visualization experiment. So, the result cannot be generalized with non-texture, non-color based or gradients.</w:t>
      </w:r>
      <w:del w:id="674" w:author="Rashid Islam" w:date="2022-04-22T02:47:00Z">
        <w:r w:rsidRPr="00DA7839" w:rsidDel="00EA3B61">
          <w:rPr>
            <w:rFonts w:ascii="Times" w:hAnsi="Times"/>
            <w:color w:val="000000" w:themeColor="text1"/>
          </w:rPr>
          <w:delText xml:space="preserve"> </w:delText>
        </w:r>
      </w:del>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w:t>
      </w:r>
      <w:r w:rsidRPr="00DA7839">
        <w:rPr>
          <w:rFonts w:ascii="Times" w:hAnsi="Times"/>
          <w:color w:val="000000" w:themeColor="text1"/>
        </w:rPr>
        <w:lastRenderedPageBreak/>
        <w:t xml:space="preserve">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6D0E5500"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ins w:id="675" w:author="Stephen Brooks" w:date="2022-04-21T10:54:00Z">
        <w:r w:rsidR="00C276C4">
          <w:rPr>
            <w:rFonts w:ascii="Times" w:hAnsi="Times"/>
            <w:color w:val="000000" w:themeColor="text1"/>
          </w:rPr>
          <w:t xml:space="preserve">One study </w:t>
        </w:r>
      </w:ins>
      <w:del w:id="676" w:author="Stephen Brooks" w:date="2022-04-21T10:54:00Z">
        <w:r w:rsidRPr="00DA7839" w:rsidDel="00C276C4">
          <w:rPr>
            <w:rFonts w:ascii="Times" w:hAnsi="Times"/>
            <w:color w:val="000000" w:themeColor="text1"/>
          </w:rPr>
          <w:delText xml:space="preserve">The paper </w:delText>
        </w:r>
      </w:del>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3540776D" w:rsidR="0045432F" w:rsidRPr="00DA7839" w:rsidDel="00C276C4" w:rsidRDefault="0045432F" w:rsidP="0045432F">
      <w:pPr>
        <w:pStyle w:val="NormalWeb"/>
        <w:spacing w:line="360" w:lineRule="auto"/>
        <w:jc w:val="both"/>
        <w:rPr>
          <w:del w:id="677" w:author="Stephen Brooks" w:date="2022-04-21T10:53:00Z"/>
          <w:rFonts w:ascii="Times" w:hAnsi="Times"/>
          <w:color w:val="000000" w:themeColor="text1"/>
        </w:rPr>
      </w:pPr>
      <w:r w:rsidRPr="00DA7839">
        <w:rPr>
          <w:rFonts w:ascii="Times" w:hAnsi="Times"/>
          <w:color w:val="000000" w:themeColor="text1"/>
        </w:rPr>
        <w:t>In daily life, people regularly make decisions based on uncertain data</w:t>
      </w:r>
      <w:del w:id="678" w:author="Stephen Brooks" w:date="2022-04-21T11:06:00Z">
        <w:r w:rsidRPr="00DA7839" w:rsidDel="002A6A9B">
          <w:rPr>
            <w:rFonts w:ascii="Times" w:hAnsi="Times"/>
            <w:color w:val="000000" w:themeColor="text1"/>
          </w:rPr>
          <w:delText xml:space="preserve"> navigating through gadgets or looking at the weather forecast online</w:delText>
        </w:r>
      </w:del>
      <w:r w:rsidRPr="00DA7839">
        <w:rPr>
          <w:rFonts w:ascii="Times" w:hAnsi="Times"/>
          <w:color w:val="000000" w:themeColor="text1"/>
        </w:rPr>
        <w:t xml:space="preserve">. The authors Greis et al. [42] published a web-based game on Facebook and compared four representations that communicate different amounts of uncertainty information to the user and compared. The results show that </w:t>
      </w:r>
      <w:ins w:id="679" w:author="Stephen Brooks" w:date="2022-04-21T11:06:00Z">
        <w:r w:rsidR="002A6A9B">
          <w:rPr>
            <w:rFonts w:ascii="Times" w:hAnsi="Times"/>
            <w:color w:val="000000" w:themeColor="text1"/>
          </w:rPr>
          <w:t xml:space="preserve">an </w:t>
        </w:r>
      </w:ins>
      <w:r w:rsidRPr="00DA7839">
        <w:rPr>
          <w:rFonts w:ascii="Times" w:hAnsi="Times"/>
          <w:color w:val="000000" w:themeColor="text1"/>
        </w:rPr>
        <w:t xml:space="preserve">abundance of uncertainty information leads to taking unnecessary risks. </w:t>
      </w:r>
      <w:ins w:id="680" w:author="Stephen Brooks" w:date="2022-04-21T11:06:00Z">
        <w:r w:rsidR="002A6A9B">
          <w:rPr>
            <w:rFonts w:ascii="Times" w:hAnsi="Times"/>
            <w:color w:val="000000" w:themeColor="text1"/>
          </w:rPr>
          <w:t>However, an a</w:t>
        </w:r>
      </w:ins>
      <w:del w:id="681" w:author="Stephen Brooks" w:date="2022-04-21T11:06:00Z">
        <w:r w:rsidRPr="00DA7839" w:rsidDel="002A6A9B">
          <w:rPr>
            <w:rFonts w:ascii="Times" w:hAnsi="Times"/>
            <w:color w:val="000000" w:themeColor="text1"/>
          </w:rPr>
          <w:delText>A</w:delText>
        </w:r>
      </w:del>
      <w:r w:rsidRPr="00DA7839">
        <w:rPr>
          <w:rFonts w:ascii="Times" w:hAnsi="Times"/>
          <w:color w:val="000000" w:themeColor="text1"/>
        </w:rPr>
        <w:t xml:space="preserve">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w:t>
      </w:r>
      <w:del w:id="682" w:author="Stephen Brooks" w:date="2022-04-21T11:07:00Z">
        <w:r w:rsidRPr="00DA7839" w:rsidDel="002A6A9B">
          <w:rPr>
            <w:rFonts w:ascii="Times" w:hAnsi="Times"/>
            <w:color w:val="000000" w:themeColor="text1"/>
          </w:rPr>
          <w:delText xml:space="preserve">to the representations </w:delText>
        </w:r>
      </w:del>
      <w:r w:rsidRPr="00DA7839">
        <w:rPr>
          <w:rFonts w:ascii="Times" w:hAnsi="Times"/>
          <w:color w:val="000000" w:themeColor="text1"/>
        </w:rPr>
        <w:t>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47528730"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w:t>
      </w:r>
      <w:r w:rsidRPr="00DA7839">
        <w:rPr>
          <w:rFonts w:ascii="Times" w:hAnsi="Times"/>
          <w:color w:val="000000" w:themeColor="text1"/>
        </w:rPr>
        <w:lastRenderedPageBreak/>
        <w:t>studies to determine whether these three methods effectively communicate uncertainty</w:t>
      </w:r>
      <w:del w:id="683" w:author="Stephen Brooks" w:date="2022-04-21T11:08:00Z">
        <w:r w:rsidRPr="00DA7839" w:rsidDel="002A6A9B">
          <w:rPr>
            <w:rFonts w:ascii="Times" w:hAnsi="Times"/>
            <w:color w:val="000000" w:themeColor="text1"/>
          </w:rPr>
          <w:delText xml:space="preserve"> by drawing conclusions and answering questions in visualization</w:delText>
        </w:r>
      </w:del>
      <w:r w:rsidRPr="00DA7839">
        <w:rPr>
          <w:rFonts w:ascii="Times" w:hAnsi="Times"/>
          <w:color w:val="000000" w:themeColor="text1"/>
        </w:rPr>
        <w:t>. And, although users can see which counties have high uncertainties, they cannot determine the exact quantities of the margins of error by looking at the pixelated map</w:t>
      </w:r>
      <w:ins w:id="684" w:author="Rashid Islam" w:date="2022-04-22T02:57:00Z">
        <w:r w:rsidR="00C4271F">
          <w:rPr>
            <w:rFonts w:ascii="Times" w:hAnsi="Times"/>
            <w:color w:val="000000" w:themeColor="text1"/>
          </w:rPr>
          <w:t xml:space="preserve"> and have not </w:t>
        </w:r>
        <w:r w:rsidR="00C4271F" w:rsidRPr="007452FE">
          <w:rPr>
            <w:rFonts w:ascii="Times" w:hAnsi="Times"/>
            <w:color w:val="7030A0"/>
          </w:rPr>
          <w:t xml:space="preserve">conducted </w:t>
        </w:r>
        <w:r w:rsidR="00C4271F">
          <w:rPr>
            <w:rFonts w:ascii="Times" w:hAnsi="Times"/>
            <w:color w:val="7030A0"/>
          </w:rPr>
          <w:t>study</w:t>
        </w:r>
        <w:r w:rsidR="00C4271F" w:rsidRPr="007452FE">
          <w:rPr>
            <w:rFonts w:ascii="Times" w:hAnsi="Times"/>
            <w:color w:val="7030A0"/>
          </w:rPr>
          <w:t xml:space="preserve"> to determine whether the methods effectively communicate uncertainty.</w:t>
        </w:r>
      </w:ins>
      <w:del w:id="685" w:author="Rashid Islam" w:date="2022-04-22T02:57:00Z">
        <w:r w:rsidRPr="00DA7839" w:rsidDel="00C4271F">
          <w:rPr>
            <w:rFonts w:ascii="Times" w:hAnsi="Times"/>
            <w:color w:val="000000" w:themeColor="text1"/>
          </w:rPr>
          <w:delText>.</w:delText>
        </w:r>
      </w:del>
      <w:r w:rsidRPr="00DA7839">
        <w:rPr>
          <w:rFonts w:ascii="Times" w:hAnsi="Times"/>
          <w:color w:val="000000" w:themeColor="text1"/>
        </w:rPr>
        <w:t xml:space="preserve"> </w:t>
      </w:r>
    </w:p>
    <w:p w14:paraId="04353E5A" w14:textId="25A28F26"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w:t>
      </w:r>
      <w:del w:id="686" w:author="Rashid Islam" w:date="2022-04-22T03:01:00Z">
        <w:r w:rsidRPr="00DA7839" w:rsidDel="00F9162A">
          <w:rPr>
            <w:rFonts w:ascii="Times" w:hAnsi="Times"/>
            <w:color w:val="000000" w:themeColor="text1"/>
          </w:rPr>
          <w:delText xml:space="preserve"> </w:delText>
        </w:r>
      </w:del>
      <w:ins w:id="687" w:author="Rashid Islam" w:date="2022-04-22T03:00:00Z">
        <w:r w:rsidR="00DE2C3C" w:rsidRPr="007452FE">
          <w:rPr>
            <w:rFonts w:ascii="Times" w:hAnsi="Times"/>
            <w:color w:val="7030A0"/>
          </w:rPr>
          <w:t xml:space="preserve"> study does not cover both data and uncertainty at the same symbol and didn’t tested the impact of symbol size</w:t>
        </w:r>
      </w:ins>
      <w:del w:id="688" w:author="Rashid Islam" w:date="2022-04-22T03:00:00Z">
        <w:r w:rsidRPr="00DA7839" w:rsidDel="00DE2C3C">
          <w:rPr>
            <w:rFonts w:ascii="Times" w:hAnsi="Times"/>
            <w:color w:val="000000" w:themeColor="text1"/>
          </w:rPr>
          <w:delText>study does not cover finding the best symbolization method by integrating both data and data uncertainty representation into the same sign-vehicles. Also, they have not tested symbol size impact</w:delText>
        </w:r>
      </w:del>
      <w:r w:rsidRPr="00DA7839">
        <w:rPr>
          <w:rFonts w:ascii="Times" w:hAnsi="Times"/>
          <w:color w:val="000000" w:themeColor="text1"/>
        </w:rPr>
        <w: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58A54EC2" w:rsidR="0045432F" w:rsidRPr="008D423C" w:rsidDel="002A6A9B" w:rsidRDefault="0045432F" w:rsidP="0045432F">
      <w:pPr>
        <w:spacing w:line="360" w:lineRule="auto"/>
        <w:jc w:val="both"/>
        <w:rPr>
          <w:del w:id="689" w:author="Stephen Brooks" w:date="2022-04-21T11:10:00Z"/>
          <w:rFonts w:ascii="Times" w:hAnsi="Times"/>
          <w:color w:val="000000" w:themeColor="text1"/>
        </w:rPr>
      </w:pPr>
      <w:r w:rsidRPr="008D423C">
        <w:rPr>
          <w:rFonts w:ascii="Times" w:hAnsi="Times"/>
          <w:color w:val="000000" w:themeColor="text1"/>
        </w:rPr>
        <w:t xml:space="preserve">Visual representations of information are challenged to incorporate </w:t>
      </w:r>
      <w:ins w:id="690" w:author="Stephen Brooks" w:date="2022-04-21T11:10:00Z">
        <w:r w:rsidR="002A6A9B">
          <w:rPr>
            <w:rFonts w:ascii="Times" w:hAnsi="Times"/>
            <w:color w:val="000000" w:themeColor="text1"/>
          </w:rPr>
          <w:t>un</w:t>
        </w:r>
      </w:ins>
      <w:del w:id="691" w:author="Stephen Brooks" w:date="2022-04-21T11:10:00Z">
        <w:r w:rsidRPr="008D423C" w:rsidDel="002A6A9B">
          <w:rPr>
            <w:rFonts w:ascii="Times" w:hAnsi="Times"/>
            <w:color w:val="000000" w:themeColor="text1"/>
          </w:rPr>
          <w:delText xml:space="preserve">a thought of confidence or </w:delText>
        </w:r>
      </w:del>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w:t>
      </w:r>
      <w:r w:rsidRPr="008D423C">
        <w:rPr>
          <w:rFonts w:ascii="Times" w:hAnsi="Times"/>
          <w:color w:val="000000" w:themeColor="text1"/>
        </w:rPr>
        <w:lastRenderedPageBreak/>
        <w:t xml:space="preserve">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ins w:id="692" w:author="Stephen Brooks" w:date="2022-04-21T11:10:00Z">
        <w:r w:rsidR="002A6A9B">
          <w:rPr>
            <w:rFonts w:ascii="Times" w:hAnsi="Times"/>
            <w:color w:val="000000" w:themeColor="text1"/>
          </w:rPr>
          <w:t xml:space="preserve">themselves </w:t>
        </w:r>
      </w:ins>
      <w:r w:rsidRPr="008D423C">
        <w:rPr>
          <w:rFonts w:ascii="Times" w:hAnsi="Times"/>
          <w:color w:val="000000" w:themeColor="text1"/>
        </w:rPr>
        <w:t>but organize</w:t>
      </w:r>
      <w:del w:id="693" w:author="Stephen Brooks" w:date="2022-04-21T11:10:00Z">
        <w:r w:rsidRPr="008D423C" w:rsidDel="002A6A9B">
          <w:rPr>
            <w:rFonts w:ascii="Times" w:hAnsi="Times"/>
            <w:color w:val="000000" w:themeColor="text1"/>
          </w:rPr>
          <w:delText>s</w:delText>
        </w:r>
      </w:del>
      <w:r w:rsidRPr="008D423C">
        <w:rPr>
          <w:rFonts w:ascii="Times" w:hAnsi="Times"/>
          <w:color w:val="000000" w:themeColor="text1"/>
        </w:rPr>
        <w:t xml:space="preserve"> the uncertainties into a logical framework or typology and then explores frameworks for uncertainty that have been developed for representation within the geosciences and</w:t>
      </w:r>
      <w:ins w:id="694" w:author="Stephen Brooks" w:date="2022-04-21T11:10:00Z">
        <w:r w:rsidR="002A6A9B">
          <w:rPr>
            <w:rFonts w:ascii="Times" w:hAnsi="Times"/>
            <w:color w:val="000000" w:themeColor="text1"/>
          </w:rPr>
          <w:t xml:space="preserve"> the</w:t>
        </w:r>
      </w:ins>
      <w:r w:rsidRPr="008D423C">
        <w:rPr>
          <w:rFonts w:ascii="Times" w:hAnsi="Times"/>
          <w:color w:val="000000" w:themeColor="text1"/>
        </w:rPr>
        <w:t xml:space="preserve"> scientific visualization community.</w:t>
      </w:r>
    </w:p>
    <w:p w14:paraId="12EAA405" w14:textId="77777777" w:rsidR="0045432F" w:rsidRPr="00DA7839" w:rsidRDefault="0045432F">
      <w:pPr>
        <w:spacing w:line="360" w:lineRule="auto"/>
        <w:jc w:val="both"/>
        <w:rPr>
          <w:rFonts w:ascii="Times" w:hAnsi="Times"/>
          <w:color w:val="000000" w:themeColor="text1"/>
        </w:rPr>
        <w:pPrChange w:id="695" w:author="Stephen Brooks" w:date="2022-04-21T11:10:00Z">
          <w:pPr>
            <w:spacing w:line="360" w:lineRule="auto"/>
          </w:pPr>
        </w:pPrChange>
      </w:pPr>
    </w:p>
    <w:p w14:paraId="4EA31BE6" w14:textId="3300688A"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ins w:id="696" w:author="Stephen Brooks" w:date="2022-04-21T11:11:00Z">
        <w:r w:rsidR="002A6A9B">
          <w:rPr>
            <w:rFonts w:ascii="Times" w:hAnsi="Times"/>
            <w:color w:val="000000" w:themeColor="text1"/>
          </w:rPr>
          <w:t xml:space="preserve">it </w:t>
        </w:r>
      </w:ins>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del w:id="697" w:author="Stephen Brooks" w:date="2022-04-21T11:11:00Z">
        <w:r w:rsidRPr="00DA7839" w:rsidDel="002A6A9B">
          <w:rPr>
            <w:rFonts w:ascii="Times" w:hAnsi="Times"/>
            <w:color w:val="000000" w:themeColor="text1"/>
          </w:rPr>
          <w:delText xml:space="preserve">Moreover, the recruitment scheme was in potential bias due to snowball and social network effects. </w:delText>
        </w:r>
      </w:del>
      <w:ins w:id="698" w:author="Stephen Brooks" w:date="2022-04-21T11:11:00Z">
        <w:r w:rsidR="002A6A9B">
          <w:rPr>
            <w:rFonts w:ascii="Times" w:hAnsi="Times"/>
            <w:color w:val="000000" w:themeColor="text1"/>
          </w:rPr>
          <w:t xml:space="preserve"> </w:t>
        </w:r>
      </w:ins>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5F269E0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w:t>
      </w:r>
      <w:r w:rsidRPr="00DA7839">
        <w:rPr>
          <w:rFonts w:ascii="Times" w:hAnsi="Times"/>
          <w:color w:val="000000" w:themeColor="text1"/>
        </w:rPr>
        <w:lastRenderedPageBreak/>
        <w:t xml:space="preserve">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del w:id="699" w:author="Stephen Brooks" w:date="2022-04-21T11:14:00Z">
        <w:r w:rsidRPr="00DA7839" w:rsidDel="002A6A9B">
          <w:rPr>
            <w:rFonts w:ascii="Times" w:hAnsi="Times"/>
            <w:color w:val="000000" w:themeColor="text1"/>
          </w:rPr>
          <w:delText xml:space="preserve">that </w:delText>
        </w:r>
      </w:del>
      <w:ins w:id="700" w:author="Stephen Brooks" w:date="2022-04-21T11:14:00Z">
        <w:r w:rsidR="002A6A9B">
          <w:rPr>
            <w:rFonts w:ascii="Times" w:hAnsi="Times"/>
            <w:color w:val="000000" w:themeColor="text1"/>
          </w:rPr>
          <w:t>which</w:t>
        </w:r>
        <w:r w:rsidR="002A6A9B" w:rsidRPr="00DA7839">
          <w:rPr>
            <w:rFonts w:ascii="Times" w:hAnsi="Times"/>
            <w:color w:val="000000" w:themeColor="text1"/>
          </w:rPr>
          <w:t xml:space="preserve"> </w:t>
        </w:r>
      </w:ins>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ins w:id="701" w:author="Stephen Brooks" w:date="2022-04-21T11:14:00Z">
        <w:r w:rsidR="002A6A9B">
          <w:rPr>
            <w:rFonts w:ascii="Times" w:hAnsi="Times"/>
            <w:color w:val="000000" w:themeColor="text1"/>
          </w:rPr>
          <w:t xml:space="preserve">the </w:t>
        </w:r>
      </w:ins>
      <w:r w:rsidRPr="00DA7839">
        <w:rPr>
          <w:rFonts w:ascii="Times" w:hAnsi="Times"/>
          <w:color w:val="000000" w:themeColor="text1"/>
        </w:rPr>
        <w:t xml:space="preserve">uses of icons in combination with numerical probabilities causes decision-makers </w:t>
      </w:r>
      <w:ins w:id="702" w:author="Stephen Brooks" w:date="2022-04-21T11:15:00Z">
        <w:r w:rsidR="002A6A9B">
          <w:rPr>
            <w:rFonts w:ascii="Times" w:hAnsi="Times"/>
            <w:color w:val="000000" w:themeColor="text1"/>
          </w:rPr>
          <w:t xml:space="preserve">to </w:t>
        </w:r>
      </w:ins>
      <w:del w:id="703" w:author="Stephen Brooks" w:date="2022-04-21T11:15:00Z">
        <w:r w:rsidRPr="00DA7839" w:rsidDel="002A6A9B">
          <w:rPr>
            <w:rFonts w:ascii="Times" w:hAnsi="Times"/>
            <w:color w:val="000000" w:themeColor="text1"/>
          </w:rPr>
          <w:delText xml:space="preserve">hesitating </w:delText>
        </w:r>
      </w:del>
      <w:ins w:id="704" w:author="Stephen Brooks" w:date="2022-04-21T11:15:00Z">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ins>
      <w:r w:rsidRPr="00DA7839">
        <w:rPr>
          <w:rFonts w:ascii="Times" w:hAnsi="Times"/>
          <w:color w:val="000000" w:themeColor="text1"/>
        </w:rPr>
        <w:t xml:space="preserve">and they expect </w:t>
      </w:r>
      <w:del w:id="705" w:author="Stephen Brooks" w:date="2022-04-21T11:15:00Z">
        <w:r w:rsidRPr="00DA7839" w:rsidDel="002A6A9B">
          <w:rPr>
            <w:rFonts w:ascii="Times" w:hAnsi="Times"/>
            <w:color w:val="000000" w:themeColor="text1"/>
          </w:rPr>
          <w:delText xml:space="preserve">for </w:delText>
        </w:r>
      </w:del>
      <w:r w:rsidRPr="00DA7839">
        <w:rPr>
          <w:rFonts w:ascii="Times" w:hAnsi="Times"/>
          <w:color w:val="000000" w:themeColor="text1"/>
        </w:rPr>
        <w:t xml:space="preserve">more assistive information. </w:t>
      </w:r>
    </w:p>
    <w:p w14:paraId="4EDA1FD3" w14:textId="7BBD58E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w:t>
      </w:r>
      <w:ins w:id="706" w:author="Stephen Brooks" w:date="2022-04-21T11:15:00Z">
        <w:r w:rsidR="002A6A9B">
          <w:rPr>
            <w:rFonts w:ascii="Times" w:hAnsi="Times"/>
            <w:color w:val="000000" w:themeColor="text1"/>
          </w:rPr>
          <w:t xml:space="preserve">an </w:t>
        </w:r>
      </w:ins>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w:t>
      </w:r>
      <w:del w:id="707" w:author="Stephen Brooks" w:date="2022-04-21T11:16:00Z">
        <w:r w:rsidRPr="00DA7839" w:rsidDel="002A6A9B">
          <w:rPr>
            <w:rFonts w:ascii="Times" w:hAnsi="Times"/>
            <w:color w:val="000000" w:themeColor="text1"/>
          </w:rPr>
          <w:delText xml:space="preserve">They </w:delText>
        </w:r>
      </w:del>
      <w:ins w:id="708" w:author="Stephen Brooks" w:date="2022-04-21T11:16:00Z">
        <w:r w:rsidR="002A6A9B">
          <w:rPr>
            <w:rFonts w:ascii="Times" w:hAnsi="Times"/>
            <w:color w:val="000000" w:themeColor="text1"/>
          </w:rPr>
          <w:t>t</w:t>
        </w:r>
        <w:r w:rsidR="002A6A9B" w:rsidRPr="00DA7839">
          <w:rPr>
            <w:rFonts w:ascii="Times" w:hAnsi="Times"/>
            <w:color w:val="000000" w:themeColor="text1"/>
          </w:rPr>
          <w:t xml:space="preserve">hey </w:t>
        </w:r>
      </w:ins>
      <w:r w:rsidRPr="00DA7839">
        <w:rPr>
          <w:rFonts w:ascii="Times" w:hAnsi="Times"/>
          <w:color w:val="000000" w:themeColor="text1"/>
        </w:rPr>
        <w:t xml:space="preserve">did not </w:t>
      </w:r>
      <w:del w:id="709" w:author="Stephen Brooks" w:date="2022-04-21T11:16:00Z">
        <w:r w:rsidRPr="00DA7839" w:rsidDel="002A6A9B">
          <w:rPr>
            <w:rFonts w:ascii="Times" w:hAnsi="Times"/>
            <w:color w:val="000000" w:themeColor="text1"/>
          </w:rPr>
          <w:delText xml:space="preserve">raise </w:delText>
        </w:r>
      </w:del>
      <w:ins w:id="710" w:author="Stephen Brooks" w:date="2022-04-21T11:16:00Z">
        <w:r w:rsidR="002A6A9B">
          <w:rPr>
            <w:rFonts w:ascii="Times" w:hAnsi="Times"/>
            <w:color w:val="000000" w:themeColor="text1"/>
          </w:rPr>
          <w:t>ask</w:t>
        </w:r>
        <w:r w:rsidR="002A6A9B" w:rsidRPr="00DA7839">
          <w:rPr>
            <w:rFonts w:ascii="Times" w:hAnsi="Times"/>
            <w:color w:val="000000" w:themeColor="text1"/>
          </w:rPr>
          <w:t xml:space="preserve"> </w:t>
        </w:r>
      </w:ins>
      <w:r w:rsidRPr="00DA7839">
        <w:rPr>
          <w:rFonts w:ascii="Times" w:hAnsi="Times"/>
          <w:color w:val="000000" w:themeColor="text1"/>
        </w:rPr>
        <w:t xml:space="preserve">subjects to explain their conclusions about data and uncertainty and </w:t>
      </w:r>
      <w:del w:id="711" w:author="Stephen Brooks" w:date="2022-04-21T11:16:00Z">
        <w:r w:rsidRPr="00DA7839" w:rsidDel="00266AB5">
          <w:rPr>
            <w:rFonts w:ascii="Times" w:hAnsi="Times"/>
            <w:color w:val="000000" w:themeColor="text1"/>
          </w:rPr>
          <w:delText xml:space="preserve">even </w:delText>
        </w:r>
      </w:del>
      <w:r w:rsidRPr="00DA7839">
        <w:rPr>
          <w:rFonts w:ascii="Times" w:hAnsi="Times"/>
          <w:color w:val="000000" w:themeColor="text1"/>
        </w:rPr>
        <w:t xml:space="preserve">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ins w:id="712" w:author="Stephen Brooks" w:date="2022-04-21T11:18:00Z">
        <w:r w:rsidR="00266AB5">
          <w:rPr>
            <w:rFonts w:ascii="Times" w:hAnsi="Times"/>
            <w:color w:val="000000" w:themeColor="text1"/>
          </w:rPr>
          <w:t xml:space="preserve">the </w:t>
        </w:r>
      </w:ins>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ins w:id="713" w:author="Stephen Brooks" w:date="2022-04-21T11:18:00Z">
        <w:r w:rsidR="00266AB5">
          <w:rPr>
            <w:rFonts w:ascii="Times" w:hAnsi="Times"/>
            <w:color w:val="000000" w:themeColor="text1"/>
          </w:rPr>
          <w:t>es</w:t>
        </w:r>
      </w:ins>
      <w:r w:rsidRPr="00DA7839">
        <w:rPr>
          <w:rFonts w:ascii="Times" w:hAnsi="Times"/>
          <w:color w:val="000000" w:themeColor="text1"/>
        </w:rPr>
        <w:t>. Respondents gave mixed opinion</w:t>
      </w:r>
      <w:ins w:id="714" w:author="Stephen Brooks" w:date="2022-04-21T11:18:00Z">
        <w:r w:rsidR="00266AB5">
          <w:rPr>
            <w:rFonts w:ascii="Times" w:hAnsi="Times"/>
            <w:color w:val="000000" w:themeColor="text1"/>
          </w:rPr>
          <w:t>s</w:t>
        </w:r>
      </w:ins>
      <w:r w:rsidRPr="00DA7839">
        <w:rPr>
          <w:rFonts w:ascii="Times" w:hAnsi="Times"/>
          <w:color w:val="000000" w:themeColor="text1"/>
        </w:rPr>
        <w:t xml:space="preserve"> about the usefulness of the uncertainty information </w:t>
      </w:r>
      <w:r w:rsidRPr="00DA7839">
        <w:rPr>
          <w:rFonts w:ascii="Times" w:hAnsi="Times"/>
          <w:color w:val="000000" w:themeColor="text1"/>
        </w:rPr>
        <w:lastRenderedPageBreak/>
        <w:t>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22C26822"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ins w:id="715" w:author="Rashid Islam" w:date="2022-04-22T03:11:00Z">
        <w:r w:rsidR="002320C3" w:rsidRPr="002320C3">
          <w:rPr>
            <w:color w:val="7030A0"/>
          </w:rPr>
          <w:t xml:space="preserve"> </w:t>
        </w:r>
        <w:r w:rsidR="002320C3">
          <w:rPr>
            <w:color w:val="7030A0"/>
          </w:rPr>
          <w:t xml:space="preserve">and </w:t>
        </w:r>
        <w:r w:rsidR="002320C3" w:rsidRPr="007452FE">
          <w:rPr>
            <w:color w:val="7030A0"/>
          </w:rPr>
          <w:t xml:space="preserve">due to </w:t>
        </w:r>
        <w:proofErr w:type="gramStart"/>
        <w:r w:rsidR="002320C3" w:rsidRPr="007452FE">
          <w:rPr>
            <w:color w:val="7030A0"/>
          </w:rPr>
          <w:t>complexity</w:t>
        </w:r>
        <w:proofErr w:type="gramEnd"/>
        <w:r w:rsidR="002320C3" w:rsidRPr="007452FE">
          <w:rPr>
            <w:color w:val="7030A0"/>
          </w:rPr>
          <w:t xml:space="preserve"> it is kept as open task to visualize.</w:t>
        </w:r>
      </w:ins>
      <w:del w:id="716" w:author="Rashid Islam" w:date="2022-04-22T03:11:00Z">
        <w:r w:rsidRPr="00DA7839" w:rsidDel="002320C3">
          <w:rPr>
            <w:rFonts w:ascii="Times" w:hAnsi="Times"/>
            <w:color w:val="000000" w:themeColor="text1"/>
          </w:rPr>
          <w:delText>. This creates an opportunity for visualization</w:delText>
        </w:r>
        <w:r w:rsidRPr="00DA7839" w:rsidDel="00120F47">
          <w:rPr>
            <w:rFonts w:ascii="Times" w:hAnsi="Times"/>
            <w:color w:val="000000" w:themeColor="text1"/>
          </w:rPr>
          <w:delText>.</w:delText>
        </w:r>
      </w:del>
      <w:r w:rsidRPr="00DA7839">
        <w:rPr>
          <w:rFonts w:ascii="Times" w:hAnsi="Times"/>
          <w:color w:val="000000" w:themeColor="text1"/>
        </w:rPr>
        <w:t xml:space="preserve">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2C6C62" w:rsidR="0045432F" w:rsidRPr="008137E0" w:rsidRDefault="0045432F" w:rsidP="0045432F">
      <w:pPr>
        <w:pStyle w:val="NormalWeb"/>
        <w:spacing w:line="360" w:lineRule="auto"/>
        <w:jc w:val="both"/>
        <w:rPr>
          <w:rFonts w:ascii="Times" w:hAnsi="Times"/>
          <w:color w:val="000000" w:themeColor="text1"/>
        </w:rPr>
      </w:pPr>
      <w:del w:id="717" w:author="Stephen Brooks" w:date="2022-04-21T11:21:00Z">
        <w:r w:rsidRPr="008137E0" w:rsidDel="00266AB5">
          <w:rPr>
            <w:rFonts w:ascii="Times" w:hAnsi="Times"/>
            <w:color w:val="000000" w:themeColor="text1"/>
            <w:lang w:val="en-US"/>
          </w:rPr>
          <w:delText>Again, f</w:delText>
        </w:r>
      </w:del>
      <w:ins w:id="718" w:author="Stephen Brooks" w:date="2022-04-21T11:21:00Z">
        <w:r w:rsidR="00266AB5">
          <w:rPr>
            <w:rFonts w:ascii="Times" w:hAnsi="Times"/>
            <w:color w:val="000000" w:themeColor="text1"/>
            <w:lang w:val="en-US"/>
          </w:rPr>
          <w:t>F</w:t>
        </w:r>
      </w:ins>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w:t>
      </w:r>
      <w:r w:rsidRPr="008137E0">
        <w:rPr>
          <w:rFonts w:ascii="Times" w:hAnsi="Times"/>
          <w:color w:val="000000" w:themeColor="text1"/>
        </w:rPr>
        <w:lastRenderedPageBreak/>
        <w:t>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ins w:id="719" w:author="Rashid Islam" w:date="2022-04-22T01:50:00Z">
        <w:r w:rsidR="00AD06B0">
          <w:rPr>
            <w:rFonts w:ascii="Times" w:hAnsi="Times"/>
            <w:color w:val="000000" w:themeColor="text1"/>
          </w:rPr>
          <w:t xml:space="preserve"> The limitation of this study</w:t>
        </w:r>
      </w:ins>
      <w:ins w:id="720" w:author="Rashid Islam" w:date="2022-04-22T01:49:00Z">
        <w:r w:rsidR="00AD06B0" w:rsidRPr="007452FE">
          <w:rPr>
            <w:color w:val="7030A0"/>
          </w:rPr>
          <w:t xml:space="preserve"> is </w:t>
        </w:r>
      </w:ins>
      <w:ins w:id="721" w:author="Rashid Islam" w:date="2022-04-22T01:51:00Z">
        <w:r w:rsidR="00A96763">
          <w:rPr>
            <w:color w:val="7030A0"/>
          </w:rPr>
          <w:t xml:space="preserve">that </w:t>
        </w:r>
      </w:ins>
      <w:ins w:id="722" w:author="Rashid Islam" w:date="2022-04-22T01:52:00Z">
        <w:r w:rsidR="00A96763">
          <w:rPr>
            <w:color w:val="7030A0"/>
          </w:rPr>
          <w:t xml:space="preserve">the solution works only with </w:t>
        </w:r>
      </w:ins>
      <w:ins w:id="723" w:author="Rashid Islam" w:date="2022-04-22T01:49:00Z">
        <w:r w:rsidR="00AD06B0" w:rsidRPr="007452FE">
          <w:rPr>
            <w:color w:val="7030A0"/>
          </w:rPr>
          <w:t>certain eyeglasses and some common objects and does not extend to a real and generalised environment.</w:t>
        </w:r>
      </w:ins>
    </w:p>
    <w:p w14:paraId="6B1E1649" w14:textId="58B9C32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ins w:id="724" w:author="Stephen Brooks" w:date="2022-04-21T11:22:00Z">
        <w:r w:rsidR="00266AB5">
          <w:rPr>
            <w:rFonts w:ascii="Times" w:hAnsi="Times"/>
            <w:color w:val="000000" w:themeColor="text1"/>
          </w:rPr>
          <w:t>aim to</w:t>
        </w:r>
      </w:ins>
      <w:del w:id="725" w:author="Stephen Brooks" w:date="2022-04-21T11:22:00Z">
        <w:r w:rsidRPr="008137E0" w:rsidDel="00266AB5">
          <w:rPr>
            <w:rFonts w:ascii="Times" w:hAnsi="Times"/>
            <w:color w:val="000000" w:themeColor="text1"/>
          </w:rPr>
          <w:delText>study undertaken in order to</w:delText>
        </w:r>
      </w:del>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ins w:id="726" w:author="Rashid Islam" w:date="2022-04-22T02:26:00Z">
        <w:r w:rsidR="006F2A5E">
          <w:rPr>
            <w:color w:val="7030A0"/>
          </w:rPr>
          <w:t xml:space="preserve">They </w:t>
        </w:r>
        <w:proofErr w:type="gramStart"/>
        <w:r w:rsidR="006F2A5E">
          <w:rPr>
            <w:color w:val="7030A0"/>
          </w:rPr>
          <w:t>a</w:t>
        </w:r>
        <w:r w:rsidR="006F2A5E" w:rsidRPr="007452FE">
          <w:rPr>
            <w:color w:val="7030A0"/>
          </w:rPr>
          <w:t>ddresses</w:t>
        </w:r>
        <w:proofErr w:type="gramEnd"/>
        <w:r w:rsidR="006F2A5E" w:rsidRPr="007452FE">
          <w:rPr>
            <w:color w:val="7030A0"/>
          </w:rPr>
          <w:t xml:space="preserve"> the use of image warping to reduce th</w:t>
        </w:r>
        <w:r w:rsidR="006F2A5E">
          <w:rPr>
            <w:color w:val="7030A0"/>
          </w:rPr>
          <w:t>e illusion</w:t>
        </w:r>
        <w:r w:rsidR="006F2A5E" w:rsidRPr="007452FE">
          <w:rPr>
            <w:color w:val="7030A0"/>
          </w:rPr>
          <w:t xml:space="preserve"> effect but without calibrating the model for different zoom/focus level, </w:t>
        </w:r>
        <w:r w:rsidR="006F2A5E" w:rsidRPr="007452FE">
          <w:rPr>
            <w:rFonts w:eastAsiaTheme="minorHAnsi"/>
            <w:color w:val="7030A0"/>
            <w:lang w:val="en-GB" w:eastAsia="en-US"/>
          </w:rPr>
          <w:t>displacement, and deformation.</w:t>
        </w:r>
        <w:r w:rsidR="006F2A5E">
          <w:rPr>
            <w:rFonts w:eastAsiaTheme="minorHAnsi"/>
            <w:color w:val="7030A0"/>
            <w:lang w:val="en-GB" w:eastAsia="en-US"/>
          </w:rPr>
          <w:t xml:space="preserve"> </w:t>
        </w:r>
      </w:ins>
      <w:ins w:id="727" w:author="Rashid Islam" w:date="2022-04-22T01:57:00Z">
        <w:r w:rsidR="00D44D85">
          <w:rPr>
            <w:rFonts w:ascii="Times" w:hAnsi="Times"/>
            <w:color w:val="000000" w:themeColor="text1"/>
          </w:rPr>
          <w:t xml:space="preserve">Their proposition investigated </w:t>
        </w:r>
      </w:ins>
      <w:ins w:id="728" w:author="Rashid Islam" w:date="2022-04-22T01:58:00Z">
        <w:r w:rsidR="00D44D85">
          <w:rPr>
            <w:rFonts w:ascii="Times" w:hAnsi="Times"/>
            <w:color w:val="000000" w:themeColor="text1"/>
          </w:rPr>
          <w:t xml:space="preserve">with only limited </w:t>
        </w:r>
      </w:ins>
      <w:ins w:id="729" w:author="Rashid Islam" w:date="2022-04-22T01:59:00Z">
        <w:r w:rsidR="00D44D85">
          <w:rPr>
            <w:rFonts w:ascii="Times" w:hAnsi="Times"/>
            <w:color w:val="000000" w:themeColor="text1"/>
          </w:rPr>
          <w:t xml:space="preserve">number of </w:t>
        </w:r>
      </w:ins>
      <w:ins w:id="730" w:author="Rashid Islam" w:date="2022-04-22T01:58:00Z">
        <w:r w:rsidR="00D44D85">
          <w:rPr>
            <w:rFonts w:ascii="Times" w:hAnsi="Times"/>
            <w:color w:val="000000" w:themeColor="text1"/>
          </w:rPr>
          <w:t>domain experts.</w:t>
        </w:r>
      </w:ins>
      <w:ins w:id="731" w:author="Rashid Islam" w:date="2022-04-22T02:27:00Z">
        <w:r w:rsidR="006F2A5E">
          <w:rPr>
            <w:rFonts w:ascii="Times" w:hAnsi="Times"/>
            <w:color w:val="000000" w:themeColor="text1"/>
          </w:rPr>
          <w:t xml:space="preserve"> </w:t>
        </w:r>
        <w:r w:rsidR="006F2A5E" w:rsidRPr="007452FE">
          <w:rPr>
            <w:color w:val="7030A0"/>
          </w:rPr>
          <w:t xml:space="preserve">Only lateral effect with image warping is considered in a proposed system [12, 13] to resolve such problems but not considered for longitudinal, </w:t>
        </w:r>
        <w:proofErr w:type="gramStart"/>
        <w:r w:rsidR="006F2A5E" w:rsidRPr="007452FE">
          <w:rPr>
            <w:color w:val="7030A0"/>
          </w:rPr>
          <w:t>geometric</w:t>
        </w:r>
        <w:proofErr w:type="gramEnd"/>
        <w:r w:rsidR="006F2A5E" w:rsidRPr="007452FE">
          <w:rPr>
            <w:color w:val="7030A0"/>
          </w:rPr>
          <w:t xml:space="preserve"> or other forms of optical distortions.</w:t>
        </w:r>
      </w:ins>
    </w:p>
    <w:p w14:paraId="7C49DC70" w14:textId="0CF3C3E2"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ins w:id="732" w:author="Rashid Islam" w:date="2022-04-22T02:30:00Z">
        <w:r w:rsidR="00D01486">
          <w:rPr>
            <w:rFonts w:ascii="Times" w:hAnsi="Times"/>
            <w:color w:val="000000" w:themeColor="text1"/>
          </w:rPr>
          <w:t xml:space="preserve">. </w:t>
        </w:r>
      </w:ins>
      <w:ins w:id="733" w:author="Rashid Islam" w:date="2022-04-22T02:31:00Z">
        <w:r w:rsidR="00D01486">
          <w:rPr>
            <w:rFonts w:ascii="Times" w:hAnsi="Times"/>
            <w:color w:val="000000" w:themeColor="text1"/>
          </w:rPr>
          <w:t xml:space="preserve">In addition, </w:t>
        </w:r>
        <w:r w:rsidR="00D01486" w:rsidRPr="007452FE">
          <w:rPr>
            <w:color w:val="7030A0"/>
          </w:rPr>
          <w:t xml:space="preserve">their rendering mechanism is limited to single light sources, undergoes with rasterization aliasing effect, interaction with painting metaphor and temporal interpolation with event-driven control. </w:t>
        </w:r>
      </w:ins>
      <w:del w:id="734" w:author="Rashid Islam" w:date="2022-04-22T02:30:00Z">
        <w:r w:rsidRPr="008137E0" w:rsidDel="00D01486">
          <w:rPr>
            <w:rFonts w:ascii="Times" w:hAnsi="Times"/>
            <w:color w:val="000000" w:themeColor="text1"/>
          </w:rPr>
          <w:delText xml:space="preserve"> is rasterization aliasing it can lead to very high intensity, but potentially error-prone rasterization</w:delText>
        </w:r>
      </w:del>
      <w:del w:id="735" w:author="Rashid Islam" w:date="2022-04-22T02:29:00Z">
        <w:r w:rsidRPr="008137E0" w:rsidDel="00D01486">
          <w:rPr>
            <w:rFonts w:ascii="Times" w:hAnsi="Times"/>
            <w:color w:val="000000" w:themeColor="text1"/>
          </w:rPr>
          <w:delText>.</w:delText>
        </w:r>
      </w:del>
    </w:p>
    <w:p w14:paraId="389AA083" w14:textId="1E70F33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w:t>
      </w:r>
      <w:del w:id="736" w:author="Stephen Brooks" w:date="2022-04-21T11:23:00Z">
        <w:r w:rsidRPr="008137E0" w:rsidDel="00266AB5">
          <w:rPr>
            <w:rFonts w:ascii="Times" w:hAnsi="Times"/>
            <w:color w:val="000000" w:themeColor="text1"/>
            <w:shd w:val="clear" w:color="auto" w:fill="FFFFFF"/>
            <w:lang w:val="en-US"/>
          </w:rPr>
          <w:delText xml:space="preserve">nicely </w:delText>
        </w:r>
      </w:del>
      <w:r w:rsidRPr="008137E0">
        <w:rPr>
          <w:rFonts w:ascii="Times" w:hAnsi="Times"/>
          <w:color w:val="000000" w:themeColor="text1"/>
          <w:shd w:val="clear" w:color="auto" w:fill="FFFFFF"/>
          <w:lang w:val="en-US"/>
        </w:rPr>
        <w:t xml:space="preserve">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ins w:id="737" w:author="Stephen Brooks" w:date="2022-04-21T11:23:00Z">
        <w:r w:rsidR="00266AB5">
          <w:rPr>
            <w:rFonts w:ascii="Times" w:hAnsi="Times"/>
            <w:color w:val="000000" w:themeColor="text1"/>
          </w:rPr>
          <w:t>,</w:t>
        </w:r>
      </w:ins>
      <w:r w:rsidRPr="008137E0">
        <w:rPr>
          <w:rFonts w:ascii="Times" w:hAnsi="Times"/>
          <w:color w:val="000000" w:themeColor="text1"/>
        </w:rPr>
        <w:t xml:space="preserve"> ii. </w:t>
      </w:r>
      <w:del w:id="738" w:author="Stephen Brooks" w:date="2022-04-21T11:23:00Z">
        <w:r w:rsidRPr="008137E0" w:rsidDel="00266AB5">
          <w:rPr>
            <w:rFonts w:ascii="Times" w:hAnsi="Times"/>
            <w:color w:val="000000" w:themeColor="text1"/>
          </w:rPr>
          <w:delText xml:space="preserve">An </w:delText>
        </w:r>
      </w:del>
      <w:ins w:id="739"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n </w:t>
        </w:r>
      </w:ins>
      <w:r w:rsidRPr="008137E0">
        <w:rPr>
          <w:rFonts w:ascii="Times" w:hAnsi="Times"/>
          <w:color w:val="000000" w:themeColor="text1"/>
        </w:rPr>
        <w:t>interactive and intuitive focus control system</w:t>
      </w:r>
      <w:ins w:id="740" w:author="Stephen Brooks" w:date="2022-04-21T11:23:00Z">
        <w:r w:rsidR="00266AB5">
          <w:rPr>
            <w:rFonts w:ascii="Times" w:hAnsi="Times"/>
            <w:color w:val="000000" w:themeColor="text1"/>
          </w:rPr>
          <w:t xml:space="preserve"> and,</w:t>
        </w:r>
      </w:ins>
      <w:r w:rsidRPr="008137E0">
        <w:rPr>
          <w:rFonts w:ascii="Times" w:hAnsi="Times"/>
          <w:color w:val="000000" w:themeColor="text1"/>
        </w:rPr>
        <w:t xml:space="preserve"> iii. </w:t>
      </w:r>
      <w:del w:id="741" w:author="Stephen Brooks" w:date="2022-04-21T11:23:00Z">
        <w:r w:rsidRPr="008137E0" w:rsidDel="00266AB5">
          <w:rPr>
            <w:rFonts w:ascii="Times" w:hAnsi="Times"/>
            <w:color w:val="000000" w:themeColor="text1"/>
          </w:rPr>
          <w:delText xml:space="preserve">A </w:delText>
        </w:r>
      </w:del>
      <w:ins w:id="742"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 </w:t>
        </w:r>
      </w:ins>
      <w:r w:rsidRPr="008137E0">
        <w:rPr>
          <w:rFonts w:ascii="Times" w:hAnsi="Times"/>
          <w:color w:val="000000" w:themeColor="text1"/>
        </w:rPr>
        <w:t xml:space="preserve">generalized method for expressive DOF rendering. They </w:t>
      </w:r>
      <w:del w:id="743" w:author="Stephen Brooks" w:date="2022-04-21T11:23:00Z">
        <w:r w:rsidRPr="008137E0" w:rsidDel="00266AB5">
          <w:rPr>
            <w:rFonts w:ascii="Times" w:hAnsi="Times"/>
            <w:color w:val="000000" w:themeColor="text1"/>
          </w:rPr>
          <w:delText xml:space="preserve">think </w:delText>
        </w:r>
      </w:del>
      <w:ins w:id="744" w:author="Stephen Brooks" w:date="2022-04-21T11:23:00Z">
        <w:r w:rsidR="00266AB5">
          <w:rPr>
            <w:rFonts w:ascii="Times" w:hAnsi="Times"/>
            <w:color w:val="000000" w:themeColor="text1"/>
          </w:rPr>
          <w:t>argue that</w:t>
        </w:r>
        <w:r w:rsidR="00266AB5" w:rsidRPr="008137E0">
          <w:rPr>
            <w:rFonts w:ascii="Times" w:hAnsi="Times"/>
            <w:color w:val="000000" w:themeColor="text1"/>
          </w:rPr>
          <w:t xml:space="preserve"> </w:t>
        </w:r>
      </w:ins>
      <w:r w:rsidRPr="008137E0">
        <w:rPr>
          <w:rFonts w:ascii="Times" w:hAnsi="Times"/>
          <w:color w:val="000000" w:themeColor="text1"/>
        </w:rPr>
        <w:t>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ins w:id="745" w:author="Stephen Brooks" w:date="2022-04-21T11:26:00Z"/>
          <w:rFonts w:ascii="Times" w:hAnsi="Times"/>
          <w:color w:val="000000" w:themeColor="text1"/>
          <w:lang w:val="en-US"/>
        </w:rPr>
      </w:pPr>
      <w:ins w:id="746" w:author="Stephen Brooks" w:date="2022-04-21T11:25:00Z">
        <w:r>
          <w:rPr>
            <w:rFonts w:ascii="Times" w:hAnsi="Times"/>
            <w:color w:val="000000" w:themeColor="text1"/>
            <w:lang w:val="en-US"/>
          </w:rPr>
          <w:t xml:space="preserve">Some of our early experiments in visualization designs involved </w:t>
        </w:r>
      </w:ins>
      <w:ins w:id="747" w:author="Stephen Brooks" w:date="2022-04-21T11:26:00Z">
        <w:r>
          <w:rPr>
            <w:rFonts w:ascii="Times" w:hAnsi="Times"/>
            <w:color w:val="000000" w:themeColor="text1"/>
            <w:lang w:val="en-US"/>
          </w:rPr>
          <w:t xml:space="preserve">textures.  So, we also discuss aspects of textures in this section. </w:t>
        </w:r>
      </w:ins>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w:t>
      </w:r>
      <w:r w:rsidRPr="002650E8">
        <w:rPr>
          <w:rFonts w:ascii="Times" w:hAnsi="Times"/>
          <w:color w:val="000000" w:themeColor="text1"/>
          <w:lang w:val="en-US"/>
        </w:rPr>
        <w:lastRenderedPageBreak/>
        <w:t xml:space="preserve">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1406D469"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 xml:space="preserve">Also, </w:t>
      </w:r>
      <w:del w:id="748" w:author="Rashid Islam" w:date="2022-04-22T03:16:00Z">
        <w:r w:rsidRPr="002650E8" w:rsidDel="00A42273">
          <w:rPr>
            <w:rFonts w:ascii="Times" w:hAnsi="Times"/>
            <w:color w:val="000000" w:themeColor="text1"/>
            <w:lang w:val="en-US"/>
          </w:rPr>
          <w:delText>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delText>
        </w:r>
      </w:del>
      <w:ins w:id="749" w:author="Rashid Islam" w:date="2022-04-22T03:16:00Z">
        <w:r w:rsidR="00A42273">
          <w:rPr>
            <w:rFonts w:ascii="Times" w:hAnsi="Times"/>
            <w:color w:val="7030A0"/>
          </w:rPr>
          <w:t>i</w:t>
        </w:r>
        <w:r w:rsidR="00120F47">
          <w:rPr>
            <w:rFonts w:ascii="Times" w:hAnsi="Times"/>
            <w:color w:val="7030A0"/>
          </w:rPr>
          <w:t>t</w:t>
        </w:r>
        <w:r w:rsidR="00120F47" w:rsidRPr="007452FE">
          <w:rPr>
            <w:rFonts w:ascii="Times" w:hAnsi="Times"/>
            <w:color w:val="7030A0"/>
          </w:rPr>
          <w:t xml:space="preserve"> doesn’t support higher dimensions and yet more refined investigation is required to</w:t>
        </w:r>
        <w:r w:rsidR="00120F47" w:rsidRPr="007452FE">
          <w:rPr>
            <w:color w:val="7030A0"/>
          </w:rPr>
          <w:t xml:space="preserve"> quantify the effectiveness</w:t>
        </w:r>
        <w:r w:rsidR="00A42273" w:rsidRPr="00A42273">
          <w:rPr>
            <w:rFonts w:ascii="Times" w:hAnsi="Times"/>
            <w:color w:val="000000" w:themeColor="text1"/>
            <w:lang w:val="en-US"/>
          </w:rPr>
          <w:t xml:space="preserve"> </w:t>
        </w:r>
        <w:r w:rsidR="00A42273" w:rsidRPr="002650E8">
          <w:rPr>
            <w:rFonts w:ascii="Times" w:hAnsi="Times"/>
            <w:color w:val="000000" w:themeColor="text1"/>
            <w:lang w:val="en-US"/>
          </w:rPr>
          <w:t>of conveying flow structures</w:t>
        </w:r>
        <w:r w:rsidR="00A42273">
          <w:rPr>
            <w:rFonts w:ascii="Times" w:hAnsi="Times"/>
            <w:color w:val="000000" w:themeColor="text1"/>
            <w:lang w:val="en-US"/>
          </w:rPr>
          <w:t>.</w:t>
        </w:r>
      </w:ins>
    </w:p>
    <w:p w14:paraId="6CE3450C" w14:textId="35F92744"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ins w:id="750" w:author="Stephen Brooks" w:date="2022-04-21T11:28:00Z">
        <w:r w:rsidR="00FD0E81">
          <w:rPr>
            <w:rFonts w:ascii="Times" w:hAnsi="Times"/>
            <w:color w:val="000000" w:themeColor="text1"/>
            <w:lang w:val="en-US"/>
          </w:rPr>
          <w:t xml:space="preserve">the </w:t>
        </w:r>
      </w:ins>
      <w:r w:rsidRPr="002650E8">
        <w:rPr>
          <w:rFonts w:ascii="Times" w:hAnsi="Times"/>
          <w:color w:val="000000" w:themeColor="text1"/>
          <w:lang w:val="en-US"/>
        </w:rPr>
        <w:t>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w:t>
      </w:r>
      <w:del w:id="751" w:author="Stephen Brooks" w:date="2022-04-21T11:28:00Z">
        <w:r w:rsidRPr="002650E8" w:rsidDel="00FD0E81">
          <w:rPr>
            <w:rFonts w:ascii="Times" w:hAnsi="Times"/>
            <w:color w:val="000000" w:themeColor="text1"/>
            <w:lang w:val="en-US"/>
          </w:rPr>
          <w:delText>, eliminating surface parameterization,</w:delText>
        </w:r>
      </w:del>
      <w:r w:rsidRPr="002650E8">
        <w:rPr>
          <w:rFonts w:ascii="Times" w:hAnsi="Times"/>
          <w:color w:val="000000" w:themeColor="text1"/>
          <w:lang w:val="en-US"/>
        </w:rPr>
        <w:t xml:space="preserve">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w:t>
      </w:r>
      <w:ins w:id="752" w:author="Rashid Islam" w:date="2022-04-22T03:20:00Z">
        <w:r w:rsidR="00A42273">
          <w:rPr>
            <w:rFonts w:ascii="Times" w:hAnsi="Times"/>
            <w:color w:val="000000" w:themeColor="text1"/>
          </w:rPr>
          <w:t xml:space="preserve"> to</w:t>
        </w:r>
        <w:r w:rsidR="00A42273" w:rsidRPr="00A42273">
          <w:rPr>
            <w:color w:val="7030A0"/>
          </w:rPr>
          <w:t xml:space="preserve"> </w:t>
        </w:r>
        <w:r w:rsidR="00A42273" w:rsidRPr="007452FE">
          <w:rPr>
            <w:color w:val="7030A0"/>
          </w:rPr>
          <w:t>mitigate expensive computation, memory cost but suffers with popping artifacts (too far/close viewpoint).</w:t>
        </w:r>
      </w:ins>
      <w:del w:id="753" w:author="Rashid Islam" w:date="2022-04-22T03:20:00Z">
        <w:r w:rsidRPr="002650E8" w:rsidDel="00A42273">
          <w:rPr>
            <w:rFonts w:ascii="Times" w:hAnsi="Times"/>
            <w:color w:val="000000" w:themeColor="text1"/>
          </w:rPr>
          <w:delText>, popping artifacts can be still visible for some complicated models</w:delText>
        </w:r>
        <w:r w:rsidRPr="002650E8" w:rsidDel="00A42273">
          <w:rPr>
            <w:rFonts w:ascii="Times" w:hAnsi="Times"/>
            <w:color w:val="000000" w:themeColor="text1"/>
            <w:lang w:val="en-US"/>
          </w:rPr>
          <w:delText>.</w:delText>
        </w:r>
        <w:r w:rsidRPr="002650E8" w:rsidDel="00A42273">
          <w:rPr>
            <w:rFonts w:ascii="Times" w:hAnsi="Times"/>
            <w:color w:val="000000" w:themeColor="text1"/>
          </w:rPr>
          <w:delText xml:space="preserve"> </w:delText>
        </w:r>
        <w:r w:rsidRPr="002650E8" w:rsidDel="00A42273">
          <w:rPr>
            <w:rFonts w:ascii="Times" w:hAnsi="Times"/>
            <w:color w:val="000000" w:themeColor="text1"/>
            <w:lang w:val="en-US"/>
          </w:rPr>
          <w:delText xml:space="preserve">For example: </w:delText>
        </w:r>
        <w:r w:rsidRPr="002650E8" w:rsidDel="00A42273">
          <w:rPr>
            <w:rFonts w:ascii="Times" w:hAnsi="Times"/>
            <w:color w:val="000000" w:themeColor="text1"/>
          </w:rPr>
          <w:delText>when the viewpoint is very far away from or very close to the surface.</w:delText>
        </w:r>
      </w:del>
    </w:p>
    <w:p w14:paraId="65DCD59E" w14:textId="355C597A"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 xml:space="preserve">generate sample distributions that cover the underlying domain densely while significant holes and cluttered </w:t>
      </w:r>
      <w:r w:rsidRPr="002650E8">
        <w:rPr>
          <w:rFonts w:ascii="Times" w:hAnsi="Times"/>
          <w:color w:val="000000" w:themeColor="text1"/>
        </w:rPr>
        <w:lastRenderedPageBreak/>
        <w:t>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ins w:id="754" w:author="Stephen Brooks" w:date="2022-04-21T11:29:00Z">
        <w:r w:rsidR="00FD0E81">
          <w:rPr>
            <w:rFonts w:ascii="Times" w:hAnsi="Times"/>
            <w:color w:val="000000" w:themeColor="text1"/>
          </w:rPr>
          <w:t xml:space="preserve">The </w:t>
        </w:r>
        <w:r w:rsidR="00FD0E81">
          <w:rPr>
            <w:rFonts w:ascii="Times" w:hAnsi="Times"/>
            <w:color w:val="000000" w:themeColor="text1"/>
            <w:lang w:val="en-US"/>
          </w:rPr>
          <w:t>i</w:t>
        </w:r>
      </w:ins>
      <w:del w:id="755" w:author="Stephen Brooks" w:date="2022-04-21T11:29:00Z">
        <w:r w:rsidRPr="002650E8" w:rsidDel="00FD0E81">
          <w:rPr>
            <w:rFonts w:ascii="Times" w:hAnsi="Times"/>
            <w:color w:val="000000" w:themeColor="text1"/>
            <w:lang w:val="en-US"/>
          </w:rPr>
          <w:delText>I</w:delText>
        </w:r>
      </w:del>
      <w:r w:rsidRPr="002650E8">
        <w:rPr>
          <w:rFonts w:ascii="Times" w:hAnsi="Times"/>
          <w:color w:val="000000" w:themeColor="text1"/>
          <w:lang w:val="en-US"/>
        </w:rPr>
        <w:t>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2B20B156"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del w:id="756" w:author="Rashid Islam" w:date="2022-04-22T03:24:00Z">
        <w:r w:rsidRPr="002650E8" w:rsidDel="00276177">
          <w:rPr>
            <w:rFonts w:ascii="Times" w:hAnsi="Times"/>
            <w:color w:val="000000" w:themeColor="text1"/>
            <w:lang w:val="en-US"/>
          </w:rPr>
          <w:delText xml:space="preserve">. Although they defined and explained the guidelines, they were not able to make a </w:delText>
        </w:r>
        <w:r w:rsidRPr="002650E8" w:rsidDel="00276177">
          <w:rPr>
            <w:rFonts w:ascii="Times" w:hAnsi="Times"/>
            <w:color w:val="000000" w:themeColor="text1"/>
          </w:rPr>
          <w:delText>well-established computational model</w:delText>
        </w:r>
      </w:del>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ins w:id="757" w:author="Stephen Brooks" w:date="2022-04-21T11:33:00Z">
        <w:r w:rsidR="00FD0E81">
          <w:rPr>
            <w:rFonts w:ascii="Times" w:hAnsi="Times"/>
            <w:color w:val="000000" w:themeColor="text1"/>
            <w:lang w:val="en-US"/>
          </w:rPr>
          <w:t xml:space="preserve"> and</w:t>
        </w:r>
      </w:ins>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ins w:id="758" w:author="Rashid Islam" w:date="2022-04-22T03:22:00Z">
        <w:r w:rsidR="00276177">
          <w:rPr>
            <w:rFonts w:ascii="Times" w:hAnsi="Times"/>
            <w:color w:val="000000" w:themeColor="text1"/>
            <w:lang w:val="en-US"/>
          </w:rPr>
          <w:t xml:space="preserve"> The drawback of the study is </w:t>
        </w:r>
      </w:ins>
      <w:ins w:id="759" w:author="Rashid Islam" w:date="2022-04-22T03:23:00Z">
        <w:r w:rsidR="00276177">
          <w:rPr>
            <w:rFonts w:ascii="Times" w:hAnsi="Times" w:cs="Arial"/>
            <w:color w:val="7030A0"/>
            <w:shd w:val="clear" w:color="auto" w:fill="FFFFFF"/>
            <w:lang w:val="en-US"/>
          </w:rPr>
          <w:t xml:space="preserve">that </w:t>
        </w:r>
      </w:ins>
      <w:ins w:id="760" w:author="Rashid Islam" w:date="2022-04-22T03:22:00Z">
        <w:r w:rsidR="00276177" w:rsidRPr="007452FE">
          <w:rPr>
            <w:rFonts w:ascii="Times" w:hAnsi="Times" w:cs="Arial"/>
            <w:color w:val="7030A0"/>
            <w:shd w:val="clear" w:color="auto" w:fill="FFFFFF"/>
            <w:lang w:val="en-US"/>
          </w:rPr>
          <w:t>the guidelines</w:t>
        </w:r>
      </w:ins>
      <w:ins w:id="761" w:author="Rashid Islam" w:date="2022-04-22T03:23:00Z">
        <w:r w:rsidR="00276177">
          <w:rPr>
            <w:rFonts w:ascii="Times" w:hAnsi="Times" w:cs="Arial"/>
            <w:color w:val="7030A0"/>
            <w:shd w:val="clear" w:color="auto" w:fill="FFFFFF"/>
            <w:lang w:val="en-US"/>
          </w:rPr>
          <w:t xml:space="preserve"> are not </w:t>
        </w:r>
        <w:r w:rsidR="00276177" w:rsidRPr="007452FE">
          <w:rPr>
            <w:rFonts w:ascii="Times" w:hAnsi="Times" w:cs="Arial"/>
            <w:color w:val="7030A0"/>
            <w:shd w:val="clear" w:color="auto" w:fill="FFFFFF"/>
            <w:lang w:val="en-US"/>
          </w:rPr>
          <w:t>well-studied</w:t>
        </w:r>
      </w:ins>
      <w:ins w:id="762" w:author="Rashid Islam" w:date="2022-04-22T03:22:00Z">
        <w:r w:rsidR="00276177" w:rsidRPr="007452FE">
          <w:rPr>
            <w:rFonts w:ascii="Times" w:hAnsi="Times" w:cs="Arial"/>
            <w:color w:val="7030A0"/>
            <w:shd w:val="clear" w:color="auto" w:fill="FFFFFF"/>
            <w:lang w:val="en-US"/>
          </w:rPr>
          <w:t xml:space="preserve"> with miscellaneous applications in visualization and computer graphics</w:t>
        </w:r>
      </w:ins>
      <w:ins w:id="763" w:author="Rashid Islam" w:date="2022-04-22T03:23:00Z">
        <w:r w:rsidR="00276177">
          <w:rPr>
            <w:rFonts w:ascii="Times" w:hAnsi="Times" w:cs="Arial"/>
            <w:color w:val="7030A0"/>
            <w:shd w:val="clear" w:color="auto" w:fill="FFFFFF"/>
            <w:lang w:val="en-US"/>
          </w:rPr>
          <w:t>.</w:t>
        </w:r>
      </w:ins>
    </w:p>
    <w:p w14:paraId="551CDA65" w14:textId="6F372D49"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ins w:id="764" w:author="Rashid Islam" w:date="2022-04-22T03:29:00Z">
        <w:r w:rsidR="00A83B92">
          <w:rPr>
            <w:rFonts w:ascii="Times" w:hAnsi="Times"/>
            <w:color w:val="000000" w:themeColor="text1"/>
          </w:rPr>
          <w:t xml:space="preserve">They </w:t>
        </w:r>
        <w:r w:rsidR="00B41DEE" w:rsidRPr="007452FE">
          <w:rPr>
            <w:rFonts w:ascii="Times" w:hAnsi="Times"/>
            <w:color w:val="7030A0"/>
          </w:rPr>
          <w:t xml:space="preserve">present </w:t>
        </w:r>
        <w:r w:rsidR="00B41DEE" w:rsidRPr="007452FE">
          <w:rPr>
            <w:color w:val="7030A0"/>
          </w:rPr>
          <w:t xml:space="preserve">a method for combining three texture dimensions (height, regularity, and density) to form perceptual texture elements (or </w:t>
        </w:r>
        <w:proofErr w:type="spellStart"/>
        <w:r w:rsidR="00B41DEE" w:rsidRPr="007452FE">
          <w:rPr>
            <w:color w:val="7030A0"/>
          </w:rPr>
          <w:t>pexels</w:t>
        </w:r>
        <w:proofErr w:type="spellEnd"/>
        <w:r w:rsidR="00B41DEE" w:rsidRPr="007452FE">
          <w:rPr>
            <w:color w:val="7030A0"/>
          </w:rPr>
          <w:t xml:space="preserve">) but did not investigate yet the effectiveness of orientation for encoding information, and the interactions that occur when multiple texture and color dimensions are displayed simultaneously. In </w:t>
        </w:r>
        <w:r w:rsidR="00B41DEE" w:rsidRPr="007452FE">
          <w:rPr>
            <w:rStyle w:val="blue-tooltip"/>
            <w:rFonts w:ascii="Times" w:hAnsi="Times" w:cs="Arial"/>
            <w:color w:val="7030A0"/>
            <w:shd w:val="clear" w:color="auto" w:fill="FFFFFF"/>
          </w:rPr>
          <w:t xml:space="preserve">R.P. </w:t>
        </w:r>
        <w:proofErr w:type="spellStart"/>
        <w:r w:rsidR="00B41DEE" w:rsidRPr="007452FE">
          <w:rPr>
            <w:rStyle w:val="blue-tooltip"/>
            <w:rFonts w:ascii="Times" w:hAnsi="Times" w:cs="Arial"/>
            <w:color w:val="7030A0"/>
            <w:shd w:val="clear" w:color="auto" w:fill="FFFFFF"/>
          </w:rPr>
          <w:t>Botchen</w:t>
        </w:r>
        <w:proofErr w:type="spellEnd"/>
        <w:r w:rsidR="00B41DEE" w:rsidRPr="007452FE">
          <w:rPr>
            <w:rStyle w:val="blue-tooltip"/>
            <w:rFonts w:ascii="Times" w:hAnsi="Times" w:cs="Arial"/>
            <w:color w:val="7030A0"/>
            <w:shd w:val="clear" w:color="auto" w:fill="FFFFFF"/>
          </w:rPr>
          <w:t xml:space="preserve"> et al. [29</w:t>
        </w:r>
        <w:r w:rsidR="00B41DEE" w:rsidRPr="007452FE">
          <w:rPr>
            <w:color w:val="7030A0"/>
          </w:rPr>
          <w:t>], they propose a generic texture-based strategy to visualize uncertainty in time-dependent 2D flow and they think further extension for 3D flow will be a challenging task</w:t>
        </w:r>
      </w:ins>
      <w:del w:id="765" w:author="Rashid Islam" w:date="2022-04-22T03:29:00Z">
        <w:r w:rsidRPr="002650E8" w:rsidDel="00B41DEE">
          <w:rPr>
            <w:rFonts w:ascii="Times" w:hAnsi="Times"/>
            <w:color w:val="000000" w:themeColor="text1"/>
            <w:lang w:val="en-US"/>
          </w:rPr>
          <w:delText xml:space="preserve">They </w:delText>
        </w:r>
        <w:r w:rsidRPr="002650E8" w:rsidDel="00B41DEE">
          <w:rPr>
            <w:rFonts w:ascii="Times" w:hAnsi="Times"/>
            <w:color w:val="000000" w:themeColor="text1"/>
          </w:rPr>
          <w:delText>conducted a set of controlled experiments to measure the effectiveness of these dimensions, and to identify any visual interference that may occur when all three are displayed simultaneously at the same spatial location</w:delText>
        </w:r>
        <w:r w:rsidRPr="002650E8" w:rsidDel="00B41DEE">
          <w:rPr>
            <w:rFonts w:ascii="Times" w:hAnsi="Times"/>
            <w:color w:val="000000" w:themeColor="text1"/>
            <w:lang w:val="en-US"/>
          </w:rPr>
          <w:delText>. A</w:delText>
        </w:r>
        <w:r w:rsidRPr="002650E8" w:rsidDel="00B41DEE">
          <w:rPr>
            <w:rFonts w:ascii="Times" w:hAnsi="Times"/>
            <w:color w:val="000000" w:themeColor="text1"/>
          </w:rPr>
          <w:delText>d-hoc mapping often introduce</w:delText>
        </w:r>
        <w:r w:rsidRPr="002650E8" w:rsidDel="00B41DEE">
          <w:rPr>
            <w:rFonts w:ascii="Times" w:hAnsi="Times"/>
            <w:color w:val="000000" w:themeColor="text1"/>
            <w:lang w:val="en-US"/>
          </w:rPr>
          <w:delText>s</w:delText>
        </w:r>
        <w:r w:rsidRPr="002650E8" w:rsidDel="00B41DEE">
          <w:rPr>
            <w:rFonts w:ascii="Times" w:hAnsi="Times"/>
            <w:color w:val="000000" w:themeColor="text1"/>
          </w:rPr>
          <w:delText xml:space="preserve"> visual artifacts that actively interfere with a user’s ability to perform their visual analysis tasks.</w:delText>
        </w:r>
        <w:r w:rsidRPr="002650E8" w:rsidDel="00B41DEE">
          <w:rPr>
            <w:rFonts w:ascii="Times" w:hAnsi="Times"/>
            <w:color w:val="000000" w:themeColor="text1"/>
            <w:lang w:val="en-US"/>
          </w:rPr>
          <w:delText xml:space="preserve"> Additionally, it is found that</w:delText>
        </w:r>
        <w:r w:rsidRPr="002650E8" w:rsidDel="00B41DEE">
          <w:rPr>
            <w:rFonts w:ascii="Times" w:hAnsi="Times"/>
            <w:color w:val="000000" w:themeColor="text1"/>
          </w:rPr>
          <w:delText xml:space="preserve"> taller, shorter, denser, and sparser pexels can be easily identified, but that certain background texture patterns must be avoided to ensure accurate performance</w:delText>
        </w:r>
      </w:del>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2503EF78"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 xml:space="preserve">evaluator to </w:t>
      </w:r>
      <w:r w:rsidR="002E71C3">
        <w:lastRenderedPageBreak/>
        <w:t>design suitable evaluation questions to ask the participants</w:t>
      </w:r>
      <w:r w:rsidR="005B5AD4">
        <w:t xml:space="preserve">, to pick the right variables from visualization artifacts, </w:t>
      </w:r>
      <w:del w:id="766" w:author="Stephen Brooks" w:date="2022-04-21T11:35:00Z">
        <w:r w:rsidR="005B5AD4" w:rsidDel="00FD0E81">
          <w:delText xml:space="preserve">to </w:delText>
        </w:r>
      </w:del>
      <w:r w:rsidR="005B5AD4">
        <w:t xml:space="preserve">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del w:id="767" w:author="Stephen Brooks" w:date="2022-04-21T11:35:00Z">
        <w:r w:rsidR="00AE435E" w:rsidDel="00FD0E81">
          <w:delText xml:space="preserve">with </w:delText>
        </w:r>
      </w:del>
      <w:ins w:id="768" w:author="Stephen Brooks" w:date="2022-04-21T11:35:00Z">
        <w:r w:rsidR="00FD0E81">
          <w:t xml:space="preserve">present </w:t>
        </w:r>
      </w:ins>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23069687" w:rsidR="00CC3445" w:rsidRPr="00CC3445" w:rsidDel="00266AB5" w:rsidRDefault="005C3E0F" w:rsidP="00DF6686">
      <w:pPr>
        <w:pStyle w:val="NormalWeb"/>
        <w:spacing w:line="360" w:lineRule="auto"/>
        <w:jc w:val="both"/>
        <w:rPr>
          <w:del w:id="769" w:author="Stephen Brooks" w:date="2022-04-21T11:16:00Z"/>
        </w:rPr>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used methods are controlled experiments or quantitative evaluation. A controlled experiment requires</w:t>
      </w:r>
      <w:del w:id="770" w:author="Stephen Brooks" w:date="2022-04-21T11:35:00Z">
        <w:r w:rsidR="00433665" w:rsidRPr="00DF6686" w:rsidDel="00FD0E81">
          <w:delText xml:space="preserve"> </w:delText>
        </w:r>
        <w:r w:rsidR="003F2FEA" w:rsidRPr="00DF6686" w:rsidDel="00FD0E81">
          <w:delText>real-life</w:delText>
        </w:r>
      </w:del>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368D25B4" w:rsidR="00B478F2" w:rsidDel="00266AB5" w:rsidRDefault="005C3E0F" w:rsidP="000E6B46">
      <w:pPr>
        <w:pStyle w:val="NormalWeb"/>
        <w:spacing w:line="360" w:lineRule="auto"/>
        <w:jc w:val="both"/>
        <w:rPr>
          <w:del w:id="771" w:author="Stephen Brooks" w:date="2022-04-21T11:16:00Z"/>
        </w:rPr>
      </w:pPr>
      <w:r w:rsidRPr="005C3E0F">
        <w:rPr>
          <w:b/>
          <w:bCs/>
        </w:rPr>
        <w:t>User Experience</w:t>
      </w:r>
      <w:r>
        <w:rPr>
          <w:b/>
          <w:bCs/>
        </w:rPr>
        <w:tab/>
      </w:r>
      <w:r>
        <w:rPr>
          <w:b/>
          <w:bCs/>
        </w:rPr>
        <w:br/>
      </w:r>
      <w:r w:rsidR="006D7DBA" w:rsidRPr="00B478F2">
        <w:t xml:space="preserve">Evaluation of user experience is </w:t>
      </w:r>
      <w:del w:id="772" w:author="Stephen Brooks" w:date="2022-04-21T11:37:00Z">
        <w:r w:rsidR="006D7DBA" w:rsidRPr="00B478F2" w:rsidDel="00FC5D3D">
          <w:delText>done by</w:delText>
        </w:r>
      </w:del>
      <w:ins w:id="773" w:author="Stephen Brooks" w:date="2022-04-21T11:37:00Z">
        <w:r w:rsidR="00FC5D3D">
          <w:t>takes the form of</w:t>
        </w:r>
      </w:ins>
      <w:r w:rsidR="006D7DBA" w:rsidRPr="00B478F2">
        <w:t xml:space="preserve"> </w:t>
      </w:r>
      <w:r w:rsidR="00D71F96">
        <w:t>participants</w:t>
      </w:r>
      <w:ins w:id="774" w:author="Stephen Brooks" w:date="2022-04-21T11:37:00Z">
        <w:r w:rsidR="00FC5D3D">
          <w:t>’</w:t>
        </w:r>
      </w:ins>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conveyed by the system such as perceived effectiveness, perceived efficiency</w:t>
      </w:r>
      <w:ins w:id="775" w:author="Stephen Brooks" w:date="2022-04-21T11:37:00Z">
        <w:r w:rsidR="00FC5D3D">
          <w:t xml:space="preserve"> and</w:t>
        </w:r>
      </w:ins>
      <w:del w:id="776" w:author="Stephen Brooks" w:date="2022-04-21T11:37:00Z">
        <w:r w:rsidR="007D0E5F" w:rsidRPr="00B478F2" w:rsidDel="00FC5D3D">
          <w:delText>,</w:delText>
        </w:r>
      </w:del>
      <w:r w:rsidR="007D0E5F" w:rsidRPr="00B478F2">
        <w:t xml:space="preserve"> perceived </w:t>
      </w:r>
      <w:r w:rsidR="00EF3052" w:rsidRPr="00B478F2">
        <w:t xml:space="preserve">accuracy. Other measures </w:t>
      </w:r>
      <w:del w:id="777" w:author="Stephen Brooks" w:date="2022-04-21T11:38:00Z">
        <w:r w:rsidR="00EF3052" w:rsidRPr="00B478F2" w:rsidDel="00FC5D3D">
          <w:delText xml:space="preserve">such as </w:delText>
        </w:r>
      </w:del>
      <w:ins w:id="778" w:author="Stephen Brooks" w:date="2022-04-21T11:38:00Z">
        <w:r w:rsidR="00FC5D3D">
          <w:t xml:space="preserve">include </w:t>
        </w:r>
      </w:ins>
      <w:r w:rsidR="00EF3052" w:rsidRPr="00B478F2">
        <w:t xml:space="preserve">satisfaction, trust, features </w:t>
      </w:r>
      <w:r w:rsidR="00EF3052" w:rsidRPr="00B478F2">
        <w:lastRenderedPageBreak/>
        <w:t>liked/disliked, effort required</w:t>
      </w:r>
      <w:ins w:id="779" w:author="Stephen Brooks" w:date="2022-04-21T11:38:00Z">
        <w:r w:rsidR="00FC5D3D">
          <w:t xml:space="preserve"> and </w:t>
        </w:r>
      </w:ins>
      <w:del w:id="780" w:author="Stephen Brooks" w:date="2022-04-21T11:38:00Z">
        <w:r w:rsidR="00EF3052" w:rsidRPr="00B478F2" w:rsidDel="00FC5D3D">
          <w:delText xml:space="preserve">, </w:delText>
        </w:r>
      </w:del>
      <w:r w:rsidR="00EF3052" w:rsidRPr="00B478F2">
        <w:t>time required</w:t>
      </w:r>
      <w:del w:id="781" w:author="Stephen Brooks" w:date="2022-04-21T11:38:00Z">
        <w:r w:rsidR="00EF3052" w:rsidRPr="00B478F2" w:rsidDel="00FC5D3D">
          <w:delText>, etc</w:delText>
        </w:r>
      </w:del>
      <w:r w:rsidR="00EF3052" w:rsidRPr="00B478F2">
        <w:t>. The collected data in such a study helps designers to explore gap</w:t>
      </w:r>
      <w:r w:rsidR="009318E0" w:rsidRPr="00B478F2">
        <w:t xml:space="preserve">s and limitations in the visualised system, as well as </w:t>
      </w:r>
      <w:del w:id="782" w:author="Stephen Brooks" w:date="2022-04-21T11:38:00Z">
        <w:r w:rsidR="009318E0" w:rsidRPr="00B478F2" w:rsidDel="00FC5D3D">
          <w:delText xml:space="preserve">promote the </w:delText>
        </w:r>
      </w:del>
      <w:ins w:id="783" w:author="Stephen Brooks" w:date="2022-04-21T11:38:00Z">
        <w:r w:rsidR="00FC5D3D">
          <w:t xml:space="preserve">allow </w:t>
        </w:r>
      </w:ins>
      <w:r w:rsidR="009318E0" w:rsidRPr="00B478F2">
        <w:t xml:space="preserve">researchers to take necessary steps to enhance it </w:t>
      </w:r>
      <w:ins w:id="784" w:author="Stephen Brooks" w:date="2022-04-21T11:38:00Z">
        <w:r w:rsidR="00FC5D3D">
          <w:t xml:space="preserve">at a </w:t>
        </w:r>
      </w:ins>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340B9F2" w14:textId="77777777" w:rsidR="00266AB5" w:rsidRPr="005C3E0F" w:rsidRDefault="00266AB5" w:rsidP="00B478F2">
      <w:pPr>
        <w:pStyle w:val="NormalWeb"/>
        <w:spacing w:line="360" w:lineRule="auto"/>
        <w:jc w:val="both"/>
        <w:rPr>
          <w:ins w:id="785" w:author="Stephen Brooks" w:date="2022-04-21T11:16:00Z"/>
          <w:b/>
          <w:bCs/>
        </w:rPr>
      </w:pP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proofErr w:type="spellStart"/>
      <w:ins w:id="786" w:author="Stephen Brooks" w:date="2022-04-21T10:36:00Z">
        <w:r w:rsidR="006516E1">
          <w:rPr>
            <w:b/>
            <w:bCs/>
          </w:rPr>
          <w:t>ing</w:t>
        </w:r>
      </w:ins>
      <w:proofErr w:type="spellEnd"/>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22E57681" w:rsidR="006D6932" w:rsidRDefault="006D6932" w:rsidP="00CA7F54">
      <w:pPr>
        <w:pStyle w:val="ListParagraph"/>
        <w:numPr>
          <w:ilvl w:val="0"/>
          <w:numId w:val="20"/>
        </w:numPr>
        <w:spacing w:line="360" w:lineRule="auto"/>
        <w:jc w:val="both"/>
      </w:pPr>
      <w:r w:rsidRPr="006D6932">
        <w:t>Theoretical evaluation</w:t>
      </w:r>
      <w:ins w:id="787" w:author="Stephen Brooks" w:date="2022-04-21T11:39:00Z">
        <w:r w:rsidR="00FC5D3D">
          <w:t xml:space="preserve"> -</w:t>
        </w:r>
      </w:ins>
      <w:del w:id="788" w:author="Stephen Brooks" w:date="2022-04-21T11:39:00Z">
        <w:r w:rsidRPr="006D6932" w:rsidDel="00FC5D3D">
          <w:delText>:</w:delText>
        </w:r>
      </w:del>
      <w:r w:rsidRPr="006D6932">
        <w:t xml:space="preserve"> the method is analyzed to see if it follows established graphical design principles, </w:t>
      </w:r>
    </w:p>
    <w:p w14:paraId="34C1CE98" w14:textId="6E8E4A65" w:rsidR="006D6932" w:rsidRDefault="006D6932" w:rsidP="00CA7F54">
      <w:pPr>
        <w:pStyle w:val="ListParagraph"/>
        <w:numPr>
          <w:ilvl w:val="0"/>
          <w:numId w:val="20"/>
        </w:numPr>
        <w:spacing w:line="360" w:lineRule="auto"/>
        <w:jc w:val="both"/>
      </w:pPr>
      <w:r w:rsidRPr="006D6932">
        <w:t>Low-level visual evaluation</w:t>
      </w:r>
      <w:ins w:id="789" w:author="Stephen Brooks" w:date="2022-04-21T11:39:00Z">
        <w:r w:rsidR="00FC5D3D">
          <w:t xml:space="preserve"> -</w:t>
        </w:r>
      </w:ins>
      <w:del w:id="790" w:author="Stephen Brooks" w:date="2022-04-21T11:39:00Z">
        <w:r w:rsidRPr="006D6932" w:rsidDel="00FC5D3D">
          <w:delText>:</w:delText>
        </w:r>
      </w:del>
      <w:r w:rsidRPr="006D6932">
        <w:t xml:space="preserve"> a psychometric visual user study is performed to evaluate low-level visual effects of the method,</w:t>
      </w:r>
      <w:ins w:id="791" w:author="Stephen Brooks" w:date="2022-04-21T11:39:00Z">
        <w:r w:rsidR="00FC5D3D">
          <w:t xml:space="preserve"> and</w:t>
        </w:r>
      </w:ins>
    </w:p>
    <w:p w14:paraId="44715E54" w14:textId="4E5D302A" w:rsidR="006D6932" w:rsidRDefault="006D6932" w:rsidP="00CA7F54">
      <w:pPr>
        <w:pStyle w:val="ListParagraph"/>
        <w:numPr>
          <w:ilvl w:val="0"/>
          <w:numId w:val="20"/>
        </w:numPr>
        <w:spacing w:line="360" w:lineRule="auto"/>
        <w:jc w:val="both"/>
      </w:pPr>
      <w:r w:rsidRPr="006D6932">
        <w:t>Task oriented user study</w:t>
      </w:r>
      <w:ins w:id="792" w:author="Stephen Brooks" w:date="2022-04-21T11:39:00Z">
        <w:r w:rsidR="00FC5D3D">
          <w:t xml:space="preserve"> -</w:t>
        </w:r>
      </w:ins>
      <w:del w:id="793" w:author="Stephen Brooks" w:date="2022-04-21T11:39:00Z">
        <w:r w:rsidRPr="006D6932" w:rsidDel="00FC5D3D">
          <w:delText>:</w:delText>
        </w:r>
      </w:del>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6146B7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35]</w:t>
      </w:r>
      <w:del w:id="794" w:author="Stephen Brooks" w:date="2022-04-21T11:40:00Z">
        <w:r w:rsidDel="00FC5D3D">
          <w:rPr>
            <w:color w:val="000000" w:themeColor="text1"/>
          </w:rPr>
          <w:delText xml:space="preserve"> although we implemented and utilized </w:delText>
        </w:r>
        <w:r w:rsidR="006D4F97" w:rsidDel="00FC5D3D">
          <w:rPr>
            <w:color w:val="000000" w:themeColor="text1"/>
          </w:rPr>
          <w:delText xml:space="preserve">them </w:delText>
        </w:r>
        <w:r w:rsidDel="00FC5D3D">
          <w:rPr>
            <w:color w:val="000000" w:themeColor="text1"/>
          </w:rPr>
          <w:delText>in charts</w:delText>
        </w:r>
      </w:del>
      <w:r>
        <w:rPr>
          <w:color w:val="000000" w:themeColor="text1"/>
        </w:rPr>
        <w:t xml:space="preserve">.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w:t>
      </w:r>
      <w:r w:rsidR="008A08CB">
        <w:rPr>
          <w:color w:val="000000" w:themeColor="text1"/>
        </w:rPr>
        <w:lastRenderedPageBreak/>
        <w:t>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del w:id="795" w:author="Stephen Brooks" w:date="2022-04-21T11:40:00Z">
        <w:r w:rsidR="00682B06" w:rsidRPr="00682B06" w:rsidDel="00FC5D3D">
          <w:rPr>
            <w:color w:val="000000" w:themeColor="text1"/>
          </w:rPr>
          <w:delText>easil</w:delText>
        </w:r>
        <w:r w:rsidR="00682B06" w:rsidRPr="009E5A4D" w:rsidDel="00FC5D3D">
          <w:rPr>
            <w:color w:val="000000" w:themeColor="text1"/>
          </w:rPr>
          <w:delText>y</w:delText>
        </w:r>
      </w:del>
      <w:ins w:id="796" w:author="Stephen Brooks" w:date="2022-04-21T11:40:00Z">
        <w:r w:rsidR="00FC5D3D">
          <w:rPr>
            <w:color w:val="000000" w:themeColor="text1"/>
          </w:rPr>
          <w:t>online</w:t>
        </w:r>
      </w:ins>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ins w:id="797" w:author="Stephen Brooks" w:date="2022-04-21T11:41:00Z">
        <w:r w:rsidR="00FC5D3D">
          <w:rPr>
            <w:color w:val="000000" w:themeColor="text1"/>
          </w:rPr>
          <w:t xml:space="preserve"> (SUS)</w:t>
        </w:r>
      </w:ins>
      <w:r w:rsidR="00682B06" w:rsidRPr="009E5A4D">
        <w:rPr>
          <w:color w:val="000000" w:themeColor="text1"/>
        </w:rPr>
        <w: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77777777" w:rsidR="00FC5D3D" w:rsidRDefault="0045432F" w:rsidP="0045432F">
      <w:pPr>
        <w:spacing w:line="360" w:lineRule="auto"/>
        <w:jc w:val="both"/>
        <w:rPr>
          <w:ins w:id="798" w:author="Stephen Brooks" w:date="2022-04-21T11:44:00Z"/>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w:t>
      </w:r>
      <w:del w:id="799" w:author="Stephen Brooks" w:date="2022-04-21T11:41:00Z">
        <w:r w:rsidRPr="002E48C9" w:rsidDel="00FC5D3D">
          <w:rPr>
            <w:rFonts w:ascii="Times" w:hAnsi="Times"/>
            <w:color w:val="000000" w:themeColor="text1"/>
            <w:lang w:val="en-US"/>
          </w:rPr>
          <w:delText xml:space="preserve">and </w:delText>
        </w:r>
      </w:del>
      <w:r w:rsidRPr="002E48C9">
        <w:rPr>
          <w:rFonts w:ascii="Times" w:hAnsi="Times"/>
          <w:color w:val="000000" w:themeColor="text1"/>
          <w:lang w:val="en-US"/>
        </w:rPr>
        <w:t xml:space="preserve">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4F80DA6" w14:textId="0449E0D8" w:rsidR="00FC5D3D" w:rsidDel="002976A9" w:rsidRDefault="00FC5D3D" w:rsidP="0033226C">
      <w:pPr>
        <w:rPr>
          <w:del w:id="800" w:author="Rashid Islam" w:date="2022-04-22T01:27:00Z"/>
          <w:rFonts w:ascii="Times" w:hAnsi="Times"/>
          <w:color w:val="000000" w:themeColor="text1"/>
          <w:lang w:val="en-US"/>
        </w:rPr>
      </w:pPr>
    </w:p>
    <w:p w14:paraId="21437E89" w14:textId="355A0CDC" w:rsidR="002976A9" w:rsidRDefault="002976A9" w:rsidP="0045432F">
      <w:pPr>
        <w:spacing w:line="360" w:lineRule="auto"/>
        <w:jc w:val="both"/>
        <w:rPr>
          <w:ins w:id="801" w:author="Rashid Islam" w:date="2022-04-22T02:06:00Z"/>
          <w:rFonts w:ascii="Times" w:hAnsi="Times"/>
          <w:color w:val="000000" w:themeColor="text1"/>
          <w:lang w:val="en-US"/>
        </w:rPr>
      </w:pPr>
    </w:p>
    <w:p w14:paraId="5AAC2B83" w14:textId="1A0E2765" w:rsidR="002976A9" w:rsidRDefault="002976A9" w:rsidP="0045432F">
      <w:pPr>
        <w:spacing w:line="360" w:lineRule="auto"/>
        <w:jc w:val="both"/>
        <w:rPr>
          <w:ins w:id="802" w:author="Rashid Islam" w:date="2022-04-22T02:06:00Z"/>
          <w:rFonts w:ascii="Times" w:hAnsi="Times"/>
          <w:color w:val="000000" w:themeColor="text1"/>
          <w:lang w:val="en-US"/>
        </w:rPr>
      </w:pPr>
    </w:p>
    <w:p w14:paraId="2C0A0943" w14:textId="18121254" w:rsidR="002976A9" w:rsidRDefault="002976A9" w:rsidP="0045432F">
      <w:pPr>
        <w:spacing w:line="360" w:lineRule="auto"/>
        <w:jc w:val="both"/>
        <w:rPr>
          <w:ins w:id="803" w:author="Rashid Islam" w:date="2022-04-22T02:06:00Z"/>
          <w:rFonts w:ascii="Times" w:hAnsi="Times"/>
          <w:color w:val="000000" w:themeColor="text1"/>
          <w:lang w:val="en-US"/>
        </w:rPr>
      </w:pPr>
    </w:p>
    <w:p w14:paraId="0855E2D5" w14:textId="61EBAF56" w:rsidR="002976A9" w:rsidRDefault="002976A9" w:rsidP="0045432F">
      <w:pPr>
        <w:spacing w:line="360" w:lineRule="auto"/>
        <w:jc w:val="both"/>
        <w:rPr>
          <w:ins w:id="804" w:author="Rashid Islam" w:date="2022-04-22T02:06:00Z"/>
          <w:rFonts w:ascii="Times" w:hAnsi="Times"/>
          <w:color w:val="000000" w:themeColor="text1"/>
          <w:lang w:val="en-US"/>
        </w:rPr>
      </w:pPr>
    </w:p>
    <w:p w14:paraId="29B26BA8" w14:textId="3CD8D7B6" w:rsidR="002976A9" w:rsidRDefault="002976A9" w:rsidP="0045432F">
      <w:pPr>
        <w:spacing w:line="360" w:lineRule="auto"/>
        <w:jc w:val="both"/>
        <w:rPr>
          <w:ins w:id="805" w:author="Rashid Islam" w:date="2022-04-22T02:06:00Z"/>
          <w:rFonts w:ascii="Times" w:hAnsi="Times"/>
          <w:color w:val="000000" w:themeColor="text1"/>
          <w:lang w:val="en-US"/>
        </w:rPr>
      </w:pPr>
    </w:p>
    <w:p w14:paraId="65D82620" w14:textId="303B7EA1" w:rsidR="002976A9" w:rsidRDefault="002976A9" w:rsidP="0045432F">
      <w:pPr>
        <w:spacing w:line="360" w:lineRule="auto"/>
        <w:jc w:val="both"/>
        <w:rPr>
          <w:ins w:id="806" w:author="Rashid Islam" w:date="2022-04-22T02:06:00Z"/>
          <w:rFonts w:ascii="Times" w:hAnsi="Times"/>
          <w:color w:val="000000" w:themeColor="text1"/>
          <w:lang w:val="en-US"/>
        </w:rPr>
      </w:pPr>
    </w:p>
    <w:p w14:paraId="7575BAA1" w14:textId="4085B204" w:rsidR="002976A9" w:rsidRDefault="002976A9" w:rsidP="0045432F">
      <w:pPr>
        <w:spacing w:line="360" w:lineRule="auto"/>
        <w:jc w:val="both"/>
        <w:rPr>
          <w:ins w:id="807" w:author="Rashid Islam" w:date="2022-04-22T02:06:00Z"/>
          <w:rFonts w:ascii="Times" w:hAnsi="Times"/>
          <w:color w:val="000000" w:themeColor="text1"/>
          <w:lang w:val="en-US"/>
        </w:rPr>
      </w:pPr>
    </w:p>
    <w:p w14:paraId="640B2349" w14:textId="1A558D93" w:rsidR="002976A9" w:rsidRDefault="002976A9" w:rsidP="0045432F">
      <w:pPr>
        <w:spacing w:line="360" w:lineRule="auto"/>
        <w:jc w:val="both"/>
        <w:rPr>
          <w:ins w:id="808" w:author="Rashid Islam" w:date="2022-04-22T02:06:00Z"/>
          <w:rFonts w:ascii="Times" w:hAnsi="Times"/>
          <w:color w:val="000000" w:themeColor="text1"/>
          <w:lang w:val="en-US"/>
        </w:rPr>
      </w:pPr>
    </w:p>
    <w:p w14:paraId="5F250303" w14:textId="29F1764A" w:rsidR="002976A9" w:rsidRDefault="002976A9" w:rsidP="0045432F">
      <w:pPr>
        <w:spacing w:line="360" w:lineRule="auto"/>
        <w:jc w:val="both"/>
        <w:rPr>
          <w:ins w:id="809" w:author="Rashid Islam" w:date="2022-04-22T02:06:00Z"/>
          <w:rFonts w:ascii="Times" w:hAnsi="Times"/>
          <w:color w:val="000000" w:themeColor="text1"/>
          <w:lang w:val="en-US"/>
        </w:rPr>
      </w:pPr>
    </w:p>
    <w:p w14:paraId="2F53B373" w14:textId="39180FF4" w:rsidR="002976A9" w:rsidRDefault="002976A9" w:rsidP="0045432F">
      <w:pPr>
        <w:spacing w:line="360" w:lineRule="auto"/>
        <w:jc w:val="both"/>
        <w:rPr>
          <w:ins w:id="810" w:author="Rashid Islam" w:date="2022-04-22T02:06:00Z"/>
          <w:rFonts w:ascii="Times" w:hAnsi="Times"/>
          <w:color w:val="000000" w:themeColor="text1"/>
          <w:lang w:val="en-US"/>
        </w:rPr>
      </w:pPr>
    </w:p>
    <w:p w14:paraId="6B28E0ED" w14:textId="1A49C369" w:rsidR="002976A9" w:rsidRDefault="002976A9" w:rsidP="0045432F">
      <w:pPr>
        <w:spacing w:line="360" w:lineRule="auto"/>
        <w:jc w:val="both"/>
        <w:rPr>
          <w:ins w:id="811" w:author="Rashid Islam" w:date="2022-04-22T02:06:00Z"/>
          <w:rFonts w:ascii="Times" w:hAnsi="Times"/>
          <w:color w:val="000000" w:themeColor="text1"/>
          <w:lang w:val="en-US"/>
        </w:rPr>
      </w:pPr>
    </w:p>
    <w:p w14:paraId="1ADA486C" w14:textId="43191054" w:rsidR="002976A9" w:rsidRDefault="002976A9" w:rsidP="0045432F">
      <w:pPr>
        <w:spacing w:line="360" w:lineRule="auto"/>
        <w:jc w:val="both"/>
        <w:rPr>
          <w:ins w:id="812" w:author="Rashid Islam" w:date="2022-04-22T02:06:00Z"/>
          <w:rFonts w:ascii="Times" w:hAnsi="Times"/>
          <w:color w:val="000000" w:themeColor="text1"/>
          <w:lang w:val="en-US"/>
        </w:rPr>
      </w:pPr>
    </w:p>
    <w:p w14:paraId="33945017" w14:textId="5BD15992" w:rsidR="002976A9" w:rsidRDefault="002976A9" w:rsidP="0045432F">
      <w:pPr>
        <w:spacing w:line="360" w:lineRule="auto"/>
        <w:jc w:val="both"/>
        <w:rPr>
          <w:ins w:id="813" w:author="Rashid Islam" w:date="2022-04-22T02:06:00Z"/>
          <w:rFonts w:ascii="Times" w:hAnsi="Times"/>
          <w:color w:val="000000" w:themeColor="text1"/>
          <w:lang w:val="en-US"/>
        </w:rPr>
      </w:pPr>
    </w:p>
    <w:p w14:paraId="0966205E" w14:textId="2DF45FF6" w:rsidR="002976A9" w:rsidRDefault="002976A9" w:rsidP="0045432F">
      <w:pPr>
        <w:spacing w:line="360" w:lineRule="auto"/>
        <w:jc w:val="both"/>
        <w:rPr>
          <w:ins w:id="814" w:author="Rashid Islam" w:date="2022-04-22T02:06:00Z"/>
          <w:rFonts w:ascii="Times" w:hAnsi="Times"/>
          <w:color w:val="000000" w:themeColor="text1"/>
          <w:lang w:val="en-US"/>
        </w:rPr>
      </w:pPr>
    </w:p>
    <w:p w14:paraId="1312217C" w14:textId="399B3F9B" w:rsidR="002976A9" w:rsidRDefault="002976A9" w:rsidP="0045432F">
      <w:pPr>
        <w:spacing w:line="360" w:lineRule="auto"/>
        <w:jc w:val="both"/>
        <w:rPr>
          <w:ins w:id="815" w:author="Rashid Islam" w:date="2022-04-22T02:06:00Z"/>
          <w:rFonts w:ascii="Times" w:hAnsi="Times"/>
          <w:color w:val="000000" w:themeColor="text1"/>
          <w:lang w:val="en-US"/>
        </w:rPr>
      </w:pPr>
    </w:p>
    <w:p w14:paraId="13E3E192" w14:textId="285163B9" w:rsidR="002976A9" w:rsidRDefault="002976A9" w:rsidP="0045432F">
      <w:pPr>
        <w:spacing w:line="360" w:lineRule="auto"/>
        <w:jc w:val="both"/>
        <w:rPr>
          <w:ins w:id="816" w:author="Rashid Islam" w:date="2022-04-22T02:06:00Z"/>
          <w:rFonts w:ascii="Times" w:hAnsi="Times"/>
          <w:color w:val="000000" w:themeColor="text1"/>
          <w:lang w:val="en-US"/>
        </w:rPr>
      </w:pPr>
    </w:p>
    <w:p w14:paraId="556B8733" w14:textId="192E84F3" w:rsidR="002976A9" w:rsidRDefault="002976A9" w:rsidP="0045432F">
      <w:pPr>
        <w:spacing w:line="360" w:lineRule="auto"/>
        <w:jc w:val="both"/>
        <w:rPr>
          <w:ins w:id="817" w:author="Rashid Islam" w:date="2022-04-22T02:06:00Z"/>
          <w:rFonts w:ascii="Times" w:hAnsi="Times"/>
          <w:color w:val="000000" w:themeColor="text1"/>
          <w:lang w:val="en-US"/>
        </w:rPr>
      </w:pPr>
    </w:p>
    <w:p w14:paraId="28AF1474" w14:textId="5FB06621" w:rsidR="002976A9" w:rsidRDefault="002976A9" w:rsidP="0045432F">
      <w:pPr>
        <w:spacing w:line="360" w:lineRule="auto"/>
        <w:jc w:val="both"/>
        <w:rPr>
          <w:ins w:id="818" w:author="Rashid Islam" w:date="2022-04-22T02:06:00Z"/>
          <w:rFonts w:ascii="Times" w:hAnsi="Times"/>
          <w:color w:val="000000" w:themeColor="text1"/>
          <w:lang w:val="en-US"/>
        </w:rPr>
      </w:pPr>
    </w:p>
    <w:p w14:paraId="0D4ADE7A" w14:textId="0C45A3AC" w:rsidR="002976A9" w:rsidRDefault="002976A9" w:rsidP="0045432F">
      <w:pPr>
        <w:spacing w:line="360" w:lineRule="auto"/>
        <w:jc w:val="both"/>
        <w:rPr>
          <w:ins w:id="819" w:author="Rashid Islam" w:date="2022-04-22T02:06:00Z"/>
          <w:rFonts w:ascii="Times" w:hAnsi="Times"/>
          <w:color w:val="000000" w:themeColor="text1"/>
          <w:lang w:val="en-US"/>
        </w:rPr>
      </w:pPr>
    </w:p>
    <w:p w14:paraId="66A4BD8C" w14:textId="59088950" w:rsidR="002976A9" w:rsidRDefault="002976A9" w:rsidP="0045432F">
      <w:pPr>
        <w:spacing w:line="360" w:lineRule="auto"/>
        <w:jc w:val="both"/>
        <w:rPr>
          <w:ins w:id="820" w:author="Rashid Islam" w:date="2022-04-22T02:06:00Z"/>
          <w:rFonts w:ascii="Times" w:hAnsi="Times"/>
          <w:color w:val="000000" w:themeColor="text1"/>
          <w:lang w:val="en-US"/>
        </w:rPr>
      </w:pPr>
    </w:p>
    <w:p w14:paraId="378899A8" w14:textId="0E7B8279" w:rsidR="002976A9" w:rsidRDefault="002976A9" w:rsidP="0045432F">
      <w:pPr>
        <w:spacing w:line="360" w:lineRule="auto"/>
        <w:jc w:val="both"/>
        <w:rPr>
          <w:ins w:id="821" w:author="Rashid Islam" w:date="2022-04-22T02:06:00Z"/>
          <w:rFonts w:ascii="Times" w:hAnsi="Times"/>
          <w:color w:val="000000" w:themeColor="text1"/>
          <w:lang w:val="en-US"/>
        </w:rPr>
      </w:pPr>
    </w:p>
    <w:p w14:paraId="33491787" w14:textId="16185908" w:rsidR="002976A9" w:rsidRDefault="002976A9" w:rsidP="0045432F">
      <w:pPr>
        <w:spacing w:line="360" w:lineRule="auto"/>
        <w:jc w:val="both"/>
        <w:rPr>
          <w:ins w:id="822" w:author="Rashid Islam" w:date="2022-04-22T02:06:00Z"/>
          <w:rFonts w:ascii="Times" w:hAnsi="Times"/>
          <w:color w:val="000000" w:themeColor="text1"/>
          <w:lang w:val="en-US"/>
        </w:rPr>
      </w:pPr>
    </w:p>
    <w:p w14:paraId="3F1C4A38" w14:textId="3B5816AB" w:rsidR="002976A9" w:rsidRDefault="002976A9" w:rsidP="0045432F">
      <w:pPr>
        <w:spacing w:line="360" w:lineRule="auto"/>
        <w:jc w:val="both"/>
        <w:rPr>
          <w:ins w:id="823" w:author="Rashid Islam" w:date="2022-04-22T02:06:00Z"/>
          <w:rFonts w:ascii="Times" w:hAnsi="Times"/>
          <w:color w:val="000000" w:themeColor="text1"/>
          <w:lang w:val="en-US"/>
        </w:rPr>
      </w:pPr>
    </w:p>
    <w:p w14:paraId="3D6A6D2C" w14:textId="77777777" w:rsidR="002976A9" w:rsidRDefault="002976A9" w:rsidP="0045432F">
      <w:pPr>
        <w:spacing w:line="360" w:lineRule="auto"/>
        <w:jc w:val="both"/>
        <w:rPr>
          <w:ins w:id="824" w:author="Rashid Islam" w:date="2022-04-22T02:06:00Z"/>
          <w:rFonts w:ascii="Times" w:hAnsi="Times"/>
          <w:color w:val="000000" w:themeColor="text1"/>
          <w:lang w:val="en-US"/>
        </w:rPr>
      </w:pPr>
    </w:p>
    <w:p w14:paraId="11B3F69B" w14:textId="55E09661" w:rsidR="0045432F" w:rsidRPr="00FC5D3D" w:rsidDel="00FC5D3D" w:rsidRDefault="001F6F98" w:rsidP="0045432F">
      <w:pPr>
        <w:spacing w:line="360" w:lineRule="auto"/>
        <w:jc w:val="both"/>
        <w:rPr>
          <w:del w:id="825" w:author="Stephen Brooks" w:date="2022-04-21T11:44:00Z"/>
          <w:rFonts w:ascii="Times" w:hAnsi="Times"/>
          <w:color w:val="7030A0"/>
          <w:lang w:val="en-US"/>
          <w:rPrChange w:id="826" w:author="Stephen Brooks" w:date="2022-04-21T11:46:00Z">
            <w:rPr>
              <w:del w:id="827" w:author="Stephen Brooks" w:date="2022-04-21T11:44:00Z"/>
              <w:rFonts w:ascii="Times" w:hAnsi="Times"/>
              <w:color w:val="000000" w:themeColor="text1"/>
              <w:lang w:val="en-US"/>
            </w:rPr>
          </w:rPrChange>
        </w:rPr>
      </w:pPr>
      <w:del w:id="828" w:author="Stephen Brooks" w:date="2022-04-21T11:45:00Z">
        <w:r w:rsidRPr="00FC5D3D" w:rsidDel="00FC5D3D">
          <w:rPr>
            <w:rFonts w:ascii="Times" w:hAnsi="Times"/>
            <w:color w:val="7030A0"/>
            <w:lang w:val="en-US"/>
            <w:rPrChange w:id="829" w:author="Stephen Brooks" w:date="2022-04-21T11:46:00Z">
              <w:rPr>
                <w:rFonts w:ascii="Times" w:hAnsi="Times"/>
                <w:color w:val="000000" w:themeColor="text1"/>
                <w:lang w:val="en-US"/>
              </w:rPr>
            </w:rPrChange>
          </w:rPr>
          <w:delText xml:space="preserve">In the following section we briefly </w:delText>
        </w:r>
        <w:r w:rsidR="00C75D87" w:rsidRPr="00FC5D3D" w:rsidDel="00FC5D3D">
          <w:rPr>
            <w:rFonts w:ascii="Times" w:hAnsi="Times"/>
            <w:color w:val="7030A0"/>
            <w:lang w:val="en-US"/>
            <w:rPrChange w:id="830" w:author="Stephen Brooks" w:date="2022-04-21T11:46:00Z">
              <w:rPr>
                <w:rFonts w:ascii="Times" w:hAnsi="Times"/>
                <w:color w:val="000000" w:themeColor="text1"/>
                <w:lang w:val="en-US"/>
              </w:rPr>
            </w:rPrChange>
          </w:rPr>
          <w:delText>explain</w:delText>
        </w:r>
        <w:r w:rsidRPr="00FC5D3D" w:rsidDel="00FC5D3D">
          <w:rPr>
            <w:rFonts w:ascii="Times" w:hAnsi="Times"/>
            <w:color w:val="7030A0"/>
            <w:lang w:val="en-US"/>
            <w:rPrChange w:id="831" w:author="Stephen Brooks" w:date="2022-04-21T11:46:00Z">
              <w:rPr>
                <w:rFonts w:ascii="Times" w:hAnsi="Times"/>
                <w:color w:val="000000" w:themeColor="text1"/>
                <w:lang w:val="en-US"/>
              </w:rPr>
            </w:rPrChange>
          </w:rPr>
          <w:delText xml:space="preserve"> </w:delText>
        </w:r>
        <w:r w:rsidR="00034C7B" w:rsidRPr="00FC5D3D" w:rsidDel="00FC5D3D">
          <w:rPr>
            <w:rFonts w:ascii="Times" w:hAnsi="Times"/>
            <w:color w:val="7030A0"/>
            <w:lang w:val="en-US"/>
            <w:rPrChange w:id="832" w:author="Stephen Brooks" w:date="2022-04-21T11:46:00Z">
              <w:rPr>
                <w:rFonts w:ascii="Times" w:hAnsi="Times"/>
                <w:color w:val="000000" w:themeColor="text1"/>
                <w:lang w:val="en-US"/>
              </w:rPr>
            </w:rPrChange>
          </w:rPr>
          <w:delText>specific limitations of some</w:delText>
        </w:r>
      </w:del>
      <w:del w:id="833" w:author="Stephen Brooks" w:date="2022-04-21T11:43:00Z">
        <w:r w:rsidR="00034C7B" w:rsidRPr="00FC5D3D" w:rsidDel="00FC5D3D">
          <w:rPr>
            <w:rFonts w:ascii="Times" w:hAnsi="Times"/>
            <w:color w:val="7030A0"/>
            <w:lang w:val="en-US"/>
            <w:rPrChange w:id="834" w:author="Stephen Brooks" w:date="2022-04-21T11:46:00Z">
              <w:rPr>
                <w:rFonts w:ascii="Times" w:hAnsi="Times"/>
                <w:color w:val="000000" w:themeColor="text1"/>
                <w:lang w:val="en-US"/>
              </w:rPr>
            </w:rPrChange>
          </w:rPr>
          <w:delText xml:space="preserve"> </w:delText>
        </w:r>
      </w:del>
      <w:del w:id="835" w:author="Stephen Brooks" w:date="2022-04-21T11:45:00Z">
        <w:r w:rsidR="00034C7B" w:rsidRPr="00FC5D3D" w:rsidDel="00FC5D3D">
          <w:rPr>
            <w:rFonts w:ascii="Times" w:hAnsi="Times"/>
            <w:color w:val="7030A0"/>
            <w:lang w:val="en-US"/>
            <w:rPrChange w:id="836" w:author="Stephen Brooks" w:date="2022-04-21T11:46:00Z">
              <w:rPr>
                <w:rFonts w:ascii="Times" w:hAnsi="Times"/>
                <w:color w:val="000000" w:themeColor="text1"/>
                <w:lang w:val="en-US"/>
              </w:rPr>
            </w:rPrChange>
          </w:rPr>
          <w:delText xml:space="preserve">papers listed in the references. </w:delText>
        </w:r>
      </w:del>
    </w:p>
    <w:p w14:paraId="40085DD8" w14:textId="67DE9E00" w:rsidR="0045432F" w:rsidRPr="00FC5D3D" w:rsidDel="0033226C" w:rsidRDefault="00FC5D3D" w:rsidP="0045432F">
      <w:pPr>
        <w:spacing w:line="360" w:lineRule="auto"/>
        <w:jc w:val="both"/>
        <w:rPr>
          <w:del w:id="837" w:author="Rashid Islam" w:date="2022-04-22T01:27:00Z"/>
          <w:b/>
          <w:bCs/>
          <w:color w:val="7030A0"/>
          <w:sz w:val="28"/>
          <w:szCs w:val="28"/>
          <w:rPrChange w:id="838" w:author="Stephen Brooks" w:date="2022-04-21T11:46:00Z">
            <w:rPr>
              <w:del w:id="839" w:author="Rashid Islam" w:date="2022-04-22T01:27:00Z"/>
              <w:b/>
              <w:bCs/>
              <w:color w:val="000000" w:themeColor="text1"/>
              <w:sz w:val="28"/>
              <w:szCs w:val="28"/>
            </w:rPr>
          </w:rPrChange>
        </w:rPr>
      </w:pPr>
      <w:ins w:id="840" w:author="Stephen Brooks" w:date="2022-04-21T11:45:00Z">
        <w:del w:id="841" w:author="Rashid Islam" w:date="2022-04-22T01:27:00Z">
          <w:r w:rsidRPr="00FC5D3D" w:rsidDel="0033226C">
            <w:rPr>
              <w:color w:val="7030A0"/>
              <w:lang w:val="en-GB"/>
              <w:rPrChange w:id="842" w:author="Stephen Brooks" w:date="2022-04-21T11:46:00Z">
                <w:rPr>
                  <w:color w:val="000000" w:themeColor="text1"/>
                  <w:lang w:val="en-GB"/>
                </w:rPr>
              </w:rPrChange>
            </w:rPr>
            <w:delText xml:space="preserve">&lt;move these limitations </w:delText>
          </w:r>
        </w:del>
      </w:ins>
      <w:ins w:id="843" w:author="Stephen Brooks" w:date="2022-04-21T11:46:00Z">
        <w:del w:id="844" w:author="Rashid Islam" w:date="2022-04-22T01:27:00Z">
          <w:r w:rsidDel="0033226C">
            <w:rPr>
              <w:color w:val="7030A0"/>
              <w:lang w:val="en-GB"/>
            </w:rPr>
            <w:delText xml:space="preserve">in purple </w:delText>
          </w:r>
        </w:del>
      </w:ins>
      <w:ins w:id="845" w:author="Stephen Brooks" w:date="2022-04-21T11:45:00Z">
        <w:del w:id="846" w:author="Rashid Islam" w:date="2022-04-22T01:27:00Z">
          <w:r w:rsidRPr="00FC5D3D" w:rsidDel="0033226C">
            <w:rPr>
              <w:color w:val="7030A0"/>
              <w:lang w:val="en-GB"/>
              <w:rPrChange w:id="847" w:author="Stephen Brooks" w:date="2022-04-21T11:46:00Z">
                <w:rPr>
                  <w:color w:val="000000" w:themeColor="text1"/>
                  <w:lang w:val="en-GB"/>
                </w:rPr>
              </w:rPrChange>
            </w:rPr>
            <w:delText>into the appro</w:delText>
          </w:r>
        </w:del>
      </w:ins>
      <w:ins w:id="848" w:author="Stephen Brooks" w:date="2022-04-21T11:46:00Z">
        <w:del w:id="849" w:author="Rashid Islam" w:date="2022-04-22T01:27:00Z">
          <w:r w:rsidRPr="00FC5D3D" w:rsidDel="0033226C">
            <w:rPr>
              <w:color w:val="7030A0"/>
              <w:lang w:val="en-GB"/>
              <w:rPrChange w:id="850" w:author="Stephen Brooks" w:date="2022-04-21T11:46:00Z">
                <w:rPr>
                  <w:color w:val="000000" w:themeColor="text1"/>
                  <w:lang w:val="en-GB"/>
                </w:rPr>
              </w:rPrChange>
            </w:rPr>
            <w:delText xml:space="preserve">priate sections () above&gt; </w:delText>
          </w:r>
        </w:del>
      </w:ins>
    </w:p>
    <w:p w14:paraId="1031A047" w14:textId="04516457" w:rsidR="00A22D00" w:rsidRPr="00FC5D3D" w:rsidDel="0033226C" w:rsidRDefault="00D72440" w:rsidP="006C150B">
      <w:pPr>
        <w:spacing w:line="360" w:lineRule="auto"/>
        <w:jc w:val="both"/>
        <w:rPr>
          <w:del w:id="851" w:author="Rashid Islam" w:date="2022-04-22T01:27:00Z"/>
          <w:color w:val="7030A0"/>
          <w:rPrChange w:id="852" w:author="Stephen Brooks" w:date="2022-04-21T11:46:00Z">
            <w:rPr>
              <w:del w:id="853" w:author="Rashid Islam" w:date="2022-04-22T01:27:00Z"/>
            </w:rPr>
          </w:rPrChange>
        </w:rPr>
      </w:pPr>
      <w:del w:id="854" w:author="Rashid Islam" w:date="2022-04-22T01:27:00Z">
        <w:r w:rsidRPr="00FC5D3D" w:rsidDel="0033226C">
          <w:rPr>
            <w:color w:val="7030A0"/>
            <w:lang w:val="en-GB"/>
            <w:rPrChange w:id="855" w:author="Stephen Brooks" w:date="2022-04-21T11:46:00Z">
              <w:rPr>
                <w:color w:val="000000" w:themeColor="text1"/>
                <w:lang w:val="en-GB"/>
              </w:rPr>
            </w:rPrChange>
          </w:rPr>
          <w:delText xml:space="preserve">Muhammad Ali et al [2] conducted their research </w:delText>
        </w:r>
        <w:r w:rsidR="007D6AA4" w:rsidRPr="00FC5D3D" w:rsidDel="0033226C">
          <w:rPr>
            <w:color w:val="7030A0"/>
            <w:lang w:val="en-GB"/>
            <w:rPrChange w:id="856" w:author="Stephen Brooks" w:date="2022-04-21T11:46:00Z">
              <w:rPr>
                <w:color w:val="000000" w:themeColor="text1"/>
                <w:lang w:val="en-GB"/>
              </w:rPr>
            </w:rPrChange>
          </w:rPr>
          <w:delText xml:space="preserve">of forecasting COVID-19 </w:delText>
        </w:r>
        <w:r w:rsidRPr="00FC5D3D" w:rsidDel="0033226C">
          <w:rPr>
            <w:color w:val="7030A0"/>
            <w:lang w:val="en-GB"/>
            <w:rPrChange w:id="857" w:author="Stephen Brooks" w:date="2022-04-21T11:46:00Z">
              <w:rPr>
                <w:color w:val="000000" w:themeColor="text1"/>
                <w:lang w:val="en-GB"/>
              </w:rPr>
            </w:rPrChange>
          </w:rPr>
          <w:delText xml:space="preserve">only with </w:delText>
        </w:r>
        <w:r w:rsidR="00F33068" w:rsidRPr="00FC5D3D" w:rsidDel="0033226C">
          <w:rPr>
            <w:color w:val="7030A0"/>
            <w:lang w:val="en-GB"/>
            <w:rPrChange w:id="858" w:author="Stephen Brooks" w:date="2022-04-21T11:46:00Z">
              <w:rPr>
                <w:color w:val="000000" w:themeColor="text1"/>
                <w:lang w:val="en-GB"/>
              </w:rPr>
            </w:rPrChange>
          </w:rPr>
          <w:delText xml:space="preserve">statistical </w:delText>
        </w:r>
        <w:r w:rsidRPr="00FC5D3D" w:rsidDel="0033226C">
          <w:rPr>
            <w:color w:val="7030A0"/>
            <w:lang w:val="en-GB"/>
            <w:rPrChange w:id="859" w:author="Stephen Brooks" w:date="2022-04-21T11:46:00Z">
              <w:rPr>
                <w:color w:val="000000" w:themeColor="text1"/>
                <w:lang w:val="en-GB"/>
              </w:rPr>
            </w:rPrChange>
          </w:rPr>
          <w:delText>ARIMA model where they suspect it may perform poorly in case of nonlinear trends</w:delText>
        </w:r>
        <w:r w:rsidR="001F4C42" w:rsidRPr="00FC5D3D" w:rsidDel="0033226C">
          <w:rPr>
            <w:color w:val="7030A0"/>
            <w:lang w:val="en-GB"/>
            <w:rPrChange w:id="860" w:author="Stephen Brooks" w:date="2022-04-21T11:46:00Z">
              <w:rPr>
                <w:color w:val="000000" w:themeColor="text1"/>
                <w:lang w:val="en-GB"/>
              </w:rPr>
            </w:rPrChange>
          </w:rPr>
          <w:delText>. Researchers in</w:delText>
        </w:r>
        <w:r w:rsidR="007D6AA4" w:rsidRPr="00FC5D3D" w:rsidDel="0033226C">
          <w:rPr>
            <w:color w:val="7030A0"/>
            <w:lang w:val="en-GB"/>
            <w:rPrChange w:id="861" w:author="Stephen Brooks" w:date="2022-04-21T11:46:00Z">
              <w:rPr>
                <w:color w:val="000000" w:themeColor="text1"/>
                <w:lang w:val="en-GB"/>
              </w:rPr>
            </w:rPrChange>
          </w:rPr>
          <w:delText xml:space="preserve"> [1</w:delText>
        </w:r>
        <w:r w:rsidR="003866E0" w:rsidRPr="00FC5D3D" w:rsidDel="0033226C">
          <w:rPr>
            <w:color w:val="7030A0"/>
            <w:lang w:val="en-GB"/>
            <w:rPrChange w:id="862" w:author="Stephen Brooks" w:date="2022-04-21T11:46:00Z">
              <w:rPr>
                <w:color w:val="000000" w:themeColor="text1"/>
                <w:lang w:val="en-GB"/>
              </w:rPr>
            </w:rPrChange>
          </w:rPr>
          <w:delText>, 4</w:delText>
        </w:r>
        <w:r w:rsidR="00FC704B" w:rsidRPr="00FC5D3D" w:rsidDel="0033226C">
          <w:rPr>
            <w:color w:val="7030A0"/>
            <w:lang w:val="en-GB"/>
            <w:rPrChange w:id="863" w:author="Stephen Brooks" w:date="2022-04-21T11:46:00Z">
              <w:rPr>
                <w:color w:val="000000" w:themeColor="text1"/>
                <w:lang w:val="en-GB"/>
              </w:rPr>
            </w:rPrChange>
          </w:rPr>
          <w:delText>, 6</w:delText>
        </w:r>
        <w:r w:rsidR="007D6AA4" w:rsidRPr="00FC5D3D" w:rsidDel="0033226C">
          <w:rPr>
            <w:color w:val="7030A0"/>
            <w:lang w:val="en-GB"/>
            <w:rPrChange w:id="864" w:author="Stephen Brooks" w:date="2022-04-21T11:46:00Z">
              <w:rPr>
                <w:color w:val="000000" w:themeColor="text1"/>
                <w:lang w:val="en-GB"/>
              </w:rPr>
            </w:rPrChange>
          </w:rPr>
          <w:delText>] used different versions of ARIMA such as ARMA, SARIMA</w:delText>
        </w:r>
        <w:r w:rsidR="003866E0" w:rsidRPr="00FC5D3D" w:rsidDel="0033226C">
          <w:rPr>
            <w:color w:val="7030A0"/>
            <w:lang w:val="en-GB"/>
            <w:rPrChange w:id="865" w:author="Stephen Brooks" w:date="2022-04-21T11:46:00Z">
              <w:rPr>
                <w:color w:val="000000" w:themeColor="text1"/>
                <w:lang w:val="en-GB"/>
              </w:rPr>
            </w:rPrChange>
          </w:rPr>
          <w:delText>, PROPHET models</w:delText>
        </w:r>
        <w:r w:rsidR="007D6AA4" w:rsidRPr="00FC5D3D" w:rsidDel="0033226C">
          <w:rPr>
            <w:color w:val="7030A0"/>
            <w:lang w:val="en-GB"/>
            <w:rPrChange w:id="866" w:author="Stephen Brooks" w:date="2022-04-21T11:46:00Z">
              <w:rPr>
                <w:color w:val="000000" w:themeColor="text1"/>
                <w:lang w:val="en-GB"/>
              </w:rPr>
            </w:rPrChange>
          </w:rPr>
          <w:delText xml:space="preserve"> to </w:delText>
        </w:r>
        <w:r w:rsidR="007E419A" w:rsidRPr="00FC5D3D" w:rsidDel="0033226C">
          <w:rPr>
            <w:color w:val="7030A0"/>
            <w:lang w:val="en-GB"/>
            <w:rPrChange w:id="867" w:author="Stephen Brooks" w:date="2022-04-21T11:46:00Z">
              <w:rPr>
                <w:color w:val="000000" w:themeColor="text1"/>
                <w:lang w:val="en-GB"/>
              </w:rPr>
            </w:rPrChange>
          </w:rPr>
          <w:delText xml:space="preserve">conduct time series analysis </w:delText>
        </w:r>
        <w:r w:rsidR="00F33068" w:rsidRPr="00FC5D3D" w:rsidDel="0033226C">
          <w:rPr>
            <w:color w:val="7030A0"/>
            <w:lang w:val="en-GB"/>
            <w:rPrChange w:id="868" w:author="Stephen Brooks" w:date="2022-04-21T11:46:00Z">
              <w:rPr>
                <w:color w:val="000000" w:themeColor="text1"/>
                <w:lang w:val="en-GB"/>
              </w:rPr>
            </w:rPrChange>
          </w:rPr>
          <w:delText xml:space="preserve">but have not used any machine learning or deep learning algorithms to compare with. </w:delText>
        </w:r>
        <w:r w:rsidR="003866E0" w:rsidRPr="00FC5D3D" w:rsidDel="0033226C">
          <w:rPr>
            <w:color w:val="7030A0"/>
            <w:lang w:val="en-GB"/>
            <w:rPrChange w:id="869" w:author="Stephen Brooks" w:date="2022-04-21T11:46:00Z">
              <w:rPr>
                <w:color w:val="000000" w:themeColor="text1"/>
                <w:lang w:val="en-GB"/>
              </w:rPr>
            </w:rPrChange>
          </w:rPr>
          <w:delText xml:space="preserve">In [5] researchers have formulated a model of </w:delText>
        </w:r>
        <w:r w:rsidR="00294589" w:rsidRPr="00FC5D3D" w:rsidDel="0033226C">
          <w:rPr>
            <w:color w:val="7030A0"/>
            <w:lang w:val="en-GB"/>
            <w:rPrChange w:id="870" w:author="Stephen Brooks" w:date="2022-04-21T11:46:00Z">
              <w:rPr>
                <w:color w:val="000000" w:themeColor="text1"/>
                <w:lang w:val="en-GB"/>
              </w:rPr>
            </w:rPrChange>
          </w:rPr>
          <w:delText xml:space="preserve">the </w:delText>
        </w:r>
        <w:r w:rsidR="003866E0" w:rsidRPr="00FC5D3D" w:rsidDel="0033226C">
          <w:rPr>
            <w:color w:val="7030A0"/>
            <w:rPrChange w:id="871" w:author="Stephen Brooks" w:date="2022-04-21T11:46:00Z">
              <w:rPr>
                <w:color w:val="000000"/>
              </w:rPr>
            </w:rPrChange>
          </w:rPr>
          <w:delText>XGBoost machine learning algorithm</w:delText>
        </w:r>
        <w:r w:rsidR="003866E0" w:rsidRPr="00FC5D3D" w:rsidDel="0033226C">
          <w:rPr>
            <w:color w:val="7030A0"/>
            <w:rPrChange w:id="872" w:author="Stephen Brooks" w:date="2022-04-21T11:46:00Z">
              <w:rPr/>
            </w:rPrChange>
          </w:rPr>
          <w:delText xml:space="preserve"> </w:delText>
        </w:r>
        <w:r w:rsidR="001C0C08" w:rsidRPr="00FC5D3D" w:rsidDel="0033226C">
          <w:rPr>
            <w:color w:val="7030A0"/>
            <w:rPrChange w:id="873" w:author="Stephen Brooks" w:date="2022-04-21T11:46:00Z">
              <w:rPr/>
            </w:rPrChange>
          </w:rPr>
          <w:delText xml:space="preserve">for </w:delText>
        </w:r>
        <w:r w:rsidR="001C0C08" w:rsidRPr="00FC5D3D" w:rsidDel="0033226C">
          <w:rPr>
            <w:color w:val="7030A0"/>
            <w:rPrChange w:id="874" w:author="Stephen Brooks" w:date="2022-04-21T11:46:00Z">
              <w:rPr>
                <w:color w:val="000000"/>
              </w:rPr>
            </w:rPrChange>
          </w:rPr>
          <w:delText xml:space="preserve">cholera epidemics predictions linked with weather </w:delText>
        </w:r>
        <w:r w:rsidR="005C6C76" w:rsidRPr="00FC5D3D" w:rsidDel="0033226C">
          <w:rPr>
            <w:color w:val="7030A0"/>
            <w:rPrChange w:id="875" w:author="Stephen Brooks" w:date="2022-04-21T11:46:00Z">
              <w:rPr>
                <w:color w:val="000000"/>
              </w:rPr>
            </w:rPrChange>
          </w:rPr>
          <w:delText>variable,</w:delText>
        </w:r>
        <w:r w:rsidR="001C0C08" w:rsidRPr="00FC5D3D" w:rsidDel="0033226C">
          <w:rPr>
            <w:color w:val="7030A0"/>
            <w:rPrChange w:id="876" w:author="Stephen Brooks" w:date="2022-04-21T11:46:00Z">
              <w:rPr/>
            </w:rPrChange>
          </w:rPr>
          <w:delText xml:space="preserve"> but they have not studied with real world data from </w:delText>
        </w:r>
        <w:r w:rsidR="001C0C08" w:rsidRPr="00FC5D3D" w:rsidDel="0033226C">
          <w:rPr>
            <w:color w:val="7030A0"/>
            <w:rPrChange w:id="877" w:author="Stephen Brooks" w:date="2022-04-21T11:46:00Z">
              <w:rPr>
                <w:color w:val="000000"/>
              </w:rPr>
            </w:rPrChange>
          </w:rPr>
          <w:delText>health-care systems.</w:delText>
        </w:r>
        <w:r w:rsidR="009D3FB3" w:rsidRPr="00FC5D3D" w:rsidDel="0033226C">
          <w:rPr>
            <w:color w:val="7030A0"/>
            <w:rPrChange w:id="878" w:author="Stephen Brooks" w:date="2022-04-21T11:46:00Z">
              <w:rPr>
                <w:color w:val="000000"/>
              </w:rPr>
            </w:rPrChange>
          </w:rPr>
          <w:delText xml:space="preserve"> A</w:delText>
        </w:r>
        <w:r w:rsidR="00E265CA" w:rsidRPr="00FC5D3D" w:rsidDel="0033226C">
          <w:rPr>
            <w:color w:val="7030A0"/>
            <w:rPrChange w:id="879" w:author="Stephen Brooks" w:date="2022-04-21T11:46:00Z">
              <w:rPr>
                <w:color w:val="000000"/>
              </w:rPr>
            </w:rPrChange>
          </w:rPr>
          <w:delText xml:space="preserve"> predictive modeling</w:delText>
        </w:r>
        <w:r w:rsidR="009D3FB3" w:rsidRPr="00FC5D3D" w:rsidDel="0033226C">
          <w:rPr>
            <w:color w:val="7030A0"/>
            <w:rPrChange w:id="880" w:author="Stephen Brooks" w:date="2022-04-21T11:46:00Z">
              <w:rPr>
                <w:color w:val="000000"/>
              </w:rPr>
            </w:rPrChange>
          </w:rPr>
          <w:delText xml:space="preserve"> for climate change with dengue epidemic</w:delText>
        </w:r>
        <w:r w:rsidR="00F95056" w:rsidRPr="00FC5D3D" w:rsidDel="0033226C">
          <w:rPr>
            <w:color w:val="7030A0"/>
            <w:rPrChange w:id="881" w:author="Stephen Brooks" w:date="2022-04-21T11:46:00Z">
              <w:rPr>
                <w:color w:val="000000"/>
              </w:rPr>
            </w:rPrChange>
          </w:rPr>
          <w:delText xml:space="preserve"> [7]</w:delText>
        </w:r>
        <w:r w:rsidR="00E265CA" w:rsidRPr="00FC5D3D" w:rsidDel="0033226C">
          <w:rPr>
            <w:color w:val="7030A0"/>
            <w:rPrChange w:id="882" w:author="Stephen Brooks" w:date="2022-04-21T11:46:00Z">
              <w:rPr>
                <w:color w:val="000000"/>
              </w:rPr>
            </w:rPrChange>
          </w:rPr>
          <w:delText xml:space="preserve"> was conducted </w:delText>
        </w:r>
        <w:r w:rsidR="00F95056" w:rsidRPr="00FC5D3D" w:rsidDel="0033226C">
          <w:rPr>
            <w:color w:val="7030A0"/>
            <w:rPrChange w:id="883" w:author="Stephen Brooks" w:date="2022-04-21T11:46:00Z">
              <w:rPr>
                <w:color w:val="000000"/>
              </w:rPr>
            </w:rPrChange>
          </w:rPr>
          <w:delText>and concluded that neural</w:delText>
        </w:r>
        <w:r w:rsidR="00E265CA" w:rsidRPr="00FC5D3D" w:rsidDel="0033226C">
          <w:rPr>
            <w:color w:val="7030A0"/>
            <w:rPrChange w:id="884" w:author="Stephen Brooks" w:date="2022-04-21T11:46:00Z">
              <w:rPr>
                <w:color w:val="000000"/>
              </w:rPr>
            </w:rPrChange>
          </w:rPr>
          <w:delText xml:space="preserve"> network models</w:delText>
        </w:r>
        <w:r w:rsidR="00F95056" w:rsidRPr="00FC5D3D" w:rsidDel="0033226C">
          <w:rPr>
            <w:color w:val="7030A0"/>
            <w:rPrChange w:id="885" w:author="Stephen Brooks" w:date="2022-04-21T11:46:00Z">
              <w:rPr>
                <w:color w:val="000000"/>
              </w:rPr>
            </w:rPrChange>
          </w:rPr>
          <w:delText xml:space="preserve"> (MLP, LSTM, GRU)</w:delText>
        </w:r>
        <w:r w:rsidR="00E265CA" w:rsidRPr="00FC5D3D" w:rsidDel="0033226C">
          <w:rPr>
            <w:color w:val="7030A0"/>
            <w:rPrChange w:id="886" w:author="Stephen Brooks" w:date="2022-04-21T11:46:00Z">
              <w:rPr>
                <w:color w:val="000000"/>
              </w:rPr>
            </w:rPrChange>
          </w:rPr>
          <w:delText xml:space="preserve"> </w:delText>
        </w:r>
        <w:r w:rsidR="00F95056" w:rsidRPr="00FC5D3D" w:rsidDel="0033226C">
          <w:rPr>
            <w:color w:val="7030A0"/>
            <w:rPrChange w:id="887" w:author="Stephen Brooks" w:date="2022-04-21T11:46:00Z">
              <w:rPr>
                <w:color w:val="000000"/>
              </w:rPr>
            </w:rPrChange>
          </w:rPr>
          <w:delText>significantly outperforms</w:delText>
        </w:r>
        <w:r w:rsidR="00E265CA" w:rsidRPr="00FC5D3D" w:rsidDel="0033226C">
          <w:rPr>
            <w:color w:val="7030A0"/>
            <w:rPrChange w:id="888" w:author="Stephen Brooks" w:date="2022-04-21T11:46:00Z">
              <w:rPr>
                <w:color w:val="000000"/>
              </w:rPr>
            </w:rPrChange>
          </w:rPr>
          <w:delText xml:space="preserve"> traditional </w:delText>
        </w:r>
        <w:r w:rsidR="00F95056" w:rsidRPr="00FC5D3D" w:rsidDel="0033226C">
          <w:rPr>
            <w:color w:val="7030A0"/>
            <w:rPrChange w:id="889" w:author="Stephen Brooks" w:date="2022-04-21T11:46:00Z">
              <w:rPr>
                <w:color w:val="000000"/>
              </w:rPr>
            </w:rPrChange>
          </w:rPr>
          <w:delText xml:space="preserve">machine learning models but they have not </w:delText>
        </w:r>
        <w:r w:rsidR="00A22D00" w:rsidRPr="00FC5D3D" w:rsidDel="0033226C">
          <w:rPr>
            <w:color w:val="7030A0"/>
            <w:rPrChange w:id="890" w:author="Stephen Brooks" w:date="2022-04-21T11:46:00Z">
              <w:rPr>
                <w:color w:val="000000"/>
              </w:rPr>
            </w:rPrChange>
          </w:rPr>
          <w:delText>given</w:delText>
        </w:r>
        <w:r w:rsidR="00F95056" w:rsidRPr="00FC5D3D" w:rsidDel="0033226C">
          <w:rPr>
            <w:color w:val="7030A0"/>
            <w:rPrChange w:id="891" w:author="Stephen Brooks" w:date="2022-04-21T11:46:00Z">
              <w:rPr>
                <w:color w:val="000000"/>
              </w:rPr>
            </w:rPrChange>
          </w:rPr>
          <w:delText xml:space="preserve"> analysis </w:delText>
        </w:r>
        <w:r w:rsidR="00A22D00" w:rsidRPr="00FC5D3D" w:rsidDel="0033226C">
          <w:rPr>
            <w:color w:val="7030A0"/>
            <w:rPrChange w:id="892" w:author="Stephen Brooks" w:date="2022-04-21T11:46:00Z">
              <w:rPr>
                <w:color w:val="000000"/>
              </w:rPr>
            </w:rPrChange>
          </w:rPr>
          <w:delText xml:space="preserve">background reasoning and no indication of if they tried with optimal hyperparameter settings, since they play </w:delText>
        </w:r>
        <w:r w:rsidR="009D3FB3" w:rsidRPr="00FC5D3D" w:rsidDel="0033226C">
          <w:rPr>
            <w:color w:val="7030A0"/>
            <w:rPrChange w:id="893" w:author="Stephen Brooks" w:date="2022-04-21T11:46:00Z">
              <w:rPr>
                <w:color w:val="000000"/>
              </w:rPr>
            </w:rPrChange>
          </w:rPr>
          <w:delText xml:space="preserve">a </w:delText>
        </w:r>
        <w:r w:rsidR="00A22D00" w:rsidRPr="00FC5D3D" w:rsidDel="0033226C">
          <w:rPr>
            <w:color w:val="7030A0"/>
            <w:rPrChange w:id="894" w:author="Stephen Brooks" w:date="2022-04-21T11:46:00Z">
              <w:rPr>
                <w:color w:val="000000"/>
              </w:rPr>
            </w:rPrChange>
          </w:rPr>
          <w:delText xml:space="preserve">key role in such modeling. </w:delText>
        </w:r>
        <w:r w:rsidR="00A22D00" w:rsidRPr="00FC5D3D" w:rsidDel="0033226C">
          <w:rPr>
            <w:color w:val="7030A0"/>
            <w:rPrChange w:id="895" w:author="Stephen Brooks" w:date="2022-04-21T11:46:00Z">
              <w:rPr/>
            </w:rPrChange>
          </w:rPr>
          <w:delText xml:space="preserve">A decision-supporting tool [8] for medical centers and health-care services has been proposed </w:delText>
        </w:r>
        <w:r w:rsidR="006B275F" w:rsidRPr="00FC5D3D" w:rsidDel="0033226C">
          <w:rPr>
            <w:color w:val="7030A0"/>
            <w:rPrChange w:id="896" w:author="Stephen Brooks" w:date="2022-04-21T11:46:00Z">
              <w:rPr/>
            </w:rPrChange>
          </w:rPr>
          <w:delText xml:space="preserve">for influenza prediction </w:delText>
        </w:r>
        <w:r w:rsidR="00A22D00" w:rsidRPr="00FC5D3D" w:rsidDel="0033226C">
          <w:rPr>
            <w:color w:val="7030A0"/>
            <w:rPrChange w:id="897" w:author="Stephen Brooks" w:date="2022-04-21T11:46:00Z">
              <w:rPr/>
            </w:rPrChange>
          </w:rPr>
          <w:delText>with limited data for Bel</w:delText>
        </w:r>
        <w:r w:rsidR="006B275F" w:rsidRPr="00FC5D3D" w:rsidDel="0033226C">
          <w:rPr>
            <w:color w:val="7030A0"/>
            <w:rPrChange w:id="898" w:author="Stephen Brooks" w:date="2022-04-21T11:46:00Z">
              <w:rPr/>
            </w:rPrChange>
          </w:rPr>
          <w:delText>g</w:delText>
        </w:r>
        <w:r w:rsidR="00A22D00" w:rsidRPr="00FC5D3D" w:rsidDel="0033226C">
          <w:rPr>
            <w:color w:val="7030A0"/>
            <w:rPrChange w:id="899" w:author="Stephen Brooks" w:date="2022-04-21T11:46:00Z">
              <w:rPr/>
            </w:rPrChange>
          </w:rPr>
          <w:delText xml:space="preserve">ium </w:delText>
        </w:r>
        <w:r w:rsidR="006B275F" w:rsidRPr="00FC5D3D" w:rsidDel="0033226C">
          <w:rPr>
            <w:color w:val="7030A0"/>
            <w:rPrChange w:id="900" w:author="Stephen Brooks" w:date="2022-04-21T11:46:00Z">
              <w:rPr/>
            </w:rPrChange>
          </w:rPr>
          <w:delText>which could be tested with more sophisticated and diverse dataset</w:delText>
        </w:r>
        <w:r w:rsidR="00F008CE" w:rsidRPr="00FC5D3D" w:rsidDel="0033226C">
          <w:rPr>
            <w:color w:val="7030A0"/>
            <w:rPrChange w:id="901" w:author="Stephen Brooks" w:date="2022-04-21T11:46:00Z">
              <w:rPr/>
            </w:rPrChange>
          </w:rPr>
          <w:delText xml:space="preserve"> and the similar issue noticed in [9] where they conducted their study on performance evaluation of prediction of machine learning models with liver disease </w:delText>
        </w:r>
        <w:r w:rsidR="00212C0C" w:rsidRPr="00FC5D3D" w:rsidDel="0033226C">
          <w:rPr>
            <w:color w:val="7030A0"/>
            <w:rPrChange w:id="902" w:author="Stephen Brooks" w:date="2022-04-21T11:46:00Z">
              <w:rPr/>
            </w:rPrChange>
          </w:rPr>
          <w:delText>by taking some sample data.</w:delText>
        </w:r>
      </w:del>
    </w:p>
    <w:p w14:paraId="0A22CF10" w14:textId="418310C8" w:rsidR="00212C0C" w:rsidRPr="00FC5D3D" w:rsidDel="0033226C" w:rsidRDefault="00212C0C" w:rsidP="002E7BF4">
      <w:pPr>
        <w:spacing w:line="360" w:lineRule="auto"/>
        <w:jc w:val="both"/>
        <w:rPr>
          <w:del w:id="903" w:author="Rashid Islam" w:date="2022-04-22T01:27:00Z"/>
          <w:color w:val="7030A0"/>
          <w:rPrChange w:id="904" w:author="Stephen Brooks" w:date="2022-04-21T11:46:00Z">
            <w:rPr>
              <w:del w:id="905" w:author="Rashid Islam" w:date="2022-04-22T01:27:00Z"/>
            </w:rPr>
          </w:rPrChange>
        </w:rPr>
      </w:pPr>
    </w:p>
    <w:p w14:paraId="2A6EC702" w14:textId="789A1AE1" w:rsidR="00100440" w:rsidRPr="00FC5D3D" w:rsidDel="0033226C" w:rsidRDefault="00212C0C" w:rsidP="00100440">
      <w:pPr>
        <w:spacing w:line="360" w:lineRule="auto"/>
        <w:jc w:val="both"/>
        <w:rPr>
          <w:del w:id="906" w:author="Rashid Islam" w:date="2022-04-22T01:27:00Z"/>
          <w:color w:val="7030A0"/>
          <w:rPrChange w:id="907" w:author="Stephen Brooks" w:date="2022-04-21T11:46:00Z">
            <w:rPr>
              <w:del w:id="908" w:author="Rashid Islam" w:date="2022-04-22T01:27:00Z"/>
            </w:rPr>
          </w:rPrChange>
        </w:rPr>
      </w:pPr>
      <w:del w:id="909" w:author="Rashid Islam" w:date="2022-04-22T01:27:00Z">
        <w:r w:rsidRPr="00FC5D3D" w:rsidDel="0033226C">
          <w:rPr>
            <w:color w:val="7030A0"/>
            <w:rPrChange w:id="910" w:author="Stephen Brooks" w:date="2022-04-21T11:46:00Z">
              <w:rPr/>
            </w:rPrChange>
          </w:rPr>
          <w:delText>Lateral Chromatic Aberration can lead people to misjudge information shown on displays</w:delText>
        </w:r>
        <w:r w:rsidR="00D70217" w:rsidRPr="00FC5D3D" w:rsidDel="0033226C">
          <w:rPr>
            <w:color w:val="7030A0"/>
            <w:rPrChange w:id="911" w:author="Stephen Brooks" w:date="2022-04-21T11:46:00Z">
              <w:rPr/>
            </w:rPrChange>
          </w:rPr>
          <w:delText xml:space="preserve">. Researchers of [10] proposed a simple correction method and design guidelines to attain promising results </w:delText>
        </w:r>
        <w:r w:rsidR="00D14636" w:rsidRPr="00FC5D3D" w:rsidDel="0033226C">
          <w:rPr>
            <w:color w:val="7030A0"/>
            <w:rPrChange w:id="912" w:author="Stephen Brooks" w:date="2022-04-21T11:46:00Z">
              <w:rPr/>
            </w:rPrChange>
          </w:rPr>
          <w:delText>but that is limited to certain eyeglasses and some common objects and d</w:delText>
        </w:r>
        <w:r w:rsidR="009D3FB3" w:rsidRPr="00FC5D3D" w:rsidDel="0033226C">
          <w:rPr>
            <w:color w:val="7030A0"/>
            <w:rPrChange w:id="913" w:author="Stephen Brooks" w:date="2022-04-21T11:46:00Z">
              <w:rPr/>
            </w:rPrChange>
          </w:rPr>
          <w:delText xml:space="preserve">oes </w:delText>
        </w:r>
        <w:r w:rsidR="00D14636" w:rsidRPr="00FC5D3D" w:rsidDel="0033226C">
          <w:rPr>
            <w:color w:val="7030A0"/>
            <w:rPrChange w:id="914" w:author="Stephen Brooks" w:date="2022-04-21T11:46:00Z">
              <w:rPr/>
            </w:rPrChange>
          </w:rPr>
          <w:delText>n</w:delText>
        </w:r>
        <w:r w:rsidR="009D3FB3" w:rsidRPr="00FC5D3D" w:rsidDel="0033226C">
          <w:rPr>
            <w:color w:val="7030A0"/>
            <w:rPrChange w:id="915" w:author="Stephen Brooks" w:date="2022-04-21T11:46:00Z">
              <w:rPr/>
            </w:rPrChange>
          </w:rPr>
          <w:delText>o</w:delText>
        </w:r>
        <w:r w:rsidR="00D14636" w:rsidRPr="00FC5D3D" w:rsidDel="0033226C">
          <w:rPr>
            <w:color w:val="7030A0"/>
            <w:rPrChange w:id="916" w:author="Stephen Brooks" w:date="2022-04-21T11:46:00Z">
              <w:rPr/>
            </w:rPrChange>
          </w:rPr>
          <w:delText xml:space="preserve">t extend </w:delText>
        </w:r>
        <w:r w:rsidR="009D3FB3" w:rsidRPr="00FC5D3D" w:rsidDel="0033226C">
          <w:rPr>
            <w:color w:val="7030A0"/>
            <w:rPrChange w:id="917" w:author="Stephen Brooks" w:date="2022-04-21T11:46:00Z">
              <w:rPr/>
            </w:rPrChange>
          </w:rPr>
          <w:delText xml:space="preserve">to a </w:delText>
        </w:r>
        <w:r w:rsidR="00D14636" w:rsidRPr="00FC5D3D" w:rsidDel="0033226C">
          <w:rPr>
            <w:color w:val="7030A0"/>
            <w:rPrChange w:id="918" w:author="Stephen Brooks" w:date="2022-04-21T11:46:00Z">
              <w:rPr/>
            </w:rPrChange>
          </w:rPr>
          <w:delText xml:space="preserve">real and generalised environment. </w:delText>
        </w:r>
        <w:r w:rsidR="006E6213" w:rsidRPr="00FC5D3D" w:rsidDel="0033226C">
          <w:rPr>
            <w:color w:val="7030A0"/>
            <w:rPrChange w:id="919" w:author="Stephen Brooks" w:date="2022-04-21T11:46:00Z">
              <w:rPr>
                <w:color w:val="000000" w:themeColor="text1"/>
              </w:rPr>
            </w:rPrChange>
          </w:rPr>
          <w:delText>Color illusions on liquid crystal displays and design guidelines in information visualisation system [11] is investigated with only limited domain experts</w:delText>
        </w:r>
        <w:r w:rsidR="006E6213" w:rsidRPr="00FC5D3D" w:rsidDel="0033226C">
          <w:rPr>
            <w:color w:val="7030A0"/>
            <w:rPrChange w:id="920" w:author="Stephen Brooks" w:date="2022-04-21T11:46:00Z">
              <w:rPr/>
            </w:rPrChange>
          </w:rPr>
          <w:delText xml:space="preserve">. </w:delText>
        </w:r>
        <w:r w:rsidR="00873CDE" w:rsidRPr="00FC5D3D" w:rsidDel="0033226C">
          <w:rPr>
            <w:color w:val="7030A0"/>
            <w:rPrChange w:id="921" w:author="Stephen Brooks" w:date="2022-04-21T11:46:00Z">
              <w:rPr/>
            </w:rPrChange>
          </w:rPr>
          <w:delText>C</w:delText>
        </w:r>
        <w:r w:rsidR="004E35C4" w:rsidRPr="00FC5D3D" w:rsidDel="0033226C">
          <w:rPr>
            <w:color w:val="7030A0"/>
            <w:rPrChange w:id="922" w:author="Stephen Brooks" w:date="2022-04-21T11:46:00Z">
              <w:rPr/>
            </w:rPrChange>
          </w:rPr>
          <w:delText>h</w:delText>
        </w:r>
        <w:r w:rsidR="00873CDE" w:rsidRPr="00FC5D3D" w:rsidDel="0033226C">
          <w:rPr>
            <w:color w:val="7030A0"/>
            <w:rPrChange w:id="923" w:author="Stephen Brooks" w:date="2022-04-21T11:46:00Z">
              <w:rPr/>
            </w:rPrChange>
          </w:rPr>
          <w:delText>r</w:delText>
        </w:r>
        <w:r w:rsidR="004E35C4" w:rsidRPr="00FC5D3D" w:rsidDel="0033226C">
          <w:rPr>
            <w:color w:val="7030A0"/>
            <w:rPrChange w:id="924" w:author="Stephen Brooks" w:date="2022-04-21T11:46:00Z">
              <w:rPr/>
            </w:rPrChange>
          </w:rPr>
          <w:delText>o</w:delText>
        </w:r>
        <w:r w:rsidR="00873CDE" w:rsidRPr="00FC5D3D" w:rsidDel="0033226C">
          <w:rPr>
            <w:color w:val="7030A0"/>
            <w:rPrChange w:id="925" w:author="Stephen Brooks" w:date="2022-04-21T11:46:00Z">
              <w:rPr/>
            </w:rPrChange>
          </w:rPr>
          <w:delText>matic Aberration occurs due to refractions of each color channel</w:delText>
        </w:r>
        <w:r w:rsidR="009D71E8" w:rsidRPr="00FC5D3D" w:rsidDel="0033226C">
          <w:rPr>
            <w:color w:val="7030A0"/>
            <w:rPrChange w:id="926" w:author="Stephen Brooks" w:date="2022-04-21T11:46:00Z">
              <w:rPr/>
            </w:rPrChange>
          </w:rPr>
          <w:delText xml:space="preserve"> and hence the </w:delText>
        </w:r>
        <w:r w:rsidR="00873CDE" w:rsidRPr="00FC5D3D" w:rsidDel="0033226C">
          <w:rPr>
            <w:color w:val="7030A0"/>
            <w:rPrChange w:id="927" w:author="Stephen Brooks" w:date="2022-04-21T11:46:00Z">
              <w:rPr/>
            </w:rPrChange>
          </w:rPr>
          <w:delText>[</w:delText>
        </w:r>
        <w:r w:rsidR="009D71E8" w:rsidRPr="00FC5D3D" w:rsidDel="0033226C">
          <w:rPr>
            <w:color w:val="7030A0"/>
            <w:rPrChange w:id="928" w:author="Stephen Brooks" w:date="2022-04-21T11:46:00Z">
              <w:rPr/>
            </w:rPrChange>
          </w:rPr>
          <w:delText>11</w:delText>
        </w:r>
        <w:r w:rsidR="00873CDE" w:rsidRPr="00FC5D3D" w:rsidDel="0033226C">
          <w:rPr>
            <w:color w:val="7030A0"/>
            <w:rPrChange w:id="929" w:author="Stephen Brooks" w:date="2022-04-21T11:46:00Z">
              <w:rPr/>
            </w:rPrChange>
          </w:rPr>
          <w:delText xml:space="preserve">] addresses the use of image warping to reduce this effect </w:delText>
        </w:r>
        <w:r w:rsidR="009D71E8" w:rsidRPr="00FC5D3D" w:rsidDel="0033226C">
          <w:rPr>
            <w:color w:val="7030A0"/>
            <w:rPrChange w:id="930" w:author="Stephen Brooks" w:date="2022-04-21T11:46:00Z">
              <w:rPr/>
            </w:rPrChange>
          </w:rPr>
          <w:delText>but without calibrating the model for different zoom/focus level</w:delText>
        </w:r>
        <w:r w:rsidR="002E7BF4" w:rsidRPr="00FC5D3D" w:rsidDel="0033226C">
          <w:rPr>
            <w:color w:val="7030A0"/>
            <w:rPrChange w:id="931" w:author="Stephen Brooks" w:date="2022-04-21T11:46:00Z">
              <w:rPr/>
            </w:rPrChange>
          </w:rPr>
          <w:delText xml:space="preserve">, </w:delText>
        </w:r>
        <w:r w:rsidR="002E7BF4" w:rsidRPr="00FC5D3D" w:rsidDel="0033226C">
          <w:rPr>
            <w:rFonts w:eastAsiaTheme="minorHAnsi"/>
            <w:color w:val="7030A0"/>
            <w:lang w:val="en-GB" w:eastAsia="en-US"/>
            <w:rPrChange w:id="932" w:author="Stephen Brooks" w:date="2022-04-21T11:46:00Z">
              <w:rPr>
                <w:rFonts w:eastAsiaTheme="minorHAnsi"/>
                <w:lang w:val="en-GB" w:eastAsia="en-US"/>
              </w:rPr>
            </w:rPrChange>
          </w:rPr>
          <w:delText xml:space="preserve">displacement, and deformation. </w:delText>
        </w:r>
        <w:r w:rsidR="002E7BF4" w:rsidRPr="00FC5D3D" w:rsidDel="0033226C">
          <w:rPr>
            <w:color w:val="7030A0"/>
            <w:rPrChange w:id="933" w:author="Stephen Brooks" w:date="2022-04-21T11:46:00Z">
              <w:rPr/>
            </w:rPrChange>
          </w:rPr>
          <w:delText xml:space="preserve">Only lateral effect </w:delText>
        </w:r>
        <w:r w:rsidR="00301BEC" w:rsidRPr="00FC5D3D" w:rsidDel="0033226C">
          <w:rPr>
            <w:color w:val="7030A0"/>
            <w:rPrChange w:id="934" w:author="Stephen Brooks" w:date="2022-04-21T11:46:00Z">
              <w:rPr/>
            </w:rPrChange>
          </w:rPr>
          <w:delText xml:space="preserve">with image warping </w:delText>
        </w:r>
        <w:r w:rsidR="002E7BF4" w:rsidRPr="00FC5D3D" w:rsidDel="0033226C">
          <w:rPr>
            <w:color w:val="7030A0"/>
            <w:rPrChange w:id="935" w:author="Stephen Brooks" w:date="2022-04-21T11:46:00Z">
              <w:rPr/>
            </w:rPrChange>
          </w:rPr>
          <w:delText>is considered in a</w:delText>
        </w:r>
        <w:r w:rsidR="00D5196D" w:rsidRPr="00FC5D3D" w:rsidDel="0033226C">
          <w:rPr>
            <w:color w:val="7030A0"/>
            <w:rPrChange w:id="936" w:author="Stephen Brooks" w:date="2022-04-21T11:46:00Z">
              <w:rPr/>
            </w:rPrChange>
          </w:rPr>
          <w:delText xml:space="preserve"> proposed a system</w:delText>
        </w:r>
        <w:r w:rsidR="002E7BF4" w:rsidRPr="00FC5D3D" w:rsidDel="0033226C">
          <w:rPr>
            <w:color w:val="7030A0"/>
            <w:rPrChange w:id="937" w:author="Stephen Brooks" w:date="2022-04-21T11:46:00Z">
              <w:rPr/>
            </w:rPrChange>
          </w:rPr>
          <w:delText xml:space="preserve"> [12, 13]</w:delText>
        </w:r>
        <w:r w:rsidR="00D5196D" w:rsidRPr="00FC5D3D" w:rsidDel="0033226C">
          <w:rPr>
            <w:color w:val="7030A0"/>
            <w:rPrChange w:id="938" w:author="Stephen Brooks" w:date="2022-04-21T11:46:00Z">
              <w:rPr/>
            </w:rPrChange>
          </w:rPr>
          <w:delText xml:space="preserve"> </w:delText>
        </w:r>
        <w:r w:rsidR="002E7BF4" w:rsidRPr="00FC5D3D" w:rsidDel="0033226C">
          <w:rPr>
            <w:color w:val="7030A0"/>
            <w:rPrChange w:id="939" w:author="Stephen Brooks" w:date="2022-04-21T11:46:00Z">
              <w:rPr/>
            </w:rPrChange>
          </w:rPr>
          <w:delText xml:space="preserve">to resolve such problems </w:delText>
        </w:r>
        <w:r w:rsidR="00D5196D" w:rsidRPr="00FC5D3D" w:rsidDel="0033226C">
          <w:rPr>
            <w:color w:val="7030A0"/>
            <w:rPrChange w:id="940" w:author="Stephen Brooks" w:date="2022-04-21T11:46:00Z">
              <w:rPr/>
            </w:rPrChange>
          </w:rPr>
          <w:delText xml:space="preserve">but not </w:delText>
        </w:r>
        <w:r w:rsidR="002E7BF4" w:rsidRPr="00FC5D3D" w:rsidDel="0033226C">
          <w:rPr>
            <w:color w:val="7030A0"/>
            <w:rPrChange w:id="941" w:author="Stephen Brooks" w:date="2022-04-21T11:46:00Z">
              <w:rPr/>
            </w:rPrChange>
          </w:rPr>
          <w:delText xml:space="preserve">considered </w:delText>
        </w:r>
        <w:r w:rsidR="009D3FB3" w:rsidRPr="00FC5D3D" w:rsidDel="0033226C">
          <w:rPr>
            <w:color w:val="7030A0"/>
            <w:rPrChange w:id="942" w:author="Stephen Brooks" w:date="2022-04-21T11:46:00Z">
              <w:rPr/>
            </w:rPrChange>
          </w:rPr>
          <w:delText xml:space="preserve">for </w:delText>
        </w:r>
        <w:r w:rsidR="00D5196D" w:rsidRPr="00FC5D3D" w:rsidDel="0033226C">
          <w:rPr>
            <w:color w:val="7030A0"/>
            <w:rPrChange w:id="943" w:author="Stephen Brooks" w:date="2022-04-21T11:46:00Z">
              <w:rPr/>
            </w:rPrChange>
          </w:rPr>
          <w:delText>longitudinal</w:delText>
        </w:r>
        <w:r w:rsidR="0097317D" w:rsidRPr="00FC5D3D" w:rsidDel="0033226C">
          <w:rPr>
            <w:color w:val="7030A0"/>
            <w:rPrChange w:id="944" w:author="Stephen Brooks" w:date="2022-04-21T11:46:00Z">
              <w:rPr/>
            </w:rPrChange>
          </w:rPr>
          <w:delText>, geometric</w:delText>
        </w:r>
        <w:r w:rsidR="002543BD" w:rsidRPr="00FC5D3D" w:rsidDel="0033226C">
          <w:rPr>
            <w:color w:val="7030A0"/>
            <w:rPrChange w:id="945" w:author="Stephen Brooks" w:date="2022-04-21T11:46:00Z">
              <w:rPr/>
            </w:rPrChange>
          </w:rPr>
          <w:delText xml:space="preserve"> or</w:delText>
        </w:r>
        <w:r w:rsidR="0097317D" w:rsidRPr="00FC5D3D" w:rsidDel="0033226C">
          <w:rPr>
            <w:color w:val="7030A0"/>
            <w:rPrChange w:id="946" w:author="Stephen Brooks" w:date="2022-04-21T11:46:00Z">
              <w:rPr/>
            </w:rPrChange>
          </w:rPr>
          <w:delText xml:space="preserve"> </w:delText>
        </w:r>
        <w:r w:rsidR="00D5196D" w:rsidRPr="00FC5D3D" w:rsidDel="0033226C">
          <w:rPr>
            <w:color w:val="7030A0"/>
            <w:rPrChange w:id="947" w:author="Stephen Brooks" w:date="2022-04-21T11:46:00Z">
              <w:rPr/>
            </w:rPrChange>
          </w:rPr>
          <w:delText xml:space="preserve">other forms of optical distortions. </w:delText>
        </w:r>
        <w:r w:rsidR="00F24919" w:rsidRPr="00FC5D3D" w:rsidDel="0033226C">
          <w:rPr>
            <w:color w:val="7030A0"/>
            <w:rPrChange w:id="948" w:author="Stephen Brooks" w:date="2022-04-21T11:46:00Z">
              <w:rPr/>
            </w:rPrChange>
          </w:rPr>
          <w:delText>These uncovered issues are partially resolved by [14</w:delText>
        </w:r>
        <w:r w:rsidR="000F76EA" w:rsidRPr="00FC5D3D" w:rsidDel="0033226C">
          <w:rPr>
            <w:color w:val="7030A0"/>
            <w:rPrChange w:id="949" w:author="Stephen Brooks" w:date="2022-04-21T11:46:00Z">
              <w:rPr/>
            </w:rPrChange>
          </w:rPr>
          <w:delText>, 15</w:delText>
        </w:r>
        <w:r w:rsidR="00F24919" w:rsidRPr="00FC5D3D" w:rsidDel="0033226C">
          <w:rPr>
            <w:color w:val="7030A0"/>
            <w:rPrChange w:id="950" w:author="Stephen Brooks" w:date="2022-04-21T11:46:00Z">
              <w:rPr/>
            </w:rPrChange>
          </w:rPr>
          <w:delText xml:space="preserve">] but their rendering </w:delText>
        </w:r>
        <w:r w:rsidR="00F61DC6" w:rsidRPr="00FC5D3D" w:rsidDel="0033226C">
          <w:rPr>
            <w:color w:val="7030A0"/>
            <w:rPrChange w:id="951" w:author="Stephen Brooks" w:date="2022-04-21T11:46:00Z">
              <w:rPr/>
            </w:rPrChange>
          </w:rPr>
          <w:delText>mechanism is limited to single light sources</w:delText>
        </w:r>
        <w:r w:rsidR="003A7C37" w:rsidRPr="00FC5D3D" w:rsidDel="0033226C">
          <w:rPr>
            <w:color w:val="7030A0"/>
            <w:rPrChange w:id="952" w:author="Stephen Brooks" w:date="2022-04-21T11:46:00Z">
              <w:rPr/>
            </w:rPrChange>
          </w:rPr>
          <w:delText xml:space="preserve">, </w:delText>
        </w:r>
        <w:r w:rsidR="00F61DC6" w:rsidRPr="00FC5D3D" w:rsidDel="0033226C">
          <w:rPr>
            <w:color w:val="7030A0"/>
            <w:rPrChange w:id="953" w:author="Stephen Brooks" w:date="2022-04-21T11:46:00Z">
              <w:rPr/>
            </w:rPrChange>
          </w:rPr>
          <w:delText>undergoes with rasterization aliasing effect</w:delText>
        </w:r>
        <w:r w:rsidR="003A7C37" w:rsidRPr="00FC5D3D" w:rsidDel="0033226C">
          <w:rPr>
            <w:color w:val="7030A0"/>
            <w:rPrChange w:id="954" w:author="Stephen Brooks" w:date="2022-04-21T11:46:00Z">
              <w:rPr/>
            </w:rPrChange>
          </w:rPr>
          <w:delText>, interaction with painting metaphor and temporal interpolation</w:delText>
        </w:r>
        <w:r w:rsidR="000F498A" w:rsidRPr="00FC5D3D" w:rsidDel="0033226C">
          <w:rPr>
            <w:color w:val="7030A0"/>
            <w:rPrChange w:id="955" w:author="Stephen Brooks" w:date="2022-04-21T11:46:00Z">
              <w:rPr/>
            </w:rPrChange>
          </w:rPr>
          <w:delText xml:space="preserve"> with event-driven control.</w:delText>
        </w:r>
        <w:r w:rsidR="0074659D" w:rsidRPr="00FC5D3D" w:rsidDel="0033226C">
          <w:rPr>
            <w:color w:val="7030A0"/>
            <w:rPrChange w:id="956" w:author="Stephen Brooks" w:date="2022-04-21T11:46:00Z">
              <w:rPr/>
            </w:rPrChange>
          </w:rPr>
          <w:delText xml:space="preserve"> </w:delText>
        </w:r>
      </w:del>
    </w:p>
    <w:p w14:paraId="75C8D577" w14:textId="4B062DFD" w:rsidR="00100440" w:rsidRPr="00FC5D3D" w:rsidDel="0033226C" w:rsidRDefault="00100440" w:rsidP="00100440">
      <w:pPr>
        <w:spacing w:line="360" w:lineRule="auto"/>
        <w:jc w:val="both"/>
        <w:rPr>
          <w:del w:id="957" w:author="Rashid Islam" w:date="2022-04-22T01:27:00Z"/>
          <w:color w:val="7030A0"/>
          <w:rPrChange w:id="958" w:author="Stephen Brooks" w:date="2022-04-21T11:46:00Z">
            <w:rPr>
              <w:del w:id="959" w:author="Rashid Islam" w:date="2022-04-22T01:27:00Z"/>
            </w:rPr>
          </w:rPrChange>
        </w:rPr>
      </w:pPr>
    </w:p>
    <w:p w14:paraId="35068A95" w14:textId="4DD33D52" w:rsidR="00BE02D1" w:rsidRPr="00FC5D3D" w:rsidDel="0033226C" w:rsidRDefault="006243B3" w:rsidP="00100440">
      <w:pPr>
        <w:spacing w:line="360" w:lineRule="auto"/>
        <w:jc w:val="both"/>
        <w:rPr>
          <w:del w:id="960" w:author="Rashid Islam" w:date="2022-04-22T01:27:00Z"/>
          <w:color w:val="7030A0"/>
          <w:rPrChange w:id="961" w:author="Stephen Brooks" w:date="2022-04-21T11:46:00Z">
            <w:rPr>
              <w:del w:id="962" w:author="Rashid Islam" w:date="2022-04-22T01:27:00Z"/>
            </w:rPr>
          </w:rPrChange>
        </w:rPr>
      </w:pPr>
      <w:del w:id="963" w:author="Rashid Islam" w:date="2022-04-22T01:27:00Z">
        <w:r w:rsidRPr="00FC5D3D" w:rsidDel="0033226C">
          <w:rPr>
            <w:color w:val="7030A0"/>
            <w:rPrChange w:id="964" w:author="Stephen Brooks" w:date="2022-04-21T11:46:00Z">
              <w:rPr/>
            </w:rPrChange>
          </w:rPr>
          <w:delText xml:space="preserve">Since most visualizations do not explicitly represent uncertainty information, </w:delText>
        </w:r>
        <w:r w:rsidRPr="00FC5D3D" w:rsidDel="0033226C">
          <w:rPr>
            <w:color w:val="7030A0"/>
            <w:rPrChange w:id="965" w:author="Stephen Brooks" w:date="2022-04-21T11:46:00Z">
              <w:rPr>
                <w:color w:val="000000" w:themeColor="text1"/>
              </w:rPr>
            </w:rPrChange>
          </w:rPr>
          <w:delText xml:space="preserve">Hullman [36] conducted study and </w:delText>
        </w:r>
        <w:r w:rsidR="00AC6929" w:rsidRPr="00FC5D3D" w:rsidDel="0033226C">
          <w:rPr>
            <w:color w:val="7030A0"/>
            <w:rPrChange w:id="966" w:author="Stephen Brooks" w:date="2022-04-21T11:46:00Z">
              <w:rPr>
                <w:color w:val="000000" w:themeColor="text1"/>
              </w:rPr>
            </w:rPrChange>
          </w:rPr>
          <w:delText>identified compromised</w:delText>
        </w:r>
        <w:r w:rsidRPr="00FC5D3D" w:rsidDel="0033226C">
          <w:rPr>
            <w:color w:val="7030A0"/>
            <w:rPrChange w:id="967" w:author="Stephen Brooks" w:date="2022-04-21T11:46:00Z">
              <w:rPr>
                <w:color w:val="000000" w:themeColor="text1"/>
              </w:rPr>
            </w:rPrChange>
          </w:rPr>
          <w:delText xml:space="preserve"> results due to the possibility of biased</w:delText>
        </w:r>
        <w:r w:rsidR="00EB2C4A" w:rsidRPr="00FC5D3D" w:rsidDel="0033226C">
          <w:rPr>
            <w:color w:val="7030A0"/>
            <w:rPrChange w:id="968" w:author="Stephen Brooks" w:date="2022-04-21T11:46:00Z">
              <w:rPr>
                <w:color w:val="000000" w:themeColor="text1"/>
              </w:rPr>
            </w:rPrChange>
          </w:rPr>
          <w:delText>/</w:delText>
        </w:r>
        <w:r w:rsidR="00DA6E1D" w:rsidRPr="00FC5D3D" w:rsidDel="0033226C">
          <w:rPr>
            <w:color w:val="7030A0"/>
            <w:shd w:val="clear" w:color="auto" w:fill="FFFFFF"/>
            <w:rPrChange w:id="969" w:author="Stephen Brooks" w:date="2022-04-21T11:46:00Z">
              <w:rPr>
                <w:color w:val="202124"/>
                <w:shd w:val="clear" w:color="auto" w:fill="FFFFFF"/>
              </w:rPr>
            </w:rPrChange>
          </w:rPr>
          <w:delText>unconfident</w:delText>
        </w:r>
        <w:r w:rsidRPr="00FC5D3D" w:rsidDel="0033226C">
          <w:rPr>
            <w:color w:val="7030A0"/>
            <w:rPrChange w:id="970" w:author="Stephen Brooks" w:date="2022-04-21T11:46:00Z">
              <w:rPr>
                <w:color w:val="000000" w:themeColor="text1"/>
              </w:rPr>
            </w:rPrChange>
          </w:rPr>
          <w:delText xml:space="preserve"> responses from the </w:delText>
        </w:r>
        <w:r w:rsidR="00EB2C4A" w:rsidRPr="00FC5D3D" w:rsidDel="0033226C">
          <w:rPr>
            <w:color w:val="7030A0"/>
            <w:rPrChange w:id="971" w:author="Stephen Brooks" w:date="2022-04-21T11:46:00Z">
              <w:rPr>
                <w:color w:val="000000" w:themeColor="text1"/>
              </w:rPr>
            </w:rPrChange>
          </w:rPr>
          <w:delText>participants.</w:delText>
        </w:r>
        <w:r w:rsidRPr="00FC5D3D" w:rsidDel="0033226C">
          <w:rPr>
            <w:color w:val="7030A0"/>
            <w:rPrChange w:id="972" w:author="Stephen Brooks" w:date="2022-04-21T11:46:00Z">
              <w:rPr>
                <w:color w:val="000000" w:themeColor="text1"/>
              </w:rPr>
            </w:rPrChange>
          </w:rPr>
          <w:delText xml:space="preserve"> </w:delText>
        </w:r>
        <w:r w:rsidR="00EB2C4A" w:rsidRPr="00FC5D3D" w:rsidDel="0033226C">
          <w:rPr>
            <w:color w:val="7030A0"/>
            <w:rPrChange w:id="973" w:author="Stephen Brooks" w:date="2022-04-21T11:46:00Z">
              <w:rPr>
                <w:color w:val="000000" w:themeColor="text1"/>
              </w:rPr>
            </w:rPrChange>
          </w:rPr>
          <w:delText xml:space="preserve">Through a controlled study, Guo et. al [37] found that users experience more confidence </w:delText>
        </w:r>
        <w:r w:rsidR="00006613" w:rsidRPr="00FC5D3D" w:rsidDel="0033226C">
          <w:rPr>
            <w:color w:val="7030A0"/>
            <w:rPrChange w:id="974" w:author="Stephen Brooks" w:date="2022-04-21T11:46:00Z">
              <w:rPr>
                <w:color w:val="000000" w:themeColor="text1"/>
              </w:rPr>
            </w:rPrChange>
          </w:rPr>
          <w:delText xml:space="preserve">to determine uncertainty values but that requires the participants need to be </w:delText>
        </w:r>
        <w:r w:rsidR="00EB2C4A" w:rsidRPr="00FC5D3D" w:rsidDel="0033226C">
          <w:rPr>
            <w:color w:val="7030A0"/>
            <w:rPrChange w:id="975" w:author="Stephen Brooks" w:date="2022-04-21T11:46:00Z">
              <w:rPr>
                <w:color w:val="000000" w:themeColor="text1"/>
              </w:rPr>
            </w:rPrChange>
          </w:rPr>
          <w:delText xml:space="preserve">domain experts. </w:delText>
        </w:r>
        <w:r w:rsidR="00E90B43" w:rsidRPr="00FC5D3D" w:rsidDel="0033226C">
          <w:rPr>
            <w:rFonts w:eastAsiaTheme="minorHAnsi"/>
            <w:color w:val="7030A0"/>
            <w:lang w:val="en-GB" w:eastAsia="en-US"/>
            <w:rPrChange w:id="976" w:author="Stephen Brooks" w:date="2022-04-21T11:46:00Z">
              <w:rPr>
                <w:rFonts w:eastAsiaTheme="minorHAnsi"/>
                <w:color w:val="000000" w:themeColor="text1"/>
                <w:lang w:val="en-GB" w:eastAsia="en-US"/>
              </w:rPr>
            </w:rPrChange>
          </w:rPr>
          <w:delText>Korporaal</w:delText>
        </w:r>
        <w:r w:rsidR="00E90B43" w:rsidRPr="00FC5D3D" w:rsidDel="0033226C">
          <w:rPr>
            <w:color w:val="7030A0"/>
            <w:rPrChange w:id="977" w:author="Stephen Brooks" w:date="2022-04-21T11:46:00Z">
              <w:rPr>
                <w:color w:val="000000" w:themeColor="text1"/>
              </w:rPr>
            </w:rPrChange>
          </w:rPr>
          <w:delText xml:space="preserve"> et al. [38] conducted study find the </w:delText>
        </w:r>
        <w:r w:rsidR="00E90B43" w:rsidRPr="00FC5D3D" w:rsidDel="0033226C">
          <w:rPr>
            <w:rFonts w:eastAsiaTheme="minorHAnsi"/>
            <w:color w:val="7030A0"/>
            <w:lang w:val="en-GB" w:eastAsia="en-US"/>
            <w:rPrChange w:id="978" w:author="Stephen Brooks" w:date="2022-04-21T11:46:00Z">
              <w:rPr>
                <w:rFonts w:eastAsiaTheme="minorHAnsi"/>
                <w:color w:val="000000" w:themeColor="text1"/>
                <w:lang w:val="en-GB" w:eastAsia="en-US"/>
              </w:rPr>
            </w:rPrChange>
          </w:rPr>
          <w:delText xml:space="preserve">effects of </w:delText>
        </w:r>
        <w:r w:rsidR="00100440" w:rsidRPr="00FC5D3D" w:rsidDel="0033226C">
          <w:rPr>
            <w:rFonts w:eastAsiaTheme="minorHAnsi"/>
            <w:color w:val="7030A0"/>
            <w:lang w:val="en-GB" w:eastAsia="en-US"/>
            <w:rPrChange w:id="979" w:author="Stephen Brooks" w:date="2022-04-21T11:46:00Z">
              <w:rPr>
                <w:rFonts w:eastAsiaTheme="minorHAnsi"/>
                <w:color w:val="000000" w:themeColor="text1"/>
                <w:lang w:val="en-GB" w:eastAsia="en-US"/>
              </w:rPr>
            </w:rPrChange>
          </w:rPr>
          <w:delText>u</w:delText>
        </w:r>
        <w:r w:rsidR="00E90B43" w:rsidRPr="00FC5D3D" w:rsidDel="0033226C">
          <w:rPr>
            <w:rFonts w:eastAsiaTheme="minorHAnsi"/>
            <w:color w:val="7030A0"/>
            <w:lang w:val="en-GB" w:eastAsia="en-US"/>
            <w:rPrChange w:id="980" w:author="Stephen Brooks" w:date="2022-04-21T11:46:00Z">
              <w:rPr>
                <w:rFonts w:eastAsiaTheme="minorHAnsi"/>
                <w:color w:val="000000" w:themeColor="text1"/>
                <w:lang w:val="en-GB" w:eastAsia="en-US"/>
              </w:rPr>
            </w:rPrChange>
          </w:rPr>
          <w:delText xml:space="preserve">ncertainty </w:delText>
        </w:r>
        <w:r w:rsidR="00100440" w:rsidRPr="00FC5D3D" w:rsidDel="0033226C">
          <w:rPr>
            <w:rFonts w:eastAsiaTheme="minorHAnsi"/>
            <w:color w:val="7030A0"/>
            <w:lang w:val="en-GB" w:eastAsia="en-US"/>
            <w:rPrChange w:id="981" w:author="Stephen Brooks" w:date="2022-04-21T11:46:00Z">
              <w:rPr>
                <w:rFonts w:eastAsiaTheme="minorHAnsi"/>
                <w:color w:val="000000" w:themeColor="text1"/>
                <w:lang w:val="en-GB" w:eastAsia="en-US"/>
              </w:rPr>
            </w:rPrChange>
          </w:rPr>
          <w:delText>v</w:delText>
        </w:r>
        <w:r w:rsidR="00E90B43" w:rsidRPr="00FC5D3D" w:rsidDel="0033226C">
          <w:rPr>
            <w:rFonts w:eastAsiaTheme="minorHAnsi"/>
            <w:color w:val="7030A0"/>
            <w:lang w:val="en-GB" w:eastAsia="en-US"/>
            <w:rPrChange w:id="982" w:author="Stephen Brooks" w:date="2022-04-21T11:46:00Z">
              <w:rPr>
                <w:rFonts w:eastAsiaTheme="minorHAnsi"/>
                <w:color w:val="000000" w:themeColor="text1"/>
                <w:lang w:val="en-GB" w:eastAsia="en-US"/>
              </w:rPr>
            </w:rPrChange>
          </w:rPr>
          <w:delText xml:space="preserve">isualization on Map-Based </w:delText>
        </w:r>
        <w:r w:rsidR="00100440" w:rsidRPr="00FC5D3D" w:rsidDel="0033226C">
          <w:rPr>
            <w:rFonts w:eastAsiaTheme="minorHAnsi"/>
            <w:color w:val="7030A0"/>
            <w:lang w:val="en-GB" w:eastAsia="en-US"/>
            <w:rPrChange w:id="983" w:author="Stephen Brooks" w:date="2022-04-21T11:46:00Z">
              <w:rPr>
                <w:rFonts w:eastAsiaTheme="minorHAnsi"/>
                <w:color w:val="000000" w:themeColor="text1"/>
                <w:lang w:val="en-GB" w:eastAsia="en-US"/>
              </w:rPr>
            </w:rPrChange>
          </w:rPr>
          <w:delText>d</w:delText>
        </w:r>
        <w:r w:rsidR="00E90B43" w:rsidRPr="00FC5D3D" w:rsidDel="0033226C">
          <w:rPr>
            <w:rFonts w:eastAsiaTheme="minorHAnsi"/>
            <w:color w:val="7030A0"/>
            <w:lang w:val="en-GB" w:eastAsia="en-US"/>
            <w:rPrChange w:id="984" w:author="Stephen Brooks" w:date="2022-04-21T11:46:00Z">
              <w:rPr>
                <w:rFonts w:eastAsiaTheme="minorHAnsi"/>
                <w:color w:val="000000" w:themeColor="text1"/>
                <w:lang w:val="en-GB" w:eastAsia="en-US"/>
              </w:rPr>
            </w:rPrChange>
          </w:rPr>
          <w:delText xml:space="preserve">ecision </w:delText>
        </w:r>
        <w:r w:rsidR="00100440" w:rsidRPr="00FC5D3D" w:rsidDel="0033226C">
          <w:rPr>
            <w:rFonts w:eastAsiaTheme="minorHAnsi"/>
            <w:color w:val="7030A0"/>
            <w:lang w:val="en-GB" w:eastAsia="en-US"/>
            <w:rPrChange w:id="985" w:author="Stephen Brooks" w:date="2022-04-21T11:46:00Z">
              <w:rPr>
                <w:rFonts w:eastAsiaTheme="minorHAnsi"/>
                <w:color w:val="000000" w:themeColor="text1"/>
                <w:lang w:val="en-GB" w:eastAsia="en-US"/>
              </w:rPr>
            </w:rPrChange>
          </w:rPr>
          <w:delText>m</w:delText>
        </w:r>
        <w:r w:rsidR="00E90B43" w:rsidRPr="00FC5D3D" w:rsidDel="0033226C">
          <w:rPr>
            <w:rFonts w:eastAsiaTheme="minorHAnsi"/>
            <w:color w:val="7030A0"/>
            <w:lang w:val="en-GB" w:eastAsia="en-US"/>
            <w:rPrChange w:id="986" w:author="Stephen Brooks" w:date="2022-04-21T11:46:00Z">
              <w:rPr>
                <w:rFonts w:eastAsiaTheme="minorHAnsi"/>
                <w:color w:val="000000" w:themeColor="text1"/>
                <w:lang w:val="en-GB" w:eastAsia="en-US"/>
              </w:rPr>
            </w:rPrChange>
          </w:rPr>
          <w:delText xml:space="preserve">aking </w:delText>
        </w:r>
        <w:r w:rsidR="00100440" w:rsidRPr="00FC5D3D" w:rsidDel="0033226C">
          <w:rPr>
            <w:rFonts w:eastAsiaTheme="minorHAnsi"/>
            <w:color w:val="7030A0"/>
            <w:lang w:val="en-GB" w:eastAsia="en-US"/>
            <w:rPrChange w:id="987" w:author="Stephen Brooks" w:date="2022-04-21T11:46:00Z">
              <w:rPr>
                <w:rFonts w:eastAsiaTheme="minorHAnsi"/>
                <w:color w:val="000000" w:themeColor="text1"/>
                <w:lang w:val="en-GB" w:eastAsia="en-US"/>
              </w:rPr>
            </w:rPrChange>
          </w:rPr>
          <w:delText>u</w:delText>
        </w:r>
        <w:r w:rsidR="00E90B43" w:rsidRPr="00FC5D3D" w:rsidDel="0033226C">
          <w:rPr>
            <w:rFonts w:eastAsiaTheme="minorHAnsi"/>
            <w:color w:val="7030A0"/>
            <w:lang w:val="en-GB" w:eastAsia="en-US"/>
            <w:rPrChange w:id="988" w:author="Stephen Brooks" w:date="2022-04-21T11:46:00Z">
              <w:rPr>
                <w:rFonts w:eastAsiaTheme="minorHAnsi"/>
                <w:color w:val="000000" w:themeColor="text1"/>
                <w:lang w:val="en-GB" w:eastAsia="en-US"/>
              </w:rPr>
            </w:rPrChange>
          </w:rPr>
          <w:delText xml:space="preserve">nder </w:delText>
        </w:r>
        <w:r w:rsidR="00100440" w:rsidRPr="00FC5D3D" w:rsidDel="0033226C">
          <w:rPr>
            <w:rFonts w:eastAsiaTheme="minorHAnsi"/>
            <w:color w:val="7030A0"/>
            <w:lang w:val="en-GB" w:eastAsia="en-US"/>
            <w:rPrChange w:id="989" w:author="Stephen Brooks" w:date="2022-04-21T11:46:00Z">
              <w:rPr>
                <w:rFonts w:eastAsiaTheme="minorHAnsi"/>
                <w:color w:val="000000" w:themeColor="text1"/>
                <w:lang w:val="en-GB" w:eastAsia="en-US"/>
              </w:rPr>
            </w:rPrChange>
          </w:rPr>
          <w:delText>t</w:delText>
        </w:r>
        <w:r w:rsidR="00E90B43" w:rsidRPr="00FC5D3D" w:rsidDel="0033226C">
          <w:rPr>
            <w:rFonts w:eastAsiaTheme="minorHAnsi"/>
            <w:color w:val="7030A0"/>
            <w:lang w:val="en-GB" w:eastAsia="en-US"/>
            <w:rPrChange w:id="990" w:author="Stephen Brooks" w:date="2022-04-21T11:46:00Z">
              <w:rPr>
                <w:rFonts w:eastAsiaTheme="minorHAnsi"/>
                <w:color w:val="000000" w:themeColor="text1"/>
                <w:lang w:val="en-GB" w:eastAsia="en-US"/>
              </w:rPr>
            </w:rPrChange>
          </w:rPr>
          <w:delText xml:space="preserve">ime </w:delText>
        </w:r>
        <w:r w:rsidR="00100440" w:rsidRPr="00FC5D3D" w:rsidDel="0033226C">
          <w:rPr>
            <w:rFonts w:eastAsiaTheme="minorHAnsi"/>
            <w:color w:val="7030A0"/>
            <w:lang w:val="en-GB" w:eastAsia="en-US"/>
            <w:rPrChange w:id="991" w:author="Stephen Brooks" w:date="2022-04-21T11:46:00Z">
              <w:rPr>
                <w:rFonts w:eastAsiaTheme="minorHAnsi"/>
                <w:color w:val="000000" w:themeColor="text1"/>
                <w:lang w:val="en-GB" w:eastAsia="en-US"/>
              </w:rPr>
            </w:rPrChange>
          </w:rPr>
          <w:delText>p</w:delText>
        </w:r>
        <w:r w:rsidR="00E90B43" w:rsidRPr="00FC5D3D" w:rsidDel="0033226C">
          <w:rPr>
            <w:rFonts w:eastAsiaTheme="minorHAnsi"/>
            <w:color w:val="7030A0"/>
            <w:lang w:val="en-GB" w:eastAsia="en-US"/>
            <w:rPrChange w:id="992" w:author="Stephen Brooks" w:date="2022-04-21T11:46:00Z">
              <w:rPr>
                <w:rFonts w:eastAsiaTheme="minorHAnsi"/>
                <w:color w:val="000000" w:themeColor="text1"/>
                <w:lang w:val="en-GB" w:eastAsia="en-US"/>
              </w:rPr>
            </w:rPrChange>
          </w:rPr>
          <w:delText xml:space="preserve">ressure but </w:delText>
        </w:r>
        <w:r w:rsidR="00100440" w:rsidRPr="00FC5D3D" w:rsidDel="0033226C">
          <w:rPr>
            <w:rFonts w:eastAsiaTheme="minorHAnsi"/>
            <w:color w:val="7030A0"/>
            <w:lang w:val="en-GB" w:eastAsia="en-US"/>
            <w:rPrChange w:id="993" w:author="Stephen Brooks" w:date="2022-04-21T11:46:00Z">
              <w:rPr>
                <w:rFonts w:eastAsiaTheme="minorHAnsi"/>
                <w:color w:val="000000" w:themeColor="text1"/>
                <w:lang w:val="en-GB" w:eastAsia="en-US"/>
              </w:rPr>
            </w:rPrChange>
          </w:rPr>
          <w:delText xml:space="preserve">didn’t </w:delText>
        </w:r>
        <w:r w:rsidR="00E90B43" w:rsidRPr="00FC5D3D" w:rsidDel="0033226C">
          <w:rPr>
            <w:rFonts w:eastAsiaTheme="minorHAnsi"/>
            <w:color w:val="7030A0"/>
            <w:lang w:val="en-GB" w:eastAsia="en-US"/>
            <w:rPrChange w:id="994" w:author="Stephen Brooks" w:date="2022-04-21T11:46:00Z">
              <w:rPr>
                <w:rFonts w:eastAsiaTheme="minorHAnsi"/>
                <w:color w:val="000000" w:themeColor="text1"/>
                <w:lang w:val="en-GB" w:eastAsia="en-US"/>
              </w:rPr>
            </w:rPrChange>
          </w:rPr>
          <w:delText>test with experts like helicopter pilot</w:delText>
        </w:r>
        <w:r w:rsidR="00AC6929" w:rsidRPr="00FC5D3D" w:rsidDel="0033226C">
          <w:rPr>
            <w:rFonts w:eastAsiaTheme="minorHAnsi"/>
            <w:color w:val="7030A0"/>
            <w:lang w:val="en-GB" w:eastAsia="en-US"/>
            <w:rPrChange w:id="995" w:author="Stephen Brooks" w:date="2022-04-21T11:46:00Z">
              <w:rPr>
                <w:rFonts w:eastAsiaTheme="minorHAnsi"/>
                <w:color w:val="000000" w:themeColor="text1"/>
                <w:lang w:val="en-GB" w:eastAsia="en-US"/>
              </w:rPr>
            </w:rPrChange>
          </w:rPr>
          <w:delText>s</w:delText>
        </w:r>
        <w:r w:rsidR="00100440" w:rsidRPr="00FC5D3D" w:rsidDel="0033226C">
          <w:rPr>
            <w:rFonts w:eastAsiaTheme="minorHAnsi"/>
            <w:color w:val="7030A0"/>
            <w:lang w:val="en-GB" w:eastAsia="en-US"/>
            <w:rPrChange w:id="996" w:author="Stephen Brooks" w:date="2022-04-21T11:46:00Z">
              <w:rPr>
                <w:rFonts w:eastAsiaTheme="minorHAnsi"/>
                <w:color w:val="000000" w:themeColor="text1"/>
                <w:lang w:val="en-GB" w:eastAsia="en-US"/>
              </w:rPr>
            </w:rPrChange>
          </w:rPr>
          <w:delText xml:space="preserve">, </w:delText>
        </w:r>
        <w:r w:rsidR="00100440" w:rsidRPr="00FC5D3D" w:rsidDel="0033226C">
          <w:rPr>
            <w:color w:val="7030A0"/>
            <w:shd w:val="clear" w:color="auto" w:fill="FFFFFF"/>
            <w:rPrChange w:id="997" w:author="Stephen Brooks" w:date="2022-04-21T11:46:00Z">
              <w:rPr>
                <w:color w:val="3E3D40"/>
                <w:shd w:val="clear" w:color="auto" w:fill="FFFFFF"/>
              </w:rPr>
            </w:rPrChange>
          </w:rPr>
          <w:delText>limited to a cartographic display, given brief training</w:delText>
        </w:r>
        <w:r w:rsidR="00100440" w:rsidRPr="00FC5D3D" w:rsidDel="0033226C">
          <w:rPr>
            <w:color w:val="7030A0"/>
            <w:rPrChange w:id="998" w:author="Stephen Brooks" w:date="2022-04-21T11:46:00Z">
              <w:rPr/>
            </w:rPrChange>
          </w:rPr>
          <w:delText xml:space="preserve"> to participant</w:delText>
        </w:r>
        <w:r w:rsidR="00AC6929" w:rsidRPr="00FC5D3D" w:rsidDel="0033226C">
          <w:rPr>
            <w:color w:val="7030A0"/>
            <w:rPrChange w:id="999" w:author="Stephen Brooks" w:date="2022-04-21T11:46:00Z">
              <w:rPr/>
            </w:rPrChange>
          </w:rPr>
          <w:delText>s and</w:delText>
        </w:r>
        <w:r w:rsidR="00100440" w:rsidRPr="00FC5D3D" w:rsidDel="0033226C">
          <w:rPr>
            <w:color w:val="7030A0"/>
            <w:rPrChange w:id="1000" w:author="Stephen Brooks" w:date="2022-04-21T11:46:00Z">
              <w:rPr/>
            </w:rPrChange>
          </w:rPr>
          <w:delText xml:space="preserve"> neglecting diversity of uncertainty. </w:delText>
        </w:r>
        <w:r w:rsidR="00864150" w:rsidRPr="00FC5D3D" w:rsidDel="0033226C">
          <w:rPr>
            <w:color w:val="7030A0"/>
            <w:rPrChange w:id="1001" w:author="Stephen Brooks" w:date="2022-04-21T11:46:00Z">
              <w:rPr/>
            </w:rPrChange>
          </w:rPr>
          <w:delText xml:space="preserve">Sensory information is noisy and insufficient to uniquely determine the environment and natural perceptual systems </w:delText>
        </w:r>
        <w:r w:rsidR="00AA0971" w:rsidRPr="00FC5D3D" w:rsidDel="0033226C">
          <w:rPr>
            <w:color w:val="7030A0"/>
            <w:rPrChange w:id="1002" w:author="Stephen Brooks" w:date="2022-04-21T11:46:00Z">
              <w:rPr/>
            </w:rPrChange>
          </w:rPr>
          <w:delText xml:space="preserve">use </w:delText>
        </w:r>
        <w:r w:rsidR="00864150" w:rsidRPr="00FC5D3D" w:rsidDel="0033226C">
          <w:rPr>
            <w:color w:val="7030A0"/>
            <w:rPrChange w:id="1003" w:author="Stephen Brooks" w:date="2022-04-21T11:46:00Z">
              <w:rPr/>
            </w:rPrChange>
          </w:rPr>
          <w:delText>to cope with systematic uncertainty.</w:delText>
        </w:r>
      </w:del>
      <w:ins w:id="1004" w:author="Stephen Brooks" w:date="2022-04-21T11:43:00Z">
        <w:del w:id="1005" w:author="Rashid Islam" w:date="2022-04-22T01:27:00Z">
          <w:r w:rsidR="00FC5D3D" w:rsidRPr="00FC5D3D" w:rsidDel="0033226C">
            <w:rPr>
              <w:color w:val="7030A0"/>
              <w:rPrChange w:id="1006" w:author="Stephen Brooks" w:date="2022-04-21T11:46:00Z">
                <w:rPr/>
              </w:rPrChange>
            </w:rPr>
            <w:delText xml:space="preserve"> Other work </w:delText>
          </w:r>
        </w:del>
      </w:ins>
      <w:del w:id="1007" w:author="Rashid Islam" w:date="2022-04-22T01:27:00Z">
        <w:r w:rsidR="00864150" w:rsidRPr="00FC5D3D" w:rsidDel="0033226C">
          <w:rPr>
            <w:color w:val="7030A0"/>
            <w:rPrChange w:id="1008" w:author="Stephen Brooks" w:date="2022-04-21T11:46:00Z">
              <w:rPr/>
            </w:rPrChange>
          </w:rPr>
          <w:delText xml:space="preserve"> [17] shows that subjective uncertainty in this case is connected to objective uncertainty</w:delText>
        </w:r>
        <w:r w:rsidR="00AA0971" w:rsidRPr="00FC5D3D" w:rsidDel="0033226C">
          <w:rPr>
            <w:color w:val="7030A0"/>
            <w:rPrChange w:id="1009" w:author="Stephen Brooks" w:date="2022-04-21T11:46:00Z">
              <w:rPr/>
            </w:rPrChange>
          </w:rPr>
          <w:delText xml:space="preserve"> by using their custom noise model which should be tested with </w:delText>
        </w:r>
        <w:r w:rsidR="00BE02D1" w:rsidRPr="00FC5D3D" w:rsidDel="0033226C">
          <w:rPr>
            <w:color w:val="7030A0"/>
            <w:rPrChange w:id="1010" w:author="Stephen Brooks" w:date="2022-04-21T11:46:00Z">
              <w:rPr/>
            </w:rPrChange>
          </w:rPr>
          <w:delText xml:space="preserve">more </w:delText>
        </w:r>
        <w:r w:rsidR="00AA0971" w:rsidRPr="00FC5D3D" w:rsidDel="0033226C">
          <w:rPr>
            <w:color w:val="7030A0"/>
            <w:rPrChange w:id="1011" w:author="Stephen Brooks" w:date="2022-04-21T11:46:00Z">
              <w:rPr/>
            </w:rPrChange>
          </w:rPr>
          <w:delText>generalised noise models.</w:delText>
        </w:r>
        <w:r w:rsidR="00BE02D1" w:rsidRPr="00FC5D3D" w:rsidDel="0033226C">
          <w:rPr>
            <w:color w:val="7030A0"/>
            <w:rPrChange w:id="1012" w:author="Stephen Brooks" w:date="2022-04-21T11:46:00Z">
              <w:rPr/>
            </w:rPrChange>
          </w:rPr>
          <w:delText xml:space="preserve"> Probabilistic animation methods [20</w:delText>
        </w:r>
        <w:r w:rsidR="002543BD" w:rsidRPr="00FC5D3D" w:rsidDel="0033226C">
          <w:rPr>
            <w:color w:val="7030A0"/>
            <w:rPrChange w:id="1013" w:author="Stephen Brooks" w:date="2022-04-21T11:46:00Z">
              <w:rPr/>
            </w:rPrChange>
          </w:rPr>
          <w:delText>] have</w:delText>
        </w:r>
        <w:r w:rsidR="00BE02D1" w:rsidRPr="00FC5D3D" w:rsidDel="0033226C">
          <w:rPr>
            <w:color w:val="7030A0"/>
            <w:rPrChange w:id="1014" w:author="Stephen Brooks" w:date="2022-04-21T11:46:00Z">
              <w:rPr/>
            </w:rPrChange>
          </w:rPr>
          <w:delText xml:space="preserve"> been presented as an effective approach for uncertainty visualization by which an effective expansion of </w:delText>
        </w:r>
        <w:r w:rsidR="002543BD" w:rsidRPr="00FC5D3D" w:rsidDel="0033226C">
          <w:rPr>
            <w:color w:val="7030A0"/>
            <w:rPrChange w:id="1015" w:author="Stephen Brooks" w:date="2022-04-21T11:46:00Z">
              <w:rPr/>
            </w:rPrChange>
          </w:rPr>
          <w:delText>decision-making</w:delText>
        </w:r>
        <w:r w:rsidR="00BE02D1" w:rsidRPr="00FC5D3D" w:rsidDel="0033226C">
          <w:rPr>
            <w:color w:val="7030A0"/>
            <w:rPrChange w:id="1016" w:author="Stephen Brooks" w:date="2022-04-21T11:46:00Z">
              <w:rPr/>
            </w:rPrChange>
          </w:rPr>
          <w:delText xml:space="preserve"> support can be achieved by physician running the visualization but still that need to </w:delText>
        </w:r>
        <w:r w:rsidR="007035E1" w:rsidRPr="00FC5D3D" w:rsidDel="0033226C">
          <w:rPr>
            <w:color w:val="7030A0"/>
            <w:rPrChange w:id="1017" w:author="Stephen Brooks" w:date="2022-04-21T11:46:00Z">
              <w:rPr/>
            </w:rPrChange>
          </w:rPr>
          <w:delText xml:space="preserve">be </w:delText>
        </w:r>
        <w:r w:rsidR="00BE02D1" w:rsidRPr="00FC5D3D" w:rsidDel="0033226C">
          <w:rPr>
            <w:color w:val="7030A0"/>
            <w:rPrChange w:id="1018" w:author="Stephen Brooks" w:date="2022-04-21T11:46:00Z">
              <w:rPr/>
            </w:rPrChange>
          </w:rPr>
          <w:delText>studied in real clinical environment</w:delText>
        </w:r>
        <w:r w:rsidR="00AC6929" w:rsidRPr="00FC5D3D" w:rsidDel="0033226C">
          <w:rPr>
            <w:color w:val="7030A0"/>
            <w:rPrChange w:id="1019" w:author="Stephen Brooks" w:date="2022-04-21T11:46:00Z">
              <w:rPr/>
            </w:rPrChange>
          </w:rPr>
          <w:delText>s</w:delText>
        </w:r>
        <w:r w:rsidR="00BE02D1" w:rsidRPr="00FC5D3D" w:rsidDel="0033226C">
          <w:rPr>
            <w:color w:val="7030A0"/>
            <w:rPrChange w:id="1020" w:author="Stephen Brooks" w:date="2022-04-21T11:46:00Z">
              <w:rPr/>
            </w:rPrChange>
          </w:rPr>
          <w:delText xml:space="preserve">. </w:delText>
        </w:r>
      </w:del>
    </w:p>
    <w:p w14:paraId="38B10AC1" w14:textId="3BE453AC" w:rsidR="00FE0B71" w:rsidRPr="00FC5D3D" w:rsidDel="0033226C" w:rsidRDefault="00FE0B71" w:rsidP="00100440">
      <w:pPr>
        <w:spacing w:line="360" w:lineRule="auto"/>
        <w:jc w:val="both"/>
        <w:rPr>
          <w:del w:id="1021" w:author="Rashid Islam" w:date="2022-04-22T01:27:00Z"/>
          <w:color w:val="7030A0"/>
          <w:rPrChange w:id="1022" w:author="Stephen Brooks" w:date="2022-04-21T11:46:00Z">
            <w:rPr>
              <w:del w:id="1023" w:author="Rashid Islam" w:date="2022-04-22T01:27:00Z"/>
            </w:rPr>
          </w:rPrChange>
        </w:rPr>
      </w:pPr>
    </w:p>
    <w:p w14:paraId="3D76DAA3" w14:textId="36D09BDA" w:rsidR="00A171E7" w:rsidRPr="00FC5D3D" w:rsidDel="0033226C" w:rsidRDefault="00173648" w:rsidP="00626E28">
      <w:pPr>
        <w:spacing w:line="360" w:lineRule="auto"/>
        <w:jc w:val="both"/>
        <w:rPr>
          <w:del w:id="1024" w:author="Rashid Islam" w:date="2022-04-22T01:27:00Z"/>
          <w:rFonts w:ascii="Times" w:hAnsi="Times"/>
          <w:color w:val="7030A0"/>
          <w:rPrChange w:id="1025" w:author="Stephen Brooks" w:date="2022-04-21T11:46:00Z">
            <w:rPr>
              <w:del w:id="1026" w:author="Rashid Islam" w:date="2022-04-22T01:27:00Z"/>
              <w:rFonts w:ascii="Times" w:hAnsi="Times"/>
              <w:color w:val="000000" w:themeColor="text1"/>
            </w:rPr>
          </w:rPrChange>
        </w:rPr>
      </w:pPr>
      <w:del w:id="1027" w:author="Rashid Islam" w:date="2022-04-22T01:27:00Z">
        <w:r w:rsidRPr="00FC5D3D" w:rsidDel="0033226C">
          <w:rPr>
            <w:rFonts w:ascii="Times" w:hAnsi="Times"/>
            <w:color w:val="7030A0"/>
            <w:rPrChange w:id="1028" w:author="Stephen Brooks" w:date="2022-04-21T11:46:00Z">
              <w:rPr>
                <w:rFonts w:ascii="Times" w:hAnsi="Times"/>
                <w:color w:val="000000" w:themeColor="text1"/>
              </w:rPr>
            </w:rPrChange>
          </w:rPr>
          <w:delText>Lucchesi et al. [43] present</w:delText>
        </w:r>
        <w:r w:rsidR="006E15D9" w:rsidRPr="00FC5D3D" w:rsidDel="0033226C">
          <w:rPr>
            <w:rFonts w:ascii="Times" w:hAnsi="Times"/>
            <w:color w:val="7030A0"/>
            <w:rPrChange w:id="1029" w:author="Stephen Brooks" w:date="2022-04-21T11:46:00Z">
              <w:rPr>
                <w:rFonts w:ascii="Times" w:hAnsi="Times"/>
                <w:color w:val="000000" w:themeColor="text1"/>
              </w:rPr>
            </w:rPrChange>
          </w:rPr>
          <w:delText>s</w:delText>
        </w:r>
        <w:r w:rsidRPr="00FC5D3D" w:rsidDel="0033226C">
          <w:rPr>
            <w:rFonts w:ascii="Times" w:hAnsi="Times"/>
            <w:color w:val="7030A0"/>
            <w:rPrChange w:id="1030" w:author="Stephen Brooks" w:date="2022-04-21T11:46:00Z">
              <w:rPr>
                <w:rFonts w:ascii="Times" w:hAnsi="Times"/>
                <w:color w:val="000000" w:themeColor="text1"/>
              </w:rPr>
            </w:rPrChange>
          </w:rPr>
          <w:delText xml:space="preserve"> three approaches to include uncertainty on maps</w:delText>
        </w:r>
        <w:r w:rsidR="006E15D9" w:rsidRPr="00FC5D3D" w:rsidDel="0033226C">
          <w:rPr>
            <w:rFonts w:ascii="Times" w:hAnsi="Times"/>
            <w:color w:val="7030A0"/>
            <w:rPrChange w:id="1031" w:author="Stephen Brooks" w:date="2022-04-21T11:46:00Z">
              <w:rPr>
                <w:rFonts w:ascii="Times" w:hAnsi="Times"/>
                <w:color w:val="000000" w:themeColor="text1"/>
              </w:rPr>
            </w:rPrChange>
          </w:rPr>
          <w:delText xml:space="preserve"> but</w:delText>
        </w:r>
        <w:r w:rsidRPr="00FC5D3D" w:rsidDel="0033226C">
          <w:rPr>
            <w:rFonts w:ascii="Times" w:hAnsi="Times"/>
            <w:color w:val="7030A0"/>
            <w:rPrChange w:id="1032" w:author="Stephen Brooks" w:date="2022-04-21T11:46:00Z">
              <w:rPr>
                <w:rFonts w:ascii="Times" w:hAnsi="Times"/>
                <w:color w:val="000000" w:themeColor="text1"/>
              </w:rPr>
            </w:rPrChange>
          </w:rPr>
          <w:delText xml:space="preserve"> have not conducted user studies to determine whether </w:delText>
        </w:r>
        <w:r w:rsidR="006E15D9" w:rsidRPr="00FC5D3D" w:rsidDel="0033226C">
          <w:rPr>
            <w:rFonts w:ascii="Times" w:hAnsi="Times"/>
            <w:color w:val="7030A0"/>
            <w:rPrChange w:id="1033" w:author="Stephen Brooks" w:date="2022-04-21T11:46:00Z">
              <w:rPr>
                <w:rFonts w:ascii="Times" w:hAnsi="Times"/>
                <w:color w:val="000000" w:themeColor="text1"/>
              </w:rPr>
            </w:rPrChange>
          </w:rPr>
          <w:delText>the</w:delText>
        </w:r>
        <w:r w:rsidRPr="00FC5D3D" w:rsidDel="0033226C">
          <w:rPr>
            <w:rFonts w:ascii="Times" w:hAnsi="Times"/>
            <w:color w:val="7030A0"/>
            <w:rPrChange w:id="1034" w:author="Stephen Brooks" w:date="2022-04-21T11:46:00Z">
              <w:rPr>
                <w:rFonts w:ascii="Times" w:hAnsi="Times"/>
                <w:color w:val="000000" w:themeColor="text1"/>
              </w:rPr>
            </w:rPrChange>
          </w:rPr>
          <w:delText xml:space="preserve"> methods effectively communicate uncertainty.</w:delText>
        </w:r>
        <w:r w:rsidR="00B34322" w:rsidRPr="00FC5D3D" w:rsidDel="0033226C">
          <w:rPr>
            <w:rFonts w:ascii="Times" w:hAnsi="Times"/>
            <w:color w:val="7030A0"/>
            <w:rPrChange w:id="1035" w:author="Stephen Brooks" w:date="2022-04-21T11:46:00Z">
              <w:rPr>
                <w:rFonts w:ascii="Times" w:hAnsi="Times"/>
                <w:color w:val="000000" w:themeColor="text1"/>
              </w:rPr>
            </w:rPrChange>
          </w:rPr>
          <w:delText xml:space="preserve"> To address the conformity of appropriate uncertainty visualisation MacEachren el al. [44] presents two conceptual perspectives but </w:delText>
        </w:r>
        <w:r w:rsidR="009B476F" w:rsidRPr="00FC5D3D" w:rsidDel="0033226C">
          <w:rPr>
            <w:rFonts w:ascii="Times" w:hAnsi="Times"/>
            <w:color w:val="7030A0"/>
            <w:rPrChange w:id="1036" w:author="Stephen Brooks" w:date="2022-04-21T11:46:00Z">
              <w:rPr>
                <w:rFonts w:ascii="Times" w:hAnsi="Times"/>
                <w:color w:val="000000" w:themeColor="text1"/>
              </w:rPr>
            </w:rPrChange>
          </w:rPr>
          <w:delText>the study does not cover both data and uncertainty at the same symbol and didn’t tested the impact of symbol size.</w:delText>
        </w:r>
        <w:r w:rsidR="00007B37" w:rsidRPr="00FC5D3D" w:rsidDel="0033226C">
          <w:rPr>
            <w:rFonts w:ascii="Times" w:hAnsi="Times"/>
            <w:color w:val="7030A0"/>
            <w:rPrChange w:id="1037" w:author="Stephen Brooks" w:date="2022-04-21T11:46:00Z">
              <w:rPr>
                <w:rFonts w:ascii="Times" w:hAnsi="Times"/>
                <w:color w:val="000000" w:themeColor="text1"/>
              </w:rPr>
            </w:rPrChange>
          </w:rPr>
          <w:delText xml:space="preserve"> Reveiro [45] provides a general overview on uncertainty representations techniques and theoretically evaluate the weakness and strengths of the uncertainty visualizations representations.</w:delText>
        </w:r>
        <w:r w:rsidR="00AD7155" w:rsidRPr="00FC5D3D" w:rsidDel="0033226C">
          <w:rPr>
            <w:rFonts w:ascii="Times" w:hAnsi="Times"/>
            <w:color w:val="7030A0"/>
            <w:rPrChange w:id="1038" w:author="Stephen Brooks" w:date="2022-04-21T11:46:00Z">
              <w:rPr>
                <w:rFonts w:ascii="Times" w:hAnsi="Times"/>
                <w:color w:val="000000" w:themeColor="text1"/>
              </w:rPr>
            </w:rPrChange>
          </w:rPr>
          <w:delText xml:space="preserve"> R. Finger [49] describes </w:delText>
        </w:r>
        <w:r w:rsidR="00C70B7A" w:rsidRPr="00FC5D3D" w:rsidDel="0033226C">
          <w:rPr>
            <w:rFonts w:ascii="Times" w:hAnsi="Times"/>
            <w:color w:val="7030A0"/>
            <w:rPrChange w:id="1039" w:author="Stephen Brooks" w:date="2022-04-21T11:46:00Z">
              <w:rPr>
                <w:rFonts w:ascii="Times" w:hAnsi="Times"/>
                <w:color w:val="000000" w:themeColor="text1"/>
              </w:rPr>
            </w:rPrChange>
          </w:rPr>
          <w:delText xml:space="preserve">the </w:delText>
        </w:r>
        <w:r w:rsidR="00AD7155" w:rsidRPr="00FC5D3D" w:rsidDel="0033226C">
          <w:rPr>
            <w:rFonts w:ascii="Times" w:hAnsi="Times"/>
            <w:color w:val="7030A0"/>
            <w:rPrChange w:id="1040" w:author="Stephen Brooks" w:date="2022-04-21T11:46:00Z">
              <w:rPr>
                <w:rFonts w:ascii="Times" w:hAnsi="Times"/>
                <w:color w:val="000000" w:themeColor="text1"/>
              </w:rPr>
            </w:rPrChange>
          </w:rPr>
          <w:delText xml:space="preserve">utilization of graphical formats to convey uncertainty in a decision-making task but icons with numerical probabilities causes users </w:delText>
        </w:r>
        <w:r w:rsidR="00C70B7A" w:rsidRPr="00FC5D3D" w:rsidDel="0033226C">
          <w:rPr>
            <w:rFonts w:ascii="Times" w:hAnsi="Times"/>
            <w:color w:val="7030A0"/>
            <w:rPrChange w:id="1041" w:author="Stephen Brooks" w:date="2022-04-21T11:46:00Z">
              <w:rPr>
                <w:rFonts w:ascii="Times" w:hAnsi="Times"/>
                <w:color w:val="000000" w:themeColor="text1"/>
              </w:rPr>
            </w:rPrChange>
          </w:rPr>
          <w:delText xml:space="preserve">to hesitate </w:delText>
        </w:r>
        <w:r w:rsidR="00AD7155" w:rsidRPr="00FC5D3D" w:rsidDel="0033226C">
          <w:rPr>
            <w:rFonts w:ascii="Times" w:hAnsi="Times"/>
            <w:color w:val="7030A0"/>
            <w:rPrChange w:id="1042" w:author="Stephen Brooks" w:date="2022-04-21T11:46:00Z">
              <w:rPr>
                <w:rFonts w:ascii="Times" w:hAnsi="Times"/>
                <w:color w:val="000000" w:themeColor="text1"/>
              </w:rPr>
            </w:rPrChange>
          </w:rPr>
          <w:delText xml:space="preserve">and </w:delText>
        </w:r>
        <w:r w:rsidR="00C70B7A" w:rsidRPr="00FC5D3D" w:rsidDel="0033226C">
          <w:rPr>
            <w:rFonts w:ascii="Times" w:hAnsi="Times"/>
            <w:color w:val="7030A0"/>
            <w:rPrChange w:id="1043" w:author="Stephen Brooks" w:date="2022-04-21T11:46:00Z">
              <w:rPr>
                <w:rFonts w:ascii="Times" w:hAnsi="Times"/>
                <w:color w:val="000000" w:themeColor="text1"/>
              </w:rPr>
            </w:rPrChange>
          </w:rPr>
          <w:delText xml:space="preserve">require </w:delText>
        </w:r>
        <w:r w:rsidR="00AD7155" w:rsidRPr="00FC5D3D" w:rsidDel="0033226C">
          <w:rPr>
            <w:rFonts w:ascii="Times" w:hAnsi="Times"/>
            <w:color w:val="7030A0"/>
            <w:rPrChange w:id="1044" w:author="Stephen Brooks" w:date="2022-04-21T11:46:00Z">
              <w:rPr>
                <w:rFonts w:ascii="Times" w:hAnsi="Times"/>
                <w:color w:val="000000" w:themeColor="text1"/>
              </w:rPr>
            </w:rPrChange>
          </w:rPr>
          <w:delText>additional assi</w:delText>
        </w:r>
        <w:r w:rsidR="00C70B7A" w:rsidRPr="00FC5D3D" w:rsidDel="0033226C">
          <w:rPr>
            <w:rFonts w:ascii="Times" w:hAnsi="Times"/>
            <w:color w:val="7030A0"/>
            <w:rPrChange w:id="1045" w:author="Stephen Brooks" w:date="2022-04-21T11:46:00Z">
              <w:rPr>
                <w:rFonts w:ascii="Times" w:hAnsi="Times"/>
                <w:color w:val="000000" w:themeColor="text1"/>
              </w:rPr>
            </w:rPrChange>
          </w:rPr>
          <w:delText>s</w:delText>
        </w:r>
        <w:r w:rsidR="00AD7155" w:rsidRPr="00FC5D3D" w:rsidDel="0033226C">
          <w:rPr>
            <w:rFonts w:ascii="Times" w:hAnsi="Times"/>
            <w:color w:val="7030A0"/>
            <w:rPrChange w:id="1046" w:author="Stephen Brooks" w:date="2022-04-21T11:46:00Z">
              <w:rPr>
                <w:rFonts w:ascii="Times" w:hAnsi="Times"/>
                <w:color w:val="000000" w:themeColor="text1"/>
              </w:rPr>
            </w:rPrChange>
          </w:rPr>
          <w:delText xml:space="preserve">tance. </w:delText>
        </w:r>
        <w:r w:rsidR="00A171E7" w:rsidRPr="00FC5D3D" w:rsidDel="0033226C">
          <w:rPr>
            <w:rFonts w:ascii="Times" w:hAnsi="Times"/>
            <w:color w:val="7030A0"/>
            <w:rPrChange w:id="1047" w:author="Stephen Brooks" w:date="2022-04-21T11:46:00Z">
              <w:rPr>
                <w:rFonts w:ascii="Times" w:hAnsi="Times"/>
                <w:color w:val="000000" w:themeColor="text1"/>
              </w:rPr>
            </w:rPrChange>
          </w:rPr>
          <w:delText>Skeels [53]</w:delText>
        </w:r>
      </w:del>
    </w:p>
    <w:p w14:paraId="0B05B4FF" w14:textId="20CA93DE" w:rsidR="00A171E7" w:rsidRPr="00FC5D3D" w:rsidDel="0033226C" w:rsidRDefault="00A171E7" w:rsidP="00626E28">
      <w:pPr>
        <w:spacing w:line="360" w:lineRule="auto"/>
        <w:rPr>
          <w:del w:id="1048" w:author="Rashid Islam" w:date="2022-04-22T01:27:00Z"/>
          <w:color w:val="7030A0"/>
          <w:rPrChange w:id="1049" w:author="Stephen Brooks" w:date="2022-04-21T11:46:00Z">
            <w:rPr>
              <w:del w:id="1050" w:author="Rashid Islam" w:date="2022-04-22T01:27:00Z"/>
            </w:rPr>
          </w:rPrChange>
        </w:rPr>
      </w:pPr>
      <w:del w:id="1051" w:author="Rashid Islam" w:date="2022-04-22T01:27:00Z">
        <w:r w:rsidRPr="00FC5D3D" w:rsidDel="0033226C">
          <w:rPr>
            <w:rFonts w:ascii="Times" w:hAnsi="Times"/>
            <w:color w:val="7030A0"/>
            <w:rPrChange w:id="1052" w:author="Stephen Brooks" w:date="2022-04-21T11:46:00Z">
              <w:rPr>
                <w:rFonts w:ascii="Times" w:hAnsi="Times"/>
                <w:color w:val="000000" w:themeColor="text1"/>
              </w:rPr>
            </w:rPrChange>
          </w:rPr>
          <w:delText xml:space="preserve">classified uncertainties by reviewing existing literatures of various domains and came up with a concept </w:delText>
        </w:r>
        <w:r w:rsidRPr="00FC5D3D" w:rsidDel="0033226C">
          <w:rPr>
            <w:color w:val="7030A0"/>
            <w:rPrChange w:id="1053" w:author="Stephen Brooks" w:date="2022-04-21T11:46:00Z">
              <w:rPr/>
            </w:rPrChange>
          </w:rPr>
          <w:delText xml:space="preserve">of ‘layers’ of uncertainty but due to complexity it </w:delText>
        </w:r>
        <w:r w:rsidR="00626E28" w:rsidRPr="00FC5D3D" w:rsidDel="0033226C">
          <w:rPr>
            <w:color w:val="7030A0"/>
            <w:rPrChange w:id="1054" w:author="Stephen Brooks" w:date="2022-04-21T11:46:00Z">
              <w:rPr/>
            </w:rPrChange>
          </w:rPr>
          <w:delText xml:space="preserve">is kept as open task to visualize. </w:delText>
        </w:r>
      </w:del>
    </w:p>
    <w:p w14:paraId="2315CCFD" w14:textId="16977767" w:rsidR="00007B37" w:rsidRPr="00FC5D3D" w:rsidDel="0033226C" w:rsidRDefault="00007B37" w:rsidP="00007B37">
      <w:pPr>
        <w:spacing w:line="360" w:lineRule="auto"/>
        <w:jc w:val="both"/>
        <w:rPr>
          <w:del w:id="1055" w:author="Rashid Islam" w:date="2022-04-22T01:27:00Z"/>
          <w:color w:val="7030A0"/>
          <w:rPrChange w:id="1056" w:author="Stephen Brooks" w:date="2022-04-21T11:46:00Z">
            <w:rPr>
              <w:del w:id="1057" w:author="Rashid Islam" w:date="2022-04-22T01:27:00Z"/>
            </w:rPr>
          </w:rPrChange>
        </w:rPr>
      </w:pPr>
    </w:p>
    <w:p w14:paraId="35AB729F" w14:textId="4BCC7665" w:rsidR="00BE02D1" w:rsidRPr="00FC5D3D" w:rsidDel="0033226C" w:rsidRDefault="00BE02D1" w:rsidP="00BE02D1">
      <w:pPr>
        <w:rPr>
          <w:del w:id="1058" w:author="Rashid Islam" w:date="2022-04-22T01:27:00Z"/>
          <w:color w:val="7030A0"/>
          <w:rPrChange w:id="1059" w:author="Stephen Brooks" w:date="2022-04-21T11:46:00Z">
            <w:rPr>
              <w:del w:id="1060" w:author="Rashid Islam" w:date="2022-04-22T01:27:00Z"/>
            </w:rPr>
          </w:rPrChange>
        </w:rPr>
      </w:pPr>
    </w:p>
    <w:p w14:paraId="4B3063CA" w14:textId="17A3CF1D" w:rsidR="00DD40D1" w:rsidRPr="00FC5D3D" w:rsidDel="0033226C" w:rsidRDefault="001517E9" w:rsidP="00DD40D1">
      <w:pPr>
        <w:spacing w:line="360" w:lineRule="auto"/>
        <w:jc w:val="both"/>
        <w:rPr>
          <w:del w:id="1061" w:author="Rashid Islam" w:date="2022-04-22T01:27:00Z"/>
          <w:color w:val="7030A0"/>
          <w:rPrChange w:id="1062" w:author="Stephen Brooks" w:date="2022-04-21T11:46:00Z">
            <w:rPr>
              <w:del w:id="1063" w:author="Rashid Islam" w:date="2022-04-22T01:27:00Z"/>
            </w:rPr>
          </w:rPrChange>
        </w:rPr>
      </w:pPr>
      <w:del w:id="1064" w:author="Rashid Islam" w:date="2022-04-22T01:27:00Z">
        <w:r w:rsidRPr="00FC5D3D" w:rsidDel="0033226C">
          <w:rPr>
            <w:color w:val="7030A0"/>
            <w:lang w:val="en-US"/>
            <w:rPrChange w:id="1065" w:author="Stephen Brooks" w:date="2022-04-21T11:46:00Z">
              <w:rPr>
                <w:color w:val="000000" w:themeColor="text1"/>
                <w:lang w:val="en-US"/>
              </w:rPr>
            </w:rPrChange>
          </w:rPr>
          <w:delText>To reduce the computational cost</w:delText>
        </w:r>
        <w:r w:rsidRPr="00FC5D3D" w:rsidDel="0033226C">
          <w:rPr>
            <w:color w:val="7030A0"/>
            <w:rPrChange w:id="1066" w:author="Stephen Brooks" w:date="2022-04-21T11:46:00Z">
              <w:rPr>
                <w:color w:val="000000" w:themeColor="text1"/>
              </w:rPr>
            </w:rPrChange>
          </w:rPr>
          <w:delText xml:space="preserve"> Netzel </w:delText>
        </w:r>
        <w:r w:rsidRPr="00FC5D3D" w:rsidDel="0033226C">
          <w:rPr>
            <w:color w:val="7030A0"/>
            <w:lang w:val="en-US"/>
            <w:rPrChange w:id="1067" w:author="Stephen Brooks" w:date="2022-04-21T11:46:00Z">
              <w:rPr>
                <w:color w:val="000000" w:themeColor="text1"/>
                <w:lang w:val="en-US"/>
              </w:rPr>
            </w:rPrChange>
          </w:rPr>
          <w:delText>et al. [22] introduced particle tracing and line integral convolution that are parallelly and independently used on every pixel of texture but coupling with exponential filter</w:delText>
        </w:r>
        <w:r w:rsidR="00C70B7A" w:rsidRPr="00FC5D3D" w:rsidDel="0033226C">
          <w:rPr>
            <w:color w:val="7030A0"/>
            <w:lang w:val="en-US"/>
            <w:rPrChange w:id="1068" w:author="Stephen Brooks" w:date="2022-04-21T11:46:00Z">
              <w:rPr>
                <w:color w:val="000000" w:themeColor="text1"/>
                <w:lang w:val="en-US"/>
              </w:rPr>
            </w:rPrChange>
          </w:rPr>
          <w:delText>s</w:delText>
        </w:r>
        <w:r w:rsidRPr="00FC5D3D" w:rsidDel="0033226C">
          <w:rPr>
            <w:color w:val="7030A0"/>
            <w:lang w:val="en-US"/>
            <w:rPrChange w:id="1069" w:author="Stephen Brooks" w:date="2022-04-21T11:46:00Z">
              <w:rPr>
                <w:color w:val="000000" w:themeColor="text1"/>
                <w:lang w:val="en-US"/>
              </w:rPr>
            </w:rPrChange>
          </w:rPr>
          <w:delText xml:space="preserve"> it fails to handle trends appropriately.</w:delText>
        </w:r>
        <w:r w:rsidR="00A658B1" w:rsidRPr="00FC5D3D" w:rsidDel="0033226C">
          <w:rPr>
            <w:color w:val="7030A0"/>
            <w:lang w:val="en-US"/>
            <w:rPrChange w:id="1070" w:author="Stephen Brooks" w:date="2022-04-21T11:46:00Z">
              <w:rPr>
                <w:color w:val="000000" w:themeColor="text1"/>
                <w:lang w:val="en-US"/>
              </w:rPr>
            </w:rPrChange>
          </w:rPr>
          <w:delText xml:space="preserve"> </w:delText>
        </w:r>
        <w:r w:rsidR="00A658B1" w:rsidRPr="00FC5D3D" w:rsidDel="0033226C">
          <w:rPr>
            <w:color w:val="7030A0"/>
            <w:rPrChange w:id="1071" w:author="Stephen Brooks" w:date="2022-04-21T11:46:00Z">
              <w:rPr/>
            </w:rPrChange>
          </w:rPr>
          <w:delText>Texture-based feature tracking technique</w:delText>
        </w:r>
        <w:r w:rsidR="00476124" w:rsidRPr="00FC5D3D" w:rsidDel="0033226C">
          <w:rPr>
            <w:color w:val="7030A0"/>
            <w:rPrChange w:id="1072" w:author="Stephen Brooks" w:date="2022-04-21T11:46:00Z">
              <w:rPr/>
            </w:rPrChange>
          </w:rPr>
          <w:delText xml:space="preserve"> [23]</w:delText>
        </w:r>
        <w:r w:rsidR="00A658B1" w:rsidRPr="00FC5D3D" w:rsidDel="0033226C">
          <w:rPr>
            <w:color w:val="7030A0"/>
            <w:rPrChange w:id="1073" w:author="Stephen Brooks" w:date="2022-04-21T11:46:00Z">
              <w:rPr/>
            </w:rPrChange>
          </w:rPr>
          <w:delText xml:space="preserve"> has been proposed to overcome some limitations of previous relevant studies such as hampering illustration and visualization of dynamic changes, but it has </w:delText>
        </w:r>
        <w:r w:rsidR="00854CBD" w:rsidRPr="00FC5D3D" w:rsidDel="0033226C">
          <w:rPr>
            <w:color w:val="7030A0"/>
            <w:rPrChange w:id="1074" w:author="Stephen Brooks" w:date="2022-04-21T11:46:00Z">
              <w:rPr/>
            </w:rPrChange>
          </w:rPr>
          <w:delText>drifting</w:delText>
        </w:r>
        <w:r w:rsidR="00A658B1" w:rsidRPr="00FC5D3D" w:rsidDel="0033226C">
          <w:rPr>
            <w:color w:val="7030A0"/>
            <w:rPrChange w:id="1075" w:author="Stephen Brooks" w:date="2022-04-21T11:46:00Z">
              <w:rPr/>
            </w:rPrChange>
          </w:rPr>
          <w:delText xml:space="preserve"> problem</w:delText>
        </w:r>
        <w:r w:rsidR="00C70B7A" w:rsidRPr="00FC5D3D" w:rsidDel="0033226C">
          <w:rPr>
            <w:color w:val="7030A0"/>
            <w:rPrChange w:id="1076" w:author="Stephen Brooks" w:date="2022-04-21T11:46:00Z">
              <w:rPr/>
            </w:rPrChange>
          </w:rPr>
          <w:delText>s</w:delText>
        </w:r>
        <w:r w:rsidR="00854CBD" w:rsidRPr="00FC5D3D" w:rsidDel="0033226C">
          <w:rPr>
            <w:color w:val="7030A0"/>
            <w:rPrChange w:id="1077" w:author="Stephen Brooks" w:date="2022-04-21T11:46:00Z">
              <w:rPr/>
            </w:rPrChange>
          </w:rPr>
          <w:delText xml:space="preserve"> </w:delText>
        </w:r>
        <w:r w:rsidR="00476124" w:rsidRPr="00FC5D3D" w:rsidDel="0033226C">
          <w:rPr>
            <w:color w:val="7030A0"/>
            <w:rPrChange w:id="1078" w:author="Stephen Brooks" w:date="2022-04-21T11:46:00Z">
              <w:rPr/>
            </w:rPrChange>
          </w:rPr>
          <w:delText>(</w:delText>
        </w:r>
        <w:r w:rsidR="00476124" w:rsidRPr="00FC5D3D" w:rsidDel="0033226C">
          <w:rPr>
            <w:color w:val="7030A0"/>
            <w:shd w:val="clear" w:color="auto" w:fill="FFFFFF"/>
            <w:rPrChange w:id="1079" w:author="Stephen Brooks" w:date="2022-04-21T11:46:00Z">
              <w:rPr>
                <w:color w:val="202124"/>
                <w:shd w:val="clear" w:color="auto" w:fill="FFFFFF"/>
              </w:rPr>
            </w:rPrChange>
          </w:rPr>
          <w:delText>move in a direction without input</w:delText>
        </w:r>
        <w:r w:rsidR="00476124" w:rsidRPr="00FC5D3D" w:rsidDel="0033226C">
          <w:rPr>
            <w:color w:val="7030A0"/>
            <w:rPrChange w:id="1080" w:author="Stephen Brooks" w:date="2022-04-21T11:46:00Z">
              <w:rPr/>
            </w:rPrChange>
          </w:rPr>
          <w:delText>).</w:delText>
        </w:r>
        <w:r w:rsidR="006D6F85" w:rsidRPr="00FC5D3D" w:rsidDel="0033226C">
          <w:rPr>
            <w:color w:val="7030A0"/>
            <w:rPrChange w:id="1081" w:author="Stephen Brooks" w:date="2022-04-21T11:46:00Z">
              <w:rPr/>
            </w:rPrChange>
          </w:rPr>
          <w:delText xml:space="preserve"> </w:delText>
        </w:r>
        <w:r w:rsidR="006D6F85" w:rsidRPr="00FC5D3D" w:rsidDel="0033226C">
          <w:rPr>
            <w:rFonts w:ascii="Times" w:hAnsi="Times"/>
            <w:color w:val="7030A0"/>
            <w:lang w:val="en-US"/>
            <w:rPrChange w:id="1082" w:author="Stephen Brooks" w:date="2022-04-21T11:46:00Z">
              <w:rPr>
                <w:rFonts w:ascii="Times" w:hAnsi="Times"/>
                <w:color w:val="000000" w:themeColor="text1"/>
                <w:lang w:val="en-US"/>
              </w:rPr>
            </w:rPrChange>
          </w:rPr>
          <w:delText xml:space="preserve">A new technique [24] of </w:delText>
        </w:r>
        <w:r w:rsidR="006D6F85" w:rsidRPr="00FC5D3D" w:rsidDel="0033226C">
          <w:rPr>
            <w:rFonts w:ascii="Times" w:hAnsi="Times"/>
            <w:color w:val="7030A0"/>
            <w:rPrChange w:id="1083" w:author="Stephen Brooks" w:date="2022-04-21T11:46:00Z">
              <w:rPr>
                <w:rFonts w:ascii="Times" w:hAnsi="Times"/>
                <w:color w:val="000000" w:themeColor="text1"/>
              </w:rPr>
            </w:rPrChange>
          </w:rPr>
          <w:delText>utili</w:delText>
        </w:r>
        <w:r w:rsidR="006D6F85" w:rsidRPr="00FC5D3D" w:rsidDel="0033226C">
          <w:rPr>
            <w:rFonts w:ascii="Times" w:hAnsi="Times"/>
            <w:color w:val="7030A0"/>
            <w:lang w:val="en-US"/>
            <w:rPrChange w:id="1084" w:author="Stephen Brooks" w:date="2022-04-21T11:46:00Z">
              <w:rPr>
                <w:rFonts w:ascii="Times" w:hAnsi="Times"/>
                <w:color w:val="000000" w:themeColor="text1"/>
                <w:lang w:val="en-US"/>
              </w:rPr>
            </w:rPrChange>
          </w:rPr>
          <w:delText>sing</w:delText>
        </w:r>
        <w:r w:rsidR="006D6F85" w:rsidRPr="00FC5D3D" w:rsidDel="0033226C">
          <w:rPr>
            <w:rFonts w:ascii="Times" w:hAnsi="Times"/>
            <w:color w:val="7030A0"/>
            <w:rPrChange w:id="1085" w:author="Stephen Brooks" w:date="2022-04-21T11:46:00Z">
              <w:rPr>
                <w:rFonts w:ascii="Times" w:hAnsi="Times"/>
                <w:color w:val="000000" w:themeColor="text1"/>
              </w:rPr>
            </w:rPrChange>
          </w:rPr>
          <w:delText xml:space="preserve"> the overlay of two different LIC textures to combine the visualization with vector fields but that doesn’t support higher dimensions and yet more refined investigation is required to</w:delText>
        </w:r>
        <w:r w:rsidR="006D6F85" w:rsidRPr="00FC5D3D" w:rsidDel="0033226C">
          <w:rPr>
            <w:color w:val="7030A0"/>
            <w:rPrChange w:id="1086" w:author="Stephen Brooks" w:date="2022-04-21T11:46:00Z">
              <w:rPr/>
            </w:rPrChange>
          </w:rPr>
          <w:delText xml:space="preserve"> quantify the effectiveness</w:delText>
        </w:r>
        <w:r w:rsidR="000536B5" w:rsidRPr="00FC5D3D" w:rsidDel="0033226C">
          <w:rPr>
            <w:color w:val="7030A0"/>
            <w:rPrChange w:id="1087" w:author="Stephen Brooks" w:date="2022-04-21T11:46:00Z">
              <w:rPr/>
            </w:rPrChange>
          </w:rPr>
          <w:delText xml:space="preserve">. To </w:delText>
        </w:r>
        <w:r w:rsidR="000536B5" w:rsidRPr="00FC5D3D" w:rsidDel="0033226C">
          <w:rPr>
            <w:rFonts w:ascii="Times" w:hAnsi="Times"/>
            <w:color w:val="7030A0"/>
            <w:lang w:val="en-US"/>
            <w:rPrChange w:id="1088" w:author="Stephen Brooks" w:date="2022-04-21T11:46:00Z">
              <w:rPr>
                <w:rFonts w:ascii="Times" w:hAnsi="Times"/>
                <w:color w:val="000000" w:themeColor="text1"/>
                <w:lang w:val="en-US"/>
              </w:rPr>
            </w:rPrChange>
          </w:rPr>
          <w:delText xml:space="preserve">avoid color blurring and </w:delText>
        </w:r>
        <w:r w:rsidR="000536B5" w:rsidRPr="00FC5D3D" w:rsidDel="0033226C">
          <w:rPr>
            <w:rFonts w:ascii="Times" w:hAnsi="Times"/>
            <w:color w:val="7030A0"/>
            <w:rPrChange w:id="1089" w:author="Stephen Brooks" w:date="2022-04-21T11:46:00Z">
              <w:rPr>
                <w:rFonts w:ascii="Times" w:hAnsi="Times"/>
                <w:color w:val="000000" w:themeColor="text1"/>
              </w:rPr>
            </w:rPrChange>
          </w:rPr>
          <w:delText xml:space="preserve">inconsistencies </w:delText>
        </w:r>
        <w:r w:rsidR="000536B5" w:rsidRPr="00FC5D3D" w:rsidDel="0033226C">
          <w:rPr>
            <w:rFonts w:ascii="Times" w:hAnsi="Times"/>
            <w:color w:val="7030A0"/>
            <w:lang w:val="en-US"/>
            <w:rPrChange w:id="1090" w:author="Stephen Brooks" w:date="2022-04-21T11:46:00Z">
              <w:rPr>
                <w:rFonts w:ascii="Times" w:hAnsi="Times"/>
                <w:color w:val="000000" w:themeColor="text1"/>
                <w:lang w:val="en-US"/>
              </w:rPr>
            </w:rPrChange>
          </w:rPr>
          <w:delText xml:space="preserve">in such LIC textures, Huang et al. [25] introduced a novel image-space that also </w:delText>
        </w:r>
        <w:r w:rsidR="000536B5" w:rsidRPr="00FC5D3D" w:rsidDel="0033226C">
          <w:rPr>
            <w:color w:val="7030A0"/>
            <w:rPrChange w:id="1091" w:author="Stephen Brooks" w:date="2022-04-21T11:46:00Z">
              <w:rPr/>
            </w:rPrChange>
          </w:rPr>
          <w:delText xml:space="preserve">mitigates expensive </w:delText>
        </w:r>
        <w:r w:rsidR="00854CBD" w:rsidRPr="00FC5D3D" w:rsidDel="0033226C">
          <w:rPr>
            <w:color w:val="7030A0"/>
            <w:rPrChange w:id="1092" w:author="Stephen Brooks" w:date="2022-04-21T11:46:00Z">
              <w:rPr/>
            </w:rPrChange>
          </w:rPr>
          <w:delText>computation</w:delText>
        </w:r>
        <w:r w:rsidR="000536B5" w:rsidRPr="00FC5D3D" w:rsidDel="0033226C">
          <w:rPr>
            <w:color w:val="7030A0"/>
            <w:rPrChange w:id="1093" w:author="Stephen Brooks" w:date="2022-04-21T11:46:00Z">
              <w:rPr/>
            </w:rPrChange>
          </w:rPr>
          <w:delText xml:space="preserve">, memory cost but </w:delText>
        </w:r>
        <w:r w:rsidR="00290271" w:rsidRPr="00FC5D3D" w:rsidDel="0033226C">
          <w:rPr>
            <w:color w:val="7030A0"/>
            <w:rPrChange w:id="1094" w:author="Stephen Brooks" w:date="2022-04-21T11:46:00Z">
              <w:rPr/>
            </w:rPrChange>
          </w:rPr>
          <w:delText xml:space="preserve">suffers with popping artifacts (too far/close viewpoint). </w:delText>
        </w:r>
        <w:r w:rsidR="00602BC0" w:rsidRPr="00FC5D3D" w:rsidDel="0033226C">
          <w:rPr>
            <w:rFonts w:ascii="Times" w:hAnsi="Times"/>
            <w:color w:val="7030A0"/>
            <w:rPrChange w:id="1095" w:author="Stephen Brooks" w:date="2022-04-21T11:46:00Z">
              <w:rPr>
                <w:rFonts w:ascii="Times" w:hAnsi="Times"/>
                <w:color w:val="000000" w:themeColor="text1"/>
              </w:rPr>
            </w:rPrChange>
          </w:rPr>
          <w:delText xml:space="preserve">A method for the generation of anisotropic sample </w:delText>
        </w:r>
        <w:r w:rsidR="00854CBD" w:rsidRPr="00FC5D3D" w:rsidDel="0033226C">
          <w:rPr>
            <w:rFonts w:ascii="Times" w:hAnsi="Times"/>
            <w:color w:val="7030A0"/>
            <w:rPrChange w:id="1096" w:author="Stephen Brooks" w:date="2022-04-21T11:46:00Z">
              <w:rPr>
                <w:rFonts w:ascii="Times" w:hAnsi="Times"/>
                <w:color w:val="000000" w:themeColor="text1"/>
              </w:rPr>
            </w:rPrChange>
          </w:rPr>
          <w:delText>distributions and</w:delText>
        </w:r>
        <w:r w:rsidR="00A8454A" w:rsidRPr="00FC5D3D" w:rsidDel="0033226C">
          <w:rPr>
            <w:rFonts w:ascii="Times" w:hAnsi="Times"/>
            <w:color w:val="7030A0"/>
            <w:rPrChange w:id="1097" w:author="Stephen Brooks" w:date="2022-04-21T11:46:00Z">
              <w:rPr>
                <w:rFonts w:ascii="Times" w:hAnsi="Times"/>
                <w:color w:val="000000" w:themeColor="text1"/>
              </w:rPr>
            </w:rPrChange>
          </w:rPr>
          <w:delText xml:space="preserve"> interactive rendering of anisotropic Voronoi cell </w:delText>
        </w:r>
        <w:r w:rsidR="00602BC0" w:rsidRPr="00FC5D3D" w:rsidDel="0033226C">
          <w:rPr>
            <w:rFonts w:ascii="Times" w:hAnsi="Times"/>
            <w:color w:val="7030A0"/>
            <w:rPrChange w:id="1098" w:author="Stephen Brooks" w:date="2022-04-21T11:46:00Z">
              <w:rPr>
                <w:rFonts w:ascii="Times" w:hAnsi="Times"/>
                <w:color w:val="000000" w:themeColor="text1"/>
              </w:rPr>
            </w:rPrChange>
          </w:rPr>
          <w:delText xml:space="preserve">by Kratz et al [26] is not experimented properly for </w:delText>
        </w:r>
        <w:r w:rsidR="00C70B7A" w:rsidRPr="00FC5D3D" w:rsidDel="0033226C">
          <w:rPr>
            <w:rFonts w:ascii="Times" w:hAnsi="Times"/>
            <w:color w:val="7030A0"/>
            <w:rPrChange w:id="1099" w:author="Stephen Brooks" w:date="2022-04-21T11:46:00Z">
              <w:rPr>
                <w:rFonts w:ascii="Times" w:hAnsi="Times"/>
                <w:color w:val="000000" w:themeColor="text1"/>
              </w:rPr>
            </w:rPrChange>
          </w:rPr>
          <w:delText xml:space="preserve">determining the </w:delText>
        </w:r>
        <w:r w:rsidR="00602BC0" w:rsidRPr="00FC5D3D" w:rsidDel="0033226C">
          <w:rPr>
            <w:rFonts w:ascii="Times" w:hAnsi="Times"/>
            <w:color w:val="7030A0"/>
            <w:rPrChange w:id="1100" w:author="Stephen Brooks" w:date="2022-04-21T11:46:00Z">
              <w:rPr>
                <w:rFonts w:ascii="Times" w:hAnsi="Times"/>
                <w:color w:val="000000" w:themeColor="text1"/>
              </w:rPr>
            </w:rPrChange>
          </w:rPr>
          <w:delText xml:space="preserve">influence of adding noise to the cell boundaries. </w:delText>
        </w:r>
        <w:r w:rsidR="00A8454A" w:rsidRPr="00FC5D3D" w:rsidDel="0033226C">
          <w:rPr>
            <w:rFonts w:ascii="Times" w:hAnsi="Times" w:cs="Arial"/>
            <w:color w:val="7030A0"/>
            <w:shd w:val="clear" w:color="auto" w:fill="FFFFFF"/>
            <w:rPrChange w:id="1101" w:author="Stephen Brooks" w:date="2022-04-21T11:46:00Z">
              <w:rPr>
                <w:rFonts w:ascii="Times" w:hAnsi="Times" w:cs="Arial"/>
                <w:color w:val="000000" w:themeColor="text1"/>
                <w:shd w:val="clear" w:color="auto" w:fill="FFFFFF"/>
              </w:rPr>
            </w:rPrChange>
          </w:rPr>
          <w:delText>Weiskopf</w:delText>
        </w:r>
        <w:r w:rsidR="00A8454A" w:rsidRPr="00FC5D3D" w:rsidDel="0033226C">
          <w:rPr>
            <w:rFonts w:ascii="Times" w:hAnsi="Times" w:cs="Arial"/>
            <w:color w:val="7030A0"/>
            <w:shd w:val="clear" w:color="auto" w:fill="FFFFFF"/>
            <w:lang w:val="en-US"/>
            <w:rPrChange w:id="1102" w:author="Stephen Brooks" w:date="2022-04-21T11:46:00Z">
              <w:rPr>
                <w:rFonts w:ascii="Times" w:hAnsi="Times" w:cs="Arial"/>
                <w:color w:val="000000" w:themeColor="text1"/>
                <w:shd w:val="clear" w:color="auto" w:fill="FFFFFF"/>
                <w:lang w:val="en-US"/>
              </w:rPr>
            </w:rPrChange>
          </w:rPr>
          <w:delText xml:space="preserve"> [27] has proposed a set of guidelines </w:delText>
        </w:r>
        <w:r w:rsidR="00A8454A" w:rsidRPr="00FC5D3D" w:rsidDel="0033226C">
          <w:rPr>
            <w:color w:val="7030A0"/>
            <w:rPrChange w:id="1103" w:author="Stephen Brooks" w:date="2022-04-21T11:46:00Z">
              <w:rPr/>
            </w:rPrChange>
          </w:rPr>
          <w:delText xml:space="preserve">to stimulate a better awareness for the opportunities and problems involved with the perception of moving color stimuli </w:delText>
        </w:r>
        <w:r w:rsidR="00A8454A" w:rsidRPr="00FC5D3D" w:rsidDel="0033226C">
          <w:rPr>
            <w:rFonts w:ascii="Times" w:hAnsi="Times" w:cs="Arial"/>
            <w:color w:val="7030A0"/>
            <w:shd w:val="clear" w:color="auto" w:fill="FFFFFF"/>
            <w:lang w:val="en-US"/>
            <w:rPrChange w:id="1104" w:author="Stephen Brooks" w:date="2022-04-21T11:46:00Z">
              <w:rPr>
                <w:rFonts w:ascii="Times" w:hAnsi="Times" w:cs="Arial"/>
                <w:color w:val="000000" w:themeColor="text1"/>
                <w:shd w:val="clear" w:color="auto" w:fill="FFFFFF"/>
                <w:lang w:val="en-US"/>
              </w:rPr>
            </w:rPrChange>
          </w:rPr>
          <w:delText xml:space="preserve">but not </w:delText>
        </w:r>
        <w:r w:rsidR="00C4180C" w:rsidRPr="00FC5D3D" w:rsidDel="0033226C">
          <w:rPr>
            <w:rFonts w:ascii="Times" w:hAnsi="Times" w:cs="Arial"/>
            <w:color w:val="7030A0"/>
            <w:shd w:val="clear" w:color="auto" w:fill="FFFFFF"/>
            <w:lang w:val="en-US"/>
            <w:rPrChange w:id="1105" w:author="Stephen Brooks" w:date="2022-04-21T11:46:00Z">
              <w:rPr>
                <w:rFonts w:ascii="Times" w:hAnsi="Times" w:cs="Arial"/>
                <w:color w:val="000000" w:themeColor="text1"/>
                <w:shd w:val="clear" w:color="auto" w:fill="FFFFFF"/>
                <w:lang w:val="en-US"/>
              </w:rPr>
            </w:rPrChange>
          </w:rPr>
          <w:delText>with well-studied</w:delText>
        </w:r>
        <w:r w:rsidR="00A8454A" w:rsidRPr="00FC5D3D" w:rsidDel="0033226C">
          <w:rPr>
            <w:rFonts w:ascii="Times" w:hAnsi="Times" w:cs="Arial"/>
            <w:color w:val="7030A0"/>
            <w:shd w:val="clear" w:color="auto" w:fill="FFFFFF"/>
            <w:lang w:val="en-US"/>
            <w:rPrChange w:id="1106" w:author="Stephen Brooks" w:date="2022-04-21T11:46:00Z">
              <w:rPr>
                <w:rFonts w:ascii="Times" w:hAnsi="Times" w:cs="Arial"/>
                <w:color w:val="000000" w:themeColor="text1"/>
                <w:shd w:val="clear" w:color="auto" w:fill="FFFFFF"/>
                <w:lang w:val="en-US"/>
              </w:rPr>
            </w:rPrChange>
          </w:rPr>
          <w:delText xml:space="preserve"> the </w:delText>
        </w:r>
        <w:r w:rsidR="0067108F" w:rsidRPr="00FC5D3D" w:rsidDel="0033226C">
          <w:rPr>
            <w:rFonts w:ascii="Times" w:hAnsi="Times" w:cs="Arial"/>
            <w:color w:val="7030A0"/>
            <w:shd w:val="clear" w:color="auto" w:fill="FFFFFF"/>
            <w:lang w:val="en-US"/>
            <w:rPrChange w:id="1107" w:author="Stephen Brooks" w:date="2022-04-21T11:46:00Z">
              <w:rPr>
                <w:rFonts w:ascii="Times" w:hAnsi="Times" w:cs="Arial"/>
                <w:color w:val="000000" w:themeColor="text1"/>
                <w:shd w:val="clear" w:color="auto" w:fill="FFFFFF"/>
                <w:lang w:val="en-US"/>
              </w:rPr>
            </w:rPrChange>
          </w:rPr>
          <w:delText xml:space="preserve">guidelines </w:delText>
        </w:r>
        <w:r w:rsidR="00A8454A" w:rsidRPr="00FC5D3D" w:rsidDel="0033226C">
          <w:rPr>
            <w:rFonts w:ascii="Times" w:hAnsi="Times" w:cs="Arial"/>
            <w:color w:val="7030A0"/>
            <w:shd w:val="clear" w:color="auto" w:fill="FFFFFF"/>
            <w:lang w:val="en-US"/>
            <w:rPrChange w:id="1108" w:author="Stephen Brooks" w:date="2022-04-21T11:46:00Z">
              <w:rPr>
                <w:rFonts w:ascii="Times" w:hAnsi="Times" w:cs="Arial"/>
                <w:color w:val="000000" w:themeColor="text1"/>
                <w:shd w:val="clear" w:color="auto" w:fill="FFFFFF"/>
                <w:lang w:val="en-US"/>
              </w:rPr>
            </w:rPrChange>
          </w:rPr>
          <w:delText xml:space="preserve">with miscellaneous applications in visualization and computer graphics.  </w:delText>
        </w:r>
        <w:r w:rsidR="0067108F" w:rsidRPr="00FC5D3D" w:rsidDel="0033226C">
          <w:rPr>
            <w:rStyle w:val="blue-tooltip"/>
            <w:rFonts w:ascii="Times" w:hAnsi="Times" w:cs="Arial"/>
            <w:color w:val="7030A0"/>
            <w:shd w:val="clear" w:color="auto" w:fill="FFFFFF"/>
            <w:rPrChange w:id="1109" w:author="Stephen Brooks" w:date="2022-04-21T11:46:00Z">
              <w:rPr>
                <w:rStyle w:val="blue-tooltip"/>
                <w:rFonts w:ascii="Times" w:hAnsi="Times" w:cs="Arial"/>
                <w:color w:val="000000" w:themeColor="text1"/>
                <w:shd w:val="clear" w:color="auto" w:fill="FFFFFF"/>
              </w:rPr>
            </w:rPrChange>
          </w:rPr>
          <w:delText>Healey</w:delText>
        </w:r>
        <w:r w:rsidR="0067108F" w:rsidRPr="00FC5D3D" w:rsidDel="0033226C">
          <w:rPr>
            <w:rFonts w:ascii="Times" w:hAnsi="Times"/>
            <w:color w:val="7030A0"/>
            <w:rPrChange w:id="1110" w:author="Stephen Brooks" w:date="2022-04-21T11:46:00Z">
              <w:rPr>
                <w:rFonts w:ascii="Times" w:hAnsi="Times"/>
                <w:color w:val="000000" w:themeColor="text1"/>
              </w:rPr>
            </w:rPrChange>
          </w:rPr>
          <w:delText xml:space="preserve"> </w:delText>
        </w:r>
        <w:r w:rsidR="0067108F" w:rsidRPr="00FC5D3D" w:rsidDel="0033226C">
          <w:rPr>
            <w:rFonts w:ascii="Times" w:hAnsi="Times"/>
            <w:color w:val="7030A0"/>
            <w:lang w:val="en-US"/>
            <w:rPrChange w:id="1111" w:author="Stephen Brooks" w:date="2022-04-21T11:46:00Z">
              <w:rPr>
                <w:rFonts w:ascii="Times" w:hAnsi="Times"/>
                <w:color w:val="000000" w:themeColor="text1"/>
                <w:lang w:val="en-US"/>
              </w:rPr>
            </w:rPrChange>
          </w:rPr>
          <w:delText xml:space="preserve">et al. [28] </w:delText>
        </w:r>
        <w:r w:rsidR="0067108F" w:rsidRPr="00FC5D3D" w:rsidDel="0033226C">
          <w:rPr>
            <w:rFonts w:ascii="Times" w:hAnsi="Times"/>
            <w:color w:val="7030A0"/>
            <w:rPrChange w:id="1112" w:author="Stephen Brooks" w:date="2022-04-21T11:46:00Z">
              <w:rPr>
                <w:rFonts w:ascii="Times" w:hAnsi="Times"/>
                <w:color w:val="000000" w:themeColor="text1"/>
              </w:rPr>
            </w:rPrChange>
          </w:rPr>
          <w:delText xml:space="preserve">presents </w:delText>
        </w:r>
        <w:r w:rsidR="0067108F" w:rsidRPr="00FC5D3D" w:rsidDel="0033226C">
          <w:rPr>
            <w:color w:val="7030A0"/>
            <w:rPrChange w:id="1113" w:author="Stephen Brooks" w:date="2022-04-21T11:46:00Z">
              <w:rPr/>
            </w:rPrChange>
          </w:rPr>
          <w:delText xml:space="preserve">a method for combining three texture dimensions </w:delText>
        </w:r>
        <w:r w:rsidR="00C4180C" w:rsidRPr="00FC5D3D" w:rsidDel="0033226C">
          <w:rPr>
            <w:color w:val="7030A0"/>
            <w:rPrChange w:id="1114" w:author="Stephen Brooks" w:date="2022-04-21T11:46:00Z">
              <w:rPr/>
            </w:rPrChange>
          </w:rPr>
          <w:delText>(</w:delText>
        </w:r>
        <w:r w:rsidR="0067108F" w:rsidRPr="00FC5D3D" w:rsidDel="0033226C">
          <w:rPr>
            <w:color w:val="7030A0"/>
            <w:rPrChange w:id="1115" w:author="Stephen Brooks" w:date="2022-04-21T11:46:00Z">
              <w:rPr/>
            </w:rPrChange>
          </w:rPr>
          <w:delText>height, regularity, and density</w:delText>
        </w:r>
        <w:r w:rsidR="00C4180C" w:rsidRPr="00FC5D3D" w:rsidDel="0033226C">
          <w:rPr>
            <w:color w:val="7030A0"/>
            <w:rPrChange w:id="1116" w:author="Stephen Brooks" w:date="2022-04-21T11:46:00Z">
              <w:rPr/>
            </w:rPrChange>
          </w:rPr>
          <w:delText>)</w:delText>
        </w:r>
        <w:r w:rsidR="0067108F" w:rsidRPr="00FC5D3D" w:rsidDel="0033226C">
          <w:rPr>
            <w:color w:val="7030A0"/>
            <w:rPrChange w:id="1117" w:author="Stephen Brooks" w:date="2022-04-21T11:46:00Z">
              <w:rPr/>
            </w:rPrChange>
          </w:rPr>
          <w:delText xml:space="preserve"> to form perceptual texture elements (or pexels) but </w:delText>
        </w:r>
        <w:r w:rsidR="00C4180C" w:rsidRPr="00FC5D3D" w:rsidDel="0033226C">
          <w:rPr>
            <w:color w:val="7030A0"/>
            <w:rPrChange w:id="1118" w:author="Stephen Brooks" w:date="2022-04-21T11:46:00Z">
              <w:rPr/>
            </w:rPrChange>
          </w:rPr>
          <w:delText xml:space="preserve">did </w:delText>
        </w:r>
        <w:r w:rsidR="000E7C01" w:rsidRPr="00FC5D3D" w:rsidDel="0033226C">
          <w:rPr>
            <w:color w:val="7030A0"/>
            <w:rPrChange w:id="1119" w:author="Stephen Brooks" w:date="2022-04-21T11:46:00Z">
              <w:rPr/>
            </w:rPrChange>
          </w:rPr>
          <w:delText>not</w:delText>
        </w:r>
        <w:r w:rsidR="0067108F" w:rsidRPr="00FC5D3D" w:rsidDel="0033226C">
          <w:rPr>
            <w:color w:val="7030A0"/>
            <w:rPrChange w:id="1120" w:author="Stephen Brooks" w:date="2022-04-21T11:46:00Z">
              <w:rPr/>
            </w:rPrChange>
          </w:rPr>
          <w:delText xml:space="preserve"> investigate</w:delText>
        </w:r>
        <w:r w:rsidR="000E7C01" w:rsidRPr="00FC5D3D" w:rsidDel="0033226C">
          <w:rPr>
            <w:color w:val="7030A0"/>
            <w:rPrChange w:id="1121" w:author="Stephen Brooks" w:date="2022-04-21T11:46:00Z">
              <w:rPr/>
            </w:rPrChange>
          </w:rPr>
          <w:delText xml:space="preserve"> yet</w:delText>
        </w:r>
        <w:r w:rsidR="0067108F" w:rsidRPr="00FC5D3D" w:rsidDel="0033226C">
          <w:rPr>
            <w:color w:val="7030A0"/>
            <w:rPrChange w:id="1122" w:author="Stephen Brooks" w:date="2022-04-21T11:46:00Z">
              <w:rPr/>
            </w:rPrChange>
          </w:rPr>
          <w:delText xml:space="preserve"> the effectiveness of orientation for encoding information, and the interactions that occur when multiple texture and color dimensions are displayed simultaneously</w:delText>
        </w:r>
        <w:r w:rsidR="00014485" w:rsidRPr="00FC5D3D" w:rsidDel="0033226C">
          <w:rPr>
            <w:color w:val="7030A0"/>
            <w:rPrChange w:id="1123" w:author="Stephen Brooks" w:date="2022-04-21T11:46:00Z">
              <w:rPr/>
            </w:rPrChange>
          </w:rPr>
          <w:delText>.</w:delText>
        </w:r>
        <w:r w:rsidR="00DD40D1" w:rsidRPr="00FC5D3D" w:rsidDel="0033226C">
          <w:rPr>
            <w:color w:val="7030A0"/>
            <w:rPrChange w:id="1124" w:author="Stephen Brooks" w:date="2022-04-21T11:46:00Z">
              <w:rPr/>
            </w:rPrChange>
          </w:rPr>
          <w:delText xml:space="preserve"> </w:delText>
        </w:r>
        <w:r w:rsidR="00C4180C" w:rsidRPr="00FC5D3D" w:rsidDel="0033226C">
          <w:rPr>
            <w:color w:val="7030A0"/>
            <w:rPrChange w:id="1125" w:author="Stephen Brooks" w:date="2022-04-21T11:46:00Z">
              <w:rPr/>
            </w:rPrChange>
          </w:rPr>
          <w:delText xml:space="preserve">In </w:delText>
        </w:r>
        <w:r w:rsidR="00DD40D1" w:rsidRPr="00FC5D3D" w:rsidDel="0033226C">
          <w:rPr>
            <w:rStyle w:val="blue-tooltip"/>
            <w:rFonts w:ascii="Times" w:hAnsi="Times" w:cs="Arial"/>
            <w:color w:val="7030A0"/>
            <w:shd w:val="clear" w:color="auto" w:fill="FFFFFF"/>
            <w:rPrChange w:id="1126" w:author="Stephen Brooks" w:date="2022-04-21T11:46:00Z">
              <w:rPr>
                <w:rStyle w:val="blue-tooltip"/>
                <w:rFonts w:ascii="Times" w:hAnsi="Times" w:cs="Arial"/>
                <w:color w:val="000000" w:themeColor="text1"/>
                <w:shd w:val="clear" w:color="auto" w:fill="FFFFFF"/>
              </w:rPr>
            </w:rPrChange>
          </w:rPr>
          <w:delText>R.P. Botchen et al. [29</w:delText>
        </w:r>
        <w:r w:rsidR="00C4180C" w:rsidRPr="00FC5D3D" w:rsidDel="0033226C">
          <w:rPr>
            <w:color w:val="7030A0"/>
            <w:rPrChange w:id="1127" w:author="Stephen Brooks" w:date="2022-04-21T11:46:00Z">
              <w:rPr/>
            </w:rPrChange>
          </w:rPr>
          <w:delText>], they propose a</w:delText>
        </w:r>
        <w:r w:rsidR="00DD40D1" w:rsidRPr="00FC5D3D" w:rsidDel="0033226C">
          <w:rPr>
            <w:color w:val="7030A0"/>
            <w:rPrChange w:id="1128" w:author="Stephen Brooks" w:date="2022-04-21T11:46:00Z">
              <w:rPr/>
            </w:rPrChange>
          </w:rPr>
          <w:delText xml:space="preserve"> generic texture-based strategy to visualize uncertainty in time-dependent 2D flow and they think further extension for 3D flow will be a challenging task. </w:delText>
        </w:r>
      </w:del>
    </w:p>
    <w:p w14:paraId="514BFE1F" w14:textId="024D3F9D" w:rsidR="0067108F" w:rsidRPr="0067108F" w:rsidDel="0033226C" w:rsidRDefault="0067108F" w:rsidP="00854CBD">
      <w:pPr>
        <w:spacing w:line="360" w:lineRule="auto"/>
        <w:jc w:val="both"/>
        <w:rPr>
          <w:del w:id="1129" w:author="Rashid Islam" w:date="2022-04-22T01:27:00Z"/>
        </w:rPr>
      </w:pPr>
    </w:p>
    <w:p w14:paraId="2FDD536D" w14:textId="688E26BA" w:rsidR="0067108F" w:rsidRPr="0067108F" w:rsidDel="0033226C" w:rsidRDefault="0067108F" w:rsidP="0067108F">
      <w:pPr>
        <w:rPr>
          <w:del w:id="1130" w:author="Rashid Islam" w:date="2022-04-22T01:27:00Z"/>
        </w:rPr>
      </w:pPr>
    </w:p>
    <w:p w14:paraId="10B4F94C" w14:textId="30708C5C" w:rsidR="00A8454A" w:rsidRPr="00A8454A" w:rsidDel="0033226C" w:rsidRDefault="00A8454A" w:rsidP="00A8454A">
      <w:pPr>
        <w:rPr>
          <w:del w:id="1131" w:author="Rashid Islam" w:date="2022-04-22T01:27:00Z"/>
        </w:rPr>
      </w:pPr>
    </w:p>
    <w:p w14:paraId="6F4960BE" w14:textId="68C56748" w:rsidR="006D6F85" w:rsidRPr="006D6F85" w:rsidDel="0033226C" w:rsidRDefault="006D6F85" w:rsidP="006D6F85">
      <w:pPr>
        <w:rPr>
          <w:del w:id="1132" w:author="Rashid Islam" w:date="2022-04-22T01:27:00Z"/>
        </w:rPr>
      </w:pPr>
    </w:p>
    <w:p w14:paraId="6D7753F7" w14:textId="78182865" w:rsidR="00A658B1" w:rsidRPr="00476124" w:rsidDel="0033226C" w:rsidRDefault="00A658B1" w:rsidP="00014485">
      <w:pPr>
        <w:jc w:val="both"/>
        <w:rPr>
          <w:del w:id="1133" w:author="Rashid Islam" w:date="2022-04-22T01:27:00Z"/>
        </w:rPr>
      </w:pPr>
    </w:p>
    <w:p w14:paraId="7A4688E9" w14:textId="51D29277" w:rsidR="00A658B1" w:rsidRPr="00A658B1" w:rsidDel="0033226C" w:rsidRDefault="00A658B1" w:rsidP="00A658B1">
      <w:pPr>
        <w:rPr>
          <w:del w:id="1134" w:author="Rashid Islam" w:date="2022-04-22T01:27:00Z"/>
        </w:rPr>
      </w:pPr>
    </w:p>
    <w:p w14:paraId="235256DC" w14:textId="1649CF1A" w:rsidR="00BE02D1" w:rsidRPr="00BE02D1" w:rsidDel="0033226C" w:rsidRDefault="00BE02D1" w:rsidP="00BE02D1">
      <w:pPr>
        <w:rPr>
          <w:del w:id="1135" w:author="Rashid Islam" w:date="2022-04-22T01:27:00Z"/>
        </w:rPr>
      </w:pPr>
    </w:p>
    <w:p w14:paraId="753A3751" w14:textId="56A4C1DC" w:rsidR="00864150" w:rsidRPr="00864150" w:rsidDel="0033226C" w:rsidRDefault="00A658B1" w:rsidP="00AA0971">
      <w:pPr>
        <w:spacing w:line="360" w:lineRule="auto"/>
        <w:jc w:val="both"/>
        <w:rPr>
          <w:del w:id="1136" w:author="Rashid Islam" w:date="2022-04-22T01:27:00Z"/>
        </w:rPr>
      </w:pPr>
      <w:del w:id="1137" w:author="Rashid Islam" w:date="2022-04-22T01:27:00Z">
        <w:r w:rsidDel="0033226C">
          <w:delText xml:space="preserve"> </w:delText>
        </w:r>
      </w:del>
    </w:p>
    <w:p w14:paraId="236B265C" w14:textId="09AE0492" w:rsidR="00565895" w:rsidDel="0033226C" w:rsidRDefault="00565895">
      <w:pPr>
        <w:rPr>
          <w:ins w:id="1138" w:author="Stephen Brooks" w:date="2022-04-21T09:20:00Z"/>
          <w:del w:id="1139" w:author="Rashid Islam" w:date="2022-04-22T01:27:00Z"/>
          <w:b/>
          <w:bCs/>
          <w:color w:val="000000" w:themeColor="text1"/>
          <w:sz w:val="32"/>
          <w:szCs w:val="32"/>
        </w:rPr>
      </w:pPr>
      <w:ins w:id="1140" w:author="Stephen Brooks" w:date="2022-04-21T09:20:00Z">
        <w:del w:id="1141" w:author="Rashid Islam" w:date="2022-04-22T01:27:00Z">
          <w:r w:rsidDel="0033226C">
            <w:rPr>
              <w:b/>
              <w:bCs/>
              <w:color w:val="000000" w:themeColor="text1"/>
              <w:sz w:val="32"/>
              <w:szCs w:val="32"/>
            </w:rPr>
            <w:br w:type="page"/>
          </w:r>
        </w:del>
      </w:ins>
    </w:p>
    <w:p w14:paraId="0F0E3F65" w14:textId="5A05967D" w:rsidR="0045432F" w:rsidRDefault="0045432F" w:rsidP="0033226C">
      <w:pPr>
        <w:rPr>
          <w:b/>
          <w:bCs/>
          <w:color w:val="000000" w:themeColor="text1"/>
          <w:sz w:val="32"/>
          <w:szCs w:val="32"/>
        </w:rPr>
        <w:pPrChange w:id="1142" w:author="Rashid Islam" w:date="2022-04-22T01:27:00Z">
          <w:pPr>
            <w:spacing w:line="360" w:lineRule="auto"/>
            <w:jc w:val="both"/>
          </w:pPr>
        </w:pPrChange>
      </w:pPr>
      <w:r w:rsidRPr="00164D7A">
        <w:rPr>
          <w:b/>
          <w:bCs/>
          <w:color w:val="000000" w:themeColor="text1"/>
          <w:sz w:val="32"/>
          <w:szCs w:val="32"/>
        </w:rPr>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446B5FB2"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ins w:id="1143" w:author="Stephen Brooks" w:date="2022-04-21T13:19:00Z">
        <w:r w:rsidR="00433805">
          <w:rPr>
            <w:color w:val="000000" w:themeColor="text1"/>
          </w:rPr>
          <w:t xml:space="preserve">discuss </w:t>
        </w:r>
      </w:ins>
      <w:del w:id="1144" w:author="Stephen Brooks" w:date="2022-04-21T13:19:00Z">
        <w:r w:rsidDel="00433805">
          <w:rPr>
            <w:color w:val="000000" w:themeColor="text1"/>
          </w:rPr>
          <w:delText xml:space="preserve">mechanism of slicing streamgraphs and </w:delText>
        </w:r>
      </w:del>
      <w:r>
        <w:rPr>
          <w:color w:val="000000" w:themeColor="text1"/>
        </w:rPr>
        <w:t xml:space="preserve">show </w:t>
      </w:r>
      <w:ins w:id="1145" w:author="Stephen Brooks" w:date="2022-04-21T13:19:00Z">
        <w:r w:rsidR="00433805">
          <w:rPr>
            <w:color w:val="000000" w:themeColor="text1"/>
          </w:rPr>
          <w:t>our</w:t>
        </w:r>
      </w:ins>
      <w:ins w:id="1146" w:author="Stephen Brooks" w:date="2022-04-21T13:18:00Z">
        <w:r w:rsidR="00433805">
          <w:rPr>
            <w:color w:val="000000" w:themeColor="text1"/>
          </w:rPr>
          <w:t xml:space="preserve"> ex</w:t>
        </w:r>
      </w:ins>
      <w:ins w:id="1147" w:author="Stephen Brooks" w:date="2022-04-21T13:19:00Z">
        <w:r w:rsidR="00433805">
          <w:rPr>
            <w:color w:val="000000" w:themeColor="text1"/>
          </w:rPr>
          <w:t xml:space="preserve">perimental designs and </w:t>
        </w:r>
      </w:ins>
      <w:r>
        <w:rPr>
          <w:color w:val="000000" w:themeColor="text1"/>
        </w:rPr>
        <w:t xml:space="preserve">examples of uses of CA in </w:t>
      </w:r>
      <w:del w:id="1148" w:author="Stephen Brooks" w:date="2022-04-21T13:19:00Z">
        <w:r w:rsidDel="00433805">
          <w:rPr>
            <w:color w:val="000000" w:themeColor="text1"/>
          </w:rPr>
          <w:delText xml:space="preserve">real world </w:delText>
        </w:r>
      </w:del>
      <w:r>
        <w:rPr>
          <w:color w:val="000000" w:themeColor="text1"/>
        </w:rPr>
        <w:t>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ins w:id="1149" w:author="Stephen Brooks" w:date="2022-04-21T13:40:00Z">
        <w:r w:rsidR="00EE6842">
          <w:rPr>
            <w:rFonts w:ascii="Times" w:hAnsi="Times"/>
            <w:color w:val="000000" w:themeColor="text1"/>
            <w:lang w:val="en-US"/>
          </w:rPr>
          <w:t xml:space="preserve">most </w:t>
        </w:r>
      </w:ins>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ins w:id="1150" w:author="Stephen Brooks" w:date="2022-04-21T13:41:00Z">
        <w:r w:rsidR="00EE6842">
          <w:rPr>
            <w:rFonts w:ascii="Times" w:hAnsi="Times"/>
            <w:noProof/>
            <w:color w:val="000000" w:themeColor="text1"/>
            <w:lang w:val="en-US"/>
          </w:rPr>
          <w:t xml:space="preserve">the </w:t>
        </w:r>
      </w:ins>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49814B70"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w:t>
      </w:r>
      <w:del w:id="1151" w:author="Stephen Brooks" w:date="2022-04-21T13:43:00Z">
        <w:r w:rsidDel="00EE6842">
          <w:rPr>
            <w:rFonts w:ascii="Times" w:hAnsi="Times"/>
            <w:color w:val="000000" w:themeColor="text1"/>
            <w:lang w:val="en-US"/>
          </w:rPr>
          <w:delText xml:space="preserve">innovative </w:delText>
        </w:r>
      </w:del>
      <w:r>
        <w:rPr>
          <w:rFonts w:ascii="Times" w:hAnsi="Times"/>
          <w:color w:val="000000" w:themeColor="text1"/>
          <w:lang w:val="en-US"/>
        </w:rPr>
        <w:t xml:space="preserve">algorithms </w:t>
      </w:r>
      <w:r w:rsidRPr="002E48C9">
        <w:rPr>
          <w:rFonts w:ascii="Times" w:hAnsi="Times"/>
          <w:color w:val="000000" w:themeColor="text1"/>
          <w:lang w:val="en-US"/>
        </w:rPr>
        <w:t xml:space="preserve">in </w:t>
      </w:r>
      <w:ins w:id="1152" w:author="Stephen Brooks" w:date="2022-04-21T13:42:00Z">
        <w:r w:rsidR="00EE6842">
          <w:rPr>
            <w:rFonts w:ascii="Times" w:hAnsi="Times"/>
            <w:color w:val="000000" w:themeColor="text1"/>
            <w:lang w:val="en-US"/>
          </w:rPr>
          <w:t xml:space="preserve">the </w:t>
        </w:r>
      </w:ins>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ins w:id="1153" w:author="Stephen Brooks" w:date="2022-04-21T13:44:00Z"/>
          <w:rFonts w:ascii="Times" w:hAnsi="Times" w:cs="Arial"/>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w:t>
      </w:r>
      <w:r w:rsidRPr="002E48C9">
        <w:rPr>
          <w:rFonts w:ascii="Times" w:hAnsi="Times"/>
          <w:color w:val="000000" w:themeColor="text1"/>
          <w:shd w:val="clear" w:color="auto" w:fill="FFFFFF"/>
        </w:rPr>
        <w:lastRenderedPageBreak/>
        <w:t>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667A275A" w:rsidR="0045432F" w:rsidRPr="004F5A75" w:rsidDel="00565895" w:rsidRDefault="0045432F" w:rsidP="0045432F">
      <w:pPr>
        <w:shd w:val="clear" w:color="auto" w:fill="FFFFFF"/>
        <w:spacing w:line="360" w:lineRule="auto"/>
        <w:jc w:val="both"/>
        <w:rPr>
          <w:del w:id="1154" w:author="Stephen Brooks" w:date="2022-04-21T09:25:00Z"/>
          <w:rFonts w:ascii="Times" w:hAnsi="Times" w:cs="Menlo"/>
          <w:color w:val="000000" w:themeColor="text1"/>
        </w:rPr>
      </w:pPr>
      <w:r w:rsidRPr="002E48C9">
        <w:rPr>
          <w:b/>
          <w:bCs/>
          <w:color w:val="000000" w:themeColor="text1"/>
          <w:lang w:val="en-US"/>
        </w:rPr>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ins w:id="1155" w:author="Stephen Brooks" w:date="2022-04-21T13:45:00Z">
        <w:r w:rsidR="00EE6842">
          <w:rPr>
            <w:rFonts w:ascii="Times" w:hAnsi="Times" w:cs="Arial"/>
            <w:color w:val="000000" w:themeColor="text1"/>
            <w:shd w:val="clear" w:color="auto" w:fill="FFFFFF"/>
            <w:lang w:val="en-US"/>
          </w:rPr>
          <w:t xml:space="preserve">and </w:t>
        </w:r>
      </w:ins>
      <w:r w:rsidRPr="002E48C9">
        <w:rPr>
          <w:rFonts w:ascii="Times" w:hAnsi="Times" w:cs="Arial"/>
          <w:color w:val="000000" w:themeColor="text1"/>
          <w:shd w:val="clear" w:color="auto" w:fill="FFFFFF"/>
          <w:lang w:val="en-US"/>
        </w:rPr>
        <w:t xml:space="preserve">frequency of update </w:t>
      </w:r>
      <w:del w:id="1156" w:author="Stephen Brooks" w:date="2022-04-21T13:45:00Z">
        <w:r w:rsidRPr="002E48C9" w:rsidDel="00EE6842">
          <w:rPr>
            <w:rFonts w:ascii="Times" w:hAnsi="Times" w:cs="Arial"/>
            <w:color w:val="000000" w:themeColor="text1"/>
            <w:shd w:val="clear" w:color="auto" w:fill="FFFFFF"/>
            <w:lang w:val="en-US"/>
          </w:rPr>
          <w:delText xml:space="preserve">etc. </w:delText>
        </w:r>
      </w:del>
      <w:proofErr w:type="gramStart"/>
      <w:ins w:id="1157" w:author="Stephen Brooks" w:date="2022-04-21T13:45:00Z">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ins>
      <w:r w:rsidRPr="002E48C9">
        <w:rPr>
          <w:rFonts w:ascii="Times" w:hAnsi="Times" w:cs="Arial"/>
          <w:color w:val="000000" w:themeColor="text1"/>
          <w:shd w:val="clear" w:color="auto" w:fill="FFFFFF"/>
          <w:lang w:val="en-US"/>
        </w:rPr>
        <w:t>play</w:t>
      </w:r>
      <w:del w:id="1158" w:author="Stephen Brooks" w:date="2022-04-21T13:45:00Z">
        <w:r w:rsidRPr="002E48C9" w:rsidDel="00EE6842">
          <w:rPr>
            <w:rFonts w:ascii="Times" w:hAnsi="Times" w:cs="Arial"/>
            <w:color w:val="000000" w:themeColor="text1"/>
            <w:shd w:val="clear" w:color="auto" w:fill="FFFFFF"/>
            <w:lang w:val="en-US"/>
          </w:rPr>
          <w:delText>s</w:delText>
        </w:r>
      </w:del>
      <w:r w:rsidRPr="002E48C9">
        <w:rPr>
          <w:rFonts w:ascii="Times" w:hAnsi="Times" w:cs="Arial"/>
          <w:color w:val="000000" w:themeColor="text1"/>
          <w:shd w:val="clear" w:color="auto" w:fill="FFFFFF"/>
          <w:lang w:val="en-US"/>
        </w:rPr>
        <w:t xml:space="preserve"> an important role in forecasting. Sometimes time series data requires cleaning, scaling and even transformation, for example: if there are gaps/missing data, </w:t>
      </w:r>
      <w:ins w:id="1159" w:author="Stephen Brooks" w:date="2022-04-21T13:46:00Z">
        <w:r w:rsidR="00EE6842">
          <w:rPr>
            <w:rFonts w:ascii="Times" w:hAnsi="Times" w:cs="Arial"/>
            <w:color w:val="000000" w:themeColor="text1"/>
            <w:shd w:val="clear" w:color="auto" w:fill="FFFFFF"/>
            <w:lang w:val="en-US"/>
          </w:rPr>
          <w:t xml:space="preserve">or </w:t>
        </w:r>
      </w:ins>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ins w:id="1160" w:author="Stephen Brooks" w:date="2022-04-21T13:46:00Z">
        <w:r w:rsidR="00EE6842">
          <w:rPr>
            <w:rFonts w:ascii="Times" w:hAnsi="Times"/>
            <w:color w:val="000000" w:themeColor="text1"/>
            <w:spacing w:val="5"/>
            <w:shd w:val="clear" w:color="auto" w:fill="FFFFFF"/>
          </w:rPr>
          <w:t xml:space="preserve"> wise</w:t>
        </w:r>
      </w:ins>
      <w:del w:id="1161" w:author="Stephen Brooks" w:date="2022-04-21T13:46:00Z">
        <w:r w:rsidRPr="002E48C9" w:rsidDel="00EE6842">
          <w:rPr>
            <w:rFonts w:ascii="Times" w:hAnsi="Times"/>
            <w:color w:val="000000" w:themeColor="text1"/>
            <w:spacing w:val="5"/>
            <w:shd w:val="clear" w:color="auto" w:fill="FFFFFF"/>
          </w:rPr>
          <w:delText>s</w:delText>
        </w:r>
      </w:del>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Del="00565895" w:rsidRDefault="0045432F" w:rsidP="0045432F">
      <w:pPr>
        <w:spacing w:line="360" w:lineRule="auto"/>
        <w:jc w:val="both"/>
        <w:rPr>
          <w:del w:id="1162" w:author="Stephen Brooks" w:date="2022-04-21T09:24:00Z"/>
          <w:rFonts w:ascii="Times" w:hAnsi="Times"/>
          <w:color w:val="000000" w:themeColor="text1"/>
          <w:spacing w:val="5"/>
          <w:shd w:val="clear" w:color="auto" w:fill="FFFFFF"/>
        </w:rPr>
      </w:pPr>
    </w:p>
    <w:p w14:paraId="6F48EC96" w14:textId="77777777" w:rsidR="0045432F" w:rsidDel="00565895" w:rsidRDefault="0045432F" w:rsidP="0045432F">
      <w:pPr>
        <w:spacing w:line="360" w:lineRule="auto"/>
        <w:jc w:val="both"/>
        <w:rPr>
          <w:del w:id="1163" w:author="Stephen Brooks" w:date="2022-04-21T09:24:00Z"/>
          <w:rFonts w:ascii="Times" w:hAnsi="Times"/>
          <w:color w:val="000000" w:themeColor="text1"/>
          <w:spacing w:val="5"/>
          <w:shd w:val="clear" w:color="auto" w:fill="FFFFFF"/>
        </w:rPr>
      </w:pPr>
    </w:p>
    <w:p w14:paraId="5BA92695" w14:textId="77777777" w:rsidR="0045432F" w:rsidRDefault="0045432F">
      <w:pPr>
        <w:shd w:val="clear" w:color="auto" w:fill="FFFFFF"/>
        <w:spacing w:line="360" w:lineRule="auto"/>
        <w:jc w:val="both"/>
        <w:rPr>
          <w:rFonts w:ascii="Times" w:hAnsi="Times"/>
          <w:color w:val="000000" w:themeColor="text1"/>
          <w:spacing w:val="5"/>
          <w:shd w:val="clear" w:color="auto" w:fill="FFFFFF"/>
        </w:rPr>
        <w:pPrChange w:id="1164" w:author="Stephen Brooks" w:date="2022-04-21T09:25:00Z">
          <w:pPr>
            <w:spacing w:line="360" w:lineRule="auto"/>
            <w:jc w:val="both"/>
          </w:pPr>
        </w:pPrChange>
      </w:pPr>
    </w:p>
    <w:p w14:paraId="033A1825" w14:textId="77777777" w:rsidR="0045432F" w:rsidDel="00565895" w:rsidRDefault="0045432F" w:rsidP="0045432F">
      <w:pPr>
        <w:spacing w:line="360" w:lineRule="auto"/>
        <w:jc w:val="both"/>
        <w:rPr>
          <w:del w:id="1165" w:author="Stephen Brooks" w:date="2022-04-21T09:24:00Z"/>
          <w:rFonts w:ascii="Times" w:hAnsi="Times"/>
          <w:color w:val="000000" w:themeColor="text1"/>
          <w:spacing w:val="5"/>
          <w:shd w:val="clear" w:color="auto" w:fill="FFFFFF"/>
        </w:rPr>
      </w:pPr>
    </w:p>
    <w:p w14:paraId="66BCFA23" w14:textId="77777777" w:rsidR="0045432F" w:rsidDel="00565895" w:rsidRDefault="0045432F" w:rsidP="0045432F">
      <w:pPr>
        <w:spacing w:line="360" w:lineRule="auto"/>
        <w:jc w:val="both"/>
        <w:rPr>
          <w:del w:id="1166" w:author="Stephen Brooks" w:date="2022-04-21T09:24:00Z"/>
          <w:rFonts w:ascii="Times" w:hAnsi="Times"/>
          <w:color w:val="000000" w:themeColor="text1"/>
          <w:spacing w:val="5"/>
          <w:shd w:val="clear" w:color="auto" w:fill="FFFFFF"/>
        </w:rPr>
      </w:pPr>
    </w:p>
    <w:p w14:paraId="7AD5017B" w14:textId="77777777" w:rsidR="0045432F" w:rsidDel="00565895" w:rsidRDefault="0045432F" w:rsidP="0045432F">
      <w:pPr>
        <w:spacing w:line="360" w:lineRule="auto"/>
        <w:jc w:val="both"/>
        <w:rPr>
          <w:del w:id="1167" w:author="Stephen Brooks" w:date="2022-04-21T09:24:00Z"/>
          <w:rFonts w:ascii="Times" w:hAnsi="Times"/>
          <w:color w:val="000000" w:themeColor="text1"/>
          <w:spacing w:val="5"/>
          <w:shd w:val="clear" w:color="auto" w:fill="FFFFFF"/>
        </w:rPr>
      </w:pPr>
    </w:p>
    <w:p w14:paraId="58A6CAB0" w14:textId="77777777" w:rsidR="0045432F" w:rsidDel="00565895" w:rsidRDefault="0045432F" w:rsidP="0045432F">
      <w:pPr>
        <w:spacing w:line="360" w:lineRule="auto"/>
        <w:jc w:val="both"/>
        <w:rPr>
          <w:del w:id="1168" w:author="Stephen Brooks" w:date="2022-04-21T09:24:00Z"/>
          <w:rFonts w:ascii="Times" w:hAnsi="Times"/>
          <w:color w:val="000000" w:themeColor="text1"/>
          <w:spacing w:val="5"/>
          <w:shd w:val="clear" w:color="auto" w:fill="FFFFFF"/>
        </w:rPr>
      </w:pPr>
    </w:p>
    <w:p w14:paraId="11BA9749" w14:textId="77777777" w:rsidR="0045432F" w:rsidDel="00565895" w:rsidRDefault="0045432F" w:rsidP="0045432F">
      <w:pPr>
        <w:spacing w:line="360" w:lineRule="auto"/>
        <w:jc w:val="both"/>
        <w:rPr>
          <w:del w:id="1169" w:author="Stephen Brooks" w:date="2022-04-21T09:24:00Z"/>
          <w:rFonts w:ascii="Times" w:hAnsi="Times"/>
          <w:color w:val="000000" w:themeColor="text1"/>
          <w:spacing w:val="5"/>
          <w:shd w:val="clear" w:color="auto" w:fill="FFFFFF"/>
        </w:rPr>
      </w:pPr>
    </w:p>
    <w:p w14:paraId="3E4A7ABA" w14:textId="77777777" w:rsidR="0045432F" w:rsidDel="00565895" w:rsidRDefault="0045432F" w:rsidP="0045432F">
      <w:pPr>
        <w:spacing w:line="360" w:lineRule="auto"/>
        <w:jc w:val="both"/>
        <w:rPr>
          <w:del w:id="1170" w:author="Stephen Brooks" w:date="2022-04-21T09:24:00Z"/>
          <w:rFonts w:ascii="Times" w:hAnsi="Times"/>
          <w:color w:val="000000" w:themeColor="text1"/>
          <w:spacing w:val="5"/>
          <w:shd w:val="clear" w:color="auto" w:fill="FFFFFF"/>
        </w:rPr>
      </w:pPr>
    </w:p>
    <w:p w14:paraId="4A52F5AE" w14:textId="77777777" w:rsidR="0045432F" w:rsidDel="00565895" w:rsidRDefault="0045432F" w:rsidP="0045432F">
      <w:pPr>
        <w:spacing w:line="360" w:lineRule="auto"/>
        <w:jc w:val="both"/>
        <w:rPr>
          <w:del w:id="1171" w:author="Stephen Brooks" w:date="2022-04-21T09:24:00Z"/>
          <w:rFonts w:ascii="Times" w:hAnsi="Times"/>
          <w:color w:val="000000" w:themeColor="text1"/>
          <w:spacing w:val="5"/>
          <w:shd w:val="clear" w:color="auto" w:fill="FFFFFF"/>
        </w:rPr>
      </w:pPr>
    </w:p>
    <w:p w14:paraId="6BA7F252" w14:textId="77777777" w:rsidR="0045432F" w:rsidDel="00565895" w:rsidRDefault="0045432F" w:rsidP="0045432F">
      <w:pPr>
        <w:spacing w:line="360" w:lineRule="auto"/>
        <w:jc w:val="both"/>
        <w:rPr>
          <w:del w:id="1172" w:author="Stephen Brooks" w:date="2022-04-21T09:24:00Z"/>
          <w:rFonts w:ascii="Times" w:hAnsi="Times"/>
          <w:color w:val="000000" w:themeColor="text1"/>
          <w:spacing w:val="5"/>
          <w:shd w:val="clear" w:color="auto" w:fill="FFFFFF"/>
        </w:rPr>
      </w:pPr>
    </w:p>
    <w:p w14:paraId="25081306" w14:textId="77777777" w:rsidR="0045432F" w:rsidDel="00565895" w:rsidRDefault="0045432F" w:rsidP="0045432F">
      <w:pPr>
        <w:spacing w:line="360" w:lineRule="auto"/>
        <w:jc w:val="both"/>
        <w:rPr>
          <w:del w:id="1173" w:author="Stephen Brooks" w:date="2022-04-21T09:24:00Z"/>
          <w:rFonts w:ascii="Times" w:hAnsi="Times"/>
          <w:color w:val="000000" w:themeColor="text1"/>
          <w:spacing w:val="5"/>
          <w:shd w:val="clear" w:color="auto" w:fill="FFFFFF"/>
        </w:rPr>
      </w:pPr>
    </w:p>
    <w:p w14:paraId="41CEA1EC" w14:textId="77777777" w:rsidR="0045432F" w:rsidDel="00565895" w:rsidRDefault="0045432F" w:rsidP="0045432F">
      <w:pPr>
        <w:spacing w:line="360" w:lineRule="auto"/>
        <w:jc w:val="both"/>
        <w:rPr>
          <w:del w:id="1174" w:author="Stephen Brooks" w:date="2022-04-21T09:24:00Z"/>
          <w:rFonts w:ascii="Times" w:hAnsi="Times"/>
          <w:color w:val="000000" w:themeColor="text1"/>
          <w:spacing w:val="5"/>
          <w:shd w:val="clear" w:color="auto" w:fill="FFFFFF"/>
        </w:rPr>
      </w:pPr>
    </w:p>
    <w:p w14:paraId="2F26C549" w14:textId="77777777" w:rsidR="0045432F" w:rsidDel="00565895" w:rsidRDefault="0045432F" w:rsidP="0045432F">
      <w:pPr>
        <w:spacing w:line="360" w:lineRule="auto"/>
        <w:jc w:val="both"/>
        <w:rPr>
          <w:del w:id="1175" w:author="Stephen Brooks" w:date="2022-04-21T09:24:00Z"/>
          <w:rFonts w:ascii="Times" w:hAnsi="Times"/>
          <w:color w:val="000000" w:themeColor="text1"/>
          <w:spacing w:val="5"/>
          <w:shd w:val="clear" w:color="auto" w:fill="FFFFFF"/>
        </w:rPr>
      </w:pPr>
    </w:p>
    <w:p w14:paraId="7D6B403B" w14:textId="77777777" w:rsidR="0045432F" w:rsidDel="00565895" w:rsidRDefault="0045432F" w:rsidP="0045432F">
      <w:pPr>
        <w:spacing w:line="360" w:lineRule="auto"/>
        <w:jc w:val="both"/>
        <w:rPr>
          <w:del w:id="1176" w:author="Stephen Brooks" w:date="2022-04-21T09:24:00Z"/>
          <w:rFonts w:ascii="Times" w:hAnsi="Times"/>
          <w:color w:val="000000" w:themeColor="text1"/>
          <w:spacing w:val="5"/>
          <w:shd w:val="clear" w:color="auto" w:fill="FFFFFF"/>
        </w:rPr>
      </w:pPr>
    </w:p>
    <w:p w14:paraId="168C18EA" w14:textId="77777777" w:rsidR="0045432F" w:rsidDel="00565895" w:rsidRDefault="0045432F" w:rsidP="0045432F">
      <w:pPr>
        <w:spacing w:line="360" w:lineRule="auto"/>
        <w:jc w:val="both"/>
        <w:rPr>
          <w:del w:id="1177" w:author="Stephen Brooks" w:date="2022-04-21T09:24:00Z"/>
          <w:rFonts w:ascii="Times" w:hAnsi="Times"/>
          <w:color w:val="000000" w:themeColor="text1"/>
          <w:spacing w:val="5"/>
          <w:shd w:val="clear" w:color="auto" w:fill="FFFFFF"/>
        </w:rPr>
      </w:pPr>
    </w:p>
    <w:p w14:paraId="17A477B1" w14:textId="77777777" w:rsidR="0045432F" w:rsidDel="00565895" w:rsidRDefault="0045432F" w:rsidP="0045432F">
      <w:pPr>
        <w:spacing w:line="360" w:lineRule="auto"/>
        <w:jc w:val="both"/>
        <w:rPr>
          <w:del w:id="1178" w:author="Stephen Brooks" w:date="2022-04-21T09:24:00Z"/>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Del="00565895" w:rsidRDefault="0045432F" w:rsidP="0045432F">
      <w:pPr>
        <w:spacing w:line="360" w:lineRule="auto"/>
        <w:jc w:val="both"/>
        <w:rPr>
          <w:del w:id="1179" w:author="Stephen Brooks" w:date="2022-04-21T09:25:00Z"/>
          <w:color w:val="000000" w:themeColor="text1"/>
        </w:rPr>
      </w:pPr>
      <w:r>
        <w:rPr>
          <w:noProof/>
          <w:color w:val="000000" w:themeColor="text1"/>
        </w:rPr>
        <w:lastRenderedPageBreak/>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60FDFC51" w14:textId="77777777" w:rsidR="0045432F" w:rsidRDefault="0045432F">
      <w:pPr>
        <w:spacing w:line="360" w:lineRule="auto"/>
        <w:jc w:val="both"/>
        <w:rPr>
          <w:rFonts w:ascii="Times" w:hAnsi="Times"/>
          <w:color w:val="000000" w:themeColor="text1"/>
          <w:lang w:val="en-US"/>
        </w:rPr>
        <w:pPrChange w:id="1180" w:author="Stephen Brooks" w:date="2022-04-21T09:25:00Z">
          <w:pPr>
            <w:spacing w:line="360" w:lineRule="auto"/>
          </w:pPr>
        </w:pPrChange>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6A9C9911" w:rsidR="0045432F" w:rsidRPr="00B031AA" w:rsidRDefault="0045432F" w:rsidP="0045432F">
      <w:pPr>
        <w:spacing w:line="360" w:lineRule="auto"/>
        <w:jc w:val="both"/>
        <w:rPr>
          <w:color w:val="000000" w:themeColor="text1"/>
          <w:shd w:val="clear" w:color="auto" w:fill="FFFFFF"/>
        </w:rPr>
      </w:pPr>
      <w:del w:id="1181" w:author="Stephen Brooks" w:date="2022-04-21T13:48:00Z">
        <w:r w:rsidRPr="00B031AA" w:rsidDel="00EE6842">
          <w:rPr>
            <w:color w:val="000000" w:themeColor="text1"/>
            <w:shd w:val="clear" w:color="auto" w:fill="FFFFFF"/>
          </w:rPr>
          <w:delText xml:space="preserve">It’s </w:delText>
        </w:r>
      </w:del>
      <w:proofErr w:type="spellStart"/>
      <w:ins w:id="1182" w:author="Stephen Brooks" w:date="2022-04-21T13:48:00Z">
        <w:r w:rsidR="00EE6842">
          <w:rPr>
            <w:color w:val="000000" w:themeColor="text1"/>
            <w:shd w:val="clear" w:color="auto" w:fill="FFFFFF"/>
          </w:rPr>
          <w:t>Keras</w:t>
        </w:r>
        <w:proofErr w:type="spellEnd"/>
        <w:r w:rsidR="00EE6842">
          <w:rPr>
            <w:color w:val="000000" w:themeColor="text1"/>
            <w:shd w:val="clear" w:color="auto" w:fill="FFFFFF"/>
          </w:rPr>
          <w:t xml:space="preserve"> is</w:t>
        </w:r>
        <w:r w:rsidR="00EE6842" w:rsidRPr="00B031AA">
          <w:rPr>
            <w:color w:val="000000" w:themeColor="text1"/>
            <w:shd w:val="clear" w:color="auto" w:fill="FFFFFF"/>
          </w:rPr>
          <w:t xml:space="preserve"> </w:t>
        </w:r>
      </w:ins>
      <w:r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9F42862" w:rsidR="0045432F" w:rsidRPr="00B031AA" w:rsidRDefault="0045432F" w:rsidP="0045432F">
      <w:pPr>
        <w:spacing w:line="360" w:lineRule="auto"/>
        <w:jc w:val="both"/>
      </w:pPr>
      <w:r w:rsidRPr="00B031AA">
        <w:rPr>
          <w:color w:val="000000" w:themeColor="text1"/>
          <w:shd w:val="clear" w:color="auto" w:fill="FFFFFF"/>
        </w:rPr>
        <w:lastRenderedPageBreak/>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ins w:id="1183" w:author="Stephen Brooks" w:date="2022-04-21T13:49:00Z">
        <w:r w:rsidR="00EE6842">
          <w:rPr>
            <w:color w:val="202124"/>
            <w:shd w:val="clear" w:color="auto" w:fill="FFFFFF"/>
          </w:rPr>
          <w:t>s</w:t>
        </w:r>
      </w:ins>
      <w:del w:id="1184" w:author="Stephen Brooks" w:date="2022-04-21T13:49:00Z">
        <w:r w:rsidRPr="00B031AA" w:rsidDel="00EE6842">
          <w:rPr>
            <w:color w:val="202124"/>
            <w:shd w:val="clear" w:color="auto" w:fill="FFFFFF"/>
          </w:rPr>
          <w:delText>S</w:delText>
        </w:r>
      </w:del>
      <w:r w:rsidRPr="00B031AA">
        <w:rPr>
          <w:color w:val="202124"/>
          <w:shd w:val="clear" w:color="auto" w:fill="FFFFFF"/>
        </w:rPr>
        <w:t>equential model is not appropriate when</w:t>
      </w:r>
      <w:ins w:id="1185" w:author="Stephen Brooks" w:date="2022-04-21T13:49:00Z">
        <w:r w:rsidR="00EE6842">
          <w:rPr>
            <w:color w:val="202124"/>
            <w:shd w:val="clear" w:color="auto" w:fill="FFFFFF"/>
          </w:rPr>
          <w:t xml:space="preserve"> y</w:t>
        </w:r>
      </w:ins>
      <w:del w:id="1186" w:author="Stephen Brooks" w:date="2022-04-21T13:49:00Z">
        <w:r w:rsidRPr="00B031AA" w:rsidDel="00EE6842">
          <w:rPr>
            <w:color w:val="202124"/>
            <w:shd w:val="clear" w:color="auto" w:fill="FFFFFF"/>
          </w:rPr>
          <w:delText>: Y</w:delText>
        </w:r>
      </w:del>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Del="00565895" w:rsidRDefault="0045432F" w:rsidP="0045432F">
      <w:pPr>
        <w:spacing w:line="360" w:lineRule="auto"/>
        <w:jc w:val="both"/>
        <w:rPr>
          <w:del w:id="1187" w:author="Stephen Brooks" w:date="2022-04-21T09:25:00Z"/>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Del="00565895" w:rsidRDefault="0045432F" w:rsidP="0045432F">
      <w:pPr>
        <w:rPr>
          <w:del w:id="1188" w:author="Stephen Brooks" w:date="2022-04-21T09:25:00Z"/>
        </w:rPr>
      </w:pPr>
      <w:del w:id="1189" w:author="Stephen Brooks" w:date="2022-04-21T09:25:00Z">
        <w:r w:rsidDel="00565895">
          <w:rPr>
            <w:rFonts w:ascii="Arial" w:hAnsi="Arial" w:cs="Arial"/>
            <w:color w:val="202124"/>
            <w:shd w:val="clear" w:color="auto" w:fill="FFFFFF"/>
          </w:rPr>
          <w:delText>.</w:delText>
        </w:r>
      </w:del>
    </w:p>
    <w:p w14:paraId="66681450" w14:textId="77777777" w:rsidR="0045432F" w:rsidRPr="00DB285E" w:rsidDel="00565895" w:rsidRDefault="0045432F" w:rsidP="0045432F">
      <w:pPr>
        <w:spacing w:line="360" w:lineRule="auto"/>
        <w:jc w:val="both"/>
        <w:rPr>
          <w:del w:id="1190" w:author="Stephen Brooks" w:date="2022-04-21T09:25:00Z"/>
          <w:b/>
          <w:bCs/>
          <w:shd w:val="clear" w:color="auto" w:fill="FFFFFF"/>
        </w:rPr>
      </w:pPr>
    </w:p>
    <w:p w14:paraId="41E020F9" w14:textId="77777777" w:rsidR="0045432F" w:rsidRDefault="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ins w:id="1191" w:author="Stephen Brooks" w:date="2022-04-21T13:53:00Z">
        <w:r w:rsidR="00967954">
          <w:rPr>
            <w:rFonts w:ascii="Times" w:hAnsi="Times"/>
            <w:color w:val="000000" w:themeColor="text1"/>
            <w:lang w:val="en-US"/>
          </w:rPr>
          <w:t xml:space="preserve">the </w:t>
        </w:r>
      </w:ins>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lastRenderedPageBreak/>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CA7F54">
      <w:pPr>
        <w:pStyle w:val="ListParagraph"/>
        <w:numPr>
          <w:ilvl w:val="0"/>
          <w:numId w:val="7"/>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Del="00565895" w:rsidRDefault="0045432F" w:rsidP="0045432F">
      <w:pPr>
        <w:spacing w:line="360" w:lineRule="auto"/>
        <w:rPr>
          <w:del w:id="1192" w:author="Stephen Brooks" w:date="2022-04-21T09:25:00Z"/>
        </w:rPr>
      </w:pPr>
    </w:p>
    <w:p w14:paraId="2F5D7D17" w14:textId="77777777" w:rsidR="0045432F" w:rsidDel="00565895" w:rsidRDefault="0045432F" w:rsidP="0045432F">
      <w:pPr>
        <w:spacing w:line="360" w:lineRule="auto"/>
        <w:rPr>
          <w:del w:id="1193" w:author="Stephen Brooks" w:date="2022-04-21T09:25:00Z"/>
        </w:rPr>
      </w:pPr>
    </w:p>
    <w:p w14:paraId="3094B831" w14:textId="77777777" w:rsidR="0045432F" w:rsidDel="00565895" w:rsidRDefault="0045432F" w:rsidP="0045432F">
      <w:pPr>
        <w:spacing w:line="360" w:lineRule="auto"/>
        <w:rPr>
          <w:del w:id="1194" w:author="Stephen Brooks" w:date="2022-04-21T09:25:00Z"/>
        </w:rPr>
      </w:pPr>
    </w:p>
    <w:p w14:paraId="546B0BA9" w14:textId="77777777" w:rsidR="0045432F" w:rsidDel="00565895" w:rsidRDefault="0045432F" w:rsidP="0045432F">
      <w:pPr>
        <w:spacing w:line="360" w:lineRule="auto"/>
        <w:rPr>
          <w:del w:id="1195" w:author="Stephen Brooks" w:date="2022-04-21T09:25:00Z"/>
        </w:rPr>
      </w:pPr>
    </w:p>
    <w:p w14:paraId="29AB46C3" w14:textId="77777777" w:rsidR="0045432F" w:rsidDel="00565895" w:rsidRDefault="0045432F" w:rsidP="0045432F">
      <w:pPr>
        <w:spacing w:line="360" w:lineRule="auto"/>
        <w:rPr>
          <w:del w:id="1196" w:author="Stephen Brooks" w:date="2022-04-21T09:25:00Z"/>
        </w:rPr>
      </w:pPr>
    </w:p>
    <w:p w14:paraId="2AC65DB0" w14:textId="77777777" w:rsidR="0045432F" w:rsidDel="00565895" w:rsidRDefault="0045432F" w:rsidP="0045432F">
      <w:pPr>
        <w:spacing w:line="360" w:lineRule="auto"/>
        <w:rPr>
          <w:del w:id="1197" w:author="Stephen Brooks" w:date="2022-04-21T09:25:00Z"/>
        </w:rPr>
      </w:pPr>
    </w:p>
    <w:p w14:paraId="17050148" w14:textId="77777777" w:rsidR="0045432F" w:rsidDel="00565895" w:rsidRDefault="0045432F" w:rsidP="0045432F">
      <w:pPr>
        <w:spacing w:line="360" w:lineRule="auto"/>
        <w:rPr>
          <w:del w:id="1198" w:author="Stephen Brooks" w:date="2022-04-21T09:25:00Z"/>
        </w:rPr>
      </w:pPr>
    </w:p>
    <w:p w14:paraId="360EE08D" w14:textId="77777777" w:rsidR="0045432F" w:rsidDel="00565895" w:rsidRDefault="0045432F" w:rsidP="0045432F">
      <w:pPr>
        <w:spacing w:line="360" w:lineRule="auto"/>
        <w:rPr>
          <w:del w:id="1199" w:author="Stephen Brooks" w:date="2022-04-21T09:25:00Z"/>
        </w:rPr>
      </w:pPr>
    </w:p>
    <w:p w14:paraId="73C9604E" w14:textId="77777777" w:rsidR="0045432F" w:rsidDel="00565895" w:rsidRDefault="0045432F" w:rsidP="0045432F">
      <w:pPr>
        <w:spacing w:line="360" w:lineRule="auto"/>
        <w:rPr>
          <w:del w:id="1200" w:author="Stephen Brooks" w:date="2022-04-21T09:25:00Z"/>
        </w:rPr>
      </w:pPr>
    </w:p>
    <w:p w14:paraId="0F807D6F" w14:textId="77777777" w:rsidR="0045432F" w:rsidDel="00565895" w:rsidRDefault="0045432F" w:rsidP="0045432F">
      <w:pPr>
        <w:spacing w:line="360" w:lineRule="auto"/>
        <w:rPr>
          <w:del w:id="1201" w:author="Stephen Brooks" w:date="2022-04-21T09:25:00Z"/>
        </w:rPr>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lastRenderedPageBreak/>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EC81644"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del w:id="1202" w:author="Stephen Brooks" w:date="2022-04-21T13:56:00Z">
        <w:r w:rsidRPr="002555ED" w:rsidDel="00967954">
          <w:rPr>
            <w:rFonts w:ascii="Times" w:hAnsi="Times"/>
            <w:color w:val="000000" w:themeColor="text1"/>
            <w:shd w:val="clear" w:color="auto" w:fill="FFFFFF"/>
          </w:rPr>
          <w:delText xml:space="preserve"> of the</w:delText>
        </w:r>
        <w:r w:rsidDel="00967954">
          <w:rPr>
            <w:rFonts w:ascii="Times" w:hAnsi="Times"/>
            <w:color w:val="000000" w:themeColor="text1"/>
            <w:shd w:val="clear" w:color="auto" w:fill="FFFFFF"/>
          </w:rPr>
          <w:delText xml:space="preserve"> new</w:delText>
        </w:r>
      </w:del>
      <w:r>
        <w:rPr>
          <w:rFonts w:ascii="Times" w:hAnsi="Times"/>
          <w:color w:val="000000" w:themeColor="text1"/>
          <w:shd w:val="clear" w:color="auto" w:fill="FFFFFF"/>
        </w:rPr>
        <w:t xml:space="preserve"> terms </w:t>
      </w:r>
      <w:ins w:id="1203" w:author="Stephen Brooks" w:date="2022-04-21T13:54:00Z">
        <w:r w:rsidR="00967954">
          <w:rPr>
            <w:rFonts w:ascii="Times" w:hAnsi="Times"/>
            <w:color w:val="000000" w:themeColor="text1"/>
            <w:shd w:val="clear" w:color="auto" w:fill="FFFFFF"/>
          </w:rPr>
          <w:t>in the following sub-sections.</w:t>
        </w:r>
      </w:ins>
      <w:ins w:id="1204" w:author="Stephen Brooks" w:date="2022-04-21T13:55:00Z">
        <w:r w:rsidR="00967954">
          <w:rPr>
            <w:rFonts w:ascii="Times" w:hAnsi="Times"/>
            <w:color w:val="000000" w:themeColor="text1"/>
            <w:shd w:val="clear" w:color="auto" w:fill="FFFFFF"/>
          </w:rPr>
          <w:t xml:space="preserve"> </w:t>
        </w:r>
      </w:ins>
      <w:del w:id="1205" w:author="Stephen Brooks" w:date="2022-04-21T13:54:00Z">
        <w:r w:rsidDel="00967954">
          <w:rPr>
            <w:rFonts w:ascii="Times" w:hAnsi="Times"/>
            <w:color w:val="000000" w:themeColor="text1"/>
            <w:shd w:val="clear" w:color="auto" w:fill="FFFFFF"/>
          </w:rPr>
          <w:delText>as follows</w:delText>
        </w:r>
        <w:r w:rsidRPr="002555ED" w:rsidDel="00967954">
          <w:rPr>
            <w:rFonts w:ascii="Times" w:hAnsi="Times"/>
            <w:color w:val="000000" w:themeColor="text1"/>
            <w:shd w:val="clear" w:color="auto" w:fill="FFFFFF"/>
          </w:rPr>
          <w:delText>:</w:delText>
        </w:r>
      </w:del>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w:t>
      </w:r>
      <w:del w:id="1206" w:author="Stephen Brooks" w:date="2022-04-21T13:55:00Z">
        <w:r w:rsidRPr="00A80DBF" w:rsidDel="00967954">
          <w:rPr>
            <w:color w:val="202124"/>
            <w:shd w:val="clear" w:color="auto" w:fill="FFFFFF"/>
          </w:rPr>
          <w:delText>s</w:delText>
        </w:r>
      </w:del>
      <w:r w:rsidRPr="00A80DBF">
        <w:rPr>
          <w:color w:val="202124"/>
          <w:shd w:val="clear" w:color="auto" w:fill="FFFFFF"/>
        </w:rPr>
        <w:t xml:space="preserve">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lastRenderedPageBreak/>
        <w:t>---------------------------------------------------------------------------------------------------------------</w:t>
      </w:r>
      <w:r>
        <w:rPr>
          <w:color w:val="000000" w:themeColor="text1"/>
          <w:shd w:val="clear" w:color="auto" w:fill="FFFFFF"/>
          <w:lang w:val="en-US"/>
        </w:rPr>
        <w:t>-</w:t>
      </w:r>
    </w:p>
    <w:p w14:paraId="5DAD6D9F"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ins w:id="1207" w:author="Stephen Brooks" w:date="2022-04-21T13:57:00Z">
        <w:r w:rsidR="00967954">
          <w:rPr>
            <w:rFonts w:ascii="Times" w:hAnsi="Times"/>
            <w:color w:val="000000" w:themeColor="text1"/>
            <w:sz w:val="23"/>
            <w:szCs w:val="23"/>
            <w:shd w:val="clear" w:color="auto" w:fill="FFFFFF"/>
            <w:lang w:val="en-US"/>
          </w:rPr>
          <w:t>s</w:t>
        </w:r>
      </w:ins>
      <w:r>
        <w:rPr>
          <w:rFonts w:ascii="Times" w:hAnsi="Times"/>
          <w:color w:val="000000" w:themeColor="text1"/>
          <w:sz w:val="23"/>
          <w:szCs w:val="23"/>
          <w:shd w:val="clear" w:color="auto" w:fill="FFFFFF"/>
          <w:lang w:val="en-US"/>
        </w:rPr>
        <w:t xml:space="preserve"> (Recurrent Neural Network</w:t>
      </w:r>
      <w:ins w:id="1208" w:author="Stephen Brooks" w:date="2022-04-21T13:57:00Z">
        <w:r w:rsidR="00967954">
          <w:rPr>
            <w:rFonts w:ascii="Times" w:hAnsi="Times"/>
            <w:color w:val="000000" w:themeColor="text1"/>
            <w:sz w:val="23"/>
            <w:szCs w:val="23"/>
            <w:shd w:val="clear" w:color="auto" w:fill="FFFFFF"/>
            <w:lang w:val="en-US"/>
          </w:rPr>
          <w:t>s</w:t>
        </w:r>
      </w:ins>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lastRenderedPageBreak/>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15CF637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ins w:id="1209" w:author="Stephen Brooks" w:date="2022-04-21T13:57:00Z">
        <w:r w:rsidR="00967954">
          <w:rPr>
            <w:rFonts w:ascii="Times" w:hAnsi="Times"/>
            <w:color w:val="000000" w:themeColor="text1"/>
            <w:shd w:val="clear" w:color="auto" w:fill="FFFFFF"/>
          </w:rPr>
          <w:t>.</w:t>
        </w:r>
      </w:ins>
      <w:del w:id="1210" w:author="Stephen Brooks" w:date="2022-04-21T13:57:00Z">
        <w:r w:rsidRPr="002555ED" w:rsidDel="00967954">
          <w:rPr>
            <w:rFonts w:ascii="Times" w:hAnsi="Times"/>
            <w:color w:val="000000" w:themeColor="text1"/>
            <w:shd w:val="clear" w:color="auto" w:fill="FFFFFF"/>
          </w:rPr>
          <w:delText>:</w:delText>
        </w:r>
      </w:del>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lastRenderedPageBreak/>
        <w:t>Calculate the ranges (lower level, mean and upper level) of each prediction.</w:t>
      </w:r>
    </w:p>
    <w:p w14:paraId="6FA417CD" w14:textId="77777777" w:rsidR="0045432F" w:rsidRPr="00200D7B"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ins w:id="1211" w:author="Stephen Brooks" w:date="2022-04-21T13:58:00Z">
        <w:r w:rsidR="00967954">
          <w:rPr>
            <w:rFonts w:ascii="Times" w:hAnsi="Times"/>
            <w:color w:val="000000" w:themeColor="text1"/>
          </w:rPr>
          <w:t xml:space="preserve">the </w:t>
        </w:r>
      </w:ins>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ins w:id="1212" w:author="Stephen Brooks" w:date="2022-04-21T13:58:00Z">
        <w:r>
          <w:rPr>
            <w:rFonts w:ascii="Times" w:hAnsi="Times"/>
            <w:color w:val="000000" w:themeColor="text1"/>
          </w:rPr>
          <w:t xml:space="preserve">The </w:t>
        </w:r>
      </w:ins>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w:t>
      </w:r>
      <w:ins w:id="1213" w:author="Stephen Brooks" w:date="2022-04-21T13:59:00Z">
        <w:r w:rsidR="00967954">
          <w:rPr>
            <w:rFonts w:ascii="Times" w:hAnsi="Times"/>
            <w:color w:val="000000" w:themeColor="text1"/>
          </w:rPr>
          <w:t xml:space="preserve">the </w:t>
        </w:r>
      </w:ins>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464D4499" w:rsidR="0045432F" w:rsidDel="00967954" w:rsidRDefault="0045432F" w:rsidP="0045432F">
      <w:pPr>
        <w:spacing w:line="360" w:lineRule="auto"/>
        <w:jc w:val="both"/>
        <w:rPr>
          <w:del w:id="1214" w:author="Stephen Brooks" w:date="2022-04-21T13:59:00Z"/>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lastRenderedPageBreak/>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ins w:id="1215" w:author="Stephen Brooks" w:date="2022-04-21T13:59:00Z">
        <w:r w:rsidR="00967954">
          <w:rPr>
            <w:rFonts w:ascii="Times" w:hAnsi="Times"/>
            <w:color w:val="000000" w:themeColor="text1"/>
            <w:shd w:val="clear" w:color="auto" w:fill="FFFFFF"/>
            <w:lang w:val="en-US"/>
          </w:rPr>
          <w:t>, b</w:t>
        </w:r>
      </w:ins>
      <w:del w:id="1216" w:author="Stephen Brooks" w:date="2022-04-21T13:59:00Z">
        <w:r w:rsidRPr="00626226" w:rsidDel="00967954">
          <w:rPr>
            <w:color w:val="000000" w:themeColor="text1"/>
            <w:shd w:val="clear" w:color="auto" w:fill="FFFFFF"/>
          </w:rPr>
          <w:delText>:</w:delText>
        </w:r>
      </w:del>
      <w:ins w:id="1217" w:author="Stephen Brooks" w:date="2022-04-21T13:59:00Z">
        <w:r w:rsidR="00967954">
          <w:rPr>
            <w:rFonts w:ascii="Times" w:hAnsi="Times"/>
            <w:color w:val="000000" w:themeColor="text1"/>
            <w:shd w:val="clear" w:color="auto" w:fill="FFFFFF"/>
            <w:lang w:val="en-US"/>
          </w:rPr>
          <w:t xml:space="preserve">ut </w:t>
        </w:r>
      </w:ins>
    </w:p>
    <w:p w14:paraId="1762F5AB" w14:textId="77777777" w:rsidR="0045432F" w:rsidDel="00967954" w:rsidRDefault="0045432F" w:rsidP="0045432F">
      <w:pPr>
        <w:spacing w:line="360" w:lineRule="auto"/>
        <w:jc w:val="both"/>
        <w:rPr>
          <w:del w:id="1218" w:author="Stephen Brooks" w:date="2022-04-21T13:59:00Z"/>
        </w:rPr>
      </w:pPr>
    </w:p>
    <w:p w14:paraId="4A775CD7" w14:textId="1D4D7EDF" w:rsidR="0045432F" w:rsidRPr="009E25D9" w:rsidRDefault="00967954" w:rsidP="0045432F">
      <w:pPr>
        <w:spacing w:line="360" w:lineRule="auto"/>
        <w:jc w:val="both"/>
        <w:rPr>
          <w:rFonts w:ascii="Times" w:hAnsi="Times"/>
          <w:color w:val="000000" w:themeColor="text1"/>
          <w:shd w:val="clear" w:color="auto" w:fill="FFFFFF"/>
        </w:rPr>
      </w:pPr>
      <w:ins w:id="1219" w:author="Stephen Brooks" w:date="2022-04-21T13:59:00Z">
        <w:r>
          <w:rPr>
            <w:rFonts w:ascii="Times" w:hAnsi="Times"/>
            <w:color w:val="000000" w:themeColor="text1"/>
            <w:shd w:val="clear" w:color="auto" w:fill="FFFFFF"/>
            <w:lang w:val="en-US"/>
          </w:rPr>
          <w:t>b</w:t>
        </w:r>
      </w:ins>
      <w:del w:id="1220" w:author="Stephen Brooks" w:date="2022-04-21T13:59:00Z">
        <w:r w:rsidR="0045432F" w:rsidDel="00967954">
          <w:rPr>
            <w:rFonts w:ascii="Times" w:hAnsi="Times"/>
            <w:color w:val="000000" w:themeColor="text1"/>
            <w:shd w:val="clear" w:color="auto" w:fill="FFFFFF"/>
            <w:lang w:val="en-US"/>
          </w:rPr>
          <w:delText>B</w:delText>
        </w:r>
      </w:del>
      <w:r w:rsidR="0045432F">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sidR="0045432F">
        <w:rPr>
          <w:rFonts w:ascii="Times" w:hAnsi="Times"/>
          <w:color w:val="000000" w:themeColor="text1"/>
          <w:shd w:val="clear" w:color="auto" w:fill="FFFFFF"/>
          <w:lang w:val="en-US"/>
        </w:rPr>
        <w:t xml:space="preserve">4, </w:t>
      </w:r>
      <w:r w:rsidR="0045432F">
        <w:rPr>
          <w:rFonts w:ascii="Times" w:hAnsi="Times"/>
          <w:color w:val="000000" w:themeColor="text1"/>
          <w:shd w:val="clear" w:color="auto" w:fill="FFFFFF"/>
        </w:rPr>
        <w:t>we</w:t>
      </w:r>
      <w:r w:rsidR="0045432F" w:rsidRPr="002555ED">
        <w:rPr>
          <w:rFonts w:ascii="Times" w:hAnsi="Times"/>
          <w:color w:val="000000" w:themeColor="text1"/>
          <w:shd w:val="clear" w:color="auto" w:fill="FFFFFF"/>
        </w:rPr>
        <w:t xml:space="preserve"> briefly introduce some of the</w:t>
      </w:r>
      <w:r w:rsidR="0045432F">
        <w:rPr>
          <w:rFonts w:ascii="Times" w:hAnsi="Times"/>
          <w:color w:val="000000" w:themeColor="text1"/>
          <w:shd w:val="clear" w:color="auto" w:fill="FFFFFF"/>
        </w:rPr>
        <w:t xml:space="preserve"> unknown terms </w:t>
      </w:r>
      <w:r w:rsidR="0045432F">
        <w:rPr>
          <w:rFonts w:ascii="Times" w:hAnsi="Times"/>
          <w:color w:val="000000" w:themeColor="text1"/>
          <w:shd w:val="clear" w:color="auto" w:fill="FFFFFF"/>
          <w:lang w:val="en-US"/>
        </w:rPr>
        <w:t>for better understanding</w:t>
      </w:r>
      <w:r w:rsidR="0045432F">
        <w:rPr>
          <w:rFonts w:ascii="Times" w:hAnsi="Times"/>
          <w:color w:val="000000" w:themeColor="text1"/>
          <w:shd w:val="clear" w:color="auto" w:fill="FFFFFF"/>
        </w:rPr>
        <w:t xml:space="preserve"> as follows</w:t>
      </w:r>
      <w:r w:rsidR="0045432F"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49825CE6"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ins w:id="1221" w:author="Stephen Brooks" w:date="2022-04-21T13:59:00Z">
        <w:r w:rsidR="00967954">
          <w:rPr>
            <w:color w:val="000000" w:themeColor="text1"/>
          </w:rPr>
          <w:t>c</w:t>
        </w:r>
      </w:ins>
      <w:del w:id="1222" w:author="Stephen Brooks" w:date="2022-04-21T13:59:00Z">
        <w:r w:rsidRPr="005550B5" w:rsidDel="00967954">
          <w:rPr>
            <w:color w:val="000000" w:themeColor="text1"/>
          </w:rPr>
          <w:delText>C</w:delText>
        </w:r>
      </w:del>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ins w:id="1223" w:author="Stephen Brooks" w:date="2022-04-21T14:00:00Z">
        <w:r w:rsidR="00967954">
          <w:rPr>
            <w:color w:val="000000" w:themeColor="text1"/>
            <w:shd w:val="clear" w:color="auto" w:fill="FDFDFD"/>
          </w:rPr>
          <w:t xml:space="preserve">and </w:t>
        </w:r>
        <w:r w:rsidR="00967954">
          <w:rPr>
            <w:color w:val="000000" w:themeColor="text1"/>
          </w:rPr>
          <w:t>t</w:t>
        </w:r>
      </w:ins>
      <w:del w:id="1224" w:author="Stephen Brooks" w:date="2022-04-21T14:00:00Z">
        <w:r w:rsidRPr="00626226" w:rsidDel="00967954">
          <w:rPr>
            <w:color w:val="000000" w:themeColor="text1"/>
          </w:rPr>
          <w:delText>T</w:delText>
        </w:r>
      </w:del>
      <w:r w:rsidRPr="00626226">
        <w:rPr>
          <w:color w:val="000000" w:themeColor="text1"/>
        </w:rPr>
        <w:t>ime series utilities, such as differencing and inverse differencing</w:t>
      </w:r>
      <w:del w:id="1225" w:author="Stephen Brooks" w:date="2022-04-21T14:00:00Z">
        <w:r w:rsidRPr="009E25D9" w:rsidDel="00967954">
          <w:rPr>
            <w:color w:val="000000" w:themeColor="text1"/>
          </w:rPr>
          <w:delText xml:space="preserve"> etc</w:delText>
        </w:r>
      </w:del>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47B382ED" w:rsidR="0045432F" w:rsidRDefault="00967954" w:rsidP="0045432F">
      <w:pPr>
        <w:spacing w:line="360" w:lineRule="auto"/>
        <w:jc w:val="both"/>
        <w:rPr>
          <w:color w:val="202124"/>
          <w:shd w:val="clear" w:color="auto" w:fill="FFFFFF"/>
        </w:rPr>
      </w:pPr>
      <w:ins w:id="1226" w:author="Stephen Brooks" w:date="2022-04-21T14:00:00Z">
        <w:r>
          <w:rPr>
            <w:color w:val="202124"/>
            <w:shd w:val="clear" w:color="auto" w:fill="FFFFFF"/>
          </w:rPr>
          <w:t xml:space="preserve">The </w:t>
        </w:r>
      </w:ins>
      <w:r w:rsidR="0045432F" w:rsidRPr="00121FEC">
        <w:rPr>
          <w:color w:val="202124"/>
          <w:shd w:val="clear" w:color="auto" w:fill="FFFFFF"/>
        </w:rPr>
        <w:t xml:space="preserve">Augmented Dickey Fuller test is a common statistical test used to test whether a given </w:t>
      </w:r>
      <w:ins w:id="1227" w:author="Stephen Brooks" w:date="2022-04-21T14:00:00Z">
        <w:r>
          <w:rPr>
            <w:color w:val="202124"/>
            <w:shd w:val="clear" w:color="auto" w:fill="FFFFFF"/>
          </w:rPr>
          <w:t>t</w:t>
        </w:r>
      </w:ins>
      <w:del w:id="1228" w:author="Stephen Brooks" w:date="2022-04-21T14:00:00Z">
        <w:r w:rsidR="0045432F" w:rsidRPr="00121FEC" w:rsidDel="00967954">
          <w:rPr>
            <w:color w:val="202124"/>
            <w:shd w:val="clear" w:color="auto" w:fill="FFFFFF"/>
          </w:rPr>
          <w:delText>T</w:delText>
        </w:r>
      </w:del>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Del="00967954" w:rsidRDefault="0045432F" w:rsidP="0045432F">
      <w:pPr>
        <w:spacing w:line="360" w:lineRule="auto"/>
        <w:jc w:val="both"/>
        <w:rPr>
          <w:del w:id="1229" w:author="Stephen Brooks" w:date="2022-04-21T14:00:00Z"/>
        </w:rPr>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7777777" w:rsidR="00967954" w:rsidRDefault="00967954" w:rsidP="0045432F">
      <w:pPr>
        <w:pStyle w:val="ListParagraph"/>
        <w:spacing w:line="360" w:lineRule="auto"/>
        <w:ind w:left="0"/>
        <w:jc w:val="both"/>
        <w:rPr>
          <w:ins w:id="1230" w:author="Stephen Brooks" w:date="2022-04-21T14:00:00Z"/>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CA7F54">
      <w:pPr>
        <w:numPr>
          <w:ilvl w:val="0"/>
          <w:numId w:val="6"/>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lastRenderedPageBreak/>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Del="00565895" w:rsidRDefault="0045432F" w:rsidP="0045432F">
      <w:pPr>
        <w:spacing w:line="360" w:lineRule="auto"/>
        <w:jc w:val="both"/>
        <w:rPr>
          <w:del w:id="1231" w:author="Stephen Brooks" w:date="2022-04-21T09:25:00Z"/>
          <w:rFonts w:ascii="Times" w:hAnsi="Times"/>
          <w:b/>
          <w:bCs/>
          <w:color w:val="000000" w:themeColor="text1"/>
          <w:lang w:val="en-US"/>
        </w:rPr>
      </w:pPr>
    </w:p>
    <w:p w14:paraId="4DD47F8C" w14:textId="77777777" w:rsidR="0045432F" w:rsidDel="00565895" w:rsidRDefault="0045432F" w:rsidP="0045432F">
      <w:pPr>
        <w:spacing w:line="360" w:lineRule="auto"/>
        <w:jc w:val="both"/>
        <w:rPr>
          <w:del w:id="1232" w:author="Stephen Brooks" w:date="2022-04-21T09:25:00Z"/>
          <w:rFonts w:ascii="Times" w:hAnsi="Times"/>
          <w:b/>
          <w:bCs/>
          <w:color w:val="000000" w:themeColor="text1"/>
          <w:lang w:val="en-US"/>
        </w:rPr>
      </w:pPr>
    </w:p>
    <w:p w14:paraId="6C2E07CE" w14:textId="77777777" w:rsidR="0045432F" w:rsidDel="00565895" w:rsidRDefault="0045432F" w:rsidP="0045432F">
      <w:pPr>
        <w:spacing w:line="360" w:lineRule="auto"/>
        <w:jc w:val="both"/>
        <w:rPr>
          <w:del w:id="1233" w:author="Stephen Brooks" w:date="2022-04-21T09:25:00Z"/>
          <w:rFonts w:ascii="Times" w:hAnsi="Times"/>
          <w:b/>
          <w:bCs/>
          <w:color w:val="000000" w:themeColor="text1"/>
          <w:lang w:val="en-US"/>
        </w:rPr>
      </w:pPr>
    </w:p>
    <w:p w14:paraId="3CEE63E5" w14:textId="77777777" w:rsidR="0045432F" w:rsidDel="00565895" w:rsidRDefault="0045432F" w:rsidP="0045432F">
      <w:pPr>
        <w:spacing w:line="360" w:lineRule="auto"/>
        <w:jc w:val="both"/>
        <w:rPr>
          <w:del w:id="1234" w:author="Stephen Brooks" w:date="2022-04-21T09:25:00Z"/>
          <w:rFonts w:ascii="Times" w:hAnsi="Times"/>
          <w:b/>
          <w:bCs/>
          <w:color w:val="000000" w:themeColor="text1"/>
          <w:lang w:val="en-US"/>
        </w:rPr>
      </w:pPr>
    </w:p>
    <w:p w14:paraId="207B1DFD" w14:textId="77777777" w:rsidR="0045432F" w:rsidDel="00565895" w:rsidRDefault="0045432F" w:rsidP="0045432F">
      <w:pPr>
        <w:spacing w:line="360" w:lineRule="auto"/>
        <w:jc w:val="both"/>
        <w:rPr>
          <w:del w:id="1235" w:author="Stephen Brooks" w:date="2022-04-21T09:25:00Z"/>
          <w:rFonts w:ascii="Times" w:hAnsi="Times"/>
          <w:b/>
          <w:bCs/>
          <w:color w:val="000000" w:themeColor="text1"/>
          <w:lang w:val="en-US"/>
        </w:rPr>
      </w:pPr>
    </w:p>
    <w:p w14:paraId="2E3A2590" w14:textId="77777777" w:rsidR="0045432F" w:rsidDel="00565895" w:rsidRDefault="0045432F" w:rsidP="0045432F">
      <w:pPr>
        <w:spacing w:line="360" w:lineRule="auto"/>
        <w:jc w:val="both"/>
        <w:rPr>
          <w:del w:id="1236" w:author="Stephen Brooks" w:date="2022-04-21T09:25:00Z"/>
          <w:rFonts w:ascii="Times" w:hAnsi="Times"/>
          <w:b/>
          <w:bCs/>
          <w:color w:val="000000" w:themeColor="text1"/>
          <w:lang w:val="en-US"/>
        </w:rPr>
      </w:pPr>
    </w:p>
    <w:p w14:paraId="07BFD710" w14:textId="77777777" w:rsidR="0045432F" w:rsidRPr="002E48C9" w:rsidDel="00565895" w:rsidRDefault="0045432F" w:rsidP="0045432F">
      <w:pPr>
        <w:spacing w:line="360" w:lineRule="auto"/>
        <w:jc w:val="both"/>
        <w:rPr>
          <w:del w:id="1237" w:author="Stephen Brooks" w:date="2022-04-21T09:26:00Z"/>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42076847" w:rsidR="0045432F" w:rsidDel="00565895" w:rsidRDefault="0045432F" w:rsidP="0045432F">
      <w:pPr>
        <w:spacing w:line="360" w:lineRule="auto"/>
        <w:jc w:val="both"/>
        <w:rPr>
          <w:del w:id="1238" w:author="Stephen Brooks" w:date="2022-04-21T09:25:00Z"/>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ins w:id="1239" w:author="Stephen Brooks" w:date="2022-04-21T14:01:00Z">
        <w:r w:rsidR="00EC10DE">
          <w:rPr>
            <w:rFonts w:ascii="Times" w:hAnsi="Times"/>
            <w:color w:val="000000" w:themeColor="text1"/>
            <w:lang w:val="en-US"/>
          </w:rPr>
          <w:t xml:space="preserve">we </w:t>
        </w:r>
      </w:ins>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Del="00565895" w:rsidRDefault="0045432F" w:rsidP="0045432F">
      <w:pPr>
        <w:spacing w:line="360" w:lineRule="auto"/>
        <w:jc w:val="both"/>
        <w:rPr>
          <w:del w:id="1240" w:author="Stephen Brooks" w:date="2022-04-21T09:25:00Z"/>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3AE2B41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Here is given the steps to find the uncertainties using the machine learning models:</w:t>
      </w:r>
    </w:p>
    <w:p w14:paraId="4708F87F" w14:textId="77777777" w:rsidR="00565895" w:rsidRDefault="00565895" w:rsidP="0045432F">
      <w:pPr>
        <w:shd w:val="clear" w:color="auto" w:fill="FFFFFF"/>
        <w:spacing w:line="360" w:lineRule="auto"/>
        <w:rPr>
          <w:ins w:id="1241" w:author="Stephen Brooks" w:date="2022-04-21T09:26:00Z"/>
          <w:rFonts w:ascii="Times" w:hAnsi="Times"/>
          <w:color w:val="000000" w:themeColor="text1"/>
          <w:sz w:val="23"/>
          <w:szCs w:val="23"/>
          <w:shd w:val="clear" w:color="auto" w:fill="FFFFFF"/>
          <w:lang w:val="en-US"/>
        </w:rPr>
      </w:pPr>
    </w:p>
    <w:p w14:paraId="1DC8A393" w14:textId="77777777" w:rsidR="00565895" w:rsidRDefault="00565895" w:rsidP="0045432F">
      <w:pPr>
        <w:shd w:val="clear" w:color="auto" w:fill="FFFFFF"/>
        <w:spacing w:line="360" w:lineRule="auto"/>
        <w:rPr>
          <w:ins w:id="1242" w:author="Stephen Brooks" w:date="2022-04-21T09:26:00Z"/>
          <w:rFonts w:ascii="Times" w:hAnsi="Times"/>
          <w:color w:val="000000" w:themeColor="text1"/>
          <w:sz w:val="23"/>
          <w:szCs w:val="23"/>
          <w:shd w:val="clear" w:color="auto" w:fill="FFFFFF"/>
          <w:lang w:val="en-US"/>
        </w:rPr>
      </w:pPr>
    </w:p>
    <w:p w14:paraId="3E7DB3F4" w14:textId="77777777" w:rsidR="00565895" w:rsidRDefault="00565895" w:rsidP="0045432F">
      <w:pPr>
        <w:shd w:val="clear" w:color="auto" w:fill="FFFFFF"/>
        <w:spacing w:line="360" w:lineRule="auto"/>
        <w:rPr>
          <w:ins w:id="1243" w:author="Stephen Brooks" w:date="2022-04-21T09:26:00Z"/>
          <w:rFonts w:ascii="Times" w:hAnsi="Times"/>
          <w:color w:val="000000" w:themeColor="text1"/>
          <w:sz w:val="23"/>
          <w:szCs w:val="23"/>
          <w:shd w:val="clear" w:color="auto" w:fill="FFFFFF"/>
          <w:lang w:val="en-US"/>
        </w:rPr>
      </w:pPr>
    </w:p>
    <w:p w14:paraId="3C59B0D9" w14:textId="77777777" w:rsidR="00565895" w:rsidRDefault="00565895" w:rsidP="0045432F">
      <w:pPr>
        <w:shd w:val="clear" w:color="auto" w:fill="FFFFFF"/>
        <w:spacing w:line="360" w:lineRule="auto"/>
        <w:rPr>
          <w:ins w:id="1244" w:author="Stephen Brooks" w:date="2022-04-21T09:26:00Z"/>
          <w:rFonts w:ascii="Times" w:hAnsi="Times"/>
          <w:color w:val="000000" w:themeColor="text1"/>
          <w:sz w:val="23"/>
          <w:szCs w:val="23"/>
          <w:shd w:val="clear" w:color="auto" w:fill="FFFFFF"/>
          <w:lang w:val="en-US"/>
        </w:rPr>
      </w:pPr>
    </w:p>
    <w:p w14:paraId="1F4FF567" w14:textId="77777777" w:rsidR="00565895" w:rsidRDefault="00565895" w:rsidP="0045432F">
      <w:pPr>
        <w:shd w:val="clear" w:color="auto" w:fill="FFFFFF"/>
        <w:spacing w:line="360" w:lineRule="auto"/>
        <w:rPr>
          <w:ins w:id="1245" w:author="Stephen Brooks" w:date="2022-04-21T09:26:00Z"/>
          <w:rFonts w:ascii="Times" w:hAnsi="Times"/>
          <w:color w:val="000000" w:themeColor="text1"/>
          <w:sz w:val="23"/>
          <w:szCs w:val="23"/>
          <w:shd w:val="clear" w:color="auto" w:fill="FFFFFF"/>
          <w:lang w:val="en-US"/>
        </w:rPr>
      </w:pPr>
    </w:p>
    <w:p w14:paraId="0A21999C" w14:textId="77777777" w:rsidR="00565895" w:rsidRDefault="00565895" w:rsidP="0045432F">
      <w:pPr>
        <w:shd w:val="clear" w:color="auto" w:fill="FFFFFF"/>
        <w:spacing w:line="360" w:lineRule="auto"/>
        <w:rPr>
          <w:ins w:id="1246" w:author="Stephen Brooks" w:date="2022-04-21T09:26:00Z"/>
          <w:rFonts w:ascii="Times" w:hAnsi="Times"/>
          <w:color w:val="000000" w:themeColor="text1"/>
          <w:sz w:val="23"/>
          <w:szCs w:val="23"/>
          <w:shd w:val="clear" w:color="auto" w:fill="FFFFFF"/>
          <w:lang w:val="en-US"/>
        </w:rPr>
      </w:pPr>
    </w:p>
    <w:p w14:paraId="3A2E777B" w14:textId="77777777" w:rsidR="00565895" w:rsidRDefault="00565895" w:rsidP="0045432F">
      <w:pPr>
        <w:shd w:val="clear" w:color="auto" w:fill="FFFFFF"/>
        <w:spacing w:line="360" w:lineRule="auto"/>
        <w:rPr>
          <w:ins w:id="1247" w:author="Stephen Brooks" w:date="2022-04-21T09:26:00Z"/>
          <w:rFonts w:ascii="Times" w:hAnsi="Times"/>
          <w:color w:val="000000" w:themeColor="text1"/>
          <w:sz w:val="23"/>
          <w:szCs w:val="23"/>
          <w:shd w:val="clear" w:color="auto" w:fill="FFFFFF"/>
          <w:lang w:val="en-US"/>
        </w:rPr>
      </w:pPr>
    </w:p>
    <w:p w14:paraId="5C59E1D2" w14:textId="77777777" w:rsidR="00565895" w:rsidRDefault="00565895" w:rsidP="0045432F">
      <w:pPr>
        <w:shd w:val="clear" w:color="auto" w:fill="FFFFFF"/>
        <w:spacing w:line="360" w:lineRule="auto"/>
        <w:rPr>
          <w:ins w:id="1248" w:author="Stephen Brooks" w:date="2022-04-21T09:26:00Z"/>
          <w:rFonts w:ascii="Times" w:hAnsi="Times"/>
          <w:color w:val="000000" w:themeColor="text1"/>
          <w:sz w:val="23"/>
          <w:szCs w:val="23"/>
          <w:shd w:val="clear" w:color="auto" w:fill="FFFFFF"/>
          <w:lang w:val="en-US"/>
        </w:rPr>
      </w:pP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383066E6" w:rsidR="0045432F" w:rsidRDefault="0045432F" w:rsidP="0045432F">
      <w:pPr>
        <w:spacing w:line="360" w:lineRule="auto"/>
        <w:jc w:val="both"/>
        <w:rPr>
          <w:ins w:id="1249" w:author="Stephen Brooks" w:date="2022-04-21T09:27:00Z"/>
          <w:rFonts w:ascii="Times" w:hAnsi="Times"/>
          <w:color w:val="000000" w:themeColor="text1"/>
          <w:lang w:val="en-US"/>
        </w:rPr>
      </w:pPr>
      <w:r w:rsidRPr="002E48C9">
        <w:rPr>
          <w:rFonts w:ascii="Times" w:hAnsi="Times"/>
          <w:color w:val="000000" w:themeColor="text1"/>
          <w:lang w:val="en-US"/>
        </w:rPr>
        <w:lastRenderedPageBreak/>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ins w:id="1250" w:author="Stephen Brooks" w:date="2022-04-21T14:01:00Z">
        <w:r w:rsidR="00EC10DE">
          <w:rPr>
            <w:rFonts w:ascii="Times" w:hAnsi="Times"/>
            <w:color w:val="000000" w:themeColor="text1"/>
            <w:lang w:val="en-US"/>
          </w:rPr>
          <w:t>independent of the</w:t>
        </w:r>
      </w:ins>
      <w:del w:id="1251" w:author="Stephen Brooks" w:date="2022-04-21T14:01:00Z">
        <w:r w:rsidRPr="002E48C9" w:rsidDel="00EC10DE">
          <w:rPr>
            <w:rFonts w:ascii="Times" w:hAnsi="Times"/>
            <w:color w:val="000000" w:themeColor="text1"/>
            <w:lang w:val="en-US"/>
          </w:rPr>
          <w:delText>larger to accommodate in</w:delText>
        </w:r>
      </w:del>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4B6E9916" w:rsidR="0045432F" w:rsidRPr="00565895" w:rsidRDefault="0045432F">
      <w:pPr>
        <w:pStyle w:val="ListParagraph"/>
        <w:numPr>
          <w:ilvl w:val="0"/>
          <w:numId w:val="34"/>
        </w:numPr>
        <w:shd w:val="clear" w:color="auto" w:fill="FFFFFF"/>
        <w:spacing w:line="360" w:lineRule="auto"/>
        <w:rPr>
          <w:color w:val="000000" w:themeColor="text1"/>
        </w:rPr>
        <w:pPrChange w:id="1252"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 xml:space="preserve">Repeat step 2 and 3 for all countries and </w:t>
      </w:r>
      <w:del w:id="1253" w:author="Stephen Brooks" w:date="2022-04-21T14:02:00Z">
        <w:r w:rsidRPr="00565895" w:rsidDel="00EC10DE">
          <w:rPr>
            <w:color w:val="000000" w:themeColor="text1"/>
          </w:rPr>
          <w:delText xml:space="preserve">let say we </w:delText>
        </w:r>
      </w:del>
      <w:r w:rsidRPr="00565895">
        <w:rPr>
          <w:color w:val="000000" w:themeColor="text1"/>
        </w:rPr>
        <w:t xml:space="preserve">store </w:t>
      </w:r>
      <w:ins w:id="1254" w:author="Stephen Brooks" w:date="2022-04-21T14:02:00Z">
        <w:r w:rsidR="00EC10DE">
          <w:rPr>
            <w:color w:val="000000" w:themeColor="text1"/>
          </w:rPr>
          <w:t xml:space="preserve">them </w:t>
        </w:r>
      </w:ins>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255"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256"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average uncertainties of a country as follows:</w:t>
      </w:r>
    </w:p>
    <w:p w14:paraId="42EBB114" w14:textId="77777777" w:rsidR="0045432F" w:rsidRPr="00EC10DE" w:rsidRDefault="0045432F">
      <w:pPr>
        <w:shd w:val="clear" w:color="auto" w:fill="FFFFFF"/>
        <w:spacing w:line="360" w:lineRule="auto"/>
        <w:ind w:left="714"/>
        <w:rPr>
          <w:color w:val="000000" w:themeColor="text1"/>
          <w:rPrChange w:id="1257" w:author="Stephen Brooks" w:date="2022-04-21T14:02:00Z">
            <w:rPr/>
          </w:rPrChange>
        </w:rPr>
        <w:pPrChange w:id="1258" w:author="Stephen Brooks" w:date="2022-04-21T14:02:00Z">
          <w:pPr>
            <w:pStyle w:val="ListParagraph"/>
            <w:numPr>
              <w:numId w:val="2"/>
            </w:numPr>
            <w:shd w:val="clear" w:color="auto" w:fill="FFFFFF"/>
            <w:spacing w:line="360" w:lineRule="auto"/>
            <w:ind w:left="714" w:hanging="357"/>
          </w:pPr>
        </w:pPrChange>
      </w:pPr>
      <w:proofErr w:type="spellStart"/>
      <w:r w:rsidRPr="00EC10DE">
        <w:rPr>
          <w:color w:val="000000" w:themeColor="text1"/>
          <w:rPrChange w:id="1259" w:author="Stephen Brooks" w:date="2022-04-21T14:02:00Z">
            <w:rPr/>
          </w:rPrChange>
        </w:rPr>
        <w:t>country_avg_uncertainty</w:t>
      </w:r>
      <w:proofErr w:type="spellEnd"/>
      <w:r w:rsidRPr="00EC10DE">
        <w:rPr>
          <w:color w:val="000000" w:themeColor="text1"/>
          <w:rPrChange w:id="1260" w:author="Stephen Brooks" w:date="2022-04-21T14:02:00Z">
            <w:rPr/>
          </w:rPrChange>
        </w:rPr>
        <w:t xml:space="preserve"> = </w:t>
      </w:r>
      <w:proofErr w:type="spellStart"/>
      <w:r w:rsidRPr="00EC10DE">
        <w:rPr>
          <w:color w:val="000000" w:themeColor="text1"/>
          <w:rPrChange w:id="1261" w:author="Stephen Brooks" w:date="2022-04-21T14:02:00Z">
            <w:rPr/>
          </w:rPrChange>
        </w:rPr>
        <w:t>county_total_uncertainties</w:t>
      </w:r>
      <w:proofErr w:type="spellEnd"/>
      <w:r w:rsidRPr="00EC10DE">
        <w:rPr>
          <w:color w:val="000000" w:themeColor="text1"/>
          <w:rPrChange w:id="1262" w:author="Stephen Brooks" w:date="2022-04-21T14:02:00Z">
            <w:rPr/>
          </w:rPrChange>
        </w:rPr>
        <w:t>/</w:t>
      </w:r>
      <w:proofErr w:type="spellStart"/>
      <w:r w:rsidRPr="00EC10DE">
        <w:rPr>
          <w:color w:val="000000" w:themeColor="text1"/>
          <w:rPrChange w:id="1263" w:author="Stephen Brooks" w:date="2022-04-21T14:02:00Z">
            <w:rPr/>
          </w:rPrChange>
        </w:rPr>
        <w:t>number_of_days</w:t>
      </w:r>
      <w:proofErr w:type="spellEnd"/>
    </w:p>
    <w:p w14:paraId="66F52487" w14:textId="01079B0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264"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Find maximum average uncertainty from all countries</w:t>
      </w:r>
      <w:ins w:id="1265" w:author="Stephen Brooks" w:date="2022-04-21T14:02:00Z">
        <w:r w:rsidR="00EC10DE">
          <w:rPr>
            <w:color w:val="000000" w:themeColor="text1"/>
          </w:rPr>
          <w:t>:</w:t>
        </w:r>
      </w:ins>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65874E32"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266"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scaling_factor = 9</w:t>
      </w:r>
    </w:p>
    <w:p w14:paraId="12CFB75F"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1267" w:author="Stephen Brooks" w:date="2022-04-21T09:27:00Z">
          <w:pPr>
            <w:pStyle w:val="ListParagraph"/>
            <w:numPr>
              <w:numId w:val="2"/>
            </w:numPr>
            <w:shd w:val="clear" w:color="auto" w:fill="FFFFFF"/>
            <w:spacing w:line="360" w:lineRule="auto"/>
            <w:ind w:left="714" w:hanging="357"/>
          </w:pPr>
        </w:pPrChange>
      </w:pPr>
      <w:proofErr w:type="spellStart"/>
      <w:r w:rsidRPr="00565895">
        <w:rPr>
          <w:color w:val="000000" w:themeColor="text1"/>
        </w:rPr>
        <w:t>country_uncertainty</w:t>
      </w:r>
      <w:proofErr w:type="spellEnd"/>
      <w:r w:rsidRPr="00565895">
        <w:rPr>
          <w:color w:val="000000" w:themeColor="text1"/>
        </w:rPr>
        <w:t xml:space="preserve"> = </w:t>
      </w:r>
      <w:proofErr w:type="spellStart"/>
      <w:r w:rsidRPr="00565895">
        <w:rPr>
          <w:color w:val="000000" w:themeColor="text1"/>
        </w:rPr>
        <w:t>country_avg_uncertainty</w:t>
      </w:r>
      <w:proofErr w:type="spellEnd"/>
      <w:r w:rsidRPr="00565895">
        <w:rPr>
          <w:color w:val="000000" w:themeColor="text1"/>
        </w:rPr>
        <w:t xml:space="preserve"> * scaling_factor / </w:t>
      </w:r>
      <w:proofErr w:type="spellStart"/>
      <w:r w:rsidRPr="00565895">
        <w:rPr>
          <w:color w:val="000000" w:themeColor="text1"/>
        </w:rPr>
        <w:t>max_uncertainty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0B613F94" w:rsidR="0045432F" w:rsidRDefault="0045432F" w:rsidP="0045432F">
      <w:pPr>
        <w:spacing w:line="360" w:lineRule="auto"/>
        <w:rPr>
          <w:ins w:id="1268" w:author="Stephen Brooks" w:date="2022-04-21T09:27:00Z"/>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w:t>
      </w:r>
      <w:ins w:id="1269" w:author="Stephen Brooks" w:date="2022-04-21T14:04:00Z">
        <w:r w:rsidR="00EC10DE">
          <w:rPr>
            <w:rFonts w:ascii="Times" w:hAnsi="Times"/>
            <w:color w:val="000000" w:themeColor="text1"/>
            <w:lang w:val="en-US"/>
          </w:rPr>
          <w:t xml:space="preserve"> i</w:t>
        </w:r>
      </w:ins>
      <w:del w:id="1270" w:author="Stephen Brooks" w:date="2022-04-21T14:04:00Z">
        <w:r w:rsidDel="00EC10DE">
          <w:rPr>
            <w:rFonts w:ascii="Times" w:hAnsi="Times"/>
            <w:color w:val="000000" w:themeColor="text1"/>
            <w:lang w:val="en-US"/>
          </w:rPr>
          <w:delText>’</w:delText>
        </w:r>
      </w:del>
      <w:r>
        <w:rPr>
          <w:rFonts w:ascii="Times" w:hAnsi="Times"/>
          <w:color w:val="000000" w:themeColor="text1"/>
          <w:lang w:val="en-US"/>
        </w:rPr>
        <w:t xml:space="preserve">s why we introduced the scaling by which we can represent it in human </w:t>
      </w:r>
      <w:del w:id="1271" w:author="Stephen Brooks" w:date="2022-04-21T14:04:00Z">
        <w:r w:rsidDel="00EC10DE">
          <w:rPr>
            <w:rFonts w:ascii="Times" w:hAnsi="Times"/>
            <w:color w:val="000000" w:themeColor="text1"/>
            <w:lang w:val="en-US"/>
          </w:rPr>
          <w:delText xml:space="preserve">readable and </w:delText>
        </w:r>
      </w:del>
      <w:r>
        <w:rPr>
          <w:rFonts w:ascii="Times" w:hAnsi="Times"/>
          <w:color w:val="000000" w:themeColor="text1"/>
          <w:lang w:val="en-US"/>
        </w:rPr>
        <w:t>recognizable manner.</w:t>
      </w:r>
    </w:p>
    <w:p w14:paraId="79E809F6" w14:textId="77777777" w:rsidR="00565895" w:rsidRDefault="00565895"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Del="00565895" w:rsidRDefault="0045432F" w:rsidP="0045432F">
      <w:pPr>
        <w:spacing w:line="360" w:lineRule="auto"/>
        <w:jc w:val="both"/>
        <w:rPr>
          <w:del w:id="1272" w:author="Stephen Brooks" w:date="2022-04-21T09:28:00Z"/>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5B77B475" w:rsidR="0045432F" w:rsidRPr="002E48C9" w:rsidRDefault="0045432F" w:rsidP="0045432F">
      <w:pPr>
        <w:spacing w:line="360" w:lineRule="auto"/>
        <w:rPr>
          <w:rFonts w:ascii="Times" w:hAnsi="Times"/>
          <w:b/>
          <w:bCs/>
          <w:color w:val="000000" w:themeColor="text1"/>
          <w:lang w:val="en-US"/>
        </w:rPr>
      </w:pPr>
      <w:del w:id="1273"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.3</w:delText>
        </w:r>
        <w:r w:rsidRPr="002E48C9" w:rsidDel="00565895">
          <w:rPr>
            <w:rFonts w:ascii="Times" w:hAnsi="Times"/>
            <w:b/>
            <w:bCs/>
            <w:color w:val="000000" w:themeColor="text1"/>
            <w:lang w:val="en-US"/>
          </w:rPr>
          <w:tab/>
          <w:delText>Top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lastRenderedPageBreak/>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06ED5F8F"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ins w:id="1274" w:author="Stephen Brooks" w:date="2022-04-21T09:28:00Z">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ins>
      <w:del w:id="1275" w:author="Stephen Brooks" w:date="2022-04-21T09:28:00Z">
        <w:r w:rsidRPr="002E48C9" w:rsidDel="00565895">
          <w:rPr>
            <w:rFonts w:ascii="Times" w:hAnsi="Times"/>
            <w:color w:val="000000" w:themeColor="text1"/>
            <w:lang w:val="en-US"/>
          </w:rPr>
          <w:delText>Top uncertainty countries</w:delText>
        </w:r>
      </w:del>
      <w:r w:rsidRPr="002E48C9">
        <w:rPr>
          <w:rFonts w:ascii="Times" w:hAnsi="Times"/>
          <w:color w:val="000000" w:themeColor="text1"/>
          <w:lang w:val="en-US"/>
        </w:rPr>
        <w:t xml:space="preserve"> </w:t>
      </w:r>
    </w:p>
    <w:p w14:paraId="171F16A9" w14:textId="22380D00" w:rsidR="0045432F" w:rsidRPr="002E48C9" w:rsidDel="00565895" w:rsidRDefault="0045432F" w:rsidP="0045432F">
      <w:pPr>
        <w:spacing w:line="360" w:lineRule="auto"/>
        <w:rPr>
          <w:del w:id="1276" w:author="Stephen Brooks" w:date="2022-04-21T09:28:00Z"/>
          <w:rFonts w:ascii="Times" w:hAnsi="Times"/>
          <w:color w:val="000000" w:themeColor="text1"/>
          <w:lang w:val="en-US"/>
        </w:rPr>
      </w:pPr>
    </w:p>
    <w:p w14:paraId="1EB50459" w14:textId="3448EB3B" w:rsidR="0045432F" w:rsidRPr="002E48C9" w:rsidRDefault="0045432F" w:rsidP="0045432F">
      <w:pPr>
        <w:spacing w:line="360" w:lineRule="auto"/>
        <w:rPr>
          <w:rFonts w:ascii="Times" w:hAnsi="Times"/>
          <w:b/>
          <w:bCs/>
          <w:color w:val="000000" w:themeColor="text1"/>
          <w:lang w:val="en-US"/>
        </w:rPr>
      </w:pPr>
      <w:del w:id="1277"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.4</w:delText>
        </w:r>
        <w:r w:rsidRPr="002E48C9" w:rsidDel="00565895">
          <w:rPr>
            <w:rFonts w:ascii="Times" w:hAnsi="Times"/>
            <w:b/>
            <w:bCs/>
            <w:color w:val="000000" w:themeColor="text1"/>
            <w:lang w:val="en-US"/>
          </w:rPr>
          <w:tab/>
          <w:delText>Lowest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65A91283"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ins w:id="1278" w:author="Stephen Brooks" w:date="2022-04-21T09:28:00Z">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ins>
      <w:del w:id="1279" w:author="Stephen Brooks" w:date="2022-04-21T09:28:00Z">
        <w:r w:rsidRPr="002E48C9" w:rsidDel="00565895">
          <w:rPr>
            <w:rFonts w:ascii="Times" w:hAnsi="Times"/>
            <w:color w:val="000000" w:themeColor="text1"/>
            <w:lang w:val="en-US"/>
          </w:rPr>
          <w:delText>Lowest uncertainty countries</w:delText>
        </w:r>
      </w:del>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29F207D7" w:rsidR="0045432F" w:rsidRDefault="0045432F" w:rsidP="0045432F">
      <w:pPr>
        <w:spacing w:line="360" w:lineRule="auto"/>
        <w:rPr>
          <w:ins w:id="1280" w:author="Stephen Brooks" w:date="2022-04-21T09:29:00Z"/>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lastRenderedPageBreak/>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11A9486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ins w:id="1281" w:author="Stephen Brooks" w:date="2022-04-21T14:05:00Z">
        <w:r w:rsidR="00EC10DE">
          <w:rPr>
            <w:rFonts w:ascii="Times" w:hAnsi="Times"/>
            <w:color w:val="000000" w:themeColor="text1"/>
            <w:lang w:val="en-US"/>
          </w:rPr>
          <w:t>will not</w:t>
        </w:r>
      </w:ins>
      <w:del w:id="1282" w:author="Stephen Brooks" w:date="2022-04-21T14:05:00Z">
        <w:r w:rsidRPr="002E48C9" w:rsidDel="00EC10DE">
          <w:rPr>
            <w:rFonts w:ascii="Times" w:hAnsi="Times"/>
            <w:color w:val="000000" w:themeColor="text1"/>
            <w:lang w:val="en-US"/>
          </w:rPr>
          <w:delText>are not going to</w:delText>
        </w:r>
      </w:del>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ins w:id="1283" w:author="Stephen Brooks" w:date="2022-04-21T14:05:00Z">
        <w:r w:rsidR="00EC10DE">
          <w:rPr>
            <w:rFonts w:ascii="Times" w:hAnsi="Times"/>
            <w:color w:val="000000" w:themeColor="text1"/>
            <w:lang w:val="en-US"/>
          </w:rPr>
          <w:t xml:space="preserve"> to later drive our visualizations</w:t>
        </w:r>
      </w:ins>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52C66DF1" w:rsidR="0045432F" w:rsidDel="00A661BD" w:rsidRDefault="0045432F" w:rsidP="0045432F">
      <w:pPr>
        <w:spacing w:line="360" w:lineRule="auto"/>
        <w:rPr>
          <w:del w:id="1284" w:author="Rashid Islam" w:date="2022-04-22T02:11:00Z"/>
          <w:rFonts w:ascii="Times" w:hAnsi="Times"/>
          <w:b/>
          <w:bCs/>
          <w:color w:val="000000" w:themeColor="text1"/>
          <w:lang w:val="en-US"/>
        </w:rPr>
      </w:pPr>
    </w:p>
    <w:p w14:paraId="4B9EB78B" w14:textId="21748694" w:rsidR="0045432F" w:rsidDel="00A661BD" w:rsidRDefault="0045432F" w:rsidP="0045432F">
      <w:pPr>
        <w:spacing w:line="360" w:lineRule="auto"/>
        <w:rPr>
          <w:del w:id="1285" w:author="Rashid Islam" w:date="2022-04-22T02:11:00Z"/>
          <w:rFonts w:ascii="Times" w:hAnsi="Times"/>
          <w:b/>
          <w:bCs/>
          <w:color w:val="000000" w:themeColor="text1"/>
          <w:lang w:val="en-US"/>
        </w:rPr>
      </w:pPr>
    </w:p>
    <w:p w14:paraId="22F42584" w14:textId="0E5B8EF2" w:rsidR="0045432F" w:rsidDel="00A661BD" w:rsidRDefault="0045432F" w:rsidP="0045432F">
      <w:pPr>
        <w:spacing w:line="360" w:lineRule="auto"/>
        <w:rPr>
          <w:del w:id="1286" w:author="Rashid Islam" w:date="2022-04-22T02:11:00Z"/>
          <w:rFonts w:ascii="Times" w:hAnsi="Times"/>
          <w:b/>
          <w:bCs/>
          <w:color w:val="000000" w:themeColor="text1"/>
          <w:lang w:val="en-US"/>
        </w:rPr>
      </w:pPr>
    </w:p>
    <w:p w14:paraId="0B500083" w14:textId="69878FB6" w:rsidR="0045432F" w:rsidDel="00A661BD" w:rsidRDefault="0045432F" w:rsidP="0045432F">
      <w:pPr>
        <w:spacing w:line="360" w:lineRule="auto"/>
        <w:rPr>
          <w:del w:id="1287" w:author="Rashid Islam" w:date="2022-04-22T02:11:00Z"/>
          <w:rFonts w:ascii="Times" w:hAnsi="Times"/>
          <w:b/>
          <w:bCs/>
          <w:color w:val="000000" w:themeColor="text1"/>
          <w:lang w:val="en-US"/>
        </w:rPr>
      </w:pPr>
    </w:p>
    <w:p w14:paraId="173066FA" w14:textId="10A122FE" w:rsidR="0045432F" w:rsidDel="00A661BD" w:rsidRDefault="0045432F" w:rsidP="0045432F">
      <w:pPr>
        <w:spacing w:line="360" w:lineRule="auto"/>
        <w:rPr>
          <w:del w:id="1288" w:author="Rashid Islam" w:date="2022-04-22T02:11:00Z"/>
          <w:rFonts w:ascii="Times" w:hAnsi="Times"/>
          <w:b/>
          <w:bCs/>
          <w:color w:val="000000" w:themeColor="text1"/>
          <w:lang w:val="en-US"/>
        </w:rPr>
      </w:pPr>
    </w:p>
    <w:p w14:paraId="36EB3FF1" w14:textId="10C83701" w:rsidR="0045432F" w:rsidDel="00A661BD" w:rsidRDefault="0045432F" w:rsidP="0045432F">
      <w:pPr>
        <w:spacing w:line="360" w:lineRule="auto"/>
        <w:rPr>
          <w:del w:id="1289" w:author="Rashid Islam" w:date="2022-04-22T02:11:00Z"/>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t>Chapter 4</w:t>
      </w:r>
      <w:r w:rsidRPr="003B7ED7">
        <w:rPr>
          <w:rFonts w:ascii="Times" w:hAnsi="Times"/>
          <w:b/>
          <w:bCs/>
          <w:color w:val="000000" w:themeColor="text1"/>
          <w:sz w:val="32"/>
          <w:szCs w:val="32"/>
          <w:lang w:val="en-US"/>
        </w:rPr>
        <w:br/>
      </w:r>
    </w:p>
    <w:p w14:paraId="09D60D66" w14:textId="7004F82D"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w:t>
      </w:r>
      <w:ins w:id="1290" w:author="Stephen Brooks" w:date="2022-04-21T14:34:00Z">
        <w:r w:rsidR="00820EA3">
          <w:rPr>
            <w:rFonts w:ascii="Times" w:hAnsi="Times"/>
            <w:b/>
            <w:bCs/>
            <w:color w:val="000000" w:themeColor="text1"/>
            <w:sz w:val="28"/>
            <w:szCs w:val="28"/>
            <w:lang w:val="en-US"/>
          </w:rPr>
          <w:t>Component Calculations</w:t>
        </w:r>
      </w:ins>
      <w:del w:id="1291" w:author="Stephen Brooks" w:date="2022-04-21T14:34:00Z">
        <w:r w:rsidDel="00820EA3">
          <w:rPr>
            <w:rFonts w:ascii="Times" w:hAnsi="Times"/>
            <w:b/>
            <w:bCs/>
            <w:color w:val="000000" w:themeColor="text1"/>
            <w:sz w:val="28"/>
            <w:szCs w:val="28"/>
            <w:lang w:val="en-US"/>
          </w:rPr>
          <w:delText xml:space="preserve">Method </w:delText>
        </w:r>
      </w:del>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5C3F5BBE"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ins w:id="1292" w:author="Stephen Brooks" w:date="2022-04-21T14:22:00Z">
        <w:r w:rsidR="00891D7B">
          <w:rPr>
            <w:rFonts w:ascii="Times" w:hAnsi="Times"/>
            <w:color w:val="000000" w:themeColor="text1"/>
            <w:lang w:val="en-US"/>
          </w:rPr>
          <w:t xml:space="preserve">the </w:t>
        </w:r>
      </w:ins>
      <w:r>
        <w:rPr>
          <w:rFonts w:ascii="Times" w:hAnsi="Times"/>
          <w:color w:val="000000" w:themeColor="text1"/>
          <w:lang w:val="en-US"/>
        </w:rPr>
        <w:t xml:space="preserve">visualization domain. We have introduced a novel idea named Chromatic Aberration (CA) </w:t>
      </w:r>
      <w:del w:id="1293" w:author="Stephen Brooks" w:date="2022-04-21T09:38:00Z">
        <w:r w:rsidDel="00703BBD">
          <w:rPr>
            <w:rFonts w:ascii="Times" w:hAnsi="Times"/>
            <w:color w:val="000000" w:themeColor="text1"/>
            <w:lang w:val="en-US"/>
          </w:rPr>
          <w:delText xml:space="preserve">in that stack and hence we intend </w:delText>
        </w:r>
      </w:del>
      <w:ins w:id="1294" w:author="Stephen Brooks" w:date="2022-04-21T09:38:00Z">
        <w:r w:rsidR="00703BBD">
          <w:rPr>
            <w:rFonts w:ascii="Times" w:hAnsi="Times"/>
            <w:color w:val="000000" w:themeColor="text1"/>
            <w:lang w:val="en-US"/>
          </w:rPr>
          <w:t xml:space="preserve">and </w:t>
        </w:r>
      </w:ins>
      <w:ins w:id="1295" w:author="Stephen Brooks" w:date="2022-04-21T14:22:00Z">
        <w:r w:rsidR="00891D7B">
          <w:rPr>
            <w:rFonts w:ascii="Times" w:hAnsi="Times"/>
            <w:color w:val="000000" w:themeColor="text1"/>
            <w:lang w:val="en-US"/>
          </w:rPr>
          <w:t xml:space="preserve">in chapters </w:t>
        </w:r>
      </w:ins>
      <w:ins w:id="1296" w:author="Stephen Brooks" w:date="2022-04-21T14:23:00Z">
        <w:r w:rsidR="00891D7B">
          <w:rPr>
            <w:rFonts w:ascii="Times" w:hAnsi="Times"/>
            <w:color w:val="000000" w:themeColor="text1"/>
            <w:lang w:val="en-US"/>
          </w:rPr>
          <w:t>6</w:t>
        </w:r>
      </w:ins>
      <w:ins w:id="1297" w:author="Stephen Brooks" w:date="2022-04-21T14:22:00Z">
        <w:r w:rsidR="00891D7B">
          <w:rPr>
            <w:rFonts w:ascii="Times" w:hAnsi="Times"/>
            <w:color w:val="000000" w:themeColor="text1"/>
            <w:lang w:val="en-US"/>
          </w:rPr>
          <w:t xml:space="preserve"> and </w:t>
        </w:r>
      </w:ins>
      <w:ins w:id="1298" w:author="Stephen Brooks" w:date="2022-04-21T14:23:00Z">
        <w:r w:rsidR="00891D7B">
          <w:rPr>
            <w:rFonts w:ascii="Times" w:hAnsi="Times"/>
            <w:color w:val="000000" w:themeColor="text1"/>
            <w:lang w:val="en-US"/>
          </w:rPr>
          <w:t>7</w:t>
        </w:r>
      </w:ins>
      <w:ins w:id="1299" w:author="Stephen Brooks" w:date="2022-04-21T14:22:00Z">
        <w:r w:rsidR="00891D7B">
          <w:rPr>
            <w:rFonts w:ascii="Times" w:hAnsi="Times"/>
            <w:color w:val="000000" w:themeColor="text1"/>
            <w:lang w:val="en-US"/>
          </w:rPr>
          <w:t xml:space="preserve"> </w:t>
        </w:r>
      </w:ins>
      <w:ins w:id="1300" w:author="Stephen Brooks" w:date="2022-04-21T09:38:00Z">
        <w:r w:rsidR="00703BBD">
          <w:rPr>
            <w:rFonts w:ascii="Times" w:hAnsi="Times"/>
            <w:color w:val="000000" w:themeColor="text1"/>
            <w:lang w:val="en-US"/>
          </w:rPr>
          <w:t xml:space="preserve">we evaluate </w:t>
        </w:r>
      </w:ins>
      <w:del w:id="1301" w:author="Stephen Brooks" w:date="2022-04-21T09:38:00Z">
        <w:r w:rsidDel="00703BBD">
          <w:rPr>
            <w:rFonts w:ascii="Times" w:hAnsi="Times"/>
            <w:color w:val="000000" w:themeColor="text1"/>
            <w:lang w:val="en-US"/>
          </w:rPr>
          <w:delText xml:space="preserve">to see </w:delText>
        </w:r>
      </w:del>
      <w:r>
        <w:rPr>
          <w:rFonts w:ascii="Times" w:hAnsi="Times"/>
          <w:color w:val="000000" w:themeColor="text1"/>
          <w:lang w:val="en-US"/>
        </w:rPr>
        <w:t xml:space="preserve">how </w:t>
      </w:r>
      <w:ins w:id="1302" w:author="Stephen Brooks" w:date="2022-04-21T09:38:00Z">
        <w:r w:rsidR="00703BBD">
          <w:rPr>
            <w:rFonts w:ascii="Times" w:hAnsi="Times"/>
            <w:color w:val="000000" w:themeColor="text1"/>
            <w:lang w:val="en-US"/>
          </w:rPr>
          <w:t xml:space="preserve">well </w:t>
        </w:r>
      </w:ins>
      <w:r>
        <w:rPr>
          <w:rFonts w:ascii="Times" w:hAnsi="Times"/>
          <w:color w:val="000000" w:themeColor="text1"/>
          <w:lang w:val="en-US"/>
        </w:rPr>
        <w:t xml:space="preserve">it works compared to other existing approaches such as </w:t>
      </w:r>
      <w:del w:id="1303" w:author="Stephen Brooks" w:date="2022-04-21T09:38:00Z">
        <w:r w:rsidRPr="002650E8" w:rsidDel="00703BBD">
          <w:rPr>
            <w:rFonts w:ascii="Times" w:hAnsi="Times"/>
            <w:color w:val="000000" w:themeColor="text1"/>
          </w:rPr>
          <w:delText xml:space="preserve">Michael </w:delText>
        </w:r>
      </w:del>
      <w:proofErr w:type="spellStart"/>
      <w:r w:rsidRPr="002650E8">
        <w:rPr>
          <w:rFonts w:ascii="Times" w:hAnsi="Times"/>
          <w:color w:val="000000" w:themeColor="text1"/>
        </w:rPr>
        <w:t>Correll</w:t>
      </w:r>
      <w:proofErr w:type="spellEnd"/>
      <w:ins w:id="1304" w:author="Stephen Brooks" w:date="2022-04-21T09:39:00Z">
        <w:r w:rsidR="00A2046E">
          <w:rPr>
            <w:rFonts w:ascii="Times" w:hAnsi="Times"/>
            <w:color w:val="000000" w:themeColor="text1"/>
          </w:rPr>
          <w:t xml:space="preserve"> et al.</w:t>
        </w:r>
      </w:ins>
      <w:r>
        <w:rPr>
          <w:rFonts w:ascii="Times" w:hAnsi="Times"/>
          <w:color w:val="000000" w:themeColor="text1"/>
          <w:lang w:val="en-US"/>
        </w:rPr>
        <w:t xml:space="preserve"> [35]. </w:t>
      </w:r>
      <w:del w:id="1305" w:author="Stephen Brooks" w:date="2022-04-21T09:39:00Z">
        <w:r w:rsidDel="00A2046E">
          <w:rPr>
            <w:rFonts w:ascii="Times" w:hAnsi="Times"/>
            <w:color w:val="000000" w:themeColor="text1"/>
            <w:lang w:val="en-US"/>
          </w:rPr>
          <w:delText xml:space="preserve">On </w:delText>
        </w:r>
      </w:del>
      <w:ins w:id="1306" w:author="Stephen Brooks" w:date="2022-04-21T09:39:00Z">
        <w:r w:rsidR="00A2046E">
          <w:rPr>
            <w:rFonts w:ascii="Times" w:hAnsi="Times"/>
            <w:color w:val="000000" w:themeColor="text1"/>
            <w:lang w:val="en-US"/>
          </w:rPr>
          <w:t xml:space="preserve">For </w:t>
        </w:r>
      </w:ins>
      <w:r>
        <w:rPr>
          <w:rFonts w:ascii="Times" w:hAnsi="Times"/>
          <w:color w:val="000000" w:themeColor="text1"/>
          <w:lang w:val="en-US"/>
        </w:rPr>
        <w:t xml:space="preserve">this </w:t>
      </w:r>
      <w:ins w:id="1307" w:author="Stephen Brooks" w:date="2022-04-21T14:23:00Z">
        <w:r w:rsidR="00891D7B">
          <w:rPr>
            <w:rFonts w:ascii="Times" w:hAnsi="Times"/>
            <w:color w:val="000000" w:themeColor="text1"/>
            <w:lang w:val="en-US"/>
          </w:rPr>
          <w:t xml:space="preserve">eventual </w:t>
        </w:r>
      </w:ins>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160CC8E7" w:rsidR="0045432F" w:rsidDel="00891D7B" w:rsidRDefault="00891D7B" w:rsidP="0045432F">
      <w:pPr>
        <w:spacing w:line="360" w:lineRule="auto"/>
        <w:jc w:val="both"/>
        <w:rPr>
          <w:del w:id="1308" w:author="Stephen Brooks" w:date="2022-04-21T14:25:00Z"/>
          <w:rFonts w:ascii="Times" w:hAnsi="Times"/>
          <w:color w:val="000000" w:themeColor="text1"/>
        </w:rPr>
      </w:pPr>
      <w:ins w:id="1309" w:author="Stephen Brooks" w:date="2022-04-21T14:24:00Z">
        <w:r>
          <w:rPr>
            <w:rFonts w:ascii="Times" w:hAnsi="Times"/>
            <w:color w:val="000000" w:themeColor="text1"/>
          </w:rPr>
          <w:t>W</w:t>
        </w:r>
      </w:ins>
      <w:del w:id="1310" w:author="Stephen Brooks" w:date="2022-04-21T14:24:00Z">
        <w:r w:rsidR="0045432F" w:rsidRPr="00D04E9C" w:rsidDel="00891D7B">
          <w:rPr>
            <w:rFonts w:ascii="Times" w:hAnsi="Times"/>
            <w:color w:val="000000" w:themeColor="text1"/>
          </w:rPr>
          <w:delText>As w</w:delText>
        </w:r>
      </w:del>
      <w:r w:rsidR="0045432F" w:rsidRPr="00D04E9C">
        <w:rPr>
          <w:rFonts w:ascii="Times" w:hAnsi="Times"/>
          <w:color w:val="000000" w:themeColor="text1"/>
        </w:rPr>
        <w:t xml:space="preserve">e </w:t>
      </w:r>
      <w:proofErr w:type="gramStart"/>
      <w:r w:rsidR="0045432F" w:rsidRPr="00D04E9C">
        <w:rPr>
          <w:rFonts w:ascii="Times" w:hAnsi="Times"/>
          <w:color w:val="000000" w:themeColor="text1"/>
        </w:rPr>
        <w:t>hav</w:t>
      </w:r>
      <w:ins w:id="1311" w:author="Stephen Brooks" w:date="2022-04-21T14:24:00Z">
        <w:r>
          <w:rPr>
            <w:rFonts w:ascii="Times" w:hAnsi="Times"/>
            <w:color w:val="000000" w:themeColor="text1"/>
          </w:rPr>
          <w:t>e</w:t>
        </w:r>
      </w:ins>
      <w:proofErr w:type="gramEnd"/>
      <w:del w:id="1312" w:author="Stephen Brooks" w:date="2022-04-21T14:24:00Z">
        <w:r w:rsidR="0045432F" w:rsidRPr="00D04E9C" w:rsidDel="00891D7B">
          <w:rPr>
            <w:rFonts w:ascii="Times" w:hAnsi="Times"/>
            <w:color w:val="000000" w:themeColor="text1"/>
          </w:rPr>
          <w:delText>e</w:delText>
        </w:r>
      </w:del>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w:t>
      </w:r>
      <w:r w:rsidR="0045432F" w:rsidRPr="00D04E9C">
        <w:rPr>
          <w:rFonts w:ascii="Times" w:hAnsi="Times"/>
          <w:color w:val="000000" w:themeColor="text1"/>
        </w:rPr>
        <w:lastRenderedPageBreak/>
        <w:t xml:space="preserve">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del w:id="1313" w:author="Stephen Brooks" w:date="2022-04-21T14:25:00Z">
        <w:r w:rsidR="0045432F" w:rsidRPr="00D04E9C" w:rsidDel="00891D7B">
          <w:rPr>
            <w:rFonts w:ascii="Times" w:hAnsi="Times"/>
            <w:color w:val="000000" w:themeColor="text1"/>
          </w:rPr>
          <w:delText xml:space="preserve">of </w:delText>
        </w:r>
      </w:del>
      <w:ins w:id="1314" w:author="Stephen Brooks" w:date="2022-04-21T14:25:00Z">
        <w:r>
          <w:rPr>
            <w:rFonts w:ascii="Times" w:hAnsi="Times"/>
            <w:color w:val="000000" w:themeColor="text1"/>
          </w:rPr>
          <w:t>with separated</w:t>
        </w:r>
        <w:r w:rsidRPr="00D04E9C">
          <w:rPr>
            <w:rFonts w:ascii="Times" w:hAnsi="Times"/>
            <w:color w:val="000000" w:themeColor="text1"/>
          </w:rPr>
          <w:t xml:space="preserve"> </w:t>
        </w:r>
      </w:ins>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64FF2F5E" w14:textId="77777777" w:rsidR="0045432F" w:rsidRPr="002E48C9" w:rsidDel="00440E03" w:rsidRDefault="0045432F" w:rsidP="0045432F">
      <w:pPr>
        <w:spacing w:line="360" w:lineRule="auto"/>
        <w:jc w:val="center"/>
        <w:rPr>
          <w:del w:id="1315" w:author="Stephen Brooks" w:date="2022-04-21T09:29:00Z"/>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pPr>
        <w:spacing w:line="360" w:lineRule="auto"/>
        <w:jc w:val="center"/>
        <w:rPr>
          <w:lang w:val="en-US"/>
        </w:rPr>
        <w:pPrChange w:id="1316" w:author="Stephen Brooks" w:date="2022-04-21T09:29:00Z">
          <w:pPr>
            <w:pStyle w:val="NormalWeb"/>
            <w:shd w:val="clear" w:color="auto" w:fill="FFFFFF"/>
            <w:spacing w:before="0" w:beforeAutospacing="0" w:after="0" w:afterAutospacing="0" w:line="360" w:lineRule="auto"/>
          </w:pPr>
        </w:pPrChange>
      </w:pPr>
    </w:p>
    <w:p w14:paraId="6592323F" w14:textId="63D32F5B"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ins w:id="1317" w:author="Stephen Brooks" w:date="2022-04-21T14:25:00Z">
        <w:r w:rsidR="00891D7B">
          <w:rPr>
            <w:rFonts w:ascii="Times" w:hAnsi="Times"/>
            <w:color w:val="000000" w:themeColor="text1"/>
            <w:lang w:val="en-US"/>
          </w:rPr>
          <w:t>,</w:t>
        </w:r>
      </w:ins>
      <w:del w:id="1318" w:author="Stephen Brooks" w:date="2022-04-21T14:25:00Z">
        <w:r w:rsidRPr="002E48C9" w:rsidDel="00891D7B">
          <w:rPr>
            <w:rFonts w:ascii="Times" w:hAnsi="Times"/>
            <w:color w:val="000000" w:themeColor="text1"/>
            <w:lang w:val="en-US"/>
          </w:rPr>
          <w:delText>.</w:delText>
        </w:r>
      </w:del>
      <w:r w:rsidRPr="002E48C9">
        <w:rPr>
          <w:rFonts w:ascii="Times" w:hAnsi="Times"/>
          <w:color w:val="000000" w:themeColor="text1"/>
          <w:lang w:val="en-US"/>
        </w:rPr>
        <w:t xml:space="preserve"> </w:t>
      </w:r>
      <w:ins w:id="1319" w:author="Stephen Brooks" w:date="2022-04-21T14:25:00Z">
        <w:r w:rsidR="00891D7B">
          <w:rPr>
            <w:rFonts w:ascii="Times" w:hAnsi="Times"/>
            <w:color w:val="000000" w:themeColor="text1"/>
            <w:lang w:val="en-US"/>
          </w:rPr>
          <w:t>t</w:t>
        </w:r>
      </w:ins>
      <w:del w:id="1320" w:author="Stephen Brooks" w:date="2022-04-21T14:25:00Z">
        <w:r w:rsidRPr="002E48C9" w:rsidDel="00891D7B">
          <w:rPr>
            <w:rFonts w:ascii="Times" w:hAnsi="Times"/>
            <w:color w:val="000000" w:themeColor="text1"/>
            <w:lang w:val="en-US"/>
          </w:rPr>
          <w:delText>T</w:delText>
        </w:r>
      </w:del>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ins w:id="1321" w:author="Stephen Brooks" w:date="2022-04-21T14:26:00Z">
        <w:r w:rsidR="00891D7B">
          <w:rPr>
            <w:rFonts w:ascii="Times" w:hAnsi="Times"/>
            <w:color w:val="000000" w:themeColor="text1"/>
            <w:lang w:val="en-US"/>
          </w:rPr>
          <w:t>:</w:t>
        </w:r>
      </w:ins>
      <w:del w:id="1322" w:author="Stephen Brooks" w:date="2022-04-21T14:26:00Z">
        <w:r w:rsidRPr="002E48C9" w:rsidDel="00891D7B">
          <w:rPr>
            <w:rFonts w:ascii="Times" w:hAnsi="Times"/>
            <w:color w:val="000000" w:themeColor="text1"/>
            <w:lang w:val="en-US"/>
          </w:rPr>
          <w:delText xml:space="preserve"> </w:delText>
        </w:r>
      </w:del>
      <w:del w:id="1323" w:author="Stephen Brooks" w:date="2022-04-21T14:25:00Z">
        <w:r w:rsidDel="00891D7B">
          <w:rPr>
            <w:rFonts w:ascii="Times" w:hAnsi="Times"/>
            <w:color w:val="000000" w:themeColor="text1"/>
            <w:lang w:val="en-US"/>
          </w:rPr>
          <w:delText>–</w:delText>
        </w:r>
        <w:r w:rsidRPr="002E48C9" w:rsidDel="00891D7B">
          <w:rPr>
            <w:rFonts w:ascii="Times" w:hAnsi="Times"/>
            <w:color w:val="000000" w:themeColor="text1"/>
            <w:lang w:val="en-US"/>
          </w:rPr>
          <w:delText xml:space="preserve"> </w:delText>
        </w:r>
      </w:del>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5A59D7"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ins w:id="1324" w:author="Stephen Brooks" w:date="2022-04-21T14:26:00Z">
        <w:r>
          <w:rPr>
            <w:rFonts w:ascii="Times" w:hAnsi="Times"/>
            <w:color w:val="000000" w:themeColor="text1"/>
          </w:rPr>
          <w:t>Set the</w:t>
        </w:r>
      </w:ins>
      <w:del w:id="1325" w:author="Stephen Brooks" w:date="2022-04-21T14:26:00Z">
        <w:r w:rsidR="0045432F" w:rsidRPr="00EB6821" w:rsidDel="00891D7B">
          <w:rPr>
            <w:rFonts w:ascii="Times" w:hAnsi="Times"/>
            <w:color w:val="000000" w:themeColor="text1"/>
          </w:rPr>
          <w:delText>Apply</w:delText>
        </w:r>
      </w:del>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60358284" w:rsidR="0045432F" w:rsidRDefault="0045432F" w:rsidP="0045432F">
      <w:pPr>
        <w:pStyle w:val="NormalWeb"/>
        <w:shd w:val="clear" w:color="auto" w:fill="FFFFFF"/>
        <w:spacing w:before="0" w:beforeAutospacing="0" w:after="0" w:afterAutospacing="0" w:line="360" w:lineRule="auto"/>
        <w:jc w:val="both"/>
        <w:rPr>
          <w:ins w:id="1326" w:author="Stephen Brooks" w:date="2022-04-21T14:27:00Z"/>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7FDCF411" w14:textId="5A8C2284" w:rsidR="00891D7B" w:rsidRDefault="00891D7B" w:rsidP="0045432F">
      <w:pPr>
        <w:pStyle w:val="NormalWeb"/>
        <w:shd w:val="clear" w:color="auto" w:fill="FFFFFF"/>
        <w:spacing w:before="0" w:beforeAutospacing="0" w:after="0" w:afterAutospacing="0" w:line="360" w:lineRule="auto"/>
        <w:jc w:val="both"/>
        <w:rPr>
          <w:ins w:id="1327" w:author="Stephen Brooks" w:date="2022-04-21T14:27:00Z"/>
          <w:rFonts w:ascii="Times" w:hAnsi="Times"/>
          <w:color w:val="000000" w:themeColor="text1"/>
          <w:lang w:val="en-US"/>
        </w:rPr>
      </w:pPr>
    </w:p>
    <w:p w14:paraId="4D1502FC" w14:textId="3A206001" w:rsidR="00891D7B" w:rsidRDefault="00891D7B" w:rsidP="0045432F">
      <w:pPr>
        <w:pStyle w:val="NormalWeb"/>
        <w:shd w:val="clear" w:color="auto" w:fill="FFFFFF"/>
        <w:spacing w:before="0" w:beforeAutospacing="0" w:after="0" w:afterAutospacing="0" w:line="360" w:lineRule="auto"/>
        <w:jc w:val="both"/>
        <w:rPr>
          <w:ins w:id="1328" w:author="Stephen Brooks" w:date="2022-04-21T14:27:00Z"/>
          <w:rFonts w:ascii="Times" w:hAnsi="Times"/>
          <w:color w:val="000000" w:themeColor="text1"/>
          <w:lang w:val="en-US"/>
        </w:rPr>
      </w:pPr>
    </w:p>
    <w:p w14:paraId="070FD3C5" w14:textId="053BD209" w:rsidR="00891D7B" w:rsidRDefault="00891D7B" w:rsidP="0045432F">
      <w:pPr>
        <w:pStyle w:val="NormalWeb"/>
        <w:shd w:val="clear" w:color="auto" w:fill="FFFFFF"/>
        <w:spacing w:before="0" w:beforeAutospacing="0" w:after="0" w:afterAutospacing="0" w:line="360" w:lineRule="auto"/>
        <w:jc w:val="both"/>
        <w:rPr>
          <w:ins w:id="1329" w:author="Stephen Brooks" w:date="2022-04-21T14:27:00Z"/>
          <w:rFonts w:ascii="Times" w:hAnsi="Times"/>
          <w:color w:val="000000" w:themeColor="text1"/>
          <w:lang w:val="en-US"/>
        </w:rPr>
      </w:pPr>
    </w:p>
    <w:p w14:paraId="62F54FDA" w14:textId="78053AF4" w:rsidR="00891D7B" w:rsidRDefault="00891D7B" w:rsidP="0045432F">
      <w:pPr>
        <w:pStyle w:val="NormalWeb"/>
        <w:shd w:val="clear" w:color="auto" w:fill="FFFFFF"/>
        <w:spacing w:before="0" w:beforeAutospacing="0" w:after="0" w:afterAutospacing="0" w:line="360" w:lineRule="auto"/>
        <w:jc w:val="both"/>
        <w:rPr>
          <w:ins w:id="1330" w:author="Stephen Brooks" w:date="2022-04-21T14:27:00Z"/>
          <w:rFonts w:ascii="Times" w:hAnsi="Times"/>
          <w:color w:val="000000" w:themeColor="text1"/>
          <w:lang w:val="en-US"/>
        </w:rPr>
      </w:pPr>
    </w:p>
    <w:p w14:paraId="7BB39DE5" w14:textId="77777777" w:rsidR="00891D7B" w:rsidRPr="00AF5E92" w:rsidRDefault="00891D7B"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ins w:id="1331" w:author="Stephen Brooks" w:date="2022-04-21T09:40:00Z">
        <w:r w:rsidR="00A2046E">
          <w:rPr>
            <w:rFonts w:ascii="Times" w:hAnsi="Times"/>
            <w:b/>
            <w:bCs/>
            <w:color w:val="000000" w:themeColor="text1"/>
            <w:lang w:val="en-US"/>
          </w:rPr>
          <w:t xml:space="preserve">Other Visualization Experiments - </w:t>
        </w:r>
      </w:ins>
      <w:r>
        <w:rPr>
          <w:rFonts w:ascii="Times" w:hAnsi="Times"/>
          <w:b/>
          <w:bCs/>
          <w:color w:val="000000" w:themeColor="text1"/>
          <w:lang w:val="en-US"/>
        </w:rPr>
        <w:t>Texture Pattern Generation</w:t>
      </w:r>
    </w:p>
    <w:p w14:paraId="4E6482D8" w14:textId="4F6C89D6" w:rsidR="0045432F" w:rsidRDefault="00891D7B" w:rsidP="0045432F">
      <w:pPr>
        <w:spacing w:line="360" w:lineRule="auto"/>
        <w:jc w:val="both"/>
        <w:rPr>
          <w:rFonts w:ascii="Times" w:hAnsi="Times"/>
          <w:color w:val="000000" w:themeColor="text1"/>
        </w:rPr>
      </w:pPr>
      <w:ins w:id="1332" w:author="Stephen Brooks" w:date="2022-04-21T14:27:00Z">
        <w:r>
          <w:rPr>
            <w:rFonts w:ascii="Times" w:hAnsi="Times"/>
            <w:color w:val="000000" w:themeColor="text1"/>
            <w:lang w:val="en-US"/>
          </w:rPr>
          <w:t xml:space="preserve">In addition to our primary contribution (introduction and evaluation of CA for uncertainty), we </w:t>
        </w:r>
      </w:ins>
      <w:ins w:id="1333" w:author="Stephen Brooks" w:date="2022-04-21T14:28:00Z">
        <w:r>
          <w:rPr>
            <w:rFonts w:ascii="Times" w:hAnsi="Times"/>
            <w:color w:val="000000" w:themeColor="text1"/>
            <w:lang w:val="en-US"/>
          </w:rPr>
          <w:t xml:space="preserve">also explored a considerable number of experimental designs.   </w:t>
        </w:r>
      </w:ins>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ins w:id="1334" w:author="Stephen Brooks" w:date="2022-04-21T14:29:00Z">
        <w:r>
          <w:rPr>
            <w:rFonts w:ascii="Times" w:hAnsi="Times"/>
            <w:color w:val="000000" w:themeColor="text1"/>
            <w:lang w:val="en-US"/>
          </w:rPr>
          <w:t xml:space="preserve"> </w:t>
        </w:r>
      </w:ins>
      <w:del w:id="1335" w:author="Stephen Brooks" w:date="2022-04-21T14:29:00Z">
        <w:r w:rsidR="0045432F" w:rsidDel="00891D7B">
          <w:rPr>
            <w:rFonts w:ascii="Times" w:hAnsi="Times"/>
            <w:color w:val="000000" w:themeColor="text1"/>
            <w:lang w:val="en-US"/>
          </w:rPr>
          <w:delText>Due to the simplicity and flexibility, texture</w:delText>
        </w:r>
        <w:r w:rsidR="0045432F" w:rsidRPr="00350746" w:rsidDel="00891D7B">
          <w:rPr>
            <w:rFonts w:ascii="Times" w:hAnsi="Times"/>
            <w:color w:val="000000" w:themeColor="text1"/>
            <w:shd w:val="clear" w:color="auto" w:fill="FFFFFF"/>
          </w:rPr>
          <w:delText xml:space="preserve"> is extremely common in modern web design,</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and it </w:delText>
        </w:r>
        <w:r w:rsidR="0045432F" w:rsidRPr="004E48A3" w:rsidDel="00891D7B">
          <w:rPr>
            <w:rFonts w:ascii="Times" w:hAnsi="Times"/>
            <w:color w:val="000000" w:themeColor="text1"/>
            <w:shd w:val="clear" w:color="auto" w:fill="FFFFFF"/>
          </w:rPr>
          <w:delText xml:space="preserve">can be used in countless </w:delText>
        </w:r>
        <w:r w:rsidR="0045432F" w:rsidDel="00891D7B">
          <w:rPr>
            <w:rFonts w:ascii="Times" w:hAnsi="Times"/>
            <w:color w:val="000000" w:themeColor="text1"/>
            <w:shd w:val="clear" w:color="auto" w:fill="FFFFFF"/>
          </w:rPr>
          <w:delText>number of</w:delText>
        </w:r>
        <w:r w:rsidR="0045432F" w:rsidRPr="004E48A3" w:rsidDel="00891D7B">
          <w:rPr>
            <w:rFonts w:ascii="Times" w:hAnsi="Times"/>
            <w:color w:val="000000" w:themeColor="text1"/>
            <w:shd w:val="clear" w:color="auto" w:fill="FFFFFF"/>
          </w:rPr>
          <w:delText xml:space="preserve"> ways </w:delText>
        </w:r>
        <w:r w:rsidR="0045432F" w:rsidRPr="00350746" w:rsidDel="00891D7B">
          <w:rPr>
            <w:rFonts w:ascii="Times" w:hAnsi="Times"/>
            <w:color w:val="000000" w:themeColor="text1"/>
            <w:shd w:val="clear" w:color="auto" w:fill="FFFFFF"/>
          </w:rPr>
          <w:delText xml:space="preserve">in practical </w:delText>
        </w:r>
        <w:r w:rsidR="0045432F" w:rsidDel="00891D7B">
          <w:rPr>
            <w:rFonts w:ascii="Times" w:hAnsi="Times"/>
            <w:color w:val="000000" w:themeColor="text1"/>
            <w:shd w:val="clear" w:color="auto" w:fill="FFFFFF"/>
          </w:rPr>
          <w:delText xml:space="preserve">web </w:delText>
        </w:r>
        <w:r w:rsidR="0045432F" w:rsidRPr="00350746" w:rsidDel="00891D7B">
          <w:rPr>
            <w:rFonts w:ascii="Times" w:hAnsi="Times"/>
            <w:color w:val="000000" w:themeColor="text1"/>
            <w:shd w:val="clear" w:color="auto" w:fill="FFFFFF"/>
          </w:rPr>
          <w:delText>applications</w:delText>
        </w:r>
        <w:r w:rsidR="0045432F" w:rsidRPr="004E48A3" w:rsidDel="00891D7B">
          <w:rPr>
            <w:rFonts w:ascii="Times" w:hAnsi="Times"/>
            <w:color w:val="000000" w:themeColor="text1"/>
            <w:shd w:val="clear" w:color="auto" w:fill="FFFFFF"/>
          </w:rPr>
          <w:delText>.</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Textures in web design can be very subtle, so that the visitor hardly notices, or they can be a central point of the design. </w:delText>
        </w:r>
      </w:del>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587F83A3"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ins w:id="1336" w:author="Stephen Brooks" w:date="2022-04-21T14:29:00Z">
        <w:r w:rsidR="00891D7B">
          <w:rPr>
            <w:rFonts w:ascii="Times" w:hAnsi="Times"/>
            <w:color w:val="000000" w:themeColor="text1"/>
            <w:shd w:val="clear" w:color="auto" w:fill="FCFDFD"/>
          </w:rPr>
          <w:t>t</w:t>
        </w:r>
      </w:ins>
      <w:del w:id="1337" w:author="Stephen Brooks" w:date="2022-04-21T14:29:00Z">
        <w:r w:rsidRPr="00350746" w:rsidDel="00891D7B">
          <w:rPr>
            <w:rFonts w:ascii="Times" w:hAnsi="Times"/>
            <w:color w:val="000000" w:themeColor="text1"/>
            <w:shd w:val="clear" w:color="auto" w:fill="FCFDFD"/>
          </w:rPr>
          <w:delText>d</w:delText>
        </w:r>
      </w:del>
      <w:r w:rsidRPr="00350746">
        <w:rPr>
          <w:rFonts w:ascii="Times" w:hAnsi="Times"/>
          <w:color w:val="000000" w:themeColor="text1"/>
          <w:shd w:val="clear" w:color="auto" w:fill="FCFDFD"/>
        </w:rPr>
        <w:t xml:space="preserve"> </w:t>
      </w:r>
      <w:del w:id="1338" w:author="Stephen Brooks" w:date="2022-04-21T14:29:00Z">
        <w:r w:rsidRPr="00350746" w:rsidDel="00891D7B">
          <w:rPr>
            <w:rFonts w:ascii="Times" w:hAnsi="Times"/>
            <w:color w:val="000000" w:themeColor="text1"/>
            <w:shd w:val="clear" w:color="auto" w:fill="FCFDFD"/>
          </w:rPr>
          <w:delText xml:space="preserve">our </w:delText>
        </w:r>
      </w:del>
      <w:r w:rsidRPr="00350746">
        <w:rPr>
          <w:rFonts w:ascii="Times" w:hAnsi="Times"/>
          <w:color w:val="000000" w:themeColor="text1"/>
          <w:shd w:val="clear" w:color="auto" w:fill="FCFDFD"/>
        </w:rPr>
        <w:t xml:space="preserve">textures with the help of SVG patterns where </w:t>
      </w:r>
      <w:del w:id="1339" w:author="Stephen Brooks" w:date="2022-04-21T14:29:00Z">
        <w:r w:rsidRPr="00350746" w:rsidDel="00891D7B">
          <w:rPr>
            <w:rFonts w:ascii="Times" w:hAnsi="Times"/>
            <w:color w:val="000000" w:themeColor="text1"/>
            <w:shd w:val="clear" w:color="auto" w:fill="FCFDFD"/>
          </w:rPr>
          <w:delText xml:space="preserve">everyday </w:delText>
        </w:r>
      </w:del>
      <w:r w:rsidRPr="00350746">
        <w:rPr>
          <w:rFonts w:ascii="Times" w:hAnsi="Times"/>
          <w:color w:val="000000" w:themeColor="text1"/>
          <w:shd w:val="clear" w:color="auto" w:fill="FCFDFD"/>
        </w:rPr>
        <w:t xml:space="preserve">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ins w:id="1340" w:author="Stephen Brooks" w:date="2022-04-21T14:30:00Z"/>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35DB06C2"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del w:id="1341" w:author="Stephen Brooks" w:date="2022-04-21T14:30:00Z">
        <w:r w:rsidDel="00891D7B">
          <w:rPr>
            <w:rFonts w:ascii="Times" w:hAnsi="Times"/>
            <w:color w:val="000000" w:themeColor="text1"/>
            <w:shd w:val="clear" w:color="auto" w:fill="FCFDFD"/>
          </w:rPr>
          <w:delText xml:space="preserve">tested </w:delText>
        </w:r>
      </w:del>
      <w:ins w:id="1342" w:author="Stephen Brooks" w:date="2022-04-21T14:30:00Z">
        <w:r w:rsidR="00891D7B">
          <w:rPr>
            <w:rFonts w:ascii="Times" w:hAnsi="Times"/>
            <w:color w:val="000000" w:themeColor="text1"/>
            <w:shd w:val="clear" w:color="auto" w:fill="FCFDFD"/>
          </w:rPr>
          <w:t xml:space="preserve">experimented </w:t>
        </w:r>
      </w:ins>
      <w:r>
        <w:rPr>
          <w:rFonts w:ascii="Times" w:hAnsi="Times"/>
          <w:color w:val="000000" w:themeColor="text1"/>
          <w:shd w:val="clear" w:color="auto" w:fill="FCFDFD"/>
        </w:rPr>
        <w:t xml:space="preserve">by chopping the graph with other number of days like 2, 4, 5, 6, 7 and so on but </w:t>
      </w:r>
      <w:ins w:id="1343" w:author="Stephen Brooks" w:date="2022-04-21T14:30:00Z">
        <w:r w:rsidR="00891D7B">
          <w:rPr>
            <w:rFonts w:ascii="Times" w:hAnsi="Times"/>
            <w:color w:val="000000" w:themeColor="text1"/>
            <w:shd w:val="clear" w:color="auto" w:fill="FCFDFD"/>
          </w:rPr>
          <w:t xml:space="preserve">we </w:t>
        </w:r>
      </w:ins>
      <w:ins w:id="1344" w:author="Stephen Brooks" w:date="2022-04-21T14:31:00Z">
        <w:r w:rsidR="00891D7B">
          <w:rPr>
            <w:rFonts w:ascii="Times" w:hAnsi="Times"/>
            <w:color w:val="000000" w:themeColor="text1"/>
            <w:shd w:val="clear" w:color="auto" w:fill="FCFDFD"/>
          </w:rPr>
          <w:t xml:space="preserve">found empirically that </w:t>
        </w:r>
      </w:ins>
      <w:r>
        <w:rPr>
          <w:rFonts w:ascii="Times" w:hAnsi="Times"/>
          <w:color w:val="000000" w:themeColor="text1"/>
          <w:shd w:val="clear" w:color="auto" w:fill="FCFDFD"/>
        </w:rPr>
        <w:t xml:space="preserve">3 days gives best result among all options to pertain the shape and peaks of the curve. </w:t>
      </w:r>
      <w:ins w:id="1345" w:author="Stephen Brooks" w:date="2022-04-21T14:31:00Z">
        <w:r w:rsidR="00891D7B">
          <w:rPr>
            <w:rFonts w:ascii="Times" w:hAnsi="Times"/>
            <w:color w:val="000000" w:themeColor="text1"/>
            <w:shd w:val="clear" w:color="auto" w:fill="FCFDFD"/>
          </w:rPr>
          <w:t>This is b</w:t>
        </w:r>
      </w:ins>
      <w:del w:id="1346" w:author="Stephen Brooks" w:date="2022-04-21T14:31:00Z">
        <w:r w:rsidDel="00891D7B">
          <w:rPr>
            <w:rFonts w:ascii="Times" w:hAnsi="Times"/>
            <w:color w:val="000000" w:themeColor="text1"/>
            <w:shd w:val="clear" w:color="auto" w:fill="FCFDFD"/>
          </w:rPr>
          <w:delText>B</w:delText>
        </w:r>
      </w:del>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66800144" w:rsidR="0045432F" w:rsidDel="00440E03" w:rsidRDefault="0045432F" w:rsidP="0045432F">
      <w:pPr>
        <w:spacing w:line="360" w:lineRule="auto"/>
        <w:jc w:val="both"/>
        <w:rPr>
          <w:del w:id="1347" w:author="Stephen Brooks" w:date="2022-04-21T09:29:00Z"/>
          <w:color w:val="24292E"/>
        </w:rPr>
      </w:pPr>
      <w:r w:rsidRPr="008574B6">
        <w:rPr>
          <w:color w:val="24292E"/>
        </w:rPr>
        <w:t xml:space="preserve">Patterns can be generated easily with the help </w:t>
      </w:r>
      <w:ins w:id="1348" w:author="Stephen Brooks" w:date="2022-04-21T14:31:00Z">
        <w:r w:rsidR="00891D7B">
          <w:rPr>
            <w:color w:val="24292E"/>
          </w:rPr>
          <w:t xml:space="preserve">of </w:t>
        </w:r>
      </w:ins>
      <w:r w:rsidRPr="008574B6">
        <w:rPr>
          <w:color w:val="24292E"/>
        </w:rPr>
        <w:t>HTML, CSS and JavaScript as stated in section-1.2.5.</w:t>
      </w:r>
      <w:r>
        <w:rPr>
          <w:color w:val="24292E"/>
        </w:rPr>
        <w:t xml:space="preserve"> We have generated patterns in our </w:t>
      </w:r>
      <w:ins w:id="1349" w:author="Stephen Brooks" w:date="2022-04-21T14:31:00Z">
        <w:r w:rsidR="00891D7B">
          <w:rPr>
            <w:color w:val="24292E"/>
          </w:rPr>
          <w:t>experimental designs</w:t>
        </w:r>
      </w:ins>
      <w:del w:id="1350" w:author="Stephen Brooks" w:date="2022-04-21T14:31:00Z">
        <w:r w:rsidDel="00891D7B">
          <w:rPr>
            <w:color w:val="24292E"/>
          </w:rPr>
          <w:delText>work</w:delText>
        </w:r>
      </w:del>
      <w:r>
        <w:rPr>
          <w:color w:val="24292E"/>
        </w:rPr>
        <w:t xml:space="preserve"> to apply in textures of various chart</w:t>
      </w:r>
      <w:ins w:id="1351" w:author="Stephen Brooks" w:date="2022-04-21T14:31:00Z">
        <w:r w:rsidR="00891D7B">
          <w:rPr>
            <w:color w:val="24292E"/>
          </w:rPr>
          <w:t>s</w:t>
        </w:r>
      </w:ins>
      <w:del w:id="1352" w:author="Stephen Brooks" w:date="2022-04-21T14:31:00Z">
        <w:r w:rsidDel="00891D7B">
          <w:rPr>
            <w:color w:val="24292E"/>
          </w:rPr>
          <w:delText>s which are shown in later chapters</w:delText>
        </w:r>
      </w:del>
      <w:r>
        <w:rPr>
          <w:color w:val="24292E"/>
        </w:rPr>
        <w:t xml:space="preserve">. To draw the textures, we have chosen two sets of alternating colors such reddish </w:t>
      </w:r>
      <w:r>
        <w:rPr>
          <w:color w:val="24292E"/>
        </w:rPr>
        <w:lastRenderedPageBreak/>
        <w:t>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ins w:id="1353" w:author="Stephen Brooks" w:date="2022-04-21T09:29:00Z">
        <w:r w:rsidR="00440E03">
          <w:rPr>
            <w:color w:val="24292E"/>
          </w:rPr>
          <w:t xml:space="preserve"> </w:t>
        </w:r>
      </w:ins>
    </w:p>
    <w:p w14:paraId="1E925CFF" w14:textId="77777777" w:rsidR="0045432F" w:rsidDel="00440E03" w:rsidRDefault="0045432F" w:rsidP="0045432F">
      <w:pPr>
        <w:spacing w:line="360" w:lineRule="auto"/>
        <w:jc w:val="both"/>
        <w:rPr>
          <w:del w:id="1354" w:author="Stephen Brooks" w:date="2022-04-21T09:29:00Z"/>
          <w:color w:val="24292E"/>
        </w:rPr>
      </w:pPr>
    </w:p>
    <w:p w14:paraId="70066C4A" w14:textId="4EC5DF4D" w:rsidR="0045432F" w:rsidRPr="008574B6" w:rsidRDefault="0045432F" w:rsidP="0045432F">
      <w:pPr>
        <w:spacing w:line="360" w:lineRule="auto"/>
        <w:jc w:val="both"/>
        <w:rPr>
          <w:color w:val="24292E"/>
        </w:rPr>
      </w:pP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ins w:id="1355" w:author="Stephen Brooks" w:date="2022-04-21T14:33:00Z">
        <w:r w:rsidR="00820EA3">
          <w:rPr>
            <w:rFonts w:ascii="Times" w:hAnsi="Times" w:cs="Menlo"/>
            <w:color w:val="000000" w:themeColor="text1"/>
          </w:rPr>
          <w:t xml:space="preserve">   </w:t>
        </w:r>
      </w:ins>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EEC28F"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Append a shape of the pattern such as ‘circle’, ‘rect’, ‘ellipse’ etc. In our case, </w:t>
      </w:r>
      <w:del w:id="1356" w:author="Stephen Brooks" w:date="2022-04-21T09:30:00Z">
        <w:r w:rsidRPr="002632F7" w:rsidDel="00440E03">
          <w:rPr>
            <w:rFonts w:ascii="Times" w:hAnsi="Times" w:cs="Arial"/>
            <w:color w:val="000000" w:themeColor="text1"/>
            <w:spacing w:val="-1"/>
            <w:shd w:val="clear" w:color="auto" w:fill="FFFFFF"/>
          </w:rPr>
          <w:delText xml:space="preserve">we use </w:delText>
        </w:r>
      </w:del>
      <w:r w:rsidRPr="002632F7">
        <w:rPr>
          <w:rFonts w:ascii="Times" w:hAnsi="Times" w:cs="Arial"/>
          <w:color w:val="000000" w:themeColor="text1"/>
          <w:spacing w:val="-1"/>
          <w:shd w:val="clear" w:color="auto" w:fill="FFFFFF"/>
        </w:rPr>
        <w:t>‘circle’.</w:t>
      </w:r>
    </w:p>
    <w:p w14:paraId="557783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Del="00820EA3" w:rsidRDefault="0045432F" w:rsidP="0045432F">
      <w:pPr>
        <w:spacing w:line="360" w:lineRule="auto"/>
        <w:jc w:val="both"/>
        <w:rPr>
          <w:del w:id="1357" w:author="Stephen Brooks" w:date="2022-04-21T14:33:00Z"/>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pPr>
        <w:spacing w:line="360" w:lineRule="auto"/>
        <w:jc w:val="both"/>
        <w:rPr>
          <w:rFonts w:ascii="Times" w:hAnsi="Times" w:cs="Menlo"/>
          <w:color w:val="000000" w:themeColor="text1"/>
        </w:rPr>
        <w:pPrChange w:id="1358" w:author="Stephen Brooks" w:date="2022-04-21T14:33:00Z">
          <w:pPr>
            <w:shd w:val="clear" w:color="auto" w:fill="FFFFFF"/>
            <w:spacing w:line="270" w:lineRule="atLeast"/>
          </w:pPr>
        </w:pPrChange>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56FE2FE6"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w:t>
      </w:r>
      <w:del w:id="1359" w:author="Stephen Brooks" w:date="2022-04-21T14:32:00Z">
        <w:r w:rsidDel="00891D7B">
          <w:rPr>
            <w:rFonts w:ascii="Times" w:hAnsi="Times"/>
            <w:color w:val="000000" w:themeColor="text1"/>
            <w:lang w:val="en-US"/>
          </w:rPr>
          <w:delText xml:space="preserve">we know </w:delText>
        </w:r>
      </w:del>
      <w:r>
        <w:rPr>
          <w:rFonts w:ascii="Times" w:hAnsi="Times"/>
          <w:color w:val="000000" w:themeColor="text1"/>
          <w:lang w:val="en-US"/>
        </w:rPr>
        <w:t xml:space="preserve">textures and patterns are connected where patterns are </w:t>
      </w:r>
      <w:ins w:id="1360" w:author="Stephen Brooks" w:date="2022-04-21T14:32:00Z">
        <w:r w:rsidR="00891D7B">
          <w:rPr>
            <w:rFonts w:ascii="Times" w:hAnsi="Times"/>
            <w:color w:val="000000" w:themeColor="text1"/>
            <w:lang w:val="en-US"/>
          </w:rPr>
          <w:t xml:space="preserve">a </w:t>
        </w:r>
      </w:ins>
      <w:r>
        <w:rPr>
          <w:rFonts w:ascii="Times" w:hAnsi="Times"/>
          <w:color w:val="000000" w:themeColor="text1"/>
          <w:lang w:val="en-US"/>
        </w:rPr>
        <w:t xml:space="preserve">smaller component to use in textures with the pattern id. So, textures are considered in </w:t>
      </w:r>
      <w:ins w:id="1361" w:author="Stephen Brooks" w:date="2022-04-21T14:32:00Z">
        <w:r w:rsidR="00820EA3">
          <w:rPr>
            <w:rFonts w:ascii="Times" w:hAnsi="Times"/>
            <w:color w:val="000000" w:themeColor="text1"/>
            <w:lang w:val="en-US"/>
          </w:rPr>
          <w:t xml:space="preserve">a </w:t>
        </w:r>
      </w:ins>
      <w:r>
        <w:rPr>
          <w:rFonts w:ascii="Times" w:hAnsi="Times"/>
          <w:color w:val="000000" w:themeColor="text1"/>
          <w:lang w:val="en-US"/>
        </w:rPr>
        <w:t xml:space="preserve">bigger context </w:t>
      </w:r>
      <w:r>
        <w:rPr>
          <w:rFonts w:ascii="Times" w:hAnsi="Times"/>
          <w:color w:val="000000" w:themeColor="text1"/>
          <w:lang w:val="en-US"/>
        </w:rPr>
        <w:lastRenderedPageBreak/>
        <w:t xml:space="preserve">for instance: html path element of a streamgraph. We can pick the path of a streamgraph and </w:t>
      </w:r>
      <w:ins w:id="1362" w:author="Stephen Brooks" w:date="2022-04-21T14:32:00Z">
        <w:r w:rsidR="00820EA3">
          <w:rPr>
            <w:rFonts w:ascii="Times" w:hAnsi="Times"/>
            <w:color w:val="000000" w:themeColor="text1"/>
            <w:lang w:val="en-US"/>
          </w:rPr>
          <w:t xml:space="preserve">it </w:t>
        </w:r>
      </w:ins>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w:t>
      </w:r>
      <w:del w:id="1363" w:author="Stephen Brooks" w:date="2022-04-21T14:33:00Z">
        <w:r w:rsidDel="00820EA3">
          <w:rPr>
            <w:rFonts w:ascii="Times" w:hAnsi="Times"/>
            <w:color w:val="000000" w:themeColor="text1"/>
            <w:shd w:val="clear" w:color="auto" w:fill="FFFFFF"/>
            <w:lang w:val="en-US"/>
          </w:rPr>
          <w:delText xml:space="preserve">a </w:delText>
        </w:r>
      </w:del>
      <w:r>
        <w:rPr>
          <w:rFonts w:ascii="Times" w:hAnsi="Times"/>
          <w:color w:val="000000" w:themeColor="text1"/>
          <w:shd w:val="clear" w:color="auto" w:fill="FFFFFF"/>
          <w:lang w:val="en-US"/>
        </w:rPr>
        <w:t xml:space="preserve">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Del="00820EA3" w:rsidRDefault="0045432F" w:rsidP="0045432F">
      <w:pPr>
        <w:spacing w:line="360" w:lineRule="auto"/>
        <w:jc w:val="both"/>
        <w:rPr>
          <w:del w:id="1364" w:author="Stephen Brooks" w:date="2022-04-21T14:34:00Z"/>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Del="00820EA3" w:rsidRDefault="0045432F" w:rsidP="0045432F">
      <w:pPr>
        <w:spacing w:line="360" w:lineRule="auto"/>
        <w:jc w:val="both"/>
        <w:rPr>
          <w:del w:id="1365" w:author="Stephen Brooks" w:date="2022-04-21T14:34:00Z"/>
          <w:rFonts w:ascii="Times" w:hAnsi="Times"/>
          <w:b/>
          <w:bCs/>
          <w:color w:val="000000" w:themeColor="text1"/>
          <w:sz w:val="32"/>
          <w:szCs w:val="32"/>
          <w:lang w:val="en-US"/>
        </w:rPr>
      </w:pPr>
    </w:p>
    <w:p w14:paraId="65869DAF" w14:textId="77777777" w:rsidR="0045432F" w:rsidDel="00820EA3" w:rsidRDefault="0045432F" w:rsidP="0045432F">
      <w:pPr>
        <w:spacing w:line="360" w:lineRule="auto"/>
        <w:jc w:val="both"/>
        <w:rPr>
          <w:del w:id="1366" w:author="Stephen Brooks" w:date="2022-04-21T14:34:00Z"/>
          <w:rFonts w:ascii="Times" w:hAnsi="Times"/>
          <w:b/>
          <w:bCs/>
          <w:color w:val="000000" w:themeColor="text1"/>
          <w:sz w:val="32"/>
          <w:szCs w:val="32"/>
          <w:lang w:val="en-US"/>
        </w:rPr>
      </w:pPr>
    </w:p>
    <w:p w14:paraId="785C42A0" w14:textId="77777777" w:rsidR="0045432F" w:rsidDel="00820EA3" w:rsidRDefault="0045432F" w:rsidP="0045432F">
      <w:pPr>
        <w:spacing w:line="360" w:lineRule="auto"/>
        <w:jc w:val="both"/>
        <w:rPr>
          <w:del w:id="1367" w:author="Stephen Brooks" w:date="2022-04-21T14:33:00Z"/>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320EBB67" w14:textId="77777777" w:rsidR="00415399" w:rsidRDefault="00415399" w:rsidP="0045432F">
      <w:pPr>
        <w:spacing w:line="360" w:lineRule="auto"/>
        <w:jc w:val="both"/>
        <w:rPr>
          <w:ins w:id="1368" w:author="Rashid Islam" w:date="2022-04-22T02:12:00Z"/>
          <w:rFonts w:ascii="Times" w:hAnsi="Times"/>
          <w:b/>
          <w:bCs/>
          <w:color w:val="000000" w:themeColor="text1"/>
          <w:sz w:val="32"/>
          <w:szCs w:val="32"/>
          <w:lang w:val="en-US"/>
        </w:rPr>
      </w:pPr>
    </w:p>
    <w:p w14:paraId="593214E4" w14:textId="77777777" w:rsidR="00415399" w:rsidRDefault="00415399" w:rsidP="0045432F">
      <w:pPr>
        <w:spacing w:line="360" w:lineRule="auto"/>
        <w:jc w:val="both"/>
        <w:rPr>
          <w:ins w:id="1369" w:author="Rashid Islam" w:date="2022-04-22T02:12:00Z"/>
          <w:rFonts w:ascii="Times" w:hAnsi="Times"/>
          <w:b/>
          <w:bCs/>
          <w:color w:val="000000" w:themeColor="text1"/>
          <w:sz w:val="32"/>
          <w:szCs w:val="32"/>
          <w:lang w:val="en-US"/>
        </w:rPr>
      </w:pPr>
    </w:p>
    <w:p w14:paraId="62F41946" w14:textId="77777777" w:rsidR="00415399" w:rsidRDefault="00415399" w:rsidP="0045432F">
      <w:pPr>
        <w:spacing w:line="360" w:lineRule="auto"/>
        <w:jc w:val="both"/>
        <w:rPr>
          <w:ins w:id="1370" w:author="Rashid Islam" w:date="2022-04-22T02:12:00Z"/>
          <w:rFonts w:ascii="Times" w:hAnsi="Times"/>
          <w:b/>
          <w:bCs/>
          <w:color w:val="000000" w:themeColor="text1"/>
          <w:sz w:val="32"/>
          <w:szCs w:val="32"/>
          <w:lang w:val="en-US"/>
        </w:rPr>
      </w:pPr>
    </w:p>
    <w:p w14:paraId="7BD43F7D" w14:textId="77777777" w:rsidR="00415399" w:rsidRDefault="00415399" w:rsidP="0045432F">
      <w:pPr>
        <w:spacing w:line="360" w:lineRule="auto"/>
        <w:jc w:val="both"/>
        <w:rPr>
          <w:ins w:id="1371" w:author="Rashid Islam" w:date="2022-04-22T02:12:00Z"/>
          <w:rFonts w:ascii="Times" w:hAnsi="Times"/>
          <w:b/>
          <w:bCs/>
          <w:color w:val="000000" w:themeColor="text1"/>
          <w:sz w:val="32"/>
          <w:szCs w:val="32"/>
          <w:lang w:val="en-US"/>
        </w:rPr>
      </w:pPr>
    </w:p>
    <w:p w14:paraId="18E07B6C" w14:textId="77777777" w:rsidR="00415399" w:rsidRDefault="00415399" w:rsidP="0045432F">
      <w:pPr>
        <w:spacing w:line="360" w:lineRule="auto"/>
        <w:jc w:val="both"/>
        <w:rPr>
          <w:ins w:id="1372" w:author="Rashid Islam" w:date="2022-04-22T02:12:00Z"/>
          <w:rFonts w:ascii="Times" w:hAnsi="Times"/>
          <w:b/>
          <w:bCs/>
          <w:color w:val="000000" w:themeColor="text1"/>
          <w:sz w:val="32"/>
          <w:szCs w:val="32"/>
          <w:lang w:val="en-US"/>
        </w:rPr>
      </w:pPr>
    </w:p>
    <w:p w14:paraId="486C8BD4" w14:textId="77777777" w:rsidR="00415399" w:rsidRDefault="00415399" w:rsidP="0045432F">
      <w:pPr>
        <w:spacing w:line="360" w:lineRule="auto"/>
        <w:jc w:val="both"/>
        <w:rPr>
          <w:ins w:id="1373" w:author="Rashid Islam" w:date="2022-04-22T02:12:00Z"/>
          <w:rFonts w:ascii="Times" w:hAnsi="Times"/>
          <w:b/>
          <w:bCs/>
          <w:color w:val="000000" w:themeColor="text1"/>
          <w:sz w:val="32"/>
          <w:szCs w:val="32"/>
          <w:lang w:val="en-US"/>
        </w:rPr>
      </w:pPr>
    </w:p>
    <w:p w14:paraId="502A9B29" w14:textId="77777777" w:rsidR="00415399" w:rsidRDefault="00415399" w:rsidP="0045432F">
      <w:pPr>
        <w:spacing w:line="360" w:lineRule="auto"/>
        <w:jc w:val="both"/>
        <w:rPr>
          <w:ins w:id="1374" w:author="Rashid Islam" w:date="2022-04-22T02:12:00Z"/>
          <w:rFonts w:ascii="Times" w:hAnsi="Times"/>
          <w:b/>
          <w:bCs/>
          <w:color w:val="000000" w:themeColor="text1"/>
          <w:sz w:val="32"/>
          <w:szCs w:val="32"/>
          <w:lang w:val="en-US"/>
        </w:rPr>
      </w:pPr>
    </w:p>
    <w:p w14:paraId="4C8C43A4" w14:textId="77777777" w:rsidR="00415399" w:rsidRDefault="00415399" w:rsidP="0045432F">
      <w:pPr>
        <w:spacing w:line="360" w:lineRule="auto"/>
        <w:jc w:val="both"/>
        <w:rPr>
          <w:ins w:id="1375" w:author="Rashid Islam" w:date="2022-04-22T02:12:00Z"/>
          <w:rFonts w:ascii="Times" w:hAnsi="Times"/>
          <w:b/>
          <w:bCs/>
          <w:color w:val="000000" w:themeColor="text1"/>
          <w:sz w:val="32"/>
          <w:szCs w:val="32"/>
          <w:lang w:val="en-US"/>
        </w:rPr>
      </w:pPr>
    </w:p>
    <w:p w14:paraId="2D71EC67" w14:textId="77777777" w:rsidR="00415399" w:rsidRDefault="00415399" w:rsidP="0045432F">
      <w:pPr>
        <w:spacing w:line="360" w:lineRule="auto"/>
        <w:jc w:val="both"/>
        <w:rPr>
          <w:ins w:id="1376" w:author="Rashid Islam" w:date="2022-04-22T02:12:00Z"/>
          <w:rFonts w:ascii="Times" w:hAnsi="Times"/>
          <w:b/>
          <w:bCs/>
          <w:color w:val="000000" w:themeColor="text1"/>
          <w:sz w:val="32"/>
          <w:szCs w:val="32"/>
          <w:lang w:val="en-US"/>
        </w:rPr>
      </w:pPr>
    </w:p>
    <w:p w14:paraId="02BF5F39" w14:textId="77777777" w:rsidR="00415399" w:rsidRDefault="00415399" w:rsidP="0045432F">
      <w:pPr>
        <w:spacing w:line="360" w:lineRule="auto"/>
        <w:jc w:val="both"/>
        <w:rPr>
          <w:ins w:id="1377" w:author="Rashid Islam" w:date="2022-04-22T02:12:00Z"/>
          <w:rFonts w:ascii="Times" w:hAnsi="Times"/>
          <w:b/>
          <w:bCs/>
          <w:color w:val="000000" w:themeColor="text1"/>
          <w:sz w:val="32"/>
          <w:szCs w:val="32"/>
          <w:lang w:val="en-US"/>
        </w:rPr>
      </w:pPr>
    </w:p>
    <w:p w14:paraId="6DAE5F5D" w14:textId="77777777" w:rsidR="00415399" w:rsidRDefault="00415399" w:rsidP="0045432F">
      <w:pPr>
        <w:spacing w:line="360" w:lineRule="auto"/>
        <w:jc w:val="both"/>
        <w:rPr>
          <w:ins w:id="1378" w:author="Rashid Islam" w:date="2022-04-22T02:12:00Z"/>
          <w:rFonts w:ascii="Times" w:hAnsi="Times"/>
          <w:b/>
          <w:bCs/>
          <w:color w:val="000000" w:themeColor="text1"/>
          <w:sz w:val="32"/>
          <w:szCs w:val="32"/>
          <w:lang w:val="en-US"/>
        </w:rPr>
      </w:pPr>
    </w:p>
    <w:p w14:paraId="2CA0ED53" w14:textId="77777777" w:rsidR="00415399" w:rsidRDefault="00415399" w:rsidP="0045432F">
      <w:pPr>
        <w:spacing w:line="360" w:lineRule="auto"/>
        <w:jc w:val="both"/>
        <w:rPr>
          <w:ins w:id="1379" w:author="Rashid Islam" w:date="2022-04-22T02:12:00Z"/>
          <w:rFonts w:ascii="Times" w:hAnsi="Times"/>
          <w:b/>
          <w:bCs/>
          <w:color w:val="000000" w:themeColor="text1"/>
          <w:sz w:val="32"/>
          <w:szCs w:val="32"/>
          <w:lang w:val="en-US"/>
        </w:rPr>
      </w:pPr>
    </w:p>
    <w:p w14:paraId="5F2FAB98" w14:textId="77777777" w:rsidR="00415399" w:rsidRDefault="00415399" w:rsidP="0045432F">
      <w:pPr>
        <w:spacing w:line="360" w:lineRule="auto"/>
        <w:jc w:val="both"/>
        <w:rPr>
          <w:ins w:id="1380" w:author="Rashid Islam" w:date="2022-04-22T02:12:00Z"/>
          <w:rFonts w:ascii="Times" w:hAnsi="Times"/>
          <w:b/>
          <w:bCs/>
          <w:color w:val="000000" w:themeColor="text1"/>
          <w:sz w:val="32"/>
          <w:szCs w:val="32"/>
          <w:lang w:val="en-US"/>
        </w:rPr>
      </w:pPr>
    </w:p>
    <w:p w14:paraId="437EB207" w14:textId="77777777" w:rsidR="00415399" w:rsidRDefault="00415399" w:rsidP="0045432F">
      <w:pPr>
        <w:spacing w:line="360" w:lineRule="auto"/>
        <w:jc w:val="both"/>
        <w:rPr>
          <w:ins w:id="1381" w:author="Rashid Islam" w:date="2022-04-22T02:12:00Z"/>
          <w:rFonts w:ascii="Times" w:hAnsi="Times"/>
          <w:b/>
          <w:bCs/>
          <w:color w:val="000000" w:themeColor="text1"/>
          <w:sz w:val="32"/>
          <w:szCs w:val="32"/>
          <w:lang w:val="en-US"/>
        </w:rPr>
      </w:pPr>
    </w:p>
    <w:p w14:paraId="53B18279" w14:textId="77777777" w:rsidR="00415399" w:rsidRDefault="00415399" w:rsidP="0045432F">
      <w:pPr>
        <w:spacing w:line="360" w:lineRule="auto"/>
        <w:jc w:val="both"/>
        <w:rPr>
          <w:ins w:id="1382" w:author="Rashid Islam" w:date="2022-04-22T02:12:00Z"/>
          <w:rFonts w:ascii="Times" w:hAnsi="Times"/>
          <w:b/>
          <w:bCs/>
          <w:color w:val="000000" w:themeColor="text1"/>
          <w:sz w:val="32"/>
          <w:szCs w:val="32"/>
          <w:lang w:val="en-US"/>
        </w:rPr>
      </w:pPr>
    </w:p>
    <w:p w14:paraId="519FD26B" w14:textId="77777777" w:rsidR="00415399" w:rsidRDefault="00415399" w:rsidP="0045432F">
      <w:pPr>
        <w:spacing w:line="360" w:lineRule="auto"/>
        <w:jc w:val="both"/>
        <w:rPr>
          <w:ins w:id="1383" w:author="Rashid Islam" w:date="2022-04-22T02:12:00Z"/>
          <w:rFonts w:ascii="Times" w:hAnsi="Times"/>
          <w:b/>
          <w:bCs/>
          <w:color w:val="000000" w:themeColor="text1"/>
          <w:sz w:val="32"/>
          <w:szCs w:val="32"/>
          <w:lang w:val="en-US"/>
        </w:rPr>
      </w:pPr>
    </w:p>
    <w:p w14:paraId="7F312560" w14:textId="77777777" w:rsidR="00415399" w:rsidRDefault="00415399" w:rsidP="0045432F">
      <w:pPr>
        <w:spacing w:line="360" w:lineRule="auto"/>
        <w:jc w:val="both"/>
        <w:rPr>
          <w:ins w:id="1384" w:author="Rashid Islam" w:date="2022-04-22T02:12:00Z"/>
          <w:rFonts w:ascii="Times" w:hAnsi="Times"/>
          <w:b/>
          <w:bCs/>
          <w:color w:val="000000" w:themeColor="text1"/>
          <w:sz w:val="32"/>
          <w:szCs w:val="32"/>
          <w:lang w:val="en-US"/>
        </w:rPr>
      </w:pPr>
    </w:p>
    <w:p w14:paraId="43516F65" w14:textId="77777777" w:rsidR="00415399" w:rsidRDefault="00415399" w:rsidP="0045432F">
      <w:pPr>
        <w:spacing w:line="360" w:lineRule="auto"/>
        <w:jc w:val="both"/>
        <w:rPr>
          <w:ins w:id="1385" w:author="Rashid Islam" w:date="2022-04-22T02:12:00Z"/>
          <w:rFonts w:ascii="Times" w:hAnsi="Times"/>
          <w:b/>
          <w:bCs/>
          <w:color w:val="000000" w:themeColor="text1"/>
          <w:sz w:val="32"/>
          <w:szCs w:val="32"/>
          <w:lang w:val="en-US"/>
        </w:rPr>
      </w:pPr>
    </w:p>
    <w:p w14:paraId="67128084" w14:textId="77777777" w:rsidR="00415399" w:rsidRDefault="00415399" w:rsidP="0045432F">
      <w:pPr>
        <w:spacing w:line="360" w:lineRule="auto"/>
        <w:jc w:val="both"/>
        <w:rPr>
          <w:ins w:id="1386" w:author="Rashid Islam" w:date="2022-04-22T02:12:00Z"/>
          <w:rFonts w:ascii="Times" w:hAnsi="Times"/>
          <w:b/>
          <w:bCs/>
          <w:color w:val="000000" w:themeColor="text1"/>
          <w:sz w:val="32"/>
          <w:szCs w:val="32"/>
          <w:lang w:val="en-US"/>
        </w:rPr>
      </w:pPr>
    </w:p>
    <w:p w14:paraId="661181F9" w14:textId="77777777" w:rsidR="00415399" w:rsidRDefault="00415399" w:rsidP="0045432F">
      <w:pPr>
        <w:spacing w:line="360" w:lineRule="auto"/>
        <w:jc w:val="both"/>
        <w:rPr>
          <w:ins w:id="1387" w:author="Rashid Islam" w:date="2022-04-22T02:12:00Z"/>
          <w:rFonts w:ascii="Times" w:hAnsi="Times"/>
          <w:b/>
          <w:bCs/>
          <w:color w:val="000000" w:themeColor="text1"/>
          <w:sz w:val="32"/>
          <w:szCs w:val="32"/>
          <w:lang w:val="en-US"/>
        </w:rPr>
      </w:pPr>
    </w:p>
    <w:p w14:paraId="4179B2E3" w14:textId="77777777" w:rsidR="00415399" w:rsidRDefault="00415399" w:rsidP="0045432F">
      <w:pPr>
        <w:spacing w:line="360" w:lineRule="auto"/>
        <w:jc w:val="both"/>
        <w:rPr>
          <w:ins w:id="1388" w:author="Rashid Islam" w:date="2022-04-22T02:12:00Z"/>
          <w:rFonts w:ascii="Times" w:hAnsi="Times"/>
          <w:b/>
          <w:bCs/>
          <w:color w:val="000000" w:themeColor="text1"/>
          <w:sz w:val="32"/>
          <w:szCs w:val="32"/>
          <w:lang w:val="en-US"/>
        </w:rPr>
      </w:pPr>
    </w:p>
    <w:p w14:paraId="00AAB742" w14:textId="77777777" w:rsidR="00415399" w:rsidRDefault="00415399" w:rsidP="0045432F">
      <w:pPr>
        <w:spacing w:line="360" w:lineRule="auto"/>
        <w:jc w:val="both"/>
        <w:rPr>
          <w:ins w:id="1389" w:author="Rashid Islam" w:date="2022-04-22T02:12:00Z"/>
          <w:rFonts w:ascii="Times" w:hAnsi="Times"/>
          <w:b/>
          <w:bCs/>
          <w:color w:val="000000" w:themeColor="text1"/>
          <w:sz w:val="32"/>
          <w:szCs w:val="32"/>
          <w:lang w:val="en-US"/>
        </w:rPr>
      </w:pPr>
    </w:p>
    <w:p w14:paraId="67432265" w14:textId="77777777" w:rsidR="00415399" w:rsidRDefault="00415399" w:rsidP="0045432F">
      <w:pPr>
        <w:spacing w:line="360" w:lineRule="auto"/>
        <w:jc w:val="both"/>
        <w:rPr>
          <w:ins w:id="1390" w:author="Rashid Islam" w:date="2022-04-22T02:12:00Z"/>
          <w:rFonts w:ascii="Times" w:hAnsi="Times"/>
          <w:b/>
          <w:bCs/>
          <w:color w:val="000000" w:themeColor="text1"/>
          <w:sz w:val="32"/>
          <w:szCs w:val="32"/>
          <w:lang w:val="en-US"/>
        </w:rPr>
      </w:pPr>
    </w:p>
    <w:p w14:paraId="2078DF0A" w14:textId="77777777" w:rsidR="00415399" w:rsidRDefault="00415399" w:rsidP="0045432F">
      <w:pPr>
        <w:spacing w:line="360" w:lineRule="auto"/>
        <w:jc w:val="both"/>
        <w:rPr>
          <w:ins w:id="1391" w:author="Rashid Islam" w:date="2022-04-22T02:12:00Z"/>
          <w:rFonts w:ascii="Times" w:hAnsi="Times"/>
          <w:b/>
          <w:bCs/>
          <w:color w:val="000000" w:themeColor="text1"/>
          <w:sz w:val="32"/>
          <w:szCs w:val="32"/>
          <w:lang w:val="en-US"/>
        </w:rPr>
      </w:pP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47085973" w:rsidR="0045432F" w:rsidRDefault="0045432F" w:rsidP="0045432F">
      <w:pPr>
        <w:spacing w:line="360" w:lineRule="auto"/>
        <w:rPr>
          <w:rFonts w:ascii="Times" w:hAnsi="Times"/>
          <w:b/>
          <w:bCs/>
          <w:color w:val="000000" w:themeColor="text1"/>
          <w:sz w:val="28"/>
          <w:szCs w:val="28"/>
          <w:lang w:val="en-US"/>
        </w:rPr>
      </w:pPr>
      <w:del w:id="1392" w:author="Stephen Brooks" w:date="2022-04-21T14:51:00Z">
        <w:r w:rsidRPr="00B3182C" w:rsidDel="00E31330">
          <w:rPr>
            <w:rFonts w:ascii="Times" w:hAnsi="Times"/>
            <w:b/>
            <w:bCs/>
            <w:color w:val="000000" w:themeColor="text1"/>
            <w:sz w:val="28"/>
            <w:szCs w:val="28"/>
            <w:lang w:val="en-US"/>
          </w:rPr>
          <w:delText xml:space="preserve">Application of </w:delText>
        </w:r>
      </w:del>
      <w:ins w:id="1393" w:author="Stephen Brooks" w:date="2022-04-21T14:51:00Z">
        <w:r w:rsidR="00E31330">
          <w:rPr>
            <w:rFonts w:ascii="Times" w:hAnsi="Times"/>
            <w:b/>
            <w:bCs/>
            <w:color w:val="000000" w:themeColor="text1"/>
            <w:sz w:val="28"/>
            <w:szCs w:val="28"/>
            <w:lang w:val="en-US"/>
          </w:rPr>
          <w:t xml:space="preserve">Experimental Designs with </w:t>
        </w:r>
      </w:ins>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ins w:id="1394" w:author="Stephen Brooks" w:date="2022-04-21T14:35:00Z">
        <w:r w:rsidR="002149B9">
          <w:rPr>
            <w:rFonts w:ascii="Times" w:hAnsi="Times"/>
            <w:b/>
            <w:bCs/>
            <w:color w:val="000000" w:themeColor="text1"/>
            <w:sz w:val="28"/>
            <w:szCs w:val="28"/>
            <w:lang w:val="en-US"/>
          </w:rPr>
          <w:t xml:space="preserve"> &amp; Texture Patterns</w:t>
        </w:r>
      </w:ins>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193DF4BF"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ins w:id="1395" w:author="Stephen Brooks" w:date="2022-04-21T14:35:00Z">
        <w:r w:rsidR="002149B9">
          <w:rPr>
            <w:rFonts w:ascii="Times" w:hAnsi="Times"/>
            <w:color w:val="000000" w:themeColor="text1"/>
            <w:lang w:val="en-US"/>
          </w:rPr>
          <w:t xml:space="preserve">experimented </w:t>
        </w:r>
      </w:ins>
      <w:r>
        <w:rPr>
          <w:rFonts w:ascii="Times" w:hAnsi="Times"/>
          <w:color w:val="000000" w:themeColor="text1"/>
          <w:lang w:val="en-US"/>
        </w:rPr>
        <w:t>u</w:t>
      </w:r>
      <w:ins w:id="1396" w:author="Stephen Brooks" w:date="2022-04-21T14:35:00Z">
        <w:r w:rsidR="002149B9">
          <w:rPr>
            <w:rFonts w:ascii="Times" w:hAnsi="Times"/>
            <w:color w:val="000000" w:themeColor="text1"/>
            <w:lang w:val="en-US"/>
          </w:rPr>
          <w:t xml:space="preserve">sing </w:t>
        </w:r>
      </w:ins>
      <w:del w:id="1397" w:author="Stephen Brooks" w:date="2022-04-21T14:35:00Z">
        <w:r w:rsidDel="002149B9">
          <w:rPr>
            <w:rFonts w:ascii="Times" w:hAnsi="Times"/>
            <w:color w:val="000000" w:themeColor="text1"/>
            <w:lang w:val="en-US"/>
          </w:rPr>
          <w:delText>sed</w:delText>
        </w:r>
      </w:del>
      <w:r>
        <w:rPr>
          <w:rFonts w:ascii="Times" w:hAnsi="Times"/>
          <w:color w:val="000000" w:themeColor="text1"/>
          <w:lang w:val="en-US"/>
        </w:rPr>
        <w:t xml:space="preserve"> CA </w:t>
      </w:r>
      <w:ins w:id="1398" w:author="Stephen Brooks" w:date="2022-04-21T14:35:00Z">
        <w:r w:rsidR="002149B9">
          <w:rPr>
            <w:rFonts w:ascii="Times" w:hAnsi="Times"/>
            <w:color w:val="000000" w:themeColor="text1"/>
            <w:lang w:val="en-US"/>
          </w:rPr>
          <w:t xml:space="preserve">and textures </w:t>
        </w:r>
      </w:ins>
      <w:r>
        <w:rPr>
          <w:rFonts w:ascii="Times" w:hAnsi="Times"/>
          <w:color w:val="000000" w:themeColor="text1"/>
          <w:lang w:val="en-US"/>
        </w:rPr>
        <w:t xml:space="preserve">in different </w:t>
      </w:r>
      <w:del w:id="1399" w:author="Stephen Brooks" w:date="2022-04-21T14:35:00Z">
        <w:r w:rsidDel="002149B9">
          <w:rPr>
            <w:rFonts w:ascii="Times" w:hAnsi="Times"/>
            <w:color w:val="000000" w:themeColor="text1"/>
            <w:lang w:val="en-US"/>
          </w:rPr>
          <w:delText xml:space="preserve">possible </w:delText>
        </w:r>
      </w:del>
      <w:r>
        <w:rPr>
          <w:rFonts w:ascii="Times" w:hAnsi="Times"/>
          <w:color w:val="000000" w:themeColor="text1"/>
          <w:lang w:val="en-US"/>
        </w:rPr>
        <w:t xml:space="preserve">ways such as in </w:t>
      </w:r>
      <w:ins w:id="1400" w:author="Stephen Brooks" w:date="2022-04-21T14:35:00Z">
        <w:r w:rsidR="002149B9">
          <w:rPr>
            <w:rFonts w:ascii="Times" w:hAnsi="Times"/>
            <w:color w:val="000000" w:themeColor="text1"/>
            <w:lang w:val="en-US"/>
          </w:rPr>
          <w:t>b</w:t>
        </w:r>
      </w:ins>
      <w:del w:id="1401" w:author="Stephen Brooks" w:date="2022-04-21T14:35:00Z">
        <w:r w:rsidDel="002149B9">
          <w:rPr>
            <w:rFonts w:ascii="Times" w:hAnsi="Times"/>
            <w:color w:val="000000" w:themeColor="text1"/>
            <w:lang w:val="en-US"/>
          </w:rPr>
          <w:delText>B</w:delText>
        </w:r>
      </w:del>
      <w:r>
        <w:rPr>
          <w:rFonts w:ascii="Times" w:hAnsi="Times"/>
          <w:color w:val="000000" w:themeColor="text1"/>
          <w:lang w:val="en-US"/>
        </w:rPr>
        <w:t xml:space="preserve">ubble chart, </w:t>
      </w:r>
      <w:ins w:id="1402" w:author="Stephen Brooks" w:date="2022-04-21T14:35:00Z">
        <w:r w:rsidR="002149B9">
          <w:rPr>
            <w:rFonts w:ascii="Times" w:hAnsi="Times"/>
            <w:color w:val="000000" w:themeColor="text1"/>
            <w:lang w:val="en-US"/>
          </w:rPr>
          <w:t>s</w:t>
        </w:r>
      </w:ins>
      <w:del w:id="1403" w:author="Stephen Brooks" w:date="2022-04-21T14:35:00Z">
        <w:r w:rsidDel="002149B9">
          <w:rPr>
            <w:rFonts w:ascii="Times" w:hAnsi="Times"/>
            <w:color w:val="000000" w:themeColor="text1"/>
            <w:lang w:val="en-US"/>
          </w:rPr>
          <w:delText>S</w:delText>
        </w:r>
      </w:del>
      <w:r>
        <w:rPr>
          <w:rFonts w:ascii="Times" w:hAnsi="Times"/>
          <w:color w:val="000000" w:themeColor="text1"/>
          <w:lang w:val="en-US"/>
        </w:rPr>
        <w:t>treamgraph</w:t>
      </w:r>
      <w:ins w:id="1404" w:author="Stephen Brooks" w:date="2022-04-21T14:35:00Z">
        <w:r w:rsidR="002149B9">
          <w:rPr>
            <w:rFonts w:ascii="Times" w:hAnsi="Times"/>
            <w:color w:val="000000" w:themeColor="text1"/>
            <w:lang w:val="en-US"/>
          </w:rPr>
          <w:t>s</w:t>
        </w:r>
      </w:ins>
      <w:r>
        <w:rPr>
          <w:rFonts w:ascii="Times" w:hAnsi="Times"/>
          <w:color w:val="000000" w:themeColor="text1"/>
          <w:lang w:val="en-US"/>
        </w:rPr>
        <w:t>, parallel coordinate chart</w:t>
      </w:r>
      <w:ins w:id="1405" w:author="Stephen Brooks" w:date="2022-04-21T14:35:00Z">
        <w:r w:rsidR="002149B9">
          <w:rPr>
            <w:rFonts w:ascii="Times" w:hAnsi="Times"/>
            <w:color w:val="000000" w:themeColor="text1"/>
            <w:lang w:val="en-US"/>
          </w:rPr>
          <w:t>s</w:t>
        </w:r>
      </w:ins>
      <w:r>
        <w:rPr>
          <w:rFonts w:ascii="Times" w:hAnsi="Times"/>
          <w:color w:val="000000" w:themeColor="text1"/>
          <w:lang w:val="en-US"/>
        </w:rPr>
        <w:t>, horizontal chart</w:t>
      </w:r>
      <w:ins w:id="1406" w:author="Stephen Brooks" w:date="2022-04-21T14:35:00Z">
        <w:r w:rsidR="002149B9">
          <w:rPr>
            <w:rFonts w:ascii="Times" w:hAnsi="Times"/>
            <w:color w:val="000000" w:themeColor="text1"/>
            <w:lang w:val="en-US"/>
          </w:rPr>
          <w:t>s</w:t>
        </w:r>
      </w:ins>
      <w:r>
        <w:rPr>
          <w:rFonts w:ascii="Times" w:hAnsi="Times"/>
          <w:color w:val="000000" w:themeColor="text1"/>
          <w:lang w:val="en-US"/>
        </w:rPr>
        <w:t xml:space="preserve">, </w:t>
      </w:r>
      <w:ins w:id="1407" w:author="Stephen Brooks" w:date="2022-04-21T14:35:00Z">
        <w:r w:rsidR="002149B9">
          <w:rPr>
            <w:rFonts w:ascii="Times" w:hAnsi="Times"/>
            <w:color w:val="000000" w:themeColor="text1"/>
            <w:lang w:val="en-US"/>
          </w:rPr>
          <w:t>c</w:t>
        </w:r>
      </w:ins>
      <w:del w:id="1408" w:author="Stephen Brooks" w:date="2022-04-21T14:35:00Z">
        <w:r w:rsidDel="002149B9">
          <w:rPr>
            <w:rFonts w:ascii="Times" w:hAnsi="Times"/>
            <w:color w:val="000000" w:themeColor="text1"/>
            <w:lang w:val="en-US"/>
          </w:rPr>
          <w:delText>C</w:delText>
        </w:r>
      </w:del>
      <w:r>
        <w:rPr>
          <w:rFonts w:ascii="Times" w:hAnsi="Times"/>
          <w:color w:val="000000" w:themeColor="text1"/>
          <w:lang w:val="en-US"/>
        </w:rPr>
        <w:t>ell chart with bubbles and squares</w:t>
      </w:r>
      <w:ins w:id="1409" w:author="Stephen Brooks" w:date="2022-04-21T14:36:00Z">
        <w:r w:rsidR="002149B9">
          <w:rPr>
            <w:rFonts w:ascii="Times" w:hAnsi="Times"/>
            <w:color w:val="000000" w:themeColor="text1"/>
            <w:lang w:val="en-US"/>
          </w:rPr>
          <w:t xml:space="preserve"> and a</w:t>
        </w:r>
      </w:ins>
      <w:del w:id="1410"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bubble chart in world map view. We </w:t>
      </w:r>
      <w:ins w:id="1411" w:author="Stephen Brooks" w:date="2022-04-21T14:36:00Z">
        <w:r w:rsidR="002149B9">
          <w:rPr>
            <w:rFonts w:ascii="Times" w:hAnsi="Times"/>
            <w:color w:val="000000" w:themeColor="text1"/>
            <w:lang w:val="en-US"/>
          </w:rPr>
          <w:t>will also show the appearance with</w:t>
        </w:r>
      </w:ins>
      <w:del w:id="1412" w:author="Stephen Brooks" w:date="2022-04-21T14:36:00Z">
        <w:r w:rsidDel="002149B9">
          <w:rPr>
            <w:rFonts w:ascii="Times" w:hAnsi="Times"/>
            <w:color w:val="000000" w:themeColor="text1"/>
            <w:lang w:val="en-US"/>
          </w:rPr>
          <w:delText>have also shown how</w:delText>
        </w:r>
      </w:del>
      <w:r>
        <w:rPr>
          <w:rFonts w:ascii="Times" w:hAnsi="Times"/>
          <w:color w:val="000000" w:themeColor="text1"/>
          <w:lang w:val="en-US"/>
        </w:rPr>
        <w:t xml:space="preserve"> streamgraphs </w:t>
      </w:r>
      <w:del w:id="1413" w:author="Stephen Brooks" w:date="2022-04-21T14:36:00Z">
        <w:r w:rsidDel="002149B9">
          <w:rPr>
            <w:rFonts w:ascii="Times" w:hAnsi="Times"/>
            <w:color w:val="000000" w:themeColor="text1"/>
            <w:lang w:val="en-US"/>
          </w:rPr>
          <w:delText xml:space="preserve">of </w:delText>
        </w:r>
      </w:del>
      <w:ins w:id="1414" w:author="Stephen Brooks" w:date="2022-04-21T14:36:00Z">
        <w:r w:rsidR="002149B9">
          <w:rPr>
            <w:rFonts w:ascii="Times" w:hAnsi="Times"/>
            <w:color w:val="000000" w:themeColor="text1"/>
            <w:lang w:val="en-US"/>
          </w:rPr>
          <w:t xml:space="preserve">using </w:t>
        </w:r>
      </w:ins>
      <w:r>
        <w:rPr>
          <w:rFonts w:ascii="Times" w:hAnsi="Times"/>
          <w:color w:val="000000" w:themeColor="text1"/>
          <w:lang w:val="en-US"/>
        </w:rPr>
        <w:t xml:space="preserve">different models </w:t>
      </w:r>
      <w:del w:id="1415" w:author="Stephen Brooks" w:date="2022-04-21T14:36:00Z">
        <w:r w:rsidDel="002149B9">
          <w:rPr>
            <w:rFonts w:ascii="Times" w:hAnsi="Times"/>
            <w:color w:val="000000" w:themeColor="text1"/>
            <w:lang w:val="en-US"/>
          </w:rPr>
          <w:delText xml:space="preserve">look like </w:delText>
        </w:r>
      </w:del>
      <w:r>
        <w:rPr>
          <w:rFonts w:ascii="Times" w:hAnsi="Times"/>
          <w:color w:val="000000" w:themeColor="text1"/>
          <w:lang w:val="en-US"/>
        </w:rPr>
        <w:t>and corresponding representation</w:t>
      </w:r>
      <w:ins w:id="1416" w:author="Stephen Brooks" w:date="2022-04-21T14:36:00Z">
        <w:r w:rsidR="002149B9">
          <w:rPr>
            <w:rFonts w:ascii="Times" w:hAnsi="Times"/>
            <w:color w:val="000000" w:themeColor="text1"/>
            <w:lang w:val="en-US"/>
          </w:rPr>
          <w:t>s</w:t>
        </w:r>
      </w:ins>
      <w:r>
        <w:rPr>
          <w:rFonts w:ascii="Times" w:hAnsi="Times"/>
          <w:color w:val="000000" w:themeColor="text1"/>
          <w:lang w:val="en-US"/>
        </w:rPr>
        <w:t xml:space="preserve"> with CA</w:t>
      </w:r>
      <w:ins w:id="1417" w:author="Stephen Brooks" w:date="2022-04-21T14:36:00Z">
        <w:r w:rsidR="002149B9">
          <w:rPr>
            <w:rFonts w:ascii="Times" w:hAnsi="Times"/>
            <w:color w:val="000000" w:themeColor="text1"/>
            <w:lang w:val="en-US"/>
          </w:rPr>
          <w:t xml:space="preserve">.  We also </w:t>
        </w:r>
      </w:ins>
      <w:ins w:id="1418" w:author="Stephen Brooks" w:date="2022-04-21T14:37:00Z">
        <w:r w:rsidR="002149B9">
          <w:rPr>
            <w:rFonts w:ascii="Times" w:hAnsi="Times"/>
            <w:color w:val="000000" w:themeColor="text1"/>
            <w:lang w:val="en-US"/>
          </w:rPr>
          <w:t xml:space="preserve">briefly discuss some other early experiments </w:t>
        </w:r>
        <w:r w:rsidR="002149B9">
          <w:rPr>
            <w:rFonts w:ascii="Times" w:hAnsi="Times"/>
            <w:color w:val="000000" w:themeColor="text1"/>
            <w:lang w:val="en-US"/>
          </w:rPr>
          <w:lastRenderedPageBreak/>
          <w:t>with what we call star-fish charts</w:t>
        </w:r>
      </w:ins>
      <w:del w:id="1419"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w:t>
      </w:r>
      <w:ins w:id="1420" w:author="Stephen Brooks" w:date="2022-04-21T14:37:00Z">
        <w:r w:rsidR="002149B9">
          <w:rPr>
            <w:rFonts w:ascii="Times" w:hAnsi="Times"/>
            <w:color w:val="000000" w:themeColor="text1"/>
            <w:lang w:val="en-US"/>
          </w:rPr>
          <w:t xml:space="preserve">which are </w:t>
        </w:r>
      </w:ins>
      <w:del w:id="1421" w:author="Stephen Brooks" w:date="2022-04-21T14:37:00Z">
        <w:r w:rsidDel="002149B9">
          <w:rPr>
            <w:rFonts w:ascii="Times" w:hAnsi="Times"/>
            <w:color w:val="000000" w:themeColor="text1"/>
            <w:lang w:val="en-US"/>
          </w:rPr>
          <w:delText xml:space="preserve">how a star-fish appearance could be </w:delText>
        </w:r>
      </w:del>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the following section, we briefly explain the basic functionalities of the input fields in toolbar</w:t>
      </w:r>
      <w:ins w:id="1422" w:author="Stephen Brooks" w:date="2022-04-21T14:39:00Z">
        <w:r w:rsidR="000E5FAC">
          <w:rPr>
            <w:rFonts w:ascii="Times" w:hAnsi="Times"/>
            <w:color w:val="000000" w:themeColor="text1"/>
            <w:lang w:val="en-US"/>
          </w:rPr>
          <w:t>, utilize</w:t>
        </w:r>
      </w:ins>
      <w:ins w:id="1423" w:author="Stephen Brooks" w:date="2022-04-21T14:40:00Z">
        <w:r w:rsidR="000E5FAC">
          <w:rPr>
            <w:rFonts w:ascii="Times" w:hAnsi="Times"/>
            <w:color w:val="000000" w:themeColor="text1"/>
            <w:lang w:val="en-US"/>
          </w:rPr>
          <w:t>d for our experimental designs</w:t>
        </w:r>
      </w:ins>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D5AD80C"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ins w:id="1424" w:author="Stephen Brooks" w:date="2022-04-21T14:40:00Z">
        <w:r w:rsidR="000E5FAC">
          <w:rPr>
            <w:rFonts w:ascii="Times" w:hAnsi="Times"/>
            <w:color w:val="000000" w:themeColor="text1"/>
            <w:lang w:val="en-US"/>
          </w:rPr>
          <w:t>they retain</w:t>
        </w:r>
      </w:ins>
      <w:del w:id="1425" w:author="Stephen Brooks" w:date="2022-04-21T14:40:00Z">
        <w:r w:rsidRPr="002E48C9" w:rsidDel="000E5FAC">
          <w:rPr>
            <w:rFonts w:ascii="Times" w:hAnsi="Times"/>
            <w:color w:val="000000" w:themeColor="text1"/>
            <w:lang w:val="en-US"/>
          </w:rPr>
          <w:delText>still they have</w:delText>
        </w:r>
      </w:del>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ins w:id="1426" w:author="Stephen Brooks" w:date="2022-04-21T14:40:00Z"/>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0ED81965"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del w:id="1427" w:author="Stephen Brooks" w:date="2022-04-21T14:41:00Z">
        <w:r w:rsidDel="000E5FAC">
          <w:rPr>
            <w:rFonts w:ascii="Times" w:hAnsi="Times"/>
            <w:color w:val="000000" w:themeColor="text1"/>
            <w:lang w:val="en-US"/>
          </w:rPr>
          <w:delText xml:space="preserve">It </w:delText>
        </w:r>
      </w:del>
      <w:ins w:id="1428" w:author="Stephen Brooks" w:date="2022-04-21T14:41:00Z">
        <w:r w:rsidR="000E5FAC">
          <w:rPr>
            <w:rFonts w:ascii="Times" w:hAnsi="Times"/>
            <w:color w:val="000000" w:themeColor="text1"/>
            <w:lang w:val="en-US"/>
          </w:rPr>
          <w:t xml:space="preserve">This </w:t>
        </w:r>
      </w:ins>
      <w:r>
        <w:rPr>
          <w:rFonts w:ascii="Times" w:hAnsi="Times"/>
          <w:color w:val="000000" w:themeColor="text1"/>
          <w:lang w:val="en-US"/>
        </w:rPr>
        <w:t>helps to compare specific countries</w:t>
      </w:r>
      <w:del w:id="1429" w:author="Stephen Brooks" w:date="2022-04-21T14:41:00Z">
        <w:r w:rsidDel="000E5FAC">
          <w:rPr>
            <w:rFonts w:ascii="Times" w:hAnsi="Times"/>
            <w:color w:val="000000" w:themeColor="text1"/>
            <w:lang w:val="en-US"/>
          </w:rPr>
          <w:delText xml:space="preserve"> because aberrations are not clearly perceivable with all countries</w:delText>
        </w:r>
      </w:del>
      <w:r>
        <w:rPr>
          <w:rFonts w:ascii="Times" w:hAnsi="Times"/>
          <w:color w:val="000000" w:themeColor="text1"/>
          <w:lang w:val="en-US"/>
        </w:rPr>
        <w:t xml:space="preserve">.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27D086D3" w:rsidR="0045432F" w:rsidRPr="002E48C9" w:rsidDel="000E5FAC" w:rsidRDefault="0045432F" w:rsidP="0045432F">
      <w:pPr>
        <w:spacing w:line="360" w:lineRule="auto"/>
        <w:rPr>
          <w:moveFrom w:id="1430" w:author="Stephen Brooks" w:date="2022-04-21T14:42:00Z"/>
          <w:rFonts w:ascii="Times" w:hAnsi="Times"/>
          <w:b/>
          <w:bCs/>
          <w:color w:val="000000" w:themeColor="text1"/>
          <w:lang w:val="en-US"/>
        </w:rPr>
      </w:pPr>
      <w:moveFromRangeStart w:id="1431" w:author="Stephen Brooks" w:date="2022-04-21T14:42:00Z" w:name="move101444573"/>
      <w:moveFrom w:id="1432" w:author="Stephen Brooks" w:date="2022-04-21T14:42:00Z">
        <w:r w:rsidDel="000E5FAC">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sidDel="000E5FAC">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" adj="10800" fillcolor="#4472c4 [3204]" strokecolor="#1f3763 [1604]" strokeweight="1pt">
                  <v:fill opacity="36751f"/>
                  <v:stroke opacity="28784f"/>
                </v:shape>
              </w:pict>
            </mc:Fallback>
          </mc:AlternateContent>
        </w:r>
        <w:r w:rsidRPr="002E48C9" w:rsidDel="000E5FAC">
          <w:rPr>
            <w:rFonts w:ascii="Times" w:hAnsi="Times"/>
            <w:b/>
            <w:bCs/>
            <w:color w:val="000000" w:themeColor="text1"/>
            <w:lang w:val="en-US"/>
          </w:rPr>
          <w:t xml:space="preserve">    </w:t>
        </w:r>
        <w:r w:rsidDel="000E5FAC">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sidDel="000E5FAC">
          <w:rPr>
            <w:rFonts w:ascii="Times" w:hAnsi="Times"/>
            <w:b/>
            <w:bCs/>
            <w:color w:val="000000" w:themeColor="text1"/>
            <w:lang w:val="en-US"/>
          </w:rPr>
          <w:br/>
        </w:r>
        <w:r w:rsidRPr="002E48C9" w:rsidDel="000E5FAC">
          <w:rPr>
            <w:rFonts w:ascii="Times" w:hAnsi="Times"/>
            <w:b/>
            <w:bCs/>
            <w:color w:val="000000" w:themeColor="text1"/>
            <w:lang w:val="en-US"/>
          </w:rPr>
          <w:tab/>
        </w:r>
        <w:r w:rsidRPr="002E48C9" w:rsidDel="000E5FAC">
          <w:rPr>
            <w:rFonts w:ascii="Times" w:hAnsi="Times"/>
            <w:color w:val="000000" w:themeColor="text1"/>
            <w:lang w:val="en-US"/>
          </w:rPr>
          <w:t>Figure</w:t>
        </w:r>
        <w:r w:rsidDel="000E5FAC">
          <w:rPr>
            <w:rFonts w:ascii="Times" w:hAnsi="Times"/>
            <w:color w:val="000000" w:themeColor="text1"/>
            <w:lang w:val="en-US"/>
          </w:rPr>
          <w:t xml:space="preserve"> 5.2</w:t>
        </w:r>
        <w:r w:rsidRPr="002E48C9" w:rsidDel="000E5FAC">
          <w:rPr>
            <w:rFonts w:ascii="Times" w:hAnsi="Times"/>
            <w:color w:val="000000" w:themeColor="text1"/>
            <w:lang w:val="en-US"/>
          </w:rPr>
          <w:t xml:space="preserve">: </w:t>
        </w:r>
        <w:r w:rsidDel="000E5FAC">
          <w:rPr>
            <w:rFonts w:ascii="Times" w:hAnsi="Times"/>
            <w:color w:val="000000" w:themeColor="text1"/>
            <w:lang w:val="en-US"/>
          </w:rPr>
          <w:t>Filter by</w:t>
        </w:r>
        <w:r w:rsidRPr="002E48C9" w:rsidDel="000E5FAC">
          <w:rPr>
            <w:rFonts w:ascii="Times" w:hAnsi="Times"/>
            <w:color w:val="000000" w:themeColor="text1"/>
            <w:lang w:val="en-US"/>
          </w:rPr>
          <w:t xml:space="preserve"> selected countries of interest</w:t>
        </w:r>
      </w:moveFrom>
    </w:p>
    <w:moveFromRangeEnd w:id="1431"/>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77777777" w:rsidR="000E5FAC" w:rsidRPr="002E48C9" w:rsidRDefault="000E5FAC" w:rsidP="000E5FAC">
      <w:pPr>
        <w:spacing w:line="360" w:lineRule="auto"/>
        <w:rPr>
          <w:moveTo w:id="1433" w:author="Stephen Brooks" w:date="2022-04-21T14:42:00Z"/>
          <w:rFonts w:ascii="Times" w:hAnsi="Times"/>
          <w:b/>
          <w:bCs/>
          <w:color w:val="000000" w:themeColor="text1"/>
          <w:lang w:val="en-US"/>
        </w:rPr>
      </w:pPr>
      <w:moveToRangeStart w:id="1434" w:author="Stephen Brooks" w:date="2022-04-21T14:42:00Z" w:name="move101444573"/>
      <w:moveTo w:id="1435" w:author="Stephen Brooks" w:date="2022-04-21T14:42:00Z">
        <w:r>
          <w:rPr>
            <w:rFonts w:ascii="Times" w:hAnsi="Times"/>
            <w:b/>
            <w:bCs/>
            <w:noProof/>
            <w:color w:val="000000" w:themeColor="text1"/>
            <w:lang w:val="en-US"/>
          </w:rPr>
          <w:drawing>
            <wp:inline distT="0" distB="0" distL="0" distR="0" wp14:anchorId="5D7BF681" wp14:editId="77ACAD11">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792384" behindDoc="0" locked="0" layoutInCell="1" allowOverlap="1" wp14:anchorId="36786F32" wp14:editId="454E9B1E">
                  <wp:simplePos x="0" y="0"/>
                  <wp:positionH relativeFrom="column">
                    <wp:posOffset>2731576</wp:posOffset>
                  </wp:positionH>
                  <wp:positionV relativeFrom="paragraph">
                    <wp:posOffset>1272540</wp:posOffset>
                  </wp:positionV>
                  <wp:extent cx="149290" cy="167951"/>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521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moveTo>
    </w:p>
    <w:moveToRangeEnd w:id="1434"/>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ins w:id="1436" w:author="Stephen Brooks" w:date="2022-04-21T14:43:00Z">
        <w:r w:rsidR="00E31330">
          <w:rPr>
            <w:rFonts w:ascii="Times" w:hAnsi="Times"/>
            <w:color w:val="000000" w:themeColor="text1"/>
            <w:lang w:val="en-US"/>
          </w:rPr>
          <w:t xml:space="preserve">many </w:t>
        </w:r>
      </w:ins>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6tQOgIAAHMEAAAOAAAAZHJzL2Uyb0RvYy54bWysVMFuGjEQvVfqP1i+lwWS0h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vJzfDTiDOJO6D9&#10;fJXoz15eW+fDV0U1i0bOHdRLpIrjvQ/oBKF9SCzmSVfFqtI6fcSJUUvt2FFAax1Sj3jxW5Q2rMn5&#10;5Orj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Dl16tQ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EfY1hA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45485E" w:rsidR="0045432F" w:rsidRPr="004649EB" w:rsidRDefault="0045432F" w:rsidP="0045432F">
                            <w:pPr>
                              <w:rPr>
                                <w:lang w:val="en-US"/>
                              </w:rPr>
                            </w:pPr>
                            <w:r>
                              <w:rPr>
                                <w:lang w:val="en-US"/>
                              </w:rPr>
                              <w:t xml:space="preserve">d. Uncertainty </w:t>
                            </w:r>
                            <w:del w:id="1437" w:author="Stephen Brooks" w:date="2022-04-21T14:43:00Z">
                              <w:r w:rsidDel="00E31330">
                                <w:rPr>
                                  <w:lang w:val="en-US"/>
                                </w:rPr>
                                <w:delText xml:space="preserve">employing </w:delText>
                              </w:r>
                            </w:del>
                            <w:ins w:id="1438" w:author="Stephen Brooks" w:date="2022-04-21T14:43:00Z">
                              <w:r w:rsidR="00E31330">
                                <w:rPr>
                                  <w:lang w:val="en-US"/>
                                </w:rPr>
                                <w:t xml:space="preserve">texture with </w:t>
                              </w:r>
                            </w:ins>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" fillcolor="white [3201]" stroked="f" strokeweight=".5pt">
                <v:textbox inset="0,0,0,0">
                  <w:txbxContent>
                    <w:p w14:paraId="39407E35" w14:textId="7745485E" w:rsidR="0045432F" w:rsidRPr="004649EB" w:rsidRDefault="0045432F" w:rsidP="0045432F">
                      <w:pPr>
                        <w:rPr>
                          <w:lang w:val="en-US"/>
                        </w:rPr>
                      </w:pPr>
                      <w:r>
                        <w:rPr>
                          <w:lang w:val="en-US"/>
                        </w:rPr>
                        <w:t xml:space="preserve">d. Uncertainty </w:t>
                      </w:r>
                      <w:del w:id="1150" w:author="Stephen Brooks" w:date="2022-04-21T14:43:00Z">
                        <w:r w:rsidDel="00E31330">
                          <w:rPr>
                            <w:lang w:val="en-US"/>
                          </w:rPr>
                          <w:delText xml:space="preserve">employing </w:delText>
                        </w:r>
                      </w:del>
                      <w:ins w:id="1151" w:author="Stephen Brooks" w:date="2022-04-21T14:43:00Z">
                        <w:r w:rsidR="00E31330">
                          <w:rPr>
                            <w:lang w:val="en-US"/>
                          </w:rPr>
                          <w:t xml:space="preserve">texture with </w:t>
                        </w:r>
                      </w:ins>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0C4135F">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Del="00440E03" w:rsidRDefault="0045432F" w:rsidP="0045432F">
      <w:pPr>
        <w:spacing w:line="360" w:lineRule="auto"/>
        <w:rPr>
          <w:del w:id="1439" w:author="Stephen Brooks" w:date="2022-04-21T09:30:00Z"/>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46FC6E6B"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del w:id="1440" w:author="Stephen Brooks" w:date="2022-04-21T14:44:00Z">
        <w:r w:rsidRPr="002E48C9" w:rsidDel="00E31330">
          <w:rPr>
            <w:rFonts w:ascii="Times" w:hAnsi="Times"/>
            <w:color w:val="000000" w:themeColor="text1"/>
            <w:lang w:val="en-US"/>
          </w:rPr>
          <w:delText>approach</w:delText>
        </w:r>
      </w:del>
      <w:ins w:id="1441" w:author="Stephen Brooks" w:date="2022-04-21T14:44:00Z">
        <w:r w:rsidR="00E31330">
          <w:rPr>
            <w:rFonts w:ascii="Times" w:hAnsi="Times"/>
            <w:color w:val="000000" w:themeColor="text1"/>
            <w:lang w:val="en-US"/>
          </w:rPr>
          <w:t>experimental design</w:t>
        </w:r>
      </w:ins>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ins w:id="1442" w:author="Stephen Brooks" w:date="2022-04-21T14:45:00Z">
        <w:r w:rsidR="00E31330">
          <w:rPr>
            <w:rFonts w:ascii="Times" w:hAnsi="Times"/>
            <w:color w:val="000000" w:themeColor="text1"/>
            <w:lang w:val="en-US"/>
          </w:rPr>
          <w:t xml:space="preserve">potential </w:t>
        </w:r>
      </w:ins>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user needs to explore certain stream more deeply then it allows </w:t>
      </w:r>
      <w:r>
        <w:rPr>
          <w:rFonts w:ascii="Times" w:hAnsi="Times"/>
          <w:color w:val="000000" w:themeColor="text1"/>
          <w:lang w:val="en-US"/>
        </w:rPr>
        <w:lastRenderedPageBreak/>
        <w:t xml:space="preserve">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604FA5C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ins w:id="1443" w:author="Stephen Brooks" w:date="2022-04-21T14:45:00Z">
        <w:r w:rsidR="00E31330">
          <w:rPr>
            <w:rFonts w:ascii="Times" w:hAnsi="Times"/>
            <w:color w:val="000000" w:themeColor="text1"/>
            <w:lang w:val="en-US"/>
          </w:rPr>
          <w:t xml:space="preserve">Uncertainty </w:t>
        </w:r>
      </w:ins>
      <w:r>
        <w:rPr>
          <w:rFonts w:ascii="Times" w:hAnsi="Times"/>
          <w:color w:val="000000" w:themeColor="text1"/>
          <w:lang w:val="en-US"/>
        </w:rPr>
        <w:t>Texture</w:t>
      </w:r>
      <w:ins w:id="1444" w:author="Stephen Brooks" w:date="2022-04-21T14:45:00Z">
        <w:r w:rsidR="00E31330">
          <w:rPr>
            <w:rFonts w:ascii="Times" w:hAnsi="Times"/>
            <w:color w:val="000000" w:themeColor="text1"/>
            <w:lang w:val="en-US"/>
          </w:rPr>
          <w:t>s</w:t>
        </w:r>
      </w:ins>
      <w:r>
        <w:rPr>
          <w:rFonts w:ascii="Times" w:hAnsi="Times"/>
          <w:color w:val="000000" w:themeColor="text1"/>
          <w:lang w:val="en-US"/>
        </w:rPr>
        <w:t xml:space="preserve"> </w:t>
      </w:r>
      <w:del w:id="1445" w:author="Stephen Brooks" w:date="2022-04-21T14:45:00Z">
        <w:r w:rsidDel="00E31330">
          <w:rPr>
            <w:rFonts w:ascii="Times" w:hAnsi="Times"/>
            <w:color w:val="000000" w:themeColor="text1"/>
            <w:lang w:val="en-US"/>
          </w:rPr>
          <w:delText>of CA</w:delText>
        </w:r>
      </w:del>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ins w:id="1446" w:author="Stephen Brooks" w:date="2022-04-21T09:31:00Z"/>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06549E22" w:rsidR="00E31330" w:rsidRPr="00E31330" w:rsidRDefault="0045432F" w:rsidP="0045432F">
      <w:pPr>
        <w:spacing w:line="360" w:lineRule="auto"/>
        <w:jc w:val="both"/>
        <w:rPr>
          <w:rFonts w:ascii="Times" w:hAnsi="Times" w:cs="Arial"/>
          <w:color w:val="000000" w:themeColor="text1"/>
          <w:shd w:val="clear" w:color="auto" w:fill="FFFFFF"/>
          <w:lang w:val="en-US"/>
          <w:rPrChange w:id="1447" w:author="Stephen Brooks" w:date="2022-04-21T14:46:00Z">
            <w:rPr>
              <w:rFonts w:ascii="Times" w:hAnsi="Times"/>
              <w:color w:val="000000" w:themeColor="text1"/>
              <w:lang w:val="en-US"/>
            </w:rPr>
          </w:rPrChange>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ins w:id="1448" w:author="Stephen Brooks" w:date="2022-04-21T14:46:00Z">
        <w:r w:rsidR="00E31330">
          <w:rPr>
            <w:rFonts w:ascii="Times" w:hAnsi="Times" w:cs="Arial"/>
            <w:color w:val="000000" w:themeColor="text1"/>
            <w:shd w:val="clear" w:color="auto" w:fill="FFFFFF"/>
            <w:lang w:val="en-US"/>
          </w:rPr>
          <w:t xml:space="preserve">iple </w:t>
        </w:r>
      </w:ins>
      <w:del w:id="1449" w:author="Stephen Brooks" w:date="2022-04-21T14:46:00Z">
        <w:r w:rsidDel="00E31330">
          <w:rPr>
            <w:rFonts w:ascii="Times" w:hAnsi="Times" w:cs="Arial"/>
            <w:color w:val="000000" w:themeColor="text1"/>
            <w:shd w:val="clear" w:color="auto" w:fill="FFFFFF"/>
            <w:lang w:val="en-US"/>
          </w:rPr>
          <w:delText>i-</w:delText>
        </w:r>
      </w:del>
      <w:r>
        <w:rPr>
          <w:rFonts w:ascii="Times" w:hAnsi="Times" w:cs="Arial"/>
          <w:color w:val="000000" w:themeColor="text1"/>
          <w:shd w:val="clear" w:color="auto" w:fill="FFFFFF"/>
          <w:lang w:val="en-US"/>
        </w:rPr>
        <w:t>variable</w:t>
      </w:r>
      <w:ins w:id="1450" w:author="Stephen Brooks" w:date="2022-04-21T14:46:00Z">
        <w:r w:rsidR="00E31330">
          <w:rPr>
            <w:rFonts w:ascii="Times" w:hAnsi="Times" w:cs="Arial"/>
            <w:color w:val="000000" w:themeColor="text1"/>
            <w:shd w:val="clear" w:color="auto" w:fill="FFFFFF"/>
            <w:lang w:val="en-US"/>
          </w:rPr>
          <w:t>s.</w:t>
        </w:r>
      </w:ins>
      <w:del w:id="1451" w:author="Stephen Brooks" w:date="2022-04-21T14:46:00Z">
        <w:r w:rsidDel="00E31330">
          <w:rPr>
            <w:rFonts w:ascii="Times" w:hAnsi="Times" w:cs="Arial"/>
            <w:color w:val="000000" w:themeColor="text1"/>
            <w:shd w:val="clear" w:color="auto" w:fill="FFFFFF"/>
            <w:lang w:val="en-US"/>
          </w:rPr>
          <w:delText xml:space="preserve"> and multi-</w:delText>
        </w:r>
      </w:del>
      <w:ins w:id="1452" w:author="Stephen Brooks" w:date="2022-04-21T14:46:00Z">
        <w:r w:rsidR="00E31330">
          <w:rPr>
            <w:rFonts w:ascii="Times" w:hAnsi="Times" w:cs="Arial"/>
            <w:color w:val="000000" w:themeColor="text1"/>
            <w:shd w:val="clear" w:color="auto" w:fill="FFFFFF"/>
            <w:lang w:val="en-US"/>
          </w:rPr>
          <w:t xml:space="preserve">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w:t>
        </w:r>
      </w:ins>
      <w:ins w:id="1453" w:author="Stephen Brooks" w:date="2022-04-21T14:47:00Z">
        <w:r w:rsidR="00E31330">
          <w:rPr>
            <w:rFonts w:ascii="Times" w:hAnsi="Times" w:cs="Arial"/>
            <w:color w:val="000000" w:themeColor="text1"/>
            <w:shd w:val="clear" w:color="auto" w:fill="FFFFFF"/>
            <w:lang w:val="en-US"/>
          </w:rPr>
          <w:t>much beyond the standard approach</w:t>
        </w:r>
      </w:ins>
      <w:ins w:id="1454" w:author="Stephen Brooks" w:date="2022-04-21T14:46:00Z">
        <w:r w:rsidR="00E31330">
          <w:rPr>
            <w:rFonts w:ascii="Times" w:hAnsi="Times" w:cs="Arial"/>
            <w:color w:val="000000" w:themeColor="text1"/>
            <w:shd w:val="clear" w:color="auto" w:fill="FFFFFF"/>
            <w:lang w:val="en-US"/>
          </w:rPr>
          <w:t xml:space="preserve">. </w:t>
        </w:r>
      </w:ins>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ins w:id="1455" w:author="Stephen Brooks" w:date="2022-04-21T14:47:00Z">
        <w:r w:rsidR="00E31330">
          <w:rPr>
            <w:rFonts w:ascii="Times" w:hAnsi="Times"/>
            <w:color w:val="000000" w:themeColor="text1"/>
            <w:lang w:val="en-US"/>
          </w:rPr>
          <w:t xml:space="preserve">Uncertainty </w:t>
        </w:r>
      </w:ins>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00BD927A"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del w:id="1456" w:author="Stephen Brooks" w:date="2022-04-21T14:48:00Z">
        <w:r w:rsidRPr="002E48C9" w:rsidDel="00E31330">
          <w:rPr>
            <w:rFonts w:ascii="Times" w:hAnsi="Times"/>
            <w:color w:val="000000" w:themeColor="text1"/>
            <w:lang w:val="en-US"/>
          </w:rPr>
          <w:delText>is much</w:delText>
        </w:r>
        <w:r w:rsidDel="00E31330">
          <w:rPr>
            <w:rFonts w:ascii="Times" w:hAnsi="Times"/>
            <w:color w:val="000000" w:themeColor="text1"/>
            <w:lang w:val="en-US"/>
          </w:rPr>
          <w:delText xml:space="preserve"> </w:delText>
        </w:r>
        <w:r w:rsidRPr="002E48C9" w:rsidDel="00E31330">
          <w:rPr>
            <w:rFonts w:ascii="Times" w:hAnsi="Times"/>
            <w:color w:val="000000" w:themeColor="text1"/>
            <w:lang w:val="en-US"/>
          </w:rPr>
          <w:delText xml:space="preserve">more like impact chart because </w:delText>
        </w:r>
        <w:r w:rsidDel="00E31330">
          <w:rPr>
            <w:rFonts w:ascii="Times" w:hAnsi="Times"/>
            <w:color w:val="000000" w:themeColor="text1"/>
            <w:lang w:val="en-US"/>
          </w:rPr>
          <w:delText xml:space="preserve">of </w:delText>
        </w:r>
        <w:r w:rsidRPr="002E48C9" w:rsidDel="00E31330">
          <w:rPr>
            <w:rFonts w:ascii="Times" w:hAnsi="Times"/>
            <w:color w:val="000000" w:themeColor="text1"/>
            <w:lang w:val="en-US"/>
          </w:rPr>
          <w:delText>their construction style</w:delText>
        </w:r>
        <w:r w:rsidDel="00E31330">
          <w:rPr>
            <w:rFonts w:ascii="Times" w:hAnsi="Times"/>
            <w:color w:val="000000" w:themeColor="text1"/>
            <w:lang w:val="en-US"/>
          </w:rPr>
          <w:delText>.</w:delText>
        </w:r>
        <w:r w:rsidRPr="002E48C9" w:rsidDel="00E31330">
          <w:rPr>
            <w:rFonts w:ascii="Times" w:hAnsi="Times"/>
            <w:color w:val="000000" w:themeColor="text1"/>
            <w:lang w:val="en-US"/>
          </w:rPr>
          <w:delText xml:space="preserve"> </w:delText>
        </w:r>
        <w:r w:rsidDel="00E31330">
          <w:rPr>
            <w:rFonts w:ascii="Times" w:hAnsi="Times"/>
            <w:color w:val="000000" w:themeColor="text1"/>
            <w:lang w:val="en-US"/>
          </w:rPr>
          <w:delText xml:space="preserve">Both </w:delText>
        </w:r>
      </w:del>
      <w:r>
        <w:rPr>
          <w:rFonts w:ascii="Times" w:hAnsi="Times"/>
          <w:color w:val="000000" w:themeColor="text1"/>
          <w:lang w:val="en-US"/>
        </w:rPr>
        <w:t>show</w:t>
      </w:r>
      <w:ins w:id="1457" w:author="Stephen Brooks" w:date="2022-04-21T14:48:00Z">
        <w:r w:rsidR="00E31330">
          <w:rPr>
            <w:rFonts w:ascii="Times" w:hAnsi="Times"/>
            <w:color w:val="000000" w:themeColor="text1"/>
            <w:lang w:val="en-US"/>
          </w:rPr>
          <w:t>s</w:t>
        </w:r>
      </w:ins>
      <w:r>
        <w:rPr>
          <w:rFonts w:ascii="Times" w:hAnsi="Times"/>
          <w:color w:val="000000" w:themeColor="text1"/>
          <w:lang w:val="en-US"/>
        </w:rPr>
        <w:t xml:space="preserve"> information for date vs country</w:t>
      </w:r>
      <w:ins w:id="1458" w:author="Stephen Brooks" w:date="2022-04-21T14:48:00Z">
        <w:r w:rsidR="00E31330">
          <w:rPr>
            <w:rFonts w:ascii="Times" w:hAnsi="Times"/>
            <w:color w:val="000000" w:themeColor="text1"/>
            <w:lang w:val="en-US"/>
          </w:rPr>
          <w:t xml:space="preserve">, where the </w:t>
        </w:r>
      </w:ins>
      <w:del w:id="1459" w:author="Stephen Brooks" w:date="2022-04-21T14:48:00Z">
        <w:r w:rsidDel="00E31330">
          <w:rPr>
            <w:rFonts w:ascii="Times" w:hAnsi="Times"/>
            <w:color w:val="000000" w:themeColor="text1"/>
            <w:lang w:val="en-US"/>
          </w:rPr>
          <w:delText xml:space="preserve"> but in opposite order, that means here </w:delText>
        </w:r>
      </w:del>
      <w:r>
        <w:rPr>
          <w:rFonts w:ascii="Times" w:hAnsi="Times"/>
          <w:color w:val="000000" w:themeColor="text1"/>
          <w:lang w:val="en-US"/>
        </w:rPr>
        <w:t>horizontal axis represents country and vertical axis represents date</w:t>
      </w:r>
      <w:ins w:id="1460" w:author="Stephen Brooks" w:date="2022-04-21T14:48:00Z">
        <w:r w:rsidR="00E31330">
          <w:rPr>
            <w:rFonts w:ascii="Times" w:hAnsi="Times"/>
            <w:color w:val="000000" w:themeColor="text1"/>
            <w:lang w:val="en-US"/>
          </w:rPr>
          <w:t>.  H</w:t>
        </w:r>
      </w:ins>
      <w:del w:id="1461" w:author="Stephen Brooks" w:date="2022-04-21T14:48:00Z">
        <w:r w:rsidDel="00E31330">
          <w:rPr>
            <w:rFonts w:ascii="Times" w:hAnsi="Times"/>
            <w:color w:val="000000" w:themeColor="text1"/>
            <w:lang w:val="en-US"/>
          </w:rPr>
          <w:delText xml:space="preserve"> and h</w:delText>
        </w:r>
      </w:del>
      <w:r>
        <w:rPr>
          <w:rFonts w:ascii="Times" w:hAnsi="Times"/>
          <w:color w:val="000000" w:themeColor="text1"/>
          <w:lang w:val="en-US"/>
        </w:rPr>
        <w:t xml:space="preserve">ere we used rectangular shapes whereas the previous </w:t>
      </w:r>
      <w:ins w:id="1462" w:author="Stephen Brooks" w:date="2022-04-21T14:48:00Z">
        <w:r w:rsidR="00E31330">
          <w:rPr>
            <w:rFonts w:ascii="Times" w:hAnsi="Times"/>
            <w:color w:val="000000" w:themeColor="text1"/>
            <w:lang w:val="en-US"/>
          </w:rPr>
          <w:t>example</w:t>
        </w:r>
      </w:ins>
      <w:del w:id="1463" w:author="Stephen Brooks" w:date="2022-04-21T14:48:00Z">
        <w:r w:rsidDel="00E31330">
          <w:rPr>
            <w:rFonts w:ascii="Times" w:hAnsi="Times"/>
            <w:color w:val="000000" w:themeColor="text1"/>
            <w:lang w:val="en-US"/>
          </w:rPr>
          <w:delText>one</w:delText>
        </w:r>
      </w:del>
      <w:r>
        <w:rPr>
          <w:rFonts w:ascii="Times" w:hAnsi="Times"/>
          <w:color w:val="000000" w:themeColor="text1"/>
          <w:lang w:val="en-US"/>
        </w:rPr>
        <w:t xml:space="preserve"> </w:t>
      </w:r>
      <w:ins w:id="1464" w:author="Stephen Brooks" w:date="2022-04-21T14:48:00Z">
        <w:r w:rsidR="00E31330">
          <w:rPr>
            <w:rFonts w:ascii="Times" w:hAnsi="Times"/>
            <w:color w:val="000000" w:themeColor="text1"/>
            <w:lang w:val="en-US"/>
          </w:rPr>
          <w:t>used</w:t>
        </w:r>
      </w:ins>
      <w:del w:id="1465" w:author="Stephen Brooks" w:date="2022-04-21T14:48:00Z">
        <w:r w:rsidDel="00E31330">
          <w:rPr>
            <w:rFonts w:ascii="Times" w:hAnsi="Times"/>
            <w:color w:val="000000" w:themeColor="text1"/>
            <w:lang w:val="en-US"/>
          </w:rPr>
          <w:delText>was</w:delText>
        </w:r>
      </w:del>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3201DDE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ins w:id="1466" w:author="Stephen Brooks" w:date="2022-04-21T14:49:00Z">
        <w:r w:rsidR="00E31330">
          <w:rPr>
            <w:rFonts w:ascii="Times" w:hAnsi="Times"/>
            <w:color w:val="000000" w:themeColor="text1"/>
            <w:lang w:val="en-US"/>
          </w:rPr>
          <w:t>experimented with in our designs</w:t>
        </w:r>
      </w:ins>
      <w:del w:id="1467" w:author="Stephen Brooks" w:date="2022-04-21T14:49:00Z">
        <w:r w:rsidDel="00E31330">
          <w:rPr>
            <w:rFonts w:ascii="Times" w:hAnsi="Times"/>
            <w:color w:val="000000" w:themeColor="text1"/>
            <w:lang w:val="en-US"/>
          </w:rPr>
          <w:delText>have exemplified in previous section</w:delText>
        </w:r>
      </w:del>
      <w:r>
        <w:rPr>
          <w:rFonts w:ascii="Times" w:hAnsi="Times"/>
          <w:color w:val="000000" w:themeColor="text1"/>
          <w:lang w:val="en-US"/>
        </w:rPr>
        <w:t xml:space="preserve">. </w:t>
      </w:r>
      <w:ins w:id="1468" w:author="Stephen Brooks" w:date="2022-04-21T14:49:00Z">
        <w:r w:rsidR="00E31330">
          <w:rPr>
            <w:rFonts w:ascii="Times" w:hAnsi="Times"/>
            <w:color w:val="000000" w:themeColor="text1"/>
            <w:lang w:val="en-US"/>
          </w:rPr>
          <w:t>I</w:t>
        </w:r>
      </w:ins>
      <w:del w:id="1469" w:author="Stephen Brooks" w:date="2022-04-21T14:49:00Z">
        <w:r w:rsidDel="00E31330">
          <w:rPr>
            <w:rFonts w:ascii="Times" w:hAnsi="Times"/>
            <w:color w:val="000000" w:themeColor="text1"/>
            <w:lang w:val="en-US"/>
          </w:rPr>
          <w:delText>In that case, we congregate all circles in a single container and associate closely with each other. The countries are identified by the label over the circle but i</w:delText>
        </w:r>
      </w:del>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ins w:id="1470" w:author="Stephen Brooks" w:date="2022-04-21T14:50:00Z"/>
          <w:rFonts w:ascii="Times" w:hAnsi="Times"/>
          <w:b/>
          <w:bCs/>
          <w:color w:val="000000" w:themeColor="text1"/>
          <w:lang w:val="en-US"/>
        </w:rPr>
      </w:pPr>
    </w:p>
    <w:p w14:paraId="474ED5EB" w14:textId="196AC9F7" w:rsidR="00E31330" w:rsidRPr="00030BCC" w:rsidRDefault="00E31330" w:rsidP="00E31330">
      <w:pPr>
        <w:spacing w:line="360" w:lineRule="auto"/>
        <w:rPr>
          <w:ins w:id="1471" w:author="Stephen Brooks" w:date="2022-04-21T14:50:00Z"/>
          <w:rFonts w:ascii="Times" w:hAnsi="Times"/>
          <w:b/>
          <w:bCs/>
          <w:color w:val="000000" w:themeColor="text1"/>
          <w:lang w:val="en-US"/>
        </w:rPr>
      </w:pPr>
      <w:ins w:id="1472" w:author="Stephen Brooks" w:date="2022-04-21T14:50:00Z">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ins>
    </w:p>
    <w:p w14:paraId="36716360" w14:textId="3F8834D9" w:rsidR="00E31330" w:rsidRDefault="00E31330" w:rsidP="00E31330">
      <w:pPr>
        <w:spacing w:line="360" w:lineRule="auto"/>
        <w:jc w:val="both"/>
        <w:rPr>
          <w:ins w:id="1473" w:author="Stephen Brooks" w:date="2022-04-21T14:50:00Z"/>
          <w:rFonts w:ascii="Times" w:hAnsi="Times"/>
          <w:color w:val="000000" w:themeColor="text1"/>
          <w:lang w:val="en-US"/>
        </w:rPr>
      </w:pPr>
      <w:ins w:id="1474" w:author="Stephen Brooks" w:date="2022-04-21T14:51:00Z">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w:t>
        </w:r>
      </w:ins>
      <w:ins w:id="1475" w:author="Stephen Brooks" w:date="2022-04-21T14:50:00Z">
        <w:r>
          <w:rPr>
            <w:rFonts w:ascii="Times" w:hAnsi="Times"/>
            <w:color w:val="000000" w:themeColor="text1"/>
            <w:lang w:val="en-US"/>
          </w:rPr>
          <w:t>.</w:t>
        </w:r>
      </w:ins>
      <w:ins w:id="1476" w:author="Stephen Brooks" w:date="2022-04-21T14:51:00Z">
        <w:r>
          <w:rPr>
            <w:rFonts w:ascii="Times" w:hAnsi="Times"/>
            <w:color w:val="000000" w:themeColor="text1"/>
            <w:lang w:val="en-US"/>
          </w:rPr>
          <w:t xml:space="preserve">  While</w:t>
        </w:r>
      </w:ins>
      <w:ins w:id="1477" w:author="Stephen Brooks" w:date="2022-04-21T14:52:00Z">
        <w:r>
          <w:rPr>
            <w:rFonts w:ascii="Times" w:hAnsi="Times"/>
            <w:color w:val="000000" w:themeColor="text1"/>
            <w:lang w:val="en-US"/>
          </w:rPr>
          <w:t xml:space="preserve"> several may be promising enough to refine and expand upon</w:t>
        </w:r>
      </w:ins>
      <w:ins w:id="1478" w:author="Stephen Brooks" w:date="2022-04-21T15:29:00Z">
        <w:r w:rsidR="006D266F">
          <w:rPr>
            <w:rFonts w:ascii="Times" w:hAnsi="Times"/>
            <w:color w:val="000000" w:themeColor="text1"/>
            <w:lang w:val="en-US"/>
          </w:rPr>
          <w:t xml:space="preserve"> in the future</w:t>
        </w:r>
      </w:ins>
      <w:ins w:id="1479" w:author="Stephen Brooks" w:date="2022-04-21T14:52:00Z">
        <w:r>
          <w:rPr>
            <w:rFonts w:ascii="Times" w:hAnsi="Times"/>
            <w:color w:val="000000" w:themeColor="text1"/>
            <w:lang w:val="en-US"/>
          </w:rPr>
          <w:t xml:space="preserve">, </w:t>
        </w:r>
        <w:r w:rsidR="002554A7">
          <w:rPr>
            <w:rFonts w:ascii="Times" w:hAnsi="Times"/>
            <w:color w:val="000000" w:themeColor="text1"/>
            <w:lang w:val="en-US"/>
          </w:rPr>
          <w:t xml:space="preserve">in order to produce </w:t>
        </w:r>
        <w:proofErr w:type="gramStart"/>
        <w:r w:rsidR="002554A7">
          <w:rPr>
            <w:rFonts w:ascii="Times" w:hAnsi="Times"/>
            <w:color w:val="000000" w:themeColor="text1"/>
            <w:lang w:val="en-US"/>
          </w:rPr>
          <w:t>a focused research</w:t>
        </w:r>
        <w:proofErr w:type="gramEnd"/>
        <w:r w:rsidR="002554A7">
          <w:rPr>
            <w:rFonts w:ascii="Times" w:hAnsi="Times"/>
            <w:color w:val="000000" w:themeColor="text1"/>
            <w:lang w:val="en-US"/>
          </w:rPr>
          <w:t xml:space="preserve"> contribution we </w:t>
        </w:r>
      </w:ins>
      <w:ins w:id="1480" w:author="Stephen Brooks" w:date="2022-04-21T15:30:00Z">
        <w:r w:rsidR="006D266F">
          <w:rPr>
            <w:rFonts w:ascii="Times" w:hAnsi="Times"/>
            <w:color w:val="000000" w:themeColor="text1"/>
            <w:lang w:val="en-US"/>
          </w:rPr>
          <w:t>converged</w:t>
        </w:r>
      </w:ins>
      <w:ins w:id="1481" w:author="Stephen Brooks" w:date="2022-04-21T14:52:00Z">
        <w:r w:rsidR="002554A7">
          <w:rPr>
            <w:rFonts w:ascii="Times" w:hAnsi="Times"/>
            <w:color w:val="000000" w:themeColor="text1"/>
            <w:lang w:val="en-US"/>
          </w:rPr>
          <w:t xml:space="preserve"> on Chromatic </w:t>
        </w:r>
      </w:ins>
      <w:ins w:id="1482" w:author="Stephen Brooks" w:date="2022-04-21T14:53:00Z">
        <w:r w:rsidR="002554A7">
          <w:rPr>
            <w:rFonts w:ascii="Times" w:hAnsi="Times"/>
            <w:color w:val="000000" w:themeColor="text1"/>
            <w:lang w:val="en-US"/>
          </w:rPr>
          <w:t>Aberration</w:t>
        </w:r>
      </w:ins>
      <w:ins w:id="1483" w:author="Stephen Brooks" w:date="2022-04-21T14:52:00Z">
        <w:r w:rsidR="002554A7">
          <w:rPr>
            <w:rFonts w:ascii="Times" w:hAnsi="Times"/>
            <w:color w:val="000000" w:themeColor="text1"/>
            <w:lang w:val="en-US"/>
          </w:rPr>
          <w:t xml:space="preserve"> and </w:t>
        </w:r>
      </w:ins>
      <w:ins w:id="1484" w:author="Stephen Brooks" w:date="2022-04-21T14:53:00Z">
        <w:r w:rsidR="002554A7">
          <w:rPr>
            <w:rFonts w:ascii="Times" w:hAnsi="Times"/>
            <w:color w:val="000000" w:themeColor="text1"/>
            <w:lang w:val="en-US"/>
          </w:rPr>
          <w:t xml:space="preserve">the evaluation of such as a method for uncertainty visualization.  The following chapters will discuss our design </w:t>
        </w:r>
      </w:ins>
      <w:ins w:id="1485" w:author="Stephen Brooks" w:date="2022-04-21T15:30:00Z">
        <w:r w:rsidR="006D266F">
          <w:rPr>
            <w:rFonts w:ascii="Times" w:hAnsi="Times"/>
            <w:color w:val="000000" w:themeColor="text1"/>
            <w:lang w:val="en-US"/>
          </w:rPr>
          <w:t>and analysis of</w:t>
        </w:r>
      </w:ins>
      <w:ins w:id="1486" w:author="Stephen Brooks" w:date="2022-04-21T14:53:00Z">
        <w:r w:rsidR="002554A7">
          <w:rPr>
            <w:rFonts w:ascii="Times" w:hAnsi="Times"/>
            <w:color w:val="000000" w:themeColor="text1"/>
            <w:lang w:val="en-US"/>
          </w:rPr>
          <w:t xml:space="preserve"> a </w:t>
        </w:r>
      </w:ins>
      <w:ins w:id="1487" w:author="Stephen Brooks" w:date="2022-04-21T14:54:00Z">
        <w:r w:rsidR="00172850">
          <w:rPr>
            <w:rFonts w:ascii="Times" w:hAnsi="Times"/>
            <w:color w:val="000000" w:themeColor="text1"/>
            <w:lang w:val="en-US"/>
          </w:rPr>
          <w:t xml:space="preserve">comparative </w:t>
        </w:r>
      </w:ins>
      <w:ins w:id="1488" w:author="Stephen Brooks" w:date="2022-04-21T14:53:00Z">
        <w:r w:rsidR="002554A7">
          <w:rPr>
            <w:rFonts w:ascii="Times" w:hAnsi="Times"/>
            <w:color w:val="000000" w:themeColor="text1"/>
            <w:lang w:val="en-US"/>
          </w:rPr>
          <w:t>user study w</w:t>
        </w:r>
      </w:ins>
      <w:ins w:id="1489" w:author="Stephen Brooks" w:date="2022-04-21T14:54:00Z">
        <w:r w:rsidR="00172850">
          <w:rPr>
            <w:rFonts w:ascii="Times" w:hAnsi="Times"/>
            <w:color w:val="000000" w:themeColor="text1"/>
            <w:lang w:val="en-US"/>
          </w:rPr>
          <w:t xml:space="preserve">ith a </w:t>
        </w:r>
      </w:ins>
      <w:ins w:id="1490" w:author="Stephen Brooks" w:date="2022-04-21T15:30:00Z">
        <w:r w:rsidR="006D266F">
          <w:rPr>
            <w:rFonts w:ascii="Times" w:hAnsi="Times"/>
            <w:color w:val="000000" w:themeColor="text1"/>
            <w:lang w:val="en-US"/>
          </w:rPr>
          <w:t>recently published and prominent</w:t>
        </w:r>
      </w:ins>
      <w:ins w:id="1491" w:author="Stephen Brooks" w:date="2022-04-21T14:54:00Z">
        <w:r w:rsidR="00172850">
          <w:rPr>
            <w:rFonts w:ascii="Times" w:hAnsi="Times"/>
            <w:color w:val="000000" w:themeColor="text1"/>
            <w:lang w:val="en-US"/>
          </w:rPr>
          <w:t xml:space="preserve"> alternative. </w:t>
        </w:r>
      </w:ins>
      <w:ins w:id="1492" w:author="Stephen Brooks" w:date="2022-04-21T14:53:00Z">
        <w:r w:rsidR="002554A7">
          <w:rPr>
            <w:rFonts w:ascii="Times" w:hAnsi="Times"/>
            <w:color w:val="000000" w:themeColor="text1"/>
            <w:lang w:val="en-US"/>
          </w:rPr>
          <w:t xml:space="preserve"> </w:t>
        </w:r>
      </w:ins>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Del="00D7656F" w:rsidRDefault="00537E11" w:rsidP="0045432F">
      <w:pPr>
        <w:spacing w:line="360" w:lineRule="auto"/>
        <w:rPr>
          <w:del w:id="1493" w:author="Stephen Brooks" w:date="2022-04-21T15:33:00Z"/>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del w:id="1494" w:author="Stephen Brooks" w:date="2022-04-21T15:33:00Z">
        <w:r w:rsidDel="00D7656F">
          <w:rPr>
            <w:rFonts w:ascii="Times" w:hAnsi="Times"/>
            <w:b/>
            <w:bCs/>
            <w:color w:val="000000" w:themeColor="text1"/>
            <w:lang w:val="en-US"/>
          </w:rPr>
          <w:br w:type="page"/>
        </w:r>
      </w:del>
    </w:p>
    <w:p w14:paraId="2E7A81D8" w14:textId="77777777" w:rsidR="003C6924" w:rsidRDefault="003C6924" w:rsidP="003C6924">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Default="003C6924" w:rsidP="003C6924">
      <w:pPr>
        <w:tabs>
          <w:tab w:val="left" w:pos="720"/>
        </w:tabs>
        <w:spacing w:line="360" w:lineRule="auto"/>
        <w:jc w:val="both"/>
        <w:rPr>
          <w:rFonts w:eastAsiaTheme="minorHAnsi"/>
          <w:b/>
          <w:bCs/>
          <w:lang w:val="en-GB" w:eastAsia="en-US"/>
        </w:rPr>
      </w:pPr>
      <w:r>
        <w:rPr>
          <w:rFonts w:eastAsiaTheme="minorHAnsi"/>
          <w:b/>
          <w:bCs/>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0B89BCFC"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del w:id="1495" w:author="Stephen Brooks" w:date="2022-04-21T15:53:00Z">
        <w:r w:rsidRPr="00224FA2" w:rsidDel="000164ED">
          <w:rPr>
            <w:color w:val="212121"/>
            <w:shd w:val="clear" w:color="auto" w:fill="FFFFFF"/>
          </w:rPr>
          <w:delText>task</w:delText>
        </w:r>
        <w:r w:rsidDel="000164ED">
          <w:rPr>
            <w:color w:val="212121"/>
            <w:shd w:val="clear" w:color="auto" w:fill="FFFFFF"/>
          </w:rPr>
          <w:delText>s</w:delText>
        </w:r>
        <w:r w:rsidRPr="00224FA2" w:rsidDel="000164ED">
          <w:rPr>
            <w:color w:val="212121"/>
            <w:shd w:val="clear" w:color="auto" w:fill="FFFFFF"/>
          </w:rPr>
          <w:delText xml:space="preserve"> </w:delText>
        </w:r>
      </w:del>
      <w:ins w:id="1496" w:author="Stephen Brooks" w:date="2022-04-21T15:53:00Z">
        <w:r w:rsidR="000164ED">
          <w:rPr>
            <w:color w:val="212121"/>
            <w:shd w:val="clear" w:color="auto" w:fill="FFFFFF"/>
          </w:rPr>
          <w:t>challenges</w:t>
        </w:r>
        <w:r w:rsidR="000164ED" w:rsidRPr="00224FA2">
          <w:rPr>
            <w:color w:val="212121"/>
            <w:shd w:val="clear" w:color="auto" w:fill="FFFFFF"/>
          </w:rPr>
          <w:t xml:space="preserve"> </w:t>
        </w:r>
      </w:ins>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domain, </w:t>
      </w:r>
      <w:del w:id="1497" w:author="Stephen Brooks" w:date="2022-04-21T15:53:00Z">
        <w:r w:rsidRPr="00224FA2" w:rsidDel="000164ED">
          <w:rPr>
            <w:color w:val="212121"/>
            <w:shd w:val="clear" w:color="auto" w:fill="FFFFFF"/>
          </w:rPr>
          <w:delText xml:space="preserve">so </w:delText>
        </w:r>
      </w:del>
      <w:ins w:id="1498" w:author="Stephen Brooks" w:date="2022-04-21T15:53:00Z">
        <w:r w:rsidR="000164ED">
          <w:rPr>
            <w:color w:val="212121"/>
            <w:shd w:val="clear" w:color="auto" w:fill="FFFFFF"/>
          </w:rPr>
          <w:t xml:space="preserve">and </w:t>
        </w:r>
      </w:ins>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ins w:id="1499" w:author="Stephen Brooks" w:date="2022-04-21T15:54:00Z">
        <w:r w:rsidR="00BD7ECE">
          <w:rPr>
            <w:color w:val="212121"/>
            <w:shd w:val="clear" w:color="auto" w:fill="FFFFFF"/>
          </w:rPr>
          <w:t xml:space="preserve"> W</w:t>
        </w:r>
      </w:ins>
      <w:del w:id="1500" w:author="Stephen Brooks" w:date="2022-04-21T15:54:00Z">
        <w:r w:rsidRPr="00224FA2" w:rsidDel="00BD7ECE">
          <w:rPr>
            <w:color w:val="212121"/>
            <w:shd w:val="clear" w:color="auto" w:fill="FFFFFF"/>
          </w:rPr>
          <w:delText xml:space="preserve"> Since our research domain is </w:delText>
        </w:r>
        <w:r w:rsidDel="00BD7ECE">
          <w:rPr>
            <w:color w:val="212121"/>
            <w:shd w:val="clear" w:color="auto" w:fill="FFFFFF"/>
          </w:rPr>
          <w:delText>i</w:delText>
        </w:r>
        <w:r w:rsidRPr="00224FA2" w:rsidDel="00BD7ECE">
          <w:rPr>
            <w:color w:val="212121"/>
            <w:shd w:val="clear" w:color="auto" w:fill="FFFFFF"/>
          </w:rPr>
          <w:delText>n visualisation,</w:delText>
        </w:r>
        <w:r w:rsidDel="00BD7ECE">
          <w:rPr>
            <w:color w:val="212121"/>
            <w:shd w:val="clear" w:color="auto" w:fill="FFFFFF"/>
          </w:rPr>
          <w:delText xml:space="preserve"> w</w:delText>
        </w:r>
      </w:del>
      <w:r>
        <w:rPr>
          <w:color w:val="212121"/>
          <w:shd w:val="clear" w:color="auto" w:fill="FFFFFF"/>
        </w:rPr>
        <w:t xml:space="preserve">e </w:t>
      </w:r>
      <w:proofErr w:type="gramStart"/>
      <w:r>
        <w:rPr>
          <w:color w:val="212121"/>
          <w:shd w:val="clear" w:color="auto" w:fill="FFFFFF"/>
        </w:rPr>
        <w:t>have</w:t>
      </w:r>
      <w:proofErr w:type="gramEnd"/>
      <w:r>
        <w:rPr>
          <w:color w:val="212121"/>
          <w:shd w:val="clear" w:color="auto" w:fill="FFFFFF"/>
        </w:rPr>
        <w:t xml:space="preserve"> </w:t>
      </w:r>
      <w:ins w:id="1501" w:author="Stephen Brooks" w:date="2022-04-21T15:54:00Z">
        <w:r w:rsidR="00BD7ECE">
          <w:rPr>
            <w:color w:val="212121"/>
            <w:shd w:val="clear" w:color="auto" w:fill="FFFFFF"/>
          </w:rPr>
          <w:t>conducted</w:t>
        </w:r>
      </w:ins>
      <w:del w:id="1502" w:author="Stephen Brooks" w:date="2022-04-21T15:54:00Z">
        <w:r w:rsidDel="00BD7ECE">
          <w:rPr>
            <w:color w:val="212121"/>
            <w:shd w:val="clear" w:color="auto" w:fill="FFFFFF"/>
          </w:rPr>
          <w:delText>done</w:delText>
        </w:r>
      </w:del>
      <w:r>
        <w:rPr>
          <w:color w:val="212121"/>
          <w:shd w:val="clear" w:color="auto" w:fill="FFFFFF"/>
        </w:rPr>
        <w:t xml:space="preserve"> a within-subject comparative study with the following measures:</w:t>
      </w:r>
    </w:p>
    <w:p w14:paraId="4ECAF659" w14:textId="77777777" w:rsidR="003C6924" w:rsidRDefault="003C6924" w:rsidP="00CA7F54">
      <w:pPr>
        <w:pStyle w:val="ListParagraph"/>
        <w:numPr>
          <w:ilvl w:val="0"/>
          <w:numId w:val="28"/>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Subjective assessment</w:t>
      </w:r>
      <w:ins w:id="1503" w:author="Stephen Brooks" w:date="2022-04-21T15:54:00Z">
        <w:r w:rsidR="00BD7ECE">
          <w:rPr>
            <w:color w:val="212121"/>
            <w:shd w:val="clear" w:color="auto" w:fill="FFFFFF"/>
          </w:rPr>
          <w:t>s</w:t>
        </w:r>
      </w:ins>
      <w:r>
        <w:rPr>
          <w:color w:val="212121"/>
          <w:shd w:val="clear" w:color="auto" w:fill="FFFFFF"/>
        </w:rPr>
        <w:t xml:space="preserve"> (NASA-TLX, SUS)</w:t>
      </w:r>
    </w:p>
    <w:p w14:paraId="653F595E" w14:textId="12220EE1" w:rsidR="00CD4FF5" w:rsidDel="00BD7ECE" w:rsidRDefault="00CD4FF5" w:rsidP="00CD4FF5">
      <w:pPr>
        <w:pStyle w:val="NormalWeb"/>
        <w:spacing w:line="360" w:lineRule="auto"/>
        <w:jc w:val="both"/>
        <w:rPr>
          <w:del w:id="1504" w:author="Stephen Brooks" w:date="2022-04-21T15:54:00Z"/>
        </w:rPr>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w:t>
      </w:r>
      <w:del w:id="1505" w:author="Stephen Brooks" w:date="2022-04-21T15:54:00Z">
        <w:r w:rsidR="00344599" w:rsidRPr="00344599" w:rsidDel="00BD7ECE">
          <w:delText xml:space="preserve"> as long as the metrics can be objectively assessed</w:delText>
        </w:r>
      </w:del>
      <w:r w:rsidR="00344599" w:rsidRPr="00344599">
        <w:t>.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3FA19585" w14:textId="77777777" w:rsidR="00BD7ECE" w:rsidRPr="00344599" w:rsidRDefault="00BD7ECE" w:rsidP="00344599">
      <w:pPr>
        <w:pStyle w:val="NormalWeb"/>
        <w:spacing w:line="360" w:lineRule="auto"/>
        <w:jc w:val="both"/>
        <w:rPr>
          <w:ins w:id="1506" w:author="Stephen Brooks" w:date="2022-04-21T15:55:00Z"/>
        </w:rPr>
      </w:pPr>
    </w:p>
    <w:p w14:paraId="453179ED" w14:textId="77777777" w:rsidR="003C6924" w:rsidRPr="00440E03" w:rsidRDefault="003C6924" w:rsidP="00CD4FF5">
      <w:pPr>
        <w:pStyle w:val="NormalWeb"/>
        <w:spacing w:line="360" w:lineRule="auto"/>
        <w:jc w:val="both"/>
        <w:rPr>
          <w:color w:val="212121"/>
          <w:sz w:val="18"/>
          <w:szCs w:val="18"/>
          <w:shd w:val="clear" w:color="auto" w:fill="FFFFFF"/>
          <w:rPrChange w:id="1507" w:author="Stephen Brooks" w:date="2022-04-21T09:32:00Z">
            <w:rPr>
              <w:color w:val="212121"/>
              <w:shd w:val="clear" w:color="auto" w:fill="FFFFFF"/>
            </w:rPr>
          </w:rPrChange>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ins w:id="1508" w:author="Stephen Brooks" w:date="2022-04-21T15:55:00Z">
        <w:r w:rsidR="00BD7ECE">
          <w:t>,</w:t>
        </w:r>
      </w:ins>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643C7DB"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ins w:id="1509" w:author="Stephen Brooks" w:date="2022-04-21T15:56:00Z">
        <w:r w:rsidR="00BD7ECE">
          <w:rPr>
            <w:rFonts w:ascii="Times" w:hAnsi="Times"/>
            <w:color w:val="000000" w:themeColor="text1"/>
          </w:rPr>
          <w:t xml:space="preserve">From our literature review, </w:t>
        </w:r>
      </w:ins>
      <w:del w:id="1510" w:author="Stephen Brooks" w:date="2022-04-21T15:56:00Z">
        <w:r w:rsidDel="00BD7ECE">
          <w:rPr>
            <w:rFonts w:ascii="Times" w:hAnsi="Times"/>
            <w:color w:val="000000" w:themeColor="text1"/>
          </w:rPr>
          <w:delText xml:space="preserve">We have found a publication </w:delText>
        </w:r>
      </w:del>
      <w:proofErr w:type="spellStart"/>
      <w:r>
        <w:t>Correll</w:t>
      </w:r>
      <w:proofErr w:type="spellEnd"/>
      <w:r>
        <w:t xml:space="preserve"> et al. [35]</w:t>
      </w:r>
      <w:r>
        <w:rPr>
          <w:rFonts w:ascii="Times" w:hAnsi="Times"/>
          <w:color w:val="000000" w:themeColor="text1"/>
        </w:rPr>
        <w:t xml:space="preserve"> </w:t>
      </w:r>
      <w:del w:id="1511" w:author="Stephen Brooks" w:date="2022-04-21T15:56:00Z">
        <w:r w:rsidDel="00BD7ECE">
          <w:rPr>
            <w:rFonts w:ascii="Times" w:hAnsi="Times"/>
            <w:color w:val="000000" w:themeColor="text1"/>
          </w:rPr>
          <w:delText xml:space="preserve">that </w:delText>
        </w:r>
      </w:del>
      <w:r>
        <w:rPr>
          <w:rFonts w:ascii="Times" w:hAnsi="Times"/>
          <w:color w:val="000000" w:themeColor="text1"/>
        </w:rPr>
        <w:t>also</w:t>
      </w:r>
      <w:ins w:id="1512" w:author="Stephen Brooks" w:date="2022-04-21T15:56:00Z">
        <w:r w:rsidR="00BD7ECE">
          <w:rPr>
            <w:rFonts w:ascii="Times" w:hAnsi="Times"/>
            <w:color w:val="000000" w:themeColor="text1"/>
          </w:rPr>
          <w:t xml:space="preserve"> </w:t>
        </w:r>
      </w:ins>
      <w:del w:id="1513" w:author="Stephen Brooks" w:date="2022-04-21T15:56:00Z">
        <w:r w:rsidDel="00BD7ECE">
          <w:rPr>
            <w:rFonts w:ascii="Times" w:hAnsi="Times"/>
            <w:color w:val="000000" w:themeColor="text1"/>
          </w:rPr>
          <w:delText xml:space="preserve"> </w:delText>
        </w:r>
      </w:del>
      <w:r>
        <w:rPr>
          <w:rFonts w:ascii="Times" w:hAnsi="Times"/>
          <w:color w:val="000000" w:themeColor="text1"/>
        </w:rPr>
        <w:t xml:space="preserve">visualises uncertainty </w:t>
      </w:r>
      <w:ins w:id="1514" w:author="Stephen Brooks" w:date="2022-04-21T15:56:00Z">
        <w:r w:rsidR="00BD7ECE">
          <w:rPr>
            <w:rFonts w:ascii="Times" w:hAnsi="Times"/>
            <w:color w:val="000000" w:themeColor="text1"/>
          </w:rPr>
          <w:t>with an alternate approach called</w:t>
        </w:r>
      </w:ins>
      <w:del w:id="1515" w:author="Stephen Brooks" w:date="2022-04-21T15:56:00Z">
        <w:r w:rsidDel="00BD7ECE">
          <w:rPr>
            <w:rFonts w:ascii="Times" w:hAnsi="Times"/>
            <w:color w:val="000000" w:themeColor="text1"/>
          </w:rPr>
          <w:delText>in an alternate fashion called</w:delText>
        </w:r>
      </w:del>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ins w:id="1516" w:author="Stephen Brooks" w:date="2022-04-21T15:57:00Z">
        <w:r w:rsidR="00BD7ECE">
          <w:rPr>
            <w:rFonts w:ascii="Times" w:hAnsi="Times"/>
            <w:color w:val="000000" w:themeColor="text1"/>
          </w:rPr>
          <w:t>CA</w:t>
        </w:r>
      </w:ins>
      <w:del w:id="1517" w:author="Stephen Brooks" w:date="2022-04-21T15:57:00Z">
        <w:r w:rsidDel="00BD7ECE">
          <w:rPr>
            <w:rFonts w:ascii="Times" w:hAnsi="Times"/>
            <w:color w:val="000000" w:themeColor="text1"/>
          </w:rPr>
          <w:delText>c</w:delText>
        </w:r>
      </w:del>
      <w:del w:id="1518" w:author="Stephen Brooks" w:date="2022-04-21T15:56:00Z">
        <w:r w:rsidDel="00BD7ECE">
          <w:rPr>
            <w:rFonts w:ascii="Times" w:hAnsi="Times"/>
            <w:color w:val="000000" w:themeColor="text1"/>
          </w:rPr>
          <w:delText>hromatic aberration</w:delText>
        </w:r>
      </w:del>
      <w:r>
        <w:rPr>
          <w:rFonts w:ascii="Times" w:hAnsi="Times"/>
          <w:color w:val="000000" w:themeColor="text1"/>
        </w:rPr>
        <w:t xml:space="preserve">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2DD02B8"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ins w:id="1519" w:author="Stephen Brooks" w:date="2022-04-21T15:57:00Z">
        <w:r w:rsidR="00BD7ECE">
          <w:rPr>
            <w:rFonts w:eastAsiaTheme="minorHAnsi"/>
            <w:lang w:val="en-GB" w:eastAsia="en-US"/>
          </w:rPr>
          <w:t>v</w:t>
        </w:r>
      </w:ins>
      <w:del w:id="1520" w:author="Stephen Brooks" w:date="2022-04-21T15:57:00Z">
        <w:r w:rsidRPr="005D6C8A" w:rsidDel="00BD7ECE">
          <w:rPr>
            <w:rFonts w:eastAsiaTheme="minorHAnsi"/>
            <w:lang w:val="en-GB" w:eastAsia="en-US"/>
          </w:rPr>
          <w:delText>V</w:delText>
        </w:r>
      </w:del>
      <w:r w:rsidRPr="005D6C8A">
        <w:rPr>
          <w:rFonts w:eastAsiaTheme="minorHAnsi"/>
          <w:lang w:val="en-GB" w:eastAsia="en-US"/>
        </w:rPr>
        <w:t xml:space="preserve">isualising </w:t>
      </w:r>
      <w:ins w:id="1521" w:author="Stephen Brooks" w:date="2022-04-21T15:57:00Z">
        <w:r w:rsidR="00BD7ECE">
          <w:rPr>
            <w:rFonts w:eastAsiaTheme="minorHAnsi"/>
            <w:lang w:val="en-GB" w:eastAsia="en-US"/>
          </w:rPr>
          <w:t>u</w:t>
        </w:r>
      </w:ins>
      <w:del w:id="1522" w:author="Stephen Brooks" w:date="2022-04-21T15:57:00Z">
        <w:r w:rsidRPr="005D6C8A" w:rsidDel="00BD7ECE">
          <w:rPr>
            <w:rFonts w:eastAsiaTheme="minorHAnsi"/>
            <w:lang w:val="en-GB" w:eastAsia="en-US"/>
          </w:rPr>
          <w:delText>U</w:delText>
        </w:r>
      </w:del>
      <w:r w:rsidRPr="005D6C8A">
        <w:rPr>
          <w:rFonts w:eastAsiaTheme="minorHAnsi"/>
          <w:lang w:val="en-GB" w:eastAsia="en-US"/>
        </w:rPr>
        <w:t>ncertainty with Chromatic Aberration works</w:t>
      </w:r>
      <w:del w:id="1523" w:author="Stephen Brooks" w:date="2022-04-21T15:57:00Z">
        <w:r w:rsidRPr="005D6C8A" w:rsidDel="00BD7ECE">
          <w:rPr>
            <w:rFonts w:eastAsiaTheme="minorHAnsi"/>
            <w:lang w:val="en-GB" w:eastAsia="en-US"/>
          </w:rPr>
          <w:delText xml:space="preserve"> in web platform</w:delText>
        </w:r>
      </w:del>
      <w:r w:rsidRPr="005D6C8A">
        <w:rPr>
          <w:rFonts w:eastAsiaTheme="minorHAnsi"/>
          <w:lang w:val="en-GB" w:eastAsia="en-US"/>
        </w:rPr>
        <w:t xml:space="preserve"> compare</w:t>
      </w:r>
      <w:ins w:id="1524" w:author="Stephen Brooks" w:date="2022-04-21T15:57:00Z">
        <w:r w:rsidR="00BD7ECE">
          <w:rPr>
            <w:rFonts w:eastAsiaTheme="minorHAnsi"/>
            <w:lang w:val="en-GB" w:eastAsia="en-US"/>
          </w:rPr>
          <w:t>d</w:t>
        </w:r>
      </w:ins>
      <w:r w:rsidRPr="005D6C8A">
        <w:rPr>
          <w:rFonts w:eastAsiaTheme="minorHAnsi"/>
          <w:lang w:val="en-GB" w:eastAsia="en-US"/>
        </w:rPr>
        <w:t xml:space="preserve"> to VSUP</w:t>
      </w:r>
      <w:r>
        <w:rPr>
          <w:rFonts w:eastAsiaTheme="minorHAnsi"/>
          <w:lang w:val="en-GB" w:eastAsia="en-US"/>
        </w:rPr>
        <w:t xml:space="preserve"> in terms of user perception </w:t>
      </w:r>
      <w:ins w:id="1525" w:author="Stephen Brooks" w:date="2022-04-21T15:57:00Z">
        <w:r w:rsidR="00BD7ECE">
          <w:rPr>
            <w:rFonts w:eastAsiaTheme="minorHAnsi"/>
            <w:lang w:val="en-GB" w:eastAsia="en-US"/>
          </w:rPr>
          <w:t xml:space="preserve">and </w:t>
        </w:r>
      </w:ins>
      <w:del w:id="1526" w:author="Stephen Brooks" w:date="2022-04-21T15:57:00Z">
        <w:r w:rsidDel="00BD7ECE">
          <w:rPr>
            <w:rFonts w:eastAsiaTheme="minorHAnsi"/>
            <w:lang w:val="en-GB" w:eastAsia="en-US"/>
          </w:rPr>
          <w:delText xml:space="preserve">and detection </w:delText>
        </w:r>
      </w:del>
      <w:r>
        <w:rPr>
          <w:rFonts w:eastAsiaTheme="minorHAnsi"/>
          <w:lang w:val="en-GB" w:eastAsia="en-US"/>
        </w:rPr>
        <w:t>accuracy?</w:t>
      </w:r>
    </w:p>
    <w:p w14:paraId="1B41F00D"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4F139C42" w:rsidR="003C6924" w:rsidRDefault="003C6924" w:rsidP="003C6924">
      <w:pPr>
        <w:spacing w:line="360" w:lineRule="auto"/>
        <w:jc w:val="both"/>
        <w:rPr>
          <w:color w:val="000000" w:themeColor="text1"/>
        </w:rPr>
      </w:pPr>
      <w:r>
        <w:rPr>
          <w:color w:val="000000" w:themeColor="text1"/>
        </w:rPr>
        <w:t xml:space="preserve">We have developed a dynamic webpage with the content of study materials to </w:t>
      </w:r>
      <w:del w:id="1527" w:author="Stephen Brooks" w:date="2022-04-21T15:58:00Z">
        <w:r w:rsidDel="00BD7ECE">
          <w:rPr>
            <w:color w:val="000000" w:themeColor="text1"/>
          </w:rPr>
          <w:delText xml:space="preserve">seamlessly </w:delText>
        </w:r>
      </w:del>
      <w:r>
        <w:rPr>
          <w:color w:val="000000" w:themeColor="text1"/>
        </w:rPr>
        <w:t>conduct the study session entirely remotely online. It helped to save both participant’s and researcher’s travelling time to meet in a common place and eliminate the risk of health issues due to pandemic which was still</w:t>
      </w:r>
      <w:ins w:id="1528" w:author="Stephen Brooks" w:date="2022-04-21T15:58:00Z">
        <w:r w:rsidR="00BD7ECE">
          <w:rPr>
            <w:color w:val="000000" w:themeColor="text1"/>
          </w:rPr>
          <w:t xml:space="preserve"> subject to</w:t>
        </w:r>
      </w:ins>
      <w:del w:id="1529" w:author="Stephen Brooks" w:date="2022-04-21T15:58:00Z">
        <w:r w:rsidDel="00BD7ECE">
          <w:rPr>
            <w:color w:val="000000" w:themeColor="text1"/>
          </w:rPr>
          <w:delText xml:space="preserve"> guide</w:delText>
        </w:r>
      </w:del>
      <w:r>
        <w:rPr>
          <w:color w:val="000000" w:themeColor="text1"/>
        </w:rPr>
        <w:t xml:space="preserve"> restriction</w:t>
      </w:r>
      <w:ins w:id="1530" w:author="Stephen Brooks" w:date="2022-04-21T15:58:00Z">
        <w:r w:rsidR="00BD7ECE">
          <w:rPr>
            <w:color w:val="000000" w:themeColor="text1"/>
          </w:rPr>
          <w:t>s</w:t>
        </w:r>
      </w:ins>
      <w:r>
        <w:rPr>
          <w:color w:val="000000" w:themeColor="text1"/>
        </w:rPr>
        <w:t xml:space="preserve"> at the time the study was designed and submitted to ethics. That’s why it was mandatory for each participant to have a Computer/Laptop and a fast</w:t>
      </w:r>
      <w:ins w:id="1531" w:author="Stephen Brooks" w:date="2022-04-21T15:58:00Z">
        <w:r w:rsidR="00BD7ECE">
          <w:rPr>
            <w:color w:val="000000" w:themeColor="text1"/>
          </w:rPr>
          <w:t xml:space="preserve"> </w:t>
        </w:r>
        <w:proofErr w:type="spellStart"/>
        <w:r w:rsidR="00BD7ECE">
          <w:rPr>
            <w:color w:val="000000" w:themeColor="text1"/>
          </w:rPr>
          <w:t>emough</w:t>
        </w:r>
      </w:ins>
      <w:proofErr w:type="spellEnd"/>
      <w:r>
        <w:rPr>
          <w:color w:val="000000" w:themeColor="text1"/>
        </w:rPr>
        <w:t xml:space="preserve">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7984264" w:rsidR="003C6924" w:rsidRDefault="003C6924" w:rsidP="003C6924">
      <w:pPr>
        <w:spacing w:line="360" w:lineRule="auto"/>
        <w:jc w:val="both"/>
        <w:rPr>
          <w:color w:val="000000" w:themeColor="text1"/>
        </w:rPr>
      </w:pPr>
      <w:r w:rsidRPr="007E0844">
        <w:rPr>
          <w:color w:val="000000" w:themeColor="text1"/>
        </w:rPr>
        <w:t xml:space="preserve">The webpage </w:t>
      </w:r>
      <w:ins w:id="1532" w:author="Stephen Brooks" w:date="2022-04-21T15:58:00Z">
        <w:r w:rsidR="00BD7ECE">
          <w:rPr>
            <w:color w:val="000000" w:themeColor="text1"/>
          </w:rPr>
          <w:t>wa</w:t>
        </w:r>
      </w:ins>
      <w:del w:id="1533" w:author="Stephen Brooks" w:date="2022-04-21T15:58:00Z">
        <w:r w:rsidRPr="007E0844" w:rsidDel="00BD7ECE">
          <w:rPr>
            <w:color w:val="000000" w:themeColor="text1"/>
          </w:rPr>
          <w:delText>i</w:delText>
        </w:r>
      </w:del>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1D22DDCB" w:rsidR="003C6924" w:rsidRPr="00656EC5" w:rsidRDefault="003C6924" w:rsidP="003C6924">
      <w:pPr>
        <w:spacing w:line="360" w:lineRule="auto"/>
        <w:jc w:val="both"/>
        <w:rPr>
          <w:color w:val="000000" w:themeColor="text1"/>
        </w:rPr>
      </w:pPr>
      <w:r>
        <w:rPr>
          <w:color w:val="000000" w:themeColor="text1"/>
        </w:rPr>
        <w:t>We also note that</w:t>
      </w:r>
      <w:del w:id="1534" w:author="Stephen Brooks" w:date="2022-04-21T15:59:00Z">
        <w:r w:rsidDel="00BD7ECE">
          <w:rPr>
            <w:color w:val="000000" w:themeColor="text1"/>
          </w:rPr>
          <w:delText>,</w:delText>
        </w:r>
      </w:del>
      <w:r>
        <w:rPr>
          <w:color w:val="000000" w:themeColor="text1"/>
        </w:rPr>
        <w:t xml:space="preserve"> we used CSS color blending to represent Chromatic Aberration </w:t>
      </w:r>
      <w:ins w:id="1535" w:author="Stephen Brooks" w:date="2022-04-21T15:59:00Z">
        <w:r w:rsidR="00BD7ECE">
          <w:rPr>
            <w:color w:val="000000" w:themeColor="text1"/>
          </w:rPr>
          <w:t>which</w:t>
        </w:r>
      </w:ins>
      <w:del w:id="1536" w:author="Stephen Brooks" w:date="2022-04-21T15:59:00Z">
        <w:r w:rsidDel="00BD7ECE">
          <w:rPr>
            <w:color w:val="000000" w:themeColor="text1"/>
          </w:rPr>
          <w:delText>that</w:delText>
        </w:r>
      </w:del>
      <w:r>
        <w:rPr>
          <w:color w:val="000000" w:themeColor="text1"/>
        </w:rPr>
        <w:t xml:space="preserve"> does not work properly in Google Chrome/</w:t>
      </w:r>
      <w:del w:id="1537" w:author="Stephen Brooks" w:date="2022-04-21T15:59:00Z">
        <w:r w:rsidDel="00BD7ECE">
          <w:rPr>
            <w:color w:val="000000" w:themeColor="text1"/>
          </w:rPr>
          <w:delText xml:space="preserve"> </w:delText>
        </w:r>
      </w:del>
      <w:r>
        <w:rPr>
          <w:color w:val="000000" w:themeColor="text1"/>
        </w:rPr>
        <w:t xml:space="preserve">Safari. It is a well-known issue that they can’t render the blended color properly and when there are large number of cells with color blending in a chart, Chrome </w:t>
      </w:r>
      <w:ins w:id="1538" w:author="Stephen Brooks" w:date="2022-04-21T15:59:00Z">
        <w:r w:rsidR="00BD7ECE">
          <w:rPr>
            <w:color w:val="000000" w:themeColor="text1"/>
          </w:rPr>
          <w:t xml:space="preserve">often </w:t>
        </w:r>
      </w:ins>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5A3E7DF2"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proofErr w:type="gramStart"/>
      <w:r>
        <w:rPr>
          <w:color w:val="000000" w:themeColor="text1"/>
        </w:rPr>
        <w:t>visualisation</w:t>
      </w:r>
      <w:proofErr w:type="gramEnd"/>
      <w:r>
        <w:rPr>
          <w:color w:val="000000" w:themeColor="text1"/>
        </w:rPr>
        <w:t xml:space="preserve"> but that </w:t>
      </w:r>
      <w:ins w:id="1539" w:author="Stephen Brooks" w:date="2022-04-21T15:59:00Z">
        <w:r w:rsidR="00BD7ECE">
          <w:rPr>
            <w:color w:val="000000" w:themeColor="text1"/>
          </w:rPr>
          <w:t>paper</w:t>
        </w:r>
      </w:ins>
      <w:ins w:id="1540" w:author="Stephen Brooks" w:date="2022-04-21T16:00:00Z">
        <w:r w:rsidR="00BD7ECE">
          <w:rPr>
            <w:color w:val="000000" w:themeColor="text1"/>
          </w:rPr>
          <w:t xml:space="preserve"> only </w:t>
        </w:r>
      </w:ins>
      <w:r>
        <w:rPr>
          <w:color w:val="000000" w:themeColor="text1"/>
        </w:rPr>
        <w:t>use</w:t>
      </w:r>
      <w:ins w:id="1541" w:author="Stephen Brooks" w:date="2022-04-21T16:00:00Z">
        <w:r w:rsidR="00BD7ECE">
          <w:rPr>
            <w:color w:val="000000" w:themeColor="text1"/>
          </w:rPr>
          <w:t>d</w:t>
        </w:r>
      </w:ins>
      <w:del w:id="1542" w:author="Stephen Brooks" w:date="2022-04-21T16:00:00Z">
        <w:r w:rsidDel="00BD7ECE">
          <w:rPr>
            <w:color w:val="000000" w:themeColor="text1"/>
          </w:rPr>
          <w:delText>s</w:delText>
        </w:r>
      </w:del>
      <w:r>
        <w:rPr>
          <w:color w:val="000000" w:themeColor="text1"/>
        </w:rPr>
        <w:t xml:space="preserve"> </w:t>
      </w:r>
      <w:del w:id="1543" w:author="Stephen Brooks" w:date="2022-04-21T16:00:00Z">
        <w:r w:rsidDel="00BD7ECE">
          <w:rPr>
            <w:color w:val="000000" w:themeColor="text1"/>
          </w:rPr>
          <w:delText xml:space="preserve">only </w:delText>
        </w:r>
      </w:del>
      <w:r>
        <w:rPr>
          <w:color w:val="000000" w:themeColor="text1"/>
        </w:rPr>
        <w:t>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122652E9" w:rsidR="003C6924" w:rsidDel="00BD7ECE" w:rsidRDefault="003C6924" w:rsidP="003C6924">
      <w:pPr>
        <w:pStyle w:val="ListParagraph"/>
        <w:spacing w:line="360" w:lineRule="auto"/>
        <w:jc w:val="both"/>
        <w:rPr>
          <w:del w:id="1544" w:author="Stephen Brooks" w:date="2022-04-21T16:00:00Z"/>
          <w:color w:val="000000" w:themeColor="text1"/>
        </w:rPr>
      </w:pPr>
    </w:p>
    <w:p w14:paraId="63477B4D" w14:textId="48521DD3" w:rsidR="00DE197A" w:rsidDel="00BD7ECE" w:rsidRDefault="00DE197A" w:rsidP="003C6924">
      <w:pPr>
        <w:pStyle w:val="ListParagraph"/>
        <w:spacing w:line="360" w:lineRule="auto"/>
        <w:jc w:val="both"/>
        <w:rPr>
          <w:del w:id="1545" w:author="Stephen Brooks" w:date="2022-04-21T16:00:00Z"/>
          <w:color w:val="000000" w:themeColor="text1"/>
        </w:rPr>
      </w:pPr>
    </w:p>
    <w:p w14:paraId="114F143A" w14:textId="21C7B01E" w:rsidR="00DE197A" w:rsidDel="00BD7ECE" w:rsidRDefault="00DE197A" w:rsidP="003C6924">
      <w:pPr>
        <w:pStyle w:val="ListParagraph"/>
        <w:spacing w:line="360" w:lineRule="auto"/>
        <w:jc w:val="both"/>
        <w:rPr>
          <w:del w:id="1546" w:author="Stephen Brooks" w:date="2022-04-21T16:00:00Z"/>
          <w:color w:val="000000" w:themeColor="text1"/>
        </w:rPr>
      </w:pPr>
    </w:p>
    <w:p w14:paraId="04BC2779" w14:textId="414305C1" w:rsidR="00DE197A" w:rsidDel="00BD7ECE" w:rsidRDefault="00DE197A" w:rsidP="003C6924">
      <w:pPr>
        <w:pStyle w:val="ListParagraph"/>
        <w:spacing w:line="360" w:lineRule="auto"/>
        <w:jc w:val="both"/>
        <w:rPr>
          <w:del w:id="1547" w:author="Stephen Brooks" w:date="2022-04-21T16:00:00Z"/>
          <w:color w:val="000000" w:themeColor="text1"/>
        </w:rPr>
      </w:pPr>
    </w:p>
    <w:p w14:paraId="43408AD0" w14:textId="1E1A3544" w:rsidR="00DE197A" w:rsidDel="00BD7ECE" w:rsidRDefault="00DE197A" w:rsidP="003C6924">
      <w:pPr>
        <w:pStyle w:val="ListParagraph"/>
        <w:spacing w:line="360" w:lineRule="auto"/>
        <w:jc w:val="both"/>
        <w:rPr>
          <w:del w:id="1548" w:author="Stephen Brooks" w:date="2022-04-21T16:00:00Z"/>
          <w:color w:val="000000" w:themeColor="text1"/>
        </w:rPr>
      </w:pPr>
    </w:p>
    <w:p w14:paraId="6E7A3429" w14:textId="61300D84" w:rsidR="00DE197A" w:rsidDel="00BD7ECE" w:rsidRDefault="00DE197A" w:rsidP="003C6924">
      <w:pPr>
        <w:pStyle w:val="ListParagraph"/>
        <w:spacing w:line="360" w:lineRule="auto"/>
        <w:jc w:val="both"/>
        <w:rPr>
          <w:del w:id="1549" w:author="Stephen Brooks" w:date="2022-04-21T16:00:00Z"/>
          <w:color w:val="000000" w:themeColor="text1"/>
        </w:rPr>
      </w:pPr>
    </w:p>
    <w:p w14:paraId="0B836E47" w14:textId="4C2A4DCB" w:rsidR="00DE197A" w:rsidDel="00BD7ECE" w:rsidRDefault="00DE197A" w:rsidP="003C6924">
      <w:pPr>
        <w:pStyle w:val="ListParagraph"/>
        <w:spacing w:line="360" w:lineRule="auto"/>
        <w:jc w:val="both"/>
        <w:rPr>
          <w:del w:id="1550" w:author="Stephen Brooks" w:date="2022-04-21T16:00:00Z"/>
          <w:color w:val="000000" w:themeColor="text1"/>
        </w:rPr>
      </w:pPr>
    </w:p>
    <w:p w14:paraId="0DF740D6" w14:textId="617F0E48" w:rsidR="00DE197A" w:rsidDel="00BD7ECE" w:rsidRDefault="00DE197A" w:rsidP="003C6924">
      <w:pPr>
        <w:pStyle w:val="ListParagraph"/>
        <w:spacing w:line="360" w:lineRule="auto"/>
        <w:jc w:val="both"/>
        <w:rPr>
          <w:del w:id="1551" w:author="Stephen Brooks" w:date="2022-04-21T16:00:00Z"/>
          <w:color w:val="000000" w:themeColor="text1"/>
        </w:rPr>
      </w:pPr>
    </w:p>
    <w:p w14:paraId="6253D75E" w14:textId="457A0A9D" w:rsidR="00DE197A" w:rsidRPr="00BD7ECE" w:rsidDel="00BD7ECE" w:rsidRDefault="00DE197A">
      <w:pPr>
        <w:spacing w:line="360" w:lineRule="auto"/>
        <w:jc w:val="both"/>
        <w:rPr>
          <w:del w:id="1552" w:author="Stephen Brooks" w:date="2022-04-21T16:00:00Z"/>
          <w:color w:val="000000" w:themeColor="text1"/>
          <w:rPrChange w:id="1553" w:author="Stephen Brooks" w:date="2022-04-21T16:00:00Z">
            <w:rPr>
              <w:del w:id="1554" w:author="Stephen Brooks" w:date="2022-04-21T16:00:00Z"/>
            </w:rPr>
          </w:rPrChange>
        </w:rPr>
        <w:pPrChange w:id="1555" w:author="Stephen Brooks" w:date="2022-04-21T16:00:00Z">
          <w:pPr>
            <w:pStyle w:val="ListParagraph"/>
            <w:spacing w:line="360" w:lineRule="auto"/>
            <w:jc w:val="both"/>
          </w:pPr>
        </w:pPrChange>
      </w:pPr>
    </w:p>
    <w:p w14:paraId="75F5FE3A" w14:textId="77777777" w:rsidR="00DE197A" w:rsidRPr="00BD7ECE" w:rsidRDefault="00DE197A">
      <w:pPr>
        <w:spacing w:line="360" w:lineRule="auto"/>
        <w:jc w:val="both"/>
        <w:rPr>
          <w:color w:val="000000" w:themeColor="text1"/>
          <w:rPrChange w:id="1556" w:author="Stephen Brooks" w:date="2022-04-21T16:00:00Z">
            <w:rPr/>
          </w:rPrChange>
        </w:rPr>
        <w:pPrChange w:id="1557" w:author="Stephen Brooks" w:date="2022-04-21T16:00:00Z">
          <w:pPr>
            <w:pStyle w:val="ListParagraph"/>
            <w:spacing w:line="360" w:lineRule="auto"/>
            <w:jc w:val="both"/>
          </w:pPr>
        </w:pPrChange>
      </w:pPr>
    </w:p>
    <w:p w14:paraId="65FEFCAE" w14:textId="23962DBF" w:rsidR="003C6924" w:rsidDel="00BD7ECE" w:rsidRDefault="003C6924" w:rsidP="00BD7ECE">
      <w:pPr>
        <w:spacing w:line="360" w:lineRule="auto"/>
        <w:jc w:val="both"/>
        <w:rPr>
          <w:del w:id="1558" w:author="Stephen Brooks" w:date="2022-04-21T16:00:00Z"/>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5365D0F3" w14:textId="77777777" w:rsidR="00BD7ECE" w:rsidRPr="00D25B21" w:rsidRDefault="00BD7ECE" w:rsidP="003C6924">
      <w:pPr>
        <w:spacing w:line="360" w:lineRule="auto"/>
        <w:jc w:val="both"/>
        <w:rPr>
          <w:ins w:id="1559" w:author="Stephen Brooks" w:date="2022-04-21T16:00:00Z"/>
          <w:b/>
          <w:bCs/>
          <w:color w:val="000000" w:themeColor="text1"/>
        </w:rPr>
      </w:pPr>
    </w:p>
    <w:p w14:paraId="02309B72" w14:textId="27A3BB4B" w:rsidR="003C6924" w:rsidRPr="0006192C" w:rsidRDefault="003C6924">
      <w:pPr>
        <w:spacing w:line="360" w:lineRule="auto"/>
        <w:jc w:val="both"/>
        <w:pPrChange w:id="1560" w:author="Stephen Brooks" w:date="2022-04-21T16:00:00Z">
          <w:pPr>
            <w:pStyle w:val="Heading2"/>
            <w:spacing w:line="360" w:lineRule="auto"/>
            <w:jc w:val="both"/>
          </w:pPr>
        </w:pPrChange>
      </w:pPr>
      <w:r w:rsidRPr="00A5587B">
        <w:t>Each component consists of eight questions</w:t>
      </w:r>
      <w:r>
        <w:t>.</w:t>
      </w:r>
      <w:r w:rsidRPr="00A5587B">
        <w:t xml:space="preserve"> The order of the questions is selected randomly </w:t>
      </w:r>
      <w:ins w:id="1561" w:author="Stephen Brooks" w:date="2022-04-21T16:01:00Z">
        <w:r w:rsidR="00BD7ECE">
          <w:t>which</w:t>
        </w:r>
      </w:ins>
      <w:del w:id="1562" w:author="Stephen Brooks" w:date="2022-04-21T16:01:00Z">
        <w:r w:rsidRPr="00A5587B" w:rsidDel="00BD7ECE">
          <w:delText>that</w:delText>
        </w:r>
      </w:del>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ins w:id="1563" w:author="Stephen Brooks" w:date="2022-04-21T16:01:00Z">
        <w:r w:rsidR="00BD7ECE">
          <w:rPr>
            <w:color w:val="000000" w:themeColor="text1"/>
          </w:rPr>
          <w:t xml:space="preserve">the </w:t>
        </w:r>
      </w:ins>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ins w:id="1564" w:author="Stephen Brooks" w:date="2022-04-21T16:01:00Z">
        <w:r w:rsidR="00BD7ECE">
          <w:rPr>
            <w:color w:val="000000" w:themeColor="text1"/>
          </w:rPr>
          <w:t>,</w:t>
        </w:r>
      </w:ins>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ins w:id="1565" w:author="Stephen Brooks" w:date="2022-04-21T16:02:00Z">
        <w:r w:rsidR="00BD7ECE">
          <w:rPr>
            <w:color w:val="000000"/>
          </w:rPr>
          <w:t xml:space="preserve">often </w:t>
        </w:r>
      </w:ins>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4DB2113"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ins w:id="1566" w:author="Stephen Brooks" w:date="2022-04-21T16:02:00Z">
        <w:r w:rsidR="00BD7ECE">
          <w:rPr>
            <w:color w:val="000000"/>
          </w:rPr>
          <w:t>L</w:t>
        </w:r>
      </w:ins>
      <w:del w:id="1567" w:author="Stephen Brooks" w:date="2022-04-21T16:02:00Z">
        <w:r w:rsidDel="00BD7ECE">
          <w:rPr>
            <w:color w:val="000000"/>
          </w:rPr>
          <w:delText>l</w:delText>
        </w:r>
      </w:del>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ins w:id="1568" w:author="Stephen Brooks" w:date="2022-04-21T16:02:00Z">
        <w:r w:rsidR="00BD7ECE">
          <w:rPr>
            <w:i/>
            <w:iCs/>
            <w:color w:val="000000"/>
          </w:rPr>
          <w:t>B</w:t>
        </w:r>
      </w:ins>
      <w:del w:id="1569" w:author="Stephen Brooks" w:date="2022-04-21T16:02:00Z">
        <w:r w:rsidRPr="00D25B21" w:rsidDel="00BD7ECE">
          <w:rPr>
            <w:i/>
            <w:iCs/>
            <w:color w:val="000000"/>
          </w:rPr>
          <w:delText>b</w:delText>
        </w:r>
      </w:del>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ins w:id="1570" w:author="Stephen Brooks" w:date="2022-04-21T16:02:00Z"/>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ins w:id="1571" w:author="Stephen Brooks" w:date="2022-04-21T16:02:00Z"/>
          <w:color w:val="000000"/>
        </w:rPr>
      </w:pPr>
    </w:p>
    <w:p w14:paraId="58E96EA9" w14:textId="0E473452" w:rsidR="00BD7ECE" w:rsidRDefault="00BD7ECE">
      <w:pPr>
        <w:spacing w:line="360" w:lineRule="auto"/>
        <w:ind w:firstLine="720"/>
        <w:jc w:val="both"/>
        <w:rPr>
          <w:ins w:id="1572" w:author="Stephen Brooks" w:date="2022-04-21T16:02:00Z"/>
          <w:color w:val="000000"/>
        </w:rPr>
      </w:pPr>
    </w:p>
    <w:p w14:paraId="5CAEE8FB" w14:textId="3D2CD20E" w:rsidR="00BD7ECE" w:rsidRDefault="00BD7ECE">
      <w:pPr>
        <w:spacing w:line="360" w:lineRule="auto"/>
        <w:ind w:firstLine="720"/>
        <w:jc w:val="both"/>
        <w:rPr>
          <w:ins w:id="1573" w:author="Stephen Brooks" w:date="2022-04-21T16:02:00Z"/>
          <w:color w:val="000000"/>
        </w:rPr>
      </w:pPr>
    </w:p>
    <w:p w14:paraId="7B833A00" w14:textId="745506CF" w:rsidR="00BD7ECE" w:rsidRDefault="00BD7ECE">
      <w:pPr>
        <w:spacing w:line="360" w:lineRule="auto"/>
        <w:ind w:firstLine="720"/>
        <w:jc w:val="both"/>
        <w:rPr>
          <w:ins w:id="1574" w:author="Stephen Brooks" w:date="2022-04-21T16:02:00Z"/>
          <w:color w:val="000000"/>
        </w:rPr>
      </w:pPr>
    </w:p>
    <w:p w14:paraId="7CF33A4B" w14:textId="77777777" w:rsidR="00BD7ECE" w:rsidRDefault="00BD7ECE">
      <w:pPr>
        <w:spacing w:line="360" w:lineRule="auto"/>
        <w:ind w:firstLine="720"/>
        <w:jc w:val="both"/>
        <w:rPr>
          <w:color w:val="000000"/>
        </w:rPr>
        <w:pPrChange w:id="1575" w:author="Stephen Brooks" w:date="2022-04-21T09:33:00Z">
          <w:pPr>
            <w:spacing w:line="360" w:lineRule="auto"/>
            <w:jc w:val="both"/>
          </w:pPr>
        </w:pPrChange>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rPr>
          <w:ins w:id="1576" w:author="Stephen Brooks" w:date="2022-04-21T16:02:00Z"/>
        </w:rPr>
      </w:pPr>
      <w:r>
        <w:t xml:space="preserve">Table 6.1: </w:t>
      </w:r>
      <w:r w:rsidR="00DE197A">
        <w:t>T</w:t>
      </w:r>
      <w:r>
        <w:t>ask arrangement of user study</w:t>
      </w:r>
    </w:p>
    <w:p w14:paraId="7BE4E1A1" w14:textId="16B0D108" w:rsidR="00BD7ECE" w:rsidRDefault="00BD7ECE" w:rsidP="003C6924">
      <w:pPr>
        <w:spacing w:line="360" w:lineRule="auto"/>
        <w:jc w:val="both"/>
        <w:rPr>
          <w:ins w:id="1577" w:author="Stephen Brooks" w:date="2022-04-21T16:03:00Z"/>
        </w:rPr>
      </w:pPr>
    </w:p>
    <w:p w14:paraId="184FD6FB" w14:textId="49F72211" w:rsidR="00BD7ECE" w:rsidRDefault="00BD7ECE" w:rsidP="003C6924">
      <w:pPr>
        <w:spacing w:line="360" w:lineRule="auto"/>
        <w:jc w:val="both"/>
        <w:rPr>
          <w:ins w:id="1578" w:author="Stephen Brooks" w:date="2022-04-21T16:03:00Z"/>
        </w:rPr>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1CF5F640"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As we have four </w:t>
      </w:r>
      <w:del w:id="1579" w:author="Stephen Brooks" w:date="2022-04-21T16:03:00Z">
        <w:r w:rsidDel="00BD7ECE">
          <w:rPr>
            <w:rFonts w:eastAsiaTheme="minorHAnsi"/>
            <w:lang w:val="en-GB" w:eastAsia="en-US"/>
          </w:rPr>
          <w:delText xml:space="preserve">independent </w:delText>
        </w:r>
      </w:del>
      <w:r>
        <w:rPr>
          <w:rFonts w:eastAsiaTheme="minorHAnsi"/>
          <w:lang w:val="en-GB" w:eastAsia="en-US"/>
        </w:rPr>
        <w:t xml:space="preserve">components in our study and each component </w:t>
      </w:r>
      <w:proofErr w:type="gramStart"/>
      <w:r>
        <w:rPr>
          <w:rFonts w:eastAsiaTheme="minorHAnsi"/>
          <w:lang w:val="en-GB" w:eastAsia="en-US"/>
        </w:rPr>
        <w:t>has</w:t>
      </w:r>
      <w:proofErr w:type="gramEnd"/>
      <w:r>
        <w:rPr>
          <w:rFonts w:eastAsiaTheme="minorHAnsi"/>
          <w:lang w:val="en-GB" w:eastAsia="en-US"/>
        </w:rPr>
        <w:t xml:space="preserve">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59F272DD"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del w:id="1580" w:author="Stephen Brooks" w:date="2022-04-21T16:04:00Z">
        <w:r w:rsidDel="00865DC3">
          <w:rPr>
            <w:color w:val="000000" w:themeColor="text1"/>
          </w:rPr>
          <w:delText xml:space="preserve">might </w:delText>
        </w:r>
      </w:del>
      <w:ins w:id="1581" w:author="Stephen Brooks" w:date="2022-04-21T16:04:00Z">
        <w:r w:rsidR="00865DC3">
          <w:rPr>
            <w:color w:val="000000" w:themeColor="text1"/>
          </w:rPr>
          <w:t xml:space="preserve">are more likely to </w:t>
        </w:r>
      </w:ins>
      <w:r>
        <w:rPr>
          <w:color w:val="000000" w:themeColor="text1"/>
        </w:rPr>
        <w:t>suffer from eyesight issues.</w:t>
      </w:r>
    </w:p>
    <w:p w14:paraId="310B7F3C" w14:textId="77777777"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298BA082" w:rsidR="003C6924" w:rsidDel="00865DC3" w:rsidRDefault="003C6924" w:rsidP="00CA7F54">
      <w:pPr>
        <w:pStyle w:val="ListParagraph"/>
        <w:numPr>
          <w:ilvl w:val="0"/>
          <w:numId w:val="24"/>
        </w:numPr>
        <w:spacing w:line="360" w:lineRule="auto"/>
        <w:jc w:val="both"/>
        <w:rPr>
          <w:del w:id="1582" w:author="Stephen Brooks" w:date="2022-04-21T16:05:00Z"/>
          <w:color w:val="000000" w:themeColor="text1"/>
        </w:rPr>
      </w:pPr>
      <w:del w:id="1583" w:author="Stephen Brooks" w:date="2022-04-21T16:05:00Z">
        <w:r w:rsidDel="00865DC3">
          <w:rPr>
            <w:b/>
            <w:bCs/>
            <w:color w:val="000000" w:themeColor="text1"/>
          </w:rPr>
          <w:delText>Head Mobility</w:delText>
        </w:r>
        <w:r w:rsidRPr="002B1752" w:rsidDel="00865DC3">
          <w:rPr>
            <w:color w:val="000000" w:themeColor="text1"/>
          </w:rPr>
          <w:delText>:</w:delText>
        </w:r>
        <w:r w:rsidDel="00865DC3">
          <w:rPr>
            <w:color w:val="000000" w:themeColor="text1"/>
          </w:rPr>
          <w:delText xml:space="preserve"> People who suffers from brain disorders are not considered for the study.</w:delText>
        </w:r>
      </w:del>
    </w:p>
    <w:p w14:paraId="0E425D40" w14:textId="6F54E456" w:rsidR="003C6924" w:rsidRDefault="003C6924" w:rsidP="00CA7F54">
      <w:pPr>
        <w:pStyle w:val="ListParagraph"/>
        <w:numPr>
          <w:ilvl w:val="0"/>
          <w:numId w:val="24"/>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w:t>
      </w:r>
      <w:ins w:id="1584" w:author="Stephen Brooks" w:date="2022-04-21T16:04:00Z">
        <w:r w:rsidR="00865DC3">
          <w:rPr>
            <w:color w:val="000000" w:themeColor="text1"/>
          </w:rPr>
          <w:t>are</w:t>
        </w:r>
      </w:ins>
      <w:del w:id="1585" w:author="Stephen Brooks" w:date="2022-04-21T16:04:00Z">
        <w:r w:rsidDel="00865DC3">
          <w:rPr>
            <w:color w:val="000000" w:themeColor="text1"/>
          </w:rPr>
          <w:delText>must</w:delText>
        </w:r>
      </w:del>
      <w:r>
        <w:rPr>
          <w:color w:val="000000" w:themeColor="text1"/>
        </w:rPr>
        <w:t xml:space="preserve"> not be disabled </w:t>
      </w:r>
      <w:ins w:id="1586" w:author="Stephen Brooks" w:date="2022-04-21T16:04:00Z">
        <w:r w:rsidR="00865DC3">
          <w:rPr>
            <w:color w:val="000000" w:themeColor="text1"/>
          </w:rPr>
          <w:t xml:space="preserve">in a way </w:t>
        </w:r>
      </w:ins>
      <w:r>
        <w:rPr>
          <w:color w:val="000000" w:themeColor="text1"/>
        </w:rPr>
        <w:t xml:space="preserve">which prevents them from using keyboard, mouse, browse the web or use computer. </w:t>
      </w:r>
    </w:p>
    <w:p w14:paraId="23000C29"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CA7F54">
      <w:pPr>
        <w:pStyle w:val="ListParagraph"/>
        <w:numPr>
          <w:ilvl w:val="0"/>
          <w:numId w:val="24"/>
        </w:numPr>
        <w:spacing w:line="360" w:lineRule="auto"/>
        <w:jc w:val="both"/>
        <w:rPr>
          <w:ins w:id="1587" w:author="Stephen Brooks" w:date="2022-04-21T16:05:00Z"/>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ins w:id="1588" w:author="Stephen Brooks" w:date="2022-04-21T16:05:00Z"/>
          <w:b/>
          <w:bCs/>
          <w:color w:val="000000" w:themeColor="text1"/>
        </w:rPr>
      </w:pPr>
    </w:p>
    <w:p w14:paraId="1EB1CDEE" w14:textId="77777777" w:rsidR="00865DC3" w:rsidRPr="002B1752" w:rsidRDefault="00865DC3">
      <w:pPr>
        <w:pStyle w:val="ListParagraph"/>
        <w:spacing w:line="360" w:lineRule="auto"/>
        <w:jc w:val="both"/>
        <w:rPr>
          <w:color w:val="000000" w:themeColor="text1"/>
        </w:rPr>
        <w:pPrChange w:id="1589" w:author="Stephen Brooks" w:date="2022-04-21T16:05:00Z">
          <w:pPr>
            <w:pStyle w:val="ListParagraph"/>
            <w:numPr>
              <w:numId w:val="24"/>
            </w:numPr>
            <w:spacing w:line="360" w:lineRule="auto"/>
            <w:ind w:hanging="360"/>
            <w:jc w:val="both"/>
          </w:pPr>
        </w:pPrChange>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5945E5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w:t>
      </w:r>
      <w:del w:id="1590" w:author="Stephen Brooks" w:date="2022-04-21T16:05:00Z">
        <w:r w:rsidDel="00865DC3">
          <w:rPr>
            <w:rFonts w:eastAsiaTheme="minorHAnsi"/>
            <w:lang w:val="en-GB" w:eastAsia="en-US"/>
          </w:rPr>
          <w:delText xml:space="preserve">easily </w:delText>
        </w:r>
      </w:del>
      <w:r>
        <w:rPr>
          <w:rFonts w:eastAsiaTheme="minorHAnsi"/>
          <w:lang w:val="en-GB" w:eastAsia="en-US"/>
        </w:rPr>
        <w:t xml:space="preserve">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w:t>
      </w:r>
      <w:del w:id="1591" w:author="Stephen Brooks" w:date="2022-04-21T16:05:00Z">
        <w:r w:rsidDel="00865DC3">
          <w:rPr>
            <w:rFonts w:eastAsiaTheme="minorHAnsi"/>
            <w:lang w:val="en-GB" w:eastAsia="en-US"/>
          </w:rPr>
          <w:delText xml:space="preserve"> a</w:delText>
        </w:r>
      </w:del>
      <w:r>
        <w:rPr>
          <w:rFonts w:eastAsiaTheme="minorHAnsi"/>
          <w:lang w:val="en-GB" w:eastAsia="en-US"/>
        </w:rPr>
        <w:t xml:space="preserve"> with more detail</w:t>
      </w:r>
      <w:ins w:id="1592" w:author="Stephen Brooks" w:date="2022-04-21T16:05:00Z">
        <w:r w:rsidR="00865DC3">
          <w:rPr>
            <w:rFonts w:eastAsiaTheme="minorHAnsi"/>
            <w:lang w:val="en-GB" w:eastAsia="en-US"/>
          </w:rPr>
          <w:t>ed</w:t>
        </w:r>
      </w:ins>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5CF64FF1"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r>
      <w:del w:id="1593" w:author="Stephen Brooks" w:date="2022-04-21T16:06:00Z">
        <w:r w:rsidRPr="001775CB" w:rsidDel="00865DC3">
          <w:rPr>
            <w:rFonts w:eastAsiaTheme="minorHAnsi"/>
            <w:b/>
            <w:bCs/>
            <w:lang w:val="en-GB" w:eastAsia="en-US"/>
          </w:rPr>
          <w:delText xml:space="preserve">Making </w:delText>
        </w:r>
      </w:del>
      <w:r w:rsidRPr="001775CB">
        <w:rPr>
          <w:rFonts w:eastAsiaTheme="minorHAnsi"/>
          <w:b/>
          <w:bCs/>
          <w:lang w:val="en-GB" w:eastAsia="en-US"/>
        </w:rPr>
        <w:t>Schedul</w:t>
      </w:r>
      <w:ins w:id="1594" w:author="Stephen Brooks" w:date="2022-04-21T16:06:00Z">
        <w:r w:rsidR="00865DC3">
          <w:rPr>
            <w:rFonts w:eastAsiaTheme="minorHAnsi"/>
            <w:b/>
            <w:bCs/>
            <w:lang w:val="en-GB" w:eastAsia="en-US"/>
          </w:rPr>
          <w:t>ing</w:t>
        </w:r>
      </w:ins>
      <w:del w:id="1595" w:author="Stephen Brooks" w:date="2022-04-21T16:06:00Z">
        <w:r w:rsidRPr="001775CB" w:rsidDel="00865DC3">
          <w:rPr>
            <w:rFonts w:eastAsiaTheme="minorHAnsi"/>
            <w:b/>
            <w:bCs/>
            <w:lang w:val="en-GB" w:eastAsia="en-US"/>
          </w:rPr>
          <w:delText>e</w:delText>
        </w:r>
      </w:del>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065AEA8" w:rsidR="003C6924" w:rsidDel="00865DC3" w:rsidRDefault="003C6924" w:rsidP="003C6924">
      <w:pPr>
        <w:autoSpaceDE w:val="0"/>
        <w:autoSpaceDN w:val="0"/>
        <w:adjustRightInd w:val="0"/>
        <w:spacing w:line="360" w:lineRule="auto"/>
        <w:jc w:val="both"/>
        <w:rPr>
          <w:del w:id="1596" w:author="Stephen Brooks" w:date="2022-04-21T16:06:00Z"/>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07EA68A2" w14:textId="46BCBD3B" w:rsidR="00865DC3" w:rsidRDefault="00865DC3" w:rsidP="003C6924">
      <w:pPr>
        <w:autoSpaceDE w:val="0"/>
        <w:autoSpaceDN w:val="0"/>
        <w:adjustRightInd w:val="0"/>
        <w:spacing w:line="360" w:lineRule="auto"/>
        <w:jc w:val="both"/>
        <w:rPr>
          <w:ins w:id="1597" w:author="Stephen Brooks" w:date="2022-04-21T16:06:00Z"/>
          <w:b/>
          <w:bCs/>
          <w:color w:val="000000" w:themeColor="text1"/>
        </w:rPr>
      </w:pPr>
    </w:p>
    <w:p w14:paraId="51B46AFB" w14:textId="77777777" w:rsidR="00865DC3" w:rsidRDefault="00865DC3" w:rsidP="003C6924">
      <w:pPr>
        <w:autoSpaceDE w:val="0"/>
        <w:autoSpaceDN w:val="0"/>
        <w:adjustRightInd w:val="0"/>
        <w:spacing w:line="360" w:lineRule="auto"/>
        <w:jc w:val="both"/>
        <w:rPr>
          <w:ins w:id="1598" w:author="Stephen Brooks" w:date="2022-04-21T16:06:00Z"/>
          <w:color w:val="000000" w:themeColor="text1"/>
        </w:rPr>
      </w:pPr>
    </w:p>
    <w:p w14:paraId="12538A65" w14:textId="77777777" w:rsidR="003C6924" w:rsidRPr="00446570" w:rsidDel="00865DC3" w:rsidRDefault="003C6924" w:rsidP="003C6924">
      <w:pPr>
        <w:autoSpaceDE w:val="0"/>
        <w:autoSpaceDN w:val="0"/>
        <w:adjustRightInd w:val="0"/>
        <w:spacing w:line="360" w:lineRule="auto"/>
        <w:jc w:val="both"/>
        <w:rPr>
          <w:del w:id="1599" w:author="Stephen Brooks" w:date="2022-04-21T16:06:00Z"/>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ins w:id="1600" w:author="Stephen Brooks" w:date="2022-04-21T16:06:00Z">
        <w:r w:rsidR="00865DC3">
          <w:rPr>
            <w:b/>
            <w:bCs/>
            <w:color w:val="000000" w:themeColor="text1"/>
          </w:rPr>
          <w:t xml:space="preserve">of </w:t>
        </w:r>
      </w:ins>
      <w:r w:rsidRPr="0095751A">
        <w:rPr>
          <w:b/>
          <w:bCs/>
          <w:color w:val="000000" w:themeColor="text1"/>
        </w:rPr>
        <w:t>Event</w:t>
      </w:r>
    </w:p>
    <w:p w14:paraId="1E72C404" w14:textId="2BC7EEA2"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ins w:id="1601" w:author="Stephen Brooks" w:date="2022-04-21T16:07:00Z">
        <w:r w:rsidR="009D5039">
          <w:rPr>
            <w:color w:val="000000" w:themeColor="text1"/>
          </w:rPr>
          <w:t>w</w:t>
        </w:r>
      </w:ins>
      <w:del w:id="1602" w:author="Stephen Brooks" w:date="2022-04-21T16:07:00Z">
        <w:r w:rsidDel="009D5039">
          <w:rPr>
            <w:color w:val="000000" w:themeColor="text1"/>
          </w:rPr>
          <w:delText xml:space="preserve">is </w:delText>
        </w:r>
      </w:del>
      <w:ins w:id="1603" w:author="Stephen Brooks" w:date="2022-04-21T16:07:00Z">
        <w:r w:rsidR="009D5039">
          <w:rPr>
            <w:color w:val="000000" w:themeColor="text1"/>
          </w:rPr>
          <w:t xml:space="preserve">as </w:t>
        </w:r>
      </w:ins>
      <w:r>
        <w:rPr>
          <w:color w:val="000000" w:themeColor="text1"/>
        </w:rPr>
        <w:t>created through the online meeting platform or conferencing tool such as MS Teams</w:t>
      </w:r>
      <w:ins w:id="1604" w:author="Stephen Brooks" w:date="2022-04-21T16:07:00Z">
        <w:r w:rsidR="009D5039">
          <w:rPr>
            <w:color w:val="000000" w:themeColor="text1"/>
          </w:rPr>
          <w:t xml:space="preserve">. </w:t>
        </w:r>
        <w:del w:id="1605" w:author="Rashid Islam" w:date="2022-04-22T02:15:00Z">
          <w:r w:rsidR="009D5039" w:rsidDel="00415399">
            <w:rPr>
              <w:color w:val="000000" w:themeColor="text1"/>
            </w:rPr>
            <w:delText xml:space="preserve"> </w:delText>
          </w:r>
        </w:del>
        <w:r w:rsidR="009D5039">
          <w:rPr>
            <w:color w:val="000000" w:themeColor="text1"/>
          </w:rPr>
          <w:t>T</w:t>
        </w:r>
      </w:ins>
      <w:del w:id="1606" w:author="Stephen Brooks" w:date="2022-04-21T16:07:00Z">
        <w:r w:rsidDel="009D5039">
          <w:rPr>
            <w:color w:val="000000" w:themeColor="text1"/>
          </w:rPr>
          <w:delText>, t</w:delText>
        </w:r>
      </w:del>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ins w:id="1607" w:author="Stephen Brooks" w:date="2022-04-21T16:08:00Z">
        <w:r w:rsidR="009D5039">
          <w:rPr>
            <w:color w:val="000000" w:themeColor="text1"/>
          </w:rPr>
          <w:t xml:space="preserve"> </w:t>
        </w:r>
      </w:ins>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ins w:id="1608" w:author="Stephen Brooks" w:date="2022-04-21T16:46:00Z">
        <w:r w:rsidR="003A5D26">
          <w:rPr>
            <w:rFonts w:eastAsiaTheme="minorHAnsi"/>
            <w:b/>
            <w:bCs/>
            <w:lang w:val="en-GB" w:eastAsia="en-US"/>
          </w:rPr>
          <w:t xml:space="preserve">Overview of the </w:t>
        </w:r>
      </w:ins>
      <w:r w:rsidRPr="00162E4A">
        <w:rPr>
          <w:rFonts w:eastAsiaTheme="minorHAnsi"/>
          <w:b/>
          <w:bCs/>
          <w:lang w:val="en-GB" w:eastAsia="en-US"/>
        </w:rPr>
        <w:t>Questionnaire</w:t>
      </w:r>
      <w:ins w:id="1609" w:author="Stephen Brooks" w:date="2022-04-21T16:46:00Z">
        <w:r w:rsidR="003A5D26">
          <w:rPr>
            <w:rFonts w:eastAsiaTheme="minorHAnsi"/>
            <w:b/>
            <w:bCs/>
            <w:lang w:val="en-GB" w:eastAsia="en-US"/>
          </w:rPr>
          <w:t xml:space="preserve"> Structure</w:t>
        </w:r>
      </w:ins>
    </w:p>
    <w:p w14:paraId="70F57C0F" w14:textId="1A1F51AA" w:rsidR="003C6924" w:rsidRDefault="003C6924" w:rsidP="003C6924">
      <w:pPr>
        <w:jc w:val="both"/>
        <w:rPr>
          <w:ins w:id="1610" w:author="Stephen Brooks" w:date="2022-04-21T17:06:00Z"/>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6F0537" w:rsidRDefault="003C6924">
      <w:pPr>
        <w:pStyle w:val="ListParagraph"/>
        <w:numPr>
          <w:ilvl w:val="0"/>
          <w:numId w:val="27"/>
        </w:numPr>
        <w:jc w:val="both"/>
        <w:rPr>
          <w:color w:val="000000" w:themeColor="text1"/>
          <w:rPrChange w:id="1611" w:author="Stephen Brooks" w:date="2022-04-21T17:06:00Z">
            <w:rPr/>
          </w:rPrChange>
        </w:rPr>
      </w:pPr>
      <w:r>
        <w:rPr>
          <w:color w:val="000000" w:themeColor="text1"/>
        </w:rPr>
        <w:t>Component Questions</w:t>
      </w:r>
    </w:p>
    <w:p w14:paraId="2454176B" w14:textId="77777777" w:rsidR="003C6924" w:rsidRPr="008A01F7" w:rsidRDefault="003C6924" w:rsidP="00CA7F54">
      <w:pPr>
        <w:pStyle w:val="ListParagraph"/>
        <w:numPr>
          <w:ilvl w:val="0"/>
          <w:numId w:val="27"/>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Cy&#10;uuEY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s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YY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Aie&#10;dqS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ins w:id="1612" w:author="Stephen Brooks" w:date="2022-04-21T16:31:00Z"/>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ins w:id="1613" w:author="Stephen Brooks" w:date="2022-04-21T16:31:00Z"/>
          <w:rFonts w:eastAsiaTheme="minorHAnsi"/>
          <w:lang w:val="en-GB" w:eastAsia="en-US"/>
        </w:rPr>
      </w:pPr>
    </w:p>
    <w:p w14:paraId="281E3F7E" w14:textId="034647D8" w:rsidR="00CA0B97" w:rsidRPr="00CA0B97" w:rsidRDefault="00CA0B97" w:rsidP="00CA0B97">
      <w:pPr>
        <w:autoSpaceDE w:val="0"/>
        <w:autoSpaceDN w:val="0"/>
        <w:adjustRightInd w:val="0"/>
        <w:spacing w:line="360" w:lineRule="auto"/>
        <w:jc w:val="both"/>
        <w:rPr>
          <w:ins w:id="1614" w:author="Stephen Brooks" w:date="2022-04-21T16:34:00Z"/>
          <w:rFonts w:eastAsiaTheme="minorHAnsi"/>
          <w:lang w:val="en-GB" w:eastAsia="en-US"/>
          <w:rPrChange w:id="1615" w:author="Stephen Brooks" w:date="2022-04-21T16:35:00Z">
            <w:rPr>
              <w:ins w:id="1616" w:author="Stephen Brooks" w:date="2022-04-21T16:34:00Z"/>
              <w:b/>
              <w:bCs/>
              <w:u w:val="single"/>
            </w:rPr>
          </w:rPrChange>
        </w:rPr>
      </w:pPr>
      <w:ins w:id="1617" w:author="Stephen Brooks" w:date="2022-04-21T16:32:00Z">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ins>
      <w:ins w:id="1618" w:author="Stephen Brooks" w:date="2022-04-21T16:35:00Z">
        <w:r>
          <w:rPr>
            <w:rFonts w:eastAsiaTheme="minorHAnsi"/>
            <w:lang w:val="en-GB" w:eastAsia="en-US"/>
          </w:rPr>
          <w:t xml:space="preserve"> </w:t>
        </w:r>
      </w:ins>
      <w:ins w:id="1619" w:author="Stephen Brooks" w:date="2022-04-21T16:34:00Z">
        <w:r>
          <w:t>After completion of explanation, the participant is asked to hit ‘Start’ button as the following screen:</w:t>
        </w:r>
      </w:ins>
    </w:p>
    <w:p w14:paraId="2B768E21" w14:textId="77777777" w:rsidR="00CA0B97" w:rsidRDefault="00CA0B97" w:rsidP="00CA0B97">
      <w:pPr>
        <w:rPr>
          <w:ins w:id="1620" w:author="Stephen Brooks" w:date="2022-04-21T16:34:00Z"/>
          <w:b/>
          <w:bCs/>
          <w:u w:val="single"/>
        </w:rPr>
      </w:pPr>
    </w:p>
    <w:p w14:paraId="7E375B28" w14:textId="77777777" w:rsidR="00CA0B97" w:rsidRDefault="00CA0B97" w:rsidP="00CA0B97">
      <w:pPr>
        <w:rPr>
          <w:ins w:id="1621" w:author="Stephen Brooks" w:date="2022-04-21T16:34:00Z"/>
          <w:b/>
          <w:bCs/>
          <w:u w:val="single"/>
        </w:rPr>
      </w:pPr>
      <w:ins w:id="1622" w:author="Stephen Brooks" w:date="2022-04-21T16:34:00Z">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ins>
    </w:p>
    <w:p w14:paraId="2CB0FF33" w14:textId="64E452F2" w:rsidR="00CA0B97" w:rsidRPr="00FD5AB3" w:rsidRDefault="00CA0B97" w:rsidP="00CA0B97">
      <w:pPr>
        <w:rPr>
          <w:ins w:id="1623" w:author="Stephen Brooks" w:date="2022-04-21T16:34:00Z"/>
        </w:rPr>
      </w:pPr>
      <w:ins w:id="1624" w:author="Stephen Brooks" w:date="2022-04-21T16:34:00Z">
        <w:r>
          <w:br/>
        </w:r>
        <w:r w:rsidRPr="00FD5AB3">
          <w:t>Figure</w:t>
        </w:r>
        <w:r>
          <w:t xml:space="preserve"> 6.</w:t>
        </w:r>
      </w:ins>
      <w:ins w:id="1625" w:author="Stephen Brooks" w:date="2022-04-21T16:35:00Z">
        <w:r>
          <w:t>3</w:t>
        </w:r>
      </w:ins>
      <w:ins w:id="1626" w:author="Stephen Brooks" w:date="2022-04-21T16:34:00Z">
        <w:r w:rsidRPr="00FD5AB3">
          <w:t xml:space="preserve">: </w:t>
        </w:r>
        <w:r>
          <w:t>Module</w:t>
        </w:r>
        <w:r w:rsidRPr="00FD5AB3">
          <w:t xml:space="preserve"> Start View </w:t>
        </w:r>
      </w:ins>
    </w:p>
    <w:p w14:paraId="1D3B1023" w14:textId="77777777" w:rsidR="00CA0B97" w:rsidRDefault="00CA0B97" w:rsidP="00CA0B97">
      <w:pPr>
        <w:rPr>
          <w:ins w:id="1627" w:author="Stephen Brooks" w:date="2022-04-21T16:34:00Z"/>
          <w:b/>
          <w:bCs/>
          <w:u w:val="single"/>
        </w:rPr>
      </w:pPr>
    </w:p>
    <w:p w14:paraId="7DE6C290" w14:textId="77777777" w:rsidR="00CA0B97" w:rsidRDefault="00CA0B97" w:rsidP="00CA0B97">
      <w:pPr>
        <w:rPr>
          <w:ins w:id="1628" w:author="Stephen Brooks" w:date="2022-04-21T16:34:00Z"/>
          <w:b/>
          <w:bCs/>
          <w:u w:val="single"/>
        </w:rPr>
      </w:pPr>
    </w:p>
    <w:p w14:paraId="2E951088" w14:textId="22B50495" w:rsidR="00CA0B97" w:rsidRPr="00CA0B97" w:rsidRDefault="00CA0B97" w:rsidP="003C6924">
      <w:pPr>
        <w:autoSpaceDE w:val="0"/>
        <w:autoSpaceDN w:val="0"/>
        <w:adjustRightInd w:val="0"/>
        <w:spacing w:line="360" w:lineRule="auto"/>
        <w:jc w:val="both"/>
        <w:rPr>
          <w:rPrChange w:id="1629" w:author="Stephen Brooks" w:date="2022-04-21T16:35:00Z">
            <w:rPr>
              <w:rFonts w:eastAsiaTheme="minorHAnsi"/>
              <w:lang w:val="en-GB" w:eastAsia="en-US"/>
            </w:rPr>
          </w:rPrChange>
        </w:rPr>
      </w:pPr>
      <w:ins w:id="1630" w:author="Stephen Brooks" w:date="2022-04-21T16:34:00Z">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CA0B97">
          <w:rPr>
            <w:rFonts w:eastAsiaTheme="minorHAnsi"/>
            <w:lang w:val="en-GB" w:eastAsia="en-US"/>
            <w:rPrChange w:id="1631" w:author="Stephen Brooks" w:date="2022-04-21T16:35:00Z">
              <w:rPr/>
            </w:rPrChange>
          </w:rPr>
          <w:t>present</w:t>
        </w:r>
        <w:r>
          <w:t xml:space="preserve"> </w:t>
        </w:r>
        <w:r w:rsidRPr="00DC40D6">
          <w:t xml:space="preserve">one question at a time. </w:t>
        </w:r>
      </w:ins>
      <w:ins w:id="1632" w:author="Stephen Brooks" w:date="2022-04-21T16:33:00Z">
        <w:r>
          <w:rPr>
            <w:rFonts w:eastAsiaTheme="minorHAnsi"/>
            <w:lang w:val="en-GB" w:eastAsia="en-US"/>
          </w:rPr>
          <w:t>Figure 6.</w:t>
        </w:r>
      </w:ins>
      <w:ins w:id="1633" w:author="Stephen Brooks" w:date="2022-04-21T16:36:00Z">
        <w:r>
          <w:rPr>
            <w:rFonts w:eastAsiaTheme="minorHAnsi"/>
            <w:lang w:val="en-GB" w:eastAsia="en-US"/>
          </w:rPr>
          <w:t>4</w:t>
        </w:r>
      </w:ins>
      <w:ins w:id="1634" w:author="Stephen Brooks" w:date="2022-04-21T16:33:00Z">
        <w:r>
          <w:rPr>
            <w:rFonts w:eastAsiaTheme="minorHAnsi"/>
            <w:lang w:val="en-GB" w:eastAsia="en-US"/>
          </w:rPr>
          <w:t xml:space="preserve"> shows the overall layout of the questions</w:t>
        </w:r>
      </w:ins>
      <w:ins w:id="1635" w:author="Stephen Brooks" w:date="2022-04-21T16:36:00Z">
        <w:r>
          <w:rPr>
            <w:rFonts w:eastAsiaTheme="minorHAnsi"/>
            <w:lang w:val="en-GB" w:eastAsia="en-US"/>
          </w:rPr>
          <w:t xml:space="preserve"> and Figure 6.5 shows an example question</w:t>
        </w:r>
      </w:ins>
      <w:ins w:id="1636" w:author="Stephen Brooks" w:date="2022-04-21T16:33:00Z">
        <w:r>
          <w:rPr>
            <w:rFonts w:eastAsiaTheme="minorHAnsi"/>
            <w:lang w:val="en-GB" w:eastAsia="en-US"/>
          </w:rPr>
          <w:t xml:space="preserve">.  </w:t>
        </w:r>
      </w:ins>
    </w:p>
    <w:p w14:paraId="2FD5A338" w14:textId="46F297B1" w:rsidR="003C6924" w:rsidRDefault="003C6924" w:rsidP="003C6924">
      <w:pPr>
        <w:autoSpaceDE w:val="0"/>
        <w:autoSpaceDN w:val="0"/>
        <w:adjustRightInd w:val="0"/>
        <w:spacing w:line="360" w:lineRule="auto"/>
        <w:jc w:val="both"/>
        <w:rPr>
          <w:ins w:id="1637" w:author="Stephen Brooks" w:date="2022-04-21T16:31:00Z"/>
          <w:rFonts w:eastAsiaTheme="minorHAnsi"/>
          <w:b/>
          <w:bCs/>
          <w:lang w:val="en-GB" w:eastAsia="en-US"/>
        </w:rPr>
      </w:pPr>
    </w:p>
    <w:p w14:paraId="0C9107A8" w14:textId="49B732DA" w:rsidR="00CA0B97" w:rsidRDefault="00CA0B97" w:rsidP="00CA0B97">
      <w:pPr>
        <w:rPr>
          <w:ins w:id="1638" w:author="Stephen Brooks" w:date="2022-04-21T16:31:00Z"/>
          <w:b/>
          <w:bCs/>
          <w:u w:val="single"/>
        </w:rPr>
      </w:pPr>
      <w:ins w:id="1639" w:author="Stephen Brooks" w:date="2022-04-21T16:31:00Z">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ins>
      <w:ins w:id="1640" w:author="Stephen Brooks" w:date="2022-04-21T16:33:00Z">
        <w:r>
          <w:t>6</w:t>
        </w:r>
      </w:ins>
      <w:ins w:id="1641" w:author="Stephen Brooks" w:date="2022-04-21T16:31:00Z">
        <w:r>
          <w:t>.</w:t>
        </w:r>
      </w:ins>
      <w:ins w:id="1642" w:author="Stephen Brooks" w:date="2022-04-21T16:36:00Z">
        <w:r>
          <w:t>4</w:t>
        </w:r>
      </w:ins>
      <w:ins w:id="1643" w:author="Stephen Brooks" w:date="2022-04-21T16:31:00Z">
        <w:r w:rsidRPr="00FD5AB3">
          <w:t>: Layout of Questionnaire View</w:t>
        </w:r>
      </w:ins>
    </w:p>
    <w:p w14:paraId="32DF76E6" w14:textId="77777777" w:rsidR="00CA0B97" w:rsidRDefault="00CA0B97" w:rsidP="00CA0B97">
      <w:pPr>
        <w:rPr>
          <w:ins w:id="1644" w:author="Stephen Brooks" w:date="2022-04-21T16:31:00Z"/>
          <w:b/>
          <w:bCs/>
          <w:u w:val="single"/>
        </w:rPr>
      </w:pPr>
    </w:p>
    <w:p w14:paraId="5DBC41EB" w14:textId="77777777" w:rsidR="00CA0B97" w:rsidRDefault="00CA0B97" w:rsidP="00CA0B97">
      <w:pPr>
        <w:rPr>
          <w:ins w:id="1645" w:author="Stephen Brooks" w:date="2022-04-21T16:31:00Z"/>
          <w:b/>
          <w:bCs/>
          <w:u w:val="single"/>
        </w:rPr>
      </w:pPr>
    </w:p>
    <w:p w14:paraId="435E74EA" w14:textId="77777777" w:rsidR="00CA0B97" w:rsidRDefault="00CA0B97" w:rsidP="00CA0B97">
      <w:pPr>
        <w:rPr>
          <w:ins w:id="1646" w:author="Stephen Brooks" w:date="2022-04-21T16:31:00Z"/>
          <w:b/>
          <w:bCs/>
          <w:u w:val="single"/>
        </w:rPr>
      </w:pPr>
    </w:p>
    <w:p w14:paraId="19B7FE97" w14:textId="77C22150" w:rsidR="00CA0B97" w:rsidRDefault="003A5D26" w:rsidP="00CA0B97">
      <w:pPr>
        <w:rPr>
          <w:ins w:id="1647" w:author="Stephen Brooks" w:date="2022-04-21T16:31:00Z"/>
          <w:b/>
          <w:bCs/>
          <w:u w:val="single"/>
        </w:rPr>
      </w:pPr>
      <w:ins w:id="1648" w:author="Stephen Brooks" w:date="2022-04-21T16:43:00Z">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ins>
    </w:p>
    <w:p w14:paraId="42AEA891" w14:textId="5D4BD92B" w:rsidR="00CA0B97" w:rsidRPr="00FD5AB3" w:rsidRDefault="00CA0B97" w:rsidP="00CA0B97">
      <w:pPr>
        <w:rPr>
          <w:ins w:id="1649" w:author="Stephen Brooks" w:date="2022-04-21T16:31:00Z"/>
        </w:rPr>
      </w:pPr>
      <w:ins w:id="1650" w:author="Stephen Brooks" w:date="2022-04-21T16:31:00Z">
        <w:r>
          <w:br/>
        </w:r>
        <w:r w:rsidRPr="00FD5AB3">
          <w:t>Figure</w:t>
        </w:r>
        <w:r>
          <w:t xml:space="preserve"> </w:t>
        </w:r>
      </w:ins>
      <w:ins w:id="1651" w:author="Stephen Brooks" w:date="2022-04-21T16:36:00Z">
        <w:r>
          <w:t>6</w:t>
        </w:r>
      </w:ins>
      <w:ins w:id="1652" w:author="Stephen Brooks" w:date="2022-04-21T16:31:00Z">
        <w:r>
          <w:t>.</w:t>
        </w:r>
        <w:r w:rsidRPr="00FD5AB3">
          <w:t xml:space="preserve">5: Sample Question </w:t>
        </w:r>
      </w:ins>
    </w:p>
    <w:p w14:paraId="4185A7FB" w14:textId="77777777" w:rsidR="00CA0B97" w:rsidRDefault="00CA0B97" w:rsidP="00CA0B97">
      <w:pPr>
        <w:rPr>
          <w:ins w:id="1653" w:author="Stephen Brooks" w:date="2022-04-21T16:31:00Z"/>
          <w:b/>
          <w:bCs/>
          <w:u w:val="single"/>
        </w:rPr>
      </w:pPr>
    </w:p>
    <w:p w14:paraId="3F8A11D7" w14:textId="77777777" w:rsidR="00CA0B97" w:rsidRDefault="00CA0B97" w:rsidP="00CA0B97">
      <w:pPr>
        <w:rPr>
          <w:ins w:id="1654" w:author="Stephen Brooks" w:date="2022-04-21T16:31:00Z"/>
          <w:b/>
          <w:bCs/>
          <w:u w:val="single"/>
        </w:rPr>
      </w:pPr>
    </w:p>
    <w:p w14:paraId="59DB93AE" w14:textId="372A8DC1" w:rsidR="003A5D26" w:rsidRDefault="001C1B34">
      <w:pPr>
        <w:autoSpaceDE w:val="0"/>
        <w:autoSpaceDN w:val="0"/>
        <w:adjustRightInd w:val="0"/>
        <w:spacing w:line="360" w:lineRule="auto"/>
        <w:jc w:val="both"/>
        <w:rPr>
          <w:ins w:id="1655" w:author="Stephen Brooks" w:date="2022-04-21T16:31:00Z"/>
        </w:rPr>
        <w:pPrChange w:id="1656" w:author="Stephen Brooks" w:date="2022-04-21T16:38:00Z">
          <w:pPr>
            <w:jc w:val="both"/>
          </w:pPr>
        </w:pPrChange>
      </w:pPr>
      <w:ins w:id="1657" w:author="Stephen Brooks" w:date="2022-04-21T17:30:00Z">
        <w:r>
          <w:t>When presented with a question, the user</w:t>
        </w:r>
      </w:ins>
      <w:ins w:id="1658" w:author="Stephen Brooks" w:date="2022-04-21T16:31:00Z">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ins>
      <w:ins w:id="1659" w:author="Stephen Brooks" w:date="2022-04-21T16:44:00Z">
        <w:r w:rsidR="003A5D26">
          <w:t xml:space="preserve">An example question is shown in Figure 6.5.  </w:t>
        </w:r>
      </w:ins>
      <w:ins w:id="1660" w:author="Stephen Brooks" w:date="2022-04-21T16:31:00Z">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ins>
      <w:ins w:id="1661" w:author="Stephen Brooks" w:date="2022-04-21T16:44:00Z">
        <w:r w:rsidR="003A5D26">
          <w:t xml:space="preserve">   We will r</w:t>
        </w:r>
      </w:ins>
      <w:ins w:id="1662" w:author="Stephen Brooks" w:date="2022-04-21T16:45:00Z">
        <w:r w:rsidR="003A5D26">
          <w:t xml:space="preserve">eturn to </w:t>
        </w:r>
      </w:ins>
      <w:ins w:id="1663" w:author="Stephen Brooks" w:date="2022-04-21T17:30:00Z">
        <w:r>
          <w:t xml:space="preserve">the internal </w:t>
        </w:r>
      </w:ins>
      <w:ins w:id="1664" w:author="Stephen Brooks" w:date="2022-04-21T16:45:00Z">
        <w:r w:rsidR="003A5D26">
          <w:t>format of the component questions in section 6.</w:t>
        </w:r>
      </w:ins>
      <w:ins w:id="1665" w:author="Stephen Brooks" w:date="2022-04-21T16:46:00Z">
        <w:r w:rsidR="003A5D26">
          <w:t>6.6</w:t>
        </w:r>
      </w:ins>
      <w:ins w:id="1666" w:author="Stephen Brooks" w:date="2022-04-21T16:45:00Z">
        <w:r w:rsidR="003A5D26">
          <w:t>.</w:t>
        </w:r>
      </w:ins>
    </w:p>
    <w:p w14:paraId="29785934" w14:textId="77777777" w:rsidR="00CA0B97" w:rsidRDefault="00CA0B97" w:rsidP="00CA0B97">
      <w:pPr>
        <w:rPr>
          <w:ins w:id="1667" w:author="Stephen Brooks" w:date="2022-04-21T16:31:00Z"/>
        </w:rPr>
      </w:pPr>
    </w:p>
    <w:p w14:paraId="0902E9EC" w14:textId="0A9A8FD5" w:rsidR="00CA0B97" w:rsidRPr="000C5CB8" w:rsidRDefault="00CA0B97">
      <w:pPr>
        <w:autoSpaceDE w:val="0"/>
        <w:autoSpaceDN w:val="0"/>
        <w:adjustRightInd w:val="0"/>
        <w:spacing w:line="360" w:lineRule="auto"/>
        <w:jc w:val="both"/>
        <w:rPr>
          <w:ins w:id="1668" w:author="Stephen Brooks" w:date="2022-04-21T16:31:00Z"/>
          <w:color w:val="FA04FE"/>
        </w:rPr>
        <w:pPrChange w:id="1669" w:author="Stephen Brooks" w:date="2022-04-21T16:42:00Z">
          <w:pPr>
            <w:jc w:val="both"/>
          </w:pPr>
        </w:pPrChange>
      </w:pPr>
      <w:ins w:id="1670" w:author="Stephen Brooks" w:date="2022-04-21T16:31:00Z">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ins>
      <w:ins w:id="1671" w:author="Stephen Brooks" w:date="2022-04-21T16:42:00Z">
        <w:r w:rsidR="003A5D26">
          <w:rPr>
            <w:color w:val="000000" w:themeColor="text1"/>
          </w:rPr>
          <w:t>was</w:t>
        </w:r>
      </w:ins>
      <w:ins w:id="1672" w:author="Stephen Brooks" w:date="2022-04-21T16:31:00Z">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ins>
    </w:p>
    <w:p w14:paraId="4FD4C7E4" w14:textId="77777777" w:rsidR="00CA0B97" w:rsidRDefault="00CA0B97" w:rsidP="00CA0B97">
      <w:pPr>
        <w:jc w:val="both"/>
        <w:rPr>
          <w:ins w:id="1673" w:author="Stephen Brooks" w:date="2022-04-21T16:31:00Z"/>
        </w:rPr>
      </w:pPr>
    </w:p>
    <w:p w14:paraId="310568C5" w14:textId="77777777" w:rsidR="00CA0B97" w:rsidRPr="00310D22" w:rsidRDefault="00CA0B97" w:rsidP="00CA0B97">
      <w:pPr>
        <w:pStyle w:val="ListParagraph"/>
        <w:numPr>
          <w:ilvl w:val="0"/>
          <w:numId w:val="19"/>
        </w:numPr>
        <w:spacing w:after="100" w:line="276" w:lineRule="auto"/>
        <w:rPr>
          <w:ins w:id="1674" w:author="Stephen Brooks" w:date="2022-04-21T16:31:00Z"/>
          <w:color w:val="000000" w:themeColor="text1"/>
        </w:rPr>
      </w:pPr>
      <w:ins w:id="1675" w:author="Stephen Brooks" w:date="2022-04-21T16:31:00Z">
        <w:r w:rsidRPr="00310D22">
          <w:rPr>
            <w:color w:val="000000" w:themeColor="text1"/>
          </w:rPr>
          <w:t>Example of CA + Bubble</w:t>
        </w:r>
      </w:ins>
    </w:p>
    <w:p w14:paraId="37911978" w14:textId="77777777" w:rsidR="00CA0B97" w:rsidRDefault="00CA0B97" w:rsidP="00CA0B97">
      <w:pPr>
        <w:pStyle w:val="ListParagraph"/>
        <w:numPr>
          <w:ilvl w:val="0"/>
          <w:numId w:val="19"/>
        </w:numPr>
        <w:spacing w:after="100" w:line="276" w:lineRule="auto"/>
        <w:rPr>
          <w:ins w:id="1676" w:author="Stephen Brooks" w:date="2022-04-21T16:31:00Z"/>
          <w:color w:val="000000" w:themeColor="text1"/>
        </w:rPr>
      </w:pPr>
      <w:ins w:id="1677"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CA + Bubble</w:t>
        </w:r>
      </w:ins>
    </w:p>
    <w:p w14:paraId="548AEA82" w14:textId="77777777" w:rsidR="00CA0B97" w:rsidRPr="00310D22" w:rsidRDefault="00CA0B97" w:rsidP="00CA0B97">
      <w:pPr>
        <w:pStyle w:val="ListParagraph"/>
        <w:numPr>
          <w:ilvl w:val="0"/>
          <w:numId w:val="19"/>
        </w:numPr>
        <w:spacing w:after="100" w:line="276" w:lineRule="auto"/>
        <w:rPr>
          <w:ins w:id="1678" w:author="Stephen Brooks" w:date="2022-04-21T16:31:00Z"/>
          <w:color w:val="000000" w:themeColor="text1"/>
        </w:rPr>
      </w:pPr>
      <w:ins w:id="1679" w:author="Stephen Brooks" w:date="2022-04-21T16:31:00Z">
        <w:r w:rsidRPr="00310D22">
          <w:rPr>
            <w:color w:val="000000" w:themeColor="text1"/>
          </w:rPr>
          <w:t xml:space="preserve">Example of </w:t>
        </w:r>
        <w:r w:rsidRPr="00310D22">
          <w:rPr>
            <w:color w:val="000000" w:themeColor="text1"/>
            <w:lang w:val="fr-FR"/>
          </w:rPr>
          <w:t>VSUP + Bubble</w:t>
        </w:r>
      </w:ins>
    </w:p>
    <w:p w14:paraId="705355DD" w14:textId="77777777" w:rsidR="00CA0B97" w:rsidRPr="00310D22" w:rsidRDefault="00CA0B97" w:rsidP="00CA0B97">
      <w:pPr>
        <w:pStyle w:val="ListParagraph"/>
        <w:numPr>
          <w:ilvl w:val="0"/>
          <w:numId w:val="19"/>
        </w:numPr>
        <w:spacing w:after="100" w:line="276" w:lineRule="auto"/>
        <w:rPr>
          <w:ins w:id="1680" w:author="Stephen Brooks" w:date="2022-04-21T16:31:00Z"/>
          <w:color w:val="000000" w:themeColor="text1"/>
          <w:lang w:val="fr-FR"/>
        </w:rPr>
      </w:pPr>
      <w:ins w:id="1681" w:author="Stephen Brooks" w:date="2022-04-21T16:31:00Z">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ins>
    </w:p>
    <w:p w14:paraId="4811FAEB" w14:textId="77777777" w:rsidR="00CA0B97" w:rsidRPr="00310D22" w:rsidRDefault="00CA0B97" w:rsidP="00CA0B97">
      <w:pPr>
        <w:pStyle w:val="ListParagraph"/>
        <w:numPr>
          <w:ilvl w:val="0"/>
          <w:numId w:val="19"/>
        </w:numPr>
        <w:spacing w:after="100" w:line="276" w:lineRule="auto"/>
        <w:rPr>
          <w:ins w:id="1682" w:author="Stephen Brooks" w:date="2022-04-21T16:31:00Z"/>
          <w:color w:val="000000" w:themeColor="text1"/>
        </w:rPr>
      </w:pPr>
      <w:ins w:id="1683" w:author="Stephen Brooks" w:date="2022-04-21T16:31:00Z">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ins>
    </w:p>
    <w:p w14:paraId="74D3D81E" w14:textId="77777777" w:rsidR="00CA0B97" w:rsidRDefault="00CA0B97" w:rsidP="00CA0B97">
      <w:pPr>
        <w:pStyle w:val="ListParagraph"/>
        <w:numPr>
          <w:ilvl w:val="0"/>
          <w:numId w:val="19"/>
        </w:numPr>
        <w:spacing w:after="100" w:line="276" w:lineRule="auto"/>
        <w:rPr>
          <w:ins w:id="1684" w:author="Stephen Brooks" w:date="2022-04-21T16:31:00Z"/>
          <w:color w:val="000000" w:themeColor="text1"/>
        </w:rPr>
      </w:pPr>
      <w:ins w:id="1685" w:author="Stephen Brooks" w:date="2022-04-21T16:31:00Z">
        <w:r w:rsidRPr="00310D22">
          <w:rPr>
            <w:color w:val="000000" w:themeColor="text1"/>
          </w:rPr>
          <w:t xml:space="preserve">Questionnaire </w:t>
        </w:r>
        <w:r>
          <w:rPr>
            <w:color w:val="000000" w:themeColor="text1"/>
          </w:rPr>
          <w:t xml:space="preserve">on </w:t>
        </w:r>
        <w:r w:rsidRPr="00310D22">
          <w:rPr>
            <w:color w:val="000000" w:themeColor="text1"/>
          </w:rPr>
          <w:t>CA + Grid</w:t>
        </w:r>
      </w:ins>
    </w:p>
    <w:p w14:paraId="7E16F36D" w14:textId="77777777" w:rsidR="00CA0B97" w:rsidRPr="00DB7D3C" w:rsidRDefault="00CA0B97" w:rsidP="00CA0B97">
      <w:pPr>
        <w:pStyle w:val="ListParagraph"/>
        <w:numPr>
          <w:ilvl w:val="0"/>
          <w:numId w:val="19"/>
        </w:numPr>
        <w:spacing w:after="100" w:line="276" w:lineRule="auto"/>
        <w:rPr>
          <w:ins w:id="1686" w:author="Stephen Brooks" w:date="2022-04-21T16:31:00Z"/>
          <w:color w:val="000000" w:themeColor="text1"/>
        </w:rPr>
      </w:pPr>
      <w:ins w:id="1687" w:author="Stephen Brooks" w:date="2022-04-21T16:31:00Z">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ins>
    </w:p>
    <w:p w14:paraId="5185989A" w14:textId="77777777" w:rsidR="00CA0B97" w:rsidRDefault="00CA0B97" w:rsidP="00CA0B97">
      <w:pPr>
        <w:pStyle w:val="ListParagraph"/>
        <w:numPr>
          <w:ilvl w:val="0"/>
          <w:numId w:val="19"/>
        </w:numPr>
        <w:spacing w:after="100" w:line="276" w:lineRule="auto"/>
        <w:rPr>
          <w:ins w:id="1688" w:author="Stephen Brooks" w:date="2022-04-21T16:31:00Z"/>
          <w:color w:val="000000" w:themeColor="text1"/>
        </w:rPr>
      </w:pPr>
      <w:ins w:id="1689"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VSUP + Grid</w:t>
        </w:r>
      </w:ins>
    </w:p>
    <w:p w14:paraId="0D3C3D77" w14:textId="77777777" w:rsidR="00CA0B97" w:rsidRDefault="00CA0B97" w:rsidP="00CA0B97">
      <w:pPr>
        <w:pStyle w:val="ListParagraph"/>
        <w:rPr>
          <w:ins w:id="1690" w:author="Stephen Brooks" w:date="2022-04-21T16:31:00Z"/>
          <w:color w:val="000000" w:themeColor="text1"/>
        </w:rPr>
      </w:pPr>
    </w:p>
    <w:p w14:paraId="5B0EB8D3" w14:textId="77777777" w:rsidR="00CA0B97" w:rsidRDefault="00CA0B97" w:rsidP="00CA0B97">
      <w:pPr>
        <w:pStyle w:val="ListParagraph"/>
        <w:ind w:left="0"/>
        <w:rPr>
          <w:ins w:id="1691" w:author="Stephen Brooks" w:date="2022-04-21T16:31:00Z"/>
          <w:color w:val="000000" w:themeColor="text1"/>
        </w:rPr>
      </w:pPr>
      <w:ins w:id="1692" w:author="Stephen Brooks" w:date="2022-04-21T16:31:00Z">
        <w:r>
          <w:rPr>
            <w:color w:val="000000" w:themeColor="text1"/>
          </w:rPr>
          <w:t xml:space="preserve">Then we ask the following two types of additional questionnaires: </w:t>
        </w:r>
      </w:ins>
    </w:p>
    <w:p w14:paraId="5ED55223" w14:textId="77777777" w:rsidR="00CA0B97" w:rsidRPr="003403E6" w:rsidRDefault="00CA0B97" w:rsidP="00CA0B97">
      <w:pPr>
        <w:pStyle w:val="ListParagraph"/>
        <w:ind w:left="0"/>
        <w:rPr>
          <w:ins w:id="1693" w:author="Stephen Brooks" w:date="2022-04-21T16:31:00Z"/>
          <w:color w:val="000000" w:themeColor="text1"/>
        </w:rPr>
      </w:pPr>
    </w:p>
    <w:p w14:paraId="38BD009A" w14:textId="77777777" w:rsidR="00CA0B97" w:rsidRPr="003403E6" w:rsidRDefault="00CA0B97" w:rsidP="00CA0B97">
      <w:pPr>
        <w:pStyle w:val="ListParagraph"/>
        <w:numPr>
          <w:ilvl w:val="0"/>
          <w:numId w:val="19"/>
        </w:numPr>
        <w:spacing w:after="100" w:line="276" w:lineRule="auto"/>
        <w:rPr>
          <w:ins w:id="1694" w:author="Stephen Brooks" w:date="2022-04-21T16:31:00Z"/>
          <w:rFonts w:ascii="Times" w:hAnsi="Times"/>
          <w:color w:val="000000" w:themeColor="text1"/>
        </w:rPr>
      </w:pPr>
      <w:ins w:id="1695" w:author="Stephen Brooks" w:date="2022-04-21T16:31:00Z">
        <w:r w:rsidRPr="003403E6">
          <w:rPr>
            <w:rFonts w:ascii="Times" w:hAnsi="Times"/>
            <w:color w:val="000000" w:themeColor="text1"/>
          </w:rPr>
          <w:t>Questions on System Usability Scale (SUS)</w:t>
        </w:r>
      </w:ins>
    </w:p>
    <w:p w14:paraId="45CCDF66" w14:textId="77777777" w:rsidR="00CA0B97" w:rsidRPr="003403E6" w:rsidRDefault="00CA0B97" w:rsidP="00CA0B97">
      <w:pPr>
        <w:pStyle w:val="ListParagraph"/>
        <w:numPr>
          <w:ilvl w:val="0"/>
          <w:numId w:val="19"/>
        </w:numPr>
        <w:spacing w:after="100" w:line="276" w:lineRule="auto"/>
        <w:rPr>
          <w:ins w:id="1696" w:author="Stephen Brooks" w:date="2022-04-21T16:31:00Z"/>
          <w:rFonts w:ascii="Times" w:hAnsi="Times"/>
          <w:color w:val="000000" w:themeColor="text1"/>
        </w:rPr>
      </w:pPr>
      <w:ins w:id="1697" w:author="Stephen Brooks" w:date="2022-04-21T16:31:00Z">
        <w:r w:rsidRPr="003403E6">
          <w:rPr>
            <w:rFonts w:ascii="Times" w:hAnsi="Times"/>
            <w:color w:val="000000" w:themeColor="text1"/>
          </w:rPr>
          <w:t>Questions on NASA TLX</w:t>
        </w:r>
      </w:ins>
    </w:p>
    <w:p w14:paraId="5FA32285" w14:textId="77777777" w:rsidR="00CA0B97" w:rsidRPr="00310D22" w:rsidRDefault="00CA0B97" w:rsidP="00CA0B97">
      <w:pPr>
        <w:pStyle w:val="ListParagraph"/>
        <w:ind w:left="0"/>
        <w:rPr>
          <w:ins w:id="1698" w:author="Stephen Brooks" w:date="2022-04-21T16:31:00Z"/>
          <w:color w:val="000000" w:themeColor="text1"/>
        </w:rPr>
      </w:pPr>
    </w:p>
    <w:p w14:paraId="107039B0" w14:textId="77777777" w:rsidR="00CA0B97" w:rsidRDefault="00CA0B97" w:rsidP="00CA0B97">
      <w:pPr>
        <w:rPr>
          <w:ins w:id="1699" w:author="Stephen Brooks" w:date="2022-04-21T16:31:00Z"/>
          <w:b/>
          <w:bCs/>
          <w:u w:val="single"/>
        </w:rPr>
      </w:pPr>
    </w:p>
    <w:p w14:paraId="0D4CC7F4" w14:textId="77777777" w:rsidR="00CA0B97" w:rsidRDefault="00CA0B97" w:rsidP="00CA0B97">
      <w:pPr>
        <w:rPr>
          <w:ins w:id="1700" w:author="Stephen Brooks" w:date="2022-04-21T16:31:00Z"/>
          <w:b/>
          <w:bCs/>
          <w:u w:val="single"/>
        </w:rPr>
      </w:pPr>
    </w:p>
    <w:p w14:paraId="2E33A6EB" w14:textId="768CF79B" w:rsidR="003A5D26" w:rsidRDefault="003A5D26" w:rsidP="003A5D26">
      <w:pPr>
        <w:autoSpaceDE w:val="0"/>
        <w:autoSpaceDN w:val="0"/>
        <w:adjustRightInd w:val="0"/>
        <w:spacing w:line="360" w:lineRule="auto"/>
        <w:jc w:val="both"/>
        <w:rPr>
          <w:ins w:id="1701" w:author="Stephen Brooks" w:date="2022-04-21T16:46:00Z"/>
          <w:rFonts w:eastAsiaTheme="minorHAnsi"/>
          <w:b/>
          <w:bCs/>
          <w:lang w:val="en-GB" w:eastAsia="en-US"/>
        </w:rPr>
      </w:pPr>
      <w:ins w:id="1702" w:author="Stephen Brooks" w:date="2022-04-21T16:46:00Z">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ins>
      <w:ins w:id="1703" w:author="Stephen Brooks" w:date="2022-04-21T16:47:00Z">
        <w:r>
          <w:rPr>
            <w:rFonts w:eastAsiaTheme="minorHAnsi"/>
            <w:b/>
            <w:bCs/>
            <w:lang w:val="en-GB" w:eastAsia="en-US"/>
          </w:rPr>
          <w:t>Component Questions</w:t>
        </w:r>
      </w:ins>
    </w:p>
    <w:p w14:paraId="559F860D" w14:textId="77777777" w:rsidR="00CA0B97" w:rsidRDefault="00CA0B97" w:rsidP="00CA0B97">
      <w:pPr>
        <w:rPr>
          <w:ins w:id="1704" w:author="Stephen Brooks" w:date="2022-04-21T16:31:00Z"/>
          <w:b/>
          <w:bCs/>
          <w:u w:val="single"/>
        </w:rPr>
      </w:pPr>
    </w:p>
    <w:p w14:paraId="63E67338" w14:textId="2DB601EE" w:rsidR="00CA0B97" w:rsidRPr="003A5D26" w:rsidRDefault="003A5D26">
      <w:pPr>
        <w:autoSpaceDE w:val="0"/>
        <w:autoSpaceDN w:val="0"/>
        <w:adjustRightInd w:val="0"/>
        <w:spacing w:line="360" w:lineRule="auto"/>
        <w:jc w:val="both"/>
        <w:rPr>
          <w:ins w:id="1705" w:author="Stephen Brooks" w:date="2022-04-21T16:31:00Z"/>
          <w:rPrChange w:id="1706" w:author="Stephen Brooks" w:date="2022-04-21T16:50:00Z">
            <w:rPr>
              <w:ins w:id="1707" w:author="Stephen Brooks" w:date="2022-04-21T16:31:00Z"/>
              <w:b/>
              <w:bCs/>
              <w:u w:val="single"/>
            </w:rPr>
          </w:rPrChange>
        </w:rPr>
        <w:pPrChange w:id="1708" w:author="Stephen Brooks" w:date="2022-04-21T16:50:00Z">
          <w:pPr/>
        </w:pPrChange>
      </w:pPr>
      <w:ins w:id="1709" w:author="Stephen Brooks" w:date="2022-04-21T16:50:00Z">
        <w:r>
          <w:t>We now present a sampling of questions that were presented to the user</w:t>
        </w:r>
      </w:ins>
      <w:ins w:id="1710" w:author="Stephen Brooks" w:date="2022-04-21T16:52:00Z">
        <w:r w:rsidR="0059016F">
          <w:t xml:space="preserve">, with additional explanatory information </w:t>
        </w:r>
      </w:ins>
      <w:ins w:id="1711" w:author="Stephen Brooks" w:date="2022-04-21T16:53:00Z">
        <w:r w:rsidR="0059016F">
          <w:t xml:space="preserve">placed </w:t>
        </w:r>
      </w:ins>
      <w:ins w:id="1712" w:author="Stephen Brooks" w:date="2022-04-21T16:52:00Z">
        <w:r w:rsidR="0059016F">
          <w:t>within them</w:t>
        </w:r>
      </w:ins>
      <w:ins w:id="1713" w:author="Stephen Brooks" w:date="2022-04-21T16:50:00Z">
        <w:r>
          <w:t xml:space="preserve">.   </w:t>
        </w:r>
        <w:r w:rsidRPr="003A5D26">
          <w:rPr>
            <w:rPrChange w:id="1714" w:author="Stephen Brooks" w:date="2022-04-21T16:50:00Z">
              <w:rPr>
                <w:b/>
                <w:bCs/>
                <w:u w:val="single"/>
              </w:rPr>
            </w:rPrChange>
          </w:rPr>
          <w:t>We have not shown all questions here as the complete list can be found in APPENDIX E.</w:t>
        </w:r>
      </w:ins>
    </w:p>
    <w:p w14:paraId="6BDE8C9D" w14:textId="77777777" w:rsidR="00CA0B97" w:rsidRPr="003C653A" w:rsidRDefault="00CA0B97" w:rsidP="00CA0B97">
      <w:pPr>
        <w:rPr>
          <w:ins w:id="1715" w:author="Stephen Brooks" w:date="2022-04-21T16:31:00Z"/>
          <w:b/>
          <w:bCs/>
          <w:color w:val="000000" w:themeColor="text1"/>
          <w:sz w:val="28"/>
          <w:szCs w:val="28"/>
        </w:rPr>
      </w:pPr>
    </w:p>
    <w:p w14:paraId="53C55C58" w14:textId="77777777" w:rsidR="00CA0B97" w:rsidRDefault="00CA0B97" w:rsidP="00CA0B97">
      <w:pPr>
        <w:jc w:val="both"/>
        <w:rPr>
          <w:ins w:id="1716" w:author="Stephen Brooks" w:date="2022-04-21T16:31:00Z"/>
          <w:b/>
          <w:bCs/>
          <w:color w:val="000000" w:themeColor="text1"/>
        </w:rPr>
      </w:pPr>
      <w:ins w:id="1717" w:author="Stephen Brooks" w:date="2022-04-21T16:31:00Z">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59016F" w:rsidRDefault="00CA0B97" w:rsidP="00CA0B97">
                                <w:pPr>
                                  <w:rPr>
                                    <w:b/>
                                    <w:bCs/>
                                    <w:color w:val="FF0000"/>
                                    <w:sz w:val="18"/>
                                    <w:szCs w:val="18"/>
                                    <w:rPrChange w:id="1718" w:author="Stephen Brooks" w:date="2022-04-21T16:55:00Z">
                                      <w:rPr>
                                        <w:b/>
                                        <w:bCs/>
                                        <w:color w:val="FFD966" w:themeColor="accent4" w:themeTint="99"/>
                                        <w:sz w:val="18"/>
                                        <w:szCs w:val="18"/>
                                      </w:rPr>
                                    </w:rPrChange>
                                  </w:rPr>
                                </w:pPr>
                                <w:r w:rsidRPr="0059016F">
                                  <w:rPr>
                                    <w:b/>
                                    <w:bCs/>
                                    <w:color w:val="FF0000"/>
                                    <w:sz w:val="18"/>
                                    <w:szCs w:val="18"/>
                                    <w:rPrChange w:id="1719" w:author="Stephen Brooks" w:date="2022-04-21T16:55: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3"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">
                  <v:shape id="Straight Arrow Connector 274" o:spid="_x0000_s1064"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5"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6"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7"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8"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69"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0"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1"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2"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3"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4"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5"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59016F" w:rsidRDefault="00CA0B97" w:rsidP="00CA0B97">
                          <w:pPr>
                            <w:rPr>
                              <w:b/>
                              <w:bCs/>
                              <w:color w:val="FF0000"/>
                              <w:sz w:val="18"/>
                              <w:szCs w:val="18"/>
                              <w:rPrChange w:id="1433" w:author="Stephen Brooks" w:date="2022-04-21T16:55:00Z">
                                <w:rPr>
                                  <w:b/>
                                  <w:bCs/>
                                  <w:color w:val="FFD966" w:themeColor="accent4" w:themeTint="99"/>
                                  <w:sz w:val="18"/>
                                  <w:szCs w:val="18"/>
                                </w:rPr>
                              </w:rPrChange>
                            </w:rPr>
                          </w:pPr>
                          <w:r w:rsidRPr="0059016F">
                            <w:rPr>
                              <w:b/>
                              <w:bCs/>
                              <w:color w:val="FF0000"/>
                              <w:sz w:val="18"/>
                              <w:szCs w:val="18"/>
                              <w:rPrChange w:id="1434" w:author="Stephen Brooks" w:date="2022-04-21T16:55:00Z">
                                <w:rPr>
                                  <w:b/>
                                  <w:bCs/>
                                  <w:color w:val="FFD966" w:themeColor="accent4" w:themeTint="99"/>
                                  <w:sz w:val="18"/>
                                  <w:szCs w:val="18"/>
                                </w:rPr>
                              </w:rPrChange>
                            </w:rPr>
                            <w:t>Cell to Click</w:t>
                          </w:r>
                        </w:p>
                      </w:txbxContent>
                    </v:textbox>
                  </v:shape>
                  <v:shape id="Text Box 328" o:spid="_x0000_s1076"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7"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8"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ins>
    </w:p>
    <w:p w14:paraId="557478CE" w14:textId="77777777" w:rsidR="00CA0B97" w:rsidRDefault="00CA0B97" w:rsidP="00CA0B97">
      <w:pPr>
        <w:jc w:val="both"/>
        <w:rPr>
          <w:ins w:id="1720" w:author="Stephen Brooks" w:date="2022-04-21T16:31:00Z"/>
          <w:color w:val="000000" w:themeColor="text1"/>
        </w:rPr>
      </w:pPr>
    </w:p>
    <w:p w14:paraId="704B52B2" w14:textId="7CD4B3DB" w:rsidR="00CA0B97" w:rsidRPr="00200B75" w:rsidRDefault="00CA0B97" w:rsidP="00CA0B97">
      <w:pPr>
        <w:jc w:val="both"/>
        <w:rPr>
          <w:ins w:id="1721" w:author="Stephen Brooks" w:date="2022-04-21T16:31:00Z"/>
          <w:color w:val="000000" w:themeColor="text1"/>
        </w:rPr>
      </w:pPr>
      <w:ins w:id="1722" w:author="Stephen Brooks" w:date="2022-04-21T16:31:00Z">
        <w:r w:rsidRPr="00200B75">
          <w:rPr>
            <w:color w:val="000000" w:themeColor="text1"/>
          </w:rPr>
          <w:t>Figure</w:t>
        </w:r>
        <w:r>
          <w:rPr>
            <w:color w:val="000000" w:themeColor="text1"/>
          </w:rPr>
          <w:t xml:space="preserve"> </w:t>
        </w:r>
      </w:ins>
      <w:ins w:id="1723" w:author="Stephen Brooks" w:date="2022-04-21T16:52:00Z">
        <w:r w:rsidR="0059016F">
          <w:rPr>
            <w:color w:val="000000" w:themeColor="text1"/>
          </w:rPr>
          <w:t>6</w:t>
        </w:r>
      </w:ins>
      <w:ins w:id="1724" w:author="Stephen Brooks" w:date="2022-04-21T16:31:00Z">
        <w:r>
          <w:rPr>
            <w:color w:val="000000" w:themeColor="text1"/>
          </w:rPr>
          <w:t>.</w:t>
        </w:r>
        <w:r w:rsidRPr="00200B75">
          <w:rPr>
            <w:color w:val="000000" w:themeColor="text1"/>
          </w:rPr>
          <w:t xml:space="preserve">6: </w:t>
        </w:r>
      </w:ins>
      <w:ins w:id="1725" w:author="Stephen Brooks" w:date="2022-04-21T16:52:00Z">
        <w:r w:rsidR="0059016F">
          <w:rPr>
            <w:color w:val="000000" w:themeColor="text1"/>
          </w:rPr>
          <w:t xml:space="preserve">  </w:t>
        </w:r>
      </w:ins>
      <w:ins w:id="1726" w:author="Stephen Brooks" w:date="2022-04-21T16:31:00Z">
        <w:r w:rsidRPr="00200B75">
          <w:rPr>
            <w:color w:val="000000" w:themeColor="text1"/>
          </w:rPr>
          <w:t>Question-Answer Identification Procedure</w:t>
        </w:r>
      </w:ins>
      <w:ins w:id="1727" w:author="Stephen Brooks" w:date="2022-04-21T16:52:00Z">
        <w:r w:rsidR="0059016F">
          <w:rPr>
            <w:color w:val="000000" w:themeColor="text1"/>
          </w:rPr>
          <w:t xml:space="preserve"> for </w:t>
        </w:r>
        <w:r w:rsidR="0059016F" w:rsidRPr="0059016F">
          <w:rPr>
            <w:color w:val="000000" w:themeColor="text1"/>
          </w:rPr>
          <w:t>CA + Bubble</w:t>
        </w:r>
      </w:ins>
      <w:ins w:id="1728" w:author="Stephen Brooks" w:date="2022-04-21T17:24:00Z">
        <w:r w:rsidR="0015690F">
          <w:rPr>
            <w:color w:val="000000" w:themeColor="text1"/>
          </w:rPr>
          <w:t xml:space="preserve"> (circles)</w:t>
        </w:r>
      </w:ins>
    </w:p>
    <w:p w14:paraId="14B06B08" w14:textId="77777777" w:rsidR="00CA0B97" w:rsidRPr="001B5743" w:rsidRDefault="00CA0B97" w:rsidP="00CA0B97">
      <w:pPr>
        <w:jc w:val="both"/>
        <w:rPr>
          <w:ins w:id="1729" w:author="Stephen Brooks" w:date="2022-04-21T16:31:00Z"/>
          <w:b/>
          <w:bCs/>
          <w:color w:val="000000" w:themeColor="text1"/>
        </w:rPr>
      </w:pPr>
    </w:p>
    <w:p w14:paraId="4F06C8D4" w14:textId="1E79111F" w:rsidR="00CA0B97" w:rsidRPr="00E519F0" w:rsidRDefault="0059016F" w:rsidP="00CA0B97">
      <w:pPr>
        <w:rPr>
          <w:ins w:id="1730" w:author="Stephen Brooks" w:date="2022-04-21T16:31:00Z"/>
        </w:rPr>
      </w:pPr>
      <w:ins w:id="1731" w:author="Stephen Brooks" w:date="2022-04-21T16:53:00Z">
        <w:r>
          <w:rPr>
            <w:b/>
            <w:bCs/>
          </w:rPr>
          <w:t xml:space="preserve"> </w:t>
        </w:r>
      </w:ins>
    </w:p>
    <w:p w14:paraId="52534C53" w14:textId="3684A01B" w:rsidR="00CA0B97" w:rsidRDefault="00CA0B97">
      <w:pPr>
        <w:autoSpaceDE w:val="0"/>
        <w:autoSpaceDN w:val="0"/>
        <w:adjustRightInd w:val="0"/>
        <w:spacing w:line="360" w:lineRule="auto"/>
        <w:jc w:val="both"/>
        <w:rPr>
          <w:ins w:id="1732" w:author="Stephen Brooks" w:date="2022-04-21T16:31:00Z"/>
        </w:rPr>
        <w:pPrChange w:id="1733" w:author="Stephen Brooks" w:date="2022-04-21T16:53:00Z">
          <w:pPr/>
        </w:pPrChange>
      </w:pPr>
      <w:ins w:id="1734" w:author="Stephen Brooks" w:date="2022-04-21T16:31:00Z">
        <w:r w:rsidRPr="00E519F0">
          <w:t xml:space="preserve">In </w:t>
        </w:r>
      </w:ins>
      <w:ins w:id="1735" w:author="Stephen Brooks" w:date="2022-04-21T16:53:00Z">
        <w:r w:rsidR="0059016F">
          <w:t>the</w:t>
        </w:r>
      </w:ins>
      <w:ins w:id="1736" w:author="Stephen Brooks" w:date="2022-04-21T16:31:00Z">
        <w:r w:rsidRPr="00E519F0">
          <w:t xml:space="preserve"> </w:t>
        </w:r>
      </w:ins>
      <w:ins w:id="1737" w:author="Stephen Brooks" w:date="2022-04-21T16:57:00Z">
        <w:r w:rsidR="0059016F">
          <w:t>(</w:t>
        </w:r>
        <w:proofErr w:type="spellStart"/>
        <w:r w:rsidR="0059016F">
          <w:t>CA+Bubble</w:t>
        </w:r>
        <w:proofErr w:type="spellEnd"/>
        <w:r w:rsidR="0059016F">
          <w:t xml:space="preserve">) </w:t>
        </w:r>
      </w:ins>
      <w:ins w:id="1738" w:author="Stephen Brooks" w:date="2022-04-21T16:31:00Z">
        <w:r w:rsidRPr="00E519F0">
          <w:t>example</w:t>
        </w:r>
      </w:ins>
      <w:ins w:id="1739" w:author="Stephen Brooks" w:date="2022-04-21T16:53:00Z">
        <w:r w:rsidR="0059016F">
          <w:t xml:space="preserve"> shown in Figure 6.6</w:t>
        </w:r>
      </w:ins>
      <w:ins w:id="1740" w:author="Stephen Brooks" w:date="2022-04-21T16:31:00Z">
        <w:r>
          <w:t xml:space="preserve">, we have introduced the </w:t>
        </w:r>
      </w:ins>
      <w:ins w:id="1741" w:author="Stephen Brooks" w:date="2022-04-21T17:20:00Z">
        <w:r w:rsidR="0015690F">
          <w:t>various</w:t>
        </w:r>
      </w:ins>
      <w:ins w:id="1742" w:author="Stephen Brooks" w:date="2022-04-21T16:31:00Z">
        <w:r>
          <w:t xml:space="preserve"> components with arrow indicators such as </w:t>
        </w:r>
      </w:ins>
      <w:ins w:id="1743" w:author="Stephen Brooks" w:date="2022-04-21T16:55:00Z">
        <w:r w:rsidR="0059016F">
          <w:t>c</w:t>
        </w:r>
      </w:ins>
      <w:ins w:id="1744" w:author="Stephen Brooks" w:date="2022-04-21T16:31:00Z">
        <w:r>
          <w:t xml:space="preserve">hart, </w:t>
        </w:r>
      </w:ins>
      <w:ins w:id="1745" w:author="Stephen Brooks" w:date="2022-04-21T16:55:00Z">
        <w:r w:rsidR="0059016F">
          <w:t>l</w:t>
        </w:r>
      </w:ins>
      <w:ins w:id="1746" w:author="Stephen Brooks" w:date="2022-04-21T16:31:00Z">
        <w:r>
          <w:t>egend, question parameters</w:t>
        </w:r>
      </w:ins>
      <w:ins w:id="1747" w:author="Stephen Brooks" w:date="2022-04-21T16:54:00Z">
        <w:r w:rsidR="0059016F">
          <w:t>, d</w:t>
        </w:r>
      </w:ins>
      <w:ins w:id="1748" w:author="Stephen Brooks" w:date="2022-04-21T16:31:00Z">
        <w:r>
          <w:t xml:space="preserve">etection of question parameters in </w:t>
        </w:r>
      </w:ins>
      <w:ins w:id="1749" w:author="Stephen Brooks" w:date="2022-04-21T16:53:00Z">
        <w:r w:rsidR="0059016F">
          <w:t xml:space="preserve">the </w:t>
        </w:r>
      </w:ins>
      <w:ins w:id="1750" w:author="Stephen Brooks" w:date="2022-04-21T16:31:00Z">
        <w:r>
          <w:t>legend and finally</w:t>
        </w:r>
      </w:ins>
      <w:ins w:id="1751" w:author="Stephen Brooks" w:date="2022-04-21T17:20:00Z">
        <w:r w:rsidR="0015690F">
          <w:t>,</w:t>
        </w:r>
      </w:ins>
      <w:ins w:id="1752" w:author="Stephen Brooks" w:date="2022-04-21T16:31:00Z">
        <w:r>
          <w:t xml:space="preserve"> based on the parameter values</w:t>
        </w:r>
      </w:ins>
      <w:ins w:id="1753" w:author="Stephen Brooks" w:date="2022-04-21T17:20:00Z">
        <w:r w:rsidR="0015690F">
          <w:t>,</w:t>
        </w:r>
      </w:ins>
      <w:ins w:id="1754" w:author="Stephen Brooks" w:date="2022-04-21T16:31:00Z">
        <w:r>
          <w:t xml:space="preserve"> the target cell from the chart with the label ‘Cell to Click’</w:t>
        </w:r>
      </w:ins>
      <w:ins w:id="1755" w:author="Stephen Brooks" w:date="2022-04-21T16:55:00Z">
        <w:r w:rsidR="0059016F">
          <w:t>, shown in red</w:t>
        </w:r>
      </w:ins>
      <w:ins w:id="1756" w:author="Stephen Brooks" w:date="2022-04-21T16:31:00Z">
        <w:r>
          <w:t>.</w:t>
        </w:r>
      </w:ins>
    </w:p>
    <w:p w14:paraId="60A3E7CA" w14:textId="77777777" w:rsidR="00CA0B97" w:rsidRDefault="00CA0B97">
      <w:pPr>
        <w:autoSpaceDE w:val="0"/>
        <w:autoSpaceDN w:val="0"/>
        <w:adjustRightInd w:val="0"/>
        <w:spacing w:line="360" w:lineRule="auto"/>
        <w:jc w:val="both"/>
        <w:rPr>
          <w:ins w:id="1757" w:author="Stephen Brooks" w:date="2022-04-21T16:31:00Z"/>
        </w:rPr>
        <w:pPrChange w:id="1758" w:author="Stephen Brooks" w:date="2022-04-21T16:53:00Z">
          <w:pPr/>
        </w:pPrChange>
      </w:pPr>
    </w:p>
    <w:p w14:paraId="0B000FD8" w14:textId="6EF53795" w:rsidR="00CA0B97" w:rsidRDefault="00CA0B97">
      <w:pPr>
        <w:autoSpaceDE w:val="0"/>
        <w:autoSpaceDN w:val="0"/>
        <w:adjustRightInd w:val="0"/>
        <w:spacing w:line="360" w:lineRule="auto"/>
        <w:jc w:val="both"/>
        <w:rPr>
          <w:ins w:id="1759" w:author="Stephen Brooks" w:date="2022-04-21T16:31:00Z"/>
        </w:rPr>
        <w:pPrChange w:id="1760" w:author="Stephen Brooks" w:date="2022-04-21T16:53:00Z">
          <w:pPr/>
        </w:pPrChange>
      </w:pPr>
      <w:ins w:id="1761" w:author="Stephen Brooks" w:date="2022-04-21T16:31:00Z">
        <w:r>
          <w:t xml:space="preserve">In </w:t>
        </w:r>
      </w:ins>
      <w:ins w:id="1762" w:author="Stephen Brooks" w:date="2022-04-21T17:20:00Z">
        <w:r w:rsidR="0015690F">
          <w:t>this</w:t>
        </w:r>
      </w:ins>
      <w:ins w:id="1763" w:author="Stephen Brooks" w:date="2022-04-21T16:54:00Z">
        <w:r w:rsidR="0059016F">
          <w:t xml:space="preserve"> </w:t>
        </w:r>
      </w:ins>
      <w:ins w:id="1764" w:author="Stephen Brooks" w:date="2022-04-21T16:31:00Z">
        <w:r>
          <w:t xml:space="preserve">identification </w:t>
        </w:r>
      </w:ins>
      <w:ins w:id="1765" w:author="Stephen Brooks" w:date="2022-04-21T16:54:00Z">
        <w:r w:rsidR="0059016F">
          <w:t xml:space="preserve">task </w:t>
        </w:r>
      </w:ins>
      <w:ins w:id="1766" w:author="Stephen Brooks" w:date="2022-04-21T16:31:00Z">
        <w:r>
          <w:t xml:space="preserve">the following </w:t>
        </w:r>
      </w:ins>
      <w:ins w:id="1767" w:author="Stephen Brooks" w:date="2022-04-21T16:54:00Z">
        <w:r w:rsidR="0059016F">
          <w:t xml:space="preserve">aspects need to be considered by the user:  </w:t>
        </w:r>
      </w:ins>
    </w:p>
    <w:p w14:paraId="1C6C94AF" w14:textId="77777777" w:rsidR="00CA0B97" w:rsidRDefault="00CA0B97">
      <w:pPr>
        <w:autoSpaceDE w:val="0"/>
        <w:autoSpaceDN w:val="0"/>
        <w:adjustRightInd w:val="0"/>
        <w:spacing w:line="360" w:lineRule="auto"/>
        <w:ind w:left="720"/>
        <w:jc w:val="both"/>
        <w:rPr>
          <w:ins w:id="1768" w:author="Stephen Brooks" w:date="2022-04-21T16:31:00Z"/>
        </w:rPr>
        <w:pPrChange w:id="1769" w:author="Stephen Brooks" w:date="2022-04-21T16:53:00Z">
          <w:pPr/>
        </w:pPrChange>
      </w:pPr>
      <w:ins w:id="1770" w:author="Stephen Brooks" w:date="2022-04-21T16:31:00Z">
        <w:r>
          <w:t xml:space="preserve">CA = The thickness of the colorful edges of the three overlapping circles </w:t>
        </w:r>
      </w:ins>
    </w:p>
    <w:p w14:paraId="258075EC" w14:textId="62C179A2" w:rsidR="00CA0B97" w:rsidRDefault="00CA0B97">
      <w:pPr>
        <w:autoSpaceDE w:val="0"/>
        <w:autoSpaceDN w:val="0"/>
        <w:adjustRightInd w:val="0"/>
        <w:spacing w:line="360" w:lineRule="auto"/>
        <w:ind w:left="720"/>
        <w:jc w:val="both"/>
        <w:rPr>
          <w:ins w:id="1771" w:author="Stephen Brooks" w:date="2022-04-21T16:31:00Z"/>
        </w:rPr>
        <w:pPrChange w:id="1772" w:author="Stephen Brooks" w:date="2022-04-21T16:55:00Z">
          <w:pPr/>
        </w:pPrChange>
      </w:pPr>
      <w:ins w:id="1773" w:author="Stephen Brooks" w:date="2022-04-21T16:31:00Z">
        <w:r>
          <w:t>Value = Color of the common(center) portion of the three circles</w:t>
        </w:r>
      </w:ins>
    </w:p>
    <w:p w14:paraId="70884AEA" w14:textId="5584C8E8" w:rsidR="0015690F" w:rsidRDefault="00CA0B97" w:rsidP="0059016F">
      <w:pPr>
        <w:autoSpaceDE w:val="0"/>
        <w:autoSpaceDN w:val="0"/>
        <w:adjustRightInd w:val="0"/>
        <w:spacing w:line="360" w:lineRule="auto"/>
        <w:jc w:val="both"/>
        <w:rPr>
          <w:ins w:id="1774" w:author="Stephen Brooks" w:date="2022-04-21T17:23:00Z"/>
        </w:rPr>
      </w:pPr>
      <w:ins w:id="1775" w:author="Stephen Brooks" w:date="2022-04-21T16:31:00Z">
        <w:r>
          <w:t>Based on the above</w:t>
        </w:r>
      </w:ins>
      <w:ins w:id="1776" w:author="Stephen Brooks" w:date="2022-04-21T16:56:00Z">
        <w:r w:rsidR="0059016F">
          <w:t xml:space="preserve">, </w:t>
        </w:r>
      </w:ins>
      <w:ins w:id="1777" w:author="Stephen Brooks" w:date="2022-04-21T16:31:00Z">
        <w:r>
          <w:t>participant</w:t>
        </w:r>
      </w:ins>
      <w:ins w:id="1778" w:author="Stephen Brooks" w:date="2022-04-21T16:55:00Z">
        <w:r w:rsidR="0059016F">
          <w:t>s</w:t>
        </w:r>
      </w:ins>
      <w:ins w:id="1779" w:author="Stephen Brooks" w:date="2022-04-21T16:31:00Z">
        <w:r>
          <w:t xml:space="preserve"> need to answer </w:t>
        </w:r>
      </w:ins>
      <w:ins w:id="1780" w:author="Stephen Brooks" w:date="2022-04-21T17:21:00Z">
        <w:r w:rsidR="0015690F">
          <w:t xml:space="preserve">both the value and the uncertainty </w:t>
        </w:r>
      </w:ins>
      <w:ins w:id="1781" w:author="Stephen Brooks" w:date="2022-04-21T17:27:00Z">
        <w:r w:rsidR="001C1B34">
          <w:t xml:space="preserve">simultaneously </w:t>
        </w:r>
      </w:ins>
      <w:ins w:id="1782" w:author="Stephen Brooks" w:date="2022-04-21T17:21:00Z">
        <w:r w:rsidR="0015690F">
          <w:t>by clicking on the correct circle</w:t>
        </w:r>
      </w:ins>
      <w:ins w:id="1783" w:author="Stephen Brooks" w:date="2022-04-21T16:31:00Z">
        <w:r>
          <w:t xml:space="preserve">. </w:t>
        </w:r>
      </w:ins>
      <w:ins w:id="1784" w:author="Stephen Brooks" w:date="2022-04-21T17:21:00Z">
        <w:r w:rsidR="0015690F">
          <w:t>We note that t</w:t>
        </w:r>
      </w:ins>
      <w:ins w:id="1785" w:author="Stephen Brooks" w:date="2022-04-21T16:56:00Z">
        <w:r w:rsidR="0059016F">
          <w:t>he r</w:t>
        </w:r>
      </w:ins>
      <w:ins w:id="1786" w:author="Stephen Brooks" w:date="2022-04-21T16:31:00Z">
        <w:r>
          <w:t>esearcher also explain</w:t>
        </w:r>
      </w:ins>
      <w:ins w:id="1787" w:author="Stephen Brooks" w:date="2022-04-21T16:56:00Z">
        <w:r w:rsidR="0059016F">
          <w:t>ed</w:t>
        </w:r>
      </w:ins>
      <w:ins w:id="1788" w:author="Stephen Brooks" w:date="2022-04-21T16:31:00Z">
        <w:r>
          <w:t xml:space="preserve"> the mechanism verbally before starting the module.</w:t>
        </w:r>
      </w:ins>
    </w:p>
    <w:p w14:paraId="7DAF3313" w14:textId="4B35DB71" w:rsidR="0015690F" w:rsidRDefault="0015690F" w:rsidP="0015690F">
      <w:pPr>
        <w:rPr>
          <w:ins w:id="1789" w:author="Stephen Brooks" w:date="2022-04-21T17:24:00Z"/>
          <w:b/>
          <w:bCs/>
          <w:color w:val="FF0000"/>
        </w:rPr>
      </w:pPr>
    </w:p>
    <w:p w14:paraId="6C30617A" w14:textId="4F1903B1" w:rsidR="0015690F" w:rsidRPr="0015690F" w:rsidRDefault="0015690F">
      <w:pPr>
        <w:autoSpaceDE w:val="0"/>
        <w:autoSpaceDN w:val="0"/>
        <w:adjustRightInd w:val="0"/>
        <w:spacing w:line="360" w:lineRule="auto"/>
        <w:jc w:val="both"/>
        <w:rPr>
          <w:ins w:id="1790" w:author="Stephen Brooks" w:date="2022-04-21T17:23:00Z"/>
          <w:rPrChange w:id="1791" w:author="Stephen Brooks" w:date="2022-04-21T17:24:00Z">
            <w:rPr>
              <w:ins w:id="1792" w:author="Stephen Brooks" w:date="2022-04-21T17:23:00Z"/>
              <w:b/>
              <w:bCs/>
              <w:color w:val="FF0000"/>
            </w:rPr>
          </w:rPrChange>
        </w:rPr>
        <w:pPrChange w:id="1793" w:author="Stephen Brooks" w:date="2022-04-21T17:24:00Z">
          <w:pPr/>
        </w:pPrChange>
      </w:pPr>
      <w:ins w:id="1794" w:author="Stephen Brooks" w:date="2022-04-21T17:24:00Z">
        <w:r w:rsidRPr="0015690F">
          <w:rPr>
            <w:rPrChange w:id="1795" w:author="Stephen Brooks" w:date="2022-04-21T17:24:00Z">
              <w:rPr>
                <w:b/>
                <w:bCs/>
                <w:color w:val="FF0000"/>
              </w:rPr>
            </w:rPrChange>
          </w:rPr>
          <w:t xml:space="preserve">Figure </w:t>
        </w:r>
        <w:r>
          <w:t xml:space="preserve">6.7 </w:t>
        </w:r>
      </w:ins>
      <w:ins w:id="1796" w:author="Stephen Brooks" w:date="2022-04-21T17:25:00Z">
        <w:r>
          <w:t xml:space="preserve">shows a very similar picture, with </w:t>
        </w:r>
      </w:ins>
      <w:ins w:id="1797" w:author="Stephen Brooks" w:date="2022-04-21T17:31:00Z">
        <w:r w:rsidR="001C1B34">
          <w:t xml:space="preserve">the </w:t>
        </w:r>
      </w:ins>
      <w:ins w:id="1798" w:author="Stephen Brooks" w:date="2022-04-21T17:25:00Z">
        <w:r>
          <w:t xml:space="preserve">only significant difference being that this question is using squares in a grid. </w:t>
        </w:r>
      </w:ins>
    </w:p>
    <w:p w14:paraId="454757B6" w14:textId="77777777" w:rsidR="0015690F" w:rsidRDefault="0015690F" w:rsidP="0015690F">
      <w:pPr>
        <w:rPr>
          <w:ins w:id="1799" w:author="Stephen Brooks" w:date="2022-04-21T17:23:00Z"/>
          <w:b/>
          <w:bCs/>
          <w:color w:val="FF0000"/>
        </w:rPr>
      </w:pPr>
      <w:ins w:id="1800" w:author="Stephen Brooks" w:date="2022-04-21T17:23:00Z">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79"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Sny0Kz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0"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nS8d1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1"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BS7Mv4PAIAAHQEAAAO&#10;AAAAAAAAAAAAAAAAAC4CAABkcnMvZTJvRG9jLnhtbFBLAQItABQABgAIAAAAIQDbVfMy4gAAAAsB&#10;AAAPAAAAAAAAAAAAAAAAAJYEAABkcnMvZG93bnJldi54bWxQSwUGAAAAAAQABADzAAAApQUAAA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2"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Gc/bVQ6AgAAdAQAAA4A&#10;AAAAAAAAAAAAAAAALgIAAGRycy9lMm9Eb2MueG1sUEsBAi0AFAAGAAgAAAAhALnd/0njAAAACwEA&#10;AA8AAAAAAAAAAAAAAAAAlAQAAGRycy9kb3ducmV2LnhtbFBLBQYAAAAABAAEAPMAAACkBQ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3"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BpWAG8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4"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XFAIKT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5"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Jml+lD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ins>
    </w:p>
    <w:p w14:paraId="5CFCCC0A" w14:textId="77777777" w:rsidR="0015690F" w:rsidRDefault="0015690F" w:rsidP="0015690F">
      <w:pPr>
        <w:rPr>
          <w:ins w:id="1801" w:author="Stephen Brooks" w:date="2022-04-21T17:23:00Z"/>
          <w:color w:val="000000" w:themeColor="text1"/>
        </w:rPr>
      </w:pPr>
    </w:p>
    <w:p w14:paraId="26A8AC29" w14:textId="1DD032A2" w:rsidR="0015690F" w:rsidRPr="00200B75" w:rsidRDefault="0015690F" w:rsidP="0015690F">
      <w:pPr>
        <w:jc w:val="both"/>
        <w:rPr>
          <w:ins w:id="1802" w:author="Stephen Brooks" w:date="2022-04-21T17:24:00Z"/>
          <w:color w:val="000000" w:themeColor="text1"/>
        </w:rPr>
      </w:pPr>
      <w:ins w:id="1803" w:author="Stephen Brooks" w:date="2022-04-21T17:24:00Z">
        <w:r w:rsidRPr="00200B75">
          <w:rPr>
            <w:color w:val="000000" w:themeColor="text1"/>
          </w:rPr>
          <w:t>Figure</w:t>
        </w:r>
        <w:r>
          <w:rPr>
            <w:color w:val="000000" w:themeColor="text1"/>
          </w:rPr>
          <w:t xml:space="preserve"> 6.7</w:t>
        </w:r>
        <w:r w:rsidRPr="00200B75">
          <w:rPr>
            <w:color w:val="000000" w:themeColor="text1"/>
          </w:rPr>
          <w:t>:</w:t>
        </w:r>
      </w:ins>
      <w:ins w:id="1804" w:author="Stephen Brooks" w:date="2022-04-21T17:23:00Z">
        <w:r w:rsidRPr="00D9452A">
          <w:rPr>
            <w:color w:val="000000" w:themeColor="text1"/>
          </w:rPr>
          <w:t xml:space="preserve"> </w:t>
        </w:r>
      </w:ins>
      <w:ins w:id="1805" w:author="Stephen Brooks" w:date="2022-04-21T17:24:00Z">
        <w:r w:rsidRPr="00200B75">
          <w:rPr>
            <w:color w:val="000000" w:themeColor="text1"/>
          </w:rPr>
          <w:t>Question-Answer Identification Procedure</w:t>
        </w:r>
        <w:r>
          <w:rPr>
            <w:color w:val="000000" w:themeColor="text1"/>
          </w:rPr>
          <w:t xml:space="preserve"> for </w:t>
        </w:r>
        <w:r w:rsidRPr="0059016F">
          <w:rPr>
            <w:color w:val="000000" w:themeColor="text1"/>
          </w:rPr>
          <w:t>CA + Bubble</w:t>
        </w:r>
        <w:r>
          <w:rPr>
            <w:color w:val="000000" w:themeColor="text1"/>
          </w:rPr>
          <w:t xml:space="preserve"> (squares)</w:t>
        </w:r>
      </w:ins>
    </w:p>
    <w:p w14:paraId="692C7D30" w14:textId="2FE15CEA" w:rsidR="0015690F" w:rsidRDefault="0015690F" w:rsidP="0015690F">
      <w:pPr>
        <w:rPr>
          <w:ins w:id="1806" w:author="Stephen Brooks" w:date="2022-04-21T17:23:00Z"/>
          <w:color w:val="000000" w:themeColor="text1"/>
        </w:rPr>
      </w:pPr>
    </w:p>
    <w:p w14:paraId="430347D9" w14:textId="2F09FD5C" w:rsidR="0015690F" w:rsidRDefault="0015690F" w:rsidP="0059016F">
      <w:pPr>
        <w:autoSpaceDE w:val="0"/>
        <w:autoSpaceDN w:val="0"/>
        <w:adjustRightInd w:val="0"/>
        <w:spacing w:line="360" w:lineRule="auto"/>
        <w:jc w:val="both"/>
        <w:rPr>
          <w:ins w:id="1807" w:author="Stephen Brooks" w:date="2022-04-21T17:25:00Z"/>
        </w:rPr>
      </w:pPr>
    </w:p>
    <w:p w14:paraId="7518EBBD" w14:textId="7E26A62F" w:rsidR="0015690F" w:rsidRDefault="0015690F" w:rsidP="0015690F">
      <w:pPr>
        <w:autoSpaceDE w:val="0"/>
        <w:autoSpaceDN w:val="0"/>
        <w:adjustRightInd w:val="0"/>
        <w:spacing w:line="360" w:lineRule="auto"/>
        <w:jc w:val="both"/>
        <w:rPr>
          <w:ins w:id="1808" w:author="Stephen Brooks" w:date="2022-04-21T17:25:00Z"/>
        </w:rPr>
      </w:pPr>
      <w:ins w:id="1809" w:author="Stephen Brooks" w:date="2022-04-21T17:25:00Z">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Pr>
            <w:color w:val="000000" w:themeColor="text1"/>
          </w:rPr>
          <w:t>8</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ins>
    </w:p>
    <w:p w14:paraId="5818B037" w14:textId="77777777" w:rsidR="0015690F" w:rsidRPr="00330F81" w:rsidRDefault="0015690F" w:rsidP="0015690F">
      <w:pPr>
        <w:autoSpaceDE w:val="0"/>
        <w:autoSpaceDN w:val="0"/>
        <w:adjustRightInd w:val="0"/>
        <w:spacing w:line="360" w:lineRule="auto"/>
        <w:jc w:val="both"/>
        <w:rPr>
          <w:ins w:id="1810" w:author="Stephen Brooks" w:date="2022-04-21T17:25:00Z"/>
        </w:rPr>
      </w:pPr>
    </w:p>
    <w:p w14:paraId="462CFFE1" w14:textId="5C0FB1B5" w:rsidR="0015690F" w:rsidRPr="00330F81" w:rsidRDefault="0015690F" w:rsidP="0015690F">
      <w:pPr>
        <w:autoSpaceDE w:val="0"/>
        <w:autoSpaceDN w:val="0"/>
        <w:adjustRightInd w:val="0"/>
        <w:spacing w:line="360" w:lineRule="auto"/>
        <w:jc w:val="both"/>
        <w:rPr>
          <w:ins w:id="1811" w:author="Stephen Brooks" w:date="2022-04-21T17:25:00Z"/>
        </w:rPr>
      </w:pPr>
      <w:ins w:id="1812" w:author="Stephen Brooks" w:date="2022-04-21T17:25:00Z">
        <w:r>
          <w:t>In this scenario, by using Uncertainty and Value, the user needs to target a single cell from the legend as indicated in Figure 6.</w:t>
        </w:r>
      </w:ins>
      <w:ins w:id="1813" w:author="Stephen Brooks" w:date="2022-04-21T17:26:00Z">
        <w:r>
          <w:t>8</w:t>
        </w:r>
      </w:ins>
      <w:ins w:id="1814" w:author="Stephen Brooks" w:date="2022-04-21T17:25:00Z">
        <w:r>
          <w:t>:</w:t>
        </w:r>
      </w:ins>
    </w:p>
    <w:p w14:paraId="476122AB" w14:textId="77777777" w:rsidR="0015690F" w:rsidRPr="00330F81" w:rsidRDefault="0015690F" w:rsidP="0015690F">
      <w:pPr>
        <w:autoSpaceDE w:val="0"/>
        <w:autoSpaceDN w:val="0"/>
        <w:adjustRightInd w:val="0"/>
        <w:spacing w:line="360" w:lineRule="auto"/>
        <w:ind w:left="720"/>
        <w:jc w:val="both"/>
        <w:rPr>
          <w:ins w:id="1815" w:author="Stephen Brooks" w:date="2022-04-21T17:25:00Z"/>
          <w:color w:val="000000" w:themeColor="text1"/>
        </w:rPr>
      </w:pPr>
      <w:ins w:id="1816" w:author="Stephen Brooks" w:date="2022-04-21T17:25:00Z">
        <w:r w:rsidRPr="00330F81">
          <w:rPr>
            <w:color w:val="000000" w:themeColor="text1"/>
          </w:rPr>
          <w:t xml:space="preserve">Uncertainty = Represents the vertical axis in the legend labeled by ‘Uncertainty’ </w:t>
        </w:r>
      </w:ins>
    </w:p>
    <w:p w14:paraId="747BE258" w14:textId="77777777" w:rsidR="0015690F" w:rsidRPr="00330F81" w:rsidRDefault="0015690F" w:rsidP="0015690F">
      <w:pPr>
        <w:autoSpaceDE w:val="0"/>
        <w:autoSpaceDN w:val="0"/>
        <w:adjustRightInd w:val="0"/>
        <w:spacing w:line="360" w:lineRule="auto"/>
        <w:ind w:left="720"/>
        <w:jc w:val="both"/>
        <w:rPr>
          <w:ins w:id="1817" w:author="Stephen Brooks" w:date="2022-04-21T17:25:00Z"/>
          <w:color w:val="000000" w:themeColor="text1"/>
        </w:rPr>
      </w:pPr>
      <w:ins w:id="1818" w:author="Stephen Brooks" w:date="2022-04-21T17:25:00Z">
        <w:r w:rsidRPr="00330F81">
          <w:rPr>
            <w:color w:val="000000" w:themeColor="text1"/>
          </w:rPr>
          <w:t>Value = Represents the horizontal axis on the legend</w:t>
        </w:r>
      </w:ins>
    </w:p>
    <w:p w14:paraId="4FA73D35" w14:textId="0408873C" w:rsidR="0015690F" w:rsidRPr="00330F81" w:rsidRDefault="0015690F" w:rsidP="0015690F">
      <w:pPr>
        <w:autoSpaceDE w:val="0"/>
        <w:autoSpaceDN w:val="0"/>
        <w:adjustRightInd w:val="0"/>
        <w:spacing w:line="360" w:lineRule="auto"/>
        <w:jc w:val="both"/>
        <w:rPr>
          <w:ins w:id="1819" w:author="Stephen Brooks" w:date="2022-04-21T17:25:00Z"/>
          <w:color w:val="000000" w:themeColor="text1"/>
        </w:rPr>
      </w:pPr>
      <w:ins w:id="1820" w:author="Stephen Brooks" w:date="2022-04-21T17:25:00Z">
        <w:r>
          <w:t xml:space="preserve">Based on the above, participants </w:t>
        </w:r>
      </w:ins>
      <w:ins w:id="1821" w:author="Stephen Brooks" w:date="2022-04-21T17:28:00Z">
        <w:r w:rsidR="001C1B34">
          <w:t xml:space="preserve">again </w:t>
        </w:r>
      </w:ins>
      <w:ins w:id="1822" w:author="Stephen Brooks" w:date="2022-04-21T17:25:00Z">
        <w:r>
          <w:t>need to answer both the value and the uncertainty by clicking on the correct circle.</w:t>
        </w:r>
      </w:ins>
    </w:p>
    <w:p w14:paraId="2D496E4B" w14:textId="77777777" w:rsidR="0015690F" w:rsidRPr="00CC587A" w:rsidRDefault="0015690F">
      <w:pPr>
        <w:autoSpaceDE w:val="0"/>
        <w:autoSpaceDN w:val="0"/>
        <w:adjustRightInd w:val="0"/>
        <w:spacing w:line="360" w:lineRule="auto"/>
        <w:jc w:val="both"/>
        <w:rPr>
          <w:ins w:id="1823" w:author="Stephen Brooks" w:date="2022-04-21T16:31:00Z"/>
        </w:rPr>
        <w:pPrChange w:id="1824" w:author="Stephen Brooks" w:date="2022-04-21T16:53:00Z">
          <w:pPr/>
        </w:pPrChange>
      </w:pPr>
    </w:p>
    <w:p w14:paraId="01635B26" w14:textId="77777777" w:rsidR="00CA0B97" w:rsidRPr="0015690F" w:rsidRDefault="00CA0B97" w:rsidP="00CA0B97">
      <w:pPr>
        <w:rPr>
          <w:ins w:id="1825" w:author="Stephen Brooks" w:date="2022-04-21T16:31:00Z"/>
          <w:b/>
          <w:bCs/>
          <w:sz w:val="28"/>
          <w:szCs w:val="28"/>
          <w:u w:val="single"/>
          <w:rPrChange w:id="1826" w:author="Stephen Brooks" w:date="2022-04-21T17:21:00Z">
            <w:rPr>
              <w:ins w:id="1827" w:author="Stephen Brooks" w:date="2022-04-21T16:31:00Z"/>
              <w:b/>
              <w:bCs/>
              <w:sz w:val="28"/>
              <w:szCs w:val="28"/>
              <w:u w:val="single"/>
              <w:lang w:val="fr-FR"/>
            </w:rPr>
          </w:rPrChange>
        </w:rPr>
      </w:pPr>
    </w:p>
    <w:p w14:paraId="29CD89CA" w14:textId="77777777" w:rsidR="00CA0B97" w:rsidRDefault="00CA0B97" w:rsidP="00CA0B97">
      <w:pPr>
        <w:rPr>
          <w:ins w:id="1828" w:author="Stephen Brooks" w:date="2022-04-21T16:31:00Z"/>
          <w:b/>
          <w:bCs/>
          <w:sz w:val="28"/>
          <w:szCs w:val="28"/>
          <w:u w:val="single"/>
        </w:rPr>
      </w:pPr>
    </w:p>
    <w:p w14:paraId="4D2BC8A6" w14:textId="77777777" w:rsidR="00CA0B97" w:rsidRDefault="00CA0B97" w:rsidP="00CA0B97">
      <w:pPr>
        <w:rPr>
          <w:ins w:id="1829" w:author="Stephen Brooks" w:date="2022-04-21T16:31:00Z"/>
          <w:b/>
          <w:bCs/>
          <w:sz w:val="28"/>
          <w:szCs w:val="28"/>
        </w:rPr>
      </w:pPr>
      <w:ins w:id="1830" w:author="Stephen Brooks" w:date="2022-04-21T16:31:00Z">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59016F" w:rsidRDefault="00CA0B97" w:rsidP="00CA0B97">
                              <w:pPr>
                                <w:rPr>
                                  <w:b/>
                                  <w:bCs/>
                                  <w:color w:val="FF0000"/>
                                  <w:sz w:val="18"/>
                                  <w:szCs w:val="18"/>
                                  <w:rPrChange w:id="1831" w:author="Stephen Brooks" w:date="2022-04-21T17:01:00Z">
                                    <w:rPr>
                                      <w:b/>
                                      <w:bCs/>
                                      <w:color w:val="FFD966" w:themeColor="accent4" w:themeTint="99"/>
                                      <w:sz w:val="18"/>
                                      <w:szCs w:val="18"/>
                                    </w:rPr>
                                  </w:rPrChange>
                                </w:rPr>
                              </w:pPr>
                              <w:r w:rsidRPr="0059016F">
                                <w:rPr>
                                  <w:b/>
                                  <w:bCs/>
                                  <w:color w:val="FF0000"/>
                                  <w:sz w:val="18"/>
                                  <w:szCs w:val="18"/>
                                  <w:rPrChange w:id="1832"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6"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CdmbaU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59016F" w:rsidRDefault="00CA0B97" w:rsidP="00CA0B97">
                        <w:pPr>
                          <w:rPr>
                            <w:b/>
                            <w:bCs/>
                            <w:color w:val="FF0000"/>
                            <w:sz w:val="18"/>
                            <w:szCs w:val="18"/>
                            <w:rPrChange w:id="1548" w:author="Stephen Brooks" w:date="2022-04-21T17:01:00Z">
                              <w:rPr>
                                <w:b/>
                                <w:bCs/>
                                <w:color w:val="FFD966" w:themeColor="accent4" w:themeTint="99"/>
                                <w:sz w:val="18"/>
                                <w:szCs w:val="18"/>
                              </w:rPr>
                            </w:rPrChange>
                          </w:rPr>
                        </w:pPr>
                        <w:r w:rsidRPr="0059016F">
                          <w:rPr>
                            <w:b/>
                            <w:bCs/>
                            <w:color w:val="FF0000"/>
                            <w:sz w:val="18"/>
                            <w:szCs w:val="18"/>
                            <w:rPrChange w:id="1549" w:author="Stephen Brooks" w:date="2022-04-21T17:01:00Z">
                              <w:rPr>
                                <w:b/>
                                <w:bCs/>
                                <w:color w:val="FFD966" w:themeColor="accent4" w:themeTint="99"/>
                                <w:sz w:val="18"/>
                                <w:szCs w:val="18"/>
                              </w:rPr>
                            </w:rPrChange>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7"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8"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89"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L8elJ8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0"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1"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NDlP2c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2"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D8DxWM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ins>
    </w:p>
    <w:p w14:paraId="23BD5FF9" w14:textId="77777777" w:rsidR="00CA0B97" w:rsidRPr="00200B75" w:rsidRDefault="00CA0B97" w:rsidP="00CA0B97">
      <w:pPr>
        <w:rPr>
          <w:ins w:id="1833" w:author="Stephen Brooks" w:date="2022-04-21T16:31:00Z"/>
          <w:b/>
          <w:bCs/>
          <w:sz w:val="28"/>
          <w:szCs w:val="28"/>
        </w:rPr>
      </w:pPr>
    </w:p>
    <w:p w14:paraId="33179ADD" w14:textId="233654F6" w:rsidR="00CA0B97" w:rsidRDefault="00CA0B97" w:rsidP="00CA0B97">
      <w:pPr>
        <w:rPr>
          <w:ins w:id="1834" w:author="Stephen Brooks" w:date="2022-04-21T16:31:00Z"/>
          <w:color w:val="000000" w:themeColor="text1"/>
        </w:rPr>
      </w:pPr>
      <w:ins w:id="1835" w:author="Stephen Brooks" w:date="2022-04-21T16:31:00Z">
        <w:r w:rsidRPr="00D9452A">
          <w:rPr>
            <w:color w:val="000000" w:themeColor="text1"/>
          </w:rPr>
          <w:t>Figure</w:t>
        </w:r>
        <w:r>
          <w:rPr>
            <w:color w:val="000000" w:themeColor="text1"/>
          </w:rPr>
          <w:t xml:space="preserve"> </w:t>
        </w:r>
      </w:ins>
      <w:ins w:id="1836" w:author="Stephen Brooks" w:date="2022-04-21T17:00:00Z">
        <w:r w:rsidR="0059016F">
          <w:rPr>
            <w:color w:val="000000" w:themeColor="text1"/>
          </w:rPr>
          <w:t>6</w:t>
        </w:r>
      </w:ins>
      <w:ins w:id="1837" w:author="Stephen Brooks" w:date="2022-04-21T16:31:00Z">
        <w:r>
          <w:rPr>
            <w:color w:val="000000" w:themeColor="text1"/>
          </w:rPr>
          <w:t>.</w:t>
        </w:r>
      </w:ins>
      <w:ins w:id="1838" w:author="Stephen Brooks" w:date="2022-04-21T17:26:00Z">
        <w:r w:rsidR="0015690F">
          <w:rPr>
            <w:color w:val="000000" w:themeColor="text1"/>
          </w:rPr>
          <w:t>8</w:t>
        </w:r>
      </w:ins>
      <w:ins w:id="1839" w:author="Stephen Brooks" w:date="2022-04-21T16:31:00Z">
        <w:r w:rsidRPr="00D9452A">
          <w:rPr>
            <w:color w:val="000000" w:themeColor="text1"/>
          </w:rPr>
          <w:t>: Question-Answer Identification Procedure</w:t>
        </w:r>
      </w:ins>
      <w:ins w:id="1840" w:author="Stephen Brooks" w:date="2022-04-21T17:00:00Z">
        <w:r w:rsidR="0059016F">
          <w:rPr>
            <w:color w:val="000000" w:themeColor="text1"/>
          </w:rPr>
          <w:t xml:space="preserve"> for </w:t>
        </w:r>
        <w:r w:rsidR="0059016F" w:rsidRPr="0059016F">
          <w:rPr>
            <w:color w:val="000000" w:themeColor="text1"/>
          </w:rPr>
          <w:t>VSUP + Bubble</w:t>
        </w:r>
      </w:ins>
      <w:ins w:id="1841" w:author="Stephen Brooks" w:date="2022-04-21T17:26:00Z">
        <w:r w:rsidR="0015690F">
          <w:rPr>
            <w:color w:val="000000" w:themeColor="text1"/>
          </w:rPr>
          <w:t xml:space="preserve"> (circles)</w:t>
        </w:r>
      </w:ins>
    </w:p>
    <w:p w14:paraId="2B9CEE19" w14:textId="77777777" w:rsidR="00CA0B97" w:rsidRDefault="00CA0B97" w:rsidP="00CA0B97">
      <w:pPr>
        <w:rPr>
          <w:ins w:id="1842" w:author="Stephen Brooks" w:date="2022-04-21T16:31:00Z"/>
          <w:b/>
          <w:bCs/>
          <w:sz w:val="28"/>
          <w:szCs w:val="28"/>
          <w:u w:val="single"/>
        </w:rPr>
      </w:pPr>
    </w:p>
    <w:p w14:paraId="177D1895" w14:textId="77777777" w:rsidR="0059016F" w:rsidRDefault="0059016F" w:rsidP="00CA0B97">
      <w:pPr>
        <w:rPr>
          <w:ins w:id="1843" w:author="Stephen Brooks" w:date="2022-04-21T16:59:00Z"/>
          <w:b/>
          <w:bCs/>
        </w:rPr>
      </w:pPr>
    </w:p>
    <w:p w14:paraId="5CD61843" w14:textId="77777777" w:rsidR="001C1B34" w:rsidRDefault="001C1B34" w:rsidP="00CA0B97">
      <w:pPr>
        <w:rPr>
          <w:ins w:id="1844" w:author="Stephen Brooks" w:date="2022-04-21T17:28:00Z"/>
          <w:b/>
          <w:bCs/>
          <w:sz w:val="28"/>
          <w:szCs w:val="28"/>
        </w:rPr>
      </w:pPr>
    </w:p>
    <w:p w14:paraId="1C6DAD44" w14:textId="4359AA74" w:rsidR="001C1B34" w:rsidRPr="00330F81" w:rsidRDefault="001C1B34" w:rsidP="001C1B34">
      <w:pPr>
        <w:autoSpaceDE w:val="0"/>
        <w:autoSpaceDN w:val="0"/>
        <w:adjustRightInd w:val="0"/>
        <w:spacing w:line="360" w:lineRule="auto"/>
        <w:jc w:val="both"/>
        <w:rPr>
          <w:ins w:id="1845" w:author="Stephen Brooks" w:date="2022-04-21T17:28:00Z"/>
        </w:rPr>
      </w:pPr>
      <w:ins w:id="1846" w:author="Stephen Brooks" w:date="2022-04-21T17:28:00Z">
        <w:r w:rsidRPr="00330F81">
          <w:t xml:space="preserve">Figure </w:t>
        </w:r>
        <w:r>
          <w:t xml:space="preserve">6.9 shows a similar picture to that of Figure 6.8, with only significant difference being that this question is using squares in a grid. </w:t>
        </w:r>
      </w:ins>
    </w:p>
    <w:p w14:paraId="77CA0A72" w14:textId="5B9E23F3" w:rsidR="00CA0B97" w:rsidRDefault="00CA0B97" w:rsidP="00CA0B97">
      <w:pPr>
        <w:rPr>
          <w:ins w:id="1847" w:author="Stephen Brooks" w:date="2022-04-21T16:31:00Z"/>
          <w:b/>
          <w:bCs/>
          <w:sz w:val="28"/>
          <w:szCs w:val="28"/>
        </w:rPr>
      </w:pPr>
      <w:ins w:id="1848" w:author="Stephen Brooks" w:date="2022-04-21T16:31:00Z">
        <w:r>
          <w:rPr>
            <w:b/>
            <w:bCs/>
            <w:sz w:val="28"/>
            <w:szCs w:val="28"/>
          </w:rPr>
          <w:br/>
        </w:r>
      </w:ins>
    </w:p>
    <w:p w14:paraId="1CFFB047" w14:textId="77777777" w:rsidR="00CA0B97" w:rsidRDefault="00CA0B97" w:rsidP="00CA0B97">
      <w:pPr>
        <w:rPr>
          <w:ins w:id="1849" w:author="Stephen Brooks" w:date="2022-04-21T16:31:00Z"/>
          <w:b/>
          <w:bCs/>
          <w:sz w:val="28"/>
          <w:szCs w:val="28"/>
        </w:rPr>
      </w:pPr>
      <w:ins w:id="1850" w:author="Stephen Brooks" w:date="2022-04-21T16:31:00Z">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3"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O9HJFD0CAAB0BAAA&#10;DgAAAAAAAAAAAAAAAAAuAgAAZHJzL2Uyb0RvYy54bWxQSwECLQAUAAYACAAAACEAyt6UP+IAAAAL&#10;AQAADwAAAAAAAAAAAAAAAACXBAAAZHJzL2Rvd25yZXYueG1sUEsFBgAAAAAEAAQA8wAAAKYFAAAA&#10;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4"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AMQ+HF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59016F" w:rsidRDefault="00CA0B97" w:rsidP="00CA0B97">
                              <w:pPr>
                                <w:rPr>
                                  <w:b/>
                                  <w:bCs/>
                                  <w:color w:val="FF0000"/>
                                  <w:sz w:val="18"/>
                                  <w:szCs w:val="18"/>
                                  <w:rPrChange w:id="1851" w:author="Stephen Brooks" w:date="2022-04-21T17:01:00Z">
                                    <w:rPr>
                                      <w:b/>
                                      <w:bCs/>
                                      <w:color w:val="FFD966" w:themeColor="accent4" w:themeTint="99"/>
                                      <w:sz w:val="18"/>
                                      <w:szCs w:val="18"/>
                                    </w:rPr>
                                  </w:rPrChange>
                                </w:rPr>
                              </w:pPr>
                              <w:r w:rsidRPr="0059016F">
                                <w:rPr>
                                  <w:b/>
                                  <w:bCs/>
                                  <w:color w:val="FF0000"/>
                                  <w:sz w:val="18"/>
                                  <w:szCs w:val="18"/>
                                  <w:rPrChange w:id="1852"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5"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" fillcolor="white [3201]" stroked="f" strokeweight=".5pt">
                  <v:textbox inset="0,0,0,0">
                    <w:txbxContent>
                      <w:p w14:paraId="35DCCCB5" w14:textId="77777777" w:rsidR="00CA0B97" w:rsidRPr="0059016F" w:rsidRDefault="00CA0B97" w:rsidP="00CA0B97">
                        <w:pPr>
                          <w:rPr>
                            <w:b/>
                            <w:bCs/>
                            <w:color w:val="FF0000"/>
                            <w:sz w:val="18"/>
                            <w:szCs w:val="18"/>
                            <w:rPrChange w:id="1570" w:author="Stephen Brooks" w:date="2022-04-21T17:01:00Z">
                              <w:rPr>
                                <w:b/>
                                <w:bCs/>
                                <w:color w:val="FFD966" w:themeColor="accent4" w:themeTint="99"/>
                                <w:sz w:val="18"/>
                                <w:szCs w:val="18"/>
                              </w:rPr>
                            </w:rPrChange>
                          </w:rPr>
                        </w:pPr>
                        <w:r w:rsidRPr="0059016F">
                          <w:rPr>
                            <w:b/>
                            <w:bCs/>
                            <w:color w:val="FF0000"/>
                            <w:sz w:val="18"/>
                            <w:szCs w:val="18"/>
                            <w:rPrChange w:id="1571" w:author="Stephen Brooks" w:date="2022-04-21T17:01:00Z">
                              <w:rPr>
                                <w:b/>
                                <w:bCs/>
                                <w:color w:val="FFD966" w:themeColor="accent4" w:themeTint="99"/>
                                <w:sz w:val="18"/>
                                <w:szCs w:val="18"/>
                              </w:rPr>
                            </w:rPrChange>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6"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Dw5yCNPAIAAHQEAAAO&#10;AAAAAAAAAAAAAAAAAC4CAABkcnMvZTJvRG9jLnhtbFBLAQItABQABgAIAAAAIQApw2Sn4gAAAAsB&#10;AAAPAAAAAAAAAAAAAAAAAJYEAABkcnMvZG93bnJldi54bWxQSwUGAAAAAAQABADzAAAApQUAAA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7"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BcilEe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8"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EqSwR4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099"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P0MWtM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ins>
    </w:p>
    <w:p w14:paraId="181A46D2" w14:textId="77777777" w:rsidR="00CA0B97" w:rsidRDefault="00CA0B97" w:rsidP="00CA0B97">
      <w:pPr>
        <w:rPr>
          <w:ins w:id="1853" w:author="Stephen Brooks" w:date="2022-04-21T16:31:00Z"/>
          <w:color w:val="000000" w:themeColor="text1"/>
        </w:rPr>
      </w:pPr>
    </w:p>
    <w:p w14:paraId="0CEAC51D" w14:textId="5F9CF380" w:rsidR="0015690F" w:rsidRDefault="0015690F" w:rsidP="0015690F">
      <w:pPr>
        <w:rPr>
          <w:ins w:id="1854" w:author="Stephen Brooks" w:date="2022-04-21T17:26:00Z"/>
          <w:color w:val="000000" w:themeColor="text1"/>
        </w:rPr>
      </w:pPr>
      <w:ins w:id="1855" w:author="Stephen Brooks" w:date="2022-04-21T17:26:00Z">
        <w:r w:rsidRPr="00D9452A">
          <w:rPr>
            <w:color w:val="000000" w:themeColor="text1"/>
          </w:rPr>
          <w:t>Figure</w:t>
        </w:r>
        <w:r>
          <w:rPr>
            <w:color w:val="000000" w:themeColor="text1"/>
          </w:rPr>
          <w:t xml:space="preserve"> 6.9</w:t>
        </w:r>
        <w:r w:rsidRPr="00D9452A">
          <w:rPr>
            <w:color w:val="000000" w:themeColor="text1"/>
          </w:rPr>
          <w:t>: Question-Answer Identification Procedure</w:t>
        </w:r>
        <w:r>
          <w:rPr>
            <w:color w:val="000000" w:themeColor="text1"/>
          </w:rPr>
          <w:t xml:space="preserve"> for </w:t>
        </w:r>
        <w:r w:rsidRPr="0059016F">
          <w:rPr>
            <w:color w:val="000000" w:themeColor="text1"/>
          </w:rPr>
          <w:t>VSUP + Bubble</w:t>
        </w:r>
        <w:r>
          <w:rPr>
            <w:color w:val="000000" w:themeColor="text1"/>
          </w:rPr>
          <w:t xml:space="preserve"> (squares)</w:t>
        </w:r>
      </w:ins>
    </w:p>
    <w:p w14:paraId="2598954C" w14:textId="77777777" w:rsidR="0015690F" w:rsidRDefault="0015690F" w:rsidP="0015690F">
      <w:pPr>
        <w:rPr>
          <w:ins w:id="1856" w:author="Stephen Brooks" w:date="2022-04-21T17:26:00Z"/>
          <w:b/>
          <w:bCs/>
          <w:sz w:val="28"/>
          <w:szCs w:val="28"/>
          <w:u w:val="single"/>
        </w:rPr>
      </w:pPr>
    </w:p>
    <w:p w14:paraId="63B231FF" w14:textId="77777777" w:rsidR="00754FE7" w:rsidRPr="00CA0B97" w:rsidRDefault="00754FE7" w:rsidP="003C6924">
      <w:pPr>
        <w:autoSpaceDE w:val="0"/>
        <w:autoSpaceDN w:val="0"/>
        <w:adjustRightInd w:val="0"/>
        <w:spacing w:line="360" w:lineRule="auto"/>
        <w:jc w:val="both"/>
        <w:rPr>
          <w:ins w:id="1857" w:author="Stephen Brooks" w:date="2022-04-21T16:31:00Z"/>
          <w:rFonts w:eastAsiaTheme="minorHAnsi"/>
          <w:b/>
          <w:bCs/>
          <w:lang w:val="fr-FR" w:eastAsia="en-US"/>
          <w:rPrChange w:id="1858" w:author="Stephen Brooks" w:date="2022-04-21T16:31:00Z">
            <w:rPr>
              <w:ins w:id="1859" w:author="Stephen Brooks" w:date="2022-04-21T16:31:00Z"/>
              <w:rFonts w:eastAsiaTheme="minorHAnsi"/>
              <w:b/>
              <w:bCs/>
              <w:lang w:val="en-GB" w:eastAsia="en-US"/>
            </w:rPr>
          </w:rPrChange>
        </w:rPr>
      </w:pPr>
    </w:p>
    <w:p w14:paraId="19013D88" w14:textId="18A956B6" w:rsidR="003A5D26" w:rsidRPr="003A5D26" w:rsidRDefault="003A5D26" w:rsidP="003A5D26">
      <w:pPr>
        <w:autoSpaceDE w:val="0"/>
        <w:autoSpaceDN w:val="0"/>
        <w:adjustRightInd w:val="0"/>
        <w:spacing w:line="360" w:lineRule="auto"/>
        <w:jc w:val="both"/>
        <w:rPr>
          <w:ins w:id="1860" w:author="Stephen Brooks" w:date="2022-04-21T16:49:00Z"/>
          <w:rFonts w:eastAsiaTheme="minorHAnsi"/>
          <w:b/>
          <w:bCs/>
          <w:lang w:val="fr-FR" w:eastAsia="en-US"/>
          <w:rPrChange w:id="1861" w:author="Stephen Brooks" w:date="2022-04-21T16:49:00Z">
            <w:rPr>
              <w:ins w:id="1862" w:author="Stephen Brooks" w:date="2022-04-21T16:49:00Z"/>
              <w:rFonts w:eastAsiaTheme="minorHAnsi"/>
              <w:b/>
              <w:bCs/>
              <w:lang w:val="en-GB" w:eastAsia="en-US"/>
            </w:rPr>
          </w:rPrChange>
        </w:rPr>
      </w:pPr>
      <w:ins w:id="1863" w:author="Stephen Brooks" w:date="2022-04-21T16:49:00Z">
        <w:r w:rsidRPr="00162E4A">
          <w:rPr>
            <w:rFonts w:eastAsiaTheme="minorHAnsi"/>
            <w:b/>
            <w:bCs/>
            <w:lang w:val="en-GB" w:eastAsia="en-US"/>
          </w:rPr>
          <w:lastRenderedPageBreak/>
          <w:t>6.</w:t>
        </w:r>
        <w:r>
          <w:rPr>
            <w:rFonts w:eastAsiaTheme="minorHAnsi"/>
            <w:b/>
            <w:bCs/>
            <w:lang w:val="en-GB" w:eastAsia="en-US"/>
          </w:rPr>
          <w:t>6.6</w:t>
        </w:r>
        <w:r w:rsidRPr="00162E4A">
          <w:rPr>
            <w:rFonts w:eastAsiaTheme="minorHAnsi"/>
            <w:b/>
            <w:bCs/>
            <w:lang w:val="en-GB" w:eastAsia="en-US"/>
          </w:rPr>
          <w:tab/>
        </w:r>
        <w:r w:rsidRPr="003A5D26">
          <w:rPr>
            <w:rFonts w:eastAsiaTheme="minorHAnsi"/>
            <w:b/>
            <w:bCs/>
            <w:lang w:val="en-GB" w:eastAsia="en-US"/>
          </w:rPr>
          <w:t xml:space="preserve">Example </w:t>
        </w:r>
        <w:r w:rsidRPr="0059016F">
          <w:rPr>
            <w:rFonts w:eastAsiaTheme="minorHAnsi"/>
            <w:b/>
            <w:bCs/>
            <w:lang w:val="en-GB" w:eastAsia="en-US"/>
            <w:rPrChange w:id="1864" w:author="Stephen Brooks" w:date="2022-04-21T16:58:00Z">
              <w:rPr>
                <w:rFonts w:eastAsiaTheme="minorHAnsi"/>
                <w:color w:val="FF0000"/>
                <w:lang w:val="en-GB" w:eastAsia="en-US"/>
              </w:rPr>
            </w:rPrChange>
          </w:rPr>
          <w:t>PSQ</w:t>
        </w:r>
        <w:r w:rsidRPr="003A5D26">
          <w:rPr>
            <w:rFonts w:eastAsiaTheme="minorHAnsi"/>
            <w:b/>
            <w:bCs/>
            <w:lang w:val="fr-FR" w:eastAsia="en-US"/>
            <w:rPrChange w:id="1865" w:author="Stephen Brooks" w:date="2022-04-21T16:49:00Z">
              <w:rPr>
                <w:rFonts w:eastAsiaTheme="minorHAnsi"/>
                <w:b/>
                <w:bCs/>
                <w:color w:val="FF0000"/>
                <w:lang w:val="fr-FR" w:eastAsia="en-US"/>
              </w:rPr>
            </w:rPrChange>
          </w:rPr>
          <w:t xml:space="preserve"> </w:t>
        </w:r>
        <w:r w:rsidRPr="003A5D26">
          <w:rPr>
            <w:rFonts w:eastAsiaTheme="minorHAnsi"/>
            <w:b/>
            <w:bCs/>
            <w:lang w:val="en-GB" w:eastAsia="en-US"/>
          </w:rPr>
          <w:t>Questions</w:t>
        </w:r>
      </w:ins>
    </w:p>
    <w:p w14:paraId="7612B690" w14:textId="18219FF8" w:rsidR="00754FE7" w:rsidRPr="003A5D26" w:rsidDel="003A5D26" w:rsidRDefault="00754FE7" w:rsidP="003C6924">
      <w:pPr>
        <w:autoSpaceDE w:val="0"/>
        <w:autoSpaceDN w:val="0"/>
        <w:adjustRightInd w:val="0"/>
        <w:spacing w:line="360" w:lineRule="auto"/>
        <w:jc w:val="both"/>
        <w:rPr>
          <w:del w:id="1866" w:author="Stephen Brooks" w:date="2022-04-21T16:49:00Z"/>
          <w:rFonts w:eastAsiaTheme="minorHAnsi"/>
          <w:b/>
          <w:bCs/>
          <w:color w:val="FF0000"/>
          <w:lang w:val="fr-FR" w:eastAsia="en-US"/>
          <w:rPrChange w:id="1867" w:author="Stephen Brooks" w:date="2022-04-21T16:47:00Z">
            <w:rPr>
              <w:del w:id="1868" w:author="Stephen Brooks" w:date="2022-04-21T16:49:00Z"/>
              <w:rFonts w:eastAsiaTheme="minorHAnsi"/>
              <w:b/>
              <w:bCs/>
              <w:lang w:val="en-GB" w:eastAsia="en-US"/>
            </w:rPr>
          </w:rPrChange>
        </w:rPr>
      </w:pPr>
    </w:p>
    <w:p w14:paraId="31E37B2E" w14:textId="25A4DACE"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w:t>
      </w:r>
      <w:del w:id="1869" w:author="Stephen Brooks" w:date="2022-04-21T17:32:00Z">
        <w:r w:rsidDel="00F00806">
          <w:rPr>
            <w:rFonts w:eastAsiaTheme="minorHAnsi"/>
            <w:lang w:val="en-GB" w:eastAsia="en-US"/>
          </w:rPr>
          <w:delText xml:space="preserve">fair </w:delText>
        </w:r>
      </w:del>
      <w:r>
        <w:rPr>
          <w:rFonts w:eastAsiaTheme="minorHAnsi"/>
          <w:lang w:val="en-GB" w:eastAsia="en-US"/>
        </w:rPr>
        <w:t xml:space="preserve">ratings based on their </w:t>
      </w:r>
      <w:del w:id="1870" w:author="Stephen Brooks" w:date="2022-04-21T17:32:00Z">
        <w:r w:rsidDel="00F00806">
          <w:rPr>
            <w:rFonts w:eastAsiaTheme="minorHAnsi"/>
            <w:lang w:val="en-GB" w:eastAsia="en-US"/>
          </w:rPr>
          <w:delText xml:space="preserve">immediate </w:delText>
        </w:r>
      </w:del>
      <w:ins w:id="1871" w:author="Stephen Brooks" w:date="2022-04-21T17:32:00Z">
        <w:r w:rsidR="00F00806">
          <w:rPr>
            <w:rFonts w:eastAsiaTheme="minorHAnsi"/>
            <w:lang w:val="en-GB" w:eastAsia="en-US"/>
          </w:rPr>
          <w:t xml:space="preserve">recent </w:t>
        </w:r>
      </w:ins>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ins w:id="1872" w:author="Stephen Brooks" w:date="2022-04-21T16:49:00Z">
        <w:r w:rsidR="003A5D26">
          <w:rPr>
            <w:rFonts w:eastAsiaTheme="minorHAnsi"/>
            <w:lang w:val="en-GB" w:eastAsia="en-US"/>
          </w:rPr>
          <w:t xml:space="preserve">the </w:t>
        </w:r>
      </w:ins>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ins w:id="1873" w:author="Stephen Brooks" w:date="2022-04-21T16:37:00Z">
        <w:r w:rsidR="00CA0B97">
          <w:rPr>
            <w:rFonts w:eastAsiaTheme="minorHAnsi"/>
            <w:lang w:val="en-GB" w:eastAsia="en-US"/>
          </w:rPr>
          <w:t xml:space="preserve">the </w:t>
        </w:r>
      </w:ins>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406AD878" w:rsidR="003C6924" w:rsidDel="00D5174C" w:rsidRDefault="003C6924" w:rsidP="003C6924">
      <w:pPr>
        <w:autoSpaceDE w:val="0"/>
        <w:autoSpaceDN w:val="0"/>
        <w:adjustRightInd w:val="0"/>
        <w:spacing w:line="360" w:lineRule="auto"/>
        <w:jc w:val="both"/>
        <w:rPr>
          <w:del w:id="1874" w:author="Stephen Brooks" w:date="2022-04-21T16:10:00Z"/>
          <w:rFonts w:eastAsiaTheme="minorHAnsi"/>
          <w:lang w:val="en-GB" w:eastAsia="en-US"/>
        </w:rPr>
      </w:pPr>
      <w:del w:id="1875" w:author="Stephen Brooks" w:date="2022-04-21T17:33:00Z">
        <w:r w:rsidRPr="00FA53CE" w:rsidDel="00F00806">
          <w:rPr>
            <w:rFonts w:eastAsiaTheme="minorHAnsi"/>
            <w:lang w:val="en-GB" w:eastAsia="en-US"/>
          </w:rPr>
          <w:delText xml:space="preserve">Again, </w:delText>
        </w:r>
      </w:del>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ins w:id="1876" w:author="Stephen Brooks" w:date="2022-04-21T16:10:00Z">
        <w:r w:rsidR="00D5174C">
          <w:rPr>
            <w:rFonts w:eastAsiaTheme="minorHAnsi"/>
            <w:lang w:val="en-GB" w:eastAsia="en-US"/>
          </w:rPr>
          <w:t xml:space="preserve"> </w:t>
        </w:r>
      </w:ins>
    </w:p>
    <w:p w14:paraId="732D7587" w14:textId="77777777" w:rsidR="003C6924" w:rsidDel="00D5174C" w:rsidRDefault="003C6924" w:rsidP="003C6924">
      <w:pPr>
        <w:autoSpaceDE w:val="0"/>
        <w:autoSpaceDN w:val="0"/>
        <w:adjustRightInd w:val="0"/>
        <w:spacing w:line="360" w:lineRule="auto"/>
        <w:jc w:val="both"/>
        <w:rPr>
          <w:del w:id="1877" w:author="Stephen Brooks" w:date="2022-04-21T16:10:00Z"/>
          <w:rFonts w:eastAsiaTheme="minorHAnsi"/>
          <w:lang w:val="en-GB" w:eastAsia="en-US"/>
        </w:rPr>
      </w:pPr>
    </w:p>
    <w:p w14:paraId="32029F53" w14:textId="26F210AC" w:rsidR="003C6924" w:rsidDel="00D5174C" w:rsidRDefault="003C6924" w:rsidP="003C6924">
      <w:pPr>
        <w:autoSpaceDE w:val="0"/>
        <w:autoSpaceDN w:val="0"/>
        <w:adjustRightInd w:val="0"/>
        <w:spacing w:line="360" w:lineRule="auto"/>
        <w:jc w:val="both"/>
        <w:rPr>
          <w:del w:id="1878" w:author="Stephen Brooks" w:date="2022-04-21T16:10:00Z"/>
          <w:rFonts w:eastAsiaTheme="minorHAnsi"/>
          <w:lang w:val="en-GB" w:eastAsia="en-US"/>
        </w:rPr>
      </w:pPr>
      <w:r>
        <w:rPr>
          <w:rFonts w:eastAsiaTheme="minorHAnsi"/>
          <w:lang w:val="en-GB" w:eastAsia="en-US"/>
        </w:rPr>
        <w:t>We have not shown all questions her</w:t>
      </w:r>
      <w:ins w:id="1879" w:author="Stephen Brooks" w:date="2022-04-21T16:10:00Z">
        <w:r w:rsidR="00D5174C">
          <w:rPr>
            <w:rFonts w:eastAsiaTheme="minorHAnsi"/>
            <w:lang w:val="en-GB" w:eastAsia="en-US"/>
          </w:rPr>
          <w:t xml:space="preserve">e </w:t>
        </w:r>
      </w:ins>
      <w:del w:id="1880" w:author="Stephen Brooks" w:date="2022-04-21T16:10:00Z">
        <w:r w:rsidDel="00D5174C">
          <w:rPr>
            <w:rFonts w:eastAsiaTheme="minorHAnsi"/>
            <w:lang w:val="en-GB" w:eastAsia="en-US"/>
          </w:rPr>
          <w:delText xml:space="preserve">e </w:delText>
        </w:r>
      </w:del>
      <w:r>
        <w:rPr>
          <w:rFonts w:eastAsiaTheme="minorHAnsi"/>
          <w:lang w:val="en-GB" w:eastAsia="en-US"/>
        </w:rPr>
        <w:t xml:space="preserve">for </w:t>
      </w:r>
      <w:del w:id="1881" w:author="Stephen Brooks" w:date="2022-04-21T16:10:00Z">
        <w:r w:rsidDel="00D5174C">
          <w:rPr>
            <w:rFonts w:eastAsiaTheme="minorHAnsi"/>
            <w:lang w:val="en-GB" w:eastAsia="en-US"/>
          </w:rPr>
          <w:delText xml:space="preserve">none of </w:delText>
        </w:r>
      </w:del>
      <w:r>
        <w:rPr>
          <w:rFonts w:eastAsiaTheme="minorHAnsi"/>
          <w:lang w:val="en-GB" w:eastAsia="en-US"/>
        </w:rPr>
        <w:t>SUS or NASA-TLX a</w:t>
      </w:r>
      <w:ins w:id="1882" w:author="Stephen Brooks" w:date="2022-04-21T16:10:00Z">
        <w:r w:rsidR="00D5174C">
          <w:rPr>
            <w:rFonts w:eastAsiaTheme="minorHAnsi"/>
            <w:lang w:val="en-GB" w:eastAsia="en-US"/>
          </w:rPr>
          <w:t>s</w:t>
        </w:r>
      </w:ins>
      <w:del w:id="1883" w:author="Stephen Brooks" w:date="2022-04-21T16:10:00Z">
        <w:r w:rsidDel="00D5174C">
          <w:rPr>
            <w:rFonts w:eastAsiaTheme="minorHAnsi"/>
            <w:lang w:val="en-GB" w:eastAsia="en-US"/>
          </w:rPr>
          <w:delText>s we mentioned</w:delText>
        </w:r>
      </w:del>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p>
    <w:p w14:paraId="29A7008E" w14:textId="2EDFC88B" w:rsidR="003C6924" w:rsidDel="00D5174C" w:rsidRDefault="00D5174C" w:rsidP="003C6924">
      <w:pPr>
        <w:autoSpaceDE w:val="0"/>
        <w:autoSpaceDN w:val="0"/>
        <w:adjustRightInd w:val="0"/>
        <w:spacing w:line="360" w:lineRule="auto"/>
        <w:jc w:val="both"/>
        <w:rPr>
          <w:del w:id="1884" w:author="Stephen Brooks" w:date="2022-04-21T16:11:00Z"/>
          <w:rFonts w:eastAsiaTheme="minorHAnsi"/>
          <w:lang w:val="en-GB" w:eastAsia="en-US"/>
        </w:rPr>
      </w:pPr>
      <w:ins w:id="1885" w:author="Stephen Brooks" w:date="2022-04-21T16:11:00Z">
        <w:r>
          <w:rPr>
            <w:rFonts w:eastAsiaTheme="minorHAnsi"/>
            <w:lang w:val="en-GB" w:eastAsia="en-US"/>
          </w:rPr>
          <w:t xml:space="preserve"> </w:t>
        </w:r>
      </w:ins>
    </w:p>
    <w:p w14:paraId="06CD136B" w14:textId="2F766DE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Del="00D5174C" w:rsidRDefault="003C6924" w:rsidP="00CA7F54">
      <w:pPr>
        <w:pStyle w:val="ListParagraph"/>
        <w:numPr>
          <w:ilvl w:val="0"/>
          <w:numId w:val="26"/>
        </w:numPr>
        <w:autoSpaceDE w:val="0"/>
        <w:autoSpaceDN w:val="0"/>
        <w:adjustRightInd w:val="0"/>
        <w:spacing w:line="360" w:lineRule="auto"/>
        <w:jc w:val="both"/>
        <w:rPr>
          <w:del w:id="1886" w:author="Stephen Brooks" w:date="2022-04-21T16:12:00Z"/>
          <w:rFonts w:eastAsiaTheme="minorHAnsi"/>
          <w:lang w:val="en-GB" w:eastAsia="en-US"/>
        </w:rPr>
      </w:pPr>
      <w:r>
        <w:rPr>
          <w:rFonts w:eastAsiaTheme="minorHAnsi"/>
          <w:lang w:val="en-GB" w:eastAsia="en-US"/>
        </w:rPr>
        <w:t>Total number of questions = 4 x 8 + 2 (10 + 6) = 64</w:t>
      </w:r>
    </w:p>
    <w:p w14:paraId="527C7F15" w14:textId="77777777" w:rsidR="003C6924" w:rsidRPr="00D5174C" w:rsidRDefault="003C6924">
      <w:pPr>
        <w:pStyle w:val="ListParagraph"/>
        <w:numPr>
          <w:ilvl w:val="0"/>
          <w:numId w:val="26"/>
        </w:numPr>
        <w:autoSpaceDE w:val="0"/>
        <w:autoSpaceDN w:val="0"/>
        <w:adjustRightInd w:val="0"/>
        <w:spacing w:line="360" w:lineRule="auto"/>
        <w:jc w:val="both"/>
        <w:rPr>
          <w:color w:val="000000" w:themeColor="text1"/>
          <w:rPrChange w:id="1887" w:author="Stephen Brooks" w:date="2022-04-21T16:12:00Z">
            <w:rPr/>
          </w:rPrChange>
        </w:rPr>
        <w:pPrChange w:id="1888" w:author="Stephen Brooks" w:date="2022-04-21T16:12:00Z">
          <w:pPr>
            <w:jc w:val="both"/>
          </w:pPr>
        </w:pPrChange>
      </w:pPr>
    </w:p>
    <w:p w14:paraId="0D241D9A" w14:textId="77777777" w:rsidR="003C6924" w:rsidRDefault="003C6924" w:rsidP="003C6924">
      <w:pPr>
        <w:jc w:val="both"/>
        <w:rPr>
          <w:color w:val="000000" w:themeColor="text1"/>
        </w:rPr>
      </w:pPr>
    </w:p>
    <w:p w14:paraId="3D904FAC" w14:textId="3A10A625" w:rsidR="003C6924" w:rsidRDefault="003C6924" w:rsidP="003C6924">
      <w:pPr>
        <w:spacing w:line="360" w:lineRule="auto"/>
        <w:rPr>
          <w:ins w:id="1889" w:author="Stephen Brooks" w:date="2022-04-21T16:13:00Z"/>
          <w:rFonts w:eastAsiaTheme="minorHAnsi"/>
          <w:color w:val="000000" w:themeColor="text1"/>
          <w:lang w:val="en-GB" w:eastAsia="en-US"/>
        </w:rPr>
      </w:pPr>
      <w:r w:rsidRPr="006B192C">
        <w:rPr>
          <w:rFonts w:eastAsiaTheme="minorHAnsi"/>
          <w:b/>
          <w:bCs/>
          <w:lang w:val="en-GB" w:eastAsia="en-US"/>
        </w:rPr>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We have developed the webpage</w:t>
      </w:r>
      <w:del w:id="1890" w:author="Stephen Brooks" w:date="2022-04-21T16:12:00Z">
        <w:r w:rsidRPr="0048794B" w:rsidDel="00D5174C">
          <w:rPr>
            <w:rFonts w:eastAsiaTheme="minorHAnsi"/>
            <w:color w:val="000000" w:themeColor="text1"/>
            <w:lang w:val="en-GB" w:eastAsia="en-US"/>
          </w:rPr>
          <w:delText xml:space="preserve"> by ourselves</w:delText>
        </w:r>
      </w:del>
      <w:r w:rsidRPr="0048794B">
        <w:rPr>
          <w:rFonts w:eastAsiaTheme="minorHAnsi"/>
          <w:color w:val="000000" w:themeColor="text1"/>
          <w:lang w:val="en-GB" w:eastAsia="en-US"/>
        </w:rPr>
        <w:t xml:space="preserv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pPr>
        <w:spacing w:line="360" w:lineRule="auto"/>
        <w:ind w:left="720"/>
        <w:rPr>
          <w:i/>
          <w:iCs/>
          <w:color w:val="000000" w:themeColor="text1"/>
          <w:sz w:val="20"/>
          <w:szCs w:val="20"/>
        </w:rPr>
        <w:pPrChange w:id="1891" w:author="Stephen Brooks" w:date="2022-04-21T16:13:00Z">
          <w:pPr>
            <w:spacing w:line="360" w:lineRule="auto"/>
          </w:pPr>
        </w:pPrChange>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pPr>
        <w:spacing w:line="360" w:lineRule="auto"/>
        <w:ind w:left="720"/>
        <w:rPr>
          <w:rStyle w:val="name"/>
          <w:b/>
          <w:bCs/>
          <w:color w:val="000000" w:themeColor="text1"/>
          <w:sz w:val="20"/>
          <w:szCs w:val="20"/>
        </w:rPr>
        <w:pPrChange w:id="1892" w:author="Stephen Brooks" w:date="2022-04-21T16:13:00Z">
          <w:pPr>
            <w:spacing w:line="360" w:lineRule="auto"/>
          </w:pPr>
        </w:pPrChange>
      </w:pPr>
      <w:r w:rsidRPr="0048794B">
        <w:rPr>
          <w:i/>
          <w:iCs/>
          <w:color w:val="000000" w:themeColor="text1"/>
          <w:sz w:val="20"/>
          <w:szCs w:val="20"/>
        </w:rPr>
        <w:t xml:space="preserve">    ca-bubble: {</w:t>
      </w:r>
    </w:p>
    <w:p w14:paraId="00DC0BB0" w14:textId="77777777" w:rsidR="003C6924" w:rsidRPr="0048794B" w:rsidRDefault="003C6924">
      <w:pPr>
        <w:spacing w:line="360" w:lineRule="auto"/>
        <w:ind w:left="720"/>
        <w:rPr>
          <w:rStyle w:val="name"/>
          <w:b/>
          <w:bCs/>
          <w:color w:val="000000" w:themeColor="text1"/>
          <w:sz w:val="20"/>
          <w:szCs w:val="20"/>
        </w:rPr>
        <w:pPrChange w:id="1893" w:author="Stephen Brooks" w:date="2022-04-21T16:13:00Z">
          <w:pPr>
            <w:spacing w:line="360" w:lineRule="auto"/>
          </w:pPr>
        </w:pPrChange>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pPr>
        <w:spacing w:line="360" w:lineRule="auto"/>
        <w:ind w:left="720"/>
        <w:rPr>
          <w:rStyle w:val="object-value-string"/>
          <w:color w:val="000000" w:themeColor="text1"/>
          <w:sz w:val="20"/>
          <w:szCs w:val="20"/>
        </w:rPr>
        <w:pPrChange w:id="1894"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pPr>
        <w:spacing w:line="360" w:lineRule="auto"/>
        <w:ind w:left="720"/>
        <w:rPr>
          <w:color w:val="000000" w:themeColor="text1"/>
          <w:sz w:val="20"/>
          <w:szCs w:val="20"/>
        </w:rPr>
        <w:pPrChange w:id="1895"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pPr>
        <w:ind w:left="720"/>
        <w:rPr>
          <w:color w:val="000000" w:themeColor="text1"/>
          <w:sz w:val="20"/>
          <w:szCs w:val="20"/>
        </w:rPr>
        <w:pPrChange w:id="1896" w:author="Stephen Brooks" w:date="2022-04-21T16:13:00Z">
          <w:pPr/>
        </w:pPrChange>
      </w:pPr>
      <w:r w:rsidRPr="0048794B">
        <w:rPr>
          <w:color w:val="000000" w:themeColor="text1"/>
          <w:sz w:val="20"/>
          <w:szCs w:val="20"/>
        </w:rPr>
        <w:lastRenderedPageBreak/>
        <w:t xml:space="preserve">       },</w:t>
      </w:r>
    </w:p>
    <w:p w14:paraId="04B49530" w14:textId="77777777" w:rsidR="003C6924" w:rsidRPr="0048794B" w:rsidRDefault="003C6924">
      <w:pPr>
        <w:ind w:left="720"/>
        <w:rPr>
          <w:color w:val="000000" w:themeColor="text1"/>
          <w:sz w:val="20"/>
          <w:szCs w:val="20"/>
        </w:rPr>
        <w:pPrChange w:id="1897" w:author="Stephen Brooks" w:date="2022-04-21T16:13:00Z">
          <w:pPr/>
        </w:pPrChange>
      </w:pPr>
      <w:r w:rsidRPr="0048794B">
        <w:rPr>
          <w:color w:val="000000" w:themeColor="text1"/>
          <w:sz w:val="20"/>
          <w:szCs w:val="20"/>
        </w:rPr>
        <w:t xml:space="preserve">       …</w:t>
      </w:r>
    </w:p>
    <w:p w14:paraId="1ECBFCA0" w14:textId="77777777" w:rsidR="003C6924" w:rsidRPr="0048794B" w:rsidRDefault="003C6924">
      <w:pPr>
        <w:ind w:left="720"/>
        <w:rPr>
          <w:rStyle w:val="name"/>
          <w:b/>
          <w:bCs/>
          <w:color w:val="000000" w:themeColor="text1"/>
          <w:sz w:val="20"/>
          <w:szCs w:val="20"/>
        </w:rPr>
        <w:pPrChange w:id="1898" w:author="Stephen Brooks" w:date="2022-04-21T16:13:00Z">
          <w:pPr/>
        </w:pPrChange>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pPr>
        <w:spacing w:line="360" w:lineRule="auto"/>
        <w:ind w:left="720"/>
        <w:rPr>
          <w:rStyle w:val="object-value-string"/>
          <w:color w:val="000000" w:themeColor="text1"/>
          <w:sz w:val="20"/>
          <w:szCs w:val="20"/>
        </w:rPr>
        <w:pPrChange w:id="1899"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pPr>
        <w:spacing w:line="360" w:lineRule="auto"/>
        <w:ind w:left="720"/>
        <w:rPr>
          <w:color w:val="000000" w:themeColor="text1"/>
          <w:sz w:val="20"/>
          <w:szCs w:val="20"/>
        </w:rPr>
        <w:pPrChange w:id="1900"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pPr>
        <w:ind w:left="720"/>
        <w:rPr>
          <w:color w:val="000000" w:themeColor="text1"/>
          <w:sz w:val="20"/>
          <w:szCs w:val="20"/>
        </w:rPr>
        <w:pPrChange w:id="1901" w:author="Stephen Brooks" w:date="2022-04-21T16:13:00Z">
          <w:pPr/>
        </w:pPrChange>
      </w:pPr>
      <w:r w:rsidRPr="0048794B">
        <w:rPr>
          <w:color w:val="000000" w:themeColor="text1"/>
          <w:sz w:val="20"/>
          <w:szCs w:val="20"/>
        </w:rPr>
        <w:t xml:space="preserve">       },</w:t>
      </w:r>
    </w:p>
    <w:p w14:paraId="479DF6FB" w14:textId="77777777" w:rsidR="003C6924" w:rsidRPr="0048794B" w:rsidRDefault="003C6924">
      <w:pPr>
        <w:ind w:left="720"/>
        <w:rPr>
          <w:color w:val="000000" w:themeColor="text1"/>
          <w:sz w:val="20"/>
          <w:szCs w:val="20"/>
        </w:rPr>
        <w:pPrChange w:id="1902" w:author="Stephen Brooks" w:date="2022-04-21T16:13:00Z">
          <w:pPr/>
        </w:pPrChange>
      </w:pPr>
      <w:r w:rsidRPr="0048794B">
        <w:rPr>
          <w:color w:val="000000" w:themeColor="text1"/>
          <w:sz w:val="20"/>
          <w:szCs w:val="20"/>
        </w:rPr>
        <w:t xml:space="preserve">       …</w:t>
      </w:r>
    </w:p>
    <w:p w14:paraId="1218DE3E" w14:textId="77777777" w:rsidR="003C6924" w:rsidRPr="0048794B" w:rsidRDefault="003C6924">
      <w:pPr>
        <w:ind w:left="720"/>
        <w:rPr>
          <w:rStyle w:val="name"/>
          <w:b/>
          <w:bCs/>
          <w:color w:val="000000" w:themeColor="text1"/>
          <w:sz w:val="20"/>
          <w:szCs w:val="20"/>
        </w:rPr>
        <w:pPrChange w:id="1903" w:author="Stephen Brooks" w:date="2022-04-21T16:13:00Z">
          <w:pPr/>
        </w:pPrChange>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pPr>
        <w:spacing w:line="360" w:lineRule="auto"/>
        <w:ind w:left="720"/>
        <w:rPr>
          <w:rStyle w:val="object-value-string"/>
          <w:color w:val="000000" w:themeColor="text1"/>
          <w:sz w:val="20"/>
          <w:szCs w:val="20"/>
          <w:lang w:val="fr-FR"/>
        </w:rPr>
        <w:pPrChange w:id="1904" w:author="Stephen Brooks" w:date="2022-04-21T16:13:00Z">
          <w:pPr>
            <w:spacing w:line="360" w:lineRule="auto"/>
          </w:pPr>
        </w:pPrChange>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pPr>
        <w:spacing w:line="360" w:lineRule="auto"/>
        <w:ind w:left="720"/>
        <w:rPr>
          <w:color w:val="000000" w:themeColor="text1"/>
          <w:sz w:val="20"/>
          <w:szCs w:val="20"/>
        </w:rPr>
        <w:pPrChange w:id="1905" w:author="Stephen Brooks" w:date="2022-04-21T16:13:00Z">
          <w:pPr>
            <w:spacing w:line="360" w:lineRule="auto"/>
          </w:pPr>
        </w:pPrChange>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pPr>
        <w:spacing w:line="360" w:lineRule="auto"/>
        <w:ind w:left="720"/>
        <w:rPr>
          <w:color w:val="000000" w:themeColor="text1"/>
          <w:sz w:val="20"/>
          <w:szCs w:val="20"/>
        </w:rPr>
        <w:pPrChange w:id="1906" w:author="Stephen Brooks" w:date="2022-04-21T16:13:00Z">
          <w:pPr>
            <w:spacing w:line="360" w:lineRule="auto"/>
          </w:pPr>
        </w:pPrChange>
      </w:pPr>
      <w:r w:rsidRPr="0048794B">
        <w:rPr>
          <w:color w:val="000000" w:themeColor="text1"/>
          <w:sz w:val="20"/>
          <w:szCs w:val="20"/>
        </w:rPr>
        <w:t xml:space="preserve">       },</w:t>
      </w:r>
    </w:p>
    <w:p w14:paraId="47571CFC" w14:textId="77777777" w:rsidR="003C6924" w:rsidRPr="0048794B" w:rsidRDefault="003C6924">
      <w:pPr>
        <w:spacing w:line="360" w:lineRule="auto"/>
        <w:ind w:left="720"/>
        <w:rPr>
          <w:rFonts w:eastAsiaTheme="minorHAnsi"/>
          <w:color w:val="000000" w:themeColor="text1"/>
          <w:sz w:val="20"/>
          <w:szCs w:val="20"/>
          <w:lang w:val="en-GB" w:eastAsia="en-US"/>
        </w:rPr>
        <w:pPrChange w:id="1907"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pPr>
        <w:spacing w:line="360" w:lineRule="auto"/>
        <w:ind w:left="720"/>
        <w:rPr>
          <w:rFonts w:eastAsia="MS Gothic"/>
          <w:color w:val="000000" w:themeColor="text1"/>
          <w:sz w:val="20"/>
          <w:szCs w:val="20"/>
          <w:lang w:val="en-GB" w:eastAsia="en-US"/>
        </w:rPr>
        <w:pPrChange w:id="1908"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pPr>
        <w:spacing w:line="360" w:lineRule="auto"/>
        <w:ind w:left="720"/>
        <w:rPr>
          <w:rFonts w:eastAsia="MS Gothic"/>
          <w:color w:val="000000" w:themeColor="text1"/>
          <w:sz w:val="20"/>
          <w:szCs w:val="20"/>
          <w:lang w:val="en-GB" w:eastAsia="en-US"/>
        </w:rPr>
        <w:pPrChange w:id="1909" w:author="Stephen Brooks" w:date="2022-04-21T16:13:00Z">
          <w:pPr>
            <w:spacing w:line="360" w:lineRule="auto"/>
          </w:pPr>
        </w:pPrChange>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pPr>
        <w:spacing w:line="360" w:lineRule="auto"/>
        <w:ind w:left="720"/>
        <w:rPr>
          <w:color w:val="000000" w:themeColor="text1"/>
          <w:sz w:val="20"/>
          <w:szCs w:val="20"/>
        </w:rPr>
        <w:pPrChange w:id="1910" w:author="Stephen Brooks" w:date="2022-04-21T16:13:00Z">
          <w:pPr>
            <w:spacing w:line="360" w:lineRule="auto"/>
          </w:pPr>
        </w:pPrChange>
      </w:pPr>
      <w:r w:rsidRPr="0048794B">
        <w:rPr>
          <w:color w:val="000000" w:themeColor="text1"/>
          <w:sz w:val="20"/>
          <w:szCs w:val="20"/>
        </w:rPr>
        <w:t xml:space="preserve">   },</w:t>
      </w:r>
    </w:p>
    <w:p w14:paraId="411E3655" w14:textId="77777777" w:rsidR="003C6924" w:rsidRPr="0048794B" w:rsidRDefault="003C6924">
      <w:pPr>
        <w:spacing w:line="360" w:lineRule="auto"/>
        <w:ind w:left="720"/>
        <w:rPr>
          <w:i/>
          <w:iCs/>
          <w:color w:val="000000" w:themeColor="text1"/>
          <w:sz w:val="20"/>
          <w:szCs w:val="20"/>
        </w:rPr>
        <w:pPrChange w:id="1911" w:author="Stephen Brooks" w:date="2022-04-21T16:13:00Z">
          <w:pPr>
            <w:spacing w:line="360" w:lineRule="auto"/>
          </w:pPr>
        </w:pPrChange>
      </w:pPr>
      <w:r w:rsidRPr="0048794B">
        <w:rPr>
          <w:i/>
          <w:iCs/>
          <w:color w:val="000000" w:themeColor="text1"/>
          <w:sz w:val="20"/>
          <w:szCs w:val="20"/>
        </w:rPr>
        <w:t xml:space="preserve">   ca-grid: {… same structure of ca-bubble   ...},</w:t>
      </w:r>
    </w:p>
    <w:p w14:paraId="3F172715" w14:textId="77777777" w:rsidR="003C6924" w:rsidRPr="0048794B" w:rsidRDefault="003C6924">
      <w:pPr>
        <w:spacing w:line="360" w:lineRule="auto"/>
        <w:ind w:left="720"/>
        <w:rPr>
          <w:color w:val="000000" w:themeColor="text1"/>
          <w:sz w:val="20"/>
          <w:szCs w:val="20"/>
        </w:rPr>
        <w:pPrChange w:id="1912"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pPr>
        <w:spacing w:line="360" w:lineRule="auto"/>
        <w:ind w:left="720"/>
        <w:rPr>
          <w:i/>
          <w:iCs/>
          <w:color w:val="000000" w:themeColor="text1"/>
          <w:sz w:val="20"/>
          <w:szCs w:val="20"/>
        </w:rPr>
        <w:pPrChange w:id="1913"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pPr>
        <w:spacing w:line="360" w:lineRule="auto"/>
        <w:ind w:left="720"/>
        <w:rPr>
          <w:color w:val="000000" w:themeColor="text1"/>
          <w:sz w:val="20"/>
          <w:szCs w:val="20"/>
        </w:rPr>
        <w:pPrChange w:id="1914" w:author="Stephen Brooks" w:date="2022-04-21T16:13:00Z">
          <w:pPr>
            <w:spacing w:line="360" w:lineRule="auto"/>
          </w:pPr>
        </w:pPrChange>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pPr>
        <w:spacing w:line="360" w:lineRule="auto"/>
        <w:ind w:left="720"/>
        <w:rPr>
          <w:color w:val="000000" w:themeColor="text1"/>
          <w:sz w:val="20"/>
          <w:szCs w:val="20"/>
        </w:rPr>
        <w:pPrChange w:id="1915" w:author="Stephen Brooks" w:date="2022-04-21T16:13:00Z">
          <w:pPr>
            <w:spacing w:line="360" w:lineRule="auto"/>
          </w:pPr>
        </w:pPrChange>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pPr>
        <w:spacing w:line="360" w:lineRule="auto"/>
        <w:ind w:left="720"/>
        <w:rPr>
          <w:color w:val="000000" w:themeColor="text1"/>
          <w:sz w:val="20"/>
          <w:szCs w:val="20"/>
        </w:rPr>
        <w:pPrChange w:id="1916" w:author="Stephen Brooks" w:date="2022-04-21T16:13:00Z">
          <w:pPr>
            <w:spacing w:line="360" w:lineRule="auto"/>
          </w:pPr>
        </w:pPrChange>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pPr>
        <w:spacing w:line="360" w:lineRule="auto"/>
        <w:ind w:left="720"/>
        <w:rPr>
          <w:color w:val="000000" w:themeColor="text1"/>
          <w:sz w:val="20"/>
          <w:szCs w:val="20"/>
        </w:rPr>
        <w:pPrChange w:id="1917" w:author="Stephen Brooks" w:date="2022-04-21T16:13:00Z">
          <w:pPr>
            <w:spacing w:line="360" w:lineRule="auto"/>
          </w:pPr>
        </w:pPrChange>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pPr>
        <w:spacing w:line="360" w:lineRule="auto"/>
        <w:ind w:left="720"/>
        <w:rPr>
          <w:i/>
          <w:iCs/>
          <w:sz w:val="20"/>
          <w:szCs w:val="20"/>
        </w:rPr>
        <w:pPrChange w:id="1918" w:author="Stephen Brooks" w:date="2022-04-21T16:13:00Z">
          <w:pPr>
            <w:spacing w:line="360" w:lineRule="auto"/>
          </w:pPr>
        </w:pPrChange>
      </w:pPr>
      <w:r w:rsidRPr="0099177E">
        <w:rPr>
          <w:i/>
          <w:iCs/>
          <w:sz w:val="20"/>
          <w:szCs w:val="20"/>
        </w:rPr>
        <w:t>}</w:t>
      </w:r>
    </w:p>
    <w:p w14:paraId="0A27E385" w14:textId="77777777" w:rsidR="003C6924" w:rsidRDefault="003C6924">
      <w:pPr>
        <w:spacing w:line="360" w:lineRule="auto"/>
        <w:ind w:left="720"/>
        <w:rPr>
          <w:i/>
          <w:iCs/>
          <w:sz w:val="20"/>
          <w:szCs w:val="20"/>
        </w:rPr>
        <w:pPrChange w:id="1919" w:author="Stephen Brooks" w:date="2022-04-21T16:13:00Z">
          <w:pPr>
            <w:spacing w:line="360" w:lineRule="auto"/>
          </w:pPr>
        </w:pPrChange>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ins w:id="1920" w:author="Stephen Brooks" w:date="2022-04-21T16:14:00Z"/>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lastRenderedPageBreak/>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4E461070"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6.6: Session Ending Greetings</w:t>
      </w:r>
    </w:p>
    <w:p w14:paraId="57DDA8C7" w14:textId="77777777" w:rsidR="00CE7E04" w:rsidRDefault="00CE7E04" w:rsidP="003C6924">
      <w:pPr>
        <w:autoSpaceDE w:val="0"/>
        <w:autoSpaceDN w:val="0"/>
        <w:adjustRightInd w:val="0"/>
        <w:spacing w:line="360" w:lineRule="auto"/>
        <w:rPr>
          <w:ins w:id="1921" w:author="Stephen Brooks" w:date="2022-04-21T16:14:00Z"/>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376DB4C6" w14:textId="7C294D51" w:rsidR="001C059C" w:rsidRDefault="001C059C" w:rsidP="003C6924"/>
    <w:p w14:paraId="57881176" w14:textId="1A12D195" w:rsidR="001C059C" w:rsidRDefault="001C059C" w:rsidP="003C6924"/>
    <w:p w14:paraId="5EFF0251" w14:textId="77777777" w:rsidR="001C059C" w:rsidRDefault="001C059C" w:rsidP="003C6924"/>
    <w:p w14:paraId="08788180" w14:textId="77777777" w:rsidR="003C6924" w:rsidRDefault="003C6924" w:rsidP="003C6924"/>
    <w:p w14:paraId="24450447" w14:textId="77777777" w:rsidR="00F00806" w:rsidRDefault="00F00806">
      <w:pPr>
        <w:rPr>
          <w:ins w:id="1922" w:author="Stephen Brooks" w:date="2022-04-21T17:34:00Z"/>
          <w:rFonts w:eastAsiaTheme="minorHAnsi"/>
          <w:b/>
          <w:bCs/>
          <w:color w:val="000000" w:themeColor="text1"/>
          <w:sz w:val="32"/>
          <w:szCs w:val="32"/>
          <w:lang w:val="en-GB" w:eastAsia="en-US"/>
        </w:rPr>
      </w:pPr>
      <w:ins w:id="1923" w:author="Stephen Brooks" w:date="2022-04-21T17:34:00Z">
        <w:r>
          <w:rPr>
            <w:rFonts w:eastAsiaTheme="minorHAnsi"/>
            <w:b/>
            <w:bCs/>
            <w:color w:val="000000" w:themeColor="text1"/>
            <w:sz w:val="32"/>
            <w:szCs w:val="32"/>
            <w:lang w:val="en-GB" w:eastAsia="en-US"/>
          </w:rPr>
          <w:br w:type="page"/>
        </w:r>
      </w:ins>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B929C4" w:rsidRDefault="00B929C4">
      <w:pPr>
        <w:autoSpaceDE w:val="0"/>
        <w:autoSpaceDN w:val="0"/>
        <w:adjustRightInd w:val="0"/>
        <w:spacing w:line="360" w:lineRule="auto"/>
        <w:jc w:val="both"/>
        <w:rPr>
          <w:ins w:id="1924" w:author="Stephen Brooks" w:date="2022-04-21T17:52:00Z"/>
          <w:rFonts w:eastAsiaTheme="minorHAnsi"/>
          <w:color w:val="000000" w:themeColor="text1"/>
          <w:lang w:val="en-GB" w:eastAsia="en-US"/>
          <w:rPrChange w:id="1925" w:author="Stephen Brooks" w:date="2022-04-21T17:52:00Z">
            <w:rPr>
              <w:ins w:id="1926" w:author="Stephen Brooks" w:date="2022-04-21T17:52:00Z"/>
              <w:rFonts w:eastAsiaTheme="minorHAnsi"/>
              <w:lang w:val="en-GB" w:eastAsia="en-US"/>
            </w:rPr>
          </w:rPrChange>
        </w:rPr>
        <w:pPrChange w:id="1927" w:author="Stephen Brooks" w:date="2022-04-21T17:52:00Z">
          <w:pPr>
            <w:pStyle w:val="ListParagraph"/>
            <w:numPr>
              <w:numId w:val="32"/>
            </w:numPr>
            <w:autoSpaceDE w:val="0"/>
            <w:autoSpaceDN w:val="0"/>
            <w:adjustRightInd w:val="0"/>
            <w:spacing w:line="360" w:lineRule="auto"/>
            <w:ind w:hanging="360"/>
            <w:jc w:val="both"/>
          </w:pPr>
        </w:pPrChange>
      </w:pPr>
      <w:ins w:id="1928" w:author="Stephen Brooks" w:date="2022-04-21T17:52:00Z">
        <w:r>
          <w:rPr>
            <w:rFonts w:eastAsiaTheme="minorHAnsi"/>
            <w:color w:val="000000" w:themeColor="text1"/>
            <w:lang w:val="en-GB" w:eastAsia="en-US"/>
          </w:rPr>
          <w:t xml:space="preserve">The following experience with visualization was also noted: </w:t>
        </w:r>
      </w:ins>
    </w:p>
    <w:p w14:paraId="7112361A" w14:textId="13D226B4"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04B09EB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del w:id="1929" w:author="Stephen Brooks" w:date="2022-04-21T17:53:00Z">
        <w:r w:rsidRPr="008119D9" w:rsidDel="00B929C4">
          <w:rPr>
            <w:rFonts w:eastAsiaTheme="minorHAnsi"/>
            <w:color w:val="000000" w:themeColor="text1"/>
            <w:lang w:val="en-GB" w:eastAsia="en-US"/>
          </w:rPr>
          <w:delText>level</w:delText>
        </w:r>
      </w:del>
      <w:ins w:id="1930" w:author="Stephen Brooks" w:date="2022-04-21T17:53:00Z">
        <w:r w:rsidR="00B929C4">
          <w:rPr>
            <w:rFonts w:eastAsiaTheme="minorHAnsi"/>
            <w:color w:val="000000" w:themeColor="text1"/>
            <w:lang w:val="en-GB" w:eastAsia="en-US"/>
          </w:rPr>
          <w:t>degrees</w:t>
        </w:r>
      </w:ins>
      <w:r w:rsidRPr="008119D9">
        <w:rPr>
          <w:rFonts w:eastAsiaTheme="minorHAnsi"/>
          <w:color w:val="000000" w:themeColor="text1"/>
          <w:lang w:val="en-GB" w:eastAsia="en-US"/>
        </w:rPr>
        <w:t xml:space="preserve">. </w:t>
      </w:r>
    </w:p>
    <w:p w14:paraId="762F0083"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F9D71FE"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del w:id="1931" w:author="Stephen Brooks" w:date="2022-04-21T17:53:00Z">
        <w:r w:rsidRPr="008119D9" w:rsidDel="00B929C4">
          <w:rPr>
            <w:rFonts w:eastAsiaTheme="minorHAnsi"/>
            <w:color w:val="000000" w:themeColor="text1"/>
            <w:lang w:val="en-GB" w:eastAsia="en-US"/>
          </w:rPr>
          <w:delText xml:space="preserve">about </w:delText>
        </w:r>
      </w:del>
      <w:ins w:id="1932" w:author="Stephen Brooks" w:date="2022-04-21T17:53:00Z">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ins>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rFonts w:eastAsiaTheme="minorHAnsi"/>
          <w:color w:val="000000" w:themeColor="text1"/>
          <w:lang w:val="en-GB" w:eastAsia="en-US"/>
        </w:rPr>
        <w:t>Quantitative Questionnaire Results</w:t>
      </w:r>
      <w:del w:id="1933" w:author="Stephen Brooks" w:date="2022-04-21T17:53:00Z">
        <w:r w:rsidRPr="008119D9" w:rsidDel="00B929C4">
          <w:rPr>
            <w:color w:val="000000" w:themeColor="text1"/>
          </w:rPr>
          <w:delText>.</w:delText>
        </w:r>
      </w:del>
    </w:p>
    <w:p w14:paraId="4754891A"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Time utilization data for each component</w:t>
      </w:r>
      <w:del w:id="1934" w:author="Stephen Brooks" w:date="2022-04-21T17:53:00Z">
        <w:r w:rsidRPr="008119D9" w:rsidDel="00B929C4">
          <w:rPr>
            <w:color w:val="000000" w:themeColor="text1"/>
          </w:rPr>
          <w:delText>.</w:delText>
        </w:r>
      </w:del>
    </w:p>
    <w:p w14:paraId="111C8B68"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pPr>
        <w:spacing w:line="360" w:lineRule="auto"/>
        <w:jc w:val="both"/>
        <w:rPr>
          <w:color w:val="000000" w:themeColor="text1"/>
        </w:rPr>
        <w:pPrChange w:id="1935" w:author="Stephen Brooks" w:date="2022-04-21T17:53:00Z">
          <w:pPr/>
        </w:pPrChange>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ins w:id="1936" w:author="Stephen Brooks" w:date="2022-04-21T17:53:00Z">
        <w:r w:rsidR="00A37DA6">
          <w:rPr>
            <w:color w:val="000000" w:themeColor="text1"/>
          </w:rPr>
          <w:t xml:space="preserve">the </w:t>
        </w:r>
      </w:ins>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2B8BCC48" w:rsidR="00C17963" w:rsidRDefault="00C17963" w:rsidP="00C17963">
      <w:pPr>
        <w:spacing w:line="360" w:lineRule="auto"/>
        <w:jc w:val="both"/>
        <w:rPr>
          <w:ins w:id="1937" w:author="Stephen Brooks" w:date="2022-04-21T18:02:00Z"/>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ins w:id="1938" w:author="Stephen Brooks" w:date="2022-04-21T17:54:00Z">
        <w:r w:rsidR="00A37DA6">
          <w:rPr>
            <w:color w:val="000000" w:themeColor="text1"/>
          </w:rPr>
          <w:t>in</w:t>
        </w:r>
      </w:ins>
      <w:del w:id="1939" w:author="Stephen Brooks" w:date="2022-04-21T17:54:00Z">
        <w:r w:rsidRPr="008119D9" w:rsidDel="00A37DA6">
          <w:rPr>
            <w:color w:val="000000" w:themeColor="text1"/>
          </w:rPr>
          <w:delText>as</w:delText>
        </w:r>
      </w:del>
      <w:r w:rsidRPr="008119D9">
        <w:rPr>
          <w:color w:val="000000" w:themeColor="text1"/>
        </w:rPr>
        <w:t xml:space="preserve"> Table 7.1 </w:t>
      </w:r>
      <w:del w:id="1940" w:author="Stephen Brooks" w:date="2022-04-21T17:54:00Z">
        <w:r w:rsidRPr="008119D9" w:rsidDel="00A37DA6">
          <w:rPr>
            <w:color w:val="000000" w:themeColor="text1"/>
          </w:rPr>
          <w:delText xml:space="preserve">and </w:delText>
        </w:r>
      </w:del>
      <w:r w:rsidRPr="008119D9">
        <w:rPr>
          <w:color w:val="000000" w:themeColor="text1"/>
        </w:rPr>
        <w:t>graphical box plot</w:t>
      </w:r>
      <w:ins w:id="1941" w:author="Stephen Brooks" w:date="2022-04-21T17:54:00Z">
        <w:r w:rsidR="00A37DA6">
          <w:rPr>
            <w:color w:val="000000" w:themeColor="text1"/>
          </w:rPr>
          <w:t>s</w:t>
        </w:r>
      </w:ins>
      <w:r w:rsidRPr="008119D9">
        <w:rPr>
          <w:color w:val="000000" w:themeColor="text1"/>
        </w:rPr>
        <w:t xml:space="preserve"> in Figure 7.2</w:t>
      </w:r>
      <w:ins w:id="1942" w:author="Stephen Brooks" w:date="2022-04-21T17:54:00Z">
        <w:r w:rsidR="00A37DA6">
          <w:rPr>
            <w:color w:val="000000" w:themeColor="text1"/>
          </w:rPr>
          <w:t>,</w:t>
        </w:r>
      </w:ins>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A37DA6" w:rsidRDefault="00C17963" w:rsidP="00010FC0">
            <w:pPr>
              <w:spacing w:line="360" w:lineRule="auto"/>
              <w:jc w:val="center"/>
              <w:rPr>
                <w:b/>
                <w:bCs/>
                <w:color w:val="000000" w:themeColor="text1"/>
                <w:rPrChange w:id="1943" w:author="Stephen Brooks" w:date="2022-04-21T18:02:00Z">
                  <w:rPr>
                    <w:color w:val="000000" w:themeColor="text1"/>
                  </w:rPr>
                </w:rPrChange>
              </w:rPr>
            </w:pPr>
            <w:r w:rsidRPr="00A37DA6">
              <w:rPr>
                <w:b/>
                <w:bCs/>
                <w:color w:val="000000" w:themeColor="text1"/>
                <w:rPrChange w:id="1944" w:author="Stephen Brooks" w:date="2022-04-21T18:02:00Z">
                  <w:rPr>
                    <w:color w:val="000000" w:themeColor="text1"/>
                  </w:rPr>
                </w:rPrChange>
              </w:rPr>
              <w:t>Groups</w:t>
            </w:r>
          </w:p>
        </w:tc>
        <w:tc>
          <w:tcPr>
            <w:tcW w:w="997" w:type="dxa"/>
            <w:vAlign w:val="center"/>
          </w:tcPr>
          <w:p w14:paraId="394CDF5D" w14:textId="77777777" w:rsidR="00C17963" w:rsidRPr="00A37DA6" w:rsidRDefault="00C17963" w:rsidP="00010FC0">
            <w:pPr>
              <w:spacing w:line="360" w:lineRule="auto"/>
              <w:jc w:val="center"/>
              <w:rPr>
                <w:b/>
                <w:bCs/>
                <w:color w:val="000000" w:themeColor="text1"/>
                <w:rPrChange w:id="1945" w:author="Stephen Brooks" w:date="2022-04-21T18:02:00Z">
                  <w:rPr>
                    <w:color w:val="000000" w:themeColor="text1"/>
                  </w:rPr>
                </w:rPrChange>
              </w:rPr>
            </w:pPr>
            <w:r w:rsidRPr="00A37DA6">
              <w:rPr>
                <w:b/>
                <w:bCs/>
                <w:color w:val="000000" w:themeColor="text1"/>
                <w:rPrChange w:id="1946" w:author="Stephen Brooks" w:date="2022-04-21T18:02:00Z">
                  <w:rPr>
                    <w:color w:val="000000" w:themeColor="text1"/>
                  </w:rPr>
                </w:rPrChange>
              </w:rPr>
              <w:t>N</w:t>
            </w:r>
          </w:p>
        </w:tc>
        <w:tc>
          <w:tcPr>
            <w:tcW w:w="1549" w:type="dxa"/>
            <w:vAlign w:val="center"/>
          </w:tcPr>
          <w:p w14:paraId="5521BA0A" w14:textId="77777777" w:rsidR="00C17963" w:rsidRPr="00A37DA6" w:rsidRDefault="00C17963" w:rsidP="00010FC0">
            <w:pPr>
              <w:spacing w:line="360" w:lineRule="auto"/>
              <w:jc w:val="center"/>
              <w:rPr>
                <w:b/>
                <w:bCs/>
                <w:color w:val="000000" w:themeColor="text1"/>
                <w:rPrChange w:id="1947" w:author="Stephen Brooks" w:date="2022-04-21T18:02:00Z">
                  <w:rPr>
                    <w:color w:val="000000" w:themeColor="text1"/>
                  </w:rPr>
                </w:rPrChange>
              </w:rPr>
            </w:pPr>
            <w:r w:rsidRPr="00A37DA6">
              <w:rPr>
                <w:b/>
                <w:bCs/>
                <w:color w:val="000000" w:themeColor="text1"/>
                <w:rPrChange w:id="1948" w:author="Stephen Brooks" w:date="2022-04-21T18:02:00Z">
                  <w:rPr>
                    <w:color w:val="000000" w:themeColor="text1"/>
                  </w:rPr>
                </w:rPrChange>
              </w:rPr>
              <w:t>Mean</w:t>
            </w:r>
          </w:p>
        </w:tc>
        <w:tc>
          <w:tcPr>
            <w:tcW w:w="1549" w:type="dxa"/>
            <w:vAlign w:val="center"/>
          </w:tcPr>
          <w:p w14:paraId="09EB07E0" w14:textId="77777777" w:rsidR="00C17963" w:rsidRPr="00A37DA6" w:rsidRDefault="00C17963" w:rsidP="00010FC0">
            <w:pPr>
              <w:spacing w:line="360" w:lineRule="auto"/>
              <w:jc w:val="center"/>
              <w:rPr>
                <w:b/>
                <w:bCs/>
                <w:color w:val="000000" w:themeColor="text1"/>
                <w:rPrChange w:id="1949" w:author="Stephen Brooks" w:date="2022-04-21T18:02:00Z">
                  <w:rPr>
                    <w:color w:val="000000" w:themeColor="text1"/>
                  </w:rPr>
                </w:rPrChange>
              </w:rPr>
            </w:pPr>
            <w:r w:rsidRPr="00A37DA6">
              <w:rPr>
                <w:b/>
                <w:bCs/>
                <w:color w:val="000000" w:themeColor="text1"/>
                <w:rPrChange w:id="1950" w:author="Stephen Brooks" w:date="2022-04-21T18:02:00Z">
                  <w:rPr>
                    <w:color w:val="000000" w:themeColor="text1"/>
                  </w:rPr>
                </w:rPrChange>
              </w:rPr>
              <w:t>Std. Dev.</w:t>
            </w:r>
          </w:p>
        </w:tc>
        <w:tc>
          <w:tcPr>
            <w:tcW w:w="1371" w:type="dxa"/>
            <w:vAlign w:val="center"/>
          </w:tcPr>
          <w:p w14:paraId="1899C19E" w14:textId="77777777" w:rsidR="00C17963" w:rsidRPr="00A37DA6" w:rsidRDefault="00C17963" w:rsidP="00010FC0">
            <w:pPr>
              <w:spacing w:line="360" w:lineRule="auto"/>
              <w:jc w:val="center"/>
              <w:rPr>
                <w:b/>
                <w:bCs/>
                <w:color w:val="000000" w:themeColor="text1"/>
                <w:rPrChange w:id="1951" w:author="Stephen Brooks" w:date="2022-04-21T18:02:00Z">
                  <w:rPr>
                    <w:color w:val="000000" w:themeColor="text1"/>
                  </w:rPr>
                </w:rPrChange>
              </w:rPr>
            </w:pPr>
            <w:r w:rsidRPr="00A37DA6">
              <w:rPr>
                <w:b/>
                <w:bCs/>
                <w:color w:val="000000" w:themeColor="text1"/>
                <w:rPrChange w:id="1952" w:author="Stephen Brooks" w:date="2022-04-21T18:02:00Z">
                  <w:rPr>
                    <w:color w:val="000000" w:themeColor="text1"/>
                  </w:rPr>
                </w:rPrChange>
              </w:rPr>
              <w:t>Variance</w:t>
            </w:r>
          </w:p>
        </w:tc>
        <w:tc>
          <w:tcPr>
            <w:tcW w:w="1550" w:type="dxa"/>
            <w:vAlign w:val="center"/>
          </w:tcPr>
          <w:p w14:paraId="5DA58870" w14:textId="77777777" w:rsidR="00C17963" w:rsidRPr="00A37DA6" w:rsidRDefault="00C17963" w:rsidP="00010FC0">
            <w:pPr>
              <w:spacing w:line="360" w:lineRule="auto"/>
              <w:jc w:val="center"/>
              <w:rPr>
                <w:b/>
                <w:bCs/>
                <w:color w:val="000000" w:themeColor="text1"/>
                <w:rPrChange w:id="1953" w:author="Stephen Brooks" w:date="2022-04-21T18:02:00Z">
                  <w:rPr>
                    <w:color w:val="000000" w:themeColor="text1"/>
                  </w:rPr>
                </w:rPrChange>
              </w:rPr>
            </w:pPr>
            <w:r w:rsidRPr="00A37DA6">
              <w:rPr>
                <w:b/>
                <w:bCs/>
                <w:color w:val="000000" w:themeColor="text1"/>
                <w:rPrChange w:id="1954" w:author="Stephen Brooks" w:date="2022-04-21T18:02:00Z">
                  <w:rPr>
                    <w:color w:val="000000" w:themeColor="text1"/>
                  </w:rPr>
                </w:rPrChange>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5EB65DD9" w:rsidR="00C17963" w:rsidRPr="008119D9" w:rsidDel="00A37DA6" w:rsidRDefault="00C17963" w:rsidP="00C17963">
      <w:pPr>
        <w:jc w:val="both"/>
        <w:rPr>
          <w:del w:id="1955" w:author="Stephen Brooks" w:date="2022-04-21T18:02:00Z"/>
          <w:color w:val="000000" w:themeColor="text1"/>
        </w:rPr>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2BD9E6A5" w14:textId="77777777" w:rsidR="00C17963" w:rsidRPr="008119D9" w:rsidDel="00A37DA6" w:rsidRDefault="00C17963" w:rsidP="00C17963">
      <w:pPr>
        <w:pStyle w:val="bodytext"/>
        <w:spacing w:before="120" w:beforeAutospacing="0" w:after="120" w:afterAutospacing="0"/>
        <w:textAlignment w:val="baseline"/>
        <w:rPr>
          <w:del w:id="1956" w:author="Stephen Brooks" w:date="2022-04-21T18:02:00Z"/>
          <w:color w:val="000000" w:themeColor="text1"/>
        </w:rPr>
      </w:pPr>
    </w:p>
    <w:p w14:paraId="61721471" w14:textId="77777777" w:rsidR="00C17963" w:rsidRPr="008119D9" w:rsidRDefault="00C17963">
      <w:pPr>
        <w:jc w:val="both"/>
        <w:pPrChange w:id="1957" w:author="Stephen Brooks" w:date="2022-04-21T18:02:00Z">
          <w:pPr>
            <w:pStyle w:val="bodytext"/>
            <w:spacing w:before="120" w:beforeAutospacing="0" w:after="120" w:afterAutospacing="0"/>
            <w:textAlignment w:val="baseline"/>
          </w:pPr>
        </w:pPrChange>
      </w:pPr>
    </w:p>
    <w:p w14:paraId="70871E58" w14:textId="1A8C8555"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results of a one-way ANOVA </w:t>
      </w:r>
      <w:del w:id="1958" w:author="Stephen Brooks" w:date="2022-04-21T17:55:00Z">
        <w:r w:rsidRPr="008119D9" w:rsidDel="00A37DA6">
          <w:rPr>
            <w:color w:val="000000" w:themeColor="text1"/>
          </w:rPr>
          <w:delText xml:space="preserve">can be </w:delText>
        </w:r>
      </w:del>
      <w:ins w:id="1959" w:author="Stephen Brooks" w:date="2022-04-21T17:55:00Z">
        <w:r w:rsidR="00A37DA6">
          <w:rPr>
            <w:color w:val="000000" w:themeColor="text1"/>
          </w:rPr>
          <w:t xml:space="preserve">is </w:t>
        </w:r>
      </w:ins>
      <w:r w:rsidRPr="008119D9">
        <w:rPr>
          <w:color w:val="000000" w:themeColor="text1"/>
        </w:rPr>
        <w:t xml:space="preserve">considered reliable if the following assumptions </w:t>
      </w:r>
      <w:del w:id="1960" w:author="Stephen Brooks" w:date="2022-04-21T17:55:00Z">
        <w:r w:rsidRPr="008119D9" w:rsidDel="00A37DA6">
          <w:rPr>
            <w:color w:val="000000" w:themeColor="text1"/>
          </w:rPr>
          <w:delText xml:space="preserve">are </w:delText>
        </w:r>
      </w:del>
      <w:ins w:id="1961" w:author="Stephen Brooks" w:date="2022-04-21T17:55:00Z">
        <w:r w:rsidR="00A37DA6">
          <w:rPr>
            <w:color w:val="000000" w:themeColor="text1"/>
          </w:rPr>
          <w:t>hold</w:t>
        </w:r>
      </w:ins>
      <w:del w:id="1962" w:author="Stephen Brooks" w:date="2022-04-21T17:55:00Z">
        <w:r w:rsidRPr="008119D9" w:rsidDel="00A37DA6">
          <w:rPr>
            <w:color w:val="000000" w:themeColor="text1"/>
          </w:rPr>
          <w:delText>met</w:delText>
        </w:r>
      </w:del>
      <w:r w:rsidRPr="008119D9">
        <w:rPr>
          <w:color w:val="000000" w:themeColor="text1"/>
        </w:rPr>
        <w:t>:</w:t>
      </w:r>
    </w:p>
    <w:p w14:paraId="0AA41A5F"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5DE104F4"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ins w:id="1963" w:author="Stephen Brooks" w:date="2022-04-21T17:56:00Z">
        <w:r w:rsidR="00A37DA6">
          <w:rPr>
            <w:color w:val="000000" w:themeColor="text1"/>
          </w:rPr>
          <w:t xml:space="preserve">the </w:t>
        </w:r>
      </w:ins>
      <w:r w:rsidRPr="008119D9">
        <w:rPr>
          <w:color w:val="000000" w:themeColor="text1"/>
        </w:rPr>
        <w:t xml:space="preserve">questionnaire, </w:t>
      </w:r>
      <w:del w:id="1964" w:author="Stephen Brooks" w:date="2022-04-21T17:55:00Z">
        <w:r w:rsidRPr="008119D9" w:rsidDel="00A37DA6">
          <w:rPr>
            <w:color w:val="000000" w:themeColor="text1"/>
          </w:rPr>
          <w:delText xml:space="preserve">the </w:delText>
        </w:r>
      </w:del>
      <w:r w:rsidRPr="008119D9">
        <w:rPr>
          <w:color w:val="000000" w:themeColor="text1"/>
        </w:rPr>
        <w:t xml:space="preserve">requirement </w:t>
      </w:r>
      <w:del w:id="1965" w:author="Stephen Brooks" w:date="2022-04-21T17:55:00Z">
        <w:r w:rsidRPr="008119D9" w:rsidDel="00A37DA6">
          <w:rPr>
            <w:color w:val="000000" w:themeColor="text1"/>
          </w:rPr>
          <w:delText>(</w:delText>
        </w:r>
      </w:del>
      <w:r w:rsidRPr="008119D9">
        <w:rPr>
          <w:color w:val="000000" w:themeColor="text1"/>
        </w:rPr>
        <w:t>2</w:t>
      </w:r>
      <w:del w:id="1966" w:author="Stephen Brooks" w:date="2022-04-21T17:55:00Z">
        <w:r w:rsidRPr="008119D9" w:rsidDel="00A37DA6">
          <w:rPr>
            <w:color w:val="000000" w:themeColor="text1"/>
          </w:rPr>
          <w:delText>)</w:delText>
        </w:r>
      </w:del>
      <w:r w:rsidRPr="008119D9">
        <w:rPr>
          <w:color w:val="000000" w:themeColor="text1"/>
        </w:rPr>
        <w:t xml:space="preserve">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3B65FAED" w:rsidR="00C17963" w:rsidRDefault="00C17963" w:rsidP="00C17963">
      <w:pPr>
        <w:spacing w:line="360" w:lineRule="auto"/>
        <w:jc w:val="both"/>
        <w:rPr>
          <w:ins w:id="1967" w:author="Stephen Brooks" w:date="2022-04-21T17:55:00Z"/>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ins w:id="1968" w:author="Stephen Brooks" w:date="2022-04-21T17:58:00Z">
        <w:r w:rsidR="00A37DA6">
          <w:rPr>
            <w:color w:val="000000" w:themeColor="text1"/>
          </w:rPr>
          <w:t xml:space="preserve">approximately </w:t>
        </w:r>
      </w:ins>
      <w:r w:rsidRPr="008119D9">
        <w:rPr>
          <w:color w:val="000000" w:themeColor="text1"/>
        </w:rPr>
        <w:t xml:space="preserve">in normal distribution </w:t>
      </w:r>
      <w:del w:id="1969" w:author="Stephen Brooks" w:date="2022-04-21T17:56:00Z">
        <w:r w:rsidRPr="008119D9" w:rsidDel="00A37DA6">
          <w:rPr>
            <w:color w:val="000000" w:themeColor="text1"/>
          </w:rPr>
          <w:delText xml:space="preserve">for significance level of 0.005 and that </w:delText>
        </w:r>
      </w:del>
      <w:r w:rsidR="00A37DA6">
        <w:rPr>
          <w:color w:val="000000" w:themeColor="text1"/>
        </w:rPr>
        <w:t xml:space="preserve">which </w:t>
      </w:r>
      <w:r w:rsidRPr="008119D9">
        <w:rPr>
          <w:color w:val="000000" w:themeColor="text1"/>
        </w:rPr>
        <w:t xml:space="preserve">satisfies </w:t>
      </w:r>
      <w:del w:id="1970" w:author="Stephen Brooks" w:date="2022-04-21T17:56:00Z">
        <w:r w:rsidRPr="008119D9" w:rsidDel="00A37DA6">
          <w:rPr>
            <w:color w:val="000000" w:themeColor="text1"/>
          </w:rPr>
          <w:delText xml:space="preserve">the </w:delText>
        </w:r>
      </w:del>
      <w:r w:rsidRPr="008119D9">
        <w:rPr>
          <w:color w:val="000000" w:themeColor="text1"/>
        </w:rPr>
        <w:t xml:space="preserve">requirement (1)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A37DA6" w:rsidRDefault="00A37DA6" w:rsidP="00C17963">
      <w:pPr>
        <w:spacing w:line="360" w:lineRule="auto"/>
        <w:jc w:val="both"/>
        <w:rPr>
          <w:color w:val="000000" w:themeColor="text1"/>
          <w:sz w:val="12"/>
          <w:szCs w:val="12"/>
          <w:rPrChange w:id="1971" w:author="Stephen Brooks" w:date="2022-04-21T17:55:00Z">
            <w:rPr>
              <w:color w:val="000000" w:themeColor="text1"/>
            </w:rPr>
          </w:rPrChange>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A37DA6" w:rsidRDefault="00C17963" w:rsidP="00010FC0">
            <w:pPr>
              <w:rPr>
                <w:b/>
                <w:bCs/>
                <w:color w:val="000000" w:themeColor="text1"/>
                <w:rPrChange w:id="1972" w:author="Stephen Brooks" w:date="2022-04-21T18:02:00Z">
                  <w:rPr>
                    <w:color w:val="000000" w:themeColor="text1"/>
                  </w:rPr>
                </w:rPrChange>
              </w:rPr>
            </w:pPr>
            <w:r w:rsidRPr="00A37DA6">
              <w:rPr>
                <w:b/>
                <w:bCs/>
                <w:color w:val="000000" w:themeColor="text1"/>
                <w:rPrChange w:id="1973" w:author="Stephen Brooks" w:date="2022-04-21T18:02:00Z">
                  <w:rPr>
                    <w:color w:val="000000" w:themeColor="text1"/>
                  </w:rPr>
                </w:rPrChange>
              </w:rPr>
              <w:t>Component</w:t>
            </w:r>
          </w:p>
        </w:tc>
        <w:tc>
          <w:tcPr>
            <w:tcW w:w="1952" w:type="dxa"/>
            <w:vAlign w:val="center"/>
          </w:tcPr>
          <w:p w14:paraId="51A93E19" w14:textId="77777777" w:rsidR="00C17963" w:rsidRPr="00A37DA6" w:rsidRDefault="00C17963" w:rsidP="00010FC0">
            <w:pPr>
              <w:jc w:val="center"/>
              <w:rPr>
                <w:b/>
                <w:bCs/>
                <w:color w:val="000000" w:themeColor="text1"/>
                <w:rPrChange w:id="1974" w:author="Stephen Brooks" w:date="2022-04-21T18:02:00Z">
                  <w:rPr>
                    <w:color w:val="000000" w:themeColor="text1"/>
                  </w:rPr>
                </w:rPrChange>
              </w:rPr>
            </w:pPr>
            <w:r w:rsidRPr="00A37DA6">
              <w:rPr>
                <w:b/>
                <w:bCs/>
                <w:color w:val="000000" w:themeColor="text1"/>
                <w:rPrChange w:id="1975" w:author="Stephen Brooks" w:date="2022-04-21T18:02:00Z">
                  <w:rPr>
                    <w:color w:val="000000" w:themeColor="text1"/>
                  </w:rPr>
                </w:rPrChange>
              </w:rPr>
              <w:t>W</w:t>
            </w:r>
          </w:p>
        </w:tc>
        <w:tc>
          <w:tcPr>
            <w:tcW w:w="1842" w:type="dxa"/>
            <w:vAlign w:val="center"/>
          </w:tcPr>
          <w:p w14:paraId="64C026DD" w14:textId="77777777" w:rsidR="00C17963" w:rsidRPr="00A37DA6" w:rsidRDefault="00C17963" w:rsidP="00010FC0">
            <w:pPr>
              <w:jc w:val="center"/>
              <w:rPr>
                <w:b/>
                <w:bCs/>
                <w:color w:val="000000" w:themeColor="text1"/>
                <w:rPrChange w:id="1976" w:author="Stephen Brooks" w:date="2022-04-21T18:02:00Z">
                  <w:rPr>
                    <w:color w:val="000000" w:themeColor="text1"/>
                  </w:rPr>
                </w:rPrChange>
              </w:rPr>
            </w:pPr>
            <w:r w:rsidRPr="00A37DA6">
              <w:rPr>
                <w:b/>
                <w:bCs/>
                <w:color w:val="000000" w:themeColor="text1"/>
                <w:rPrChange w:id="1977" w:author="Stephen Brooks" w:date="2022-04-21T18:02:00Z">
                  <w:rPr>
                    <w:color w:val="000000" w:themeColor="text1"/>
                  </w:rPr>
                </w:rPrChange>
              </w:rPr>
              <w:t>P</w:t>
            </w:r>
          </w:p>
        </w:tc>
        <w:tc>
          <w:tcPr>
            <w:tcW w:w="3402" w:type="dxa"/>
            <w:vAlign w:val="center"/>
          </w:tcPr>
          <w:p w14:paraId="3A9FC7B3" w14:textId="77777777" w:rsidR="00C17963" w:rsidRPr="00A37DA6" w:rsidRDefault="00C17963" w:rsidP="00010FC0">
            <w:pPr>
              <w:jc w:val="center"/>
              <w:rPr>
                <w:b/>
                <w:bCs/>
                <w:color w:val="000000" w:themeColor="text1"/>
                <w:rPrChange w:id="1978" w:author="Stephen Brooks" w:date="2022-04-21T18:02:00Z">
                  <w:rPr>
                    <w:color w:val="000000" w:themeColor="text1"/>
                  </w:rPr>
                </w:rPrChange>
              </w:rPr>
            </w:pPr>
            <w:r w:rsidRPr="00A37DA6">
              <w:rPr>
                <w:b/>
                <w:bCs/>
                <w:color w:val="000000" w:themeColor="text1"/>
                <w:rPrChange w:id="1979" w:author="Stephen Brooks" w:date="2022-04-21T18:02:00Z">
                  <w:rPr>
                    <w:color w:val="000000" w:themeColor="text1"/>
                  </w:rPr>
                </w:rPrChange>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0"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JWOw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1"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2e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L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DE0G2e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2"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cNqOwIAAHIEAAAOAAAAZHJzL2Uyb0RvYy54bWysVFFP2zAQfp+0/2D5fSSFQV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x/zi3POJI5m&#10;c/wSSvZ62TofvijqWDRK7lC8pKk4rH3AQxA6hcRcnnRb3bZap01sGHWtHTsIlFqHCfy3KG1YD6Zn&#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B0bcNq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3"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4C95C69E" w:rsidR="00C17963" w:rsidRDefault="00C17963" w:rsidP="00C17963">
      <w:pPr>
        <w:spacing w:line="360" w:lineRule="auto"/>
        <w:jc w:val="both"/>
        <w:rPr>
          <w:ins w:id="1980" w:author="Stephen Brooks" w:date="2022-04-21T17:58:00Z"/>
          <w:color w:val="000000" w:themeColor="text1"/>
        </w:rPr>
      </w:pPr>
      <w:r w:rsidRPr="008119D9">
        <w:rPr>
          <w:color w:val="000000" w:themeColor="text1"/>
        </w:rPr>
        <w:t xml:space="preserve">We </w:t>
      </w:r>
      <w:del w:id="1981" w:author="Stephen Brooks" w:date="2022-04-21T17:58:00Z">
        <w:r w:rsidRPr="008119D9" w:rsidDel="00A37DA6">
          <w:rPr>
            <w:color w:val="000000" w:themeColor="text1"/>
          </w:rPr>
          <w:delText xml:space="preserve">get </w:delText>
        </w:r>
      </w:del>
      <w:ins w:id="1982" w:author="Stephen Brooks" w:date="2022-04-21T17:58:00Z">
        <w:r w:rsidR="00A37DA6">
          <w:rPr>
            <w:color w:val="000000" w:themeColor="text1"/>
          </w:rPr>
          <w:t>obtain</w:t>
        </w:r>
        <w:r w:rsidR="00A37DA6" w:rsidRPr="008119D9">
          <w:rPr>
            <w:color w:val="000000" w:themeColor="text1"/>
          </w:rPr>
          <w:t xml:space="preserve"> </w:t>
        </w:r>
      </w:ins>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A37DA6" w:rsidRDefault="00C17963" w:rsidP="00010FC0">
            <w:pPr>
              <w:spacing w:line="360" w:lineRule="auto"/>
              <w:rPr>
                <w:b/>
                <w:bCs/>
                <w:color w:val="000000" w:themeColor="text1"/>
                <w:sz w:val="20"/>
                <w:szCs w:val="20"/>
                <w:rPrChange w:id="1983" w:author="Stephen Brooks" w:date="2022-04-21T18:02:00Z">
                  <w:rPr>
                    <w:color w:val="000000" w:themeColor="text1"/>
                    <w:sz w:val="20"/>
                    <w:szCs w:val="20"/>
                  </w:rPr>
                </w:rPrChange>
              </w:rPr>
            </w:pPr>
            <w:r w:rsidRPr="00A37DA6">
              <w:rPr>
                <w:b/>
                <w:bCs/>
                <w:color w:val="000000" w:themeColor="text1"/>
                <w:sz w:val="20"/>
                <w:szCs w:val="20"/>
                <w:rPrChange w:id="1984" w:author="Stephen Brooks" w:date="2022-04-21T18:02:00Z">
                  <w:rPr>
                    <w:color w:val="000000" w:themeColor="text1"/>
                    <w:sz w:val="20"/>
                    <w:szCs w:val="20"/>
                  </w:rPr>
                </w:rPrChange>
              </w:rPr>
              <w:t>Source</w:t>
            </w:r>
          </w:p>
        </w:tc>
        <w:tc>
          <w:tcPr>
            <w:tcW w:w="2139" w:type="dxa"/>
          </w:tcPr>
          <w:p w14:paraId="6BDDCDB4" w14:textId="77777777" w:rsidR="00C17963" w:rsidRPr="00A37DA6" w:rsidRDefault="00C17963" w:rsidP="00010FC0">
            <w:pPr>
              <w:spacing w:line="360" w:lineRule="auto"/>
              <w:jc w:val="center"/>
              <w:rPr>
                <w:b/>
                <w:bCs/>
                <w:color w:val="000000" w:themeColor="text1"/>
                <w:sz w:val="20"/>
                <w:szCs w:val="20"/>
                <w:rPrChange w:id="1985" w:author="Stephen Brooks" w:date="2022-04-21T18:02:00Z">
                  <w:rPr>
                    <w:color w:val="000000" w:themeColor="text1"/>
                    <w:sz w:val="20"/>
                    <w:szCs w:val="20"/>
                  </w:rPr>
                </w:rPrChange>
              </w:rPr>
            </w:pPr>
            <w:r w:rsidRPr="00A37DA6">
              <w:rPr>
                <w:b/>
                <w:bCs/>
                <w:color w:val="000000" w:themeColor="text1"/>
                <w:sz w:val="20"/>
                <w:szCs w:val="20"/>
                <w:rPrChange w:id="1986" w:author="Stephen Brooks" w:date="2022-04-21T18:02:00Z">
                  <w:rPr>
                    <w:color w:val="000000" w:themeColor="text1"/>
                    <w:sz w:val="20"/>
                    <w:szCs w:val="20"/>
                  </w:rPr>
                </w:rPrChange>
              </w:rPr>
              <w:t>Degrees of Freedom</w:t>
            </w:r>
          </w:p>
          <w:p w14:paraId="3729616F" w14:textId="77777777" w:rsidR="00C17963" w:rsidRPr="00A37DA6" w:rsidRDefault="00C17963" w:rsidP="00010FC0">
            <w:pPr>
              <w:spacing w:line="360" w:lineRule="auto"/>
              <w:jc w:val="center"/>
              <w:rPr>
                <w:b/>
                <w:bCs/>
                <w:color w:val="000000" w:themeColor="text1"/>
                <w:sz w:val="20"/>
                <w:szCs w:val="20"/>
                <w:rPrChange w:id="1987" w:author="Stephen Brooks" w:date="2022-04-21T18:02:00Z">
                  <w:rPr>
                    <w:color w:val="000000" w:themeColor="text1"/>
                    <w:sz w:val="20"/>
                    <w:szCs w:val="20"/>
                  </w:rPr>
                </w:rPrChange>
              </w:rPr>
            </w:pPr>
            <w:r w:rsidRPr="00A37DA6">
              <w:rPr>
                <w:b/>
                <w:bCs/>
                <w:color w:val="000000" w:themeColor="text1"/>
                <w:sz w:val="20"/>
                <w:szCs w:val="20"/>
                <w:rPrChange w:id="1988" w:author="Stephen Brooks" w:date="2022-04-21T18:02:00Z">
                  <w:rPr>
                    <w:color w:val="000000" w:themeColor="text1"/>
                    <w:sz w:val="20"/>
                    <w:szCs w:val="20"/>
                  </w:rPr>
                </w:rPrChange>
              </w:rPr>
              <w:t>DF</w:t>
            </w:r>
          </w:p>
        </w:tc>
        <w:tc>
          <w:tcPr>
            <w:tcW w:w="1569" w:type="dxa"/>
          </w:tcPr>
          <w:p w14:paraId="498BC0A8" w14:textId="77777777" w:rsidR="00C17963" w:rsidRPr="00A37DA6" w:rsidRDefault="00C17963" w:rsidP="00010FC0">
            <w:pPr>
              <w:spacing w:line="360" w:lineRule="auto"/>
              <w:jc w:val="center"/>
              <w:rPr>
                <w:b/>
                <w:bCs/>
                <w:color w:val="000000" w:themeColor="text1"/>
                <w:sz w:val="20"/>
                <w:szCs w:val="20"/>
                <w:rPrChange w:id="1989" w:author="Stephen Brooks" w:date="2022-04-21T18:02:00Z">
                  <w:rPr>
                    <w:color w:val="000000" w:themeColor="text1"/>
                    <w:sz w:val="20"/>
                    <w:szCs w:val="20"/>
                  </w:rPr>
                </w:rPrChange>
              </w:rPr>
            </w:pPr>
            <w:r w:rsidRPr="00A37DA6">
              <w:rPr>
                <w:b/>
                <w:bCs/>
                <w:color w:val="000000" w:themeColor="text1"/>
                <w:sz w:val="20"/>
                <w:szCs w:val="20"/>
                <w:rPrChange w:id="1990" w:author="Stephen Brooks" w:date="2022-04-21T18:02:00Z">
                  <w:rPr>
                    <w:color w:val="000000" w:themeColor="text1"/>
                    <w:sz w:val="20"/>
                    <w:szCs w:val="20"/>
                  </w:rPr>
                </w:rPrChange>
              </w:rPr>
              <w:t>Sum of Squares</w:t>
            </w:r>
            <w:r w:rsidRPr="00A37DA6">
              <w:rPr>
                <w:b/>
                <w:bCs/>
                <w:color w:val="000000" w:themeColor="text1"/>
                <w:sz w:val="20"/>
                <w:szCs w:val="20"/>
                <w:rPrChange w:id="1991" w:author="Stephen Brooks" w:date="2022-04-21T18:02:00Z">
                  <w:rPr>
                    <w:color w:val="000000" w:themeColor="text1"/>
                    <w:sz w:val="20"/>
                    <w:szCs w:val="20"/>
                  </w:rPr>
                </w:rPrChange>
              </w:rPr>
              <w:br/>
              <w:t>SS</w:t>
            </w:r>
          </w:p>
        </w:tc>
        <w:tc>
          <w:tcPr>
            <w:tcW w:w="1811" w:type="dxa"/>
          </w:tcPr>
          <w:p w14:paraId="116AC500" w14:textId="77777777" w:rsidR="00C17963" w:rsidRPr="00A37DA6" w:rsidRDefault="00C17963" w:rsidP="00010FC0">
            <w:pPr>
              <w:spacing w:line="360" w:lineRule="auto"/>
              <w:jc w:val="center"/>
              <w:rPr>
                <w:b/>
                <w:bCs/>
                <w:color w:val="000000" w:themeColor="text1"/>
                <w:sz w:val="20"/>
                <w:szCs w:val="20"/>
                <w:rPrChange w:id="1992" w:author="Stephen Brooks" w:date="2022-04-21T18:02:00Z">
                  <w:rPr>
                    <w:color w:val="000000" w:themeColor="text1"/>
                    <w:sz w:val="20"/>
                    <w:szCs w:val="20"/>
                  </w:rPr>
                </w:rPrChange>
              </w:rPr>
            </w:pPr>
            <w:r w:rsidRPr="00A37DA6">
              <w:rPr>
                <w:b/>
                <w:bCs/>
                <w:color w:val="000000" w:themeColor="text1"/>
                <w:sz w:val="20"/>
                <w:szCs w:val="20"/>
                <w:rPrChange w:id="1993" w:author="Stephen Brooks" w:date="2022-04-21T18:02:00Z">
                  <w:rPr>
                    <w:color w:val="000000" w:themeColor="text1"/>
                    <w:sz w:val="20"/>
                    <w:szCs w:val="20"/>
                  </w:rPr>
                </w:rPrChange>
              </w:rPr>
              <w:t>Mean Square</w:t>
            </w:r>
            <w:r w:rsidRPr="00A37DA6">
              <w:rPr>
                <w:b/>
                <w:bCs/>
                <w:color w:val="000000" w:themeColor="text1"/>
                <w:sz w:val="20"/>
                <w:szCs w:val="20"/>
                <w:rPrChange w:id="1994" w:author="Stephen Brooks" w:date="2022-04-21T18:02:00Z">
                  <w:rPr>
                    <w:color w:val="000000" w:themeColor="text1"/>
                    <w:sz w:val="20"/>
                    <w:szCs w:val="20"/>
                  </w:rPr>
                </w:rPrChange>
              </w:rPr>
              <w:br/>
              <w:t>MS</w:t>
            </w:r>
          </w:p>
        </w:tc>
        <w:tc>
          <w:tcPr>
            <w:tcW w:w="992" w:type="dxa"/>
          </w:tcPr>
          <w:p w14:paraId="48144DEB" w14:textId="77777777" w:rsidR="00C17963" w:rsidRPr="00A37DA6" w:rsidRDefault="00C17963" w:rsidP="00010FC0">
            <w:pPr>
              <w:spacing w:line="360" w:lineRule="auto"/>
              <w:jc w:val="center"/>
              <w:rPr>
                <w:b/>
                <w:bCs/>
                <w:color w:val="000000" w:themeColor="text1"/>
                <w:sz w:val="20"/>
                <w:szCs w:val="20"/>
                <w:rPrChange w:id="1995" w:author="Stephen Brooks" w:date="2022-04-21T18:02:00Z">
                  <w:rPr>
                    <w:color w:val="000000" w:themeColor="text1"/>
                    <w:sz w:val="20"/>
                    <w:szCs w:val="20"/>
                  </w:rPr>
                </w:rPrChange>
              </w:rPr>
            </w:pPr>
            <w:r w:rsidRPr="00A37DA6">
              <w:rPr>
                <w:b/>
                <w:bCs/>
                <w:color w:val="000000" w:themeColor="text1"/>
                <w:sz w:val="20"/>
                <w:szCs w:val="20"/>
                <w:rPrChange w:id="1996" w:author="Stephen Brooks" w:date="2022-04-21T18:02:00Z">
                  <w:rPr>
                    <w:color w:val="000000" w:themeColor="text1"/>
                    <w:sz w:val="20"/>
                    <w:szCs w:val="20"/>
                  </w:rPr>
                </w:rPrChange>
              </w:rPr>
              <w:t>F-Stat</w:t>
            </w:r>
          </w:p>
        </w:tc>
        <w:tc>
          <w:tcPr>
            <w:tcW w:w="997" w:type="dxa"/>
          </w:tcPr>
          <w:p w14:paraId="4DFDFDB2" w14:textId="77777777" w:rsidR="00C17963" w:rsidRPr="00A37DA6" w:rsidRDefault="00C17963" w:rsidP="00010FC0">
            <w:pPr>
              <w:spacing w:line="360" w:lineRule="auto"/>
              <w:jc w:val="center"/>
              <w:rPr>
                <w:b/>
                <w:bCs/>
                <w:color w:val="000000" w:themeColor="text1"/>
                <w:sz w:val="20"/>
                <w:szCs w:val="20"/>
                <w:rPrChange w:id="1997" w:author="Stephen Brooks" w:date="2022-04-21T18:02:00Z">
                  <w:rPr>
                    <w:color w:val="000000" w:themeColor="text1"/>
                    <w:sz w:val="20"/>
                    <w:szCs w:val="20"/>
                  </w:rPr>
                </w:rPrChange>
              </w:rPr>
            </w:pPr>
            <w:r w:rsidRPr="00A37DA6">
              <w:rPr>
                <w:b/>
                <w:bCs/>
                <w:color w:val="000000" w:themeColor="text1"/>
                <w:sz w:val="20"/>
                <w:szCs w:val="20"/>
                <w:rPrChange w:id="1998" w:author="Stephen Brooks" w:date="2022-04-21T18:02:00Z">
                  <w:rPr>
                    <w:color w:val="000000" w:themeColor="text1"/>
                    <w:sz w:val="20"/>
                    <w:szCs w:val="20"/>
                  </w:rPr>
                </w:rPrChange>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pPr>
        <w:shd w:val="clear" w:color="auto" w:fill="FFFFFF"/>
        <w:spacing w:before="225" w:after="225" w:line="360" w:lineRule="auto"/>
        <w:ind w:left="720"/>
        <w:textAlignment w:val="baseline"/>
        <w:rPr>
          <w:color w:val="000000" w:themeColor="text1"/>
        </w:rPr>
        <w:pPrChange w:id="1999" w:author="Stephen Brooks" w:date="2022-04-21T17:58:00Z">
          <w:pPr>
            <w:shd w:val="clear" w:color="auto" w:fill="FFFFFF"/>
            <w:spacing w:before="225" w:after="225" w:line="360" w:lineRule="auto"/>
            <w:textAlignment w:val="baseline"/>
          </w:pPr>
        </w:pPrChange>
      </w:pPr>
      <w:r w:rsidRPr="008119D9">
        <w:rPr>
          <w:color w:val="000000" w:themeColor="text1"/>
        </w:rPr>
        <w:t>The following null and alternative hypotheses need to be tested:</w:t>
      </w:r>
    </w:p>
    <w:p w14:paraId="784106DE" w14:textId="77777777" w:rsidR="00C17963" w:rsidRPr="008119D9" w:rsidRDefault="00C17963">
      <w:pPr>
        <w:shd w:val="clear" w:color="auto" w:fill="FFFFFF"/>
        <w:spacing w:line="360" w:lineRule="auto"/>
        <w:ind w:left="720"/>
        <w:textAlignment w:val="baseline"/>
        <w:rPr>
          <w:color w:val="000000" w:themeColor="text1"/>
        </w:rPr>
        <w:pPrChange w:id="2000" w:author="Stephen Brooks" w:date="2022-04-21T17:58:00Z">
          <w:pPr>
            <w:shd w:val="clear" w:color="auto" w:fill="FFFFFF"/>
            <w:spacing w:line="360" w:lineRule="auto"/>
            <w:textAlignment w:val="baseline"/>
          </w:pPr>
        </w:pPrChange>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pPr>
        <w:shd w:val="clear" w:color="auto" w:fill="FFFFFF"/>
        <w:spacing w:before="225" w:after="225" w:line="360" w:lineRule="auto"/>
        <w:ind w:left="720"/>
        <w:textAlignment w:val="baseline"/>
        <w:rPr>
          <w:color w:val="000000" w:themeColor="text1"/>
        </w:rPr>
        <w:pPrChange w:id="2001" w:author="Stephen Brooks" w:date="2022-04-21T17:58:00Z">
          <w:pPr>
            <w:shd w:val="clear" w:color="auto" w:fill="FFFFFF"/>
            <w:spacing w:before="225" w:after="225" w:line="360" w:lineRule="auto"/>
            <w:textAlignment w:val="baseline"/>
          </w:pPr>
        </w:pPrChange>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pPr>
        <w:shd w:val="clear" w:color="auto" w:fill="FFFFFF"/>
        <w:spacing w:before="225" w:after="225" w:line="360" w:lineRule="auto"/>
        <w:ind w:left="720"/>
        <w:textAlignment w:val="baseline"/>
        <w:rPr>
          <w:color w:val="000000" w:themeColor="text1"/>
        </w:rPr>
        <w:pPrChange w:id="2002" w:author="Stephen Brooks" w:date="2022-04-21T17:58:00Z">
          <w:pPr>
            <w:shd w:val="clear" w:color="auto" w:fill="FFFFFF"/>
            <w:spacing w:before="225" w:after="225" w:line="360" w:lineRule="auto"/>
            <w:textAlignment w:val="baseline"/>
          </w:pPr>
        </w:pPrChange>
      </w:pPr>
      <w:r w:rsidRPr="008119D9">
        <w:rPr>
          <w:color w:val="000000" w:themeColor="text1"/>
        </w:rPr>
        <w:t>The above hypotheses will be tested using an F-ratio for a One-Way ANOVA.</w:t>
      </w:r>
    </w:p>
    <w:p w14:paraId="734845DF" w14:textId="77777777" w:rsidR="00A37DA6" w:rsidRDefault="00C17963" w:rsidP="00A37DA6">
      <w:pPr>
        <w:shd w:val="clear" w:color="auto" w:fill="FFFFFF"/>
        <w:spacing w:before="225" w:after="225" w:line="360" w:lineRule="auto"/>
        <w:textAlignment w:val="baseline"/>
        <w:rPr>
          <w:ins w:id="2003" w:author="Stephen Brooks" w:date="2022-04-21T17:58:00Z"/>
          <w:color w:val="000000" w:themeColor="text1"/>
        </w:rPr>
      </w:pPr>
      <w:r w:rsidRPr="008119D9">
        <w:rPr>
          <w:color w:val="000000" w:themeColor="text1"/>
        </w:rPr>
        <w:t>(2) Rejection Region</w:t>
      </w:r>
      <w:r w:rsidRPr="008119D9">
        <w:rPr>
          <w:color w:val="000000" w:themeColor="text1"/>
        </w:rPr>
        <w:tab/>
      </w:r>
      <w:del w:id="2004" w:author="Stephen Brooks" w:date="2022-04-21T17:58:00Z">
        <w:r w:rsidRPr="008119D9" w:rsidDel="00A37DA6">
          <w:rPr>
            <w:color w:val="000000" w:themeColor="text1"/>
          </w:rPr>
          <w:br/>
        </w:r>
      </w:del>
    </w:p>
    <w:p w14:paraId="2480418B" w14:textId="75B7BEDA" w:rsidR="00C17963" w:rsidRPr="008119D9" w:rsidRDefault="00C17963">
      <w:pPr>
        <w:shd w:val="clear" w:color="auto" w:fill="FFFFFF"/>
        <w:spacing w:before="225" w:after="225" w:line="360" w:lineRule="auto"/>
        <w:ind w:left="720"/>
        <w:textAlignment w:val="baseline"/>
        <w:rPr>
          <w:color w:val="000000" w:themeColor="text1"/>
        </w:rPr>
        <w:pPrChange w:id="2005" w:author="Stephen Brooks" w:date="2022-04-21T17:58: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ins w:id="2006" w:author="Stephen Brooks" w:date="2022-04-21T17:59:00Z">
        <w:r w:rsidR="00A37DA6">
          <w:rPr>
            <w:color w:val="000000" w:themeColor="text1"/>
          </w:rPr>
          <w:t xml:space="preserve"> </w:t>
        </w:r>
      </w:ins>
      <w:del w:id="2007" w:author="Stephen Brooks" w:date="2022-04-21T17:59:00Z">
        <w:r w:rsidRPr="008119D9" w:rsidDel="00A37DA6">
          <w:rPr>
            <w:color w:val="000000" w:themeColor="text1"/>
            <w:bdr w:val="none" w:sz="0" w:space="0" w:color="auto" w:frame="1"/>
          </w:rPr>
          <w:delText xml:space="preserve">R = </w:delText>
        </w:r>
      </w:del>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1520FB3C" w:rsidR="00A37DA6" w:rsidRDefault="00C17963">
      <w:pPr>
        <w:shd w:val="clear" w:color="auto" w:fill="FFFFFF"/>
        <w:spacing w:before="225" w:after="225" w:line="360" w:lineRule="auto"/>
        <w:textAlignment w:val="baseline"/>
        <w:rPr>
          <w:ins w:id="2008" w:author="Stephen Brooks" w:date="2022-04-21T17:59:00Z"/>
          <w:color w:val="000000" w:themeColor="text1"/>
        </w:rPr>
      </w:pPr>
      <w:r w:rsidRPr="008119D9">
        <w:rPr>
          <w:color w:val="000000" w:themeColor="text1"/>
        </w:rPr>
        <w:t>(3) Test Statistics</w:t>
      </w:r>
      <w:del w:id="2009" w:author="Stephen Brooks" w:date="2022-04-21T17:59:00Z">
        <w:r w:rsidRPr="008119D9" w:rsidDel="00A37DA6">
          <w:rPr>
            <w:color w:val="000000" w:themeColor="text1"/>
          </w:rPr>
          <w:br/>
        </w:r>
      </w:del>
    </w:p>
    <w:p w14:paraId="675F3A79" w14:textId="607B2334" w:rsidR="00C17963" w:rsidRPr="008119D9" w:rsidRDefault="00C17963">
      <w:pPr>
        <w:shd w:val="clear" w:color="auto" w:fill="FFFFFF"/>
        <w:spacing w:before="225" w:after="225" w:line="360" w:lineRule="auto"/>
        <w:ind w:left="720"/>
        <w:textAlignment w:val="baseline"/>
        <w:rPr>
          <w:color w:val="000000" w:themeColor="text1"/>
        </w:rPr>
        <w:pPrChange w:id="2010" w:author="Stephen Brooks" w:date="2022-04-21T17:59:00Z">
          <w:pPr>
            <w:shd w:val="clear" w:color="auto" w:fill="FFFFFF"/>
            <w:spacing w:before="225" w:after="225" w:line="360" w:lineRule="auto"/>
            <w:textAlignment w:val="baseline"/>
          </w:pPr>
        </w:pPrChange>
      </w:pPr>
      <w:r w:rsidRPr="008119D9">
        <w:rPr>
          <w:color w:val="000000" w:themeColor="text1"/>
        </w:rPr>
        <w:t>The computed test statistic F equals 3.8499, which is not in the 95% region of acceptance:</w:t>
      </w:r>
      <w:ins w:id="2011" w:author="Stephen Brooks" w:date="2022-04-21T17:59:00Z">
        <w:r w:rsidR="00A37DA6">
          <w:rPr>
            <w:color w:val="000000" w:themeColor="text1"/>
          </w:rPr>
          <w:t xml:space="preserve">  </w:t>
        </w:r>
      </w:ins>
      <w:del w:id="2012" w:author="Stephen Brooks" w:date="2022-04-21T17:59:00Z">
        <w:r w:rsidRPr="008119D9" w:rsidDel="00A37DA6">
          <w:rPr>
            <w:color w:val="000000" w:themeColor="text1"/>
          </w:rPr>
          <w:delText xml:space="preserve"> </w:delText>
        </w:r>
        <w:r w:rsidRPr="008119D9" w:rsidDel="00A37DA6">
          <w:rPr>
            <w:color w:val="000000" w:themeColor="text1"/>
          </w:rPr>
          <w:br/>
        </w:r>
      </w:del>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77777777" w:rsidR="00A37DA6" w:rsidRDefault="00C17963" w:rsidP="00C17963">
      <w:pPr>
        <w:shd w:val="clear" w:color="auto" w:fill="FFFFFF"/>
        <w:spacing w:before="225" w:after="225" w:line="360" w:lineRule="auto"/>
        <w:jc w:val="both"/>
        <w:textAlignment w:val="baseline"/>
        <w:rPr>
          <w:ins w:id="2013" w:author="Stephen Brooks" w:date="2022-04-21T17:59:00Z"/>
          <w:color w:val="000000" w:themeColor="text1"/>
        </w:rPr>
      </w:pPr>
      <w:r w:rsidRPr="008119D9">
        <w:rPr>
          <w:color w:val="000000" w:themeColor="text1"/>
        </w:rPr>
        <w:t>(4) Decision about the null hypothesis</w:t>
      </w:r>
      <w:r w:rsidRPr="008119D9">
        <w:rPr>
          <w:color w:val="000000" w:themeColor="text1"/>
        </w:rPr>
        <w:tab/>
      </w:r>
      <w:del w:id="2014" w:author="Stephen Brooks" w:date="2022-04-21T17:59:00Z">
        <w:r w:rsidRPr="008119D9" w:rsidDel="00A37DA6">
          <w:rPr>
            <w:color w:val="000000" w:themeColor="text1"/>
          </w:rPr>
          <w:br/>
        </w:r>
      </w:del>
    </w:p>
    <w:p w14:paraId="4B533103" w14:textId="61736935" w:rsidR="00C17963" w:rsidRPr="008119D9" w:rsidRDefault="00C17963">
      <w:pPr>
        <w:shd w:val="clear" w:color="auto" w:fill="FFFFFF"/>
        <w:spacing w:before="225" w:after="225" w:line="360" w:lineRule="auto"/>
        <w:ind w:left="720"/>
        <w:jc w:val="both"/>
        <w:textAlignment w:val="baseline"/>
        <w:rPr>
          <w:color w:val="000000" w:themeColor="text1"/>
        </w:rPr>
        <w:pPrChange w:id="2015" w:author="Stephen Brooks" w:date="2022-04-21T17:59:00Z">
          <w:pPr>
            <w:shd w:val="clear" w:color="auto" w:fill="FFFFFF"/>
            <w:spacing w:before="225" w:after="225" w:line="360" w:lineRule="auto"/>
            <w:jc w:val="both"/>
            <w:textAlignment w:val="baseline"/>
          </w:pPr>
        </w:pPrChange>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77777777" w:rsidR="00A37DA6" w:rsidRDefault="00C17963">
      <w:pPr>
        <w:shd w:val="clear" w:color="auto" w:fill="FFFFFF"/>
        <w:spacing w:before="225" w:after="225" w:line="360" w:lineRule="auto"/>
        <w:jc w:val="both"/>
        <w:textAlignment w:val="baseline"/>
        <w:rPr>
          <w:ins w:id="2016" w:author="Stephen Brooks" w:date="2022-04-21T18:00:00Z"/>
          <w:color w:val="000000" w:themeColor="text1"/>
        </w:rPr>
        <w:pPrChange w:id="2017" w:author="Stephen Brooks" w:date="2022-04-21T18:00:00Z">
          <w:pPr>
            <w:shd w:val="clear" w:color="auto" w:fill="FFFFFF"/>
            <w:spacing w:before="225" w:after="225" w:line="360" w:lineRule="auto"/>
            <w:ind w:left="720"/>
            <w:jc w:val="both"/>
            <w:textAlignment w:val="baseline"/>
          </w:pPr>
        </w:pPrChange>
      </w:pPr>
      <w:r w:rsidRPr="008119D9">
        <w:rPr>
          <w:color w:val="000000" w:themeColor="text1"/>
        </w:rPr>
        <w:t>(5) Conclusion</w:t>
      </w:r>
      <w:del w:id="2018" w:author="Stephen Brooks" w:date="2022-04-21T18:00:00Z">
        <w:r w:rsidRPr="008119D9" w:rsidDel="00A37DA6">
          <w:rPr>
            <w:color w:val="000000" w:themeColor="text1"/>
          </w:rPr>
          <w:br/>
        </w:r>
      </w:del>
    </w:p>
    <w:p w14:paraId="518C1FFF" w14:textId="1AFEAB0F" w:rsidR="00C17963" w:rsidRPr="008119D9" w:rsidRDefault="00C17963">
      <w:pPr>
        <w:shd w:val="clear" w:color="auto" w:fill="FFFFFF"/>
        <w:spacing w:before="225" w:after="225" w:line="360" w:lineRule="auto"/>
        <w:ind w:left="720"/>
        <w:jc w:val="both"/>
        <w:textAlignment w:val="baseline"/>
        <w:rPr>
          <w:color w:val="000000" w:themeColor="text1"/>
        </w:rPr>
        <w:pPrChange w:id="2019" w:author="Stephen Brooks" w:date="2022-04-21T18:00:00Z">
          <w:pPr>
            <w:shd w:val="clear" w:color="auto" w:fill="FFFFFF"/>
            <w:spacing w:before="225" w:after="225" w:line="360" w:lineRule="auto"/>
            <w:jc w:val="both"/>
            <w:textAlignment w:val="baseline"/>
          </w:pPr>
        </w:pPrChange>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E9E76DC" w:rsidR="00A37DA6" w:rsidRPr="008119D9" w:rsidRDefault="00C17963" w:rsidP="00A37DA6">
      <w:pPr>
        <w:spacing w:line="360" w:lineRule="auto"/>
        <w:jc w:val="both"/>
        <w:rPr>
          <w:moveTo w:id="2020" w:author="Stephen Brooks" w:date="2022-04-21T18:00:00Z"/>
          <w:color w:val="000000" w:themeColor="text1"/>
        </w:rPr>
      </w:pPr>
      <w:del w:id="2021" w:author="Stephen Brooks" w:date="2022-04-21T18:00:00Z">
        <w:r w:rsidRPr="008119D9" w:rsidDel="00A37DA6">
          <w:rPr>
            <w:color w:val="000000" w:themeColor="text1"/>
          </w:rPr>
          <w:delText xml:space="preserve">The following </w:delText>
        </w:r>
      </w:del>
      <w:r w:rsidRPr="008119D9">
        <w:rPr>
          <w:color w:val="000000" w:themeColor="text1"/>
        </w:rPr>
        <w:t>Figure 7.3 summarizes the results of the One-Way ANOVA</w:t>
      </w:r>
      <w:ins w:id="2022" w:author="Stephen Brooks" w:date="2022-04-21T18:00:00Z">
        <w:r w:rsidR="00A37DA6">
          <w:rPr>
            <w:color w:val="000000" w:themeColor="text1"/>
          </w:rPr>
          <w:t xml:space="preserve">.  </w:t>
        </w:r>
      </w:ins>
      <w:moveToRangeStart w:id="2023" w:author="Stephen Brooks" w:date="2022-04-21T18:00:00Z" w:name="move101456456"/>
      <w:moveTo w:id="2024" w:author="Stephen Brooks" w:date="2022-04-21T18:00:00Z">
        <w:del w:id="2025" w:author="Stephen Brooks" w:date="2022-04-21T18:00:00Z">
          <w:r w:rsidR="00A37DA6" w:rsidRPr="008119D9" w:rsidDel="00A37DA6">
            <w:rPr>
              <w:color w:val="000000" w:themeColor="text1"/>
            </w:rPr>
            <w:delText xml:space="preserve">Finally, </w:delText>
          </w:r>
        </w:del>
      </w:moveTo>
      <w:ins w:id="2026" w:author="Stephen Brooks" w:date="2022-04-21T18:00:00Z">
        <w:r w:rsidR="00A37DA6">
          <w:rPr>
            <w:color w:val="000000" w:themeColor="text1"/>
          </w:rPr>
          <w:t xml:space="preserve"> And </w:t>
        </w:r>
      </w:ins>
      <w:moveTo w:id="2027" w:author="Stephen Brooks" w:date="2022-04-21T18:00:00Z">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del w:id="2028" w:author="Stephen Brooks" w:date="2022-04-21T18:00:00Z">
          <w:r w:rsidR="00A37DA6" w:rsidRPr="008119D9" w:rsidDel="00A37DA6">
            <w:rPr>
              <w:color w:val="000000" w:themeColor="text1"/>
            </w:rPr>
            <w:delText>experience</w:delText>
          </w:r>
        </w:del>
      </w:moveTo>
      <w:ins w:id="2029" w:author="Stephen Brooks" w:date="2022-04-21T18:00:00Z">
        <w:r w:rsidR="00A37DA6">
          <w:rPr>
            <w:color w:val="000000" w:themeColor="text1"/>
          </w:rPr>
          <w:t>res</w:t>
        </w:r>
      </w:ins>
      <w:ins w:id="2030" w:author="Stephen Brooks" w:date="2022-04-21T18:01:00Z">
        <w:r w:rsidR="00A37DA6">
          <w:rPr>
            <w:color w:val="000000" w:themeColor="text1"/>
          </w:rPr>
          <w:t>ults</w:t>
        </w:r>
      </w:ins>
      <w:moveTo w:id="2031" w:author="Stephen Brooks" w:date="2022-04-21T18:00:00Z">
        <w:r w:rsidR="00A37DA6" w:rsidRPr="008119D9">
          <w:rPr>
            <w:color w:val="000000" w:themeColor="text1"/>
          </w:rPr>
          <w:t xml:space="preserve"> compared to VSUP.</w:t>
        </w:r>
      </w:moveTo>
    </w:p>
    <w:moveToRangeEnd w:id="2023"/>
    <w:p w14:paraId="07B466A9" w14:textId="5F649F73" w:rsidR="00C17963" w:rsidRPr="008119D9" w:rsidRDefault="00C17963" w:rsidP="00C17963">
      <w:pPr>
        <w:shd w:val="clear" w:color="auto" w:fill="FFFFFF"/>
        <w:spacing w:before="225" w:after="225"/>
        <w:textAlignment w:val="baseline"/>
        <w:rPr>
          <w:color w:val="000000" w:themeColor="text1"/>
        </w:rPr>
      </w:pPr>
      <w:del w:id="2032" w:author="Stephen Brooks" w:date="2022-04-21T18:00:00Z">
        <w:r w:rsidRPr="008119D9" w:rsidDel="00A37DA6">
          <w:rPr>
            <w:color w:val="000000" w:themeColor="text1"/>
          </w:rPr>
          <w:delText>:</w:delText>
        </w:r>
      </w:del>
    </w:p>
    <w:p w14:paraId="2ED31FE3" w14:textId="77777777" w:rsidR="00C17963" w:rsidRPr="008119D9" w:rsidRDefault="00C17963" w:rsidP="00C17963">
      <w:pPr>
        <w:spacing w:line="360" w:lineRule="auto"/>
        <w:jc w:val="both"/>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17963">
      <w:pPr>
        <w:jc w:val="both"/>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Del="0032672A" w:rsidRDefault="00C17963" w:rsidP="00C17963">
      <w:pPr>
        <w:jc w:val="both"/>
        <w:rPr>
          <w:del w:id="2033" w:author="Stephen Brooks" w:date="2022-04-21T18:05:00Z"/>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4BC6DDA2" w:rsidR="00C17963" w:rsidRPr="008119D9" w:rsidDel="00A37DA6" w:rsidRDefault="00C17963" w:rsidP="00C17963">
      <w:pPr>
        <w:spacing w:line="360" w:lineRule="auto"/>
        <w:jc w:val="both"/>
        <w:rPr>
          <w:del w:id="2034" w:author="Stephen Brooks" w:date="2022-04-21T18:01:00Z"/>
          <w:moveFrom w:id="2035" w:author="Stephen Brooks" w:date="2022-04-21T18:00:00Z"/>
          <w:color w:val="000000" w:themeColor="text1"/>
        </w:rPr>
      </w:pPr>
      <w:moveFromRangeStart w:id="2036" w:author="Stephen Brooks" w:date="2022-04-21T18:00:00Z" w:name="move101456456"/>
      <w:moveFrom w:id="2037" w:author="Stephen Brooks" w:date="2022-04-21T18:00:00Z">
        <w:r w:rsidRPr="008119D9" w:rsidDel="00A37DA6">
          <w:rPr>
            <w:color w:val="000000" w:themeColor="text1"/>
          </w:rPr>
          <w:t>Finally, from Table 7.1 we see, CA+Bubble has significantly higher means compared other distributions and CA+Grid has closer mean with VSUP+Bubble, and VSUP+Grid has significantly lower mean among all. So, we can conclude CA has significantly better user experience compared to VSUP</w:t>
        </w:r>
        <w:del w:id="2038" w:author="Stephen Brooks" w:date="2022-04-21T18:01:00Z">
          <w:r w:rsidRPr="008119D9" w:rsidDel="00A37DA6">
            <w:rPr>
              <w:color w:val="000000" w:themeColor="text1"/>
            </w:rPr>
            <w:delText>.</w:delText>
          </w:r>
        </w:del>
      </w:moveFrom>
    </w:p>
    <w:moveFromRangeEnd w:id="2036"/>
    <w:p w14:paraId="1B6476B4" w14:textId="77777777" w:rsidR="00C17963" w:rsidRPr="008119D9" w:rsidDel="00A37DA6" w:rsidRDefault="00C17963" w:rsidP="00C17963">
      <w:pPr>
        <w:spacing w:line="360" w:lineRule="auto"/>
        <w:jc w:val="both"/>
        <w:rPr>
          <w:del w:id="2039" w:author="Stephen Brooks" w:date="2022-04-21T18:01:00Z"/>
          <w:color w:val="000000" w:themeColor="text1"/>
        </w:rPr>
      </w:pPr>
    </w:p>
    <w:p w14:paraId="782A98BA" w14:textId="77777777" w:rsidR="00C17963" w:rsidRPr="008119D9" w:rsidDel="00A37DA6" w:rsidRDefault="00C17963" w:rsidP="00C17963">
      <w:pPr>
        <w:spacing w:line="360" w:lineRule="auto"/>
        <w:jc w:val="both"/>
        <w:rPr>
          <w:del w:id="2040" w:author="Stephen Brooks" w:date="2022-04-21T18:01:00Z"/>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80539EB" w:rsidR="00C17963" w:rsidRDefault="00C17963" w:rsidP="00C17963">
      <w:pPr>
        <w:spacing w:line="360" w:lineRule="auto"/>
        <w:jc w:val="both"/>
        <w:rPr>
          <w:ins w:id="2041" w:author="Stephen Brooks" w:date="2022-04-21T18:01:00Z"/>
          <w:color w:val="000000" w:themeColor="text1"/>
        </w:rPr>
      </w:pPr>
      <w:r w:rsidRPr="008119D9">
        <w:rPr>
          <w:color w:val="000000" w:themeColor="text1"/>
        </w:rPr>
        <w:t xml:space="preserve">We have generated the CA and VSUP data from the four components performance data by grouping </w:t>
      </w:r>
      <w:del w:id="2042" w:author="Stephen Brooks" w:date="2022-04-21T18:02:00Z">
        <w:r w:rsidRPr="008119D9" w:rsidDel="00A37DA6">
          <w:rPr>
            <w:color w:val="000000" w:themeColor="text1"/>
          </w:rPr>
          <w:delText xml:space="preserve">and averaging </w:delText>
        </w:r>
      </w:del>
      <w:r w:rsidRPr="008119D9">
        <w:rPr>
          <w:color w:val="000000" w:themeColor="text1"/>
        </w:rPr>
        <w:t>the two pairs (</w:t>
      </w:r>
      <w:proofErr w:type="spellStart"/>
      <w:r w:rsidRPr="008119D9">
        <w:rPr>
          <w:color w:val="000000" w:themeColor="text1"/>
        </w:rPr>
        <w:t>CA+Bubble</w:t>
      </w:r>
      <w:proofErr w:type="spellEnd"/>
      <w:del w:id="2043" w:author="Stephen Brooks" w:date="2022-04-21T18:01:00Z">
        <w:r w:rsidRPr="008119D9" w:rsidDel="00A37DA6">
          <w:rPr>
            <w:color w:val="000000" w:themeColor="text1"/>
          </w:rPr>
          <w:delText xml:space="preserve">, </w:delText>
        </w:r>
      </w:del>
      <w:ins w:id="2044" w:author="Stephen Brooks" w:date="2022-04-21T18:01:00Z">
        <w:r w:rsidR="00A37DA6">
          <w:rPr>
            <w:color w:val="000000" w:themeColor="text1"/>
          </w:rPr>
          <w:t xml:space="preserve"> with </w:t>
        </w:r>
      </w:ins>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del w:id="2045" w:author="Stephen Brooks" w:date="2022-04-21T18:01:00Z">
        <w:r w:rsidRPr="008119D9" w:rsidDel="00A37DA6">
          <w:rPr>
            <w:color w:val="000000" w:themeColor="text1"/>
          </w:rPr>
          <w:delText xml:space="preserve">, </w:delText>
        </w:r>
      </w:del>
      <w:ins w:id="2046" w:author="Stephen Brooks" w:date="2022-04-21T18:01:00Z">
        <w:r w:rsidR="00A37DA6">
          <w:rPr>
            <w:color w:val="000000" w:themeColor="text1"/>
          </w:rPr>
          <w:t xml:space="preserve"> w</w:t>
        </w:r>
      </w:ins>
      <w:ins w:id="2047" w:author="Stephen Brooks" w:date="2022-04-21T18:02:00Z">
        <w:r w:rsidR="00A37DA6">
          <w:rPr>
            <w:color w:val="000000" w:themeColor="text1"/>
          </w:rPr>
          <w:t>ith</w:t>
        </w:r>
      </w:ins>
      <w:ins w:id="2048" w:author="Stephen Brooks" w:date="2022-04-21T18:01:00Z">
        <w:r w:rsidR="00A37DA6" w:rsidRPr="008119D9">
          <w:rPr>
            <w:color w:val="000000" w:themeColor="text1"/>
          </w:rPr>
          <w:t xml:space="preserve"> </w:t>
        </w:r>
      </w:ins>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A37DA6" w:rsidRDefault="00C17963" w:rsidP="00010FC0">
            <w:pPr>
              <w:spacing w:line="360" w:lineRule="auto"/>
              <w:jc w:val="center"/>
              <w:rPr>
                <w:b/>
                <w:bCs/>
                <w:color w:val="000000" w:themeColor="text1"/>
                <w:rPrChange w:id="2049" w:author="Stephen Brooks" w:date="2022-04-21T18:02:00Z">
                  <w:rPr>
                    <w:color w:val="000000" w:themeColor="text1"/>
                  </w:rPr>
                </w:rPrChange>
              </w:rPr>
            </w:pPr>
            <w:r w:rsidRPr="00A37DA6">
              <w:rPr>
                <w:b/>
                <w:bCs/>
                <w:color w:val="000000" w:themeColor="text1"/>
                <w:rPrChange w:id="2050" w:author="Stephen Brooks" w:date="2022-04-21T18:02:00Z">
                  <w:rPr>
                    <w:color w:val="000000" w:themeColor="text1"/>
                  </w:rPr>
                </w:rPrChange>
              </w:rPr>
              <w:t>Group</w:t>
            </w:r>
          </w:p>
        </w:tc>
        <w:tc>
          <w:tcPr>
            <w:tcW w:w="3005" w:type="dxa"/>
            <w:vAlign w:val="center"/>
          </w:tcPr>
          <w:p w14:paraId="2C310D19" w14:textId="77777777" w:rsidR="00C17963" w:rsidRPr="00A37DA6" w:rsidRDefault="00C17963" w:rsidP="00010FC0">
            <w:pPr>
              <w:spacing w:line="360" w:lineRule="auto"/>
              <w:jc w:val="center"/>
              <w:rPr>
                <w:b/>
                <w:bCs/>
                <w:color w:val="000000" w:themeColor="text1"/>
                <w:rPrChange w:id="2051" w:author="Stephen Brooks" w:date="2022-04-21T18:02:00Z">
                  <w:rPr>
                    <w:color w:val="000000" w:themeColor="text1"/>
                  </w:rPr>
                </w:rPrChange>
              </w:rPr>
            </w:pPr>
            <w:r w:rsidRPr="00A37DA6">
              <w:rPr>
                <w:b/>
                <w:bCs/>
                <w:color w:val="000000" w:themeColor="text1"/>
                <w:rPrChange w:id="2052" w:author="Stephen Brooks" w:date="2022-04-21T18:02:00Z">
                  <w:rPr>
                    <w:color w:val="000000" w:themeColor="text1"/>
                  </w:rPr>
                </w:rPrChange>
              </w:rPr>
              <w:t>CA</w:t>
            </w:r>
          </w:p>
        </w:tc>
        <w:tc>
          <w:tcPr>
            <w:tcW w:w="3006" w:type="dxa"/>
            <w:vAlign w:val="center"/>
          </w:tcPr>
          <w:p w14:paraId="70D0366B" w14:textId="77777777" w:rsidR="00C17963" w:rsidRPr="00A37DA6" w:rsidRDefault="00C17963" w:rsidP="00010FC0">
            <w:pPr>
              <w:spacing w:line="360" w:lineRule="auto"/>
              <w:jc w:val="center"/>
              <w:rPr>
                <w:b/>
                <w:bCs/>
                <w:color w:val="000000" w:themeColor="text1"/>
                <w:rPrChange w:id="2053" w:author="Stephen Brooks" w:date="2022-04-21T18:02:00Z">
                  <w:rPr>
                    <w:color w:val="000000" w:themeColor="text1"/>
                  </w:rPr>
                </w:rPrChange>
              </w:rPr>
            </w:pPr>
            <w:r w:rsidRPr="00A37DA6">
              <w:rPr>
                <w:b/>
                <w:bCs/>
                <w:color w:val="000000" w:themeColor="text1"/>
                <w:rPrChange w:id="2054" w:author="Stephen Brooks" w:date="2022-04-21T18:02:00Z">
                  <w:rPr>
                    <w:color w:val="000000" w:themeColor="text1"/>
                  </w:rPr>
                </w:rPrChange>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01363AF" w14:textId="77777777" w:rsidR="00C17963" w:rsidRPr="008119D9" w:rsidDel="0032672A" w:rsidRDefault="00C17963" w:rsidP="00C17963">
      <w:pPr>
        <w:rPr>
          <w:del w:id="2055" w:author="Stephen Brooks" w:date="2022-04-21T18:06:00Z"/>
          <w:color w:val="000000" w:themeColor="text1"/>
        </w:rPr>
      </w:pP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ins w:id="2056" w:author="Stephen Brooks" w:date="2022-04-21T18:07:00Z">
        <w:r w:rsidR="00500936">
          <w:rPr>
            <w:color w:val="000000" w:themeColor="text1"/>
          </w:rPr>
          <w:t xml:space="preserve">a </w:t>
        </w:r>
      </w:ins>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A37DA6" w:rsidRDefault="00C17963" w:rsidP="00010FC0">
            <w:pPr>
              <w:spacing w:line="360" w:lineRule="auto"/>
              <w:jc w:val="center"/>
              <w:rPr>
                <w:b/>
                <w:bCs/>
                <w:color w:val="000000" w:themeColor="text1"/>
                <w:rPrChange w:id="2057" w:author="Stephen Brooks" w:date="2022-04-21T18:02:00Z">
                  <w:rPr>
                    <w:color w:val="000000" w:themeColor="text1"/>
                  </w:rPr>
                </w:rPrChange>
              </w:rPr>
            </w:pPr>
            <w:r w:rsidRPr="00A37DA6">
              <w:rPr>
                <w:b/>
                <w:bCs/>
                <w:color w:val="000000" w:themeColor="text1"/>
                <w:rPrChange w:id="2058" w:author="Stephen Brooks" w:date="2022-04-21T18:02:00Z">
                  <w:rPr>
                    <w:color w:val="000000" w:themeColor="text1"/>
                  </w:rPr>
                </w:rPrChange>
              </w:rPr>
              <w:t>Group</w:t>
            </w:r>
          </w:p>
        </w:tc>
        <w:tc>
          <w:tcPr>
            <w:tcW w:w="3005" w:type="dxa"/>
            <w:vAlign w:val="center"/>
          </w:tcPr>
          <w:p w14:paraId="66DE813C" w14:textId="77777777" w:rsidR="00C17963" w:rsidRPr="00A37DA6" w:rsidRDefault="00C17963" w:rsidP="00010FC0">
            <w:pPr>
              <w:spacing w:line="360" w:lineRule="auto"/>
              <w:jc w:val="center"/>
              <w:rPr>
                <w:b/>
                <w:bCs/>
                <w:color w:val="000000" w:themeColor="text1"/>
                <w:rPrChange w:id="2059" w:author="Stephen Brooks" w:date="2022-04-21T18:02:00Z">
                  <w:rPr>
                    <w:color w:val="000000" w:themeColor="text1"/>
                  </w:rPr>
                </w:rPrChange>
              </w:rPr>
            </w:pPr>
            <w:r w:rsidRPr="00A37DA6">
              <w:rPr>
                <w:b/>
                <w:bCs/>
                <w:color w:val="000000" w:themeColor="text1"/>
                <w:rPrChange w:id="2060" w:author="Stephen Brooks" w:date="2022-04-21T18:02:00Z">
                  <w:rPr>
                    <w:color w:val="000000" w:themeColor="text1"/>
                  </w:rPr>
                </w:rPrChange>
              </w:rPr>
              <w:t>CA</w:t>
            </w:r>
          </w:p>
        </w:tc>
        <w:tc>
          <w:tcPr>
            <w:tcW w:w="3006" w:type="dxa"/>
            <w:vAlign w:val="center"/>
          </w:tcPr>
          <w:p w14:paraId="0110CDBE" w14:textId="77777777" w:rsidR="00C17963" w:rsidRPr="00A37DA6" w:rsidRDefault="00C17963" w:rsidP="00010FC0">
            <w:pPr>
              <w:spacing w:line="360" w:lineRule="auto"/>
              <w:jc w:val="center"/>
              <w:rPr>
                <w:b/>
                <w:bCs/>
                <w:color w:val="000000" w:themeColor="text1"/>
                <w:rPrChange w:id="2061" w:author="Stephen Brooks" w:date="2022-04-21T18:02:00Z">
                  <w:rPr>
                    <w:color w:val="000000" w:themeColor="text1"/>
                  </w:rPr>
                </w:rPrChange>
              </w:rPr>
            </w:pPr>
            <w:r w:rsidRPr="00A37DA6">
              <w:rPr>
                <w:b/>
                <w:bCs/>
                <w:color w:val="000000" w:themeColor="text1"/>
                <w:rPrChange w:id="2062" w:author="Stephen Brooks" w:date="2022-04-21T18:02:00Z">
                  <w:rPr>
                    <w:color w:val="000000" w:themeColor="text1"/>
                  </w:rPr>
                </w:rPrChange>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77777777" w:rsidR="00C17963" w:rsidRPr="008119D9" w:rsidRDefault="00C17963" w:rsidP="00C17963">
      <w:pP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color w:val="000000" w:themeColor="text1"/>
        </w:rPr>
        <w:t xml:space="preserve">          </w:t>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17963">
      <w:pPr>
        <w:rPr>
          <w:color w:val="000000" w:themeColor="text1"/>
        </w:rPr>
      </w:pPr>
    </w:p>
    <w:p w14:paraId="5C0ED5DB" w14:textId="77777777" w:rsidR="00C17963" w:rsidRPr="008119D9" w:rsidRDefault="00C17963" w:rsidP="00C17963">
      <w:pPr>
        <w:rPr>
          <w:color w:val="000000" w:themeColor="text1"/>
        </w:rPr>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7777777" w:rsidR="00500936" w:rsidRDefault="00C17963" w:rsidP="00C17963">
      <w:pPr>
        <w:shd w:val="clear" w:color="auto" w:fill="FFFFFF"/>
        <w:spacing w:before="225" w:after="225" w:line="360" w:lineRule="auto"/>
        <w:jc w:val="both"/>
        <w:textAlignment w:val="baseline"/>
        <w:rPr>
          <w:ins w:id="2063" w:author="Stephen Brooks" w:date="2022-04-21T18:07:00Z"/>
          <w:color w:val="000000" w:themeColor="text1"/>
        </w:rPr>
      </w:pPr>
      <w:r w:rsidRPr="008119D9">
        <w:rPr>
          <w:color w:val="000000" w:themeColor="text1"/>
        </w:rPr>
        <w:t>(1) Null and Alternative Hypotheses</w:t>
      </w:r>
      <w:r w:rsidRPr="008119D9">
        <w:rPr>
          <w:color w:val="000000" w:themeColor="text1"/>
        </w:rPr>
        <w:tab/>
      </w:r>
      <w:del w:id="2064" w:author="Stephen Brooks" w:date="2022-04-21T18:07:00Z">
        <w:r w:rsidRPr="008119D9" w:rsidDel="00500936">
          <w:rPr>
            <w:color w:val="000000" w:themeColor="text1"/>
          </w:rPr>
          <w:br/>
        </w:r>
      </w:del>
    </w:p>
    <w:p w14:paraId="59599099" w14:textId="3FE44F25" w:rsidR="00C17963" w:rsidRPr="008119D9" w:rsidRDefault="00C17963">
      <w:pPr>
        <w:shd w:val="clear" w:color="auto" w:fill="FFFFFF"/>
        <w:spacing w:before="225" w:after="225" w:line="360" w:lineRule="auto"/>
        <w:ind w:left="720"/>
        <w:jc w:val="both"/>
        <w:textAlignment w:val="baseline"/>
        <w:rPr>
          <w:color w:val="000000" w:themeColor="text1"/>
        </w:rPr>
        <w:pPrChange w:id="2065" w:author="Stephen Brooks" w:date="2022-04-21T18:07:00Z">
          <w:pPr>
            <w:shd w:val="clear" w:color="auto" w:fill="FFFFFF"/>
            <w:spacing w:before="225" w:after="225" w:line="360" w:lineRule="auto"/>
            <w:jc w:val="both"/>
            <w:textAlignment w:val="baseline"/>
          </w:pPr>
        </w:pPrChange>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77777777" w:rsidR="00500936" w:rsidRDefault="00C17963" w:rsidP="00C17963">
      <w:pPr>
        <w:shd w:val="clear" w:color="auto" w:fill="FFFFFF"/>
        <w:spacing w:before="225" w:after="225" w:line="360" w:lineRule="auto"/>
        <w:jc w:val="both"/>
        <w:textAlignment w:val="baseline"/>
        <w:rPr>
          <w:ins w:id="2066" w:author="Stephen Brooks" w:date="2022-04-21T18:07:00Z"/>
          <w:color w:val="000000" w:themeColor="text1"/>
        </w:rPr>
      </w:pPr>
      <w:r w:rsidRPr="008119D9">
        <w:rPr>
          <w:color w:val="000000" w:themeColor="text1"/>
        </w:rPr>
        <w:t>(2) Rejection Region</w:t>
      </w:r>
      <w:r w:rsidRPr="008119D9">
        <w:rPr>
          <w:color w:val="000000" w:themeColor="text1"/>
        </w:rPr>
        <w:tab/>
      </w:r>
      <w:del w:id="2067" w:author="Stephen Brooks" w:date="2022-04-21T18:07:00Z">
        <w:r w:rsidRPr="008119D9" w:rsidDel="00500936">
          <w:rPr>
            <w:color w:val="000000" w:themeColor="text1"/>
          </w:rPr>
          <w:br/>
        </w:r>
      </w:del>
    </w:p>
    <w:p w14:paraId="5C0D2DF9" w14:textId="043C4279" w:rsidR="00C17963" w:rsidRPr="008119D9" w:rsidRDefault="00C17963">
      <w:pPr>
        <w:shd w:val="clear" w:color="auto" w:fill="FFFFFF"/>
        <w:spacing w:before="225" w:after="225" w:line="360" w:lineRule="auto"/>
        <w:ind w:left="720"/>
        <w:jc w:val="both"/>
        <w:textAlignment w:val="baseline"/>
        <w:rPr>
          <w:color w:val="000000" w:themeColor="text1"/>
        </w:rPr>
        <w:pPrChange w:id="2068" w:author="Stephen Brooks" w:date="2022-04-21T18:07: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pPr>
        <w:shd w:val="clear" w:color="auto" w:fill="FFFFFF"/>
        <w:spacing w:line="360" w:lineRule="auto"/>
        <w:ind w:firstLine="720"/>
        <w:jc w:val="both"/>
        <w:textAlignment w:val="baseline"/>
        <w:rPr>
          <w:color w:val="000000" w:themeColor="text1"/>
        </w:rPr>
        <w:pPrChange w:id="2069" w:author="Stephen Brooks" w:date="2022-04-21T18:07:00Z">
          <w:pPr>
            <w:shd w:val="clear" w:color="auto" w:fill="FFFFFF"/>
            <w:spacing w:line="360" w:lineRule="auto"/>
            <w:jc w:val="both"/>
            <w:textAlignment w:val="baseline"/>
          </w:pPr>
        </w:pPrChange>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77777777" w:rsidR="00500936" w:rsidRDefault="00C17963" w:rsidP="00C17963">
      <w:pPr>
        <w:shd w:val="clear" w:color="auto" w:fill="FFFFFF"/>
        <w:spacing w:before="225" w:after="225" w:line="360" w:lineRule="auto"/>
        <w:jc w:val="both"/>
        <w:textAlignment w:val="baseline"/>
        <w:rPr>
          <w:ins w:id="2070" w:author="Stephen Brooks" w:date="2022-04-21T18:07:00Z"/>
          <w:color w:val="000000" w:themeColor="text1"/>
        </w:rPr>
      </w:pPr>
      <w:r w:rsidRPr="008119D9">
        <w:rPr>
          <w:color w:val="000000" w:themeColor="text1"/>
        </w:rPr>
        <w:t>(3) Test Statistics</w:t>
      </w:r>
      <w:r w:rsidRPr="008119D9">
        <w:rPr>
          <w:color w:val="000000" w:themeColor="text1"/>
        </w:rPr>
        <w:tab/>
      </w:r>
      <w:del w:id="2071" w:author="Stephen Brooks" w:date="2022-04-21T18:07:00Z">
        <w:r w:rsidRPr="008119D9" w:rsidDel="00500936">
          <w:rPr>
            <w:color w:val="000000" w:themeColor="text1"/>
          </w:rPr>
          <w:br/>
        </w:r>
      </w:del>
    </w:p>
    <w:p w14:paraId="04C52DC4" w14:textId="79CC37C3" w:rsidR="00C17963" w:rsidRPr="008119D9" w:rsidRDefault="00C17963">
      <w:pPr>
        <w:shd w:val="clear" w:color="auto" w:fill="FFFFFF"/>
        <w:spacing w:before="225" w:after="225" w:line="360" w:lineRule="auto"/>
        <w:ind w:firstLine="720"/>
        <w:jc w:val="both"/>
        <w:textAlignment w:val="baseline"/>
        <w:rPr>
          <w:color w:val="000000" w:themeColor="text1"/>
        </w:rPr>
        <w:pPrChange w:id="2072" w:author="Stephen Brooks" w:date="2022-04-21T18:07:00Z">
          <w:pPr>
            <w:shd w:val="clear" w:color="auto" w:fill="FFFFFF"/>
            <w:spacing w:before="225" w:after="225" w:line="360" w:lineRule="auto"/>
            <w:jc w:val="both"/>
            <w:textAlignment w:val="baseline"/>
          </w:pPr>
        </w:pPrChange>
      </w:pPr>
      <w:r w:rsidRPr="008119D9">
        <w:rPr>
          <w:color w:val="000000" w:themeColor="text1"/>
        </w:rPr>
        <w:t>The computed t-statistic = 3.61</w:t>
      </w:r>
    </w:p>
    <w:p w14:paraId="3B64702B" w14:textId="77777777" w:rsidR="00500936" w:rsidRDefault="00C17963" w:rsidP="00C17963">
      <w:pPr>
        <w:shd w:val="clear" w:color="auto" w:fill="FFFFFF"/>
        <w:spacing w:before="225" w:after="225" w:line="360" w:lineRule="auto"/>
        <w:jc w:val="both"/>
        <w:textAlignment w:val="baseline"/>
        <w:rPr>
          <w:ins w:id="2073" w:author="Stephen Brooks" w:date="2022-04-21T18:08:00Z"/>
          <w:color w:val="000000" w:themeColor="text1"/>
        </w:rPr>
      </w:pPr>
      <w:r w:rsidRPr="008119D9">
        <w:rPr>
          <w:color w:val="000000" w:themeColor="text1"/>
        </w:rPr>
        <w:t>(4) Decision about the null hypothesis</w:t>
      </w:r>
      <w:r w:rsidRPr="008119D9">
        <w:rPr>
          <w:color w:val="000000" w:themeColor="text1"/>
        </w:rPr>
        <w:tab/>
      </w:r>
      <w:del w:id="2074" w:author="Stephen Brooks" w:date="2022-04-21T18:08:00Z">
        <w:r w:rsidRPr="008119D9" w:rsidDel="00500936">
          <w:rPr>
            <w:color w:val="000000" w:themeColor="text1"/>
          </w:rPr>
          <w:br/>
        </w:r>
      </w:del>
    </w:p>
    <w:p w14:paraId="1B795DBF" w14:textId="28BA396D" w:rsidR="00C17963" w:rsidRPr="008119D9" w:rsidDel="00500936" w:rsidRDefault="00C17963">
      <w:pPr>
        <w:shd w:val="clear" w:color="auto" w:fill="FFFFFF"/>
        <w:spacing w:before="225" w:after="225" w:line="360" w:lineRule="auto"/>
        <w:ind w:left="720"/>
        <w:jc w:val="both"/>
        <w:textAlignment w:val="baseline"/>
        <w:rPr>
          <w:del w:id="2075" w:author="Stephen Brooks" w:date="2022-04-21T18:08:00Z"/>
          <w:color w:val="000000" w:themeColor="text1"/>
        </w:rPr>
        <w:pPrChange w:id="2076" w:author="Stephen Brooks" w:date="2022-04-21T18:08:00Z">
          <w:pPr>
            <w:shd w:val="clear" w:color="auto" w:fill="FFFFFF"/>
            <w:spacing w:before="225" w:after="225" w:line="360" w:lineRule="auto"/>
            <w:jc w:val="both"/>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ins w:id="2077" w:author="Stephen Brooks" w:date="2022-04-21T18:08:00Z">
        <w:r w:rsidR="00500936">
          <w:rPr>
            <w:color w:val="000000" w:themeColor="text1"/>
          </w:rPr>
          <w:t xml:space="preserve">  </w:t>
        </w:r>
      </w:ins>
    </w:p>
    <w:p w14:paraId="1A0E2770" w14:textId="77777777" w:rsidR="00C17963" w:rsidRPr="008119D9" w:rsidRDefault="00C17963">
      <w:pPr>
        <w:shd w:val="clear" w:color="auto" w:fill="FFFFFF"/>
        <w:spacing w:before="225" w:after="225" w:line="360" w:lineRule="auto"/>
        <w:ind w:left="720"/>
        <w:jc w:val="both"/>
        <w:textAlignment w:val="baseline"/>
        <w:rPr>
          <w:color w:val="000000" w:themeColor="text1"/>
        </w:rPr>
        <w:pPrChange w:id="2078" w:author="Stephen Brooks" w:date="2022-04-21T18:08:00Z">
          <w:pPr>
            <w:shd w:val="clear" w:color="auto" w:fill="FFFFFF"/>
            <w:spacing w:line="360" w:lineRule="auto"/>
            <w:jc w:val="both"/>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77777777" w:rsidR="00500936" w:rsidRDefault="00C17963" w:rsidP="00C17963">
      <w:pPr>
        <w:shd w:val="clear" w:color="auto" w:fill="FFFFFF"/>
        <w:spacing w:before="225" w:after="225" w:line="360" w:lineRule="auto"/>
        <w:jc w:val="both"/>
        <w:textAlignment w:val="baseline"/>
        <w:rPr>
          <w:ins w:id="2079" w:author="Stephen Brooks" w:date="2022-04-21T18:08:00Z"/>
          <w:color w:val="000000" w:themeColor="text1"/>
        </w:rPr>
      </w:pPr>
      <w:r w:rsidRPr="008119D9">
        <w:rPr>
          <w:color w:val="000000" w:themeColor="text1"/>
        </w:rPr>
        <w:lastRenderedPageBreak/>
        <w:t>(5) Conclusion</w:t>
      </w:r>
      <w:del w:id="2080" w:author="Stephen Brooks" w:date="2022-04-21T18:08:00Z">
        <w:r w:rsidRPr="008119D9" w:rsidDel="00500936">
          <w:rPr>
            <w:color w:val="000000" w:themeColor="text1"/>
          </w:rPr>
          <w:br/>
        </w:r>
      </w:del>
    </w:p>
    <w:p w14:paraId="2C0BACF9" w14:textId="03DCF023" w:rsidR="00C17963" w:rsidDel="00500936" w:rsidRDefault="00C17963" w:rsidP="00500936">
      <w:pPr>
        <w:shd w:val="clear" w:color="auto" w:fill="FFFFFF"/>
        <w:spacing w:before="225" w:after="225" w:line="360" w:lineRule="auto"/>
        <w:ind w:firstLine="720"/>
        <w:jc w:val="both"/>
        <w:textAlignment w:val="baseline"/>
        <w:rPr>
          <w:del w:id="2081" w:author="Stephen Brooks" w:date="2022-04-21T18:08:00Z"/>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4DF51A3F" w14:textId="77777777" w:rsidR="00500936" w:rsidRPr="008119D9" w:rsidRDefault="00500936">
      <w:pPr>
        <w:shd w:val="clear" w:color="auto" w:fill="FFFFFF"/>
        <w:spacing w:before="225" w:after="225" w:line="360" w:lineRule="auto"/>
        <w:ind w:firstLine="720"/>
        <w:jc w:val="both"/>
        <w:textAlignment w:val="baseline"/>
        <w:rPr>
          <w:ins w:id="2082" w:author="Stephen Brooks" w:date="2022-04-21T18:08:00Z"/>
          <w:color w:val="000000" w:themeColor="text1"/>
        </w:rPr>
        <w:pPrChange w:id="2083" w:author="Stephen Brooks" w:date="2022-04-21T18:08:00Z">
          <w:pPr>
            <w:shd w:val="clear" w:color="auto" w:fill="FFFFFF"/>
            <w:spacing w:before="225" w:after="225" w:line="360" w:lineRule="auto"/>
            <w:jc w:val="both"/>
            <w:textAlignment w:val="baseline"/>
          </w:pPr>
        </w:pPrChange>
      </w:pPr>
    </w:p>
    <w:p w14:paraId="56F78DE8" w14:textId="77777777" w:rsidR="00C17963" w:rsidRPr="008119D9" w:rsidRDefault="00C17963">
      <w:pPr>
        <w:shd w:val="clear" w:color="auto" w:fill="FFFFFF"/>
        <w:spacing w:before="225" w:after="225" w:line="360" w:lineRule="auto"/>
        <w:ind w:firstLine="720"/>
        <w:jc w:val="both"/>
        <w:textAlignment w:val="baseline"/>
        <w:rPr>
          <w:color w:val="000000" w:themeColor="text1"/>
        </w:rPr>
        <w:pPrChange w:id="2084" w:author="Stephen Brooks" w:date="2022-04-21T18:08:00Z">
          <w:pPr>
            <w:shd w:val="clear" w:color="auto" w:fill="FFFFFF"/>
            <w:spacing w:before="225" w:after="225" w:line="360" w:lineRule="auto"/>
            <w:jc w:val="both"/>
            <w:textAlignment w:val="baseline"/>
          </w:pPr>
        </w:pPrChange>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ins w:id="2085" w:author="Stephen Brooks" w:date="2022-04-21T18:08:00Z"/>
          <w:color w:val="000000" w:themeColor="text1"/>
        </w:rPr>
      </w:pPr>
      <w:r w:rsidRPr="008119D9">
        <w:rPr>
          <w:color w:val="000000" w:themeColor="text1"/>
        </w:rPr>
        <w:t>We can visualize the paired T-test scenario graphically as follows</w:t>
      </w:r>
      <w:ins w:id="2086" w:author="Stephen Brooks" w:date="2022-04-21T18:08:00Z">
        <w:r w:rsidR="00500936">
          <w:rPr>
            <w:color w:val="000000" w:themeColor="text1"/>
          </w:rPr>
          <w:t xml:space="preserve"> in Figure 7.5</w:t>
        </w:r>
      </w:ins>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C17963">
      <w:pPr>
        <w:shd w:val="clear" w:color="auto" w:fill="FFFFFF"/>
        <w:spacing w:before="225" w:after="225"/>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37567193" w:rsidR="00C17963" w:rsidRPr="008119D9" w:rsidDel="00440E03" w:rsidRDefault="00C17963" w:rsidP="00C17963">
      <w:pPr>
        <w:shd w:val="clear" w:color="auto" w:fill="FFFFFF"/>
        <w:spacing w:before="225" w:after="225" w:line="360" w:lineRule="auto"/>
        <w:jc w:val="both"/>
        <w:textAlignment w:val="baseline"/>
        <w:rPr>
          <w:del w:id="2087" w:author="Stephen Brooks" w:date="2022-04-21T09:34:00Z"/>
          <w:color w:val="000000" w:themeColor="text1"/>
        </w:rPr>
      </w:pPr>
      <w:r w:rsidRPr="008119D9">
        <w:rPr>
          <w:color w:val="000000" w:themeColor="text1"/>
        </w:rPr>
        <w:t xml:space="preserve">Finally, based on above statistical test results, analysis and hypothesize conclusion, we can </w:t>
      </w:r>
      <w:del w:id="2088" w:author="Stephen Brooks" w:date="2022-04-21T18:08:00Z">
        <w:r w:rsidRPr="008119D9" w:rsidDel="00500936">
          <w:rPr>
            <w:color w:val="000000" w:themeColor="text1"/>
          </w:rPr>
          <w:delText xml:space="preserve">essentially </w:delText>
        </w:r>
      </w:del>
      <w:r w:rsidRPr="008119D9">
        <w:rPr>
          <w:color w:val="000000" w:themeColor="text1"/>
        </w:rPr>
        <w:t>say that performance of CA quantitatively surpassed</w:t>
      </w:r>
      <w:ins w:id="2089" w:author="Stephen Brooks" w:date="2022-04-21T18:08:00Z">
        <w:r w:rsidR="00500936">
          <w:rPr>
            <w:color w:val="000000" w:themeColor="text1"/>
          </w:rPr>
          <w:t xml:space="preserve"> the</w:t>
        </w:r>
      </w:ins>
      <w:r w:rsidRPr="008119D9">
        <w:rPr>
          <w:color w:val="000000" w:themeColor="text1"/>
        </w:rPr>
        <w:t xml:space="preserve"> performance of VSUP. </w:t>
      </w:r>
    </w:p>
    <w:p w14:paraId="4608CF6B" w14:textId="77777777" w:rsidR="00C17963" w:rsidRPr="008119D9" w:rsidDel="00440E03" w:rsidRDefault="00C17963" w:rsidP="00C17963">
      <w:pPr>
        <w:spacing w:line="360" w:lineRule="auto"/>
        <w:jc w:val="both"/>
        <w:rPr>
          <w:del w:id="2090" w:author="Stephen Brooks" w:date="2022-04-21T09:34:00Z"/>
          <w:rFonts w:eastAsiaTheme="minorHAnsi"/>
          <w:b/>
          <w:bCs/>
          <w:color w:val="000000" w:themeColor="text1"/>
          <w:sz w:val="26"/>
          <w:szCs w:val="26"/>
          <w:lang w:val="en-GB" w:eastAsia="en-US"/>
        </w:rPr>
      </w:pPr>
    </w:p>
    <w:p w14:paraId="5B0A1F13" w14:textId="77777777" w:rsidR="00C17963" w:rsidRPr="008119D9" w:rsidDel="00440E03" w:rsidRDefault="00C17963" w:rsidP="00C17963">
      <w:pPr>
        <w:spacing w:line="360" w:lineRule="auto"/>
        <w:jc w:val="both"/>
        <w:rPr>
          <w:del w:id="2091" w:author="Stephen Brooks" w:date="2022-04-21T09:34:00Z"/>
          <w:rFonts w:eastAsiaTheme="minorHAnsi"/>
          <w:b/>
          <w:bCs/>
          <w:color w:val="000000" w:themeColor="text1"/>
          <w:sz w:val="26"/>
          <w:szCs w:val="26"/>
          <w:lang w:val="en-GB" w:eastAsia="en-US"/>
        </w:rPr>
      </w:pPr>
    </w:p>
    <w:p w14:paraId="2E5708A0" w14:textId="77777777" w:rsidR="00C17963" w:rsidRPr="008119D9" w:rsidDel="00440E03" w:rsidRDefault="00C17963">
      <w:pPr>
        <w:shd w:val="clear" w:color="auto" w:fill="FFFFFF"/>
        <w:spacing w:before="225" w:after="225" w:line="360" w:lineRule="auto"/>
        <w:jc w:val="both"/>
        <w:textAlignment w:val="baseline"/>
        <w:rPr>
          <w:del w:id="2092" w:author="Stephen Brooks" w:date="2022-04-21T09:34:00Z"/>
          <w:rFonts w:eastAsiaTheme="minorHAnsi"/>
          <w:b/>
          <w:bCs/>
          <w:color w:val="000000" w:themeColor="text1"/>
          <w:sz w:val="26"/>
          <w:szCs w:val="26"/>
          <w:lang w:val="en-GB" w:eastAsia="en-US"/>
        </w:rPr>
        <w:pPrChange w:id="2093" w:author="Stephen Brooks" w:date="2022-04-21T09:34:00Z">
          <w:pPr>
            <w:spacing w:line="360" w:lineRule="auto"/>
            <w:jc w:val="both"/>
          </w:pPr>
        </w:pPrChange>
      </w:pPr>
    </w:p>
    <w:p w14:paraId="5BF2AB1B" w14:textId="7C20D074" w:rsidR="00C17963" w:rsidRPr="008119D9" w:rsidDel="00440E03" w:rsidRDefault="00C17963" w:rsidP="00C17963">
      <w:pPr>
        <w:spacing w:line="360" w:lineRule="auto"/>
        <w:jc w:val="both"/>
        <w:rPr>
          <w:del w:id="2094" w:author="Stephen Brooks" w:date="2022-04-21T09:34:00Z"/>
          <w:rFonts w:eastAsiaTheme="minorHAnsi"/>
          <w:b/>
          <w:bCs/>
          <w:color w:val="000000" w:themeColor="text1"/>
          <w:sz w:val="26"/>
          <w:szCs w:val="26"/>
          <w:lang w:val="en-GB" w:eastAsia="en-US"/>
        </w:rPr>
      </w:pPr>
    </w:p>
    <w:p w14:paraId="079B0181" w14:textId="11E9F9B0" w:rsidR="00C17963" w:rsidRPr="008119D9" w:rsidDel="00440E03" w:rsidRDefault="00C17963" w:rsidP="00C17963">
      <w:pPr>
        <w:spacing w:line="360" w:lineRule="auto"/>
        <w:jc w:val="both"/>
        <w:rPr>
          <w:del w:id="2095" w:author="Stephen Brooks" w:date="2022-04-21T09:34:00Z"/>
          <w:rFonts w:eastAsiaTheme="minorHAnsi"/>
          <w:b/>
          <w:bCs/>
          <w:color w:val="000000" w:themeColor="text1"/>
          <w:sz w:val="26"/>
          <w:szCs w:val="26"/>
          <w:lang w:val="en-GB" w:eastAsia="en-US"/>
        </w:rPr>
      </w:pPr>
    </w:p>
    <w:p w14:paraId="60956B68" w14:textId="581C9F0A" w:rsidR="00C17963" w:rsidRPr="008119D9" w:rsidDel="00440E03" w:rsidRDefault="00C17963" w:rsidP="00C17963">
      <w:pPr>
        <w:spacing w:line="360" w:lineRule="auto"/>
        <w:jc w:val="both"/>
        <w:rPr>
          <w:del w:id="2096" w:author="Stephen Brooks" w:date="2022-04-21T09:34:00Z"/>
          <w:rFonts w:eastAsiaTheme="minorHAnsi"/>
          <w:b/>
          <w:bCs/>
          <w:color w:val="000000" w:themeColor="text1"/>
          <w:sz w:val="26"/>
          <w:szCs w:val="26"/>
          <w:lang w:val="en-GB" w:eastAsia="en-US"/>
        </w:rPr>
      </w:pPr>
    </w:p>
    <w:p w14:paraId="5F4661CD" w14:textId="5D0E351F" w:rsidR="00C17963" w:rsidRPr="008119D9" w:rsidDel="00440E03" w:rsidRDefault="00C17963" w:rsidP="00C17963">
      <w:pPr>
        <w:spacing w:line="360" w:lineRule="auto"/>
        <w:jc w:val="both"/>
        <w:rPr>
          <w:del w:id="2097" w:author="Stephen Brooks" w:date="2022-04-21T09:34:00Z"/>
          <w:rFonts w:eastAsiaTheme="minorHAnsi"/>
          <w:b/>
          <w:bCs/>
          <w:color w:val="000000" w:themeColor="text1"/>
          <w:sz w:val="26"/>
          <w:szCs w:val="26"/>
          <w:lang w:val="en-GB" w:eastAsia="en-US"/>
        </w:rPr>
      </w:pPr>
    </w:p>
    <w:p w14:paraId="2A22DA54" w14:textId="0518D516" w:rsidR="00C17963" w:rsidRPr="008119D9" w:rsidDel="00440E03" w:rsidRDefault="00C17963" w:rsidP="00C17963">
      <w:pPr>
        <w:spacing w:line="360" w:lineRule="auto"/>
        <w:jc w:val="both"/>
        <w:rPr>
          <w:del w:id="2098" w:author="Stephen Brooks" w:date="2022-04-21T09:34:00Z"/>
          <w:rFonts w:eastAsiaTheme="minorHAnsi"/>
          <w:b/>
          <w:bCs/>
          <w:color w:val="000000" w:themeColor="text1"/>
          <w:sz w:val="26"/>
          <w:szCs w:val="26"/>
          <w:lang w:val="en-GB" w:eastAsia="en-US"/>
        </w:rPr>
      </w:pPr>
    </w:p>
    <w:p w14:paraId="161E8EBA" w14:textId="24B352E8" w:rsidR="00C17963" w:rsidRPr="008119D9" w:rsidDel="00440E03" w:rsidRDefault="00C17963" w:rsidP="00C17963">
      <w:pPr>
        <w:spacing w:line="360" w:lineRule="auto"/>
        <w:jc w:val="both"/>
        <w:rPr>
          <w:del w:id="2099" w:author="Stephen Brooks" w:date="2022-04-21T09:34:00Z"/>
          <w:rFonts w:eastAsiaTheme="minorHAnsi"/>
          <w:b/>
          <w:bCs/>
          <w:color w:val="000000" w:themeColor="text1"/>
          <w:sz w:val="26"/>
          <w:szCs w:val="26"/>
          <w:lang w:val="en-GB" w:eastAsia="en-US"/>
        </w:rPr>
      </w:pPr>
    </w:p>
    <w:p w14:paraId="2D56309E" w14:textId="0E8064AD" w:rsidR="00C17963" w:rsidRPr="008119D9" w:rsidDel="00440E03" w:rsidRDefault="00C17963" w:rsidP="00C17963">
      <w:pPr>
        <w:spacing w:line="360" w:lineRule="auto"/>
        <w:jc w:val="both"/>
        <w:rPr>
          <w:del w:id="2100" w:author="Stephen Brooks" w:date="2022-04-21T09:34:00Z"/>
          <w:rFonts w:eastAsiaTheme="minorHAnsi"/>
          <w:b/>
          <w:bCs/>
          <w:color w:val="000000" w:themeColor="text1"/>
          <w:sz w:val="26"/>
          <w:szCs w:val="26"/>
          <w:lang w:val="en-GB" w:eastAsia="en-US"/>
        </w:rPr>
      </w:pPr>
    </w:p>
    <w:p w14:paraId="5E93D5F8" w14:textId="6EA304E1" w:rsidR="00C17963" w:rsidRPr="008119D9" w:rsidDel="00440E03" w:rsidRDefault="00C17963" w:rsidP="00C17963">
      <w:pPr>
        <w:spacing w:line="360" w:lineRule="auto"/>
        <w:jc w:val="both"/>
        <w:rPr>
          <w:del w:id="2101" w:author="Stephen Brooks" w:date="2022-04-21T09:34:00Z"/>
          <w:rFonts w:eastAsiaTheme="minorHAnsi"/>
          <w:b/>
          <w:bCs/>
          <w:color w:val="000000" w:themeColor="text1"/>
          <w:sz w:val="26"/>
          <w:szCs w:val="26"/>
          <w:lang w:val="en-GB" w:eastAsia="en-US"/>
        </w:rPr>
      </w:pPr>
    </w:p>
    <w:p w14:paraId="68846A40" w14:textId="7EFF293D" w:rsidR="00C17963" w:rsidRPr="008119D9" w:rsidDel="00440E03" w:rsidRDefault="00C17963" w:rsidP="00C17963">
      <w:pPr>
        <w:spacing w:line="360" w:lineRule="auto"/>
        <w:jc w:val="both"/>
        <w:rPr>
          <w:del w:id="2102" w:author="Stephen Brooks" w:date="2022-04-21T09:34:00Z"/>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ins w:id="2103" w:author="Stephen Brooks" w:date="2022-04-21T18:08:00Z"/>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A37DA6" w:rsidRDefault="00C17963" w:rsidP="00010FC0">
            <w:pPr>
              <w:spacing w:line="360" w:lineRule="auto"/>
              <w:jc w:val="center"/>
              <w:rPr>
                <w:b/>
                <w:bCs/>
                <w:color w:val="000000" w:themeColor="text1"/>
                <w:rPrChange w:id="2104" w:author="Stephen Brooks" w:date="2022-04-21T18:03:00Z">
                  <w:rPr>
                    <w:color w:val="000000" w:themeColor="text1"/>
                  </w:rPr>
                </w:rPrChange>
              </w:rPr>
            </w:pPr>
            <w:r w:rsidRPr="00A37DA6">
              <w:rPr>
                <w:b/>
                <w:bCs/>
                <w:color w:val="000000" w:themeColor="text1"/>
                <w:rPrChange w:id="2105" w:author="Stephen Brooks" w:date="2022-04-21T18:03:00Z">
                  <w:rPr>
                    <w:color w:val="000000" w:themeColor="text1"/>
                  </w:rPr>
                </w:rPrChange>
              </w:rPr>
              <w:t>Group</w:t>
            </w:r>
          </w:p>
        </w:tc>
        <w:tc>
          <w:tcPr>
            <w:tcW w:w="3005" w:type="dxa"/>
            <w:vAlign w:val="center"/>
          </w:tcPr>
          <w:p w14:paraId="79AF5E8C" w14:textId="77777777" w:rsidR="00C17963" w:rsidRPr="00A37DA6" w:rsidRDefault="00C17963" w:rsidP="00010FC0">
            <w:pPr>
              <w:spacing w:line="360" w:lineRule="auto"/>
              <w:jc w:val="center"/>
              <w:rPr>
                <w:b/>
                <w:bCs/>
                <w:color w:val="000000" w:themeColor="text1"/>
                <w:rPrChange w:id="2106" w:author="Stephen Brooks" w:date="2022-04-21T18:03:00Z">
                  <w:rPr>
                    <w:color w:val="000000" w:themeColor="text1"/>
                  </w:rPr>
                </w:rPrChange>
              </w:rPr>
            </w:pPr>
            <w:r w:rsidRPr="00A37DA6">
              <w:rPr>
                <w:b/>
                <w:bCs/>
                <w:color w:val="000000" w:themeColor="text1"/>
                <w:rPrChange w:id="2107" w:author="Stephen Brooks" w:date="2022-04-21T18:03:00Z">
                  <w:rPr>
                    <w:color w:val="000000" w:themeColor="text1"/>
                  </w:rPr>
                </w:rPrChange>
              </w:rPr>
              <w:t>CA</w:t>
            </w:r>
          </w:p>
        </w:tc>
        <w:tc>
          <w:tcPr>
            <w:tcW w:w="3006" w:type="dxa"/>
            <w:vAlign w:val="center"/>
          </w:tcPr>
          <w:p w14:paraId="57CB2B8D" w14:textId="77777777" w:rsidR="00C17963" w:rsidRPr="00A37DA6" w:rsidRDefault="00C17963" w:rsidP="00010FC0">
            <w:pPr>
              <w:spacing w:line="360" w:lineRule="auto"/>
              <w:jc w:val="center"/>
              <w:rPr>
                <w:b/>
                <w:bCs/>
                <w:color w:val="000000" w:themeColor="text1"/>
                <w:rPrChange w:id="2108" w:author="Stephen Brooks" w:date="2022-04-21T18:03:00Z">
                  <w:rPr>
                    <w:color w:val="000000" w:themeColor="text1"/>
                  </w:rPr>
                </w:rPrChange>
              </w:rPr>
            </w:pPr>
            <w:r w:rsidRPr="00A37DA6">
              <w:rPr>
                <w:b/>
                <w:bCs/>
                <w:color w:val="000000" w:themeColor="text1"/>
                <w:rPrChange w:id="2109" w:author="Stephen Brooks" w:date="2022-04-21T18:03:00Z">
                  <w:rPr>
                    <w:color w:val="000000" w:themeColor="text1"/>
                  </w:rPr>
                </w:rPrChange>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pPr>
        <w:spacing w:line="360" w:lineRule="auto"/>
        <w:ind w:left="720"/>
        <w:rPr>
          <w:color w:val="000000" w:themeColor="text1"/>
        </w:rPr>
        <w:pPrChange w:id="2110" w:author="Stephen Brooks" w:date="2022-04-21T18:09: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pPr>
        <w:spacing w:line="360" w:lineRule="auto"/>
        <w:ind w:left="720"/>
        <w:rPr>
          <w:color w:val="000000" w:themeColor="text1"/>
        </w:rPr>
        <w:pPrChange w:id="2111" w:author="Stephen Brooks" w:date="2022-04-21T18:09: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Del="00500936" w:rsidRDefault="00C17963" w:rsidP="00C17963">
      <w:pPr>
        <w:shd w:val="clear" w:color="auto" w:fill="FFFFFF"/>
        <w:spacing w:before="225" w:after="225"/>
        <w:textAlignment w:val="baseline"/>
        <w:rPr>
          <w:del w:id="2112" w:author="Stephen Brooks" w:date="2022-04-21T18:09:00Z"/>
          <w:color w:val="000000" w:themeColor="text1"/>
        </w:rPr>
      </w:pPr>
      <w:r w:rsidRPr="008119D9">
        <w:rPr>
          <w:color w:val="000000" w:themeColor="text1"/>
          <w:u w:val="single"/>
        </w:rPr>
        <w:t>(</w:t>
      </w:r>
      <w:r w:rsidRPr="008119D9">
        <w:rPr>
          <w:color w:val="000000" w:themeColor="text1"/>
        </w:rPr>
        <w:t>1) Null and Alternative Hypotheses</w:t>
      </w:r>
    </w:p>
    <w:p w14:paraId="63FE5539" w14:textId="77777777" w:rsidR="00500936" w:rsidRDefault="00500936" w:rsidP="00C17963">
      <w:pPr>
        <w:shd w:val="clear" w:color="auto" w:fill="FFFFFF"/>
        <w:spacing w:before="225" w:after="225"/>
        <w:textAlignment w:val="baseline"/>
        <w:rPr>
          <w:ins w:id="2113" w:author="Stephen Brooks" w:date="2022-04-21T18:09:00Z"/>
          <w:color w:val="000000" w:themeColor="text1"/>
        </w:rPr>
      </w:pPr>
    </w:p>
    <w:p w14:paraId="1AE49101" w14:textId="0B4EAAE2" w:rsidR="00C17963" w:rsidRPr="008119D9" w:rsidRDefault="00C17963">
      <w:pPr>
        <w:shd w:val="clear" w:color="auto" w:fill="FFFFFF"/>
        <w:spacing w:before="225" w:after="225"/>
        <w:ind w:left="720"/>
        <w:textAlignment w:val="baseline"/>
        <w:rPr>
          <w:color w:val="000000" w:themeColor="text1"/>
        </w:rPr>
        <w:pPrChange w:id="2114" w:author="Stephen Brooks" w:date="2022-04-21T18:09:00Z">
          <w:pPr>
            <w:shd w:val="clear" w:color="auto" w:fill="FFFFFF"/>
            <w:spacing w:before="225" w:after="225"/>
            <w:textAlignment w:val="baseline"/>
          </w:pPr>
        </w:pPrChange>
      </w:pPr>
      <w:r w:rsidRPr="008119D9">
        <w:rPr>
          <w:color w:val="000000" w:themeColor="text1"/>
        </w:rPr>
        <w:t>The following null and alternative hypotheses need to be tested:</w:t>
      </w:r>
    </w:p>
    <w:p w14:paraId="4D9B9A05" w14:textId="4878E8F8" w:rsidR="00C17963" w:rsidDel="00500936" w:rsidRDefault="00C17963" w:rsidP="00500936">
      <w:pPr>
        <w:shd w:val="clear" w:color="auto" w:fill="FFFFFF"/>
        <w:spacing w:before="225" w:after="225" w:line="360" w:lineRule="auto"/>
        <w:ind w:left="720"/>
        <w:jc w:val="both"/>
        <w:textAlignment w:val="baseline"/>
        <w:rPr>
          <w:del w:id="2115" w:author="Stephen Brooks" w:date="2022-04-21T18:10:00Z"/>
          <w:color w:val="000000" w:themeColor="text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18E518D" w14:textId="77777777" w:rsidR="00500936" w:rsidRPr="008119D9" w:rsidRDefault="00500936">
      <w:pPr>
        <w:shd w:val="clear" w:color="auto" w:fill="FFFFFF"/>
        <w:spacing w:before="225" w:after="225" w:line="360" w:lineRule="auto"/>
        <w:ind w:left="720"/>
        <w:jc w:val="both"/>
        <w:textAlignment w:val="baseline"/>
        <w:rPr>
          <w:ins w:id="2116" w:author="Stephen Brooks" w:date="2022-04-21T18:10:00Z"/>
          <w:color w:val="000000" w:themeColor="text1"/>
          <w:bdr w:val="none" w:sz="0" w:space="0" w:color="auto" w:frame="1"/>
        </w:rPr>
        <w:pPrChange w:id="2117" w:author="Stephen Brooks" w:date="2022-04-21T18:10:00Z">
          <w:pPr>
            <w:shd w:val="clear" w:color="auto" w:fill="FFFFFF"/>
            <w:spacing w:before="225" w:after="225"/>
            <w:textAlignment w:val="baseline"/>
          </w:pPr>
        </w:pPrChange>
      </w:pPr>
    </w:p>
    <w:p w14:paraId="657096AB" w14:textId="5006F9B7" w:rsidR="00C17963" w:rsidRPr="008119D9" w:rsidRDefault="00C17963">
      <w:pPr>
        <w:shd w:val="clear" w:color="auto" w:fill="FFFFFF"/>
        <w:spacing w:before="225" w:after="225" w:line="360" w:lineRule="auto"/>
        <w:ind w:left="720"/>
        <w:jc w:val="both"/>
        <w:textAlignment w:val="baseline"/>
        <w:rPr>
          <w:color w:val="000000" w:themeColor="text1"/>
        </w:rPr>
        <w:pPrChange w:id="2118" w:author="Stephen Brooks" w:date="2022-04-21T18:10:00Z">
          <w:pPr>
            <w:shd w:val="clear" w:color="auto" w:fill="FFFFFF"/>
            <w:spacing w:before="225" w:after="225"/>
            <w:textAlignment w:val="baseline"/>
          </w:pPr>
        </w:pPrChange>
      </w:pPr>
      <w:r w:rsidRPr="008119D9">
        <w:rPr>
          <w:color w:val="000000" w:themeColor="text1"/>
        </w:rPr>
        <w:t xml:space="preserve">This corresponds to a right-tailed test, for which a t-test for two paired samples </w:t>
      </w:r>
      <w:del w:id="2119" w:author="Stephen Brooks" w:date="2022-04-21T18:09:00Z">
        <w:r w:rsidRPr="008119D9" w:rsidDel="00500936">
          <w:rPr>
            <w:color w:val="000000" w:themeColor="text1"/>
          </w:rPr>
          <w:delText xml:space="preserve">be </w:delText>
        </w:r>
      </w:del>
      <w:ins w:id="2120" w:author="Stephen Brooks" w:date="2022-04-21T18:09:00Z">
        <w:r w:rsidR="00500936">
          <w:rPr>
            <w:color w:val="000000" w:themeColor="text1"/>
          </w:rPr>
          <w:t>are</w:t>
        </w:r>
        <w:r w:rsidR="00500936" w:rsidRPr="008119D9">
          <w:rPr>
            <w:color w:val="000000" w:themeColor="text1"/>
          </w:rPr>
          <w:t xml:space="preserve"> </w:t>
        </w:r>
      </w:ins>
      <w:r w:rsidRPr="008119D9">
        <w:rPr>
          <w:color w:val="000000" w:themeColor="text1"/>
        </w:rPr>
        <w:t>used.</w:t>
      </w:r>
    </w:p>
    <w:p w14:paraId="2B510AB2" w14:textId="77777777" w:rsidR="00C17963" w:rsidRPr="008119D9" w:rsidDel="00500936" w:rsidRDefault="00C17963" w:rsidP="00C17963">
      <w:pPr>
        <w:shd w:val="clear" w:color="auto" w:fill="FFFFFF"/>
        <w:spacing w:before="225" w:after="225"/>
        <w:textAlignment w:val="baseline"/>
        <w:rPr>
          <w:del w:id="2121" w:author="Stephen Brooks" w:date="2022-04-21T18:09:00Z"/>
          <w:color w:val="000000" w:themeColor="text1"/>
        </w:rPr>
      </w:pPr>
      <w:r w:rsidRPr="008119D9">
        <w:rPr>
          <w:color w:val="000000" w:themeColor="text1"/>
        </w:rPr>
        <w:t>(2) Rejection Region</w:t>
      </w:r>
    </w:p>
    <w:p w14:paraId="3721F6CE" w14:textId="77777777" w:rsidR="00500936" w:rsidRDefault="00500936">
      <w:pPr>
        <w:shd w:val="clear" w:color="auto" w:fill="FFFFFF"/>
        <w:spacing w:before="225" w:after="225"/>
        <w:textAlignment w:val="baseline"/>
        <w:rPr>
          <w:ins w:id="2122" w:author="Stephen Brooks" w:date="2022-04-21T18:09:00Z"/>
          <w:color w:val="000000" w:themeColor="text1"/>
        </w:rPr>
        <w:pPrChange w:id="2123" w:author="Stephen Brooks" w:date="2022-04-21T18:09:00Z">
          <w:pPr>
            <w:shd w:val="clear" w:color="auto" w:fill="FFFFFF"/>
            <w:textAlignment w:val="baseline"/>
          </w:pPr>
        </w:pPrChange>
      </w:pPr>
    </w:p>
    <w:p w14:paraId="5F1409B5" w14:textId="25BA8572" w:rsidR="00C17963" w:rsidRDefault="00C17963" w:rsidP="00500936">
      <w:pPr>
        <w:shd w:val="clear" w:color="auto" w:fill="FFFFFF"/>
        <w:ind w:left="720"/>
        <w:textAlignment w:val="baseline"/>
        <w:rPr>
          <w:ins w:id="2124" w:author="Stephen Brooks" w:date="2022-04-21T18:09:00Z"/>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pPr>
        <w:shd w:val="clear" w:color="auto" w:fill="FFFFFF"/>
        <w:ind w:left="720"/>
        <w:textAlignment w:val="baseline"/>
        <w:rPr>
          <w:color w:val="000000" w:themeColor="text1"/>
        </w:rPr>
        <w:pPrChange w:id="2125" w:author="Stephen Brooks" w:date="2022-04-21T18:09:00Z">
          <w:pPr>
            <w:shd w:val="clear" w:color="auto" w:fill="FFFFFF"/>
            <w:textAlignment w:val="baseline"/>
          </w:pPr>
        </w:pPrChange>
      </w:pPr>
    </w:p>
    <w:p w14:paraId="1EC543B1" w14:textId="77777777" w:rsidR="00C17963" w:rsidRPr="008119D9" w:rsidRDefault="00C17963">
      <w:pPr>
        <w:shd w:val="clear" w:color="auto" w:fill="FFFFFF"/>
        <w:ind w:left="720"/>
        <w:textAlignment w:val="baseline"/>
        <w:rPr>
          <w:color w:val="000000" w:themeColor="text1"/>
        </w:rPr>
        <w:pPrChange w:id="2126" w:author="Stephen Brooks" w:date="2022-04-21T18:09:00Z">
          <w:pPr>
            <w:shd w:val="clear" w:color="auto" w:fill="FFFFFF"/>
            <w:textAlignment w:val="baseline"/>
          </w:pPr>
        </w:pPrChange>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Del="00500936" w:rsidRDefault="00C17963" w:rsidP="00C17963">
      <w:pPr>
        <w:shd w:val="clear" w:color="auto" w:fill="FFFFFF"/>
        <w:spacing w:before="225" w:after="225"/>
        <w:textAlignment w:val="baseline"/>
        <w:rPr>
          <w:del w:id="2127" w:author="Stephen Brooks" w:date="2022-04-21T18:10:00Z"/>
          <w:color w:val="000000" w:themeColor="text1"/>
        </w:rPr>
      </w:pPr>
      <w:r w:rsidRPr="008119D9">
        <w:rPr>
          <w:color w:val="000000" w:themeColor="text1"/>
        </w:rPr>
        <w:t>(3) Test Statistics</w:t>
      </w:r>
    </w:p>
    <w:p w14:paraId="1D8FA454" w14:textId="77777777" w:rsidR="00500936" w:rsidRDefault="00500936" w:rsidP="00C17963">
      <w:pPr>
        <w:shd w:val="clear" w:color="auto" w:fill="FFFFFF"/>
        <w:spacing w:before="225" w:after="225"/>
        <w:textAlignment w:val="baseline"/>
        <w:rPr>
          <w:ins w:id="2128" w:author="Stephen Brooks" w:date="2022-04-21T18:10:00Z"/>
          <w:color w:val="000000" w:themeColor="text1"/>
        </w:rPr>
      </w:pPr>
    </w:p>
    <w:p w14:paraId="14050AC9" w14:textId="2BDB77CC" w:rsidR="00C17963" w:rsidRPr="008119D9" w:rsidRDefault="00C17963">
      <w:pPr>
        <w:shd w:val="clear" w:color="auto" w:fill="FFFFFF"/>
        <w:spacing w:before="225" w:after="225"/>
        <w:ind w:firstLine="720"/>
        <w:textAlignment w:val="baseline"/>
        <w:rPr>
          <w:color w:val="000000" w:themeColor="text1"/>
        </w:rPr>
        <w:pPrChange w:id="2129" w:author="Stephen Brooks" w:date="2022-04-21T18:10:00Z">
          <w:pPr>
            <w:shd w:val="clear" w:color="auto" w:fill="FFFFFF"/>
            <w:spacing w:before="225" w:after="225"/>
            <w:textAlignment w:val="baseline"/>
          </w:pPr>
        </w:pPrChange>
      </w:pPr>
      <w:r w:rsidRPr="008119D9">
        <w:rPr>
          <w:color w:val="000000" w:themeColor="text1"/>
        </w:rPr>
        <w:t>The computed t-statistic is equal to -2.656</w:t>
      </w:r>
    </w:p>
    <w:p w14:paraId="207B825C" w14:textId="77777777" w:rsidR="00C17963" w:rsidRPr="008119D9" w:rsidDel="00500936" w:rsidRDefault="00C17963" w:rsidP="00C17963">
      <w:pPr>
        <w:shd w:val="clear" w:color="auto" w:fill="FFFFFF"/>
        <w:spacing w:before="225" w:after="225"/>
        <w:textAlignment w:val="baseline"/>
        <w:rPr>
          <w:del w:id="2130" w:author="Stephen Brooks" w:date="2022-04-21T18:10:00Z"/>
          <w:color w:val="000000" w:themeColor="text1"/>
        </w:rPr>
      </w:pPr>
      <w:r w:rsidRPr="008119D9">
        <w:rPr>
          <w:color w:val="000000" w:themeColor="text1"/>
        </w:rPr>
        <w:t>(4) Decision about the null hypothesis</w:t>
      </w:r>
    </w:p>
    <w:p w14:paraId="548C8E7E" w14:textId="77777777" w:rsidR="00500936" w:rsidRDefault="00500936">
      <w:pPr>
        <w:shd w:val="clear" w:color="auto" w:fill="FFFFFF"/>
        <w:spacing w:before="225" w:after="225"/>
        <w:textAlignment w:val="baseline"/>
        <w:rPr>
          <w:ins w:id="2131" w:author="Stephen Brooks" w:date="2022-04-21T18:10:00Z"/>
          <w:color w:val="000000" w:themeColor="text1"/>
        </w:rPr>
        <w:pPrChange w:id="2132" w:author="Stephen Brooks" w:date="2022-04-21T18:10:00Z">
          <w:pPr>
            <w:shd w:val="clear" w:color="auto" w:fill="FFFFFF"/>
            <w:textAlignment w:val="baseline"/>
          </w:pPr>
        </w:pPrChange>
      </w:pPr>
    </w:p>
    <w:p w14:paraId="3D44C5E2" w14:textId="2A9FEE7A" w:rsidR="00C17963" w:rsidRPr="008119D9" w:rsidRDefault="00C17963">
      <w:pPr>
        <w:shd w:val="clear" w:color="auto" w:fill="FFFFFF"/>
        <w:ind w:left="720"/>
        <w:textAlignment w:val="baseline"/>
        <w:rPr>
          <w:i/>
          <w:iCs/>
          <w:color w:val="000000" w:themeColor="text1"/>
        </w:rPr>
        <w:pPrChange w:id="2133" w:author="Stephen Brooks" w:date="2022-04-21T18:10:00Z">
          <w:pPr>
            <w:shd w:val="clear" w:color="auto" w:fill="FFFFFF"/>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pPr>
        <w:shd w:val="clear" w:color="auto" w:fill="FFFFFF"/>
        <w:ind w:left="720"/>
        <w:textAlignment w:val="baseline"/>
        <w:rPr>
          <w:color w:val="000000" w:themeColor="text1"/>
        </w:rPr>
        <w:pPrChange w:id="2134" w:author="Stephen Brooks" w:date="2022-04-21T18:10:00Z">
          <w:pPr>
            <w:shd w:val="clear" w:color="auto" w:fill="FFFFFF"/>
            <w:textAlignment w:val="baseline"/>
          </w:pPr>
        </w:pPrChange>
      </w:pPr>
    </w:p>
    <w:p w14:paraId="466CAF98" w14:textId="77777777" w:rsidR="00C17963" w:rsidRPr="008119D9" w:rsidRDefault="00C17963">
      <w:pPr>
        <w:shd w:val="clear" w:color="auto" w:fill="FFFFFF"/>
        <w:ind w:left="720"/>
        <w:textAlignment w:val="baseline"/>
        <w:rPr>
          <w:color w:val="000000" w:themeColor="text1"/>
        </w:rPr>
        <w:pPrChange w:id="2135" w:author="Stephen Brooks" w:date="2022-04-21T18:10:00Z">
          <w:pPr>
            <w:shd w:val="clear" w:color="auto" w:fill="FFFFFF"/>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pPr>
        <w:shd w:val="clear" w:color="auto" w:fill="FFFFFF"/>
        <w:ind w:left="720"/>
        <w:textAlignment w:val="baseline"/>
        <w:rPr>
          <w:color w:val="000000" w:themeColor="text1"/>
        </w:rPr>
        <w:pPrChange w:id="2136" w:author="Stephen Brooks" w:date="2022-04-21T18:10:00Z">
          <w:pPr>
            <w:shd w:val="clear" w:color="auto" w:fill="FFFFFF"/>
            <w:textAlignment w:val="baseline"/>
          </w:pPr>
        </w:pPrChange>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Del="00500936" w:rsidRDefault="00C17963">
      <w:pPr>
        <w:shd w:val="clear" w:color="auto" w:fill="FFFFFF"/>
        <w:spacing w:before="225" w:after="225"/>
        <w:ind w:left="720"/>
        <w:textAlignment w:val="baseline"/>
        <w:rPr>
          <w:del w:id="2137" w:author="Stephen Brooks" w:date="2022-04-21T18:10:00Z"/>
          <w:color w:val="000000" w:themeColor="text1"/>
        </w:rPr>
        <w:pPrChange w:id="2138" w:author="Stephen Brooks" w:date="2022-04-21T18:10:00Z">
          <w:pPr>
            <w:shd w:val="clear" w:color="auto" w:fill="FFFFFF"/>
            <w:spacing w:before="225" w:after="225"/>
            <w:textAlignment w:val="baseline"/>
          </w:pPr>
        </w:pPrChange>
      </w:pPr>
      <w:del w:id="2139" w:author="Stephen Brooks" w:date="2022-04-21T18:10:00Z">
        <w:r w:rsidRPr="008119D9" w:rsidDel="00500936">
          <w:rPr>
            <w:color w:val="000000" w:themeColor="text1"/>
          </w:rPr>
          <w:delText>Confidence Interval</w:delText>
        </w:r>
      </w:del>
    </w:p>
    <w:p w14:paraId="71D7E398" w14:textId="77777777" w:rsidR="00C17963" w:rsidRPr="008119D9" w:rsidRDefault="00C17963">
      <w:pPr>
        <w:shd w:val="clear" w:color="auto" w:fill="FFFFFF"/>
        <w:spacing w:before="225" w:after="225"/>
        <w:ind w:left="720"/>
        <w:textAlignment w:val="baseline"/>
        <w:rPr>
          <w:color w:val="000000" w:themeColor="text1"/>
        </w:rPr>
        <w:pPrChange w:id="2140" w:author="Stephen Brooks" w:date="2022-04-21T18:10:00Z">
          <w:pPr>
            <w:shd w:val="clear" w:color="auto" w:fill="FFFFFF"/>
            <w:textAlignment w:val="baseline"/>
          </w:pPr>
        </w:pPrChange>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5A25DF0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del w:id="2141" w:author="Stephen Brooks" w:date="2022-04-21T18:10:00Z">
        <w:r w:rsidRPr="008119D9" w:rsidDel="00500936">
          <w:rPr>
            <w:color w:val="000000" w:themeColor="text1"/>
          </w:rPr>
          <w:delText>follows:</w:delText>
        </w:r>
      </w:del>
      <w:ins w:id="2142" w:author="Stephen Brooks" w:date="2022-04-21T18:10:00Z">
        <w:r w:rsidR="00500936">
          <w:rPr>
            <w:color w:val="000000" w:themeColor="text1"/>
          </w:rPr>
          <w:t xml:space="preserve">shown in Figure 7.6. </w:t>
        </w:r>
      </w:ins>
    </w:p>
    <w:p w14:paraId="691D62A3" w14:textId="2A414B82" w:rsidR="00C17963" w:rsidRPr="008119D9" w:rsidRDefault="00C17963" w:rsidP="00C17963">
      <w:pPr>
        <w:spacing w:line="360" w:lineRule="auto"/>
        <w:jc w:val="both"/>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Del="00440E03" w:rsidRDefault="00C17963" w:rsidP="00C17963">
      <w:pPr>
        <w:shd w:val="clear" w:color="auto" w:fill="FFFFFF"/>
        <w:spacing w:before="225" w:after="225" w:line="360" w:lineRule="auto"/>
        <w:jc w:val="both"/>
        <w:textAlignment w:val="baseline"/>
        <w:rPr>
          <w:del w:id="2143" w:author="Stephen Brooks" w:date="2022-04-21T09:34:00Z"/>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Del="00440E03" w:rsidRDefault="00C17963" w:rsidP="00C17963">
      <w:pPr>
        <w:spacing w:line="360" w:lineRule="auto"/>
        <w:jc w:val="both"/>
        <w:rPr>
          <w:del w:id="2144" w:author="Stephen Brooks" w:date="2022-04-21T09:34:00Z"/>
          <w:color w:val="000000" w:themeColor="text1"/>
        </w:rPr>
      </w:pPr>
    </w:p>
    <w:p w14:paraId="447BAB56" w14:textId="77777777" w:rsidR="00C17963" w:rsidRPr="008119D9" w:rsidDel="00440E03" w:rsidRDefault="00C17963" w:rsidP="00C17963">
      <w:pPr>
        <w:spacing w:line="360" w:lineRule="auto"/>
        <w:jc w:val="both"/>
        <w:rPr>
          <w:del w:id="2145" w:author="Stephen Brooks" w:date="2022-04-21T09:34:00Z"/>
          <w:color w:val="000000" w:themeColor="text1"/>
        </w:rPr>
      </w:pPr>
    </w:p>
    <w:p w14:paraId="5768D423" w14:textId="77777777" w:rsidR="00C17963" w:rsidRPr="008119D9" w:rsidDel="00440E03" w:rsidRDefault="00C17963" w:rsidP="00C17963">
      <w:pPr>
        <w:spacing w:line="360" w:lineRule="auto"/>
        <w:jc w:val="both"/>
        <w:rPr>
          <w:del w:id="2146" w:author="Stephen Brooks" w:date="2022-04-21T09:34:00Z"/>
          <w:color w:val="000000" w:themeColor="text1"/>
        </w:rPr>
      </w:pPr>
    </w:p>
    <w:p w14:paraId="6B9F3102" w14:textId="77777777" w:rsidR="00C17963" w:rsidRPr="008119D9" w:rsidDel="00440E03" w:rsidRDefault="00C17963" w:rsidP="00C17963">
      <w:pPr>
        <w:spacing w:line="360" w:lineRule="auto"/>
        <w:jc w:val="both"/>
        <w:rPr>
          <w:del w:id="2147" w:author="Stephen Brooks" w:date="2022-04-21T09:34:00Z"/>
          <w:color w:val="000000" w:themeColor="text1"/>
        </w:rPr>
      </w:pPr>
    </w:p>
    <w:p w14:paraId="552801F3" w14:textId="77777777" w:rsidR="00C17963" w:rsidRPr="008119D9" w:rsidDel="00440E03" w:rsidRDefault="00C17963" w:rsidP="00C17963">
      <w:pPr>
        <w:spacing w:line="360" w:lineRule="auto"/>
        <w:jc w:val="both"/>
        <w:rPr>
          <w:del w:id="2148" w:author="Stephen Brooks" w:date="2022-04-21T09:34:00Z"/>
          <w:color w:val="000000" w:themeColor="text1"/>
        </w:rPr>
      </w:pPr>
    </w:p>
    <w:p w14:paraId="7ADFBA97" w14:textId="77777777" w:rsidR="00C17963" w:rsidRPr="008119D9" w:rsidRDefault="00C17963">
      <w:pPr>
        <w:shd w:val="clear" w:color="auto" w:fill="FFFFFF"/>
        <w:spacing w:before="225" w:after="225" w:line="360" w:lineRule="auto"/>
        <w:jc w:val="both"/>
        <w:textAlignment w:val="baseline"/>
        <w:rPr>
          <w:color w:val="000000" w:themeColor="text1"/>
        </w:rPr>
        <w:pPrChange w:id="2149" w:author="Stephen Brooks" w:date="2022-04-21T09:34:00Z">
          <w:pPr>
            <w:spacing w:line="360" w:lineRule="auto"/>
            <w:jc w:val="both"/>
          </w:pPr>
        </w:pPrChange>
      </w:pP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08FE300B"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del w:id="2150" w:author="Stephen Brooks" w:date="2022-04-21T18:45:00Z">
        <w:r w:rsidRPr="008119D9" w:rsidDel="001A6C2C">
          <w:rPr>
            <w:color w:val="000000" w:themeColor="text1"/>
            <w:shd w:val="clear" w:color="auto" w:fill="FFFFFF"/>
          </w:rPr>
          <w:delText xml:space="preserve">It doesn’t have any right or wrong evaluation of any question and hence </w:delText>
        </w:r>
      </w:del>
      <w:ins w:id="2151" w:author="Stephen Brooks" w:date="2022-04-21T18:45:00Z">
        <w:r w:rsidR="001A6C2C">
          <w:rPr>
            <w:color w:val="000000" w:themeColor="text1"/>
            <w:shd w:val="clear" w:color="auto" w:fill="FFFFFF"/>
          </w:rPr>
          <w:t>C</w:t>
        </w:r>
      </w:ins>
      <w:del w:id="2152" w:author="Stephen Brooks" w:date="2022-04-21T18:45:00Z">
        <w:r w:rsidRPr="008119D9" w:rsidDel="001A6C2C">
          <w:rPr>
            <w:color w:val="000000" w:themeColor="text1"/>
            <w:shd w:val="clear" w:color="auto" w:fill="FFFFFF"/>
          </w:rPr>
          <w:delText>c</w:delText>
        </w:r>
      </w:del>
      <w:r w:rsidRPr="008119D9">
        <w:rPr>
          <w:color w:val="000000" w:themeColor="text1"/>
          <w:shd w:val="clear" w:color="auto" w:fill="FFFFFF"/>
        </w:rPr>
        <w:t xml:space="preserve">ollectively its use is in classifying the ease of use of the system being tested. </w:t>
      </w:r>
      <w:del w:id="2153" w:author="Stephen Brooks" w:date="2022-04-21T18:45:00Z">
        <w:r w:rsidRPr="008119D9" w:rsidDel="001A6C2C">
          <w:rPr>
            <w:color w:val="000000" w:themeColor="text1"/>
            <w:shd w:val="clear" w:color="auto" w:fill="FFFFFF"/>
          </w:rPr>
          <w:delText xml:space="preserve">The best way to </w:delText>
        </w:r>
      </w:del>
      <w:ins w:id="2154" w:author="Stephen Brooks" w:date="2022-04-21T18:45:00Z">
        <w:r w:rsidR="001A6C2C">
          <w:rPr>
            <w:color w:val="000000" w:themeColor="text1"/>
            <w:shd w:val="clear" w:color="auto" w:fill="FFFFFF"/>
          </w:rPr>
          <w:t xml:space="preserve">We will </w:t>
        </w:r>
      </w:ins>
      <w:r w:rsidRPr="008119D9">
        <w:rPr>
          <w:color w:val="000000" w:themeColor="text1"/>
          <w:shd w:val="clear" w:color="auto" w:fill="FFFFFF"/>
        </w:rPr>
        <w:t xml:space="preserve">interpret the results </w:t>
      </w:r>
      <w:ins w:id="2155" w:author="Stephen Brooks" w:date="2022-04-21T18:46:00Z">
        <w:r w:rsidR="001A6C2C">
          <w:rPr>
            <w:color w:val="000000" w:themeColor="text1"/>
            <w:shd w:val="clear" w:color="auto" w:fill="FFFFFF"/>
          </w:rPr>
          <w:t>by</w:t>
        </w:r>
      </w:ins>
      <w:del w:id="2156" w:author="Stephen Brooks" w:date="2022-04-21T18:46:00Z">
        <w:r w:rsidRPr="008119D9" w:rsidDel="001A6C2C">
          <w:rPr>
            <w:color w:val="000000" w:themeColor="text1"/>
            <w:shd w:val="clear" w:color="auto" w:fill="FFFFFF"/>
          </w:rPr>
          <w:delText>i</w:delText>
        </w:r>
      </w:del>
      <w:del w:id="2157" w:author="Stephen Brooks" w:date="2022-04-21T18:45:00Z">
        <w:r w:rsidRPr="008119D9" w:rsidDel="001A6C2C">
          <w:rPr>
            <w:color w:val="000000" w:themeColor="text1"/>
            <w:shd w:val="clear" w:color="auto" w:fill="FFFFFF"/>
          </w:rPr>
          <w:delText>s to</w:delText>
        </w:r>
      </w:del>
      <w:r w:rsidRPr="008119D9">
        <w:rPr>
          <w:color w:val="000000" w:themeColor="text1"/>
          <w:shd w:val="clear" w:color="auto" w:fill="FFFFFF"/>
        </w:rPr>
        <w:t xml:space="preserve"> normaliz</w:t>
      </w:r>
      <w:ins w:id="2158" w:author="Stephen Brooks" w:date="2022-04-21T18:46:00Z">
        <w:r w:rsidR="001A6C2C">
          <w:rPr>
            <w:color w:val="000000" w:themeColor="text1"/>
            <w:shd w:val="clear" w:color="auto" w:fill="FFFFFF"/>
          </w:rPr>
          <w:t>ing</w:t>
        </w:r>
      </w:ins>
      <w:del w:id="2159" w:author="Stephen Brooks" w:date="2022-04-21T18:46:00Z">
        <w:r w:rsidRPr="008119D9" w:rsidDel="001A6C2C">
          <w:rPr>
            <w:color w:val="000000" w:themeColor="text1"/>
            <w:shd w:val="clear" w:color="auto" w:fill="FFFFFF"/>
          </w:rPr>
          <w:delText>e</w:delText>
        </w:r>
      </w:del>
      <w:r w:rsidRPr="008119D9">
        <w:rPr>
          <w:color w:val="000000" w:themeColor="text1"/>
          <w:shd w:val="clear" w:color="auto" w:fill="FFFFFF"/>
        </w:rPr>
        <w:t xml:space="preserve"> the scores to produce a percentile ranking</w:t>
      </w:r>
      <w:ins w:id="2160" w:author="Stephen Brooks" w:date="2022-04-21T18:45:00Z">
        <w:r w:rsidR="001A6C2C">
          <w:rPr>
            <w:color w:val="000000" w:themeColor="text1"/>
            <w:shd w:val="clear" w:color="auto" w:fill="FFFFFF"/>
          </w:rPr>
          <w:t xml:space="preserve">.  </w:t>
        </w:r>
      </w:ins>
      <w:del w:id="2161" w:author="Stephen Brooks" w:date="2022-04-21T18:45:00Z">
        <w:r w:rsidRPr="008119D9" w:rsidDel="001A6C2C">
          <w:rPr>
            <w:color w:val="000000" w:themeColor="text1"/>
            <w:shd w:val="clear" w:color="auto" w:fill="FFFFFF"/>
          </w:rPr>
          <w:delText>.</w:delText>
        </w:r>
        <w:r w:rsidRPr="008119D9" w:rsidDel="001A6C2C">
          <w:rPr>
            <w:color w:val="000000" w:themeColor="text1"/>
            <w:shd w:val="clear" w:color="auto" w:fill="FFFFFF"/>
          </w:rPr>
          <w:tab/>
        </w:r>
      </w:del>
      <w:r w:rsidRPr="008119D9">
        <w:rPr>
          <w:color w:val="000000" w:themeColor="text1"/>
          <w:shd w:val="clear" w:color="auto" w:fill="FFFFFF"/>
        </w:rPr>
        <w:t xml:space="preserve">By convention of SUS scoring, based on </w:t>
      </w:r>
      <w:del w:id="2162" w:author="Stephen Brooks" w:date="2022-04-21T18:46:00Z">
        <w:r w:rsidRPr="008119D9" w:rsidDel="001A6C2C">
          <w:rPr>
            <w:color w:val="000000" w:themeColor="text1"/>
            <w:shd w:val="clear" w:color="auto" w:fill="FFFFFF"/>
          </w:rPr>
          <w:delText xml:space="preserve">Jeff </w:delText>
        </w:r>
      </w:del>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Del="001A6C2C" w:rsidRDefault="00C17963" w:rsidP="00CA7F54">
      <w:pPr>
        <w:numPr>
          <w:ilvl w:val="0"/>
          <w:numId w:val="30"/>
        </w:numPr>
        <w:spacing w:line="360" w:lineRule="auto"/>
        <w:ind w:left="1200"/>
        <w:textAlignment w:val="baseline"/>
        <w:rPr>
          <w:del w:id="2163" w:author="Stephen Brooks" w:date="2022-04-21T18:46:00Z"/>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1A6C2C" w:rsidRDefault="00C17963">
      <w:pPr>
        <w:numPr>
          <w:ilvl w:val="0"/>
          <w:numId w:val="30"/>
        </w:numPr>
        <w:spacing w:line="360" w:lineRule="auto"/>
        <w:ind w:left="1200"/>
        <w:textAlignment w:val="baseline"/>
        <w:rPr>
          <w:color w:val="000000" w:themeColor="text1"/>
        </w:rPr>
        <w:pPrChange w:id="2164" w:author="Stephen Brooks" w:date="2022-04-21T18:46:00Z">
          <w:pPr>
            <w:spacing w:line="360" w:lineRule="auto"/>
            <w:jc w:val="both"/>
          </w:pPr>
        </w:pPrChange>
      </w:pPr>
    </w:p>
    <w:p w14:paraId="5056F1BD" w14:textId="79EF3D90" w:rsidR="00C17963" w:rsidRDefault="00C17963" w:rsidP="00C17963">
      <w:pPr>
        <w:spacing w:line="360" w:lineRule="auto"/>
        <w:jc w:val="both"/>
        <w:rPr>
          <w:ins w:id="2165" w:author="Stephen Brooks" w:date="2022-04-21T18:46:00Z"/>
          <w:color w:val="000000" w:themeColor="text1"/>
        </w:rPr>
      </w:pPr>
      <w:r w:rsidRPr="008119D9">
        <w:rPr>
          <w:color w:val="000000" w:themeColor="text1"/>
        </w:rPr>
        <w:t>The statistical overview of the scores is given below</w:t>
      </w:r>
      <w:del w:id="2166" w:author="Stephen Brooks" w:date="2022-04-21T18:46:00Z">
        <w:r w:rsidRPr="008119D9" w:rsidDel="001A6C2C">
          <w:rPr>
            <w:color w:val="000000" w:themeColor="text1"/>
          </w:rPr>
          <w:delText>:</w:delText>
        </w:r>
      </w:del>
      <w:ins w:id="2167" w:author="Stephen Brooks" w:date="2022-04-21T18:46:00Z">
        <w:r w:rsidR="001A6C2C">
          <w:rPr>
            <w:color w:val="000000" w:themeColor="text1"/>
          </w:rPr>
          <w:t xml:space="preserve"> in Table 7.7.</w:t>
        </w:r>
      </w:ins>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A37DA6" w:rsidRDefault="00C17963" w:rsidP="00010FC0">
            <w:pPr>
              <w:spacing w:line="360" w:lineRule="auto"/>
              <w:jc w:val="center"/>
              <w:rPr>
                <w:b/>
                <w:bCs/>
                <w:color w:val="000000" w:themeColor="text1"/>
                <w:rPrChange w:id="2168" w:author="Stephen Brooks" w:date="2022-04-21T18:03:00Z">
                  <w:rPr>
                    <w:color w:val="000000" w:themeColor="text1"/>
                  </w:rPr>
                </w:rPrChange>
              </w:rPr>
            </w:pPr>
            <w:r w:rsidRPr="00A37DA6">
              <w:rPr>
                <w:b/>
                <w:bCs/>
                <w:color w:val="000000" w:themeColor="text1"/>
                <w:rPrChange w:id="2169" w:author="Stephen Brooks" w:date="2022-04-21T18:03:00Z">
                  <w:rPr>
                    <w:color w:val="000000" w:themeColor="text1"/>
                  </w:rPr>
                </w:rPrChange>
              </w:rPr>
              <w:lastRenderedPageBreak/>
              <w:t>Group</w:t>
            </w:r>
          </w:p>
        </w:tc>
        <w:tc>
          <w:tcPr>
            <w:tcW w:w="3005" w:type="dxa"/>
            <w:vAlign w:val="center"/>
          </w:tcPr>
          <w:p w14:paraId="2B795665" w14:textId="77777777" w:rsidR="00C17963" w:rsidRPr="00A37DA6" w:rsidRDefault="00C17963" w:rsidP="00010FC0">
            <w:pPr>
              <w:spacing w:line="360" w:lineRule="auto"/>
              <w:jc w:val="center"/>
              <w:rPr>
                <w:b/>
                <w:bCs/>
                <w:color w:val="000000" w:themeColor="text1"/>
                <w:rPrChange w:id="2170" w:author="Stephen Brooks" w:date="2022-04-21T18:03:00Z">
                  <w:rPr>
                    <w:color w:val="000000" w:themeColor="text1"/>
                  </w:rPr>
                </w:rPrChange>
              </w:rPr>
            </w:pPr>
            <w:r w:rsidRPr="00A37DA6">
              <w:rPr>
                <w:b/>
                <w:bCs/>
                <w:color w:val="000000" w:themeColor="text1"/>
                <w:rPrChange w:id="2171" w:author="Stephen Brooks" w:date="2022-04-21T18:03:00Z">
                  <w:rPr>
                    <w:color w:val="000000" w:themeColor="text1"/>
                  </w:rPr>
                </w:rPrChange>
              </w:rPr>
              <w:t>CA</w:t>
            </w:r>
          </w:p>
        </w:tc>
        <w:tc>
          <w:tcPr>
            <w:tcW w:w="3006" w:type="dxa"/>
            <w:vAlign w:val="center"/>
          </w:tcPr>
          <w:p w14:paraId="68F42459" w14:textId="77777777" w:rsidR="00C17963" w:rsidRPr="00A37DA6" w:rsidRDefault="00C17963" w:rsidP="00010FC0">
            <w:pPr>
              <w:spacing w:line="360" w:lineRule="auto"/>
              <w:jc w:val="center"/>
              <w:rPr>
                <w:b/>
                <w:bCs/>
                <w:color w:val="000000" w:themeColor="text1"/>
                <w:rPrChange w:id="2172" w:author="Stephen Brooks" w:date="2022-04-21T18:03:00Z">
                  <w:rPr>
                    <w:color w:val="000000" w:themeColor="text1"/>
                  </w:rPr>
                </w:rPrChange>
              </w:rPr>
            </w:pPr>
            <w:r w:rsidRPr="00A37DA6">
              <w:rPr>
                <w:b/>
                <w:bCs/>
                <w:color w:val="000000" w:themeColor="text1"/>
                <w:rPrChange w:id="2173" w:author="Stephen Brooks" w:date="2022-04-21T18:03:00Z">
                  <w:rPr>
                    <w:color w:val="000000" w:themeColor="text1"/>
                  </w:rPr>
                </w:rPrChange>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pPr>
        <w:spacing w:line="360" w:lineRule="auto"/>
        <w:ind w:left="720"/>
        <w:rPr>
          <w:color w:val="000000" w:themeColor="text1"/>
        </w:rPr>
        <w:pPrChange w:id="2174" w:author="Stephen Brooks" w:date="2022-04-21T18:46: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pPr>
        <w:spacing w:line="360" w:lineRule="auto"/>
        <w:ind w:left="720"/>
        <w:rPr>
          <w:color w:val="000000" w:themeColor="text1"/>
        </w:rPr>
        <w:pPrChange w:id="2175" w:author="Stephen Brooks" w:date="2022-04-21T18:46: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3A29D26F" w:rsidR="00C17963" w:rsidDel="001A6C2C" w:rsidRDefault="00C17963" w:rsidP="001A6C2C">
      <w:pPr>
        <w:spacing w:line="360" w:lineRule="auto"/>
        <w:jc w:val="both"/>
        <w:rPr>
          <w:del w:id="2176" w:author="Stephen Brooks" w:date="2022-04-21T18:48:00Z"/>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17AB527" w14:textId="77777777" w:rsidR="001A6C2C" w:rsidRPr="008119D9" w:rsidRDefault="001A6C2C" w:rsidP="00C17963">
      <w:pPr>
        <w:spacing w:line="360" w:lineRule="auto"/>
        <w:jc w:val="both"/>
        <w:rPr>
          <w:ins w:id="2177" w:author="Stephen Brooks" w:date="2022-04-21T18:48:00Z"/>
          <w:color w:val="000000" w:themeColor="text1"/>
        </w:rPr>
      </w:pPr>
    </w:p>
    <w:p w14:paraId="77CEAFFD" w14:textId="77777777" w:rsidR="00C17963" w:rsidRPr="001A6C2C" w:rsidRDefault="00C17963">
      <w:pPr>
        <w:spacing w:line="360" w:lineRule="auto"/>
        <w:jc w:val="both"/>
        <w:rPr>
          <w:sz w:val="14"/>
          <w:szCs w:val="14"/>
          <w:rPrChange w:id="2178" w:author="Stephen Brooks" w:date="2022-04-21T18:48:00Z">
            <w:rPr/>
          </w:rPrChange>
        </w:rPr>
        <w:pPrChange w:id="2179" w:author="Stephen Brooks" w:date="2022-04-21T18:48:00Z">
          <w:pPr>
            <w:pStyle w:val="NormalWeb"/>
            <w:shd w:val="clear" w:color="auto" w:fill="FFFFFF"/>
            <w:spacing w:before="0" w:beforeAutospacing="0" w:after="0" w:afterAutospacing="0" w:line="360" w:lineRule="auto"/>
            <w:textAlignment w:val="baseline"/>
          </w:pPr>
        </w:pPrChange>
      </w:pPr>
    </w:p>
    <w:p w14:paraId="4F4285F4" w14:textId="77777777" w:rsidR="00C17963" w:rsidRPr="008119D9" w:rsidDel="001A6C2C" w:rsidRDefault="00C17963" w:rsidP="00C17963">
      <w:pPr>
        <w:pStyle w:val="NormalWeb"/>
        <w:shd w:val="clear" w:color="auto" w:fill="FFFFFF"/>
        <w:spacing w:before="0" w:beforeAutospacing="0" w:after="0" w:afterAutospacing="0" w:line="360" w:lineRule="auto"/>
        <w:jc w:val="both"/>
        <w:textAlignment w:val="baseline"/>
        <w:rPr>
          <w:del w:id="2180" w:author="Stephen Brooks" w:date="2022-04-21T18:47:00Z"/>
          <w:color w:val="000000" w:themeColor="text1"/>
        </w:rPr>
      </w:pPr>
      <w:r w:rsidRPr="008119D9">
        <w:rPr>
          <w:color w:val="000000" w:themeColor="text1"/>
        </w:rPr>
        <w:t>(1) Null and Alternative Hypotheses</w:t>
      </w:r>
    </w:p>
    <w:p w14:paraId="777FCE98" w14:textId="77777777" w:rsidR="001A6C2C" w:rsidRDefault="001A6C2C" w:rsidP="00C17963">
      <w:pPr>
        <w:pStyle w:val="NormalWeb"/>
        <w:shd w:val="clear" w:color="auto" w:fill="FFFFFF"/>
        <w:spacing w:before="0" w:beforeAutospacing="0" w:after="0" w:afterAutospacing="0" w:line="360" w:lineRule="auto"/>
        <w:jc w:val="both"/>
        <w:textAlignment w:val="baseline"/>
        <w:rPr>
          <w:ins w:id="2181" w:author="Stephen Brooks" w:date="2022-04-21T18:46:00Z"/>
          <w:color w:val="000000" w:themeColor="text1"/>
        </w:rPr>
      </w:pPr>
    </w:p>
    <w:p w14:paraId="4619C405" w14:textId="6A19B69F"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2182"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following null and alternative hypotheses need to be tested:</w:t>
      </w:r>
    </w:p>
    <w:p w14:paraId="6581E09C" w14:textId="77777777"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2183"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2184"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Del="001A6C2C" w:rsidRDefault="00C17963">
      <w:pPr>
        <w:pStyle w:val="NormalWeb"/>
        <w:shd w:val="clear" w:color="auto" w:fill="FFFFFF"/>
        <w:spacing w:before="0" w:beforeAutospacing="0" w:after="0" w:afterAutospacing="0" w:line="360" w:lineRule="auto"/>
        <w:ind w:left="720"/>
        <w:jc w:val="both"/>
        <w:textAlignment w:val="baseline"/>
        <w:rPr>
          <w:del w:id="2185" w:author="Stephen Brooks" w:date="2022-04-21T18:47:00Z"/>
          <w:color w:val="000000" w:themeColor="text1"/>
        </w:rPr>
        <w:pPrChange w:id="2186"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above hypotheses will be tested using the Kruskal-Wallis test.</w:t>
      </w:r>
    </w:p>
    <w:p w14:paraId="2762A691" w14:textId="77777777" w:rsidR="001A6C2C" w:rsidRDefault="001A6C2C">
      <w:pPr>
        <w:pStyle w:val="NormalWeb"/>
        <w:shd w:val="clear" w:color="auto" w:fill="FFFFFF"/>
        <w:spacing w:before="0" w:beforeAutospacing="0" w:after="0" w:afterAutospacing="0" w:line="360" w:lineRule="auto"/>
        <w:ind w:left="720"/>
        <w:jc w:val="both"/>
        <w:textAlignment w:val="baseline"/>
        <w:rPr>
          <w:ins w:id="2187" w:author="Stephen Brooks" w:date="2022-04-21T18:47:00Z"/>
          <w:color w:val="000000" w:themeColor="text1"/>
        </w:rPr>
        <w:pPrChange w:id="2188" w:author="Stephen Brooks" w:date="2022-04-21T18:47:00Z">
          <w:pPr>
            <w:pStyle w:val="NormalWeb"/>
            <w:shd w:val="clear" w:color="auto" w:fill="FFFFFF"/>
            <w:spacing w:before="0" w:beforeAutospacing="0" w:after="0" w:afterAutospacing="0" w:line="360" w:lineRule="auto"/>
            <w:jc w:val="both"/>
            <w:textAlignment w:val="baseline"/>
          </w:pPr>
        </w:pPrChange>
      </w:pPr>
    </w:p>
    <w:p w14:paraId="3085D7D6" w14:textId="77777777" w:rsidR="001A6C2C" w:rsidRDefault="00C17963" w:rsidP="00C17963">
      <w:pPr>
        <w:pStyle w:val="NormalWeb"/>
        <w:shd w:val="clear" w:color="auto" w:fill="FFFFFF"/>
        <w:spacing w:before="0" w:beforeAutospacing="0" w:after="0" w:afterAutospacing="0" w:line="360" w:lineRule="auto"/>
        <w:jc w:val="both"/>
        <w:textAlignment w:val="baseline"/>
        <w:rPr>
          <w:ins w:id="2189" w:author="Stephen Brooks" w:date="2022-04-21T18:47:00Z"/>
          <w:color w:val="000000" w:themeColor="text1"/>
        </w:rPr>
      </w:pPr>
      <w:r w:rsidRPr="008119D9">
        <w:rPr>
          <w:color w:val="000000" w:themeColor="text1"/>
        </w:rPr>
        <w:t>(2) Rejection Region</w:t>
      </w:r>
      <w:r w:rsidRPr="008119D9">
        <w:rPr>
          <w:color w:val="000000" w:themeColor="text1"/>
        </w:rPr>
        <w:tab/>
      </w:r>
      <w:del w:id="2190" w:author="Stephen Brooks" w:date="2022-04-21T18:47:00Z">
        <w:r w:rsidRPr="008119D9" w:rsidDel="001A6C2C">
          <w:rPr>
            <w:color w:val="000000" w:themeColor="text1"/>
          </w:rPr>
          <w:br/>
        </w:r>
      </w:del>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ins w:id="2191" w:author="Stephen Brooks" w:date="2022-04-21T18:47:00Z"/>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D899F9C" w:rsidR="001A6C2C" w:rsidRDefault="00C17963">
      <w:pPr>
        <w:pStyle w:val="NormalWeb"/>
        <w:shd w:val="clear" w:color="auto" w:fill="FFFFFF"/>
        <w:spacing w:before="0" w:beforeAutospacing="0" w:after="0" w:afterAutospacing="0" w:line="360" w:lineRule="auto"/>
        <w:jc w:val="both"/>
        <w:textAlignment w:val="baseline"/>
        <w:rPr>
          <w:ins w:id="2192" w:author="Stephen Brooks" w:date="2022-04-21T18:47:00Z"/>
          <w:color w:val="000000" w:themeColor="text1"/>
        </w:rPr>
      </w:pPr>
      <w:del w:id="2193" w:author="Stephen Brooks" w:date="2022-04-21T18:47:00Z">
        <w:r w:rsidRPr="008119D9" w:rsidDel="001A6C2C">
          <w:rPr>
            <w:color w:val="000000" w:themeColor="text1"/>
          </w:rPr>
          <w:br/>
        </w:r>
        <w:r w:rsidRPr="008119D9" w:rsidDel="001A6C2C">
          <w:rPr>
            <w:color w:val="000000" w:themeColor="text1"/>
          </w:rPr>
          <w:br/>
        </w:r>
      </w:del>
      <w:r w:rsidRPr="008119D9">
        <w:rPr>
          <w:color w:val="000000" w:themeColor="text1"/>
        </w:rPr>
        <w:t>(3) Test Statistics</w:t>
      </w:r>
      <w:r w:rsidRPr="008119D9">
        <w:rPr>
          <w:color w:val="000000" w:themeColor="text1"/>
        </w:rPr>
        <w:tab/>
      </w:r>
      <w:del w:id="2194" w:author="Stephen Brooks" w:date="2022-04-21T18:47:00Z">
        <w:r w:rsidRPr="008119D9" w:rsidDel="001A6C2C">
          <w:rPr>
            <w:i/>
            <w:iCs/>
            <w:color w:val="000000" w:themeColor="text1"/>
            <w:u w:val="single"/>
          </w:rPr>
          <w:br/>
        </w:r>
      </w:del>
    </w:p>
    <w:p w14:paraId="73BEC9E6" w14:textId="77777777" w:rsidR="001A6C2C" w:rsidRDefault="00C17963" w:rsidP="001A6C2C">
      <w:pPr>
        <w:pStyle w:val="NormalWeb"/>
        <w:shd w:val="clear" w:color="auto" w:fill="FFFFFF"/>
        <w:spacing w:before="0" w:beforeAutospacing="0" w:after="0" w:afterAutospacing="0" w:line="360" w:lineRule="auto"/>
        <w:ind w:firstLine="720"/>
        <w:jc w:val="both"/>
        <w:textAlignment w:val="baseline"/>
        <w:rPr>
          <w:ins w:id="2195" w:author="Stephen Brooks" w:date="2022-04-21T18:47:00Z"/>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del w:id="2196" w:author="Stephen Brooks" w:date="2022-04-21T18:47:00Z">
        <w:r w:rsidRPr="008119D9" w:rsidDel="001A6C2C">
          <w:rPr>
            <w:color w:val="000000" w:themeColor="text1"/>
          </w:rPr>
          <w:br/>
        </w:r>
      </w:del>
      <w:r w:rsidRPr="008119D9">
        <w:rPr>
          <w:color w:val="000000" w:themeColor="text1"/>
          <w:u w:val="single"/>
        </w:rPr>
        <w:br/>
      </w:r>
      <w:r w:rsidRPr="008119D9">
        <w:rPr>
          <w:color w:val="000000" w:themeColor="text1"/>
        </w:rPr>
        <w:t>(4) Decision about the null hypothesis</w:t>
      </w:r>
      <w:r w:rsidRPr="008119D9">
        <w:rPr>
          <w:color w:val="000000" w:themeColor="text1"/>
        </w:rPr>
        <w:tab/>
      </w:r>
      <w:del w:id="2197" w:author="Stephen Brooks" w:date="2022-04-21T18:47:00Z">
        <w:r w:rsidRPr="008119D9" w:rsidDel="001A6C2C">
          <w:rPr>
            <w:color w:val="000000" w:themeColor="text1"/>
          </w:rPr>
          <w:br/>
        </w:r>
      </w:del>
    </w:p>
    <w:p w14:paraId="5E44C32E" w14:textId="79547E41" w:rsidR="00C17963" w:rsidRPr="008119D9" w:rsidDel="001A6C2C" w:rsidRDefault="00C17963">
      <w:pPr>
        <w:pStyle w:val="NormalWeb"/>
        <w:shd w:val="clear" w:color="auto" w:fill="FFFFFF"/>
        <w:spacing w:before="0" w:beforeAutospacing="0" w:after="0" w:afterAutospacing="0" w:line="360" w:lineRule="auto"/>
        <w:ind w:left="720"/>
        <w:jc w:val="both"/>
        <w:textAlignment w:val="baseline"/>
        <w:rPr>
          <w:del w:id="2198" w:author="Stephen Brooks" w:date="2022-04-21T18:47:00Z"/>
          <w:color w:val="000000" w:themeColor="text1"/>
        </w:rPr>
        <w:pPrChange w:id="2199" w:author="Stephen Brooks" w:date="2022-04-21T18:47: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ins w:id="2200" w:author="Stephen Brooks" w:date="2022-04-21T18:47:00Z">
        <w:r w:rsidR="001A6C2C">
          <w:rPr>
            <w:color w:val="000000" w:themeColor="text1"/>
          </w:rPr>
          <w:t xml:space="preserve"> </w:t>
        </w:r>
      </w:ins>
    </w:p>
    <w:p w14:paraId="0F00A537" w14:textId="1B4209A0" w:rsidR="00C17963" w:rsidDel="001A6C2C" w:rsidRDefault="00C17963" w:rsidP="001A6C2C">
      <w:pPr>
        <w:pStyle w:val="NormalWeb"/>
        <w:shd w:val="clear" w:color="auto" w:fill="FFFFFF"/>
        <w:spacing w:before="0" w:beforeAutospacing="0" w:after="0" w:afterAutospacing="0" w:line="360" w:lineRule="auto"/>
        <w:ind w:left="720"/>
        <w:jc w:val="both"/>
        <w:textAlignment w:val="baseline"/>
        <w:rPr>
          <w:del w:id="2201" w:author="Stephen Brooks" w:date="2022-04-21T18:48:00Z"/>
          <w:color w:val="000000" w:themeColor="text1"/>
        </w:rPr>
      </w:pPr>
      <w:del w:id="2202" w:author="Stephen Brooks" w:date="2022-04-21T18:48:00Z">
        <w:r w:rsidRPr="008119D9" w:rsidDel="001A6C2C">
          <w:rPr>
            <w:color w:val="000000" w:themeColor="text1"/>
          </w:rPr>
          <w:delText xml:space="preserve">Using the P-value approach: </w:delText>
        </w:r>
      </w:del>
      <w:ins w:id="2203" w:author="Stephen Brooks" w:date="2022-04-21T18:48:00Z">
        <w:r w:rsidR="001A6C2C">
          <w:rPr>
            <w:color w:val="000000" w:themeColor="text1"/>
          </w:rPr>
          <w:t xml:space="preserve"> </w:t>
        </w:r>
      </w:ins>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618B1806" w14:textId="77777777" w:rsidR="001A6C2C" w:rsidRPr="008119D9" w:rsidRDefault="001A6C2C">
      <w:pPr>
        <w:pStyle w:val="NormalWeb"/>
        <w:shd w:val="clear" w:color="auto" w:fill="FFFFFF"/>
        <w:spacing w:before="0" w:beforeAutospacing="0" w:after="0" w:afterAutospacing="0" w:line="360" w:lineRule="auto"/>
        <w:ind w:left="720"/>
        <w:jc w:val="both"/>
        <w:textAlignment w:val="baseline"/>
        <w:rPr>
          <w:ins w:id="2204" w:author="Stephen Brooks" w:date="2022-04-21T18:48:00Z"/>
          <w:color w:val="000000" w:themeColor="text1"/>
        </w:rPr>
        <w:pPrChange w:id="2205" w:author="Stephen Brooks" w:date="2022-04-21T18:48:00Z">
          <w:pPr>
            <w:pStyle w:val="NormalWeb"/>
            <w:shd w:val="clear" w:color="auto" w:fill="FFFFFF"/>
            <w:spacing w:before="0" w:beforeAutospacing="0" w:after="0" w:afterAutospacing="0" w:line="360" w:lineRule="auto"/>
            <w:jc w:val="both"/>
            <w:textAlignment w:val="baseline"/>
          </w:pPr>
        </w:pPrChange>
      </w:pPr>
    </w:p>
    <w:p w14:paraId="189933EF" w14:textId="77777777" w:rsidR="001A6C2C" w:rsidRDefault="00C17963" w:rsidP="001A6C2C">
      <w:pPr>
        <w:pStyle w:val="NormalWeb"/>
        <w:shd w:val="clear" w:color="auto" w:fill="FFFFFF"/>
        <w:spacing w:before="0" w:beforeAutospacing="0" w:after="0" w:afterAutospacing="0" w:line="360" w:lineRule="auto"/>
        <w:jc w:val="both"/>
        <w:textAlignment w:val="baseline"/>
        <w:rPr>
          <w:ins w:id="2206" w:author="Stephen Brooks" w:date="2022-04-21T18:48:00Z"/>
          <w:color w:val="000000" w:themeColor="text1"/>
        </w:rPr>
      </w:pPr>
      <w:r w:rsidRPr="008119D9">
        <w:rPr>
          <w:color w:val="000000" w:themeColor="text1"/>
        </w:rPr>
        <w:t>(5) Conclusion</w:t>
      </w:r>
      <w:del w:id="2207" w:author="Stephen Brooks" w:date="2022-04-21T18:48:00Z">
        <w:r w:rsidRPr="008119D9" w:rsidDel="001A6C2C">
          <w:rPr>
            <w:i/>
            <w:iCs/>
            <w:color w:val="000000" w:themeColor="text1"/>
          </w:rPr>
          <w:br/>
        </w:r>
      </w:del>
    </w:p>
    <w:p w14:paraId="26CED8DE" w14:textId="2AB90FA0" w:rsidR="00C17963" w:rsidRPr="008119D9" w:rsidRDefault="00C17963">
      <w:pPr>
        <w:pStyle w:val="NormalWeb"/>
        <w:shd w:val="clear" w:color="auto" w:fill="FFFFFF"/>
        <w:spacing w:before="0" w:beforeAutospacing="0" w:after="0" w:afterAutospacing="0" w:line="360" w:lineRule="auto"/>
        <w:ind w:firstLine="720"/>
        <w:jc w:val="both"/>
        <w:textAlignment w:val="baseline"/>
        <w:rPr>
          <w:color w:val="000000" w:themeColor="text1"/>
        </w:rPr>
        <w:pPrChange w:id="2208" w:author="Stephen Brooks" w:date="2022-04-21T18:48:00Z">
          <w:pPr>
            <w:pStyle w:val="NormalWeb"/>
            <w:shd w:val="clear" w:color="auto" w:fill="FFFFFF"/>
            <w:spacing w:before="225" w:beforeAutospacing="0" w:after="225" w:afterAutospacing="0" w:line="360" w:lineRule="auto"/>
            <w:jc w:val="both"/>
            <w:textAlignment w:val="baseline"/>
          </w:pPr>
        </w:pPrChange>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Del="00440E03" w:rsidRDefault="00C17963" w:rsidP="00C17963">
      <w:pPr>
        <w:spacing w:line="360" w:lineRule="auto"/>
        <w:jc w:val="both"/>
        <w:rPr>
          <w:del w:id="2209" w:author="Stephen Brooks" w:date="2022-04-21T09:34:00Z"/>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050A99B0" w:rsidR="00C17963" w:rsidRDefault="00C17963" w:rsidP="00C17963">
      <w:pPr>
        <w:spacing w:line="360" w:lineRule="auto"/>
        <w:jc w:val="both"/>
        <w:rPr>
          <w:ins w:id="2210" w:author="Stephen Brooks" w:date="2022-04-21T09:35:00Z"/>
          <w:color w:val="000000" w:themeColor="text1"/>
          <w:shd w:val="clear" w:color="auto" w:fill="FFFFFF"/>
        </w:rPr>
      </w:pPr>
      <w:del w:id="2211" w:author="Stephen Brooks" w:date="2022-04-21T18:49:00Z">
        <w:r w:rsidRPr="008119D9" w:rsidDel="001A6C2C">
          <w:rPr>
            <w:color w:val="000000" w:themeColor="text1"/>
            <w:shd w:val="clear" w:color="auto" w:fill="FFFFFF"/>
          </w:rPr>
          <w:delText xml:space="preserve">The </w:delText>
        </w:r>
      </w:del>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del w:id="2212" w:author="Stephen Brooks" w:date="2022-04-21T18:49:00Z">
        <w:r w:rsidRPr="008119D9" w:rsidDel="001A6C2C">
          <w:rPr>
            <w:color w:val="000000" w:themeColor="text1"/>
          </w:rPr>
          <w:delText xml:space="preserve">Tlx </w:delText>
        </w:r>
      </w:del>
      <w:ins w:id="2213" w:author="Stephen Brooks" w:date="2022-04-21T18:49:00Z">
        <w:r w:rsidR="001A6C2C">
          <w:rPr>
            <w:color w:val="000000" w:themeColor="text1"/>
          </w:rPr>
          <w:t>TLX</w:t>
        </w:r>
        <w:r w:rsidR="001A6C2C" w:rsidRPr="008119D9">
          <w:rPr>
            <w:color w:val="000000" w:themeColor="text1"/>
          </w:rPr>
          <w:t xml:space="preserve"> </w:t>
        </w:r>
      </w:ins>
      <w:del w:id="2214" w:author="Stephen Brooks" w:date="2022-04-21T18:49:00Z">
        <w:r w:rsidRPr="008119D9" w:rsidDel="001A6C2C">
          <w:rPr>
            <w:color w:val="000000" w:themeColor="text1"/>
          </w:rPr>
          <w:delText xml:space="preserve">load </w:delText>
        </w:r>
      </w:del>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ins w:id="2215" w:author="Stephen Brooks" w:date="2022-04-21T09:35:00Z"/>
          <w:color w:val="000000" w:themeColor="text1"/>
          <w:shd w:val="clear" w:color="auto" w:fill="FFFFFF"/>
        </w:rPr>
      </w:pPr>
    </w:p>
    <w:p w14:paraId="0AE9966A" w14:textId="486A2440" w:rsidR="00440E03" w:rsidRDefault="00440E03" w:rsidP="00C17963">
      <w:pPr>
        <w:spacing w:line="360" w:lineRule="auto"/>
        <w:jc w:val="both"/>
        <w:rPr>
          <w:ins w:id="2216" w:author="Stephen Brooks" w:date="2022-04-21T18:49:00Z"/>
          <w:color w:val="000000" w:themeColor="text1"/>
          <w:shd w:val="clear" w:color="auto" w:fill="FFFFFF"/>
        </w:rPr>
      </w:pPr>
    </w:p>
    <w:p w14:paraId="2AFD8F95" w14:textId="5C7A02EC" w:rsidR="001A6C2C" w:rsidRDefault="001A6C2C" w:rsidP="00C17963">
      <w:pPr>
        <w:spacing w:line="360" w:lineRule="auto"/>
        <w:jc w:val="both"/>
        <w:rPr>
          <w:ins w:id="2217" w:author="Stephen Brooks" w:date="2022-04-21T18:49:00Z"/>
          <w:color w:val="000000" w:themeColor="text1"/>
          <w:shd w:val="clear" w:color="auto" w:fill="FFFFFF"/>
        </w:rPr>
      </w:pPr>
    </w:p>
    <w:p w14:paraId="4FCEEFA0" w14:textId="50CBA970" w:rsidR="001A6C2C" w:rsidRDefault="001A6C2C" w:rsidP="00C17963">
      <w:pPr>
        <w:spacing w:line="360" w:lineRule="auto"/>
        <w:jc w:val="both"/>
        <w:rPr>
          <w:ins w:id="2218" w:author="Stephen Brooks" w:date="2022-04-21T18:49:00Z"/>
          <w:color w:val="000000" w:themeColor="text1"/>
          <w:shd w:val="clear" w:color="auto" w:fill="FFFFFF"/>
        </w:rPr>
      </w:pPr>
    </w:p>
    <w:p w14:paraId="302FFF23" w14:textId="3C5BA633" w:rsidR="001A6C2C" w:rsidRDefault="001A6C2C" w:rsidP="00C17963">
      <w:pPr>
        <w:spacing w:line="360" w:lineRule="auto"/>
        <w:jc w:val="both"/>
        <w:rPr>
          <w:ins w:id="2219" w:author="Stephen Brooks" w:date="2022-04-21T18:49:00Z"/>
          <w:color w:val="000000" w:themeColor="text1"/>
          <w:shd w:val="clear" w:color="auto" w:fill="FFFFFF"/>
        </w:rPr>
      </w:pPr>
    </w:p>
    <w:p w14:paraId="2303CD1E" w14:textId="63E0C286" w:rsidR="001A6C2C" w:rsidRDefault="001A6C2C" w:rsidP="00C17963">
      <w:pPr>
        <w:spacing w:line="360" w:lineRule="auto"/>
        <w:jc w:val="both"/>
        <w:rPr>
          <w:ins w:id="2220" w:author="Stephen Brooks" w:date="2022-04-21T18:49:00Z"/>
          <w:color w:val="000000" w:themeColor="text1"/>
          <w:shd w:val="clear" w:color="auto" w:fill="FFFFFF"/>
        </w:rPr>
      </w:pPr>
    </w:p>
    <w:p w14:paraId="40938B96" w14:textId="77777777" w:rsidR="001A6C2C" w:rsidRDefault="001A6C2C" w:rsidP="00C17963">
      <w:pPr>
        <w:spacing w:line="360" w:lineRule="auto"/>
        <w:jc w:val="both"/>
        <w:rPr>
          <w:ins w:id="2221" w:author="Stephen Brooks" w:date="2022-04-21T09:35:00Z"/>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Change w:id="2222">
          <w:tblGrid>
            <w:gridCol w:w="1271"/>
            <w:gridCol w:w="2262"/>
            <w:gridCol w:w="1991"/>
            <w:gridCol w:w="1562"/>
            <w:gridCol w:w="1930"/>
          </w:tblGrid>
        </w:tblGridChange>
      </w:tblGrid>
      <w:tr w:rsidR="00C17963" w:rsidRPr="008119D9" w14:paraId="7D56339E" w14:textId="77777777" w:rsidTr="00010FC0">
        <w:tc>
          <w:tcPr>
            <w:tcW w:w="1271" w:type="dxa"/>
            <w:vMerge w:val="restart"/>
            <w:vAlign w:val="center"/>
          </w:tcPr>
          <w:p w14:paraId="2C9A44A7" w14:textId="77777777" w:rsidR="00C17963" w:rsidRPr="00A37DA6" w:rsidRDefault="00C17963" w:rsidP="00010FC0">
            <w:pPr>
              <w:spacing w:line="360" w:lineRule="auto"/>
              <w:rPr>
                <w:b/>
                <w:bCs/>
                <w:color w:val="000000" w:themeColor="text1"/>
                <w:rPrChange w:id="2223" w:author="Stephen Brooks" w:date="2022-04-21T18:03:00Z">
                  <w:rPr>
                    <w:color w:val="000000" w:themeColor="text1"/>
                  </w:rPr>
                </w:rPrChange>
              </w:rPr>
            </w:pPr>
            <w:r w:rsidRPr="00A37DA6">
              <w:rPr>
                <w:b/>
                <w:bCs/>
                <w:color w:val="000000" w:themeColor="text1"/>
                <w:rPrChange w:id="2224" w:author="Stephen Brooks" w:date="2022-04-21T18:03:00Z">
                  <w:rPr>
                    <w:color w:val="000000" w:themeColor="text1"/>
                  </w:rPr>
                </w:rPrChange>
              </w:rPr>
              <w:lastRenderedPageBreak/>
              <w:t>Methods</w:t>
            </w:r>
          </w:p>
        </w:tc>
        <w:tc>
          <w:tcPr>
            <w:tcW w:w="2262" w:type="dxa"/>
            <w:vMerge w:val="restart"/>
            <w:vAlign w:val="center"/>
          </w:tcPr>
          <w:p w14:paraId="3548823A" w14:textId="77777777" w:rsidR="00C17963" w:rsidRPr="00A37DA6" w:rsidRDefault="00C17963" w:rsidP="00010FC0">
            <w:pPr>
              <w:spacing w:line="360" w:lineRule="auto"/>
              <w:rPr>
                <w:b/>
                <w:bCs/>
                <w:color w:val="000000" w:themeColor="text1"/>
                <w:rPrChange w:id="2225" w:author="Stephen Brooks" w:date="2022-04-21T18:03:00Z">
                  <w:rPr>
                    <w:color w:val="000000" w:themeColor="text1"/>
                  </w:rPr>
                </w:rPrChange>
              </w:rPr>
            </w:pPr>
            <w:r w:rsidRPr="00A37DA6">
              <w:rPr>
                <w:b/>
                <w:bCs/>
                <w:color w:val="000000" w:themeColor="text1"/>
                <w:rPrChange w:id="2226" w:author="Stephen Brooks" w:date="2022-04-21T18:03:00Z">
                  <w:rPr>
                    <w:color w:val="000000" w:themeColor="text1"/>
                  </w:rPr>
                </w:rPrChange>
              </w:rPr>
              <w:t>NASA-TLX</w:t>
            </w:r>
          </w:p>
        </w:tc>
        <w:tc>
          <w:tcPr>
            <w:tcW w:w="5483" w:type="dxa"/>
            <w:gridSpan w:val="3"/>
            <w:vAlign w:val="center"/>
          </w:tcPr>
          <w:p w14:paraId="39B8B074" w14:textId="77777777" w:rsidR="00C17963" w:rsidRPr="00A37DA6" w:rsidRDefault="00C17963" w:rsidP="00010FC0">
            <w:pPr>
              <w:spacing w:line="360" w:lineRule="auto"/>
              <w:jc w:val="center"/>
              <w:rPr>
                <w:b/>
                <w:bCs/>
                <w:color w:val="000000" w:themeColor="text1"/>
                <w:rPrChange w:id="2227" w:author="Stephen Brooks" w:date="2022-04-21T18:03:00Z">
                  <w:rPr>
                    <w:color w:val="000000" w:themeColor="text1"/>
                  </w:rPr>
                </w:rPrChange>
              </w:rPr>
            </w:pPr>
            <w:r w:rsidRPr="00A37DA6">
              <w:rPr>
                <w:b/>
                <w:bCs/>
                <w:color w:val="000000" w:themeColor="text1"/>
                <w:rPrChange w:id="2228" w:author="Stephen Brooks" w:date="2022-04-21T18:03:00Z">
                  <w:rPr>
                    <w:color w:val="000000" w:themeColor="text1"/>
                  </w:rPr>
                </w:rPrChange>
              </w:rPr>
              <w:t>Shapiro-Wilk Normality Test (</w:t>
            </w:r>
            <w:r w:rsidRPr="00A37DA6">
              <w:rPr>
                <w:rFonts w:eastAsiaTheme="minorHAnsi"/>
                <w:b/>
                <w:bCs/>
                <w:color w:val="000000" w:themeColor="text1"/>
                <w:rPrChange w:id="2229" w:author="Stephen Brooks" w:date="2022-04-21T18:03:00Z">
                  <w:rPr>
                    <w:rFonts w:eastAsiaTheme="minorHAnsi"/>
                    <w:color w:val="000000" w:themeColor="text1"/>
                  </w:rPr>
                </w:rPrChange>
              </w:rPr>
              <w:t>α = 0.05)</w:t>
            </w:r>
          </w:p>
        </w:tc>
      </w:tr>
      <w:tr w:rsidR="00C17963" w:rsidRPr="008119D9" w14:paraId="57F6E374" w14:textId="77777777" w:rsidTr="00A37DA6">
        <w:tblPrEx>
          <w:tblW w:w="0" w:type="auto"/>
          <w:tblPrExChange w:id="2230" w:author="Stephen Brooks" w:date="2022-04-21T18:03:00Z">
            <w:tblPrEx>
              <w:tblW w:w="0" w:type="auto"/>
            </w:tblPrEx>
          </w:tblPrExChange>
        </w:tblPrEx>
        <w:tc>
          <w:tcPr>
            <w:tcW w:w="1271" w:type="dxa"/>
            <w:vMerge/>
            <w:vAlign w:val="center"/>
            <w:tcPrChange w:id="2231" w:author="Stephen Brooks" w:date="2022-04-21T18:03:00Z">
              <w:tcPr>
                <w:tcW w:w="1271" w:type="dxa"/>
                <w:vMerge/>
                <w:vAlign w:val="center"/>
              </w:tcPr>
            </w:tcPrChange>
          </w:tcPr>
          <w:p w14:paraId="6F0740A9" w14:textId="77777777" w:rsidR="00C17963" w:rsidRPr="00A37DA6" w:rsidRDefault="00C17963" w:rsidP="00010FC0">
            <w:pPr>
              <w:spacing w:line="360" w:lineRule="auto"/>
              <w:rPr>
                <w:b/>
                <w:bCs/>
                <w:color w:val="000000" w:themeColor="text1"/>
                <w:rPrChange w:id="2232" w:author="Stephen Brooks" w:date="2022-04-21T18:03:00Z">
                  <w:rPr>
                    <w:color w:val="000000" w:themeColor="text1"/>
                  </w:rPr>
                </w:rPrChange>
              </w:rPr>
            </w:pPr>
          </w:p>
        </w:tc>
        <w:tc>
          <w:tcPr>
            <w:tcW w:w="2262" w:type="dxa"/>
            <w:vMerge/>
            <w:vAlign w:val="center"/>
            <w:tcPrChange w:id="2233" w:author="Stephen Brooks" w:date="2022-04-21T18:03:00Z">
              <w:tcPr>
                <w:tcW w:w="2262" w:type="dxa"/>
                <w:vMerge/>
                <w:vAlign w:val="center"/>
              </w:tcPr>
            </w:tcPrChange>
          </w:tcPr>
          <w:p w14:paraId="044894CD" w14:textId="77777777" w:rsidR="00C17963" w:rsidRPr="00A37DA6" w:rsidRDefault="00C17963" w:rsidP="00010FC0">
            <w:pPr>
              <w:spacing w:line="360" w:lineRule="auto"/>
              <w:rPr>
                <w:b/>
                <w:bCs/>
                <w:color w:val="000000" w:themeColor="text1"/>
                <w:rPrChange w:id="2234" w:author="Stephen Brooks" w:date="2022-04-21T18:03:00Z">
                  <w:rPr>
                    <w:color w:val="000000" w:themeColor="text1"/>
                  </w:rPr>
                </w:rPrChange>
              </w:rPr>
            </w:pPr>
          </w:p>
        </w:tc>
        <w:tc>
          <w:tcPr>
            <w:tcW w:w="2132" w:type="dxa"/>
            <w:vAlign w:val="center"/>
            <w:tcPrChange w:id="2235" w:author="Stephen Brooks" w:date="2022-04-21T18:03:00Z">
              <w:tcPr>
                <w:tcW w:w="1991" w:type="dxa"/>
                <w:vAlign w:val="center"/>
              </w:tcPr>
            </w:tcPrChange>
          </w:tcPr>
          <w:p w14:paraId="6F812442" w14:textId="77777777" w:rsidR="00C17963" w:rsidRPr="00A37DA6" w:rsidRDefault="00C17963" w:rsidP="00010FC0">
            <w:pPr>
              <w:spacing w:line="360" w:lineRule="auto"/>
              <w:jc w:val="center"/>
              <w:rPr>
                <w:b/>
                <w:bCs/>
                <w:color w:val="000000" w:themeColor="text1"/>
                <w:rPrChange w:id="2236" w:author="Stephen Brooks" w:date="2022-04-21T18:03:00Z">
                  <w:rPr>
                    <w:color w:val="000000" w:themeColor="text1"/>
                  </w:rPr>
                </w:rPrChange>
              </w:rPr>
            </w:pPr>
            <w:r w:rsidRPr="00A37DA6">
              <w:rPr>
                <w:b/>
                <w:bCs/>
                <w:color w:val="000000" w:themeColor="text1"/>
                <w:rPrChange w:id="2237" w:author="Stephen Brooks" w:date="2022-04-21T18:03:00Z">
                  <w:rPr>
                    <w:color w:val="000000" w:themeColor="text1"/>
                  </w:rPr>
                </w:rPrChange>
              </w:rPr>
              <w:t>Test Statistic (W)</w:t>
            </w:r>
          </w:p>
        </w:tc>
        <w:tc>
          <w:tcPr>
            <w:tcW w:w="1421" w:type="dxa"/>
            <w:vAlign w:val="center"/>
            <w:tcPrChange w:id="2238" w:author="Stephen Brooks" w:date="2022-04-21T18:03:00Z">
              <w:tcPr>
                <w:tcW w:w="1562" w:type="dxa"/>
                <w:vAlign w:val="center"/>
              </w:tcPr>
            </w:tcPrChange>
          </w:tcPr>
          <w:p w14:paraId="4858E320" w14:textId="77777777" w:rsidR="00C17963" w:rsidRPr="00A37DA6" w:rsidRDefault="00C17963" w:rsidP="00010FC0">
            <w:pPr>
              <w:spacing w:line="360" w:lineRule="auto"/>
              <w:jc w:val="center"/>
              <w:rPr>
                <w:b/>
                <w:bCs/>
                <w:color w:val="000000" w:themeColor="text1"/>
                <w:rPrChange w:id="2239" w:author="Stephen Brooks" w:date="2022-04-21T18:03:00Z">
                  <w:rPr>
                    <w:color w:val="000000" w:themeColor="text1"/>
                  </w:rPr>
                </w:rPrChange>
              </w:rPr>
            </w:pPr>
            <w:r w:rsidRPr="00A37DA6">
              <w:rPr>
                <w:b/>
                <w:bCs/>
                <w:color w:val="000000" w:themeColor="text1"/>
                <w:rPrChange w:id="2240" w:author="Stephen Brooks" w:date="2022-04-21T18:03:00Z">
                  <w:rPr>
                    <w:color w:val="000000" w:themeColor="text1"/>
                  </w:rPr>
                </w:rPrChange>
              </w:rPr>
              <w:t>p-value</w:t>
            </w:r>
          </w:p>
        </w:tc>
        <w:tc>
          <w:tcPr>
            <w:tcW w:w="1930" w:type="dxa"/>
            <w:vAlign w:val="center"/>
            <w:tcPrChange w:id="2241" w:author="Stephen Brooks" w:date="2022-04-21T18:03:00Z">
              <w:tcPr>
                <w:tcW w:w="1930" w:type="dxa"/>
                <w:vAlign w:val="center"/>
              </w:tcPr>
            </w:tcPrChange>
          </w:tcPr>
          <w:p w14:paraId="150E12E0" w14:textId="77777777" w:rsidR="00C17963" w:rsidRPr="00A37DA6" w:rsidRDefault="00C17963" w:rsidP="00010FC0">
            <w:pPr>
              <w:spacing w:line="360" w:lineRule="auto"/>
              <w:jc w:val="center"/>
              <w:rPr>
                <w:b/>
                <w:bCs/>
                <w:color w:val="000000" w:themeColor="text1"/>
                <w:rPrChange w:id="2242" w:author="Stephen Brooks" w:date="2022-04-21T18:03:00Z">
                  <w:rPr>
                    <w:color w:val="000000" w:themeColor="text1"/>
                  </w:rPr>
                </w:rPrChange>
              </w:rPr>
            </w:pPr>
            <w:r w:rsidRPr="00A37DA6">
              <w:rPr>
                <w:b/>
                <w:bCs/>
                <w:color w:val="000000" w:themeColor="text1"/>
                <w:rPrChange w:id="2243" w:author="Stephen Brooks" w:date="2022-04-21T18:03:00Z">
                  <w:rPr>
                    <w:color w:val="000000" w:themeColor="text1"/>
                  </w:rPr>
                </w:rPrChange>
              </w:rPr>
              <w:t>Status</w:t>
            </w:r>
          </w:p>
        </w:tc>
      </w:tr>
      <w:tr w:rsidR="00C17963" w:rsidRPr="008119D9" w14:paraId="318AC603" w14:textId="77777777" w:rsidTr="00A37DA6">
        <w:tblPrEx>
          <w:tblW w:w="0" w:type="auto"/>
          <w:tblPrExChange w:id="2244" w:author="Stephen Brooks" w:date="2022-04-21T18:03:00Z">
            <w:tblPrEx>
              <w:tblW w:w="0" w:type="auto"/>
            </w:tblPrEx>
          </w:tblPrExChange>
        </w:tblPrEx>
        <w:tc>
          <w:tcPr>
            <w:tcW w:w="1271" w:type="dxa"/>
            <w:vMerge w:val="restart"/>
            <w:vAlign w:val="center"/>
            <w:tcPrChange w:id="2245" w:author="Stephen Brooks" w:date="2022-04-21T18:03:00Z">
              <w:tcPr>
                <w:tcW w:w="1271" w:type="dxa"/>
                <w:vMerge w:val="restart"/>
                <w:vAlign w:val="center"/>
              </w:tcPr>
            </w:tcPrChange>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Change w:id="2246" w:author="Stephen Brooks" w:date="2022-04-21T18:03:00Z">
              <w:tcPr>
                <w:tcW w:w="2262" w:type="dxa"/>
                <w:vAlign w:val="center"/>
              </w:tcPr>
            </w:tcPrChange>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2247" w:author="Stephen Brooks" w:date="2022-04-21T18:03:00Z">
              <w:tcPr>
                <w:tcW w:w="1991" w:type="dxa"/>
                <w:vAlign w:val="center"/>
              </w:tcPr>
            </w:tcPrChange>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Change w:id="2248" w:author="Stephen Brooks" w:date="2022-04-21T18:03:00Z">
              <w:tcPr>
                <w:tcW w:w="1562" w:type="dxa"/>
                <w:vAlign w:val="center"/>
              </w:tcPr>
            </w:tcPrChange>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Change w:id="2249" w:author="Stephen Brooks" w:date="2022-04-21T18:03:00Z">
              <w:tcPr>
                <w:tcW w:w="1930" w:type="dxa"/>
                <w:vAlign w:val="center"/>
              </w:tcPr>
            </w:tcPrChange>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A37DA6">
        <w:tblPrEx>
          <w:tblW w:w="0" w:type="auto"/>
          <w:tblPrExChange w:id="2250" w:author="Stephen Brooks" w:date="2022-04-21T18:03:00Z">
            <w:tblPrEx>
              <w:tblW w:w="0" w:type="auto"/>
            </w:tblPrEx>
          </w:tblPrExChange>
        </w:tblPrEx>
        <w:tc>
          <w:tcPr>
            <w:tcW w:w="1271" w:type="dxa"/>
            <w:vMerge/>
            <w:vAlign w:val="center"/>
            <w:tcPrChange w:id="2251" w:author="Stephen Brooks" w:date="2022-04-21T18:03:00Z">
              <w:tcPr>
                <w:tcW w:w="1271" w:type="dxa"/>
                <w:vMerge/>
                <w:vAlign w:val="center"/>
              </w:tcPr>
            </w:tcPrChange>
          </w:tcPr>
          <w:p w14:paraId="33DB2D25" w14:textId="77777777" w:rsidR="00C17963" w:rsidRPr="008119D9" w:rsidRDefault="00C17963" w:rsidP="00010FC0">
            <w:pPr>
              <w:spacing w:line="360" w:lineRule="auto"/>
              <w:rPr>
                <w:color w:val="000000" w:themeColor="text1"/>
              </w:rPr>
            </w:pPr>
          </w:p>
        </w:tc>
        <w:tc>
          <w:tcPr>
            <w:tcW w:w="2262" w:type="dxa"/>
            <w:vAlign w:val="center"/>
            <w:tcPrChange w:id="2252" w:author="Stephen Brooks" w:date="2022-04-21T18:03:00Z">
              <w:tcPr>
                <w:tcW w:w="2262" w:type="dxa"/>
                <w:vAlign w:val="center"/>
              </w:tcPr>
            </w:tcPrChange>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2253" w:author="Stephen Brooks" w:date="2022-04-21T18:03:00Z">
              <w:tcPr>
                <w:tcW w:w="1991" w:type="dxa"/>
                <w:vAlign w:val="center"/>
              </w:tcPr>
            </w:tcPrChange>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Change w:id="2254" w:author="Stephen Brooks" w:date="2022-04-21T18:03:00Z">
              <w:tcPr>
                <w:tcW w:w="1562" w:type="dxa"/>
                <w:vAlign w:val="center"/>
              </w:tcPr>
            </w:tcPrChange>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Change w:id="2255" w:author="Stephen Brooks" w:date="2022-04-21T18:03:00Z">
              <w:tcPr>
                <w:tcW w:w="1930" w:type="dxa"/>
                <w:vAlign w:val="center"/>
              </w:tcPr>
            </w:tcPrChange>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A37DA6">
        <w:tblPrEx>
          <w:tblW w:w="0" w:type="auto"/>
          <w:tblPrExChange w:id="2256" w:author="Stephen Brooks" w:date="2022-04-21T18:03:00Z">
            <w:tblPrEx>
              <w:tblW w:w="0" w:type="auto"/>
            </w:tblPrEx>
          </w:tblPrExChange>
        </w:tblPrEx>
        <w:tc>
          <w:tcPr>
            <w:tcW w:w="1271" w:type="dxa"/>
            <w:vMerge/>
            <w:vAlign w:val="center"/>
            <w:tcPrChange w:id="2257" w:author="Stephen Brooks" w:date="2022-04-21T18:03:00Z">
              <w:tcPr>
                <w:tcW w:w="1271" w:type="dxa"/>
                <w:vMerge/>
                <w:vAlign w:val="center"/>
              </w:tcPr>
            </w:tcPrChange>
          </w:tcPr>
          <w:p w14:paraId="2E255D46" w14:textId="77777777" w:rsidR="00C17963" w:rsidRPr="008119D9" w:rsidRDefault="00C17963" w:rsidP="00010FC0">
            <w:pPr>
              <w:spacing w:line="360" w:lineRule="auto"/>
              <w:rPr>
                <w:color w:val="000000" w:themeColor="text1"/>
              </w:rPr>
            </w:pPr>
          </w:p>
        </w:tc>
        <w:tc>
          <w:tcPr>
            <w:tcW w:w="2262" w:type="dxa"/>
            <w:vAlign w:val="center"/>
            <w:tcPrChange w:id="2258" w:author="Stephen Brooks" w:date="2022-04-21T18:03:00Z">
              <w:tcPr>
                <w:tcW w:w="2262" w:type="dxa"/>
                <w:vAlign w:val="center"/>
              </w:tcPr>
            </w:tcPrChange>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2259" w:author="Stephen Brooks" w:date="2022-04-21T18:03:00Z">
              <w:tcPr>
                <w:tcW w:w="1991" w:type="dxa"/>
                <w:vAlign w:val="center"/>
              </w:tcPr>
            </w:tcPrChange>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Change w:id="2260" w:author="Stephen Brooks" w:date="2022-04-21T18:03:00Z">
              <w:tcPr>
                <w:tcW w:w="1562" w:type="dxa"/>
                <w:vAlign w:val="center"/>
              </w:tcPr>
            </w:tcPrChange>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Change w:id="2261" w:author="Stephen Brooks" w:date="2022-04-21T18:03:00Z">
              <w:tcPr>
                <w:tcW w:w="1930" w:type="dxa"/>
                <w:vAlign w:val="center"/>
              </w:tcPr>
            </w:tcPrChange>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A37DA6">
        <w:tblPrEx>
          <w:tblW w:w="0" w:type="auto"/>
          <w:tblPrExChange w:id="2262" w:author="Stephen Brooks" w:date="2022-04-21T18:03:00Z">
            <w:tblPrEx>
              <w:tblW w:w="0" w:type="auto"/>
            </w:tblPrEx>
          </w:tblPrExChange>
        </w:tblPrEx>
        <w:tc>
          <w:tcPr>
            <w:tcW w:w="1271" w:type="dxa"/>
            <w:vMerge/>
            <w:vAlign w:val="center"/>
            <w:tcPrChange w:id="2263" w:author="Stephen Brooks" w:date="2022-04-21T18:03:00Z">
              <w:tcPr>
                <w:tcW w:w="1271" w:type="dxa"/>
                <w:vMerge/>
                <w:vAlign w:val="center"/>
              </w:tcPr>
            </w:tcPrChange>
          </w:tcPr>
          <w:p w14:paraId="0B2E7C33" w14:textId="77777777" w:rsidR="00C17963" w:rsidRPr="008119D9" w:rsidRDefault="00C17963" w:rsidP="00010FC0">
            <w:pPr>
              <w:spacing w:line="360" w:lineRule="auto"/>
              <w:rPr>
                <w:color w:val="000000" w:themeColor="text1"/>
              </w:rPr>
            </w:pPr>
          </w:p>
        </w:tc>
        <w:tc>
          <w:tcPr>
            <w:tcW w:w="2262" w:type="dxa"/>
            <w:vAlign w:val="center"/>
            <w:tcPrChange w:id="2264" w:author="Stephen Brooks" w:date="2022-04-21T18:03:00Z">
              <w:tcPr>
                <w:tcW w:w="2262" w:type="dxa"/>
                <w:vAlign w:val="center"/>
              </w:tcPr>
            </w:tcPrChange>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2265" w:author="Stephen Brooks" w:date="2022-04-21T18:03:00Z">
              <w:tcPr>
                <w:tcW w:w="1991" w:type="dxa"/>
                <w:vAlign w:val="center"/>
              </w:tcPr>
            </w:tcPrChange>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Change w:id="2266" w:author="Stephen Brooks" w:date="2022-04-21T18:03:00Z">
              <w:tcPr>
                <w:tcW w:w="1562" w:type="dxa"/>
                <w:vAlign w:val="center"/>
              </w:tcPr>
            </w:tcPrChange>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Change w:id="2267" w:author="Stephen Brooks" w:date="2022-04-21T18:03:00Z">
              <w:tcPr>
                <w:tcW w:w="1930" w:type="dxa"/>
                <w:vAlign w:val="center"/>
              </w:tcPr>
            </w:tcPrChange>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A37DA6">
        <w:tblPrEx>
          <w:tblW w:w="0" w:type="auto"/>
          <w:tblPrExChange w:id="2268" w:author="Stephen Brooks" w:date="2022-04-21T18:03:00Z">
            <w:tblPrEx>
              <w:tblW w:w="0" w:type="auto"/>
            </w:tblPrEx>
          </w:tblPrExChange>
        </w:tblPrEx>
        <w:tc>
          <w:tcPr>
            <w:tcW w:w="1271" w:type="dxa"/>
            <w:vMerge/>
            <w:vAlign w:val="center"/>
            <w:tcPrChange w:id="2269" w:author="Stephen Brooks" w:date="2022-04-21T18:03:00Z">
              <w:tcPr>
                <w:tcW w:w="1271" w:type="dxa"/>
                <w:vMerge/>
                <w:vAlign w:val="center"/>
              </w:tcPr>
            </w:tcPrChange>
          </w:tcPr>
          <w:p w14:paraId="53D20013" w14:textId="77777777" w:rsidR="00C17963" w:rsidRPr="008119D9" w:rsidRDefault="00C17963" w:rsidP="00010FC0">
            <w:pPr>
              <w:spacing w:line="360" w:lineRule="auto"/>
              <w:rPr>
                <w:color w:val="000000" w:themeColor="text1"/>
              </w:rPr>
            </w:pPr>
          </w:p>
        </w:tc>
        <w:tc>
          <w:tcPr>
            <w:tcW w:w="2262" w:type="dxa"/>
            <w:vAlign w:val="center"/>
            <w:tcPrChange w:id="2270" w:author="Stephen Brooks" w:date="2022-04-21T18:03:00Z">
              <w:tcPr>
                <w:tcW w:w="2262" w:type="dxa"/>
                <w:vAlign w:val="center"/>
              </w:tcPr>
            </w:tcPrChange>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2271" w:author="Stephen Brooks" w:date="2022-04-21T18:03:00Z">
              <w:tcPr>
                <w:tcW w:w="1991" w:type="dxa"/>
                <w:vAlign w:val="center"/>
              </w:tcPr>
            </w:tcPrChange>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Change w:id="2272" w:author="Stephen Brooks" w:date="2022-04-21T18:03:00Z">
              <w:tcPr>
                <w:tcW w:w="1562" w:type="dxa"/>
                <w:vAlign w:val="center"/>
              </w:tcPr>
            </w:tcPrChange>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Change w:id="2273" w:author="Stephen Brooks" w:date="2022-04-21T18:03:00Z">
              <w:tcPr>
                <w:tcW w:w="1930" w:type="dxa"/>
                <w:vAlign w:val="center"/>
              </w:tcPr>
            </w:tcPrChange>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A37DA6">
        <w:tblPrEx>
          <w:tblW w:w="0" w:type="auto"/>
          <w:tblPrExChange w:id="2274" w:author="Stephen Brooks" w:date="2022-04-21T18:03:00Z">
            <w:tblPrEx>
              <w:tblW w:w="0" w:type="auto"/>
            </w:tblPrEx>
          </w:tblPrExChange>
        </w:tblPrEx>
        <w:tc>
          <w:tcPr>
            <w:tcW w:w="1271" w:type="dxa"/>
            <w:vMerge/>
            <w:vAlign w:val="center"/>
            <w:tcPrChange w:id="2275" w:author="Stephen Brooks" w:date="2022-04-21T18:03:00Z">
              <w:tcPr>
                <w:tcW w:w="1271" w:type="dxa"/>
                <w:vMerge/>
                <w:vAlign w:val="center"/>
              </w:tcPr>
            </w:tcPrChange>
          </w:tcPr>
          <w:p w14:paraId="27E71951" w14:textId="77777777" w:rsidR="00C17963" w:rsidRPr="008119D9" w:rsidRDefault="00C17963" w:rsidP="00010FC0">
            <w:pPr>
              <w:spacing w:line="360" w:lineRule="auto"/>
              <w:rPr>
                <w:color w:val="000000" w:themeColor="text1"/>
              </w:rPr>
            </w:pPr>
          </w:p>
        </w:tc>
        <w:tc>
          <w:tcPr>
            <w:tcW w:w="2262" w:type="dxa"/>
            <w:vAlign w:val="center"/>
            <w:tcPrChange w:id="2276" w:author="Stephen Brooks" w:date="2022-04-21T18:03:00Z">
              <w:tcPr>
                <w:tcW w:w="2262" w:type="dxa"/>
                <w:vAlign w:val="center"/>
              </w:tcPr>
            </w:tcPrChange>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2277" w:author="Stephen Brooks" w:date="2022-04-21T18:03:00Z">
              <w:tcPr>
                <w:tcW w:w="1991" w:type="dxa"/>
                <w:vAlign w:val="center"/>
              </w:tcPr>
            </w:tcPrChange>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Change w:id="2278" w:author="Stephen Brooks" w:date="2022-04-21T18:03:00Z">
              <w:tcPr>
                <w:tcW w:w="1562" w:type="dxa"/>
                <w:vAlign w:val="center"/>
              </w:tcPr>
            </w:tcPrChange>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Change w:id="2279" w:author="Stephen Brooks" w:date="2022-04-21T18:03:00Z">
              <w:tcPr>
                <w:tcW w:w="1930" w:type="dxa"/>
                <w:vAlign w:val="center"/>
              </w:tcPr>
            </w:tcPrChange>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A37DA6">
        <w:tblPrEx>
          <w:tblW w:w="0" w:type="auto"/>
          <w:tblPrExChange w:id="2280" w:author="Stephen Brooks" w:date="2022-04-21T18:03:00Z">
            <w:tblPrEx>
              <w:tblW w:w="0" w:type="auto"/>
            </w:tblPrEx>
          </w:tblPrExChange>
        </w:tblPrEx>
        <w:tc>
          <w:tcPr>
            <w:tcW w:w="1271" w:type="dxa"/>
            <w:vMerge w:val="restart"/>
            <w:vAlign w:val="center"/>
            <w:tcPrChange w:id="2281" w:author="Stephen Brooks" w:date="2022-04-21T18:03:00Z">
              <w:tcPr>
                <w:tcW w:w="1271" w:type="dxa"/>
                <w:vMerge w:val="restart"/>
                <w:vAlign w:val="center"/>
              </w:tcPr>
            </w:tcPrChange>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Change w:id="2282" w:author="Stephen Brooks" w:date="2022-04-21T18:03:00Z">
              <w:tcPr>
                <w:tcW w:w="2262" w:type="dxa"/>
                <w:vAlign w:val="center"/>
              </w:tcPr>
            </w:tcPrChange>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2283" w:author="Stephen Brooks" w:date="2022-04-21T18:03:00Z">
              <w:tcPr>
                <w:tcW w:w="1991" w:type="dxa"/>
                <w:vAlign w:val="center"/>
              </w:tcPr>
            </w:tcPrChange>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Change w:id="2284" w:author="Stephen Brooks" w:date="2022-04-21T18:03:00Z">
              <w:tcPr>
                <w:tcW w:w="1562" w:type="dxa"/>
                <w:vAlign w:val="center"/>
              </w:tcPr>
            </w:tcPrChange>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Change w:id="2285" w:author="Stephen Brooks" w:date="2022-04-21T18:03:00Z">
              <w:tcPr>
                <w:tcW w:w="1930" w:type="dxa"/>
                <w:vAlign w:val="center"/>
              </w:tcPr>
            </w:tcPrChange>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A37DA6">
        <w:tblPrEx>
          <w:tblW w:w="0" w:type="auto"/>
          <w:tblPrExChange w:id="2286" w:author="Stephen Brooks" w:date="2022-04-21T18:03:00Z">
            <w:tblPrEx>
              <w:tblW w:w="0" w:type="auto"/>
            </w:tblPrEx>
          </w:tblPrExChange>
        </w:tblPrEx>
        <w:tc>
          <w:tcPr>
            <w:tcW w:w="1271" w:type="dxa"/>
            <w:vMerge/>
            <w:vAlign w:val="center"/>
            <w:tcPrChange w:id="2287" w:author="Stephen Brooks" w:date="2022-04-21T18:03:00Z">
              <w:tcPr>
                <w:tcW w:w="1271" w:type="dxa"/>
                <w:vMerge/>
                <w:vAlign w:val="center"/>
              </w:tcPr>
            </w:tcPrChange>
          </w:tcPr>
          <w:p w14:paraId="3F4A9FA4" w14:textId="77777777" w:rsidR="00C17963" w:rsidRPr="008119D9" w:rsidRDefault="00C17963" w:rsidP="00010FC0">
            <w:pPr>
              <w:spacing w:line="360" w:lineRule="auto"/>
              <w:rPr>
                <w:color w:val="000000" w:themeColor="text1"/>
              </w:rPr>
            </w:pPr>
          </w:p>
        </w:tc>
        <w:tc>
          <w:tcPr>
            <w:tcW w:w="2262" w:type="dxa"/>
            <w:vAlign w:val="center"/>
            <w:tcPrChange w:id="2288" w:author="Stephen Brooks" w:date="2022-04-21T18:03:00Z">
              <w:tcPr>
                <w:tcW w:w="2262" w:type="dxa"/>
                <w:vAlign w:val="center"/>
              </w:tcPr>
            </w:tcPrChange>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2289" w:author="Stephen Brooks" w:date="2022-04-21T18:03:00Z">
              <w:tcPr>
                <w:tcW w:w="1991" w:type="dxa"/>
                <w:vAlign w:val="center"/>
              </w:tcPr>
            </w:tcPrChange>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Change w:id="2290" w:author="Stephen Brooks" w:date="2022-04-21T18:03:00Z">
              <w:tcPr>
                <w:tcW w:w="1562" w:type="dxa"/>
                <w:vAlign w:val="center"/>
              </w:tcPr>
            </w:tcPrChange>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Change w:id="2291" w:author="Stephen Brooks" w:date="2022-04-21T18:03:00Z">
              <w:tcPr>
                <w:tcW w:w="1930" w:type="dxa"/>
                <w:vAlign w:val="center"/>
              </w:tcPr>
            </w:tcPrChange>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A37DA6">
        <w:tblPrEx>
          <w:tblW w:w="0" w:type="auto"/>
          <w:tblPrExChange w:id="2292" w:author="Stephen Brooks" w:date="2022-04-21T18:03:00Z">
            <w:tblPrEx>
              <w:tblW w:w="0" w:type="auto"/>
            </w:tblPrEx>
          </w:tblPrExChange>
        </w:tblPrEx>
        <w:tc>
          <w:tcPr>
            <w:tcW w:w="1271" w:type="dxa"/>
            <w:vMerge/>
            <w:vAlign w:val="center"/>
            <w:tcPrChange w:id="2293" w:author="Stephen Brooks" w:date="2022-04-21T18:03:00Z">
              <w:tcPr>
                <w:tcW w:w="1271" w:type="dxa"/>
                <w:vMerge/>
                <w:vAlign w:val="center"/>
              </w:tcPr>
            </w:tcPrChange>
          </w:tcPr>
          <w:p w14:paraId="659F04E2" w14:textId="77777777" w:rsidR="00C17963" w:rsidRPr="008119D9" w:rsidRDefault="00C17963" w:rsidP="00010FC0">
            <w:pPr>
              <w:spacing w:line="360" w:lineRule="auto"/>
              <w:rPr>
                <w:color w:val="000000" w:themeColor="text1"/>
              </w:rPr>
            </w:pPr>
          </w:p>
        </w:tc>
        <w:tc>
          <w:tcPr>
            <w:tcW w:w="2262" w:type="dxa"/>
            <w:vAlign w:val="center"/>
            <w:tcPrChange w:id="2294" w:author="Stephen Brooks" w:date="2022-04-21T18:03:00Z">
              <w:tcPr>
                <w:tcW w:w="2262" w:type="dxa"/>
                <w:vAlign w:val="center"/>
              </w:tcPr>
            </w:tcPrChange>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2295" w:author="Stephen Brooks" w:date="2022-04-21T18:03:00Z">
              <w:tcPr>
                <w:tcW w:w="1991" w:type="dxa"/>
                <w:vAlign w:val="center"/>
              </w:tcPr>
            </w:tcPrChange>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Change w:id="2296" w:author="Stephen Brooks" w:date="2022-04-21T18:03:00Z">
              <w:tcPr>
                <w:tcW w:w="1562" w:type="dxa"/>
                <w:vAlign w:val="center"/>
              </w:tcPr>
            </w:tcPrChange>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Change w:id="2297" w:author="Stephen Brooks" w:date="2022-04-21T18:03:00Z">
              <w:tcPr>
                <w:tcW w:w="1930" w:type="dxa"/>
                <w:vAlign w:val="center"/>
              </w:tcPr>
            </w:tcPrChange>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A37DA6">
        <w:tblPrEx>
          <w:tblW w:w="0" w:type="auto"/>
          <w:tblPrExChange w:id="2298" w:author="Stephen Brooks" w:date="2022-04-21T18:03:00Z">
            <w:tblPrEx>
              <w:tblW w:w="0" w:type="auto"/>
            </w:tblPrEx>
          </w:tblPrExChange>
        </w:tblPrEx>
        <w:tc>
          <w:tcPr>
            <w:tcW w:w="1271" w:type="dxa"/>
            <w:vMerge/>
            <w:vAlign w:val="center"/>
            <w:tcPrChange w:id="2299" w:author="Stephen Brooks" w:date="2022-04-21T18:03:00Z">
              <w:tcPr>
                <w:tcW w:w="1271" w:type="dxa"/>
                <w:vMerge/>
                <w:vAlign w:val="center"/>
              </w:tcPr>
            </w:tcPrChange>
          </w:tcPr>
          <w:p w14:paraId="4E9E80C5" w14:textId="77777777" w:rsidR="00C17963" w:rsidRPr="008119D9" w:rsidRDefault="00C17963" w:rsidP="00010FC0">
            <w:pPr>
              <w:spacing w:line="360" w:lineRule="auto"/>
              <w:rPr>
                <w:color w:val="000000" w:themeColor="text1"/>
              </w:rPr>
            </w:pPr>
          </w:p>
        </w:tc>
        <w:tc>
          <w:tcPr>
            <w:tcW w:w="2262" w:type="dxa"/>
            <w:vAlign w:val="center"/>
            <w:tcPrChange w:id="2300" w:author="Stephen Brooks" w:date="2022-04-21T18:03:00Z">
              <w:tcPr>
                <w:tcW w:w="2262" w:type="dxa"/>
                <w:vAlign w:val="center"/>
              </w:tcPr>
            </w:tcPrChange>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2301" w:author="Stephen Brooks" w:date="2022-04-21T18:03:00Z">
              <w:tcPr>
                <w:tcW w:w="1991" w:type="dxa"/>
                <w:vAlign w:val="center"/>
              </w:tcPr>
            </w:tcPrChange>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Change w:id="2302" w:author="Stephen Brooks" w:date="2022-04-21T18:03:00Z">
              <w:tcPr>
                <w:tcW w:w="1562" w:type="dxa"/>
                <w:vAlign w:val="center"/>
              </w:tcPr>
            </w:tcPrChange>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Change w:id="2303" w:author="Stephen Brooks" w:date="2022-04-21T18:03:00Z">
              <w:tcPr>
                <w:tcW w:w="1930" w:type="dxa"/>
                <w:vAlign w:val="center"/>
              </w:tcPr>
            </w:tcPrChange>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A37DA6">
        <w:tblPrEx>
          <w:tblW w:w="0" w:type="auto"/>
          <w:tblPrExChange w:id="2304" w:author="Stephen Brooks" w:date="2022-04-21T18:03:00Z">
            <w:tblPrEx>
              <w:tblW w:w="0" w:type="auto"/>
            </w:tblPrEx>
          </w:tblPrExChange>
        </w:tblPrEx>
        <w:tc>
          <w:tcPr>
            <w:tcW w:w="1271" w:type="dxa"/>
            <w:vMerge/>
            <w:vAlign w:val="center"/>
            <w:tcPrChange w:id="2305" w:author="Stephen Brooks" w:date="2022-04-21T18:03:00Z">
              <w:tcPr>
                <w:tcW w:w="1271" w:type="dxa"/>
                <w:vMerge/>
                <w:vAlign w:val="center"/>
              </w:tcPr>
            </w:tcPrChange>
          </w:tcPr>
          <w:p w14:paraId="5AED1091" w14:textId="77777777" w:rsidR="00C17963" w:rsidRPr="008119D9" w:rsidRDefault="00C17963" w:rsidP="00010FC0">
            <w:pPr>
              <w:spacing w:line="360" w:lineRule="auto"/>
              <w:rPr>
                <w:color w:val="000000" w:themeColor="text1"/>
              </w:rPr>
            </w:pPr>
          </w:p>
        </w:tc>
        <w:tc>
          <w:tcPr>
            <w:tcW w:w="2262" w:type="dxa"/>
            <w:vAlign w:val="center"/>
            <w:tcPrChange w:id="2306" w:author="Stephen Brooks" w:date="2022-04-21T18:03:00Z">
              <w:tcPr>
                <w:tcW w:w="2262" w:type="dxa"/>
                <w:vAlign w:val="center"/>
              </w:tcPr>
            </w:tcPrChange>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2307" w:author="Stephen Brooks" w:date="2022-04-21T18:03:00Z">
              <w:tcPr>
                <w:tcW w:w="1991" w:type="dxa"/>
                <w:vAlign w:val="center"/>
              </w:tcPr>
            </w:tcPrChange>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Change w:id="2308" w:author="Stephen Brooks" w:date="2022-04-21T18:03:00Z">
              <w:tcPr>
                <w:tcW w:w="1562" w:type="dxa"/>
                <w:vAlign w:val="center"/>
              </w:tcPr>
            </w:tcPrChange>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Change w:id="2309" w:author="Stephen Brooks" w:date="2022-04-21T18:03:00Z">
              <w:tcPr>
                <w:tcW w:w="1930" w:type="dxa"/>
                <w:vAlign w:val="center"/>
              </w:tcPr>
            </w:tcPrChange>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A37DA6">
        <w:tblPrEx>
          <w:tblW w:w="0" w:type="auto"/>
          <w:tblPrExChange w:id="2310" w:author="Stephen Brooks" w:date="2022-04-21T18:03:00Z">
            <w:tblPrEx>
              <w:tblW w:w="0" w:type="auto"/>
            </w:tblPrEx>
          </w:tblPrExChange>
        </w:tblPrEx>
        <w:tc>
          <w:tcPr>
            <w:tcW w:w="1271" w:type="dxa"/>
            <w:vMerge/>
            <w:vAlign w:val="center"/>
            <w:tcPrChange w:id="2311" w:author="Stephen Brooks" w:date="2022-04-21T18:03:00Z">
              <w:tcPr>
                <w:tcW w:w="1271" w:type="dxa"/>
                <w:vMerge/>
                <w:vAlign w:val="center"/>
              </w:tcPr>
            </w:tcPrChange>
          </w:tcPr>
          <w:p w14:paraId="12AD1C94" w14:textId="77777777" w:rsidR="00C17963" w:rsidRPr="008119D9" w:rsidRDefault="00C17963" w:rsidP="00010FC0">
            <w:pPr>
              <w:spacing w:line="360" w:lineRule="auto"/>
              <w:rPr>
                <w:color w:val="000000" w:themeColor="text1"/>
              </w:rPr>
            </w:pPr>
          </w:p>
        </w:tc>
        <w:tc>
          <w:tcPr>
            <w:tcW w:w="2262" w:type="dxa"/>
            <w:vAlign w:val="center"/>
            <w:tcPrChange w:id="2312" w:author="Stephen Brooks" w:date="2022-04-21T18:03:00Z">
              <w:tcPr>
                <w:tcW w:w="2262" w:type="dxa"/>
                <w:vAlign w:val="center"/>
              </w:tcPr>
            </w:tcPrChange>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2313" w:author="Stephen Brooks" w:date="2022-04-21T18:03:00Z">
              <w:tcPr>
                <w:tcW w:w="1991" w:type="dxa"/>
                <w:vAlign w:val="center"/>
              </w:tcPr>
            </w:tcPrChange>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Change w:id="2314" w:author="Stephen Brooks" w:date="2022-04-21T18:03:00Z">
              <w:tcPr>
                <w:tcW w:w="1562" w:type="dxa"/>
                <w:vAlign w:val="center"/>
              </w:tcPr>
            </w:tcPrChange>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Change w:id="2315" w:author="Stephen Brooks" w:date="2022-04-21T18:03:00Z">
              <w:tcPr>
                <w:tcW w:w="1930" w:type="dxa"/>
                <w:vAlign w:val="center"/>
              </w:tcPr>
            </w:tcPrChange>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Kruskal-Wallis test.</w:t>
      </w:r>
      <w:r w:rsidRPr="008119D9">
        <w:rPr>
          <w:color w:val="000000" w:themeColor="text1"/>
        </w:rPr>
        <w:tab/>
      </w:r>
      <w:r w:rsidRPr="008119D9">
        <w:rPr>
          <w:color w:val="000000" w:themeColor="text1"/>
        </w:rPr>
        <w:br/>
      </w:r>
    </w:p>
    <w:p w14:paraId="27C432A9" w14:textId="77777777" w:rsidR="00C17963" w:rsidRPr="008119D9" w:rsidRDefault="00C17963">
      <w:pPr>
        <w:spacing w:line="360" w:lineRule="auto"/>
        <w:ind w:left="720"/>
        <w:jc w:val="both"/>
        <w:rPr>
          <w:i/>
          <w:iCs/>
          <w:color w:val="000000" w:themeColor="text1"/>
        </w:rPr>
        <w:pPrChange w:id="2316" w:author="Stephen Brooks" w:date="2022-04-21T18:49:00Z">
          <w:pPr>
            <w:spacing w:line="360" w:lineRule="auto"/>
            <w:jc w:val="both"/>
          </w:pPr>
        </w:pPrChange>
      </w:pPr>
      <w:r w:rsidRPr="008119D9">
        <w:rPr>
          <w:i/>
          <w:iCs/>
          <w:color w:val="000000" w:themeColor="text1"/>
        </w:rPr>
        <w:t>Ho: The samples come from populations with equal medians</w:t>
      </w:r>
    </w:p>
    <w:p w14:paraId="2CD84660" w14:textId="77777777" w:rsidR="00C17963" w:rsidRPr="008119D9" w:rsidRDefault="00C17963">
      <w:pPr>
        <w:spacing w:line="360" w:lineRule="auto"/>
        <w:ind w:left="720"/>
        <w:jc w:val="both"/>
        <w:rPr>
          <w:i/>
          <w:iCs/>
          <w:color w:val="000000" w:themeColor="text1"/>
        </w:rPr>
        <w:pPrChange w:id="2317" w:author="Stephen Brooks" w:date="2022-04-21T18:49:00Z">
          <w:pPr>
            <w:spacing w:line="360" w:lineRule="auto"/>
            <w:jc w:val="both"/>
          </w:pPr>
        </w:pPrChange>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ins w:id="2318" w:author="Stephen Brooks" w:date="2022-04-21T09:35:00Z"/>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ins w:id="2319" w:author="Stephen Brooks" w:date="2022-04-21T09:35:00Z"/>
          <w:rFonts w:eastAsiaTheme="minorHAnsi"/>
          <w:color w:val="000000" w:themeColor="text1"/>
        </w:rPr>
      </w:pPr>
    </w:p>
    <w:p w14:paraId="3743C232" w14:textId="3D7DCFD5" w:rsidR="00440E03" w:rsidRDefault="00440E03" w:rsidP="00C17963">
      <w:pPr>
        <w:spacing w:line="360" w:lineRule="auto"/>
        <w:jc w:val="both"/>
        <w:rPr>
          <w:ins w:id="2320" w:author="Stephen Brooks" w:date="2022-04-21T09:35:00Z"/>
          <w:rFonts w:eastAsiaTheme="minorHAnsi"/>
          <w:color w:val="000000" w:themeColor="text1"/>
        </w:rPr>
      </w:pPr>
    </w:p>
    <w:p w14:paraId="1E9AE5CA" w14:textId="376E2DD5" w:rsidR="00440E03" w:rsidRDefault="00440E03" w:rsidP="00C17963">
      <w:pPr>
        <w:spacing w:line="360" w:lineRule="auto"/>
        <w:jc w:val="both"/>
        <w:rPr>
          <w:ins w:id="2321" w:author="Stephen Brooks" w:date="2022-04-21T09:35:00Z"/>
          <w:rFonts w:eastAsiaTheme="minorHAnsi"/>
          <w:color w:val="000000" w:themeColor="text1"/>
        </w:rPr>
      </w:pPr>
    </w:p>
    <w:p w14:paraId="18E107BE" w14:textId="0BF2C2D1" w:rsidR="00440E03" w:rsidRDefault="00440E03" w:rsidP="00C17963">
      <w:pPr>
        <w:spacing w:line="360" w:lineRule="auto"/>
        <w:jc w:val="both"/>
        <w:rPr>
          <w:ins w:id="2322" w:author="Stephen Brooks" w:date="2022-04-21T09:35:00Z"/>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A37DA6" w:rsidRDefault="00C17963" w:rsidP="00010FC0">
            <w:pPr>
              <w:jc w:val="center"/>
              <w:rPr>
                <w:rFonts w:eastAsiaTheme="minorHAnsi"/>
                <w:b/>
                <w:bCs/>
                <w:color w:val="000000" w:themeColor="text1"/>
                <w:rPrChange w:id="2323" w:author="Stephen Brooks" w:date="2022-04-21T18:03:00Z">
                  <w:rPr>
                    <w:rFonts w:eastAsiaTheme="minorHAnsi"/>
                    <w:color w:val="000000" w:themeColor="text1"/>
                  </w:rPr>
                </w:rPrChange>
              </w:rPr>
            </w:pPr>
            <w:r w:rsidRPr="00A37DA6">
              <w:rPr>
                <w:b/>
                <w:bCs/>
                <w:color w:val="000000" w:themeColor="text1"/>
                <w:rPrChange w:id="2324" w:author="Stephen Brooks" w:date="2022-04-21T18:03:00Z">
                  <w:rPr>
                    <w:color w:val="000000" w:themeColor="text1"/>
                  </w:rPr>
                </w:rPrChange>
              </w:rPr>
              <w:lastRenderedPageBreak/>
              <w:t>NASA-TLX</w:t>
            </w:r>
          </w:p>
        </w:tc>
        <w:tc>
          <w:tcPr>
            <w:tcW w:w="1649" w:type="dxa"/>
            <w:vAlign w:val="center"/>
          </w:tcPr>
          <w:p w14:paraId="28A7DA09" w14:textId="77777777" w:rsidR="00C17963" w:rsidRPr="00A37DA6" w:rsidRDefault="00C17963" w:rsidP="00010FC0">
            <w:pPr>
              <w:jc w:val="center"/>
              <w:rPr>
                <w:rFonts w:eastAsiaTheme="minorHAnsi"/>
                <w:b/>
                <w:bCs/>
                <w:color w:val="000000" w:themeColor="text1"/>
                <w:rPrChange w:id="2325" w:author="Stephen Brooks" w:date="2022-04-21T18:03:00Z">
                  <w:rPr>
                    <w:rFonts w:eastAsiaTheme="minorHAnsi"/>
                    <w:color w:val="000000" w:themeColor="text1"/>
                  </w:rPr>
                </w:rPrChange>
              </w:rPr>
            </w:pPr>
            <w:r w:rsidRPr="00A37DA6">
              <w:rPr>
                <w:rFonts w:eastAsiaTheme="minorHAnsi"/>
                <w:b/>
                <w:bCs/>
                <w:color w:val="000000" w:themeColor="text1"/>
                <w:rPrChange w:id="2326" w:author="Stephen Brooks" w:date="2022-04-21T18:03:00Z">
                  <w:rPr>
                    <w:rFonts w:eastAsiaTheme="minorHAnsi"/>
                    <w:color w:val="000000" w:themeColor="text1"/>
                  </w:rPr>
                </w:rPrChange>
              </w:rPr>
              <w:t>X2</w:t>
            </w:r>
          </w:p>
        </w:tc>
        <w:tc>
          <w:tcPr>
            <w:tcW w:w="1629" w:type="dxa"/>
            <w:vAlign w:val="center"/>
          </w:tcPr>
          <w:p w14:paraId="4A644CED" w14:textId="77777777" w:rsidR="00C17963" w:rsidRPr="00A37DA6" w:rsidRDefault="00C17963" w:rsidP="00010FC0">
            <w:pPr>
              <w:jc w:val="center"/>
              <w:rPr>
                <w:rFonts w:eastAsiaTheme="minorHAnsi"/>
                <w:b/>
                <w:bCs/>
                <w:color w:val="000000" w:themeColor="text1"/>
                <w:rPrChange w:id="2327" w:author="Stephen Brooks" w:date="2022-04-21T18:03:00Z">
                  <w:rPr>
                    <w:rFonts w:eastAsiaTheme="minorHAnsi"/>
                    <w:color w:val="000000" w:themeColor="text1"/>
                  </w:rPr>
                </w:rPrChange>
              </w:rPr>
            </w:pPr>
            <w:r w:rsidRPr="00A37DA6">
              <w:rPr>
                <w:rFonts w:eastAsiaTheme="minorHAnsi"/>
                <w:b/>
                <w:bCs/>
                <w:color w:val="000000" w:themeColor="text1"/>
                <w:rPrChange w:id="2328" w:author="Stephen Brooks" w:date="2022-04-21T18:03:00Z">
                  <w:rPr>
                    <w:rFonts w:eastAsiaTheme="minorHAnsi"/>
                    <w:color w:val="000000" w:themeColor="text1"/>
                  </w:rPr>
                </w:rPrChange>
              </w:rPr>
              <w:t>P</w:t>
            </w:r>
          </w:p>
        </w:tc>
        <w:tc>
          <w:tcPr>
            <w:tcW w:w="1258" w:type="dxa"/>
            <w:vAlign w:val="center"/>
          </w:tcPr>
          <w:p w14:paraId="04E7F692" w14:textId="77777777" w:rsidR="00C17963" w:rsidRPr="00A37DA6" w:rsidRDefault="00C17963" w:rsidP="00010FC0">
            <w:pPr>
              <w:jc w:val="center"/>
              <w:rPr>
                <w:rFonts w:eastAsiaTheme="minorHAnsi"/>
                <w:b/>
                <w:bCs/>
                <w:color w:val="000000" w:themeColor="text1"/>
                <w:rPrChange w:id="2329" w:author="Stephen Brooks" w:date="2022-04-21T18:03:00Z">
                  <w:rPr>
                    <w:rFonts w:eastAsiaTheme="minorHAnsi"/>
                    <w:color w:val="000000" w:themeColor="text1"/>
                  </w:rPr>
                </w:rPrChange>
              </w:rPr>
            </w:pPr>
            <w:r w:rsidRPr="00A37DA6">
              <w:rPr>
                <w:rFonts w:eastAsiaTheme="minorHAnsi"/>
                <w:b/>
                <w:bCs/>
                <w:color w:val="000000" w:themeColor="text1"/>
                <w:rPrChange w:id="2330" w:author="Stephen Brooks" w:date="2022-04-21T18:03:00Z">
                  <w:rPr>
                    <w:rFonts w:eastAsiaTheme="minorHAnsi"/>
                    <w:color w:val="000000" w:themeColor="text1"/>
                  </w:rPr>
                </w:rPrChange>
              </w:rPr>
              <w:t>df</w:t>
            </w:r>
          </w:p>
        </w:tc>
        <w:tc>
          <w:tcPr>
            <w:tcW w:w="1276" w:type="dxa"/>
            <w:vAlign w:val="center"/>
          </w:tcPr>
          <w:p w14:paraId="51EAE3AE" w14:textId="77777777" w:rsidR="00C17963" w:rsidRPr="00A37DA6" w:rsidRDefault="00C17963" w:rsidP="00010FC0">
            <w:pPr>
              <w:jc w:val="center"/>
              <w:rPr>
                <w:rFonts w:eastAsiaTheme="minorHAnsi"/>
                <w:b/>
                <w:bCs/>
                <w:color w:val="000000" w:themeColor="text1"/>
                <w:rPrChange w:id="2331" w:author="Stephen Brooks" w:date="2022-04-21T18:03:00Z">
                  <w:rPr>
                    <w:rFonts w:eastAsiaTheme="minorHAnsi"/>
                    <w:color w:val="000000" w:themeColor="text1"/>
                  </w:rPr>
                </w:rPrChange>
              </w:rPr>
            </w:pPr>
            <w:r w:rsidRPr="00A37DA6">
              <w:rPr>
                <w:rFonts w:eastAsiaTheme="minorHAnsi"/>
                <w:b/>
                <w:bCs/>
                <w:color w:val="000000" w:themeColor="text1"/>
                <w:rPrChange w:id="2332" w:author="Stephen Brooks" w:date="2022-04-21T18:03:00Z">
                  <w:rPr>
                    <w:rFonts w:eastAsiaTheme="minorHAnsi"/>
                    <w:color w:val="000000" w:themeColor="text1"/>
                  </w:rPr>
                </w:rPrChange>
              </w:rPr>
              <w:t>H</w:t>
            </w:r>
          </w:p>
        </w:tc>
        <w:tc>
          <w:tcPr>
            <w:tcW w:w="1508" w:type="dxa"/>
            <w:vAlign w:val="center"/>
          </w:tcPr>
          <w:p w14:paraId="3B2D5D3B" w14:textId="77777777" w:rsidR="00C17963" w:rsidRPr="00A37DA6" w:rsidRDefault="00C17963" w:rsidP="00010FC0">
            <w:pPr>
              <w:jc w:val="center"/>
              <w:rPr>
                <w:rFonts w:eastAsiaTheme="minorHAnsi"/>
                <w:b/>
                <w:bCs/>
                <w:color w:val="000000" w:themeColor="text1"/>
                <w:rPrChange w:id="2333" w:author="Stephen Brooks" w:date="2022-04-21T18:03:00Z">
                  <w:rPr>
                    <w:rFonts w:eastAsiaTheme="minorHAnsi"/>
                    <w:color w:val="000000" w:themeColor="text1"/>
                  </w:rPr>
                </w:rPrChange>
              </w:rPr>
            </w:pPr>
            <w:r w:rsidRPr="00A37DA6">
              <w:rPr>
                <w:rFonts w:eastAsiaTheme="minorHAnsi"/>
                <w:b/>
                <w:bCs/>
                <w:color w:val="000000" w:themeColor="text1"/>
                <w:rPrChange w:id="2334" w:author="Stephen Brooks" w:date="2022-04-21T18:03:00Z">
                  <w:rPr>
                    <w:rFonts w:eastAsiaTheme="minorHAnsi"/>
                    <w:color w:val="000000" w:themeColor="text1"/>
                  </w:rPr>
                </w:rPrChange>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Kruskal-Wallis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Del="00440E03" w:rsidRDefault="00C17963" w:rsidP="00C17963">
      <w:pPr>
        <w:autoSpaceDE w:val="0"/>
        <w:autoSpaceDN w:val="0"/>
        <w:adjustRightInd w:val="0"/>
        <w:spacing w:line="360" w:lineRule="auto"/>
        <w:jc w:val="both"/>
        <w:rPr>
          <w:del w:id="2335" w:author="Stephen Brooks" w:date="2022-04-21T09:35:00Z"/>
          <w:b/>
          <w:bCs/>
          <w:color w:val="000000" w:themeColor="text1"/>
        </w:rPr>
      </w:pPr>
    </w:p>
    <w:p w14:paraId="143D0849" w14:textId="5CE895DD" w:rsidR="00C17963" w:rsidRPr="008119D9" w:rsidDel="00440E03" w:rsidRDefault="00C17963" w:rsidP="00C17963">
      <w:pPr>
        <w:autoSpaceDE w:val="0"/>
        <w:autoSpaceDN w:val="0"/>
        <w:adjustRightInd w:val="0"/>
        <w:spacing w:line="360" w:lineRule="auto"/>
        <w:jc w:val="both"/>
        <w:rPr>
          <w:del w:id="2336" w:author="Stephen Brooks" w:date="2022-04-21T09:35:00Z"/>
          <w:b/>
          <w:bCs/>
          <w:color w:val="000000" w:themeColor="text1"/>
        </w:rPr>
      </w:pPr>
    </w:p>
    <w:p w14:paraId="04739F7B" w14:textId="61CA1FB7" w:rsidR="00C17963" w:rsidRPr="008119D9" w:rsidDel="00440E03" w:rsidRDefault="00C17963" w:rsidP="00C17963">
      <w:pPr>
        <w:autoSpaceDE w:val="0"/>
        <w:autoSpaceDN w:val="0"/>
        <w:adjustRightInd w:val="0"/>
        <w:spacing w:line="360" w:lineRule="auto"/>
        <w:jc w:val="both"/>
        <w:rPr>
          <w:del w:id="2337" w:author="Stephen Brooks" w:date="2022-04-21T09:35:00Z"/>
          <w:b/>
          <w:bCs/>
          <w:color w:val="000000" w:themeColor="text1"/>
        </w:rPr>
      </w:pPr>
    </w:p>
    <w:p w14:paraId="62B9E5AF" w14:textId="222FA6EB" w:rsidR="00C17963" w:rsidRPr="008119D9" w:rsidDel="00440E03" w:rsidRDefault="00C17963" w:rsidP="00C17963">
      <w:pPr>
        <w:autoSpaceDE w:val="0"/>
        <w:autoSpaceDN w:val="0"/>
        <w:adjustRightInd w:val="0"/>
        <w:spacing w:line="360" w:lineRule="auto"/>
        <w:jc w:val="both"/>
        <w:rPr>
          <w:del w:id="2338" w:author="Stephen Brooks" w:date="2022-04-21T09:35:00Z"/>
          <w:b/>
          <w:bCs/>
          <w:color w:val="000000" w:themeColor="text1"/>
        </w:rPr>
      </w:pPr>
    </w:p>
    <w:p w14:paraId="10AD46AA" w14:textId="19234D61" w:rsidR="00C17963" w:rsidRPr="008119D9" w:rsidDel="00440E03" w:rsidRDefault="00C17963" w:rsidP="00C17963">
      <w:pPr>
        <w:autoSpaceDE w:val="0"/>
        <w:autoSpaceDN w:val="0"/>
        <w:adjustRightInd w:val="0"/>
        <w:spacing w:line="360" w:lineRule="auto"/>
        <w:jc w:val="both"/>
        <w:rPr>
          <w:del w:id="2339" w:author="Stephen Brooks" w:date="2022-04-21T09:35:00Z"/>
          <w:b/>
          <w:bCs/>
          <w:color w:val="000000" w:themeColor="text1"/>
        </w:rPr>
      </w:pPr>
    </w:p>
    <w:p w14:paraId="627CA44C" w14:textId="7A5C4B11" w:rsidR="00C17963" w:rsidRPr="008119D9" w:rsidDel="00440E03" w:rsidRDefault="00C17963" w:rsidP="00C17963">
      <w:pPr>
        <w:autoSpaceDE w:val="0"/>
        <w:autoSpaceDN w:val="0"/>
        <w:adjustRightInd w:val="0"/>
        <w:spacing w:line="360" w:lineRule="auto"/>
        <w:jc w:val="both"/>
        <w:rPr>
          <w:del w:id="2340" w:author="Stephen Brooks" w:date="2022-04-21T09:35:00Z"/>
          <w:b/>
          <w:bCs/>
          <w:color w:val="000000" w:themeColor="text1"/>
        </w:rPr>
      </w:pPr>
    </w:p>
    <w:p w14:paraId="62B7EED2" w14:textId="41B8BA4B" w:rsidR="00C17963" w:rsidRPr="008119D9" w:rsidDel="00440E03" w:rsidRDefault="00C17963" w:rsidP="00C17963">
      <w:pPr>
        <w:autoSpaceDE w:val="0"/>
        <w:autoSpaceDN w:val="0"/>
        <w:adjustRightInd w:val="0"/>
        <w:spacing w:line="360" w:lineRule="auto"/>
        <w:jc w:val="both"/>
        <w:rPr>
          <w:del w:id="2341" w:author="Stephen Brooks" w:date="2022-04-21T09:35:00Z"/>
          <w:b/>
          <w:bCs/>
          <w:color w:val="000000" w:themeColor="text1"/>
        </w:rPr>
      </w:pPr>
    </w:p>
    <w:p w14:paraId="4551C7C1" w14:textId="66CFB778" w:rsidR="00C17963" w:rsidRPr="008119D9" w:rsidDel="00440E03" w:rsidRDefault="00C17963" w:rsidP="00C17963">
      <w:pPr>
        <w:autoSpaceDE w:val="0"/>
        <w:autoSpaceDN w:val="0"/>
        <w:adjustRightInd w:val="0"/>
        <w:spacing w:line="360" w:lineRule="auto"/>
        <w:jc w:val="both"/>
        <w:rPr>
          <w:del w:id="2342" w:author="Stephen Brooks" w:date="2022-04-21T09:35:00Z"/>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Del="00440E03" w:rsidRDefault="00C17963" w:rsidP="003C6924">
      <w:pPr>
        <w:rPr>
          <w:del w:id="2343" w:author="Stephen Brooks" w:date="2022-04-21T09:35:00Z"/>
        </w:rPr>
      </w:pP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4A65F8A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del w:id="2344" w:author="Stephen Brooks" w:date="2022-04-21T17:34:00Z">
        <w:r w:rsidRPr="008119D9" w:rsidDel="00F00806">
          <w:rPr>
            <w:color w:val="000000" w:themeColor="text1"/>
          </w:rPr>
          <w:delText xml:space="preserve">of </w:delText>
        </w:r>
      </w:del>
      <w:ins w:id="2345" w:author="Stephen Brooks" w:date="2022-04-21T17:34:00Z">
        <w:r w:rsidR="00F00806">
          <w:rPr>
            <w:color w:val="000000" w:themeColor="text1"/>
          </w:rPr>
          <w:t>for</w:t>
        </w:r>
        <w:r w:rsidR="00F00806" w:rsidRPr="008119D9">
          <w:rPr>
            <w:color w:val="000000" w:themeColor="text1"/>
          </w:rPr>
          <w:t xml:space="preserve"> </w:t>
        </w:r>
      </w:ins>
      <w:r w:rsidRPr="008119D9">
        <w:rPr>
          <w:color w:val="000000" w:themeColor="text1"/>
        </w:rPr>
        <w:t>uncertainty visualisation</w:t>
      </w:r>
      <w:ins w:id="2346" w:author="Stephen Brooks" w:date="2022-04-21T17:34:00Z">
        <w:r w:rsidR="00F00806">
          <w:rPr>
            <w:color w:val="000000" w:themeColor="text1"/>
          </w:rPr>
          <w:t xml:space="preserve">, namely </w:t>
        </w:r>
      </w:ins>
      <w:del w:id="2347" w:author="Stephen Brooks" w:date="2022-04-21T17:34:00Z">
        <w:r w:rsidRPr="008119D9" w:rsidDel="00F00806">
          <w:rPr>
            <w:color w:val="000000" w:themeColor="text1"/>
          </w:rPr>
          <w:delText xml:space="preserve"> in terms of </w:delText>
        </w:r>
      </w:del>
      <w:r w:rsidRPr="008119D9">
        <w:rPr>
          <w:color w:val="000000" w:themeColor="text1"/>
        </w:rPr>
        <w:t>Chromatic Aberration</w:t>
      </w:r>
      <w:del w:id="2348" w:author="Stephen Brooks" w:date="2022-04-21T17:34:00Z">
        <w:r w:rsidRPr="008119D9" w:rsidDel="00F00806">
          <w:rPr>
            <w:color w:val="000000" w:themeColor="text1"/>
          </w:rPr>
          <w:delText xml:space="preserve"> in web platform</w:delText>
        </w:r>
      </w:del>
      <w:r w:rsidRPr="008119D9">
        <w:rPr>
          <w:color w:val="000000" w:themeColor="text1"/>
        </w:rPr>
        <w:t xml:space="preserve">. </w:t>
      </w:r>
      <w:del w:id="2349" w:author="Stephen Brooks" w:date="2022-04-21T17:34:00Z">
        <w:r w:rsidRPr="008119D9" w:rsidDel="00F00806">
          <w:rPr>
            <w:color w:val="000000" w:themeColor="text1"/>
          </w:rPr>
          <w:delText xml:space="preserve">There is an existing uncertainty visualisation system namely VSUP that presents a different approach of uncertainty visualisation. </w:delText>
        </w:r>
      </w:del>
      <w:r w:rsidRPr="008119D9">
        <w:rPr>
          <w:color w:val="000000" w:themeColor="text1"/>
        </w:rPr>
        <w:t>We conduct</w:t>
      </w:r>
      <w:ins w:id="2350" w:author="Stephen Brooks" w:date="2022-04-21T17:34:00Z">
        <w:r w:rsidR="00F00806">
          <w:rPr>
            <w:color w:val="000000" w:themeColor="text1"/>
          </w:rPr>
          <w:t>ed</w:t>
        </w:r>
      </w:ins>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ins w:id="2351" w:author="Stephen Brooks" w:date="2022-04-21T17:35:00Z">
        <w:r w:rsidR="00F00806">
          <w:rPr>
            <w:color w:val="000000" w:themeColor="text1"/>
          </w:rPr>
          <w:t xml:space="preserve">both </w:t>
        </w:r>
      </w:ins>
      <w:r w:rsidRPr="008119D9">
        <w:rPr>
          <w:color w:val="000000" w:themeColor="text1"/>
        </w:rPr>
        <w:t xml:space="preserve">statistically improved and faster compared to VSUP whereas in the subjective assessment do not vary </w:t>
      </w:r>
      <w:del w:id="2352" w:author="Stephen Brooks" w:date="2022-04-21T17:35:00Z">
        <w:r w:rsidRPr="008119D9" w:rsidDel="00F00806">
          <w:rPr>
            <w:color w:val="000000" w:themeColor="text1"/>
          </w:rPr>
          <w:delText xml:space="preserve">statistically </w:delText>
        </w:r>
      </w:del>
      <w:r w:rsidRPr="008119D9">
        <w:rPr>
          <w:color w:val="000000" w:themeColor="text1"/>
        </w:rPr>
        <w:t>significantly.</w:t>
      </w:r>
    </w:p>
    <w:p w14:paraId="25B4558A" w14:textId="77777777" w:rsidR="00C17963" w:rsidRPr="008119D9" w:rsidRDefault="00C17963" w:rsidP="00C17963">
      <w:pPr>
        <w:spacing w:line="360" w:lineRule="auto"/>
        <w:jc w:val="both"/>
        <w:rPr>
          <w:color w:val="000000" w:themeColor="text1"/>
        </w:rPr>
      </w:pPr>
    </w:p>
    <w:p w14:paraId="0C46201F" w14:textId="5112C2FB" w:rsidR="00D7656F" w:rsidRPr="008119D9" w:rsidRDefault="00C17963" w:rsidP="00C17963">
      <w:pPr>
        <w:spacing w:line="360" w:lineRule="auto"/>
        <w:jc w:val="both"/>
        <w:rPr>
          <w:color w:val="000000" w:themeColor="text1"/>
        </w:rPr>
      </w:pPr>
      <w:r w:rsidRPr="008119D9">
        <w:rPr>
          <w:color w:val="000000" w:themeColor="text1"/>
        </w:rPr>
        <w:t xml:space="preserve">Nevertheless, </w:t>
      </w:r>
      <w:ins w:id="2353" w:author="Stephen Brooks" w:date="2022-04-21T17:35:00Z">
        <w:r w:rsidR="00F00806">
          <w:rPr>
            <w:color w:val="000000" w:themeColor="text1"/>
          </w:rPr>
          <w:t xml:space="preserve">we note that </w:t>
        </w:r>
      </w:ins>
      <w:del w:id="2354" w:author="Stephen Brooks" w:date="2022-04-21T17:35:00Z">
        <w:r w:rsidRPr="008119D9" w:rsidDel="00F00806">
          <w:rPr>
            <w:color w:val="000000" w:themeColor="text1"/>
          </w:rPr>
          <w:delText xml:space="preserve">we admit that </w:delText>
        </w:r>
      </w:del>
      <w:r w:rsidRPr="008119D9">
        <w:rPr>
          <w:color w:val="000000" w:themeColor="text1"/>
        </w:rPr>
        <w:t xml:space="preserve">in </w:t>
      </w:r>
      <w:r w:rsidRPr="008119D9">
        <w:rPr>
          <w:rFonts w:ascii="Times" w:hAnsi="Times"/>
          <w:color w:val="000000" w:themeColor="text1"/>
          <w:lang w:val="en-US"/>
        </w:rPr>
        <w:t xml:space="preserve">real </w:t>
      </w:r>
      <w:ins w:id="2355" w:author="Stephen Brooks" w:date="2022-04-21T17:35:00Z">
        <w:r w:rsidR="00F00806">
          <w:rPr>
            <w:rFonts w:ascii="Times" w:hAnsi="Times"/>
            <w:color w:val="000000" w:themeColor="text1"/>
            <w:lang w:val="en-US"/>
          </w:rPr>
          <w:t xml:space="preserve">chromatic </w:t>
        </w:r>
      </w:ins>
      <w:r w:rsidRPr="008119D9">
        <w:rPr>
          <w:rFonts w:ascii="Times" w:hAnsi="Times"/>
          <w:color w:val="000000" w:themeColor="text1"/>
          <w:lang w:val="en-US"/>
        </w:rPr>
        <w:t>aberration the</w:t>
      </w:r>
      <w:del w:id="2356" w:author="Stephen Brooks" w:date="2022-04-21T17:35:00Z">
        <w:r w:rsidRPr="008119D9" w:rsidDel="00F00806">
          <w:rPr>
            <w:rFonts w:ascii="Times" w:hAnsi="Times"/>
            <w:color w:val="000000" w:themeColor="text1"/>
            <w:lang w:val="en-US"/>
          </w:rPr>
          <w:delText xml:space="preserve"> picture blurring happens very slowly</w:delText>
        </w:r>
      </w:del>
      <w:ins w:id="2357" w:author="Stephen Brooks" w:date="2022-04-21T17:35:00Z">
        <w:r w:rsidR="00F00806">
          <w:rPr>
            <w:rFonts w:ascii="Times" w:hAnsi="Times"/>
            <w:color w:val="000000" w:themeColor="text1"/>
            <w:lang w:val="en-US"/>
          </w:rPr>
          <w:t xml:space="preserve"> ch</w:t>
        </w:r>
      </w:ins>
      <w:ins w:id="2358" w:author="Stephen Brooks" w:date="2022-04-21T17:36:00Z">
        <w:r w:rsidR="00F00806">
          <w:rPr>
            <w:rFonts w:ascii="Times" w:hAnsi="Times"/>
            <w:color w:val="000000" w:themeColor="text1"/>
            <w:lang w:val="en-US"/>
          </w:rPr>
          <w:t>romatic blurring appears continuously</w:t>
        </w:r>
      </w:ins>
      <w:r w:rsidRPr="008119D9">
        <w:rPr>
          <w:rFonts w:ascii="Times" w:hAnsi="Times"/>
          <w:color w:val="000000" w:themeColor="text1"/>
          <w:lang w:val="en-US"/>
        </w:rPr>
        <w:t xml:space="preserve"> from inner edge to outer edge</w:t>
      </w:r>
      <w:ins w:id="2359" w:author="Stephen Brooks" w:date="2022-04-21T17:36:00Z">
        <w:r w:rsidR="00F00806">
          <w:rPr>
            <w:rFonts w:ascii="Times" w:hAnsi="Times"/>
            <w:color w:val="000000" w:themeColor="text1"/>
            <w:lang w:val="en-US"/>
          </w:rPr>
          <w:t>. B</w:t>
        </w:r>
      </w:ins>
      <w:del w:id="2360" w:author="Stephen Brooks" w:date="2022-04-21T17:36:00Z">
        <w:r w:rsidRPr="008119D9" w:rsidDel="00F00806">
          <w:rPr>
            <w:rFonts w:ascii="Times" w:hAnsi="Times"/>
            <w:color w:val="000000" w:themeColor="text1"/>
            <w:lang w:val="en-US"/>
          </w:rPr>
          <w:delText xml:space="preserve"> b</w:delText>
        </w:r>
      </w:del>
      <w:r w:rsidRPr="008119D9">
        <w:rPr>
          <w:rFonts w:ascii="Times" w:hAnsi="Times"/>
          <w:color w:val="000000" w:themeColor="text1"/>
          <w:lang w:val="en-US"/>
        </w:rPr>
        <w:t xml:space="preserve">ut in our case, it just gives us a range of uncertainty for the prediction, so the </w:t>
      </w:r>
      <w:del w:id="2361" w:author="Stephen Brooks" w:date="2022-04-21T17:36:00Z">
        <w:r w:rsidRPr="008119D9" w:rsidDel="00F00806">
          <w:rPr>
            <w:rFonts w:ascii="Times" w:hAnsi="Times"/>
            <w:color w:val="000000" w:themeColor="text1"/>
            <w:lang w:val="en-US"/>
          </w:rPr>
          <w:delText xml:space="preserve">whole </w:delText>
        </w:r>
      </w:del>
      <w:r w:rsidRPr="008119D9">
        <w:rPr>
          <w:rFonts w:ascii="Times" w:hAnsi="Times"/>
          <w:color w:val="000000" w:themeColor="text1"/>
          <w:lang w:val="en-US"/>
        </w:rPr>
        <w:t>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ins w:id="2362" w:author="Stephen Brooks" w:date="2022-04-21T17:36:00Z">
        <w:r w:rsidR="00F00806">
          <w:rPr>
            <w:color w:val="000000" w:themeColor="text1"/>
          </w:rPr>
          <w:t xml:space="preserve">  It also allows one to implement the approach relatively easily using standard </w:t>
        </w:r>
      </w:ins>
      <w:ins w:id="2363" w:author="Stephen Brooks" w:date="2022-04-21T17:37:00Z">
        <w:r w:rsidR="00F00806">
          <w:rPr>
            <w:color w:val="000000" w:themeColor="text1"/>
          </w:rPr>
          <w:t xml:space="preserve">d3 and SVG operations.  </w:t>
        </w:r>
      </w:ins>
      <w:r w:rsidRPr="008119D9">
        <w:rPr>
          <w:color w:val="000000" w:themeColor="text1"/>
        </w:rPr>
        <w:t xml:space="preserve"> </w:t>
      </w:r>
      <w:del w:id="2364" w:author="Stephen Brooks" w:date="2022-04-21T17:37:00Z">
        <w:r w:rsidRPr="008119D9" w:rsidDel="00F00806">
          <w:rPr>
            <w:color w:val="000000" w:themeColor="text1"/>
          </w:rPr>
          <w:delText xml:space="preserve">To </w:delText>
        </w:r>
      </w:del>
      <w:ins w:id="2365" w:author="Stephen Brooks" w:date="2022-04-21T17:37:00Z">
        <w:r w:rsidR="00F00806">
          <w:rPr>
            <w:color w:val="000000" w:themeColor="text1"/>
          </w:rPr>
          <w:t xml:space="preserve">However, </w:t>
        </w:r>
      </w:ins>
      <w:del w:id="2366" w:author="Stephen Brooks" w:date="2022-04-21T17:37:00Z">
        <w:r w:rsidRPr="008119D9" w:rsidDel="00F00806">
          <w:rPr>
            <w:color w:val="000000" w:themeColor="text1"/>
          </w:rPr>
          <w:delText xml:space="preserve">mitigate the blurring effect </w:delText>
        </w:r>
      </w:del>
      <w:r w:rsidRPr="008119D9">
        <w:rPr>
          <w:color w:val="000000" w:themeColor="text1"/>
        </w:rPr>
        <w:t xml:space="preserve">additional research </w:t>
      </w:r>
      <w:del w:id="2367" w:author="Stephen Brooks" w:date="2022-04-21T17:37:00Z">
        <w:r w:rsidRPr="008119D9" w:rsidDel="00F00806">
          <w:rPr>
            <w:color w:val="000000" w:themeColor="text1"/>
          </w:rPr>
          <w:delText xml:space="preserve">can </w:delText>
        </w:r>
      </w:del>
      <w:ins w:id="2368" w:author="Stephen Brooks" w:date="2022-04-21T17:37:00Z">
        <w:r w:rsidR="00F00806">
          <w:rPr>
            <w:color w:val="000000" w:themeColor="text1"/>
          </w:rPr>
          <w:t>could</w:t>
        </w:r>
        <w:r w:rsidR="00F00806" w:rsidRPr="008119D9">
          <w:rPr>
            <w:color w:val="000000" w:themeColor="text1"/>
          </w:rPr>
          <w:t xml:space="preserve"> </w:t>
        </w:r>
      </w:ins>
      <w:r w:rsidRPr="008119D9">
        <w:rPr>
          <w:color w:val="000000" w:themeColor="text1"/>
        </w:rPr>
        <w:t xml:space="preserve">be conducted </w:t>
      </w:r>
      <w:del w:id="2369" w:author="Stephen Brooks" w:date="2022-04-21T17:37:00Z">
        <w:r w:rsidRPr="008119D9" w:rsidDel="00F00806">
          <w:rPr>
            <w:color w:val="000000" w:themeColor="text1"/>
          </w:rPr>
          <w:delText>such add adding additional color effects</w:delText>
        </w:r>
      </w:del>
      <w:ins w:id="2370" w:author="Stephen Brooks" w:date="2022-04-21T17:37:00Z">
        <w:r w:rsidR="00F00806">
          <w:rPr>
            <w:color w:val="000000" w:themeColor="text1"/>
          </w:rPr>
          <w:t>that examine more sophisticated effects</w:t>
        </w:r>
      </w:ins>
      <w:r w:rsidRPr="008119D9">
        <w:rPr>
          <w:color w:val="000000" w:themeColor="text1"/>
        </w:rPr>
        <w:t xml:space="preserve">. </w:t>
      </w:r>
      <w:ins w:id="2371" w:author="Stephen Brooks" w:date="2022-04-21T17:38:00Z">
        <w:r w:rsidR="00F00806">
          <w:rPr>
            <w:color w:val="000000" w:themeColor="text1"/>
          </w:rPr>
          <w:t xml:space="preserve"> </w:t>
        </w:r>
      </w:ins>
      <w:r w:rsidRPr="008119D9">
        <w:rPr>
          <w:color w:val="000000" w:themeColor="text1"/>
        </w:rPr>
        <w:t xml:space="preserve">In addition, further research could be conducted with more levels of uncertainties than were tested in both </w:t>
      </w:r>
      <w:del w:id="2372" w:author="Stephen Brooks" w:date="2022-04-21T17:38:00Z">
        <w:r w:rsidRPr="008119D9" w:rsidDel="00F00806">
          <w:rPr>
            <w:color w:val="000000" w:themeColor="text1"/>
          </w:rPr>
          <w:delText xml:space="preserve">VSUP of </w:delText>
        </w:r>
      </w:del>
      <w:ins w:id="2373" w:author="Stephen Brooks" w:date="2022-04-21T17:38:00Z">
        <w:r w:rsidR="00F00806">
          <w:rPr>
            <w:color w:val="000000" w:themeColor="text1"/>
          </w:rPr>
          <w:t xml:space="preserve">in </w:t>
        </w:r>
      </w:ins>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ins w:id="2374" w:author="Stephen Brooks" w:date="2022-04-21T17:38:00Z">
        <w:r w:rsidR="00F00806">
          <w:rPr>
            <w:color w:val="000000" w:themeColor="text1"/>
          </w:rPr>
          <w:t xml:space="preserve"> The role of CA m</w:t>
        </w:r>
      </w:ins>
      <w:ins w:id="2375" w:author="Stephen Brooks" w:date="2022-04-21T17:39:00Z">
        <w:r w:rsidR="00F00806">
          <w:rPr>
            <w:color w:val="000000" w:themeColor="text1"/>
          </w:rPr>
          <w:t>ight also be explored in animated visualizations. And f</w:t>
        </w:r>
      </w:ins>
      <w:ins w:id="2376" w:author="Stephen Brooks" w:date="2022-04-21T15:32:00Z">
        <w:r w:rsidR="00D7656F">
          <w:rPr>
            <w:color w:val="000000" w:themeColor="text1"/>
          </w:rPr>
          <w:t>inally</w:t>
        </w:r>
      </w:ins>
      <w:ins w:id="2377" w:author="Stephen Brooks" w:date="2022-04-21T17:39:00Z">
        <w:r w:rsidR="00F00806">
          <w:rPr>
            <w:color w:val="000000" w:themeColor="text1"/>
          </w:rPr>
          <w:t>,</w:t>
        </w:r>
      </w:ins>
      <w:ins w:id="2378" w:author="Stephen Brooks" w:date="2022-04-21T15:32:00Z">
        <w:r w:rsidR="00D7656F">
          <w:rPr>
            <w:color w:val="000000" w:themeColor="text1"/>
          </w:rPr>
          <w:t xml:space="preserve"> o</w:t>
        </w:r>
      </w:ins>
      <w:ins w:id="2379" w:author="Stephen Brooks" w:date="2022-04-21T15:31:00Z">
        <w:r w:rsidR="00D7656F">
          <w:rPr>
            <w:color w:val="000000" w:themeColor="text1"/>
          </w:rPr>
          <w:t>ther</w:t>
        </w:r>
      </w:ins>
      <w:ins w:id="2380" w:author="Stephen Brooks" w:date="2022-04-21T15:32:00Z">
        <w:r w:rsidR="00D7656F">
          <w:rPr>
            <w:color w:val="000000" w:themeColor="text1"/>
          </w:rPr>
          <w:t xml:space="preserve"> future work may refine and expand upon some of our other experimental designs such as the starfish streamgraph layout</w:t>
        </w:r>
      </w:ins>
      <w:ins w:id="2381" w:author="Stephen Brooks" w:date="2022-04-21T17:38:00Z">
        <w:r w:rsidR="00F00806">
          <w:rPr>
            <w:color w:val="000000" w:themeColor="text1"/>
          </w:rPr>
          <w:t xml:space="preserve"> briefly discussed</w:t>
        </w:r>
      </w:ins>
      <w:ins w:id="2382" w:author="Stephen Brooks" w:date="2022-04-21T15:32:00Z">
        <w:r w:rsidR="00D7656F">
          <w:rPr>
            <w:color w:val="000000" w:themeColor="text1"/>
          </w:rPr>
          <w:t xml:space="preserve">. </w:t>
        </w:r>
      </w:ins>
      <w:ins w:id="2383" w:author="Stephen Brooks" w:date="2022-04-21T15:31:00Z">
        <w:r w:rsidR="00D7656F">
          <w:rPr>
            <w:color w:val="000000" w:themeColor="text1"/>
          </w:rPr>
          <w:t xml:space="preserve"> </w:t>
        </w:r>
      </w:ins>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BD7ECE" w:rsidRDefault="00804F52" w:rsidP="00804F52">
      <w:pPr>
        <w:shd w:val="clear" w:color="auto" w:fill="FFFFFF"/>
        <w:rPr>
          <w:rFonts w:ascii="Times" w:hAnsi="Times" w:cs="Calibri"/>
          <w:color w:val="000000" w:themeColor="text1"/>
          <w:rPrChange w:id="2384" w:author="Stephen Brooks" w:date="2022-04-21T15:54:00Z">
            <w:rPr>
              <w:rFonts w:ascii="Times" w:hAnsi="Times" w:cs="Calibri"/>
              <w:color w:val="000000" w:themeColor="text1"/>
              <w:lang w:val="fr-FR"/>
            </w:rPr>
          </w:rPrChange>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BD7ECE">
        <w:rPr>
          <w:rFonts w:ascii="Times" w:hAnsi="Times" w:cs="Calibri"/>
          <w:color w:val="000000" w:themeColor="text1"/>
          <w:rPrChange w:id="2385" w:author="Stephen Brooks" w:date="2022-04-21T15:54:00Z">
            <w:rPr>
              <w:rFonts w:ascii="Times" w:hAnsi="Times" w:cs="Calibri"/>
              <w:color w:val="000000" w:themeColor="text1"/>
              <w:lang w:val="fr-FR"/>
            </w:rPr>
          </w:rPrChange>
        </w:rPr>
        <w:t>ACM SIGGRAPH, Vancouver, 108:1–108:9.</w:t>
      </w:r>
      <w:r w:rsidRPr="00BD7ECE">
        <w:rPr>
          <w:rFonts w:ascii="Times" w:hAnsi="Times" w:cs="Calibri"/>
          <w:color w:val="000000" w:themeColor="text1"/>
          <w:rPrChange w:id="2386" w:author="Stephen Brooks" w:date="2022-04-21T15:54:00Z">
            <w:rPr>
              <w:rFonts w:ascii="Times" w:hAnsi="Times" w:cs="Calibri"/>
              <w:color w:val="000000" w:themeColor="text1"/>
              <w:lang w:val="fr-FR"/>
            </w:rPr>
          </w:rPrChange>
        </w:rPr>
        <w:br/>
      </w:r>
    </w:p>
    <w:p w14:paraId="55721858" w14:textId="77777777" w:rsidR="00804F52" w:rsidRPr="00A6387F" w:rsidRDefault="00804F52" w:rsidP="00804F52">
      <w:pPr>
        <w:shd w:val="clear" w:color="auto" w:fill="FFFFFF"/>
        <w:rPr>
          <w:rFonts w:ascii="Times" w:hAnsi="Times"/>
          <w:color w:val="000000" w:themeColor="text1"/>
          <w:lang w:val="en-US"/>
        </w:rPr>
      </w:pPr>
      <w:r w:rsidRPr="00BD7ECE">
        <w:rPr>
          <w:rFonts w:ascii="Times" w:hAnsi="Times" w:cs="Calibri"/>
          <w:color w:val="000000" w:themeColor="text1"/>
          <w:lang w:val="es-ES"/>
          <w:rPrChange w:id="2387" w:author="Stephen Brooks" w:date="2022-04-21T15:54:00Z">
            <w:rPr>
              <w:rFonts w:ascii="Times" w:hAnsi="Times" w:cs="Calibri"/>
              <w:color w:val="000000" w:themeColor="text1"/>
              <w:lang w:val="fr-FR"/>
            </w:rPr>
          </w:rPrChange>
        </w:rPr>
        <w:t xml:space="preserve">[15]      S. Lee, E. </w:t>
      </w:r>
      <w:proofErr w:type="spellStart"/>
      <w:r w:rsidRPr="00BD7ECE">
        <w:rPr>
          <w:rFonts w:ascii="Times" w:hAnsi="Times" w:cs="Calibri"/>
          <w:color w:val="000000" w:themeColor="text1"/>
          <w:lang w:val="es-ES"/>
          <w:rPrChange w:id="2388" w:author="Stephen Brooks" w:date="2022-04-21T15:54:00Z">
            <w:rPr>
              <w:rFonts w:ascii="Times" w:hAnsi="Times" w:cs="Calibri"/>
              <w:color w:val="000000" w:themeColor="text1"/>
              <w:lang w:val="fr-FR"/>
            </w:rPr>
          </w:rPrChange>
        </w:rPr>
        <w:t>Eisemann</w:t>
      </w:r>
      <w:proofErr w:type="spellEnd"/>
      <w:r w:rsidRPr="00BD7ECE">
        <w:rPr>
          <w:rFonts w:ascii="Times" w:hAnsi="Times" w:cs="Calibri"/>
          <w:color w:val="000000" w:themeColor="text1"/>
          <w:lang w:val="es-ES"/>
          <w:rPrChange w:id="2389" w:author="Stephen Brooks" w:date="2022-04-21T15:54:00Z">
            <w:rPr>
              <w:rFonts w:ascii="Times" w:hAnsi="Times" w:cs="Calibri"/>
              <w:color w:val="000000" w:themeColor="text1"/>
              <w:lang w:val="fr-FR"/>
            </w:rPr>
          </w:rPrChange>
        </w:rPr>
        <w:t xml:space="preserve"> &amp; H.P. </w:t>
      </w:r>
      <w:proofErr w:type="spellStart"/>
      <w:r w:rsidRPr="00BD7ECE">
        <w:rPr>
          <w:rFonts w:ascii="Times" w:hAnsi="Times" w:cs="Calibri"/>
          <w:color w:val="000000" w:themeColor="text1"/>
          <w:lang w:val="es-ES"/>
          <w:rPrChange w:id="2390" w:author="Stephen Brooks" w:date="2022-04-21T15:54:00Z">
            <w:rPr>
              <w:rFonts w:ascii="Times" w:hAnsi="Times" w:cs="Calibri"/>
              <w:color w:val="000000" w:themeColor="text1"/>
              <w:lang w:val="fr-FR"/>
            </w:rPr>
          </w:rPrChange>
        </w:rPr>
        <w:t>Seidel</w:t>
      </w:r>
      <w:proofErr w:type="spellEnd"/>
      <w:r w:rsidRPr="00BD7ECE">
        <w:rPr>
          <w:rFonts w:ascii="Times" w:hAnsi="Times" w:cs="Calibri"/>
          <w:color w:val="000000" w:themeColor="text1"/>
          <w:lang w:val="es-ES"/>
          <w:rPrChange w:id="2391" w:author="Stephen Brooks" w:date="2022-04-21T15:54:00Z">
            <w:rPr>
              <w:rFonts w:ascii="Times" w:hAnsi="Times" w:cs="Calibri"/>
              <w:color w:val="000000" w:themeColor="text1"/>
              <w:lang w:val="fr-FR"/>
            </w:rPr>
          </w:rPrChange>
        </w:rPr>
        <w:t xml:space="preserve">.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BD7ECE">
        <w:rPr>
          <w:rFonts w:ascii="Times" w:hAnsi="Times"/>
          <w:color w:val="000000" w:themeColor="text1"/>
          <w:u w:val="single"/>
          <w:rPrChange w:id="2392" w:author="Stephen Brooks" w:date="2022-04-21T15:54:00Z">
            <w:rPr>
              <w:rFonts w:ascii="Times" w:hAnsi="Times"/>
              <w:color w:val="000000" w:themeColor="text1"/>
              <w:u w:val="single"/>
              <w:lang w:val="fr-FR"/>
            </w:rPr>
          </w:rPrChang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Grimson.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BD7ECE">
        <w:rPr>
          <w:rFonts w:ascii="Times" w:hAnsi="Times"/>
          <w:color w:val="000000" w:themeColor="text1"/>
          <w:rPrChange w:id="2393" w:author="Stephen Brooks" w:date="2022-04-21T15:54:00Z">
            <w:rPr>
              <w:rFonts w:ascii="Times" w:hAnsi="Times"/>
              <w:color w:val="000000" w:themeColor="text1"/>
              <w:lang w:val="fr-FR"/>
            </w:rPr>
          </w:rPrChange>
        </w:rPr>
        <w:t>[58]</w:t>
      </w:r>
      <w:r w:rsidRPr="00BD7ECE">
        <w:rPr>
          <w:rFonts w:ascii="Times" w:hAnsi="Times"/>
          <w:color w:val="000000" w:themeColor="text1"/>
          <w:rPrChange w:id="2394" w:author="Stephen Brooks" w:date="2022-04-21T15:54:00Z">
            <w:rPr>
              <w:rFonts w:ascii="Times" w:hAnsi="Times"/>
              <w:color w:val="000000" w:themeColor="text1"/>
              <w:lang w:val="fr-FR"/>
            </w:rPr>
          </w:rPrChange>
        </w:rPr>
        <w:tab/>
        <w:t xml:space="preserve">Olga </w:t>
      </w:r>
      <w:proofErr w:type="spellStart"/>
      <w:r w:rsidRPr="00BD7ECE">
        <w:rPr>
          <w:rFonts w:ascii="Times" w:hAnsi="Times"/>
          <w:color w:val="000000" w:themeColor="text1"/>
          <w:rPrChange w:id="2395" w:author="Stephen Brooks" w:date="2022-04-21T15:54:00Z">
            <w:rPr>
              <w:rFonts w:ascii="Times" w:hAnsi="Times"/>
              <w:color w:val="000000" w:themeColor="text1"/>
              <w:lang w:val="fr-FR"/>
            </w:rPr>
          </w:rPrChange>
        </w:rPr>
        <w:t>Scrivner</w:t>
      </w:r>
      <w:proofErr w:type="spellEnd"/>
      <w:r w:rsidRPr="00BD7ECE">
        <w:rPr>
          <w:rFonts w:ascii="Times" w:hAnsi="Times"/>
          <w:color w:val="000000" w:themeColor="text1"/>
          <w:shd w:val="clear" w:color="auto" w:fill="FFFFFF"/>
          <w:rPrChange w:id="2396"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397" w:author="Stephen Brooks" w:date="2022-04-21T15:54:00Z">
            <w:rPr>
              <w:rFonts w:ascii="Times" w:hAnsi="Times"/>
              <w:color w:val="000000" w:themeColor="text1"/>
              <w:lang w:val="fr-FR"/>
            </w:rPr>
          </w:rPrChange>
        </w:rPr>
        <w:t xml:space="preserve">Vinita </w:t>
      </w:r>
      <w:proofErr w:type="spellStart"/>
      <w:r w:rsidRPr="00BD7ECE">
        <w:rPr>
          <w:rFonts w:ascii="Times" w:hAnsi="Times"/>
          <w:color w:val="000000" w:themeColor="text1"/>
          <w:rPrChange w:id="2398" w:author="Stephen Brooks" w:date="2022-04-21T15:54:00Z">
            <w:rPr>
              <w:rFonts w:ascii="Times" w:hAnsi="Times"/>
              <w:color w:val="000000" w:themeColor="text1"/>
              <w:lang w:val="fr-FR"/>
            </w:rPr>
          </w:rPrChange>
        </w:rPr>
        <w:t>Chakilam</w:t>
      </w:r>
      <w:proofErr w:type="spellEnd"/>
      <w:r w:rsidRPr="00BD7ECE">
        <w:rPr>
          <w:rFonts w:ascii="Times" w:hAnsi="Times"/>
          <w:color w:val="000000" w:themeColor="text1"/>
          <w:rPrChange w:id="2399" w:author="Stephen Brooks" w:date="2022-04-21T15:54:00Z">
            <w:rPr>
              <w:rFonts w:ascii="Times" w:hAnsi="Times"/>
              <w:color w:val="000000" w:themeColor="text1"/>
              <w:lang w:val="fr-FR"/>
            </w:rPr>
          </w:rPrChange>
        </w:rPr>
        <w:t>,</w:t>
      </w:r>
      <w:r w:rsidRPr="00BD7ECE">
        <w:rPr>
          <w:rFonts w:ascii="Times" w:hAnsi="Times"/>
          <w:color w:val="000000" w:themeColor="text1"/>
          <w:shd w:val="clear" w:color="auto" w:fill="FFFFFF"/>
          <w:rPrChange w:id="2400"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401" w:author="Stephen Brooks" w:date="2022-04-21T15:54:00Z">
            <w:rPr>
              <w:rFonts w:ascii="Times" w:hAnsi="Times"/>
              <w:color w:val="000000" w:themeColor="text1"/>
              <w:lang w:val="fr-FR"/>
            </w:rPr>
          </w:rPrChange>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Application: a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2402"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2402"/>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403"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403"/>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404"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404"/>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CA7F54">
            <w:pPr>
              <w:pStyle w:val="NormalWeb"/>
              <w:numPr>
                <w:ilvl w:val="0"/>
                <w:numId w:val="16"/>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CA7F54">
            <w:pPr>
              <w:pStyle w:val="NormalWeb"/>
              <w:numPr>
                <w:ilvl w:val="0"/>
                <w:numId w:val="16"/>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CA7F54">
            <w:pPr>
              <w:pStyle w:val="NormalWeb"/>
              <w:numPr>
                <w:ilvl w:val="0"/>
                <w:numId w:val="16"/>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2405"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2406" w:name="_Hlk20834429"/>
            <w:r w:rsidRPr="00046004">
              <w:rPr>
                <w:rFonts w:ascii="Times" w:hAnsi="Times" w:cstheme="minorHAnsi"/>
                <w:szCs w:val="22"/>
              </w:rPr>
              <w:t>anonymous, anonymized, de-identified/coded, identifying</w:t>
            </w:r>
            <w:bookmarkEnd w:id="2406"/>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2405"/>
            <w:r w:rsidRPr="00046004">
              <w:rPr>
                <w:rFonts w:ascii="Times" w:hAnsi="Times" w:cstheme="minorHAnsi"/>
              </w:rPr>
              <w:t>. [Note that plans for long term storage will be covered in 2.6.2]</w:t>
            </w:r>
          </w:p>
          <w:p w14:paraId="6305C614"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2407"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2407"/>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CA7F54">
            <w:pPr>
              <w:pStyle w:val="ListParagraph"/>
              <w:numPr>
                <w:ilvl w:val="1"/>
                <w:numId w:val="15"/>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CA7F54">
            <w:pPr>
              <w:pStyle w:val="ListParagraph"/>
              <w:numPr>
                <w:ilvl w:val="2"/>
                <w:numId w:val="15"/>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2408"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2408"/>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2409"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2410" w:name="_Hlk49510127"/>
      <w:r>
        <w:t xml:space="preserve"> (required for research involving Indigenous communities)</w:t>
      </w:r>
    </w:p>
    <w:bookmarkEnd w:id="2410"/>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2411"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2409"/>
    <w:bookmarkEnd w:id="2411"/>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If You Decide to Stop Participating</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CA7F54">
      <w:pPr>
        <w:numPr>
          <w:ilvl w:val="0"/>
          <w:numId w:val="33"/>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CA7F54">
      <w:pPr>
        <w:numPr>
          <w:ilvl w:val="0"/>
          <w:numId w:val="33"/>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CA7F54">
      <w:pPr>
        <w:numPr>
          <w:ilvl w:val="0"/>
          <w:numId w:val="33"/>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CA7F54">
      <w:pPr>
        <w:numPr>
          <w:ilvl w:val="0"/>
          <w:numId w:val="33"/>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CA7F54">
      <w:pPr>
        <w:pStyle w:val="ListParagraph"/>
        <w:numPr>
          <w:ilvl w:val="0"/>
          <w:numId w:val="18"/>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VSUP + Bubble</w:t>
      </w:r>
    </w:p>
    <w:p w14:paraId="5AB6AFB3" w14:textId="77777777" w:rsidR="0045432F" w:rsidRPr="00310D22" w:rsidRDefault="0045432F" w:rsidP="00CA7F54">
      <w:pPr>
        <w:pStyle w:val="ListParagraph"/>
        <w:numPr>
          <w:ilvl w:val="0"/>
          <w:numId w:val="19"/>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Bubble</w:t>
      </w:r>
    </w:p>
    <w:p w14:paraId="2D7F3F7E" w14:textId="77777777" w:rsidR="0045432F" w:rsidRPr="00310D22"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4"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k+kg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">
                <v:shape id="Straight Arrow Connector 84" o:spid="_x0000_s1105"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0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1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.7: CA + Bubble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Bubble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0"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1"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IYeMXs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2"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3"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BZAj0A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4"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62+iyD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5"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df5YvD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6"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Questionnaire on VSUP + Bubble</w:t>
      </w:r>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Bubble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7"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rc6VEj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8"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AYwUr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29"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A0jI6o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0"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1"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M1Ba0s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2"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JYs6tc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3"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4"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kBzmoT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5"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zU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G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BRYLzU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6"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TJBvF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7"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kIBV1z0CAAB0BAAA&#10;DgAAAAAAAAAAAAAAAAAuAgAAZHJzL2Uyb0RvYy54bWxQSwECLQAUAAYACAAAACEAKcNkp+IAAAAL&#10;AQAADwAAAAAAAAAAAAAAAACXBAAAZHJzL2Rvd25yZXYueG1sUEsFBgAAAAAEAAQA8wAAAKYFAAAA&#10;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8"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CAXpf7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39"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3tPA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0"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EbBvPE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1"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FXM0fY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2"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Oxsm8c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3"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">
                      <v:shape id="Text Box 103" o:spid="_x0000_s114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49"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VjTSSUQDAABZEQAADgAAAAAAAAAAAAAAAAAuAgAAZHJzL2Uyb0Rv&#10;Yy54bWxQSwECLQAUAAYACAAAACEA7yFArt0AAAAHAQAADwAAAAAAAAAAAAAAAACeBQAAZHJzL2Rv&#10;d25yZXYueG1sUEsFBgAAAAAEAAQA8wAAAKgGAAAAAA==&#10;">
                      <v:shape id="Text Box 110" o:spid="_x0000_s115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5"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m6SwMAAFk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HqHabpLAwAAWREAAA4AAAAAAAAAAAAAAAAALgIAAGRy&#10;cy9lMm9Eb2MueG1sUEsBAi0AFAAGAAgAAAAhAGuBbdzdAAAABgEAAA8AAAAAAAAAAAAAAAAApQUA&#10;AGRycy9kb3ducmV2LnhtbFBLBQYAAAAABAAEAPMAAACvBgAAAAA=&#10;">
                      <v:shape id="Text Box 116" o:spid="_x0000_s115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5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1"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">
                      <v:shape id="Text Box 122" o:spid="_x0000_s116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7"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">
                      <v:shape id="Text Box 128" o:spid="_x0000_s116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6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3"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mRRg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">
                      <v:shape id="Text Box 134" o:spid="_x0000_s117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79"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">
                      <v:shape id="Text Box 140" o:spid="_x0000_s118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5"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">
                      <v:shape id="Text Box 174" o:spid="_x0000_s118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8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1"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">
                      <v:shape id="Text Box 238" o:spid="_x0000_s119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7"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6/Rw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">
                      <v:shape id="Text Box 244" o:spid="_x0000_s119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9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AF5E5" w14:textId="77777777" w:rsidR="009B2505" w:rsidRDefault="009B2505" w:rsidP="002C2CD3">
      <w:r>
        <w:separator/>
      </w:r>
    </w:p>
  </w:endnote>
  <w:endnote w:type="continuationSeparator" w:id="0">
    <w:p w14:paraId="3069BC20" w14:textId="77777777" w:rsidR="009B2505" w:rsidRDefault="009B2505"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FB709" w14:textId="77777777" w:rsidR="009B2505" w:rsidRDefault="009B2505" w:rsidP="002C2CD3">
      <w:r>
        <w:separator/>
      </w:r>
    </w:p>
  </w:footnote>
  <w:footnote w:type="continuationSeparator" w:id="0">
    <w:p w14:paraId="00BCA6EA" w14:textId="77777777" w:rsidR="009B2505" w:rsidRDefault="009B2505"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54860437">
    <w:abstractNumId w:val="22"/>
  </w:num>
  <w:num w:numId="2" w16cid:durableId="1876648546">
    <w:abstractNumId w:val="30"/>
  </w:num>
  <w:num w:numId="3" w16cid:durableId="11029632">
    <w:abstractNumId w:val="0"/>
  </w:num>
  <w:num w:numId="4" w16cid:durableId="1295872348">
    <w:abstractNumId w:val="27"/>
  </w:num>
  <w:num w:numId="5" w16cid:durableId="2144347474">
    <w:abstractNumId w:val="20"/>
  </w:num>
  <w:num w:numId="6" w16cid:durableId="1606499484">
    <w:abstractNumId w:val="2"/>
  </w:num>
  <w:num w:numId="7" w16cid:durableId="2020354985">
    <w:abstractNumId w:val="17"/>
  </w:num>
  <w:num w:numId="8" w16cid:durableId="306127316">
    <w:abstractNumId w:val="19"/>
  </w:num>
  <w:num w:numId="9" w16cid:durableId="316496111">
    <w:abstractNumId w:val="10"/>
  </w:num>
  <w:num w:numId="10" w16cid:durableId="2038579290">
    <w:abstractNumId w:val="28"/>
  </w:num>
  <w:num w:numId="11" w16cid:durableId="1812819400">
    <w:abstractNumId w:val="14"/>
  </w:num>
  <w:num w:numId="12" w16cid:durableId="1683975437">
    <w:abstractNumId w:val="16"/>
  </w:num>
  <w:num w:numId="13" w16cid:durableId="1078015271">
    <w:abstractNumId w:val="7"/>
  </w:num>
  <w:num w:numId="14" w16cid:durableId="902567907">
    <w:abstractNumId w:val="29"/>
  </w:num>
  <w:num w:numId="15" w16cid:durableId="901990920">
    <w:abstractNumId w:val="34"/>
  </w:num>
  <w:num w:numId="16" w16cid:durableId="870460583">
    <w:abstractNumId w:val="13"/>
  </w:num>
  <w:num w:numId="17" w16cid:durableId="678043370">
    <w:abstractNumId w:val="31"/>
  </w:num>
  <w:num w:numId="18" w16cid:durableId="8412410">
    <w:abstractNumId w:val="26"/>
  </w:num>
  <w:num w:numId="19" w16cid:durableId="1067997599">
    <w:abstractNumId w:val="12"/>
  </w:num>
  <w:num w:numId="20" w16cid:durableId="1213805400">
    <w:abstractNumId w:val="11"/>
  </w:num>
  <w:num w:numId="21" w16cid:durableId="483668246">
    <w:abstractNumId w:val="21"/>
  </w:num>
  <w:num w:numId="22" w16cid:durableId="1140921157">
    <w:abstractNumId w:val="9"/>
  </w:num>
  <w:num w:numId="23" w16cid:durableId="1563060936">
    <w:abstractNumId w:val="23"/>
  </w:num>
  <w:num w:numId="24" w16cid:durableId="1142042621">
    <w:abstractNumId w:val="4"/>
  </w:num>
  <w:num w:numId="25" w16cid:durableId="1792243071">
    <w:abstractNumId w:val="25"/>
  </w:num>
  <w:num w:numId="26" w16cid:durableId="2437042">
    <w:abstractNumId w:val="1"/>
  </w:num>
  <w:num w:numId="27" w16cid:durableId="355616080">
    <w:abstractNumId w:val="15"/>
  </w:num>
  <w:num w:numId="28" w16cid:durableId="1258056635">
    <w:abstractNumId w:val="6"/>
  </w:num>
  <w:num w:numId="29" w16cid:durableId="985088343">
    <w:abstractNumId w:val="24"/>
  </w:num>
  <w:num w:numId="30" w16cid:durableId="1915358585">
    <w:abstractNumId w:val="5"/>
  </w:num>
  <w:num w:numId="31" w16cid:durableId="850294226">
    <w:abstractNumId w:val="32"/>
  </w:num>
  <w:num w:numId="32" w16cid:durableId="1132359477">
    <w:abstractNumId w:val="33"/>
  </w:num>
  <w:num w:numId="33" w16cid:durableId="834105149">
    <w:abstractNumId w:val="8"/>
  </w:num>
  <w:num w:numId="34" w16cid:durableId="1744259479">
    <w:abstractNumId w:val="18"/>
  </w:num>
  <w:num w:numId="35" w16cid:durableId="536427962">
    <w:abstractNumId w:val="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528C"/>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74E5"/>
    <w:rsid w:val="000D78E8"/>
    <w:rsid w:val="000E1C40"/>
    <w:rsid w:val="000E4190"/>
    <w:rsid w:val="000E5736"/>
    <w:rsid w:val="000E5FAC"/>
    <w:rsid w:val="000E675E"/>
    <w:rsid w:val="000E6B46"/>
    <w:rsid w:val="000E7C01"/>
    <w:rsid w:val="000F17CA"/>
    <w:rsid w:val="000F1C89"/>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7CBE"/>
    <w:rsid w:val="001C059C"/>
    <w:rsid w:val="001C0C08"/>
    <w:rsid w:val="001C1B34"/>
    <w:rsid w:val="001C279A"/>
    <w:rsid w:val="001C47CB"/>
    <w:rsid w:val="001D1796"/>
    <w:rsid w:val="001D28E3"/>
    <w:rsid w:val="001D324D"/>
    <w:rsid w:val="001D33F3"/>
    <w:rsid w:val="001D78B9"/>
    <w:rsid w:val="001E10EA"/>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4E8C"/>
    <w:rsid w:val="00245A71"/>
    <w:rsid w:val="002461C8"/>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20EA3"/>
    <w:rsid w:val="00822F76"/>
    <w:rsid w:val="00824F2E"/>
    <w:rsid w:val="00825BF9"/>
    <w:rsid w:val="008260A9"/>
    <w:rsid w:val="00826999"/>
    <w:rsid w:val="00826EC8"/>
    <w:rsid w:val="00827CFD"/>
    <w:rsid w:val="0083398E"/>
    <w:rsid w:val="00834004"/>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F30D9"/>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312B"/>
    <w:rsid w:val="00963EC0"/>
    <w:rsid w:val="00966853"/>
    <w:rsid w:val="00967954"/>
    <w:rsid w:val="00967D23"/>
    <w:rsid w:val="0097156B"/>
    <w:rsid w:val="00971CB5"/>
    <w:rsid w:val="009727CC"/>
    <w:rsid w:val="0097317D"/>
    <w:rsid w:val="009734C7"/>
    <w:rsid w:val="00980254"/>
    <w:rsid w:val="0098148F"/>
    <w:rsid w:val="00986DF2"/>
    <w:rsid w:val="0099177E"/>
    <w:rsid w:val="00994892"/>
    <w:rsid w:val="00995523"/>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4045"/>
    <w:rsid w:val="00E64571"/>
    <w:rsid w:val="00E6558B"/>
    <w:rsid w:val="00E66040"/>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53C5"/>
    <w:rsid w:val="00ED5C4D"/>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B34"/>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174</Pages>
  <Words>40548</Words>
  <Characters>231127</Characters>
  <Application>Microsoft Office Word</Application>
  <DocSecurity>0</DocSecurity>
  <Lines>1926</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15</cp:revision>
  <cp:lastPrinted>2022-04-20T19:10:00Z</cp:lastPrinted>
  <dcterms:created xsi:type="dcterms:W3CDTF">2022-04-21T20:39:00Z</dcterms:created>
  <dcterms:modified xsi:type="dcterms:W3CDTF">2022-04-22T06:34:00Z</dcterms:modified>
</cp:coreProperties>
</file>
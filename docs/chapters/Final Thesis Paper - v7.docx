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38659C4" w14:textId="77777777" w:rsidR="00B71065" w:rsidRPr="00AF3976" w:rsidRDefault="00B71065" w:rsidP="00B71065">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6DC704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70294A2"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090CD137"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4BC2CD99"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0B563D47" w14:textId="77777777" w:rsidR="00B71065" w:rsidRDefault="00B71065" w:rsidP="00B71065">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06798657"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xiii</w:t>
      </w:r>
    </w:p>
    <w:p w14:paraId="0884B9E6" w14:textId="77777777" w:rsidR="00B71065" w:rsidRPr="008B13E5" w:rsidRDefault="00B71065" w:rsidP="00B71065">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66DC705D"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31CF886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01B00753" w14:textId="77777777" w:rsidR="00B71065" w:rsidRPr="0098148F" w:rsidRDefault="00B71065" w:rsidP="00B71065">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5915A7F5" w14:textId="77777777" w:rsidR="00B71065" w:rsidRPr="0098148F" w:rsidRDefault="00B71065" w:rsidP="00B71065">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ED953AD" w14:textId="77777777" w:rsidR="00B71065" w:rsidRDefault="00B71065" w:rsidP="00B71065">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626BCD0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CA502F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4170C3BC"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E11C7A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2B245E81"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D4A4DBC"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1694FB1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6C717A5E" w14:textId="77777777" w:rsidR="00B71065" w:rsidRDefault="00B71065" w:rsidP="00B71065">
      <w:pPr>
        <w:autoSpaceDE w:val="0"/>
        <w:autoSpaceDN w:val="0"/>
        <w:adjustRightInd w:val="0"/>
        <w:spacing w:line="360" w:lineRule="auto"/>
        <w:ind w:firstLine="720"/>
        <w:rPr>
          <w:rFonts w:eastAsiaTheme="minorHAnsi"/>
          <w:lang w:val="en-GB" w:eastAsia="en-US"/>
        </w:rPr>
      </w:pPr>
    </w:p>
    <w:p w14:paraId="58706042" w14:textId="77777777" w:rsidR="00B71065" w:rsidRDefault="00B71065" w:rsidP="00B71065">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6A29A46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5A95213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2628295A"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6DC72A8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0CB745CD"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6DFD8B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2D72F1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043779D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F496B04"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1E9B70B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4C3FE46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29 </w:t>
      </w:r>
    </w:p>
    <w:p w14:paraId="4A2A785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5A58A16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29</w:t>
      </w:r>
    </w:p>
    <w:p w14:paraId="15343ABE"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29</w:t>
      </w:r>
    </w:p>
    <w:p w14:paraId="0FBE5475" w14:textId="77777777" w:rsidR="00B71065" w:rsidRDefault="00B71065" w:rsidP="00B71065">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31</w:t>
      </w:r>
      <w:r>
        <w:rPr>
          <w:rFonts w:eastAsiaTheme="minorHAnsi"/>
          <w:color w:val="000000"/>
          <w:sz w:val="23"/>
          <w:szCs w:val="23"/>
          <w:lang w:val="en-GB" w:eastAsia="en-US"/>
        </w:rPr>
        <w:br/>
      </w:r>
    </w:p>
    <w:p w14:paraId="13BAC048"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31</w:t>
      </w:r>
    </w:p>
    <w:p w14:paraId="7E6F5156"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32</w:t>
      </w:r>
    </w:p>
    <w:p w14:paraId="0F903F8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32</w:t>
      </w:r>
    </w:p>
    <w:p w14:paraId="2BE15464"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33</w:t>
      </w:r>
    </w:p>
    <w:p w14:paraId="7E6F44F5" w14:textId="77777777" w:rsidR="00B71065" w:rsidRPr="00565895" w:rsidRDefault="00B71065" w:rsidP="00B71065">
      <w:pPr>
        <w:autoSpaceDE w:val="0"/>
        <w:autoSpaceDN w:val="0"/>
        <w:adjustRightInd w:val="0"/>
        <w:ind w:left="1440"/>
        <w:rPr>
          <w:rFonts w:eastAsiaTheme="minorHAnsi"/>
          <w:color w:val="000000"/>
          <w:sz w:val="23"/>
          <w:szCs w:val="23"/>
          <w:lang w:val="es-ES" w:eastAsia="en-US"/>
          <w:rPrChange w:id="0"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 xml:space="preserve">3.3.4 Example of Forecasting ………………………………………………….  </w:t>
      </w:r>
      <w:r w:rsidRPr="00565895">
        <w:rPr>
          <w:rFonts w:eastAsiaTheme="minorHAnsi"/>
          <w:color w:val="000000"/>
          <w:sz w:val="23"/>
          <w:szCs w:val="23"/>
          <w:lang w:val="es-ES" w:eastAsia="en-US"/>
          <w:rPrChange w:id="1" w:author="Stephen Brooks" w:date="2022-04-21T09:21:00Z">
            <w:rPr>
              <w:rFonts w:eastAsiaTheme="minorHAnsi"/>
              <w:color w:val="000000"/>
              <w:sz w:val="23"/>
              <w:szCs w:val="23"/>
              <w:lang w:val="en-GB" w:eastAsia="en-US"/>
            </w:rPr>
          </w:rPrChange>
        </w:rPr>
        <w:t>34</w:t>
      </w:r>
      <w:r w:rsidRPr="00565895">
        <w:rPr>
          <w:rFonts w:eastAsiaTheme="minorHAnsi"/>
          <w:color w:val="000000"/>
          <w:sz w:val="23"/>
          <w:szCs w:val="23"/>
          <w:lang w:val="es-ES" w:eastAsia="en-US"/>
          <w:rPrChange w:id="2" w:author="Stephen Brooks" w:date="2022-04-21T09:21:00Z">
            <w:rPr>
              <w:rFonts w:eastAsiaTheme="minorHAnsi"/>
              <w:color w:val="000000"/>
              <w:sz w:val="23"/>
              <w:szCs w:val="23"/>
              <w:lang w:val="en-GB" w:eastAsia="en-US"/>
            </w:rPr>
          </w:rPrChange>
        </w:rPr>
        <w:br/>
      </w:r>
    </w:p>
    <w:p w14:paraId="0DB579E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4" w:author="Stephen Brooks" w:date="2022-04-21T09:21:00Z">
            <w:rPr>
              <w:rFonts w:eastAsiaTheme="minorHAnsi"/>
              <w:color w:val="000000"/>
              <w:sz w:val="23"/>
              <w:szCs w:val="23"/>
              <w:lang w:val="en-GB" w:eastAsia="en-US"/>
            </w:rPr>
          </w:rPrChange>
        </w:rPr>
        <w:t>3.4 MLP …………………………………………………………………………</w:t>
      </w:r>
      <w:proofErr w:type="gramStart"/>
      <w:r w:rsidRPr="00565895">
        <w:rPr>
          <w:rFonts w:eastAsiaTheme="minorHAnsi"/>
          <w:color w:val="000000"/>
          <w:sz w:val="23"/>
          <w:szCs w:val="23"/>
          <w:lang w:val="es-ES" w:eastAsia="en-US"/>
          <w:rPrChange w:id="5"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6" w:author="Stephen Brooks" w:date="2022-04-21T09:21:00Z">
            <w:rPr>
              <w:rFonts w:eastAsiaTheme="minorHAnsi"/>
              <w:color w:val="000000"/>
              <w:sz w:val="23"/>
              <w:szCs w:val="23"/>
              <w:lang w:val="en-GB" w:eastAsia="en-US"/>
            </w:rPr>
          </w:rPrChange>
        </w:rPr>
        <w:t>.  34</w:t>
      </w:r>
    </w:p>
    <w:p w14:paraId="061208A8"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7"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8" w:author="Stephen Brooks" w:date="2022-04-21T09:21:00Z">
            <w:rPr>
              <w:rFonts w:eastAsiaTheme="minorHAnsi"/>
              <w:color w:val="000000"/>
              <w:sz w:val="23"/>
              <w:szCs w:val="23"/>
              <w:lang w:val="en-GB" w:eastAsia="en-US"/>
            </w:rPr>
          </w:rPrChange>
        </w:rPr>
        <w:t>3.5 CNN …………………………………………………………………………</w:t>
      </w:r>
      <w:proofErr w:type="gramStart"/>
      <w:r w:rsidRPr="00565895">
        <w:rPr>
          <w:rFonts w:eastAsiaTheme="minorHAnsi"/>
          <w:color w:val="000000"/>
          <w:sz w:val="23"/>
          <w:szCs w:val="23"/>
          <w:lang w:val="es-ES" w:eastAsia="en-US"/>
          <w:rPrChange w:id="9"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10" w:author="Stephen Brooks" w:date="2022-04-21T09:21:00Z">
            <w:rPr>
              <w:rFonts w:eastAsiaTheme="minorHAnsi"/>
              <w:color w:val="000000"/>
              <w:sz w:val="23"/>
              <w:szCs w:val="23"/>
              <w:lang w:val="en-GB" w:eastAsia="en-US"/>
            </w:rPr>
          </w:rPrChange>
        </w:rPr>
        <w:t>.  38</w:t>
      </w:r>
    </w:p>
    <w:p w14:paraId="7CE2CCED"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1"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2" w:author="Stephen Brooks" w:date="2022-04-21T09:21:00Z">
            <w:rPr>
              <w:rFonts w:eastAsiaTheme="minorHAnsi"/>
              <w:color w:val="000000"/>
              <w:sz w:val="23"/>
              <w:szCs w:val="23"/>
              <w:lang w:val="en-GB" w:eastAsia="en-US"/>
            </w:rPr>
          </w:rPrChange>
        </w:rPr>
        <w:t>3.6 LSTM ………………………………………………………………………………  40</w:t>
      </w:r>
    </w:p>
    <w:p w14:paraId="23DC8D45" w14:textId="77777777" w:rsidR="00B71065" w:rsidRPr="00565895" w:rsidRDefault="00B71065" w:rsidP="00B71065">
      <w:pPr>
        <w:autoSpaceDE w:val="0"/>
        <w:autoSpaceDN w:val="0"/>
        <w:adjustRightInd w:val="0"/>
        <w:spacing w:line="360" w:lineRule="auto"/>
        <w:ind w:left="720"/>
        <w:rPr>
          <w:rFonts w:eastAsiaTheme="minorHAnsi"/>
          <w:color w:val="000000"/>
          <w:sz w:val="23"/>
          <w:szCs w:val="23"/>
          <w:lang w:val="es-ES" w:eastAsia="en-US"/>
          <w:rPrChange w:id="13" w:author="Stephen Brooks" w:date="2022-04-21T09:21: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14" w:author="Stephen Brooks" w:date="2022-04-21T09:21:00Z">
            <w:rPr>
              <w:rFonts w:eastAsiaTheme="minorHAnsi"/>
              <w:color w:val="000000"/>
              <w:sz w:val="23"/>
              <w:szCs w:val="23"/>
              <w:lang w:val="en-GB" w:eastAsia="en-US"/>
            </w:rPr>
          </w:rPrChange>
        </w:rPr>
        <w:t>3.7 ARIMA …………………………………………………………………………….  41</w:t>
      </w:r>
    </w:p>
    <w:p w14:paraId="5F245C91" w14:textId="77777777" w:rsidR="00B71065" w:rsidRDefault="00B71065" w:rsidP="00B71065">
      <w:pPr>
        <w:autoSpaceDE w:val="0"/>
        <w:autoSpaceDN w:val="0"/>
        <w:adjustRightInd w:val="0"/>
        <w:ind w:left="720" w:firstLine="720"/>
        <w:rPr>
          <w:rFonts w:eastAsiaTheme="minorHAnsi"/>
          <w:color w:val="000000"/>
          <w:sz w:val="23"/>
          <w:szCs w:val="23"/>
          <w:lang w:val="en-GB" w:eastAsia="en-US"/>
        </w:rPr>
      </w:pPr>
      <w:r w:rsidRPr="00565895">
        <w:rPr>
          <w:rFonts w:eastAsiaTheme="minorHAnsi"/>
          <w:color w:val="000000"/>
          <w:sz w:val="23"/>
          <w:szCs w:val="23"/>
          <w:lang w:val="es-ES" w:eastAsia="en-US"/>
          <w:rPrChange w:id="15" w:author="Stephen Brooks" w:date="2022-04-21T09:21:00Z">
            <w:rPr>
              <w:rFonts w:eastAsiaTheme="minorHAnsi"/>
              <w:color w:val="000000"/>
              <w:sz w:val="23"/>
              <w:szCs w:val="23"/>
              <w:lang w:val="en-GB" w:eastAsia="en-US"/>
            </w:rPr>
          </w:rPrChange>
        </w:rPr>
        <w:t xml:space="preserve">3.7.1 Auto ARIMA …………………………………………………………….  </w:t>
      </w:r>
      <w:r>
        <w:rPr>
          <w:rFonts w:eastAsiaTheme="minorHAnsi"/>
          <w:color w:val="000000"/>
          <w:sz w:val="23"/>
          <w:szCs w:val="23"/>
          <w:lang w:val="en-GB" w:eastAsia="en-US"/>
        </w:rPr>
        <w:t>42</w:t>
      </w:r>
      <w:r>
        <w:rPr>
          <w:rFonts w:eastAsiaTheme="minorHAnsi"/>
          <w:color w:val="000000"/>
          <w:sz w:val="23"/>
          <w:szCs w:val="23"/>
          <w:lang w:val="en-GB" w:eastAsia="en-US"/>
        </w:rPr>
        <w:br/>
      </w:r>
    </w:p>
    <w:p w14:paraId="110011F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43</w:t>
      </w:r>
    </w:p>
    <w:p w14:paraId="4ABE5B7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44</w:t>
      </w:r>
    </w:p>
    <w:p w14:paraId="03C8C90B"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45</w:t>
      </w:r>
    </w:p>
    <w:p w14:paraId="48D55D6C"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45</w:t>
      </w:r>
    </w:p>
    <w:p w14:paraId="3C6DDB71"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5D884468"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46</w:t>
      </w:r>
    </w:p>
    <w:p w14:paraId="4FB5392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765D5750" w14:textId="1CB47A59"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w:t>
      </w:r>
      <w:del w:id="16" w:author="Rashid Islam" w:date="2022-04-22T02:10:00Z">
        <w:r w:rsidDel="00A661BD">
          <w:rPr>
            <w:rFonts w:eastAsiaTheme="minorHAnsi"/>
            <w:b/>
            <w:bCs/>
            <w:lang w:val="en-GB" w:eastAsia="en-US"/>
          </w:rPr>
          <w:delText>Method</w:delText>
        </w:r>
      </w:del>
      <w:ins w:id="17" w:author="Stephen Brooks" w:date="2022-04-21T10:33:00Z">
        <w:del w:id="18" w:author="Rashid Islam" w:date="2022-04-22T02:10:00Z">
          <w:r w:rsidR="006516E1" w:rsidDel="00A661BD">
            <w:rPr>
              <w:rFonts w:eastAsiaTheme="minorHAnsi"/>
              <w:b/>
              <w:bCs/>
              <w:lang w:val="en-GB" w:eastAsia="en-US"/>
            </w:rPr>
            <w:delText>s</w:delText>
          </w:r>
        </w:del>
      </w:ins>
      <w:del w:id="19" w:author="Rashid Islam" w:date="2022-04-22T02:10:00Z">
        <w:r w:rsidDel="00A661BD">
          <w:rPr>
            <w:rFonts w:eastAsiaTheme="minorHAnsi"/>
            <w:b/>
            <w:bCs/>
            <w:lang w:val="en-GB" w:eastAsia="en-US"/>
          </w:rPr>
          <w:delText xml:space="preserve"> </w:delText>
        </w:r>
      </w:del>
      <w:ins w:id="20" w:author="Rashid Islam" w:date="2022-04-22T02:10:00Z">
        <w:r w:rsidR="00A661BD">
          <w:rPr>
            <w:rFonts w:eastAsiaTheme="minorHAnsi"/>
            <w:b/>
            <w:bCs/>
            <w:lang w:val="en-GB" w:eastAsia="en-US"/>
          </w:rPr>
          <w:t xml:space="preserve">Component Calculation </w:t>
        </w:r>
        <w:proofErr w:type="gramStart"/>
        <w:r w:rsidR="00A661BD">
          <w:rPr>
            <w:rFonts w:eastAsiaTheme="minorHAnsi"/>
            <w:b/>
            <w:bCs/>
            <w:lang w:val="en-GB" w:eastAsia="en-US"/>
          </w:rPr>
          <w:t>…..</w:t>
        </w:r>
      </w:ins>
      <w:proofErr w:type="gramEnd"/>
      <w:del w:id="21" w:author="Rashid Islam" w:date="2022-04-22T02:10:00Z">
        <w:r w:rsidRPr="00A21577" w:rsidDel="00A661BD">
          <w:rPr>
            <w:rFonts w:eastAsiaTheme="minorHAnsi"/>
            <w:lang w:val="en-GB" w:eastAsia="en-US"/>
          </w:rPr>
          <w:delText>……………..</w:delText>
        </w:r>
        <w:r w:rsidDel="00A661BD">
          <w:rPr>
            <w:rFonts w:eastAsiaTheme="minorHAnsi"/>
            <w:lang w:val="en-GB" w:eastAsia="en-US"/>
          </w:rPr>
          <w:delText>………</w:delText>
        </w:r>
      </w:del>
      <w:r>
        <w:rPr>
          <w:rFonts w:eastAsiaTheme="minorHAnsi"/>
          <w:lang w:val="en-GB" w:eastAsia="en-US"/>
        </w:rPr>
        <w:t>………………</w:t>
      </w:r>
      <w:r>
        <w:rPr>
          <w:rFonts w:eastAsiaTheme="minorHAnsi"/>
          <w:color w:val="000000"/>
          <w:sz w:val="23"/>
          <w:szCs w:val="23"/>
          <w:lang w:val="en-GB" w:eastAsia="en-US"/>
        </w:rPr>
        <w:t>……………….  47</w:t>
      </w:r>
    </w:p>
    <w:p w14:paraId="75EB9E5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47</w:t>
      </w:r>
    </w:p>
    <w:p w14:paraId="6B260FE6"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47</w:t>
      </w:r>
    </w:p>
    <w:p w14:paraId="2E3CCF7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48</w:t>
      </w:r>
    </w:p>
    <w:p w14:paraId="6DF0954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49</w:t>
      </w:r>
    </w:p>
    <w:p w14:paraId="419C68DD"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51</w:t>
      </w:r>
    </w:p>
    <w:p w14:paraId="286FC1A0"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52</w:t>
      </w:r>
    </w:p>
    <w:p w14:paraId="6263DAB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2BCA4BD0" w14:textId="377A86F1"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2979AE6" w14:textId="77777777" w:rsidR="00C36CD7" w:rsidRDefault="00C36CD7" w:rsidP="00B71065">
      <w:pPr>
        <w:autoSpaceDE w:val="0"/>
        <w:autoSpaceDN w:val="0"/>
        <w:adjustRightInd w:val="0"/>
        <w:spacing w:line="360" w:lineRule="auto"/>
        <w:rPr>
          <w:rFonts w:eastAsiaTheme="minorHAnsi"/>
          <w:color w:val="000000"/>
          <w:sz w:val="23"/>
          <w:szCs w:val="23"/>
          <w:lang w:val="en-GB" w:eastAsia="en-US"/>
        </w:rPr>
      </w:pPr>
    </w:p>
    <w:p w14:paraId="0ACB4049"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55</w:t>
      </w:r>
    </w:p>
    <w:p w14:paraId="326DDC3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55</w:t>
      </w:r>
    </w:p>
    <w:p w14:paraId="3BA58CC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55</w:t>
      </w:r>
    </w:p>
    <w:p w14:paraId="5915CE75"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49E527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57</w:t>
      </w:r>
    </w:p>
    <w:p w14:paraId="38CF8C82" w14:textId="77777777" w:rsidR="00B71065" w:rsidRDefault="00B71065" w:rsidP="00B71065">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0D4E1DD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58</w:t>
      </w:r>
    </w:p>
    <w:p w14:paraId="08DA6C17"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58</w:t>
      </w:r>
    </w:p>
    <w:p w14:paraId="3E715252"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60</w:t>
      </w:r>
    </w:p>
    <w:p w14:paraId="1C6FF4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61</w:t>
      </w:r>
    </w:p>
    <w:p w14:paraId="0E0FFEC0"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63</w:t>
      </w:r>
    </w:p>
    <w:p w14:paraId="16ACB2CA"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64</w:t>
      </w:r>
    </w:p>
    <w:p w14:paraId="7A53BB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65</w:t>
      </w:r>
    </w:p>
    <w:p w14:paraId="7941D98F"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E44462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68</w:t>
      </w:r>
    </w:p>
    <w:p w14:paraId="4C43FBBE"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671D7D11" w14:textId="40F93C90"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w:t>
      </w:r>
      <w:del w:id="22" w:author="Rashid Islam" w:date="2022-04-22T01:05:00Z">
        <w:r w:rsidDel="003A7A03">
          <w:rPr>
            <w:rFonts w:eastAsiaTheme="minorHAnsi"/>
            <w:b/>
            <w:bCs/>
            <w:lang w:val="en-GB" w:eastAsia="en-US"/>
          </w:rPr>
          <w:delText>Numerical Analysis</w:delText>
        </w:r>
      </w:del>
      <w:ins w:id="23" w:author="Rashid Islam" w:date="2022-04-22T01:05:00Z">
        <w:r w:rsidR="003A7A03">
          <w:rPr>
            <w:rFonts w:eastAsiaTheme="minorHAnsi"/>
            <w:b/>
            <w:bCs/>
            <w:lang w:val="en-GB" w:eastAsia="en-US"/>
          </w:rPr>
          <w:t>User Study Design</w:t>
        </w:r>
      </w:ins>
      <w:r>
        <w:rPr>
          <w:rFonts w:eastAsiaTheme="minorHAnsi"/>
          <w:b/>
          <w:bCs/>
          <w:lang w:val="en-GB" w:eastAsia="en-US"/>
        </w:rPr>
        <w:t xml:space="preserve">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70</w:t>
      </w:r>
    </w:p>
    <w:p w14:paraId="7153D53B"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70</w:t>
      </w:r>
      <w:r w:rsidRPr="0098148F">
        <w:rPr>
          <w:rFonts w:eastAsiaTheme="minorHAnsi"/>
          <w:color w:val="000000"/>
          <w:sz w:val="23"/>
          <w:szCs w:val="23"/>
          <w:lang w:val="en-GB" w:eastAsia="en-US"/>
        </w:rPr>
        <w:t xml:space="preserve"> </w:t>
      </w:r>
    </w:p>
    <w:p w14:paraId="38283364"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 70</w:t>
      </w:r>
    </w:p>
    <w:p w14:paraId="794860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71</w:t>
      </w:r>
    </w:p>
    <w:p w14:paraId="68984760"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34F72A7B"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71</w:t>
      </w:r>
      <w:r w:rsidRPr="0098148F">
        <w:rPr>
          <w:rFonts w:eastAsiaTheme="minorHAnsi"/>
          <w:color w:val="000000"/>
          <w:sz w:val="23"/>
          <w:szCs w:val="23"/>
          <w:lang w:val="en-GB" w:eastAsia="en-US"/>
        </w:rPr>
        <w:t xml:space="preserve"> </w:t>
      </w:r>
    </w:p>
    <w:p w14:paraId="09258D26" w14:textId="3F3550D3"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72</w:t>
      </w:r>
      <w:r w:rsidRPr="0098148F">
        <w:rPr>
          <w:rFonts w:eastAsiaTheme="minorHAnsi"/>
          <w:color w:val="000000"/>
          <w:sz w:val="23"/>
          <w:szCs w:val="23"/>
          <w:lang w:val="en-GB" w:eastAsia="en-US"/>
        </w:rPr>
        <w:t xml:space="preserve"> </w:t>
      </w:r>
    </w:p>
    <w:p w14:paraId="00A4A3D4" w14:textId="4CA3471B"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00E52D85">
        <w:rPr>
          <w:rFonts w:eastAsiaTheme="minorHAnsi"/>
          <w:color w:val="000000"/>
          <w:sz w:val="23"/>
          <w:szCs w:val="23"/>
          <w:lang w:val="en-GB" w:eastAsia="en-US"/>
        </w:rPr>
        <w:t>.</w:t>
      </w:r>
      <w:r>
        <w:rPr>
          <w:rFonts w:eastAsiaTheme="minorHAnsi"/>
          <w:color w:val="000000"/>
          <w:sz w:val="23"/>
          <w:szCs w:val="23"/>
          <w:lang w:val="en-GB" w:eastAsia="en-US"/>
        </w:rPr>
        <w:t>......... 73</w:t>
      </w:r>
    </w:p>
    <w:p w14:paraId="472DB842"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40029751"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75</w:t>
      </w:r>
      <w:r w:rsidRPr="0098148F">
        <w:rPr>
          <w:rFonts w:eastAsiaTheme="minorHAnsi"/>
          <w:color w:val="000000"/>
          <w:sz w:val="23"/>
          <w:szCs w:val="23"/>
          <w:lang w:val="en-GB" w:eastAsia="en-US"/>
        </w:rPr>
        <w:t xml:space="preserve"> </w:t>
      </w:r>
    </w:p>
    <w:p w14:paraId="3E73CD7A"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7B9E8CFF" w14:textId="77777777" w:rsidR="00B71065" w:rsidRDefault="00B71065" w:rsidP="00B71065">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0C93FE03"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r w:rsidRPr="0098148F">
        <w:rPr>
          <w:rFonts w:eastAsiaTheme="minorHAnsi"/>
          <w:color w:val="000000"/>
          <w:sz w:val="23"/>
          <w:szCs w:val="23"/>
          <w:lang w:val="en-GB" w:eastAsia="en-US"/>
        </w:rPr>
        <w:t xml:space="preserve"> </w:t>
      </w:r>
    </w:p>
    <w:p w14:paraId="248477CF" w14:textId="769CAD82"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sidR="00E52D85">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08F4F4F4"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865E352"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7CEA0D9"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0CFD796E"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Questionnaire ……...….…….………………</w:t>
      </w:r>
      <w:r w:rsidRPr="0098148F">
        <w:rPr>
          <w:rFonts w:eastAsiaTheme="minorHAnsi"/>
          <w:color w:val="000000"/>
          <w:sz w:val="23"/>
          <w:szCs w:val="23"/>
          <w:lang w:val="en-GB" w:eastAsia="en-US"/>
        </w:rPr>
        <w:t>…………………………</w:t>
      </w:r>
      <w:r>
        <w:rPr>
          <w:rFonts w:eastAsiaTheme="minorHAnsi"/>
          <w:color w:val="000000"/>
          <w:sz w:val="23"/>
          <w:szCs w:val="23"/>
          <w:lang w:val="en-GB" w:eastAsia="en-US"/>
        </w:rPr>
        <w:t>.... 78</w:t>
      </w:r>
    </w:p>
    <w:p w14:paraId="73282735"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lastRenderedPageBreak/>
        <w:t xml:space="preserve"> </w:t>
      </w:r>
      <w:r>
        <w:rPr>
          <w:rFonts w:eastAsiaTheme="minorHAnsi"/>
          <w:color w:val="000000"/>
          <w:sz w:val="23"/>
          <w:szCs w:val="23"/>
          <w:lang w:val="en-GB" w:eastAsia="en-US"/>
        </w:rPr>
        <w:tab/>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66750993"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77</w:t>
      </w:r>
    </w:p>
    <w:p w14:paraId="32FD26D8" w14:textId="77777777" w:rsidR="00B71065" w:rsidRDefault="00B71065" w:rsidP="00B71065">
      <w:pPr>
        <w:autoSpaceDE w:val="0"/>
        <w:autoSpaceDN w:val="0"/>
        <w:adjustRightInd w:val="0"/>
        <w:spacing w:line="360" w:lineRule="auto"/>
        <w:ind w:firstLine="720"/>
        <w:rPr>
          <w:rFonts w:eastAsiaTheme="minorHAnsi"/>
          <w:color w:val="000000"/>
          <w:sz w:val="23"/>
          <w:szCs w:val="23"/>
          <w:lang w:val="en-GB" w:eastAsia="en-US"/>
        </w:rPr>
      </w:pPr>
    </w:p>
    <w:p w14:paraId="34C7E929"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7448A8AD"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83</w:t>
      </w:r>
    </w:p>
    <w:p w14:paraId="227BEC6F"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83</w:t>
      </w:r>
    </w:p>
    <w:p w14:paraId="072A3445"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83</w:t>
      </w:r>
    </w:p>
    <w:p w14:paraId="7923FBA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84</w:t>
      </w:r>
    </w:p>
    <w:p w14:paraId="747A2588" w14:textId="77777777" w:rsidR="00B71065" w:rsidRDefault="00B71065" w:rsidP="00B71065">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0CFED9F4"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84</w:t>
      </w:r>
    </w:p>
    <w:p w14:paraId="27FC2FBF" w14:textId="77777777" w:rsidR="00B71065" w:rsidRDefault="00B71065" w:rsidP="00B71065">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 88</w:t>
      </w:r>
    </w:p>
    <w:p w14:paraId="10C07E84"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24" w:author="Stephen Brooks" w:date="2022-04-21T15:54:00Z">
            <w:rPr>
              <w:rFonts w:eastAsiaTheme="minorHAnsi"/>
              <w:color w:val="000000"/>
              <w:sz w:val="23"/>
              <w:szCs w:val="23"/>
              <w:lang w:val="en-GB" w:eastAsia="en-US"/>
            </w:rPr>
          </w:rPrChange>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w:t>
      </w:r>
      <w:r w:rsidRPr="00BD7ECE">
        <w:rPr>
          <w:rFonts w:eastAsiaTheme="minorHAnsi"/>
          <w:color w:val="000000"/>
          <w:sz w:val="23"/>
          <w:szCs w:val="23"/>
          <w:lang w:val="es-ES" w:eastAsia="en-US"/>
          <w:rPrChange w:id="25" w:author="Stephen Brooks" w:date="2022-04-21T15:54:00Z">
            <w:rPr>
              <w:rFonts w:eastAsiaTheme="minorHAnsi"/>
              <w:color w:val="000000"/>
              <w:sz w:val="23"/>
              <w:szCs w:val="23"/>
              <w:lang w:val="en-GB" w:eastAsia="en-US"/>
            </w:rPr>
          </w:rPrChange>
        </w:rPr>
        <w:t>91</w:t>
      </w:r>
    </w:p>
    <w:p w14:paraId="43C25669" w14:textId="77777777" w:rsidR="00B71065" w:rsidRPr="00565895" w:rsidRDefault="00B71065" w:rsidP="00B71065">
      <w:pPr>
        <w:autoSpaceDE w:val="0"/>
        <w:autoSpaceDN w:val="0"/>
        <w:adjustRightInd w:val="0"/>
        <w:spacing w:line="360" w:lineRule="auto"/>
        <w:ind w:left="720" w:firstLine="720"/>
        <w:rPr>
          <w:rFonts w:eastAsiaTheme="minorHAnsi"/>
          <w:color w:val="000000"/>
          <w:sz w:val="23"/>
          <w:szCs w:val="23"/>
          <w:lang w:val="es-ES" w:eastAsia="en-US"/>
          <w:rPrChange w:id="26" w:author="Stephen Brooks" w:date="2022-04-21T09:21:00Z">
            <w:rPr>
              <w:rFonts w:eastAsiaTheme="minorHAnsi"/>
              <w:color w:val="000000"/>
              <w:sz w:val="23"/>
              <w:szCs w:val="23"/>
              <w:lang w:val="en-GB" w:eastAsia="en-US"/>
            </w:rPr>
          </w:rPrChange>
        </w:rPr>
      </w:pPr>
      <w:r w:rsidRPr="00BD7ECE">
        <w:rPr>
          <w:rFonts w:eastAsiaTheme="minorHAnsi"/>
          <w:color w:val="000000"/>
          <w:sz w:val="23"/>
          <w:szCs w:val="23"/>
          <w:lang w:val="es-ES" w:eastAsia="en-US"/>
          <w:rPrChange w:id="27" w:author="Stephen Brooks" w:date="2022-04-21T15:54:00Z">
            <w:rPr>
              <w:rFonts w:eastAsiaTheme="minorHAnsi"/>
              <w:color w:val="000000"/>
              <w:sz w:val="23"/>
              <w:szCs w:val="23"/>
              <w:lang w:val="en-GB" w:eastAsia="en-US"/>
            </w:rPr>
          </w:rPrChange>
        </w:rPr>
        <w:t xml:space="preserve"> </w:t>
      </w:r>
      <w:r w:rsidRPr="00565895">
        <w:rPr>
          <w:rFonts w:eastAsiaTheme="minorHAnsi"/>
          <w:color w:val="000000"/>
          <w:sz w:val="23"/>
          <w:szCs w:val="23"/>
          <w:lang w:val="es-ES" w:eastAsia="en-US"/>
          <w:rPrChange w:id="28" w:author="Stephen Brooks" w:date="2022-04-21T09:21:00Z">
            <w:rPr>
              <w:rFonts w:eastAsiaTheme="minorHAnsi"/>
              <w:color w:val="000000"/>
              <w:sz w:val="23"/>
              <w:szCs w:val="23"/>
              <w:lang w:val="en-GB" w:eastAsia="en-US"/>
            </w:rPr>
          </w:rPrChange>
        </w:rPr>
        <w:t xml:space="preserve">7.2.3 SUS </w:t>
      </w:r>
      <w:proofErr w:type="spellStart"/>
      <w:r w:rsidRPr="00565895">
        <w:rPr>
          <w:rFonts w:eastAsiaTheme="minorHAnsi"/>
          <w:color w:val="000000"/>
          <w:sz w:val="23"/>
          <w:szCs w:val="23"/>
          <w:lang w:val="es-ES" w:eastAsia="en-US"/>
          <w:rPrChange w:id="29"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30"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31"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32" w:author="Stephen Brooks" w:date="2022-04-21T09:21:00Z">
            <w:rPr>
              <w:rFonts w:eastAsiaTheme="minorHAnsi"/>
              <w:color w:val="000000"/>
              <w:sz w:val="23"/>
              <w:szCs w:val="23"/>
              <w:lang w:val="en-GB" w:eastAsia="en-US"/>
            </w:rPr>
          </w:rPrChange>
        </w:rPr>
        <w:t>………………….. 93</w:t>
      </w:r>
    </w:p>
    <w:p w14:paraId="1179C66D" w14:textId="77777777" w:rsidR="00B71065" w:rsidRPr="00BD7ECE" w:rsidRDefault="00B71065" w:rsidP="00B71065">
      <w:pPr>
        <w:autoSpaceDE w:val="0"/>
        <w:autoSpaceDN w:val="0"/>
        <w:adjustRightInd w:val="0"/>
        <w:spacing w:line="360" w:lineRule="auto"/>
        <w:ind w:left="720" w:firstLine="720"/>
        <w:rPr>
          <w:rFonts w:eastAsiaTheme="minorHAnsi"/>
          <w:color w:val="000000"/>
          <w:sz w:val="23"/>
          <w:szCs w:val="23"/>
          <w:lang w:eastAsia="en-US"/>
          <w:rPrChange w:id="33" w:author="Stephen Brooks" w:date="2022-04-21T15:54:00Z">
            <w:rPr>
              <w:rFonts w:eastAsiaTheme="minorHAnsi"/>
              <w:color w:val="000000"/>
              <w:sz w:val="23"/>
              <w:szCs w:val="23"/>
              <w:lang w:val="en-GB" w:eastAsia="en-US"/>
            </w:rPr>
          </w:rPrChange>
        </w:rPr>
      </w:pPr>
      <w:r w:rsidRPr="00565895">
        <w:rPr>
          <w:rFonts w:eastAsiaTheme="minorHAnsi"/>
          <w:color w:val="000000"/>
          <w:sz w:val="23"/>
          <w:szCs w:val="23"/>
          <w:lang w:val="es-ES" w:eastAsia="en-US"/>
          <w:rPrChange w:id="34" w:author="Stephen Brooks" w:date="2022-04-21T09:21:00Z">
            <w:rPr>
              <w:rFonts w:eastAsiaTheme="minorHAnsi"/>
              <w:color w:val="000000"/>
              <w:sz w:val="23"/>
              <w:szCs w:val="23"/>
              <w:lang w:val="en-GB" w:eastAsia="en-US"/>
            </w:rPr>
          </w:rPrChange>
        </w:rPr>
        <w:t xml:space="preserve">7.2.4 NASA-TLX </w:t>
      </w:r>
      <w:proofErr w:type="spellStart"/>
      <w:r w:rsidRPr="00565895">
        <w:rPr>
          <w:rFonts w:eastAsiaTheme="minorHAnsi"/>
          <w:color w:val="000000"/>
          <w:sz w:val="23"/>
          <w:szCs w:val="23"/>
          <w:lang w:val="es-ES" w:eastAsia="en-US"/>
          <w:rPrChange w:id="35" w:author="Stephen Brooks" w:date="2022-04-21T09:21:00Z">
            <w:rPr>
              <w:rFonts w:eastAsiaTheme="minorHAnsi"/>
              <w:color w:val="000000"/>
              <w:sz w:val="23"/>
              <w:szCs w:val="23"/>
              <w:lang w:val="en-GB" w:eastAsia="en-US"/>
            </w:rPr>
          </w:rPrChange>
        </w:rPr>
        <w:t>Results</w:t>
      </w:r>
      <w:proofErr w:type="spellEnd"/>
      <w:r w:rsidRPr="00565895">
        <w:rPr>
          <w:rFonts w:eastAsiaTheme="minorHAnsi"/>
          <w:color w:val="000000"/>
          <w:sz w:val="23"/>
          <w:szCs w:val="23"/>
          <w:lang w:val="es-ES" w:eastAsia="en-US"/>
          <w:rPrChange w:id="36" w:author="Stephen Brooks" w:date="2022-04-21T09:21:00Z">
            <w:rPr>
              <w:rFonts w:eastAsiaTheme="minorHAnsi"/>
              <w:color w:val="000000"/>
              <w:sz w:val="23"/>
              <w:szCs w:val="23"/>
              <w:lang w:val="en-GB" w:eastAsia="en-US"/>
            </w:rPr>
          </w:rPrChange>
        </w:rPr>
        <w:t xml:space="preserve"> ……………………………</w:t>
      </w:r>
      <w:proofErr w:type="gramStart"/>
      <w:r w:rsidRPr="00565895">
        <w:rPr>
          <w:rFonts w:eastAsiaTheme="minorHAnsi"/>
          <w:color w:val="000000"/>
          <w:sz w:val="23"/>
          <w:szCs w:val="23"/>
          <w:lang w:val="es-ES" w:eastAsia="en-US"/>
          <w:rPrChange w:id="37" w:author="Stephen Brooks" w:date="2022-04-21T09:21:00Z">
            <w:rPr>
              <w:rFonts w:eastAsiaTheme="minorHAnsi"/>
              <w:color w:val="000000"/>
              <w:sz w:val="23"/>
              <w:szCs w:val="23"/>
              <w:lang w:val="en-GB" w:eastAsia="en-US"/>
            </w:rPr>
          </w:rPrChange>
        </w:rPr>
        <w:t>…….</w:t>
      </w:r>
      <w:proofErr w:type="gramEnd"/>
      <w:r w:rsidRPr="00565895">
        <w:rPr>
          <w:rFonts w:eastAsiaTheme="minorHAnsi"/>
          <w:color w:val="000000"/>
          <w:sz w:val="23"/>
          <w:szCs w:val="23"/>
          <w:lang w:val="es-ES" w:eastAsia="en-US"/>
          <w:rPrChange w:id="38" w:author="Stephen Brooks" w:date="2022-04-21T09:21:00Z">
            <w:rPr>
              <w:rFonts w:eastAsiaTheme="minorHAnsi"/>
              <w:color w:val="000000"/>
              <w:sz w:val="23"/>
              <w:szCs w:val="23"/>
              <w:lang w:val="en-GB" w:eastAsia="en-US"/>
            </w:rPr>
          </w:rPrChange>
        </w:rPr>
        <w:t xml:space="preserve">………………….. </w:t>
      </w:r>
      <w:r w:rsidRPr="00BD7ECE">
        <w:rPr>
          <w:rFonts w:eastAsiaTheme="minorHAnsi"/>
          <w:color w:val="000000"/>
          <w:sz w:val="23"/>
          <w:szCs w:val="23"/>
          <w:lang w:eastAsia="en-US"/>
          <w:rPrChange w:id="39" w:author="Stephen Brooks" w:date="2022-04-21T15:54:00Z">
            <w:rPr>
              <w:rFonts w:eastAsiaTheme="minorHAnsi"/>
              <w:color w:val="000000"/>
              <w:sz w:val="23"/>
              <w:szCs w:val="23"/>
              <w:lang w:val="en-GB" w:eastAsia="en-US"/>
            </w:rPr>
          </w:rPrChange>
        </w:rPr>
        <w:t>95</w:t>
      </w:r>
    </w:p>
    <w:p w14:paraId="07BDF3A1"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User Comments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1D382B87"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97</w:t>
      </w:r>
    </w:p>
    <w:p w14:paraId="0EEA8AD3" w14:textId="77777777" w:rsidR="00B71065" w:rsidRDefault="00B71065" w:rsidP="00B71065">
      <w:pPr>
        <w:autoSpaceDE w:val="0"/>
        <w:autoSpaceDN w:val="0"/>
        <w:adjustRightInd w:val="0"/>
        <w:spacing w:line="360" w:lineRule="auto"/>
        <w:rPr>
          <w:rFonts w:eastAsiaTheme="minorHAnsi"/>
          <w:color w:val="000000"/>
          <w:sz w:val="23"/>
          <w:szCs w:val="23"/>
          <w:lang w:val="en-GB" w:eastAsia="en-US"/>
        </w:rPr>
      </w:pPr>
    </w:p>
    <w:p w14:paraId="56DC7DA5" w14:textId="77777777" w:rsidR="00B71065" w:rsidRDefault="00B71065" w:rsidP="00B71065">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 98</w:t>
      </w:r>
    </w:p>
    <w:p w14:paraId="63CCF73C" w14:textId="77777777" w:rsidR="00B71065" w:rsidRDefault="00B71065" w:rsidP="00B71065">
      <w:pPr>
        <w:autoSpaceDE w:val="0"/>
        <w:autoSpaceDN w:val="0"/>
        <w:adjustRightInd w:val="0"/>
        <w:spacing w:line="360" w:lineRule="auto"/>
        <w:ind w:left="720"/>
        <w:rPr>
          <w:rFonts w:eastAsiaTheme="minorHAnsi"/>
          <w:color w:val="000000"/>
          <w:sz w:val="23"/>
          <w:szCs w:val="23"/>
          <w:lang w:val="en-GB" w:eastAsia="en-US"/>
        </w:rPr>
      </w:pPr>
    </w:p>
    <w:p w14:paraId="49359FE6" w14:textId="77777777" w:rsidR="00B71065" w:rsidRDefault="00B71065" w:rsidP="00B71065">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 99</w:t>
      </w:r>
    </w:p>
    <w:p w14:paraId="294411F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105</w:t>
      </w:r>
    </w:p>
    <w:p w14:paraId="33733C81"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121</w:t>
      </w:r>
    </w:p>
    <w:p w14:paraId="66E4E4A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124</w:t>
      </w:r>
    </w:p>
    <w:p w14:paraId="7625831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125</w:t>
      </w:r>
    </w:p>
    <w:p w14:paraId="1822AC5A"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126</w:t>
      </w:r>
    </w:p>
    <w:p w14:paraId="053AA59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 126</w:t>
      </w:r>
    </w:p>
    <w:p w14:paraId="35EEF10A"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0"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 xml:space="preserve">E.2 </w:t>
      </w:r>
      <w:r>
        <w:rPr>
          <w:rFonts w:eastAsiaTheme="minorHAnsi"/>
          <w:color w:val="000000"/>
          <w:sz w:val="23"/>
          <w:szCs w:val="23"/>
          <w:lang w:val="en-GB" w:eastAsia="en-US"/>
        </w:rPr>
        <w:tab/>
        <w:t xml:space="preserve">Example of CA + Bubble ……………………………………………………. </w:t>
      </w:r>
      <w:r w:rsidRPr="00565895">
        <w:rPr>
          <w:rFonts w:eastAsiaTheme="minorHAnsi"/>
          <w:color w:val="000000"/>
          <w:sz w:val="23"/>
          <w:szCs w:val="23"/>
          <w:lang w:val="fr-FR" w:eastAsia="en-US"/>
          <w:rPrChange w:id="41" w:author="Stephen Brooks" w:date="2022-04-21T09:21:00Z">
            <w:rPr>
              <w:rFonts w:eastAsiaTheme="minorHAnsi"/>
              <w:color w:val="000000"/>
              <w:sz w:val="23"/>
              <w:szCs w:val="23"/>
              <w:lang w:val="en-GB" w:eastAsia="en-US"/>
            </w:rPr>
          </w:rPrChange>
        </w:rPr>
        <w:t>130</w:t>
      </w:r>
    </w:p>
    <w:p w14:paraId="2AA1D10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42" w:author="Stephen Brooks" w:date="2022-04-21T09:21:00Z">
            <w:rPr>
              <w:rFonts w:eastAsiaTheme="minorHAnsi"/>
              <w:color w:val="000000"/>
              <w:sz w:val="23"/>
              <w:szCs w:val="23"/>
              <w:lang w:val="en-GB" w:eastAsia="en-US"/>
            </w:rPr>
          </w:rPrChange>
        </w:rPr>
        <w:tab/>
        <w:t>E.3</w:t>
      </w:r>
      <w:r w:rsidRPr="00565895">
        <w:rPr>
          <w:rFonts w:eastAsiaTheme="minorHAnsi"/>
          <w:color w:val="000000"/>
          <w:sz w:val="23"/>
          <w:szCs w:val="23"/>
          <w:lang w:val="fr-FR" w:eastAsia="en-US"/>
          <w:rPrChange w:id="43" w:author="Stephen Brooks" w:date="2022-04-21T09:21:00Z">
            <w:rPr>
              <w:rFonts w:eastAsiaTheme="minorHAnsi"/>
              <w:color w:val="000000"/>
              <w:sz w:val="23"/>
              <w:szCs w:val="23"/>
              <w:lang w:val="en-GB" w:eastAsia="en-US"/>
            </w:rPr>
          </w:rPrChange>
        </w:rPr>
        <w:tab/>
        <w:t xml:space="preserve">Questionnaire on CA + </w:t>
      </w:r>
      <w:proofErr w:type="spellStart"/>
      <w:r w:rsidRPr="00565895">
        <w:rPr>
          <w:rFonts w:eastAsiaTheme="minorHAnsi"/>
          <w:color w:val="000000"/>
          <w:sz w:val="23"/>
          <w:szCs w:val="23"/>
          <w:lang w:val="fr-FR" w:eastAsia="en-US"/>
          <w:rPrChange w:id="44" w:author="Stephen Brooks" w:date="2022-04-21T09:21:00Z">
            <w:rPr>
              <w:rFonts w:eastAsiaTheme="minorHAnsi"/>
              <w:color w:val="000000"/>
              <w:sz w:val="23"/>
              <w:szCs w:val="23"/>
              <w:lang w:val="en-GB" w:eastAsia="en-US"/>
            </w:rPr>
          </w:rPrChange>
        </w:rPr>
        <w:t>Bubble</w:t>
      </w:r>
      <w:proofErr w:type="spellEnd"/>
      <w:r w:rsidRPr="00565895">
        <w:rPr>
          <w:rFonts w:eastAsiaTheme="minorHAnsi"/>
          <w:color w:val="000000"/>
          <w:sz w:val="23"/>
          <w:szCs w:val="23"/>
          <w:lang w:val="fr-FR" w:eastAsia="en-US"/>
          <w:rPrChange w:id="45"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131</w:t>
      </w:r>
    </w:p>
    <w:p w14:paraId="1CDD669E"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46"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E.4</w:t>
      </w:r>
      <w:r>
        <w:rPr>
          <w:rFonts w:eastAsiaTheme="minorHAnsi"/>
          <w:color w:val="000000"/>
          <w:sz w:val="23"/>
          <w:szCs w:val="23"/>
          <w:lang w:val="en-GB" w:eastAsia="en-US"/>
        </w:rPr>
        <w:tab/>
        <w:t xml:space="preserve">Example of VSUP + Bubble ………………………………………………… </w:t>
      </w:r>
      <w:r w:rsidRPr="00565895">
        <w:rPr>
          <w:rFonts w:eastAsiaTheme="minorHAnsi"/>
          <w:color w:val="000000"/>
          <w:sz w:val="23"/>
          <w:szCs w:val="23"/>
          <w:lang w:val="fr-FR" w:eastAsia="en-US"/>
          <w:rPrChange w:id="47" w:author="Stephen Brooks" w:date="2022-04-21T09:21:00Z">
            <w:rPr>
              <w:rFonts w:eastAsiaTheme="minorHAnsi"/>
              <w:color w:val="000000"/>
              <w:sz w:val="23"/>
              <w:szCs w:val="23"/>
              <w:lang w:val="en-GB" w:eastAsia="en-US"/>
            </w:rPr>
          </w:rPrChange>
        </w:rPr>
        <w:t>133</w:t>
      </w:r>
    </w:p>
    <w:p w14:paraId="74B68A2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48" w:author="Stephen Brooks" w:date="2022-04-21T09:21:00Z">
            <w:rPr>
              <w:rFonts w:eastAsiaTheme="minorHAnsi"/>
              <w:color w:val="000000"/>
              <w:sz w:val="23"/>
              <w:szCs w:val="23"/>
              <w:lang w:val="en-GB" w:eastAsia="en-US"/>
            </w:rPr>
          </w:rPrChange>
        </w:rPr>
        <w:lastRenderedPageBreak/>
        <w:tab/>
        <w:t>E.5</w:t>
      </w:r>
      <w:r w:rsidRPr="00565895">
        <w:rPr>
          <w:rFonts w:eastAsiaTheme="minorHAnsi"/>
          <w:color w:val="000000"/>
          <w:sz w:val="23"/>
          <w:szCs w:val="23"/>
          <w:lang w:val="fr-FR" w:eastAsia="en-US"/>
          <w:rPrChange w:id="49" w:author="Stephen Brooks" w:date="2022-04-21T09:21:00Z">
            <w:rPr>
              <w:rFonts w:eastAsiaTheme="minorHAnsi"/>
              <w:color w:val="000000"/>
              <w:sz w:val="23"/>
              <w:szCs w:val="23"/>
              <w:lang w:val="en-GB" w:eastAsia="en-US"/>
            </w:rPr>
          </w:rPrChange>
        </w:rPr>
        <w:tab/>
        <w:t xml:space="preserve">Questionnaire on VSUP + </w:t>
      </w:r>
      <w:proofErr w:type="spellStart"/>
      <w:r w:rsidRPr="00565895">
        <w:rPr>
          <w:rFonts w:eastAsiaTheme="minorHAnsi"/>
          <w:color w:val="000000"/>
          <w:sz w:val="23"/>
          <w:szCs w:val="23"/>
          <w:lang w:val="fr-FR" w:eastAsia="en-US"/>
          <w:rPrChange w:id="50" w:author="Stephen Brooks" w:date="2022-04-21T09:21:00Z">
            <w:rPr>
              <w:rFonts w:eastAsiaTheme="minorHAnsi"/>
              <w:color w:val="000000"/>
              <w:sz w:val="23"/>
              <w:szCs w:val="23"/>
              <w:lang w:val="en-GB" w:eastAsia="en-US"/>
            </w:rPr>
          </w:rPrChange>
        </w:rPr>
        <w:t>Bubble</w:t>
      </w:r>
      <w:proofErr w:type="spellEnd"/>
      <w:r w:rsidRPr="00565895">
        <w:rPr>
          <w:rFonts w:eastAsiaTheme="minorHAnsi"/>
          <w:color w:val="000000"/>
          <w:sz w:val="23"/>
          <w:szCs w:val="23"/>
          <w:lang w:val="fr-FR" w:eastAsia="en-US"/>
          <w:rPrChange w:id="51"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134</w:t>
      </w:r>
    </w:p>
    <w:p w14:paraId="19DEA9FA" w14:textId="62C766DD"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52"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ins w:id="53" w:author="Rashid Islam" w:date="2022-04-22T00:38:00Z">
        <w:r w:rsidR="00937E8A">
          <w:rPr>
            <w:rFonts w:eastAsiaTheme="minorHAnsi"/>
            <w:color w:val="000000"/>
            <w:sz w:val="23"/>
            <w:szCs w:val="23"/>
            <w:lang w:val="en-GB" w:eastAsia="en-US"/>
          </w:rPr>
          <w:t>.</w:t>
        </w:r>
      </w:ins>
      <w:r>
        <w:rPr>
          <w:rFonts w:eastAsiaTheme="minorHAnsi"/>
          <w:color w:val="000000"/>
          <w:sz w:val="23"/>
          <w:szCs w:val="23"/>
          <w:lang w:val="en-GB" w:eastAsia="en-US"/>
        </w:rPr>
        <w:t xml:space="preserve">… </w:t>
      </w:r>
      <w:r w:rsidRPr="00565895">
        <w:rPr>
          <w:rFonts w:eastAsiaTheme="minorHAnsi"/>
          <w:color w:val="000000"/>
          <w:sz w:val="23"/>
          <w:szCs w:val="23"/>
          <w:lang w:val="fr-FR" w:eastAsia="en-US"/>
          <w:rPrChange w:id="54" w:author="Stephen Brooks" w:date="2022-04-21T09:21:00Z">
            <w:rPr>
              <w:rFonts w:eastAsiaTheme="minorHAnsi"/>
              <w:color w:val="000000"/>
              <w:sz w:val="23"/>
              <w:szCs w:val="23"/>
              <w:lang w:val="en-GB" w:eastAsia="en-US"/>
            </w:rPr>
          </w:rPrChange>
        </w:rPr>
        <w:t>136</w:t>
      </w:r>
    </w:p>
    <w:p w14:paraId="0E2B8B1A" w14:textId="77777777" w:rsidR="00B71065" w:rsidRDefault="00B71065" w:rsidP="00B71065">
      <w:pPr>
        <w:autoSpaceDE w:val="0"/>
        <w:autoSpaceDN w:val="0"/>
        <w:adjustRightInd w:val="0"/>
        <w:spacing w:line="480" w:lineRule="auto"/>
        <w:ind w:firstLine="720"/>
        <w:rPr>
          <w:rFonts w:eastAsiaTheme="minorHAnsi"/>
          <w:color w:val="000000"/>
          <w:sz w:val="23"/>
          <w:szCs w:val="23"/>
          <w:lang w:val="en-GB" w:eastAsia="en-US"/>
        </w:rPr>
      </w:pPr>
      <w:r w:rsidRPr="00565895">
        <w:rPr>
          <w:rFonts w:eastAsiaTheme="minorHAnsi"/>
          <w:color w:val="000000"/>
          <w:sz w:val="23"/>
          <w:szCs w:val="23"/>
          <w:lang w:val="fr-FR" w:eastAsia="en-US"/>
          <w:rPrChange w:id="55" w:author="Stephen Brooks" w:date="2022-04-21T09:21:00Z">
            <w:rPr>
              <w:rFonts w:eastAsiaTheme="minorHAnsi"/>
              <w:color w:val="000000"/>
              <w:sz w:val="23"/>
              <w:szCs w:val="23"/>
              <w:lang w:val="en-GB" w:eastAsia="en-US"/>
            </w:rPr>
          </w:rPrChange>
        </w:rPr>
        <w:t>E.7</w:t>
      </w:r>
      <w:r w:rsidRPr="00565895">
        <w:rPr>
          <w:rFonts w:eastAsiaTheme="minorHAnsi"/>
          <w:color w:val="000000"/>
          <w:sz w:val="23"/>
          <w:szCs w:val="23"/>
          <w:lang w:val="fr-FR" w:eastAsia="en-US"/>
          <w:rPrChange w:id="56" w:author="Stephen Brooks" w:date="2022-04-21T09:21:00Z">
            <w:rPr>
              <w:rFonts w:eastAsiaTheme="minorHAnsi"/>
              <w:color w:val="000000"/>
              <w:sz w:val="23"/>
              <w:szCs w:val="23"/>
              <w:lang w:val="en-GB" w:eastAsia="en-US"/>
            </w:rPr>
          </w:rPrChange>
        </w:rPr>
        <w:tab/>
        <w:t xml:space="preserve">Questionnaire on CA + </w:t>
      </w:r>
      <w:proofErr w:type="spellStart"/>
      <w:r w:rsidRPr="00565895">
        <w:rPr>
          <w:rFonts w:eastAsiaTheme="minorHAnsi"/>
          <w:color w:val="000000"/>
          <w:sz w:val="23"/>
          <w:szCs w:val="23"/>
          <w:lang w:val="fr-FR" w:eastAsia="en-US"/>
          <w:rPrChange w:id="57"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58"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137</w:t>
      </w:r>
    </w:p>
    <w:p w14:paraId="37842F86" w14:textId="77777777" w:rsidR="00B71065" w:rsidRPr="00565895" w:rsidRDefault="00B71065" w:rsidP="00B71065">
      <w:pPr>
        <w:autoSpaceDE w:val="0"/>
        <w:autoSpaceDN w:val="0"/>
        <w:adjustRightInd w:val="0"/>
        <w:spacing w:line="480" w:lineRule="auto"/>
        <w:rPr>
          <w:rFonts w:eastAsiaTheme="minorHAnsi"/>
          <w:color w:val="000000"/>
          <w:sz w:val="23"/>
          <w:szCs w:val="23"/>
          <w:lang w:val="fr-FR" w:eastAsia="en-US"/>
          <w:rPrChange w:id="59" w:author="Stephen Brooks" w:date="2022-04-21T09:21:00Z">
            <w:rPr>
              <w:rFonts w:eastAsiaTheme="minorHAnsi"/>
              <w:color w:val="000000"/>
              <w:sz w:val="23"/>
              <w:szCs w:val="23"/>
              <w:lang w:val="en-GB" w:eastAsia="en-US"/>
            </w:rPr>
          </w:rPrChange>
        </w:rPr>
      </w:pPr>
      <w:r>
        <w:rPr>
          <w:rFonts w:eastAsiaTheme="minorHAnsi"/>
          <w:color w:val="000000"/>
          <w:sz w:val="23"/>
          <w:szCs w:val="23"/>
          <w:lang w:val="en-GB" w:eastAsia="en-US"/>
        </w:rPr>
        <w:tab/>
        <w:t>E.8</w:t>
      </w:r>
      <w:r>
        <w:rPr>
          <w:rFonts w:eastAsiaTheme="minorHAnsi"/>
          <w:color w:val="000000"/>
          <w:sz w:val="23"/>
          <w:szCs w:val="23"/>
          <w:lang w:val="en-GB" w:eastAsia="en-US"/>
        </w:rPr>
        <w:tab/>
        <w:t xml:space="preserve">Example of VSUP + Grid …………………………………………………… </w:t>
      </w:r>
      <w:r w:rsidRPr="00565895">
        <w:rPr>
          <w:rFonts w:eastAsiaTheme="minorHAnsi"/>
          <w:color w:val="000000"/>
          <w:sz w:val="23"/>
          <w:szCs w:val="23"/>
          <w:lang w:val="fr-FR" w:eastAsia="en-US"/>
          <w:rPrChange w:id="60" w:author="Stephen Brooks" w:date="2022-04-21T09:21:00Z">
            <w:rPr>
              <w:rFonts w:eastAsiaTheme="minorHAnsi"/>
              <w:color w:val="000000"/>
              <w:sz w:val="23"/>
              <w:szCs w:val="23"/>
              <w:lang w:val="en-GB" w:eastAsia="en-US"/>
            </w:rPr>
          </w:rPrChange>
        </w:rPr>
        <w:t>139</w:t>
      </w:r>
    </w:p>
    <w:p w14:paraId="652001AB"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sidRPr="00565895">
        <w:rPr>
          <w:rFonts w:eastAsiaTheme="minorHAnsi"/>
          <w:color w:val="000000"/>
          <w:sz w:val="23"/>
          <w:szCs w:val="23"/>
          <w:lang w:val="fr-FR" w:eastAsia="en-US"/>
          <w:rPrChange w:id="61" w:author="Stephen Brooks" w:date="2022-04-21T09:21:00Z">
            <w:rPr>
              <w:rFonts w:eastAsiaTheme="minorHAnsi"/>
              <w:color w:val="000000"/>
              <w:sz w:val="23"/>
              <w:szCs w:val="23"/>
              <w:lang w:val="en-GB" w:eastAsia="en-US"/>
            </w:rPr>
          </w:rPrChange>
        </w:rPr>
        <w:tab/>
        <w:t>E.9</w:t>
      </w:r>
      <w:r w:rsidRPr="00565895">
        <w:rPr>
          <w:rFonts w:eastAsiaTheme="minorHAnsi"/>
          <w:color w:val="000000"/>
          <w:sz w:val="23"/>
          <w:szCs w:val="23"/>
          <w:lang w:val="fr-FR" w:eastAsia="en-US"/>
          <w:rPrChange w:id="62" w:author="Stephen Brooks" w:date="2022-04-21T09:21:00Z">
            <w:rPr>
              <w:rFonts w:eastAsiaTheme="minorHAnsi"/>
              <w:color w:val="000000"/>
              <w:sz w:val="23"/>
              <w:szCs w:val="23"/>
              <w:lang w:val="en-GB" w:eastAsia="en-US"/>
            </w:rPr>
          </w:rPrChange>
        </w:rPr>
        <w:tab/>
        <w:t xml:space="preserve">Questionnaire on VSUP + </w:t>
      </w:r>
      <w:proofErr w:type="spellStart"/>
      <w:r w:rsidRPr="00565895">
        <w:rPr>
          <w:rFonts w:eastAsiaTheme="minorHAnsi"/>
          <w:color w:val="000000"/>
          <w:sz w:val="23"/>
          <w:szCs w:val="23"/>
          <w:lang w:val="fr-FR" w:eastAsia="en-US"/>
          <w:rPrChange w:id="63" w:author="Stephen Brooks" w:date="2022-04-21T09:21:00Z">
            <w:rPr>
              <w:rFonts w:eastAsiaTheme="minorHAnsi"/>
              <w:color w:val="000000"/>
              <w:sz w:val="23"/>
              <w:szCs w:val="23"/>
              <w:lang w:val="en-GB" w:eastAsia="en-US"/>
            </w:rPr>
          </w:rPrChange>
        </w:rPr>
        <w:t>Grid</w:t>
      </w:r>
      <w:proofErr w:type="spellEnd"/>
      <w:r w:rsidRPr="00565895">
        <w:rPr>
          <w:rFonts w:eastAsiaTheme="minorHAnsi"/>
          <w:color w:val="000000"/>
          <w:sz w:val="23"/>
          <w:szCs w:val="23"/>
          <w:lang w:val="fr-FR" w:eastAsia="en-US"/>
          <w:rPrChange w:id="64" w:author="Stephen Brooks" w:date="2022-04-21T09:21:00Z">
            <w:rPr>
              <w:rFonts w:eastAsiaTheme="minorHAnsi"/>
              <w:color w:val="000000"/>
              <w:sz w:val="23"/>
              <w:szCs w:val="23"/>
              <w:lang w:val="en-GB" w:eastAsia="en-US"/>
            </w:rPr>
          </w:rPrChange>
        </w:rPr>
        <w:t xml:space="preserve"> ……………………………………………... </w:t>
      </w:r>
      <w:r>
        <w:rPr>
          <w:rFonts w:eastAsiaTheme="minorHAnsi"/>
          <w:color w:val="000000"/>
          <w:sz w:val="23"/>
          <w:szCs w:val="23"/>
          <w:lang w:val="en-GB" w:eastAsia="en-US"/>
        </w:rPr>
        <w:t>140</w:t>
      </w:r>
    </w:p>
    <w:p w14:paraId="17ECDCBB" w14:textId="77777777" w:rsidR="00B71065" w:rsidRDefault="00B71065" w:rsidP="00B71065">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r>
        <w:rPr>
          <w:color w:val="000000" w:themeColor="text1"/>
        </w:rPr>
        <w:t xml:space="preserve"> 142</w:t>
      </w:r>
    </w:p>
    <w:p w14:paraId="74DCC314" w14:textId="77777777" w:rsidR="00B71065" w:rsidRDefault="00B71065" w:rsidP="00B71065">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w:t>
      </w:r>
      <w:proofErr w:type="gramStart"/>
      <w:r>
        <w:rPr>
          <w:color w:val="000000" w:themeColor="text1"/>
        </w:rPr>
        <w:t>…..</w:t>
      </w:r>
      <w:proofErr w:type="gramEnd"/>
      <w:r>
        <w:rPr>
          <w:color w:val="000000" w:themeColor="text1"/>
        </w:rPr>
        <w:t xml:space="preserve"> 143</w:t>
      </w:r>
    </w:p>
    <w:p w14:paraId="5434CB9A" w14:textId="77777777" w:rsidR="00B71065" w:rsidRDefault="00B71065" w:rsidP="00B71065">
      <w:pPr>
        <w:autoSpaceDE w:val="0"/>
        <w:autoSpaceDN w:val="0"/>
        <w:adjustRightInd w:val="0"/>
        <w:spacing w:line="480" w:lineRule="auto"/>
        <w:rPr>
          <w:color w:val="000000" w:themeColor="text1"/>
        </w:rPr>
      </w:pPr>
    </w:p>
    <w:p w14:paraId="0873BE2C"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144</w:t>
      </w:r>
    </w:p>
    <w:p w14:paraId="5B534EB0"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150</w:t>
      </w:r>
    </w:p>
    <w:p w14:paraId="25FE9253"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151</w:t>
      </w:r>
    </w:p>
    <w:p w14:paraId="3240529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152</w:t>
      </w:r>
    </w:p>
    <w:p w14:paraId="68AC6B66"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39A12962"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76BD5BB5"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5974170E" w14:textId="77777777" w:rsidR="00B71065" w:rsidRDefault="00B71065" w:rsidP="00B71065">
      <w:pPr>
        <w:autoSpaceDE w:val="0"/>
        <w:autoSpaceDN w:val="0"/>
        <w:adjustRightInd w:val="0"/>
        <w:spacing w:line="480" w:lineRule="auto"/>
        <w:rPr>
          <w:rFonts w:eastAsiaTheme="minorHAnsi"/>
          <w:color w:val="000000"/>
          <w:sz w:val="23"/>
          <w:szCs w:val="23"/>
          <w:lang w:val="en-GB" w:eastAsia="en-US"/>
        </w:rPr>
      </w:pPr>
    </w:p>
    <w:p w14:paraId="55A547EE" w14:textId="77777777" w:rsidR="00B71065" w:rsidRDefault="00B71065" w:rsidP="00B71065">
      <w:pPr>
        <w:rPr>
          <w:rFonts w:eastAsiaTheme="minorHAnsi"/>
          <w:color w:val="000000"/>
          <w:sz w:val="23"/>
          <w:szCs w:val="23"/>
          <w:lang w:val="en-GB" w:eastAsia="en-US"/>
        </w:rPr>
      </w:pPr>
      <w:r>
        <w:rPr>
          <w:rFonts w:eastAsiaTheme="minorHAnsi"/>
          <w:color w:val="000000"/>
          <w:sz w:val="23"/>
          <w:szCs w:val="23"/>
          <w:lang w:val="en-GB" w:eastAsia="en-US"/>
        </w:rPr>
        <w:br w:type="page"/>
      </w:r>
    </w:p>
    <w:p w14:paraId="40C5591E" w14:textId="77777777" w:rsidR="00B71065" w:rsidRDefault="00B71065" w:rsidP="00B71065">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6DF89DB3" w14:textId="77777777" w:rsidR="00B71065" w:rsidRDefault="00B71065" w:rsidP="00B71065">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 30</w:t>
      </w:r>
    </w:p>
    <w:p w14:paraId="75C6D901" w14:textId="77777777" w:rsidR="00B71065" w:rsidRDefault="00B71065" w:rsidP="00B71065">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 31</w:t>
      </w:r>
    </w:p>
    <w:p w14:paraId="687FFAA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 45</w:t>
      </w:r>
    </w:p>
    <w:p w14:paraId="10C03CFA"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xml:space="preserve">  45</w:t>
      </w:r>
    </w:p>
    <w:p w14:paraId="486C14E4" w14:textId="7616402A" w:rsidR="00B71065" w:rsidRDefault="00B71065" w:rsidP="00E52D8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 46</w:t>
      </w:r>
      <w:r>
        <w:rPr>
          <w:rFonts w:ascii="Times" w:hAnsi="Times"/>
          <w:color w:val="000000" w:themeColor="text1"/>
          <w:lang w:val="en-US"/>
        </w:rPr>
        <w:br/>
        <w:t>Table 6.1</w:t>
      </w:r>
      <w:r>
        <w:rPr>
          <w:rFonts w:ascii="Times" w:hAnsi="Times"/>
          <w:color w:val="000000" w:themeColor="text1"/>
          <w:lang w:val="en-US"/>
        </w:rPr>
        <w:tab/>
        <w:t>Task Arrangement of user study …………………………………... 74</w:t>
      </w:r>
    </w:p>
    <w:p w14:paraId="756A3ED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84</w:t>
      </w:r>
    </w:p>
    <w:p w14:paraId="07FA0ABD"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 xml:space="preserve"> 85</w:t>
      </w:r>
    </w:p>
    <w:p w14:paraId="1E7AAA89"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 xml:space="preserve"> 86</w:t>
      </w:r>
    </w:p>
    <w:p w14:paraId="3C2EA3DB" w14:textId="4EA87D86" w:rsidR="00B71065" w:rsidRDefault="00B71065" w:rsidP="00B71065">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88</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88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91</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93</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xml:space="preserve">  95</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96</w:t>
      </w:r>
    </w:p>
    <w:p w14:paraId="6450E2C5" w14:textId="0F8EB8DB"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ins w:id="65" w:author="Stephen Brooks" w:date="2022-04-21T18:03:00Z">
        <w:r w:rsidR="00A37DA6">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 xml:space="preserve">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w:t>
      </w:r>
      <w:del w:id="66"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67"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……152</w:t>
      </w:r>
    </w:p>
    <w:p w14:paraId="0E189415" w14:textId="77777777" w:rsidR="00B71065" w:rsidRDefault="00B71065" w:rsidP="00B71065">
      <w:pPr>
        <w:ind w:firstLine="720"/>
        <w:rPr>
          <w:rFonts w:ascii="Times" w:hAnsi="Times"/>
          <w:color w:val="000000" w:themeColor="text1"/>
          <w:sz w:val="23"/>
          <w:szCs w:val="23"/>
          <w:shd w:val="clear" w:color="auto" w:fill="FFFFFF"/>
          <w:lang w:val="en-US"/>
        </w:rPr>
      </w:pPr>
    </w:p>
    <w:p w14:paraId="5FF5AE69" w14:textId="715663ED"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I.2: </w:t>
      </w:r>
      <w:ins w:id="68"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Questionnaire Raw Scores of CA vs VSUP ……………</w:t>
      </w:r>
      <w:del w:id="69"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ins w:id="70" w:author="Stephen Brooks" w:date="2022-04-21T18:04:00Z">
        <w:r w:rsidR="0032672A">
          <w:rPr>
            <w:rFonts w:ascii="Times" w:hAnsi="Times"/>
            <w:color w:val="000000" w:themeColor="text1"/>
            <w:sz w:val="23"/>
            <w:szCs w:val="23"/>
            <w:shd w:val="clear" w:color="auto" w:fill="FFFFFF"/>
            <w:lang w:val="en-US"/>
          </w:rPr>
          <w:t>.</w:t>
        </w:r>
      </w:ins>
      <w:r>
        <w:rPr>
          <w:rFonts w:ascii="Times" w:hAnsi="Times"/>
          <w:color w:val="000000" w:themeColor="text1"/>
          <w:sz w:val="23"/>
          <w:szCs w:val="23"/>
          <w:shd w:val="clear" w:color="auto" w:fill="FFFFFF"/>
          <w:lang w:val="en-US"/>
        </w:rPr>
        <w:t>……....…153</w:t>
      </w:r>
    </w:p>
    <w:p w14:paraId="6F30E89B" w14:textId="77777777" w:rsidR="00B71065" w:rsidRDefault="00B71065" w:rsidP="00B71065">
      <w:pPr>
        <w:ind w:firstLine="720"/>
        <w:rPr>
          <w:rFonts w:ascii="Times" w:hAnsi="Times"/>
          <w:color w:val="000000" w:themeColor="text1"/>
          <w:sz w:val="23"/>
          <w:szCs w:val="23"/>
          <w:shd w:val="clear" w:color="auto" w:fill="FFFFFF"/>
          <w:lang w:val="en-US"/>
        </w:rPr>
      </w:pPr>
    </w:p>
    <w:p w14:paraId="425862D1" w14:textId="32F9057F"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ins w:id="71"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CA ………………………….</w:t>
      </w:r>
      <w:del w:id="72"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…154</w:t>
      </w:r>
    </w:p>
    <w:p w14:paraId="53D3C3F7" w14:textId="77777777" w:rsidR="00B71065" w:rsidRDefault="00B71065" w:rsidP="00B71065">
      <w:pPr>
        <w:ind w:firstLine="720"/>
        <w:rPr>
          <w:rFonts w:ascii="Times" w:hAnsi="Times"/>
          <w:color w:val="000000" w:themeColor="text1"/>
          <w:sz w:val="23"/>
          <w:szCs w:val="23"/>
          <w:shd w:val="clear" w:color="auto" w:fill="FFFFFF"/>
          <w:lang w:val="en-US"/>
        </w:rPr>
      </w:pPr>
    </w:p>
    <w:p w14:paraId="7E11C4FA" w14:textId="34613082"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ins w:id="73"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SUS Raw Scores for VSUP ……………………</w:t>
      </w:r>
      <w:proofErr w:type="gramStart"/>
      <w:r>
        <w:rPr>
          <w:rFonts w:ascii="Times" w:hAnsi="Times"/>
          <w:color w:val="000000" w:themeColor="text1"/>
          <w:sz w:val="23"/>
          <w:szCs w:val="23"/>
          <w:shd w:val="clear" w:color="auto" w:fill="FFFFFF"/>
          <w:lang w:val="en-US"/>
        </w:rPr>
        <w:t>….…</w:t>
      </w:r>
      <w:ins w:id="74" w:author="Stephen Brooks" w:date="2022-04-21T18:04:00Z">
        <w:r w:rsidR="0032672A">
          <w:rPr>
            <w:rFonts w:ascii="Times" w:hAnsi="Times"/>
            <w:color w:val="000000" w:themeColor="text1"/>
            <w:sz w:val="23"/>
            <w:szCs w:val="23"/>
            <w:shd w:val="clear" w:color="auto" w:fill="FFFFFF"/>
            <w:lang w:val="en-US"/>
          </w:rPr>
          <w:t>..</w:t>
        </w:r>
      </w:ins>
      <w:proofErr w:type="gramEnd"/>
      <w:del w:id="75"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…………..…154</w:t>
      </w:r>
      <w:r>
        <w:rPr>
          <w:rFonts w:ascii="Times" w:hAnsi="Times"/>
          <w:color w:val="000000" w:themeColor="text1"/>
          <w:sz w:val="23"/>
          <w:szCs w:val="23"/>
          <w:shd w:val="clear" w:color="auto" w:fill="FFFFFF"/>
          <w:lang w:val="en-US"/>
        </w:rPr>
        <w:br/>
      </w:r>
    </w:p>
    <w:p w14:paraId="0ABE9A64" w14:textId="25FBA19F" w:rsidR="00B71065" w:rsidRPr="00B807A8"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I.5: </w:t>
      </w:r>
      <w:ins w:id="76"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CA ……………….………</w:t>
      </w:r>
      <w:proofErr w:type="gramStart"/>
      <w:r>
        <w:rPr>
          <w:rFonts w:ascii="Times" w:hAnsi="Times"/>
          <w:color w:val="000000" w:themeColor="text1"/>
          <w:sz w:val="23"/>
          <w:szCs w:val="23"/>
          <w:shd w:val="clear" w:color="auto" w:fill="FFFFFF"/>
          <w:lang w:val="en-US"/>
        </w:rPr>
        <w:t>…..</w:t>
      </w:r>
      <w:proofErr w:type="gramEnd"/>
      <w:del w:id="77"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……..…155</w:t>
      </w:r>
      <w:r>
        <w:rPr>
          <w:rFonts w:ascii="Times" w:hAnsi="Times"/>
          <w:color w:val="000000" w:themeColor="text1"/>
          <w:sz w:val="23"/>
          <w:szCs w:val="23"/>
          <w:shd w:val="clear" w:color="auto" w:fill="FFFFFF"/>
          <w:lang w:val="en-US"/>
        </w:rPr>
        <w:br/>
      </w:r>
    </w:p>
    <w:p w14:paraId="4D35B3A3" w14:textId="4D584C08" w:rsidR="00B71065" w:rsidRDefault="00B71065" w:rsidP="00B71065">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I.6: </w:t>
      </w:r>
      <w:ins w:id="78"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NASA-TLX Raw Scores for VSUP …………….………</w:t>
      </w:r>
      <w:proofErr w:type="gramStart"/>
      <w:r>
        <w:rPr>
          <w:rFonts w:ascii="Times" w:hAnsi="Times"/>
          <w:color w:val="000000" w:themeColor="text1"/>
          <w:sz w:val="23"/>
          <w:szCs w:val="23"/>
          <w:shd w:val="clear" w:color="auto" w:fill="FFFFFF"/>
          <w:lang w:val="en-US"/>
        </w:rPr>
        <w:t>.....</w:t>
      </w:r>
      <w:proofErr w:type="gramEnd"/>
      <w:del w:id="79"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……..…156</w:t>
      </w:r>
    </w:p>
    <w:p w14:paraId="20394EBB" w14:textId="47195E22" w:rsidR="00B71065" w:rsidRPr="00B807A8" w:rsidRDefault="00B71065" w:rsidP="00B71065">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 xml:space="preserve">Table I.7 </w:t>
      </w:r>
      <w:ins w:id="80" w:author="Stephen Brooks" w:date="2022-04-21T18:04:00Z">
        <w:r w:rsidR="0032672A">
          <w:rPr>
            <w:rFonts w:ascii="Times" w:hAnsi="Times"/>
            <w:color w:val="000000" w:themeColor="text1"/>
            <w:sz w:val="23"/>
            <w:szCs w:val="23"/>
            <w:shd w:val="clear" w:color="auto" w:fill="FFFFFF"/>
            <w:lang w:val="en-US"/>
          </w:rPr>
          <w:t xml:space="preserve">         </w:t>
        </w:r>
      </w:ins>
      <w:r>
        <w:rPr>
          <w:rFonts w:ascii="Times" w:hAnsi="Times"/>
          <w:color w:val="000000" w:themeColor="text1"/>
          <w:sz w:val="23"/>
          <w:szCs w:val="23"/>
          <w:shd w:val="clear" w:color="auto" w:fill="FFFFFF"/>
          <w:lang w:val="en-US"/>
        </w:rPr>
        <w:t>Time Utilization for Full Questionnaire ………</w:t>
      </w:r>
      <w:ins w:id="81" w:author="Stephen Brooks" w:date="2022-04-21T18:04:00Z">
        <w:r w:rsidR="0032672A">
          <w:rPr>
            <w:rFonts w:ascii="Times" w:hAnsi="Times"/>
            <w:color w:val="000000" w:themeColor="text1"/>
            <w:sz w:val="23"/>
            <w:szCs w:val="23"/>
            <w:shd w:val="clear" w:color="auto" w:fill="FFFFFF"/>
            <w:lang w:val="en-US"/>
          </w:rPr>
          <w:t>.</w:t>
        </w:r>
      </w:ins>
      <w:del w:id="82" w:author="Stephen Brooks" w:date="2022-04-21T18:04:00Z">
        <w:r w:rsidDel="0032672A">
          <w:rPr>
            <w:rFonts w:ascii="Times" w:hAnsi="Times"/>
            <w:color w:val="000000" w:themeColor="text1"/>
            <w:sz w:val="23"/>
            <w:szCs w:val="23"/>
            <w:shd w:val="clear" w:color="auto" w:fill="FFFFFF"/>
            <w:lang w:val="en-US"/>
          </w:rPr>
          <w:delText>…….</w:delText>
        </w:r>
      </w:del>
      <w:r>
        <w:rPr>
          <w:rFonts w:ascii="Times" w:hAnsi="Times"/>
          <w:color w:val="000000" w:themeColor="text1"/>
          <w:sz w:val="23"/>
          <w:szCs w:val="23"/>
          <w:shd w:val="clear" w:color="auto" w:fill="FFFFFF"/>
          <w:lang w:val="en-US"/>
        </w:rPr>
        <w:t>.…………………… 158</w:t>
      </w:r>
    </w:p>
    <w:p w14:paraId="518E1F98" w14:textId="77777777" w:rsidR="00B71065" w:rsidRDefault="00B71065" w:rsidP="00B71065">
      <w:pPr>
        <w:autoSpaceDE w:val="0"/>
        <w:autoSpaceDN w:val="0"/>
        <w:adjustRightInd w:val="0"/>
        <w:spacing w:line="480" w:lineRule="auto"/>
        <w:ind w:firstLine="720"/>
        <w:rPr>
          <w:rFonts w:ascii="Times" w:hAnsi="Times"/>
          <w:color w:val="000000" w:themeColor="text1"/>
          <w:lang w:val="en-US"/>
        </w:rPr>
      </w:pPr>
    </w:p>
    <w:p w14:paraId="055BADFC" w14:textId="77777777" w:rsidR="00054A12" w:rsidRDefault="00054A12" w:rsidP="00B71065">
      <w:pPr>
        <w:autoSpaceDE w:val="0"/>
        <w:autoSpaceDN w:val="0"/>
        <w:adjustRightInd w:val="0"/>
        <w:spacing w:line="480" w:lineRule="auto"/>
        <w:rPr>
          <w:rFonts w:eastAsiaTheme="minorHAnsi"/>
          <w:b/>
          <w:bCs/>
          <w:lang w:val="en-GB" w:eastAsia="en-US"/>
        </w:rPr>
      </w:pPr>
    </w:p>
    <w:p w14:paraId="6E0EE6E3" w14:textId="77777777" w:rsidR="00054A12" w:rsidRDefault="00054A12" w:rsidP="00B71065">
      <w:pPr>
        <w:autoSpaceDE w:val="0"/>
        <w:autoSpaceDN w:val="0"/>
        <w:adjustRightInd w:val="0"/>
        <w:spacing w:line="480" w:lineRule="auto"/>
        <w:rPr>
          <w:rFonts w:eastAsiaTheme="minorHAnsi"/>
          <w:b/>
          <w:bCs/>
          <w:lang w:val="en-GB" w:eastAsia="en-US"/>
        </w:rPr>
      </w:pPr>
    </w:p>
    <w:p w14:paraId="545EE4E2" w14:textId="292E3E0B" w:rsidR="00B71065" w:rsidRDefault="00B71065" w:rsidP="00B71065">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577F83B3" w14:textId="77777777" w:rsidR="00B71065" w:rsidRDefault="00B71065" w:rsidP="00B71065">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51EC3C73"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6ED7DA1F" w14:textId="77777777" w:rsidR="00B71065" w:rsidRDefault="00B71065" w:rsidP="00B71065">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32</w:t>
      </w:r>
    </w:p>
    <w:p w14:paraId="69D7C900"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xml:space="preserve">  34</w:t>
      </w:r>
    </w:p>
    <w:p w14:paraId="1646FB04"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 35</w:t>
      </w:r>
    </w:p>
    <w:p w14:paraId="3C187F27"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 38</w:t>
      </w:r>
    </w:p>
    <w:p w14:paraId="12D2C593" w14:textId="77777777" w:rsidR="00B71065" w:rsidRDefault="00B71065" w:rsidP="00B71065">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 40</w:t>
      </w:r>
    </w:p>
    <w:p w14:paraId="3AF25A0A"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48</w:t>
      </w:r>
    </w:p>
    <w:p w14:paraId="7E750FF7" w14:textId="77777777" w:rsidR="00B71065" w:rsidRDefault="00B71065" w:rsidP="00B71065">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49</w:t>
      </w:r>
    </w:p>
    <w:p w14:paraId="6BF26ADE"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 51</w:t>
      </w:r>
    </w:p>
    <w:p w14:paraId="4DFAB57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 xml:space="preserve"> 52</w:t>
      </w:r>
    </w:p>
    <w:p w14:paraId="261088F3"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 55</w:t>
      </w:r>
    </w:p>
    <w:p w14:paraId="6362894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  57</w:t>
      </w:r>
    </w:p>
    <w:p w14:paraId="563928B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58</w:t>
      </w:r>
    </w:p>
    <w:p w14:paraId="69DB7F45"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 59</w:t>
      </w:r>
    </w:p>
    <w:p w14:paraId="24AE59E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 60</w:t>
      </w:r>
    </w:p>
    <w:p w14:paraId="4FBBB29B"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 61</w:t>
      </w:r>
    </w:p>
    <w:p w14:paraId="6EBFCD4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 62</w:t>
      </w:r>
    </w:p>
    <w:p w14:paraId="4F332F5A"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63</w:t>
      </w:r>
    </w:p>
    <w:p w14:paraId="79AC749F"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802EB4D"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65</w:t>
      </w:r>
    </w:p>
    <w:p w14:paraId="5309C668"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66</w:t>
      </w:r>
    </w:p>
    <w:p w14:paraId="390D71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66</w:t>
      </w:r>
    </w:p>
    <w:p w14:paraId="53B5ECF0"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 67</w:t>
      </w:r>
    </w:p>
    <w:p w14:paraId="054F936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68</w:t>
      </w:r>
    </w:p>
    <w:p w14:paraId="58D66C3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69</w:t>
      </w:r>
    </w:p>
    <w:p w14:paraId="35029B14"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xml:space="preserve"> 73</w:t>
      </w:r>
    </w:p>
    <w:p w14:paraId="400415F9"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 78</w:t>
      </w:r>
    </w:p>
    <w:p w14:paraId="77CBC4C6"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 79</w:t>
      </w:r>
    </w:p>
    <w:p w14:paraId="5F48DF88" w14:textId="77777777" w:rsidR="00B71065" w:rsidRDefault="00B71065" w:rsidP="00B71065">
      <w:pPr>
        <w:spacing w:line="360" w:lineRule="auto"/>
        <w:rPr>
          <w:rFonts w:ascii="Times" w:hAnsi="Times"/>
          <w:color w:val="000000"/>
        </w:rPr>
      </w:pPr>
      <w:r>
        <w:rPr>
          <w:rFonts w:ascii="Times" w:hAnsi="Times"/>
          <w:color w:val="000000" w:themeColor="text1"/>
          <w:lang w:val="en-US"/>
        </w:rPr>
        <w:lastRenderedPageBreak/>
        <w:tab/>
        <w:t>Figure 6.4</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79</w:t>
      </w:r>
    </w:p>
    <w:p w14:paraId="09B44B23"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80</w:t>
      </w:r>
    </w:p>
    <w:p w14:paraId="64B33250" w14:textId="77777777" w:rsidR="00B71065" w:rsidDel="0032672A" w:rsidRDefault="00B71065" w:rsidP="00B71065">
      <w:pPr>
        <w:spacing w:line="360" w:lineRule="auto"/>
        <w:ind w:firstLine="720"/>
        <w:rPr>
          <w:del w:id="83" w:author="Stephen Brooks" w:date="2022-04-21T18:04:00Z"/>
          <w:rFonts w:ascii="Times" w:hAnsi="Times"/>
          <w:color w:val="000000" w:themeColor="text1"/>
          <w:lang w:val="en-US"/>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82</w:t>
      </w:r>
    </w:p>
    <w:p w14:paraId="499E1488" w14:textId="77777777" w:rsidR="00B71065" w:rsidRDefault="00B71065">
      <w:pPr>
        <w:spacing w:line="360" w:lineRule="auto"/>
        <w:ind w:firstLine="720"/>
        <w:rPr>
          <w:rFonts w:ascii="Times" w:hAnsi="Times"/>
          <w:color w:val="000000" w:themeColor="text1"/>
          <w:lang w:val="en-US"/>
        </w:rPr>
        <w:pPrChange w:id="84" w:author="Stephen Brooks" w:date="2022-04-21T18:04:00Z">
          <w:pPr>
            <w:spacing w:line="360" w:lineRule="auto"/>
          </w:pPr>
        </w:pPrChange>
      </w:pPr>
    </w:p>
    <w:p w14:paraId="50868DB5"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85</w:t>
      </w:r>
    </w:p>
    <w:p w14:paraId="54F72C99"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86</w:t>
      </w:r>
    </w:p>
    <w:p w14:paraId="2976CD3D"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87</w:t>
      </w:r>
    </w:p>
    <w:p w14:paraId="4DAC66F7" w14:textId="77777777" w:rsidR="00B71065" w:rsidRDefault="00B71065" w:rsidP="00B71065">
      <w:pPr>
        <w:spacing w:line="360" w:lineRule="auto"/>
        <w:ind w:firstLine="720"/>
        <w:rPr>
          <w:rFonts w:ascii="Times" w:hAnsi="Times"/>
          <w:color w:val="000000" w:themeColor="text1"/>
          <w:lang w:val="en-US"/>
        </w:rPr>
      </w:pPr>
      <w:r w:rsidRPr="00BD7ECE">
        <w:rPr>
          <w:rFonts w:ascii="Times" w:hAnsi="Times"/>
          <w:color w:val="000000" w:themeColor="text1"/>
          <w:rPrChange w:id="85" w:author="Stephen Brooks" w:date="2022-04-21T15:54:00Z">
            <w:rPr>
              <w:rFonts w:ascii="Times" w:hAnsi="Times"/>
              <w:color w:val="000000" w:themeColor="text1"/>
              <w:lang w:val="fr-FR"/>
            </w:rPr>
          </w:rPrChange>
        </w:rPr>
        <w:t>Figure 7.4</w:t>
      </w:r>
      <w:r w:rsidRPr="00BD7ECE">
        <w:rPr>
          <w:rFonts w:ascii="Times" w:hAnsi="Times"/>
          <w:color w:val="000000" w:themeColor="text1"/>
          <w:rPrChange w:id="86" w:author="Stephen Brooks" w:date="2022-04-21T15:54:00Z">
            <w:rPr>
              <w:rFonts w:ascii="Times" w:hAnsi="Times"/>
              <w:color w:val="000000" w:themeColor="text1"/>
              <w:lang w:val="fr-FR"/>
            </w:rPr>
          </w:rPrChange>
        </w:rPr>
        <w:tab/>
      </w:r>
      <w:r w:rsidRPr="00BD7ECE">
        <w:rPr>
          <w:color w:val="000000" w:themeColor="text1"/>
          <w:rPrChange w:id="87" w:author="Stephen Brooks" w:date="2022-04-21T15:54:00Z">
            <w:rPr>
              <w:color w:val="000000" w:themeColor="text1"/>
              <w:lang w:val="fr-FR"/>
            </w:rPr>
          </w:rPrChange>
        </w:rPr>
        <w:t>Normal Distributions CA vs VSUP</w:t>
      </w:r>
      <w:r w:rsidRPr="00BD7ECE">
        <w:rPr>
          <w:rFonts w:ascii="Times" w:hAnsi="Times"/>
          <w:color w:val="000000"/>
          <w:rPrChange w:id="88" w:author="Stephen Brooks" w:date="2022-04-21T15:54:00Z">
            <w:rPr>
              <w:rFonts w:ascii="Times" w:hAnsi="Times"/>
              <w:color w:val="000000"/>
              <w:lang w:val="fr-FR"/>
            </w:rPr>
          </w:rPrChange>
        </w:rPr>
        <w:t>...…...………</w:t>
      </w:r>
      <w:proofErr w:type="gramStart"/>
      <w:r w:rsidRPr="00BD7ECE">
        <w:rPr>
          <w:rFonts w:ascii="Times" w:hAnsi="Times"/>
          <w:color w:val="000000"/>
          <w:rPrChange w:id="89" w:author="Stephen Brooks" w:date="2022-04-21T15:54:00Z">
            <w:rPr>
              <w:rFonts w:ascii="Times" w:hAnsi="Times"/>
              <w:color w:val="000000"/>
              <w:lang w:val="fr-FR"/>
            </w:rPr>
          </w:rPrChange>
        </w:rPr>
        <w:t>…..</w:t>
      </w:r>
      <w:proofErr w:type="gramEnd"/>
      <w:r w:rsidRPr="00BD7ECE">
        <w:rPr>
          <w:rFonts w:ascii="Times" w:hAnsi="Times"/>
          <w:color w:val="000000"/>
          <w:rPrChange w:id="90" w:author="Stephen Brooks" w:date="2022-04-21T15:54:00Z">
            <w:rPr>
              <w:rFonts w:ascii="Times" w:hAnsi="Times"/>
              <w:color w:val="000000"/>
              <w:lang w:val="fr-FR"/>
            </w:rPr>
          </w:rPrChange>
        </w:rPr>
        <w:t xml:space="preserve">…………..… </w:t>
      </w:r>
      <w:r>
        <w:rPr>
          <w:rFonts w:ascii="Times" w:hAnsi="Times"/>
          <w:color w:val="000000"/>
        </w:rPr>
        <w:t>87</w:t>
      </w:r>
    </w:p>
    <w:p w14:paraId="69F6E858" w14:textId="77777777" w:rsidR="00B71065" w:rsidRDefault="00B71065" w:rsidP="00B71065">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 90</w:t>
      </w:r>
    </w:p>
    <w:p w14:paraId="403C7746" w14:textId="77777777" w:rsidR="00B71065" w:rsidRDefault="00B71065" w:rsidP="00B71065">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91</w:t>
      </w:r>
    </w:p>
    <w:p w14:paraId="6AB88335" w14:textId="77777777" w:rsidR="00B71065" w:rsidDel="0032672A" w:rsidRDefault="00B71065" w:rsidP="00B71065">
      <w:pPr>
        <w:spacing w:line="360" w:lineRule="auto"/>
        <w:ind w:firstLine="720"/>
        <w:rPr>
          <w:del w:id="91" w:author="Stephen Brooks" w:date="2022-04-21T18:04:00Z"/>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 94</w:t>
      </w:r>
    </w:p>
    <w:p w14:paraId="438E6CBC" w14:textId="77777777" w:rsidR="00B71065" w:rsidRDefault="00B71065">
      <w:pPr>
        <w:spacing w:line="360" w:lineRule="auto"/>
        <w:ind w:firstLine="720"/>
        <w:rPr>
          <w:rFonts w:ascii="Times" w:hAnsi="Times"/>
          <w:color w:val="000000" w:themeColor="text1"/>
          <w:lang w:val="en-US"/>
        </w:rPr>
        <w:pPrChange w:id="92" w:author="Stephen Brooks" w:date="2022-04-21T18:04:00Z">
          <w:pPr>
            <w:spacing w:line="360" w:lineRule="auto"/>
          </w:pPr>
        </w:pPrChange>
      </w:pPr>
    </w:p>
    <w:p w14:paraId="49EE3207" w14:textId="77777777" w:rsidR="00B71065" w:rsidRDefault="00B71065" w:rsidP="00B71065">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 126</w:t>
      </w:r>
    </w:p>
    <w:p w14:paraId="52020631" w14:textId="77777777" w:rsidR="00B71065" w:rsidRDefault="00B71065" w:rsidP="00B71065">
      <w:pPr>
        <w:spacing w:line="360" w:lineRule="auto"/>
      </w:pPr>
      <w:r>
        <w:rPr>
          <w:rFonts w:ascii="Times" w:hAnsi="Times"/>
          <w:color w:val="000000" w:themeColor="text1"/>
          <w:lang w:val="en-US"/>
        </w:rPr>
        <w:tab/>
      </w:r>
      <w:r w:rsidRPr="00BD7ECE">
        <w:rPr>
          <w:rFonts w:ascii="Times" w:hAnsi="Times"/>
          <w:color w:val="000000" w:themeColor="text1"/>
          <w:rPrChange w:id="93" w:author="Stephen Brooks" w:date="2022-04-21T15:54:00Z">
            <w:rPr>
              <w:rFonts w:ascii="Times" w:hAnsi="Times"/>
              <w:color w:val="000000" w:themeColor="text1"/>
              <w:lang w:val="fr-FR"/>
            </w:rPr>
          </w:rPrChange>
        </w:rPr>
        <w:t>Figure E.2</w:t>
      </w:r>
      <w:r w:rsidRPr="00BD7ECE">
        <w:rPr>
          <w:rFonts w:ascii="Times" w:hAnsi="Times"/>
          <w:color w:val="000000" w:themeColor="text1"/>
          <w:rPrChange w:id="94" w:author="Stephen Brooks" w:date="2022-04-21T15:54:00Z">
            <w:rPr>
              <w:rFonts w:ascii="Times" w:hAnsi="Times"/>
              <w:color w:val="000000" w:themeColor="text1"/>
              <w:lang w:val="fr-FR"/>
            </w:rPr>
          </w:rPrChange>
        </w:rPr>
        <w:tab/>
      </w:r>
      <w:r w:rsidRPr="00BD7ECE">
        <w:rPr>
          <w:rPrChange w:id="95" w:author="Stephen Brooks" w:date="2022-04-21T15:54:00Z">
            <w:rPr>
              <w:lang w:val="fr-FR"/>
            </w:rPr>
          </w:rPrChange>
        </w:rPr>
        <w:t>Questionnaire Email Screen …………………………………</w:t>
      </w:r>
      <w:proofErr w:type="gramStart"/>
      <w:r w:rsidRPr="00BD7ECE">
        <w:rPr>
          <w:rPrChange w:id="96" w:author="Stephen Brooks" w:date="2022-04-21T15:54:00Z">
            <w:rPr>
              <w:lang w:val="fr-FR"/>
            </w:rPr>
          </w:rPrChange>
        </w:rPr>
        <w:t>…..</w:t>
      </w:r>
      <w:proofErr w:type="gramEnd"/>
      <w:r w:rsidRPr="00BD7ECE">
        <w:rPr>
          <w:rPrChange w:id="97" w:author="Stephen Brooks" w:date="2022-04-21T15:54:00Z">
            <w:rPr>
              <w:lang w:val="fr-FR"/>
            </w:rPr>
          </w:rPrChange>
        </w:rPr>
        <w:t xml:space="preserve"> </w:t>
      </w:r>
      <w:r>
        <w:t>127</w:t>
      </w:r>
    </w:p>
    <w:p w14:paraId="32B462DD" w14:textId="77777777" w:rsidR="00B71065" w:rsidRDefault="00B71065" w:rsidP="00B71065">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xml:space="preserve"> 128</w:t>
      </w:r>
    </w:p>
    <w:p w14:paraId="4D4182B0" w14:textId="77777777" w:rsidR="00B71065" w:rsidRPr="00565895" w:rsidRDefault="00B71065" w:rsidP="00B71065">
      <w:pPr>
        <w:spacing w:line="360" w:lineRule="auto"/>
        <w:rPr>
          <w:lang w:val="fr-FR"/>
          <w:rPrChange w:id="98" w:author="Stephen Brooks" w:date="2022-04-21T09:21:00Z">
            <w:rPr/>
          </w:rPrChange>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565895">
        <w:rPr>
          <w:lang w:val="fr-FR"/>
          <w:rPrChange w:id="99" w:author="Stephen Brooks" w:date="2022-04-21T09:21:00Z">
            <w:rPr/>
          </w:rPrChange>
        </w:rPr>
        <w:t>128</w:t>
      </w:r>
    </w:p>
    <w:p w14:paraId="653F81F0" w14:textId="77777777" w:rsidR="00B71065" w:rsidRPr="00565895" w:rsidRDefault="00B71065" w:rsidP="00B71065">
      <w:pPr>
        <w:spacing w:line="360" w:lineRule="auto"/>
        <w:rPr>
          <w:lang w:val="fr-FR"/>
          <w:rPrChange w:id="100" w:author="Stephen Brooks" w:date="2022-04-21T09:21:00Z">
            <w:rPr/>
          </w:rPrChange>
        </w:rPr>
      </w:pPr>
      <w:r w:rsidRPr="00565895">
        <w:rPr>
          <w:lang w:val="fr-FR"/>
          <w:rPrChange w:id="101" w:author="Stephen Brooks" w:date="2022-04-21T09:21:00Z">
            <w:rPr/>
          </w:rPrChange>
        </w:rPr>
        <w:tab/>
        <w:t xml:space="preserve">Figure </w:t>
      </w:r>
      <w:r w:rsidRPr="00565895">
        <w:rPr>
          <w:rFonts w:ascii="Times" w:hAnsi="Times"/>
          <w:color w:val="000000" w:themeColor="text1"/>
          <w:lang w:val="fr-FR"/>
          <w:rPrChange w:id="102" w:author="Stephen Brooks" w:date="2022-04-21T09:21:00Z">
            <w:rPr>
              <w:rFonts w:ascii="Times" w:hAnsi="Times"/>
              <w:color w:val="000000" w:themeColor="text1"/>
              <w:lang w:val="en-US"/>
            </w:rPr>
          </w:rPrChange>
        </w:rPr>
        <w:t>E</w:t>
      </w:r>
      <w:r w:rsidRPr="00565895">
        <w:rPr>
          <w:lang w:val="fr-FR"/>
          <w:rPrChange w:id="103" w:author="Stephen Brooks" w:date="2022-04-21T09:21:00Z">
            <w:rPr/>
          </w:rPrChange>
        </w:rPr>
        <w:t>.5</w:t>
      </w:r>
      <w:r w:rsidRPr="00565895">
        <w:rPr>
          <w:lang w:val="fr-FR"/>
          <w:rPrChange w:id="104" w:author="Stephen Brooks" w:date="2022-04-21T09:21:00Z">
            <w:rPr/>
          </w:rPrChange>
        </w:rPr>
        <w:tab/>
      </w:r>
      <w:proofErr w:type="spellStart"/>
      <w:r w:rsidRPr="00565895">
        <w:rPr>
          <w:lang w:val="fr-FR"/>
          <w:rPrChange w:id="105" w:author="Stephen Brooks" w:date="2022-04-21T09:21:00Z">
            <w:rPr/>
          </w:rPrChange>
        </w:rPr>
        <w:t>Sample</w:t>
      </w:r>
      <w:proofErr w:type="spellEnd"/>
      <w:r w:rsidRPr="00565895">
        <w:rPr>
          <w:lang w:val="fr-FR"/>
          <w:rPrChange w:id="106" w:author="Stephen Brooks" w:date="2022-04-21T09:21:00Z">
            <w:rPr/>
          </w:rPrChange>
        </w:rPr>
        <w:t xml:space="preserve"> Question ………………………………………………... 129</w:t>
      </w:r>
    </w:p>
    <w:p w14:paraId="5068B286" w14:textId="77777777" w:rsidR="00B71065" w:rsidRPr="00565895" w:rsidRDefault="00B71065" w:rsidP="00B71065">
      <w:pPr>
        <w:spacing w:line="360" w:lineRule="auto"/>
        <w:rPr>
          <w:color w:val="000000" w:themeColor="text1"/>
          <w:lang w:val="fr-FR"/>
          <w:rPrChange w:id="107" w:author="Stephen Brooks" w:date="2022-04-21T09:21:00Z">
            <w:rPr>
              <w:color w:val="000000" w:themeColor="text1"/>
            </w:rPr>
          </w:rPrChange>
        </w:rPr>
      </w:pPr>
      <w:r w:rsidRPr="00565895">
        <w:rPr>
          <w:lang w:val="fr-FR"/>
          <w:rPrChange w:id="108" w:author="Stephen Brooks" w:date="2022-04-21T09:21:00Z">
            <w:rPr/>
          </w:rPrChange>
        </w:rPr>
        <w:tab/>
        <w:t xml:space="preserve">Figure </w:t>
      </w:r>
      <w:r w:rsidRPr="00565895">
        <w:rPr>
          <w:rFonts w:ascii="Times" w:hAnsi="Times"/>
          <w:color w:val="000000" w:themeColor="text1"/>
          <w:lang w:val="fr-FR"/>
          <w:rPrChange w:id="109" w:author="Stephen Brooks" w:date="2022-04-21T09:21:00Z">
            <w:rPr>
              <w:rFonts w:ascii="Times" w:hAnsi="Times"/>
              <w:color w:val="000000" w:themeColor="text1"/>
              <w:lang w:val="en-US"/>
            </w:rPr>
          </w:rPrChange>
        </w:rPr>
        <w:t>E</w:t>
      </w:r>
      <w:r w:rsidRPr="00565895">
        <w:rPr>
          <w:lang w:val="fr-FR"/>
          <w:rPrChange w:id="110" w:author="Stephen Brooks" w:date="2022-04-21T09:21:00Z">
            <w:rPr/>
          </w:rPrChange>
        </w:rPr>
        <w:t>.6</w:t>
      </w:r>
      <w:r w:rsidRPr="00565895">
        <w:rPr>
          <w:lang w:val="fr-FR"/>
          <w:rPrChange w:id="111" w:author="Stephen Brooks" w:date="2022-04-21T09:21:00Z">
            <w:rPr/>
          </w:rPrChange>
        </w:rPr>
        <w:tab/>
      </w:r>
      <w:r w:rsidRPr="00565895">
        <w:rPr>
          <w:color w:val="000000" w:themeColor="text1"/>
          <w:lang w:val="fr-FR"/>
          <w:rPrChange w:id="112" w:author="Stephen Brooks" w:date="2022-04-21T09:21:00Z">
            <w:rPr>
              <w:color w:val="000000" w:themeColor="text1"/>
            </w:rPr>
          </w:rPrChange>
        </w:rPr>
        <w:t>Question-</w:t>
      </w:r>
      <w:proofErr w:type="spellStart"/>
      <w:r w:rsidRPr="00565895">
        <w:rPr>
          <w:color w:val="000000" w:themeColor="text1"/>
          <w:lang w:val="fr-FR"/>
          <w:rPrChange w:id="113" w:author="Stephen Brooks" w:date="2022-04-21T09:21:00Z">
            <w:rPr>
              <w:color w:val="000000" w:themeColor="text1"/>
            </w:rPr>
          </w:rPrChange>
        </w:rPr>
        <w:t>Answer</w:t>
      </w:r>
      <w:proofErr w:type="spellEnd"/>
      <w:r w:rsidRPr="00565895">
        <w:rPr>
          <w:color w:val="000000" w:themeColor="text1"/>
          <w:lang w:val="fr-FR"/>
          <w:rPrChange w:id="114" w:author="Stephen Brooks" w:date="2022-04-21T09:21:00Z">
            <w:rPr>
              <w:color w:val="000000" w:themeColor="text1"/>
            </w:rPr>
          </w:rPrChange>
        </w:rPr>
        <w:t xml:space="preserve"> Identification </w:t>
      </w:r>
      <w:proofErr w:type="gramStart"/>
      <w:r w:rsidRPr="00565895">
        <w:rPr>
          <w:color w:val="000000" w:themeColor="text1"/>
          <w:lang w:val="fr-FR"/>
          <w:rPrChange w:id="115" w:author="Stephen Brooks" w:date="2022-04-21T09:21:00Z">
            <w:rPr>
              <w:color w:val="000000" w:themeColor="text1"/>
            </w:rPr>
          </w:rPrChange>
        </w:rPr>
        <w:t>on  CA</w:t>
      </w:r>
      <w:proofErr w:type="gramEnd"/>
      <w:r w:rsidRPr="00565895">
        <w:rPr>
          <w:color w:val="000000" w:themeColor="text1"/>
          <w:lang w:val="fr-FR"/>
          <w:rPrChange w:id="116" w:author="Stephen Brooks" w:date="2022-04-21T09:21:00Z">
            <w:rPr>
              <w:color w:val="000000" w:themeColor="text1"/>
            </w:rPr>
          </w:rPrChange>
        </w:rPr>
        <w:t xml:space="preserve"> + </w:t>
      </w:r>
      <w:proofErr w:type="spellStart"/>
      <w:r w:rsidRPr="00565895">
        <w:rPr>
          <w:color w:val="000000" w:themeColor="text1"/>
          <w:lang w:val="fr-FR"/>
          <w:rPrChange w:id="117" w:author="Stephen Brooks" w:date="2022-04-21T09:21:00Z">
            <w:rPr>
              <w:color w:val="000000" w:themeColor="text1"/>
            </w:rPr>
          </w:rPrChange>
        </w:rPr>
        <w:t>Bubble</w:t>
      </w:r>
      <w:proofErr w:type="spellEnd"/>
      <w:r w:rsidRPr="00565895">
        <w:rPr>
          <w:color w:val="000000" w:themeColor="text1"/>
          <w:lang w:val="fr-FR"/>
          <w:rPrChange w:id="118" w:author="Stephen Brooks" w:date="2022-04-21T09:21:00Z">
            <w:rPr>
              <w:color w:val="000000" w:themeColor="text1"/>
            </w:rPr>
          </w:rPrChange>
        </w:rPr>
        <w:t xml:space="preserve"> ……………... 130</w:t>
      </w:r>
    </w:p>
    <w:p w14:paraId="5B958C74" w14:textId="77777777" w:rsidR="00B71065" w:rsidRPr="00565895" w:rsidRDefault="00B71065" w:rsidP="00B71065">
      <w:pPr>
        <w:spacing w:line="360" w:lineRule="auto"/>
        <w:rPr>
          <w:lang w:val="fr-FR"/>
          <w:rPrChange w:id="119" w:author="Stephen Brooks" w:date="2022-04-21T09:21:00Z">
            <w:rPr/>
          </w:rPrChange>
        </w:rPr>
      </w:pPr>
      <w:r w:rsidRPr="00565895">
        <w:rPr>
          <w:rFonts w:ascii="Times" w:hAnsi="Times"/>
          <w:color w:val="000000" w:themeColor="text1"/>
          <w:lang w:val="fr-FR"/>
          <w:rPrChange w:id="120" w:author="Stephen Brooks" w:date="2022-04-21T09:21:00Z">
            <w:rPr>
              <w:rFonts w:ascii="Times" w:hAnsi="Times"/>
              <w:color w:val="000000" w:themeColor="text1"/>
              <w:lang w:val="en-US"/>
            </w:rPr>
          </w:rPrChange>
        </w:rPr>
        <w:tab/>
        <w:t xml:space="preserve">Figure E.7 </w:t>
      </w:r>
      <w:r w:rsidRPr="00565895">
        <w:rPr>
          <w:rFonts w:ascii="Times" w:hAnsi="Times"/>
          <w:color w:val="000000" w:themeColor="text1"/>
          <w:lang w:val="fr-FR"/>
          <w:rPrChange w:id="121" w:author="Stephen Brooks" w:date="2022-04-21T09:21:00Z">
            <w:rPr>
              <w:rFonts w:ascii="Times" w:hAnsi="Times"/>
              <w:color w:val="000000" w:themeColor="text1"/>
              <w:lang w:val="en-US"/>
            </w:rPr>
          </w:rPrChange>
        </w:rPr>
        <w:tab/>
      </w:r>
      <w:r w:rsidRPr="00565895">
        <w:rPr>
          <w:lang w:val="fr-FR"/>
          <w:rPrChange w:id="122" w:author="Stephen Brooks" w:date="2022-04-21T09:21:00Z">
            <w:rPr/>
          </w:rPrChange>
        </w:rPr>
        <w:t xml:space="preserve">CA + </w:t>
      </w:r>
      <w:proofErr w:type="spellStart"/>
      <w:r w:rsidRPr="00565895">
        <w:rPr>
          <w:lang w:val="fr-FR"/>
          <w:rPrChange w:id="123" w:author="Stephen Brooks" w:date="2022-04-21T09:21:00Z">
            <w:rPr/>
          </w:rPrChange>
        </w:rPr>
        <w:t>Bubble</w:t>
      </w:r>
      <w:proofErr w:type="spellEnd"/>
      <w:r w:rsidRPr="00565895">
        <w:rPr>
          <w:lang w:val="fr-FR"/>
          <w:rPrChange w:id="124" w:author="Stephen Brooks" w:date="2022-04-21T09:21:00Z">
            <w:rPr/>
          </w:rPrChange>
        </w:rPr>
        <w:t xml:space="preserve"> Questionnaire UI ………………………………… 131</w:t>
      </w:r>
    </w:p>
    <w:p w14:paraId="133A2CD0" w14:textId="77777777" w:rsidR="00B71065" w:rsidRPr="00565895" w:rsidRDefault="00B71065" w:rsidP="00B71065">
      <w:pPr>
        <w:spacing w:line="360" w:lineRule="auto"/>
        <w:rPr>
          <w:color w:val="000000" w:themeColor="text1"/>
          <w:lang w:val="fr-FR"/>
          <w:rPrChange w:id="125" w:author="Stephen Brooks" w:date="2022-04-21T09:21:00Z">
            <w:rPr>
              <w:color w:val="000000" w:themeColor="text1"/>
            </w:rPr>
          </w:rPrChange>
        </w:rPr>
      </w:pPr>
      <w:r w:rsidRPr="00565895">
        <w:rPr>
          <w:lang w:val="fr-FR"/>
          <w:rPrChange w:id="126" w:author="Stephen Brooks" w:date="2022-04-21T09:21:00Z">
            <w:rPr/>
          </w:rPrChange>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 xml:space="preserve">Questions on CA + </w:t>
      </w:r>
      <w:proofErr w:type="spellStart"/>
      <w:r w:rsidRPr="00D239DC">
        <w:rPr>
          <w:color w:val="000000" w:themeColor="text1"/>
          <w:lang w:val="fr-FR"/>
        </w:rPr>
        <w:t>Bubble</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sidRPr="00565895">
        <w:rPr>
          <w:color w:val="000000" w:themeColor="text1"/>
          <w:lang w:val="fr-FR"/>
          <w:rPrChange w:id="127" w:author="Stephen Brooks" w:date="2022-04-21T09:21:00Z">
            <w:rPr>
              <w:color w:val="000000" w:themeColor="text1"/>
            </w:rPr>
          </w:rPrChange>
        </w:rPr>
        <w:t>132</w:t>
      </w:r>
    </w:p>
    <w:p w14:paraId="39D5E5E7" w14:textId="77777777" w:rsidR="00B71065" w:rsidRPr="00565895" w:rsidRDefault="00B71065" w:rsidP="00B71065">
      <w:pPr>
        <w:spacing w:line="360" w:lineRule="auto"/>
        <w:rPr>
          <w:color w:val="000000" w:themeColor="text1"/>
          <w:lang w:val="fr-FR"/>
          <w:rPrChange w:id="128" w:author="Stephen Brooks" w:date="2022-04-21T09:21:00Z">
            <w:rPr>
              <w:color w:val="000000" w:themeColor="text1"/>
            </w:rPr>
          </w:rPrChange>
        </w:rPr>
      </w:pPr>
      <w:r w:rsidRPr="00565895">
        <w:rPr>
          <w:color w:val="000000" w:themeColor="text1"/>
          <w:lang w:val="fr-FR"/>
          <w:rPrChange w:id="129" w:author="Stephen Brooks" w:date="2022-04-21T09:21:00Z">
            <w:rPr>
              <w:color w:val="000000" w:themeColor="text1"/>
            </w:rPr>
          </w:rPrChange>
        </w:rPr>
        <w:tab/>
        <w:t xml:space="preserve">Figure </w:t>
      </w:r>
      <w:r w:rsidRPr="00565895">
        <w:rPr>
          <w:rFonts w:ascii="Times" w:hAnsi="Times"/>
          <w:color w:val="000000" w:themeColor="text1"/>
          <w:lang w:val="fr-FR"/>
          <w:rPrChange w:id="130" w:author="Stephen Brooks" w:date="2022-04-21T09:21:00Z">
            <w:rPr>
              <w:rFonts w:ascii="Times" w:hAnsi="Times"/>
              <w:color w:val="000000" w:themeColor="text1"/>
              <w:lang w:val="en-US"/>
            </w:rPr>
          </w:rPrChange>
        </w:rPr>
        <w:t>E</w:t>
      </w:r>
      <w:r w:rsidRPr="00565895">
        <w:rPr>
          <w:color w:val="000000" w:themeColor="text1"/>
          <w:lang w:val="fr-FR"/>
          <w:rPrChange w:id="131" w:author="Stephen Brooks" w:date="2022-04-21T09:21:00Z">
            <w:rPr>
              <w:color w:val="000000" w:themeColor="text1"/>
            </w:rPr>
          </w:rPrChange>
        </w:rPr>
        <w:t xml:space="preserve">.9 </w:t>
      </w:r>
      <w:r w:rsidRPr="00565895">
        <w:rPr>
          <w:color w:val="000000" w:themeColor="text1"/>
          <w:lang w:val="fr-FR"/>
          <w:rPrChange w:id="132" w:author="Stephen Brooks" w:date="2022-04-21T09:21:00Z">
            <w:rPr>
              <w:color w:val="000000" w:themeColor="text1"/>
            </w:rPr>
          </w:rPrChange>
        </w:rPr>
        <w:tab/>
        <w:t>Question-</w:t>
      </w:r>
      <w:proofErr w:type="spellStart"/>
      <w:r w:rsidRPr="00565895">
        <w:rPr>
          <w:color w:val="000000" w:themeColor="text1"/>
          <w:lang w:val="fr-FR"/>
          <w:rPrChange w:id="133" w:author="Stephen Brooks" w:date="2022-04-21T09:21:00Z">
            <w:rPr>
              <w:color w:val="000000" w:themeColor="text1"/>
            </w:rPr>
          </w:rPrChange>
        </w:rPr>
        <w:t>Answer</w:t>
      </w:r>
      <w:proofErr w:type="spellEnd"/>
      <w:r w:rsidRPr="00565895">
        <w:rPr>
          <w:color w:val="000000" w:themeColor="text1"/>
          <w:lang w:val="fr-FR"/>
          <w:rPrChange w:id="134" w:author="Stephen Brooks" w:date="2022-04-21T09:21:00Z">
            <w:rPr>
              <w:color w:val="000000" w:themeColor="text1"/>
            </w:rPr>
          </w:rPrChange>
        </w:rPr>
        <w:t xml:space="preserve"> Identification on VSUP + </w:t>
      </w:r>
      <w:proofErr w:type="spellStart"/>
      <w:r w:rsidRPr="00565895">
        <w:rPr>
          <w:color w:val="000000" w:themeColor="text1"/>
          <w:lang w:val="fr-FR"/>
          <w:rPrChange w:id="135" w:author="Stephen Brooks" w:date="2022-04-21T09:21:00Z">
            <w:rPr>
              <w:color w:val="000000" w:themeColor="text1"/>
            </w:rPr>
          </w:rPrChange>
        </w:rPr>
        <w:t>Bubble</w:t>
      </w:r>
      <w:proofErr w:type="spellEnd"/>
      <w:r w:rsidRPr="00565895">
        <w:rPr>
          <w:color w:val="000000" w:themeColor="text1"/>
          <w:lang w:val="fr-FR"/>
          <w:rPrChange w:id="136" w:author="Stephen Brooks" w:date="2022-04-21T09:21:00Z">
            <w:rPr>
              <w:color w:val="000000" w:themeColor="text1"/>
            </w:rPr>
          </w:rPrChange>
        </w:rPr>
        <w:t xml:space="preserve"> …………... 133</w:t>
      </w:r>
    </w:p>
    <w:p w14:paraId="5DE1AD8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37" w:author="Stephen Brooks" w:date="2022-04-21T09:21:00Z">
            <w:rPr>
              <w:color w:val="000000" w:themeColor="text1"/>
            </w:rPr>
          </w:rPrChange>
        </w:rPr>
      </w:pPr>
      <w:r w:rsidRPr="00565895">
        <w:rPr>
          <w:color w:val="000000" w:themeColor="text1"/>
          <w:lang w:val="fr-FR"/>
          <w:rPrChange w:id="138" w:author="Stephen Brooks" w:date="2022-04-21T09:21:00Z">
            <w:rPr>
              <w:color w:val="000000" w:themeColor="text1"/>
            </w:rPr>
          </w:rPrChange>
        </w:rPr>
        <w:tab/>
        <w:t xml:space="preserve">Figure </w:t>
      </w:r>
      <w:r w:rsidRPr="00565895">
        <w:rPr>
          <w:rFonts w:ascii="Times" w:hAnsi="Times"/>
          <w:color w:val="000000" w:themeColor="text1"/>
          <w:lang w:val="fr-FR"/>
          <w:rPrChange w:id="139" w:author="Stephen Brooks" w:date="2022-04-21T09:21:00Z">
            <w:rPr>
              <w:rFonts w:ascii="Times" w:hAnsi="Times"/>
              <w:color w:val="000000" w:themeColor="text1"/>
              <w:lang w:val="en-US"/>
            </w:rPr>
          </w:rPrChange>
        </w:rPr>
        <w:t>E</w:t>
      </w:r>
      <w:r w:rsidRPr="00565895">
        <w:rPr>
          <w:color w:val="000000" w:themeColor="text1"/>
          <w:lang w:val="fr-FR"/>
          <w:rPrChange w:id="140" w:author="Stephen Brooks" w:date="2022-04-21T09:21:00Z">
            <w:rPr>
              <w:color w:val="000000" w:themeColor="text1"/>
            </w:rPr>
          </w:rPrChange>
        </w:rPr>
        <w:t>.10</w:t>
      </w:r>
      <w:r w:rsidRPr="00565895">
        <w:rPr>
          <w:color w:val="000000" w:themeColor="text1"/>
          <w:lang w:val="fr-FR"/>
          <w:rPrChange w:id="141" w:author="Stephen Brooks" w:date="2022-04-21T09:21:00Z">
            <w:rPr>
              <w:color w:val="000000" w:themeColor="text1"/>
            </w:rPr>
          </w:rPrChange>
        </w:rPr>
        <w:tab/>
      </w:r>
      <w:r w:rsidRPr="00565895">
        <w:rPr>
          <w:lang w:val="fr-FR"/>
          <w:rPrChange w:id="142" w:author="Stephen Brooks" w:date="2022-04-21T09:21:00Z">
            <w:rPr/>
          </w:rPrChange>
        </w:rPr>
        <w:t xml:space="preserve">VSUP + </w:t>
      </w:r>
      <w:proofErr w:type="spellStart"/>
      <w:r w:rsidRPr="00565895">
        <w:rPr>
          <w:lang w:val="fr-FR"/>
          <w:rPrChange w:id="143" w:author="Stephen Brooks" w:date="2022-04-21T09:21:00Z">
            <w:rPr/>
          </w:rPrChange>
        </w:rPr>
        <w:t>Bubble</w:t>
      </w:r>
      <w:proofErr w:type="spellEnd"/>
      <w:r w:rsidRPr="00565895">
        <w:rPr>
          <w:lang w:val="fr-FR"/>
          <w:rPrChange w:id="144" w:author="Stephen Brooks" w:date="2022-04-21T09:21:00Z">
            <w:rPr/>
          </w:rPrChange>
        </w:rPr>
        <w:t xml:space="preserve"> </w:t>
      </w:r>
      <w:r w:rsidRPr="00565895">
        <w:rPr>
          <w:color w:val="000000" w:themeColor="text1"/>
          <w:lang w:val="fr-FR"/>
          <w:rPrChange w:id="145" w:author="Stephen Brooks" w:date="2022-04-21T09:21:00Z">
            <w:rPr>
              <w:color w:val="000000" w:themeColor="text1"/>
            </w:rPr>
          </w:rPrChange>
        </w:rPr>
        <w:t>Questionnaire UI ……………………………... 134</w:t>
      </w:r>
      <w:r w:rsidRPr="00565895">
        <w:rPr>
          <w:color w:val="000000" w:themeColor="text1"/>
          <w:lang w:val="fr-FR"/>
          <w:rPrChange w:id="146" w:author="Stephen Brooks" w:date="2022-04-21T09:21:00Z">
            <w:rPr>
              <w:color w:val="000000" w:themeColor="text1"/>
            </w:rPr>
          </w:rPrChange>
        </w:rPr>
        <w:tab/>
      </w:r>
    </w:p>
    <w:p w14:paraId="35CBE3DF"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Change w:id="147" w:author="Stephen Brooks" w:date="2022-04-21T09:21:00Z">
            <w:rPr>
              <w:rFonts w:ascii="Times" w:hAnsi="Times"/>
            </w:rPr>
          </w:rPrChange>
        </w:rPr>
      </w:pPr>
      <w:r w:rsidRPr="00565895">
        <w:rPr>
          <w:color w:val="000000" w:themeColor="text1"/>
          <w:lang w:val="fr-FR"/>
          <w:rPrChange w:id="148" w:author="Stephen Brooks" w:date="2022-04-21T09:21:00Z">
            <w:rPr>
              <w:color w:val="000000" w:themeColor="text1"/>
            </w:rPr>
          </w:rPrChange>
        </w:rPr>
        <w:tab/>
        <w:t xml:space="preserve">Figure </w:t>
      </w:r>
      <w:r w:rsidRPr="00565895">
        <w:rPr>
          <w:rFonts w:ascii="Times" w:hAnsi="Times"/>
          <w:color w:val="000000" w:themeColor="text1"/>
          <w:lang w:val="fr-FR"/>
          <w:rPrChange w:id="149" w:author="Stephen Brooks" w:date="2022-04-21T09:21:00Z">
            <w:rPr>
              <w:rFonts w:ascii="Times" w:hAnsi="Times"/>
              <w:color w:val="000000" w:themeColor="text1"/>
              <w:lang w:val="en-US"/>
            </w:rPr>
          </w:rPrChange>
        </w:rPr>
        <w:t>E</w:t>
      </w:r>
      <w:r w:rsidRPr="00565895">
        <w:rPr>
          <w:color w:val="000000" w:themeColor="text1"/>
          <w:lang w:val="fr-FR"/>
          <w:rPrChange w:id="150" w:author="Stephen Brooks" w:date="2022-04-21T09:21:00Z">
            <w:rPr>
              <w:color w:val="000000" w:themeColor="text1"/>
            </w:rPr>
          </w:rPrChange>
        </w:rPr>
        <w:t>.11</w:t>
      </w:r>
      <w:r w:rsidRPr="00565895">
        <w:rPr>
          <w:color w:val="000000" w:themeColor="text1"/>
          <w:lang w:val="fr-FR"/>
          <w:rPrChange w:id="151" w:author="Stephen Brooks" w:date="2022-04-21T09:21:00Z">
            <w:rPr>
              <w:color w:val="000000" w:themeColor="text1"/>
            </w:rPr>
          </w:rPrChange>
        </w:rPr>
        <w:tab/>
      </w:r>
      <w:r w:rsidRPr="00565895">
        <w:rPr>
          <w:rFonts w:ascii="Times" w:hAnsi="Times"/>
          <w:lang w:val="fr-FR"/>
          <w:rPrChange w:id="152" w:author="Stephen Brooks" w:date="2022-04-21T09:21:00Z">
            <w:rPr>
              <w:rFonts w:ascii="Times" w:hAnsi="Times"/>
            </w:rPr>
          </w:rPrChange>
        </w:rPr>
        <w:t xml:space="preserve">Questions on VSUP + </w:t>
      </w:r>
      <w:proofErr w:type="spellStart"/>
      <w:r w:rsidRPr="00565895">
        <w:rPr>
          <w:rFonts w:ascii="Times" w:hAnsi="Times"/>
          <w:lang w:val="fr-FR"/>
          <w:rPrChange w:id="153" w:author="Stephen Brooks" w:date="2022-04-21T09:21:00Z">
            <w:rPr>
              <w:rFonts w:ascii="Times" w:hAnsi="Times"/>
            </w:rPr>
          </w:rPrChange>
        </w:rPr>
        <w:t>Bubble</w:t>
      </w:r>
      <w:proofErr w:type="spellEnd"/>
      <w:r w:rsidRPr="00565895">
        <w:rPr>
          <w:rFonts w:ascii="Times" w:hAnsi="Times"/>
          <w:lang w:val="fr-FR"/>
          <w:rPrChange w:id="154" w:author="Stephen Brooks" w:date="2022-04-21T09:21:00Z">
            <w:rPr>
              <w:rFonts w:ascii="Times" w:hAnsi="Times"/>
            </w:rPr>
          </w:rPrChange>
        </w:rPr>
        <w:t xml:space="preserve"> ……………………………</w:t>
      </w:r>
      <w:proofErr w:type="gramStart"/>
      <w:r w:rsidRPr="00565895">
        <w:rPr>
          <w:rFonts w:ascii="Times" w:hAnsi="Times"/>
          <w:lang w:val="fr-FR"/>
          <w:rPrChange w:id="155" w:author="Stephen Brooks" w:date="2022-04-21T09:21:00Z">
            <w:rPr>
              <w:rFonts w:ascii="Times" w:hAnsi="Times"/>
            </w:rPr>
          </w:rPrChange>
        </w:rPr>
        <w:t>…….</w:t>
      </w:r>
      <w:proofErr w:type="gramEnd"/>
      <w:r w:rsidRPr="00565895">
        <w:rPr>
          <w:rFonts w:ascii="Times" w:hAnsi="Times"/>
          <w:lang w:val="fr-FR"/>
          <w:rPrChange w:id="156" w:author="Stephen Brooks" w:date="2022-04-21T09:21:00Z">
            <w:rPr>
              <w:rFonts w:ascii="Times" w:hAnsi="Times"/>
            </w:rPr>
          </w:rPrChange>
        </w:rPr>
        <w:t>. 135</w:t>
      </w:r>
    </w:p>
    <w:p w14:paraId="69F1C03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57" w:author="Stephen Brooks" w:date="2022-04-21T09:21:00Z">
            <w:rPr>
              <w:color w:val="000000" w:themeColor="text1"/>
            </w:rPr>
          </w:rPrChange>
        </w:rPr>
      </w:pPr>
      <w:r w:rsidRPr="00565895">
        <w:rPr>
          <w:color w:val="000000" w:themeColor="text1"/>
          <w:lang w:val="fr-FR"/>
          <w:rPrChange w:id="158" w:author="Stephen Brooks" w:date="2022-04-21T09:21:00Z">
            <w:rPr>
              <w:color w:val="000000" w:themeColor="text1"/>
            </w:rPr>
          </w:rPrChange>
        </w:rPr>
        <w:tab/>
        <w:t xml:space="preserve">Figure </w:t>
      </w:r>
      <w:r w:rsidRPr="00565895">
        <w:rPr>
          <w:rFonts w:ascii="Times" w:hAnsi="Times"/>
          <w:color w:val="000000" w:themeColor="text1"/>
          <w:lang w:val="fr-FR"/>
          <w:rPrChange w:id="159" w:author="Stephen Brooks" w:date="2022-04-21T09:21:00Z">
            <w:rPr>
              <w:rFonts w:ascii="Times" w:hAnsi="Times"/>
              <w:color w:val="000000" w:themeColor="text1"/>
              <w:lang w:val="en-US"/>
            </w:rPr>
          </w:rPrChange>
        </w:rPr>
        <w:t>E</w:t>
      </w:r>
      <w:r w:rsidRPr="00565895">
        <w:rPr>
          <w:color w:val="000000" w:themeColor="text1"/>
          <w:lang w:val="fr-FR"/>
          <w:rPrChange w:id="160" w:author="Stephen Brooks" w:date="2022-04-21T09:21:00Z">
            <w:rPr>
              <w:color w:val="000000" w:themeColor="text1"/>
            </w:rPr>
          </w:rPrChange>
        </w:rPr>
        <w:t xml:space="preserve">.12 </w:t>
      </w:r>
      <w:r w:rsidRPr="00565895">
        <w:rPr>
          <w:color w:val="000000" w:themeColor="text1"/>
          <w:lang w:val="fr-FR"/>
          <w:rPrChange w:id="161" w:author="Stephen Brooks" w:date="2022-04-21T09:21:00Z">
            <w:rPr>
              <w:color w:val="000000" w:themeColor="text1"/>
            </w:rPr>
          </w:rPrChange>
        </w:rPr>
        <w:tab/>
        <w:t>Question-</w:t>
      </w:r>
      <w:proofErr w:type="spellStart"/>
      <w:r w:rsidRPr="00565895">
        <w:rPr>
          <w:color w:val="000000" w:themeColor="text1"/>
          <w:lang w:val="fr-FR"/>
          <w:rPrChange w:id="162" w:author="Stephen Brooks" w:date="2022-04-21T09:21:00Z">
            <w:rPr>
              <w:color w:val="000000" w:themeColor="text1"/>
            </w:rPr>
          </w:rPrChange>
        </w:rPr>
        <w:t>Answer</w:t>
      </w:r>
      <w:proofErr w:type="spellEnd"/>
      <w:r w:rsidRPr="00565895">
        <w:rPr>
          <w:color w:val="000000" w:themeColor="text1"/>
          <w:lang w:val="fr-FR"/>
          <w:rPrChange w:id="163" w:author="Stephen Brooks" w:date="2022-04-21T09:21:00Z">
            <w:rPr>
              <w:color w:val="000000" w:themeColor="text1"/>
            </w:rPr>
          </w:rPrChange>
        </w:rPr>
        <w:t xml:space="preserve"> Identification on CA + </w:t>
      </w:r>
      <w:proofErr w:type="spellStart"/>
      <w:r w:rsidRPr="00565895">
        <w:rPr>
          <w:color w:val="000000" w:themeColor="text1"/>
          <w:lang w:val="fr-FR"/>
          <w:rPrChange w:id="164" w:author="Stephen Brooks" w:date="2022-04-21T09:21:00Z">
            <w:rPr>
              <w:color w:val="000000" w:themeColor="text1"/>
            </w:rPr>
          </w:rPrChange>
        </w:rPr>
        <w:t>Grid</w:t>
      </w:r>
      <w:proofErr w:type="spellEnd"/>
      <w:r w:rsidRPr="00565895">
        <w:rPr>
          <w:color w:val="000000" w:themeColor="text1"/>
          <w:lang w:val="fr-FR"/>
          <w:rPrChange w:id="165" w:author="Stephen Brooks" w:date="2022-04-21T09:21:00Z">
            <w:rPr>
              <w:color w:val="000000" w:themeColor="text1"/>
            </w:rPr>
          </w:rPrChange>
        </w:rPr>
        <w:t xml:space="preserve"> ………………… 136</w:t>
      </w:r>
    </w:p>
    <w:p w14:paraId="7A67245D"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66" w:author="Stephen Brooks" w:date="2022-04-21T09:21:00Z">
            <w:rPr/>
          </w:rPrChange>
        </w:rPr>
      </w:pPr>
      <w:r w:rsidRPr="00565895">
        <w:rPr>
          <w:color w:val="000000" w:themeColor="text1"/>
          <w:lang w:val="fr-FR"/>
          <w:rPrChange w:id="167" w:author="Stephen Brooks" w:date="2022-04-21T09:21:00Z">
            <w:rPr>
              <w:color w:val="000000" w:themeColor="text1"/>
            </w:rPr>
          </w:rPrChange>
        </w:rPr>
        <w:tab/>
        <w:t xml:space="preserve">Figure </w:t>
      </w:r>
      <w:r w:rsidRPr="00565895">
        <w:rPr>
          <w:rFonts w:ascii="Times" w:hAnsi="Times"/>
          <w:color w:val="000000" w:themeColor="text1"/>
          <w:lang w:val="fr-FR"/>
          <w:rPrChange w:id="168" w:author="Stephen Brooks" w:date="2022-04-21T09:21:00Z">
            <w:rPr>
              <w:rFonts w:ascii="Times" w:hAnsi="Times"/>
              <w:color w:val="000000" w:themeColor="text1"/>
              <w:lang w:val="en-US"/>
            </w:rPr>
          </w:rPrChange>
        </w:rPr>
        <w:t>E</w:t>
      </w:r>
      <w:r w:rsidRPr="00565895">
        <w:rPr>
          <w:color w:val="000000" w:themeColor="text1"/>
          <w:lang w:val="fr-FR"/>
          <w:rPrChange w:id="169" w:author="Stephen Brooks" w:date="2022-04-21T09:21:00Z">
            <w:rPr>
              <w:color w:val="000000" w:themeColor="text1"/>
            </w:rPr>
          </w:rPrChange>
        </w:rPr>
        <w:t>.13</w:t>
      </w:r>
      <w:r w:rsidRPr="00565895">
        <w:rPr>
          <w:color w:val="000000" w:themeColor="text1"/>
          <w:lang w:val="fr-FR"/>
          <w:rPrChange w:id="170" w:author="Stephen Brooks" w:date="2022-04-21T09:21:00Z">
            <w:rPr>
              <w:color w:val="000000" w:themeColor="text1"/>
            </w:rPr>
          </w:rPrChange>
        </w:rPr>
        <w:tab/>
      </w:r>
      <w:r w:rsidRPr="00565895">
        <w:rPr>
          <w:lang w:val="fr-FR"/>
          <w:rPrChange w:id="171" w:author="Stephen Brooks" w:date="2022-04-21T09:21:00Z">
            <w:rPr/>
          </w:rPrChange>
        </w:rPr>
        <w:t xml:space="preserve">CA + </w:t>
      </w:r>
      <w:proofErr w:type="spellStart"/>
      <w:r w:rsidRPr="00565895">
        <w:rPr>
          <w:lang w:val="fr-FR"/>
          <w:rPrChange w:id="172" w:author="Stephen Brooks" w:date="2022-04-21T09:21:00Z">
            <w:rPr/>
          </w:rPrChange>
        </w:rPr>
        <w:t>Grid</w:t>
      </w:r>
      <w:proofErr w:type="spellEnd"/>
      <w:r w:rsidRPr="00565895">
        <w:rPr>
          <w:lang w:val="fr-FR"/>
          <w:rPrChange w:id="173" w:author="Stephen Brooks" w:date="2022-04-21T09:21:00Z">
            <w:rPr/>
          </w:rPrChange>
        </w:rPr>
        <w:t xml:space="preserve"> Questionnaire UI …………………………………… 137</w:t>
      </w:r>
    </w:p>
    <w:p w14:paraId="61EAFA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74" w:author="Stephen Brooks" w:date="2022-04-21T09:21:00Z">
            <w:rPr>
              <w:color w:val="000000" w:themeColor="text1"/>
            </w:rPr>
          </w:rPrChange>
        </w:rPr>
      </w:pPr>
      <w:r w:rsidRPr="00565895">
        <w:rPr>
          <w:lang w:val="fr-FR"/>
          <w:rPrChange w:id="175" w:author="Stephen Brooks" w:date="2022-04-21T09:21:00Z">
            <w:rPr/>
          </w:rPrChange>
        </w:rPr>
        <w:tab/>
        <w:t xml:space="preserve">Figure </w:t>
      </w:r>
      <w:r w:rsidRPr="00565895">
        <w:rPr>
          <w:rFonts w:ascii="Times" w:hAnsi="Times"/>
          <w:color w:val="000000" w:themeColor="text1"/>
          <w:lang w:val="fr-FR"/>
          <w:rPrChange w:id="176" w:author="Stephen Brooks" w:date="2022-04-21T09:21:00Z">
            <w:rPr>
              <w:rFonts w:ascii="Times" w:hAnsi="Times"/>
              <w:color w:val="000000" w:themeColor="text1"/>
              <w:lang w:val="en-US"/>
            </w:rPr>
          </w:rPrChange>
        </w:rPr>
        <w:t>E</w:t>
      </w:r>
      <w:r w:rsidRPr="00565895">
        <w:rPr>
          <w:lang w:val="fr-FR"/>
          <w:rPrChange w:id="177" w:author="Stephen Brooks" w:date="2022-04-21T09:21:00Z">
            <w:rPr/>
          </w:rPrChange>
        </w:rPr>
        <w:t>.14</w:t>
      </w:r>
      <w:r w:rsidRPr="00565895">
        <w:rPr>
          <w:lang w:val="fr-FR"/>
          <w:rPrChange w:id="178" w:author="Stephen Brooks" w:date="2022-04-21T09:21:00Z">
            <w:rPr/>
          </w:rPrChange>
        </w:rPr>
        <w:tab/>
      </w:r>
      <w:r w:rsidRPr="00565895">
        <w:rPr>
          <w:color w:val="000000" w:themeColor="text1"/>
          <w:lang w:val="fr-FR"/>
          <w:rPrChange w:id="179" w:author="Stephen Brooks" w:date="2022-04-21T09:21:00Z">
            <w:rPr>
              <w:color w:val="000000" w:themeColor="text1"/>
            </w:rPr>
          </w:rPrChange>
        </w:rPr>
        <w:t xml:space="preserve">Questions on CA + </w:t>
      </w:r>
      <w:proofErr w:type="spellStart"/>
      <w:r w:rsidRPr="00565895">
        <w:rPr>
          <w:color w:val="000000" w:themeColor="text1"/>
          <w:lang w:val="fr-FR"/>
          <w:rPrChange w:id="180" w:author="Stephen Brooks" w:date="2022-04-21T09:21:00Z">
            <w:rPr>
              <w:color w:val="000000" w:themeColor="text1"/>
            </w:rPr>
          </w:rPrChange>
        </w:rPr>
        <w:t>Grid</w:t>
      </w:r>
      <w:proofErr w:type="spellEnd"/>
      <w:r w:rsidRPr="00565895">
        <w:rPr>
          <w:color w:val="000000" w:themeColor="text1"/>
          <w:lang w:val="fr-FR"/>
          <w:rPrChange w:id="181" w:author="Stephen Brooks" w:date="2022-04-21T09:21:00Z">
            <w:rPr>
              <w:color w:val="000000" w:themeColor="text1"/>
            </w:rPr>
          </w:rPrChange>
        </w:rPr>
        <w:t xml:space="preserve"> ………………………………………... 138</w:t>
      </w:r>
    </w:p>
    <w:p w14:paraId="0EA062B2"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Change w:id="182" w:author="Stephen Brooks" w:date="2022-04-21T09:21:00Z">
            <w:rPr>
              <w:color w:val="000000" w:themeColor="text1"/>
            </w:rPr>
          </w:rPrChange>
        </w:rPr>
      </w:pPr>
      <w:r w:rsidRPr="00565895">
        <w:rPr>
          <w:color w:val="000000" w:themeColor="text1"/>
          <w:lang w:val="fr-FR"/>
          <w:rPrChange w:id="183" w:author="Stephen Brooks" w:date="2022-04-21T09:21:00Z">
            <w:rPr>
              <w:color w:val="000000" w:themeColor="text1"/>
            </w:rPr>
          </w:rPrChange>
        </w:rPr>
        <w:tab/>
        <w:t xml:space="preserve">Figure </w:t>
      </w:r>
      <w:r w:rsidRPr="00565895">
        <w:rPr>
          <w:rFonts w:ascii="Times" w:hAnsi="Times"/>
          <w:color w:val="000000" w:themeColor="text1"/>
          <w:lang w:val="fr-FR"/>
          <w:rPrChange w:id="184" w:author="Stephen Brooks" w:date="2022-04-21T09:21:00Z">
            <w:rPr>
              <w:rFonts w:ascii="Times" w:hAnsi="Times"/>
              <w:color w:val="000000" w:themeColor="text1"/>
              <w:lang w:val="en-US"/>
            </w:rPr>
          </w:rPrChange>
        </w:rPr>
        <w:t>E</w:t>
      </w:r>
      <w:r w:rsidRPr="00565895">
        <w:rPr>
          <w:color w:val="000000" w:themeColor="text1"/>
          <w:lang w:val="fr-FR"/>
          <w:rPrChange w:id="185" w:author="Stephen Brooks" w:date="2022-04-21T09:21:00Z">
            <w:rPr>
              <w:color w:val="000000" w:themeColor="text1"/>
            </w:rPr>
          </w:rPrChange>
        </w:rPr>
        <w:t>.15</w:t>
      </w:r>
      <w:r w:rsidRPr="00565895">
        <w:rPr>
          <w:color w:val="000000" w:themeColor="text1"/>
          <w:lang w:val="fr-FR"/>
          <w:rPrChange w:id="186" w:author="Stephen Brooks" w:date="2022-04-21T09:21:00Z">
            <w:rPr>
              <w:color w:val="000000" w:themeColor="text1"/>
            </w:rPr>
          </w:rPrChange>
        </w:rPr>
        <w:tab/>
        <w:t>Question-</w:t>
      </w:r>
      <w:proofErr w:type="spellStart"/>
      <w:r w:rsidRPr="00565895">
        <w:rPr>
          <w:color w:val="000000" w:themeColor="text1"/>
          <w:lang w:val="fr-FR"/>
          <w:rPrChange w:id="187" w:author="Stephen Brooks" w:date="2022-04-21T09:21:00Z">
            <w:rPr>
              <w:color w:val="000000" w:themeColor="text1"/>
            </w:rPr>
          </w:rPrChange>
        </w:rPr>
        <w:t>Answer</w:t>
      </w:r>
      <w:proofErr w:type="spellEnd"/>
      <w:r w:rsidRPr="00565895">
        <w:rPr>
          <w:color w:val="000000" w:themeColor="text1"/>
          <w:lang w:val="fr-FR"/>
          <w:rPrChange w:id="188" w:author="Stephen Brooks" w:date="2022-04-21T09:21:00Z">
            <w:rPr>
              <w:color w:val="000000" w:themeColor="text1"/>
            </w:rPr>
          </w:rPrChange>
        </w:rPr>
        <w:t xml:space="preserve"> Identification on VSUP + </w:t>
      </w:r>
      <w:proofErr w:type="spellStart"/>
      <w:r w:rsidRPr="00565895">
        <w:rPr>
          <w:color w:val="000000" w:themeColor="text1"/>
          <w:lang w:val="fr-FR"/>
          <w:rPrChange w:id="189" w:author="Stephen Brooks" w:date="2022-04-21T09:21:00Z">
            <w:rPr>
              <w:color w:val="000000" w:themeColor="text1"/>
            </w:rPr>
          </w:rPrChange>
        </w:rPr>
        <w:t>Grid</w:t>
      </w:r>
      <w:proofErr w:type="spellEnd"/>
      <w:r w:rsidRPr="00565895">
        <w:rPr>
          <w:color w:val="000000" w:themeColor="text1"/>
          <w:lang w:val="fr-FR"/>
          <w:rPrChange w:id="190" w:author="Stephen Brooks" w:date="2022-04-21T09:21:00Z">
            <w:rPr>
              <w:color w:val="000000" w:themeColor="text1"/>
            </w:rPr>
          </w:rPrChange>
        </w:rPr>
        <w:t xml:space="preserve"> ……………... 139</w:t>
      </w:r>
    </w:p>
    <w:p w14:paraId="39F70CF3" w14:textId="77777777" w:rsidR="00B71065" w:rsidRPr="0056589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Change w:id="191" w:author="Stephen Brooks" w:date="2022-04-21T09:21:00Z">
            <w:rPr/>
          </w:rPrChange>
        </w:rPr>
      </w:pPr>
      <w:r w:rsidRPr="00565895">
        <w:rPr>
          <w:color w:val="000000" w:themeColor="text1"/>
          <w:lang w:val="fr-FR"/>
          <w:rPrChange w:id="192" w:author="Stephen Brooks" w:date="2022-04-21T09:21:00Z">
            <w:rPr>
              <w:color w:val="000000" w:themeColor="text1"/>
            </w:rPr>
          </w:rPrChange>
        </w:rPr>
        <w:tab/>
        <w:t xml:space="preserve">Figure </w:t>
      </w:r>
      <w:r w:rsidRPr="00565895">
        <w:rPr>
          <w:rFonts w:ascii="Times" w:hAnsi="Times"/>
          <w:color w:val="000000" w:themeColor="text1"/>
          <w:lang w:val="fr-FR"/>
          <w:rPrChange w:id="193" w:author="Stephen Brooks" w:date="2022-04-21T09:21:00Z">
            <w:rPr>
              <w:rFonts w:ascii="Times" w:hAnsi="Times"/>
              <w:color w:val="000000" w:themeColor="text1"/>
              <w:lang w:val="en-US"/>
            </w:rPr>
          </w:rPrChange>
        </w:rPr>
        <w:t>E</w:t>
      </w:r>
      <w:r w:rsidRPr="00565895">
        <w:rPr>
          <w:color w:val="000000" w:themeColor="text1"/>
          <w:lang w:val="fr-FR"/>
          <w:rPrChange w:id="194" w:author="Stephen Brooks" w:date="2022-04-21T09:21:00Z">
            <w:rPr>
              <w:color w:val="000000" w:themeColor="text1"/>
            </w:rPr>
          </w:rPrChange>
        </w:rPr>
        <w:t xml:space="preserve">.16 </w:t>
      </w:r>
      <w:r w:rsidRPr="00565895">
        <w:rPr>
          <w:color w:val="000000" w:themeColor="text1"/>
          <w:lang w:val="fr-FR"/>
          <w:rPrChange w:id="195" w:author="Stephen Brooks" w:date="2022-04-21T09:21:00Z">
            <w:rPr>
              <w:color w:val="000000" w:themeColor="text1"/>
            </w:rPr>
          </w:rPrChange>
        </w:rPr>
        <w:tab/>
      </w:r>
      <w:r w:rsidRPr="00565895">
        <w:rPr>
          <w:lang w:val="fr-FR"/>
          <w:rPrChange w:id="196" w:author="Stephen Brooks" w:date="2022-04-21T09:21:00Z">
            <w:rPr/>
          </w:rPrChange>
        </w:rPr>
        <w:t xml:space="preserve">VSUP + </w:t>
      </w:r>
      <w:proofErr w:type="spellStart"/>
      <w:r w:rsidRPr="00565895">
        <w:rPr>
          <w:lang w:val="fr-FR"/>
          <w:rPrChange w:id="197" w:author="Stephen Brooks" w:date="2022-04-21T09:21:00Z">
            <w:rPr/>
          </w:rPrChange>
        </w:rPr>
        <w:t>Grid</w:t>
      </w:r>
      <w:proofErr w:type="spellEnd"/>
      <w:r w:rsidRPr="00565895">
        <w:rPr>
          <w:lang w:val="fr-FR"/>
          <w:rPrChange w:id="198" w:author="Stephen Brooks" w:date="2022-04-21T09:21:00Z">
            <w:rPr/>
          </w:rPrChange>
        </w:rPr>
        <w:t xml:space="preserve"> Questionnaire UI ………………………………... 140</w:t>
      </w:r>
    </w:p>
    <w:p w14:paraId="55B8884A" w14:textId="77777777" w:rsidR="00B71065" w:rsidDel="0032672A"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del w:id="199" w:author="Stephen Brooks" w:date="2022-04-21T18:04:00Z"/>
          <w:color w:val="000000" w:themeColor="text1"/>
        </w:rPr>
      </w:pPr>
      <w:r w:rsidRPr="00565895">
        <w:rPr>
          <w:color w:val="000000" w:themeColor="text1"/>
          <w:lang w:val="fr-FR"/>
          <w:rPrChange w:id="200" w:author="Stephen Brooks" w:date="2022-04-21T09:21:00Z">
            <w:rPr>
              <w:color w:val="000000" w:themeColor="text1"/>
            </w:rPr>
          </w:rPrChange>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proofErr w:type="gramEnd"/>
      <w:r w:rsidRPr="00D239DC">
        <w:rPr>
          <w:color w:val="000000" w:themeColor="text1"/>
          <w:lang w:val="fr-FR"/>
        </w:rPr>
        <w:t xml:space="preserve">. </w:t>
      </w:r>
      <w:r>
        <w:rPr>
          <w:color w:val="000000" w:themeColor="text1"/>
        </w:rPr>
        <w:t>141</w:t>
      </w:r>
    </w:p>
    <w:p w14:paraId="235159B3"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p>
    <w:p w14:paraId="02EAE134" w14:textId="77777777" w:rsidR="00B71065" w:rsidRDefault="00B71065" w:rsidP="00B71065">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proofErr w:type="gramStart"/>
      <w:r>
        <w:rPr>
          <w:color w:val="000000" w:themeColor="text1"/>
        </w:rPr>
        <w:t>…..</w:t>
      </w:r>
      <w:proofErr w:type="gramEnd"/>
      <w:r>
        <w:rPr>
          <w:color w:val="000000" w:themeColor="text1"/>
        </w:rPr>
        <w:t xml:space="preserve"> 150</w:t>
      </w:r>
    </w:p>
    <w:p w14:paraId="07CE2BB6" w14:textId="77777777" w:rsidR="00B71065" w:rsidRDefault="00B71065" w:rsidP="00B71065">
      <w:pPr>
        <w:spacing w:line="360" w:lineRule="auto"/>
      </w:pPr>
    </w:p>
    <w:p w14:paraId="0B6F91DB" w14:textId="77777777" w:rsidR="00B71065" w:rsidRDefault="00B71065" w:rsidP="00B71065">
      <w:pPr>
        <w:spacing w:line="360" w:lineRule="auto"/>
        <w:rPr>
          <w:rFonts w:ascii="Times" w:hAnsi="Times"/>
          <w:color w:val="000000" w:themeColor="text1"/>
          <w:lang w:val="en-US"/>
        </w:rPr>
      </w:pPr>
      <w:r>
        <w:tab/>
      </w:r>
    </w:p>
    <w:p w14:paraId="37AB7AFA" w14:textId="77777777" w:rsidR="00A2046E" w:rsidRDefault="00A2046E">
      <w:pPr>
        <w:rPr>
          <w:ins w:id="201" w:author="Stephen Brooks" w:date="2022-04-21T09:41:00Z"/>
          <w:rFonts w:ascii="Times" w:hAnsi="Times"/>
          <w:b/>
          <w:bCs/>
          <w:color w:val="000000" w:themeColor="text1"/>
          <w:lang w:val="en-US"/>
        </w:rPr>
      </w:pPr>
      <w:ins w:id="202" w:author="Stephen Brooks" w:date="2022-04-21T09:41:00Z">
        <w:r>
          <w:rPr>
            <w:rFonts w:ascii="Times" w:hAnsi="Times"/>
            <w:b/>
            <w:bCs/>
            <w:color w:val="000000" w:themeColor="text1"/>
            <w:lang w:val="en-US"/>
          </w:rPr>
          <w:br w:type="page"/>
        </w:r>
      </w:ins>
    </w:p>
    <w:p w14:paraId="523B3386" w14:textId="2BB0C612" w:rsidR="00B71065" w:rsidRPr="004343E7" w:rsidRDefault="00B71065" w:rsidP="00B71065">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4434765F" w14:textId="77777777" w:rsidR="00B71065" w:rsidRPr="00AC4779" w:rsidRDefault="00B71065" w:rsidP="00B71065">
      <w:pPr>
        <w:rPr>
          <w:rFonts w:ascii="Times" w:hAnsi="Times"/>
          <w:color w:val="000000" w:themeColor="text1"/>
          <w:lang w:val="en-US"/>
        </w:rPr>
      </w:pPr>
      <w:r>
        <w:rPr>
          <w:rFonts w:ascii="Times" w:hAnsi="Times"/>
          <w:color w:val="000000" w:themeColor="text1"/>
          <w:lang w:val="en-US"/>
        </w:rPr>
        <w:tab/>
      </w:r>
    </w:p>
    <w:p w14:paraId="2BADF387" w14:textId="77777777" w:rsidR="00B71065" w:rsidRPr="00BD7ECE" w:rsidRDefault="00B71065" w:rsidP="00B71065">
      <w:pPr>
        <w:autoSpaceDE w:val="0"/>
        <w:autoSpaceDN w:val="0"/>
        <w:adjustRightInd w:val="0"/>
        <w:spacing w:line="360" w:lineRule="auto"/>
        <w:rPr>
          <w:rFonts w:ascii="Times" w:hAnsi="Times"/>
          <w:color w:val="000000" w:themeColor="text1"/>
          <w:lang w:val="es-ES"/>
          <w:rPrChange w:id="203" w:author="Stephen Brooks" w:date="2022-04-21T15:54:00Z">
            <w:rPr>
              <w:rFonts w:ascii="Times" w:hAnsi="Times"/>
              <w:color w:val="000000" w:themeColor="text1"/>
              <w:lang w:val="en-US"/>
            </w:rPr>
          </w:rPrChange>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BD7ECE">
        <w:rPr>
          <w:rFonts w:ascii="Times" w:hAnsi="Times"/>
          <w:color w:val="000000" w:themeColor="text1"/>
          <w:lang w:val="es-ES"/>
          <w:rPrChange w:id="204" w:author="Stephen Brooks" w:date="2022-04-21T15:54:00Z">
            <w:rPr>
              <w:rFonts w:ascii="Times" w:hAnsi="Times"/>
              <w:color w:val="000000" w:themeColor="text1"/>
              <w:lang w:val="en-US"/>
            </w:rPr>
          </w:rPrChange>
        </w:rPr>
        <w:t>37</w:t>
      </w:r>
    </w:p>
    <w:p w14:paraId="4B6453CA" w14:textId="77777777" w:rsidR="00B71065" w:rsidRPr="00565895" w:rsidRDefault="00B71065" w:rsidP="00B71065">
      <w:pPr>
        <w:autoSpaceDE w:val="0"/>
        <w:autoSpaceDN w:val="0"/>
        <w:adjustRightInd w:val="0"/>
        <w:spacing w:line="360" w:lineRule="auto"/>
        <w:rPr>
          <w:color w:val="000000" w:themeColor="text1"/>
          <w:lang w:val="es-ES"/>
          <w:rPrChange w:id="205" w:author="Stephen Brooks" w:date="2022-04-21T09:21:00Z">
            <w:rPr>
              <w:color w:val="000000" w:themeColor="text1"/>
              <w:lang w:val="en-US"/>
            </w:rPr>
          </w:rPrChange>
        </w:rPr>
      </w:pPr>
      <w:r w:rsidRPr="00BD7ECE">
        <w:rPr>
          <w:rFonts w:ascii="Times" w:hAnsi="Times"/>
          <w:color w:val="000000" w:themeColor="text1"/>
          <w:lang w:val="es-ES"/>
          <w:rPrChange w:id="206" w:author="Stephen Brooks" w:date="2022-04-21T15:54:00Z">
            <w:rPr>
              <w:rFonts w:ascii="Times" w:hAnsi="Times"/>
              <w:color w:val="000000" w:themeColor="text1"/>
              <w:lang w:val="en-US"/>
            </w:rPr>
          </w:rPrChange>
        </w:rPr>
        <w:tab/>
      </w:r>
      <w:proofErr w:type="spellStart"/>
      <w:r w:rsidRPr="00565895">
        <w:rPr>
          <w:rFonts w:ascii="Times" w:hAnsi="Times"/>
          <w:color w:val="000000" w:themeColor="text1"/>
          <w:lang w:val="es-ES"/>
          <w:rPrChange w:id="207" w:author="Stephen Brooks" w:date="2022-04-21T09:21:00Z">
            <w:rPr>
              <w:rFonts w:ascii="Times" w:hAnsi="Times"/>
              <w:color w:val="000000" w:themeColor="text1"/>
              <w:lang w:val="en-US"/>
            </w:rPr>
          </w:rPrChange>
        </w:rPr>
        <w:t>Algorithm</w:t>
      </w:r>
      <w:proofErr w:type="spellEnd"/>
      <w:r w:rsidRPr="00565895">
        <w:rPr>
          <w:rFonts w:ascii="Times" w:hAnsi="Times"/>
          <w:color w:val="000000" w:themeColor="text1"/>
          <w:lang w:val="es-ES"/>
          <w:rPrChange w:id="208" w:author="Stephen Brooks" w:date="2022-04-21T09:21:00Z">
            <w:rPr>
              <w:rFonts w:ascii="Times" w:hAnsi="Times"/>
              <w:color w:val="000000" w:themeColor="text1"/>
              <w:lang w:val="en-US"/>
            </w:rPr>
          </w:rPrChange>
        </w:rPr>
        <w:t xml:space="preserve"> 3.2</w:t>
      </w:r>
      <w:r w:rsidRPr="00565895">
        <w:rPr>
          <w:rFonts w:ascii="Times" w:hAnsi="Times"/>
          <w:color w:val="000000" w:themeColor="text1"/>
          <w:lang w:val="es-ES"/>
          <w:rPrChange w:id="209" w:author="Stephen Brooks" w:date="2022-04-21T09:21:00Z">
            <w:rPr>
              <w:rFonts w:ascii="Times" w:hAnsi="Times"/>
              <w:color w:val="000000" w:themeColor="text1"/>
              <w:lang w:val="en-US"/>
            </w:rPr>
          </w:rPrChange>
        </w:rPr>
        <w:tab/>
        <w:t xml:space="preserve">    </w:t>
      </w:r>
      <w:r w:rsidRPr="00565895">
        <w:rPr>
          <w:color w:val="000000" w:themeColor="text1"/>
          <w:lang w:val="es-ES"/>
          <w:rPrChange w:id="210" w:author="Stephen Brooks" w:date="2022-04-21T09:21:00Z">
            <w:rPr>
              <w:color w:val="000000" w:themeColor="text1"/>
              <w:lang w:val="en-US"/>
            </w:rPr>
          </w:rPrChange>
        </w:rPr>
        <w:t xml:space="preserve">CNN </w:t>
      </w:r>
      <w:proofErr w:type="spellStart"/>
      <w:r w:rsidRPr="00565895">
        <w:rPr>
          <w:color w:val="000000" w:themeColor="text1"/>
          <w:lang w:val="es-ES"/>
          <w:rPrChange w:id="211" w:author="Stephen Brooks" w:date="2022-04-21T09:21:00Z">
            <w:rPr>
              <w:color w:val="000000" w:themeColor="text1"/>
              <w:lang w:val="en-US"/>
            </w:rPr>
          </w:rPrChange>
        </w:rPr>
        <w:t>Model</w:t>
      </w:r>
      <w:proofErr w:type="spellEnd"/>
      <w:r w:rsidRPr="00565895">
        <w:rPr>
          <w:color w:val="000000" w:themeColor="text1"/>
          <w:lang w:val="es-ES"/>
          <w:rPrChange w:id="212" w:author="Stephen Brooks" w:date="2022-04-21T09:21:00Z">
            <w:rPr>
              <w:color w:val="000000" w:themeColor="text1"/>
              <w:lang w:val="en-US"/>
            </w:rPr>
          </w:rPrChange>
        </w:rPr>
        <w:t xml:space="preserve"> ……………………………………</w:t>
      </w:r>
      <w:proofErr w:type="gramStart"/>
      <w:r w:rsidRPr="00565895">
        <w:rPr>
          <w:color w:val="000000" w:themeColor="text1"/>
          <w:lang w:val="es-ES"/>
          <w:rPrChange w:id="213" w:author="Stephen Brooks" w:date="2022-04-21T09:21:00Z">
            <w:rPr>
              <w:color w:val="000000" w:themeColor="text1"/>
              <w:lang w:val="en-US"/>
            </w:rPr>
          </w:rPrChange>
        </w:rPr>
        <w:t>…….</w:t>
      </w:r>
      <w:proofErr w:type="gramEnd"/>
      <w:r w:rsidRPr="00565895">
        <w:rPr>
          <w:color w:val="000000" w:themeColor="text1"/>
          <w:lang w:val="es-ES"/>
          <w:rPrChange w:id="214" w:author="Stephen Brooks" w:date="2022-04-21T09:21:00Z">
            <w:rPr>
              <w:color w:val="000000" w:themeColor="text1"/>
              <w:lang w:val="en-US"/>
            </w:rPr>
          </w:rPrChange>
        </w:rPr>
        <w:t>……….. 39</w:t>
      </w:r>
    </w:p>
    <w:p w14:paraId="62EF4CBD" w14:textId="77777777" w:rsidR="00B71065" w:rsidRDefault="00B71065" w:rsidP="00B71065">
      <w:pPr>
        <w:spacing w:line="360" w:lineRule="auto"/>
        <w:rPr>
          <w:rFonts w:ascii="Times" w:hAnsi="Times"/>
          <w:color w:val="000000" w:themeColor="text1"/>
          <w:lang w:val="en-US"/>
        </w:rPr>
      </w:pPr>
      <w:r w:rsidRPr="00565895">
        <w:rPr>
          <w:color w:val="000000" w:themeColor="text1"/>
          <w:lang w:val="es-ES"/>
          <w:rPrChange w:id="215" w:author="Stephen Brooks" w:date="2022-04-21T09:21:00Z">
            <w:rPr>
              <w:color w:val="000000" w:themeColor="text1"/>
              <w:lang w:val="en-US"/>
            </w:rPr>
          </w:rPrChange>
        </w:rPr>
        <w:tab/>
      </w:r>
      <w:proofErr w:type="spellStart"/>
      <w:r w:rsidRPr="00565895">
        <w:rPr>
          <w:color w:val="000000" w:themeColor="text1"/>
          <w:lang w:val="es-ES"/>
          <w:rPrChange w:id="216" w:author="Stephen Brooks" w:date="2022-04-21T09:21:00Z">
            <w:rPr>
              <w:color w:val="000000" w:themeColor="text1"/>
              <w:lang w:val="en-US"/>
            </w:rPr>
          </w:rPrChange>
        </w:rPr>
        <w:t>Algorithm</w:t>
      </w:r>
      <w:proofErr w:type="spellEnd"/>
      <w:r w:rsidRPr="00565895">
        <w:rPr>
          <w:color w:val="000000" w:themeColor="text1"/>
          <w:lang w:val="es-ES"/>
          <w:rPrChange w:id="217" w:author="Stephen Brooks" w:date="2022-04-21T09:21:00Z">
            <w:rPr>
              <w:color w:val="000000" w:themeColor="text1"/>
              <w:lang w:val="en-US"/>
            </w:rPr>
          </w:rPrChange>
        </w:rPr>
        <w:t xml:space="preserve"> 3.3     </w:t>
      </w:r>
      <w:r w:rsidRPr="00565895">
        <w:rPr>
          <w:rFonts w:ascii="Times" w:hAnsi="Times"/>
          <w:color w:val="000000" w:themeColor="text1"/>
          <w:sz w:val="23"/>
          <w:szCs w:val="23"/>
          <w:shd w:val="clear" w:color="auto" w:fill="FFFFFF"/>
          <w:lang w:val="es-ES"/>
          <w:rPrChange w:id="218" w:author="Stephen Brooks" w:date="2022-04-21T09:21:00Z">
            <w:rPr>
              <w:rFonts w:ascii="Times" w:hAnsi="Times"/>
              <w:color w:val="000000" w:themeColor="text1"/>
              <w:sz w:val="23"/>
              <w:szCs w:val="23"/>
              <w:shd w:val="clear" w:color="auto" w:fill="FFFFFF"/>
              <w:lang w:val="en-US"/>
            </w:rPr>
          </w:rPrChange>
        </w:rPr>
        <w:t xml:space="preserve">LSTM </w:t>
      </w:r>
      <w:proofErr w:type="spellStart"/>
      <w:r w:rsidRPr="00565895">
        <w:rPr>
          <w:rFonts w:ascii="Times" w:hAnsi="Times"/>
          <w:color w:val="000000" w:themeColor="text1"/>
          <w:lang w:val="es-ES"/>
          <w:rPrChange w:id="219" w:author="Stephen Brooks" w:date="2022-04-21T09:21:00Z">
            <w:rPr>
              <w:rFonts w:ascii="Times" w:hAnsi="Times"/>
              <w:color w:val="000000" w:themeColor="text1"/>
              <w:lang w:val="en-US"/>
            </w:rPr>
          </w:rPrChange>
        </w:rPr>
        <w:t>Model</w:t>
      </w:r>
      <w:proofErr w:type="spellEnd"/>
      <w:r w:rsidRPr="00565895">
        <w:rPr>
          <w:rFonts w:ascii="Times" w:hAnsi="Times"/>
          <w:color w:val="000000" w:themeColor="text1"/>
          <w:lang w:val="es-ES"/>
          <w:rPrChange w:id="220" w:author="Stephen Brooks" w:date="2022-04-21T09:21:00Z">
            <w:rPr>
              <w:rFonts w:ascii="Times" w:hAnsi="Times"/>
              <w:color w:val="000000" w:themeColor="text1"/>
              <w:lang w:val="en-US"/>
            </w:rPr>
          </w:rPrChange>
        </w:rPr>
        <w:t xml:space="preserve"> ……………………………………</w:t>
      </w:r>
      <w:proofErr w:type="gramStart"/>
      <w:r w:rsidRPr="00565895">
        <w:rPr>
          <w:rFonts w:ascii="Times" w:hAnsi="Times"/>
          <w:color w:val="000000" w:themeColor="text1"/>
          <w:lang w:val="es-ES"/>
          <w:rPrChange w:id="221" w:author="Stephen Brooks" w:date="2022-04-21T09:21:00Z">
            <w:rPr>
              <w:rFonts w:ascii="Times" w:hAnsi="Times"/>
              <w:color w:val="000000" w:themeColor="text1"/>
              <w:lang w:val="en-US"/>
            </w:rPr>
          </w:rPrChange>
        </w:rPr>
        <w:t>…….</w:t>
      </w:r>
      <w:proofErr w:type="gramEnd"/>
      <w:r w:rsidRPr="00565895">
        <w:rPr>
          <w:rFonts w:ascii="Times" w:hAnsi="Times"/>
          <w:color w:val="000000" w:themeColor="text1"/>
          <w:lang w:val="es-ES"/>
          <w:rPrChange w:id="222" w:author="Stephen Brooks" w:date="2022-04-21T09:21:00Z">
            <w:rPr>
              <w:rFonts w:ascii="Times" w:hAnsi="Times"/>
              <w:color w:val="000000" w:themeColor="text1"/>
              <w:lang w:val="en-US"/>
            </w:rPr>
          </w:rPrChange>
        </w:rPr>
        <w:t xml:space="preserve">………. </w:t>
      </w:r>
      <w:r>
        <w:rPr>
          <w:rFonts w:ascii="Times" w:hAnsi="Times"/>
          <w:color w:val="000000" w:themeColor="text1"/>
          <w:lang w:val="en-US"/>
        </w:rPr>
        <w:t>41</w:t>
      </w:r>
    </w:p>
    <w:p w14:paraId="115FDF21" w14:textId="77777777" w:rsidR="00B71065" w:rsidRDefault="00B71065" w:rsidP="00B71065">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 43</w:t>
      </w:r>
    </w:p>
    <w:p w14:paraId="25FFC11E" w14:textId="77777777" w:rsidR="00B71065" w:rsidRPr="004343E7" w:rsidRDefault="00B71065" w:rsidP="00B71065">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44</w:t>
      </w:r>
    </w:p>
    <w:p w14:paraId="5FA0645A" w14:textId="77777777" w:rsidR="00B71065" w:rsidRDefault="00B71065" w:rsidP="00B71065">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 44</w:t>
      </w:r>
    </w:p>
    <w:p w14:paraId="2736C356"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 xml:space="preserve"> 48</w:t>
      </w:r>
    </w:p>
    <w:p w14:paraId="7AF090A2" w14:textId="77777777" w:rsidR="00B71065" w:rsidRDefault="00B71065" w:rsidP="00B71065">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 xml:space="preserve"> 53</w:t>
      </w:r>
    </w:p>
    <w:p w14:paraId="79E9813F"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 54</w:t>
      </w: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8F6DCA">
      <w:pPr>
        <w:pStyle w:val="ListParagraph"/>
        <w:numPr>
          <w:ilvl w:val="0"/>
          <w:numId w:val="35"/>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A2046E">
      <w:pPr>
        <w:pStyle w:val="ListParagraph"/>
        <w:numPr>
          <w:ilvl w:val="0"/>
          <w:numId w:val="35"/>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8F6DCA">
      <w:pPr>
        <w:pStyle w:val="ListParagraph"/>
        <w:numPr>
          <w:ilvl w:val="0"/>
          <w:numId w:val="35"/>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8F6DCA">
      <w:pPr>
        <w:pStyle w:val="NormalWeb"/>
        <w:numPr>
          <w:ilvl w:val="0"/>
          <w:numId w:val="21"/>
        </w:numPr>
        <w:spacing w:line="360" w:lineRule="auto"/>
        <w:jc w:val="both"/>
      </w:pPr>
      <w:r w:rsidRPr="00105590">
        <w:t xml:space="preserve">error – outlier or deviation from a true value, </w:t>
      </w:r>
    </w:p>
    <w:p w14:paraId="337AC236" w14:textId="7B5AAC60" w:rsidR="00105590" w:rsidRPr="00105590" w:rsidRDefault="00105590" w:rsidP="00CA7F54">
      <w:pPr>
        <w:pStyle w:val="NormalWeb"/>
        <w:numPr>
          <w:ilvl w:val="0"/>
          <w:numId w:val="21"/>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CA7F54">
      <w:pPr>
        <w:pStyle w:val="NormalWeb"/>
        <w:numPr>
          <w:ilvl w:val="0"/>
          <w:numId w:val="21"/>
        </w:numPr>
        <w:spacing w:line="360" w:lineRule="auto"/>
        <w:jc w:val="both"/>
      </w:pPr>
      <w:r w:rsidRPr="00105590">
        <w:t xml:space="preserve">accuracy – size of the interval a value lies in, </w:t>
      </w:r>
    </w:p>
    <w:p w14:paraId="53E369CD" w14:textId="77777777" w:rsidR="00105590" w:rsidRPr="00105590" w:rsidRDefault="00105590" w:rsidP="00CA7F54">
      <w:pPr>
        <w:pStyle w:val="NormalWeb"/>
        <w:numPr>
          <w:ilvl w:val="0"/>
          <w:numId w:val="21"/>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CA7F54">
      <w:pPr>
        <w:pStyle w:val="NormalWeb"/>
        <w:numPr>
          <w:ilvl w:val="0"/>
          <w:numId w:val="21"/>
        </w:numPr>
        <w:spacing w:line="360" w:lineRule="auto"/>
        <w:jc w:val="both"/>
      </w:pPr>
      <w:r w:rsidRPr="00105590">
        <w:t xml:space="preserve">subjectivity – degree of subjective influence in the data, </w:t>
      </w:r>
    </w:p>
    <w:p w14:paraId="7994C979" w14:textId="6093E944" w:rsidR="00105590" w:rsidRPr="00105590" w:rsidRDefault="00105590" w:rsidP="00CA7F54">
      <w:pPr>
        <w:pStyle w:val="NormalWeb"/>
        <w:numPr>
          <w:ilvl w:val="0"/>
          <w:numId w:val="21"/>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CA7F54">
      <w:pPr>
        <w:pStyle w:val="NormalWeb"/>
        <w:numPr>
          <w:ilvl w:val="0"/>
          <w:numId w:val="21"/>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xml:space="preserve">. </w:t>
      </w:r>
      <w:r>
        <w:rPr>
          <w:rFonts w:ascii="Times" w:hAnsi="Times" w:cs="Open Sans"/>
          <w:color w:val="000000" w:themeColor="text1"/>
          <w:shd w:val="clear" w:color="auto" w:fill="FFFFFF"/>
        </w:rPr>
        <w:t>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5ECA7CC7" w:rsidR="0045432F" w:rsidRDefault="0045432F" w:rsidP="008F6DCA">
      <w:pPr>
        <w:spacing w:line="360" w:lineRule="auto"/>
        <w:jc w:val="both"/>
        <w:rPr>
          <w:rFonts w:ascii="Times" w:hAnsi="Times"/>
          <w:b/>
          <w:bCs/>
          <w:color w:val="000000" w:themeColor="text1"/>
          <w:lang w:val="en-US"/>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lastRenderedPageBreak/>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2B3C2BCE"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in </w:t>
      </w:r>
      <w:r w:rsidR="00BF0EC6">
        <w:rPr>
          <w:color w:val="1A1414"/>
          <w:shd w:val="clear" w:color="auto" w:fill="FFFFFF"/>
        </w:rPr>
        <w:t xml:space="preserve">the </w:t>
      </w:r>
      <w:r w:rsidR="00455D2C">
        <w:rPr>
          <w:color w:val="1A1414"/>
          <w:shd w:val="clear" w:color="auto" w:fill="FFFFFF"/>
        </w:rPr>
        <w:t xml:space="preserve">bottom image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CA7F54">
      <w:pPr>
        <w:pStyle w:val="ListParagraph"/>
        <w:numPr>
          <w:ilvl w:val="0"/>
          <w:numId w:val="10"/>
        </w:numPr>
        <w:spacing w:line="360" w:lineRule="auto"/>
        <w:jc w:val="both"/>
      </w:pPr>
      <w:r>
        <w:t>How to generate realistic uncertainty data?</w:t>
      </w:r>
    </w:p>
    <w:p w14:paraId="7DD0C066" w14:textId="79B89F87" w:rsidR="0045432F" w:rsidRDefault="0045432F" w:rsidP="00CA7F54">
      <w:pPr>
        <w:pStyle w:val="ListParagraph"/>
        <w:numPr>
          <w:ilvl w:val="0"/>
          <w:numId w:val="10"/>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CA7F54">
      <w:pPr>
        <w:pStyle w:val="ListParagraph"/>
        <w:numPr>
          <w:ilvl w:val="0"/>
          <w:numId w:val="10"/>
        </w:numPr>
        <w:spacing w:line="360" w:lineRule="auto"/>
        <w:jc w:val="both"/>
      </w:pPr>
      <w:r>
        <w:t>What is the design process of representing uncertainty with CA?</w:t>
      </w:r>
    </w:p>
    <w:p w14:paraId="4C786A8E" w14:textId="77777777" w:rsidR="0045432F" w:rsidRDefault="0045432F" w:rsidP="00CA7F54">
      <w:pPr>
        <w:pStyle w:val="ListParagraph"/>
        <w:numPr>
          <w:ilvl w:val="0"/>
          <w:numId w:val="10"/>
        </w:numPr>
        <w:spacing w:line="360" w:lineRule="auto"/>
        <w:jc w:val="both"/>
      </w:pPr>
      <w:r>
        <w:t>How to evaluate CA representation?</w:t>
      </w:r>
    </w:p>
    <w:p w14:paraId="429CAB25" w14:textId="43DFBA93" w:rsidR="0045432F" w:rsidRDefault="0045432F" w:rsidP="00CA7F54">
      <w:pPr>
        <w:pStyle w:val="ListParagraph"/>
        <w:numPr>
          <w:ilvl w:val="0"/>
          <w:numId w:val="10"/>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87FB437" w14:textId="77777777" w:rsidR="00BF0EC6" w:rsidRPr="002E48C9" w:rsidRDefault="00BF0EC6"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07872334" w:rsidR="0045432F" w:rsidRDefault="0045432F" w:rsidP="0045432F">
      <w:pPr>
        <w:spacing w:line="360" w:lineRule="auto"/>
        <w:jc w:val="both"/>
        <w:rPr>
          <w:rFonts w:ascii="Times" w:hAnsi="Times"/>
          <w:color w:val="000000" w:themeColor="text1"/>
          <w:shd w:val="clear" w:color="auto" w:fill="FFFFFF"/>
          <w:lang w:val="en-US"/>
        </w:rPr>
      </w:pP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E46E669" w14:textId="5101FF7E" w:rsidR="00FB527E" w:rsidRDefault="00FB527E" w:rsidP="0045432F">
      <w:pPr>
        <w:spacing w:line="360" w:lineRule="auto"/>
        <w:jc w:val="both"/>
        <w:rPr>
          <w:rFonts w:ascii="Times" w:hAnsi="Times"/>
          <w:color w:val="000000" w:themeColor="text1"/>
          <w:sz w:val="22"/>
          <w:szCs w:val="22"/>
          <w:lang w:val="en-US"/>
        </w:rPr>
      </w:pPr>
    </w:p>
    <w:p w14:paraId="54B36B33" w14:textId="77777777" w:rsidR="00FB527E" w:rsidRPr="002E48C9" w:rsidRDefault="00FB527E"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6D68DC77" w:rsidR="0045432F" w:rsidRPr="008F6DCA" w:rsidRDefault="0045432F" w:rsidP="0045432F">
      <w:pPr>
        <w:autoSpaceDE w:val="0"/>
        <w:autoSpaceDN w:val="0"/>
        <w:adjustRightInd w:val="0"/>
        <w:spacing w:line="360" w:lineRule="auto"/>
        <w:jc w:val="both"/>
        <w:rPr>
          <w:color w:val="0070C0"/>
          <w:lang w:val="en-US"/>
        </w:rPr>
      </w:pPr>
      <w:r w:rsidRPr="008F6DCA">
        <w:rPr>
          <w:rFonts w:ascii="Times" w:hAnsi="Times"/>
          <w:color w:val="0070C0"/>
        </w:rPr>
        <w:t>The remainder of this thesis is organized as follows.</w:t>
      </w:r>
      <w:r w:rsidRPr="008F6DCA">
        <w:rPr>
          <w:rFonts w:ascii="Times" w:eastAsiaTheme="minorHAnsi" w:hAnsi="Times"/>
          <w:color w:val="0070C0"/>
          <w:lang w:val="en-GB" w:eastAsia="en-US"/>
        </w:rPr>
        <w:t xml:space="preserve"> In </w:t>
      </w:r>
      <w:r w:rsidRPr="008F6DCA">
        <w:rPr>
          <w:rFonts w:ascii="Times" w:eastAsiaTheme="minorHAnsi" w:hAnsi="Times"/>
          <w:b/>
          <w:bCs/>
          <w:color w:val="0070C0"/>
          <w:lang w:val="en-GB" w:eastAsia="en-US"/>
        </w:rPr>
        <w:t>chapter 2</w:t>
      </w:r>
      <w:r w:rsidRPr="008F6DCA">
        <w:rPr>
          <w:rFonts w:ascii="Times" w:eastAsiaTheme="minorHAnsi" w:hAnsi="Times"/>
          <w:color w:val="0070C0"/>
          <w:lang w:val="en-GB" w:eastAsia="en-US"/>
        </w:rPr>
        <w:t xml:space="preserve">, we review the relevant literature on </w:t>
      </w:r>
      <w:r w:rsidRPr="008F6DCA">
        <w:rPr>
          <w:rFonts w:ascii="Times" w:hAnsi="Times"/>
          <w:color w:val="0070C0"/>
          <w:lang w:val="en-US"/>
        </w:rPr>
        <w:t xml:space="preserve">Predictive Machine Learning Models, Texture, Uncertainty, and CA. The literature review is subdivided into several sub-sections based on the contents. </w:t>
      </w:r>
      <w:r w:rsidRPr="008F6DCA">
        <w:rPr>
          <w:rFonts w:ascii="Times" w:hAnsi="Times"/>
          <w:b/>
          <w:bCs/>
          <w:color w:val="0070C0"/>
          <w:lang w:val="en-US"/>
        </w:rPr>
        <w:t xml:space="preserve">Chapter 3 </w:t>
      </w:r>
      <w:r w:rsidRPr="008F6DCA">
        <w:rPr>
          <w:rFonts w:ascii="Times" w:hAnsi="Times"/>
          <w:color w:val="0070C0"/>
          <w:lang w:val="en-US"/>
        </w:rPr>
        <w:t>presents data</w:t>
      </w:r>
      <w:r w:rsidR="00937E8A" w:rsidRPr="008F6DCA">
        <w:rPr>
          <w:rFonts w:ascii="Times" w:hAnsi="Times"/>
          <w:color w:val="0070C0"/>
          <w:lang w:val="en-US"/>
        </w:rPr>
        <w:t xml:space="preserve"> collection</w:t>
      </w:r>
      <w:r w:rsidR="00276D69" w:rsidRPr="008F6DCA">
        <w:rPr>
          <w:rFonts w:ascii="Times" w:hAnsi="Times"/>
          <w:color w:val="0070C0"/>
          <w:lang w:val="en-US"/>
        </w:rPr>
        <w:t>,</w:t>
      </w:r>
      <w:r w:rsidRPr="008F6DCA">
        <w:rPr>
          <w:rFonts w:ascii="Times" w:hAnsi="Times"/>
          <w:color w:val="0070C0"/>
          <w:lang w:val="en-US"/>
        </w:rPr>
        <w:t xml:space="preserve"> processing, introducing predictive machine learning algorithms and necessary arrangement to setup models, brief description of time series forecasting, snapshots of uncertainty data. </w:t>
      </w:r>
      <w:r w:rsidRPr="008F6DCA">
        <w:rPr>
          <w:rFonts w:ascii="Times" w:hAnsi="Times"/>
          <w:b/>
          <w:bCs/>
          <w:color w:val="0070C0"/>
          <w:lang w:val="en-US"/>
        </w:rPr>
        <w:t>Chapter 4</w:t>
      </w:r>
      <w:r w:rsidRPr="008F6DCA">
        <w:rPr>
          <w:rFonts w:ascii="Times" w:hAnsi="Times"/>
          <w:color w:val="0070C0"/>
          <w:lang w:val="en-US"/>
        </w:rPr>
        <w:t xml:space="preserve"> focuses on </w:t>
      </w:r>
      <w:r w:rsidR="00276D69" w:rsidRPr="008F6DCA">
        <w:rPr>
          <w:rFonts w:ascii="Times" w:hAnsi="Times"/>
          <w:color w:val="0070C0"/>
          <w:lang w:val="en-US"/>
        </w:rPr>
        <w:t xml:space="preserve">visualization method, background architecture, examples of CA with different shapes, techniques and algorithms of pattern and texture generation. </w:t>
      </w:r>
      <w:r w:rsidR="00276D69" w:rsidRPr="008F6DCA">
        <w:rPr>
          <w:rFonts w:ascii="Times" w:hAnsi="Times"/>
          <w:b/>
          <w:bCs/>
          <w:color w:val="0070C0"/>
          <w:lang w:val="en-US"/>
        </w:rPr>
        <w:t>Chapter 5</w:t>
      </w:r>
      <w:r w:rsidR="00276D69" w:rsidRPr="008F6DCA">
        <w:rPr>
          <w:rFonts w:ascii="Times" w:hAnsi="Times"/>
          <w:color w:val="0070C0"/>
          <w:lang w:val="en-US"/>
        </w:rPr>
        <w:t xml:space="preserve"> </w:t>
      </w:r>
      <w:r w:rsidR="00F4003F" w:rsidRPr="008F6DCA">
        <w:rPr>
          <w:rFonts w:ascii="Times" w:hAnsi="Times"/>
          <w:color w:val="0070C0"/>
          <w:lang w:val="en-US"/>
        </w:rPr>
        <w:t>describes the features of</w:t>
      </w:r>
      <w:r w:rsidR="00276D69" w:rsidRPr="008F6DCA">
        <w:rPr>
          <w:rFonts w:ascii="Times" w:hAnsi="Times"/>
          <w:color w:val="0070C0"/>
          <w:lang w:val="en-US"/>
        </w:rPr>
        <w:t xml:space="preserve"> </w:t>
      </w:r>
      <w:r w:rsidR="00F4003F" w:rsidRPr="008F6DCA">
        <w:rPr>
          <w:rFonts w:ascii="Times" w:hAnsi="Times"/>
          <w:color w:val="0070C0"/>
          <w:lang w:val="en-US"/>
        </w:rPr>
        <w:t>our self-developed</w:t>
      </w:r>
      <w:r w:rsidR="00276D69" w:rsidRPr="008F6DCA">
        <w:rPr>
          <w:rFonts w:ascii="Times" w:hAnsi="Times"/>
          <w:color w:val="0070C0"/>
          <w:lang w:val="en-US"/>
        </w:rPr>
        <w:t xml:space="preserve"> </w:t>
      </w:r>
      <w:r w:rsidR="00F4003F" w:rsidRPr="008F6DCA">
        <w:rPr>
          <w:rFonts w:ascii="Times" w:hAnsi="Times"/>
          <w:color w:val="0070C0"/>
          <w:lang w:val="en-US"/>
        </w:rPr>
        <w:t xml:space="preserve">web </w:t>
      </w:r>
      <w:r w:rsidR="00276D69" w:rsidRPr="008F6DCA">
        <w:rPr>
          <w:rFonts w:ascii="Times" w:hAnsi="Times"/>
          <w:color w:val="0070C0"/>
          <w:lang w:val="en-US"/>
        </w:rPr>
        <w:t>application</w:t>
      </w:r>
      <w:r w:rsidR="00F4003F" w:rsidRPr="008F6DCA">
        <w:rPr>
          <w:rFonts w:ascii="Times" w:hAnsi="Times"/>
          <w:color w:val="0070C0"/>
          <w:lang w:val="en-US"/>
        </w:rPr>
        <w:t xml:space="preserve"> where it mostly emphasis the</w:t>
      </w:r>
      <w:r w:rsidR="00276D69" w:rsidRPr="008F6DCA">
        <w:rPr>
          <w:rFonts w:ascii="Times" w:hAnsi="Times"/>
          <w:color w:val="0070C0"/>
          <w:lang w:val="en-US"/>
        </w:rPr>
        <w:t xml:space="preserve"> </w:t>
      </w:r>
      <w:r w:rsidR="00F4003F" w:rsidRPr="008F6DCA">
        <w:rPr>
          <w:rFonts w:ascii="Times" w:hAnsi="Times"/>
          <w:color w:val="0070C0"/>
          <w:lang w:val="en-US"/>
        </w:rPr>
        <w:t>uses of</w:t>
      </w:r>
      <w:r w:rsidR="00276D69" w:rsidRPr="008F6DCA">
        <w:rPr>
          <w:rFonts w:ascii="Times" w:hAnsi="Times"/>
          <w:color w:val="0070C0"/>
          <w:lang w:val="en-US"/>
        </w:rPr>
        <w:t xml:space="preserve"> chromatic aberration in web interfaces</w:t>
      </w:r>
      <w:r w:rsidR="00F4003F" w:rsidRPr="008F6DCA">
        <w:rPr>
          <w:rFonts w:ascii="Times" w:hAnsi="Times"/>
          <w:color w:val="0070C0"/>
          <w:lang w:val="en-US"/>
        </w:rPr>
        <w:t xml:space="preserve"> in terms of pattern/textures within different kinds of real-life charts such as bubble-chart, grid-chart, horizontal etc. </w:t>
      </w:r>
      <w:r w:rsidR="00276D69" w:rsidRPr="008F6DCA">
        <w:rPr>
          <w:rFonts w:ascii="Times" w:hAnsi="Times"/>
          <w:color w:val="0070C0"/>
          <w:lang w:val="en-US"/>
        </w:rPr>
        <w:t xml:space="preserve"> </w:t>
      </w:r>
      <w:r w:rsidR="003B3DBA" w:rsidRPr="008F6DCA">
        <w:rPr>
          <w:rFonts w:ascii="Times" w:hAnsi="Times"/>
          <w:b/>
          <w:bCs/>
          <w:color w:val="0070C0"/>
          <w:lang w:val="en-US"/>
        </w:rPr>
        <w:t>Chapter 6</w:t>
      </w:r>
      <w:r w:rsidR="003B3DBA" w:rsidRPr="008F6DCA">
        <w:rPr>
          <w:rFonts w:ascii="Times" w:hAnsi="Times"/>
          <w:color w:val="0070C0"/>
          <w:lang w:val="en-US"/>
        </w:rPr>
        <w:t xml:space="preserve"> explains the </w:t>
      </w:r>
      <w:r w:rsidRPr="008F6DCA">
        <w:rPr>
          <w:rFonts w:ascii="Times" w:hAnsi="Times"/>
          <w:color w:val="0070C0"/>
          <w:lang w:val="en-US"/>
        </w:rPr>
        <w:t xml:space="preserve">user study </w:t>
      </w:r>
      <w:r w:rsidR="003B3DBA" w:rsidRPr="008F6DCA">
        <w:rPr>
          <w:rFonts w:ascii="Times" w:hAnsi="Times"/>
          <w:color w:val="0070C0"/>
          <w:lang w:val="en-US"/>
        </w:rPr>
        <w:t>design</w:t>
      </w:r>
      <w:r w:rsidR="005217F5" w:rsidRPr="008F6DCA">
        <w:rPr>
          <w:rFonts w:ascii="Times" w:hAnsi="Times"/>
          <w:color w:val="0070C0"/>
          <w:lang w:val="en-US"/>
        </w:rPr>
        <w:t xml:space="preserve"> and administering procedure</w:t>
      </w:r>
      <w:r w:rsidR="003B3DBA" w:rsidRPr="008F6DCA">
        <w:rPr>
          <w:rFonts w:ascii="Times" w:hAnsi="Times"/>
          <w:color w:val="0070C0"/>
          <w:lang w:val="en-US"/>
        </w:rPr>
        <w:t xml:space="preserve">. It </w:t>
      </w:r>
      <w:r w:rsidR="003A7A03" w:rsidRPr="008F6DCA">
        <w:rPr>
          <w:rFonts w:ascii="Times" w:hAnsi="Times"/>
          <w:color w:val="0070C0"/>
          <w:lang w:val="en-US"/>
        </w:rPr>
        <w:t>contains</w:t>
      </w:r>
      <w:r w:rsidR="003B3DBA" w:rsidRPr="008F6DCA">
        <w:rPr>
          <w:rFonts w:ascii="Times" w:hAnsi="Times"/>
          <w:color w:val="0070C0"/>
          <w:lang w:val="en-US"/>
        </w:rPr>
        <w:t xml:space="preserve"> </w:t>
      </w:r>
      <w:r w:rsidR="00540B5A" w:rsidRPr="008F6DCA">
        <w:rPr>
          <w:rFonts w:ascii="Times" w:hAnsi="Times"/>
          <w:color w:val="0070C0"/>
          <w:lang w:val="en-US"/>
        </w:rPr>
        <w:t xml:space="preserve">introducing </w:t>
      </w:r>
      <w:r w:rsidR="003B3DBA" w:rsidRPr="008F6DCA">
        <w:rPr>
          <w:rFonts w:ascii="Times" w:hAnsi="Times"/>
          <w:color w:val="0070C0"/>
          <w:lang w:val="en-US"/>
        </w:rPr>
        <w:t xml:space="preserve">study material </w:t>
      </w:r>
      <w:r w:rsidR="00540B5A" w:rsidRPr="008F6DCA">
        <w:rPr>
          <w:rFonts w:ascii="Times" w:hAnsi="Times"/>
          <w:color w:val="0070C0"/>
          <w:lang w:val="en-US"/>
        </w:rPr>
        <w:t xml:space="preserve">such as technology used, study components and counter balancing mechanism, </w:t>
      </w:r>
      <w:r w:rsidR="003B3DBA" w:rsidRPr="008F6DCA">
        <w:rPr>
          <w:rFonts w:ascii="Times" w:hAnsi="Times"/>
          <w:color w:val="0070C0"/>
          <w:lang w:val="en-US"/>
        </w:rPr>
        <w:t xml:space="preserve">recruitment criteria and hiring procedure, </w:t>
      </w:r>
      <w:r w:rsidR="00540B5A" w:rsidRPr="008F6DCA">
        <w:rPr>
          <w:rFonts w:ascii="Times" w:hAnsi="Times"/>
          <w:color w:val="0070C0"/>
          <w:lang w:val="en-US"/>
        </w:rPr>
        <w:t xml:space="preserve">color blindness test of the participants, questionnaire formation process, and finally, data collection and storing mechanism. </w:t>
      </w:r>
      <w:r w:rsidR="003B3DBA" w:rsidRPr="008F6DCA">
        <w:rPr>
          <w:rFonts w:ascii="Times" w:hAnsi="Times"/>
          <w:color w:val="0070C0"/>
          <w:lang w:val="en-US"/>
        </w:rPr>
        <w:t xml:space="preserve">  </w:t>
      </w:r>
      <w:r w:rsidRPr="008F6DCA">
        <w:rPr>
          <w:rFonts w:ascii="Times" w:hAnsi="Times"/>
          <w:b/>
          <w:bCs/>
          <w:color w:val="0070C0"/>
          <w:lang w:val="en-US"/>
        </w:rPr>
        <w:t xml:space="preserve">Chapter </w:t>
      </w:r>
      <w:r w:rsidR="00540B5A" w:rsidRPr="008F6DCA">
        <w:rPr>
          <w:rFonts w:ascii="Times" w:hAnsi="Times"/>
          <w:b/>
          <w:bCs/>
          <w:color w:val="0070C0"/>
          <w:lang w:val="en-US"/>
        </w:rPr>
        <w:t>7</w:t>
      </w:r>
      <w:r w:rsidR="00540B5A" w:rsidRPr="008F6DCA">
        <w:rPr>
          <w:rFonts w:ascii="Times" w:hAnsi="Times"/>
          <w:color w:val="0070C0"/>
          <w:lang w:val="en-US"/>
        </w:rPr>
        <w:t xml:space="preserve"> </w:t>
      </w:r>
      <w:r w:rsidRPr="008F6DCA">
        <w:rPr>
          <w:rFonts w:ascii="Times" w:hAnsi="Times"/>
          <w:color w:val="0070C0"/>
          <w:lang w:val="en-US"/>
        </w:rPr>
        <w:t xml:space="preserve">shows </w:t>
      </w:r>
      <w:r w:rsidR="003A7A03" w:rsidRPr="008F6DCA">
        <w:rPr>
          <w:rFonts w:ascii="Times" w:hAnsi="Times"/>
          <w:color w:val="0070C0"/>
          <w:lang w:val="en-US"/>
        </w:rPr>
        <w:t>results obtained from the user study and its numerical analysis for the sake of evaluation</w:t>
      </w:r>
      <w:r w:rsidRPr="008F6DCA">
        <w:rPr>
          <w:rFonts w:ascii="Times" w:hAnsi="Times"/>
          <w:color w:val="0070C0"/>
          <w:lang w:val="en-US"/>
        </w:rPr>
        <w:t>.</w:t>
      </w:r>
      <w:r w:rsidR="006A61F1" w:rsidRPr="008F6DCA">
        <w:rPr>
          <w:rFonts w:ascii="Times" w:hAnsi="Times"/>
          <w:color w:val="0070C0"/>
          <w:lang w:val="en-US"/>
        </w:rPr>
        <w:t xml:space="preserve"> Quantitative analyses are conducted with statistical methodologies such as ANOVA and paired t-test for questionnaire results, SUS results and NASA-TLX results. </w:t>
      </w:r>
      <w:r w:rsidRPr="008F6DCA">
        <w:rPr>
          <w:rFonts w:ascii="Times" w:hAnsi="Times"/>
          <w:color w:val="0070C0"/>
          <w:lang w:val="en-US"/>
        </w:rPr>
        <w:t xml:space="preserve">  </w:t>
      </w:r>
      <w:r w:rsidRPr="008F6DCA">
        <w:rPr>
          <w:color w:val="0070C0"/>
        </w:rPr>
        <w:t xml:space="preserve">Finally, in </w:t>
      </w:r>
      <w:r w:rsidRPr="008F6DCA">
        <w:rPr>
          <w:b/>
          <w:bCs/>
          <w:color w:val="0070C0"/>
        </w:rPr>
        <w:t xml:space="preserve">Chapter </w:t>
      </w:r>
      <w:r w:rsidR="006A61F1" w:rsidRPr="008F6DCA">
        <w:rPr>
          <w:b/>
          <w:bCs/>
          <w:color w:val="0070C0"/>
        </w:rPr>
        <w:t>8</w:t>
      </w:r>
      <w:r w:rsidRPr="008F6DCA">
        <w:rPr>
          <w:color w:val="0070C0"/>
        </w:rPr>
        <w:t xml:space="preserve">, we </w:t>
      </w:r>
      <w:r w:rsidR="006A61F1" w:rsidRPr="008F6DCA">
        <w:rPr>
          <w:color w:val="0070C0"/>
        </w:rPr>
        <w:t>pointed out the thesis outcome as conclusion</w:t>
      </w:r>
      <w:r w:rsidRPr="008F6DCA">
        <w:rPr>
          <w:color w:val="0070C0"/>
        </w:rPr>
        <w:t>, and suggest</w:t>
      </w:r>
      <w:r w:rsidR="006A61F1" w:rsidRPr="008F6DCA">
        <w:rPr>
          <w:color w:val="0070C0"/>
        </w:rPr>
        <w:t>ed</w:t>
      </w:r>
      <w:r w:rsidRPr="008F6DCA">
        <w:rPr>
          <w:color w:val="0070C0"/>
        </w:rPr>
        <w:t xml:space="preserve"> potential directions of future work and associated improvement</w:t>
      </w:r>
      <w:r w:rsidR="00D91186" w:rsidRPr="008F6DCA">
        <w:rPr>
          <w:color w:val="0070C0"/>
        </w:rPr>
        <w:t>s</w:t>
      </w:r>
      <w:r w:rsidRPr="008F6DCA">
        <w:rPr>
          <w:color w:val="0070C0"/>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0E7B3F6D" w:rsidR="00A3499E" w:rsidRPr="00B06E60" w:rsidRDefault="00A3499E" w:rsidP="0045432F">
      <w:pPr>
        <w:spacing w:line="360" w:lineRule="auto"/>
        <w:jc w:val="both"/>
        <w:rPr>
          <w:rFonts w:ascii="Times" w:hAnsi="Times"/>
          <w:color w:val="0070C0"/>
          <w:lang w:val="en-US"/>
        </w:rPr>
      </w:pPr>
      <w:r>
        <w:rPr>
          <w:rFonts w:ascii="Times" w:hAnsi="Times"/>
          <w:color w:val="000000" w:themeColor="text1"/>
          <w:lang w:val="en-US"/>
        </w:rPr>
        <w:t>Related to model predictions</w:t>
      </w:r>
      <w:r w:rsidR="0045432F" w:rsidRPr="002650E8">
        <w:rPr>
          <w:rFonts w:ascii="Times" w:hAnsi="Times"/>
          <w:color w:val="000000" w:themeColor="text1"/>
          <w:lang w:val="en-US"/>
        </w:rPr>
        <w:t xml:space="preserve">, </w:t>
      </w:r>
      <w:r w:rsidR="0045432F"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2650E8">
        <w:rPr>
          <w:rFonts w:ascii="Times" w:eastAsiaTheme="minorHAnsi" w:hAnsi="Times" w:cs="AppleSystemUIFont"/>
          <w:color w:val="000000" w:themeColor="text1"/>
          <w:lang w:val="en-GB" w:eastAsia="en-US"/>
        </w:rPr>
        <w:t>median</w:t>
      </w:r>
      <w:proofErr w:type="gramEnd"/>
      <w:r w:rsidR="0045432F"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Pr>
          <w:rFonts w:ascii="Times" w:eastAsiaTheme="minorHAnsi" w:hAnsi="Times" w:cs="AppleSystemUIFont"/>
          <w:color w:val="000000" w:themeColor="text1"/>
          <w:lang w:val="en-GB" w:eastAsia="en-US"/>
        </w:rPr>
        <w:t xml:space="preserve"> but they </w:t>
      </w:r>
      <w:r w:rsidR="00626E2C" w:rsidRPr="00B06E60">
        <w:rPr>
          <w:color w:val="0070C0"/>
          <w:lang w:val="en-GB"/>
        </w:rPr>
        <w:t>conducted their research only with statistical ARIMA model where they suspect it may perform poorly in case of nonlinear trends</w:t>
      </w:r>
      <w:r w:rsidR="00626E2C" w:rsidRPr="007452FE">
        <w:rPr>
          <w:color w:val="7030A0"/>
          <w:lang w:val="en-GB"/>
        </w:rPr>
        <w:t>.</w:t>
      </w:r>
      <w:r w:rsidR="0045432F" w:rsidRPr="002650E8">
        <w:rPr>
          <w:rFonts w:ascii="Times" w:eastAsiaTheme="minorHAnsi" w:hAnsi="Times" w:cs="AppleSystemUIFont"/>
          <w:color w:val="000000" w:themeColor="text1"/>
          <w:lang w:val="en-GB" w:eastAsia="en-US"/>
        </w:rPr>
        <w:t xml:space="preserve"> Recent </w:t>
      </w:r>
      <w:r w:rsidR="0045432F" w:rsidRPr="002650E8">
        <w:rPr>
          <w:rFonts w:ascii="Times" w:hAnsi="Times"/>
          <w:color w:val="000000" w:themeColor="text1"/>
          <w:lang w:val="en-US"/>
        </w:rPr>
        <w:t>studies of [3, 4]</w:t>
      </w:r>
      <w:r w:rsidR="0045432F" w:rsidRPr="002650E8">
        <w:rPr>
          <w:rFonts w:ascii="Times" w:hAnsi="Times"/>
          <w:color w:val="000000" w:themeColor="text1"/>
        </w:rPr>
        <w:t xml:space="preserve"> use Facebook’s Prophet Forecasting Model and ARIMA Forecasting Model to compare their performance and accuracy on </w:t>
      </w:r>
      <w:r w:rsidR="0045432F" w:rsidRPr="002650E8">
        <w:rPr>
          <w:rFonts w:ascii="Times" w:hAnsi="Times"/>
          <w:color w:val="000000" w:themeColor="text1"/>
          <w:lang w:val="en-US"/>
        </w:rPr>
        <w:t xml:space="preserve">the </w:t>
      </w:r>
      <w:r w:rsidR="0045432F"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2650E8">
        <w:rPr>
          <w:rFonts w:ascii="Times" w:hAnsi="Times"/>
          <w:color w:val="000000" w:themeColor="text1"/>
          <w:lang w:val="en-US"/>
        </w:rPr>
        <w:t xml:space="preserve">. </w:t>
      </w:r>
      <w:r w:rsidR="00626E2C" w:rsidRPr="00B06E60">
        <w:rPr>
          <w:color w:val="0070C0"/>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B06E60">
        <w:rPr>
          <w:color w:val="0070C0"/>
        </w:rPr>
        <w:t>XGBoost</w:t>
      </w:r>
      <w:proofErr w:type="spellEnd"/>
      <w:r w:rsidR="00626E2C" w:rsidRPr="00B06E60">
        <w:rPr>
          <w:color w:val="0070C0"/>
        </w:rPr>
        <w:t xml:space="preserve"> machine learning algorithm for cholera epidemics predictions linked with weather variable, but they have not studied with real world data from health-care systems.</w:t>
      </w:r>
    </w:p>
    <w:p w14:paraId="61A3F814" w14:textId="77777777" w:rsidR="00A3499E" w:rsidRDefault="00A3499E" w:rsidP="0045432F">
      <w:pPr>
        <w:spacing w:line="360" w:lineRule="auto"/>
        <w:jc w:val="both"/>
        <w:rPr>
          <w:ins w:id="223" w:author="Stephen Brooks" w:date="2022-04-21T10:45:00Z"/>
          <w:rFonts w:ascii="Times" w:hAnsi="Times"/>
          <w:color w:val="000000" w:themeColor="text1"/>
          <w:lang w:val="en-US"/>
        </w:rPr>
      </w:pPr>
    </w:p>
    <w:p w14:paraId="35818EEA" w14:textId="3A945B63" w:rsidR="0045432F" w:rsidRPr="00B06E60" w:rsidRDefault="0045432F" w:rsidP="0045432F">
      <w:pPr>
        <w:spacing w:line="360" w:lineRule="auto"/>
        <w:jc w:val="both"/>
        <w:rPr>
          <w:rFonts w:ascii="Times" w:hAnsi="Times"/>
          <w:color w:val="0070C0"/>
        </w:rPr>
      </w:pPr>
      <w:r w:rsidRPr="002650E8">
        <w:rPr>
          <w:rFonts w:ascii="Times" w:hAnsi="Times"/>
          <w:color w:val="000000" w:themeColor="text1"/>
          <w:shd w:val="clear" w:color="auto" w:fill="FFFFFF"/>
          <w:lang w:val="en-US"/>
        </w:rPr>
        <w:lastRenderedPageBreak/>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00A3499E">
        <w:rPr>
          <w:rFonts w:ascii="Times" w:hAnsi="Times"/>
          <w:color w:val="000000" w:themeColor="text1"/>
          <w:shd w:val="clear" w:color="auto" w:fill="FFFFFF"/>
          <w:lang w:val="en-US"/>
        </w:rPr>
        <w:t>were also</w:t>
      </w:r>
      <w:r w:rsidR="00A3499E"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lang w:val="en-US"/>
        </w:rPr>
        <w:t>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00B06E60" w:rsidRPr="002650E8">
        <w:rPr>
          <w:rFonts w:ascii="Times" w:hAnsi="Times"/>
          <w:color w:val="000000" w:themeColor="text1"/>
          <w:shd w:val="clear" w:color="auto" w:fill="FFFFFF"/>
        </w:rPr>
        <w:t>forecasting</w:t>
      </w:r>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w:t>
      </w:r>
      <w:r w:rsidR="00842063">
        <w:rPr>
          <w:rFonts w:ascii="Times" w:hAnsi="Times"/>
          <w:color w:val="000000" w:themeColor="text1"/>
          <w:shd w:val="clear" w:color="auto" w:fill="FFFFFF"/>
          <w:lang w:val="en-US"/>
        </w:rPr>
        <w:t xml:space="preserve"> and </w:t>
      </w:r>
      <w:r w:rsidR="00842063" w:rsidRPr="00B06E60">
        <w:rPr>
          <w:color w:val="0070C0"/>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B06E60">
        <w:rPr>
          <w:rFonts w:ascii="Times" w:hAnsi="Times"/>
          <w:color w:val="0070C0"/>
          <w:shd w:val="clear" w:color="auto" w:fill="FFFFFF"/>
          <w:lang w:val="en-US"/>
        </w:rPr>
        <w:t xml:space="preserve"> </w:t>
      </w:r>
      <w:r w:rsidR="00DD4959" w:rsidRPr="00B06E60">
        <w:rPr>
          <w:color w:val="0070C0"/>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Pr>
          <w:color w:val="0070C0"/>
        </w:rPr>
        <w:tab/>
      </w:r>
      <w:ins w:id="224" w:author="Rashid Islam" w:date="2022-04-22T06:21:00Z">
        <w:r w:rsidR="00B06E60">
          <w:rPr>
            <w:color w:val="0070C0"/>
          </w:rPr>
          <w:br/>
        </w:r>
      </w:ins>
    </w:p>
    <w:p w14:paraId="46547AC7" w14:textId="6C725C61"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Uncertainty related prior work</w:t>
      </w:r>
      <w:ins w:id="225" w:author="Rashid Islam" w:date="2022-04-22T06:45:00Z">
        <w:r w:rsidR="00240BCA">
          <w:rPr>
            <w:rFonts w:ascii="Times" w:hAnsi="Times"/>
            <w:b/>
            <w:bCs/>
            <w:color w:val="000000" w:themeColor="text1"/>
            <w:lang w:val="en-US"/>
          </w:rPr>
          <w:t>s</w:t>
        </w:r>
      </w:ins>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E32E76B" w14:textId="6293D0DA" w:rsidR="0045432F" w:rsidRPr="002650E8" w:rsidRDefault="0045432F" w:rsidP="00B06E60">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Pr>
          <w:rFonts w:ascii="Times" w:hAnsi="Times"/>
          <w:color w:val="000000" w:themeColor="text1"/>
        </w:rPr>
        <w:t>the q</w:t>
      </w:r>
      <w:r w:rsidR="00A3499E" w:rsidRPr="002650E8">
        <w:rPr>
          <w:rFonts w:ascii="Times" w:hAnsi="Times"/>
          <w:color w:val="000000" w:themeColor="text1"/>
        </w:rPr>
        <w:t xml:space="preserve">uantiﬁcation </w:t>
      </w:r>
      <w:r w:rsidRPr="002650E8">
        <w:rPr>
          <w:rFonts w:ascii="Times" w:hAnsi="Times"/>
          <w:color w:val="000000" w:themeColor="text1"/>
        </w:rPr>
        <w:t xml:space="preserve">approach to uncertainty visualization, along with the concept of uncertainty and its sources. </w:t>
      </w: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0C368AD2" w14:textId="7532B213"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lastRenderedPageBreak/>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B06E60">
        <w:rPr>
          <w:rFonts w:ascii="Times" w:eastAsiaTheme="minorHAnsi" w:hAnsi="Times"/>
          <w:color w:val="0070C0"/>
          <w:lang w:val="en-GB" w:eastAsia="en-US"/>
        </w:rPr>
        <w:t xml:space="preserve">They conducted the study </w:t>
      </w:r>
      <w:r w:rsidR="00CB2BFD" w:rsidRPr="00B06E60">
        <w:rPr>
          <w:color w:val="0070C0"/>
        </w:rPr>
        <w:t>with a custom noise model which should be tested with more generalised noise models.</w:t>
      </w: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w:t>
      </w:r>
      <w:r w:rsidR="00A3499E">
        <w:rPr>
          <w:rFonts w:ascii="Times" w:eastAsiaTheme="minorHAnsi" w:hAnsi="Times"/>
          <w:color w:val="000000" w:themeColor="text1"/>
          <w:lang w:val="en-GB" w:eastAsia="en-US"/>
        </w:rPr>
        <w:t xml:space="preserve"> </w:t>
      </w:r>
      <w:r w:rsidR="00A3499E" w:rsidRPr="002650E8">
        <w:rPr>
          <w:rFonts w:ascii="Times" w:eastAsiaTheme="minorHAnsi" w:hAnsi="Times"/>
          <w:color w:val="000000" w:themeColor="text1"/>
          <w:lang w:val="en-GB" w:eastAsia="en-US"/>
        </w:rPr>
        <w:t>[19]</w:t>
      </w:r>
      <w:r w:rsidRPr="002650E8">
        <w:rPr>
          <w:rFonts w:ascii="Times" w:eastAsiaTheme="minorHAnsi" w:hAnsi="Times"/>
          <w:color w:val="000000" w:themeColor="text1"/>
          <w:lang w:val="en-GB" w:eastAsia="en-US"/>
        </w:rPr>
        <w:t xml:space="preserve">. </w:t>
      </w:r>
      <w:r w:rsidR="00A3499E">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Pr>
          <w:rFonts w:ascii="Times" w:eastAsiaTheme="minorHAnsi" w:hAnsi="Times"/>
          <w:color w:val="000000" w:themeColor="text1"/>
          <w:lang w:val="en-GB" w:eastAsia="en-US"/>
        </w:rPr>
        <w:t>uncertainty visualization</w:t>
      </w:r>
      <w:r w:rsidR="00A3499E" w:rsidRPr="002650E8">
        <w:rPr>
          <w:rFonts w:ascii="Times" w:eastAsiaTheme="minorHAnsi" w:hAnsi="Times"/>
          <w:color w:val="000000" w:themeColor="text1"/>
          <w:lang w:val="en-GB" w:eastAsia="en-US"/>
        </w:rPr>
        <w:t xml:space="preserve"> </w:t>
      </w:r>
      <w:r w:rsidRPr="002650E8">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0EAB983" w:rsidR="0045432F" w:rsidRPr="00B06E60" w:rsidRDefault="0045432F" w:rsidP="0045432F">
      <w:pPr>
        <w:autoSpaceDE w:val="0"/>
        <w:autoSpaceDN w:val="0"/>
        <w:adjustRightInd w:val="0"/>
        <w:spacing w:line="360" w:lineRule="auto"/>
        <w:jc w:val="both"/>
        <w:rPr>
          <w:rFonts w:ascii="Times" w:eastAsiaTheme="minorHAnsi" w:hAnsi="Times"/>
          <w:color w:val="0070C0"/>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2650E8">
        <w:rPr>
          <w:rFonts w:ascii="Times" w:eastAsiaTheme="minorHAnsi" w:hAnsi="Times"/>
          <w:color w:val="000000" w:themeColor="text1"/>
          <w:lang w:val="en-GB" w:eastAsia="en-US"/>
        </w:rPr>
        <w:lastRenderedPageBreak/>
        <w:t xml:space="preserve">methods to convey uncertainty in the rendering. The rendering is animated by sampling the probability domain over time that allows direct user interaction with the classification and it outperforms traditional rendering in terms of assessment </w:t>
      </w:r>
      <w:r w:rsidRPr="00B06E60">
        <w:rPr>
          <w:rFonts w:ascii="Times" w:eastAsiaTheme="minorHAnsi" w:hAnsi="Times"/>
          <w:color w:val="0070C0"/>
          <w:lang w:val="en-GB" w:eastAsia="en-US"/>
        </w:rPr>
        <w:t>accuracy</w:t>
      </w:r>
      <w:r w:rsidR="00C4271F" w:rsidRPr="00B06E60">
        <w:rPr>
          <w:rFonts w:ascii="Times" w:eastAsiaTheme="minorHAnsi" w:hAnsi="Times"/>
          <w:color w:val="0070C0"/>
          <w:lang w:val="en-GB" w:eastAsia="en-US"/>
        </w:rPr>
        <w:t xml:space="preserve"> </w:t>
      </w:r>
      <w:r w:rsidR="00C4271F" w:rsidRPr="00B06E60">
        <w:rPr>
          <w:color w:val="0070C0"/>
        </w:rPr>
        <w:t>but still that need to be studied in real clinical environments.</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DA7839" w:rsidRDefault="0045432F" w:rsidP="00B06E60">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4877DB5" w14:textId="23CAAFA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w:t>
      </w:r>
      <w:r w:rsidRPr="00B06E60">
        <w:rPr>
          <w:rFonts w:ascii="Times" w:hAnsi="Times"/>
          <w:color w:val="0070C0"/>
        </w:rPr>
        <w:t xml:space="preserve"> Also, it requires the participants to be domain experts and data </w:t>
      </w:r>
      <w:r w:rsidR="00EA3B61" w:rsidRPr="00B06E60">
        <w:rPr>
          <w:rFonts w:ascii="Times" w:hAnsi="Times"/>
          <w:color w:val="0070C0"/>
        </w:rPr>
        <w:t xml:space="preserve">requires </w:t>
      </w:r>
      <w:r w:rsidRPr="00B06E60">
        <w:rPr>
          <w:rFonts w:ascii="Times" w:hAnsi="Times"/>
          <w:color w:val="0070C0"/>
        </w:rPr>
        <w:t xml:space="preserve">alternatives. </w:t>
      </w:r>
    </w:p>
    <w:p w14:paraId="3CEE8536" w14:textId="6AE4ED5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DA7839">
        <w:rPr>
          <w:rFonts w:ascii="Times" w:hAnsi="Times"/>
          <w:color w:val="000000" w:themeColor="text1"/>
        </w:rPr>
        <w:lastRenderedPageBreak/>
        <w:t>limitation of the research is that they have not considered the effect of stress along with time constraints</w:t>
      </w:r>
      <w:r w:rsidR="00EA3B61">
        <w:rPr>
          <w:rFonts w:ascii="Times" w:hAnsi="Times"/>
          <w:color w:val="000000" w:themeColor="text1"/>
        </w:rPr>
        <w:t xml:space="preserve">, </w:t>
      </w:r>
      <w:r w:rsidR="00EA3B61" w:rsidRPr="00B06E60">
        <w:rPr>
          <w:rFonts w:eastAsiaTheme="minorHAnsi"/>
          <w:color w:val="0070C0"/>
          <w:lang w:val="en-GB" w:eastAsia="en-US"/>
        </w:rPr>
        <w:t xml:space="preserve">didn’t test with experts </w:t>
      </w:r>
      <w:r w:rsidR="00B06E60">
        <w:rPr>
          <w:rFonts w:eastAsiaTheme="minorHAnsi"/>
          <w:color w:val="0070C0"/>
          <w:lang w:val="en-GB" w:eastAsia="en-US"/>
        </w:rPr>
        <w:t>such as</w:t>
      </w:r>
      <w:r w:rsidR="00B06E60" w:rsidRPr="00B06E60">
        <w:rPr>
          <w:rFonts w:eastAsiaTheme="minorHAnsi"/>
          <w:color w:val="0070C0"/>
          <w:lang w:val="en-GB" w:eastAsia="en-US"/>
        </w:rPr>
        <w:t xml:space="preserve"> </w:t>
      </w:r>
      <w:r w:rsidR="00EA3B61" w:rsidRPr="00B06E60">
        <w:rPr>
          <w:rFonts w:eastAsiaTheme="minorHAnsi"/>
          <w:color w:val="0070C0"/>
          <w:lang w:val="en-GB" w:eastAsia="en-US"/>
        </w:rPr>
        <w:t xml:space="preserve">helicopter pilots, </w:t>
      </w:r>
      <w:r w:rsidR="00EA3B61" w:rsidRPr="00B06E60">
        <w:rPr>
          <w:color w:val="0070C0"/>
          <w:shd w:val="clear" w:color="auto" w:fill="FFFFFF"/>
        </w:rPr>
        <w:t>limited to a cartographic display, given brief training</w:t>
      </w:r>
      <w:r w:rsidR="00EA3B61" w:rsidRPr="00B06E60">
        <w:rPr>
          <w:color w:val="0070C0"/>
        </w:rPr>
        <w:t xml:space="preserve"> to </w:t>
      </w:r>
      <w:proofErr w:type="gramStart"/>
      <w:r w:rsidR="00EA3B61" w:rsidRPr="00B06E60">
        <w:rPr>
          <w:color w:val="0070C0"/>
        </w:rPr>
        <w:t>participants</w:t>
      </w:r>
      <w:proofErr w:type="gramEnd"/>
      <w:r w:rsidR="00EA3B61" w:rsidRPr="00B06E60">
        <w:rPr>
          <w:color w:val="0070C0"/>
        </w:rPr>
        <w:t xml:space="preserve"> and neglecting diversity of uncertainty</w:t>
      </w:r>
      <w:r w:rsidR="00EA3B61">
        <w:rPr>
          <w:rFonts w:eastAsiaTheme="minorHAnsi"/>
          <w:color w:val="7030A0"/>
          <w:lang w:val="en-GB" w:eastAsia="en-US"/>
        </w:rPr>
        <w:t>.</w:t>
      </w:r>
      <w:r w:rsidRPr="00DA7839">
        <w:rPr>
          <w:rFonts w:ascii="Times" w:hAnsi="Times"/>
          <w:color w:val="000000" w:themeColor="text1"/>
        </w:rPr>
        <w:t xml:space="preserve"> In addition, they have used only one type of texture</w:t>
      </w:r>
      <w:r w:rsidR="00C276C4">
        <w:rPr>
          <w:rFonts w:ascii="Times" w:hAnsi="Times"/>
          <w:color w:val="000000" w:themeColor="text1"/>
        </w:rPr>
        <w:t xml:space="preserve"> </w:t>
      </w:r>
      <w:r w:rsidRPr="00DA7839">
        <w:rPr>
          <w:rFonts w:ascii="Times" w:hAnsi="Times"/>
          <w:color w:val="000000" w:themeColor="text1"/>
        </w:rPr>
        <w:t>(dotted) in their visualization experiment. So, the result cannot be generalized with non-texture, non-color based or gradients.</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Pr>
          <w:rFonts w:ascii="Times" w:hAnsi="Times"/>
          <w:color w:val="000000" w:themeColor="text1"/>
        </w:rPr>
        <w:t xml:space="preserve">One study </w:t>
      </w:r>
      <w:r w:rsidRPr="00DA7839">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DA7839">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Pr>
          <w:rFonts w:ascii="Times" w:hAnsi="Times"/>
          <w:color w:val="000000" w:themeColor="text1"/>
        </w:rPr>
        <w:t xml:space="preserve">an </w:t>
      </w:r>
      <w:r w:rsidRPr="00DA7839">
        <w:rPr>
          <w:rFonts w:ascii="Times" w:hAnsi="Times"/>
          <w:color w:val="000000" w:themeColor="text1"/>
        </w:rPr>
        <w:t xml:space="preserve">abundance of uncertainty information leads to taking unnecessary risks. </w:t>
      </w:r>
      <w:r w:rsidR="002A6A9B">
        <w:rPr>
          <w:rFonts w:ascii="Times" w:hAnsi="Times"/>
          <w:color w:val="000000" w:themeColor="text1"/>
        </w:rPr>
        <w:t>However, an a</w:t>
      </w:r>
      <w:r w:rsidRPr="00DA7839">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B06E60" w:rsidRDefault="0045432F" w:rsidP="0045432F">
      <w:pPr>
        <w:spacing w:before="100" w:beforeAutospacing="1" w:after="100" w:afterAutospacing="1" w:line="360" w:lineRule="auto"/>
        <w:jc w:val="both"/>
        <w:rPr>
          <w:rFonts w:ascii="Times" w:hAnsi="Times"/>
          <w:color w:val="0070C0"/>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Pr>
          <w:rFonts w:ascii="Times" w:hAnsi="Times"/>
          <w:color w:val="000000" w:themeColor="text1"/>
        </w:rPr>
        <w:t xml:space="preserve"> and have not </w:t>
      </w:r>
      <w:r w:rsidR="00C4271F" w:rsidRPr="00B06E60">
        <w:rPr>
          <w:rFonts w:ascii="Times" w:hAnsi="Times"/>
          <w:color w:val="0070C0"/>
        </w:rPr>
        <w:t>conducted study to determine whether the methods effectively communicate uncertainty.</w:t>
      </w:r>
      <w:r w:rsidRPr="00B06E60">
        <w:rPr>
          <w:rFonts w:ascii="Times" w:hAnsi="Times"/>
          <w:color w:val="0070C0"/>
        </w:rPr>
        <w:t xml:space="preserve"> </w:t>
      </w:r>
    </w:p>
    <w:p w14:paraId="04353E5A" w14:textId="2ECF8433"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w:t>
      </w:r>
      <w:r w:rsidR="00DE2C3C" w:rsidRPr="007452FE">
        <w:rPr>
          <w:rFonts w:ascii="Times" w:hAnsi="Times"/>
          <w:color w:val="7030A0"/>
        </w:rPr>
        <w:t xml:space="preserve"> </w:t>
      </w:r>
      <w:r w:rsidR="00DE2C3C" w:rsidRPr="00B06E60">
        <w:rPr>
          <w:rFonts w:ascii="Times" w:hAnsi="Times"/>
          <w:color w:val="0070C0"/>
          <w:rPrChange w:id="226" w:author="Rashid Islam" w:date="2022-04-22T06:25:00Z">
            <w:rPr>
              <w:rFonts w:ascii="Times" w:hAnsi="Times"/>
              <w:color w:val="7030A0"/>
            </w:rPr>
          </w:rPrChange>
        </w:rPr>
        <w:t xml:space="preserve">study </w:t>
      </w:r>
      <w:r w:rsidR="00DE2C3C" w:rsidRPr="00B06E60">
        <w:rPr>
          <w:rFonts w:ascii="Times" w:hAnsi="Times"/>
          <w:color w:val="0070C0"/>
          <w:rPrChange w:id="227" w:author="Rashid Islam" w:date="2022-04-22T06:25:00Z">
            <w:rPr>
              <w:rFonts w:ascii="Times" w:hAnsi="Times"/>
              <w:color w:val="7030A0"/>
            </w:rPr>
          </w:rPrChange>
        </w:rPr>
        <w:lastRenderedPageBreak/>
        <w:t>does not cover both data and uncertainty at the same symbol and didn’t test</w:t>
      </w:r>
      <w:del w:id="228" w:author="Rashid Islam" w:date="2022-04-22T06:24:00Z">
        <w:r w:rsidR="00DE2C3C" w:rsidRPr="00B06E60" w:rsidDel="00B06E60">
          <w:rPr>
            <w:rFonts w:ascii="Times" w:hAnsi="Times"/>
            <w:color w:val="0070C0"/>
            <w:rPrChange w:id="229" w:author="Rashid Islam" w:date="2022-04-22T06:25:00Z">
              <w:rPr>
                <w:rFonts w:ascii="Times" w:hAnsi="Times"/>
                <w:color w:val="7030A0"/>
              </w:rPr>
            </w:rPrChange>
          </w:rPr>
          <w:delText>ed</w:delText>
        </w:r>
      </w:del>
      <w:r w:rsidR="00DE2C3C" w:rsidRPr="00B06E60">
        <w:rPr>
          <w:rFonts w:ascii="Times" w:hAnsi="Times"/>
          <w:color w:val="0070C0"/>
          <w:rPrChange w:id="230" w:author="Rashid Islam" w:date="2022-04-22T06:25:00Z">
            <w:rPr>
              <w:rFonts w:ascii="Times" w:hAnsi="Times"/>
              <w:color w:val="7030A0"/>
            </w:rPr>
          </w:rPrChange>
        </w:rPr>
        <w:t xml:space="preserve"> the impact of symbol size</w:t>
      </w:r>
      <w:r w:rsidRPr="00B06E60">
        <w:rPr>
          <w:rFonts w:ascii="Times" w:hAnsi="Times"/>
          <w:color w:val="0070C0"/>
          <w:rPrChange w:id="231" w:author="Rashid Islam" w:date="2022-04-22T06:25:00Z">
            <w:rPr>
              <w:rFonts w:ascii="Times" w:hAnsi="Times"/>
              <w:color w:val="000000" w:themeColor="text1"/>
            </w:rPr>
          </w:rPrChange>
        </w:rPr>
        <w: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58A54EC2" w:rsidR="0045432F" w:rsidRPr="008D423C" w:rsidDel="002A6A9B" w:rsidRDefault="0045432F" w:rsidP="0045432F">
      <w:pPr>
        <w:spacing w:line="360" w:lineRule="auto"/>
        <w:jc w:val="both"/>
        <w:rPr>
          <w:del w:id="232" w:author="Stephen Brooks" w:date="2022-04-21T11:10:00Z"/>
          <w:rFonts w:ascii="Times" w:hAnsi="Times"/>
          <w:color w:val="000000" w:themeColor="text1"/>
        </w:rPr>
      </w:pPr>
      <w:r w:rsidRPr="008D423C">
        <w:rPr>
          <w:rFonts w:ascii="Times" w:hAnsi="Times"/>
          <w:color w:val="000000" w:themeColor="text1"/>
        </w:rPr>
        <w:t xml:space="preserve">Visual representations of information are challenged to incorporate </w:t>
      </w:r>
      <w:ins w:id="233" w:author="Stephen Brooks" w:date="2022-04-21T11:10:00Z">
        <w:r w:rsidR="002A6A9B">
          <w:rPr>
            <w:rFonts w:ascii="Times" w:hAnsi="Times"/>
            <w:color w:val="000000" w:themeColor="text1"/>
          </w:rPr>
          <w:t>un</w:t>
        </w:r>
      </w:ins>
      <w:del w:id="234" w:author="Stephen Brooks" w:date="2022-04-21T11:10:00Z">
        <w:r w:rsidRPr="008D423C" w:rsidDel="002A6A9B">
          <w:rPr>
            <w:rFonts w:ascii="Times" w:hAnsi="Times"/>
            <w:color w:val="000000" w:themeColor="text1"/>
          </w:rPr>
          <w:delText xml:space="preserve">a thought of confidence or </w:delText>
        </w:r>
      </w:del>
      <w:r w:rsidRPr="008D423C">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ins w:id="235" w:author="Stephen Brooks" w:date="2022-04-21T11:10:00Z">
        <w:r w:rsidR="002A6A9B">
          <w:rPr>
            <w:rFonts w:ascii="Times" w:hAnsi="Times"/>
            <w:color w:val="000000" w:themeColor="text1"/>
          </w:rPr>
          <w:t xml:space="preserve">themselves </w:t>
        </w:r>
      </w:ins>
      <w:r w:rsidRPr="008D423C">
        <w:rPr>
          <w:rFonts w:ascii="Times" w:hAnsi="Times"/>
          <w:color w:val="000000" w:themeColor="text1"/>
        </w:rPr>
        <w:t>but organize</w:t>
      </w:r>
      <w:del w:id="236" w:author="Stephen Brooks" w:date="2022-04-21T11:10:00Z">
        <w:r w:rsidRPr="008D423C" w:rsidDel="002A6A9B">
          <w:rPr>
            <w:rFonts w:ascii="Times" w:hAnsi="Times"/>
            <w:color w:val="000000" w:themeColor="text1"/>
          </w:rPr>
          <w:delText>s</w:delText>
        </w:r>
      </w:del>
      <w:r w:rsidRPr="008D423C">
        <w:rPr>
          <w:rFonts w:ascii="Times" w:hAnsi="Times"/>
          <w:color w:val="000000" w:themeColor="text1"/>
        </w:rPr>
        <w:t xml:space="preserve"> the uncertainties into a logical framework or typology and then explores frameworks for uncertainty that have been developed for representation within the geosciences and</w:t>
      </w:r>
      <w:ins w:id="237" w:author="Stephen Brooks" w:date="2022-04-21T11:10:00Z">
        <w:r w:rsidR="002A6A9B">
          <w:rPr>
            <w:rFonts w:ascii="Times" w:hAnsi="Times"/>
            <w:color w:val="000000" w:themeColor="text1"/>
          </w:rPr>
          <w:t xml:space="preserve"> the</w:t>
        </w:r>
      </w:ins>
      <w:r w:rsidRPr="008D423C">
        <w:rPr>
          <w:rFonts w:ascii="Times" w:hAnsi="Times"/>
          <w:color w:val="000000" w:themeColor="text1"/>
        </w:rPr>
        <w:t xml:space="preserve"> scientific visualization community.</w:t>
      </w:r>
    </w:p>
    <w:p w14:paraId="12EAA405" w14:textId="77777777" w:rsidR="0045432F" w:rsidRPr="00DA7839" w:rsidRDefault="0045432F">
      <w:pPr>
        <w:spacing w:line="360" w:lineRule="auto"/>
        <w:jc w:val="both"/>
        <w:rPr>
          <w:rFonts w:ascii="Times" w:hAnsi="Times"/>
          <w:color w:val="000000" w:themeColor="text1"/>
        </w:rPr>
        <w:pPrChange w:id="238" w:author="Stephen Brooks" w:date="2022-04-21T11:10:00Z">
          <w:pPr>
            <w:spacing w:line="360" w:lineRule="auto"/>
          </w:pPr>
        </w:pPrChange>
      </w:pPr>
    </w:p>
    <w:p w14:paraId="4EA31BE6" w14:textId="3300688A"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ins w:id="239" w:author="Stephen Brooks" w:date="2022-04-21T11:11:00Z">
        <w:r w:rsidR="002A6A9B">
          <w:rPr>
            <w:rFonts w:ascii="Times" w:hAnsi="Times"/>
            <w:color w:val="000000" w:themeColor="text1"/>
          </w:rPr>
          <w:t xml:space="preserve">it </w:t>
        </w:r>
      </w:ins>
      <w:r w:rsidRPr="00DA7839">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del w:id="240" w:author="Stephen Brooks" w:date="2022-04-21T11:11:00Z">
        <w:r w:rsidRPr="00DA7839" w:rsidDel="002A6A9B">
          <w:rPr>
            <w:rFonts w:ascii="Times" w:hAnsi="Times"/>
            <w:color w:val="000000" w:themeColor="text1"/>
          </w:rPr>
          <w:delText xml:space="preserve">Moreover, the recruitment scheme was in potential bias due to snowball and social network effects. </w:delText>
        </w:r>
      </w:del>
      <w:ins w:id="241" w:author="Stephen Brooks" w:date="2022-04-21T11:11:00Z">
        <w:r w:rsidR="002A6A9B">
          <w:rPr>
            <w:rFonts w:ascii="Times" w:hAnsi="Times"/>
            <w:color w:val="000000" w:themeColor="text1"/>
          </w:rPr>
          <w:t xml:space="preserve"> </w:t>
        </w:r>
      </w:ins>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5F269E0E"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del w:id="242" w:author="Stephen Brooks" w:date="2022-04-21T11:14:00Z">
        <w:r w:rsidRPr="00DA7839" w:rsidDel="002A6A9B">
          <w:rPr>
            <w:rFonts w:ascii="Times" w:hAnsi="Times"/>
            <w:color w:val="000000" w:themeColor="text1"/>
          </w:rPr>
          <w:delText xml:space="preserve">that </w:delText>
        </w:r>
      </w:del>
      <w:ins w:id="243" w:author="Stephen Brooks" w:date="2022-04-21T11:14:00Z">
        <w:r w:rsidR="002A6A9B">
          <w:rPr>
            <w:rFonts w:ascii="Times" w:hAnsi="Times"/>
            <w:color w:val="000000" w:themeColor="text1"/>
          </w:rPr>
          <w:t>which</w:t>
        </w:r>
        <w:r w:rsidR="002A6A9B" w:rsidRPr="00DA7839">
          <w:rPr>
            <w:rFonts w:ascii="Times" w:hAnsi="Times"/>
            <w:color w:val="000000" w:themeColor="text1"/>
          </w:rPr>
          <w:t xml:space="preserve"> </w:t>
        </w:r>
      </w:ins>
      <w:r w:rsidRPr="00DA7839">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ins w:id="244" w:author="Stephen Brooks" w:date="2022-04-21T11:14:00Z">
        <w:r w:rsidR="002A6A9B">
          <w:rPr>
            <w:rFonts w:ascii="Times" w:hAnsi="Times"/>
            <w:color w:val="000000" w:themeColor="text1"/>
          </w:rPr>
          <w:t xml:space="preserve">the </w:t>
        </w:r>
      </w:ins>
      <w:r w:rsidRPr="00DA7839">
        <w:rPr>
          <w:rFonts w:ascii="Times" w:hAnsi="Times"/>
          <w:color w:val="000000" w:themeColor="text1"/>
        </w:rPr>
        <w:t xml:space="preserve">uses of icons in combination with numerical probabilities causes decision-makers </w:t>
      </w:r>
      <w:ins w:id="245" w:author="Stephen Brooks" w:date="2022-04-21T11:15:00Z">
        <w:r w:rsidR="002A6A9B">
          <w:rPr>
            <w:rFonts w:ascii="Times" w:hAnsi="Times"/>
            <w:color w:val="000000" w:themeColor="text1"/>
          </w:rPr>
          <w:t xml:space="preserve">to </w:t>
        </w:r>
      </w:ins>
      <w:del w:id="246" w:author="Stephen Brooks" w:date="2022-04-21T11:15:00Z">
        <w:r w:rsidRPr="00DA7839" w:rsidDel="002A6A9B">
          <w:rPr>
            <w:rFonts w:ascii="Times" w:hAnsi="Times"/>
            <w:color w:val="000000" w:themeColor="text1"/>
          </w:rPr>
          <w:delText xml:space="preserve">hesitating </w:delText>
        </w:r>
      </w:del>
      <w:ins w:id="247" w:author="Stephen Brooks" w:date="2022-04-21T11:15:00Z">
        <w:r w:rsidR="002A6A9B" w:rsidRPr="00DA7839">
          <w:rPr>
            <w:rFonts w:ascii="Times" w:hAnsi="Times"/>
            <w:color w:val="000000" w:themeColor="text1"/>
          </w:rPr>
          <w:t>hesitat</w:t>
        </w:r>
        <w:r w:rsidR="002A6A9B">
          <w:rPr>
            <w:rFonts w:ascii="Times" w:hAnsi="Times"/>
            <w:color w:val="000000" w:themeColor="text1"/>
          </w:rPr>
          <w:t>e</w:t>
        </w:r>
        <w:r w:rsidR="002A6A9B" w:rsidRPr="00DA7839">
          <w:rPr>
            <w:rFonts w:ascii="Times" w:hAnsi="Times"/>
            <w:color w:val="000000" w:themeColor="text1"/>
          </w:rPr>
          <w:t xml:space="preserve"> </w:t>
        </w:r>
      </w:ins>
      <w:r w:rsidRPr="00DA7839">
        <w:rPr>
          <w:rFonts w:ascii="Times" w:hAnsi="Times"/>
          <w:color w:val="000000" w:themeColor="text1"/>
        </w:rPr>
        <w:t xml:space="preserve">and they expect </w:t>
      </w:r>
      <w:del w:id="248" w:author="Stephen Brooks" w:date="2022-04-21T11:15:00Z">
        <w:r w:rsidRPr="00DA7839" w:rsidDel="002A6A9B">
          <w:rPr>
            <w:rFonts w:ascii="Times" w:hAnsi="Times"/>
            <w:color w:val="000000" w:themeColor="text1"/>
          </w:rPr>
          <w:delText xml:space="preserve">for </w:delText>
        </w:r>
      </w:del>
      <w:r w:rsidRPr="00DA7839">
        <w:rPr>
          <w:rFonts w:ascii="Times" w:hAnsi="Times"/>
          <w:color w:val="000000" w:themeColor="text1"/>
        </w:rPr>
        <w:t xml:space="preserve">more assistive information. </w:t>
      </w:r>
    </w:p>
    <w:p w14:paraId="4EDA1FD3" w14:textId="7BBD58E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w:t>
      </w:r>
      <w:ins w:id="249" w:author="Stephen Brooks" w:date="2022-04-21T11:15:00Z">
        <w:r w:rsidR="002A6A9B">
          <w:rPr>
            <w:rFonts w:ascii="Times" w:hAnsi="Times"/>
            <w:color w:val="000000" w:themeColor="text1"/>
          </w:rPr>
          <w:t xml:space="preserve">an </w:t>
        </w:r>
      </w:ins>
      <w:r w:rsidRPr="00DA7839">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DA7839">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w:t>
      </w:r>
      <w:del w:id="250" w:author="Stephen Brooks" w:date="2022-04-21T11:16:00Z">
        <w:r w:rsidRPr="00DA7839" w:rsidDel="002A6A9B">
          <w:rPr>
            <w:rFonts w:ascii="Times" w:hAnsi="Times"/>
            <w:color w:val="000000" w:themeColor="text1"/>
          </w:rPr>
          <w:delText xml:space="preserve">They </w:delText>
        </w:r>
      </w:del>
      <w:ins w:id="251" w:author="Stephen Brooks" w:date="2022-04-21T11:16:00Z">
        <w:r w:rsidR="002A6A9B">
          <w:rPr>
            <w:rFonts w:ascii="Times" w:hAnsi="Times"/>
            <w:color w:val="000000" w:themeColor="text1"/>
          </w:rPr>
          <w:t>t</w:t>
        </w:r>
        <w:r w:rsidR="002A6A9B" w:rsidRPr="00DA7839">
          <w:rPr>
            <w:rFonts w:ascii="Times" w:hAnsi="Times"/>
            <w:color w:val="000000" w:themeColor="text1"/>
          </w:rPr>
          <w:t xml:space="preserve">hey </w:t>
        </w:r>
      </w:ins>
      <w:r w:rsidRPr="00DA7839">
        <w:rPr>
          <w:rFonts w:ascii="Times" w:hAnsi="Times"/>
          <w:color w:val="000000" w:themeColor="text1"/>
        </w:rPr>
        <w:t xml:space="preserve">did not </w:t>
      </w:r>
      <w:del w:id="252" w:author="Stephen Brooks" w:date="2022-04-21T11:16:00Z">
        <w:r w:rsidRPr="00DA7839" w:rsidDel="002A6A9B">
          <w:rPr>
            <w:rFonts w:ascii="Times" w:hAnsi="Times"/>
            <w:color w:val="000000" w:themeColor="text1"/>
          </w:rPr>
          <w:delText xml:space="preserve">raise </w:delText>
        </w:r>
      </w:del>
      <w:ins w:id="253" w:author="Stephen Brooks" w:date="2022-04-21T11:16:00Z">
        <w:r w:rsidR="002A6A9B">
          <w:rPr>
            <w:rFonts w:ascii="Times" w:hAnsi="Times"/>
            <w:color w:val="000000" w:themeColor="text1"/>
          </w:rPr>
          <w:t>ask</w:t>
        </w:r>
        <w:r w:rsidR="002A6A9B" w:rsidRPr="00DA7839">
          <w:rPr>
            <w:rFonts w:ascii="Times" w:hAnsi="Times"/>
            <w:color w:val="000000" w:themeColor="text1"/>
          </w:rPr>
          <w:t xml:space="preserve"> </w:t>
        </w:r>
      </w:ins>
      <w:r w:rsidRPr="00DA7839">
        <w:rPr>
          <w:rFonts w:ascii="Times" w:hAnsi="Times"/>
          <w:color w:val="000000" w:themeColor="text1"/>
        </w:rPr>
        <w:t xml:space="preserve">subjects to explain their conclusions about data and uncertainty and </w:t>
      </w:r>
      <w:del w:id="254" w:author="Stephen Brooks" w:date="2022-04-21T11:16:00Z">
        <w:r w:rsidRPr="00DA7839" w:rsidDel="00266AB5">
          <w:rPr>
            <w:rFonts w:ascii="Times" w:hAnsi="Times"/>
            <w:color w:val="000000" w:themeColor="text1"/>
          </w:rPr>
          <w:delText xml:space="preserve">even </w:delText>
        </w:r>
      </w:del>
      <w:r w:rsidRPr="00DA7839">
        <w:rPr>
          <w:rFonts w:ascii="Times" w:hAnsi="Times"/>
          <w:color w:val="000000" w:themeColor="text1"/>
        </w:rPr>
        <w:t xml:space="preserve">they know relatively little about the subject pool. </w:t>
      </w:r>
    </w:p>
    <w:p w14:paraId="2103CA68" w14:textId="049B9B35"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ins w:id="255" w:author="Stephen Brooks" w:date="2022-04-21T11:18:00Z">
        <w:r w:rsidR="00266AB5">
          <w:rPr>
            <w:rFonts w:ascii="Times" w:hAnsi="Times"/>
            <w:color w:val="000000" w:themeColor="text1"/>
          </w:rPr>
          <w:t xml:space="preserve">the </w:t>
        </w:r>
      </w:ins>
      <w:r w:rsidRPr="00DA7839">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ins w:id="256" w:author="Stephen Brooks" w:date="2022-04-21T11:18:00Z">
        <w:r w:rsidR="00266AB5">
          <w:rPr>
            <w:rFonts w:ascii="Times" w:hAnsi="Times"/>
            <w:color w:val="000000" w:themeColor="text1"/>
          </w:rPr>
          <w:t>es</w:t>
        </w:r>
      </w:ins>
      <w:r w:rsidRPr="00DA7839">
        <w:rPr>
          <w:rFonts w:ascii="Times" w:hAnsi="Times"/>
          <w:color w:val="000000" w:themeColor="text1"/>
        </w:rPr>
        <w:t>. Respondents gave mixed opinion</w:t>
      </w:r>
      <w:ins w:id="257" w:author="Stephen Brooks" w:date="2022-04-21T11:18:00Z">
        <w:r w:rsidR="00266AB5">
          <w:rPr>
            <w:rFonts w:ascii="Times" w:hAnsi="Times"/>
            <w:color w:val="000000" w:themeColor="text1"/>
          </w:rPr>
          <w:t>s</w:t>
        </w:r>
      </w:ins>
      <w:r w:rsidRPr="00DA7839">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22C26822"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ins w:id="258" w:author="Rashid Islam" w:date="2022-04-22T03:11:00Z">
        <w:r w:rsidR="002320C3" w:rsidRPr="002320C3">
          <w:rPr>
            <w:color w:val="7030A0"/>
          </w:rPr>
          <w:t xml:space="preserve"> </w:t>
        </w:r>
        <w:r w:rsidR="002320C3" w:rsidRPr="00B06E60">
          <w:rPr>
            <w:color w:val="0070C0"/>
            <w:rPrChange w:id="259" w:author="Rashid Islam" w:date="2022-04-22T06:25:00Z">
              <w:rPr>
                <w:color w:val="7030A0"/>
              </w:rPr>
            </w:rPrChange>
          </w:rPr>
          <w:t xml:space="preserve">and due to </w:t>
        </w:r>
        <w:proofErr w:type="gramStart"/>
        <w:r w:rsidR="002320C3" w:rsidRPr="00B06E60">
          <w:rPr>
            <w:color w:val="0070C0"/>
            <w:rPrChange w:id="260" w:author="Rashid Islam" w:date="2022-04-22T06:25:00Z">
              <w:rPr>
                <w:color w:val="7030A0"/>
              </w:rPr>
            </w:rPrChange>
          </w:rPr>
          <w:t>complexity</w:t>
        </w:r>
        <w:proofErr w:type="gramEnd"/>
        <w:r w:rsidR="002320C3" w:rsidRPr="00B06E60">
          <w:rPr>
            <w:color w:val="0070C0"/>
            <w:rPrChange w:id="261" w:author="Rashid Islam" w:date="2022-04-22T06:25:00Z">
              <w:rPr>
                <w:color w:val="7030A0"/>
              </w:rPr>
            </w:rPrChange>
          </w:rPr>
          <w:t xml:space="preserve"> it is kept as open task to visualize.</w:t>
        </w:r>
      </w:ins>
      <w:del w:id="262" w:author="Rashid Islam" w:date="2022-04-22T03:11:00Z">
        <w:r w:rsidRPr="00B06E60" w:rsidDel="002320C3">
          <w:rPr>
            <w:rFonts w:ascii="Times" w:hAnsi="Times"/>
            <w:color w:val="0070C0"/>
            <w:rPrChange w:id="263" w:author="Rashid Islam" w:date="2022-04-22T06:25:00Z">
              <w:rPr>
                <w:rFonts w:ascii="Times" w:hAnsi="Times"/>
                <w:color w:val="000000" w:themeColor="text1"/>
              </w:rPr>
            </w:rPrChange>
          </w:rPr>
          <w:delText>. This creates an opportunity for visualization</w:delText>
        </w:r>
        <w:r w:rsidRPr="00B06E60" w:rsidDel="00120F47">
          <w:rPr>
            <w:rFonts w:ascii="Times" w:hAnsi="Times"/>
            <w:color w:val="0070C0"/>
            <w:rPrChange w:id="264" w:author="Rashid Islam" w:date="2022-04-22T06:25:00Z">
              <w:rPr>
                <w:rFonts w:ascii="Times" w:hAnsi="Times"/>
                <w:color w:val="000000" w:themeColor="text1"/>
              </w:rPr>
            </w:rPrChange>
          </w:rPr>
          <w:delText>.</w:delText>
        </w:r>
      </w:del>
      <w:r w:rsidRPr="00B06E60">
        <w:rPr>
          <w:rFonts w:ascii="Times" w:hAnsi="Times"/>
          <w:color w:val="0070C0"/>
          <w:rPrChange w:id="265" w:author="Rashid Islam" w:date="2022-04-22T06:25:00Z">
            <w:rPr>
              <w:rFonts w:ascii="Times" w:hAnsi="Times"/>
              <w:color w:val="000000" w:themeColor="text1"/>
            </w:rPr>
          </w:rPrChange>
        </w:rPr>
        <w:t xml:space="preserve"> </w:t>
      </w:r>
    </w:p>
    <w:p w14:paraId="14ED190C" w14:textId="77C6689D" w:rsidR="0045432F" w:rsidRDefault="0045432F" w:rsidP="0045432F">
      <w:pPr>
        <w:pStyle w:val="NormalWeb"/>
        <w:shd w:val="clear" w:color="auto" w:fill="FFFFFF"/>
        <w:spacing w:line="360" w:lineRule="auto"/>
        <w:jc w:val="both"/>
        <w:rPr>
          <w:ins w:id="266" w:author="Rashid Islam" w:date="2022-04-22T05:09:00Z"/>
          <w:rFonts w:ascii="Times" w:hAnsi="Times"/>
          <w:color w:val="000000" w:themeColor="text1"/>
        </w:rPr>
      </w:pPr>
      <w:r w:rsidRPr="00DA7839">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73EFD2A2" w14:textId="54020F97" w:rsidR="00F84618" w:rsidRPr="00240BCA" w:rsidRDefault="00F84618" w:rsidP="00F84618">
      <w:pPr>
        <w:autoSpaceDE w:val="0"/>
        <w:autoSpaceDN w:val="0"/>
        <w:adjustRightInd w:val="0"/>
        <w:spacing w:line="360" w:lineRule="auto"/>
        <w:jc w:val="both"/>
        <w:rPr>
          <w:ins w:id="267" w:author="Rashid Islam" w:date="2022-04-22T05:09:00Z"/>
          <w:b/>
          <w:bCs/>
          <w:color w:val="0070C0"/>
          <w:rPrChange w:id="268" w:author="Rashid Islam" w:date="2022-04-22T06:46:00Z">
            <w:rPr>
              <w:ins w:id="269" w:author="Rashid Islam" w:date="2022-04-22T05:09:00Z"/>
              <w:color w:val="0070C0"/>
            </w:rPr>
          </w:rPrChange>
        </w:rPr>
      </w:pPr>
      <w:ins w:id="270" w:author="Rashid Islam" w:date="2022-04-22T05:10:00Z">
        <w:r w:rsidRPr="00240BCA">
          <w:rPr>
            <w:b/>
            <w:bCs/>
            <w:color w:val="0070C0"/>
            <w:rPrChange w:id="271" w:author="Rashid Islam" w:date="2022-04-22T06:46:00Z">
              <w:rPr>
                <w:color w:val="0070C0"/>
              </w:rPr>
            </w:rPrChange>
          </w:rPr>
          <w:t>2.3.1</w:t>
        </w:r>
        <w:r w:rsidRPr="00240BCA">
          <w:rPr>
            <w:b/>
            <w:bCs/>
            <w:color w:val="0070C0"/>
            <w:rPrChange w:id="272" w:author="Rashid Islam" w:date="2022-04-22T06:46:00Z">
              <w:rPr>
                <w:color w:val="0070C0"/>
              </w:rPr>
            </w:rPrChange>
          </w:rPr>
          <w:tab/>
          <w:t>VSUP</w:t>
        </w:r>
      </w:ins>
    </w:p>
    <w:p w14:paraId="7EFABFAA" w14:textId="13A40D24" w:rsidR="00F84618" w:rsidRPr="004B17F5" w:rsidRDefault="00F84618" w:rsidP="00F84618">
      <w:pPr>
        <w:autoSpaceDE w:val="0"/>
        <w:autoSpaceDN w:val="0"/>
        <w:adjustRightInd w:val="0"/>
        <w:spacing w:line="360" w:lineRule="auto"/>
        <w:jc w:val="both"/>
        <w:rPr>
          <w:ins w:id="273" w:author="Rashid Islam" w:date="2022-04-22T05:09:00Z"/>
          <w:rFonts w:eastAsiaTheme="minorHAnsi"/>
          <w:color w:val="0070C0"/>
          <w:lang w:val="en-GB" w:eastAsia="en-US"/>
        </w:rPr>
      </w:pPr>
      <w:ins w:id="274" w:author="Rashid Islam" w:date="2022-04-22T05:09:00Z">
        <w:r>
          <w:rPr>
            <w:color w:val="0070C0"/>
          </w:rPr>
          <w:t xml:space="preserve">Both uncertainty visualization and understanding uncertainty are complex and critical tasks. </w:t>
        </w:r>
      </w:ins>
      <w:ins w:id="275" w:author="Rashid Islam" w:date="2022-04-22T05:12:00Z">
        <w:r>
          <w:rPr>
            <w:rFonts w:eastAsiaTheme="minorHAnsi"/>
            <w:color w:val="0070C0"/>
            <w:lang w:val="en-GB" w:eastAsia="en-US"/>
          </w:rPr>
          <w:t>One of the most common</w:t>
        </w:r>
      </w:ins>
      <w:ins w:id="276" w:author="Rashid Islam" w:date="2022-04-22T05:11:00Z">
        <w:r>
          <w:rPr>
            <w:rFonts w:eastAsiaTheme="minorHAnsi"/>
            <w:color w:val="0070C0"/>
            <w:lang w:val="en-GB" w:eastAsia="en-US"/>
          </w:rPr>
          <w:t xml:space="preserve"> approach</w:t>
        </w:r>
      </w:ins>
      <w:ins w:id="277" w:author="Rashid Islam" w:date="2022-04-22T05:12:00Z">
        <w:r>
          <w:rPr>
            <w:rFonts w:eastAsiaTheme="minorHAnsi"/>
            <w:color w:val="0070C0"/>
            <w:lang w:val="en-GB" w:eastAsia="en-US"/>
          </w:rPr>
          <w:t>es</w:t>
        </w:r>
      </w:ins>
      <w:ins w:id="278" w:author="Rashid Islam" w:date="2022-04-22T05:11:00Z">
        <w:r>
          <w:rPr>
            <w:rFonts w:eastAsiaTheme="minorHAnsi"/>
            <w:color w:val="0070C0"/>
            <w:lang w:val="en-GB" w:eastAsia="en-US"/>
          </w:rPr>
          <w:t xml:space="preserve"> of</w:t>
        </w:r>
      </w:ins>
      <w:ins w:id="279" w:author="Rashid Islam" w:date="2022-04-22T05:09:00Z">
        <w:r>
          <w:rPr>
            <w:rFonts w:eastAsiaTheme="minorHAnsi"/>
            <w:color w:val="0070C0"/>
            <w:lang w:val="en-GB" w:eastAsia="en-US"/>
          </w:rPr>
          <w:t xml:space="preserve"> uncertainty visualisation is</w:t>
        </w:r>
        <w:r w:rsidRPr="004B17F5">
          <w:rPr>
            <w:rFonts w:eastAsiaTheme="minorHAnsi"/>
            <w:color w:val="0070C0"/>
            <w:lang w:val="en-GB" w:eastAsia="en-US"/>
          </w:rPr>
          <w:t xml:space="preserve"> to encode data values and uncertainty values independently, using two visual variables</w:t>
        </w:r>
        <w:r>
          <w:rPr>
            <w:rFonts w:eastAsiaTheme="minorHAnsi"/>
            <w:color w:val="0070C0"/>
            <w:lang w:val="en-GB" w:eastAsia="en-US"/>
          </w:rPr>
          <w:t xml:space="preserve"> in a bivariate map</w:t>
        </w:r>
        <w:r w:rsidRPr="004B17F5">
          <w:rPr>
            <w:rFonts w:eastAsiaTheme="minorHAnsi"/>
            <w:color w:val="0070C0"/>
            <w:lang w:val="en-GB" w:eastAsia="en-US"/>
          </w:rPr>
          <w:t>. These resulting bivariate maps can be difficult to interpret, and the discriminability of marks</w:t>
        </w:r>
        <w:r>
          <w:rPr>
            <w:rFonts w:eastAsiaTheme="minorHAnsi"/>
            <w:color w:val="0070C0"/>
            <w:lang w:val="en-GB" w:eastAsia="en-US"/>
          </w:rPr>
          <w:t xml:space="preserve"> can be reduced due to the </w:t>
        </w:r>
        <w:r w:rsidRPr="004B17F5">
          <w:rPr>
            <w:rFonts w:eastAsiaTheme="minorHAnsi"/>
            <w:color w:val="0070C0"/>
            <w:lang w:val="en-GB" w:eastAsia="en-US"/>
          </w:rPr>
          <w:t xml:space="preserve">interference between visual channels. To address this issue, </w:t>
        </w:r>
        <w:proofErr w:type="spellStart"/>
        <w:r w:rsidRPr="007452FE">
          <w:rPr>
            <w:color w:val="0070C0"/>
          </w:rPr>
          <w:t>Correl</w:t>
        </w:r>
        <w:proofErr w:type="spellEnd"/>
        <w:r w:rsidRPr="007452FE">
          <w:rPr>
            <w:color w:val="0070C0"/>
          </w:rPr>
          <w:t xml:space="preserve"> et al. [35] </w:t>
        </w:r>
        <w:r>
          <w:rPr>
            <w:color w:val="0070C0"/>
          </w:rPr>
          <w:t xml:space="preserve">introduces </w:t>
        </w:r>
        <w:r w:rsidRPr="004B17F5">
          <w:rPr>
            <w:rFonts w:eastAsiaTheme="minorHAnsi"/>
            <w:color w:val="0070C0"/>
            <w:lang w:val="en-GB" w:eastAsia="en-US"/>
          </w:rPr>
          <w:t>Value-Suppressing Uncertainty Palettes (VSUPs)</w:t>
        </w:r>
        <w:r>
          <w:rPr>
            <w:rFonts w:eastAsiaTheme="minorHAnsi"/>
            <w:color w:val="0070C0"/>
            <w:lang w:val="en-GB" w:eastAsia="en-US"/>
          </w:rPr>
          <w:t xml:space="preserve"> as in Figure 2.1 (right)</w:t>
        </w:r>
      </w:ins>
      <w:ins w:id="280" w:author="Rashid Islam" w:date="2022-04-22T05:35:00Z">
        <w:r w:rsidR="00E301C2">
          <w:rPr>
            <w:rFonts w:eastAsiaTheme="minorHAnsi"/>
            <w:color w:val="0070C0"/>
            <w:lang w:val="en-GB" w:eastAsia="en-US"/>
          </w:rPr>
          <w:t xml:space="preserve"> whereas a </w:t>
        </w:r>
        <w:r w:rsidR="00E301C2" w:rsidRPr="00DA7839">
          <w:rPr>
            <w:rFonts w:ascii="Times" w:hAnsi="Times"/>
            <w:color w:val="000000" w:themeColor="text1"/>
          </w:rPr>
          <w:t>traditional bivariate map</w:t>
        </w:r>
        <w:r w:rsidR="00E301C2">
          <w:rPr>
            <w:rFonts w:ascii="Times" w:hAnsi="Times"/>
            <w:color w:val="000000" w:themeColor="text1"/>
          </w:rPr>
          <w:t xml:space="preserve"> </w:t>
        </w:r>
        <w:r w:rsidR="00E301C2">
          <w:rPr>
            <w:rFonts w:ascii="Times" w:hAnsi="Times"/>
            <w:color w:val="000000" w:themeColor="text1"/>
          </w:rPr>
          <w:t xml:space="preserve">shown in </w:t>
        </w:r>
        <w:r w:rsidR="00E301C2">
          <w:rPr>
            <w:rFonts w:ascii="Times" w:hAnsi="Times"/>
            <w:color w:val="000000" w:themeColor="text1"/>
          </w:rPr>
          <w:t>Figure 2.1(left)</w:t>
        </w:r>
        <w:r w:rsidR="00E301C2">
          <w:rPr>
            <w:rFonts w:ascii="Times" w:hAnsi="Times"/>
            <w:color w:val="000000" w:themeColor="text1"/>
          </w:rPr>
          <w:t>.</w:t>
        </w:r>
      </w:ins>
    </w:p>
    <w:p w14:paraId="7497DFE1" w14:textId="77777777" w:rsidR="00F84618" w:rsidRDefault="00F84618" w:rsidP="00F84618">
      <w:pPr>
        <w:pStyle w:val="NormalWeb"/>
        <w:spacing w:line="360" w:lineRule="auto"/>
        <w:jc w:val="center"/>
        <w:rPr>
          <w:ins w:id="281" w:author="Rashid Islam" w:date="2022-04-22T05:09:00Z"/>
          <w:rFonts w:ascii="Times" w:hAnsi="Times"/>
          <w:color w:val="000000" w:themeColor="text1"/>
        </w:rPr>
      </w:pPr>
      <w:ins w:id="282" w:author="Rashid Islam" w:date="2022-04-22T05:09:00Z">
        <w:r>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Pr>
            <w:rFonts w:ascii="Times" w:hAnsi="Times"/>
            <w:color w:val="000000" w:themeColor="text1"/>
          </w:rPr>
          <w:br/>
        </w:r>
        <w:r w:rsidRPr="007452FE">
          <w:rPr>
            <w:color w:val="000000" w:themeColor="text1"/>
          </w:rPr>
          <w:t xml:space="preserve">Figure 2.1: </w:t>
        </w:r>
        <w:r w:rsidRPr="007452FE">
          <w:rPr>
            <w:rFonts w:eastAsiaTheme="minorHAnsi"/>
            <w:lang w:val="en-GB" w:eastAsia="en-US"/>
          </w:rPr>
          <w:t>A standard bivariate map (left) and a VSUP (right)</w:t>
        </w:r>
      </w:ins>
    </w:p>
    <w:p w14:paraId="0174B626" w14:textId="1B49C9DC" w:rsidR="00F84618" w:rsidRDefault="00437EFA" w:rsidP="00F84618">
      <w:pPr>
        <w:pStyle w:val="NormalWeb"/>
        <w:spacing w:line="360" w:lineRule="auto"/>
        <w:jc w:val="both"/>
        <w:rPr>
          <w:rFonts w:ascii="Times" w:hAnsi="Times"/>
          <w:color w:val="000000" w:themeColor="text1"/>
        </w:rPr>
      </w:pPr>
      <w:ins w:id="283" w:author="Rashid Islam" w:date="2022-04-22T05:18:00Z">
        <w:r>
          <w:rPr>
            <w:color w:val="0070C0"/>
          </w:rPr>
          <w:t xml:space="preserve">We see that </w:t>
        </w:r>
      </w:ins>
      <w:ins w:id="284" w:author="Rashid Islam" w:date="2022-04-22T05:09:00Z">
        <w:r w:rsidR="00F84618" w:rsidRPr="00E83E9F">
          <w:rPr>
            <w:color w:val="0070C0"/>
          </w:rPr>
          <w:t xml:space="preserve">VSUPs </w:t>
        </w:r>
        <w:r w:rsidR="00F84618" w:rsidRPr="00E83E9F">
          <w:rPr>
            <w:color w:val="0070C0"/>
          </w:rPr>
          <w:t>allocat</w:t>
        </w:r>
        <w:r w:rsidR="00F84618" w:rsidRPr="00E83E9F">
          <w:rPr>
            <w:color w:val="0070C0"/>
          </w:rPr>
          <w:t>e</w:t>
        </w:r>
        <w:r w:rsidR="00F84618" w:rsidRPr="00E83E9F">
          <w:rPr>
            <w:color w:val="0070C0"/>
          </w:rPr>
          <w:t xml:space="preserve"> </w:t>
        </w:r>
        <w:r w:rsidR="00F84618" w:rsidRPr="00E83E9F">
          <w:rPr>
            <w:color w:val="0070C0"/>
          </w:rPr>
          <w:t>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w:t>
        </w:r>
        <w:r w:rsidR="00F84618">
          <w:rPr>
            <w:rFonts w:ascii="Times" w:hAnsi="Times"/>
            <w:color w:val="0070C0"/>
          </w:rPr>
          <w:t xml:space="preserve"> </w:t>
        </w:r>
        <w:r w:rsidR="00F84618" w:rsidRPr="00DA7839">
          <w:rPr>
            <w:rFonts w:ascii="Times" w:hAnsi="Times"/>
            <w:color w:val="000000" w:themeColor="text1"/>
          </w:rPr>
          <w:t>In traditional bivariate maps</w:t>
        </w:r>
        <w:r w:rsidR="00F84618">
          <w:rPr>
            <w:rFonts w:ascii="Times" w:hAnsi="Times"/>
            <w:color w:val="000000" w:themeColor="text1"/>
          </w:rPr>
          <w:t xml:space="preserve"> Figure 2.1(left)</w:t>
        </w:r>
        <w:r w:rsidR="00F84618" w:rsidRPr="00DA7839">
          <w:rPr>
            <w:rFonts w:ascii="Times" w:hAnsi="Times"/>
            <w:color w:val="000000" w:themeColor="text1"/>
          </w:rPr>
          <w:t xml:space="preserve">, outputs for each combination </w:t>
        </w:r>
        <w:r w:rsidR="00F84618" w:rsidRPr="00DA7839">
          <w:rPr>
            <w:rFonts w:ascii="Times" w:hAnsi="Times"/>
            <w:color w:val="000000" w:themeColor="text1"/>
          </w:rPr>
          <w:lastRenderedPageBreak/>
          <w:t xml:space="preserve">of value and uncertainty might be represented as a 2D square whereas </w:t>
        </w:r>
      </w:ins>
      <w:ins w:id="285" w:author="Rashid Islam" w:date="2022-04-22T05:13:00Z">
        <w:r w:rsidR="000D683D">
          <w:rPr>
            <w:rFonts w:ascii="Times" w:hAnsi="Times"/>
            <w:color w:val="000000" w:themeColor="text1"/>
          </w:rPr>
          <w:t>VSUP</w:t>
        </w:r>
      </w:ins>
      <w:ins w:id="286" w:author="Rashid Islam" w:date="2022-04-22T05:09:00Z">
        <w:r w:rsidR="00F84618" w:rsidRPr="00DA7839">
          <w:rPr>
            <w:rFonts w:ascii="Times" w:hAnsi="Times"/>
            <w:color w:val="000000" w:themeColor="text1"/>
          </w:rPr>
          <w:t xml:space="preserve"> approache</w:t>
        </w:r>
      </w:ins>
      <w:ins w:id="287" w:author="Rashid Islam" w:date="2022-04-22T05:13:00Z">
        <w:r w:rsidR="000D683D">
          <w:rPr>
            <w:rFonts w:ascii="Times" w:hAnsi="Times"/>
            <w:color w:val="000000" w:themeColor="text1"/>
          </w:rPr>
          <w:t>s</w:t>
        </w:r>
      </w:ins>
      <w:ins w:id="288" w:author="Rashid Islam" w:date="2022-04-22T05:09:00Z">
        <w:r w:rsidR="00F84618" w:rsidRPr="00DA7839">
          <w:rPr>
            <w:rFonts w:ascii="Times" w:hAnsi="Times"/>
            <w:color w:val="000000" w:themeColor="text1"/>
          </w:rPr>
          <w:t xml:space="preserve"> it as arcs mapping </w:t>
        </w:r>
      </w:ins>
      <w:ins w:id="289" w:author="Rashid Islam" w:date="2022-04-22T05:16:00Z">
        <w:r w:rsidR="000D683D">
          <w:rPr>
            <w:rFonts w:ascii="Times" w:hAnsi="Times"/>
            <w:color w:val="000000" w:themeColor="text1"/>
          </w:rPr>
          <w:t xml:space="preserve">larger number of outputs for </w:t>
        </w:r>
      </w:ins>
      <w:ins w:id="290" w:author="Rashid Islam" w:date="2022-04-22T05:09:00Z">
        <w:r w:rsidR="00F84618" w:rsidRPr="00DA7839">
          <w:rPr>
            <w:rFonts w:ascii="Times" w:hAnsi="Times"/>
            <w:color w:val="000000" w:themeColor="text1"/>
          </w:rPr>
          <w:t xml:space="preserve">smaller and smaller sets of outputs for higher </w:t>
        </w:r>
      </w:ins>
      <w:r w:rsidR="00F84618" w:rsidRPr="00B06E60">
        <w:rPr>
          <w:rFonts w:ascii="Times" w:hAnsi="Times"/>
          <w:color w:val="0070C0"/>
          <w:rPrChange w:id="291" w:author="Rashid Islam" w:date="2022-04-22T06:25:00Z">
            <w:rPr>
              <w:rFonts w:ascii="Times" w:hAnsi="Times"/>
              <w:color w:val="000000" w:themeColor="text1"/>
            </w:rPr>
          </w:rPrChange>
        </w:rPr>
        <w:t xml:space="preserve">uncertainty. </w:t>
      </w:r>
    </w:p>
    <w:p w14:paraId="0AB7BA25" w14:textId="6B89BF7F" w:rsidR="00F84618" w:rsidRPr="00B06E60" w:rsidRDefault="00F84618" w:rsidP="00B06E60">
      <w:pPr>
        <w:spacing w:line="360" w:lineRule="auto"/>
        <w:jc w:val="both"/>
        <w:rPr>
          <w:rFonts w:ascii="Times" w:hAnsi="Times"/>
          <w:color w:val="0070C0"/>
        </w:rPr>
      </w:pPr>
      <w:r w:rsidRPr="00B06E60">
        <w:rPr>
          <w:color w:val="0070C0"/>
        </w:rPr>
        <w:t xml:space="preserve">But the main limitation of that research is they </w:t>
      </w:r>
      <w:r w:rsidR="00A80826" w:rsidRPr="00B06E60">
        <w:rPr>
          <w:color w:val="0070C0"/>
        </w:rPr>
        <w:t xml:space="preserve">filter out higher uncertainty values by grouping them altogether that means </w:t>
      </w:r>
      <w:r w:rsidRPr="00B06E60">
        <w:rPr>
          <w:color w:val="0070C0"/>
        </w:rPr>
        <w:t xml:space="preserve">suppresses the values for decision making when uncertainties are high. </w:t>
      </w:r>
      <w:r w:rsidR="00E70372" w:rsidRPr="00B06E60">
        <w:rPr>
          <w:color w:val="0070C0"/>
        </w:rPr>
        <w:t>Due to this higher uncertainty elimination behavior the designer</w:t>
      </w:r>
      <w:r w:rsidR="004E1B7E">
        <w:rPr>
          <w:color w:val="0070C0"/>
        </w:rPr>
        <w:t>s</w:t>
      </w:r>
      <w:r w:rsidR="00E70372" w:rsidRPr="00B06E60">
        <w:rPr>
          <w:color w:val="0070C0"/>
        </w:rPr>
        <w:t xml:space="preserve"> need to carefully consider if this representation is suitable and desirable for certain system</w:t>
      </w:r>
      <w:r w:rsidRPr="00B06E60">
        <w:rPr>
          <w:color w:val="0070C0"/>
        </w:rPr>
        <w:t>.</w:t>
      </w:r>
      <w:r w:rsidR="00092823" w:rsidRPr="00B06E60">
        <w:rPr>
          <w:color w:val="0070C0"/>
        </w:rPr>
        <w:t xml:space="preserve"> </w:t>
      </w:r>
      <w:r w:rsidR="006F45AE" w:rsidRPr="00B06E60">
        <w:rPr>
          <w:color w:val="0070C0"/>
        </w:rPr>
        <w:t>Another limitation is, s</w:t>
      </w:r>
      <w:r w:rsidR="00092823" w:rsidRPr="00B06E60">
        <w:rPr>
          <w:color w:val="0070C0"/>
        </w:rPr>
        <w:t xml:space="preserve">ince </w:t>
      </w:r>
      <w:r w:rsidR="00092823" w:rsidRPr="00B06E60">
        <w:rPr>
          <w:rFonts w:eastAsiaTheme="minorHAnsi"/>
          <w:color w:val="0070C0"/>
          <w:lang w:val="en-GB" w:eastAsia="en-US"/>
        </w:rPr>
        <w:t>both uncertainty</w:t>
      </w:r>
      <w:r w:rsidR="00092823" w:rsidRPr="00B06E60">
        <w:rPr>
          <w:rFonts w:eastAsiaTheme="minorHAnsi"/>
          <w:color w:val="0070C0"/>
          <w:lang w:val="en-GB" w:eastAsia="en-US"/>
        </w:rPr>
        <w:t xml:space="preserve"> </w:t>
      </w:r>
      <w:r w:rsidR="00092823" w:rsidRPr="00B06E60">
        <w:rPr>
          <w:rFonts w:eastAsiaTheme="minorHAnsi"/>
          <w:color w:val="0070C0"/>
          <w:lang w:val="en-GB" w:eastAsia="en-US"/>
        </w:rPr>
        <w:t xml:space="preserve">and value </w:t>
      </w:r>
      <w:r w:rsidR="00092823" w:rsidRPr="00B06E60">
        <w:rPr>
          <w:rFonts w:eastAsiaTheme="minorHAnsi"/>
          <w:color w:val="0070C0"/>
          <w:lang w:val="en-GB" w:eastAsia="en-US"/>
        </w:rPr>
        <w:t>are</w:t>
      </w:r>
      <w:r w:rsidR="00092823" w:rsidRPr="00B06E60">
        <w:rPr>
          <w:rFonts w:eastAsiaTheme="minorHAnsi"/>
          <w:color w:val="0070C0"/>
          <w:lang w:val="en-GB" w:eastAsia="en-US"/>
        </w:rPr>
        <w:t xml:space="preserve"> represented by </w:t>
      </w:r>
      <w:r w:rsidR="004E1B7E">
        <w:rPr>
          <w:rFonts w:eastAsiaTheme="minorHAnsi"/>
          <w:color w:val="0070C0"/>
          <w:lang w:val="en-GB" w:eastAsia="en-US"/>
        </w:rPr>
        <w:t xml:space="preserve">a single </w:t>
      </w:r>
      <w:r w:rsidR="00092823" w:rsidRPr="00B06E60">
        <w:rPr>
          <w:rFonts w:eastAsiaTheme="minorHAnsi"/>
          <w:color w:val="0070C0"/>
          <w:lang w:val="en-GB" w:eastAsia="en-US"/>
        </w:rPr>
        <w:t>color</w:t>
      </w:r>
      <w:r w:rsidR="00092823" w:rsidRPr="00B06E60">
        <w:rPr>
          <w:rFonts w:eastAsiaTheme="minorHAnsi"/>
          <w:color w:val="0070C0"/>
          <w:lang w:val="en-GB" w:eastAsia="en-US"/>
        </w:rPr>
        <w:t>, t</w:t>
      </w:r>
      <w:r w:rsidR="00092823" w:rsidRPr="00B06E60">
        <w:rPr>
          <w:rFonts w:eastAsiaTheme="minorHAnsi"/>
          <w:color w:val="0070C0"/>
          <w:lang w:val="en-GB" w:eastAsia="en-US"/>
        </w:rPr>
        <w:t>he perceptual non</w:t>
      </w:r>
      <w:r w:rsidR="006F45AE" w:rsidRPr="00B06E60">
        <w:rPr>
          <w:rFonts w:eastAsiaTheme="minorHAnsi"/>
          <w:color w:val="0070C0"/>
          <w:lang w:val="en-GB" w:eastAsia="en-US"/>
        </w:rPr>
        <w:t>-</w:t>
      </w:r>
      <w:r w:rsidR="00092823" w:rsidRPr="00B06E60">
        <w:rPr>
          <w:rFonts w:eastAsiaTheme="minorHAnsi"/>
          <w:color w:val="0070C0"/>
          <w:lang w:val="en-GB" w:eastAsia="en-US"/>
        </w:rPr>
        <w:t>separability</w:t>
      </w:r>
      <w:r w:rsidR="00092823" w:rsidRPr="00B06E60">
        <w:rPr>
          <w:rFonts w:eastAsiaTheme="minorHAnsi"/>
          <w:color w:val="0070C0"/>
          <w:lang w:val="en-GB" w:eastAsia="en-US"/>
        </w:rPr>
        <w:t xml:space="preserve"> </w:t>
      </w:r>
      <w:r w:rsidR="00092823" w:rsidRPr="00B06E60">
        <w:rPr>
          <w:rFonts w:eastAsiaTheme="minorHAnsi"/>
          <w:color w:val="0070C0"/>
          <w:lang w:val="en-GB" w:eastAsia="en-US"/>
        </w:rPr>
        <w:t xml:space="preserve">of color channels </w:t>
      </w:r>
      <w:r w:rsidR="00EA519D" w:rsidRPr="00B06E60">
        <w:rPr>
          <w:rFonts w:eastAsiaTheme="minorHAnsi"/>
          <w:color w:val="0070C0"/>
          <w:lang w:val="en-GB" w:eastAsia="en-US"/>
        </w:rPr>
        <w:t>are</w:t>
      </w:r>
      <w:r w:rsidR="00EA519D" w:rsidRPr="00B06E60">
        <w:rPr>
          <w:rFonts w:eastAsiaTheme="minorHAnsi"/>
          <w:color w:val="0070C0"/>
          <w:lang w:val="en-GB" w:eastAsia="en-US"/>
        </w:rPr>
        <w:t xml:space="preserve"> </w:t>
      </w:r>
      <w:del w:id="292" w:author="Rashid Islam" w:date="2022-04-22T06:47:00Z">
        <w:r w:rsidR="00092823" w:rsidRPr="00B06E60" w:rsidDel="00240BCA">
          <w:rPr>
            <w:rFonts w:eastAsiaTheme="minorHAnsi"/>
            <w:color w:val="0070C0"/>
            <w:lang w:val="en-GB" w:eastAsia="en-US"/>
          </w:rPr>
          <w:delText>well-known</w:delText>
        </w:r>
      </w:del>
      <w:ins w:id="293" w:author="Rashid Islam" w:date="2022-04-22T06:47:00Z">
        <w:r w:rsidR="00240BCA" w:rsidRPr="00B06E60">
          <w:rPr>
            <w:rFonts w:eastAsiaTheme="minorHAnsi"/>
            <w:color w:val="0070C0"/>
            <w:lang w:val="en-GB" w:eastAsia="en-US"/>
          </w:rPr>
          <w:t>well-known,</w:t>
        </w:r>
      </w:ins>
      <w:r w:rsidR="006F45AE" w:rsidRPr="00B06E60">
        <w:rPr>
          <w:rFonts w:eastAsiaTheme="minorHAnsi"/>
          <w:color w:val="0070C0"/>
          <w:lang w:val="en-GB" w:eastAsia="en-US"/>
        </w:rPr>
        <w:t xml:space="preserve"> and which requires </w:t>
      </w:r>
      <w:r w:rsidR="006F45AE" w:rsidRPr="00B06E60">
        <w:rPr>
          <w:rFonts w:eastAsiaTheme="minorHAnsi"/>
          <w:color w:val="0070C0"/>
          <w:lang w:val="en-GB" w:eastAsia="en-US"/>
        </w:rPr>
        <w:t>the concept of a limited “budget” of distinguishable marks</w:t>
      </w:r>
      <w:r w:rsidR="006F45AE" w:rsidRPr="00B06E60">
        <w:rPr>
          <w:rFonts w:eastAsiaTheme="minorHAnsi"/>
          <w:color w:val="0070C0"/>
          <w:lang w:val="en-GB" w:eastAsia="en-US"/>
        </w:rPr>
        <w:t>. To achieve the limited budget criteria, it necessitates to quantize the data</w:t>
      </w:r>
      <w:r w:rsidR="00EA519D" w:rsidRPr="00B06E60">
        <w:rPr>
          <w:rFonts w:eastAsiaTheme="minorHAnsi"/>
          <w:color w:val="0070C0"/>
          <w:lang w:val="en-GB" w:eastAsia="en-US"/>
        </w:rPr>
        <w:t>. D</w:t>
      </w:r>
      <w:r w:rsidR="006F45AE" w:rsidRPr="00B06E60">
        <w:rPr>
          <w:rFonts w:eastAsiaTheme="minorHAnsi"/>
          <w:color w:val="0070C0"/>
          <w:lang w:val="en-GB" w:eastAsia="en-US"/>
        </w:rPr>
        <w:t xml:space="preserve">ue </w:t>
      </w:r>
      <w:r w:rsidR="00EA519D" w:rsidRPr="00B06E60">
        <w:rPr>
          <w:rFonts w:eastAsiaTheme="minorHAnsi"/>
          <w:color w:val="0070C0"/>
          <w:lang w:val="en-GB" w:eastAsia="en-US"/>
        </w:rPr>
        <w:t xml:space="preserve">to the </w:t>
      </w:r>
      <w:r w:rsidR="006F45AE" w:rsidRPr="00B06E60">
        <w:rPr>
          <w:rFonts w:eastAsiaTheme="minorHAnsi"/>
          <w:color w:val="0070C0"/>
          <w:lang w:val="en-GB" w:eastAsia="en-US"/>
        </w:rPr>
        <w:t>data quantization</w:t>
      </w:r>
      <w:r w:rsidR="00EA519D" w:rsidRPr="00B06E60">
        <w:rPr>
          <w:rFonts w:eastAsiaTheme="minorHAnsi"/>
          <w:color w:val="0070C0"/>
          <w:lang w:val="en-GB" w:eastAsia="en-US"/>
        </w:rPr>
        <w:t>,</w:t>
      </w:r>
      <w:r w:rsidR="006F45AE" w:rsidRPr="00B06E60">
        <w:rPr>
          <w:rFonts w:eastAsiaTheme="minorHAnsi"/>
          <w:color w:val="0070C0"/>
          <w:lang w:val="en-GB" w:eastAsia="en-US"/>
        </w:rPr>
        <w:t xml:space="preserve"> uncertaint</w:t>
      </w:r>
      <w:r w:rsidR="00EA519D" w:rsidRPr="00B06E60">
        <w:rPr>
          <w:rFonts w:eastAsiaTheme="minorHAnsi"/>
          <w:color w:val="0070C0"/>
          <w:lang w:val="en-GB" w:eastAsia="en-US"/>
        </w:rPr>
        <w:t>y visualisation</w:t>
      </w:r>
      <w:r w:rsidR="006F45AE" w:rsidRPr="00B06E60">
        <w:rPr>
          <w:rFonts w:eastAsiaTheme="minorHAnsi"/>
          <w:color w:val="0070C0"/>
          <w:lang w:val="en-GB" w:eastAsia="en-US"/>
        </w:rPr>
        <w:t xml:space="preserve"> </w:t>
      </w:r>
      <w:r w:rsidR="00EA519D" w:rsidRPr="00B06E60">
        <w:rPr>
          <w:rFonts w:eastAsiaTheme="minorHAnsi"/>
          <w:color w:val="0070C0"/>
          <w:lang w:val="en-GB" w:eastAsia="en-US"/>
        </w:rPr>
        <w:t>for</w:t>
      </w:r>
      <w:r w:rsidR="006F45AE" w:rsidRPr="00B06E60">
        <w:rPr>
          <w:rFonts w:eastAsiaTheme="minorHAnsi"/>
          <w:color w:val="0070C0"/>
          <w:lang w:val="en-GB" w:eastAsia="en-US"/>
        </w:rPr>
        <w:t xml:space="preserve"> continuous</w:t>
      </w:r>
      <w:ins w:id="294" w:author="Rashid Islam" w:date="2022-04-22T06:26:00Z">
        <w:r w:rsidR="00B06E60">
          <w:rPr>
            <w:rFonts w:eastAsiaTheme="minorHAnsi"/>
            <w:color w:val="0070C0"/>
            <w:lang w:val="en-GB" w:eastAsia="en-US"/>
          </w:rPr>
          <w:t xml:space="preserve"> </w:t>
        </w:r>
      </w:ins>
      <w:r w:rsidR="0060385D">
        <w:rPr>
          <w:rFonts w:eastAsiaTheme="minorHAnsi"/>
          <w:color w:val="0070C0"/>
          <w:lang w:val="en-GB" w:eastAsia="en-US"/>
        </w:rPr>
        <w:t>(</w:t>
      </w:r>
      <w:ins w:id="295" w:author="Rashid Islam" w:date="2022-04-22T06:26:00Z">
        <w:r w:rsidR="00E2673B">
          <w:rPr>
            <w:rFonts w:eastAsiaTheme="minorHAnsi"/>
            <w:color w:val="0070C0"/>
            <w:lang w:val="en-GB" w:eastAsia="en-US"/>
          </w:rPr>
          <w:t xml:space="preserve">or </w:t>
        </w:r>
      </w:ins>
      <w:r w:rsidR="00EA519D" w:rsidRPr="00B06E60">
        <w:rPr>
          <w:rFonts w:eastAsiaTheme="minorHAnsi"/>
          <w:color w:val="0070C0"/>
          <w:lang w:val="en-GB" w:eastAsia="en-US"/>
        </w:rPr>
        <w:t>all discrete</w:t>
      </w:r>
      <w:r w:rsidR="0060385D">
        <w:rPr>
          <w:rFonts w:eastAsiaTheme="minorHAnsi"/>
          <w:color w:val="0070C0"/>
          <w:lang w:val="en-GB" w:eastAsia="en-US"/>
        </w:rPr>
        <w:t>)</w:t>
      </w:r>
      <w:r w:rsidR="006F45AE" w:rsidRPr="00B06E60">
        <w:rPr>
          <w:rFonts w:eastAsiaTheme="minorHAnsi"/>
          <w:color w:val="0070C0"/>
          <w:lang w:val="en-GB" w:eastAsia="en-US"/>
        </w:rPr>
        <w:t xml:space="preserve"> values are not possible </w:t>
      </w:r>
      <w:r w:rsidR="00EA519D" w:rsidRPr="00B06E60">
        <w:rPr>
          <w:rFonts w:eastAsiaTheme="minorHAnsi"/>
          <w:color w:val="0070C0"/>
          <w:lang w:val="en-GB" w:eastAsia="en-US"/>
        </w:rPr>
        <w:t>with limited color budgets.</w:t>
      </w:r>
      <w:r w:rsidR="006F45AE" w:rsidRPr="00B06E60">
        <w:rPr>
          <w:rFonts w:eastAsiaTheme="minorHAnsi"/>
          <w:color w:val="0070C0"/>
          <w:lang w:val="en-GB" w:eastAsia="en-US"/>
        </w:rPr>
        <w:t xml:space="preserve">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BA00D24" w:rsidR="0045432F" w:rsidRPr="008137E0" w:rsidDel="00F84618" w:rsidRDefault="0045432F" w:rsidP="0045432F">
      <w:pPr>
        <w:pStyle w:val="NormalWeb"/>
        <w:spacing w:line="360" w:lineRule="auto"/>
        <w:jc w:val="both"/>
        <w:rPr>
          <w:del w:id="296" w:author="Rashid Islam" w:date="2022-04-22T05:10:00Z"/>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ins w:id="297" w:author="Rashid Islam" w:date="2022-04-22T05:10:00Z">
        <w:r w:rsidR="00F84618">
          <w:rPr>
            <w:rFonts w:ascii="Times" w:hAnsi="Times"/>
            <w:b/>
            <w:bCs/>
            <w:color w:val="000000" w:themeColor="text1"/>
            <w:lang w:val="en-US"/>
          </w:rPr>
          <w:tab/>
        </w:r>
        <w:r w:rsidR="00F84618">
          <w:rPr>
            <w:rFonts w:ascii="Times" w:hAnsi="Times"/>
            <w:color w:val="000000" w:themeColor="text1"/>
            <w:lang w:val="en-US"/>
          </w:rPr>
          <w:br/>
        </w:r>
      </w:ins>
    </w:p>
    <w:p w14:paraId="60A31308" w14:textId="772C6C62" w:rsidR="0045432F" w:rsidRPr="008137E0" w:rsidRDefault="0045432F" w:rsidP="0045432F">
      <w:pPr>
        <w:pStyle w:val="NormalWeb"/>
        <w:spacing w:line="360" w:lineRule="auto"/>
        <w:jc w:val="both"/>
        <w:rPr>
          <w:rFonts w:ascii="Times" w:hAnsi="Times"/>
          <w:color w:val="000000" w:themeColor="text1"/>
        </w:rPr>
      </w:pPr>
      <w:del w:id="298" w:author="Stephen Brooks" w:date="2022-04-21T11:21:00Z">
        <w:r w:rsidRPr="008137E0" w:rsidDel="00266AB5">
          <w:rPr>
            <w:rFonts w:ascii="Times" w:hAnsi="Times"/>
            <w:color w:val="000000" w:themeColor="text1"/>
            <w:lang w:val="en-US"/>
          </w:rPr>
          <w:delText>Again, f</w:delText>
        </w:r>
      </w:del>
      <w:ins w:id="299" w:author="Stephen Brooks" w:date="2022-04-21T11:21:00Z">
        <w:r w:rsidR="00266AB5">
          <w:rPr>
            <w:rFonts w:ascii="Times" w:hAnsi="Times"/>
            <w:color w:val="000000" w:themeColor="text1"/>
            <w:lang w:val="en-US"/>
          </w:rPr>
          <w:t>F</w:t>
        </w:r>
      </w:ins>
      <w:r w:rsidRPr="008137E0">
        <w:rPr>
          <w:rFonts w:ascii="Times" w:hAnsi="Times"/>
          <w:color w:val="000000" w:themeColor="text1"/>
          <w:lang w:val="en-US"/>
        </w:rPr>
        <w:t xml:space="preserve">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ins w:id="300" w:author="Rashid Islam" w:date="2022-04-22T01:50:00Z">
        <w:r w:rsidR="00AD06B0">
          <w:rPr>
            <w:rFonts w:ascii="Times" w:hAnsi="Times"/>
            <w:color w:val="000000" w:themeColor="text1"/>
          </w:rPr>
          <w:t xml:space="preserve"> </w:t>
        </w:r>
        <w:r w:rsidR="00AD06B0" w:rsidRPr="00E2673B">
          <w:rPr>
            <w:rFonts w:ascii="Times" w:hAnsi="Times"/>
            <w:color w:val="0070C0"/>
            <w:rPrChange w:id="301" w:author="Rashid Islam" w:date="2022-04-22T06:26:00Z">
              <w:rPr>
                <w:rFonts w:ascii="Times" w:hAnsi="Times"/>
                <w:color w:val="000000" w:themeColor="text1"/>
              </w:rPr>
            </w:rPrChange>
          </w:rPr>
          <w:t>The limitation of this study</w:t>
        </w:r>
      </w:ins>
      <w:ins w:id="302" w:author="Rashid Islam" w:date="2022-04-22T01:49:00Z">
        <w:r w:rsidR="00AD06B0" w:rsidRPr="00E2673B">
          <w:rPr>
            <w:color w:val="0070C0"/>
            <w:rPrChange w:id="303" w:author="Rashid Islam" w:date="2022-04-22T06:26:00Z">
              <w:rPr>
                <w:color w:val="7030A0"/>
              </w:rPr>
            </w:rPrChange>
          </w:rPr>
          <w:t xml:space="preserve"> is </w:t>
        </w:r>
      </w:ins>
      <w:ins w:id="304" w:author="Rashid Islam" w:date="2022-04-22T01:51:00Z">
        <w:r w:rsidR="00A96763" w:rsidRPr="00E2673B">
          <w:rPr>
            <w:color w:val="0070C0"/>
            <w:rPrChange w:id="305" w:author="Rashid Islam" w:date="2022-04-22T06:26:00Z">
              <w:rPr>
                <w:color w:val="7030A0"/>
              </w:rPr>
            </w:rPrChange>
          </w:rPr>
          <w:t xml:space="preserve">that </w:t>
        </w:r>
      </w:ins>
      <w:ins w:id="306" w:author="Rashid Islam" w:date="2022-04-22T01:52:00Z">
        <w:r w:rsidR="00A96763" w:rsidRPr="00E2673B">
          <w:rPr>
            <w:color w:val="0070C0"/>
            <w:rPrChange w:id="307" w:author="Rashid Islam" w:date="2022-04-22T06:26:00Z">
              <w:rPr>
                <w:color w:val="7030A0"/>
              </w:rPr>
            </w:rPrChange>
          </w:rPr>
          <w:t xml:space="preserve">the solution works only with </w:t>
        </w:r>
      </w:ins>
      <w:ins w:id="308" w:author="Rashid Islam" w:date="2022-04-22T01:49:00Z">
        <w:r w:rsidR="00AD06B0" w:rsidRPr="00E2673B">
          <w:rPr>
            <w:color w:val="0070C0"/>
            <w:rPrChange w:id="309" w:author="Rashid Islam" w:date="2022-04-22T06:26:00Z">
              <w:rPr>
                <w:color w:val="7030A0"/>
              </w:rPr>
            </w:rPrChange>
          </w:rPr>
          <w:t>certain eyeglasses and some common objects and does not extend to a real and generalised environment.</w:t>
        </w:r>
      </w:ins>
    </w:p>
    <w:p w14:paraId="6B1E1649" w14:textId="58B9C327" w:rsidR="0045432F" w:rsidRPr="00E2673B" w:rsidRDefault="0045432F" w:rsidP="0045432F">
      <w:pPr>
        <w:pStyle w:val="NormalWeb"/>
        <w:spacing w:line="360" w:lineRule="auto"/>
        <w:jc w:val="both"/>
        <w:rPr>
          <w:rFonts w:ascii="Times" w:hAnsi="Times"/>
          <w:color w:val="0070C0"/>
          <w:rPrChange w:id="310" w:author="Rashid Islam" w:date="2022-04-22T06:26:00Z">
            <w:rPr>
              <w:rFonts w:ascii="Times" w:hAnsi="Times"/>
              <w:color w:val="000000" w:themeColor="text1"/>
            </w:rPr>
          </w:rPrChange>
        </w:rPr>
      </w:pPr>
      <w:r w:rsidRPr="008137E0">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ins w:id="311" w:author="Stephen Brooks" w:date="2022-04-21T11:22:00Z">
        <w:r w:rsidR="00266AB5">
          <w:rPr>
            <w:rFonts w:ascii="Times" w:hAnsi="Times"/>
            <w:color w:val="000000" w:themeColor="text1"/>
          </w:rPr>
          <w:t>aim to</w:t>
        </w:r>
      </w:ins>
      <w:del w:id="312" w:author="Stephen Brooks" w:date="2022-04-21T11:22:00Z">
        <w:r w:rsidRPr="008137E0" w:rsidDel="00266AB5">
          <w:rPr>
            <w:rFonts w:ascii="Times" w:hAnsi="Times"/>
            <w:color w:val="000000" w:themeColor="text1"/>
          </w:rPr>
          <w:delText>study undertaken in order to</w:delText>
        </w:r>
      </w:del>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ins w:id="313" w:author="Rashid Islam" w:date="2022-04-22T02:26:00Z">
        <w:r w:rsidR="006F2A5E" w:rsidRPr="00E2673B">
          <w:rPr>
            <w:color w:val="0070C0"/>
            <w:rPrChange w:id="314" w:author="Rashid Islam" w:date="2022-04-22T06:26:00Z">
              <w:rPr>
                <w:color w:val="7030A0"/>
              </w:rPr>
            </w:rPrChange>
          </w:rPr>
          <w:t xml:space="preserve">They </w:t>
        </w:r>
        <w:proofErr w:type="gramStart"/>
        <w:r w:rsidR="006F2A5E" w:rsidRPr="00E2673B">
          <w:rPr>
            <w:color w:val="0070C0"/>
            <w:rPrChange w:id="315" w:author="Rashid Islam" w:date="2022-04-22T06:26:00Z">
              <w:rPr>
                <w:color w:val="7030A0"/>
              </w:rPr>
            </w:rPrChange>
          </w:rPr>
          <w:t>addresses</w:t>
        </w:r>
        <w:proofErr w:type="gramEnd"/>
        <w:r w:rsidR="006F2A5E" w:rsidRPr="00E2673B">
          <w:rPr>
            <w:color w:val="0070C0"/>
            <w:rPrChange w:id="316" w:author="Rashid Islam" w:date="2022-04-22T06:26:00Z">
              <w:rPr>
                <w:color w:val="7030A0"/>
              </w:rPr>
            </w:rPrChange>
          </w:rPr>
          <w:t xml:space="preserve"> the use of image warping to reduce the illusion effect but without calibrating the model for different zoom/focus level, </w:t>
        </w:r>
        <w:r w:rsidR="006F2A5E" w:rsidRPr="00E2673B">
          <w:rPr>
            <w:rFonts w:eastAsiaTheme="minorHAnsi"/>
            <w:color w:val="0070C0"/>
            <w:lang w:val="en-GB" w:eastAsia="en-US"/>
            <w:rPrChange w:id="317" w:author="Rashid Islam" w:date="2022-04-22T06:26:00Z">
              <w:rPr>
                <w:rFonts w:eastAsiaTheme="minorHAnsi"/>
                <w:color w:val="7030A0"/>
                <w:lang w:val="en-GB" w:eastAsia="en-US"/>
              </w:rPr>
            </w:rPrChange>
          </w:rPr>
          <w:t xml:space="preserve">displacement, and deformation. </w:t>
        </w:r>
      </w:ins>
      <w:ins w:id="318" w:author="Rashid Islam" w:date="2022-04-22T01:57:00Z">
        <w:r w:rsidR="00D44D85" w:rsidRPr="00E2673B">
          <w:rPr>
            <w:rFonts w:ascii="Times" w:hAnsi="Times"/>
            <w:color w:val="0070C0"/>
            <w:rPrChange w:id="319" w:author="Rashid Islam" w:date="2022-04-22T06:26:00Z">
              <w:rPr>
                <w:rFonts w:ascii="Times" w:hAnsi="Times"/>
                <w:color w:val="000000" w:themeColor="text1"/>
              </w:rPr>
            </w:rPrChange>
          </w:rPr>
          <w:t xml:space="preserve">Their proposition investigated </w:t>
        </w:r>
      </w:ins>
      <w:ins w:id="320" w:author="Rashid Islam" w:date="2022-04-22T01:58:00Z">
        <w:r w:rsidR="00D44D85" w:rsidRPr="00E2673B">
          <w:rPr>
            <w:rFonts w:ascii="Times" w:hAnsi="Times"/>
            <w:color w:val="0070C0"/>
            <w:rPrChange w:id="321" w:author="Rashid Islam" w:date="2022-04-22T06:26:00Z">
              <w:rPr>
                <w:rFonts w:ascii="Times" w:hAnsi="Times"/>
                <w:color w:val="000000" w:themeColor="text1"/>
              </w:rPr>
            </w:rPrChange>
          </w:rPr>
          <w:t xml:space="preserve">with only limited </w:t>
        </w:r>
      </w:ins>
      <w:ins w:id="322" w:author="Rashid Islam" w:date="2022-04-22T01:59:00Z">
        <w:r w:rsidR="00D44D85" w:rsidRPr="00E2673B">
          <w:rPr>
            <w:rFonts w:ascii="Times" w:hAnsi="Times"/>
            <w:color w:val="0070C0"/>
            <w:rPrChange w:id="323" w:author="Rashid Islam" w:date="2022-04-22T06:26:00Z">
              <w:rPr>
                <w:rFonts w:ascii="Times" w:hAnsi="Times"/>
                <w:color w:val="000000" w:themeColor="text1"/>
              </w:rPr>
            </w:rPrChange>
          </w:rPr>
          <w:t xml:space="preserve">number of </w:t>
        </w:r>
      </w:ins>
      <w:ins w:id="324" w:author="Rashid Islam" w:date="2022-04-22T01:58:00Z">
        <w:r w:rsidR="00D44D85" w:rsidRPr="00E2673B">
          <w:rPr>
            <w:rFonts w:ascii="Times" w:hAnsi="Times"/>
            <w:color w:val="0070C0"/>
            <w:rPrChange w:id="325" w:author="Rashid Islam" w:date="2022-04-22T06:26:00Z">
              <w:rPr>
                <w:rFonts w:ascii="Times" w:hAnsi="Times"/>
                <w:color w:val="000000" w:themeColor="text1"/>
              </w:rPr>
            </w:rPrChange>
          </w:rPr>
          <w:t>domain experts.</w:t>
        </w:r>
      </w:ins>
      <w:ins w:id="326" w:author="Rashid Islam" w:date="2022-04-22T02:27:00Z">
        <w:r w:rsidR="006F2A5E" w:rsidRPr="00E2673B">
          <w:rPr>
            <w:rFonts w:ascii="Times" w:hAnsi="Times"/>
            <w:color w:val="0070C0"/>
            <w:rPrChange w:id="327" w:author="Rashid Islam" w:date="2022-04-22T06:26:00Z">
              <w:rPr>
                <w:rFonts w:ascii="Times" w:hAnsi="Times"/>
                <w:color w:val="000000" w:themeColor="text1"/>
              </w:rPr>
            </w:rPrChange>
          </w:rPr>
          <w:t xml:space="preserve"> </w:t>
        </w:r>
        <w:r w:rsidR="006F2A5E" w:rsidRPr="00E2673B">
          <w:rPr>
            <w:color w:val="0070C0"/>
            <w:rPrChange w:id="328" w:author="Rashid Islam" w:date="2022-04-22T06:26:00Z">
              <w:rPr>
                <w:color w:val="7030A0"/>
              </w:rPr>
            </w:rPrChange>
          </w:rPr>
          <w:t xml:space="preserve">Only lateral effect with image warping is considered in a proposed system [12, 13] to resolve such problems but not considered for longitudinal, </w:t>
        </w:r>
        <w:proofErr w:type="gramStart"/>
        <w:r w:rsidR="006F2A5E" w:rsidRPr="00E2673B">
          <w:rPr>
            <w:color w:val="0070C0"/>
            <w:rPrChange w:id="329" w:author="Rashid Islam" w:date="2022-04-22T06:26:00Z">
              <w:rPr>
                <w:color w:val="7030A0"/>
              </w:rPr>
            </w:rPrChange>
          </w:rPr>
          <w:t>geometric</w:t>
        </w:r>
        <w:proofErr w:type="gramEnd"/>
        <w:r w:rsidR="006F2A5E" w:rsidRPr="00E2673B">
          <w:rPr>
            <w:color w:val="0070C0"/>
            <w:rPrChange w:id="330" w:author="Rashid Islam" w:date="2022-04-22T06:26:00Z">
              <w:rPr>
                <w:color w:val="7030A0"/>
              </w:rPr>
            </w:rPrChange>
          </w:rPr>
          <w:t xml:space="preserve"> or other forms of optical distortions.</w:t>
        </w:r>
      </w:ins>
    </w:p>
    <w:p w14:paraId="7C49DC70" w14:textId="0CF3C3E2"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ins w:id="331" w:author="Rashid Islam" w:date="2022-04-22T02:30:00Z">
        <w:r w:rsidR="00D01486">
          <w:rPr>
            <w:rFonts w:ascii="Times" w:hAnsi="Times"/>
            <w:color w:val="000000" w:themeColor="text1"/>
          </w:rPr>
          <w:t xml:space="preserve">. </w:t>
        </w:r>
      </w:ins>
      <w:ins w:id="332" w:author="Rashid Islam" w:date="2022-04-22T02:31:00Z">
        <w:r w:rsidR="00D01486" w:rsidRPr="00E2673B">
          <w:rPr>
            <w:rFonts w:ascii="Times" w:hAnsi="Times"/>
            <w:color w:val="0070C0"/>
            <w:rPrChange w:id="333" w:author="Rashid Islam" w:date="2022-04-22T06:26:00Z">
              <w:rPr>
                <w:rFonts w:ascii="Times" w:hAnsi="Times"/>
                <w:color w:val="000000" w:themeColor="text1"/>
              </w:rPr>
            </w:rPrChange>
          </w:rPr>
          <w:t xml:space="preserve">In addition, </w:t>
        </w:r>
        <w:r w:rsidR="00D01486" w:rsidRPr="00E2673B">
          <w:rPr>
            <w:color w:val="0070C0"/>
            <w:rPrChange w:id="334" w:author="Rashid Islam" w:date="2022-04-22T06:26:00Z">
              <w:rPr>
                <w:color w:val="7030A0"/>
              </w:rPr>
            </w:rPrChange>
          </w:rPr>
          <w:t xml:space="preserve">their rendering mechanism is limited to single light sources, undergoes with rasterization aliasing effect, interaction with painting metaphor and temporal interpolation with event-driven control. </w:t>
        </w:r>
      </w:ins>
      <w:del w:id="335" w:author="Rashid Islam" w:date="2022-04-22T02:30:00Z">
        <w:r w:rsidRPr="008137E0" w:rsidDel="00D01486">
          <w:rPr>
            <w:rFonts w:ascii="Times" w:hAnsi="Times"/>
            <w:color w:val="000000" w:themeColor="text1"/>
          </w:rPr>
          <w:delText xml:space="preserve"> is rasterization aliasing it can lead to very high intensity, but potentially error-prone rasterization</w:delText>
        </w:r>
      </w:del>
      <w:del w:id="336" w:author="Rashid Islam" w:date="2022-04-22T02:29:00Z">
        <w:r w:rsidRPr="008137E0" w:rsidDel="00D01486">
          <w:rPr>
            <w:rFonts w:ascii="Times" w:hAnsi="Times"/>
            <w:color w:val="000000" w:themeColor="text1"/>
          </w:rPr>
          <w:delText>.</w:delText>
        </w:r>
      </w:del>
    </w:p>
    <w:p w14:paraId="389AA083" w14:textId="1E70F33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w:t>
      </w:r>
      <w:del w:id="337" w:author="Stephen Brooks" w:date="2022-04-21T11:23:00Z">
        <w:r w:rsidRPr="008137E0" w:rsidDel="00266AB5">
          <w:rPr>
            <w:rFonts w:ascii="Times" w:hAnsi="Times"/>
            <w:color w:val="000000" w:themeColor="text1"/>
            <w:shd w:val="clear" w:color="auto" w:fill="FFFFFF"/>
            <w:lang w:val="en-US"/>
          </w:rPr>
          <w:delText xml:space="preserve">nicely </w:delText>
        </w:r>
      </w:del>
      <w:r w:rsidRPr="008137E0">
        <w:rPr>
          <w:rFonts w:ascii="Times" w:hAnsi="Times"/>
          <w:color w:val="000000" w:themeColor="text1"/>
          <w:shd w:val="clear" w:color="auto" w:fill="FFFFFF"/>
          <w:lang w:val="en-US"/>
        </w:rPr>
        <w:t xml:space="preserve">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w:t>
      </w:r>
      <w:ins w:id="338" w:author="Stephen Brooks" w:date="2022-04-21T11:23:00Z">
        <w:r w:rsidR="00266AB5">
          <w:rPr>
            <w:rFonts w:ascii="Times" w:hAnsi="Times"/>
            <w:color w:val="000000" w:themeColor="text1"/>
          </w:rPr>
          <w:t>,</w:t>
        </w:r>
      </w:ins>
      <w:r w:rsidRPr="008137E0">
        <w:rPr>
          <w:rFonts w:ascii="Times" w:hAnsi="Times"/>
          <w:color w:val="000000" w:themeColor="text1"/>
        </w:rPr>
        <w:t xml:space="preserve"> ii. </w:t>
      </w:r>
      <w:del w:id="339" w:author="Stephen Brooks" w:date="2022-04-21T11:23:00Z">
        <w:r w:rsidRPr="008137E0" w:rsidDel="00266AB5">
          <w:rPr>
            <w:rFonts w:ascii="Times" w:hAnsi="Times"/>
            <w:color w:val="000000" w:themeColor="text1"/>
          </w:rPr>
          <w:delText xml:space="preserve">An </w:delText>
        </w:r>
      </w:del>
      <w:ins w:id="340"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n </w:t>
        </w:r>
      </w:ins>
      <w:r w:rsidRPr="008137E0">
        <w:rPr>
          <w:rFonts w:ascii="Times" w:hAnsi="Times"/>
          <w:color w:val="000000" w:themeColor="text1"/>
        </w:rPr>
        <w:t>interactive and intuitive focus control system</w:t>
      </w:r>
      <w:ins w:id="341" w:author="Stephen Brooks" w:date="2022-04-21T11:23:00Z">
        <w:r w:rsidR="00266AB5">
          <w:rPr>
            <w:rFonts w:ascii="Times" w:hAnsi="Times"/>
            <w:color w:val="000000" w:themeColor="text1"/>
          </w:rPr>
          <w:t xml:space="preserve"> and,</w:t>
        </w:r>
      </w:ins>
      <w:r w:rsidRPr="008137E0">
        <w:rPr>
          <w:rFonts w:ascii="Times" w:hAnsi="Times"/>
          <w:color w:val="000000" w:themeColor="text1"/>
        </w:rPr>
        <w:t xml:space="preserve"> iii. </w:t>
      </w:r>
      <w:del w:id="342" w:author="Stephen Brooks" w:date="2022-04-21T11:23:00Z">
        <w:r w:rsidRPr="008137E0" w:rsidDel="00266AB5">
          <w:rPr>
            <w:rFonts w:ascii="Times" w:hAnsi="Times"/>
            <w:color w:val="000000" w:themeColor="text1"/>
          </w:rPr>
          <w:delText xml:space="preserve">A </w:delText>
        </w:r>
      </w:del>
      <w:ins w:id="343" w:author="Stephen Brooks" w:date="2022-04-21T11:23:00Z">
        <w:r w:rsidR="00266AB5">
          <w:rPr>
            <w:rFonts w:ascii="Times" w:hAnsi="Times"/>
            <w:color w:val="000000" w:themeColor="text1"/>
          </w:rPr>
          <w:t>a</w:t>
        </w:r>
        <w:r w:rsidR="00266AB5" w:rsidRPr="008137E0">
          <w:rPr>
            <w:rFonts w:ascii="Times" w:hAnsi="Times"/>
            <w:color w:val="000000" w:themeColor="text1"/>
          </w:rPr>
          <w:t xml:space="preserve"> </w:t>
        </w:r>
      </w:ins>
      <w:r w:rsidRPr="008137E0">
        <w:rPr>
          <w:rFonts w:ascii="Times" w:hAnsi="Times"/>
          <w:color w:val="000000" w:themeColor="text1"/>
        </w:rPr>
        <w:t xml:space="preserve">generalized method for expressive DOF rendering. They </w:t>
      </w:r>
      <w:del w:id="344" w:author="Stephen Brooks" w:date="2022-04-21T11:23:00Z">
        <w:r w:rsidRPr="008137E0" w:rsidDel="00266AB5">
          <w:rPr>
            <w:rFonts w:ascii="Times" w:hAnsi="Times"/>
            <w:color w:val="000000" w:themeColor="text1"/>
          </w:rPr>
          <w:delText xml:space="preserve">think </w:delText>
        </w:r>
      </w:del>
      <w:ins w:id="345" w:author="Stephen Brooks" w:date="2022-04-21T11:23:00Z">
        <w:r w:rsidR="00266AB5">
          <w:rPr>
            <w:rFonts w:ascii="Times" w:hAnsi="Times"/>
            <w:color w:val="000000" w:themeColor="text1"/>
          </w:rPr>
          <w:t>argue that</w:t>
        </w:r>
        <w:r w:rsidR="00266AB5" w:rsidRPr="008137E0">
          <w:rPr>
            <w:rFonts w:ascii="Times" w:hAnsi="Times"/>
            <w:color w:val="000000" w:themeColor="text1"/>
          </w:rPr>
          <w:t xml:space="preserve"> </w:t>
        </w:r>
      </w:ins>
      <w:r w:rsidRPr="008137E0">
        <w:rPr>
          <w:rFonts w:ascii="Times" w:hAnsi="Times"/>
          <w:color w:val="000000" w:themeColor="text1"/>
        </w:rPr>
        <w:t xml:space="preserve">combining their approach with single-pass depth peeling can be an interesting avenue for future work and mentioned single-pass decomposition of their </w:t>
      </w:r>
      <w:r w:rsidRPr="008137E0">
        <w:rPr>
          <w:rFonts w:ascii="Times" w:hAnsi="Times"/>
          <w:color w:val="000000" w:themeColor="text1"/>
        </w:rPr>
        <w:lastRenderedPageBreak/>
        <w:t>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64109B22" w14:textId="77777777" w:rsidR="00266AB5" w:rsidRDefault="00266AB5" w:rsidP="0045432F">
      <w:pPr>
        <w:pStyle w:val="NormalWeb"/>
        <w:spacing w:line="360" w:lineRule="auto"/>
        <w:jc w:val="both"/>
        <w:rPr>
          <w:ins w:id="346" w:author="Stephen Brooks" w:date="2022-04-21T11:26:00Z"/>
          <w:rFonts w:ascii="Times" w:hAnsi="Times"/>
          <w:color w:val="000000" w:themeColor="text1"/>
          <w:lang w:val="en-US"/>
        </w:rPr>
      </w:pPr>
      <w:ins w:id="347" w:author="Stephen Brooks" w:date="2022-04-21T11:25:00Z">
        <w:r>
          <w:rPr>
            <w:rFonts w:ascii="Times" w:hAnsi="Times"/>
            <w:color w:val="000000" w:themeColor="text1"/>
            <w:lang w:val="en-US"/>
          </w:rPr>
          <w:t xml:space="preserve">Some of our early experiments in visualization designs involved </w:t>
        </w:r>
      </w:ins>
      <w:ins w:id="348" w:author="Stephen Brooks" w:date="2022-04-21T11:26:00Z">
        <w:r>
          <w:rPr>
            <w:rFonts w:ascii="Times" w:hAnsi="Times"/>
            <w:color w:val="000000" w:themeColor="text1"/>
            <w:lang w:val="en-US"/>
          </w:rPr>
          <w:t xml:space="preserve">textures.  So, we also discuss aspects of textures in this section. </w:t>
        </w:r>
      </w:ins>
    </w:p>
    <w:p w14:paraId="7C5134AC" w14:textId="752D4081"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w:t>
      </w:r>
      <w:r w:rsidRPr="002650E8">
        <w:rPr>
          <w:rFonts w:ascii="Times" w:hAnsi="Times"/>
          <w:color w:val="000000" w:themeColor="text1"/>
          <w:lang w:val="en-US"/>
        </w:rPr>
        <w:lastRenderedPageBreak/>
        <w:t xml:space="preserve">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1406D469" w:rsidR="0045432F" w:rsidRPr="00E2673B" w:rsidRDefault="0045432F" w:rsidP="0045432F">
      <w:pPr>
        <w:pStyle w:val="NormalWeb"/>
        <w:spacing w:line="360" w:lineRule="auto"/>
        <w:jc w:val="both"/>
        <w:rPr>
          <w:rFonts w:ascii="Times" w:hAnsi="Times"/>
          <w:color w:val="0070C0"/>
          <w:lang w:val="en-US"/>
          <w:rPrChange w:id="349" w:author="Rashid Islam" w:date="2022-04-22T06:26:00Z">
            <w:rPr>
              <w:rFonts w:ascii="Times" w:hAnsi="Times"/>
              <w:color w:val="000000" w:themeColor="text1"/>
              <w:lang w:val="en-US"/>
            </w:rPr>
          </w:rPrChange>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 xml:space="preserve">Also, </w:t>
      </w:r>
      <w:del w:id="350" w:author="Rashid Islam" w:date="2022-04-22T03:16:00Z">
        <w:r w:rsidRPr="00E2673B" w:rsidDel="00A42273">
          <w:rPr>
            <w:rFonts w:ascii="Times" w:hAnsi="Times"/>
            <w:color w:val="0070C0"/>
            <w:lang w:val="en-US"/>
            <w:rPrChange w:id="351" w:author="Rashid Islam" w:date="2022-04-22T06:26:00Z">
              <w:rPr>
                <w:rFonts w:ascii="Times" w:hAnsi="Times"/>
                <w:color w:val="000000" w:themeColor="text1"/>
                <w:lang w:val="en-US"/>
              </w:rPr>
            </w:rPrChange>
          </w:rPr>
          <w:delText>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delText>
        </w:r>
      </w:del>
      <w:ins w:id="352" w:author="Rashid Islam" w:date="2022-04-22T03:16:00Z">
        <w:r w:rsidR="00A42273" w:rsidRPr="00E2673B">
          <w:rPr>
            <w:rFonts w:ascii="Times" w:hAnsi="Times"/>
            <w:color w:val="0070C0"/>
            <w:rPrChange w:id="353" w:author="Rashid Islam" w:date="2022-04-22T06:26:00Z">
              <w:rPr>
                <w:rFonts w:ascii="Times" w:hAnsi="Times"/>
                <w:color w:val="7030A0"/>
              </w:rPr>
            </w:rPrChange>
          </w:rPr>
          <w:t>i</w:t>
        </w:r>
        <w:r w:rsidR="00120F47" w:rsidRPr="00E2673B">
          <w:rPr>
            <w:rFonts w:ascii="Times" w:hAnsi="Times"/>
            <w:color w:val="0070C0"/>
            <w:rPrChange w:id="354" w:author="Rashid Islam" w:date="2022-04-22T06:26:00Z">
              <w:rPr>
                <w:rFonts w:ascii="Times" w:hAnsi="Times"/>
                <w:color w:val="7030A0"/>
              </w:rPr>
            </w:rPrChange>
          </w:rPr>
          <w:t>t doesn’t support higher dimensions and yet more refined investigation is required to</w:t>
        </w:r>
        <w:r w:rsidR="00120F47" w:rsidRPr="00E2673B">
          <w:rPr>
            <w:color w:val="0070C0"/>
            <w:rPrChange w:id="355" w:author="Rashid Islam" w:date="2022-04-22T06:26:00Z">
              <w:rPr>
                <w:color w:val="7030A0"/>
              </w:rPr>
            </w:rPrChange>
          </w:rPr>
          <w:t xml:space="preserve"> quantify the effectiveness</w:t>
        </w:r>
        <w:r w:rsidR="00A42273" w:rsidRPr="00E2673B">
          <w:rPr>
            <w:rFonts w:ascii="Times" w:hAnsi="Times"/>
            <w:color w:val="0070C0"/>
            <w:lang w:val="en-US"/>
            <w:rPrChange w:id="356" w:author="Rashid Islam" w:date="2022-04-22T06:26:00Z">
              <w:rPr>
                <w:rFonts w:ascii="Times" w:hAnsi="Times"/>
                <w:color w:val="000000" w:themeColor="text1"/>
                <w:lang w:val="en-US"/>
              </w:rPr>
            </w:rPrChange>
          </w:rPr>
          <w:t xml:space="preserve"> of conveying flow structures.</w:t>
        </w:r>
      </w:ins>
    </w:p>
    <w:p w14:paraId="6CE3450C" w14:textId="35F92744" w:rsidR="0045432F" w:rsidRPr="00E2673B" w:rsidRDefault="0045432F" w:rsidP="0045432F">
      <w:pPr>
        <w:pStyle w:val="NormalWeb"/>
        <w:spacing w:line="360" w:lineRule="auto"/>
        <w:jc w:val="both"/>
        <w:rPr>
          <w:rFonts w:ascii="Times" w:hAnsi="Times"/>
          <w:color w:val="0070C0"/>
          <w:rPrChange w:id="357" w:author="Rashid Islam" w:date="2022-04-22T06:27:00Z">
            <w:rPr>
              <w:rFonts w:ascii="Times" w:hAnsi="Times"/>
              <w:color w:val="000000" w:themeColor="text1"/>
            </w:rPr>
          </w:rPrChange>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 xml:space="preserve">in </w:t>
      </w:r>
      <w:ins w:id="358" w:author="Stephen Brooks" w:date="2022-04-21T11:28:00Z">
        <w:r w:rsidR="00FD0E81">
          <w:rPr>
            <w:rFonts w:ascii="Times" w:hAnsi="Times"/>
            <w:color w:val="000000" w:themeColor="text1"/>
            <w:lang w:val="en-US"/>
          </w:rPr>
          <w:t xml:space="preserve">the </w:t>
        </w:r>
      </w:ins>
      <w:r w:rsidRPr="002650E8">
        <w:rPr>
          <w:rFonts w:ascii="Times" w:hAnsi="Times"/>
          <w:color w:val="000000" w:themeColor="text1"/>
          <w:lang w:val="en-US"/>
        </w:rPr>
        <w:t>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w:t>
      </w:r>
      <w:del w:id="359" w:author="Stephen Brooks" w:date="2022-04-21T11:28:00Z">
        <w:r w:rsidRPr="002650E8" w:rsidDel="00FD0E81">
          <w:rPr>
            <w:rFonts w:ascii="Times" w:hAnsi="Times"/>
            <w:color w:val="000000" w:themeColor="text1"/>
            <w:lang w:val="en-US"/>
          </w:rPr>
          <w:delText>, eliminating surface parameterization,</w:delText>
        </w:r>
      </w:del>
      <w:r w:rsidRPr="002650E8">
        <w:rPr>
          <w:rFonts w:ascii="Times" w:hAnsi="Times"/>
          <w:color w:val="000000" w:themeColor="text1"/>
          <w:lang w:val="en-US"/>
        </w:rPr>
        <w:t xml:space="preserve">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w:t>
      </w:r>
      <w:ins w:id="360" w:author="Rashid Islam" w:date="2022-04-22T03:20:00Z">
        <w:r w:rsidR="00A42273">
          <w:rPr>
            <w:rFonts w:ascii="Times" w:hAnsi="Times"/>
            <w:color w:val="000000" w:themeColor="text1"/>
          </w:rPr>
          <w:t xml:space="preserve"> </w:t>
        </w:r>
        <w:r w:rsidR="00A42273" w:rsidRPr="00E2673B">
          <w:rPr>
            <w:rFonts w:ascii="Times" w:hAnsi="Times"/>
            <w:color w:val="0070C0"/>
            <w:rPrChange w:id="361" w:author="Rashid Islam" w:date="2022-04-22T06:27:00Z">
              <w:rPr>
                <w:rFonts w:ascii="Times" w:hAnsi="Times"/>
                <w:color w:val="000000" w:themeColor="text1"/>
              </w:rPr>
            </w:rPrChange>
          </w:rPr>
          <w:t>to</w:t>
        </w:r>
        <w:r w:rsidR="00A42273" w:rsidRPr="00E2673B">
          <w:rPr>
            <w:color w:val="0070C0"/>
            <w:rPrChange w:id="362" w:author="Rashid Islam" w:date="2022-04-22T06:27:00Z">
              <w:rPr>
                <w:color w:val="7030A0"/>
              </w:rPr>
            </w:rPrChange>
          </w:rPr>
          <w:t xml:space="preserve"> mitigate expensive computation, memory cost but suffers with popping artifacts (too far/close viewpoint).</w:t>
        </w:r>
      </w:ins>
      <w:del w:id="363" w:author="Rashid Islam" w:date="2022-04-22T03:20:00Z">
        <w:r w:rsidRPr="00E2673B" w:rsidDel="00A42273">
          <w:rPr>
            <w:rFonts w:ascii="Times" w:hAnsi="Times"/>
            <w:color w:val="0070C0"/>
            <w:rPrChange w:id="364" w:author="Rashid Islam" w:date="2022-04-22T06:27:00Z">
              <w:rPr>
                <w:rFonts w:ascii="Times" w:hAnsi="Times"/>
                <w:color w:val="000000" w:themeColor="text1"/>
              </w:rPr>
            </w:rPrChange>
          </w:rPr>
          <w:delText>, popping artifacts can be still visible for some complicated models</w:delText>
        </w:r>
        <w:r w:rsidRPr="00E2673B" w:rsidDel="00A42273">
          <w:rPr>
            <w:rFonts w:ascii="Times" w:hAnsi="Times"/>
            <w:color w:val="0070C0"/>
            <w:lang w:val="en-US"/>
            <w:rPrChange w:id="365" w:author="Rashid Islam" w:date="2022-04-22T06:27:00Z">
              <w:rPr>
                <w:rFonts w:ascii="Times" w:hAnsi="Times"/>
                <w:color w:val="000000" w:themeColor="text1"/>
                <w:lang w:val="en-US"/>
              </w:rPr>
            </w:rPrChange>
          </w:rPr>
          <w:delText>.</w:delText>
        </w:r>
        <w:r w:rsidRPr="00E2673B" w:rsidDel="00A42273">
          <w:rPr>
            <w:rFonts w:ascii="Times" w:hAnsi="Times"/>
            <w:color w:val="0070C0"/>
            <w:rPrChange w:id="366" w:author="Rashid Islam" w:date="2022-04-22T06:27:00Z">
              <w:rPr>
                <w:rFonts w:ascii="Times" w:hAnsi="Times"/>
                <w:color w:val="000000" w:themeColor="text1"/>
              </w:rPr>
            </w:rPrChange>
          </w:rPr>
          <w:delText xml:space="preserve"> </w:delText>
        </w:r>
        <w:r w:rsidRPr="00E2673B" w:rsidDel="00A42273">
          <w:rPr>
            <w:rFonts w:ascii="Times" w:hAnsi="Times"/>
            <w:color w:val="0070C0"/>
            <w:lang w:val="en-US"/>
            <w:rPrChange w:id="367" w:author="Rashid Islam" w:date="2022-04-22T06:27:00Z">
              <w:rPr>
                <w:rFonts w:ascii="Times" w:hAnsi="Times"/>
                <w:color w:val="000000" w:themeColor="text1"/>
                <w:lang w:val="en-US"/>
              </w:rPr>
            </w:rPrChange>
          </w:rPr>
          <w:delText xml:space="preserve">For example: </w:delText>
        </w:r>
        <w:r w:rsidRPr="00E2673B" w:rsidDel="00A42273">
          <w:rPr>
            <w:rFonts w:ascii="Times" w:hAnsi="Times"/>
            <w:color w:val="0070C0"/>
            <w:rPrChange w:id="368" w:author="Rashid Islam" w:date="2022-04-22T06:27:00Z">
              <w:rPr>
                <w:rFonts w:ascii="Times" w:hAnsi="Times"/>
                <w:color w:val="000000" w:themeColor="text1"/>
              </w:rPr>
            </w:rPrChange>
          </w:rPr>
          <w:delText>when the viewpoint is very far away from or very close to the surface.</w:delText>
        </w:r>
      </w:del>
    </w:p>
    <w:p w14:paraId="65DCD59E" w14:textId="355C597A"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ins w:id="369" w:author="Stephen Brooks" w:date="2022-04-21T11:29:00Z">
        <w:r w:rsidR="00FD0E81">
          <w:rPr>
            <w:rFonts w:ascii="Times" w:hAnsi="Times"/>
            <w:color w:val="000000" w:themeColor="text1"/>
          </w:rPr>
          <w:t xml:space="preserve">The </w:t>
        </w:r>
        <w:r w:rsidR="00FD0E81">
          <w:rPr>
            <w:rFonts w:ascii="Times" w:hAnsi="Times"/>
            <w:color w:val="000000" w:themeColor="text1"/>
            <w:lang w:val="en-US"/>
          </w:rPr>
          <w:t>i</w:t>
        </w:r>
      </w:ins>
      <w:del w:id="370" w:author="Stephen Brooks" w:date="2022-04-21T11:29:00Z">
        <w:r w:rsidRPr="002650E8" w:rsidDel="00FD0E81">
          <w:rPr>
            <w:rFonts w:ascii="Times" w:hAnsi="Times"/>
            <w:color w:val="000000" w:themeColor="text1"/>
            <w:lang w:val="en-US"/>
          </w:rPr>
          <w:delText>I</w:delText>
        </w:r>
      </w:del>
      <w:r w:rsidRPr="002650E8">
        <w:rPr>
          <w:rFonts w:ascii="Times" w:hAnsi="Times"/>
          <w:color w:val="000000" w:themeColor="text1"/>
          <w:lang w:val="en-US"/>
        </w:rPr>
        <w:t>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2B20B156" w:rsidR="0045432F" w:rsidRPr="00E2673B" w:rsidRDefault="0045432F" w:rsidP="0045432F">
      <w:pPr>
        <w:pStyle w:val="NormalWeb"/>
        <w:spacing w:line="360" w:lineRule="auto"/>
        <w:jc w:val="both"/>
        <w:rPr>
          <w:rFonts w:ascii="Times" w:hAnsi="Times"/>
          <w:color w:val="0070C0"/>
          <w:lang w:val="en-US"/>
          <w:rPrChange w:id="371" w:author="Rashid Islam" w:date="2022-04-22T06:27:00Z">
            <w:rPr>
              <w:rFonts w:ascii="Times" w:hAnsi="Times"/>
              <w:color w:val="000000" w:themeColor="text1"/>
              <w:lang w:val="en-US"/>
            </w:rPr>
          </w:rPrChange>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w:t>
      </w:r>
      <w:r w:rsidRPr="002650E8">
        <w:rPr>
          <w:rFonts w:ascii="Times" w:hAnsi="Times"/>
          <w:color w:val="000000" w:themeColor="text1"/>
        </w:rPr>
        <w:lastRenderedPageBreak/>
        <w:t>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del w:id="372" w:author="Rashid Islam" w:date="2022-04-22T03:24:00Z">
        <w:r w:rsidRPr="002650E8" w:rsidDel="00276177">
          <w:rPr>
            <w:rFonts w:ascii="Times" w:hAnsi="Times"/>
            <w:color w:val="000000" w:themeColor="text1"/>
            <w:lang w:val="en-US"/>
          </w:rPr>
          <w:delText xml:space="preserve">. Although they defined and explained the guidelines, they were not able to make a </w:delText>
        </w:r>
        <w:r w:rsidRPr="002650E8" w:rsidDel="00276177">
          <w:rPr>
            <w:rFonts w:ascii="Times" w:hAnsi="Times"/>
            <w:color w:val="000000" w:themeColor="text1"/>
          </w:rPr>
          <w:delText>well-established computational model</w:delText>
        </w:r>
      </w:del>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w:t>
      </w:r>
      <w:ins w:id="373" w:author="Stephen Brooks" w:date="2022-04-21T11:33:00Z">
        <w:r w:rsidR="00FD0E81">
          <w:rPr>
            <w:rFonts w:ascii="Times" w:hAnsi="Times"/>
            <w:color w:val="000000" w:themeColor="text1"/>
            <w:lang w:val="en-US"/>
          </w:rPr>
          <w:t xml:space="preserve"> and</w:t>
        </w:r>
      </w:ins>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ins w:id="374" w:author="Rashid Islam" w:date="2022-04-22T03:22:00Z">
        <w:r w:rsidR="00276177">
          <w:rPr>
            <w:rFonts w:ascii="Times" w:hAnsi="Times"/>
            <w:color w:val="000000" w:themeColor="text1"/>
            <w:lang w:val="en-US"/>
          </w:rPr>
          <w:t xml:space="preserve"> </w:t>
        </w:r>
        <w:r w:rsidR="00276177" w:rsidRPr="00E2673B">
          <w:rPr>
            <w:rFonts w:ascii="Times" w:hAnsi="Times"/>
            <w:color w:val="0070C0"/>
            <w:lang w:val="en-US"/>
            <w:rPrChange w:id="375" w:author="Rashid Islam" w:date="2022-04-22T06:27:00Z">
              <w:rPr>
                <w:rFonts w:ascii="Times" w:hAnsi="Times"/>
                <w:color w:val="000000" w:themeColor="text1"/>
                <w:lang w:val="en-US"/>
              </w:rPr>
            </w:rPrChange>
          </w:rPr>
          <w:t xml:space="preserve">The drawback of the study is </w:t>
        </w:r>
      </w:ins>
      <w:ins w:id="376" w:author="Rashid Islam" w:date="2022-04-22T03:23:00Z">
        <w:r w:rsidR="00276177" w:rsidRPr="00E2673B">
          <w:rPr>
            <w:rFonts w:ascii="Times" w:hAnsi="Times" w:cs="Arial"/>
            <w:color w:val="0070C0"/>
            <w:shd w:val="clear" w:color="auto" w:fill="FFFFFF"/>
            <w:lang w:val="en-US"/>
            <w:rPrChange w:id="377" w:author="Rashid Islam" w:date="2022-04-22T06:27:00Z">
              <w:rPr>
                <w:rFonts w:ascii="Times" w:hAnsi="Times" w:cs="Arial"/>
                <w:color w:val="7030A0"/>
                <w:shd w:val="clear" w:color="auto" w:fill="FFFFFF"/>
                <w:lang w:val="en-US"/>
              </w:rPr>
            </w:rPrChange>
          </w:rPr>
          <w:t xml:space="preserve">that </w:t>
        </w:r>
      </w:ins>
      <w:ins w:id="378" w:author="Rashid Islam" w:date="2022-04-22T03:22:00Z">
        <w:r w:rsidR="00276177" w:rsidRPr="00E2673B">
          <w:rPr>
            <w:rFonts w:ascii="Times" w:hAnsi="Times" w:cs="Arial"/>
            <w:color w:val="0070C0"/>
            <w:shd w:val="clear" w:color="auto" w:fill="FFFFFF"/>
            <w:lang w:val="en-US"/>
            <w:rPrChange w:id="379" w:author="Rashid Islam" w:date="2022-04-22T06:27:00Z">
              <w:rPr>
                <w:rFonts w:ascii="Times" w:hAnsi="Times" w:cs="Arial"/>
                <w:color w:val="7030A0"/>
                <w:shd w:val="clear" w:color="auto" w:fill="FFFFFF"/>
                <w:lang w:val="en-US"/>
              </w:rPr>
            </w:rPrChange>
          </w:rPr>
          <w:t>the guidelines</w:t>
        </w:r>
      </w:ins>
      <w:ins w:id="380" w:author="Rashid Islam" w:date="2022-04-22T03:23:00Z">
        <w:r w:rsidR="00276177" w:rsidRPr="00E2673B">
          <w:rPr>
            <w:rFonts w:ascii="Times" w:hAnsi="Times" w:cs="Arial"/>
            <w:color w:val="0070C0"/>
            <w:shd w:val="clear" w:color="auto" w:fill="FFFFFF"/>
            <w:lang w:val="en-US"/>
            <w:rPrChange w:id="381" w:author="Rashid Islam" w:date="2022-04-22T06:27:00Z">
              <w:rPr>
                <w:rFonts w:ascii="Times" w:hAnsi="Times" w:cs="Arial"/>
                <w:color w:val="7030A0"/>
                <w:shd w:val="clear" w:color="auto" w:fill="FFFFFF"/>
                <w:lang w:val="en-US"/>
              </w:rPr>
            </w:rPrChange>
          </w:rPr>
          <w:t xml:space="preserve"> are not well-studied</w:t>
        </w:r>
      </w:ins>
      <w:ins w:id="382" w:author="Rashid Islam" w:date="2022-04-22T03:22:00Z">
        <w:r w:rsidR="00276177" w:rsidRPr="00E2673B">
          <w:rPr>
            <w:rFonts w:ascii="Times" w:hAnsi="Times" w:cs="Arial"/>
            <w:color w:val="0070C0"/>
            <w:shd w:val="clear" w:color="auto" w:fill="FFFFFF"/>
            <w:lang w:val="en-US"/>
            <w:rPrChange w:id="383" w:author="Rashid Islam" w:date="2022-04-22T06:27:00Z">
              <w:rPr>
                <w:rFonts w:ascii="Times" w:hAnsi="Times" w:cs="Arial"/>
                <w:color w:val="7030A0"/>
                <w:shd w:val="clear" w:color="auto" w:fill="FFFFFF"/>
                <w:lang w:val="en-US"/>
              </w:rPr>
            </w:rPrChange>
          </w:rPr>
          <w:t xml:space="preserve"> with miscellaneous applications in visualization and computer graphics</w:t>
        </w:r>
      </w:ins>
      <w:ins w:id="384" w:author="Rashid Islam" w:date="2022-04-22T03:23:00Z">
        <w:r w:rsidR="00276177" w:rsidRPr="00E2673B">
          <w:rPr>
            <w:rFonts w:ascii="Times" w:hAnsi="Times" w:cs="Arial"/>
            <w:color w:val="0070C0"/>
            <w:shd w:val="clear" w:color="auto" w:fill="FFFFFF"/>
            <w:lang w:val="en-US"/>
            <w:rPrChange w:id="385" w:author="Rashid Islam" w:date="2022-04-22T06:27:00Z">
              <w:rPr>
                <w:rFonts w:ascii="Times" w:hAnsi="Times" w:cs="Arial"/>
                <w:color w:val="7030A0"/>
                <w:shd w:val="clear" w:color="auto" w:fill="FFFFFF"/>
                <w:lang w:val="en-US"/>
              </w:rPr>
            </w:rPrChange>
          </w:rPr>
          <w:t>.</w:t>
        </w:r>
      </w:ins>
    </w:p>
    <w:p w14:paraId="551CDA65" w14:textId="6F372D49" w:rsidR="0045432F" w:rsidRPr="00E2673B" w:rsidRDefault="0045432F" w:rsidP="0045432F">
      <w:pPr>
        <w:pStyle w:val="NormalWeb"/>
        <w:spacing w:line="360" w:lineRule="auto"/>
        <w:jc w:val="both"/>
        <w:rPr>
          <w:rFonts w:ascii="Times" w:hAnsi="Times"/>
          <w:color w:val="0070C0"/>
          <w:lang w:val="en-US"/>
          <w:rPrChange w:id="386" w:author="Rashid Islam" w:date="2022-04-22T06:27:00Z">
            <w:rPr>
              <w:rFonts w:ascii="Times" w:hAnsi="Times"/>
              <w:color w:val="000000" w:themeColor="text1"/>
              <w:lang w:val="en-US"/>
            </w:rPr>
          </w:rPrChange>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ins w:id="387" w:author="Rashid Islam" w:date="2022-04-22T03:29:00Z">
        <w:r w:rsidR="00A83B92" w:rsidRPr="00E2673B">
          <w:rPr>
            <w:rFonts w:ascii="Times" w:hAnsi="Times"/>
            <w:color w:val="0070C0"/>
            <w:rPrChange w:id="388" w:author="Rashid Islam" w:date="2022-04-22T06:27:00Z">
              <w:rPr>
                <w:rFonts w:ascii="Times" w:hAnsi="Times"/>
                <w:color w:val="000000" w:themeColor="text1"/>
              </w:rPr>
            </w:rPrChange>
          </w:rPr>
          <w:t xml:space="preserve">They </w:t>
        </w:r>
        <w:r w:rsidR="00B41DEE" w:rsidRPr="00E2673B">
          <w:rPr>
            <w:rFonts w:ascii="Times" w:hAnsi="Times"/>
            <w:color w:val="0070C0"/>
            <w:rPrChange w:id="389" w:author="Rashid Islam" w:date="2022-04-22T06:27:00Z">
              <w:rPr>
                <w:rFonts w:ascii="Times" w:hAnsi="Times"/>
                <w:color w:val="7030A0"/>
              </w:rPr>
            </w:rPrChange>
          </w:rPr>
          <w:t xml:space="preserve">present </w:t>
        </w:r>
        <w:r w:rsidR="00B41DEE" w:rsidRPr="00E2673B">
          <w:rPr>
            <w:color w:val="0070C0"/>
            <w:rPrChange w:id="390" w:author="Rashid Islam" w:date="2022-04-22T06:27:00Z">
              <w:rPr>
                <w:color w:val="7030A0"/>
              </w:rPr>
            </w:rPrChange>
          </w:rPr>
          <w:t xml:space="preserve">a method for combining three texture dimensions (height, regularity, and density) to form perceptual texture elements (or </w:t>
        </w:r>
        <w:proofErr w:type="spellStart"/>
        <w:r w:rsidR="00B41DEE" w:rsidRPr="00E2673B">
          <w:rPr>
            <w:color w:val="0070C0"/>
            <w:rPrChange w:id="391" w:author="Rashid Islam" w:date="2022-04-22T06:27:00Z">
              <w:rPr>
                <w:color w:val="7030A0"/>
              </w:rPr>
            </w:rPrChange>
          </w:rPr>
          <w:t>pexels</w:t>
        </w:r>
        <w:proofErr w:type="spellEnd"/>
        <w:r w:rsidR="00B41DEE" w:rsidRPr="00E2673B">
          <w:rPr>
            <w:color w:val="0070C0"/>
            <w:rPrChange w:id="392" w:author="Rashid Islam" w:date="2022-04-22T06:27:00Z">
              <w:rPr>
                <w:color w:val="7030A0"/>
              </w:rPr>
            </w:rPrChange>
          </w:rPr>
          <w:t xml:space="preserve">) but did not investigate yet the effectiveness of orientation for encoding information, and the interactions that occur when multiple texture and color dimensions are displayed simultaneously. In </w:t>
        </w:r>
        <w:r w:rsidR="00B41DEE" w:rsidRPr="00E2673B">
          <w:rPr>
            <w:rStyle w:val="blue-tooltip"/>
            <w:rFonts w:ascii="Times" w:hAnsi="Times" w:cs="Arial"/>
            <w:color w:val="0070C0"/>
            <w:shd w:val="clear" w:color="auto" w:fill="FFFFFF"/>
            <w:rPrChange w:id="393" w:author="Rashid Islam" w:date="2022-04-22T06:27:00Z">
              <w:rPr>
                <w:rStyle w:val="blue-tooltip"/>
                <w:rFonts w:ascii="Times" w:hAnsi="Times" w:cs="Arial"/>
                <w:color w:val="7030A0"/>
                <w:shd w:val="clear" w:color="auto" w:fill="FFFFFF"/>
              </w:rPr>
            </w:rPrChange>
          </w:rPr>
          <w:t xml:space="preserve">R.P. </w:t>
        </w:r>
        <w:proofErr w:type="spellStart"/>
        <w:r w:rsidR="00B41DEE" w:rsidRPr="00E2673B">
          <w:rPr>
            <w:rStyle w:val="blue-tooltip"/>
            <w:rFonts w:ascii="Times" w:hAnsi="Times" w:cs="Arial"/>
            <w:color w:val="0070C0"/>
            <w:shd w:val="clear" w:color="auto" w:fill="FFFFFF"/>
            <w:rPrChange w:id="394" w:author="Rashid Islam" w:date="2022-04-22T06:27:00Z">
              <w:rPr>
                <w:rStyle w:val="blue-tooltip"/>
                <w:rFonts w:ascii="Times" w:hAnsi="Times" w:cs="Arial"/>
                <w:color w:val="7030A0"/>
                <w:shd w:val="clear" w:color="auto" w:fill="FFFFFF"/>
              </w:rPr>
            </w:rPrChange>
          </w:rPr>
          <w:t>Botchen</w:t>
        </w:r>
        <w:proofErr w:type="spellEnd"/>
        <w:r w:rsidR="00B41DEE" w:rsidRPr="00E2673B">
          <w:rPr>
            <w:rStyle w:val="blue-tooltip"/>
            <w:rFonts w:ascii="Times" w:hAnsi="Times" w:cs="Arial"/>
            <w:color w:val="0070C0"/>
            <w:shd w:val="clear" w:color="auto" w:fill="FFFFFF"/>
            <w:rPrChange w:id="395" w:author="Rashid Islam" w:date="2022-04-22T06:27:00Z">
              <w:rPr>
                <w:rStyle w:val="blue-tooltip"/>
                <w:rFonts w:ascii="Times" w:hAnsi="Times" w:cs="Arial"/>
                <w:color w:val="7030A0"/>
                <w:shd w:val="clear" w:color="auto" w:fill="FFFFFF"/>
              </w:rPr>
            </w:rPrChange>
          </w:rPr>
          <w:t xml:space="preserve"> et al. [29</w:t>
        </w:r>
        <w:r w:rsidR="00B41DEE" w:rsidRPr="00E2673B">
          <w:rPr>
            <w:color w:val="0070C0"/>
            <w:rPrChange w:id="396" w:author="Rashid Islam" w:date="2022-04-22T06:27:00Z">
              <w:rPr>
                <w:color w:val="7030A0"/>
              </w:rPr>
            </w:rPrChange>
          </w:rPr>
          <w:t>], they propose a generic texture-based strategy to visualize uncertainty in time-dependent 2D flow and they think further extension for 3D flow will be a challenging task</w:t>
        </w:r>
      </w:ins>
      <w:del w:id="397" w:author="Rashid Islam" w:date="2022-04-22T03:29:00Z">
        <w:r w:rsidRPr="00E2673B" w:rsidDel="00B41DEE">
          <w:rPr>
            <w:rFonts w:ascii="Times" w:hAnsi="Times"/>
            <w:color w:val="0070C0"/>
            <w:lang w:val="en-US"/>
            <w:rPrChange w:id="398" w:author="Rashid Islam" w:date="2022-04-22T06:27:00Z">
              <w:rPr>
                <w:rFonts w:ascii="Times" w:hAnsi="Times"/>
                <w:color w:val="000000" w:themeColor="text1"/>
                <w:lang w:val="en-US"/>
              </w:rPr>
            </w:rPrChange>
          </w:rPr>
          <w:delText xml:space="preserve">They </w:delText>
        </w:r>
        <w:r w:rsidRPr="00E2673B" w:rsidDel="00B41DEE">
          <w:rPr>
            <w:rFonts w:ascii="Times" w:hAnsi="Times"/>
            <w:color w:val="0070C0"/>
            <w:rPrChange w:id="399" w:author="Rashid Islam" w:date="2022-04-22T06:27:00Z">
              <w:rPr>
                <w:rFonts w:ascii="Times" w:hAnsi="Times"/>
                <w:color w:val="000000" w:themeColor="text1"/>
              </w:rPr>
            </w:rPrChange>
          </w:rPr>
          <w:delText>conducted a set of controlled experiments to measure the effectiveness of these dimensions, and to identify any visual interference that may occur when all three are displayed simultaneously at the same spatial location</w:delText>
        </w:r>
        <w:r w:rsidRPr="00E2673B" w:rsidDel="00B41DEE">
          <w:rPr>
            <w:rFonts w:ascii="Times" w:hAnsi="Times"/>
            <w:color w:val="0070C0"/>
            <w:lang w:val="en-US"/>
            <w:rPrChange w:id="400" w:author="Rashid Islam" w:date="2022-04-22T06:27:00Z">
              <w:rPr>
                <w:rFonts w:ascii="Times" w:hAnsi="Times"/>
                <w:color w:val="000000" w:themeColor="text1"/>
                <w:lang w:val="en-US"/>
              </w:rPr>
            </w:rPrChange>
          </w:rPr>
          <w:delText>. A</w:delText>
        </w:r>
        <w:r w:rsidRPr="00E2673B" w:rsidDel="00B41DEE">
          <w:rPr>
            <w:rFonts w:ascii="Times" w:hAnsi="Times"/>
            <w:color w:val="0070C0"/>
            <w:rPrChange w:id="401" w:author="Rashid Islam" w:date="2022-04-22T06:27:00Z">
              <w:rPr>
                <w:rFonts w:ascii="Times" w:hAnsi="Times"/>
                <w:color w:val="000000" w:themeColor="text1"/>
              </w:rPr>
            </w:rPrChange>
          </w:rPr>
          <w:delText>d-hoc mapping often introduce</w:delText>
        </w:r>
        <w:r w:rsidRPr="00E2673B" w:rsidDel="00B41DEE">
          <w:rPr>
            <w:rFonts w:ascii="Times" w:hAnsi="Times"/>
            <w:color w:val="0070C0"/>
            <w:lang w:val="en-US"/>
            <w:rPrChange w:id="402" w:author="Rashid Islam" w:date="2022-04-22T06:27:00Z">
              <w:rPr>
                <w:rFonts w:ascii="Times" w:hAnsi="Times"/>
                <w:color w:val="000000" w:themeColor="text1"/>
                <w:lang w:val="en-US"/>
              </w:rPr>
            </w:rPrChange>
          </w:rPr>
          <w:delText>s</w:delText>
        </w:r>
        <w:r w:rsidRPr="00E2673B" w:rsidDel="00B41DEE">
          <w:rPr>
            <w:rFonts w:ascii="Times" w:hAnsi="Times"/>
            <w:color w:val="0070C0"/>
            <w:rPrChange w:id="403" w:author="Rashid Islam" w:date="2022-04-22T06:27:00Z">
              <w:rPr>
                <w:rFonts w:ascii="Times" w:hAnsi="Times"/>
                <w:color w:val="000000" w:themeColor="text1"/>
              </w:rPr>
            </w:rPrChange>
          </w:rPr>
          <w:delText xml:space="preserve"> visual artifacts that actively interfere with a user’s ability to perform their visual analysis tasks.</w:delText>
        </w:r>
        <w:r w:rsidRPr="00E2673B" w:rsidDel="00B41DEE">
          <w:rPr>
            <w:rFonts w:ascii="Times" w:hAnsi="Times"/>
            <w:color w:val="0070C0"/>
            <w:lang w:val="en-US"/>
            <w:rPrChange w:id="404" w:author="Rashid Islam" w:date="2022-04-22T06:27:00Z">
              <w:rPr>
                <w:rFonts w:ascii="Times" w:hAnsi="Times"/>
                <w:color w:val="000000" w:themeColor="text1"/>
                <w:lang w:val="en-US"/>
              </w:rPr>
            </w:rPrChange>
          </w:rPr>
          <w:delText xml:space="preserve"> Additionally, it is found that</w:delText>
        </w:r>
        <w:r w:rsidRPr="00E2673B" w:rsidDel="00B41DEE">
          <w:rPr>
            <w:rFonts w:ascii="Times" w:hAnsi="Times"/>
            <w:color w:val="0070C0"/>
            <w:rPrChange w:id="405" w:author="Rashid Islam" w:date="2022-04-22T06:27:00Z">
              <w:rPr>
                <w:rFonts w:ascii="Times" w:hAnsi="Times"/>
                <w:color w:val="000000" w:themeColor="text1"/>
              </w:rPr>
            </w:rPrChange>
          </w:rPr>
          <w:delText xml:space="preserve"> taller, shorter, denser, and sparser pexels can be easily identified, but that certain background texture patterns must be avoided to ensure accurate performance</w:delText>
        </w:r>
      </w:del>
      <w:r w:rsidRPr="00E2673B">
        <w:rPr>
          <w:rFonts w:ascii="Times" w:hAnsi="Times"/>
          <w:color w:val="0070C0"/>
          <w:lang w:val="en-US"/>
          <w:rPrChange w:id="406" w:author="Rashid Islam" w:date="2022-04-22T06:27:00Z">
            <w:rPr>
              <w:rFonts w:ascii="Times" w:hAnsi="Times"/>
              <w:color w:val="000000" w:themeColor="text1"/>
              <w:lang w:val="en-US"/>
            </w:rPr>
          </w:rPrChange>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2503EF78"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xml:space="preserve">. It can be a difficult task for </w:t>
      </w:r>
      <w:r w:rsidR="007E64D3">
        <w:t xml:space="preserve">an </w:t>
      </w:r>
      <w:r w:rsidR="002E71C3">
        <w:t>evaluator to design suitable evaluation questions to ask the participants</w:t>
      </w:r>
      <w:r w:rsidR="005B5AD4">
        <w:t xml:space="preserve">, to pick the right variables from visualization artifacts, </w:t>
      </w:r>
      <w:del w:id="407" w:author="Stephen Brooks" w:date="2022-04-21T11:35:00Z">
        <w:r w:rsidR="005B5AD4" w:rsidDel="00FD0E81">
          <w:delText xml:space="preserve">to </w:delText>
        </w:r>
      </w:del>
      <w:r w:rsidR="005B5AD4">
        <w:t xml:space="preserve">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w:t>
      </w:r>
      <w:del w:id="408" w:author="Stephen Brooks" w:date="2022-04-21T11:35:00Z">
        <w:r w:rsidR="00AE435E" w:rsidDel="00FD0E81">
          <w:delText xml:space="preserve">with </w:delText>
        </w:r>
      </w:del>
      <w:ins w:id="409" w:author="Stephen Brooks" w:date="2022-04-21T11:35:00Z">
        <w:r w:rsidR="00FD0E81">
          <w:t xml:space="preserve">present </w:t>
        </w:r>
      </w:ins>
      <w:r w:rsidR="00AE435E">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w:t>
      </w:r>
      <w:r w:rsidR="000E6B46">
        <w:lastRenderedPageBreak/>
        <w:t xml:space="preserve">about what could be most effective evaluation of a given visualisation system. </w:t>
      </w:r>
      <w:r w:rsidR="005C3E0F">
        <w:t xml:space="preserve">Among them </w:t>
      </w:r>
      <w:r w:rsidR="00ED0908">
        <w:t xml:space="preserve">some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23069687" w:rsidR="00CC3445" w:rsidRPr="00CC3445" w:rsidDel="00266AB5" w:rsidRDefault="005C3E0F" w:rsidP="00DF6686">
      <w:pPr>
        <w:pStyle w:val="NormalWeb"/>
        <w:spacing w:line="360" w:lineRule="auto"/>
        <w:jc w:val="both"/>
        <w:rPr>
          <w:del w:id="410" w:author="Stephen Brooks" w:date="2022-04-21T11:16:00Z"/>
        </w:rPr>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 xml:space="preserve">Most widely </w:t>
      </w:r>
      <w:r w:rsidR="00433665" w:rsidRPr="00DF6686">
        <w:t>used methods are controlled experiments or quantitative evaluation. A controlled experiment requires</w:t>
      </w:r>
      <w:del w:id="411" w:author="Stephen Brooks" w:date="2022-04-21T11:35:00Z">
        <w:r w:rsidR="00433665" w:rsidRPr="00DF6686" w:rsidDel="00FD0E81">
          <w:delText xml:space="preserve"> </w:delText>
        </w:r>
        <w:r w:rsidR="003F2FEA" w:rsidRPr="00DF6686" w:rsidDel="00FD0E81">
          <w:delText>real-life</w:delText>
        </w:r>
      </w:del>
      <w:r w:rsidR="003F2FEA" w:rsidRPr="00DF6686">
        <w:t xml:space="preserve"> tasks that can be performed by large number of participants in different study sessions. It is not imperative </w:t>
      </w:r>
      <w:r w:rsidR="00D71F96">
        <w:t xml:space="preserve">that </w:t>
      </w:r>
      <w:r w:rsidR="003F2FEA" w:rsidRPr="00DF6686">
        <w:t xml:space="preserve">the participants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368D25B4" w:rsidR="00B478F2" w:rsidDel="00266AB5" w:rsidRDefault="005C3E0F" w:rsidP="000E6B46">
      <w:pPr>
        <w:pStyle w:val="NormalWeb"/>
        <w:spacing w:line="360" w:lineRule="auto"/>
        <w:jc w:val="both"/>
        <w:rPr>
          <w:del w:id="412" w:author="Stephen Brooks" w:date="2022-04-21T11:16:00Z"/>
        </w:rPr>
      </w:pPr>
      <w:r w:rsidRPr="005C3E0F">
        <w:rPr>
          <w:b/>
          <w:bCs/>
        </w:rPr>
        <w:t>User Experience</w:t>
      </w:r>
      <w:r>
        <w:rPr>
          <w:b/>
          <w:bCs/>
        </w:rPr>
        <w:tab/>
      </w:r>
      <w:r>
        <w:rPr>
          <w:b/>
          <w:bCs/>
        </w:rPr>
        <w:br/>
      </w:r>
      <w:r w:rsidR="006D7DBA" w:rsidRPr="00B478F2">
        <w:t xml:space="preserve">Evaluation of user experience is </w:t>
      </w:r>
      <w:del w:id="413" w:author="Stephen Brooks" w:date="2022-04-21T11:37:00Z">
        <w:r w:rsidR="006D7DBA" w:rsidRPr="00B478F2" w:rsidDel="00FC5D3D">
          <w:delText>done by</w:delText>
        </w:r>
      </w:del>
      <w:ins w:id="414" w:author="Stephen Brooks" w:date="2022-04-21T11:37:00Z">
        <w:r w:rsidR="00FC5D3D">
          <w:t>takes the form of</w:t>
        </w:r>
      </w:ins>
      <w:r w:rsidR="006D7DBA" w:rsidRPr="00B478F2">
        <w:t xml:space="preserve"> </w:t>
      </w:r>
      <w:r w:rsidR="00D71F96">
        <w:t>participants</w:t>
      </w:r>
      <w:ins w:id="415" w:author="Stephen Brooks" w:date="2022-04-21T11:37:00Z">
        <w:r w:rsidR="00FC5D3D">
          <w:t>’</w:t>
        </w:r>
      </w:ins>
      <w:r w:rsidR="006D7DBA" w:rsidRPr="00B478F2">
        <w:t xml:space="preserve"> subjective feedback and opinions in written, spoken form or online feedback with a set common questionnaire to all participants. It seeks to understand how </w:t>
      </w:r>
      <w:r w:rsidR="005708E7" w:rsidRPr="00B478F2">
        <w:t>participant</w:t>
      </w:r>
      <w:r w:rsidR="00D71F96">
        <w:t>s</w:t>
      </w:r>
      <w:r w:rsidR="005708E7" w:rsidRPr="00B478F2">
        <w:t xml:space="preserve"> react to the presented visualisation. A visualisation can be</w:t>
      </w:r>
      <w:r w:rsidR="00D71F96">
        <w:t xml:space="preserve"> an</w:t>
      </w:r>
      <w:r w:rsidR="005708E7" w:rsidRPr="00B478F2">
        <w:t xml:space="preserve"> initial design sketch, a basic prototype, a finished </w:t>
      </w:r>
      <w:r w:rsidR="009318E0" w:rsidRPr="00B478F2">
        <w:t>product,</w:t>
      </w:r>
      <w:r w:rsidR="005708E7" w:rsidRPr="00B478F2">
        <w:t xml:space="preserve"> or part of a complex system. The goal is to understand</w:t>
      </w:r>
      <w:r w:rsidR="00A76F43">
        <w:t xml:space="preserve"> to</w:t>
      </w:r>
      <w:r w:rsidR="005708E7" w:rsidRPr="00B478F2">
        <w:t xml:space="preserve"> what extent the participants</w:t>
      </w:r>
      <w:r w:rsidR="007D0E5F" w:rsidRPr="00B478F2">
        <w:t>’</w:t>
      </w:r>
      <w:r w:rsidR="005708E7" w:rsidRPr="00B478F2">
        <w:t xml:space="preserve"> </w:t>
      </w:r>
      <w:r w:rsidR="00D71F96">
        <w:t>vision</w:t>
      </w:r>
      <w:r w:rsidR="00D71F96" w:rsidRPr="00B478F2">
        <w:t xml:space="preserve"> </w:t>
      </w:r>
      <w:r w:rsidR="007D0E5F" w:rsidRPr="00B478F2">
        <w:t xml:space="preserve">can perceive the intended </w:t>
      </w:r>
      <w:r w:rsidR="00D71F96">
        <w:t>information</w:t>
      </w:r>
      <w:r w:rsidR="00D71F96" w:rsidRPr="00B478F2">
        <w:t xml:space="preserve"> </w:t>
      </w:r>
      <w:r w:rsidR="007D0E5F" w:rsidRPr="00B478F2">
        <w:t>conveyed by the system such as perceived effectiveness, perceived efficiency</w:t>
      </w:r>
      <w:ins w:id="416" w:author="Stephen Brooks" w:date="2022-04-21T11:37:00Z">
        <w:r w:rsidR="00FC5D3D">
          <w:t xml:space="preserve"> and</w:t>
        </w:r>
      </w:ins>
      <w:del w:id="417" w:author="Stephen Brooks" w:date="2022-04-21T11:37:00Z">
        <w:r w:rsidR="007D0E5F" w:rsidRPr="00B478F2" w:rsidDel="00FC5D3D">
          <w:delText>,</w:delText>
        </w:r>
      </w:del>
      <w:r w:rsidR="007D0E5F" w:rsidRPr="00B478F2">
        <w:t xml:space="preserve"> perceived </w:t>
      </w:r>
      <w:r w:rsidR="00EF3052" w:rsidRPr="00B478F2">
        <w:t xml:space="preserve">accuracy. Other measures </w:t>
      </w:r>
      <w:del w:id="418" w:author="Stephen Brooks" w:date="2022-04-21T11:38:00Z">
        <w:r w:rsidR="00EF3052" w:rsidRPr="00B478F2" w:rsidDel="00FC5D3D">
          <w:delText xml:space="preserve">such as </w:delText>
        </w:r>
      </w:del>
      <w:ins w:id="419" w:author="Stephen Brooks" w:date="2022-04-21T11:38:00Z">
        <w:r w:rsidR="00FC5D3D">
          <w:t xml:space="preserve">include </w:t>
        </w:r>
      </w:ins>
      <w:r w:rsidR="00EF3052" w:rsidRPr="00B478F2">
        <w:t>satisfaction, trust, features liked/disliked, effort required</w:t>
      </w:r>
      <w:ins w:id="420" w:author="Stephen Brooks" w:date="2022-04-21T11:38:00Z">
        <w:r w:rsidR="00FC5D3D">
          <w:t xml:space="preserve"> and </w:t>
        </w:r>
      </w:ins>
      <w:del w:id="421" w:author="Stephen Brooks" w:date="2022-04-21T11:38:00Z">
        <w:r w:rsidR="00EF3052" w:rsidRPr="00B478F2" w:rsidDel="00FC5D3D">
          <w:delText xml:space="preserve">, </w:delText>
        </w:r>
      </w:del>
      <w:r w:rsidR="00EF3052" w:rsidRPr="00B478F2">
        <w:t>time required</w:t>
      </w:r>
      <w:del w:id="422" w:author="Stephen Brooks" w:date="2022-04-21T11:38:00Z">
        <w:r w:rsidR="00EF3052" w:rsidRPr="00B478F2" w:rsidDel="00FC5D3D">
          <w:delText>, etc</w:delText>
        </w:r>
      </w:del>
      <w:r w:rsidR="00EF3052" w:rsidRPr="00B478F2">
        <w:t>. The collected data in such a study helps designers to explore gap</w:t>
      </w:r>
      <w:r w:rsidR="009318E0" w:rsidRPr="00B478F2">
        <w:t xml:space="preserve">s and limitations in the visualised system, as well as </w:t>
      </w:r>
      <w:del w:id="423" w:author="Stephen Brooks" w:date="2022-04-21T11:38:00Z">
        <w:r w:rsidR="009318E0" w:rsidRPr="00B478F2" w:rsidDel="00FC5D3D">
          <w:delText xml:space="preserve">promote the </w:delText>
        </w:r>
      </w:del>
      <w:ins w:id="424" w:author="Stephen Brooks" w:date="2022-04-21T11:38:00Z">
        <w:r w:rsidR="00FC5D3D">
          <w:t xml:space="preserve">allow </w:t>
        </w:r>
      </w:ins>
      <w:r w:rsidR="009318E0" w:rsidRPr="00B478F2">
        <w:t xml:space="preserve">researchers to take necessary steps to enhance it </w:t>
      </w:r>
      <w:ins w:id="425" w:author="Stephen Brooks" w:date="2022-04-21T11:38:00Z">
        <w:r w:rsidR="00FC5D3D">
          <w:t xml:space="preserve">at a </w:t>
        </w:r>
      </w:ins>
      <w:r w:rsidR="009318E0" w:rsidRPr="00B478F2">
        <w:t>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340B9F2" w14:textId="77777777" w:rsidR="00266AB5" w:rsidRPr="005C3E0F" w:rsidRDefault="00266AB5" w:rsidP="00B478F2">
      <w:pPr>
        <w:pStyle w:val="NormalWeb"/>
        <w:spacing w:line="360" w:lineRule="auto"/>
        <w:jc w:val="both"/>
        <w:rPr>
          <w:ins w:id="426" w:author="Stephen Brooks" w:date="2022-04-21T11:16:00Z"/>
          <w:b/>
          <w:bCs/>
        </w:rPr>
      </w:pPr>
    </w:p>
    <w:p w14:paraId="25B4E8B6" w14:textId="6D8E0C65" w:rsidR="00636AFD" w:rsidRPr="005C3E0F" w:rsidRDefault="005C3E0F" w:rsidP="000E6B46">
      <w:pPr>
        <w:pStyle w:val="NormalWeb"/>
        <w:spacing w:line="360" w:lineRule="auto"/>
        <w:jc w:val="both"/>
        <w:rPr>
          <w:b/>
          <w:bCs/>
        </w:rPr>
      </w:pPr>
      <w:r>
        <w:br/>
      </w:r>
      <w:r w:rsidRPr="005C3E0F">
        <w:rPr>
          <w:b/>
          <w:bCs/>
        </w:rPr>
        <w:t>Usability Test</w:t>
      </w:r>
      <w:r w:rsidRPr="005C3E0F">
        <w:rPr>
          <w:b/>
          <w:bCs/>
        </w:rPr>
        <w:tab/>
      </w:r>
      <w:proofErr w:type="spellStart"/>
      <w:ins w:id="427" w:author="Stephen Brooks" w:date="2022-04-21T10:36:00Z">
        <w:r w:rsidR="006516E1">
          <w:rPr>
            <w:b/>
            <w:bCs/>
          </w:rPr>
          <w:t>ing</w:t>
        </w:r>
      </w:ins>
      <w:proofErr w:type="spellEnd"/>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xml:space="preserve">. </w:t>
      </w:r>
      <w:r w:rsidR="00636AFD" w:rsidRPr="005C3E0F">
        <w:lastRenderedPageBreak/>
        <w:t>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 xml:space="preserve">The </w:t>
      </w:r>
      <w:r w:rsidR="00A76F43">
        <w:t>components</w:t>
      </w:r>
      <w:r w:rsidR="00A76F43" w:rsidRPr="005C3E0F">
        <w:t xml:space="preserve"> </w:t>
      </w:r>
      <w:r w:rsidR="00E32DC5" w:rsidRPr="005C3E0F">
        <w:t>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w:t>
      </w:r>
      <w:r w:rsidR="00A76F43">
        <w:t xml:space="preserve">improve </w:t>
      </w:r>
      <w:r w:rsidR="007020BF" w:rsidRPr="005C3E0F">
        <w:t xml:space="preserve">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22E57681" w:rsidR="006D6932" w:rsidRDefault="006D6932" w:rsidP="00CA7F54">
      <w:pPr>
        <w:pStyle w:val="ListParagraph"/>
        <w:numPr>
          <w:ilvl w:val="0"/>
          <w:numId w:val="20"/>
        </w:numPr>
        <w:spacing w:line="360" w:lineRule="auto"/>
        <w:jc w:val="both"/>
      </w:pPr>
      <w:r w:rsidRPr="006D6932">
        <w:t>Theoretical evaluation</w:t>
      </w:r>
      <w:ins w:id="428" w:author="Stephen Brooks" w:date="2022-04-21T11:39:00Z">
        <w:r w:rsidR="00FC5D3D">
          <w:t xml:space="preserve"> -</w:t>
        </w:r>
      </w:ins>
      <w:del w:id="429" w:author="Stephen Brooks" w:date="2022-04-21T11:39:00Z">
        <w:r w:rsidRPr="006D6932" w:rsidDel="00FC5D3D">
          <w:delText>:</w:delText>
        </w:r>
      </w:del>
      <w:r w:rsidRPr="006D6932">
        <w:t xml:space="preserve"> the method is analyzed to see if it follows established graphical design principles, </w:t>
      </w:r>
    </w:p>
    <w:p w14:paraId="34C1CE98" w14:textId="6E8E4A65" w:rsidR="006D6932" w:rsidRDefault="006D6932" w:rsidP="00CA7F54">
      <w:pPr>
        <w:pStyle w:val="ListParagraph"/>
        <w:numPr>
          <w:ilvl w:val="0"/>
          <w:numId w:val="20"/>
        </w:numPr>
        <w:spacing w:line="360" w:lineRule="auto"/>
        <w:jc w:val="both"/>
      </w:pPr>
      <w:r w:rsidRPr="006D6932">
        <w:t>Low-level visual evaluation</w:t>
      </w:r>
      <w:ins w:id="430" w:author="Stephen Brooks" w:date="2022-04-21T11:39:00Z">
        <w:r w:rsidR="00FC5D3D">
          <w:t xml:space="preserve"> -</w:t>
        </w:r>
      </w:ins>
      <w:del w:id="431" w:author="Stephen Brooks" w:date="2022-04-21T11:39:00Z">
        <w:r w:rsidRPr="006D6932" w:rsidDel="00FC5D3D">
          <w:delText>:</w:delText>
        </w:r>
      </w:del>
      <w:r w:rsidRPr="006D6932">
        <w:t xml:space="preserve"> a psychometric visual user study is performed to evaluate low-level visual effects of the method,</w:t>
      </w:r>
      <w:ins w:id="432" w:author="Stephen Brooks" w:date="2022-04-21T11:39:00Z">
        <w:r w:rsidR="00FC5D3D">
          <w:t xml:space="preserve"> and</w:t>
        </w:r>
      </w:ins>
    </w:p>
    <w:p w14:paraId="44715E54" w14:textId="4E5D302A" w:rsidR="006D6932" w:rsidRDefault="006D6932" w:rsidP="00CA7F54">
      <w:pPr>
        <w:pStyle w:val="ListParagraph"/>
        <w:numPr>
          <w:ilvl w:val="0"/>
          <w:numId w:val="20"/>
        </w:numPr>
        <w:spacing w:line="360" w:lineRule="auto"/>
        <w:jc w:val="both"/>
      </w:pPr>
      <w:r w:rsidRPr="006D6932">
        <w:t>Task oriented user study</w:t>
      </w:r>
      <w:ins w:id="433" w:author="Stephen Brooks" w:date="2022-04-21T11:39:00Z">
        <w:r w:rsidR="00FC5D3D">
          <w:t xml:space="preserve"> -</w:t>
        </w:r>
      </w:ins>
      <w:del w:id="434" w:author="Stephen Brooks" w:date="2022-04-21T11:39:00Z">
        <w:r w:rsidRPr="006D6932" w:rsidDel="00FC5D3D">
          <w:delText>:</w:delText>
        </w:r>
      </w:del>
      <w:r w:rsidRPr="006D6932">
        <w:t xml:space="preserve">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6146B75"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w:t>
      </w:r>
      <w:r w:rsidR="004542B8">
        <w:rPr>
          <w:color w:val="000000" w:themeColor="text1"/>
        </w:rPr>
        <w:t xml:space="preserve">compare </w:t>
      </w:r>
      <w:r>
        <w:rPr>
          <w:color w:val="000000" w:themeColor="text1"/>
        </w:rPr>
        <w:t xml:space="preserve">only the concept of Chromatic Aberration against </w:t>
      </w:r>
      <w:r w:rsidRPr="005848BC">
        <w:rPr>
          <w:color w:val="000000" w:themeColor="text1"/>
        </w:rPr>
        <w:t>VSUP [</w:t>
      </w:r>
      <w:r>
        <w:rPr>
          <w:color w:val="000000" w:themeColor="text1"/>
        </w:rPr>
        <w:t>35]</w:t>
      </w:r>
      <w:del w:id="435" w:author="Stephen Brooks" w:date="2022-04-21T11:40:00Z">
        <w:r w:rsidDel="00FC5D3D">
          <w:rPr>
            <w:color w:val="000000" w:themeColor="text1"/>
          </w:rPr>
          <w:delText xml:space="preserve"> although we implemented and utilized </w:delText>
        </w:r>
        <w:r w:rsidR="006D4F97" w:rsidDel="00FC5D3D">
          <w:rPr>
            <w:color w:val="000000" w:themeColor="text1"/>
          </w:rPr>
          <w:delText xml:space="preserve">them </w:delText>
        </w:r>
        <w:r w:rsidDel="00FC5D3D">
          <w:rPr>
            <w:color w:val="000000" w:themeColor="text1"/>
          </w:rPr>
          <w:delText>in charts</w:delText>
        </w:r>
      </w:del>
      <w:r>
        <w:rPr>
          <w:color w:val="000000" w:themeColor="text1"/>
        </w:rPr>
        <w:t xml:space="preserve">.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 xml:space="preserve">rating </w:t>
      </w:r>
      <w:del w:id="436" w:author="Stephen Brooks" w:date="2022-04-21T11:40:00Z">
        <w:r w:rsidR="00682B06" w:rsidRPr="00682B06" w:rsidDel="00FC5D3D">
          <w:rPr>
            <w:color w:val="000000" w:themeColor="text1"/>
          </w:rPr>
          <w:delText>easil</w:delText>
        </w:r>
        <w:r w:rsidR="00682B06" w:rsidRPr="009E5A4D" w:rsidDel="00FC5D3D">
          <w:rPr>
            <w:color w:val="000000" w:themeColor="text1"/>
          </w:rPr>
          <w:delText>y</w:delText>
        </w:r>
      </w:del>
      <w:ins w:id="437" w:author="Stephen Brooks" w:date="2022-04-21T11:40:00Z">
        <w:r w:rsidR="00FC5D3D">
          <w:rPr>
            <w:color w:val="000000" w:themeColor="text1"/>
          </w:rPr>
          <w:t>online</w:t>
        </w:r>
      </w:ins>
      <w:r w:rsidR="00682B06" w:rsidRPr="009E5A4D">
        <w:rPr>
          <w:color w:val="000000" w:themeColor="text1"/>
        </w:rPr>
        <w:t>. For Example: in</w:t>
      </w:r>
      <w:r w:rsidR="004542B8">
        <w:rPr>
          <w:color w:val="000000" w:themeColor="text1"/>
        </w:rPr>
        <w:t xml:space="preserve"> the</w:t>
      </w:r>
      <w:r w:rsidR="00682B06" w:rsidRPr="009E5A4D">
        <w:rPr>
          <w:color w:val="000000" w:themeColor="text1"/>
        </w:rPr>
        <w:t xml:space="preserve"> system usability test</w:t>
      </w:r>
      <w:ins w:id="438" w:author="Stephen Brooks" w:date="2022-04-21T11:41:00Z">
        <w:r w:rsidR="00FC5D3D">
          <w:rPr>
            <w:color w:val="000000" w:themeColor="text1"/>
          </w:rPr>
          <w:t xml:space="preserve"> (SUS)</w:t>
        </w:r>
      </w:ins>
      <w:r w:rsidR="00682B06" w:rsidRPr="009E5A4D">
        <w:rPr>
          <w:color w:val="000000" w:themeColor="text1"/>
        </w:rPr>
        <w: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AE15E4C" w14:textId="77777777" w:rsidR="00FC5D3D" w:rsidRDefault="0045432F" w:rsidP="0045432F">
      <w:pPr>
        <w:spacing w:line="360" w:lineRule="auto"/>
        <w:jc w:val="both"/>
        <w:rPr>
          <w:ins w:id="439" w:author="Stephen Brooks" w:date="2022-04-21T11:44:00Z"/>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w:t>
      </w:r>
      <w:r w:rsidRPr="002E48C9">
        <w:rPr>
          <w:rFonts w:ascii="Times" w:hAnsi="Times"/>
          <w:color w:val="000000" w:themeColor="text1"/>
          <w:lang w:val="en-US"/>
        </w:rPr>
        <w:lastRenderedPageBreak/>
        <w:t xml:space="preserve">predictions from models, measuring chromatic aberration from image distortion, effect of color and light on display devices, uncertainty visualization and decision making, texture analyses and assessments, perceptual textures to represent multi-dimensional dataset,  </w:t>
      </w:r>
      <w:del w:id="440" w:author="Stephen Brooks" w:date="2022-04-21T11:41:00Z">
        <w:r w:rsidRPr="002E48C9" w:rsidDel="00FC5D3D">
          <w:rPr>
            <w:rFonts w:ascii="Times" w:hAnsi="Times"/>
            <w:color w:val="000000" w:themeColor="text1"/>
            <w:lang w:val="en-US"/>
          </w:rPr>
          <w:delText xml:space="preserve">and </w:delText>
        </w:r>
      </w:del>
      <w:r w:rsidRPr="002E48C9">
        <w:rPr>
          <w:rFonts w:ascii="Times" w:hAnsi="Times"/>
          <w:color w:val="000000" w:themeColor="text1"/>
          <w:lang w:val="en-US"/>
        </w:rPr>
        <w:t xml:space="preserve">etc. </w:t>
      </w:r>
      <w:r w:rsidR="00D53862">
        <w:rPr>
          <w:rFonts w:ascii="Times" w:hAnsi="Times"/>
          <w:color w:val="000000" w:themeColor="text1"/>
          <w:lang w:val="en-US"/>
        </w:rPr>
        <w:t>But to</w:t>
      </w:r>
      <w:r w:rsidR="00D53862" w:rsidRPr="002E48C9">
        <w:rPr>
          <w:rFonts w:ascii="Times" w:hAnsi="Times"/>
          <w:color w:val="000000" w:themeColor="text1"/>
          <w:lang w:val="en-US"/>
        </w:rPr>
        <w:t xml:space="preserve"> </w:t>
      </w:r>
      <w:r w:rsidRPr="002E48C9">
        <w:rPr>
          <w:rFonts w:ascii="Times" w:hAnsi="Times"/>
          <w:color w:val="000000" w:themeColor="text1"/>
          <w:lang w:val="en-US"/>
        </w:rPr>
        <w:t xml:space="preserve">our knowledge predictive uncertainty has not been represented with chromatic aberration. </w:t>
      </w:r>
    </w:p>
    <w:p w14:paraId="24F80DA6" w14:textId="0449E0D8" w:rsidR="00FC5D3D" w:rsidDel="002976A9" w:rsidRDefault="00FC5D3D" w:rsidP="0033226C">
      <w:pPr>
        <w:rPr>
          <w:del w:id="441" w:author="Rashid Islam" w:date="2022-04-22T01:27:00Z"/>
          <w:rFonts w:ascii="Times" w:hAnsi="Times"/>
          <w:color w:val="000000" w:themeColor="text1"/>
          <w:lang w:val="en-US"/>
        </w:rPr>
      </w:pPr>
    </w:p>
    <w:p w14:paraId="21437E89" w14:textId="355A0CDC" w:rsidR="002976A9" w:rsidRDefault="002976A9" w:rsidP="0045432F">
      <w:pPr>
        <w:spacing w:line="360" w:lineRule="auto"/>
        <w:jc w:val="both"/>
        <w:rPr>
          <w:ins w:id="442" w:author="Rashid Islam" w:date="2022-04-22T02:06:00Z"/>
          <w:rFonts w:ascii="Times" w:hAnsi="Times"/>
          <w:color w:val="000000" w:themeColor="text1"/>
          <w:lang w:val="en-US"/>
        </w:rPr>
      </w:pPr>
    </w:p>
    <w:p w14:paraId="5AAC2B83" w14:textId="1A0E2765" w:rsidR="002976A9" w:rsidRDefault="002976A9" w:rsidP="0045432F">
      <w:pPr>
        <w:spacing w:line="360" w:lineRule="auto"/>
        <w:jc w:val="both"/>
        <w:rPr>
          <w:ins w:id="443" w:author="Rashid Islam" w:date="2022-04-22T02:06:00Z"/>
          <w:rFonts w:ascii="Times" w:hAnsi="Times"/>
          <w:color w:val="000000" w:themeColor="text1"/>
          <w:lang w:val="en-US"/>
        </w:rPr>
      </w:pPr>
    </w:p>
    <w:p w14:paraId="2C0A0943" w14:textId="18121254" w:rsidR="002976A9" w:rsidRDefault="002976A9" w:rsidP="0045432F">
      <w:pPr>
        <w:spacing w:line="360" w:lineRule="auto"/>
        <w:jc w:val="both"/>
        <w:rPr>
          <w:ins w:id="444" w:author="Rashid Islam" w:date="2022-04-22T02:06:00Z"/>
          <w:rFonts w:ascii="Times" w:hAnsi="Times"/>
          <w:color w:val="000000" w:themeColor="text1"/>
          <w:lang w:val="en-US"/>
        </w:rPr>
      </w:pPr>
    </w:p>
    <w:p w14:paraId="0855E2D5" w14:textId="61EBAF56" w:rsidR="002976A9" w:rsidRDefault="002976A9" w:rsidP="0045432F">
      <w:pPr>
        <w:spacing w:line="360" w:lineRule="auto"/>
        <w:jc w:val="both"/>
        <w:rPr>
          <w:ins w:id="445" w:author="Rashid Islam" w:date="2022-04-22T02:06:00Z"/>
          <w:rFonts w:ascii="Times" w:hAnsi="Times"/>
          <w:color w:val="000000" w:themeColor="text1"/>
          <w:lang w:val="en-US"/>
        </w:rPr>
      </w:pPr>
    </w:p>
    <w:p w14:paraId="29B26BA8" w14:textId="3CD8D7B6" w:rsidR="002976A9" w:rsidRDefault="002976A9" w:rsidP="0045432F">
      <w:pPr>
        <w:spacing w:line="360" w:lineRule="auto"/>
        <w:jc w:val="both"/>
        <w:rPr>
          <w:ins w:id="446" w:author="Rashid Islam" w:date="2022-04-22T02:06:00Z"/>
          <w:rFonts w:ascii="Times" w:hAnsi="Times"/>
          <w:color w:val="000000" w:themeColor="text1"/>
          <w:lang w:val="en-US"/>
        </w:rPr>
      </w:pPr>
    </w:p>
    <w:p w14:paraId="65D82620" w14:textId="303B7EA1" w:rsidR="002976A9" w:rsidRDefault="002976A9" w:rsidP="0045432F">
      <w:pPr>
        <w:spacing w:line="360" w:lineRule="auto"/>
        <w:jc w:val="both"/>
        <w:rPr>
          <w:ins w:id="447" w:author="Rashid Islam" w:date="2022-04-22T02:06:00Z"/>
          <w:rFonts w:ascii="Times" w:hAnsi="Times"/>
          <w:color w:val="000000" w:themeColor="text1"/>
          <w:lang w:val="en-US"/>
        </w:rPr>
      </w:pPr>
    </w:p>
    <w:p w14:paraId="7575BAA1" w14:textId="4085B204" w:rsidR="002976A9" w:rsidRDefault="002976A9" w:rsidP="0045432F">
      <w:pPr>
        <w:spacing w:line="360" w:lineRule="auto"/>
        <w:jc w:val="both"/>
        <w:rPr>
          <w:ins w:id="448" w:author="Rashid Islam" w:date="2022-04-22T02:06:00Z"/>
          <w:rFonts w:ascii="Times" w:hAnsi="Times"/>
          <w:color w:val="000000" w:themeColor="text1"/>
          <w:lang w:val="en-US"/>
        </w:rPr>
      </w:pPr>
    </w:p>
    <w:p w14:paraId="640B2349" w14:textId="1A558D93" w:rsidR="002976A9" w:rsidRDefault="002976A9" w:rsidP="0045432F">
      <w:pPr>
        <w:spacing w:line="360" w:lineRule="auto"/>
        <w:jc w:val="both"/>
        <w:rPr>
          <w:ins w:id="449" w:author="Rashid Islam" w:date="2022-04-22T02:06:00Z"/>
          <w:rFonts w:ascii="Times" w:hAnsi="Times"/>
          <w:color w:val="000000" w:themeColor="text1"/>
          <w:lang w:val="en-US"/>
        </w:rPr>
      </w:pPr>
    </w:p>
    <w:p w14:paraId="5F250303" w14:textId="29F1764A" w:rsidR="002976A9" w:rsidRDefault="002976A9" w:rsidP="0045432F">
      <w:pPr>
        <w:spacing w:line="360" w:lineRule="auto"/>
        <w:jc w:val="both"/>
        <w:rPr>
          <w:ins w:id="450" w:author="Rashid Islam" w:date="2022-04-22T02:06:00Z"/>
          <w:rFonts w:ascii="Times" w:hAnsi="Times"/>
          <w:color w:val="000000" w:themeColor="text1"/>
          <w:lang w:val="en-US"/>
        </w:rPr>
      </w:pPr>
    </w:p>
    <w:p w14:paraId="2F53B373" w14:textId="39180FF4" w:rsidR="002976A9" w:rsidRDefault="002976A9" w:rsidP="0045432F">
      <w:pPr>
        <w:spacing w:line="360" w:lineRule="auto"/>
        <w:jc w:val="both"/>
        <w:rPr>
          <w:ins w:id="451" w:author="Rashid Islam" w:date="2022-04-22T02:06:00Z"/>
          <w:rFonts w:ascii="Times" w:hAnsi="Times"/>
          <w:color w:val="000000" w:themeColor="text1"/>
          <w:lang w:val="en-US"/>
        </w:rPr>
      </w:pPr>
    </w:p>
    <w:p w14:paraId="6B28E0ED" w14:textId="1A49C369" w:rsidR="002976A9" w:rsidRDefault="002976A9" w:rsidP="0045432F">
      <w:pPr>
        <w:spacing w:line="360" w:lineRule="auto"/>
        <w:jc w:val="both"/>
        <w:rPr>
          <w:ins w:id="452" w:author="Rashid Islam" w:date="2022-04-22T02:06:00Z"/>
          <w:rFonts w:ascii="Times" w:hAnsi="Times"/>
          <w:color w:val="000000" w:themeColor="text1"/>
          <w:lang w:val="en-US"/>
        </w:rPr>
      </w:pPr>
    </w:p>
    <w:p w14:paraId="1ADA486C" w14:textId="43191054" w:rsidR="002976A9" w:rsidRDefault="002976A9" w:rsidP="0045432F">
      <w:pPr>
        <w:spacing w:line="360" w:lineRule="auto"/>
        <w:jc w:val="both"/>
        <w:rPr>
          <w:ins w:id="453" w:author="Rashid Islam" w:date="2022-04-22T02:06:00Z"/>
          <w:rFonts w:ascii="Times" w:hAnsi="Times"/>
          <w:color w:val="000000" w:themeColor="text1"/>
          <w:lang w:val="en-US"/>
        </w:rPr>
      </w:pPr>
    </w:p>
    <w:p w14:paraId="33945017" w14:textId="5BD15992" w:rsidR="002976A9" w:rsidRDefault="002976A9" w:rsidP="0045432F">
      <w:pPr>
        <w:spacing w:line="360" w:lineRule="auto"/>
        <w:jc w:val="both"/>
        <w:rPr>
          <w:ins w:id="454" w:author="Rashid Islam" w:date="2022-04-22T02:06:00Z"/>
          <w:rFonts w:ascii="Times" w:hAnsi="Times"/>
          <w:color w:val="000000" w:themeColor="text1"/>
          <w:lang w:val="en-US"/>
        </w:rPr>
      </w:pPr>
    </w:p>
    <w:p w14:paraId="0966205E" w14:textId="2DF45FF6" w:rsidR="002976A9" w:rsidRDefault="002976A9" w:rsidP="0045432F">
      <w:pPr>
        <w:spacing w:line="360" w:lineRule="auto"/>
        <w:jc w:val="both"/>
        <w:rPr>
          <w:ins w:id="455" w:author="Rashid Islam" w:date="2022-04-22T02:06:00Z"/>
          <w:rFonts w:ascii="Times" w:hAnsi="Times"/>
          <w:color w:val="000000" w:themeColor="text1"/>
          <w:lang w:val="en-US"/>
        </w:rPr>
      </w:pPr>
    </w:p>
    <w:p w14:paraId="1312217C" w14:textId="399B3F9B" w:rsidR="002976A9" w:rsidRDefault="002976A9" w:rsidP="0045432F">
      <w:pPr>
        <w:spacing w:line="360" w:lineRule="auto"/>
        <w:jc w:val="both"/>
        <w:rPr>
          <w:ins w:id="456" w:author="Rashid Islam" w:date="2022-04-22T02:06:00Z"/>
          <w:rFonts w:ascii="Times" w:hAnsi="Times"/>
          <w:color w:val="000000" w:themeColor="text1"/>
          <w:lang w:val="en-US"/>
        </w:rPr>
      </w:pPr>
    </w:p>
    <w:p w14:paraId="13E3E192" w14:textId="285163B9" w:rsidR="002976A9" w:rsidRDefault="002976A9" w:rsidP="0045432F">
      <w:pPr>
        <w:spacing w:line="360" w:lineRule="auto"/>
        <w:jc w:val="both"/>
        <w:rPr>
          <w:ins w:id="457" w:author="Rashid Islam" w:date="2022-04-22T02:06:00Z"/>
          <w:rFonts w:ascii="Times" w:hAnsi="Times"/>
          <w:color w:val="000000" w:themeColor="text1"/>
          <w:lang w:val="en-US"/>
        </w:rPr>
      </w:pPr>
    </w:p>
    <w:p w14:paraId="556B8733" w14:textId="192E84F3" w:rsidR="002976A9" w:rsidRDefault="002976A9" w:rsidP="0045432F">
      <w:pPr>
        <w:spacing w:line="360" w:lineRule="auto"/>
        <w:jc w:val="both"/>
        <w:rPr>
          <w:ins w:id="458" w:author="Rashid Islam" w:date="2022-04-22T02:06:00Z"/>
          <w:rFonts w:ascii="Times" w:hAnsi="Times"/>
          <w:color w:val="000000" w:themeColor="text1"/>
          <w:lang w:val="en-US"/>
        </w:rPr>
      </w:pPr>
    </w:p>
    <w:p w14:paraId="28AF1474" w14:textId="5FB06621" w:rsidR="002976A9" w:rsidRDefault="002976A9" w:rsidP="0045432F">
      <w:pPr>
        <w:spacing w:line="360" w:lineRule="auto"/>
        <w:jc w:val="both"/>
        <w:rPr>
          <w:ins w:id="459" w:author="Rashid Islam" w:date="2022-04-22T02:06:00Z"/>
          <w:rFonts w:ascii="Times" w:hAnsi="Times"/>
          <w:color w:val="000000" w:themeColor="text1"/>
          <w:lang w:val="en-US"/>
        </w:rPr>
      </w:pPr>
    </w:p>
    <w:p w14:paraId="0D4ADE7A" w14:textId="0C45A3AC" w:rsidR="002976A9" w:rsidRDefault="002976A9" w:rsidP="0045432F">
      <w:pPr>
        <w:spacing w:line="360" w:lineRule="auto"/>
        <w:jc w:val="both"/>
        <w:rPr>
          <w:ins w:id="460" w:author="Rashid Islam" w:date="2022-04-22T02:06:00Z"/>
          <w:rFonts w:ascii="Times" w:hAnsi="Times"/>
          <w:color w:val="000000" w:themeColor="text1"/>
          <w:lang w:val="en-US"/>
        </w:rPr>
      </w:pPr>
    </w:p>
    <w:p w14:paraId="66A4BD8C" w14:textId="59088950" w:rsidR="002976A9" w:rsidRDefault="002976A9" w:rsidP="0045432F">
      <w:pPr>
        <w:spacing w:line="360" w:lineRule="auto"/>
        <w:jc w:val="both"/>
        <w:rPr>
          <w:ins w:id="461" w:author="Rashid Islam" w:date="2022-04-22T02:06:00Z"/>
          <w:rFonts w:ascii="Times" w:hAnsi="Times"/>
          <w:color w:val="000000" w:themeColor="text1"/>
          <w:lang w:val="en-US"/>
        </w:rPr>
      </w:pPr>
    </w:p>
    <w:p w14:paraId="378899A8" w14:textId="0E7B8279" w:rsidR="002976A9" w:rsidRDefault="002976A9" w:rsidP="0045432F">
      <w:pPr>
        <w:spacing w:line="360" w:lineRule="auto"/>
        <w:jc w:val="both"/>
        <w:rPr>
          <w:ins w:id="462" w:author="Rashid Islam" w:date="2022-04-22T02:06:00Z"/>
          <w:rFonts w:ascii="Times" w:hAnsi="Times"/>
          <w:color w:val="000000" w:themeColor="text1"/>
          <w:lang w:val="en-US"/>
        </w:rPr>
      </w:pPr>
    </w:p>
    <w:p w14:paraId="33491787" w14:textId="16185908" w:rsidR="002976A9" w:rsidRDefault="002976A9" w:rsidP="0045432F">
      <w:pPr>
        <w:spacing w:line="360" w:lineRule="auto"/>
        <w:jc w:val="both"/>
        <w:rPr>
          <w:ins w:id="463" w:author="Rashid Islam" w:date="2022-04-22T02:06:00Z"/>
          <w:rFonts w:ascii="Times" w:hAnsi="Times"/>
          <w:color w:val="000000" w:themeColor="text1"/>
          <w:lang w:val="en-US"/>
        </w:rPr>
      </w:pPr>
    </w:p>
    <w:p w14:paraId="3F1C4A38" w14:textId="3B5816AB" w:rsidR="002976A9" w:rsidRDefault="002976A9" w:rsidP="0045432F">
      <w:pPr>
        <w:spacing w:line="360" w:lineRule="auto"/>
        <w:jc w:val="both"/>
        <w:rPr>
          <w:ins w:id="464" w:author="Rashid Islam" w:date="2022-04-22T02:06:00Z"/>
          <w:rFonts w:ascii="Times" w:hAnsi="Times"/>
          <w:color w:val="000000" w:themeColor="text1"/>
          <w:lang w:val="en-US"/>
        </w:rPr>
      </w:pPr>
    </w:p>
    <w:p w14:paraId="3D6A6D2C" w14:textId="77777777" w:rsidR="002976A9" w:rsidRDefault="002976A9" w:rsidP="0045432F">
      <w:pPr>
        <w:spacing w:line="360" w:lineRule="auto"/>
        <w:jc w:val="both"/>
        <w:rPr>
          <w:ins w:id="465" w:author="Rashid Islam" w:date="2022-04-22T02:06:00Z"/>
          <w:rFonts w:ascii="Times" w:hAnsi="Times"/>
          <w:color w:val="000000" w:themeColor="text1"/>
          <w:lang w:val="en-US"/>
        </w:rPr>
      </w:pPr>
    </w:p>
    <w:p w14:paraId="11B3F69B" w14:textId="138E1AAD" w:rsidR="0045432F" w:rsidDel="00E2673B" w:rsidRDefault="001F6F98">
      <w:pPr>
        <w:rPr>
          <w:del w:id="466" w:author="Stephen Brooks" w:date="2022-04-21T11:44:00Z"/>
          <w:rFonts w:ascii="Times" w:hAnsi="Times"/>
          <w:color w:val="7030A0"/>
          <w:lang w:val="en-US"/>
        </w:rPr>
      </w:pPr>
      <w:del w:id="467" w:author="Stephen Brooks" w:date="2022-04-21T11:45:00Z">
        <w:r w:rsidRPr="00FC5D3D" w:rsidDel="00FC5D3D">
          <w:rPr>
            <w:rFonts w:ascii="Times" w:hAnsi="Times"/>
            <w:color w:val="7030A0"/>
            <w:lang w:val="en-US"/>
            <w:rPrChange w:id="468" w:author="Stephen Brooks" w:date="2022-04-21T11:46:00Z">
              <w:rPr>
                <w:rFonts w:ascii="Times" w:hAnsi="Times"/>
                <w:color w:val="000000" w:themeColor="text1"/>
                <w:lang w:val="en-US"/>
              </w:rPr>
            </w:rPrChange>
          </w:rPr>
          <w:delText xml:space="preserve">In the following section we briefly </w:delText>
        </w:r>
        <w:r w:rsidR="00C75D87" w:rsidRPr="00FC5D3D" w:rsidDel="00FC5D3D">
          <w:rPr>
            <w:rFonts w:ascii="Times" w:hAnsi="Times"/>
            <w:color w:val="7030A0"/>
            <w:lang w:val="en-US"/>
            <w:rPrChange w:id="469" w:author="Stephen Brooks" w:date="2022-04-21T11:46:00Z">
              <w:rPr>
                <w:rFonts w:ascii="Times" w:hAnsi="Times"/>
                <w:color w:val="000000" w:themeColor="text1"/>
                <w:lang w:val="en-US"/>
              </w:rPr>
            </w:rPrChange>
          </w:rPr>
          <w:delText>explain</w:delText>
        </w:r>
        <w:r w:rsidRPr="00FC5D3D" w:rsidDel="00FC5D3D">
          <w:rPr>
            <w:rFonts w:ascii="Times" w:hAnsi="Times"/>
            <w:color w:val="7030A0"/>
            <w:lang w:val="en-US"/>
            <w:rPrChange w:id="470" w:author="Stephen Brooks" w:date="2022-04-21T11:46:00Z">
              <w:rPr>
                <w:rFonts w:ascii="Times" w:hAnsi="Times"/>
                <w:color w:val="000000" w:themeColor="text1"/>
                <w:lang w:val="en-US"/>
              </w:rPr>
            </w:rPrChange>
          </w:rPr>
          <w:delText xml:space="preserve"> </w:delText>
        </w:r>
        <w:r w:rsidR="00034C7B" w:rsidRPr="00FC5D3D" w:rsidDel="00FC5D3D">
          <w:rPr>
            <w:rFonts w:ascii="Times" w:hAnsi="Times"/>
            <w:color w:val="7030A0"/>
            <w:lang w:val="en-US"/>
            <w:rPrChange w:id="471" w:author="Stephen Brooks" w:date="2022-04-21T11:46:00Z">
              <w:rPr>
                <w:rFonts w:ascii="Times" w:hAnsi="Times"/>
                <w:color w:val="000000" w:themeColor="text1"/>
                <w:lang w:val="en-US"/>
              </w:rPr>
            </w:rPrChange>
          </w:rPr>
          <w:delText>specific limitations of some</w:delText>
        </w:r>
      </w:del>
      <w:del w:id="472" w:author="Stephen Brooks" w:date="2022-04-21T11:43:00Z">
        <w:r w:rsidR="00034C7B" w:rsidRPr="00FC5D3D" w:rsidDel="00FC5D3D">
          <w:rPr>
            <w:rFonts w:ascii="Times" w:hAnsi="Times"/>
            <w:color w:val="7030A0"/>
            <w:lang w:val="en-US"/>
            <w:rPrChange w:id="473" w:author="Stephen Brooks" w:date="2022-04-21T11:46:00Z">
              <w:rPr>
                <w:rFonts w:ascii="Times" w:hAnsi="Times"/>
                <w:color w:val="000000" w:themeColor="text1"/>
                <w:lang w:val="en-US"/>
              </w:rPr>
            </w:rPrChange>
          </w:rPr>
          <w:delText xml:space="preserve"> </w:delText>
        </w:r>
      </w:del>
      <w:del w:id="474" w:author="Stephen Brooks" w:date="2022-04-21T11:45:00Z">
        <w:r w:rsidR="00034C7B" w:rsidRPr="00FC5D3D" w:rsidDel="00FC5D3D">
          <w:rPr>
            <w:rFonts w:ascii="Times" w:hAnsi="Times"/>
            <w:color w:val="7030A0"/>
            <w:lang w:val="en-US"/>
            <w:rPrChange w:id="475" w:author="Stephen Brooks" w:date="2022-04-21T11:46:00Z">
              <w:rPr>
                <w:rFonts w:ascii="Times" w:hAnsi="Times"/>
                <w:color w:val="000000" w:themeColor="text1"/>
                <w:lang w:val="en-US"/>
              </w:rPr>
            </w:rPrChange>
          </w:rPr>
          <w:delText xml:space="preserve">papers listed in the references. </w:delText>
        </w:r>
      </w:del>
    </w:p>
    <w:p w14:paraId="4DA20CA1" w14:textId="5CCB55A7" w:rsidR="00E2673B" w:rsidRDefault="00E2673B" w:rsidP="0045432F">
      <w:pPr>
        <w:spacing w:line="360" w:lineRule="auto"/>
        <w:jc w:val="both"/>
        <w:rPr>
          <w:ins w:id="476" w:author="Rashid Islam" w:date="2022-04-22T06:27:00Z"/>
          <w:rFonts w:ascii="Times" w:hAnsi="Times"/>
          <w:color w:val="7030A0"/>
          <w:lang w:val="en-US"/>
        </w:rPr>
      </w:pPr>
    </w:p>
    <w:p w14:paraId="7FA1C759" w14:textId="7C699FCF" w:rsidR="00E2673B" w:rsidRDefault="00E2673B" w:rsidP="0045432F">
      <w:pPr>
        <w:spacing w:line="360" w:lineRule="auto"/>
        <w:jc w:val="both"/>
        <w:rPr>
          <w:ins w:id="477" w:author="Rashid Islam" w:date="2022-04-22T06:27:00Z"/>
          <w:rFonts w:ascii="Times" w:hAnsi="Times"/>
          <w:color w:val="7030A0"/>
          <w:lang w:val="en-US"/>
        </w:rPr>
      </w:pPr>
    </w:p>
    <w:p w14:paraId="7B24B96A" w14:textId="4AEA0308" w:rsidR="00E2673B" w:rsidRDefault="00E2673B" w:rsidP="0045432F">
      <w:pPr>
        <w:spacing w:line="360" w:lineRule="auto"/>
        <w:jc w:val="both"/>
        <w:rPr>
          <w:ins w:id="478" w:author="Rashid Islam" w:date="2022-04-22T06:27:00Z"/>
          <w:rFonts w:ascii="Times" w:hAnsi="Times"/>
          <w:color w:val="7030A0"/>
          <w:lang w:val="en-US"/>
        </w:rPr>
      </w:pPr>
    </w:p>
    <w:p w14:paraId="0E831690" w14:textId="56053ED2" w:rsidR="00E2673B" w:rsidRDefault="00E2673B" w:rsidP="0045432F">
      <w:pPr>
        <w:spacing w:line="360" w:lineRule="auto"/>
        <w:jc w:val="both"/>
        <w:rPr>
          <w:ins w:id="479" w:author="Rashid Islam" w:date="2022-04-22T06:27:00Z"/>
          <w:rFonts w:ascii="Times" w:hAnsi="Times"/>
          <w:color w:val="7030A0"/>
          <w:lang w:val="en-US"/>
        </w:rPr>
      </w:pPr>
    </w:p>
    <w:p w14:paraId="2247D416" w14:textId="77777777" w:rsidR="00E2673B" w:rsidRPr="00FC5D3D" w:rsidRDefault="00E2673B" w:rsidP="0045432F">
      <w:pPr>
        <w:spacing w:line="360" w:lineRule="auto"/>
        <w:jc w:val="both"/>
        <w:rPr>
          <w:ins w:id="480" w:author="Rashid Islam" w:date="2022-04-22T06:27:00Z"/>
          <w:rFonts w:ascii="Times" w:hAnsi="Times"/>
          <w:color w:val="7030A0"/>
          <w:lang w:val="en-US"/>
          <w:rPrChange w:id="481" w:author="Stephen Brooks" w:date="2022-04-21T11:46:00Z">
            <w:rPr>
              <w:ins w:id="482" w:author="Rashid Islam" w:date="2022-04-22T06:27:00Z"/>
              <w:rFonts w:ascii="Times" w:hAnsi="Times"/>
              <w:color w:val="000000" w:themeColor="text1"/>
              <w:lang w:val="en-US"/>
            </w:rPr>
          </w:rPrChange>
        </w:rPr>
      </w:pPr>
    </w:p>
    <w:p w14:paraId="40085DD8" w14:textId="67DE9E00" w:rsidR="0045432F" w:rsidRPr="00FC5D3D" w:rsidDel="0033226C" w:rsidRDefault="00FC5D3D" w:rsidP="0045432F">
      <w:pPr>
        <w:spacing w:line="360" w:lineRule="auto"/>
        <w:jc w:val="both"/>
        <w:rPr>
          <w:del w:id="483" w:author="Rashid Islam" w:date="2022-04-22T01:27:00Z"/>
          <w:b/>
          <w:bCs/>
          <w:color w:val="7030A0"/>
          <w:sz w:val="28"/>
          <w:szCs w:val="28"/>
          <w:rPrChange w:id="484" w:author="Stephen Brooks" w:date="2022-04-21T11:46:00Z">
            <w:rPr>
              <w:del w:id="485" w:author="Rashid Islam" w:date="2022-04-22T01:27:00Z"/>
              <w:b/>
              <w:bCs/>
              <w:color w:val="000000" w:themeColor="text1"/>
              <w:sz w:val="28"/>
              <w:szCs w:val="28"/>
            </w:rPr>
          </w:rPrChange>
        </w:rPr>
      </w:pPr>
      <w:ins w:id="486" w:author="Stephen Brooks" w:date="2022-04-21T11:45:00Z">
        <w:del w:id="487" w:author="Rashid Islam" w:date="2022-04-22T01:27:00Z">
          <w:r w:rsidRPr="00FC5D3D" w:rsidDel="0033226C">
            <w:rPr>
              <w:color w:val="7030A0"/>
              <w:lang w:val="en-GB"/>
              <w:rPrChange w:id="488" w:author="Stephen Brooks" w:date="2022-04-21T11:46:00Z">
                <w:rPr>
                  <w:color w:val="000000" w:themeColor="text1"/>
                  <w:lang w:val="en-GB"/>
                </w:rPr>
              </w:rPrChange>
            </w:rPr>
            <w:lastRenderedPageBreak/>
            <w:delText xml:space="preserve">&lt;move these limitations </w:delText>
          </w:r>
        </w:del>
      </w:ins>
      <w:ins w:id="489" w:author="Stephen Brooks" w:date="2022-04-21T11:46:00Z">
        <w:del w:id="490" w:author="Rashid Islam" w:date="2022-04-22T01:27:00Z">
          <w:r w:rsidDel="0033226C">
            <w:rPr>
              <w:color w:val="7030A0"/>
              <w:lang w:val="en-GB"/>
            </w:rPr>
            <w:delText xml:space="preserve">in purple </w:delText>
          </w:r>
        </w:del>
      </w:ins>
      <w:ins w:id="491" w:author="Stephen Brooks" w:date="2022-04-21T11:45:00Z">
        <w:del w:id="492" w:author="Rashid Islam" w:date="2022-04-22T01:27:00Z">
          <w:r w:rsidRPr="00FC5D3D" w:rsidDel="0033226C">
            <w:rPr>
              <w:color w:val="7030A0"/>
              <w:lang w:val="en-GB"/>
              <w:rPrChange w:id="493" w:author="Stephen Brooks" w:date="2022-04-21T11:46:00Z">
                <w:rPr>
                  <w:color w:val="000000" w:themeColor="text1"/>
                  <w:lang w:val="en-GB"/>
                </w:rPr>
              </w:rPrChange>
            </w:rPr>
            <w:delText>into the appro</w:delText>
          </w:r>
        </w:del>
      </w:ins>
      <w:ins w:id="494" w:author="Stephen Brooks" w:date="2022-04-21T11:46:00Z">
        <w:del w:id="495" w:author="Rashid Islam" w:date="2022-04-22T01:27:00Z">
          <w:r w:rsidRPr="00FC5D3D" w:rsidDel="0033226C">
            <w:rPr>
              <w:color w:val="7030A0"/>
              <w:lang w:val="en-GB"/>
              <w:rPrChange w:id="496" w:author="Stephen Brooks" w:date="2022-04-21T11:46:00Z">
                <w:rPr>
                  <w:color w:val="000000" w:themeColor="text1"/>
                  <w:lang w:val="en-GB"/>
                </w:rPr>
              </w:rPrChange>
            </w:rPr>
            <w:delText xml:space="preserve">priate sections () above&gt; </w:delText>
          </w:r>
        </w:del>
      </w:ins>
    </w:p>
    <w:p w14:paraId="1031A047" w14:textId="04516457" w:rsidR="00A22D00" w:rsidRPr="00FC5D3D" w:rsidDel="0033226C" w:rsidRDefault="00D72440" w:rsidP="006C150B">
      <w:pPr>
        <w:spacing w:line="360" w:lineRule="auto"/>
        <w:jc w:val="both"/>
        <w:rPr>
          <w:del w:id="497" w:author="Rashid Islam" w:date="2022-04-22T01:27:00Z"/>
          <w:color w:val="7030A0"/>
          <w:rPrChange w:id="498" w:author="Stephen Brooks" w:date="2022-04-21T11:46:00Z">
            <w:rPr>
              <w:del w:id="499" w:author="Rashid Islam" w:date="2022-04-22T01:27:00Z"/>
            </w:rPr>
          </w:rPrChange>
        </w:rPr>
      </w:pPr>
      <w:del w:id="500" w:author="Rashid Islam" w:date="2022-04-22T01:27:00Z">
        <w:r w:rsidRPr="00FC5D3D" w:rsidDel="0033226C">
          <w:rPr>
            <w:color w:val="7030A0"/>
            <w:lang w:val="en-GB"/>
            <w:rPrChange w:id="501" w:author="Stephen Brooks" w:date="2022-04-21T11:46:00Z">
              <w:rPr>
                <w:color w:val="000000" w:themeColor="text1"/>
                <w:lang w:val="en-GB"/>
              </w:rPr>
            </w:rPrChange>
          </w:rPr>
          <w:delText xml:space="preserve">Muhammad Ali et al [2] conducted their research </w:delText>
        </w:r>
        <w:r w:rsidR="007D6AA4" w:rsidRPr="00FC5D3D" w:rsidDel="0033226C">
          <w:rPr>
            <w:color w:val="7030A0"/>
            <w:lang w:val="en-GB"/>
            <w:rPrChange w:id="502" w:author="Stephen Brooks" w:date="2022-04-21T11:46:00Z">
              <w:rPr>
                <w:color w:val="000000" w:themeColor="text1"/>
                <w:lang w:val="en-GB"/>
              </w:rPr>
            </w:rPrChange>
          </w:rPr>
          <w:delText xml:space="preserve">of forecasting COVID-19 </w:delText>
        </w:r>
        <w:r w:rsidRPr="00FC5D3D" w:rsidDel="0033226C">
          <w:rPr>
            <w:color w:val="7030A0"/>
            <w:lang w:val="en-GB"/>
            <w:rPrChange w:id="503" w:author="Stephen Brooks" w:date="2022-04-21T11:46:00Z">
              <w:rPr>
                <w:color w:val="000000" w:themeColor="text1"/>
                <w:lang w:val="en-GB"/>
              </w:rPr>
            </w:rPrChange>
          </w:rPr>
          <w:delText xml:space="preserve">only with </w:delText>
        </w:r>
        <w:r w:rsidR="00F33068" w:rsidRPr="00FC5D3D" w:rsidDel="0033226C">
          <w:rPr>
            <w:color w:val="7030A0"/>
            <w:lang w:val="en-GB"/>
            <w:rPrChange w:id="504" w:author="Stephen Brooks" w:date="2022-04-21T11:46:00Z">
              <w:rPr>
                <w:color w:val="000000" w:themeColor="text1"/>
                <w:lang w:val="en-GB"/>
              </w:rPr>
            </w:rPrChange>
          </w:rPr>
          <w:delText xml:space="preserve">statistical </w:delText>
        </w:r>
        <w:r w:rsidRPr="00FC5D3D" w:rsidDel="0033226C">
          <w:rPr>
            <w:color w:val="7030A0"/>
            <w:lang w:val="en-GB"/>
            <w:rPrChange w:id="505" w:author="Stephen Brooks" w:date="2022-04-21T11:46:00Z">
              <w:rPr>
                <w:color w:val="000000" w:themeColor="text1"/>
                <w:lang w:val="en-GB"/>
              </w:rPr>
            </w:rPrChange>
          </w:rPr>
          <w:delText>ARIMA model where they suspect it may perform poorly in case of nonlinear trends</w:delText>
        </w:r>
        <w:r w:rsidR="001F4C42" w:rsidRPr="00FC5D3D" w:rsidDel="0033226C">
          <w:rPr>
            <w:color w:val="7030A0"/>
            <w:lang w:val="en-GB"/>
            <w:rPrChange w:id="506" w:author="Stephen Brooks" w:date="2022-04-21T11:46:00Z">
              <w:rPr>
                <w:color w:val="000000" w:themeColor="text1"/>
                <w:lang w:val="en-GB"/>
              </w:rPr>
            </w:rPrChange>
          </w:rPr>
          <w:delText>. Researchers in</w:delText>
        </w:r>
        <w:r w:rsidR="007D6AA4" w:rsidRPr="00FC5D3D" w:rsidDel="0033226C">
          <w:rPr>
            <w:color w:val="7030A0"/>
            <w:lang w:val="en-GB"/>
            <w:rPrChange w:id="507" w:author="Stephen Brooks" w:date="2022-04-21T11:46:00Z">
              <w:rPr>
                <w:color w:val="000000" w:themeColor="text1"/>
                <w:lang w:val="en-GB"/>
              </w:rPr>
            </w:rPrChange>
          </w:rPr>
          <w:delText xml:space="preserve"> [1</w:delText>
        </w:r>
        <w:r w:rsidR="003866E0" w:rsidRPr="00FC5D3D" w:rsidDel="0033226C">
          <w:rPr>
            <w:color w:val="7030A0"/>
            <w:lang w:val="en-GB"/>
            <w:rPrChange w:id="508" w:author="Stephen Brooks" w:date="2022-04-21T11:46:00Z">
              <w:rPr>
                <w:color w:val="000000" w:themeColor="text1"/>
                <w:lang w:val="en-GB"/>
              </w:rPr>
            </w:rPrChange>
          </w:rPr>
          <w:delText>, 4</w:delText>
        </w:r>
        <w:r w:rsidR="00FC704B" w:rsidRPr="00FC5D3D" w:rsidDel="0033226C">
          <w:rPr>
            <w:color w:val="7030A0"/>
            <w:lang w:val="en-GB"/>
            <w:rPrChange w:id="509" w:author="Stephen Brooks" w:date="2022-04-21T11:46:00Z">
              <w:rPr>
                <w:color w:val="000000" w:themeColor="text1"/>
                <w:lang w:val="en-GB"/>
              </w:rPr>
            </w:rPrChange>
          </w:rPr>
          <w:delText>, 6</w:delText>
        </w:r>
        <w:r w:rsidR="007D6AA4" w:rsidRPr="00FC5D3D" w:rsidDel="0033226C">
          <w:rPr>
            <w:color w:val="7030A0"/>
            <w:lang w:val="en-GB"/>
            <w:rPrChange w:id="510" w:author="Stephen Brooks" w:date="2022-04-21T11:46:00Z">
              <w:rPr>
                <w:color w:val="000000" w:themeColor="text1"/>
                <w:lang w:val="en-GB"/>
              </w:rPr>
            </w:rPrChange>
          </w:rPr>
          <w:delText>] used different versions of ARIMA such as ARMA, SARIMA</w:delText>
        </w:r>
        <w:r w:rsidR="003866E0" w:rsidRPr="00FC5D3D" w:rsidDel="0033226C">
          <w:rPr>
            <w:color w:val="7030A0"/>
            <w:lang w:val="en-GB"/>
            <w:rPrChange w:id="511" w:author="Stephen Brooks" w:date="2022-04-21T11:46:00Z">
              <w:rPr>
                <w:color w:val="000000" w:themeColor="text1"/>
                <w:lang w:val="en-GB"/>
              </w:rPr>
            </w:rPrChange>
          </w:rPr>
          <w:delText>, PROPHET models</w:delText>
        </w:r>
        <w:r w:rsidR="007D6AA4" w:rsidRPr="00FC5D3D" w:rsidDel="0033226C">
          <w:rPr>
            <w:color w:val="7030A0"/>
            <w:lang w:val="en-GB"/>
            <w:rPrChange w:id="512" w:author="Stephen Brooks" w:date="2022-04-21T11:46:00Z">
              <w:rPr>
                <w:color w:val="000000" w:themeColor="text1"/>
                <w:lang w:val="en-GB"/>
              </w:rPr>
            </w:rPrChange>
          </w:rPr>
          <w:delText xml:space="preserve"> to </w:delText>
        </w:r>
        <w:r w:rsidR="007E419A" w:rsidRPr="00FC5D3D" w:rsidDel="0033226C">
          <w:rPr>
            <w:color w:val="7030A0"/>
            <w:lang w:val="en-GB"/>
            <w:rPrChange w:id="513" w:author="Stephen Brooks" w:date="2022-04-21T11:46:00Z">
              <w:rPr>
                <w:color w:val="000000" w:themeColor="text1"/>
                <w:lang w:val="en-GB"/>
              </w:rPr>
            </w:rPrChange>
          </w:rPr>
          <w:delText xml:space="preserve">conduct time series analysis </w:delText>
        </w:r>
        <w:r w:rsidR="00F33068" w:rsidRPr="00FC5D3D" w:rsidDel="0033226C">
          <w:rPr>
            <w:color w:val="7030A0"/>
            <w:lang w:val="en-GB"/>
            <w:rPrChange w:id="514" w:author="Stephen Brooks" w:date="2022-04-21T11:46:00Z">
              <w:rPr>
                <w:color w:val="000000" w:themeColor="text1"/>
                <w:lang w:val="en-GB"/>
              </w:rPr>
            </w:rPrChange>
          </w:rPr>
          <w:delText xml:space="preserve">but have not used any machine learning or deep learning algorithms to compare with. </w:delText>
        </w:r>
        <w:r w:rsidR="003866E0" w:rsidRPr="00FC5D3D" w:rsidDel="0033226C">
          <w:rPr>
            <w:color w:val="7030A0"/>
            <w:lang w:val="en-GB"/>
            <w:rPrChange w:id="515" w:author="Stephen Brooks" w:date="2022-04-21T11:46:00Z">
              <w:rPr>
                <w:color w:val="000000" w:themeColor="text1"/>
                <w:lang w:val="en-GB"/>
              </w:rPr>
            </w:rPrChange>
          </w:rPr>
          <w:delText xml:space="preserve">In [5] researchers have formulated a model of </w:delText>
        </w:r>
        <w:r w:rsidR="00294589" w:rsidRPr="00FC5D3D" w:rsidDel="0033226C">
          <w:rPr>
            <w:color w:val="7030A0"/>
            <w:lang w:val="en-GB"/>
            <w:rPrChange w:id="516" w:author="Stephen Brooks" w:date="2022-04-21T11:46:00Z">
              <w:rPr>
                <w:color w:val="000000" w:themeColor="text1"/>
                <w:lang w:val="en-GB"/>
              </w:rPr>
            </w:rPrChange>
          </w:rPr>
          <w:delText xml:space="preserve">the </w:delText>
        </w:r>
        <w:r w:rsidR="003866E0" w:rsidRPr="00FC5D3D" w:rsidDel="0033226C">
          <w:rPr>
            <w:color w:val="7030A0"/>
            <w:rPrChange w:id="517" w:author="Stephen Brooks" w:date="2022-04-21T11:46:00Z">
              <w:rPr>
                <w:color w:val="000000"/>
              </w:rPr>
            </w:rPrChange>
          </w:rPr>
          <w:delText>XGBoost machine learning algorithm</w:delText>
        </w:r>
        <w:r w:rsidR="003866E0" w:rsidRPr="00FC5D3D" w:rsidDel="0033226C">
          <w:rPr>
            <w:color w:val="7030A0"/>
            <w:rPrChange w:id="518" w:author="Stephen Brooks" w:date="2022-04-21T11:46:00Z">
              <w:rPr/>
            </w:rPrChange>
          </w:rPr>
          <w:delText xml:space="preserve"> </w:delText>
        </w:r>
        <w:r w:rsidR="001C0C08" w:rsidRPr="00FC5D3D" w:rsidDel="0033226C">
          <w:rPr>
            <w:color w:val="7030A0"/>
            <w:rPrChange w:id="519" w:author="Stephen Brooks" w:date="2022-04-21T11:46:00Z">
              <w:rPr/>
            </w:rPrChange>
          </w:rPr>
          <w:delText xml:space="preserve">for </w:delText>
        </w:r>
        <w:r w:rsidR="001C0C08" w:rsidRPr="00FC5D3D" w:rsidDel="0033226C">
          <w:rPr>
            <w:color w:val="7030A0"/>
            <w:rPrChange w:id="520" w:author="Stephen Brooks" w:date="2022-04-21T11:46:00Z">
              <w:rPr>
                <w:color w:val="000000"/>
              </w:rPr>
            </w:rPrChange>
          </w:rPr>
          <w:delText xml:space="preserve">cholera epidemics predictions linked with weather </w:delText>
        </w:r>
        <w:r w:rsidR="005C6C76" w:rsidRPr="00FC5D3D" w:rsidDel="0033226C">
          <w:rPr>
            <w:color w:val="7030A0"/>
            <w:rPrChange w:id="521" w:author="Stephen Brooks" w:date="2022-04-21T11:46:00Z">
              <w:rPr>
                <w:color w:val="000000"/>
              </w:rPr>
            </w:rPrChange>
          </w:rPr>
          <w:delText>variable,</w:delText>
        </w:r>
        <w:r w:rsidR="001C0C08" w:rsidRPr="00FC5D3D" w:rsidDel="0033226C">
          <w:rPr>
            <w:color w:val="7030A0"/>
            <w:rPrChange w:id="522" w:author="Stephen Brooks" w:date="2022-04-21T11:46:00Z">
              <w:rPr/>
            </w:rPrChange>
          </w:rPr>
          <w:delText xml:space="preserve"> but they have not studied with real world data from </w:delText>
        </w:r>
        <w:r w:rsidR="001C0C08" w:rsidRPr="00FC5D3D" w:rsidDel="0033226C">
          <w:rPr>
            <w:color w:val="7030A0"/>
            <w:rPrChange w:id="523" w:author="Stephen Brooks" w:date="2022-04-21T11:46:00Z">
              <w:rPr>
                <w:color w:val="000000"/>
              </w:rPr>
            </w:rPrChange>
          </w:rPr>
          <w:delText>health-care systems.</w:delText>
        </w:r>
        <w:r w:rsidR="009D3FB3" w:rsidRPr="00FC5D3D" w:rsidDel="0033226C">
          <w:rPr>
            <w:color w:val="7030A0"/>
            <w:rPrChange w:id="524" w:author="Stephen Brooks" w:date="2022-04-21T11:46:00Z">
              <w:rPr>
                <w:color w:val="000000"/>
              </w:rPr>
            </w:rPrChange>
          </w:rPr>
          <w:delText xml:space="preserve"> A</w:delText>
        </w:r>
        <w:r w:rsidR="00E265CA" w:rsidRPr="00FC5D3D" w:rsidDel="0033226C">
          <w:rPr>
            <w:color w:val="7030A0"/>
            <w:rPrChange w:id="525" w:author="Stephen Brooks" w:date="2022-04-21T11:46:00Z">
              <w:rPr>
                <w:color w:val="000000"/>
              </w:rPr>
            </w:rPrChange>
          </w:rPr>
          <w:delText xml:space="preserve"> predictive modeling</w:delText>
        </w:r>
        <w:r w:rsidR="009D3FB3" w:rsidRPr="00FC5D3D" w:rsidDel="0033226C">
          <w:rPr>
            <w:color w:val="7030A0"/>
            <w:rPrChange w:id="526" w:author="Stephen Brooks" w:date="2022-04-21T11:46:00Z">
              <w:rPr>
                <w:color w:val="000000"/>
              </w:rPr>
            </w:rPrChange>
          </w:rPr>
          <w:delText xml:space="preserve"> for climate change with dengue epidemic</w:delText>
        </w:r>
        <w:r w:rsidR="00F95056" w:rsidRPr="00FC5D3D" w:rsidDel="0033226C">
          <w:rPr>
            <w:color w:val="7030A0"/>
            <w:rPrChange w:id="527" w:author="Stephen Brooks" w:date="2022-04-21T11:46:00Z">
              <w:rPr>
                <w:color w:val="000000"/>
              </w:rPr>
            </w:rPrChange>
          </w:rPr>
          <w:delText xml:space="preserve"> [7]</w:delText>
        </w:r>
        <w:r w:rsidR="00E265CA" w:rsidRPr="00FC5D3D" w:rsidDel="0033226C">
          <w:rPr>
            <w:color w:val="7030A0"/>
            <w:rPrChange w:id="528" w:author="Stephen Brooks" w:date="2022-04-21T11:46:00Z">
              <w:rPr>
                <w:color w:val="000000"/>
              </w:rPr>
            </w:rPrChange>
          </w:rPr>
          <w:delText xml:space="preserve"> was conducted </w:delText>
        </w:r>
        <w:r w:rsidR="00F95056" w:rsidRPr="00FC5D3D" w:rsidDel="0033226C">
          <w:rPr>
            <w:color w:val="7030A0"/>
            <w:rPrChange w:id="529" w:author="Stephen Brooks" w:date="2022-04-21T11:46:00Z">
              <w:rPr>
                <w:color w:val="000000"/>
              </w:rPr>
            </w:rPrChange>
          </w:rPr>
          <w:delText>and concluded that neural</w:delText>
        </w:r>
        <w:r w:rsidR="00E265CA" w:rsidRPr="00FC5D3D" w:rsidDel="0033226C">
          <w:rPr>
            <w:color w:val="7030A0"/>
            <w:rPrChange w:id="530" w:author="Stephen Brooks" w:date="2022-04-21T11:46:00Z">
              <w:rPr>
                <w:color w:val="000000"/>
              </w:rPr>
            </w:rPrChange>
          </w:rPr>
          <w:delText xml:space="preserve"> network models</w:delText>
        </w:r>
        <w:r w:rsidR="00F95056" w:rsidRPr="00FC5D3D" w:rsidDel="0033226C">
          <w:rPr>
            <w:color w:val="7030A0"/>
            <w:rPrChange w:id="531" w:author="Stephen Brooks" w:date="2022-04-21T11:46:00Z">
              <w:rPr>
                <w:color w:val="000000"/>
              </w:rPr>
            </w:rPrChange>
          </w:rPr>
          <w:delText xml:space="preserve"> (MLP, LSTM, GRU)</w:delText>
        </w:r>
        <w:r w:rsidR="00E265CA" w:rsidRPr="00FC5D3D" w:rsidDel="0033226C">
          <w:rPr>
            <w:color w:val="7030A0"/>
            <w:rPrChange w:id="532" w:author="Stephen Brooks" w:date="2022-04-21T11:46:00Z">
              <w:rPr>
                <w:color w:val="000000"/>
              </w:rPr>
            </w:rPrChange>
          </w:rPr>
          <w:delText xml:space="preserve"> </w:delText>
        </w:r>
        <w:r w:rsidR="00F95056" w:rsidRPr="00FC5D3D" w:rsidDel="0033226C">
          <w:rPr>
            <w:color w:val="7030A0"/>
            <w:rPrChange w:id="533" w:author="Stephen Brooks" w:date="2022-04-21T11:46:00Z">
              <w:rPr>
                <w:color w:val="000000"/>
              </w:rPr>
            </w:rPrChange>
          </w:rPr>
          <w:delText>significantly outperforms</w:delText>
        </w:r>
        <w:r w:rsidR="00E265CA" w:rsidRPr="00FC5D3D" w:rsidDel="0033226C">
          <w:rPr>
            <w:color w:val="7030A0"/>
            <w:rPrChange w:id="534" w:author="Stephen Brooks" w:date="2022-04-21T11:46:00Z">
              <w:rPr>
                <w:color w:val="000000"/>
              </w:rPr>
            </w:rPrChange>
          </w:rPr>
          <w:delText xml:space="preserve"> traditional </w:delText>
        </w:r>
        <w:r w:rsidR="00F95056" w:rsidRPr="00FC5D3D" w:rsidDel="0033226C">
          <w:rPr>
            <w:color w:val="7030A0"/>
            <w:rPrChange w:id="535" w:author="Stephen Brooks" w:date="2022-04-21T11:46:00Z">
              <w:rPr>
                <w:color w:val="000000"/>
              </w:rPr>
            </w:rPrChange>
          </w:rPr>
          <w:delText xml:space="preserve">machine learning models but they have not </w:delText>
        </w:r>
        <w:r w:rsidR="00A22D00" w:rsidRPr="00FC5D3D" w:rsidDel="0033226C">
          <w:rPr>
            <w:color w:val="7030A0"/>
            <w:rPrChange w:id="536" w:author="Stephen Brooks" w:date="2022-04-21T11:46:00Z">
              <w:rPr>
                <w:color w:val="000000"/>
              </w:rPr>
            </w:rPrChange>
          </w:rPr>
          <w:delText>given</w:delText>
        </w:r>
        <w:r w:rsidR="00F95056" w:rsidRPr="00FC5D3D" w:rsidDel="0033226C">
          <w:rPr>
            <w:color w:val="7030A0"/>
            <w:rPrChange w:id="537" w:author="Stephen Brooks" w:date="2022-04-21T11:46:00Z">
              <w:rPr>
                <w:color w:val="000000"/>
              </w:rPr>
            </w:rPrChange>
          </w:rPr>
          <w:delText xml:space="preserve"> analysis </w:delText>
        </w:r>
        <w:r w:rsidR="00A22D00" w:rsidRPr="00FC5D3D" w:rsidDel="0033226C">
          <w:rPr>
            <w:color w:val="7030A0"/>
            <w:rPrChange w:id="538" w:author="Stephen Brooks" w:date="2022-04-21T11:46:00Z">
              <w:rPr>
                <w:color w:val="000000"/>
              </w:rPr>
            </w:rPrChange>
          </w:rPr>
          <w:delText xml:space="preserve">background reasoning and no indication of if they tried with optimal hyperparameter settings, since they play </w:delText>
        </w:r>
        <w:r w:rsidR="009D3FB3" w:rsidRPr="00FC5D3D" w:rsidDel="0033226C">
          <w:rPr>
            <w:color w:val="7030A0"/>
            <w:rPrChange w:id="539" w:author="Stephen Brooks" w:date="2022-04-21T11:46:00Z">
              <w:rPr>
                <w:color w:val="000000"/>
              </w:rPr>
            </w:rPrChange>
          </w:rPr>
          <w:delText xml:space="preserve">a </w:delText>
        </w:r>
        <w:r w:rsidR="00A22D00" w:rsidRPr="00FC5D3D" w:rsidDel="0033226C">
          <w:rPr>
            <w:color w:val="7030A0"/>
            <w:rPrChange w:id="540" w:author="Stephen Brooks" w:date="2022-04-21T11:46:00Z">
              <w:rPr>
                <w:color w:val="000000"/>
              </w:rPr>
            </w:rPrChange>
          </w:rPr>
          <w:delText xml:space="preserve">key role in such modeling. </w:delText>
        </w:r>
        <w:r w:rsidR="00A22D00" w:rsidRPr="00FC5D3D" w:rsidDel="0033226C">
          <w:rPr>
            <w:color w:val="7030A0"/>
            <w:rPrChange w:id="541" w:author="Stephen Brooks" w:date="2022-04-21T11:46:00Z">
              <w:rPr/>
            </w:rPrChange>
          </w:rPr>
          <w:delText xml:space="preserve">A decision-supporting tool [8] for medical centers and health-care services has been proposed </w:delText>
        </w:r>
        <w:r w:rsidR="006B275F" w:rsidRPr="00FC5D3D" w:rsidDel="0033226C">
          <w:rPr>
            <w:color w:val="7030A0"/>
            <w:rPrChange w:id="542" w:author="Stephen Brooks" w:date="2022-04-21T11:46:00Z">
              <w:rPr/>
            </w:rPrChange>
          </w:rPr>
          <w:delText xml:space="preserve">for influenza prediction </w:delText>
        </w:r>
        <w:r w:rsidR="00A22D00" w:rsidRPr="00FC5D3D" w:rsidDel="0033226C">
          <w:rPr>
            <w:color w:val="7030A0"/>
            <w:rPrChange w:id="543" w:author="Stephen Brooks" w:date="2022-04-21T11:46:00Z">
              <w:rPr/>
            </w:rPrChange>
          </w:rPr>
          <w:delText>with limited data for Bel</w:delText>
        </w:r>
        <w:r w:rsidR="006B275F" w:rsidRPr="00FC5D3D" w:rsidDel="0033226C">
          <w:rPr>
            <w:color w:val="7030A0"/>
            <w:rPrChange w:id="544" w:author="Stephen Brooks" w:date="2022-04-21T11:46:00Z">
              <w:rPr/>
            </w:rPrChange>
          </w:rPr>
          <w:delText>g</w:delText>
        </w:r>
        <w:r w:rsidR="00A22D00" w:rsidRPr="00FC5D3D" w:rsidDel="0033226C">
          <w:rPr>
            <w:color w:val="7030A0"/>
            <w:rPrChange w:id="545" w:author="Stephen Brooks" w:date="2022-04-21T11:46:00Z">
              <w:rPr/>
            </w:rPrChange>
          </w:rPr>
          <w:delText xml:space="preserve">ium </w:delText>
        </w:r>
        <w:r w:rsidR="006B275F" w:rsidRPr="00FC5D3D" w:rsidDel="0033226C">
          <w:rPr>
            <w:color w:val="7030A0"/>
            <w:rPrChange w:id="546" w:author="Stephen Brooks" w:date="2022-04-21T11:46:00Z">
              <w:rPr/>
            </w:rPrChange>
          </w:rPr>
          <w:delText>which could be tested with more sophisticated and diverse dataset</w:delText>
        </w:r>
        <w:r w:rsidR="00F008CE" w:rsidRPr="00FC5D3D" w:rsidDel="0033226C">
          <w:rPr>
            <w:color w:val="7030A0"/>
            <w:rPrChange w:id="547" w:author="Stephen Brooks" w:date="2022-04-21T11:46:00Z">
              <w:rPr/>
            </w:rPrChange>
          </w:rPr>
          <w:delText xml:space="preserve"> and the similar issue noticed in [9] where they conducted their study on performance evaluation of prediction of machine learning models with liver disease </w:delText>
        </w:r>
        <w:r w:rsidR="00212C0C" w:rsidRPr="00FC5D3D" w:rsidDel="0033226C">
          <w:rPr>
            <w:color w:val="7030A0"/>
            <w:rPrChange w:id="548" w:author="Stephen Brooks" w:date="2022-04-21T11:46:00Z">
              <w:rPr/>
            </w:rPrChange>
          </w:rPr>
          <w:delText>by taking some sample data.</w:delText>
        </w:r>
      </w:del>
    </w:p>
    <w:p w14:paraId="0A22CF10" w14:textId="418310C8" w:rsidR="00212C0C" w:rsidRPr="00FC5D3D" w:rsidDel="0033226C" w:rsidRDefault="00212C0C" w:rsidP="002E7BF4">
      <w:pPr>
        <w:spacing w:line="360" w:lineRule="auto"/>
        <w:jc w:val="both"/>
        <w:rPr>
          <w:del w:id="549" w:author="Rashid Islam" w:date="2022-04-22T01:27:00Z"/>
          <w:color w:val="7030A0"/>
          <w:rPrChange w:id="550" w:author="Stephen Brooks" w:date="2022-04-21T11:46:00Z">
            <w:rPr>
              <w:del w:id="551" w:author="Rashid Islam" w:date="2022-04-22T01:27:00Z"/>
            </w:rPr>
          </w:rPrChange>
        </w:rPr>
      </w:pPr>
    </w:p>
    <w:p w14:paraId="2A6EC702" w14:textId="789A1AE1" w:rsidR="00100440" w:rsidRPr="00FC5D3D" w:rsidDel="0033226C" w:rsidRDefault="00212C0C" w:rsidP="00100440">
      <w:pPr>
        <w:spacing w:line="360" w:lineRule="auto"/>
        <w:jc w:val="both"/>
        <w:rPr>
          <w:del w:id="552" w:author="Rashid Islam" w:date="2022-04-22T01:27:00Z"/>
          <w:color w:val="7030A0"/>
          <w:rPrChange w:id="553" w:author="Stephen Brooks" w:date="2022-04-21T11:46:00Z">
            <w:rPr>
              <w:del w:id="554" w:author="Rashid Islam" w:date="2022-04-22T01:27:00Z"/>
            </w:rPr>
          </w:rPrChange>
        </w:rPr>
      </w:pPr>
      <w:del w:id="555" w:author="Rashid Islam" w:date="2022-04-22T01:27:00Z">
        <w:r w:rsidRPr="00FC5D3D" w:rsidDel="0033226C">
          <w:rPr>
            <w:color w:val="7030A0"/>
            <w:rPrChange w:id="556" w:author="Stephen Brooks" w:date="2022-04-21T11:46:00Z">
              <w:rPr/>
            </w:rPrChange>
          </w:rPr>
          <w:delText>Lateral Chromatic Aberration can lead people to misjudge information shown on displays</w:delText>
        </w:r>
        <w:r w:rsidR="00D70217" w:rsidRPr="00FC5D3D" w:rsidDel="0033226C">
          <w:rPr>
            <w:color w:val="7030A0"/>
            <w:rPrChange w:id="557" w:author="Stephen Brooks" w:date="2022-04-21T11:46:00Z">
              <w:rPr/>
            </w:rPrChange>
          </w:rPr>
          <w:delText xml:space="preserve">. Researchers of [10] proposed a simple correction method and design guidelines to attain promising results </w:delText>
        </w:r>
        <w:r w:rsidR="00D14636" w:rsidRPr="00FC5D3D" w:rsidDel="0033226C">
          <w:rPr>
            <w:color w:val="7030A0"/>
            <w:rPrChange w:id="558" w:author="Stephen Brooks" w:date="2022-04-21T11:46:00Z">
              <w:rPr/>
            </w:rPrChange>
          </w:rPr>
          <w:delText>but that is limited to certain eyeglasses and some common objects and d</w:delText>
        </w:r>
        <w:r w:rsidR="009D3FB3" w:rsidRPr="00FC5D3D" w:rsidDel="0033226C">
          <w:rPr>
            <w:color w:val="7030A0"/>
            <w:rPrChange w:id="559" w:author="Stephen Brooks" w:date="2022-04-21T11:46:00Z">
              <w:rPr/>
            </w:rPrChange>
          </w:rPr>
          <w:delText xml:space="preserve">oes </w:delText>
        </w:r>
        <w:r w:rsidR="00D14636" w:rsidRPr="00FC5D3D" w:rsidDel="0033226C">
          <w:rPr>
            <w:color w:val="7030A0"/>
            <w:rPrChange w:id="560" w:author="Stephen Brooks" w:date="2022-04-21T11:46:00Z">
              <w:rPr/>
            </w:rPrChange>
          </w:rPr>
          <w:delText>n</w:delText>
        </w:r>
        <w:r w:rsidR="009D3FB3" w:rsidRPr="00FC5D3D" w:rsidDel="0033226C">
          <w:rPr>
            <w:color w:val="7030A0"/>
            <w:rPrChange w:id="561" w:author="Stephen Brooks" w:date="2022-04-21T11:46:00Z">
              <w:rPr/>
            </w:rPrChange>
          </w:rPr>
          <w:delText>o</w:delText>
        </w:r>
        <w:r w:rsidR="00D14636" w:rsidRPr="00FC5D3D" w:rsidDel="0033226C">
          <w:rPr>
            <w:color w:val="7030A0"/>
            <w:rPrChange w:id="562" w:author="Stephen Brooks" w:date="2022-04-21T11:46:00Z">
              <w:rPr/>
            </w:rPrChange>
          </w:rPr>
          <w:delText xml:space="preserve">t extend </w:delText>
        </w:r>
        <w:r w:rsidR="009D3FB3" w:rsidRPr="00FC5D3D" w:rsidDel="0033226C">
          <w:rPr>
            <w:color w:val="7030A0"/>
            <w:rPrChange w:id="563" w:author="Stephen Brooks" w:date="2022-04-21T11:46:00Z">
              <w:rPr/>
            </w:rPrChange>
          </w:rPr>
          <w:delText xml:space="preserve">to a </w:delText>
        </w:r>
        <w:r w:rsidR="00D14636" w:rsidRPr="00FC5D3D" w:rsidDel="0033226C">
          <w:rPr>
            <w:color w:val="7030A0"/>
            <w:rPrChange w:id="564" w:author="Stephen Brooks" w:date="2022-04-21T11:46:00Z">
              <w:rPr/>
            </w:rPrChange>
          </w:rPr>
          <w:delText xml:space="preserve">real and generalised environment. </w:delText>
        </w:r>
        <w:r w:rsidR="006E6213" w:rsidRPr="00FC5D3D" w:rsidDel="0033226C">
          <w:rPr>
            <w:color w:val="7030A0"/>
            <w:rPrChange w:id="565" w:author="Stephen Brooks" w:date="2022-04-21T11:46:00Z">
              <w:rPr>
                <w:color w:val="000000" w:themeColor="text1"/>
              </w:rPr>
            </w:rPrChange>
          </w:rPr>
          <w:delText>Color illusions on liquid crystal displays and design guidelines in information visualisation system [11] is investigated with only limited domain experts</w:delText>
        </w:r>
        <w:r w:rsidR="006E6213" w:rsidRPr="00FC5D3D" w:rsidDel="0033226C">
          <w:rPr>
            <w:color w:val="7030A0"/>
            <w:rPrChange w:id="566" w:author="Stephen Brooks" w:date="2022-04-21T11:46:00Z">
              <w:rPr/>
            </w:rPrChange>
          </w:rPr>
          <w:delText xml:space="preserve">. </w:delText>
        </w:r>
        <w:r w:rsidR="00873CDE" w:rsidRPr="00FC5D3D" w:rsidDel="0033226C">
          <w:rPr>
            <w:color w:val="7030A0"/>
            <w:rPrChange w:id="567" w:author="Stephen Brooks" w:date="2022-04-21T11:46:00Z">
              <w:rPr/>
            </w:rPrChange>
          </w:rPr>
          <w:delText>C</w:delText>
        </w:r>
        <w:r w:rsidR="004E35C4" w:rsidRPr="00FC5D3D" w:rsidDel="0033226C">
          <w:rPr>
            <w:color w:val="7030A0"/>
            <w:rPrChange w:id="568" w:author="Stephen Brooks" w:date="2022-04-21T11:46:00Z">
              <w:rPr/>
            </w:rPrChange>
          </w:rPr>
          <w:delText>h</w:delText>
        </w:r>
        <w:r w:rsidR="00873CDE" w:rsidRPr="00FC5D3D" w:rsidDel="0033226C">
          <w:rPr>
            <w:color w:val="7030A0"/>
            <w:rPrChange w:id="569" w:author="Stephen Brooks" w:date="2022-04-21T11:46:00Z">
              <w:rPr/>
            </w:rPrChange>
          </w:rPr>
          <w:delText>r</w:delText>
        </w:r>
        <w:r w:rsidR="004E35C4" w:rsidRPr="00FC5D3D" w:rsidDel="0033226C">
          <w:rPr>
            <w:color w:val="7030A0"/>
            <w:rPrChange w:id="570" w:author="Stephen Brooks" w:date="2022-04-21T11:46:00Z">
              <w:rPr/>
            </w:rPrChange>
          </w:rPr>
          <w:delText>o</w:delText>
        </w:r>
        <w:r w:rsidR="00873CDE" w:rsidRPr="00FC5D3D" w:rsidDel="0033226C">
          <w:rPr>
            <w:color w:val="7030A0"/>
            <w:rPrChange w:id="571" w:author="Stephen Brooks" w:date="2022-04-21T11:46:00Z">
              <w:rPr/>
            </w:rPrChange>
          </w:rPr>
          <w:delText>matic Aberration occurs due to refractions of each color channel</w:delText>
        </w:r>
        <w:r w:rsidR="009D71E8" w:rsidRPr="00FC5D3D" w:rsidDel="0033226C">
          <w:rPr>
            <w:color w:val="7030A0"/>
            <w:rPrChange w:id="572" w:author="Stephen Brooks" w:date="2022-04-21T11:46:00Z">
              <w:rPr/>
            </w:rPrChange>
          </w:rPr>
          <w:delText xml:space="preserve"> and hence the </w:delText>
        </w:r>
        <w:r w:rsidR="00873CDE" w:rsidRPr="00FC5D3D" w:rsidDel="0033226C">
          <w:rPr>
            <w:color w:val="7030A0"/>
            <w:rPrChange w:id="573" w:author="Stephen Brooks" w:date="2022-04-21T11:46:00Z">
              <w:rPr/>
            </w:rPrChange>
          </w:rPr>
          <w:delText>[</w:delText>
        </w:r>
        <w:r w:rsidR="009D71E8" w:rsidRPr="00FC5D3D" w:rsidDel="0033226C">
          <w:rPr>
            <w:color w:val="7030A0"/>
            <w:rPrChange w:id="574" w:author="Stephen Brooks" w:date="2022-04-21T11:46:00Z">
              <w:rPr/>
            </w:rPrChange>
          </w:rPr>
          <w:delText>11</w:delText>
        </w:r>
        <w:r w:rsidR="00873CDE" w:rsidRPr="00FC5D3D" w:rsidDel="0033226C">
          <w:rPr>
            <w:color w:val="7030A0"/>
            <w:rPrChange w:id="575" w:author="Stephen Brooks" w:date="2022-04-21T11:46:00Z">
              <w:rPr/>
            </w:rPrChange>
          </w:rPr>
          <w:delText xml:space="preserve">] addresses the use of image warping to reduce this effect </w:delText>
        </w:r>
        <w:r w:rsidR="009D71E8" w:rsidRPr="00FC5D3D" w:rsidDel="0033226C">
          <w:rPr>
            <w:color w:val="7030A0"/>
            <w:rPrChange w:id="576" w:author="Stephen Brooks" w:date="2022-04-21T11:46:00Z">
              <w:rPr/>
            </w:rPrChange>
          </w:rPr>
          <w:delText>but without calibrating the model for different zoom/focus level</w:delText>
        </w:r>
        <w:r w:rsidR="002E7BF4" w:rsidRPr="00FC5D3D" w:rsidDel="0033226C">
          <w:rPr>
            <w:color w:val="7030A0"/>
            <w:rPrChange w:id="577" w:author="Stephen Brooks" w:date="2022-04-21T11:46:00Z">
              <w:rPr/>
            </w:rPrChange>
          </w:rPr>
          <w:delText xml:space="preserve">, </w:delText>
        </w:r>
        <w:r w:rsidR="002E7BF4" w:rsidRPr="00FC5D3D" w:rsidDel="0033226C">
          <w:rPr>
            <w:rFonts w:eastAsiaTheme="minorHAnsi"/>
            <w:color w:val="7030A0"/>
            <w:lang w:val="en-GB" w:eastAsia="en-US"/>
            <w:rPrChange w:id="578" w:author="Stephen Brooks" w:date="2022-04-21T11:46:00Z">
              <w:rPr>
                <w:rFonts w:eastAsiaTheme="minorHAnsi"/>
                <w:lang w:val="en-GB" w:eastAsia="en-US"/>
              </w:rPr>
            </w:rPrChange>
          </w:rPr>
          <w:delText xml:space="preserve">displacement, and deformation. </w:delText>
        </w:r>
        <w:r w:rsidR="002E7BF4" w:rsidRPr="00FC5D3D" w:rsidDel="0033226C">
          <w:rPr>
            <w:color w:val="7030A0"/>
            <w:rPrChange w:id="579" w:author="Stephen Brooks" w:date="2022-04-21T11:46:00Z">
              <w:rPr/>
            </w:rPrChange>
          </w:rPr>
          <w:delText xml:space="preserve">Only lateral effect </w:delText>
        </w:r>
        <w:r w:rsidR="00301BEC" w:rsidRPr="00FC5D3D" w:rsidDel="0033226C">
          <w:rPr>
            <w:color w:val="7030A0"/>
            <w:rPrChange w:id="580" w:author="Stephen Brooks" w:date="2022-04-21T11:46:00Z">
              <w:rPr/>
            </w:rPrChange>
          </w:rPr>
          <w:delText xml:space="preserve">with image warping </w:delText>
        </w:r>
        <w:r w:rsidR="002E7BF4" w:rsidRPr="00FC5D3D" w:rsidDel="0033226C">
          <w:rPr>
            <w:color w:val="7030A0"/>
            <w:rPrChange w:id="581" w:author="Stephen Brooks" w:date="2022-04-21T11:46:00Z">
              <w:rPr/>
            </w:rPrChange>
          </w:rPr>
          <w:delText>is considered in a</w:delText>
        </w:r>
        <w:r w:rsidR="00D5196D" w:rsidRPr="00FC5D3D" w:rsidDel="0033226C">
          <w:rPr>
            <w:color w:val="7030A0"/>
            <w:rPrChange w:id="582" w:author="Stephen Brooks" w:date="2022-04-21T11:46:00Z">
              <w:rPr/>
            </w:rPrChange>
          </w:rPr>
          <w:delText xml:space="preserve"> proposed a system</w:delText>
        </w:r>
        <w:r w:rsidR="002E7BF4" w:rsidRPr="00FC5D3D" w:rsidDel="0033226C">
          <w:rPr>
            <w:color w:val="7030A0"/>
            <w:rPrChange w:id="583" w:author="Stephen Brooks" w:date="2022-04-21T11:46:00Z">
              <w:rPr/>
            </w:rPrChange>
          </w:rPr>
          <w:delText xml:space="preserve"> [12, 13]</w:delText>
        </w:r>
        <w:r w:rsidR="00D5196D" w:rsidRPr="00FC5D3D" w:rsidDel="0033226C">
          <w:rPr>
            <w:color w:val="7030A0"/>
            <w:rPrChange w:id="584" w:author="Stephen Brooks" w:date="2022-04-21T11:46:00Z">
              <w:rPr/>
            </w:rPrChange>
          </w:rPr>
          <w:delText xml:space="preserve"> </w:delText>
        </w:r>
        <w:r w:rsidR="002E7BF4" w:rsidRPr="00FC5D3D" w:rsidDel="0033226C">
          <w:rPr>
            <w:color w:val="7030A0"/>
            <w:rPrChange w:id="585" w:author="Stephen Brooks" w:date="2022-04-21T11:46:00Z">
              <w:rPr/>
            </w:rPrChange>
          </w:rPr>
          <w:delText xml:space="preserve">to resolve such problems </w:delText>
        </w:r>
        <w:r w:rsidR="00D5196D" w:rsidRPr="00FC5D3D" w:rsidDel="0033226C">
          <w:rPr>
            <w:color w:val="7030A0"/>
            <w:rPrChange w:id="586" w:author="Stephen Brooks" w:date="2022-04-21T11:46:00Z">
              <w:rPr/>
            </w:rPrChange>
          </w:rPr>
          <w:delText xml:space="preserve">but not </w:delText>
        </w:r>
        <w:r w:rsidR="002E7BF4" w:rsidRPr="00FC5D3D" w:rsidDel="0033226C">
          <w:rPr>
            <w:color w:val="7030A0"/>
            <w:rPrChange w:id="587" w:author="Stephen Brooks" w:date="2022-04-21T11:46:00Z">
              <w:rPr/>
            </w:rPrChange>
          </w:rPr>
          <w:delText xml:space="preserve">considered </w:delText>
        </w:r>
        <w:r w:rsidR="009D3FB3" w:rsidRPr="00FC5D3D" w:rsidDel="0033226C">
          <w:rPr>
            <w:color w:val="7030A0"/>
            <w:rPrChange w:id="588" w:author="Stephen Brooks" w:date="2022-04-21T11:46:00Z">
              <w:rPr/>
            </w:rPrChange>
          </w:rPr>
          <w:delText xml:space="preserve">for </w:delText>
        </w:r>
        <w:r w:rsidR="00D5196D" w:rsidRPr="00FC5D3D" w:rsidDel="0033226C">
          <w:rPr>
            <w:color w:val="7030A0"/>
            <w:rPrChange w:id="589" w:author="Stephen Brooks" w:date="2022-04-21T11:46:00Z">
              <w:rPr/>
            </w:rPrChange>
          </w:rPr>
          <w:delText>longitudinal</w:delText>
        </w:r>
        <w:r w:rsidR="0097317D" w:rsidRPr="00FC5D3D" w:rsidDel="0033226C">
          <w:rPr>
            <w:color w:val="7030A0"/>
            <w:rPrChange w:id="590" w:author="Stephen Brooks" w:date="2022-04-21T11:46:00Z">
              <w:rPr/>
            </w:rPrChange>
          </w:rPr>
          <w:delText>, geometric</w:delText>
        </w:r>
        <w:r w:rsidR="002543BD" w:rsidRPr="00FC5D3D" w:rsidDel="0033226C">
          <w:rPr>
            <w:color w:val="7030A0"/>
            <w:rPrChange w:id="591" w:author="Stephen Brooks" w:date="2022-04-21T11:46:00Z">
              <w:rPr/>
            </w:rPrChange>
          </w:rPr>
          <w:delText xml:space="preserve"> or</w:delText>
        </w:r>
        <w:r w:rsidR="0097317D" w:rsidRPr="00FC5D3D" w:rsidDel="0033226C">
          <w:rPr>
            <w:color w:val="7030A0"/>
            <w:rPrChange w:id="592" w:author="Stephen Brooks" w:date="2022-04-21T11:46:00Z">
              <w:rPr/>
            </w:rPrChange>
          </w:rPr>
          <w:delText xml:space="preserve"> </w:delText>
        </w:r>
        <w:r w:rsidR="00D5196D" w:rsidRPr="00FC5D3D" w:rsidDel="0033226C">
          <w:rPr>
            <w:color w:val="7030A0"/>
            <w:rPrChange w:id="593" w:author="Stephen Brooks" w:date="2022-04-21T11:46:00Z">
              <w:rPr/>
            </w:rPrChange>
          </w:rPr>
          <w:delText xml:space="preserve">other forms of optical distortions. </w:delText>
        </w:r>
        <w:r w:rsidR="00F24919" w:rsidRPr="00FC5D3D" w:rsidDel="0033226C">
          <w:rPr>
            <w:color w:val="7030A0"/>
            <w:rPrChange w:id="594" w:author="Stephen Brooks" w:date="2022-04-21T11:46:00Z">
              <w:rPr/>
            </w:rPrChange>
          </w:rPr>
          <w:delText>These uncovered issues are partially resolved by [14</w:delText>
        </w:r>
        <w:r w:rsidR="000F76EA" w:rsidRPr="00FC5D3D" w:rsidDel="0033226C">
          <w:rPr>
            <w:color w:val="7030A0"/>
            <w:rPrChange w:id="595" w:author="Stephen Brooks" w:date="2022-04-21T11:46:00Z">
              <w:rPr/>
            </w:rPrChange>
          </w:rPr>
          <w:delText>, 15</w:delText>
        </w:r>
        <w:r w:rsidR="00F24919" w:rsidRPr="00FC5D3D" w:rsidDel="0033226C">
          <w:rPr>
            <w:color w:val="7030A0"/>
            <w:rPrChange w:id="596" w:author="Stephen Brooks" w:date="2022-04-21T11:46:00Z">
              <w:rPr/>
            </w:rPrChange>
          </w:rPr>
          <w:delText xml:space="preserve">] but their rendering </w:delText>
        </w:r>
        <w:r w:rsidR="00F61DC6" w:rsidRPr="00FC5D3D" w:rsidDel="0033226C">
          <w:rPr>
            <w:color w:val="7030A0"/>
            <w:rPrChange w:id="597" w:author="Stephen Brooks" w:date="2022-04-21T11:46:00Z">
              <w:rPr/>
            </w:rPrChange>
          </w:rPr>
          <w:delText>mechanism is limited to single light sources</w:delText>
        </w:r>
        <w:r w:rsidR="003A7C37" w:rsidRPr="00FC5D3D" w:rsidDel="0033226C">
          <w:rPr>
            <w:color w:val="7030A0"/>
            <w:rPrChange w:id="598" w:author="Stephen Brooks" w:date="2022-04-21T11:46:00Z">
              <w:rPr/>
            </w:rPrChange>
          </w:rPr>
          <w:delText xml:space="preserve">, </w:delText>
        </w:r>
        <w:r w:rsidR="00F61DC6" w:rsidRPr="00FC5D3D" w:rsidDel="0033226C">
          <w:rPr>
            <w:color w:val="7030A0"/>
            <w:rPrChange w:id="599" w:author="Stephen Brooks" w:date="2022-04-21T11:46:00Z">
              <w:rPr/>
            </w:rPrChange>
          </w:rPr>
          <w:delText>undergoes with rasterization aliasing effect</w:delText>
        </w:r>
        <w:r w:rsidR="003A7C37" w:rsidRPr="00FC5D3D" w:rsidDel="0033226C">
          <w:rPr>
            <w:color w:val="7030A0"/>
            <w:rPrChange w:id="600" w:author="Stephen Brooks" w:date="2022-04-21T11:46:00Z">
              <w:rPr/>
            </w:rPrChange>
          </w:rPr>
          <w:delText>, interaction with painting metaphor and temporal interpolation</w:delText>
        </w:r>
        <w:r w:rsidR="000F498A" w:rsidRPr="00FC5D3D" w:rsidDel="0033226C">
          <w:rPr>
            <w:color w:val="7030A0"/>
            <w:rPrChange w:id="601" w:author="Stephen Brooks" w:date="2022-04-21T11:46:00Z">
              <w:rPr/>
            </w:rPrChange>
          </w:rPr>
          <w:delText xml:space="preserve"> with event-driven control.</w:delText>
        </w:r>
        <w:r w:rsidR="0074659D" w:rsidRPr="00FC5D3D" w:rsidDel="0033226C">
          <w:rPr>
            <w:color w:val="7030A0"/>
            <w:rPrChange w:id="602" w:author="Stephen Brooks" w:date="2022-04-21T11:46:00Z">
              <w:rPr/>
            </w:rPrChange>
          </w:rPr>
          <w:delText xml:space="preserve"> </w:delText>
        </w:r>
      </w:del>
    </w:p>
    <w:p w14:paraId="75C8D577" w14:textId="4B062DFD" w:rsidR="00100440" w:rsidRPr="00FC5D3D" w:rsidDel="0033226C" w:rsidRDefault="00100440" w:rsidP="00100440">
      <w:pPr>
        <w:spacing w:line="360" w:lineRule="auto"/>
        <w:jc w:val="both"/>
        <w:rPr>
          <w:del w:id="603" w:author="Rashid Islam" w:date="2022-04-22T01:27:00Z"/>
          <w:color w:val="7030A0"/>
          <w:rPrChange w:id="604" w:author="Stephen Brooks" w:date="2022-04-21T11:46:00Z">
            <w:rPr>
              <w:del w:id="605" w:author="Rashid Islam" w:date="2022-04-22T01:27:00Z"/>
            </w:rPr>
          </w:rPrChange>
        </w:rPr>
      </w:pPr>
    </w:p>
    <w:p w14:paraId="35068A95" w14:textId="4DD33D52" w:rsidR="00BE02D1" w:rsidRPr="00FC5D3D" w:rsidDel="0033226C" w:rsidRDefault="006243B3" w:rsidP="00100440">
      <w:pPr>
        <w:spacing w:line="360" w:lineRule="auto"/>
        <w:jc w:val="both"/>
        <w:rPr>
          <w:del w:id="606" w:author="Rashid Islam" w:date="2022-04-22T01:27:00Z"/>
          <w:color w:val="7030A0"/>
          <w:rPrChange w:id="607" w:author="Stephen Brooks" w:date="2022-04-21T11:46:00Z">
            <w:rPr>
              <w:del w:id="608" w:author="Rashid Islam" w:date="2022-04-22T01:27:00Z"/>
            </w:rPr>
          </w:rPrChange>
        </w:rPr>
      </w:pPr>
      <w:del w:id="609" w:author="Rashid Islam" w:date="2022-04-22T01:27:00Z">
        <w:r w:rsidRPr="00FC5D3D" w:rsidDel="0033226C">
          <w:rPr>
            <w:color w:val="7030A0"/>
            <w:rPrChange w:id="610" w:author="Stephen Brooks" w:date="2022-04-21T11:46:00Z">
              <w:rPr/>
            </w:rPrChange>
          </w:rPr>
          <w:delText xml:space="preserve">Since most visualizations do not explicitly represent uncertainty information, </w:delText>
        </w:r>
        <w:r w:rsidRPr="00FC5D3D" w:rsidDel="0033226C">
          <w:rPr>
            <w:color w:val="7030A0"/>
            <w:rPrChange w:id="611" w:author="Stephen Brooks" w:date="2022-04-21T11:46:00Z">
              <w:rPr>
                <w:color w:val="000000" w:themeColor="text1"/>
              </w:rPr>
            </w:rPrChange>
          </w:rPr>
          <w:delText xml:space="preserve">Hullman [36] conducted study and </w:delText>
        </w:r>
        <w:r w:rsidR="00AC6929" w:rsidRPr="00FC5D3D" w:rsidDel="0033226C">
          <w:rPr>
            <w:color w:val="7030A0"/>
            <w:rPrChange w:id="612" w:author="Stephen Brooks" w:date="2022-04-21T11:46:00Z">
              <w:rPr>
                <w:color w:val="000000" w:themeColor="text1"/>
              </w:rPr>
            </w:rPrChange>
          </w:rPr>
          <w:delText>identified compromised</w:delText>
        </w:r>
        <w:r w:rsidRPr="00FC5D3D" w:rsidDel="0033226C">
          <w:rPr>
            <w:color w:val="7030A0"/>
            <w:rPrChange w:id="613" w:author="Stephen Brooks" w:date="2022-04-21T11:46:00Z">
              <w:rPr>
                <w:color w:val="000000" w:themeColor="text1"/>
              </w:rPr>
            </w:rPrChange>
          </w:rPr>
          <w:delText xml:space="preserve"> results due to the possibility of biased</w:delText>
        </w:r>
        <w:r w:rsidR="00EB2C4A" w:rsidRPr="00FC5D3D" w:rsidDel="0033226C">
          <w:rPr>
            <w:color w:val="7030A0"/>
            <w:rPrChange w:id="614" w:author="Stephen Brooks" w:date="2022-04-21T11:46:00Z">
              <w:rPr>
                <w:color w:val="000000" w:themeColor="text1"/>
              </w:rPr>
            </w:rPrChange>
          </w:rPr>
          <w:delText>/</w:delText>
        </w:r>
        <w:r w:rsidR="00DA6E1D" w:rsidRPr="00FC5D3D" w:rsidDel="0033226C">
          <w:rPr>
            <w:color w:val="7030A0"/>
            <w:shd w:val="clear" w:color="auto" w:fill="FFFFFF"/>
            <w:rPrChange w:id="615" w:author="Stephen Brooks" w:date="2022-04-21T11:46:00Z">
              <w:rPr>
                <w:color w:val="202124"/>
                <w:shd w:val="clear" w:color="auto" w:fill="FFFFFF"/>
              </w:rPr>
            </w:rPrChange>
          </w:rPr>
          <w:delText>unconfident</w:delText>
        </w:r>
        <w:r w:rsidRPr="00FC5D3D" w:rsidDel="0033226C">
          <w:rPr>
            <w:color w:val="7030A0"/>
            <w:rPrChange w:id="616" w:author="Stephen Brooks" w:date="2022-04-21T11:46:00Z">
              <w:rPr>
                <w:color w:val="000000" w:themeColor="text1"/>
              </w:rPr>
            </w:rPrChange>
          </w:rPr>
          <w:delText xml:space="preserve"> responses from the </w:delText>
        </w:r>
        <w:r w:rsidR="00EB2C4A" w:rsidRPr="00FC5D3D" w:rsidDel="0033226C">
          <w:rPr>
            <w:color w:val="7030A0"/>
            <w:rPrChange w:id="617" w:author="Stephen Brooks" w:date="2022-04-21T11:46:00Z">
              <w:rPr>
                <w:color w:val="000000" w:themeColor="text1"/>
              </w:rPr>
            </w:rPrChange>
          </w:rPr>
          <w:delText>participants.</w:delText>
        </w:r>
        <w:r w:rsidRPr="00FC5D3D" w:rsidDel="0033226C">
          <w:rPr>
            <w:color w:val="7030A0"/>
            <w:rPrChange w:id="618" w:author="Stephen Brooks" w:date="2022-04-21T11:46:00Z">
              <w:rPr>
                <w:color w:val="000000" w:themeColor="text1"/>
              </w:rPr>
            </w:rPrChange>
          </w:rPr>
          <w:delText xml:space="preserve"> </w:delText>
        </w:r>
        <w:r w:rsidR="00EB2C4A" w:rsidRPr="00FC5D3D" w:rsidDel="0033226C">
          <w:rPr>
            <w:color w:val="7030A0"/>
            <w:rPrChange w:id="619" w:author="Stephen Brooks" w:date="2022-04-21T11:46:00Z">
              <w:rPr>
                <w:color w:val="000000" w:themeColor="text1"/>
              </w:rPr>
            </w:rPrChange>
          </w:rPr>
          <w:delText xml:space="preserve">Through a controlled study, Guo et. al [37] found that users experience more confidence </w:delText>
        </w:r>
        <w:r w:rsidR="00006613" w:rsidRPr="00FC5D3D" w:rsidDel="0033226C">
          <w:rPr>
            <w:color w:val="7030A0"/>
            <w:rPrChange w:id="620" w:author="Stephen Brooks" w:date="2022-04-21T11:46:00Z">
              <w:rPr>
                <w:color w:val="000000" w:themeColor="text1"/>
              </w:rPr>
            </w:rPrChange>
          </w:rPr>
          <w:delText xml:space="preserve">to determine uncertainty values but that requires the participants need to be </w:delText>
        </w:r>
        <w:r w:rsidR="00EB2C4A" w:rsidRPr="00FC5D3D" w:rsidDel="0033226C">
          <w:rPr>
            <w:color w:val="7030A0"/>
            <w:rPrChange w:id="621" w:author="Stephen Brooks" w:date="2022-04-21T11:46:00Z">
              <w:rPr>
                <w:color w:val="000000" w:themeColor="text1"/>
              </w:rPr>
            </w:rPrChange>
          </w:rPr>
          <w:delText xml:space="preserve">domain experts. </w:delText>
        </w:r>
        <w:r w:rsidR="00E90B43" w:rsidRPr="00FC5D3D" w:rsidDel="0033226C">
          <w:rPr>
            <w:rFonts w:eastAsiaTheme="minorHAnsi"/>
            <w:color w:val="7030A0"/>
            <w:lang w:val="en-GB" w:eastAsia="en-US"/>
            <w:rPrChange w:id="622" w:author="Stephen Brooks" w:date="2022-04-21T11:46:00Z">
              <w:rPr>
                <w:rFonts w:eastAsiaTheme="minorHAnsi"/>
                <w:color w:val="000000" w:themeColor="text1"/>
                <w:lang w:val="en-GB" w:eastAsia="en-US"/>
              </w:rPr>
            </w:rPrChange>
          </w:rPr>
          <w:delText>Korporaal</w:delText>
        </w:r>
        <w:r w:rsidR="00E90B43" w:rsidRPr="00FC5D3D" w:rsidDel="0033226C">
          <w:rPr>
            <w:color w:val="7030A0"/>
            <w:rPrChange w:id="623" w:author="Stephen Brooks" w:date="2022-04-21T11:46:00Z">
              <w:rPr>
                <w:color w:val="000000" w:themeColor="text1"/>
              </w:rPr>
            </w:rPrChange>
          </w:rPr>
          <w:delText xml:space="preserve"> et al. [38] conducted study find the </w:delText>
        </w:r>
        <w:r w:rsidR="00E90B43" w:rsidRPr="00FC5D3D" w:rsidDel="0033226C">
          <w:rPr>
            <w:rFonts w:eastAsiaTheme="minorHAnsi"/>
            <w:color w:val="7030A0"/>
            <w:lang w:val="en-GB" w:eastAsia="en-US"/>
            <w:rPrChange w:id="624" w:author="Stephen Brooks" w:date="2022-04-21T11:46:00Z">
              <w:rPr>
                <w:rFonts w:eastAsiaTheme="minorHAnsi"/>
                <w:color w:val="000000" w:themeColor="text1"/>
                <w:lang w:val="en-GB" w:eastAsia="en-US"/>
              </w:rPr>
            </w:rPrChange>
          </w:rPr>
          <w:delText xml:space="preserve">effects of </w:delText>
        </w:r>
        <w:r w:rsidR="00100440" w:rsidRPr="00FC5D3D" w:rsidDel="0033226C">
          <w:rPr>
            <w:rFonts w:eastAsiaTheme="minorHAnsi"/>
            <w:color w:val="7030A0"/>
            <w:lang w:val="en-GB" w:eastAsia="en-US"/>
            <w:rPrChange w:id="625" w:author="Stephen Brooks" w:date="2022-04-21T11:46:00Z">
              <w:rPr>
                <w:rFonts w:eastAsiaTheme="minorHAnsi"/>
                <w:color w:val="000000" w:themeColor="text1"/>
                <w:lang w:val="en-GB" w:eastAsia="en-US"/>
              </w:rPr>
            </w:rPrChange>
          </w:rPr>
          <w:delText>u</w:delText>
        </w:r>
        <w:r w:rsidR="00E90B43" w:rsidRPr="00FC5D3D" w:rsidDel="0033226C">
          <w:rPr>
            <w:rFonts w:eastAsiaTheme="minorHAnsi"/>
            <w:color w:val="7030A0"/>
            <w:lang w:val="en-GB" w:eastAsia="en-US"/>
            <w:rPrChange w:id="626" w:author="Stephen Brooks" w:date="2022-04-21T11:46:00Z">
              <w:rPr>
                <w:rFonts w:eastAsiaTheme="minorHAnsi"/>
                <w:color w:val="000000" w:themeColor="text1"/>
                <w:lang w:val="en-GB" w:eastAsia="en-US"/>
              </w:rPr>
            </w:rPrChange>
          </w:rPr>
          <w:delText xml:space="preserve">ncertainty </w:delText>
        </w:r>
        <w:r w:rsidR="00100440" w:rsidRPr="00FC5D3D" w:rsidDel="0033226C">
          <w:rPr>
            <w:rFonts w:eastAsiaTheme="minorHAnsi"/>
            <w:color w:val="7030A0"/>
            <w:lang w:val="en-GB" w:eastAsia="en-US"/>
            <w:rPrChange w:id="627" w:author="Stephen Brooks" w:date="2022-04-21T11:46:00Z">
              <w:rPr>
                <w:rFonts w:eastAsiaTheme="minorHAnsi"/>
                <w:color w:val="000000" w:themeColor="text1"/>
                <w:lang w:val="en-GB" w:eastAsia="en-US"/>
              </w:rPr>
            </w:rPrChange>
          </w:rPr>
          <w:delText>v</w:delText>
        </w:r>
        <w:r w:rsidR="00E90B43" w:rsidRPr="00FC5D3D" w:rsidDel="0033226C">
          <w:rPr>
            <w:rFonts w:eastAsiaTheme="minorHAnsi"/>
            <w:color w:val="7030A0"/>
            <w:lang w:val="en-GB" w:eastAsia="en-US"/>
            <w:rPrChange w:id="628" w:author="Stephen Brooks" w:date="2022-04-21T11:46:00Z">
              <w:rPr>
                <w:rFonts w:eastAsiaTheme="minorHAnsi"/>
                <w:color w:val="000000" w:themeColor="text1"/>
                <w:lang w:val="en-GB" w:eastAsia="en-US"/>
              </w:rPr>
            </w:rPrChange>
          </w:rPr>
          <w:delText xml:space="preserve">isualization on Map-Based </w:delText>
        </w:r>
        <w:r w:rsidR="00100440" w:rsidRPr="00FC5D3D" w:rsidDel="0033226C">
          <w:rPr>
            <w:rFonts w:eastAsiaTheme="minorHAnsi"/>
            <w:color w:val="7030A0"/>
            <w:lang w:val="en-GB" w:eastAsia="en-US"/>
            <w:rPrChange w:id="629" w:author="Stephen Brooks" w:date="2022-04-21T11:46:00Z">
              <w:rPr>
                <w:rFonts w:eastAsiaTheme="minorHAnsi"/>
                <w:color w:val="000000" w:themeColor="text1"/>
                <w:lang w:val="en-GB" w:eastAsia="en-US"/>
              </w:rPr>
            </w:rPrChange>
          </w:rPr>
          <w:delText>d</w:delText>
        </w:r>
        <w:r w:rsidR="00E90B43" w:rsidRPr="00FC5D3D" w:rsidDel="0033226C">
          <w:rPr>
            <w:rFonts w:eastAsiaTheme="minorHAnsi"/>
            <w:color w:val="7030A0"/>
            <w:lang w:val="en-GB" w:eastAsia="en-US"/>
            <w:rPrChange w:id="630" w:author="Stephen Brooks" w:date="2022-04-21T11:46:00Z">
              <w:rPr>
                <w:rFonts w:eastAsiaTheme="minorHAnsi"/>
                <w:color w:val="000000" w:themeColor="text1"/>
                <w:lang w:val="en-GB" w:eastAsia="en-US"/>
              </w:rPr>
            </w:rPrChange>
          </w:rPr>
          <w:delText xml:space="preserve">ecision </w:delText>
        </w:r>
        <w:r w:rsidR="00100440" w:rsidRPr="00FC5D3D" w:rsidDel="0033226C">
          <w:rPr>
            <w:rFonts w:eastAsiaTheme="minorHAnsi"/>
            <w:color w:val="7030A0"/>
            <w:lang w:val="en-GB" w:eastAsia="en-US"/>
            <w:rPrChange w:id="631" w:author="Stephen Brooks" w:date="2022-04-21T11:46:00Z">
              <w:rPr>
                <w:rFonts w:eastAsiaTheme="minorHAnsi"/>
                <w:color w:val="000000" w:themeColor="text1"/>
                <w:lang w:val="en-GB" w:eastAsia="en-US"/>
              </w:rPr>
            </w:rPrChange>
          </w:rPr>
          <w:delText>m</w:delText>
        </w:r>
        <w:r w:rsidR="00E90B43" w:rsidRPr="00FC5D3D" w:rsidDel="0033226C">
          <w:rPr>
            <w:rFonts w:eastAsiaTheme="minorHAnsi"/>
            <w:color w:val="7030A0"/>
            <w:lang w:val="en-GB" w:eastAsia="en-US"/>
            <w:rPrChange w:id="632" w:author="Stephen Brooks" w:date="2022-04-21T11:46:00Z">
              <w:rPr>
                <w:rFonts w:eastAsiaTheme="minorHAnsi"/>
                <w:color w:val="000000" w:themeColor="text1"/>
                <w:lang w:val="en-GB" w:eastAsia="en-US"/>
              </w:rPr>
            </w:rPrChange>
          </w:rPr>
          <w:delText xml:space="preserve">aking </w:delText>
        </w:r>
        <w:r w:rsidR="00100440" w:rsidRPr="00FC5D3D" w:rsidDel="0033226C">
          <w:rPr>
            <w:rFonts w:eastAsiaTheme="minorHAnsi"/>
            <w:color w:val="7030A0"/>
            <w:lang w:val="en-GB" w:eastAsia="en-US"/>
            <w:rPrChange w:id="633" w:author="Stephen Brooks" w:date="2022-04-21T11:46:00Z">
              <w:rPr>
                <w:rFonts w:eastAsiaTheme="minorHAnsi"/>
                <w:color w:val="000000" w:themeColor="text1"/>
                <w:lang w:val="en-GB" w:eastAsia="en-US"/>
              </w:rPr>
            </w:rPrChange>
          </w:rPr>
          <w:delText>u</w:delText>
        </w:r>
        <w:r w:rsidR="00E90B43" w:rsidRPr="00FC5D3D" w:rsidDel="0033226C">
          <w:rPr>
            <w:rFonts w:eastAsiaTheme="minorHAnsi"/>
            <w:color w:val="7030A0"/>
            <w:lang w:val="en-GB" w:eastAsia="en-US"/>
            <w:rPrChange w:id="634" w:author="Stephen Brooks" w:date="2022-04-21T11:46:00Z">
              <w:rPr>
                <w:rFonts w:eastAsiaTheme="minorHAnsi"/>
                <w:color w:val="000000" w:themeColor="text1"/>
                <w:lang w:val="en-GB" w:eastAsia="en-US"/>
              </w:rPr>
            </w:rPrChange>
          </w:rPr>
          <w:delText xml:space="preserve">nder </w:delText>
        </w:r>
        <w:r w:rsidR="00100440" w:rsidRPr="00FC5D3D" w:rsidDel="0033226C">
          <w:rPr>
            <w:rFonts w:eastAsiaTheme="minorHAnsi"/>
            <w:color w:val="7030A0"/>
            <w:lang w:val="en-GB" w:eastAsia="en-US"/>
            <w:rPrChange w:id="635" w:author="Stephen Brooks" w:date="2022-04-21T11:46:00Z">
              <w:rPr>
                <w:rFonts w:eastAsiaTheme="minorHAnsi"/>
                <w:color w:val="000000" w:themeColor="text1"/>
                <w:lang w:val="en-GB" w:eastAsia="en-US"/>
              </w:rPr>
            </w:rPrChange>
          </w:rPr>
          <w:delText>t</w:delText>
        </w:r>
        <w:r w:rsidR="00E90B43" w:rsidRPr="00FC5D3D" w:rsidDel="0033226C">
          <w:rPr>
            <w:rFonts w:eastAsiaTheme="minorHAnsi"/>
            <w:color w:val="7030A0"/>
            <w:lang w:val="en-GB" w:eastAsia="en-US"/>
            <w:rPrChange w:id="636" w:author="Stephen Brooks" w:date="2022-04-21T11:46:00Z">
              <w:rPr>
                <w:rFonts w:eastAsiaTheme="minorHAnsi"/>
                <w:color w:val="000000" w:themeColor="text1"/>
                <w:lang w:val="en-GB" w:eastAsia="en-US"/>
              </w:rPr>
            </w:rPrChange>
          </w:rPr>
          <w:delText xml:space="preserve">ime </w:delText>
        </w:r>
        <w:r w:rsidR="00100440" w:rsidRPr="00FC5D3D" w:rsidDel="0033226C">
          <w:rPr>
            <w:rFonts w:eastAsiaTheme="minorHAnsi"/>
            <w:color w:val="7030A0"/>
            <w:lang w:val="en-GB" w:eastAsia="en-US"/>
            <w:rPrChange w:id="637" w:author="Stephen Brooks" w:date="2022-04-21T11:46:00Z">
              <w:rPr>
                <w:rFonts w:eastAsiaTheme="minorHAnsi"/>
                <w:color w:val="000000" w:themeColor="text1"/>
                <w:lang w:val="en-GB" w:eastAsia="en-US"/>
              </w:rPr>
            </w:rPrChange>
          </w:rPr>
          <w:delText>p</w:delText>
        </w:r>
        <w:r w:rsidR="00E90B43" w:rsidRPr="00FC5D3D" w:rsidDel="0033226C">
          <w:rPr>
            <w:rFonts w:eastAsiaTheme="minorHAnsi"/>
            <w:color w:val="7030A0"/>
            <w:lang w:val="en-GB" w:eastAsia="en-US"/>
            <w:rPrChange w:id="638" w:author="Stephen Brooks" w:date="2022-04-21T11:46:00Z">
              <w:rPr>
                <w:rFonts w:eastAsiaTheme="minorHAnsi"/>
                <w:color w:val="000000" w:themeColor="text1"/>
                <w:lang w:val="en-GB" w:eastAsia="en-US"/>
              </w:rPr>
            </w:rPrChange>
          </w:rPr>
          <w:delText xml:space="preserve">ressure but </w:delText>
        </w:r>
        <w:r w:rsidR="00100440" w:rsidRPr="00FC5D3D" w:rsidDel="0033226C">
          <w:rPr>
            <w:rFonts w:eastAsiaTheme="minorHAnsi"/>
            <w:color w:val="7030A0"/>
            <w:lang w:val="en-GB" w:eastAsia="en-US"/>
            <w:rPrChange w:id="639" w:author="Stephen Brooks" w:date="2022-04-21T11:46:00Z">
              <w:rPr>
                <w:rFonts w:eastAsiaTheme="minorHAnsi"/>
                <w:color w:val="000000" w:themeColor="text1"/>
                <w:lang w:val="en-GB" w:eastAsia="en-US"/>
              </w:rPr>
            </w:rPrChange>
          </w:rPr>
          <w:delText xml:space="preserve">didn’t </w:delText>
        </w:r>
        <w:r w:rsidR="00E90B43" w:rsidRPr="00FC5D3D" w:rsidDel="0033226C">
          <w:rPr>
            <w:rFonts w:eastAsiaTheme="minorHAnsi"/>
            <w:color w:val="7030A0"/>
            <w:lang w:val="en-GB" w:eastAsia="en-US"/>
            <w:rPrChange w:id="640" w:author="Stephen Brooks" w:date="2022-04-21T11:46:00Z">
              <w:rPr>
                <w:rFonts w:eastAsiaTheme="minorHAnsi"/>
                <w:color w:val="000000" w:themeColor="text1"/>
                <w:lang w:val="en-GB" w:eastAsia="en-US"/>
              </w:rPr>
            </w:rPrChange>
          </w:rPr>
          <w:delText>test with experts like helicopter pilot</w:delText>
        </w:r>
        <w:r w:rsidR="00AC6929" w:rsidRPr="00FC5D3D" w:rsidDel="0033226C">
          <w:rPr>
            <w:rFonts w:eastAsiaTheme="minorHAnsi"/>
            <w:color w:val="7030A0"/>
            <w:lang w:val="en-GB" w:eastAsia="en-US"/>
            <w:rPrChange w:id="641" w:author="Stephen Brooks" w:date="2022-04-21T11:46:00Z">
              <w:rPr>
                <w:rFonts w:eastAsiaTheme="minorHAnsi"/>
                <w:color w:val="000000" w:themeColor="text1"/>
                <w:lang w:val="en-GB" w:eastAsia="en-US"/>
              </w:rPr>
            </w:rPrChange>
          </w:rPr>
          <w:delText>s</w:delText>
        </w:r>
        <w:r w:rsidR="00100440" w:rsidRPr="00FC5D3D" w:rsidDel="0033226C">
          <w:rPr>
            <w:rFonts w:eastAsiaTheme="minorHAnsi"/>
            <w:color w:val="7030A0"/>
            <w:lang w:val="en-GB" w:eastAsia="en-US"/>
            <w:rPrChange w:id="642" w:author="Stephen Brooks" w:date="2022-04-21T11:46:00Z">
              <w:rPr>
                <w:rFonts w:eastAsiaTheme="minorHAnsi"/>
                <w:color w:val="000000" w:themeColor="text1"/>
                <w:lang w:val="en-GB" w:eastAsia="en-US"/>
              </w:rPr>
            </w:rPrChange>
          </w:rPr>
          <w:delText xml:space="preserve">, </w:delText>
        </w:r>
        <w:r w:rsidR="00100440" w:rsidRPr="00FC5D3D" w:rsidDel="0033226C">
          <w:rPr>
            <w:color w:val="7030A0"/>
            <w:shd w:val="clear" w:color="auto" w:fill="FFFFFF"/>
            <w:rPrChange w:id="643" w:author="Stephen Brooks" w:date="2022-04-21T11:46:00Z">
              <w:rPr>
                <w:color w:val="3E3D40"/>
                <w:shd w:val="clear" w:color="auto" w:fill="FFFFFF"/>
              </w:rPr>
            </w:rPrChange>
          </w:rPr>
          <w:delText>limited to a cartographic display, given brief training</w:delText>
        </w:r>
        <w:r w:rsidR="00100440" w:rsidRPr="00FC5D3D" w:rsidDel="0033226C">
          <w:rPr>
            <w:color w:val="7030A0"/>
            <w:rPrChange w:id="644" w:author="Stephen Brooks" w:date="2022-04-21T11:46:00Z">
              <w:rPr/>
            </w:rPrChange>
          </w:rPr>
          <w:delText xml:space="preserve"> to participant</w:delText>
        </w:r>
        <w:r w:rsidR="00AC6929" w:rsidRPr="00FC5D3D" w:rsidDel="0033226C">
          <w:rPr>
            <w:color w:val="7030A0"/>
            <w:rPrChange w:id="645" w:author="Stephen Brooks" w:date="2022-04-21T11:46:00Z">
              <w:rPr/>
            </w:rPrChange>
          </w:rPr>
          <w:delText>s and</w:delText>
        </w:r>
        <w:r w:rsidR="00100440" w:rsidRPr="00FC5D3D" w:rsidDel="0033226C">
          <w:rPr>
            <w:color w:val="7030A0"/>
            <w:rPrChange w:id="646" w:author="Stephen Brooks" w:date="2022-04-21T11:46:00Z">
              <w:rPr/>
            </w:rPrChange>
          </w:rPr>
          <w:delText xml:space="preserve"> neglecting diversity of uncertainty. </w:delText>
        </w:r>
        <w:r w:rsidR="00864150" w:rsidRPr="00FC5D3D" w:rsidDel="0033226C">
          <w:rPr>
            <w:color w:val="7030A0"/>
            <w:rPrChange w:id="647" w:author="Stephen Brooks" w:date="2022-04-21T11:46:00Z">
              <w:rPr/>
            </w:rPrChange>
          </w:rPr>
          <w:delText xml:space="preserve">Sensory information is noisy and insufficient to uniquely determine the environment and natural perceptual systems </w:delText>
        </w:r>
        <w:r w:rsidR="00AA0971" w:rsidRPr="00FC5D3D" w:rsidDel="0033226C">
          <w:rPr>
            <w:color w:val="7030A0"/>
            <w:rPrChange w:id="648" w:author="Stephen Brooks" w:date="2022-04-21T11:46:00Z">
              <w:rPr/>
            </w:rPrChange>
          </w:rPr>
          <w:delText xml:space="preserve">use </w:delText>
        </w:r>
        <w:r w:rsidR="00864150" w:rsidRPr="00FC5D3D" w:rsidDel="0033226C">
          <w:rPr>
            <w:color w:val="7030A0"/>
            <w:rPrChange w:id="649" w:author="Stephen Brooks" w:date="2022-04-21T11:46:00Z">
              <w:rPr/>
            </w:rPrChange>
          </w:rPr>
          <w:delText>to cope with systematic uncertainty.</w:delText>
        </w:r>
      </w:del>
      <w:ins w:id="650" w:author="Stephen Brooks" w:date="2022-04-21T11:43:00Z">
        <w:del w:id="651" w:author="Rashid Islam" w:date="2022-04-22T01:27:00Z">
          <w:r w:rsidR="00FC5D3D" w:rsidRPr="00FC5D3D" w:rsidDel="0033226C">
            <w:rPr>
              <w:color w:val="7030A0"/>
              <w:rPrChange w:id="652" w:author="Stephen Brooks" w:date="2022-04-21T11:46:00Z">
                <w:rPr/>
              </w:rPrChange>
            </w:rPr>
            <w:delText xml:space="preserve"> Other work </w:delText>
          </w:r>
        </w:del>
      </w:ins>
      <w:del w:id="653" w:author="Rashid Islam" w:date="2022-04-22T01:27:00Z">
        <w:r w:rsidR="00864150" w:rsidRPr="00FC5D3D" w:rsidDel="0033226C">
          <w:rPr>
            <w:color w:val="7030A0"/>
            <w:rPrChange w:id="654" w:author="Stephen Brooks" w:date="2022-04-21T11:46:00Z">
              <w:rPr/>
            </w:rPrChange>
          </w:rPr>
          <w:delText xml:space="preserve"> [17] shows that subjective uncertainty in this case is connected to objective uncertainty</w:delText>
        </w:r>
        <w:r w:rsidR="00AA0971" w:rsidRPr="00FC5D3D" w:rsidDel="0033226C">
          <w:rPr>
            <w:color w:val="7030A0"/>
            <w:rPrChange w:id="655" w:author="Stephen Brooks" w:date="2022-04-21T11:46:00Z">
              <w:rPr/>
            </w:rPrChange>
          </w:rPr>
          <w:delText xml:space="preserve"> by using their custom noise model which should be tested with </w:delText>
        </w:r>
        <w:r w:rsidR="00BE02D1" w:rsidRPr="00FC5D3D" w:rsidDel="0033226C">
          <w:rPr>
            <w:color w:val="7030A0"/>
            <w:rPrChange w:id="656" w:author="Stephen Brooks" w:date="2022-04-21T11:46:00Z">
              <w:rPr/>
            </w:rPrChange>
          </w:rPr>
          <w:delText xml:space="preserve">more </w:delText>
        </w:r>
        <w:r w:rsidR="00AA0971" w:rsidRPr="00FC5D3D" w:rsidDel="0033226C">
          <w:rPr>
            <w:color w:val="7030A0"/>
            <w:rPrChange w:id="657" w:author="Stephen Brooks" w:date="2022-04-21T11:46:00Z">
              <w:rPr/>
            </w:rPrChange>
          </w:rPr>
          <w:delText>generalised noise models.</w:delText>
        </w:r>
        <w:r w:rsidR="00BE02D1" w:rsidRPr="00FC5D3D" w:rsidDel="0033226C">
          <w:rPr>
            <w:color w:val="7030A0"/>
            <w:rPrChange w:id="658" w:author="Stephen Brooks" w:date="2022-04-21T11:46:00Z">
              <w:rPr/>
            </w:rPrChange>
          </w:rPr>
          <w:delText xml:space="preserve"> Probabilistic animation methods [20</w:delText>
        </w:r>
        <w:r w:rsidR="002543BD" w:rsidRPr="00FC5D3D" w:rsidDel="0033226C">
          <w:rPr>
            <w:color w:val="7030A0"/>
            <w:rPrChange w:id="659" w:author="Stephen Brooks" w:date="2022-04-21T11:46:00Z">
              <w:rPr/>
            </w:rPrChange>
          </w:rPr>
          <w:delText>] have</w:delText>
        </w:r>
        <w:r w:rsidR="00BE02D1" w:rsidRPr="00FC5D3D" w:rsidDel="0033226C">
          <w:rPr>
            <w:color w:val="7030A0"/>
            <w:rPrChange w:id="660" w:author="Stephen Brooks" w:date="2022-04-21T11:46:00Z">
              <w:rPr/>
            </w:rPrChange>
          </w:rPr>
          <w:delText xml:space="preserve"> been presented as an effective approach for uncertainty visualization by which an effective expansion of </w:delText>
        </w:r>
        <w:r w:rsidR="002543BD" w:rsidRPr="00FC5D3D" w:rsidDel="0033226C">
          <w:rPr>
            <w:color w:val="7030A0"/>
            <w:rPrChange w:id="661" w:author="Stephen Brooks" w:date="2022-04-21T11:46:00Z">
              <w:rPr/>
            </w:rPrChange>
          </w:rPr>
          <w:delText>decision-making</w:delText>
        </w:r>
        <w:r w:rsidR="00BE02D1" w:rsidRPr="00FC5D3D" w:rsidDel="0033226C">
          <w:rPr>
            <w:color w:val="7030A0"/>
            <w:rPrChange w:id="662" w:author="Stephen Brooks" w:date="2022-04-21T11:46:00Z">
              <w:rPr/>
            </w:rPrChange>
          </w:rPr>
          <w:delText xml:space="preserve"> support can be achieved by physician running the visualization but still that need to </w:delText>
        </w:r>
        <w:r w:rsidR="007035E1" w:rsidRPr="00FC5D3D" w:rsidDel="0033226C">
          <w:rPr>
            <w:color w:val="7030A0"/>
            <w:rPrChange w:id="663" w:author="Stephen Brooks" w:date="2022-04-21T11:46:00Z">
              <w:rPr/>
            </w:rPrChange>
          </w:rPr>
          <w:delText xml:space="preserve">be </w:delText>
        </w:r>
        <w:r w:rsidR="00BE02D1" w:rsidRPr="00FC5D3D" w:rsidDel="0033226C">
          <w:rPr>
            <w:color w:val="7030A0"/>
            <w:rPrChange w:id="664" w:author="Stephen Brooks" w:date="2022-04-21T11:46:00Z">
              <w:rPr/>
            </w:rPrChange>
          </w:rPr>
          <w:delText>studied in real clinical environment</w:delText>
        </w:r>
        <w:r w:rsidR="00AC6929" w:rsidRPr="00FC5D3D" w:rsidDel="0033226C">
          <w:rPr>
            <w:color w:val="7030A0"/>
            <w:rPrChange w:id="665" w:author="Stephen Brooks" w:date="2022-04-21T11:46:00Z">
              <w:rPr/>
            </w:rPrChange>
          </w:rPr>
          <w:delText>s</w:delText>
        </w:r>
        <w:r w:rsidR="00BE02D1" w:rsidRPr="00FC5D3D" w:rsidDel="0033226C">
          <w:rPr>
            <w:color w:val="7030A0"/>
            <w:rPrChange w:id="666" w:author="Stephen Brooks" w:date="2022-04-21T11:46:00Z">
              <w:rPr/>
            </w:rPrChange>
          </w:rPr>
          <w:delText xml:space="preserve">. </w:delText>
        </w:r>
      </w:del>
    </w:p>
    <w:p w14:paraId="38B10AC1" w14:textId="3BE453AC" w:rsidR="00FE0B71" w:rsidRPr="00FC5D3D" w:rsidDel="0033226C" w:rsidRDefault="00FE0B71" w:rsidP="00100440">
      <w:pPr>
        <w:spacing w:line="360" w:lineRule="auto"/>
        <w:jc w:val="both"/>
        <w:rPr>
          <w:del w:id="667" w:author="Rashid Islam" w:date="2022-04-22T01:27:00Z"/>
          <w:color w:val="7030A0"/>
          <w:rPrChange w:id="668" w:author="Stephen Brooks" w:date="2022-04-21T11:46:00Z">
            <w:rPr>
              <w:del w:id="669" w:author="Rashid Islam" w:date="2022-04-22T01:27:00Z"/>
            </w:rPr>
          </w:rPrChange>
        </w:rPr>
      </w:pPr>
    </w:p>
    <w:p w14:paraId="3D76DAA3" w14:textId="36D09BDA" w:rsidR="00A171E7" w:rsidRPr="00FC5D3D" w:rsidDel="0033226C" w:rsidRDefault="00173648" w:rsidP="00626E28">
      <w:pPr>
        <w:spacing w:line="360" w:lineRule="auto"/>
        <w:jc w:val="both"/>
        <w:rPr>
          <w:del w:id="670" w:author="Rashid Islam" w:date="2022-04-22T01:27:00Z"/>
          <w:rFonts w:ascii="Times" w:hAnsi="Times"/>
          <w:color w:val="7030A0"/>
          <w:rPrChange w:id="671" w:author="Stephen Brooks" w:date="2022-04-21T11:46:00Z">
            <w:rPr>
              <w:del w:id="672" w:author="Rashid Islam" w:date="2022-04-22T01:27:00Z"/>
              <w:rFonts w:ascii="Times" w:hAnsi="Times"/>
              <w:color w:val="000000" w:themeColor="text1"/>
            </w:rPr>
          </w:rPrChange>
        </w:rPr>
      </w:pPr>
      <w:del w:id="673" w:author="Rashid Islam" w:date="2022-04-22T01:27:00Z">
        <w:r w:rsidRPr="00FC5D3D" w:rsidDel="0033226C">
          <w:rPr>
            <w:rFonts w:ascii="Times" w:hAnsi="Times"/>
            <w:color w:val="7030A0"/>
            <w:rPrChange w:id="674" w:author="Stephen Brooks" w:date="2022-04-21T11:46:00Z">
              <w:rPr>
                <w:rFonts w:ascii="Times" w:hAnsi="Times"/>
                <w:color w:val="000000" w:themeColor="text1"/>
              </w:rPr>
            </w:rPrChange>
          </w:rPr>
          <w:delText>Lucchesi et al. [43] present</w:delText>
        </w:r>
        <w:r w:rsidR="006E15D9" w:rsidRPr="00FC5D3D" w:rsidDel="0033226C">
          <w:rPr>
            <w:rFonts w:ascii="Times" w:hAnsi="Times"/>
            <w:color w:val="7030A0"/>
            <w:rPrChange w:id="675" w:author="Stephen Brooks" w:date="2022-04-21T11:46:00Z">
              <w:rPr>
                <w:rFonts w:ascii="Times" w:hAnsi="Times"/>
                <w:color w:val="000000" w:themeColor="text1"/>
              </w:rPr>
            </w:rPrChange>
          </w:rPr>
          <w:delText>s</w:delText>
        </w:r>
        <w:r w:rsidRPr="00FC5D3D" w:rsidDel="0033226C">
          <w:rPr>
            <w:rFonts w:ascii="Times" w:hAnsi="Times"/>
            <w:color w:val="7030A0"/>
            <w:rPrChange w:id="676" w:author="Stephen Brooks" w:date="2022-04-21T11:46:00Z">
              <w:rPr>
                <w:rFonts w:ascii="Times" w:hAnsi="Times"/>
                <w:color w:val="000000" w:themeColor="text1"/>
              </w:rPr>
            </w:rPrChange>
          </w:rPr>
          <w:delText xml:space="preserve"> three approaches to include uncertainty on maps</w:delText>
        </w:r>
        <w:r w:rsidR="006E15D9" w:rsidRPr="00FC5D3D" w:rsidDel="0033226C">
          <w:rPr>
            <w:rFonts w:ascii="Times" w:hAnsi="Times"/>
            <w:color w:val="7030A0"/>
            <w:rPrChange w:id="677" w:author="Stephen Brooks" w:date="2022-04-21T11:46:00Z">
              <w:rPr>
                <w:rFonts w:ascii="Times" w:hAnsi="Times"/>
                <w:color w:val="000000" w:themeColor="text1"/>
              </w:rPr>
            </w:rPrChange>
          </w:rPr>
          <w:delText xml:space="preserve"> but</w:delText>
        </w:r>
        <w:r w:rsidRPr="00FC5D3D" w:rsidDel="0033226C">
          <w:rPr>
            <w:rFonts w:ascii="Times" w:hAnsi="Times"/>
            <w:color w:val="7030A0"/>
            <w:rPrChange w:id="678" w:author="Stephen Brooks" w:date="2022-04-21T11:46:00Z">
              <w:rPr>
                <w:rFonts w:ascii="Times" w:hAnsi="Times"/>
                <w:color w:val="000000" w:themeColor="text1"/>
              </w:rPr>
            </w:rPrChange>
          </w:rPr>
          <w:delText xml:space="preserve"> have not conducted user studies to determine whether </w:delText>
        </w:r>
        <w:r w:rsidR="006E15D9" w:rsidRPr="00FC5D3D" w:rsidDel="0033226C">
          <w:rPr>
            <w:rFonts w:ascii="Times" w:hAnsi="Times"/>
            <w:color w:val="7030A0"/>
            <w:rPrChange w:id="679" w:author="Stephen Brooks" w:date="2022-04-21T11:46:00Z">
              <w:rPr>
                <w:rFonts w:ascii="Times" w:hAnsi="Times"/>
                <w:color w:val="000000" w:themeColor="text1"/>
              </w:rPr>
            </w:rPrChange>
          </w:rPr>
          <w:delText>the</w:delText>
        </w:r>
        <w:r w:rsidRPr="00FC5D3D" w:rsidDel="0033226C">
          <w:rPr>
            <w:rFonts w:ascii="Times" w:hAnsi="Times"/>
            <w:color w:val="7030A0"/>
            <w:rPrChange w:id="680" w:author="Stephen Brooks" w:date="2022-04-21T11:46:00Z">
              <w:rPr>
                <w:rFonts w:ascii="Times" w:hAnsi="Times"/>
                <w:color w:val="000000" w:themeColor="text1"/>
              </w:rPr>
            </w:rPrChange>
          </w:rPr>
          <w:delText xml:space="preserve"> methods effectively communicate uncertainty.</w:delText>
        </w:r>
        <w:r w:rsidR="00B34322" w:rsidRPr="00FC5D3D" w:rsidDel="0033226C">
          <w:rPr>
            <w:rFonts w:ascii="Times" w:hAnsi="Times"/>
            <w:color w:val="7030A0"/>
            <w:rPrChange w:id="681" w:author="Stephen Brooks" w:date="2022-04-21T11:46:00Z">
              <w:rPr>
                <w:rFonts w:ascii="Times" w:hAnsi="Times"/>
                <w:color w:val="000000" w:themeColor="text1"/>
              </w:rPr>
            </w:rPrChange>
          </w:rPr>
          <w:delText xml:space="preserve"> To address the conformity of appropriate uncertainty visualisation MacEachren el al. [44] presents two conceptual perspectives but </w:delText>
        </w:r>
        <w:r w:rsidR="009B476F" w:rsidRPr="00FC5D3D" w:rsidDel="0033226C">
          <w:rPr>
            <w:rFonts w:ascii="Times" w:hAnsi="Times"/>
            <w:color w:val="7030A0"/>
            <w:rPrChange w:id="682" w:author="Stephen Brooks" w:date="2022-04-21T11:46:00Z">
              <w:rPr>
                <w:rFonts w:ascii="Times" w:hAnsi="Times"/>
                <w:color w:val="000000" w:themeColor="text1"/>
              </w:rPr>
            </w:rPrChange>
          </w:rPr>
          <w:delText>the study does not cover both data and uncertainty at the same symbol and didn’t tested the impact of symbol size.</w:delText>
        </w:r>
        <w:r w:rsidR="00007B37" w:rsidRPr="00FC5D3D" w:rsidDel="0033226C">
          <w:rPr>
            <w:rFonts w:ascii="Times" w:hAnsi="Times"/>
            <w:color w:val="7030A0"/>
            <w:rPrChange w:id="683" w:author="Stephen Brooks" w:date="2022-04-21T11:46:00Z">
              <w:rPr>
                <w:rFonts w:ascii="Times" w:hAnsi="Times"/>
                <w:color w:val="000000" w:themeColor="text1"/>
              </w:rPr>
            </w:rPrChange>
          </w:rPr>
          <w:delText xml:space="preserve"> Reveiro [45] provides a general overview on uncertainty representations techniques and theoretically evaluate the weakness and strengths of the uncertainty visualizations representations.</w:delText>
        </w:r>
        <w:r w:rsidR="00AD7155" w:rsidRPr="00FC5D3D" w:rsidDel="0033226C">
          <w:rPr>
            <w:rFonts w:ascii="Times" w:hAnsi="Times"/>
            <w:color w:val="7030A0"/>
            <w:rPrChange w:id="684" w:author="Stephen Brooks" w:date="2022-04-21T11:46:00Z">
              <w:rPr>
                <w:rFonts w:ascii="Times" w:hAnsi="Times"/>
                <w:color w:val="000000" w:themeColor="text1"/>
              </w:rPr>
            </w:rPrChange>
          </w:rPr>
          <w:delText xml:space="preserve"> R. Finger [49] describes </w:delText>
        </w:r>
        <w:r w:rsidR="00C70B7A" w:rsidRPr="00FC5D3D" w:rsidDel="0033226C">
          <w:rPr>
            <w:rFonts w:ascii="Times" w:hAnsi="Times"/>
            <w:color w:val="7030A0"/>
            <w:rPrChange w:id="685" w:author="Stephen Brooks" w:date="2022-04-21T11:46:00Z">
              <w:rPr>
                <w:rFonts w:ascii="Times" w:hAnsi="Times"/>
                <w:color w:val="000000" w:themeColor="text1"/>
              </w:rPr>
            </w:rPrChange>
          </w:rPr>
          <w:delText xml:space="preserve">the </w:delText>
        </w:r>
        <w:r w:rsidR="00AD7155" w:rsidRPr="00FC5D3D" w:rsidDel="0033226C">
          <w:rPr>
            <w:rFonts w:ascii="Times" w:hAnsi="Times"/>
            <w:color w:val="7030A0"/>
            <w:rPrChange w:id="686" w:author="Stephen Brooks" w:date="2022-04-21T11:46:00Z">
              <w:rPr>
                <w:rFonts w:ascii="Times" w:hAnsi="Times"/>
                <w:color w:val="000000" w:themeColor="text1"/>
              </w:rPr>
            </w:rPrChange>
          </w:rPr>
          <w:delText xml:space="preserve">utilization of graphical formats to convey uncertainty in a decision-making task but icons with numerical probabilities causes users </w:delText>
        </w:r>
        <w:r w:rsidR="00C70B7A" w:rsidRPr="00FC5D3D" w:rsidDel="0033226C">
          <w:rPr>
            <w:rFonts w:ascii="Times" w:hAnsi="Times"/>
            <w:color w:val="7030A0"/>
            <w:rPrChange w:id="687" w:author="Stephen Brooks" w:date="2022-04-21T11:46:00Z">
              <w:rPr>
                <w:rFonts w:ascii="Times" w:hAnsi="Times"/>
                <w:color w:val="000000" w:themeColor="text1"/>
              </w:rPr>
            </w:rPrChange>
          </w:rPr>
          <w:delText xml:space="preserve">to hesitate </w:delText>
        </w:r>
        <w:r w:rsidR="00AD7155" w:rsidRPr="00FC5D3D" w:rsidDel="0033226C">
          <w:rPr>
            <w:rFonts w:ascii="Times" w:hAnsi="Times"/>
            <w:color w:val="7030A0"/>
            <w:rPrChange w:id="688" w:author="Stephen Brooks" w:date="2022-04-21T11:46:00Z">
              <w:rPr>
                <w:rFonts w:ascii="Times" w:hAnsi="Times"/>
                <w:color w:val="000000" w:themeColor="text1"/>
              </w:rPr>
            </w:rPrChange>
          </w:rPr>
          <w:delText xml:space="preserve">and </w:delText>
        </w:r>
        <w:r w:rsidR="00C70B7A" w:rsidRPr="00FC5D3D" w:rsidDel="0033226C">
          <w:rPr>
            <w:rFonts w:ascii="Times" w:hAnsi="Times"/>
            <w:color w:val="7030A0"/>
            <w:rPrChange w:id="689" w:author="Stephen Brooks" w:date="2022-04-21T11:46:00Z">
              <w:rPr>
                <w:rFonts w:ascii="Times" w:hAnsi="Times"/>
                <w:color w:val="000000" w:themeColor="text1"/>
              </w:rPr>
            </w:rPrChange>
          </w:rPr>
          <w:delText xml:space="preserve">require </w:delText>
        </w:r>
        <w:r w:rsidR="00AD7155" w:rsidRPr="00FC5D3D" w:rsidDel="0033226C">
          <w:rPr>
            <w:rFonts w:ascii="Times" w:hAnsi="Times"/>
            <w:color w:val="7030A0"/>
            <w:rPrChange w:id="690" w:author="Stephen Brooks" w:date="2022-04-21T11:46:00Z">
              <w:rPr>
                <w:rFonts w:ascii="Times" w:hAnsi="Times"/>
                <w:color w:val="000000" w:themeColor="text1"/>
              </w:rPr>
            </w:rPrChange>
          </w:rPr>
          <w:delText>additional assi</w:delText>
        </w:r>
        <w:r w:rsidR="00C70B7A" w:rsidRPr="00FC5D3D" w:rsidDel="0033226C">
          <w:rPr>
            <w:rFonts w:ascii="Times" w:hAnsi="Times"/>
            <w:color w:val="7030A0"/>
            <w:rPrChange w:id="691" w:author="Stephen Brooks" w:date="2022-04-21T11:46:00Z">
              <w:rPr>
                <w:rFonts w:ascii="Times" w:hAnsi="Times"/>
                <w:color w:val="000000" w:themeColor="text1"/>
              </w:rPr>
            </w:rPrChange>
          </w:rPr>
          <w:delText>s</w:delText>
        </w:r>
        <w:r w:rsidR="00AD7155" w:rsidRPr="00FC5D3D" w:rsidDel="0033226C">
          <w:rPr>
            <w:rFonts w:ascii="Times" w:hAnsi="Times"/>
            <w:color w:val="7030A0"/>
            <w:rPrChange w:id="692" w:author="Stephen Brooks" w:date="2022-04-21T11:46:00Z">
              <w:rPr>
                <w:rFonts w:ascii="Times" w:hAnsi="Times"/>
                <w:color w:val="000000" w:themeColor="text1"/>
              </w:rPr>
            </w:rPrChange>
          </w:rPr>
          <w:delText xml:space="preserve">tance. </w:delText>
        </w:r>
        <w:r w:rsidR="00A171E7" w:rsidRPr="00FC5D3D" w:rsidDel="0033226C">
          <w:rPr>
            <w:rFonts w:ascii="Times" w:hAnsi="Times"/>
            <w:color w:val="7030A0"/>
            <w:rPrChange w:id="693" w:author="Stephen Brooks" w:date="2022-04-21T11:46:00Z">
              <w:rPr>
                <w:rFonts w:ascii="Times" w:hAnsi="Times"/>
                <w:color w:val="000000" w:themeColor="text1"/>
              </w:rPr>
            </w:rPrChange>
          </w:rPr>
          <w:delText>Skeels [53]</w:delText>
        </w:r>
      </w:del>
    </w:p>
    <w:p w14:paraId="0B05B4FF" w14:textId="20CA93DE" w:rsidR="00A171E7" w:rsidRPr="00FC5D3D" w:rsidDel="0033226C" w:rsidRDefault="00A171E7" w:rsidP="00626E28">
      <w:pPr>
        <w:spacing w:line="360" w:lineRule="auto"/>
        <w:rPr>
          <w:del w:id="694" w:author="Rashid Islam" w:date="2022-04-22T01:27:00Z"/>
          <w:color w:val="7030A0"/>
          <w:rPrChange w:id="695" w:author="Stephen Brooks" w:date="2022-04-21T11:46:00Z">
            <w:rPr>
              <w:del w:id="696" w:author="Rashid Islam" w:date="2022-04-22T01:27:00Z"/>
            </w:rPr>
          </w:rPrChange>
        </w:rPr>
      </w:pPr>
      <w:del w:id="697" w:author="Rashid Islam" w:date="2022-04-22T01:27:00Z">
        <w:r w:rsidRPr="00FC5D3D" w:rsidDel="0033226C">
          <w:rPr>
            <w:rFonts w:ascii="Times" w:hAnsi="Times"/>
            <w:color w:val="7030A0"/>
            <w:rPrChange w:id="698" w:author="Stephen Brooks" w:date="2022-04-21T11:46:00Z">
              <w:rPr>
                <w:rFonts w:ascii="Times" w:hAnsi="Times"/>
                <w:color w:val="000000" w:themeColor="text1"/>
              </w:rPr>
            </w:rPrChange>
          </w:rPr>
          <w:delText xml:space="preserve">classified uncertainties by reviewing existing literatures of various domains and came up with a concept </w:delText>
        </w:r>
        <w:r w:rsidRPr="00FC5D3D" w:rsidDel="0033226C">
          <w:rPr>
            <w:color w:val="7030A0"/>
            <w:rPrChange w:id="699" w:author="Stephen Brooks" w:date="2022-04-21T11:46:00Z">
              <w:rPr/>
            </w:rPrChange>
          </w:rPr>
          <w:delText xml:space="preserve">of ‘layers’ of uncertainty but due to complexity it </w:delText>
        </w:r>
        <w:r w:rsidR="00626E28" w:rsidRPr="00FC5D3D" w:rsidDel="0033226C">
          <w:rPr>
            <w:color w:val="7030A0"/>
            <w:rPrChange w:id="700" w:author="Stephen Brooks" w:date="2022-04-21T11:46:00Z">
              <w:rPr/>
            </w:rPrChange>
          </w:rPr>
          <w:delText xml:space="preserve">is kept as open task to visualize. </w:delText>
        </w:r>
      </w:del>
    </w:p>
    <w:p w14:paraId="2315CCFD" w14:textId="16977767" w:rsidR="00007B37" w:rsidRPr="00FC5D3D" w:rsidDel="0033226C" w:rsidRDefault="00007B37" w:rsidP="00007B37">
      <w:pPr>
        <w:spacing w:line="360" w:lineRule="auto"/>
        <w:jc w:val="both"/>
        <w:rPr>
          <w:del w:id="701" w:author="Rashid Islam" w:date="2022-04-22T01:27:00Z"/>
          <w:color w:val="7030A0"/>
          <w:rPrChange w:id="702" w:author="Stephen Brooks" w:date="2022-04-21T11:46:00Z">
            <w:rPr>
              <w:del w:id="703" w:author="Rashid Islam" w:date="2022-04-22T01:27:00Z"/>
            </w:rPr>
          </w:rPrChange>
        </w:rPr>
      </w:pPr>
    </w:p>
    <w:p w14:paraId="35AB729F" w14:textId="4BCC7665" w:rsidR="00BE02D1" w:rsidRPr="00FC5D3D" w:rsidDel="0033226C" w:rsidRDefault="00BE02D1" w:rsidP="00BE02D1">
      <w:pPr>
        <w:rPr>
          <w:del w:id="704" w:author="Rashid Islam" w:date="2022-04-22T01:27:00Z"/>
          <w:color w:val="7030A0"/>
          <w:rPrChange w:id="705" w:author="Stephen Brooks" w:date="2022-04-21T11:46:00Z">
            <w:rPr>
              <w:del w:id="706" w:author="Rashid Islam" w:date="2022-04-22T01:27:00Z"/>
            </w:rPr>
          </w:rPrChange>
        </w:rPr>
      </w:pPr>
    </w:p>
    <w:p w14:paraId="4B3063CA" w14:textId="17A3CF1D" w:rsidR="00DD40D1" w:rsidRPr="00FC5D3D" w:rsidDel="0033226C" w:rsidRDefault="001517E9" w:rsidP="00DD40D1">
      <w:pPr>
        <w:spacing w:line="360" w:lineRule="auto"/>
        <w:jc w:val="both"/>
        <w:rPr>
          <w:del w:id="707" w:author="Rashid Islam" w:date="2022-04-22T01:27:00Z"/>
          <w:color w:val="7030A0"/>
          <w:rPrChange w:id="708" w:author="Stephen Brooks" w:date="2022-04-21T11:46:00Z">
            <w:rPr>
              <w:del w:id="709" w:author="Rashid Islam" w:date="2022-04-22T01:27:00Z"/>
            </w:rPr>
          </w:rPrChange>
        </w:rPr>
      </w:pPr>
      <w:del w:id="710" w:author="Rashid Islam" w:date="2022-04-22T01:27:00Z">
        <w:r w:rsidRPr="00FC5D3D" w:rsidDel="0033226C">
          <w:rPr>
            <w:color w:val="7030A0"/>
            <w:lang w:val="en-US"/>
            <w:rPrChange w:id="711" w:author="Stephen Brooks" w:date="2022-04-21T11:46:00Z">
              <w:rPr>
                <w:color w:val="000000" w:themeColor="text1"/>
                <w:lang w:val="en-US"/>
              </w:rPr>
            </w:rPrChange>
          </w:rPr>
          <w:delText>To reduce the computational cost</w:delText>
        </w:r>
        <w:r w:rsidRPr="00FC5D3D" w:rsidDel="0033226C">
          <w:rPr>
            <w:color w:val="7030A0"/>
            <w:rPrChange w:id="712" w:author="Stephen Brooks" w:date="2022-04-21T11:46:00Z">
              <w:rPr>
                <w:color w:val="000000" w:themeColor="text1"/>
              </w:rPr>
            </w:rPrChange>
          </w:rPr>
          <w:delText xml:space="preserve"> Netzel </w:delText>
        </w:r>
        <w:r w:rsidRPr="00FC5D3D" w:rsidDel="0033226C">
          <w:rPr>
            <w:color w:val="7030A0"/>
            <w:lang w:val="en-US"/>
            <w:rPrChange w:id="713" w:author="Stephen Brooks" w:date="2022-04-21T11:46:00Z">
              <w:rPr>
                <w:color w:val="000000" w:themeColor="text1"/>
                <w:lang w:val="en-US"/>
              </w:rPr>
            </w:rPrChange>
          </w:rPr>
          <w:delText>et al. [22] introduced particle tracing and line integral convolution that are parallelly and independently used on every pixel of texture but coupling with exponential filter</w:delText>
        </w:r>
        <w:r w:rsidR="00C70B7A" w:rsidRPr="00FC5D3D" w:rsidDel="0033226C">
          <w:rPr>
            <w:color w:val="7030A0"/>
            <w:lang w:val="en-US"/>
            <w:rPrChange w:id="714" w:author="Stephen Brooks" w:date="2022-04-21T11:46:00Z">
              <w:rPr>
                <w:color w:val="000000" w:themeColor="text1"/>
                <w:lang w:val="en-US"/>
              </w:rPr>
            </w:rPrChange>
          </w:rPr>
          <w:delText>s</w:delText>
        </w:r>
        <w:r w:rsidRPr="00FC5D3D" w:rsidDel="0033226C">
          <w:rPr>
            <w:color w:val="7030A0"/>
            <w:lang w:val="en-US"/>
            <w:rPrChange w:id="715" w:author="Stephen Brooks" w:date="2022-04-21T11:46:00Z">
              <w:rPr>
                <w:color w:val="000000" w:themeColor="text1"/>
                <w:lang w:val="en-US"/>
              </w:rPr>
            </w:rPrChange>
          </w:rPr>
          <w:delText xml:space="preserve"> it fails to handle trends appropriately.</w:delText>
        </w:r>
        <w:r w:rsidR="00A658B1" w:rsidRPr="00FC5D3D" w:rsidDel="0033226C">
          <w:rPr>
            <w:color w:val="7030A0"/>
            <w:lang w:val="en-US"/>
            <w:rPrChange w:id="716" w:author="Stephen Brooks" w:date="2022-04-21T11:46:00Z">
              <w:rPr>
                <w:color w:val="000000" w:themeColor="text1"/>
                <w:lang w:val="en-US"/>
              </w:rPr>
            </w:rPrChange>
          </w:rPr>
          <w:delText xml:space="preserve"> </w:delText>
        </w:r>
        <w:r w:rsidR="00A658B1" w:rsidRPr="00FC5D3D" w:rsidDel="0033226C">
          <w:rPr>
            <w:color w:val="7030A0"/>
            <w:rPrChange w:id="717" w:author="Stephen Brooks" w:date="2022-04-21T11:46:00Z">
              <w:rPr/>
            </w:rPrChange>
          </w:rPr>
          <w:delText>Texture-based feature tracking technique</w:delText>
        </w:r>
        <w:r w:rsidR="00476124" w:rsidRPr="00FC5D3D" w:rsidDel="0033226C">
          <w:rPr>
            <w:color w:val="7030A0"/>
            <w:rPrChange w:id="718" w:author="Stephen Brooks" w:date="2022-04-21T11:46:00Z">
              <w:rPr/>
            </w:rPrChange>
          </w:rPr>
          <w:delText xml:space="preserve"> [23]</w:delText>
        </w:r>
        <w:r w:rsidR="00A658B1" w:rsidRPr="00FC5D3D" w:rsidDel="0033226C">
          <w:rPr>
            <w:color w:val="7030A0"/>
            <w:rPrChange w:id="719" w:author="Stephen Brooks" w:date="2022-04-21T11:46:00Z">
              <w:rPr/>
            </w:rPrChange>
          </w:rPr>
          <w:delText xml:space="preserve"> has been proposed to overcome some limitations of previous relevant studies such as hampering illustration and visualization of dynamic changes, but it has </w:delText>
        </w:r>
        <w:r w:rsidR="00854CBD" w:rsidRPr="00FC5D3D" w:rsidDel="0033226C">
          <w:rPr>
            <w:color w:val="7030A0"/>
            <w:rPrChange w:id="720" w:author="Stephen Brooks" w:date="2022-04-21T11:46:00Z">
              <w:rPr/>
            </w:rPrChange>
          </w:rPr>
          <w:delText>drifting</w:delText>
        </w:r>
        <w:r w:rsidR="00A658B1" w:rsidRPr="00FC5D3D" w:rsidDel="0033226C">
          <w:rPr>
            <w:color w:val="7030A0"/>
            <w:rPrChange w:id="721" w:author="Stephen Brooks" w:date="2022-04-21T11:46:00Z">
              <w:rPr/>
            </w:rPrChange>
          </w:rPr>
          <w:delText xml:space="preserve"> problem</w:delText>
        </w:r>
        <w:r w:rsidR="00C70B7A" w:rsidRPr="00FC5D3D" w:rsidDel="0033226C">
          <w:rPr>
            <w:color w:val="7030A0"/>
            <w:rPrChange w:id="722" w:author="Stephen Brooks" w:date="2022-04-21T11:46:00Z">
              <w:rPr/>
            </w:rPrChange>
          </w:rPr>
          <w:delText>s</w:delText>
        </w:r>
        <w:r w:rsidR="00854CBD" w:rsidRPr="00FC5D3D" w:rsidDel="0033226C">
          <w:rPr>
            <w:color w:val="7030A0"/>
            <w:rPrChange w:id="723" w:author="Stephen Brooks" w:date="2022-04-21T11:46:00Z">
              <w:rPr/>
            </w:rPrChange>
          </w:rPr>
          <w:delText xml:space="preserve"> </w:delText>
        </w:r>
        <w:r w:rsidR="00476124" w:rsidRPr="00FC5D3D" w:rsidDel="0033226C">
          <w:rPr>
            <w:color w:val="7030A0"/>
            <w:rPrChange w:id="724" w:author="Stephen Brooks" w:date="2022-04-21T11:46:00Z">
              <w:rPr/>
            </w:rPrChange>
          </w:rPr>
          <w:delText>(</w:delText>
        </w:r>
        <w:r w:rsidR="00476124" w:rsidRPr="00FC5D3D" w:rsidDel="0033226C">
          <w:rPr>
            <w:color w:val="7030A0"/>
            <w:shd w:val="clear" w:color="auto" w:fill="FFFFFF"/>
            <w:rPrChange w:id="725" w:author="Stephen Brooks" w:date="2022-04-21T11:46:00Z">
              <w:rPr>
                <w:color w:val="202124"/>
                <w:shd w:val="clear" w:color="auto" w:fill="FFFFFF"/>
              </w:rPr>
            </w:rPrChange>
          </w:rPr>
          <w:delText>move in a direction without input</w:delText>
        </w:r>
        <w:r w:rsidR="00476124" w:rsidRPr="00FC5D3D" w:rsidDel="0033226C">
          <w:rPr>
            <w:color w:val="7030A0"/>
            <w:rPrChange w:id="726" w:author="Stephen Brooks" w:date="2022-04-21T11:46:00Z">
              <w:rPr/>
            </w:rPrChange>
          </w:rPr>
          <w:delText>).</w:delText>
        </w:r>
        <w:r w:rsidR="006D6F85" w:rsidRPr="00FC5D3D" w:rsidDel="0033226C">
          <w:rPr>
            <w:color w:val="7030A0"/>
            <w:rPrChange w:id="727" w:author="Stephen Brooks" w:date="2022-04-21T11:46:00Z">
              <w:rPr/>
            </w:rPrChange>
          </w:rPr>
          <w:delText xml:space="preserve"> </w:delText>
        </w:r>
        <w:r w:rsidR="006D6F85" w:rsidRPr="00FC5D3D" w:rsidDel="0033226C">
          <w:rPr>
            <w:rFonts w:ascii="Times" w:hAnsi="Times"/>
            <w:color w:val="7030A0"/>
            <w:lang w:val="en-US"/>
            <w:rPrChange w:id="728" w:author="Stephen Brooks" w:date="2022-04-21T11:46:00Z">
              <w:rPr>
                <w:rFonts w:ascii="Times" w:hAnsi="Times"/>
                <w:color w:val="000000" w:themeColor="text1"/>
                <w:lang w:val="en-US"/>
              </w:rPr>
            </w:rPrChange>
          </w:rPr>
          <w:delText xml:space="preserve">A new technique [24] of </w:delText>
        </w:r>
        <w:r w:rsidR="006D6F85" w:rsidRPr="00FC5D3D" w:rsidDel="0033226C">
          <w:rPr>
            <w:rFonts w:ascii="Times" w:hAnsi="Times"/>
            <w:color w:val="7030A0"/>
            <w:rPrChange w:id="729" w:author="Stephen Brooks" w:date="2022-04-21T11:46:00Z">
              <w:rPr>
                <w:rFonts w:ascii="Times" w:hAnsi="Times"/>
                <w:color w:val="000000" w:themeColor="text1"/>
              </w:rPr>
            </w:rPrChange>
          </w:rPr>
          <w:delText>utili</w:delText>
        </w:r>
        <w:r w:rsidR="006D6F85" w:rsidRPr="00FC5D3D" w:rsidDel="0033226C">
          <w:rPr>
            <w:rFonts w:ascii="Times" w:hAnsi="Times"/>
            <w:color w:val="7030A0"/>
            <w:lang w:val="en-US"/>
            <w:rPrChange w:id="730" w:author="Stephen Brooks" w:date="2022-04-21T11:46:00Z">
              <w:rPr>
                <w:rFonts w:ascii="Times" w:hAnsi="Times"/>
                <w:color w:val="000000" w:themeColor="text1"/>
                <w:lang w:val="en-US"/>
              </w:rPr>
            </w:rPrChange>
          </w:rPr>
          <w:delText>sing</w:delText>
        </w:r>
        <w:r w:rsidR="006D6F85" w:rsidRPr="00FC5D3D" w:rsidDel="0033226C">
          <w:rPr>
            <w:rFonts w:ascii="Times" w:hAnsi="Times"/>
            <w:color w:val="7030A0"/>
            <w:rPrChange w:id="731" w:author="Stephen Brooks" w:date="2022-04-21T11:46:00Z">
              <w:rPr>
                <w:rFonts w:ascii="Times" w:hAnsi="Times"/>
                <w:color w:val="000000" w:themeColor="text1"/>
              </w:rPr>
            </w:rPrChange>
          </w:rPr>
          <w:delText xml:space="preserve"> the overlay of two different LIC textures to combine the visualization with vector fields but that doesn’t support higher dimensions and yet more refined investigation is required to</w:delText>
        </w:r>
        <w:r w:rsidR="006D6F85" w:rsidRPr="00FC5D3D" w:rsidDel="0033226C">
          <w:rPr>
            <w:color w:val="7030A0"/>
            <w:rPrChange w:id="732" w:author="Stephen Brooks" w:date="2022-04-21T11:46:00Z">
              <w:rPr/>
            </w:rPrChange>
          </w:rPr>
          <w:delText xml:space="preserve"> quantify the effectiveness</w:delText>
        </w:r>
        <w:r w:rsidR="000536B5" w:rsidRPr="00FC5D3D" w:rsidDel="0033226C">
          <w:rPr>
            <w:color w:val="7030A0"/>
            <w:rPrChange w:id="733" w:author="Stephen Brooks" w:date="2022-04-21T11:46:00Z">
              <w:rPr/>
            </w:rPrChange>
          </w:rPr>
          <w:delText xml:space="preserve">. To </w:delText>
        </w:r>
        <w:r w:rsidR="000536B5" w:rsidRPr="00FC5D3D" w:rsidDel="0033226C">
          <w:rPr>
            <w:rFonts w:ascii="Times" w:hAnsi="Times"/>
            <w:color w:val="7030A0"/>
            <w:lang w:val="en-US"/>
            <w:rPrChange w:id="734" w:author="Stephen Brooks" w:date="2022-04-21T11:46:00Z">
              <w:rPr>
                <w:rFonts w:ascii="Times" w:hAnsi="Times"/>
                <w:color w:val="000000" w:themeColor="text1"/>
                <w:lang w:val="en-US"/>
              </w:rPr>
            </w:rPrChange>
          </w:rPr>
          <w:delText xml:space="preserve">avoid color blurring and </w:delText>
        </w:r>
        <w:r w:rsidR="000536B5" w:rsidRPr="00FC5D3D" w:rsidDel="0033226C">
          <w:rPr>
            <w:rFonts w:ascii="Times" w:hAnsi="Times"/>
            <w:color w:val="7030A0"/>
            <w:rPrChange w:id="735" w:author="Stephen Brooks" w:date="2022-04-21T11:46:00Z">
              <w:rPr>
                <w:rFonts w:ascii="Times" w:hAnsi="Times"/>
                <w:color w:val="000000" w:themeColor="text1"/>
              </w:rPr>
            </w:rPrChange>
          </w:rPr>
          <w:delText xml:space="preserve">inconsistencies </w:delText>
        </w:r>
        <w:r w:rsidR="000536B5" w:rsidRPr="00FC5D3D" w:rsidDel="0033226C">
          <w:rPr>
            <w:rFonts w:ascii="Times" w:hAnsi="Times"/>
            <w:color w:val="7030A0"/>
            <w:lang w:val="en-US"/>
            <w:rPrChange w:id="736" w:author="Stephen Brooks" w:date="2022-04-21T11:46:00Z">
              <w:rPr>
                <w:rFonts w:ascii="Times" w:hAnsi="Times"/>
                <w:color w:val="000000" w:themeColor="text1"/>
                <w:lang w:val="en-US"/>
              </w:rPr>
            </w:rPrChange>
          </w:rPr>
          <w:delText xml:space="preserve">in such LIC textures, Huang et al. [25] introduced a novel image-space that also </w:delText>
        </w:r>
        <w:r w:rsidR="000536B5" w:rsidRPr="00FC5D3D" w:rsidDel="0033226C">
          <w:rPr>
            <w:color w:val="7030A0"/>
            <w:rPrChange w:id="737" w:author="Stephen Brooks" w:date="2022-04-21T11:46:00Z">
              <w:rPr/>
            </w:rPrChange>
          </w:rPr>
          <w:delText xml:space="preserve">mitigates expensive </w:delText>
        </w:r>
        <w:r w:rsidR="00854CBD" w:rsidRPr="00FC5D3D" w:rsidDel="0033226C">
          <w:rPr>
            <w:color w:val="7030A0"/>
            <w:rPrChange w:id="738" w:author="Stephen Brooks" w:date="2022-04-21T11:46:00Z">
              <w:rPr/>
            </w:rPrChange>
          </w:rPr>
          <w:delText>computation</w:delText>
        </w:r>
        <w:r w:rsidR="000536B5" w:rsidRPr="00FC5D3D" w:rsidDel="0033226C">
          <w:rPr>
            <w:color w:val="7030A0"/>
            <w:rPrChange w:id="739" w:author="Stephen Brooks" w:date="2022-04-21T11:46:00Z">
              <w:rPr/>
            </w:rPrChange>
          </w:rPr>
          <w:delText xml:space="preserve">, memory cost but </w:delText>
        </w:r>
        <w:r w:rsidR="00290271" w:rsidRPr="00FC5D3D" w:rsidDel="0033226C">
          <w:rPr>
            <w:color w:val="7030A0"/>
            <w:rPrChange w:id="740" w:author="Stephen Brooks" w:date="2022-04-21T11:46:00Z">
              <w:rPr/>
            </w:rPrChange>
          </w:rPr>
          <w:delText xml:space="preserve">suffers with popping artifacts (too far/close viewpoint). </w:delText>
        </w:r>
        <w:r w:rsidR="00602BC0" w:rsidRPr="00FC5D3D" w:rsidDel="0033226C">
          <w:rPr>
            <w:rFonts w:ascii="Times" w:hAnsi="Times"/>
            <w:color w:val="7030A0"/>
            <w:rPrChange w:id="741" w:author="Stephen Brooks" w:date="2022-04-21T11:46:00Z">
              <w:rPr>
                <w:rFonts w:ascii="Times" w:hAnsi="Times"/>
                <w:color w:val="000000" w:themeColor="text1"/>
              </w:rPr>
            </w:rPrChange>
          </w:rPr>
          <w:delText xml:space="preserve">A method for the generation of anisotropic sample </w:delText>
        </w:r>
        <w:r w:rsidR="00854CBD" w:rsidRPr="00FC5D3D" w:rsidDel="0033226C">
          <w:rPr>
            <w:rFonts w:ascii="Times" w:hAnsi="Times"/>
            <w:color w:val="7030A0"/>
            <w:rPrChange w:id="742" w:author="Stephen Brooks" w:date="2022-04-21T11:46:00Z">
              <w:rPr>
                <w:rFonts w:ascii="Times" w:hAnsi="Times"/>
                <w:color w:val="000000" w:themeColor="text1"/>
              </w:rPr>
            </w:rPrChange>
          </w:rPr>
          <w:delText>distributions and</w:delText>
        </w:r>
        <w:r w:rsidR="00A8454A" w:rsidRPr="00FC5D3D" w:rsidDel="0033226C">
          <w:rPr>
            <w:rFonts w:ascii="Times" w:hAnsi="Times"/>
            <w:color w:val="7030A0"/>
            <w:rPrChange w:id="743" w:author="Stephen Brooks" w:date="2022-04-21T11:46:00Z">
              <w:rPr>
                <w:rFonts w:ascii="Times" w:hAnsi="Times"/>
                <w:color w:val="000000" w:themeColor="text1"/>
              </w:rPr>
            </w:rPrChange>
          </w:rPr>
          <w:delText xml:space="preserve"> interactive rendering of anisotropic Voronoi cell </w:delText>
        </w:r>
        <w:r w:rsidR="00602BC0" w:rsidRPr="00FC5D3D" w:rsidDel="0033226C">
          <w:rPr>
            <w:rFonts w:ascii="Times" w:hAnsi="Times"/>
            <w:color w:val="7030A0"/>
            <w:rPrChange w:id="744" w:author="Stephen Brooks" w:date="2022-04-21T11:46:00Z">
              <w:rPr>
                <w:rFonts w:ascii="Times" w:hAnsi="Times"/>
                <w:color w:val="000000" w:themeColor="text1"/>
              </w:rPr>
            </w:rPrChange>
          </w:rPr>
          <w:delText xml:space="preserve">by Kratz et al [26] is not experimented properly for </w:delText>
        </w:r>
        <w:r w:rsidR="00C70B7A" w:rsidRPr="00FC5D3D" w:rsidDel="0033226C">
          <w:rPr>
            <w:rFonts w:ascii="Times" w:hAnsi="Times"/>
            <w:color w:val="7030A0"/>
            <w:rPrChange w:id="745" w:author="Stephen Brooks" w:date="2022-04-21T11:46:00Z">
              <w:rPr>
                <w:rFonts w:ascii="Times" w:hAnsi="Times"/>
                <w:color w:val="000000" w:themeColor="text1"/>
              </w:rPr>
            </w:rPrChange>
          </w:rPr>
          <w:delText xml:space="preserve">determining the </w:delText>
        </w:r>
        <w:r w:rsidR="00602BC0" w:rsidRPr="00FC5D3D" w:rsidDel="0033226C">
          <w:rPr>
            <w:rFonts w:ascii="Times" w:hAnsi="Times"/>
            <w:color w:val="7030A0"/>
            <w:rPrChange w:id="746" w:author="Stephen Brooks" w:date="2022-04-21T11:46:00Z">
              <w:rPr>
                <w:rFonts w:ascii="Times" w:hAnsi="Times"/>
                <w:color w:val="000000" w:themeColor="text1"/>
              </w:rPr>
            </w:rPrChange>
          </w:rPr>
          <w:delText xml:space="preserve">influence of adding noise to the cell boundaries. </w:delText>
        </w:r>
        <w:r w:rsidR="00A8454A" w:rsidRPr="00FC5D3D" w:rsidDel="0033226C">
          <w:rPr>
            <w:rFonts w:ascii="Times" w:hAnsi="Times" w:cs="Arial"/>
            <w:color w:val="7030A0"/>
            <w:shd w:val="clear" w:color="auto" w:fill="FFFFFF"/>
            <w:rPrChange w:id="747" w:author="Stephen Brooks" w:date="2022-04-21T11:46:00Z">
              <w:rPr>
                <w:rFonts w:ascii="Times" w:hAnsi="Times" w:cs="Arial"/>
                <w:color w:val="000000" w:themeColor="text1"/>
                <w:shd w:val="clear" w:color="auto" w:fill="FFFFFF"/>
              </w:rPr>
            </w:rPrChange>
          </w:rPr>
          <w:delText>Weiskopf</w:delText>
        </w:r>
        <w:r w:rsidR="00A8454A" w:rsidRPr="00FC5D3D" w:rsidDel="0033226C">
          <w:rPr>
            <w:rFonts w:ascii="Times" w:hAnsi="Times" w:cs="Arial"/>
            <w:color w:val="7030A0"/>
            <w:shd w:val="clear" w:color="auto" w:fill="FFFFFF"/>
            <w:lang w:val="en-US"/>
            <w:rPrChange w:id="748" w:author="Stephen Brooks" w:date="2022-04-21T11:46:00Z">
              <w:rPr>
                <w:rFonts w:ascii="Times" w:hAnsi="Times" w:cs="Arial"/>
                <w:color w:val="000000" w:themeColor="text1"/>
                <w:shd w:val="clear" w:color="auto" w:fill="FFFFFF"/>
                <w:lang w:val="en-US"/>
              </w:rPr>
            </w:rPrChange>
          </w:rPr>
          <w:delText xml:space="preserve"> [27] has proposed a set of guidelines </w:delText>
        </w:r>
        <w:r w:rsidR="00A8454A" w:rsidRPr="00FC5D3D" w:rsidDel="0033226C">
          <w:rPr>
            <w:color w:val="7030A0"/>
            <w:rPrChange w:id="749" w:author="Stephen Brooks" w:date="2022-04-21T11:46:00Z">
              <w:rPr/>
            </w:rPrChange>
          </w:rPr>
          <w:delText xml:space="preserve">to stimulate a better awareness for the opportunities and problems involved with the perception of moving color stimuli </w:delText>
        </w:r>
        <w:r w:rsidR="00A8454A" w:rsidRPr="00FC5D3D" w:rsidDel="0033226C">
          <w:rPr>
            <w:rFonts w:ascii="Times" w:hAnsi="Times" w:cs="Arial"/>
            <w:color w:val="7030A0"/>
            <w:shd w:val="clear" w:color="auto" w:fill="FFFFFF"/>
            <w:lang w:val="en-US"/>
            <w:rPrChange w:id="750" w:author="Stephen Brooks" w:date="2022-04-21T11:46:00Z">
              <w:rPr>
                <w:rFonts w:ascii="Times" w:hAnsi="Times" w:cs="Arial"/>
                <w:color w:val="000000" w:themeColor="text1"/>
                <w:shd w:val="clear" w:color="auto" w:fill="FFFFFF"/>
                <w:lang w:val="en-US"/>
              </w:rPr>
            </w:rPrChange>
          </w:rPr>
          <w:delText xml:space="preserve">but not </w:delText>
        </w:r>
        <w:r w:rsidR="00C4180C" w:rsidRPr="00FC5D3D" w:rsidDel="0033226C">
          <w:rPr>
            <w:rFonts w:ascii="Times" w:hAnsi="Times" w:cs="Arial"/>
            <w:color w:val="7030A0"/>
            <w:shd w:val="clear" w:color="auto" w:fill="FFFFFF"/>
            <w:lang w:val="en-US"/>
            <w:rPrChange w:id="751" w:author="Stephen Brooks" w:date="2022-04-21T11:46:00Z">
              <w:rPr>
                <w:rFonts w:ascii="Times" w:hAnsi="Times" w:cs="Arial"/>
                <w:color w:val="000000" w:themeColor="text1"/>
                <w:shd w:val="clear" w:color="auto" w:fill="FFFFFF"/>
                <w:lang w:val="en-US"/>
              </w:rPr>
            </w:rPrChange>
          </w:rPr>
          <w:delText>with well-studied</w:delText>
        </w:r>
        <w:r w:rsidR="00A8454A" w:rsidRPr="00FC5D3D" w:rsidDel="0033226C">
          <w:rPr>
            <w:rFonts w:ascii="Times" w:hAnsi="Times" w:cs="Arial"/>
            <w:color w:val="7030A0"/>
            <w:shd w:val="clear" w:color="auto" w:fill="FFFFFF"/>
            <w:lang w:val="en-US"/>
            <w:rPrChange w:id="752" w:author="Stephen Brooks" w:date="2022-04-21T11:46:00Z">
              <w:rPr>
                <w:rFonts w:ascii="Times" w:hAnsi="Times" w:cs="Arial"/>
                <w:color w:val="000000" w:themeColor="text1"/>
                <w:shd w:val="clear" w:color="auto" w:fill="FFFFFF"/>
                <w:lang w:val="en-US"/>
              </w:rPr>
            </w:rPrChange>
          </w:rPr>
          <w:delText xml:space="preserve"> the </w:delText>
        </w:r>
        <w:r w:rsidR="0067108F" w:rsidRPr="00FC5D3D" w:rsidDel="0033226C">
          <w:rPr>
            <w:rFonts w:ascii="Times" w:hAnsi="Times" w:cs="Arial"/>
            <w:color w:val="7030A0"/>
            <w:shd w:val="clear" w:color="auto" w:fill="FFFFFF"/>
            <w:lang w:val="en-US"/>
            <w:rPrChange w:id="753" w:author="Stephen Brooks" w:date="2022-04-21T11:46:00Z">
              <w:rPr>
                <w:rFonts w:ascii="Times" w:hAnsi="Times" w:cs="Arial"/>
                <w:color w:val="000000" w:themeColor="text1"/>
                <w:shd w:val="clear" w:color="auto" w:fill="FFFFFF"/>
                <w:lang w:val="en-US"/>
              </w:rPr>
            </w:rPrChange>
          </w:rPr>
          <w:delText xml:space="preserve">guidelines </w:delText>
        </w:r>
        <w:r w:rsidR="00A8454A" w:rsidRPr="00FC5D3D" w:rsidDel="0033226C">
          <w:rPr>
            <w:rFonts w:ascii="Times" w:hAnsi="Times" w:cs="Arial"/>
            <w:color w:val="7030A0"/>
            <w:shd w:val="clear" w:color="auto" w:fill="FFFFFF"/>
            <w:lang w:val="en-US"/>
            <w:rPrChange w:id="754" w:author="Stephen Brooks" w:date="2022-04-21T11:46:00Z">
              <w:rPr>
                <w:rFonts w:ascii="Times" w:hAnsi="Times" w:cs="Arial"/>
                <w:color w:val="000000" w:themeColor="text1"/>
                <w:shd w:val="clear" w:color="auto" w:fill="FFFFFF"/>
                <w:lang w:val="en-US"/>
              </w:rPr>
            </w:rPrChange>
          </w:rPr>
          <w:delText xml:space="preserve">with miscellaneous applications in visualization and computer graphics.  </w:delText>
        </w:r>
        <w:r w:rsidR="0067108F" w:rsidRPr="00FC5D3D" w:rsidDel="0033226C">
          <w:rPr>
            <w:rStyle w:val="blue-tooltip"/>
            <w:rFonts w:ascii="Times" w:hAnsi="Times" w:cs="Arial"/>
            <w:color w:val="7030A0"/>
            <w:shd w:val="clear" w:color="auto" w:fill="FFFFFF"/>
            <w:rPrChange w:id="755" w:author="Stephen Brooks" w:date="2022-04-21T11:46:00Z">
              <w:rPr>
                <w:rStyle w:val="blue-tooltip"/>
                <w:rFonts w:ascii="Times" w:hAnsi="Times" w:cs="Arial"/>
                <w:color w:val="000000" w:themeColor="text1"/>
                <w:shd w:val="clear" w:color="auto" w:fill="FFFFFF"/>
              </w:rPr>
            </w:rPrChange>
          </w:rPr>
          <w:delText>Healey</w:delText>
        </w:r>
        <w:r w:rsidR="0067108F" w:rsidRPr="00FC5D3D" w:rsidDel="0033226C">
          <w:rPr>
            <w:rFonts w:ascii="Times" w:hAnsi="Times"/>
            <w:color w:val="7030A0"/>
            <w:rPrChange w:id="756" w:author="Stephen Brooks" w:date="2022-04-21T11:46:00Z">
              <w:rPr>
                <w:rFonts w:ascii="Times" w:hAnsi="Times"/>
                <w:color w:val="000000" w:themeColor="text1"/>
              </w:rPr>
            </w:rPrChange>
          </w:rPr>
          <w:delText xml:space="preserve"> </w:delText>
        </w:r>
        <w:r w:rsidR="0067108F" w:rsidRPr="00FC5D3D" w:rsidDel="0033226C">
          <w:rPr>
            <w:rFonts w:ascii="Times" w:hAnsi="Times"/>
            <w:color w:val="7030A0"/>
            <w:lang w:val="en-US"/>
            <w:rPrChange w:id="757" w:author="Stephen Brooks" w:date="2022-04-21T11:46:00Z">
              <w:rPr>
                <w:rFonts w:ascii="Times" w:hAnsi="Times"/>
                <w:color w:val="000000" w:themeColor="text1"/>
                <w:lang w:val="en-US"/>
              </w:rPr>
            </w:rPrChange>
          </w:rPr>
          <w:delText xml:space="preserve">et al. [28] </w:delText>
        </w:r>
        <w:r w:rsidR="0067108F" w:rsidRPr="00FC5D3D" w:rsidDel="0033226C">
          <w:rPr>
            <w:rFonts w:ascii="Times" w:hAnsi="Times"/>
            <w:color w:val="7030A0"/>
            <w:rPrChange w:id="758" w:author="Stephen Brooks" w:date="2022-04-21T11:46:00Z">
              <w:rPr>
                <w:rFonts w:ascii="Times" w:hAnsi="Times"/>
                <w:color w:val="000000" w:themeColor="text1"/>
              </w:rPr>
            </w:rPrChange>
          </w:rPr>
          <w:delText xml:space="preserve">presents </w:delText>
        </w:r>
        <w:r w:rsidR="0067108F" w:rsidRPr="00FC5D3D" w:rsidDel="0033226C">
          <w:rPr>
            <w:color w:val="7030A0"/>
            <w:rPrChange w:id="759" w:author="Stephen Brooks" w:date="2022-04-21T11:46:00Z">
              <w:rPr/>
            </w:rPrChange>
          </w:rPr>
          <w:delText xml:space="preserve">a method for combining three texture dimensions </w:delText>
        </w:r>
        <w:r w:rsidR="00C4180C" w:rsidRPr="00FC5D3D" w:rsidDel="0033226C">
          <w:rPr>
            <w:color w:val="7030A0"/>
            <w:rPrChange w:id="760" w:author="Stephen Brooks" w:date="2022-04-21T11:46:00Z">
              <w:rPr/>
            </w:rPrChange>
          </w:rPr>
          <w:delText>(</w:delText>
        </w:r>
        <w:r w:rsidR="0067108F" w:rsidRPr="00FC5D3D" w:rsidDel="0033226C">
          <w:rPr>
            <w:color w:val="7030A0"/>
            <w:rPrChange w:id="761" w:author="Stephen Brooks" w:date="2022-04-21T11:46:00Z">
              <w:rPr/>
            </w:rPrChange>
          </w:rPr>
          <w:delText>height, regularity, and density</w:delText>
        </w:r>
        <w:r w:rsidR="00C4180C" w:rsidRPr="00FC5D3D" w:rsidDel="0033226C">
          <w:rPr>
            <w:color w:val="7030A0"/>
            <w:rPrChange w:id="762" w:author="Stephen Brooks" w:date="2022-04-21T11:46:00Z">
              <w:rPr/>
            </w:rPrChange>
          </w:rPr>
          <w:delText>)</w:delText>
        </w:r>
        <w:r w:rsidR="0067108F" w:rsidRPr="00FC5D3D" w:rsidDel="0033226C">
          <w:rPr>
            <w:color w:val="7030A0"/>
            <w:rPrChange w:id="763" w:author="Stephen Brooks" w:date="2022-04-21T11:46:00Z">
              <w:rPr/>
            </w:rPrChange>
          </w:rPr>
          <w:delText xml:space="preserve"> to form perceptual texture elements (or pexels) but </w:delText>
        </w:r>
        <w:r w:rsidR="00C4180C" w:rsidRPr="00FC5D3D" w:rsidDel="0033226C">
          <w:rPr>
            <w:color w:val="7030A0"/>
            <w:rPrChange w:id="764" w:author="Stephen Brooks" w:date="2022-04-21T11:46:00Z">
              <w:rPr/>
            </w:rPrChange>
          </w:rPr>
          <w:delText xml:space="preserve">did </w:delText>
        </w:r>
        <w:r w:rsidR="000E7C01" w:rsidRPr="00FC5D3D" w:rsidDel="0033226C">
          <w:rPr>
            <w:color w:val="7030A0"/>
            <w:rPrChange w:id="765" w:author="Stephen Brooks" w:date="2022-04-21T11:46:00Z">
              <w:rPr/>
            </w:rPrChange>
          </w:rPr>
          <w:delText>not</w:delText>
        </w:r>
        <w:r w:rsidR="0067108F" w:rsidRPr="00FC5D3D" w:rsidDel="0033226C">
          <w:rPr>
            <w:color w:val="7030A0"/>
            <w:rPrChange w:id="766" w:author="Stephen Brooks" w:date="2022-04-21T11:46:00Z">
              <w:rPr/>
            </w:rPrChange>
          </w:rPr>
          <w:delText xml:space="preserve"> investigate</w:delText>
        </w:r>
        <w:r w:rsidR="000E7C01" w:rsidRPr="00FC5D3D" w:rsidDel="0033226C">
          <w:rPr>
            <w:color w:val="7030A0"/>
            <w:rPrChange w:id="767" w:author="Stephen Brooks" w:date="2022-04-21T11:46:00Z">
              <w:rPr/>
            </w:rPrChange>
          </w:rPr>
          <w:delText xml:space="preserve"> yet</w:delText>
        </w:r>
        <w:r w:rsidR="0067108F" w:rsidRPr="00FC5D3D" w:rsidDel="0033226C">
          <w:rPr>
            <w:color w:val="7030A0"/>
            <w:rPrChange w:id="768" w:author="Stephen Brooks" w:date="2022-04-21T11:46:00Z">
              <w:rPr/>
            </w:rPrChange>
          </w:rPr>
          <w:delText xml:space="preserve"> the effectiveness of orientation for encoding information, and the interactions that occur when multiple texture and color dimensions are displayed simultaneously</w:delText>
        </w:r>
        <w:r w:rsidR="00014485" w:rsidRPr="00FC5D3D" w:rsidDel="0033226C">
          <w:rPr>
            <w:color w:val="7030A0"/>
            <w:rPrChange w:id="769" w:author="Stephen Brooks" w:date="2022-04-21T11:46:00Z">
              <w:rPr/>
            </w:rPrChange>
          </w:rPr>
          <w:delText>.</w:delText>
        </w:r>
        <w:r w:rsidR="00DD40D1" w:rsidRPr="00FC5D3D" w:rsidDel="0033226C">
          <w:rPr>
            <w:color w:val="7030A0"/>
            <w:rPrChange w:id="770" w:author="Stephen Brooks" w:date="2022-04-21T11:46:00Z">
              <w:rPr/>
            </w:rPrChange>
          </w:rPr>
          <w:delText xml:space="preserve"> </w:delText>
        </w:r>
        <w:r w:rsidR="00C4180C" w:rsidRPr="00FC5D3D" w:rsidDel="0033226C">
          <w:rPr>
            <w:color w:val="7030A0"/>
            <w:rPrChange w:id="771" w:author="Stephen Brooks" w:date="2022-04-21T11:46:00Z">
              <w:rPr/>
            </w:rPrChange>
          </w:rPr>
          <w:delText xml:space="preserve">In </w:delText>
        </w:r>
        <w:r w:rsidR="00DD40D1" w:rsidRPr="00FC5D3D" w:rsidDel="0033226C">
          <w:rPr>
            <w:rStyle w:val="blue-tooltip"/>
            <w:rFonts w:ascii="Times" w:hAnsi="Times" w:cs="Arial"/>
            <w:color w:val="7030A0"/>
            <w:shd w:val="clear" w:color="auto" w:fill="FFFFFF"/>
            <w:rPrChange w:id="772" w:author="Stephen Brooks" w:date="2022-04-21T11:46:00Z">
              <w:rPr>
                <w:rStyle w:val="blue-tooltip"/>
                <w:rFonts w:ascii="Times" w:hAnsi="Times" w:cs="Arial"/>
                <w:color w:val="000000" w:themeColor="text1"/>
                <w:shd w:val="clear" w:color="auto" w:fill="FFFFFF"/>
              </w:rPr>
            </w:rPrChange>
          </w:rPr>
          <w:delText>R.P. Botchen et al. [29</w:delText>
        </w:r>
        <w:r w:rsidR="00C4180C" w:rsidRPr="00FC5D3D" w:rsidDel="0033226C">
          <w:rPr>
            <w:color w:val="7030A0"/>
            <w:rPrChange w:id="773" w:author="Stephen Brooks" w:date="2022-04-21T11:46:00Z">
              <w:rPr/>
            </w:rPrChange>
          </w:rPr>
          <w:delText>], they propose a</w:delText>
        </w:r>
        <w:r w:rsidR="00DD40D1" w:rsidRPr="00FC5D3D" w:rsidDel="0033226C">
          <w:rPr>
            <w:color w:val="7030A0"/>
            <w:rPrChange w:id="774" w:author="Stephen Brooks" w:date="2022-04-21T11:46:00Z">
              <w:rPr/>
            </w:rPrChange>
          </w:rPr>
          <w:delText xml:space="preserve"> generic texture-based strategy to visualize uncertainty in time-dependent 2D flow and they think further extension for 3D flow will be a challenging task. </w:delText>
        </w:r>
      </w:del>
    </w:p>
    <w:p w14:paraId="514BFE1F" w14:textId="024D3F9D" w:rsidR="0067108F" w:rsidRPr="0067108F" w:rsidDel="0033226C" w:rsidRDefault="0067108F" w:rsidP="00854CBD">
      <w:pPr>
        <w:spacing w:line="360" w:lineRule="auto"/>
        <w:jc w:val="both"/>
        <w:rPr>
          <w:del w:id="775" w:author="Rashid Islam" w:date="2022-04-22T01:27:00Z"/>
        </w:rPr>
      </w:pPr>
    </w:p>
    <w:p w14:paraId="2FDD536D" w14:textId="688E26BA" w:rsidR="0067108F" w:rsidRPr="0067108F" w:rsidDel="0033226C" w:rsidRDefault="0067108F" w:rsidP="0067108F">
      <w:pPr>
        <w:rPr>
          <w:del w:id="776" w:author="Rashid Islam" w:date="2022-04-22T01:27:00Z"/>
        </w:rPr>
      </w:pPr>
    </w:p>
    <w:p w14:paraId="10B4F94C" w14:textId="30708C5C" w:rsidR="00A8454A" w:rsidRPr="00A8454A" w:rsidDel="0033226C" w:rsidRDefault="00A8454A" w:rsidP="00A8454A">
      <w:pPr>
        <w:rPr>
          <w:del w:id="777" w:author="Rashid Islam" w:date="2022-04-22T01:27:00Z"/>
        </w:rPr>
      </w:pPr>
    </w:p>
    <w:p w14:paraId="6F4960BE" w14:textId="68C56748" w:rsidR="006D6F85" w:rsidRPr="006D6F85" w:rsidDel="0033226C" w:rsidRDefault="006D6F85" w:rsidP="006D6F85">
      <w:pPr>
        <w:rPr>
          <w:del w:id="778" w:author="Rashid Islam" w:date="2022-04-22T01:27:00Z"/>
        </w:rPr>
      </w:pPr>
    </w:p>
    <w:p w14:paraId="6D7753F7" w14:textId="78182865" w:rsidR="00A658B1" w:rsidRPr="00476124" w:rsidDel="0033226C" w:rsidRDefault="00A658B1" w:rsidP="00014485">
      <w:pPr>
        <w:jc w:val="both"/>
        <w:rPr>
          <w:del w:id="779" w:author="Rashid Islam" w:date="2022-04-22T01:27:00Z"/>
        </w:rPr>
      </w:pPr>
    </w:p>
    <w:p w14:paraId="7A4688E9" w14:textId="51D29277" w:rsidR="00A658B1" w:rsidRPr="00A658B1" w:rsidDel="0033226C" w:rsidRDefault="00A658B1" w:rsidP="00A658B1">
      <w:pPr>
        <w:rPr>
          <w:del w:id="780" w:author="Rashid Islam" w:date="2022-04-22T01:27:00Z"/>
        </w:rPr>
      </w:pPr>
    </w:p>
    <w:p w14:paraId="235256DC" w14:textId="1649CF1A" w:rsidR="00BE02D1" w:rsidRPr="00BE02D1" w:rsidDel="0033226C" w:rsidRDefault="00BE02D1" w:rsidP="00BE02D1">
      <w:pPr>
        <w:rPr>
          <w:del w:id="781" w:author="Rashid Islam" w:date="2022-04-22T01:27:00Z"/>
        </w:rPr>
      </w:pPr>
    </w:p>
    <w:p w14:paraId="753A3751" w14:textId="56A4C1DC" w:rsidR="00864150" w:rsidRPr="00864150" w:rsidDel="0033226C" w:rsidRDefault="00A658B1" w:rsidP="00AA0971">
      <w:pPr>
        <w:spacing w:line="360" w:lineRule="auto"/>
        <w:jc w:val="both"/>
        <w:rPr>
          <w:del w:id="782" w:author="Rashid Islam" w:date="2022-04-22T01:27:00Z"/>
        </w:rPr>
      </w:pPr>
      <w:del w:id="783" w:author="Rashid Islam" w:date="2022-04-22T01:27:00Z">
        <w:r w:rsidDel="0033226C">
          <w:delText xml:space="preserve"> </w:delText>
        </w:r>
      </w:del>
    </w:p>
    <w:p w14:paraId="236B265C" w14:textId="09AE0492" w:rsidR="00565895" w:rsidDel="0033226C" w:rsidRDefault="00565895">
      <w:pPr>
        <w:rPr>
          <w:ins w:id="784" w:author="Stephen Brooks" w:date="2022-04-21T09:20:00Z"/>
          <w:del w:id="785" w:author="Rashid Islam" w:date="2022-04-22T01:27:00Z"/>
          <w:b/>
          <w:bCs/>
          <w:color w:val="000000" w:themeColor="text1"/>
          <w:sz w:val="32"/>
          <w:szCs w:val="32"/>
        </w:rPr>
      </w:pPr>
      <w:ins w:id="786" w:author="Stephen Brooks" w:date="2022-04-21T09:20:00Z">
        <w:del w:id="787" w:author="Rashid Islam" w:date="2022-04-22T01:27:00Z">
          <w:r w:rsidDel="0033226C">
            <w:rPr>
              <w:b/>
              <w:bCs/>
              <w:color w:val="000000" w:themeColor="text1"/>
              <w:sz w:val="32"/>
              <w:szCs w:val="32"/>
            </w:rPr>
            <w:br w:type="page"/>
          </w:r>
        </w:del>
      </w:ins>
    </w:p>
    <w:p w14:paraId="0F0E3F65" w14:textId="5A05967D" w:rsidR="0045432F" w:rsidRDefault="0045432F">
      <w:pPr>
        <w:rPr>
          <w:b/>
          <w:bCs/>
          <w:color w:val="000000" w:themeColor="text1"/>
          <w:sz w:val="32"/>
          <w:szCs w:val="32"/>
        </w:rPr>
        <w:pPrChange w:id="788" w:author="Rashid Islam" w:date="2022-04-22T01:27:00Z">
          <w:pPr>
            <w:spacing w:line="360" w:lineRule="auto"/>
            <w:jc w:val="both"/>
          </w:pPr>
        </w:pPrChange>
      </w:pPr>
      <w:r w:rsidRPr="00164D7A">
        <w:rPr>
          <w:b/>
          <w:bCs/>
          <w:color w:val="000000" w:themeColor="text1"/>
          <w:sz w:val="32"/>
          <w:szCs w:val="32"/>
        </w:rPr>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446B5FB2"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ins w:id="789" w:author="Stephen Brooks" w:date="2022-04-21T13:19:00Z">
        <w:r w:rsidR="00433805">
          <w:rPr>
            <w:color w:val="000000" w:themeColor="text1"/>
          </w:rPr>
          <w:t xml:space="preserve">discuss </w:t>
        </w:r>
      </w:ins>
      <w:del w:id="790" w:author="Stephen Brooks" w:date="2022-04-21T13:19:00Z">
        <w:r w:rsidDel="00433805">
          <w:rPr>
            <w:color w:val="000000" w:themeColor="text1"/>
          </w:rPr>
          <w:delText xml:space="preserve">mechanism of slicing streamgraphs and </w:delText>
        </w:r>
      </w:del>
      <w:r>
        <w:rPr>
          <w:color w:val="000000" w:themeColor="text1"/>
        </w:rPr>
        <w:t xml:space="preserve">show </w:t>
      </w:r>
      <w:ins w:id="791" w:author="Stephen Brooks" w:date="2022-04-21T13:19:00Z">
        <w:r w:rsidR="00433805">
          <w:rPr>
            <w:color w:val="000000" w:themeColor="text1"/>
          </w:rPr>
          <w:t>our</w:t>
        </w:r>
      </w:ins>
      <w:ins w:id="792" w:author="Stephen Brooks" w:date="2022-04-21T13:18:00Z">
        <w:r w:rsidR="00433805">
          <w:rPr>
            <w:color w:val="000000" w:themeColor="text1"/>
          </w:rPr>
          <w:t xml:space="preserve"> ex</w:t>
        </w:r>
      </w:ins>
      <w:ins w:id="793" w:author="Stephen Brooks" w:date="2022-04-21T13:19:00Z">
        <w:r w:rsidR="00433805">
          <w:rPr>
            <w:color w:val="000000" w:themeColor="text1"/>
          </w:rPr>
          <w:t xml:space="preserve">perimental designs and </w:t>
        </w:r>
      </w:ins>
      <w:r>
        <w:rPr>
          <w:color w:val="000000" w:themeColor="text1"/>
        </w:rPr>
        <w:t xml:space="preserve">examples of uses of CA in </w:t>
      </w:r>
      <w:del w:id="794" w:author="Stephen Brooks" w:date="2022-04-21T13:19:00Z">
        <w:r w:rsidDel="00433805">
          <w:rPr>
            <w:color w:val="000000" w:themeColor="text1"/>
          </w:rPr>
          <w:delText xml:space="preserve">real world </w:delText>
        </w:r>
      </w:del>
      <w:r>
        <w:rPr>
          <w:color w:val="000000" w:themeColor="text1"/>
        </w:rPr>
        <w:t>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ins w:id="795" w:author="Stephen Brooks" w:date="2022-04-21T13:40:00Z">
        <w:r w:rsidR="00EE6842">
          <w:rPr>
            <w:rFonts w:ascii="Times" w:hAnsi="Times"/>
            <w:color w:val="000000" w:themeColor="text1"/>
            <w:lang w:val="en-US"/>
          </w:rPr>
          <w:t xml:space="preserve">most </w:t>
        </w:r>
      </w:ins>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ins w:id="796" w:author="Stephen Brooks" w:date="2022-04-21T13:41:00Z">
        <w:r w:rsidR="00EE6842">
          <w:rPr>
            <w:rFonts w:ascii="Times" w:hAnsi="Times"/>
            <w:noProof/>
            <w:color w:val="000000" w:themeColor="text1"/>
            <w:lang w:val="en-US"/>
          </w:rPr>
          <w:t xml:space="preserve">the </w:t>
        </w:r>
      </w:ins>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49814B70"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w:t>
      </w:r>
      <w:del w:id="797" w:author="Stephen Brooks" w:date="2022-04-21T13:43:00Z">
        <w:r w:rsidDel="00EE6842">
          <w:rPr>
            <w:rFonts w:ascii="Times" w:hAnsi="Times"/>
            <w:color w:val="000000" w:themeColor="text1"/>
            <w:lang w:val="en-US"/>
          </w:rPr>
          <w:delText xml:space="preserve">innovative </w:delText>
        </w:r>
      </w:del>
      <w:r>
        <w:rPr>
          <w:rFonts w:ascii="Times" w:hAnsi="Times"/>
          <w:color w:val="000000" w:themeColor="text1"/>
          <w:lang w:val="en-US"/>
        </w:rPr>
        <w:t xml:space="preserve">algorithms </w:t>
      </w:r>
      <w:r w:rsidRPr="002E48C9">
        <w:rPr>
          <w:rFonts w:ascii="Times" w:hAnsi="Times"/>
          <w:color w:val="000000" w:themeColor="text1"/>
          <w:lang w:val="en-US"/>
        </w:rPr>
        <w:t xml:space="preserve">in </w:t>
      </w:r>
      <w:ins w:id="798" w:author="Stephen Brooks" w:date="2022-04-21T13:42:00Z">
        <w:r w:rsidR="00EE6842">
          <w:rPr>
            <w:rFonts w:ascii="Times" w:hAnsi="Times"/>
            <w:color w:val="000000" w:themeColor="text1"/>
            <w:lang w:val="en-US"/>
          </w:rPr>
          <w:t xml:space="preserve">the </w:t>
        </w:r>
      </w:ins>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ins w:id="799" w:author="Stephen Brooks" w:date="2022-04-21T13:44:00Z"/>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">
                <v:group id="Group 35" o:spid="_x0000_s1027"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26" o:spid="_x0000_s1028" style="position:absolute;width:52615;height:31132" coordsize="52615,31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oundrect id="Rounded Rectangle 6" o:spid="_x0000_s1029" style="position:absolute;left:18847;top:559;width:13327;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&#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&#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&#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&#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&#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&#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&#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&#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&#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&#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&#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&#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&#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&#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&#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&#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&#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Del="001E1F26" w:rsidRDefault="0045432F" w:rsidP="0045432F">
      <w:pPr>
        <w:spacing w:line="360" w:lineRule="auto"/>
        <w:rPr>
          <w:del w:id="800" w:author="Rashid Islam" w:date="2022-04-22T06:50:00Z"/>
          <w:color w:val="000000" w:themeColor="text1"/>
          <w:lang w:val="en-US"/>
        </w:rPr>
      </w:pPr>
    </w:p>
    <w:p w14:paraId="127EC9C9" w14:textId="667A275A" w:rsidR="0045432F" w:rsidRPr="004F5A75" w:rsidDel="00565895" w:rsidRDefault="0045432F" w:rsidP="0045432F">
      <w:pPr>
        <w:shd w:val="clear" w:color="auto" w:fill="FFFFFF"/>
        <w:spacing w:line="360" w:lineRule="auto"/>
        <w:jc w:val="both"/>
        <w:rPr>
          <w:del w:id="801" w:author="Stephen Brooks" w:date="2022-04-21T09:25:00Z"/>
          <w:rFonts w:ascii="Times" w:hAnsi="Times" w:cs="Menlo"/>
          <w:color w:val="000000" w:themeColor="text1"/>
        </w:rPr>
      </w:pPr>
      <w:r w:rsidRPr="002E48C9">
        <w:rPr>
          <w:b/>
          <w:bCs/>
          <w:color w:val="000000" w:themeColor="text1"/>
          <w:lang w:val="en-US"/>
        </w:rPr>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ins w:id="802" w:author="Stephen Brooks" w:date="2022-04-21T13:45:00Z">
        <w:r w:rsidR="00EE6842">
          <w:rPr>
            <w:rFonts w:ascii="Times" w:hAnsi="Times" w:cs="Arial"/>
            <w:color w:val="000000" w:themeColor="text1"/>
            <w:shd w:val="clear" w:color="auto" w:fill="FFFFFF"/>
            <w:lang w:val="en-US"/>
          </w:rPr>
          <w:t xml:space="preserve">and </w:t>
        </w:r>
      </w:ins>
      <w:r w:rsidRPr="002E48C9">
        <w:rPr>
          <w:rFonts w:ascii="Times" w:hAnsi="Times" w:cs="Arial"/>
          <w:color w:val="000000" w:themeColor="text1"/>
          <w:shd w:val="clear" w:color="auto" w:fill="FFFFFF"/>
          <w:lang w:val="en-US"/>
        </w:rPr>
        <w:t xml:space="preserve">frequency of update </w:t>
      </w:r>
      <w:del w:id="803" w:author="Stephen Brooks" w:date="2022-04-21T13:45:00Z">
        <w:r w:rsidRPr="002E48C9" w:rsidDel="00EE6842">
          <w:rPr>
            <w:rFonts w:ascii="Times" w:hAnsi="Times" w:cs="Arial"/>
            <w:color w:val="000000" w:themeColor="text1"/>
            <w:shd w:val="clear" w:color="auto" w:fill="FFFFFF"/>
            <w:lang w:val="en-US"/>
          </w:rPr>
          <w:delText xml:space="preserve">etc. </w:delText>
        </w:r>
      </w:del>
      <w:proofErr w:type="gramStart"/>
      <w:ins w:id="804" w:author="Stephen Brooks" w:date="2022-04-21T13:45:00Z">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ins>
      <w:r w:rsidRPr="002E48C9">
        <w:rPr>
          <w:rFonts w:ascii="Times" w:hAnsi="Times" w:cs="Arial"/>
          <w:color w:val="000000" w:themeColor="text1"/>
          <w:shd w:val="clear" w:color="auto" w:fill="FFFFFF"/>
          <w:lang w:val="en-US"/>
        </w:rPr>
        <w:t>play</w:t>
      </w:r>
      <w:del w:id="805" w:author="Stephen Brooks" w:date="2022-04-21T13:45:00Z">
        <w:r w:rsidRPr="002E48C9" w:rsidDel="00EE6842">
          <w:rPr>
            <w:rFonts w:ascii="Times" w:hAnsi="Times" w:cs="Arial"/>
            <w:color w:val="000000" w:themeColor="text1"/>
            <w:shd w:val="clear" w:color="auto" w:fill="FFFFFF"/>
            <w:lang w:val="en-US"/>
          </w:rPr>
          <w:delText>s</w:delText>
        </w:r>
      </w:del>
      <w:r w:rsidRPr="002E48C9">
        <w:rPr>
          <w:rFonts w:ascii="Times" w:hAnsi="Times" w:cs="Arial"/>
          <w:color w:val="000000" w:themeColor="text1"/>
          <w:shd w:val="clear" w:color="auto" w:fill="FFFFFF"/>
          <w:lang w:val="en-US"/>
        </w:rPr>
        <w:t xml:space="preserve"> an important role in forecasting. Sometimes time series data requires cleaning, scaling and even transformation, for example: if there are gaps/missing data, </w:t>
      </w:r>
      <w:ins w:id="806" w:author="Stephen Brooks" w:date="2022-04-21T13:46:00Z">
        <w:r w:rsidR="00EE6842">
          <w:rPr>
            <w:rFonts w:ascii="Times" w:hAnsi="Times" w:cs="Arial"/>
            <w:color w:val="000000" w:themeColor="text1"/>
            <w:shd w:val="clear" w:color="auto" w:fill="FFFFFF"/>
            <w:lang w:val="en-US"/>
          </w:rPr>
          <w:t xml:space="preserve">or </w:t>
        </w:r>
      </w:ins>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ins w:id="807" w:author="Stephen Brooks" w:date="2022-04-21T13:46:00Z">
        <w:r w:rsidR="00EE6842">
          <w:rPr>
            <w:rFonts w:ascii="Times" w:hAnsi="Times"/>
            <w:color w:val="000000" w:themeColor="text1"/>
            <w:spacing w:val="5"/>
            <w:shd w:val="clear" w:color="auto" w:fill="FFFFFF"/>
          </w:rPr>
          <w:t xml:space="preserve"> wise</w:t>
        </w:r>
      </w:ins>
      <w:del w:id="808" w:author="Stephen Brooks" w:date="2022-04-21T13:46:00Z">
        <w:r w:rsidRPr="002E48C9" w:rsidDel="00EE6842">
          <w:rPr>
            <w:rFonts w:ascii="Times" w:hAnsi="Times"/>
            <w:color w:val="000000" w:themeColor="text1"/>
            <w:spacing w:val="5"/>
            <w:shd w:val="clear" w:color="auto" w:fill="FFFFFF"/>
          </w:rPr>
          <w:delText>s</w:delText>
        </w:r>
      </w:del>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Del="00565895" w:rsidRDefault="0045432F" w:rsidP="0045432F">
      <w:pPr>
        <w:spacing w:line="360" w:lineRule="auto"/>
        <w:jc w:val="both"/>
        <w:rPr>
          <w:del w:id="809" w:author="Stephen Brooks" w:date="2022-04-21T09:24:00Z"/>
          <w:rFonts w:ascii="Times" w:hAnsi="Times"/>
          <w:color w:val="000000" w:themeColor="text1"/>
          <w:spacing w:val="5"/>
          <w:shd w:val="clear" w:color="auto" w:fill="FFFFFF"/>
        </w:rPr>
      </w:pPr>
    </w:p>
    <w:p w14:paraId="6F48EC96" w14:textId="77777777" w:rsidR="0045432F" w:rsidDel="00565895" w:rsidRDefault="0045432F" w:rsidP="0045432F">
      <w:pPr>
        <w:spacing w:line="360" w:lineRule="auto"/>
        <w:jc w:val="both"/>
        <w:rPr>
          <w:del w:id="810" w:author="Stephen Brooks" w:date="2022-04-21T09:24:00Z"/>
          <w:rFonts w:ascii="Times" w:hAnsi="Times"/>
          <w:color w:val="000000" w:themeColor="text1"/>
          <w:spacing w:val="5"/>
          <w:shd w:val="clear" w:color="auto" w:fill="FFFFFF"/>
        </w:rPr>
      </w:pPr>
    </w:p>
    <w:p w14:paraId="5BA92695" w14:textId="77777777" w:rsidR="0045432F" w:rsidRDefault="0045432F">
      <w:pPr>
        <w:shd w:val="clear" w:color="auto" w:fill="FFFFFF"/>
        <w:spacing w:line="360" w:lineRule="auto"/>
        <w:jc w:val="both"/>
        <w:rPr>
          <w:rFonts w:ascii="Times" w:hAnsi="Times"/>
          <w:color w:val="000000" w:themeColor="text1"/>
          <w:spacing w:val="5"/>
          <w:shd w:val="clear" w:color="auto" w:fill="FFFFFF"/>
        </w:rPr>
        <w:pPrChange w:id="811" w:author="Stephen Brooks" w:date="2022-04-21T09:25:00Z">
          <w:pPr>
            <w:spacing w:line="360" w:lineRule="auto"/>
            <w:jc w:val="both"/>
          </w:pPr>
        </w:pPrChange>
      </w:pPr>
    </w:p>
    <w:p w14:paraId="033A1825" w14:textId="77777777" w:rsidR="0045432F" w:rsidDel="00565895" w:rsidRDefault="0045432F" w:rsidP="0045432F">
      <w:pPr>
        <w:spacing w:line="360" w:lineRule="auto"/>
        <w:jc w:val="both"/>
        <w:rPr>
          <w:del w:id="812" w:author="Stephen Brooks" w:date="2022-04-21T09:24:00Z"/>
          <w:rFonts w:ascii="Times" w:hAnsi="Times"/>
          <w:color w:val="000000" w:themeColor="text1"/>
          <w:spacing w:val="5"/>
          <w:shd w:val="clear" w:color="auto" w:fill="FFFFFF"/>
        </w:rPr>
      </w:pPr>
    </w:p>
    <w:p w14:paraId="66BCFA23" w14:textId="77777777" w:rsidR="0045432F" w:rsidDel="00565895" w:rsidRDefault="0045432F" w:rsidP="0045432F">
      <w:pPr>
        <w:spacing w:line="360" w:lineRule="auto"/>
        <w:jc w:val="both"/>
        <w:rPr>
          <w:del w:id="813" w:author="Stephen Brooks" w:date="2022-04-21T09:24:00Z"/>
          <w:rFonts w:ascii="Times" w:hAnsi="Times"/>
          <w:color w:val="000000" w:themeColor="text1"/>
          <w:spacing w:val="5"/>
          <w:shd w:val="clear" w:color="auto" w:fill="FFFFFF"/>
        </w:rPr>
      </w:pPr>
    </w:p>
    <w:p w14:paraId="7AD5017B" w14:textId="77777777" w:rsidR="0045432F" w:rsidDel="00565895" w:rsidRDefault="0045432F" w:rsidP="0045432F">
      <w:pPr>
        <w:spacing w:line="360" w:lineRule="auto"/>
        <w:jc w:val="both"/>
        <w:rPr>
          <w:del w:id="814" w:author="Stephen Brooks" w:date="2022-04-21T09:24:00Z"/>
          <w:rFonts w:ascii="Times" w:hAnsi="Times"/>
          <w:color w:val="000000" w:themeColor="text1"/>
          <w:spacing w:val="5"/>
          <w:shd w:val="clear" w:color="auto" w:fill="FFFFFF"/>
        </w:rPr>
      </w:pPr>
    </w:p>
    <w:p w14:paraId="58A6CAB0" w14:textId="77777777" w:rsidR="0045432F" w:rsidDel="00565895" w:rsidRDefault="0045432F" w:rsidP="0045432F">
      <w:pPr>
        <w:spacing w:line="360" w:lineRule="auto"/>
        <w:jc w:val="both"/>
        <w:rPr>
          <w:del w:id="815" w:author="Stephen Brooks" w:date="2022-04-21T09:24:00Z"/>
          <w:rFonts w:ascii="Times" w:hAnsi="Times"/>
          <w:color w:val="000000" w:themeColor="text1"/>
          <w:spacing w:val="5"/>
          <w:shd w:val="clear" w:color="auto" w:fill="FFFFFF"/>
        </w:rPr>
      </w:pPr>
    </w:p>
    <w:p w14:paraId="11BA9749" w14:textId="77777777" w:rsidR="0045432F" w:rsidDel="00565895" w:rsidRDefault="0045432F" w:rsidP="0045432F">
      <w:pPr>
        <w:spacing w:line="360" w:lineRule="auto"/>
        <w:jc w:val="both"/>
        <w:rPr>
          <w:del w:id="816" w:author="Stephen Brooks" w:date="2022-04-21T09:24:00Z"/>
          <w:rFonts w:ascii="Times" w:hAnsi="Times"/>
          <w:color w:val="000000" w:themeColor="text1"/>
          <w:spacing w:val="5"/>
          <w:shd w:val="clear" w:color="auto" w:fill="FFFFFF"/>
        </w:rPr>
      </w:pPr>
    </w:p>
    <w:p w14:paraId="3E4A7ABA" w14:textId="77777777" w:rsidR="0045432F" w:rsidDel="00565895" w:rsidRDefault="0045432F" w:rsidP="0045432F">
      <w:pPr>
        <w:spacing w:line="360" w:lineRule="auto"/>
        <w:jc w:val="both"/>
        <w:rPr>
          <w:del w:id="817" w:author="Stephen Brooks" w:date="2022-04-21T09:24:00Z"/>
          <w:rFonts w:ascii="Times" w:hAnsi="Times"/>
          <w:color w:val="000000" w:themeColor="text1"/>
          <w:spacing w:val="5"/>
          <w:shd w:val="clear" w:color="auto" w:fill="FFFFFF"/>
        </w:rPr>
      </w:pPr>
    </w:p>
    <w:p w14:paraId="4A52F5AE" w14:textId="77777777" w:rsidR="0045432F" w:rsidDel="00565895" w:rsidRDefault="0045432F" w:rsidP="0045432F">
      <w:pPr>
        <w:spacing w:line="360" w:lineRule="auto"/>
        <w:jc w:val="both"/>
        <w:rPr>
          <w:del w:id="818" w:author="Stephen Brooks" w:date="2022-04-21T09:24:00Z"/>
          <w:rFonts w:ascii="Times" w:hAnsi="Times"/>
          <w:color w:val="000000" w:themeColor="text1"/>
          <w:spacing w:val="5"/>
          <w:shd w:val="clear" w:color="auto" w:fill="FFFFFF"/>
        </w:rPr>
      </w:pPr>
    </w:p>
    <w:p w14:paraId="6BA7F252" w14:textId="77777777" w:rsidR="0045432F" w:rsidDel="00565895" w:rsidRDefault="0045432F" w:rsidP="0045432F">
      <w:pPr>
        <w:spacing w:line="360" w:lineRule="auto"/>
        <w:jc w:val="both"/>
        <w:rPr>
          <w:del w:id="819" w:author="Stephen Brooks" w:date="2022-04-21T09:24:00Z"/>
          <w:rFonts w:ascii="Times" w:hAnsi="Times"/>
          <w:color w:val="000000" w:themeColor="text1"/>
          <w:spacing w:val="5"/>
          <w:shd w:val="clear" w:color="auto" w:fill="FFFFFF"/>
        </w:rPr>
      </w:pPr>
    </w:p>
    <w:p w14:paraId="25081306" w14:textId="77777777" w:rsidR="0045432F" w:rsidDel="00565895" w:rsidRDefault="0045432F" w:rsidP="0045432F">
      <w:pPr>
        <w:spacing w:line="360" w:lineRule="auto"/>
        <w:jc w:val="both"/>
        <w:rPr>
          <w:del w:id="820" w:author="Stephen Brooks" w:date="2022-04-21T09:24:00Z"/>
          <w:rFonts w:ascii="Times" w:hAnsi="Times"/>
          <w:color w:val="000000" w:themeColor="text1"/>
          <w:spacing w:val="5"/>
          <w:shd w:val="clear" w:color="auto" w:fill="FFFFFF"/>
        </w:rPr>
      </w:pPr>
    </w:p>
    <w:p w14:paraId="41CEA1EC" w14:textId="77777777" w:rsidR="0045432F" w:rsidDel="00565895" w:rsidRDefault="0045432F" w:rsidP="0045432F">
      <w:pPr>
        <w:spacing w:line="360" w:lineRule="auto"/>
        <w:jc w:val="both"/>
        <w:rPr>
          <w:del w:id="821" w:author="Stephen Brooks" w:date="2022-04-21T09:24:00Z"/>
          <w:rFonts w:ascii="Times" w:hAnsi="Times"/>
          <w:color w:val="000000" w:themeColor="text1"/>
          <w:spacing w:val="5"/>
          <w:shd w:val="clear" w:color="auto" w:fill="FFFFFF"/>
        </w:rPr>
      </w:pPr>
    </w:p>
    <w:p w14:paraId="2F26C549" w14:textId="77777777" w:rsidR="0045432F" w:rsidDel="00565895" w:rsidRDefault="0045432F" w:rsidP="0045432F">
      <w:pPr>
        <w:spacing w:line="360" w:lineRule="auto"/>
        <w:jc w:val="both"/>
        <w:rPr>
          <w:del w:id="822" w:author="Stephen Brooks" w:date="2022-04-21T09:24:00Z"/>
          <w:rFonts w:ascii="Times" w:hAnsi="Times"/>
          <w:color w:val="000000" w:themeColor="text1"/>
          <w:spacing w:val="5"/>
          <w:shd w:val="clear" w:color="auto" w:fill="FFFFFF"/>
        </w:rPr>
      </w:pPr>
    </w:p>
    <w:p w14:paraId="7D6B403B" w14:textId="77777777" w:rsidR="0045432F" w:rsidDel="00565895" w:rsidRDefault="0045432F" w:rsidP="0045432F">
      <w:pPr>
        <w:spacing w:line="360" w:lineRule="auto"/>
        <w:jc w:val="both"/>
        <w:rPr>
          <w:del w:id="823" w:author="Stephen Brooks" w:date="2022-04-21T09:24:00Z"/>
          <w:rFonts w:ascii="Times" w:hAnsi="Times"/>
          <w:color w:val="000000" w:themeColor="text1"/>
          <w:spacing w:val="5"/>
          <w:shd w:val="clear" w:color="auto" w:fill="FFFFFF"/>
        </w:rPr>
      </w:pPr>
    </w:p>
    <w:p w14:paraId="168C18EA" w14:textId="77777777" w:rsidR="0045432F" w:rsidDel="00565895" w:rsidRDefault="0045432F" w:rsidP="0045432F">
      <w:pPr>
        <w:spacing w:line="360" w:lineRule="auto"/>
        <w:jc w:val="both"/>
        <w:rPr>
          <w:del w:id="824" w:author="Stephen Brooks" w:date="2022-04-21T09:24:00Z"/>
          <w:rFonts w:ascii="Times" w:hAnsi="Times"/>
          <w:color w:val="000000" w:themeColor="text1"/>
          <w:spacing w:val="5"/>
          <w:shd w:val="clear" w:color="auto" w:fill="FFFFFF"/>
        </w:rPr>
      </w:pPr>
    </w:p>
    <w:p w14:paraId="17A477B1" w14:textId="77777777" w:rsidR="0045432F" w:rsidDel="00565895" w:rsidRDefault="0045432F" w:rsidP="0045432F">
      <w:pPr>
        <w:spacing w:line="360" w:lineRule="auto"/>
        <w:jc w:val="both"/>
        <w:rPr>
          <w:del w:id="825" w:author="Stephen Brooks" w:date="2022-04-21T09:24:00Z"/>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Del="00565895" w:rsidRDefault="0045432F" w:rsidP="0045432F">
      <w:pPr>
        <w:spacing w:line="360" w:lineRule="auto"/>
        <w:jc w:val="both"/>
        <w:rPr>
          <w:del w:id="826" w:author="Stephen Brooks" w:date="2022-04-21T09:25:00Z"/>
          <w:color w:val="000000" w:themeColor="text1"/>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60FDFC51" w14:textId="77777777" w:rsidR="0045432F" w:rsidRDefault="0045432F">
      <w:pPr>
        <w:spacing w:line="360" w:lineRule="auto"/>
        <w:jc w:val="both"/>
        <w:rPr>
          <w:rFonts w:ascii="Times" w:hAnsi="Times"/>
          <w:color w:val="000000" w:themeColor="text1"/>
          <w:lang w:val="en-US"/>
        </w:rPr>
        <w:pPrChange w:id="827" w:author="Stephen Brooks" w:date="2022-04-21T09:25:00Z">
          <w:pPr>
            <w:spacing w:line="360" w:lineRule="auto"/>
          </w:pPr>
        </w:pPrChange>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lastRenderedPageBreak/>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6A9C9911" w:rsidR="0045432F" w:rsidRPr="00B031AA" w:rsidRDefault="0045432F" w:rsidP="0045432F">
      <w:pPr>
        <w:spacing w:line="360" w:lineRule="auto"/>
        <w:jc w:val="both"/>
        <w:rPr>
          <w:color w:val="000000" w:themeColor="text1"/>
          <w:shd w:val="clear" w:color="auto" w:fill="FFFFFF"/>
        </w:rPr>
      </w:pPr>
      <w:del w:id="828" w:author="Stephen Brooks" w:date="2022-04-21T13:48:00Z">
        <w:r w:rsidRPr="00B031AA" w:rsidDel="00EE6842">
          <w:rPr>
            <w:color w:val="000000" w:themeColor="text1"/>
            <w:shd w:val="clear" w:color="auto" w:fill="FFFFFF"/>
          </w:rPr>
          <w:delText xml:space="preserve">It’s </w:delText>
        </w:r>
      </w:del>
      <w:proofErr w:type="spellStart"/>
      <w:ins w:id="829" w:author="Stephen Brooks" w:date="2022-04-21T13:48:00Z">
        <w:r w:rsidR="00EE6842">
          <w:rPr>
            <w:color w:val="000000" w:themeColor="text1"/>
            <w:shd w:val="clear" w:color="auto" w:fill="FFFFFF"/>
          </w:rPr>
          <w:t>Keras</w:t>
        </w:r>
        <w:proofErr w:type="spellEnd"/>
        <w:r w:rsidR="00EE6842">
          <w:rPr>
            <w:color w:val="000000" w:themeColor="text1"/>
            <w:shd w:val="clear" w:color="auto" w:fill="FFFFFF"/>
          </w:rPr>
          <w:t xml:space="preserve"> is</w:t>
        </w:r>
        <w:r w:rsidR="00EE6842" w:rsidRPr="00B031AA">
          <w:rPr>
            <w:color w:val="000000" w:themeColor="text1"/>
            <w:shd w:val="clear" w:color="auto" w:fill="FFFFFF"/>
          </w:rPr>
          <w:t xml:space="preserve"> </w:t>
        </w:r>
      </w:ins>
      <w:r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9F42862"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ins w:id="830" w:author="Stephen Brooks" w:date="2022-04-21T13:49:00Z">
        <w:r w:rsidR="00EE6842">
          <w:rPr>
            <w:color w:val="202124"/>
            <w:shd w:val="clear" w:color="auto" w:fill="FFFFFF"/>
          </w:rPr>
          <w:t>s</w:t>
        </w:r>
      </w:ins>
      <w:del w:id="831" w:author="Stephen Brooks" w:date="2022-04-21T13:49:00Z">
        <w:r w:rsidRPr="00B031AA" w:rsidDel="00EE6842">
          <w:rPr>
            <w:color w:val="202124"/>
            <w:shd w:val="clear" w:color="auto" w:fill="FFFFFF"/>
          </w:rPr>
          <w:delText>S</w:delText>
        </w:r>
      </w:del>
      <w:r w:rsidRPr="00B031AA">
        <w:rPr>
          <w:color w:val="202124"/>
          <w:shd w:val="clear" w:color="auto" w:fill="FFFFFF"/>
        </w:rPr>
        <w:t>equential model is not appropriate when</w:t>
      </w:r>
      <w:ins w:id="832" w:author="Stephen Brooks" w:date="2022-04-21T13:49:00Z">
        <w:r w:rsidR="00EE6842">
          <w:rPr>
            <w:color w:val="202124"/>
            <w:shd w:val="clear" w:color="auto" w:fill="FFFFFF"/>
          </w:rPr>
          <w:t xml:space="preserve"> y</w:t>
        </w:r>
      </w:ins>
      <w:del w:id="833" w:author="Stephen Brooks" w:date="2022-04-21T13:49:00Z">
        <w:r w:rsidRPr="00B031AA" w:rsidDel="00EE6842">
          <w:rPr>
            <w:color w:val="202124"/>
            <w:shd w:val="clear" w:color="auto" w:fill="FFFFFF"/>
          </w:rPr>
          <w:delText>: Y</w:delText>
        </w:r>
      </w:del>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Del="00565895" w:rsidRDefault="0045432F" w:rsidP="0045432F">
      <w:pPr>
        <w:spacing w:line="360" w:lineRule="auto"/>
        <w:jc w:val="both"/>
        <w:rPr>
          <w:del w:id="834" w:author="Stephen Brooks" w:date="2022-04-21T09:25:00Z"/>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Del="00565895" w:rsidRDefault="0045432F" w:rsidP="0045432F">
      <w:pPr>
        <w:rPr>
          <w:del w:id="835" w:author="Stephen Brooks" w:date="2022-04-21T09:25:00Z"/>
        </w:rPr>
      </w:pPr>
      <w:del w:id="836" w:author="Stephen Brooks" w:date="2022-04-21T09:25:00Z">
        <w:r w:rsidDel="00565895">
          <w:rPr>
            <w:rFonts w:ascii="Arial" w:hAnsi="Arial" w:cs="Arial"/>
            <w:color w:val="202124"/>
            <w:shd w:val="clear" w:color="auto" w:fill="FFFFFF"/>
          </w:rPr>
          <w:delText>.</w:delText>
        </w:r>
      </w:del>
    </w:p>
    <w:p w14:paraId="66681450" w14:textId="77777777" w:rsidR="0045432F" w:rsidRPr="00DB285E" w:rsidDel="00565895" w:rsidRDefault="0045432F" w:rsidP="0045432F">
      <w:pPr>
        <w:spacing w:line="360" w:lineRule="auto"/>
        <w:jc w:val="both"/>
        <w:rPr>
          <w:del w:id="837" w:author="Stephen Brooks" w:date="2022-04-21T09:25:00Z"/>
          <w:b/>
          <w:bCs/>
          <w:shd w:val="clear" w:color="auto" w:fill="FFFFFF"/>
        </w:rPr>
      </w:pPr>
    </w:p>
    <w:p w14:paraId="41E020F9" w14:textId="77777777" w:rsidR="0045432F" w:rsidRDefault="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ins w:id="838" w:author="Stephen Brooks" w:date="2022-04-21T13:53:00Z">
        <w:r w:rsidR="00967954">
          <w:rPr>
            <w:rFonts w:ascii="Times" w:hAnsi="Times"/>
            <w:color w:val="000000" w:themeColor="text1"/>
            <w:lang w:val="en-US"/>
          </w:rPr>
          <w:t xml:space="preserve">the </w:t>
        </w:r>
      </w:ins>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CA7F54">
      <w:pPr>
        <w:pStyle w:val="ListParagraph"/>
        <w:numPr>
          <w:ilvl w:val="0"/>
          <w:numId w:val="7"/>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CA7F54">
      <w:pPr>
        <w:pStyle w:val="ListParagraph"/>
        <w:numPr>
          <w:ilvl w:val="0"/>
          <w:numId w:val="7"/>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Del="00565895" w:rsidRDefault="0045432F" w:rsidP="0045432F">
      <w:pPr>
        <w:spacing w:line="360" w:lineRule="auto"/>
        <w:rPr>
          <w:del w:id="839" w:author="Stephen Brooks" w:date="2022-04-21T09:25:00Z"/>
        </w:rPr>
      </w:pPr>
    </w:p>
    <w:p w14:paraId="2F5D7D17" w14:textId="77777777" w:rsidR="0045432F" w:rsidDel="00565895" w:rsidRDefault="0045432F" w:rsidP="0045432F">
      <w:pPr>
        <w:spacing w:line="360" w:lineRule="auto"/>
        <w:rPr>
          <w:del w:id="840" w:author="Stephen Brooks" w:date="2022-04-21T09:25:00Z"/>
        </w:rPr>
      </w:pPr>
    </w:p>
    <w:p w14:paraId="3094B831" w14:textId="77777777" w:rsidR="0045432F" w:rsidDel="00565895" w:rsidRDefault="0045432F" w:rsidP="0045432F">
      <w:pPr>
        <w:spacing w:line="360" w:lineRule="auto"/>
        <w:rPr>
          <w:del w:id="841" w:author="Stephen Brooks" w:date="2022-04-21T09:25:00Z"/>
        </w:rPr>
      </w:pPr>
    </w:p>
    <w:p w14:paraId="546B0BA9" w14:textId="77777777" w:rsidR="0045432F" w:rsidDel="00565895" w:rsidRDefault="0045432F" w:rsidP="0045432F">
      <w:pPr>
        <w:spacing w:line="360" w:lineRule="auto"/>
        <w:rPr>
          <w:del w:id="842" w:author="Stephen Brooks" w:date="2022-04-21T09:25:00Z"/>
        </w:rPr>
      </w:pPr>
    </w:p>
    <w:p w14:paraId="29AB46C3" w14:textId="77777777" w:rsidR="0045432F" w:rsidDel="00565895" w:rsidRDefault="0045432F" w:rsidP="0045432F">
      <w:pPr>
        <w:spacing w:line="360" w:lineRule="auto"/>
        <w:rPr>
          <w:del w:id="843" w:author="Stephen Brooks" w:date="2022-04-21T09:25:00Z"/>
        </w:rPr>
      </w:pPr>
    </w:p>
    <w:p w14:paraId="2AC65DB0" w14:textId="77777777" w:rsidR="0045432F" w:rsidDel="00565895" w:rsidRDefault="0045432F" w:rsidP="0045432F">
      <w:pPr>
        <w:spacing w:line="360" w:lineRule="auto"/>
        <w:rPr>
          <w:del w:id="844" w:author="Stephen Brooks" w:date="2022-04-21T09:25:00Z"/>
        </w:rPr>
      </w:pPr>
    </w:p>
    <w:p w14:paraId="17050148" w14:textId="77777777" w:rsidR="0045432F" w:rsidDel="00565895" w:rsidRDefault="0045432F" w:rsidP="0045432F">
      <w:pPr>
        <w:spacing w:line="360" w:lineRule="auto"/>
        <w:rPr>
          <w:del w:id="845" w:author="Stephen Brooks" w:date="2022-04-21T09:25:00Z"/>
        </w:rPr>
      </w:pPr>
    </w:p>
    <w:p w14:paraId="360EE08D" w14:textId="77777777" w:rsidR="0045432F" w:rsidDel="00565895" w:rsidRDefault="0045432F" w:rsidP="0045432F">
      <w:pPr>
        <w:spacing w:line="360" w:lineRule="auto"/>
        <w:rPr>
          <w:del w:id="846" w:author="Stephen Brooks" w:date="2022-04-21T09:25:00Z"/>
        </w:rPr>
      </w:pPr>
    </w:p>
    <w:p w14:paraId="73C9604E" w14:textId="77777777" w:rsidR="0045432F" w:rsidDel="00565895" w:rsidRDefault="0045432F" w:rsidP="0045432F">
      <w:pPr>
        <w:spacing w:line="360" w:lineRule="auto"/>
        <w:rPr>
          <w:del w:id="847" w:author="Stephen Brooks" w:date="2022-04-21T09:25:00Z"/>
        </w:rPr>
      </w:pPr>
    </w:p>
    <w:p w14:paraId="0F807D6F" w14:textId="77777777" w:rsidR="0045432F" w:rsidDel="00565895" w:rsidRDefault="0045432F" w:rsidP="0045432F">
      <w:pPr>
        <w:spacing w:line="360" w:lineRule="auto"/>
        <w:rPr>
          <w:del w:id="848" w:author="Stephen Brooks" w:date="2022-04-21T09:25:00Z"/>
        </w:rPr>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EC81644"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del w:id="849" w:author="Stephen Brooks" w:date="2022-04-21T13:56:00Z">
        <w:r w:rsidRPr="002555ED" w:rsidDel="00967954">
          <w:rPr>
            <w:rFonts w:ascii="Times" w:hAnsi="Times"/>
            <w:color w:val="000000" w:themeColor="text1"/>
            <w:shd w:val="clear" w:color="auto" w:fill="FFFFFF"/>
          </w:rPr>
          <w:delText xml:space="preserve"> of the</w:delText>
        </w:r>
        <w:r w:rsidDel="00967954">
          <w:rPr>
            <w:rFonts w:ascii="Times" w:hAnsi="Times"/>
            <w:color w:val="000000" w:themeColor="text1"/>
            <w:shd w:val="clear" w:color="auto" w:fill="FFFFFF"/>
          </w:rPr>
          <w:delText xml:space="preserve"> new</w:delText>
        </w:r>
      </w:del>
      <w:r>
        <w:rPr>
          <w:rFonts w:ascii="Times" w:hAnsi="Times"/>
          <w:color w:val="000000" w:themeColor="text1"/>
          <w:shd w:val="clear" w:color="auto" w:fill="FFFFFF"/>
        </w:rPr>
        <w:t xml:space="preserve"> terms </w:t>
      </w:r>
      <w:ins w:id="850" w:author="Stephen Brooks" w:date="2022-04-21T13:54:00Z">
        <w:r w:rsidR="00967954">
          <w:rPr>
            <w:rFonts w:ascii="Times" w:hAnsi="Times"/>
            <w:color w:val="000000" w:themeColor="text1"/>
            <w:shd w:val="clear" w:color="auto" w:fill="FFFFFF"/>
          </w:rPr>
          <w:t>in the following sub-sections.</w:t>
        </w:r>
      </w:ins>
      <w:ins w:id="851" w:author="Stephen Brooks" w:date="2022-04-21T13:55:00Z">
        <w:r w:rsidR="00967954">
          <w:rPr>
            <w:rFonts w:ascii="Times" w:hAnsi="Times"/>
            <w:color w:val="000000" w:themeColor="text1"/>
            <w:shd w:val="clear" w:color="auto" w:fill="FFFFFF"/>
          </w:rPr>
          <w:t xml:space="preserve"> </w:t>
        </w:r>
      </w:ins>
      <w:del w:id="852" w:author="Stephen Brooks" w:date="2022-04-21T13:54:00Z">
        <w:r w:rsidDel="00967954">
          <w:rPr>
            <w:rFonts w:ascii="Times" w:hAnsi="Times"/>
            <w:color w:val="000000" w:themeColor="text1"/>
            <w:shd w:val="clear" w:color="auto" w:fill="FFFFFF"/>
          </w:rPr>
          <w:delText>as follows</w:delText>
        </w:r>
        <w:r w:rsidRPr="002555ED" w:rsidDel="00967954">
          <w:rPr>
            <w:rFonts w:ascii="Times" w:hAnsi="Times"/>
            <w:color w:val="000000" w:themeColor="text1"/>
            <w:shd w:val="clear" w:color="auto" w:fill="FFFFFF"/>
          </w:rPr>
          <w:delText>:</w:delText>
        </w:r>
      </w:del>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w:t>
      </w:r>
      <w:del w:id="853" w:author="Stephen Brooks" w:date="2022-04-21T13:55:00Z">
        <w:r w:rsidRPr="00A80DBF" w:rsidDel="00967954">
          <w:rPr>
            <w:color w:val="202124"/>
            <w:shd w:val="clear" w:color="auto" w:fill="FFFFFF"/>
          </w:rPr>
          <w:delText>s</w:delText>
        </w:r>
      </w:del>
      <w:r w:rsidRPr="00A80DBF">
        <w:rPr>
          <w:color w:val="202124"/>
          <w:shd w:val="clear" w:color="auto" w:fill="FFFFFF"/>
        </w:rPr>
        <w:t xml:space="preserve">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CA7F54">
      <w:pPr>
        <w:pStyle w:val="ListParagraph"/>
        <w:numPr>
          <w:ilvl w:val="0"/>
          <w:numId w:val="8"/>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CA7F5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38A002A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ins w:id="854" w:author="Stephen Brooks" w:date="2022-04-21T13:57:00Z">
        <w:r w:rsidR="00967954">
          <w:rPr>
            <w:rFonts w:ascii="Times" w:hAnsi="Times"/>
            <w:color w:val="000000" w:themeColor="text1"/>
            <w:sz w:val="23"/>
            <w:szCs w:val="23"/>
            <w:shd w:val="clear" w:color="auto" w:fill="FFFFFF"/>
            <w:lang w:val="en-US"/>
          </w:rPr>
          <w:t>s</w:t>
        </w:r>
      </w:ins>
      <w:r>
        <w:rPr>
          <w:rFonts w:ascii="Times" w:hAnsi="Times"/>
          <w:color w:val="000000" w:themeColor="text1"/>
          <w:sz w:val="23"/>
          <w:szCs w:val="23"/>
          <w:shd w:val="clear" w:color="auto" w:fill="FFFFFF"/>
          <w:lang w:val="en-US"/>
        </w:rPr>
        <w:t xml:space="preserve"> (Recurrent Neural Network</w:t>
      </w:r>
      <w:ins w:id="855" w:author="Stephen Brooks" w:date="2022-04-21T13:57:00Z">
        <w:r w:rsidR="00967954">
          <w:rPr>
            <w:rFonts w:ascii="Times" w:hAnsi="Times"/>
            <w:color w:val="000000" w:themeColor="text1"/>
            <w:sz w:val="23"/>
            <w:szCs w:val="23"/>
            <w:shd w:val="clear" w:color="auto" w:fill="FFFFFF"/>
            <w:lang w:val="en-US"/>
          </w:rPr>
          <w:t>s</w:t>
        </w:r>
      </w:ins>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15CF637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ins w:id="856" w:author="Stephen Brooks" w:date="2022-04-21T13:57:00Z">
        <w:r w:rsidR="00967954">
          <w:rPr>
            <w:rFonts w:ascii="Times" w:hAnsi="Times"/>
            <w:color w:val="000000" w:themeColor="text1"/>
            <w:shd w:val="clear" w:color="auto" w:fill="FFFFFF"/>
          </w:rPr>
          <w:t>.</w:t>
        </w:r>
      </w:ins>
      <w:del w:id="857" w:author="Stephen Brooks" w:date="2022-04-21T13:57:00Z">
        <w:r w:rsidRPr="002555ED" w:rsidDel="00967954">
          <w:rPr>
            <w:rFonts w:ascii="Times" w:hAnsi="Times"/>
            <w:color w:val="000000" w:themeColor="text1"/>
            <w:shd w:val="clear" w:color="auto" w:fill="FFFFFF"/>
          </w:rPr>
          <w:delText>:</w:delText>
        </w:r>
      </w:del>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1F88514C" w:rsidR="0045432F" w:rsidDel="00E2673B" w:rsidRDefault="0045432F" w:rsidP="0045432F">
      <w:pPr>
        <w:spacing w:line="360" w:lineRule="auto"/>
        <w:jc w:val="both"/>
        <w:rPr>
          <w:del w:id="858" w:author="Rashid Islam" w:date="2022-04-22T06:28:00Z"/>
          <w:rFonts w:ascii="Times" w:hAnsi="Times"/>
          <w:color w:val="000000" w:themeColor="text1"/>
          <w:shd w:val="clear" w:color="auto" w:fill="FFFFFF"/>
          <w:lang w:val="en-US"/>
        </w:rPr>
      </w:pPr>
    </w:p>
    <w:p w14:paraId="5FDBC5DF" w14:textId="4BA39ADD" w:rsidR="0045432F" w:rsidDel="00E2673B" w:rsidRDefault="0045432F" w:rsidP="0045432F">
      <w:pPr>
        <w:spacing w:line="360" w:lineRule="auto"/>
        <w:jc w:val="both"/>
        <w:rPr>
          <w:del w:id="859" w:author="Rashid Islam" w:date="2022-04-22T06:28:00Z"/>
          <w:rFonts w:ascii="Times" w:hAnsi="Times"/>
          <w:color w:val="000000" w:themeColor="text1"/>
          <w:shd w:val="clear" w:color="auto" w:fill="FFFFFF"/>
          <w:lang w:val="en-US"/>
        </w:rPr>
      </w:pPr>
    </w:p>
    <w:p w14:paraId="0D42E9EF" w14:textId="5E78EA59" w:rsidR="0045432F" w:rsidDel="00E2673B" w:rsidRDefault="0045432F" w:rsidP="0045432F">
      <w:pPr>
        <w:spacing w:line="360" w:lineRule="auto"/>
        <w:jc w:val="both"/>
        <w:rPr>
          <w:del w:id="860" w:author="Rashid Islam" w:date="2022-04-22T06:28:00Z"/>
          <w:rFonts w:ascii="Times" w:hAnsi="Times"/>
          <w:color w:val="000000" w:themeColor="text1"/>
          <w:shd w:val="clear" w:color="auto" w:fill="FFFFFF"/>
          <w:lang w:val="en-US"/>
        </w:rPr>
      </w:pPr>
    </w:p>
    <w:p w14:paraId="5B153B35" w14:textId="5FC33EE8" w:rsidR="0045432F" w:rsidDel="00E2673B" w:rsidRDefault="0045432F" w:rsidP="0045432F">
      <w:pPr>
        <w:spacing w:line="360" w:lineRule="auto"/>
        <w:jc w:val="both"/>
        <w:rPr>
          <w:del w:id="861" w:author="Rashid Islam" w:date="2022-04-22T06:28:00Z"/>
          <w:rFonts w:ascii="Times" w:hAnsi="Times"/>
          <w:color w:val="000000" w:themeColor="text1"/>
          <w:shd w:val="clear" w:color="auto" w:fill="FFFFFF"/>
          <w:lang w:val="en-US"/>
        </w:rPr>
      </w:pPr>
    </w:p>
    <w:p w14:paraId="588D41BC" w14:textId="60513DAB" w:rsidR="0045432F" w:rsidDel="00E2673B" w:rsidRDefault="0045432F" w:rsidP="0045432F">
      <w:pPr>
        <w:spacing w:line="360" w:lineRule="auto"/>
        <w:jc w:val="both"/>
        <w:rPr>
          <w:del w:id="862" w:author="Rashid Islam" w:date="2022-04-22T06:28:00Z"/>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lastRenderedPageBreak/>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CA7F54">
      <w:pPr>
        <w:pStyle w:val="ListParagraph"/>
        <w:numPr>
          <w:ilvl w:val="0"/>
          <w:numId w:val="9"/>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ins w:id="863" w:author="Stephen Brooks" w:date="2022-04-21T13:58:00Z">
        <w:r w:rsidR="00967954">
          <w:rPr>
            <w:rFonts w:ascii="Times" w:hAnsi="Times"/>
            <w:color w:val="000000" w:themeColor="text1"/>
          </w:rPr>
          <w:t xml:space="preserve">the </w:t>
        </w:r>
      </w:ins>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ins w:id="864" w:author="Stephen Brooks" w:date="2022-04-21T13:58:00Z">
        <w:r>
          <w:rPr>
            <w:rFonts w:ascii="Times" w:hAnsi="Times"/>
            <w:color w:val="000000" w:themeColor="text1"/>
          </w:rPr>
          <w:t xml:space="preserve">The </w:t>
        </w:r>
      </w:ins>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2E7B2EDF" w14:textId="36CD7E29" w:rsidR="0045432F" w:rsidRPr="00A96F1D" w:rsidRDefault="0045432F" w:rsidP="00CA7F54">
      <w:pPr>
        <w:numPr>
          <w:ilvl w:val="0"/>
          <w:numId w:val="5"/>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lastRenderedPageBreak/>
        <w:t xml:space="preserve">MA term is used to define </w:t>
      </w:r>
      <w:ins w:id="865" w:author="Stephen Brooks" w:date="2022-04-21T13:59:00Z">
        <w:r w:rsidR="00967954">
          <w:rPr>
            <w:rFonts w:ascii="Times" w:hAnsi="Times"/>
            <w:color w:val="000000" w:themeColor="text1"/>
          </w:rPr>
          <w:t xml:space="preserve">the </w:t>
        </w:r>
      </w:ins>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464D4499" w:rsidR="0045432F" w:rsidDel="00967954" w:rsidRDefault="0045432F" w:rsidP="0045432F">
      <w:pPr>
        <w:spacing w:line="360" w:lineRule="auto"/>
        <w:jc w:val="both"/>
        <w:rPr>
          <w:del w:id="866" w:author="Stephen Brooks" w:date="2022-04-21T13:59:00Z"/>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ins w:id="867" w:author="Stephen Brooks" w:date="2022-04-21T13:59:00Z">
        <w:r w:rsidR="00967954">
          <w:rPr>
            <w:rFonts w:ascii="Times" w:hAnsi="Times"/>
            <w:color w:val="000000" w:themeColor="text1"/>
            <w:shd w:val="clear" w:color="auto" w:fill="FFFFFF"/>
            <w:lang w:val="en-US"/>
          </w:rPr>
          <w:t>, b</w:t>
        </w:r>
      </w:ins>
      <w:del w:id="868" w:author="Stephen Brooks" w:date="2022-04-21T13:59:00Z">
        <w:r w:rsidRPr="00626226" w:rsidDel="00967954">
          <w:rPr>
            <w:color w:val="000000" w:themeColor="text1"/>
            <w:shd w:val="clear" w:color="auto" w:fill="FFFFFF"/>
          </w:rPr>
          <w:delText>:</w:delText>
        </w:r>
      </w:del>
      <w:ins w:id="869" w:author="Stephen Brooks" w:date="2022-04-21T13:59:00Z">
        <w:r w:rsidR="00967954">
          <w:rPr>
            <w:rFonts w:ascii="Times" w:hAnsi="Times"/>
            <w:color w:val="000000" w:themeColor="text1"/>
            <w:shd w:val="clear" w:color="auto" w:fill="FFFFFF"/>
            <w:lang w:val="en-US"/>
          </w:rPr>
          <w:t xml:space="preserve">ut </w:t>
        </w:r>
      </w:ins>
    </w:p>
    <w:p w14:paraId="1762F5AB" w14:textId="77777777" w:rsidR="0045432F" w:rsidDel="00967954" w:rsidRDefault="0045432F" w:rsidP="0045432F">
      <w:pPr>
        <w:spacing w:line="360" w:lineRule="auto"/>
        <w:jc w:val="both"/>
        <w:rPr>
          <w:del w:id="870" w:author="Stephen Brooks" w:date="2022-04-21T13:59:00Z"/>
        </w:rPr>
      </w:pPr>
    </w:p>
    <w:p w14:paraId="4A775CD7" w14:textId="1D4D7EDF" w:rsidR="0045432F" w:rsidRPr="009E25D9" w:rsidRDefault="00967954" w:rsidP="0045432F">
      <w:pPr>
        <w:spacing w:line="360" w:lineRule="auto"/>
        <w:jc w:val="both"/>
        <w:rPr>
          <w:rFonts w:ascii="Times" w:hAnsi="Times"/>
          <w:color w:val="000000" w:themeColor="text1"/>
          <w:shd w:val="clear" w:color="auto" w:fill="FFFFFF"/>
        </w:rPr>
      </w:pPr>
      <w:ins w:id="871" w:author="Stephen Brooks" w:date="2022-04-21T13:59:00Z">
        <w:r>
          <w:rPr>
            <w:rFonts w:ascii="Times" w:hAnsi="Times"/>
            <w:color w:val="000000" w:themeColor="text1"/>
            <w:shd w:val="clear" w:color="auto" w:fill="FFFFFF"/>
            <w:lang w:val="en-US"/>
          </w:rPr>
          <w:t>b</w:t>
        </w:r>
      </w:ins>
      <w:del w:id="872" w:author="Stephen Brooks" w:date="2022-04-21T13:59:00Z">
        <w:r w:rsidR="0045432F" w:rsidDel="00967954">
          <w:rPr>
            <w:rFonts w:ascii="Times" w:hAnsi="Times"/>
            <w:color w:val="000000" w:themeColor="text1"/>
            <w:shd w:val="clear" w:color="auto" w:fill="FFFFFF"/>
            <w:lang w:val="en-US"/>
          </w:rPr>
          <w:delText>B</w:delText>
        </w:r>
      </w:del>
      <w:r w:rsidR="0045432F">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sidR="0045432F">
        <w:rPr>
          <w:rFonts w:ascii="Times" w:hAnsi="Times"/>
          <w:color w:val="000000" w:themeColor="text1"/>
          <w:shd w:val="clear" w:color="auto" w:fill="FFFFFF"/>
          <w:lang w:val="en-US"/>
        </w:rPr>
        <w:t xml:space="preserve">4, </w:t>
      </w:r>
      <w:r w:rsidR="0045432F">
        <w:rPr>
          <w:rFonts w:ascii="Times" w:hAnsi="Times"/>
          <w:color w:val="000000" w:themeColor="text1"/>
          <w:shd w:val="clear" w:color="auto" w:fill="FFFFFF"/>
        </w:rPr>
        <w:t>we</w:t>
      </w:r>
      <w:r w:rsidR="0045432F" w:rsidRPr="002555ED">
        <w:rPr>
          <w:rFonts w:ascii="Times" w:hAnsi="Times"/>
          <w:color w:val="000000" w:themeColor="text1"/>
          <w:shd w:val="clear" w:color="auto" w:fill="FFFFFF"/>
        </w:rPr>
        <w:t xml:space="preserve"> briefly introduce some of the</w:t>
      </w:r>
      <w:r w:rsidR="0045432F">
        <w:rPr>
          <w:rFonts w:ascii="Times" w:hAnsi="Times"/>
          <w:color w:val="000000" w:themeColor="text1"/>
          <w:shd w:val="clear" w:color="auto" w:fill="FFFFFF"/>
        </w:rPr>
        <w:t xml:space="preserve"> unknown terms </w:t>
      </w:r>
      <w:r w:rsidR="0045432F">
        <w:rPr>
          <w:rFonts w:ascii="Times" w:hAnsi="Times"/>
          <w:color w:val="000000" w:themeColor="text1"/>
          <w:shd w:val="clear" w:color="auto" w:fill="FFFFFF"/>
          <w:lang w:val="en-US"/>
        </w:rPr>
        <w:t>for better understanding</w:t>
      </w:r>
      <w:r w:rsidR="0045432F">
        <w:rPr>
          <w:rFonts w:ascii="Times" w:hAnsi="Times"/>
          <w:color w:val="000000" w:themeColor="text1"/>
          <w:shd w:val="clear" w:color="auto" w:fill="FFFFFF"/>
        </w:rPr>
        <w:t xml:space="preserve"> as follows</w:t>
      </w:r>
      <w:r w:rsidR="0045432F"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49825CE6"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ins w:id="873" w:author="Stephen Brooks" w:date="2022-04-21T13:59:00Z">
        <w:r w:rsidR="00967954">
          <w:rPr>
            <w:color w:val="000000" w:themeColor="text1"/>
          </w:rPr>
          <w:t>c</w:t>
        </w:r>
      </w:ins>
      <w:del w:id="874" w:author="Stephen Brooks" w:date="2022-04-21T13:59:00Z">
        <w:r w:rsidRPr="005550B5" w:rsidDel="00967954">
          <w:rPr>
            <w:color w:val="000000" w:themeColor="text1"/>
          </w:rPr>
          <w:delText>C</w:delText>
        </w:r>
      </w:del>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ins w:id="875" w:author="Stephen Brooks" w:date="2022-04-21T14:00:00Z">
        <w:r w:rsidR="00967954">
          <w:rPr>
            <w:color w:val="000000" w:themeColor="text1"/>
            <w:shd w:val="clear" w:color="auto" w:fill="FDFDFD"/>
          </w:rPr>
          <w:t xml:space="preserve">and </w:t>
        </w:r>
        <w:r w:rsidR="00967954">
          <w:rPr>
            <w:color w:val="000000" w:themeColor="text1"/>
          </w:rPr>
          <w:t>t</w:t>
        </w:r>
      </w:ins>
      <w:del w:id="876" w:author="Stephen Brooks" w:date="2022-04-21T14:00:00Z">
        <w:r w:rsidRPr="00626226" w:rsidDel="00967954">
          <w:rPr>
            <w:color w:val="000000" w:themeColor="text1"/>
          </w:rPr>
          <w:delText>T</w:delText>
        </w:r>
      </w:del>
      <w:r w:rsidRPr="00626226">
        <w:rPr>
          <w:color w:val="000000" w:themeColor="text1"/>
        </w:rPr>
        <w:t>ime series utilities, such as differencing and inverse differencing</w:t>
      </w:r>
      <w:del w:id="877" w:author="Stephen Brooks" w:date="2022-04-21T14:00:00Z">
        <w:r w:rsidRPr="009E25D9" w:rsidDel="00967954">
          <w:rPr>
            <w:color w:val="000000" w:themeColor="text1"/>
          </w:rPr>
          <w:delText xml:space="preserve"> etc</w:delText>
        </w:r>
      </w:del>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47B382ED" w:rsidR="0045432F" w:rsidRDefault="00967954" w:rsidP="0045432F">
      <w:pPr>
        <w:spacing w:line="360" w:lineRule="auto"/>
        <w:jc w:val="both"/>
        <w:rPr>
          <w:color w:val="202124"/>
          <w:shd w:val="clear" w:color="auto" w:fill="FFFFFF"/>
        </w:rPr>
      </w:pPr>
      <w:ins w:id="878" w:author="Stephen Brooks" w:date="2022-04-21T14:00:00Z">
        <w:r>
          <w:rPr>
            <w:color w:val="202124"/>
            <w:shd w:val="clear" w:color="auto" w:fill="FFFFFF"/>
          </w:rPr>
          <w:t xml:space="preserve">The </w:t>
        </w:r>
      </w:ins>
      <w:r w:rsidR="0045432F" w:rsidRPr="00121FEC">
        <w:rPr>
          <w:color w:val="202124"/>
          <w:shd w:val="clear" w:color="auto" w:fill="FFFFFF"/>
        </w:rPr>
        <w:t xml:space="preserve">Augmented Dickey Fuller test is a common statistical test used to test whether a given </w:t>
      </w:r>
      <w:ins w:id="879" w:author="Stephen Brooks" w:date="2022-04-21T14:00:00Z">
        <w:r>
          <w:rPr>
            <w:color w:val="202124"/>
            <w:shd w:val="clear" w:color="auto" w:fill="FFFFFF"/>
          </w:rPr>
          <w:t>t</w:t>
        </w:r>
      </w:ins>
      <w:del w:id="880" w:author="Stephen Brooks" w:date="2022-04-21T14:00:00Z">
        <w:r w:rsidR="0045432F" w:rsidRPr="00121FEC" w:rsidDel="00967954">
          <w:rPr>
            <w:color w:val="202124"/>
            <w:shd w:val="clear" w:color="auto" w:fill="FFFFFF"/>
          </w:rPr>
          <w:delText>T</w:delText>
        </w:r>
      </w:del>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Del="00967954" w:rsidRDefault="0045432F" w:rsidP="0045432F">
      <w:pPr>
        <w:spacing w:line="360" w:lineRule="auto"/>
        <w:jc w:val="both"/>
        <w:rPr>
          <w:del w:id="881" w:author="Stephen Brooks" w:date="2022-04-21T14:00:00Z"/>
        </w:rPr>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9A6ED6D" w14:textId="77777777" w:rsidR="00967954" w:rsidRDefault="00967954" w:rsidP="0045432F">
      <w:pPr>
        <w:pStyle w:val="ListParagraph"/>
        <w:spacing w:line="360" w:lineRule="auto"/>
        <w:ind w:left="0"/>
        <w:jc w:val="both"/>
        <w:rPr>
          <w:ins w:id="882" w:author="Stephen Brooks" w:date="2022-04-21T14:00:00Z"/>
          <w:rFonts w:ascii="Times" w:hAnsi="Times"/>
          <w:color w:val="000000" w:themeColor="text1"/>
          <w:sz w:val="23"/>
          <w:szCs w:val="23"/>
          <w:shd w:val="clear" w:color="auto" w:fill="FFFFFF"/>
          <w:lang w:val="en-US"/>
        </w:rPr>
      </w:pP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CA7F54">
      <w:pPr>
        <w:numPr>
          <w:ilvl w:val="0"/>
          <w:numId w:val="6"/>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CA7F54">
      <w:pPr>
        <w:numPr>
          <w:ilvl w:val="0"/>
          <w:numId w:val="6"/>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CA7F54">
      <w:pPr>
        <w:numPr>
          <w:ilvl w:val="0"/>
          <w:numId w:val="6"/>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Del="00565895" w:rsidRDefault="0045432F" w:rsidP="0045432F">
      <w:pPr>
        <w:spacing w:line="360" w:lineRule="auto"/>
        <w:jc w:val="both"/>
        <w:rPr>
          <w:del w:id="883" w:author="Stephen Brooks" w:date="2022-04-21T09:25:00Z"/>
          <w:rFonts w:ascii="Times" w:hAnsi="Times"/>
          <w:b/>
          <w:bCs/>
          <w:color w:val="000000" w:themeColor="text1"/>
          <w:lang w:val="en-US"/>
        </w:rPr>
      </w:pPr>
    </w:p>
    <w:p w14:paraId="4DD47F8C" w14:textId="77777777" w:rsidR="0045432F" w:rsidDel="00565895" w:rsidRDefault="0045432F" w:rsidP="0045432F">
      <w:pPr>
        <w:spacing w:line="360" w:lineRule="auto"/>
        <w:jc w:val="both"/>
        <w:rPr>
          <w:del w:id="884" w:author="Stephen Brooks" w:date="2022-04-21T09:25:00Z"/>
          <w:rFonts w:ascii="Times" w:hAnsi="Times"/>
          <w:b/>
          <w:bCs/>
          <w:color w:val="000000" w:themeColor="text1"/>
          <w:lang w:val="en-US"/>
        </w:rPr>
      </w:pPr>
    </w:p>
    <w:p w14:paraId="6C2E07CE" w14:textId="77777777" w:rsidR="0045432F" w:rsidDel="00565895" w:rsidRDefault="0045432F" w:rsidP="0045432F">
      <w:pPr>
        <w:spacing w:line="360" w:lineRule="auto"/>
        <w:jc w:val="both"/>
        <w:rPr>
          <w:del w:id="885" w:author="Stephen Brooks" w:date="2022-04-21T09:25:00Z"/>
          <w:rFonts w:ascii="Times" w:hAnsi="Times"/>
          <w:b/>
          <w:bCs/>
          <w:color w:val="000000" w:themeColor="text1"/>
          <w:lang w:val="en-US"/>
        </w:rPr>
      </w:pPr>
    </w:p>
    <w:p w14:paraId="3CEE63E5" w14:textId="77777777" w:rsidR="0045432F" w:rsidDel="00565895" w:rsidRDefault="0045432F" w:rsidP="0045432F">
      <w:pPr>
        <w:spacing w:line="360" w:lineRule="auto"/>
        <w:jc w:val="both"/>
        <w:rPr>
          <w:del w:id="886" w:author="Stephen Brooks" w:date="2022-04-21T09:25:00Z"/>
          <w:rFonts w:ascii="Times" w:hAnsi="Times"/>
          <w:b/>
          <w:bCs/>
          <w:color w:val="000000" w:themeColor="text1"/>
          <w:lang w:val="en-US"/>
        </w:rPr>
      </w:pPr>
    </w:p>
    <w:p w14:paraId="207B1DFD" w14:textId="77777777" w:rsidR="0045432F" w:rsidDel="00565895" w:rsidRDefault="0045432F" w:rsidP="0045432F">
      <w:pPr>
        <w:spacing w:line="360" w:lineRule="auto"/>
        <w:jc w:val="both"/>
        <w:rPr>
          <w:del w:id="887" w:author="Stephen Brooks" w:date="2022-04-21T09:25:00Z"/>
          <w:rFonts w:ascii="Times" w:hAnsi="Times"/>
          <w:b/>
          <w:bCs/>
          <w:color w:val="000000" w:themeColor="text1"/>
          <w:lang w:val="en-US"/>
        </w:rPr>
      </w:pPr>
    </w:p>
    <w:p w14:paraId="2E3A2590" w14:textId="77777777" w:rsidR="0045432F" w:rsidDel="00565895" w:rsidRDefault="0045432F" w:rsidP="0045432F">
      <w:pPr>
        <w:spacing w:line="360" w:lineRule="auto"/>
        <w:jc w:val="both"/>
        <w:rPr>
          <w:del w:id="888" w:author="Stephen Brooks" w:date="2022-04-21T09:25:00Z"/>
          <w:rFonts w:ascii="Times" w:hAnsi="Times"/>
          <w:b/>
          <w:bCs/>
          <w:color w:val="000000" w:themeColor="text1"/>
          <w:lang w:val="en-US"/>
        </w:rPr>
      </w:pPr>
    </w:p>
    <w:p w14:paraId="07BFD710" w14:textId="77777777" w:rsidR="0045432F" w:rsidRPr="002E48C9" w:rsidDel="00565895" w:rsidRDefault="0045432F" w:rsidP="0045432F">
      <w:pPr>
        <w:spacing w:line="360" w:lineRule="auto"/>
        <w:jc w:val="both"/>
        <w:rPr>
          <w:del w:id="889" w:author="Stephen Brooks" w:date="2022-04-21T09:26:00Z"/>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42076847" w:rsidR="0045432F" w:rsidDel="00565895" w:rsidRDefault="0045432F" w:rsidP="0045432F">
      <w:pPr>
        <w:spacing w:line="360" w:lineRule="auto"/>
        <w:jc w:val="both"/>
        <w:rPr>
          <w:del w:id="890" w:author="Stephen Brooks" w:date="2022-04-21T09:25:00Z"/>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ins w:id="891" w:author="Stephen Brooks" w:date="2022-04-21T14:01:00Z">
        <w:r w:rsidR="00EC10DE">
          <w:rPr>
            <w:rFonts w:ascii="Times" w:hAnsi="Times"/>
            <w:color w:val="000000" w:themeColor="text1"/>
            <w:lang w:val="en-US"/>
          </w:rPr>
          <w:t xml:space="preserve">we </w:t>
        </w:r>
      </w:ins>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Del="00565895" w:rsidRDefault="0045432F" w:rsidP="0045432F">
      <w:pPr>
        <w:spacing w:line="360" w:lineRule="auto"/>
        <w:jc w:val="both"/>
        <w:rPr>
          <w:del w:id="892" w:author="Stephen Brooks" w:date="2022-04-21T09:25:00Z"/>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3AE2B41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Here is given the steps to find the uncertainties using the machine learning models:</w:t>
      </w:r>
    </w:p>
    <w:p w14:paraId="4708F87F" w14:textId="77777777" w:rsidR="00565895" w:rsidRDefault="00565895" w:rsidP="0045432F">
      <w:pPr>
        <w:shd w:val="clear" w:color="auto" w:fill="FFFFFF"/>
        <w:spacing w:line="360" w:lineRule="auto"/>
        <w:rPr>
          <w:ins w:id="893" w:author="Stephen Brooks" w:date="2022-04-21T09:26:00Z"/>
          <w:rFonts w:ascii="Times" w:hAnsi="Times"/>
          <w:color w:val="000000" w:themeColor="text1"/>
          <w:sz w:val="23"/>
          <w:szCs w:val="23"/>
          <w:shd w:val="clear" w:color="auto" w:fill="FFFFFF"/>
          <w:lang w:val="en-US"/>
        </w:rPr>
      </w:pPr>
    </w:p>
    <w:p w14:paraId="1DC8A393" w14:textId="77777777" w:rsidR="00565895" w:rsidRDefault="00565895" w:rsidP="0045432F">
      <w:pPr>
        <w:shd w:val="clear" w:color="auto" w:fill="FFFFFF"/>
        <w:spacing w:line="360" w:lineRule="auto"/>
        <w:rPr>
          <w:ins w:id="894" w:author="Stephen Brooks" w:date="2022-04-21T09:26:00Z"/>
          <w:rFonts w:ascii="Times" w:hAnsi="Times"/>
          <w:color w:val="000000" w:themeColor="text1"/>
          <w:sz w:val="23"/>
          <w:szCs w:val="23"/>
          <w:shd w:val="clear" w:color="auto" w:fill="FFFFFF"/>
          <w:lang w:val="en-US"/>
        </w:rPr>
      </w:pPr>
    </w:p>
    <w:p w14:paraId="3E7DB3F4" w14:textId="77777777" w:rsidR="00565895" w:rsidRDefault="00565895" w:rsidP="0045432F">
      <w:pPr>
        <w:shd w:val="clear" w:color="auto" w:fill="FFFFFF"/>
        <w:spacing w:line="360" w:lineRule="auto"/>
        <w:rPr>
          <w:ins w:id="895" w:author="Stephen Brooks" w:date="2022-04-21T09:26:00Z"/>
          <w:rFonts w:ascii="Times" w:hAnsi="Times"/>
          <w:color w:val="000000" w:themeColor="text1"/>
          <w:sz w:val="23"/>
          <w:szCs w:val="23"/>
          <w:shd w:val="clear" w:color="auto" w:fill="FFFFFF"/>
          <w:lang w:val="en-US"/>
        </w:rPr>
      </w:pPr>
    </w:p>
    <w:p w14:paraId="3C59B0D9" w14:textId="77777777" w:rsidR="00565895" w:rsidRDefault="00565895" w:rsidP="0045432F">
      <w:pPr>
        <w:shd w:val="clear" w:color="auto" w:fill="FFFFFF"/>
        <w:spacing w:line="360" w:lineRule="auto"/>
        <w:rPr>
          <w:ins w:id="896" w:author="Stephen Brooks" w:date="2022-04-21T09:26:00Z"/>
          <w:rFonts w:ascii="Times" w:hAnsi="Times"/>
          <w:color w:val="000000" w:themeColor="text1"/>
          <w:sz w:val="23"/>
          <w:szCs w:val="23"/>
          <w:shd w:val="clear" w:color="auto" w:fill="FFFFFF"/>
          <w:lang w:val="en-US"/>
        </w:rPr>
      </w:pPr>
    </w:p>
    <w:p w14:paraId="1F4FF567" w14:textId="77777777" w:rsidR="00565895" w:rsidRDefault="00565895" w:rsidP="0045432F">
      <w:pPr>
        <w:shd w:val="clear" w:color="auto" w:fill="FFFFFF"/>
        <w:spacing w:line="360" w:lineRule="auto"/>
        <w:rPr>
          <w:ins w:id="897" w:author="Stephen Brooks" w:date="2022-04-21T09:26:00Z"/>
          <w:rFonts w:ascii="Times" w:hAnsi="Times"/>
          <w:color w:val="000000" w:themeColor="text1"/>
          <w:sz w:val="23"/>
          <w:szCs w:val="23"/>
          <w:shd w:val="clear" w:color="auto" w:fill="FFFFFF"/>
          <w:lang w:val="en-US"/>
        </w:rPr>
      </w:pPr>
    </w:p>
    <w:p w14:paraId="0A21999C" w14:textId="77777777" w:rsidR="00565895" w:rsidRDefault="00565895" w:rsidP="0045432F">
      <w:pPr>
        <w:shd w:val="clear" w:color="auto" w:fill="FFFFFF"/>
        <w:spacing w:line="360" w:lineRule="auto"/>
        <w:rPr>
          <w:ins w:id="898" w:author="Stephen Brooks" w:date="2022-04-21T09:26:00Z"/>
          <w:rFonts w:ascii="Times" w:hAnsi="Times"/>
          <w:color w:val="000000" w:themeColor="text1"/>
          <w:sz w:val="23"/>
          <w:szCs w:val="23"/>
          <w:shd w:val="clear" w:color="auto" w:fill="FFFFFF"/>
          <w:lang w:val="en-US"/>
        </w:rPr>
      </w:pPr>
    </w:p>
    <w:p w14:paraId="3A2E777B" w14:textId="77777777" w:rsidR="00565895" w:rsidRDefault="00565895" w:rsidP="0045432F">
      <w:pPr>
        <w:shd w:val="clear" w:color="auto" w:fill="FFFFFF"/>
        <w:spacing w:line="360" w:lineRule="auto"/>
        <w:rPr>
          <w:ins w:id="899" w:author="Stephen Brooks" w:date="2022-04-21T09:26:00Z"/>
          <w:rFonts w:ascii="Times" w:hAnsi="Times"/>
          <w:color w:val="000000" w:themeColor="text1"/>
          <w:sz w:val="23"/>
          <w:szCs w:val="23"/>
          <w:shd w:val="clear" w:color="auto" w:fill="FFFFFF"/>
          <w:lang w:val="en-US"/>
        </w:rPr>
      </w:pPr>
    </w:p>
    <w:p w14:paraId="5C59E1D2" w14:textId="77777777" w:rsidR="00565895" w:rsidRDefault="00565895" w:rsidP="0045432F">
      <w:pPr>
        <w:shd w:val="clear" w:color="auto" w:fill="FFFFFF"/>
        <w:spacing w:line="360" w:lineRule="auto"/>
        <w:rPr>
          <w:ins w:id="900" w:author="Stephen Brooks" w:date="2022-04-21T09:26:00Z"/>
          <w:rFonts w:ascii="Times" w:hAnsi="Times"/>
          <w:color w:val="000000" w:themeColor="text1"/>
          <w:sz w:val="23"/>
          <w:szCs w:val="23"/>
          <w:shd w:val="clear" w:color="auto" w:fill="FFFFFF"/>
          <w:lang w:val="en-US"/>
        </w:rPr>
      </w:pP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lastRenderedPageBreak/>
        <w:t>Create Machine Learning model for MLP/CNN/LSTM</w:t>
      </w:r>
    </w:p>
    <w:p w14:paraId="550165D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383066E6" w:rsidR="0045432F" w:rsidRDefault="0045432F" w:rsidP="0045432F">
      <w:pPr>
        <w:spacing w:line="360" w:lineRule="auto"/>
        <w:jc w:val="both"/>
        <w:rPr>
          <w:ins w:id="901" w:author="Stephen Brooks" w:date="2022-04-21T09:27:00Z"/>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ins w:id="902" w:author="Stephen Brooks" w:date="2022-04-21T14:01:00Z">
        <w:r w:rsidR="00EC10DE">
          <w:rPr>
            <w:rFonts w:ascii="Times" w:hAnsi="Times"/>
            <w:color w:val="000000" w:themeColor="text1"/>
            <w:lang w:val="en-US"/>
          </w:rPr>
          <w:t>independent of the</w:t>
        </w:r>
      </w:ins>
      <w:del w:id="903" w:author="Stephen Brooks" w:date="2022-04-21T14:01:00Z">
        <w:r w:rsidRPr="002E48C9" w:rsidDel="00EC10DE">
          <w:rPr>
            <w:rFonts w:ascii="Times" w:hAnsi="Times"/>
            <w:color w:val="000000" w:themeColor="text1"/>
            <w:lang w:val="en-US"/>
          </w:rPr>
          <w:delText>larger to accommodate in</w:delText>
        </w:r>
      </w:del>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1BFF7989" w14:textId="77777777" w:rsidR="00565895" w:rsidRPr="002E48C9" w:rsidRDefault="00565895" w:rsidP="0045432F">
      <w:pPr>
        <w:spacing w:line="360" w:lineRule="auto"/>
        <w:jc w:val="both"/>
        <w:rPr>
          <w:rFonts w:ascii="Times" w:hAnsi="Times"/>
          <w:color w:val="000000" w:themeColor="text1"/>
          <w:lang w:val="en-US"/>
        </w:rPr>
      </w:pP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4B6E9916" w:rsidR="0045432F" w:rsidRPr="00565895" w:rsidRDefault="0045432F">
      <w:pPr>
        <w:pStyle w:val="ListParagraph"/>
        <w:numPr>
          <w:ilvl w:val="0"/>
          <w:numId w:val="34"/>
        </w:numPr>
        <w:shd w:val="clear" w:color="auto" w:fill="FFFFFF"/>
        <w:spacing w:line="360" w:lineRule="auto"/>
        <w:rPr>
          <w:color w:val="000000" w:themeColor="text1"/>
        </w:rPr>
        <w:pPrChange w:id="904"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 xml:space="preserve">Repeat step 2 and 3 for all countries and </w:t>
      </w:r>
      <w:del w:id="905" w:author="Stephen Brooks" w:date="2022-04-21T14:02:00Z">
        <w:r w:rsidRPr="00565895" w:rsidDel="00EC10DE">
          <w:rPr>
            <w:color w:val="000000" w:themeColor="text1"/>
          </w:rPr>
          <w:delText xml:space="preserve">let say we </w:delText>
        </w:r>
      </w:del>
      <w:r w:rsidRPr="00565895">
        <w:rPr>
          <w:color w:val="000000" w:themeColor="text1"/>
        </w:rPr>
        <w:t xml:space="preserve">store </w:t>
      </w:r>
      <w:ins w:id="906" w:author="Stephen Brooks" w:date="2022-04-21T14:02:00Z">
        <w:r w:rsidR="00EC10DE">
          <w:rPr>
            <w:color w:val="000000" w:themeColor="text1"/>
          </w:rPr>
          <w:t xml:space="preserve">them </w:t>
        </w:r>
      </w:ins>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07"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08"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Calculate average uncertainties of a country as follows:</w:t>
      </w:r>
    </w:p>
    <w:p w14:paraId="42EBB114" w14:textId="77777777" w:rsidR="0045432F" w:rsidRPr="00EC10DE" w:rsidRDefault="0045432F">
      <w:pPr>
        <w:shd w:val="clear" w:color="auto" w:fill="FFFFFF"/>
        <w:spacing w:line="360" w:lineRule="auto"/>
        <w:ind w:left="714"/>
        <w:rPr>
          <w:color w:val="000000" w:themeColor="text1"/>
          <w:rPrChange w:id="909" w:author="Stephen Brooks" w:date="2022-04-21T14:02:00Z">
            <w:rPr/>
          </w:rPrChange>
        </w:rPr>
        <w:pPrChange w:id="910" w:author="Stephen Brooks" w:date="2022-04-21T14:02:00Z">
          <w:pPr>
            <w:pStyle w:val="ListParagraph"/>
            <w:numPr>
              <w:numId w:val="2"/>
            </w:numPr>
            <w:shd w:val="clear" w:color="auto" w:fill="FFFFFF"/>
            <w:spacing w:line="360" w:lineRule="auto"/>
            <w:ind w:left="714" w:hanging="357"/>
          </w:pPr>
        </w:pPrChange>
      </w:pPr>
      <w:proofErr w:type="spellStart"/>
      <w:r w:rsidRPr="00EC10DE">
        <w:rPr>
          <w:color w:val="000000" w:themeColor="text1"/>
          <w:rPrChange w:id="911" w:author="Stephen Brooks" w:date="2022-04-21T14:02:00Z">
            <w:rPr/>
          </w:rPrChange>
        </w:rPr>
        <w:t>country_avg_uncertainty</w:t>
      </w:r>
      <w:proofErr w:type="spellEnd"/>
      <w:r w:rsidRPr="00EC10DE">
        <w:rPr>
          <w:color w:val="000000" w:themeColor="text1"/>
          <w:rPrChange w:id="912" w:author="Stephen Brooks" w:date="2022-04-21T14:02:00Z">
            <w:rPr/>
          </w:rPrChange>
        </w:rPr>
        <w:t xml:space="preserve"> = </w:t>
      </w:r>
      <w:proofErr w:type="spellStart"/>
      <w:r w:rsidRPr="00EC10DE">
        <w:rPr>
          <w:color w:val="000000" w:themeColor="text1"/>
          <w:rPrChange w:id="913" w:author="Stephen Brooks" w:date="2022-04-21T14:02:00Z">
            <w:rPr/>
          </w:rPrChange>
        </w:rPr>
        <w:t>county_total_uncertainties</w:t>
      </w:r>
      <w:proofErr w:type="spellEnd"/>
      <w:r w:rsidRPr="00EC10DE">
        <w:rPr>
          <w:color w:val="000000" w:themeColor="text1"/>
          <w:rPrChange w:id="914" w:author="Stephen Brooks" w:date="2022-04-21T14:02:00Z">
            <w:rPr/>
          </w:rPrChange>
        </w:rPr>
        <w:t>/</w:t>
      </w:r>
      <w:proofErr w:type="spellStart"/>
      <w:r w:rsidRPr="00EC10DE">
        <w:rPr>
          <w:color w:val="000000" w:themeColor="text1"/>
          <w:rPrChange w:id="915" w:author="Stephen Brooks" w:date="2022-04-21T14:02:00Z">
            <w:rPr/>
          </w:rPrChange>
        </w:rPr>
        <w:t>number_of_days</w:t>
      </w:r>
      <w:proofErr w:type="spellEnd"/>
    </w:p>
    <w:p w14:paraId="66F52487" w14:textId="01079B0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16"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Find maximum average uncertainty from all countries</w:t>
      </w:r>
      <w:ins w:id="917" w:author="Stephen Brooks" w:date="2022-04-21T14:02:00Z">
        <w:r w:rsidR="00EC10DE">
          <w:rPr>
            <w:color w:val="000000" w:themeColor="text1"/>
          </w:rPr>
          <w:t>:</w:t>
        </w:r>
      </w:ins>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65874E32"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18" w:author="Stephen Brooks" w:date="2022-04-21T09:27:00Z">
          <w:pPr>
            <w:pStyle w:val="ListParagraph"/>
            <w:numPr>
              <w:numId w:val="2"/>
            </w:numPr>
            <w:shd w:val="clear" w:color="auto" w:fill="FFFFFF"/>
            <w:spacing w:line="360" w:lineRule="auto"/>
            <w:ind w:left="714" w:hanging="357"/>
          </w:pPr>
        </w:pPrChange>
      </w:pPr>
      <w:r w:rsidRPr="00565895">
        <w:rPr>
          <w:color w:val="000000" w:themeColor="text1"/>
        </w:rPr>
        <w:t>scaling_factor = 9</w:t>
      </w:r>
    </w:p>
    <w:p w14:paraId="12CFB75F" w14:textId="77777777" w:rsidR="0045432F" w:rsidRPr="00565895" w:rsidRDefault="0045432F">
      <w:pPr>
        <w:pStyle w:val="ListParagraph"/>
        <w:numPr>
          <w:ilvl w:val="0"/>
          <w:numId w:val="34"/>
        </w:numPr>
        <w:shd w:val="clear" w:color="auto" w:fill="FFFFFF"/>
        <w:spacing w:line="360" w:lineRule="auto"/>
        <w:ind w:left="714" w:hanging="357"/>
        <w:rPr>
          <w:color w:val="000000" w:themeColor="text1"/>
        </w:rPr>
        <w:pPrChange w:id="919" w:author="Stephen Brooks" w:date="2022-04-21T09:27:00Z">
          <w:pPr>
            <w:pStyle w:val="ListParagraph"/>
            <w:numPr>
              <w:numId w:val="2"/>
            </w:numPr>
            <w:shd w:val="clear" w:color="auto" w:fill="FFFFFF"/>
            <w:spacing w:line="360" w:lineRule="auto"/>
            <w:ind w:left="714" w:hanging="357"/>
          </w:pPr>
        </w:pPrChange>
      </w:pPr>
      <w:proofErr w:type="spellStart"/>
      <w:r w:rsidRPr="00565895">
        <w:rPr>
          <w:color w:val="000000" w:themeColor="text1"/>
        </w:rPr>
        <w:t>country_uncertainty</w:t>
      </w:r>
      <w:proofErr w:type="spellEnd"/>
      <w:r w:rsidRPr="00565895">
        <w:rPr>
          <w:color w:val="000000" w:themeColor="text1"/>
        </w:rPr>
        <w:t xml:space="preserve"> = </w:t>
      </w:r>
      <w:proofErr w:type="spellStart"/>
      <w:r w:rsidRPr="00565895">
        <w:rPr>
          <w:color w:val="000000" w:themeColor="text1"/>
        </w:rPr>
        <w:t>country_avg_uncertainty</w:t>
      </w:r>
      <w:proofErr w:type="spellEnd"/>
      <w:r w:rsidRPr="00565895">
        <w:rPr>
          <w:color w:val="000000" w:themeColor="text1"/>
        </w:rPr>
        <w:t xml:space="preserve"> * scaling_factor / </w:t>
      </w:r>
      <w:proofErr w:type="spellStart"/>
      <w:r w:rsidRPr="00565895">
        <w:rPr>
          <w:color w:val="000000" w:themeColor="text1"/>
        </w:rPr>
        <w:t>max_uncertainty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0B613F94" w:rsidR="0045432F" w:rsidRDefault="0045432F" w:rsidP="0045432F">
      <w:pPr>
        <w:spacing w:line="360" w:lineRule="auto"/>
        <w:rPr>
          <w:ins w:id="920" w:author="Stephen Brooks" w:date="2022-04-21T09:27:00Z"/>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w:t>
      </w:r>
      <w:ins w:id="921" w:author="Stephen Brooks" w:date="2022-04-21T14:04:00Z">
        <w:r w:rsidR="00EC10DE">
          <w:rPr>
            <w:rFonts w:ascii="Times" w:hAnsi="Times"/>
            <w:color w:val="000000" w:themeColor="text1"/>
            <w:lang w:val="en-US"/>
          </w:rPr>
          <w:t xml:space="preserve"> i</w:t>
        </w:r>
      </w:ins>
      <w:del w:id="922" w:author="Stephen Brooks" w:date="2022-04-21T14:04:00Z">
        <w:r w:rsidDel="00EC10DE">
          <w:rPr>
            <w:rFonts w:ascii="Times" w:hAnsi="Times"/>
            <w:color w:val="000000" w:themeColor="text1"/>
            <w:lang w:val="en-US"/>
          </w:rPr>
          <w:delText>’</w:delText>
        </w:r>
      </w:del>
      <w:r>
        <w:rPr>
          <w:rFonts w:ascii="Times" w:hAnsi="Times"/>
          <w:color w:val="000000" w:themeColor="text1"/>
          <w:lang w:val="en-US"/>
        </w:rPr>
        <w:t xml:space="preserve">s why we introduced the scaling by which we can represent it in human </w:t>
      </w:r>
      <w:del w:id="923" w:author="Stephen Brooks" w:date="2022-04-21T14:04:00Z">
        <w:r w:rsidDel="00EC10DE">
          <w:rPr>
            <w:rFonts w:ascii="Times" w:hAnsi="Times"/>
            <w:color w:val="000000" w:themeColor="text1"/>
            <w:lang w:val="en-US"/>
          </w:rPr>
          <w:delText xml:space="preserve">readable and </w:delText>
        </w:r>
      </w:del>
      <w:r>
        <w:rPr>
          <w:rFonts w:ascii="Times" w:hAnsi="Times"/>
          <w:color w:val="000000" w:themeColor="text1"/>
          <w:lang w:val="en-US"/>
        </w:rPr>
        <w:t>recognizable manner.</w:t>
      </w:r>
    </w:p>
    <w:p w14:paraId="79E809F6" w14:textId="77777777" w:rsidR="00565895" w:rsidRDefault="00565895"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Del="00565895" w:rsidRDefault="0045432F" w:rsidP="0045432F">
      <w:pPr>
        <w:spacing w:line="360" w:lineRule="auto"/>
        <w:jc w:val="both"/>
        <w:rPr>
          <w:del w:id="924" w:author="Stephen Brooks" w:date="2022-04-21T09:28:00Z"/>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5B77B475" w:rsidR="0045432F" w:rsidRPr="002E48C9" w:rsidRDefault="0045432F" w:rsidP="0045432F">
      <w:pPr>
        <w:spacing w:line="360" w:lineRule="auto"/>
        <w:rPr>
          <w:rFonts w:ascii="Times" w:hAnsi="Times"/>
          <w:b/>
          <w:bCs/>
          <w:color w:val="000000" w:themeColor="text1"/>
          <w:lang w:val="en-US"/>
        </w:rPr>
      </w:pPr>
      <w:del w:id="925"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.3</w:delText>
        </w:r>
        <w:r w:rsidRPr="002E48C9" w:rsidDel="00565895">
          <w:rPr>
            <w:rFonts w:ascii="Times" w:hAnsi="Times"/>
            <w:b/>
            <w:bCs/>
            <w:color w:val="000000" w:themeColor="text1"/>
            <w:lang w:val="en-US"/>
          </w:rPr>
          <w:tab/>
          <w:delText>Top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06ED5F8F"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ins w:id="926" w:author="Stephen Brooks" w:date="2022-04-21T09:28:00Z">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ins>
      <w:del w:id="927" w:author="Stephen Brooks" w:date="2022-04-21T09:28:00Z">
        <w:r w:rsidRPr="002E48C9" w:rsidDel="00565895">
          <w:rPr>
            <w:rFonts w:ascii="Times" w:hAnsi="Times"/>
            <w:color w:val="000000" w:themeColor="text1"/>
            <w:lang w:val="en-US"/>
          </w:rPr>
          <w:delText>Top uncertainty countries</w:delText>
        </w:r>
      </w:del>
      <w:r w:rsidRPr="002E48C9">
        <w:rPr>
          <w:rFonts w:ascii="Times" w:hAnsi="Times"/>
          <w:color w:val="000000" w:themeColor="text1"/>
          <w:lang w:val="en-US"/>
        </w:rPr>
        <w:t xml:space="preserve"> </w:t>
      </w:r>
    </w:p>
    <w:p w14:paraId="171F16A9" w14:textId="22380D00" w:rsidR="0045432F" w:rsidRPr="002E48C9" w:rsidDel="00565895" w:rsidRDefault="0045432F" w:rsidP="0045432F">
      <w:pPr>
        <w:spacing w:line="360" w:lineRule="auto"/>
        <w:rPr>
          <w:del w:id="928" w:author="Stephen Brooks" w:date="2022-04-21T09:28:00Z"/>
          <w:rFonts w:ascii="Times" w:hAnsi="Times"/>
          <w:color w:val="000000" w:themeColor="text1"/>
          <w:lang w:val="en-US"/>
        </w:rPr>
      </w:pPr>
    </w:p>
    <w:p w14:paraId="1EB50459" w14:textId="3448EB3B" w:rsidR="0045432F" w:rsidRPr="002E48C9" w:rsidRDefault="0045432F" w:rsidP="0045432F">
      <w:pPr>
        <w:spacing w:line="360" w:lineRule="auto"/>
        <w:rPr>
          <w:rFonts w:ascii="Times" w:hAnsi="Times"/>
          <w:b/>
          <w:bCs/>
          <w:color w:val="000000" w:themeColor="text1"/>
          <w:lang w:val="en-US"/>
        </w:rPr>
      </w:pPr>
      <w:del w:id="929" w:author="Stephen Brooks" w:date="2022-04-21T09:28:00Z">
        <w:r w:rsidRPr="002E48C9" w:rsidDel="00565895">
          <w:rPr>
            <w:rFonts w:ascii="Times" w:hAnsi="Times"/>
            <w:b/>
            <w:bCs/>
            <w:color w:val="000000" w:themeColor="text1"/>
            <w:lang w:val="en-US"/>
          </w:rPr>
          <w:delText>3.</w:delText>
        </w:r>
        <w:r w:rsidDel="00565895">
          <w:rPr>
            <w:rFonts w:ascii="Times" w:hAnsi="Times"/>
            <w:b/>
            <w:bCs/>
            <w:color w:val="000000" w:themeColor="text1"/>
            <w:lang w:val="en-US"/>
          </w:rPr>
          <w:delText>8</w:delText>
        </w:r>
        <w:r w:rsidRPr="002E48C9" w:rsidDel="00565895">
          <w:rPr>
            <w:rFonts w:ascii="Times" w:hAnsi="Times"/>
            <w:b/>
            <w:bCs/>
            <w:color w:val="000000" w:themeColor="text1"/>
            <w:lang w:val="en-US"/>
          </w:rPr>
          <w:delText>.4</w:delText>
        </w:r>
        <w:r w:rsidRPr="002E48C9" w:rsidDel="00565895">
          <w:rPr>
            <w:rFonts w:ascii="Times" w:hAnsi="Times"/>
            <w:b/>
            <w:bCs/>
            <w:color w:val="000000" w:themeColor="text1"/>
            <w:lang w:val="en-US"/>
          </w:rPr>
          <w:tab/>
          <w:delText>Lowest 10 uncertainty countries using MLP model</w:delText>
        </w:r>
      </w:del>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65A91283"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ins w:id="930" w:author="Stephen Brooks" w:date="2022-04-21T09:28:00Z">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ins>
      <w:del w:id="931" w:author="Stephen Brooks" w:date="2022-04-21T09:28:00Z">
        <w:r w:rsidRPr="002E48C9" w:rsidDel="00565895">
          <w:rPr>
            <w:rFonts w:ascii="Times" w:hAnsi="Times"/>
            <w:color w:val="000000" w:themeColor="text1"/>
            <w:lang w:val="en-US"/>
          </w:rPr>
          <w:delText>Lowest uncertainty countries</w:delText>
        </w:r>
      </w:del>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w:t>
      </w:r>
      <w:r w:rsidRPr="002E48C9">
        <w:rPr>
          <w:rFonts w:ascii="Times" w:hAnsi="Times"/>
          <w:color w:val="000000" w:themeColor="text1"/>
          <w:lang w:val="en-US"/>
        </w:rPr>
        <w:lastRenderedPageBreak/>
        <w:t xml:space="preserve">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1A385E0B" w:rsidR="0045432F" w:rsidRDefault="0045432F" w:rsidP="0045432F">
      <w:pPr>
        <w:spacing w:line="360" w:lineRule="auto"/>
        <w:rPr>
          <w:ins w:id="932" w:author="Stephen Brooks" w:date="2022-04-21T09:29:00Z"/>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w:t>
      </w:r>
      <w:del w:id="933" w:author="Rashid Islam" w:date="2022-04-22T06:53:00Z">
        <w:r w:rsidRPr="002E48C9" w:rsidDel="00765B6C">
          <w:rPr>
            <w:rFonts w:ascii="Times" w:hAnsi="Times"/>
            <w:b/>
            <w:bCs/>
            <w:color w:val="000000" w:themeColor="text1"/>
            <w:lang w:val="en-US"/>
          </w:rPr>
          <w:delText>5</w:delText>
        </w:r>
      </w:del>
      <w:ins w:id="934" w:author="Rashid Islam" w:date="2022-04-22T06:53:00Z">
        <w:r w:rsidR="00765B6C">
          <w:rPr>
            <w:rFonts w:ascii="Times" w:hAnsi="Times"/>
            <w:b/>
            <w:bCs/>
            <w:color w:val="000000" w:themeColor="text1"/>
            <w:lang w:val="en-US"/>
          </w:rPr>
          <w:t>3</w:t>
        </w:r>
      </w:ins>
      <w:r w:rsidRPr="002E48C9">
        <w:rPr>
          <w:rFonts w:ascii="Times" w:hAnsi="Times"/>
          <w:b/>
          <w:bCs/>
          <w:color w:val="000000" w:themeColor="text1"/>
          <w:lang w:val="en-US"/>
        </w:rPr>
        <w:tab/>
        <w:t>Uncertainty Comparison among Models</w:t>
      </w:r>
    </w:p>
    <w:p w14:paraId="45237B27" w14:textId="77777777" w:rsidR="00440E03" w:rsidRPr="002E48C9" w:rsidRDefault="00440E03" w:rsidP="0045432F">
      <w:pPr>
        <w:spacing w:line="360" w:lineRule="auto"/>
        <w:rPr>
          <w:rFonts w:ascii="Times" w:hAnsi="Times"/>
          <w:b/>
          <w:bCs/>
          <w:color w:val="000000" w:themeColor="text1"/>
          <w:lang w:val="en-US"/>
        </w:rPr>
      </w:pP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11A94863"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ins w:id="935" w:author="Stephen Brooks" w:date="2022-04-21T14:05:00Z">
        <w:r w:rsidR="00EC10DE">
          <w:rPr>
            <w:rFonts w:ascii="Times" w:hAnsi="Times"/>
            <w:color w:val="000000" w:themeColor="text1"/>
            <w:lang w:val="en-US"/>
          </w:rPr>
          <w:t>will not</w:t>
        </w:r>
      </w:ins>
      <w:del w:id="936" w:author="Stephen Brooks" w:date="2022-04-21T14:05:00Z">
        <w:r w:rsidRPr="002E48C9" w:rsidDel="00EC10DE">
          <w:rPr>
            <w:rFonts w:ascii="Times" w:hAnsi="Times"/>
            <w:color w:val="000000" w:themeColor="text1"/>
            <w:lang w:val="en-US"/>
          </w:rPr>
          <w:delText>are not going to</w:delText>
        </w:r>
      </w:del>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ins w:id="937" w:author="Stephen Brooks" w:date="2022-04-21T14:05:00Z">
        <w:r w:rsidR="00EC10DE">
          <w:rPr>
            <w:rFonts w:ascii="Times" w:hAnsi="Times"/>
            <w:color w:val="000000" w:themeColor="text1"/>
            <w:lang w:val="en-US"/>
          </w:rPr>
          <w:t xml:space="preserve"> to later drive our visualizations</w:t>
        </w:r>
      </w:ins>
      <w:r w:rsidRPr="002E48C9">
        <w:rPr>
          <w:rFonts w:ascii="Times" w:hAnsi="Times"/>
          <w:color w:val="000000" w:themeColor="text1"/>
          <w:lang w:val="en-US"/>
        </w:rPr>
        <w:t>.</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27B7BED6" w:rsidR="0045432F" w:rsidDel="00E2673B" w:rsidRDefault="0045432F" w:rsidP="0045432F">
      <w:pPr>
        <w:spacing w:line="360" w:lineRule="auto"/>
        <w:rPr>
          <w:del w:id="938" w:author="Rashid Islam" w:date="2022-04-22T02:11:00Z"/>
          <w:rFonts w:ascii="Times" w:hAnsi="Times"/>
          <w:b/>
          <w:bCs/>
          <w:color w:val="000000" w:themeColor="text1"/>
          <w:lang w:val="en-US"/>
        </w:rPr>
      </w:pPr>
    </w:p>
    <w:p w14:paraId="4F20D8EE" w14:textId="3A2EFD5A" w:rsidR="00E2673B" w:rsidRDefault="00E2673B" w:rsidP="0045432F">
      <w:pPr>
        <w:spacing w:line="360" w:lineRule="auto"/>
        <w:rPr>
          <w:ins w:id="939" w:author="Rashid Islam" w:date="2022-04-22T06:28:00Z"/>
          <w:rFonts w:ascii="Times" w:hAnsi="Times"/>
          <w:b/>
          <w:bCs/>
          <w:color w:val="000000" w:themeColor="text1"/>
          <w:lang w:val="en-US"/>
        </w:rPr>
      </w:pPr>
    </w:p>
    <w:p w14:paraId="37BA25D6" w14:textId="7B4A48CC" w:rsidR="00E2673B" w:rsidRDefault="00E2673B" w:rsidP="0045432F">
      <w:pPr>
        <w:spacing w:line="360" w:lineRule="auto"/>
        <w:rPr>
          <w:ins w:id="940" w:author="Rashid Islam" w:date="2022-04-22T06:28:00Z"/>
          <w:rFonts w:ascii="Times" w:hAnsi="Times"/>
          <w:b/>
          <w:bCs/>
          <w:color w:val="000000" w:themeColor="text1"/>
          <w:lang w:val="en-US"/>
        </w:rPr>
      </w:pPr>
    </w:p>
    <w:p w14:paraId="6BD7B3F1" w14:textId="77777777" w:rsidR="00E2673B" w:rsidRDefault="00E2673B" w:rsidP="0045432F">
      <w:pPr>
        <w:spacing w:line="360" w:lineRule="auto"/>
        <w:rPr>
          <w:ins w:id="941" w:author="Rashid Islam" w:date="2022-04-22T06:28:00Z"/>
          <w:rFonts w:ascii="Times" w:hAnsi="Times"/>
          <w:b/>
          <w:bCs/>
          <w:color w:val="000000" w:themeColor="text1"/>
          <w:lang w:val="en-US"/>
        </w:rPr>
      </w:pPr>
    </w:p>
    <w:p w14:paraId="4B9EB78B" w14:textId="4D1F0BE0" w:rsidR="0045432F" w:rsidDel="00E2673B" w:rsidRDefault="0045432F" w:rsidP="0045432F">
      <w:pPr>
        <w:spacing w:line="360" w:lineRule="auto"/>
        <w:rPr>
          <w:del w:id="942" w:author="Rashid Islam" w:date="2022-04-22T02:11:00Z"/>
          <w:rFonts w:ascii="Times" w:hAnsi="Times"/>
          <w:b/>
          <w:bCs/>
          <w:color w:val="000000" w:themeColor="text1"/>
          <w:lang w:val="en-US"/>
        </w:rPr>
      </w:pPr>
    </w:p>
    <w:p w14:paraId="3B177CCC" w14:textId="77777777" w:rsidR="00E2673B" w:rsidRDefault="00E2673B" w:rsidP="0045432F">
      <w:pPr>
        <w:spacing w:line="360" w:lineRule="auto"/>
        <w:rPr>
          <w:ins w:id="943" w:author="Rashid Islam" w:date="2022-04-22T06:29:00Z"/>
          <w:rFonts w:ascii="Times" w:hAnsi="Times"/>
          <w:b/>
          <w:bCs/>
          <w:color w:val="000000" w:themeColor="text1"/>
          <w:lang w:val="en-US"/>
        </w:rPr>
      </w:pPr>
    </w:p>
    <w:p w14:paraId="22F42584" w14:textId="4333DCCE" w:rsidR="0045432F" w:rsidDel="00D05F90" w:rsidRDefault="0045432F" w:rsidP="0045432F">
      <w:pPr>
        <w:spacing w:line="360" w:lineRule="auto"/>
        <w:rPr>
          <w:del w:id="944" w:author="Rashid Islam" w:date="2022-04-22T02:11:00Z"/>
          <w:rFonts w:ascii="Times" w:hAnsi="Times"/>
          <w:b/>
          <w:bCs/>
          <w:color w:val="000000" w:themeColor="text1"/>
          <w:lang w:val="en-US"/>
        </w:rPr>
      </w:pPr>
    </w:p>
    <w:p w14:paraId="37AA95EA" w14:textId="26460C00" w:rsidR="00D05F90" w:rsidRDefault="00D05F90" w:rsidP="0045432F">
      <w:pPr>
        <w:spacing w:line="360" w:lineRule="auto"/>
        <w:rPr>
          <w:ins w:id="945" w:author="Rashid Islam" w:date="2022-04-22T06:54:00Z"/>
          <w:rFonts w:ascii="Times" w:hAnsi="Times"/>
          <w:b/>
          <w:bCs/>
          <w:color w:val="000000" w:themeColor="text1"/>
          <w:lang w:val="en-US"/>
        </w:rPr>
      </w:pPr>
    </w:p>
    <w:p w14:paraId="6847153E" w14:textId="0A06E30A" w:rsidR="00D05F90" w:rsidRDefault="00D05F90" w:rsidP="0045432F">
      <w:pPr>
        <w:spacing w:line="360" w:lineRule="auto"/>
        <w:rPr>
          <w:ins w:id="946" w:author="Rashid Islam" w:date="2022-04-22T06:54:00Z"/>
          <w:rFonts w:ascii="Times" w:hAnsi="Times"/>
          <w:b/>
          <w:bCs/>
          <w:color w:val="000000" w:themeColor="text1"/>
          <w:lang w:val="en-US"/>
        </w:rPr>
      </w:pPr>
    </w:p>
    <w:p w14:paraId="45409F3E" w14:textId="77777777" w:rsidR="00D05F90" w:rsidRDefault="00D05F90" w:rsidP="0045432F">
      <w:pPr>
        <w:spacing w:line="360" w:lineRule="auto"/>
        <w:rPr>
          <w:ins w:id="947" w:author="Rashid Islam" w:date="2022-04-22T06:54:00Z"/>
          <w:rFonts w:ascii="Times" w:hAnsi="Times"/>
          <w:b/>
          <w:bCs/>
          <w:color w:val="000000" w:themeColor="text1"/>
          <w:lang w:val="en-US"/>
        </w:rPr>
      </w:pPr>
    </w:p>
    <w:p w14:paraId="0B500083" w14:textId="69878FB6" w:rsidR="0045432F" w:rsidDel="00A661BD" w:rsidRDefault="0045432F" w:rsidP="0045432F">
      <w:pPr>
        <w:spacing w:line="360" w:lineRule="auto"/>
        <w:rPr>
          <w:del w:id="948" w:author="Rashid Islam" w:date="2022-04-22T02:11:00Z"/>
          <w:rFonts w:ascii="Times" w:hAnsi="Times"/>
          <w:b/>
          <w:bCs/>
          <w:color w:val="000000" w:themeColor="text1"/>
          <w:lang w:val="en-US"/>
        </w:rPr>
      </w:pPr>
    </w:p>
    <w:p w14:paraId="173066FA" w14:textId="10A122FE" w:rsidR="0045432F" w:rsidDel="00A661BD" w:rsidRDefault="0045432F" w:rsidP="0045432F">
      <w:pPr>
        <w:spacing w:line="360" w:lineRule="auto"/>
        <w:rPr>
          <w:del w:id="949" w:author="Rashid Islam" w:date="2022-04-22T02:11:00Z"/>
          <w:rFonts w:ascii="Times" w:hAnsi="Times"/>
          <w:b/>
          <w:bCs/>
          <w:color w:val="000000" w:themeColor="text1"/>
          <w:lang w:val="en-US"/>
        </w:rPr>
      </w:pPr>
    </w:p>
    <w:p w14:paraId="36EB3FF1" w14:textId="10C83701" w:rsidR="0045432F" w:rsidDel="00A661BD" w:rsidRDefault="0045432F" w:rsidP="0045432F">
      <w:pPr>
        <w:spacing w:line="360" w:lineRule="auto"/>
        <w:rPr>
          <w:del w:id="950" w:author="Rashid Islam" w:date="2022-04-22T02:11:00Z"/>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t>Chapter 4</w:t>
      </w:r>
      <w:del w:id="951" w:author="Rashid Islam" w:date="2022-04-22T06:29:00Z">
        <w:r w:rsidRPr="003B7ED7" w:rsidDel="00E2673B">
          <w:rPr>
            <w:rFonts w:ascii="Times" w:hAnsi="Times"/>
            <w:b/>
            <w:bCs/>
            <w:color w:val="000000" w:themeColor="text1"/>
            <w:sz w:val="32"/>
            <w:szCs w:val="32"/>
            <w:lang w:val="en-US"/>
          </w:rPr>
          <w:br/>
        </w:r>
      </w:del>
    </w:p>
    <w:p w14:paraId="09D60D66" w14:textId="0F1B7195" w:rsidR="0045432F" w:rsidRDefault="00E2673B" w:rsidP="0045432F">
      <w:pPr>
        <w:spacing w:line="360" w:lineRule="auto"/>
        <w:rPr>
          <w:rFonts w:ascii="Times" w:hAnsi="Times"/>
          <w:b/>
          <w:bCs/>
          <w:color w:val="000000" w:themeColor="text1"/>
          <w:sz w:val="28"/>
          <w:szCs w:val="28"/>
          <w:lang w:val="en-US"/>
        </w:rPr>
      </w:pPr>
      <w:ins w:id="952" w:author="Rashid Islam" w:date="2022-04-22T06:29:00Z">
        <w:r>
          <w:rPr>
            <w:rFonts w:ascii="Times" w:hAnsi="Times"/>
            <w:b/>
            <w:bCs/>
            <w:color w:val="000000" w:themeColor="text1"/>
            <w:sz w:val="28"/>
            <w:szCs w:val="28"/>
            <w:lang w:val="en-US"/>
          </w:rPr>
          <w:br/>
        </w:r>
      </w:ins>
      <w:r w:rsidR="0045432F">
        <w:rPr>
          <w:rFonts w:ascii="Times" w:hAnsi="Times"/>
          <w:b/>
          <w:bCs/>
          <w:color w:val="000000" w:themeColor="text1"/>
          <w:sz w:val="28"/>
          <w:szCs w:val="28"/>
          <w:lang w:val="en-US"/>
        </w:rPr>
        <w:t xml:space="preserve">Visualization </w:t>
      </w:r>
      <w:ins w:id="953" w:author="Stephen Brooks" w:date="2022-04-21T14:34:00Z">
        <w:r w:rsidR="00820EA3">
          <w:rPr>
            <w:rFonts w:ascii="Times" w:hAnsi="Times"/>
            <w:b/>
            <w:bCs/>
            <w:color w:val="000000" w:themeColor="text1"/>
            <w:sz w:val="28"/>
            <w:szCs w:val="28"/>
            <w:lang w:val="en-US"/>
          </w:rPr>
          <w:t>Component Calculations</w:t>
        </w:r>
      </w:ins>
      <w:del w:id="954" w:author="Stephen Brooks" w:date="2022-04-21T14:34:00Z">
        <w:r w:rsidR="0045432F" w:rsidDel="00820EA3">
          <w:rPr>
            <w:rFonts w:ascii="Times" w:hAnsi="Times"/>
            <w:b/>
            <w:bCs/>
            <w:color w:val="000000" w:themeColor="text1"/>
            <w:sz w:val="28"/>
            <w:szCs w:val="28"/>
            <w:lang w:val="en-US"/>
          </w:rPr>
          <w:delText xml:space="preserve">Method </w:delText>
        </w:r>
      </w:del>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5C3F5BBE"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ins w:id="955" w:author="Stephen Brooks" w:date="2022-04-21T14:22:00Z">
        <w:r w:rsidR="00891D7B">
          <w:rPr>
            <w:rFonts w:ascii="Times" w:hAnsi="Times"/>
            <w:color w:val="000000" w:themeColor="text1"/>
            <w:lang w:val="en-US"/>
          </w:rPr>
          <w:t xml:space="preserve">the </w:t>
        </w:r>
      </w:ins>
      <w:r>
        <w:rPr>
          <w:rFonts w:ascii="Times" w:hAnsi="Times"/>
          <w:color w:val="000000" w:themeColor="text1"/>
          <w:lang w:val="en-US"/>
        </w:rPr>
        <w:t xml:space="preserve">visualization domain. We have introduced a novel idea named Chromatic Aberration (CA) </w:t>
      </w:r>
      <w:del w:id="956" w:author="Stephen Brooks" w:date="2022-04-21T09:38:00Z">
        <w:r w:rsidDel="00703BBD">
          <w:rPr>
            <w:rFonts w:ascii="Times" w:hAnsi="Times"/>
            <w:color w:val="000000" w:themeColor="text1"/>
            <w:lang w:val="en-US"/>
          </w:rPr>
          <w:delText xml:space="preserve">in that stack and hence we intend </w:delText>
        </w:r>
      </w:del>
      <w:ins w:id="957" w:author="Stephen Brooks" w:date="2022-04-21T09:38:00Z">
        <w:r w:rsidR="00703BBD">
          <w:rPr>
            <w:rFonts w:ascii="Times" w:hAnsi="Times"/>
            <w:color w:val="000000" w:themeColor="text1"/>
            <w:lang w:val="en-US"/>
          </w:rPr>
          <w:t xml:space="preserve">and </w:t>
        </w:r>
      </w:ins>
      <w:ins w:id="958" w:author="Stephen Brooks" w:date="2022-04-21T14:22:00Z">
        <w:r w:rsidR="00891D7B">
          <w:rPr>
            <w:rFonts w:ascii="Times" w:hAnsi="Times"/>
            <w:color w:val="000000" w:themeColor="text1"/>
            <w:lang w:val="en-US"/>
          </w:rPr>
          <w:t xml:space="preserve">in chapters </w:t>
        </w:r>
      </w:ins>
      <w:ins w:id="959" w:author="Stephen Brooks" w:date="2022-04-21T14:23:00Z">
        <w:r w:rsidR="00891D7B">
          <w:rPr>
            <w:rFonts w:ascii="Times" w:hAnsi="Times"/>
            <w:color w:val="000000" w:themeColor="text1"/>
            <w:lang w:val="en-US"/>
          </w:rPr>
          <w:t>6</w:t>
        </w:r>
      </w:ins>
      <w:ins w:id="960" w:author="Stephen Brooks" w:date="2022-04-21T14:22:00Z">
        <w:r w:rsidR="00891D7B">
          <w:rPr>
            <w:rFonts w:ascii="Times" w:hAnsi="Times"/>
            <w:color w:val="000000" w:themeColor="text1"/>
            <w:lang w:val="en-US"/>
          </w:rPr>
          <w:t xml:space="preserve"> and </w:t>
        </w:r>
      </w:ins>
      <w:ins w:id="961" w:author="Stephen Brooks" w:date="2022-04-21T14:23:00Z">
        <w:r w:rsidR="00891D7B">
          <w:rPr>
            <w:rFonts w:ascii="Times" w:hAnsi="Times"/>
            <w:color w:val="000000" w:themeColor="text1"/>
            <w:lang w:val="en-US"/>
          </w:rPr>
          <w:t>7</w:t>
        </w:r>
      </w:ins>
      <w:ins w:id="962" w:author="Stephen Brooks" w:date="2022-04-21T14:22:00Z">
        <w:r w:rsidR="00891D7B">
          <w:rPr>
            <w:rFonts w:ascii="Times" w:hAnsi="Times"/>
            <w:color w:val="000000" w:themeColor="text1"/>
            <w:lang w:val="en-US"/>
          </w:rPr>
          <w:t xml:space="preserve"> </w:t>
        </w:r>
      </w:ins>
      <w:ins w:id="963" w:author="Stephen Brooks" w:date="2022-04-21T09:38:00Z">
        <w:r w:rsidR="00703BBD">
          <w:rPr>
            <w:rFonts w:ascii="Times" w:hAnsi="Times"/>
            <w:color w:val="000000" w:themeColor="text1"/>
            <w:lang w:val="en-US"/>
          </w:rPr>
          <w:t xml:space="preserve">we evaluate </w:t>
        </w:r>
      </w:ins>
      <w:del w:id="964" w:author="Stephen Brooks" w:date="2022-04-21T09:38:00Z">
        <w:r w:rsidDel="00703BBD">
          <w:rPr>
            <w:rFonts w:ascii="Times" w:hAnsi="Times"/>
            <w:color w:val="000000" w:themeColor="text1"/>
            <w:lang w:val="en-US"/>
          </w:rPr>
          <w:delText xml:space="preserve">to see </w:delText>
        </w:r>
      </w:del>
      <w:r>
        <w:rPr>
          <w:rFonts w:ascii="Times" w:hAnsi="Times"/>
          <w:color w:val="000000" w:themeColor="text1"/>
          <w:lang w:val="en-US"/>
        </w:rPr>
        <w:t xml:space="preserve">how </w:t>
      </w:r>
      <w:ins w:id="965" w:author="Stephen Brooks" w:date="2022-04-21T09:38:00Z">
        <w:r w:rsidR="00703BBD">
          <w:rPr>
            <w:rFonts w:ascii="Times" w:hAnsi="Times"/>
            <w:color w:val="000000" w:themeColor="text1"/>
            <w:lang w:val="en-US"/>
          </w:rPr>
          <w:t xml:space="preserve">well </w:t>
        </w:r>
      </w:ins>
      <w:r>
        <w:rPr>
          <w:rFonts w:ascii="Times" w:hAnsi="Times"/>
          <w:color w:val="000000" w:themeColor="text1"/>
          <w:lang w:val="en-US"/>
        </w:rPr>
        <w:t xml:space="preserve">it works compared to other existing approaches such as </w:t>
      </w:r>
      <w:del w:id="966" w:author="Stephen Brooks" w:date="2022-04-21T09:38:00Z">
        <w:r w:rsidRPr="002650E8" w:rsidDel="00703BBD">
          <w:rPr>
            <w:rFonts w:ascii="Times" w:hAnsi="Times"/>
            <w:color w:val="000000" w:themeColor="text1"/>
          </w:rPr>
          <w:delText xml:space="preserve">Michael </w:delText>
        </w:r>
      </w:del>
      <w:proofErr w:type="spellStart"/>
      <w:r w:rsidRPr="002650E8">
        <w:rPr>
          <w:rFonts w:ascii="Times" w:hAnsi="Times"/>
          <w:color w:val="000000" w:themeColor="text1"/>
        </w:rPr>
        <w:t>Correll</w:t>
      </w:r>
      <w:proofErr w:type="spellEnd"/>
      <w:ins w:id="967" w:author="Stephen Brooks" w:date="2022-04-21T09:39:00Z">
        <w:r w:rsidR="00A2046E">
          <w:rPr>
            <w:rFonts w:ascii="Times" w:hAnsi="Times"/>
            <w:color w:val="000000" w:themeColor="text1"/>
          </w:rPr>
          <w:t xml:space="preserve"> et al.</w:t>
        </w:r>
      </w:ins>
      <w:r>
        <w:rPr>
          <w:rFonts w:ascii="Times" w:hAnsi="Times"/>
          <w:color w:val="000000" w:themeColor="text1"/>
          <w:lang w:val="en-US"/>
        </w:rPr>
        <w:t xml:space="preserve"> [35]. </w:t>
      </w:r>
      <w:del w:id="968" w:author="Stephen Brooks" w:date="2022-04-21T09:39:00Z">
        <w:r w:rsidDel="00A2046E">
          <w:rPr>
            <w:rFonts w:ascii="Times" w:hAnsi="Times"/>
            <w:color w:val="000000" w:themeColor="text1"/>
            <w:lang w:val="en-US"/>
          </w:rPr>
          <w:delText xml:space="preserve">On </w:delText>
        </w:r>
      </w:del>
      <w:ins w:id="969" w:author="Stephen Brooks" w:date="2022-04-21T09:39:00Z">
        <w:r w:rsidR="00A2046E">
          <w:rPr>
            <w:rFonts w:ascii="Times" w:hAnsi="Times"/>
            <w:color w:val="000000" w:themeColor="text1"/>
            <w:lang w:val="en-US"/>
          </w:rPr>
          <w:t xml:space="preserve">For </w:t>
        </w:r>
      </w:ins>
      <w:r>
        <w:rPr>
          <w:rFonts w:ascii="Times" w:hAnsi="Times"/>
          <w:color w:val="000000" w:themeColor="text1"/>
          <w:lang w:val="en-US"/>
        </w:rPr>
        <w:t xml:space="preserve">this </w:t>
      </w:r>
      <w:ins w:id="970" w:author="Stephen Brooks" w:date="2022-04-21T14:23:00Z">
        <w:r w:rsidR="00891D7B">
          <w:rPr>
            <w:rFonts w:ascii="Times" w:hAnsi="Times"/>
            <w:color w:val="000000" w:themeColor="text1"/>
            <w:lang w:val="en-US"/>
          </w:rPr>
          <w:t xml:space="preserve">eventual </w:t>
        </w:r>
      </w:ins>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160CC8E7" w:rsidR="0045432F" w:rsidDel="00891D7B" w:rsidRDefault="00891D7B" w:rsidP="0045432F">
      <w:pPr>
        <w:spacing w:line="360" w:lineRule="auto"/>
        <w:jc w:val="both"/>
        <w:rPr>
          <w:del w:id="971" w:author="Stephen Brooks" w:date="2022-04-21T14:25:00Z"/>
          <w:rFonts w:ascii="Times" w:hAnsi="Times"/>
          <w:color w:val="000000" w:themeColor="text1"/>
        </w:rPr>
      </w:pPr>
      <w:ins w:id="972" w:author="Stephen Brooks" w:date="2022-04-21T14:24:00Z">
        <w:r>
          <w:rPr>
            <w:rFonts w:ascii="Times" w:hAnsi="Times"/>
            <w:color w:val="000000" w:themeColor="text1"/>
          </w:rPr>
          <w:t>W</w:t>
        </w:r>
      </w:ins>
      <w:del w:id="973" w:author="Stephen Brooks" w:date="2022-04-21T14:24:00Z">
        <w:r w:rsidR="0045432F" w:rsidRPr="00D04E9C" w:rsidDel="00891D7B">
          <w:rPr>
            <w:rFonts w:ascii="Times" w:hAnsi="Times"/>
            <w:color w:val="000000" w:themeColor="text1"/>
          </w:rPr>
          <w:delText>As w</w:delText>
        </w:r>
      </w:del>
      <w:r w:rsidR="0045432F" w:rsidRPr="00D04E9C">
        <w:rPr>
          <w:rFonts w:ascii="Times" w:hAnsi="Times"/>
          <w:color w:val="000000" w:themeColor="text1"/>
        </w:rPr>
        <w:t xml:space="preserve">e </w:t>
      </w:r>
      <w:proofErr w:type="gramStart"/>
      <w:r w:rsidR="0045432F" w:rsidRPr="00D04E9C">
        <w:rPr>
          <w:rFonts w:ascii="Times" w:hAnsi="Times"/>
          <w:color w:val="000000" w:themeColor="text1"/>
        </w:rPr>
        <w:t>hav</w:t>
      </w:r>
      <w:ins w:id="974" w:author="Stephen Brooks" w:date="2022-04-21T14:24:00Z">
        <w:r>
          <w:rPr>
            <w:rFonts w:ascii="Times" w:hAnsi="Times"/>
            <w:color w:val="000000" w:themeColor="text1"/>
          </w:rPr>
          <w:t>e</w:t>
        </w:r>
      </w:ins>
      <w:proofErr w:type="gramEnd"/>
      <w:del w:id="975" w:author="Stephen Brooks" w:date="2022-04-21T14:24:00Z">
        <w:r w:rsidR="0045432F" w:rsidRPr="00D04E9C" w:rsidDel="00891D7B">
          <w:rPr>
            <w:rFonts w:ascii="Times" w:hAnsi="Times"/>
            <w:color w:val="000000" w:themeColor="text1"/>
          </w:rPr>
          <w:delText>e</w:delText>
        </w:r>
      </w:del>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del w:id="976" w:author="Stephen Brooks" w:date="2022-04-21T14:25:00Z">
        <w:r w:rsidR="0045432F" w:rsidRPr="00D04E9C" w:rsidDel="00891D7B">
          <w:rPr>
            <w:rFonts w:ascii="Times" w:hAnsi="Times"/>
            <w:color w:val="000000" w:themeColor="text1"/>
          </w:rPr>
          <w:delText xml:space="preserve">of </w:delText>
        </w:r>
      </w:del>
      <w:ins w:id="977" w:author="Stephen Brooks" w:date="2022-04-21T14:25:00Z">
        <w:r>
          <w:rPr>
            <w:rFonts w:ascii="Times" w:hAnsi="Times"/>
            <w:color w:val="000000" w:themeColor="text1"/>
          </w:rPr>
          <w:t>with separated</w:t>
        </w:r>
        <w:r w:rsidRPr="00D04E9C">
          <w:rPr>
            <w:rFonts w:ascii="Times" w:hAnsi="Times"/>
            <w:color w:val="000000" w:themeColor="text1"/>
          </w:rPr>
          <w:t xml:space="preserve"> </w:t>
        </w:r>
      </w:ins>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&#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64FF2F5E" w14:textId="77777777" w:rsidR="0045432F" w:rsidRPr="002E48C9" w:rsidDel="00440E03" w:rsidRDefault="0045432F" w:rsidP="0045432F">
      <w:pPr>
        <w:spacing w:line="360" w:lineRule="auto"/>
        <w:jc w:val="center"/>
        <w:rPr>
          <w:del w:id="978" w:author="Stephen Brooks" w:date="2022-04-21T09:29:00Z"/>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pPr>
        <w:spacing w:line="360" w:lineRule="auto"/>
        <w:jc w:val="center"/>
        <w:rPr>
          <w:lang w:val="en-US"/>
        </w:rPr>
        <w:pPrChange w:id="979" w:author="Stephen Brooks" w:date="2022-04-21T09:29:00Z">
          <w:pPr>
            <w:pStyle w:val="NormalWeb"/>
            <w:shd w:val="clear" w:color="auto" w:fill="FFFFFF"/>
            <w:spacing w:before="0" w:beforeAutospacing="0" w:after="0" w:afterAutospacing="0" w:line="360" w:lineRule="auto"/>
          </w:pPr>
        </w:pPrChange>
      </w:pPr>
    </w:p>
    <w:p w14:paraId="6592323F" w14:textId="63D32F5B"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ins w:id="980" w:author="Stephen Brooks" w:date="2022-04-21T14:25:00Z">
        <w:r w:rsidR="00891D7B">
          <w:rPr>
            <w:rFonts w:ascii="Times" w:hAnsi="Times"/>
            <w:color w:val="000000" w:themeColor="text1"/>
            <w:lang w:val="en-US"/>
          </w:rPr>
          <w:t>,</w:t>
        </w:r>
      </w:ins>
      <w:del w:id="981" w:author="Stephen Brooks" w:date="2022-04-21T14:25:00Z">
        <w:r w:rsidRPr="002E48C9" w:rsidDel="00891D7B">
          <w:rPr>
            <w:rFonts w:ascii="Times" w:hAnsi="Times"/>
            <w:color w:val="000000" w:themeColor="text1"/>
            <w:lang w:val="en-US"/>
          </w:rPr>
          <w:delText>.</w:delText>
        </w:r>
      </w:del>
      <w:r w:rsidRPr="002E48C9">
        <w:rPr>
          <w:rFonts w:ascii="Times" w:hAnsi="Times"/>
          <w:color w:val="000000" w:themeColor="text1"/>
          <w:lang w:val="en-US"/>
        </w:rPr>
        <w:t xml:space="preserve"> </w:t>
      </w:r>
      <w:ins w:id="982" w:author="Stephen Brooks" w:date="2022-04-21T14:25:00Z">
        <w:r w:rsidR="00891D7B">
          <w:rPr>
            <w:rFonts w:ascii="Times" w:hAnsi="Times"/>
            <w:color w:val="000000" w:themeColor="text1"/>
            <w:lang w:val="en-US"/>
          </w:rPr>
          <w:t>t</w:t>
        </w:r>
      </w:ins>
      <w:del w:id="983" w:author="Stephen Brooks" w:date="2022-04-21T14:25:00Z">
        <w:r w:rsidRPr="002E48C9" w:rsidDel="00891D7B">
          <w:rPr>
            <w:rFonts w:ascii="Times" w:hAnsi="Times"/>
            <w:color w:val="000000" w:themeColor="text1"/>
            <w:lang w:val="en-US"/>
          </w:rPr>
          <w:delText>T</w:delText>
        </w:r>
      </w:del>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ins w:id="984" w:author="Stephen Brooks" w:date="2022-04-21T14:26:00Z">
        <w:r w:rsidR="00891D7B">
          <w:rPr>
            <w:rFonts w:ascii="Times" w:hAnsi="Times"/>
            <w:color w:val="000000" w:themeColor="text1"/>
            <w:lang w:val="en-US"/>
          </w:rPr>
          <w:t>:</w:t>
        </w:r>
      </w:ins>
      <w:del w:id="985" w:author="Stephen Brooks" w:date="2022-04-21T14:26:00Z">
        <w:r w:rsidRPr="002E48C9" w:rsidDel="00891D7B">
          <w:rPr>
            <w:rFonts w:ascii="Times" w:hAnsi="Times"/>
            <w:color w:val="000000" w:themeColor="text1"/>
            <w:lang w:val="en-US"/>
          </w:rPr>
          <w:delText xml:space="preserve"> </w:delText>
        </w:r>
      </w:del>
      <w:del w:id="986" w:author="Stephen Brooks" w:date="2022-04-21T14:25:00Z">
        <w:r w:rsidDel="00891D7B">
          <w:rPr>
            <w:rFonts w:ascii="Times" w:hAnsi="Times"/>
            <w:color w:val="000000" w:themeColor="text1"/>
            <w:lang w:val="en-US"/>
          </w:rPr>
          <w:delText>–</w:delText>
        </w:r>
        <w:r w:rsidRPr="002E48C9" w:rsidDel="00891D7B">
          <w:rPr>
            <w:rFonts w:ascii="Times" w:hAnsi="Times"/>
            <w:color w:val="000000" w:themeColor="text1"/>
            <w:lang w:val="en-US"/>
          </w:rPr>
          <w:delText xml:space="preserve"> </w:delText>
        </w:r>
      </w:del>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5A59D7"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ins w:id="987" w:author="Stephen Brooks" w:date="2022-04-21T14:26:00Z">
        <w:r>
          <w:rPr>
            <w:rFonts w:ascii="Times" w:hAnsi="Times"/>
            <w:color w:val="000000" w:themeColor="text1"/>
          </w:rPr>
          <w:t>Set the</w:t>
        </w:r>
      </w:ins>
      <w:del w:id="988" w:author="Stephen Brooks" w:date="2022-04-21T14:26:00Z">
        <w:r w:rsidR="0045432F" w:rsidRPr="00EB6821" w:rsidDel="00891D7B">
          <w:rPr>
            <w:rFonts w:ascii="Times" w:hAnsi="Times"/>
            <w:color w:val="000000" w:themeColor="text1"/>
          </w:rPr>
          <w:delText>Apply</w:delText>
        </w:r>
      </w:del>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ins w:id="989" w:author="Rashid Islam" w:date="2022-04-22T06:29:00Z"/>
          <w:rFonts w:ascii="Times" w:hAnsi="Times"/>
          <w:b/>
          <w:bCs/>
          <w:color w:val="000000" w:themeColor="text1"/>
          <w:lang w:val="en-US"/>
        </w:rPr>
      </w:pPr>
    </w:p>
    <w:p w14:paraId="19DFF8F7" w14:textId="405ECA1D" w:rsidR="00E2673B" w:rsidRDefault="00E2673B" w:rsidP="0045432F">
      <w:pPr>
        <w:spacing w:line="360" w:lineRule="auto"/>
        <w:rPr>
          <w:ins w:id="990" w:author="Rashid Islam" w:date="2022-04-22T06:29:00Z"/>
          <w:rFonts w:ascii="Times" w:hAnsi="Times"/>
          <w:b/>
          <w:bCs/>
          <w:color w:val="000000" w:themeColor="text1"/>
          <w:lang w:val="en-US"/>
        </w:rPr>
      </w:pPr>
    </w:p>
    <w:p w14:paraId="0F7C7EB9" w14:textId="36163DEC" w:rsidR="00E2673B" w:rsidRDefault="00E2673B" w:rsidP="0045432F">
      <w:pPr>
        <w:spacing w:line="360" w:lineRule="auto"/>
        <w:rPr>
          <w:ins w:id="991" w:author="Rashid Islam" w:date="2022-04-22T06:29:00Z"/>
          <w:rFonts w:ascii="Times" w:hAnsi="Times"/>
          <w:b/>
          <w:bCs/>
          <w:color w:val="000000" w:themeColor="text1"/>
          <w:lang w:val="en-US"/>
        </w:rPr>
      </w:pPr>
    </w:p>
    <w:p w14:paraId="0E5261DA" w14:textId="098096E1" w:rsidR="00E2673B" w:rsidRDefault="00E2673B" w:rsidP="0045432F">
      <w:pPr>
        <w:spacing w:line="360" w:lineRule="auto"/>
        <w:rPr>
          <w:ins w:id="992" w:author="Rashid Islam" w:date="2022-04-22T06:29:00Z"/>
          <w:rFonts w:ascii="Times" w:hAnsi="Times"/>
          <w:b/>
          <w:bCs/>
          <w:color w:val="000000" w:themeColor="text1"/>
          <w:lang w:val="en-US"/>
        </w:rPr>
      </w:pPr>
    </w:p>
    <w:p w14:paraId="2528EF6F" w14:textId="2E7649EB" w:rsidR="00E2673B" w:rsidRDefault="00E2673B" w:rsidP="0045432F">
      <w:pPr>
        <w:spacing w:line="360" w:lineRule="auto"/>
        <w:rPr>
          <w:ins w:id="993" w:author="Rashid Islam" w:date="2022-04-22T06:29:00Z"/>
          <w:rFonts w:ascii="Times" w:hAnsi="Times"/>
          <w:b/>
          <w:bCs/>
          <w:color w:val="000000" w:themeColor="text1"/>
          <w:lang w:val="en-US"/>
        </w:rPr>
      </w:pPr>
    </w:p>
    <w:p w14:paraId="0AFE98FC" w14:textId="643FC281" w:rsidR="00E2673B" w:rsidRDefault="00E2673B" w:rsidP="0045432F">
      <w:pPr>
        <w:spacing w:line="360" w:lineRule="auto"/>
        <w:rPr>
          <w:ins w:id="994" w:author="Rashid Islam" w:date="2022-04-22T06:29:00Z"/>
          <w:rFonts w:ascii="Times" w:hAnsi="Times"/>
          <w:b/>
          <w:bCs/>
          <w:color w:val="000000" w:themeColor="text1"/>
          <w:lang w:val="en-US"/>
        </w:rPr>
      </w:pPr>
    </w:p>
    <w:p w14:paraId="7D15A939" w14:textId="4309F228" w:rsidR="00E2673B" w:rsidRDefault="00E2673B" w:rsidP="0045432F">
      <w:pPr>
        <w:spacing w:line="360" w:lineRule="auto"/>
        <w:rPr>
          <w:ins w:id="995" w:author="Rashid Islam" w:date="2022-04-22T06:29:00Z"/>
          <w:rFonts w:ascii="Times" w:hAnsi="Times"/>
          <w:b/>
          <w:bCs/>
          <w:color w:val="000000" w:themeColor="text1"/>
          <w:lang w:val="en-US"/>
        </w:rPr>
      </w:pPr>
    </w:p>
    <w:p w14:paraId="6F9BCB82" w14:textId="46DB3868" w:rsidR="00E2673B" w:rsidRDefault="00E2673B" w:rsidP="0045432F">
      <w:pPr>
        <w:spacing w:line="360" w:lineRule="auto"/>
        <w:rPr>
          <w:ins w:id="996" w:author="Rashid Islam" w:date="2022-04-22T06:29:00Z"/>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60358284" w:rsidR="0045432F" w:rsidDel="00E2673B" w:rsidRDefault="0045432F" w:rsidP="0045432F">
      <w:pPr>
        <w:pStyle w:val="NormalWeb"/>
        <w:shd w:val="clear" w:color="auto" w:fill="FFFFFF"/>
        <w:spacing w:before="0" w:beforeAutospacing="0" w:after="0" w:afterAutospacing="0" w:line="360" w:lineRule="auto"/>
        <w:jc w:val="both"/>
        <w:rPr>
          <w:ins w:id="997" w:author="Stephen Brooks" w:date="2022-04-21T14:27:00Z"/>
          <w:del w:id="998" w:author="Rashid Islam" w:date="2022-04-22T06:30:00Z"/>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7FDCF411" w14:textId="5A8C2284" w:rsidR="00891D7B" w:rsidDel="00E2673B" w:rsidRDefault="00891D7B" w:rsidP="0045432F">
      <w:pPr>
        <w:pStyle w:val="NormalWeb"/>
        <w:shd w:val="clear" w:color="auto" w:fill="FFFFFF"/>
        <w:spacing w:before="0" w:beforeAutospacing="0" w:after="0" w:afterAutospacing="0" w:line="360" w:lineRule="auto"/>
        <w:jc w:val="both"/>
        <w:rPr>
          <w:ins w:id="999" w:author="Stephen Brooks" w:date="2022-04-21T14:27:00Z"/>
          <w:del w:id="1000" w:author="Rashid Islam" w:date="2022-04-22T06:30:00Z"/>
          <w:rFonts w:ascii="Times" w:hAnsi="Times"/>
          <w:color w:val="000000" w:themeColor="text1"/>
          <w:lang w:val="en-US"/>
        </w:rPr>
      </w:pPr>
    </w:p>
    <w:p w14:paraId="4D1502FC" w14:textId="3A206001" w:rsidR="00891D7B" w:rsidDel="00E2673B" w:rsidRDefault="00891D7B" w:rsidP="0045432F">
      <w:pPr>
        <w:pStyle w:val="NormalWeb"/>
        <w:shd w:val="clear" w:color="auto" w:fill="FFFFFF"/>
        <w:spacing w:before="0" w:beforeAutospacing="0" w:after="0" w:afterAutospacing="0" w:line="360" w:lineRule="auto"/>
        <w:jc w:val="both"/>
        <w:rPr>
          <w:ins w:id="1001" w:author="Stephen Brooks" w:date="2022-04-21T14:27:00Z"/>
          <w:del w:id="1002" w:author="Rashid Islam" w:date="2022-04-22T06:30:00Z"/>
          <w:rFonts w:ascii="Times" w:hAnsi="Times"/>
          <w:color w:val="000000" w:themeColor="text1"/>
          <w:lang w:val="en-US"/>
        </w:rPr>
      </w:pPr>
    </w:p>
    <w:p w14:paraId="070FD3C5" w14:textId="6EBD7831" w:rsidR="00891D7B" w:rsidDel="00E2673B" w:rsidRDefault="00891D7B" w:rsidP="0045432F">
      <w:pPr>
        <w:pStyle w:val="NormalWeb"/>
        <w:shd w:val="clear" w:color="auto" w:fill="FFFFFF"/>
        <w:spacing w:before="0" w:beforeAutospacing="0" w:after="0" w:afterAutospacing="0" w:line="360" w:lineRule="auto"/>
        <w:jc w:val="both"/>
        <w:rPr>
          <w:ins w:id="1003" w:author="Stephen Brooks" w:date="2022-04-21T14:27:00Z"/>
          <w:del w:id="1004" w:author="Rashid Islam" w:date="2022-04-22T06:29:00Z"/>
          <w:rFonts w:ascii="Times" w:hAnsi="Times"/>
          <w:color w:val="000000" w:themeColor="text1"/>
          <w:lang w:val="en-US"/>
        </w:rPr>
      </w:pPr>
    </w:p>
    <w:p w14:paraId="62F54FDA" w14:textId="75B8DA45" w:rsidR="00891D7B" w:rsidDel="00E2673B" w:rsidRDefault="00891D7B" w:rsidP="0045432F">
      <w:pPr>
        <w:pStyle w:val="NormalWeb"/>
        <w:shd w:val="clear" w:color="auto" w:fill="FFFFFF"/>
        <w:spacing w:before="0" w:beforeAutospacing="0" w:after="0" w:afterAutospacing="0" w:line="360" w:lineRule="auto"/>
        <w:jc w:val="both"/>
        <w:rPr>
          <w:ins w:id="1005" w:author="Stephen Brooks" w:date="2022-04-21T14:27:00Z"/>
          <w:del w:id="1006" w:author="Rashid Islam" w:date="2022-04-22T06:29:00Z"/>
          <w:rFonts w:ascii="Times" w:hAnsi="Times"/>
          <w:color w:val="000000" w:themeColor="text1"/>
          <w:lang w:val="en-US"/>
        </w:rPr>
      </w:pPr>
    </w:p>
    <w:p w14:paraId="7BB39DE5" w14:textId="77777777" w:rsidR="00891D7B" w:rsidRPr="00AF5E92" w:rsidRDefault="00891D7B"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" fillcolor="white [3201]" stroked="f" strokeweight=".5pt">
                <v:textbox>
                  <w:txbxContent>
                    <w:p w14:paraId="09C638CE" w14:textId="77777777" w:rsidR="0045432F" w:rsidRPr="00C63109" w:rsidRDefault="0045432F" w:rsidP="00CA7F54">
                      <w:pPr>
                        <w:pStyle w:val="ListParagraph"/>
                        <w:numPr>
                          <w:ilvl w:val="0"/>
                          <w:numId w:val="12"/>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" fillcolor="white [3201]" stroked="f" strokeweight=".5pt">
                <v:textbox>
                  <w:txbxContent>
                    <w:p w14:paraId="40A38D6E" w14:textId="77777777" w:rsidR="0045432F" w:rsidRPr="00C63109" w:rsidRDefault="0045432F" w:rsidP="00CA7F54">
                      <w:pPr>
                        <w:pStyle w:val="ListParagraph"/>
                        <w:numPr>
                          <w:ilvl w:val="0"/>
                          <w:numId w:val="12"/>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" fillcolor="white [3201]" stroked="f" strokeweight=".5pt">
                <v:textbox>
                  <w:txbxContent>
                    <w:p w14:paraId="0002D686" w14:textId="77777777" w:rsidR="0045432F" w:rsidRPr="00C63109" w:rsidRDefault="0045432F" w:rsidP="00CA7F54">
                      <w:pPr>
                        <w:pStyle w:val="ListParagraph"/>
                        <w:numPr>
                          <w:ilvl w:val="0"/>
                          <w:numId w:val="12"/>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" fillcolor="white [3201]" stroked="f" strokeweight=".5pt">
                <v:textbox>
                  <w:txbxContent>
                    <w:p w14:paraId="156DFA88" w14:textId="77777777" w:rsidR="0045432F" w:rsidRPr="00C63109" w:rsidRDefault="0045432F" w:rsidP="00CA7F54">
                      <w:pPr>
                        <w:pStyle w:val="ListParagraph"/>
                        <w:numPr>
                          <w:ilvl w:val="0"/>
                          <w:numId w:val="12"/>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ins w:id="1007" w:author="Stephen Brooks" w:date="2022-04-21T09:40:00Z">
        <w:r w:rsidR="00A2046E">
          <w:rPr>
            <w:rFonts w:ascii="Times" w:hAnsi="Times"/>
            <w:b/>
            <w:bCs/>
            <w:color w:val="000000" w:themeColor="text1"/>
            <w:lang w:val="en-US"/>
          </w:rPr>
          <w:t xml:space="preserve">Other Visualization Experiments - </w:t>
        </w:r>
      </w:ins>
      <w:r>
        <w:rPr>
          <w:rFonts w:ascii="Times" w:hAnsi="Times"/>
          <w:b/>
          <w:bCs/>
          <w:color w:val="000000" w:themeColor="text1"/>
          <w:lang w:val="en-US"/>
        </w:rPr>
        <w:t>Texture Pattern Generation</w:t>
      </w:r>
    </w:p>
    <w:p w14:paraId="4E6482D8" w14:textId="4F6C89D6" w:rsidR="0045432F" w:rsidRDefault="00891D7B" w:rsidP="0045432F">
      <w:pPr>
        <w:spacing w:line="360" w:lineRule="auto"/>
        <w:jc w:val="both"/>
        <w:rPr>
          <w:rFonts w:ascii="Times" w:hAnsi="Times"/>
          <w:color w:val="000000" w:themeColor="text1"/>
        </w:rPr>
      </w:pPr>
      <w:ins w:id="1008" w:author="Stephen Brooks" w:date="2022-04-21T14:27:00Z">
        <w:r>
          <w:rPr>
            <w:rFonts w:ascii="Times" w:hAnsi="Times"/>
            <w:color w:val="000000" w:themeColor="text1"/>
            <w:lang w:val="en-US"/>
          </w:rPr>
          <w:t xml:space="preserve">In addition to our primary contribution (introduction and evaluation of CA for uncertainty), we </w:t>
        </w:r>
      </w:ins>
      <w:ins w:id="1009" w:author="Stephen Brooks" w:date="2022-04-21T14:28:00Z">
        <w:r>
          <w:rPr>
            <w:rFonts w:ascii="Times" w:hAnsi="Times"/>
            <w:color w:val="000000" w:themeColor="text1"/>
            <w:lang w:val="en-US"/>
          </w:rPr>
          <w:t xml:space="preserve">also explored a considerable number of experimental designs.   </w:t>
        </w:r>
      </w:ins>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ins w:id="1010" w:author="Stephen Brooks" w:date="2022-04-21T14:29:00Z">
        <w:r>
          <w:rPr>
            <w:rFonts w:ascii="Times" w:hAnsi="Times"/>
            <w:color w:val="000000" w:themeColor="text1"/>
            <w:lang w:val="en-US"/>
          </w:rPr>
          <w:t xml:space="preserve"> </w:t>
        </w:r>
      </w:ins>
      <w:del w:id="1011" w:author="Stephen Brooks" w:date="2022-04-21T14:29:00Z">
        <w:r w:rsidR="0045432F" w:rsidDel="00891D7B">
          <w:rPr>
            <w:rFonts w:ascii="Times" w:hAnsi="Times"/>
            <w:color w:val="000000" w:themeColor="text1"/>
            <w:lang w:val="en-US"/>
          </w:rPr>
          <w:delText>Due to the simplicity and flexibility, texture</w:delText>
        </w:r>
        <w:r w:rsidR="0045432F" w:rsidRPr="00350746" w:rsidDel="00891D7B">
          <w:rPr>
            <w:rFonts w:ascii="Times" w:hAnsi="Times"/>
            <w:color w:val="000000" w:themeColor="text1"/>
            <w:shd w:val="clear" w:color="auto" w:fill="FFFFFF"/>
          </w:rPr>
          <w:delText xml:space="preserve"> is extremely common in modern web design,</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and it </w:delText>
        </w:r>
        <w:r w:rsidR="0045432F" w:rsidRPr="004E48A3" w:rsidDel="00891D7B">
          <w:rPr>
            <w:rFonts w:ascii="Times" w:hAnsi="Times"/>
            <w:color w:val="000000" w:themeColor="text1"/>
            <w:shd w:val="clear" w:color="auto" w:fill="FFFFFF"/>
          </w:rPr>
          <w:delText xml:space="preserve">can be used in countless </w:delText>
        </w:r>
        <w:r w:rsidR="0045432F" w:rsidDel="00891D7B">
          <w:rPr>
            <w:rFonts w:ascii="Times" w:hAnsi="Times"/>
            <w:color w:val="000000" w:themeColor="text1"/>
            <w:shd w:val="clear" w:color="auto" w:fill="FFFFFF"/>
          </w:rPr>
          <w:delText>number of</w:delText>
        </w:r>
        <w:r w:rsidR="0045432F" w:rsidRPr="004E48A3" w:rsidDel="00891D7B">
          <w:rPr>
            <w:rFonts w:ascii="Times" w:hAnsi="Times"/>
            <w:color w:val="000000" w:themeColor="text1"/>
            <w:shd w:val="clear" w:color="auto" w:fill="FFFFFF"/>
          </w:rPr>
          <w:delText xml:space="preserve"> ways </w:delText>
        </w:r>
        <w:r w:rsidR="0045432F" w:rsidRPr="00350746" w:rsidDel="00891D7B">
          <w:rPr>
            <w:rFonts w:ascii="Times" w:hAnsi="Times"/>
            <w:color w:val="000000" w:themeColor="text1"/>
            <w:shd w:val="clear" w:color="auto" w:fill="FFFFFF"/>
          </w:rPr>
          <w:delText xml:space="preserve">in practical </w:delText>
        </w:r>
        <w:r w:rsidR="0045432F" w:rsidDel="00891D7B">
          <w:rPr>
            <w:rFonts w:ascii="Times" w:hAnsi="Times"/>
            <w:color w:val="000000" w:themeColor="text1"/>
            <w:shd w:val="clear" w:color="auto" w:fill="FFFFFF"/>
          </w:rPr>
          <w:delText xml:space="preserve">web </w:delText>
        </w:r>
        <w:r w:rsidR="0045432F" w:rsidRPr="00350746" w:rsidDel="00891D7B">
          <w:rPr>
            <w:rFonts w:ascii="Times" w:hAnsi="Times"/>
            <w:color w:val="000000" w:themeColor="text1"/>
            <w:shd w:val="clear" w:color="auto" w:fill="FFFFFF"/>
          </w:rPr>
          <w:delText>applications</w:delText>
        </w:r>
        <w:r w:rsidR="0045432F" w:rsidRPr="004E48A3" w:rsidDel="00891D7B">
          <w:rPr>
            <w:rFonts w:ascii="Times" w:hAnsi="Times"/>
            <w:color w:val="000000" w:themeColor="text1"/>
            <w:shd w:val="clear" w:color="auto" w:fill="FFFFFF"/>
          </w:rPr>
          <w:delText>.</w:delText>
        </w:r>
        <w:r w:rsidR="0045432F" w:rsidRPr="00350746" w:rsidDel="00891D7B">
          <w:rPr>
            <w:rFonts w:ascii="Times" w:hAnsi="Times"/>
            <w:color w:val="000000" w:themeColor="text1"/>
          </w:rPr>
          <w:delText xml:space="preserve"> </w:delText>
        </w:r>
        <w:r w:rsidR="0045432F" w:rsidRPr="00350746" w:rsidDel="00891D7B">
          <w:rPr>
            <w:rFonts w:ascii="Times" w:hAnsi="Times"/>
            <w:color w:val="000000" w:themeColor="text1"/>
            <w:shd w:val="clear" w:color="auto" w:fill="FFFFFF"/>
          </w:rPr>
          <w:delText xml:space="preserve">Textures in web design can be very subtle, so that the visitor hardly notices, or they can be a central point of the design. </w:delText>
        </w:r>
      </w:del>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587F83A3"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ins w:id="1012" w:author="Stephen Brooks" w:date="2022-04-21T14:29:00Z">
        <w:r w:rsidR="00891D7B">
          <w:rPr>
            <w:rFonts w:ascii="Times" w:hAnsi="Times"/>
            <w:color w:val="000000" w:themeColor="text1"/>
            <w:shd w:val="clear" w:color="auto" w:fill="FCFDFD"/>
          </w:rPr>
          <w:t>t</w:t>
        </w:r>
      </w:ins>
      <w:del w:id="1013" w:author="Stephen Brooks" w:date="2022-04-21T14:29:00Z">
        <w:r w:rsidRPr="00350746" w:rsidDel="00891D7B">
          <w:rPr>
            <w:rFonts w:ascii="Times" w:hAnsi="Times"/>
            <w:color w:val="000000" w:themeColor="text1"/>
            <w:shd w:val="clear" w:color="auto" w:fill="FCFDFD"/>
          </w:rPr>
          <w:delText>d</w:delText>
        </w:r>
      </w:del>
      <w:r w:rsidRPr="00350746">
        <w:rPr>
          <w:rFonts w:ascii="Times" w:hAnsi="Times"/>
          <w:color w:val="000000" w:themeColor="text1"/>
          <w:shd w:val="clear" w:color="auto" w:fill="FCFDFD"/>
        </w:rPr>
        <w:t xml:space="preserve"> </w:t>
      </w:r>
      <w:del w:id="1014" w:author="Stephen Brooks" w:date="2022-04-21T14:29:00Z">
        <w:r w:rsidRPr="00350746" w:rsidDel="00891D7B">
          <w:rPr>
            <w:rFonts w:ascii="Times" w:hAnsi="Times"/>
            <w:color w:val="000000" w:themeColor="text1"/>
            <w:shd w:val="clear" w:color="auto" w:fill="FCFDFD"/>
          </w:rPr>
          <w:delText xml:space="preserve">our </w:delText>
        </w:r>
      </w:del>
      <w:r w:rsidRPr="00350746">
        <w:rPr>
          <w:rFonts w:ascii="Times" w:hAnsi="Times"/>
          <w:color w:val="000000" w:themeColor="text1"/>
          <w:shd w:val="clear" w:color="auto" w:fill="FCFDFD"/>
        </w:rPr>
        <w:t xml:space="preserve">textures with the help of SVG patterns where </w:t>
      </w:r>
      <w:del w:id="1015" w:author="Stephen Brooks" w:date="2022-04-21T14:29:00Z">
        <w:r w:rsidRPr="00350746" w:rsidDel="00891D7B">
          <w:rPr>
            <w:rFonts w:ascii="Times" w:hAnsi="Times"/>
            <w:color w:val="000000" w:themeColor="text1"/>
            <w:shd w:val="clear" w:color="auto" w:fill="FCFDFD"/>
          </w:rPr>
          <w:delText xml:space="preserve">everyday </w:delText>
        </w:r>
      </w:del>
      <w:r w:rsidRPr="00350746">
        <w:rPr>
          <w:rFonts w:ascii="Times" w:hAnsi="Times"/>
          <w:color w:val="000000" w:themeColor="text1"/>
          <w:shd w:val="clear" w:color="auto" w:fill="FCFDFD"/>
        </w:rPr>
        <w:t xml:space="preserve">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ins w:id="1016" w:author="Stephen Brooks" w:date="2022-04-21T14:30:00Z"/>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35DB06C2"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del w:id="1017" w:author="Stephen Brooks" w:date="2022-04-21T14:30:00Z">
        <w:r w:rsidDel="00891D7B">
          <w:rPr>
            <w:rFonts w:ascii="Times" w:hAnsi="Times"/>
            <w:color w:val="000000" w:themeColor="text1"/>
            <w:shd w:val="clear" w:color="auto" w:fill="FCFDFD"/>
          </w:rPr>
          <w:delText xml:space="preserve">tested </w:delText>
        </w:r>
      </w:del>
      <w:ins w:id="1018" w:author="Stephen Brooks" w:date="2022-04-21T14:30:00Z">
        <w:r w:rsidR="00891D7B">
          <w:rPr>
            <w:rFonts w:ascii="Times" w:hAnsi="Times"/>
            <w:color w:val="000000" w:themeColor="text1"/>
            <w:shd w:val="clear" w:color="auto" w:fill="FCFDFD"/>
          </w:rPr>
          <w:t xml:space="preserve">experimented </w:t>
        </w:r>
      </w:ins>
      <w:r>
        <w:rPr>
          <w:rFonts w:ascii="Times" w:hAnsi="Times"/>
          <w:color w:val="000000" w:themeColor="text1"/>
          <w:shd w:val="clear" w:color="auto" w:fill="FCFDFD"/>
        </w:rPr>
        <w:t xml:space="preserve">by chopping the graph with other number of days like 2, 4, 5, 6, 7 and so on but </w:t>
      </w:r>
      <w:ins w:id="1019" w:author="Stephen Brooks" w:date="2022-04-21T14:30:00Z">
        <w:r w:rsidR="00891D7B">
          <w:rPr>
            <w:rFonts w:ascii="Times" w:hAnsi="Times"/>
            <w:color w:val="000000" w:themeColor="text1"/>
            <w:shd w:val="clear" w:color="auto" w:fill="FCFDFD"/>
          </w:rPr>
          <w:t xml:space="preserve">we </w:t>
        </w:r>
      </w:ins>
      <w:ins w:id="1020" w:author="Stephen Brooks" w:date="2022-04-21T14:31:00Z">
        <w:r w:rsidR="00891D7B">
          <w:rPr>
            <w:rFonts w:ascii="Times" w:hAnsi="Times"/>
            <w:color w:val="000000" w:themeColor="text1"/>
            <w:shd w:val="clear" w:color="auto" w:fill="FCFDFD"/>
          </w:rPr>
          <w:t xml:space="preserve">found empirically that </w:t>
        </w:r>
      </w:ins>
      <w:r>
        <w:rPr>
          <w:rFonts w:ascii="Times" w:hAnsi="Times"/>
          <w:color w:val="000000" w:themeColor="text1"/>
          <w:shd w:val="clear" w:color="auto" w:fill="FCFDFD"/>
        </w:rPr>
        <w:t xml:space="preserve">3 days gives best result among all options to pertain the shape and peaks of the curve. </w:t>
      </w:r>
      <w:ins w:id="1021" w:author="Stephen Brooks" w:date="2022-04-21T14:31:00Z">
        <w:r w:rsidR="00891D7B">
          <w:rPr>
            <w:rFonts w:ascii="Times" w:hAnsi="Times"/>
            <w:color w:val="000000" w:themeColor="text1"/>
            <w:shd w:val="clear" w:color="auto" w:fill="FCFDFD"/>
          </w:rPr>
          <w:t>This is b</w:t>
        </w:r>
      </w:ins>
      <w:del w:id="1022" w:author="Stephen Brooks" w:date="2022-04-21T14:31:00Z">
        <w:r w:rsidDel="00891D7B">
          <w:rPr>
            <w:rFonts w:ascii="Times" w:hAnsi="Times"/>
            <w:color w:val="000000" w:themeColor="text1"/>
            <w:shd w:val="clear" w:color="auto" w:fill="FCFDFD"/>
          </w:rPr>
          <w:delText>B</w:delText>
        </w:r>
      </w:del>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66800144" w:rsidR="0045432F" w:rsidDel="00440E03" w:rsidRDefault="0045432F" w:rsidP="0045432F">
      <w:pPr>
        <w:spacing w:line="360" w:lineRule="auto"/>
        <w:jc w:val="both"/>
        <w:rPr>
          <w:del w:id="1023" w:author="Stephen Brooks" w:date="2022-04-21T09:29:00Z"/>
          <w:color w:val="24292E"/>
        </w:rPr>
      </w:pPr>
      <w:r w:rsidRPr="008574B6">
        <w:rPr>
          <w:color w:val="24292E"/>
        </w:rPr>
        <w:t xml:space="preserve">Patterns can be generated easily with the help </w:t>
      </w:r>
      <w:ins w:id="1024" w:author="Stephen Brooks" w:date="2022-04-21T14:31:00Z">
        <w:r w:rsidR="00891D7B">
          <w:rPr>
            <w:color w:val="24292E"/>
          </w:rPr>
          <w:t xml:space="preserve">of </w:t>
        </w:r>
      </w:ins>
      <w:r w:rsidRPr="008574B6">
        <w:rPr>
          <w:color w:val="24292E"/>
        </w:rPr>
        <w:t>HTML, CSS and JavaScript as stated in section-1.2.5.</w:t>
      </w:r>
      <w:r>
        <w:rPr>
          <w:color w:val="24292E"/>
        </w:rPr>
        <w:t xml:space="preserve"> We have generated patterns in our </w:t>
      </w:r>
      <w:ins w:id="1025" w:author="Stephen Brooks" w:date="2022-04-21T14:31:00Z">
        <w:r w:rsidR="00891D7B">
          <w:rPr>
            <w:color w:val="24292E"/>
          </w:rPr>
          <w:t>experimental designs</w:t>
        </w:r>
      </w:ins>
      <w:del w:id="1026" w:author="Stephen Brooks" w:date="2022-04-21T14:31:00Z">
        <w:r w:rsidDel="00891D7B">
          <w:rPr>
            <w:color w:val="24292E"/>
          </w:rPr>
          <w:delText>work</w:delText>
        </w:r>
      </w:del>
      <w:r>
        <w:rPr>
          <w:color w:val="24292E"/>
        </w:rPr>
        <w:t xml:space="preserve"> to apply in textures of various chart</w:t>
      </w:r>
      <w:ins w:id="1027" w:author="Stephen Brooks" w:date="2022-04-21T14:31:00Z">
        <w:r w:rsidR="00891D7B">
          <w:rPr>
            <w:color w:val="24292E"/>
          </w:rPr>
          <w:t>s</w:t>
        </w:r>
      </w:ins>
      <w:del w:id="1028" w:author="Stephen Brooks" w:date="2022-04-21T14:31:00Z">
        <w:r w:rsidDel="00891D7B">
          <w:rPr>
            <w:color w:val="24292E"/>
          </w:rPr>
          <w:delText>s which are shown in later chapters</w:delText>
        </w:r>
      </w:del>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ins w:id="1029" w:author="Stephen Brooks" w:date="2022-04-21T09:29:00Z">
        <w:r w:rsidR="00440E03">
          <w:rPr>
            <w:color w:val="24292E"/>
          </w:rPr>
          <w:t xml:space="preserve"> </w:t>
        </w:r>
      </w:ins>
    </w:p>
    <w:p w14:paraId="1E925CFF" w14:textId="77777777" w:rsidR="0045432F" w:rsidDel="00440E03" w:rsidRDefault="0045432F" w:rsidP="0045432F">
      <w:pPr>
        <w:spacing w:line="360" w:lineRule="auto"/>
        <w:jc w:val="both"/>
        <w:rPr>
          <w:del w:id="1030" w:author="Stephen Brooks" w:date="2022-04-21T09:29:00Z"/>
          <w:color w:val="24292E"/>
        </w:rPr>
      </w:pPr>
    </w:p>
    <w:p w14:paraId="70066C4A" w14:textId="4EC5DF4D" w:rsidR="0045432F" w:rsidRPr="008574B6" w:rsidRDefault="0045432F" w:rsidP="0045432F">
      <w:pPr>
        <w:spacing w:line="360" w:lineRule="auto"/>
        <w:jc w:val="both"/>
        <w:rPr>
          <w:color w:val="24292E"/>
        </w:rPr>
      </w:pP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ins w:id="1031" w:author="Stephen Brooks" w:date="2022-04-21T14:33:00Z">
        <w:r w:rsidR="00820EA3">
          <w:rPr>
            <w:rFonts w:ascii="Times" w:hAnsi="Times" w:cs="Menlo"/>
            <w:color w:val="000000" w:themeColor="text1"/>
          </w:rPr>
          <w:t xml:space="preserve">   </w:t>
        </w:r>
      </w:ins>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Set width and height of the pattern.</w:t>
      </w:r>
    </w:p>
    <w:p w14:paraId="1FECAB62" w14:textId="77EEC28F"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Append a shape of the pattern such as ‘circle’, ‘rect’, ‘ellipse’ etc. In our case, </w:t>
      </w:r>
      <w:del w:id="1032" w:author="Stephen Brooks" w:date="2022-04-21T09:30:00Z">
        <w:r w:rsidRPr="002632F7" w:rsidDel="00440E03">
          <w:rPr>
            <w:rFonts w:ascii="Times" w:hAnsi="Times" w:cs="Arial"/>
            <w:color w:val="000000" w:themeColor="text1"/>
            <w:spacing w:val="-1"/>
            <w:shd w:val="clear" w:color="auto" w:fill="FFFFFF"/>
          </w:rPr>
          <w:delText xml:space="preserve">we use </w:delText>
        </w:r>
      </w:del>
      <w:r w:rsidRPr="002632F7">
        <w:rPr>
          <w:rFonts w:ascii="Times" w:hAnsi="Times" w:cs="Arial"/>
          <w:color w:val="000000" w:themeColor="text1"/>
          <w:spacing w:val="-1"/>
          <w:shd w:val="clear" w:color="auto" w:fill="FFFFFF"/>
        </w:rPr>
        <w:t>‘circle’.</w:t>
      </w:r>
    </w:p>
    <w:p w14:paraId="557783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CA7F54">
      <w:pPr>
        <w:pStyle w:val="ListParagraph"/>
        <w:numPr>
          <w:ilvl w:val="1"/>
          <w:numId w:val="4"/>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Del="00820EA3" w:rsidRDefault="0045432F" w:rsidP="0045432F">
      <w:pPr>
        <w:spacing w:line="360" w:lineRule="auto"/>
        <w:jc w:val="both"/>
        <w:rPr>
          <w:del w:id="1033" w:author="Stephen Brooks" w:date="2022-04-21T14:33:00Z"/>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pPr>
        <w:spacing w:line="360" w:lineRule="auto"/>
        <w:jc w:val="both"/>
        <w:rPr>
          <w:rFonts w:ascii="Times" w:hAnsi="Times" w:cs="Menlo"/>
          <w:color w:val="000000" w:themeColor="text1"/>
        </w:rPr>
        <w:pPrChange w:id="1034" w:author="Stephen Brooks" w:date="2022-04-21T14:33:00Z">
          <w:pPr>
            <w:shd w:val="clear" w:color="auto" w:fill="FFFFFF"/>
            <w:spacing w:line="270" w:lineRule="atLeast"/>
          </w:pPr>
        </w:pPrChange>
      </w:pPr>
    </w:p>
    <w:p w14:paraId="1DB508BF" w14:textId="4F9A8D9D" w:rsidR="0045432F" w:rsidRDefault="0045432F" w:rsidP="0045432F">
      <w:pPr>
        <w:shd w:val="clear" w:color="auto" w:fill="FFFFFF"/>
        <w:spacing w:line="270" w:lineRule="atLeast"/>
        <w:rPr>
          <w:ins w:id="1035" w:author="Rashid Islam" w:date="2022-04-22T06:30:00Z"/>
          <w:rFonts w:ascii="Times" w:hAnsi="Times" w:cs="Menlo"/>
          <w:color w:val="000000" w:themeColor="text1"/>
        </w:rPr>
      </w:pPr>
    </w:p>
    <w:p w14:paraId="7737A64F" w14:textId="2CF42295" w:rsidR="00E2673B" w:rsidRDefault="00E2673B" w:rsidP="0045432F">
      <w:pPr>
        <w:shd w:val="clear" w:color="auto" w:fill="FFFFFF"/>
        <w:spacing w:line="270" w:lineRule="atLeast"/>
        <w:rPr>
          <w:ins w:id="1036" w:author="Rashid Islam" w:date="2022-04-22T06:30:00Z"/>
          <w:rFonts w:ascii="Times" w:hAnsi="Times" w:cs="Menlo"/>
          <w:color w:val="000000" w:themeColor="text1"/>
        </w:rPr>
      </w:pP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11963EA3" w:rsidR="0045432F" w:rsidRDefault="0045432F" w:rsidP="0045432F">
      <w:pPr>
        <w:spacing w:line="360" w:lineRule="auto"/>
        <w:jc w:val="both"/>
        <w:rPr>
          <w:ins w:id="1037" w:author="Rashid Islam" w:date="2022-04-22T06:30:00Z"/>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w:t>
      </w:r>
      <w:del w:id="1038" w:author="Stephen Brooks" w:date="2022-04-21T14:32:00Z">
        <w:r w:rsidDel="00891D7B">
          <w:rPr>
            <w:rFonts w:ascii="Times" w:hAnsi="Times"/>
            <w:color w:val="000000" w:themeColor="text1"/>
            <w:lang w:val="en-US"/>
          </w:rPr>
          <w:delText xml:space="preserve">we know </w:delText>
        </w:r>
      </w:del>
      <w:r>
        <w:rPr>
          <w:rFonts w:ascii="Times" w:hAnsi="Times"/>
          <w:color w:val="000000" w:themeColor="text1"/>
          <w:lang w:val="en-US"/>
        </w:rPr>
        <w:t xml:space="preserve">textures and patterns are connected where patterns are </w:t>
      </w:r>
      <w:ins w:id="1039" w:author="Stephen Brooks" w:date="2022-04-21T14:32:00Z">
        <w:r w:rsidR="00891D7B">
          <w:rPr>
            <w:rFonts w:ascii="Times" w:hAnsi="Times"/>
            <w:color w:val="000000" w:themeColor="text1"/>
            <w:lang w:val="en-US"/>
          </w:rPr>
          <w:t xml:space="preserve">a </w:t>
        </w:r>
      </w:ins>
      <w:r>
        <w:rPr>
          <w:rFonts w:ascii="Times" w:hAnsi="Times"/>
          <w:color w:val="000000" w:themeColor="text1"/>
          <w:lang w:val="en-US"/>
        </w:rPr>
        <w:t xml:space="preserve">smaller component to use in textures with the pattern id. So, textures are considered in </w:t>
      </w:r>
      <w:ins w:id="1040" w:author="Stephen Brooks" w:date="2022-04-21T14:32:00Z">
        <w:r w:rsidR="00820EA3">
          <w:rPr>
            <w:rFonts w:ascii="Times" w:hAnsi="Times"/>
            <w:color w:val="000000" w:themeColor="text1"/>
            <w:lang w:val="en-US"/>
          </w:rPr>
          <w:t xml:space="preserve">a </w:t>
        </w:r>
      </w:ins>
      <w:r>
        <w:rPr>
          <w:rFonts w:ascii="Times" w:hAnsi="Times"/>
          <w:color w:val="000000" w:themeColor="text1"/>
          <w:lang w:val="en-US"/>
        </w:rPr>
        <w:t xml:space="preserve">bigger context for instance: html path element of a streamgraph. We can pick the path of a streamgraph and </w:t>
      </w:r>
      <w:ins w:id="1041" w:author="Stephen Brooks" w:date="2022-04-21T14:32:00Z">
        <w:r w:rsidR="00820EA3">
          <w:rPr>
            <w:rFonts w:ascii="Times" w:hAnsi="Times"/>
            <w:color w:val="000000" w:themeColor="text1"/>
            <w:lang w:val="en-US"/>
          </w:rPr>
          <w:t xml:space="preserve">it </w:t>
        </w:r>
      </w:ins>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4BEDB5D3" w14:textId="77777777" w:rsidR="00E2673B" w:rsidRDefault="00E2673B" w:rsidP="0045432F">
      <w:pPr>
        <w:spacing w:line="360" w:lineRule="auto"/>
        <w:jc w:val="both"/>
        <w:rPr>
          <w:rFonts w:ascii="Times" w:hAnsi="Times"/>
          <w:color w:val="000000" w:themeColor="text1"/>
          <w:lang w:val="en-US"/>
        </w:rPr>
      </w:pP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w:t>
      </w:r>
      <w:del w:id="1042" w:author="Stephen Brooks" w:date="2022-04-21T14:33:00Z">
        <w:r w:rsidDel="00820EA3">
          <w:rPr>
            <w:rFonts w:ascii="Times" w:hAnsi="Times"/>
            <w:color w:val="000000" w:themeColor="text1"/>
            <w:shd w:val="clear" w:color="auto" w:fill="FFFFFF"/>
            <w:lang w:val="en-US"/>
          </w:rPr>
          <w:delText xml:space="preserve">a </w:delText>
        </w:r>
      </w:del>
      <w:r>
        <w:rPr>
          <w:rFonts w:ascii="Times" w:hAnsi="Times"/>
          <w:color w:val="000000" w:themeColor="text1"/>
          <w:shd w:val="clear" w:color="auto" w:fill="FFFFFF"/>
          <w:lang w:val="en-US"/>
        </w:rPr>
        <w:t xml:space="preserve">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lastRenderedPageBreak/>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CA7F54">
      <w:pPr>
        <w:pStyle w:val="ListParagraph"/>
        <w:numPr>
          <w:ilvl w:val="0"/>
          <w:numId w:val="11"/>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Del="00820EA3" w:rsidRDefault="0045432F" w:rsidP="0045432F">
      <w:pPr>
        <w:spacing w:line="360" w:lineRule="auto"/>
        <w:jc w:val="both"/>
        <w:rPr>
          <w:del w:id="1043" w:author="Stephen Brooks" w:date="2022-04-21T14:34:00Z"/>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Del="00820EA3" w:rsidRDefault="0045432F" w:rsidP="0045432F">
      <w:pPr>
        <w:spacing w:line="360" w:lineRule="auto"/>
        <w:jc w:val="both"/>
        <w:rPr>
          <w:del w:id="1044" w:author="Stephen Brooks" w:date="2022-04-21T14:34:00Z"/>
          <w:rFonts w:ascii="Times" w:hAnsi="Times"/>
          <w:b/>
          <w:bCs/>
          <w:color w:val="000000" w:themeColor="text1"/>
          <w:sz w:val="32"/>
          <w:szCs w:val="32"/>
          <w:lang w:val="en-US"/>
        </w:rPr>
      </w:pPr>
    </w:p>
    <w:p w14:paraId="65869DAF" w14:textId="77777777" w:rsidR="0045432F" w:rsidDel="00820EA3" w:rsidRDefault="0045432F" w:rsidP="0045432F">
      <w:pPr>
        <w:spacing w:line="360" w:lineRule="auto"/>
        <w:jc w:val="both"/>
        <w:rPr>
          <w:del w:id="1045" w:author="Stephen Brooks" w:date="2022-04-21T14:34:00Z"/>
          <w:rFonts w:ascii="Times" w:hAnsi="Times"/>
          <w:b/>
          <w:bCs/>
          <w:color w:val="000000" w:themeColor="text1"/>
          <w:sz w:val="32"/>
          <w:szCs w:val="32"/>
          <w:lang w:val="en-US"/>
        </w:rPr>
      </w:pPr>
    </w:p>
    <w:p w14:paraId="785C42A0" w14:textId="77777777" w:rsidR="0045432F" w:rsidDel="00820EA3" w:rsidRDefault="0045432F" w:rsidP="0045432F">
      <w:pPr>
        <w:spacing w:line="360" w:lineRule="auto"/>
        <w:jc w:val="both"/>
        <w:rPr>
          <w:del w:id="1046" w:author="Stephen Brooks" w:date="2022-04-21T14:33:00Z"/>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320EBB67" w14:textId="77777777" w:rsidR="00415399" w:rsidRDefault="00415399" w:rsidP="0045432F">
      <w:pPr>
        <w:spacing w:line="360" w:lineRule="auto"/>
        <w:jc w:val="both"/>
        <w:rPr>
          <w:ins w:id="1047" w:author="Rashid Islam" w:date="2022-04-22T02:12:00Z"/>
          <w:rFonts w:ascii="Times" w:hAnsi="Times"/>
          <w:b/>
          <w:bCs/>
          <w:color w:val="000000" w:themeColor="text1"/>
          <w:sz w:val="32"/>
          <w:szCs w:val="32"/>
          <w:lang w:val="en-US"/>
        </w:rPr>
      </w:pPr>
    </w:p>
    <w:p w14:paraId="593214E4" w14:textId="77777777" w:rsidR="00415399" w:rsidRDefault="00415399" w:rsidP="0045432F">
      <w:pPr>
        <w:spacing w:line="360" w:lineRule="auto"/>
        <w:jc w:val="both"/>
        <w:rPr>
          <w:ins w:id="1048" w:author="Rashid Islam" w:date="2022-04-22T02:12:00Z"/>
          <w:rFonts w:ascii="Times" w:hAnsi="Times"/>
          <w:b/>
          <w:bCs/>
          <w:color w:val="000000" w:themeColor="text1"/>
          <w:sz w:val="32"/>
          <w:szCs w:val="32"/>
          <w:lang w:val="en-US"/>
        </w:rPr>
      </w:pPr>
    </w:p>
    <w:p w14:paraId="62F41946" w14:textId="77777777" w:rsidR="00415399" w:rsidRDefault="00415399" w:rsidP="0045432F">
      <w:pPr>
        <w:spacing w:line="360" w:lineRule="auto"/>
        <w:jc w:val="both"/>
        <w:rPr>
          <w:ins w:id="1049" w:author="Rashid Islam" w:date="2022-04-22T02:12:00Z"/>
          <w:rFonts w:ascii="Times" w:hAnsi="Times"/>
          <w:b/>
          <w:bCs/>
          <w:color w:val="000000" w:themeColor="text1"/>
          <w:sz w:val="32"/>
          <w:szCs w:val="32"/>
          <w:lang w:val="en-US"/>
        </w:rPr>
      </w:pPr>
    </w:p>
    <w:p w14:paraId="7BD43F7D" w14:textId="77777777" w:rsidR="00415399" w:rsidRDefault="00415399" w:rsidP="0045432F">
      <w:pPr>
        <w:spacing w:line="360" w:lineRule="auto"/>
        <w:jc w:val="both"/>
        <w:rPr>
          <w:ins w:id="1050" w:author="Rashid Islam" w:date="2022-04-22T02:12:00Z"/>
          <w:rFonts w:ascii="Times" w:hAnsi="Times"/>
          <w:b/>
          <w:bCs/>
          <w:color w:val="000000" w:themeColor="text1"/>
          <w:sz w:val="32"/>
          <w:szCs w:val="32"/>
          <w:lang w:val="en-US"/>
        </w:rPr>
      </w:pPr>
    </w:p>
    <w:p w14:paraId="18E07B6C" w14:textId="77777777" w:rsidR="00415399" w:rsidRDefault="00415399" w:rsidP="0045432F">
      <w:pPr>
        <w:spacing w:line="360" w:lineRule="auto"/>
        <w:jc w:val="both"/>
        <w:rPr>
          <w:ins w:id="1051" w:author="Rashid Islam" w:date="2022-04-22T02:12:00Z"/>
          <w:rFonts w:ascii="Times" w:hAnsi="Times"/>
          <w:b/>
          <w:bCs/>
          <w:color w:val="000000" w:themeColor="text1"/>
          <w:sz w:val="32"/>
          <w:szCs w:val="32"/>
          <w:lang w:val="en-US"/>
        </w:rPr>
      </w:pPr>
    </w:p>
    <w:p w14:paraId="486C8BD4" w14:textId="77777777" w:rsidR="00415399" w:rsidRDefault="00415399" w:rsidP="0045432F">
      <w:pPr>
        <w:spacing w:line="360" w:lineRule="auto"/>
        <w:jc w:val="both"/>
        <w:rPr>
          <w:ins w:id="1052" w:author="Rashid Islam" w:date="2022-04-22T02:12:00Z"/>
          <w:rFonts w:ascii="Times" w:hAnsi="Times"/>
          <w:b/>
          <w:bCs/>
          <w:color w:val="000000" w:themeColor="text1"/>
          <w:sz w:val="32"/>
          <w:szCs w:val="32"/>
          <w:lang w:val="en-US"/>
        </w:rPr>
      </w:pPr>
    </w:p>
    <w:p w14:paraId="502A9B29" w14:textId="77777777" w:rsidR="00415399" w:rsidRDefault="00415399" w:rsidP="0045432F">
      <w:pPr>
        <w:spacing w:line="360" w:lineRule="auto"/>
        <w:jc w:val="both"/>
        <w:rPr>
          <w:ins w:id="1053" w:author="Rashid Islam" w:date="2022-04-22T02:12:00Z"/>
          <w:rFonts w:ascii="Times" w:hAnsi="Times"/>
          <w:b/>
          <w:bCs/>
          <w:color w:val="000000" w:themeColor="text1"/>
          <w:sz w:val="32"/>
          <w:szCs w:val="32"/>
          <w:lang w:val="en-US"/>
        </w:rPr>
      </w:pPr>
    </w:p>
    <w:p w14:paraId="4C8C43A4" w14:textId="77777777" w:rsidR="00415399" w:rsidRDefault="00415399" w:rsidP="0045432F">
      <w:pPr>
        <w:spacing w:line="360" w:lineRule="auto"/>
        <w:jc w:val="both"/>
        <w:rPr>
          <w:ins w:id="1054" w:author="Rashid Islam" w:date="2022-04-22T02:12:00Z"/>
          <w:rFonts w:ascii="Times" w:hAnsi="Times"/>
          <w:b/>
          <w:bCs/>
          <w:color w:val="000000" w:themeColor="text1"/>
          <w:sz w:val="32"/>
          <w:szCs w:val="32"/>
          <w:lang w:val="en-US"/>
        </w:rPr>
      </w:pPr>
    </w:p>
    <w:p w14:paraId="2D71EC67" w14:textId="77777777" w:rsidR="00415399" w:rsidRDefault="00415399" w:rsidP="0045432F">
      <w:pPr>
        <w:spacing w:line="360" w:lineRule="auto"/>
        <w:jc w:val="both"/>
        <w:rPr>
          <w:ins w:id="1055" w:author="Rashid Islam" w:date="2022-04-22T02:12:00Z"/>
          <w:rFonts w:ascii="Times" w:hAnsi="Times"/>
          <w:b/>
          <w:bCs/>
          <w:color w:val="000000" w:themeColor="text1"/>
          <w:sz w:val="32"/>
          <w:szCs w:val="32"/>
          <w:lang w:val="en-US"/>
        </w:rPr>
      </w:pPr>
    </w:p>
    <w:p w14:paraId="02BF5F39" w14:textId="77777777" w:rsidR="00415399" w:rsidRDefault="00415399" w:rsidP="0045432F">
      <w:pPr>
        <w:spacing w:line="360" w:lineRule="auto"/>
        <w:jc w:val="both"/>
        <w:rPr>
          <w:ins w:id="1056" w:author="Rashid Islam" w:date="2022-04-22T02:12:00Z"/>
          <w:rFonts w:ascii="Times" w:hAnsi="Times"/>
          <w:b/>
          <w:bCs/>
          <w:color w:val="000000" w:themeColor="text1"/>
          <w:sz w:val="32"/>
          <w:szCs w:val="32"/>
          <w:lang w:val="en-US"/>
        </w:rPr>
      </w:pPr>
    </w:p>
    <w:p w14:paraId="6DAE5F5D" w14:textId="77777777" w:rsidR="00415399" w:rsidRDefault="00415399" w:rsidP="0045432F">
      <w:pPr>
        <w:spacing w:line="360" w:lineRule="auto"/>
        <w:jc w:val="both"/>
        <w:rPr>
          <w:ins w:id="1057" w:author="Rashid Islam" w:date="2022-04-22T02:12:00Z"/>
          <w:rFonts w:ascii="Times" w:hAnsi="Times"/>
          <w:b/>
          <w:bCs/>
          <w:color w:val="000000" w:themeColor="text1"/>
          <w:sz w:val="32"/>
          <w:szCs w:val="32"/>
          <w:lang w:val="en-US"/>
        </w:rPr>
      </w:pPr>
    </w:p>
    <w:p w14:paraId="2CA0ED53" w14:textId="77777777" w:rsidR="00415399" w:rsidRDefault="00415399" w:rsidP="0045432F">
      <w:pPr>
        <w:spacing w:line="360" w:lineRule="auto"/>
        <w:jc w:val="both"/>
        <w:rPr>
          <w:ins w:id="1058" w:author="Rashid Islam" w:date="2022-04-22T02:12:00Z"/>
          <w:rFonts w:ascii="Times" w:hAnsi="Times"/>
          <w:b/>
          <w:bCs/>
          <w:color w:val="000000" w:themeColor="text1"/>
          <w:sz w:val="32"/>
          <w:szCs w:val="32"/>
          <w:lang w:val="en-US"/>
        </w:rPr>
      </w:pPr>
    </w:p>
    <w:p w14:paraId="5F2FAB98" w14:textId="77777777" w:rsidR="00415399" w:rsidRDefault="00415399" w:rsidP="0045432F">
      <w:pPr>
        <w:spacing w:line="360" w:lineRule="auto"/>
        <w:jc w:val="both"/>
        <w:rPr>
          <w:ins w:id="1059" w:author="Rashid Islam" w:date="2022-04-22T02:12:00Z"/>
          <w:rFonts w:ascii="Times" w:hAnsi="Times"/>
          <w:b/>
          <w:bCs/>
          <w:color w:val="000000" w:themeColor="text1"/>
          <w:sz w:val="32"/>
          <w:szCs w:val="32"/>
          <w:lang w:val="en-US"/>
        </w:rPr>
      </w:pPr>
    </w:p>
    <w:p w14:paraId="437EB207" w14:textId="77777777" w:rsidR="00415399" w:rsidRDefault="00415399" w:rsidP="0045432F">
      <w:pPr>
        <w:spacing w:line="360" w:lineRule="auto"/>
        <w:jc w:val="both"/>
        <w:rPr>
          <w:ins w:id="1060" w:author="Rashid Islam" w:date="2022-04-22T02:12:00Z"/>
          <w:rFonts w:ascii="Times" w:hAnsi="Times"/>
          <w:b/>
          <w:bCs/>
          <w:color w:val="000000" w:themeColor="text1"/>
          <w:sz w:val="32"/>
          <w:szCs w:val="32"/>
          <w:lang w:val="en-US"/>
        </w:rPr>
      </w:pPr>
    </w:p>
    <w:p w14:paraId="53B18279" w14:textId="77777777" w:rsidR="00415399" w:rsidRDefault="00415399" w:rsidP="0045432F">
      <w:pPr>
        <w:spacing w:line="360" w:lineRule="auto"/>
        <w:jc w:val="both"/>
        <w:rPr>
          <w:ins w:id="1061" w:author="Rashid Islam" w:date="2022-04-22T02:12:00Z"/>
          <w:rFonts w:ascii="Times" w:hAnsi="Times"/>
          <w:b/>
          <w:bCs/>
          <w:color w:val="000000" w:themeColor="text1"/>
          <w:sz w:val="32"/>
          <w:szCs w:val="32"/>
          <w:lang w:val="en-US"/>
        </w:rPr>
      </w:pPr>
    </w:p>
    <w:p w14:paraId="519FD26B" w14:textId="77777777" w:rsidR="00415399" w:rsidRDefault="00415399" w:rsidP="0045432F">
      <w:pPr>
        <w:spacing w:line="360" w:lineRule="auto"/>
        <w:jc w:val="both"/>
        <w:rPr>
          <w:ins w:id="1062" w:author="Rashid Islam" w:date="2022-04-22T02:12:00Z"/>
          <w:rFonts w:ascii="Times" w:hAnsi="Times"/>
          <w:b/>
          <w:bCs/>
          <w:color w:val="000000" w:themeColor="text1"/>
          <w:sz w:val="32"/>
          <w:szCs w:val="32"/>
          <w:lang w:val="en-US"/>
        </w:rPr>
      </w:pPr>
    </w:p>
    <w:p w14:paraId="7F312560" w14:textId="77777777" w:rsidR="00415399" w:rsidRDefault="00415399" w:rsidP="0045432F">
      <w:pPr>
        <w:spacing w:line="360" w:lineRule="auto"/>
        <w:jc w:val="both"/>
        <w:rPr>
          <w:ins w:id="1063" w:author="Rashid Islam" w:date="2022-04-22T02:12:00Z"/>
          <w:rFonts w:ascii="Times" w:hAnsi="Times"/>
          <w:b/>
          <w:bCs/>
          <w:color w:val="000000" w:themeColor="text1"/>
          <w:sz w:val="32"/>
          <w:szCs w:val="32"/>
          <w:lang w:val="en-US"/>
        </w:rPr>
      </w:pPr>
    </w:p>
    <w:p w14:paraId="43516F65" w14:textId="77777777" w:rsidR="00415399" w:rsidRDefault="00415399" w:rsidP="0045432F">
      <w:pPr>
        <w:spacing w:line="360" w:lineRule="auto"/>
        <w:jc w:val="both"/>
        <w:rPr>
          <w:ins w:id="1064" w:author="Rashid Islam" w:date="2022-04-22T02:12:00Z"/>
          <w:rFonts w:ascii="Times" w:hAnsi="Times"/>
          <w:b/>
          <w:bCs/>
          <w:color w:val="000000" w:themeColor="text1"/>
          <w:sz w:val="32"/>
          <w:szCs w:val="32"/>
          <w:lang w:val="en-US"/>
        </w:rPr>
      </w:pPr>
    </w:p>
    <w:p w14:paraId="67128084" w14:textId="77777777" w:rsidR="00415399" w:rsidRDefault="00415399" w:rsidP="0045432F">
      <w:pPr>
        <w:spacing w:line="360" w:lineRule="auto"/>
        <w:jc w:val="both"/>
        <w:rPr>
          <w:ins w:id="1065" w:author="Rashid Islam" w:date="2022-04-22T02:12:00Z"/>
          <w:rFonts w:ascii="Times" w:hAnsi="Times"/>
          <w:b/>
          <w:bCs/>
          <w:color w:val="000000" w:themeColor="text1"/>
          <w:sz w:val="32"/>
          <w:szCs w:val="32"/>
          <w:lang w:val="en-US"/>
        </w:rPr>
      </w:pPr>
    </w:p>
    <w:p w14:paraId="661181F9" w14:textId="77777777" w:rsidR="00415399" w:rsidRDefault="00415399" w:rsidP="0045432F">
      <w:pPr>
        <w:spacing w:line="360" w:lineRule="auto"/>
        <w:jc w:val="both"/>
        <w:rPr>
          <w:ins w:id="1066" w:author="Rashid Islam" w:date="2022-04-22T02:12:00Z"/>
          <w:rFonts w:ascii="Times" w:hAnsi="Times"/>
          <w:b/>
          <w:bCs/>
          <w:color w:val="000000" w:themeColor="text1"/>
          <w:sz w:val="32"/>
          <w:szCs w:val="32"/>
          <w:lang w:val="en-US"/>
        </w:rPr>
      </w:pPr>
    </w:p>
    <w:p w14:paraId="4179B2E3" w14:textId="77777777" w:rsidR="00415399" w:rsidRDefault="00415399" w:rsidP="0045432F">
      <w:pPr>
        <w:spacing w:line="360" w:lineRule="auto"/>
        <w:jc w:val="both"/>
        <w:rPr>
          <w:ins w:id="1067" w:author="Rashid Islam" w:date="2022-04-22T02:12:00Z"/>
          <w:rFonts w:ascii="Times" w:hAnsi="Times"/>
          <w:b/>
          <w:bCs/>
          <w:color w:val="000000" w:themeColor="text1"/>
          <w:sz w:val="32"/>
          <w:szCs w:val="32"/>
          <w:lang w:val="en-US"/>
        </w:rPr>
      </w:pP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47085973" w:rsidR="0045432F" w:rsidRDefault="0045432F" w:rsidP="0045432F">
      <w:pPr>
        <w:spacing w:line="360" w:lineRule="auto"/>
        <w:rPr>
          <w:rFonts w:ascii="Times" w:hAnsi="Times"/>
          <w:b/>
          <w:bCs/>
          <w:color w:val="000000" w:themeColor="text1"/>
          <w:sz w:val="28"/>
          <w:szCs w:val="28"/>
          <w:lang w:val="en-US"/>
        </w:rPr>
      </w:pPr>
      <w:del w:id="1068" w:author="Stephen Brooks" w:date="2022-04-21T14:51:00Z">
        <w:r w:rsidRPr="00B3182C" w:rsidDel="00E31330">
          <w:rPr>
            <w:rFonts w:ascii="Times" w:hAnsi="Times"/>
            <w:b/>
            <w:bCs/>
            <w:color w:val="000000" w:themeColor="text1"/>
            <w:sz w:val="28"/>
            <w:szCs w:val="28"/>
            <w:lang w:val="en-US"/>
          </w:rPr>
          <w:delText xml:space="preserve">Application of </w:delText>
        </w:r>
      </w:del>
      <w:ins w:id="1069" w:author="Stephen Brooks" w:date="2022-04-21T14:51:00Z">
        <w:r w:rsidR="00E31330">
          <w:rPr>
            <w:rFonts w:ascii="Times" w:hAnsi="Times"/>
            <w:b/>
            <w:bCs/>
            <w:color w:val="000000" w:themeColor="text1"/>
            <w:sz w:val="28"/>
            <w:szCs w:val="28"/>
            <w:lang w:val="en-US"/>
          </w:rPr>
          <w:t xml:space="preserve">Experimental Designs with </w:t>
        </w:r>
      </w:ins>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ins w:id="1070" w:author="Stephen Brooks" w:date="2022-04-21T14:35:00Z">
        <w:r w:rsidR="002149B9">
          <w:rPr>
            <w:rFonts w:ascii="Times" w:hAnsi="Times"/>
            <w:b/>
            <w:bCs/>
            <w:color w:val="000000" w:themeColor="text1"/>
            <w:sz w:val="28"/>
            <w:szCs w:val="28"/>
            <w:lang w:val="en-US"/>
          </w:rPr>
          <w:t xml:space="preserve"> &amp; Texture Patterns</w:t>
        </w:r>
      </w:ins>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193DF4BF"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ins w:id="1071" w:author="Stephen Brooks" w:date="2022-04-21T14:35:00Z">
        <w:r w:rsidR="002149B9">
          <w:rPr>
            <w:rFonts w:ascii="Times" w:hAnsi="Times"/>
            <w:color w:val="000000" w:themeColor="text1"/>
            <w:lang w:val="en-US"/>
          </w:rPr>
          <w:t xml:space="preserve">experimented </w:t>
        </w:r>
      </w:ins>
      <w:r>
        <w:rPr>
          <w:rFonts w:ascii="Times" w:hAnsi="Times"/>
          <w:color w:val="000000" w:themeColor="text1"/>
          <w:lang w:val="en-US"/>
        </w:rPr>
        <w:t>u</w:t>
      </w:r>
      <w:ins w:id="1072" w:author="Stephen Brooks" w:date="2022-04-21T14:35:00Z">
        <w:r w:rsidR="002149B9">
          <w:rPr>
            <w:rFonts w:ascii="Times" w:hAnsi="Times"/>
            <w:color w:val="000000" w:themeColor="text1"/>
            <w:lang w:val="en-US"/>
          </w:rPr>
          <w:t xml:space="preserve">sing </w:t>
        </w:r>
      </w:ins>
      <w:del w:id="1073" w:author="Stephen Brooks" w:date="2022-04-21T14:35:00Z">
        <w:r w:rsidDel="002149B9">
          <w:rPr>
            <w:rFonts w:ascii="Times" w:hAnsi="Times"/>
            <w:color w:val="000000" w:themeColor="text1"/>
            <w:lang w:val="en-US"/>
          </w:rPr>
          <w:delText>sed</w:delText>
        </w:r>
      </w:del>
      <w:r>
        <w:rPr>
          <w:rFonts w:ascii="Times" w:hAnsi="Times"/>
          <w:color w:val="000000" w:themeColor="text1"/>
          <w:lang w:val="en-US"/>
        </w:rPr>
        <w:t xml:space="preserve"> CA </w:t>
      </w:r>
      <w:ins w:id="1074" w:author="Stephen Brooks" w:date="2022-04-21T14:35:00Z">
        <w:r w:rsidR="002149B9">
          <w:rPr>
            <w:rFonts w:ascii="Times" w:hAnsi="Times"/>
            <w:color w:val="000000" w:themeColor="text1"/>
            <w:lang w:val="en-US"/>
          </w:rPr>
          <w:t xml:space="preserve">and textures </w:t>
        </w:r>
      </w:ins>
      <w:r>
        <w:rPr>
          <w:rFonts w:ascii="Times" w:hAnsi="Times"/>
          <w:color w:val="000000" w:themeColor="text1"/>
          <w:lang w:val="en-US"/>
        </w:rPr>
        <w:t xml:space="preserve">in different </w:t>
      </w:r>
      <w:del w:id="1075" w:author="Stephen Brooks" w:date="2022-04-21T14:35:00Z">
        <w:r w:rsidDel="002149B9">
          <w:rPr>
            <w:rFonts w:ascii="Times" w:hAnsi="Times"/>
            <w:color w:val="000000" w:themeColor="text1"/>
            <w:lang w:val="en-US"/>
          </w:rPr>
          <w:delText xml:space="preserve">possible </w:delText>
        </w:r>
      </w:del>
      <w:r>
        <w:rPr>
          <w:rFonts w:ascii="Times" w:hAnsi="Times"/>
          <w:color w:val="000000" w:themeColor="text1"/>
          <w:lang w:val="en-US"/>
        </w:rPr>
        <w:t xml:space="preserve">ways such as in </w:t>
      </w:r>
      <w:ins w:id="1076" w:author="Stephen Brooks" w:date="2022-04-21T14:35:00Z">
        <w:r w:rsidR="002149B9">
          <w:rPr>
            <w:rFonts w:ascii="Times" w:hAnsi="Times"/>
            <w:color w:val="000000" w:themeColor="text1"/>
            <w:lang w:val="en-US"/>
          </w:rPr>
          <w:t>b</w:t>
        </w:r>
      </w:ins>
      <w:del w:id="1077" w:author="Stephen Brooks" w:date="2022-04-21T14:35:00Z">
        <w:r w:rsidDel="002149B9">
          <w:rPr>
            <w:rFonts w:ascii="Times" w:hAnsi="Times"/>
            <w:color w:val="000000" w:themeColor="text1"/>
            <w:lang w:val="en-US"/>
          </w:rPr>
          <w:delText>B</w:delText>
        </w:r>
      </w:del>
      <w:r>
        <w:rPr>
          <w:rFonts w:ascii="Times" w:hAnsi="Times"/>
          <w:color w:val="000000" w:themeColor="text1"/>
          <w:lang w:val="en-US"/>
        </w:rPr>
        <w:t xml:space="preserve">ubble chart, </w:t>
      </w:r>
      <w:ins w:id="1078" w:author="Stephen Brooks" w:date="2022-04-21T14:35:00Z">
        <w:r w:rsidR="002149B9">
          <w:rPr>
            <w:rFonts w:ascii="Times" w:hAnsi="Times"/>
            <w:color w:val="000000" w:themeColor="text1"/>
            <w:lang w:val="en-US"/>
          </w:rPr>
          <w:t>s</w:t>
        </w:r>
      </w:ins>
      <w:del w:id="1079" w:author="Stephen Brooks" w:date="2022-04-21T14:35:00Z">
        <w:r w:rsidDel="002149B9">
          <w:rPr>
            <w:rFonts w:ascii="Times" w:hAnsi="Times"/>
            <w:color w:val="000000" w:themeColor="text1"/>
            <w:lang w:val="en-US"/>
          </w:rPr>
          <w:delText>S</w:delText>
        </w:r>
      </w:del>
      <w:r>
        <w:rPr>
          <w:rFonts w:ascii="Times" w:hAnsi="Times"/>
          <w:color w:val="000000" w:themeColor="text1"/>
          <w:lang w:val="en-US"/>
        </w:rPr>
        <w:t>treamgraph</w:t>
      </w:r>
      <w:ins w:id="1080" w:author="Stephen Brooks" w:date="2022-04-21T14:35:00Z">
        <w:r w:rsidR="002149B9">
          <w:rPr>
            <w:rFonts w:ascii="Times" w:hAnsi="Times"/>
            <w:color w:val="000000" w:themeColor="text1"/>
            <w:lang w:val="en-US"/>
          </w:rPr>
          <w:t>s</w:t>
        </w:r>
      </w:ins>
      <w:r>
        <w:rPr>
          <w:rFonts w:ascii="Times" w:hAnsi="Times"/>
          <w:color w:val="000000" w:themeColor="text1"/>
          <w:lang w:val="en-US"/>
        </w:rPr>
        <w:t>, parallel coordinate chart</w:t>
      </w:r>
      <w:ins w:id="1081" w:author="Stephen Brooks" w:date="2022-04-21T14:35:00Z">
        <w:r w:rsidR="002149B9">
          <w:rPr>
            <w:rFonts w:ascii="Times" w:hAnsi="Times"/>
            <w:color w:val="000000" w:themeColor="text1"/>
            <w:lang w:val="en-US"/>
          </w:rPr>
          <w:t>s</w:t>
        </w:r>
      </w:ins>
      <w:r>
        <w:rPr>
          <w:rFonts w:ascii="Times" w:hAnsi="Times"/>
          <w:color w:val="000000" w:themeColor="text1"/>
          <w:lang w:val="en-US"/>
        </w:rPr>
        <w:t>, horizontal chart</w:t>
      </w:r>
      <w:ins w:id="1082" w:author="Stephen Brooks" w:date="2022-04-21T14:35:00Z">
        <w:r w:rsidR="002149B9">
          <w:rPr>
            <w:rFonts w:ascii="Times" w:hAnsi="Times"/>
            <w:color w:val="000000" w:themeColor="text1"/>
            <w:lang w:val="en-US"/>
          </w:rPr>
          <w:t>s</w:t>
        </w:r>
      </w:ins>
      <w:r>
        <w:rPr>
          <w:rFonts w:ascii="Times" w:hAnsi="Times"/>
          <w:color w:val="000000" w:themeColor="text1"/>
          <w:lang w:val="en-US"/>
        </w:rPr>
        <w:t xml:space="preserve">, </w:t>
      </w:r>
      <w:ins w:id="1083" w:author="Stephen Brooks" w:date="2022-04-21T14:35:00Z">
        <w:r w:rsidR="002149B9">
          <w:rPr>
            <w:rFonts w:ascii="Times" w:hAnsi="Times"/>
            <w:color w:val="000000" w:themeColor="text1"/>
            <w:lang w:val="en-US"/>
          </w:rPr>
          <w:t>c</w:t>
        </w:r>
      </w:ins>
      <w:del w:id="1084" w:author="Stephen Brooks" w:date="2022-04-21T14:35:00Z">
        <w:r w:rsidDel="002149B9">
          <w:rPr>
            <w:rFonts w:ascii="Times" w:hAnsi="Times"/>
            <w:color w:val="000000" w:themeColor="text1"/>
            <w:lang w:val="en-US"/>
          </w:rPr>
          <w:delText>C</w:delText>
        </w:r>
      </w:del>
      <w:r>
        <w:rPr>
          <w:rFonts w:ascii="Times" w:hAnsi="Times"/>
          <w:color w:val="000000" w:themeColor="text1"/>
          <w:lang w:val="en-US"/>
        </w:rPr>
        <w:t>ell chart with bubbles and squares</w:t>
      </w:r>
      <w:ins w:id="1085" w:author="Stephen Brooks" w:date="2022-04-21T14:36:00Z">
        <w:r w:rsidR="002149B9">
          <w:rPr>
            <w:rFonts w:ascii="Times" w:hAnsi="Times"/>
            <w:color w:val="000000" w:themeColor="text1"/>
            <w:lang w:val="en-US"/>
          </w:rPr>
          <w:t xml:space="preserve"> and a</w:t>
        </w:r>
      </w:ins>
      <w:del w:id="1086"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bubble chart in world map view. We </w:t>
      </w:r>
      <w:ins w:id="1087" w:author="Stephen Brooks" w:date="2022-04-21T14:36:00Z">
        <w:r w:rsidR="002149B9">
          <w:rPr>
            <w:rFonts w:ascii="Times" w:hAnsi="Times"/>
            <w:color w:val="000000" w:themeColor="text1"/>
            <w:lang w:val="en-US"/>
          </w:rPr>
          <w:t>will also show the appearance with</w:t>
        </w:r>
      </w:ins>
      <w:del w:id="1088" w:author="Stephen Brooks" w:date="2022-04-21T14:36:00Z">
        <w:r w:rsidDel="002149B9">
          <w:rPr>
            <w:rFonts w:ascii="Times" w:hAnsi="Times"/>
            <w:color w:val="000000" w:themeColor="text1"/>
            <w:lang w:val="en-US"/>
          </w:rPr>
          <w:delText>have also shown how</w:delText>
        </w:r>
      </w:del>
      <w:r>
        <w:rPr>
          <w:rFonts w:ascii="Times" w:hAnsi="Times"/>
          <w:color w:val="000000" w:themeColor="text1"/>
          <w:lang w:val="en-US"/>
        </w:rPr>
        <w:t xml:space="preserve"> streamgraphs </w:t>
      </w:r>
      <w:del w:id="1089" w:author="Stephen Brooks" w:date="2022-04-21T14:36:00Z">
        <w:r w:rsidDel="002149B9">
          <w:rPr>
            <w:rFonts w:ascii="Times" w:hAnsi="Times"/>
            <w:color w:val="000000" w:themeColor="text1"/>
            <w:lang w:val="en-US"/>
          </w:rPr>
          <w:delText xml:space="preserve">of </w:delText>
        </w:r>
      </w:del>
      <w:ins w:id="1090" w:author="Stephen Brooks" w:date="2022-04-21T14:36:00Z">
        <w:r w:rsidR="002149B9">
          <w:rPr>
            <w:rFonts w:ascii="Times" w:hAnsi="Times"/>
            <w:color w:val="000000" w:themeColor="text1"/>
            <w:lang w:val="en-US"/>
          </w:rPr>
          <w:t xml:space="preserve">using </w:t>
        </w:r>
      </w:ins>
      <w:r>
        <w:rPr>
          <w:rFonts w:ascii="Times" w:hAnsi="Times"/>
          <w:color w:val="000000" w:themeColor="text1"/>
          <w:lang w:val="en-US"/>
        </w:rPr>
        <w:t xml:space="preserve">different models </w:t>
      </w:r>
      <w:del w:id="1091" w:author="Stephen Brooks" w:date="2022-04-21T14:36:00Z">
        <w:r w:rsidDel="002149B9">
          <w:rPr>
            <w:rFonts w:ascii="Times" w:hAnsi="Times"/>
            <w:color w:val="000000" w:themeColor="text1"/>
            <w:lang w:val="en-US"/>
          </w:rPr>
          <w:delText xml:space="preserve">look like </w:delText>
        </w:r>
      </w:del>
      <w:r>
        <w:rPr>
          <w:rFonts w:ascii="Times" w:hAnsi="Times"/>
          <w:color w:val="000000" w:themeColor="text1"/>
          <w:lang w:val="en-US"/>
        </w:rPr>
        <w:t>and corresponding representation</w:t>
      </w:r>
      <w:ins w:id="1092" w:author="Stephen Brooks" w:date="2022-04-21T14:36:00Z">
        <w:r w:rsidR="002149B9">
          <w:rPr>
            <w:rFonts w:ascii="Times" w:hAnsi="Times"/>
            <w:color w:val="000000" w:themeColor="text1"/>
            <w:lang w:val="en-US"/>
          </w:rPr>
          <w:t>s</w:t>
        </w:r>
      </w:ins>
      <w:r>
        <w:rPr>
          <w:rFonts w:ascii="Times" w:hAnsi="Times"/>
          <w:color w:val="000000" w:themeColor="text1"/>
          <w:lang w:val="en-US"/>
        </w:rPr>
        <w:t xml:space="preserve"> with CA</w:t>
      </w:r>
      <w:ins w:id="1093" w:author="Stephen Brooks" w:date="2022-04-21T14:36:00Z">
        <w:r w:rsidR="002149B9">
          <w:rPr>
            <w:rFonts w:ascii="Times" w:hAnsi="Times"/>
            <w:color w:val="000000" w:themeColor="text1"/>
            <w:lang w:val="en-US"/>
          </w:rPr>
          <w:t xml:space="preserve">.  We also </w:t>
        </w:r>
      </w:ins>
      <w:ins w:id="1094" w:author="Stephen Brooks" w:date="2022-04-21T14:37:00Z">
        <w:r w:rsidR="002149B9">
          <w:rPr>
            <w:rFonts w:ascii="Times" w:hAnsi="Times"/>
            <w:color w:val="000000" w:themeColor="text1"/>
            <w:lang w:val="en-US"/>
          </w:rPr>
          <w:t>briefly discuss some other early experiments with what we call star-fish charts</w:t>
        </w:r>
      </w:ins>
      <w:del w:id="1095" w:author="Stephen Brooks" w:date="2022-04-21T14:36:00Z">
        <w:r w:rsidDel="002149B9">
          <w:rPr>
            <w:rFonts w:ascii="Times" w:hAnsi="Times"/>
            <w:color w:val="000000" w:themeColor="text1"/>
            <w:lang w:val="en-US"/>
          </w:rPr>
          <w:delText>,</w:delText>
        </w:r>
      </w:del>
      <w:r>
        <w:rPr>
          <w:rFonts w:ascii="Times" w:hAnsi="Times"/>
          <w:color w:val="000000" w:themeColor="text1"/>
          <w:lang w:val="en-US"/>
        </w:rPr>
        <w:t xml:space="preserve"> </w:t>
      </w:r>
      <w:ins w:id="1096" w:author="Stephen Brooks" w:date="2022-04-21T14:37:00Z">
        <w:r w:rsidR="002149B9">
          <w:rPr>
            <w:rFonts w:ascii="Times" w:hAnsi="Times"/>
            <w:color w:val="000000" w:themeColor="text1"/>
            <w:lang w:val="en-US"/>
          </w:rPr>
          <w:t xml:space="preserve">which are </w:t>
        </w:r>
      </w:ins>
      <w:del w:id="1097" w:author="Stephen Brooks" w:date="2022-04-21T14:37:00Z">
        <w:r w:rsidDel="002149B9">
          <w:rPr>
            <w:rFonts w:ascii="Times" w:hAnsi="Times"/>
            <w:color w:val="000000" w:themeColor="text1"/>
            <w:lang w:val="en-US"/>
          </w:rPr>
          <w:delText xml:space="preserve">how a star-fish appearance could be </w:delText>
        </w:r>
      </w:del>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ins w:id="1098" w:author="Stephen Brooks" w:date="2022-04-21T14:39:00Z">
        <w:r w:rsidR="000E5FAC">
          <w:rPr>
            <w:rFonts w:ascii="Times" w:hAnsi="Times"/>
            <w:color w:val="000000" w:themeColor="text1"/>
            <w:lang w:val="en-US"/>
          </w:rPr>
          <w:t>, utilize</w:t>
        </w:r>
      </w:ins>
      <w:ins w:id="1099" w:author="Stephen Brooks" w:date="2022-04-21T14:40:00Z">
        <w:r w:rsidR="000E5FAC">
          <w:rPr>
            <w:rFonts w:ascii="Times" w:hAnsi="Times"/>
            <w:color w:val="000000" w:themeColor="text1"/>
            <w:lang w:val="en-US"/>
          </w:rPr>
          <w:t>d for our experimental designs</w:t>
        </w:r>
      </w:ins>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D5AD80C"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ins w:id="1100" w:author="Stephen Brooks" w:date="2022-04-21T14:40:00Z">
        <w:r w:rsidR="000E5FAC">
          <w:rPr>
            <w:rFonts w:ascii="Times" w:hAnsi="Times"/>
            <w:color w:val="000000" w:themeColor="text1"/>
            <w:lang w:val="en-US"/>
          </w:rPr>
          <w:t>they retain</w:t>
        </w:r>
      </w:ins>
      <w:del w:id="1101" w:author="Stephen Brooks" w:date="2022-04-21T14:40:00Z">
        <w:r w:rsidRPr="002E48C9" w:rsidDel="000E5FAC">
          <w:rPr>
            <w:rFonts w:ascii="Times" w:hAnsi="Times"/>
            <w:color w:val="000000" w:themeColor="text1"/>
            <w:lang w:val="en-US"/>
          </w:rPr>
          <w:delText>still they have</w:delText>
        </w:r>
      </w:del>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ins w:id="1102" w:author="Stephen Brooks" w:date="2022-04-21T14:40:00Z"/>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0ED81965"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del w:id="1103" w:author="Stephen Brooks" w:date="2022-04-21T14:41:00Z">
        <w:r w:rsidDel="000E5FAC">
          <w:rPr>
            <w:rFonts w:ascii="Times" w:hAnsi="Times"/>
            <w:color w:val="000000" w:themeColor="text1"/>
            <w:lang w:val="en-US"/>
          </w:rPr>
          <w:delText xml:space="preserve">It </w:delText>
        </w:r>
      </w:del>
      <w:ins w:id="1104" w:author="Stephen Brooks" w:date="2022-04-21T14:41:00Z">
        <w:r w:rsidR="000E5FAC">
          <w:rPr>
            <w:rFonts w:ascii="Times" w:hAnsi="Times"/>
            <w:color w:val="000000" w:themeColor="text1"/>
            <w:lang w:val="en-US"/>
          </w:rPr>
          <w:t xml:space="preserve">This </w:t>
        </w:r>
      </w:ins>
      <w:r>
        <w:rPr>
          <w:rFonts w:ascii="Times" w:hAnsi="Times"/>
          <w:color w:val="000000" w:themeColor="text1"/>
          <w:lang w:val="en-US"/>
        </w:rPr>
        <w:t>helps to compare specific countries</w:t>
      </w:r>
      <w:del w:id="1105" w:author="Stephen Brooks" w:date="2022-04-21T14:41:00Z">
        <w:r w:rsidDel="000E5FAC">
          <w:rPr>
            <w:rFonts w:ascii="Times" w:hAnsi="Times"/>
            <w:color w:val="000000" w:themeColor="text1"/>
            <w:lang w:val="en-US"/>
          </w:rPr>
          <w:delText xml:space="preserve"> because aberrations are not clearly perceivable with all countries</w:delText>
        </w:r>
      </w:del>
      <w:r>
        <w:rPr>
          <w:rFonts w:ascii="Times" w:hAnsi="Times"/>
          <w:color w:val="000000" w:themeColor="text1"/>
          <w:lang w:val="en-US"/>
        </w:rPr>
        <w:t xml:space="preserve">.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27D086D3" w:rsidR="0045432F" w:rsidRPr="002E48C9" w:rsidDel="000E5FAC" w:rsidRDefault="0045432F" w:rsidP="0045432F">
      <w:pPr>
        <w:spacing w:line="360" w:lineRule="auto"/>
        <w:rPr>
          <w:moveFrom w:id="1106" w:author="Stephen Brooks" w:date="2022-04-21T14:42:00Z"/>
          <w:rFonts w:ascii="Times" w:hAnsi="Times"/>
          <w:b/>
          <w:bCs/>
          <w:color w:val="000000" w:themeColor="text1"/>
          <w:lang w:val="en-US"/>
        </w:rPr>
      </w:pPr>
      <w:moveFromRangeStart w:id="1107" w:author="Stephen Brooks" w:date="2022-04-21T14:42:00Z" w:name="move101444573"/>
      <w:moveFrom w:id="1108" w:author="Stephen Brooks" w:date="2022-04-21T14:42:00Z">
        <w:r w:rsidDel="000E5FAC">
          <w:rPr>
            <w:rFonts w:ascii="Times" w:hAnsi="Times"/>
            <w:b/>
            <w:bCs/>
            <w:noProof/>
            <w:color w:val="000000" w:themeColor="text1"/>
            <w:lang w:val="en-US"/>
          </w:rPr>
          <w:drawing>
            <wp:inline distT="0" distB="0" distL="0" distR="0" wp14:anchorId="75C1B3F4" wp14:editId="49169673">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sidDel="000E5FAC">
          <w:rPr>
            <w:rFonts w:ascii="Times" w:hAnsi="Times"/>
            <w:b/>
            <w:bCs/>
            <w:noProof/>
            <w:color w:val="000000" w:themeColor="text1"/>
            <w:lang w:val="en-US"/>
          </w:rPr>
          <mc:AlternateContent>
            <mc:Choice Requires="wps">
              <w:drawing>
                <wp:anchor distT="0" distB="0" distL="114300" distR="114300" simplePos="0" relativeHeight="251646976" behindDoc="0" locked="0" layoutInCell="1" allowOverlap="1" wp14:anchorId="57D9ED19" wp14:editId="02968EE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FF9ADD" id="Right Arrow 57" o:spid="_x0000_s1026" type="#_x0000_t13" style="position:absolute;margin-left:215.1pt;margin-top:100.2pt;width:11.75pt;height:13.2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" adj="10800" fillcolor="#4472c4 [3204]" strokecolor="#1f3763 [1604]" strokeweight="1pt">
                  <v:fill opacity="36751f"/>
                  <v:stroke opacity="28784f"/>
                </v:shape>
              </w:pict>
            </mc:Fallback>
          </mc:AlternateContent>
        </w:r>
        <w:r w:rsidRPr="002E48C9" w:rsidDel="000E5FAC">
          <w:rPr>
            <w:rFonts w:ascii="Times" w:hAnsi="Times"/>
            <w:b/>
            <w:bCs/>
            <w:color w:val="000000" w:themeColor="text1"/>
            <w:lang w:val="en-US"/>
          </w:rPr>
          <w:t xml:space="preserve">    </w:t>
        </w:r>
        <w:r w:rsidDel="000E5FAC">
          <w:rPr>
            <w:rFonts w:ascii="Times" w:hAnsi="Times"/>
            <w:b/>
            <w:bCs/>
            <w:noProof/>
            <w:color w:val="000000" w:themeColor="text1"/>
            <w:lang w:val="en-US"/>
          </w:rPr>
          <w:drawing>
            <wp:inline distT="0" distB="0" distL="0" distR="0" wp14:anchorId="19AA4796" wp14:editId="64F4CE37">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sidDel="000E5FAC">
          <w:rPr>
            <w:rFonts w:ascii="Times" w:hAnsi="Times"/>
            <w:b/>
            <w:bCs/>
            <w:color w:val="000000" w:themeColor="text1"/>
            <w:lang w:val="en-US"/>
          </w:rPr>
          <w:br/>
        </w:r>
        <w:r w:rsidRPr="002E48C9" w:rsidDel="000E5FAC">
          <w:rPr>
            <w:rFonts w:ascii="Times" w:hAnsi="Times"/>
            <w:b/>
            <w:bCs/>
            <w:color w:val="000000" w:themeColor="text1"/>
            <w:lang w:val="en-US"/>
          </w:rPr>
          <w:tab/>
        </w:r>
        <w:r w:rsidRPr="002E48C9" w:rsidDel="000E5FAC">
          <w:rPr>
            <w:rFonts w:ascii="Times" w:hAnsi="Times"/>
            <w:color w:val="000000" w:themeColor="text1"/>
            <w:lang w:val="en-US"/>
          </w:rPr>
          <w:t>Figure</w:t>
        </w:r>
        <w:r w:rsidDel="000E5FAC">
          <w:rPr>
            <w:rFonts w:ascii="Times" w:hAnsi="Times"/>
            <w:color w:val="000000" w:themeColor="text1"/>
            <w:lang w:val="en-US"/>
          </w:rPr>
          <w:t xml:space="preserve"> 5.2</w:t>
        </w:r>
        <w:r w:rsidRPr="002E48C9" w:rsidDel="000E5FAC">
          <w:rPr>
            <w:rFonts w:ascii="Times" w:hAnsi="Times"/>
            <w:color w:val="000000" w:themeColor="text1"/>
            <w:lang w:val="en-US"/>
          </w:rPr>
          <w:t xml:space="preserve">: </w:t>
        </w:r>
        <w:r w:rsidDel="000E5FAC">
          <w:rPr>
            <w:rFonts w:ascii="Times" w:hAnsi="Times"/>
            <w:color w:val="000000" w:themeColor="text1"/>
            <w:lang w:val="en-US"/>
          </w:rPr>
          <w:t>Filter by</w:t>
        </w:r>
        <w:r w:rsidRPr="002E48C9" w:rsidDel="000E5FAC">
          <w:rPr>
            <w:rFonts w:ascii="Times" w:hAnsi="Times"/>
            <w:color w:val="000000" w:themeColor="text1"/>
            <w:lang w:val="en-US"/>
          </w:rPr>
          <w:t xml:space="preserve"> selected countries of interest</w:t>
        </w:r>
      </w:moveFrom>
    </w:p>
    <w:moveFromRangeEnd w:id="1107"/>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77777777" w:rsidR="000E5FAC" w:rsidRPr="002E48C9" w:rsidRDefault="000E5FAC" w:rsidP="000E5FAC">
      <w:pPr>
        <w:spacing w:line="360" w:lineRule="auto"/>
        <w:rPr>
          <w:moveTo w:id="1109" w:author="Stephen Brooks" w:date="2022-04-21T14:42:00Z"/>
          <w:rFonts w:ascii="Times" w:hAnsi="Times"/>
          <w:b/>
          <w:bCs/>
          <w:color w:val="000000" w:themeColor="text1"/>
          <w:lang w:val="en-US"/>
        </w:rPr>
      </w:pPr>
      <w:moveToRangeStart w:id="1110" w:author="Stephen Brooks" w:date="2022-04-21T14:42:00Z" w:name="move101444573"/>
      <w:moveTo w:id="1111" w:author="Stephen Brooks" w:date="2022-04-21T14:42:00Z">
        <w:r>
          <w:rPr>
            <w:rFonts w:ascii="Times" w:hAnsi="Times"/>
            <w:b/>
            <w:bCs/>
            <w:noProof/>
            <w:color w:val="000000" w:themeColor="text1"/>
            <w:lang w:val="en-US"/>
          </w:rPr>
          <w:lastRenderedPageBreak/>
          <w:drawing>
            <wp:inline distT="0" distB="0" distL="0" distR="0" wp14:anchorId="5D7BF681" wp14:editId="77ACAD11">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792384" behindDoc="0" locked="0" layoutInCell="1" allowOverlap="1" wp14:anchorId="36786F32" wp14:editId="454E9B1E">
                  <wp:simplePos x="0" y="0"/>
                  <wp:positionH relativeFrom="column">
                    <wp:posOffset>2731576</wp:posOffset>
                  </wp:positionH>
                  <wp:positionV relativeFrom="paragraph">
                    <wp:posOffset>1272540</wp:posOffset>
                  </wp:positionV>
                  <wp:extent cx="149290" cy="167951"/>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1521E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moveTo>
    </w:p>
    <w:moveToRangeEnd w:id="1110"/>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ins w:id="1112" w:author="Stephen Brooks" w:date="2022-04-21T14:43:00Z">
        <w:r w:rsidR="00E31330">
          <w:rPr>
            <w:rFonts w:ascii="Times" w:hAnsi="Times"/>
            <w:color w:val="000000" w:themeColor="text1"/>
            <w:lang w:val="en-US"/>
          </w:rPr>
          <w:t xml:space="preserve">many </w:t>
        </w:r>
      </w:ins>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" fillcolor="white [3201]" stroked="f" strokeweight=".5pt">
                <v:textbox inset="0,0,0,0">
                  <w:txbxContent>
                    <w:p w14:paraId="695D3216" w14:textId="77777777" w:rsidR="0045432F" w:rsidRPr="004649EB" w:rsidRDefault="0045432F" w:rsidP="00CA7F54">
                      <w:pPr>
                        <w:pStyle w:val="ListParagraph"/>
                        <w:numPr>
                          <w:ilvl w:val="0"/>
                          <w:numId w:val="13"/>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&#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45485E" w:rsidR="0045432F" w:rsidRPr="004649EB" w:rsidRDefault="0045432F" w:rsidP="0045432F">
                            <w:pPr>
                              <w:rPr>
                                <w:lang w:val="en-US"/>
                              </w:rPr>
                            </w:pPr>
                            <w:r>
                              <w:rPr>
                                <w:lang w:val="en-US"/>
                              </w:rPr>
                              <w:t xml:space="preserve">d. Uncertainty </w:t>
                            </w:r>
                            <w:del w:id="1113" w:author="Stephen Brooks" w:date="2022-04-21T14:43:00Z">
                              <w:r w:rsidDel="00E31330">
                                <w:rPr>
                                  <w:lang w:val="en-US"/>
                                </w:rPr>
                                <w:delText xml:space="preserve">employing </w:delText>
                              </w:r>
                            </w:del>
                            <w:ins w:id="1114" w:author="Stephen Brooks" w:date="2022-04-21T14:43:00Z">
                              <w:r w:rsidR="00E31330">
                                <w:rPr>
                                  <w:lang w:val="en-US"/>
                                </w:rPr>
                                <w:t xml:space="preserve">texture with </w:t>
                              </w:r>
                            </w:ins>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" fillcolor="white [3201]" stroked="f" strokeweight=".5pt">
                <v:textbox inset="0,0,0,0">
                  <w:txbxContent>
                    <w:p w14:paraId="39407E35" w14:textId="7745485E" w:rsidR="0045432F" w:rsidRPr="004649EB" w:rsidRDefault="0045432F" w:rsidP="0045432F">
                      <w:pPr>
                        <w:rPr>
                          <w:lang w:val="en-US"/>
                        </w:rPr>
                      </w:pPr>
                      <w:r>
                        <w:rPr>
                          <w:lang w:val="en-US"/>
                        </w:rPr>
                        <w:t xml:space="preserve">d. Uncertainty </w:t>
                      </w:r>
                      <w:del w:id="1150" w:author="Stephen Brooks" w:date="2022-04-21T14:43:00Z">
                        <w:r w:rsidDel="00E31330">
                          <w:rPr>
                            <w:lang w:val="en-US"/>
                          </w:rPr>
                          <w:delText xml:space="preserve">employing </w:delText>
                        </w:r>
                      </w:del>
                      <w:ins w:id="1151" w:author="Stephen Brooks" w:date="2022-04-21T14:43:00Z">
                        <w:r w:rsidR="00E31330">
                          <w:rPr>
                            <w:lang w:val="en-US"/>
                          </w:rPr>
                          <w:t xml:space="preserve">texture with </w:t>
                        </w:r>
                      </w:ins>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&#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Del="00E2673B" w:rsidRDefault="0045432F" w:rsidP="0045432F">
      <w:pPr>
        <w:spacing w:line="360" w:lineRule="auto"/>
        <w:rPr>
          <w:del w:id="1115" w:author="Rashid Islam" w:date="2022-04-22T06:31:00Z"/>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Del="00440E03" w:rsidRDefault="0045432F" w:rsidP="0045432F">
      <w:pPr>
        <w:spacing w:line="360" w:lineRule="auto"/>
        <w:rPr>
          <w:del w:id="1116" w:author="Stephen Brooks" w:date="2022-04-21T09:30:00Z"/>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46FC6E6B"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del w:id="1117" w:author="Stephen Brooks" w:date="2022-04-21T14:44:00Z">
        <w:r w:rsidRPr="002E48C9" w:rsidDel="00E31330">
          <w:rPr>
            <w:rFonts w:ascii="Times" w:hAnsi="Times"/>
            <w:color w:val="000000" w:themeColor="text1"/>
            <w:lang w:val="en-US"/>
          </w:rPr>
          <w:delText>approach</w:delText>
        </w:r>
      </w:del>
      <w:ins w:id="1118" w:author="Stephen Brooks" w:date="2022-04-21T14:44:00Z">
        <w:r w:rsidR="00E31330">
          <w:rPr>
            <w:rFonts w:ascii="Times" w:hAnsi="Times"/>
            <w:color w:val="000000" w:themeColor="text1"/>
            <w:lang w:val="en-US"/>
          </w:rPr>
          <w:t>experimental design</w:t>
        </w:r>
      </w:ins>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ins w:id="1119" w:author="Stephen Brooks" w:date="2022-04-21T14:45:00Z">
        <w:r w:rsidR="00E31330">
          <w:rPr>
            <w:rFonts w:ascii="Times" w:hAnsi="Times"/>
            <w:color w:val="000000" w:themeColor="text1"/>
            <w:lang w:val="en-US"/>
          </w:rPr>
          <w:t xml:space="preserve">potential </w:t>
        </w:r>
      </w:ins>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604FA5C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ins w:id="1120" w:author="Stephen Brooks" w:date="2022-04-21T14:45:00Z">
        <w:r w:rsidR="00E31330">
          <w:rPr>
            <w:rFonts w:ascii="Times" w:hAnsi="Times"/>
            <w:color w:val="000000" w:themeColor="text1"/>
            <w:lang w:val="en-US"/>
          </w:rPr>
          <w:t xml:space="preserve">Uncertainty </w:t>
        </w:r>
      </w:ins>
      <w:r>
        <w:rPr>
          <w:rFonts w:ascii="Times" w:hAnsi="Times"/>
          <w:color w:val="000000" w:themeColor="text1"/>
          <w:lang w:val="en-US"/>
        </w:rPr>
        <w:t>Texture</w:t>
      </w:r>
      <w:ins w:id="1121" w:author="Stephen Brooks" w:date="2022-04-21T14:45:00Z">
        <w:r w:rsidR="00E31330">
          <w:rPr>
            <w:rFonts w:ascii="Times" w:hAnsi="Times"/>
            <w:color w:val="000000" w:themeColor="text1"/>
            <w:lang w:val="en-US"/>
          </w:rPr>
          <w:t>s</w:t>
        </w:r>
      </w:ins>
      <w:r>
        <w:rPr>
          <w:rFonts w:ascii="Times" w:hAnsi="Times"/>
          <w:color w:val="000000" w:themeColor="text1"/>
          <w:lang w:val="en-US"/>
        </w:rPr>
        <w:t xml:space="preserve"> </w:t>
      </w:r>
      <w:del w:id="1122" w:author="Stephen Brooks" w:date="2022-04-21T14:45:00Z">
        <w:r w:rsidDel="00E31330">
          <w:rPr>
            <w:rFonts w:ascii="Times" w:hAnsi="Times"/>
            <w:color w:val="000000" w:themeColor="text1"/>
            <w:lang w:val="en-US"/>
          </w:rPr>
          <w:delText>of CA</w:delText>
        </w:r>
      </w:del>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ins w:id="1123" w:author="Stephen Brooks" w:date="2022-04-21T09:31:00Z"/>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06549E22" w:rsidR="00E31330" w:rsidRPr="00E31330" w:rsidRDefault="0045432F" w:rsidP="0045432F">
      <w:pPr>
        <w:spacing w:line="360" w:lineRule="auto"/>
        <w:jc w:val="both"/>
        <w:rPr>
          <w:rFonts w:ascii="Times" w:hAnsi="Times" w:cs="Arial"/>
          <w:color w:val="000000" w:themeColor="text1"/>
          <w:shd w:val="clear" w:color="auto" w:fill="FFFFFF"/>
          <w:lang w:val="en-US"/>
          <w:rPrChange w:id="1124" w:author="Stephen Brooks" w:date="2022-04-21T14:46:00Z">
            <w:rPr>
              <w:rFonts w:ascii="Times" w:hAnsi="Times"/>
              <w:color w:val="000000" w:themeColor="text1"/>
              <w:lang w:val="en-US"/>
            </w:rPr>
          </w:rPrChange>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ins w:id="1125" w:author="Stephen Brooks" w:date="2022-04-21T14:46:00Z">
        <w:r w:rsidR="00E31330">
          <w:rPr>
            <w:rFonts w:ascii="Times" w:hAnsi="Times" w:cs="Arial"/>
            <w:color w:val="000000" w:themeColor="text1"/>
            <w:shd w:val="clear" w:color="auto" w:fill="FFFFFF"/>
            <w:lang w:val="en-US"/>
          </w:rPr>
          <w:t xml:space="preserve">iple </w:t>
        </w:r>
      </w:ins>
      <w:del w:id="1126" w:author="Stephen Brooks" w:date="2022-04-21T14:46:00Z">
        <w:r w:rsidDel="00E31330">
          <w:rPr>
            <w:rFonts w:ascii="Times" w:hAnsi="Times" w:cs="Arial"/>
            <w:color w:val="000000" w:themeColor="text1"/>
            <w:shd w:val="clear" w:color="auto" w:fill="FFFFFF"/>
            <w:lang w:val="en-US"/>
          </w:rPr>
          <w:delText>i-</w:delText>
        </w:r>
      </w:del>
      <w:r>
        <w:rPr>
          <w:rFonts w:ascii="Times" w:hAnsi="Times" w:cs="Arial"/>
          <w:color w:val="000000" w:themeColor="text1"/>
          <w:shd w:val="clear" w:color="auto" w:fill="FFFFFF"/>
          <w:lang w:val="en-US"/>
        </w:rPr>
        <w:t>variable</w:t>
      </w:r>
      <w:ins w:id="1127" w:author="Stephen Brooks" w:date="2022-04-21T14:46:00Z">
        <w:r w:rsidR="00E31330">
          <w:rPr>
            <w:rFonts w:ascii="Times" w:hAnsi="Times" w:cs="Arial"/>
            <w:color w:val="000000" w:themeColor="text1"/>
            <w:shd w:val="clear" w:color="auto" w:fill="FFFFFF"/>
            <w:lang w:val="en-US"/>
          </w:rPr>
          <w:t>s.</w:t>
        </w:r>
      </w:ins>
      <w:del w:id="1128" w:author="Stephen Brooks" w:date="2022-04-21T14:46:00Z">
        <w:r w:rsidDel="00E31330">
          <w:rPr>
            <w:rFonts w:ascii="Times" w:hAnsi="Times" w:cs="Arial"/>
            <w:color w:val="000000" w:themeColor="text1"/>
            <w:shd w:val="clear" w:color="auto" w:fill="FFFFFF"/>
            <w:lang w:val="en-US"/>
          </w:rPr>
          <w:delText xml:space="preserve"> and multi-</w:delText>
        </w:r>
      </w:del>
      <w:ins w:id="1129" w:author="Stephen Brooks" w:date="2022-04-21T14:46:00Z">
        <w:r w:rsidR="00E31330">
          <w:rPr>
            <w:rFonts w:ascii="Times" w:hAnsi="Times" w:cs="Arial"/>
            <w:color w:val="000000" w:themeColor="text1"/>
            <w:shd w:val="clear" w:color="auto" w:fill="FFFFFF"/>
            <w:lang w:val="en-US"/>
          </w:rPr>
          <w:t xml:space="preserve">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w:t>
        </w:r>
      </w:ins>
      <w:ins w:id="1130" w:author="Stephen Brooks" w:date="2022-04-21T14:47:00Z">
        <w:r w:rsidR="00E31330">
          <w:rPr>
            <w:rFonts w:ascii="Times" w:hAnsi="Times" w:cs="Arial"/>
            <w:color w:val="000000" w:themeColor="text1"/>
            <w:shd w:val="clear" w:color="auto" w:fill="FFFFFF"/>
            <w:lang w:val="en-US"/>
          </w:rPr>
          <w:t>much beyond the standard approach</w:t>
        </w:r>
      </w:ins>
      <w:ins w:id="1131" w:author="Stephen Brooks" w:date="2022-04-21T14:46:00Z">
        <w:r w:rsidR="00E31330">
          <w:rPr>
            <w:rFonts w:ascii="Times" w:hAnsi="Times" w:cs="Arial"/>
            <w:color w:val="000000" w:themeColor="text1"/>
            <w:shd w:val="clear" w:color="auto" w:fill="FFFFFF"/>
            <w:lang w:val="en-US"/>
          </w:rPr>
          <w:t xml:space="preserve">. </w:t>
        </w:r>
      </w:ins>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ins w:id="1132" w:author="Stephen Brooks" w:date="2022-04-21T14:47:00Z">
        <w:r w:rsidR="00E31330">
          <w:rPr>
            <w:rFonts w:ascii="Times" w:hAnsi="Times"/>
            <w:color w:val="000000" w:themeColor="text1"/>
            <w:lang w:val="en-US"/>
          </w:rPr>
          <w:t xml:space="preserve">Uncertainty </w:t>
        </w:r>
      </w:ins>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00BD927A"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del w:id="1133" w:author="Stephen Brooks" w:date="2022-04-21T14:48:00Z">
        <w:r w:rsidRPr="002E48C9" w:rsidDel="00E31330">
          <w:rPr>
            <w:rFonts w:ascii="Times" w:hAnsi="Times"/>
            <w:color w:val="000000" w:themeColor="text1"/>
            <w:lang w:val="en-US"/>
          </w:rPr>
          <w:delText>is much</w:delText>
        </w:r>
        <w:r w:rsidDel="00E31330">
          <w:rPr>
            <w:rFonts w:ascii="Times" w:hAnsi="Times"/>
            <w:color w:val="000000" w:themeColor="text1"/>
            <w:lang w:val="en-US"/>
          </w:rPr>
          <w:delText xml:space="preserve"> </w:delText>
        </w:r>
        <w:r w:rsidRPr="002E48C9" w:rsidDel="00E31330">
          <w:rPr>
            <w:rFonts w:ascii="Times" w:hAnsi="Times"/>
            <w:color w:val="000000" w:themeColor="text1"/>
            <w:lang w:val="en-US"/>
          </w:rPr>
          <w:delText xml:space="preserve">more like impact chart because </w:delText>
        </w:r>
        <w:r w:rsidDel="00E31330">
          <w:rPr>
            <w:rFonts w:ascii="Times" w:hAnsi="Times"/>
            <w:color w:val="000000" w:themeColor="text1"/>
            <w:lang w:val="en-US"/>
          </w:rPr>
          <w:delText xml:space="preserve">of </w:delText>
        </w:r>
        <w:r w:rsidRPr="002E48C9" w:rsidDel="00E31330">
          <w:rPr>
            <w:rFonts w:ascii="Times" w:hAnsi="Times"/>
            <w:color w:val="000000" w:themeColor="text1"/>
            <w:lang w:val="en-US"/>
          </w:rPr>
          <w:delText>their construction style</w:delText>
        </w:r>
        <w:r w:rsidDel="00E31330">
          <w:rPr>
            <w:rFonts w:ascii="Times" w:hAnsi="Times"/>
            <w:color w:val="000000" w:themeColor="text1"/>
            <w:lang w:val="en-US"/>
          </w:rPr>
          <w:delText>.</w:delText>
        </w:r>
        <w:r w:rsidRPr="002E48C9" w:rsidDel="00E31330">
          <w:rPr>
            <w:rFonts w:ascii="Times" w:hAnsi="Times"/>
            <w:color w:val="000000" w:themeColor="text1"/>
            <w:lang w:val="en-US"/>
          </w:rPr>
          <w:delText xml:space="preserve"> </w:delText>
        </w:r>
        <w:r w:rsidDel="00E31330">
          <w:rPr>
            <w:rFonts w:ascii="Times" w:hAnsi="Times"/>
            <w:color w:val="000000" w:themeColor="text1"/>
            <w:lang w:val="en-US"/>
          </w:rPr>
          <w:delText xml:space="preserve">Both </w:delText>
        </w:r>
      </w:del>
      <w:r>
        <w:rPr>
          <w:rFonts w:ascii="Times" w:hAnsi="Times"/>
          <w:color w:val="000000" w:themeColor="text1"/>
          <w:lang w:val="en-US"/>
        </w:rPr>
        <w:t>show</w:t>
      </w:r>
      <w:ins w:id="1134" w:author="Stephen Brooks" w:date="2022-04-21T14:48:00Z">
        <w:r w:rsidR="00E31330">
          <w:rPr>
            <w:rFonts w:ascii="Times" w:hAnsi="Times"/>
            <w:color w:val="000000" w:themeColor="text1"/>
            <w:lang w:val="en-US"/>
          </w:rPr>
          <w:t>s</w:t>
        </w:r>
      </w:ins>
      <w:r>
        <w:rPr>
          <w:rFonts w:ascii="Times" w:hAnsi="Times"/>
          <w:color w:val="000000" w:themeColor="text1"/>
          <w:lang w:val="en-US"/>
        </w:rPr>
        <w:t xml:space="preserve"> information for date vs country</w:t>
      </w:r>
      <w:ins w:id="1135" w:author="Stephen Brooks" w:date="2022-04-21T14:48:00Z">
        <w:r w:rsidR="00E31330">
          <w:rPr>
            <w:rFonts w:ascii="Times" w:hAnsi="Times"/>
            <w:color w:val="000000" w:themeColor="text1"/>
            <w:lang w:val="en-US"/>
          </w:rPr>
          <w:t xml:space="preserve">, where the </w:t>
        </w:r>
      </w:ins>
      <w:del w:id="1136" w:author="Stephen Brooks" w:date="2022-04-21T14:48:00Z">
        <w:r w:rsidDel="00E31330">
          <w:rPr>
            <w:rFonts w:ascii="Times" w:hAnsi="Times"/>
            <w:color w:val="000000" w:themeColor="text1"/>
            <w:lang w:val="en-US"/>
          </w:rPr>
          <w:delText xml:space="preserve"> but in opposite order, that means here </w:delText>
        </w:r>
      </w:del>
      <w:r>
        <w:rPr>
          <w:rFonts w:ascii="Times" w:hAnsi="Times"/>
          <w:color w:val="000000" w:themeColor="text1"/>
          <w:lang w:val="en-US"/>
        </w:rPr>
        <w:t>horizontal axis represents country and vertical axis represents date</w:t>
      </w:r>
      <w:ins w:id="1137" w:author="Stephen Brooks" w:date="2022-04-21T14:48:00Z">
        <w:r w:rsidR="00E31330">
          <w:rPr>
            <w:rFonts w:ascii="Times" w:hAnsi="Times"/>
            <w:color w:val="000000" w:themeColor="text1"/>
            <w:lang w:val="en-US"/>
          </w:rPr>
          <w:t>.  H</w:t>
        </w:r>
      </w:ins>
      <w:del w:id="1138" w:author="Stephen Brooks" w:date="2022-04-21T14:48:00Z">
        <w:r w:rsidDel="00E31330">
          <w:rPr>
            <w:rFonts w:ascii="Times" w:hAnsi="Times"/>
            <w:color w:val="000000" w:themeColor="text1"/>
            <w:lang w:val="en-US"/>
          </w:rPr>
          <w:delText xml:space="preserve"> and h</w:delText>
        </w:r>
      </w:del>
      <w:r>
        <w:rPr>
          <w:rFonts w:ascii="Times" w:hAnsi="Times"/>
          <w:color w:val="000000" w:themeColor="text1"/>
          <w:lang w:val="en-US"/>
        </w:rPr>
        <w:t xml:space="preserve">ere we used rectangular shapes whereas the previous </w:t>
      </w:r>
      <w:ins w:id="1139" w:author="Stephen Brooks" w:date="2022-04-21T14:48:00Z">
        <w:r w:rsidR="00E31330">
          <w:rPr>
            <w:rFonts w:ascii="Times" w:hAnsi="Times"/>
            <w:color w:val="000000" w:themeColor="text1"/>
            <w:lang w:val="en-US"/>
          </w:rPr>
          <w:t>example</w:t>
        </w:r>
      </w:ins>
      <w:del w:id="1140" w:author="Stephen Brooks" w:date="2022-04-21T14:48:00Z">
        <w:r w:rsidDel="00E31330">
          <w:rPr>
            <w:rFonts w:ascii="Times" w:hAnsi="Times"/>
            <w:color w:val="000000" w:themeColor="text1"/>
            <w:lang w:val="en-US"/>
          </w:rPr>
          <w:delText>one</w:delText>
        </w:r>
      </w:del>
      <w:r>
        <w:rPr>
          <w:rFonts w:ascii="Times" w:hAnsi="Times"/>
          <w:color w:val="000000" w:themeColor="text1"/>
          <w:lang w:val="en-US"/>
        </w:rPr>
        <w:t xml:space="preserve"> </w:t>
      </w:r>
      <w:ins w:id="1141" w:author="Stephen Brooks" w:date="2022-04-21T14:48:00Z">
        <w:r w:rsidR="00E31330">
          <w:rPr>
            <w:rFonts w:ascii="Times" w:hAnsi="Times"/>
            <w:color w:val="000000" w:themeColor="text1"/>
            <w:lang w:val="en-US"/>
          </w:rPr>
          <w:t>used</w:t>
        </w:r>
      </w:ins>
      <w:del w:id="1142" w:author="Stephen Brooks" w:date="2022-04-21T14:48:00Z">
        <w:r w:rsidDel="00E31330">
          <w:rPr>
            <w:rFonts w:ascii="Times" w:hAnsi="Times"/>
            <w:color w:val="000000" w:themeColor="text1"/>
            <w:lang w:val="en-US"/>
          </w:rPr>
          <w:delText>was</w:delText>
        </w:r>
      </w:del>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1BE0637B" w14:textId="77777777" w:rsidR="0045432F" w:rsidDel="00CC54CD" w:rsidRDefault="0045432F" w:rsidP="0045432F">
      <w:pPr>
        <w:spacing w:line="360" w:lineRule="auto"/>
        <w:rPr>
          <w:del w:id="1143" w:author="Rashid Islam" w:date="2022-04-22T06:32:00Z"/>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3201DDE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ins w:id="1144" w:author="Stephen Brooks" w:date="2022-04-21T14:49:00Z">
        <w:r w:rsidR="00E31330">
          <w:rPr>
            <w:rFonts w:ascii="Times" w:hAnsi="Times"/>
            <w:color w:val="000000" w:themeColor="text1"/>
            <w:lang w:val="en-US"/>
          </w:rPr>
          <w:t>experimented with in our designs</w:t>
        </w:r>
      </w:ins>
      <w:del w:id="1145" w:author="Stephen Brooks" w:date="2022-04-21T14:49:00Z">
        <w:r w:rsidDel="00E31330">
          <w:rPr>
            <w:rFonts w:ascii="Times" w:hAnsi="Times"/>
            <w:color w:val="000000" w:themeColor="text1"/>
            <w:lang w:val="en-US"/>
          </w:rPr>
          <w:delText>have exemplified in previous section</w:delText>
        </w:r>
      </w:del>
      <w:r>
        <w:rPr>
          <w:rFonts w:ascii="Times" w:hAnsi="Times"/>
          <w:color w:val="000000" w:themeColor="text1"/>
          <w:lang w:val="en-US"/>
        </w:rPr>
        <w:t xml:space="preserve">. </w:t>
      </w:r>
      <w:ins w:id="1146" w:author="Stephen Brooks" w:date="2022-04-21T14:49:00Z">
        <w:r w:rsidR="00E31330">
          <w:rPr>
            <w:rFonts w:ascii="Times" w:hAnsi="Times"/>
            <w:color w:val="000000" w:themeColor="text1"/>
            <w:lang w:val="en-US"/>
          </w:rPr>
          <w:t>I</w:t>
        </w:r>
      </w:ins>
      <w:del w:id="1147" w:author="Stephen Brooks" w:date="2022-04-21T14:49:00Z">
        <w:r w:rsidDel="00E31330">
          <w:rPr>
            <w:rFonts w:ascii="Times" w:hAnsi="Times"/>
            <w:color w:val="000000" w:themeColor="text1"/>
            <w:lang w:val="en-US"/>
          </w:rPr>
          <w:delText>In that case, we congregate all circles in a single container and associate closely with each other. The countries are identified by the label over the circle but i</w:delText>
        </w:r>
      </w:del>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ins w:id="1148" w:author="Stephen Brooks" w:date="2022-04-21T14:50:00Z"/>
          <w:rFonts w:ascii="Times" w:hAnsi="Times"/>
          <w:b/>
          <w:bCs/>
          <w:color w:val="000000" w:themeColor="text1"/>
          <w:lang w:val="en-US"/>
        </w:rPr>
      </w:pPr>
    </w:p>
    <w:p w14:paraId="474ED5EB" w14:textId="196AC9F7" w:rsidR="00E31330" w:rsidRPr="00030BCC" w:rsidRDefault="00E31330" w:rsidP="00E31330">
      <w:pPr>
        <w:spacing w:line="360" w:lineRule="auto"/>
        <w:rPr>
          <w:ins w:id="1149" w:author="Stephen Brooks" w:date="2022-04-21T14:50:00Z"/>
          <w:rFonts w:ascii="Times" w:hAnsi="Times"/>
          <w:b/>
          <w:bCs/>
          <w:color w:val="000000" w:themeColor="text1"/>
          <w:lang w:val="en-US"/>
        </w:rPr>
      </w:pPr>
      <w:ins w:id="1150" w:author="Stephen Brooks" w:date="2022-04-21T14:50:00Z">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ins>
    </w:p>
    <w:p w14:paraId="36716360" w14:textId="504BDB57" w:rsidR="00E31330" w:rsidRDefault="00E31330" w:rsidP="00E31330">
      <w:pPr>
        <w:spacing w:line="360" w:lineRule="auto"/>
        <w:jc w:val="both"/>
        <w:rPr>
          <w:ins w:id="1151" w:author="Stephen Brooks" w:date="2022-04-21T14:50:00Z"/>
          <w:rFonts w:ascii="Times" w:hAnsi="Times"/>
          <w:color w:val="000000" w:themeColor="text1"/>
          <w:lang w:val="en-US"/>
        </w:rPr>
      </w:pPr>
      <w:ins w:id="1152" w:author="Stephen Brooks" w:date="2022-04-21T14:51:00Z">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w:t>
        </w:r>
      </w:ins>
      <w:ins w:id="1153" w:author="Stephen Brooks" w:date="2022-04-21T14:50:00Z">
        <w:r>
          <w:rPr>
            <w:rFonts w:ascii="Times" w:hAnsi="Times"/>
            <w:color w:val="000000" w:themeColor="text1"/>
            <w:lang w:val="en-US"/>
          </w:rPr>
          <w:t>.</w:t>
        </w:r>
      </w:ins>
      <w:ins w:id="1154" w:author="Stephen Brooks" w:date="2022-04-21T14:51:00Z">
        <w:r>
          <w:rPr>
            <w:rFonts w:ascii="Times" w:hAnsi="Times"/>
            <w:color w:val="000000" w:themeColor="text1"/>
            <w:lang w:val="en-US"/>
          </w:rPr>
          <w:t xml:space="preserve">  While</w:t>
        </w:r>
      </w:ins>
      <w:ins w:id="1155" w:author="Stephen Brooks" w:date="2022-04-21T14:52:00Z">
        <w:r>
          <w:rPr>
            <w:rFonts w:ascii="Times" w:hAnsi="Times"/>
            <w:color w:val="000000" w:themeColor="text1"/>
            <w:lang w:val="en-US"/>
          </w:rPr>
          <w:t xml:space="preserve"> several may be promising enough to refine and expand upon</w:t>
        </w:r>
      </w:ins>
      <w:ins w:id="1156" w:author="Stephen Brooks" w:date="2022-04-21T15:29:00Z">
        <w:r w:rsidR="006D266F">
          <w:rPr>
            <w:rFonts w:ascii="Times" w:hAnsi="Times"/>
            <w:color w:val="000000" w:themeColor="text1"/>
            <w:lang w:val="en-US"/>
          </w:rPr>
          <w:t xml:space="preserve"> in the future</w:t>
        </w:r>
      </w:ins>
      <w:ins w:id="1157" w:author="Stephen Brooks" w:date="2022-04-21T14:52:00Z">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del w:id="1158" w:author="Rashid Islam" w:date="2022-04-22T06:33:00Z">
          <w:r w:rsidR="002554A7" w:rsidDel="00CC54CD">
            <w:rPr>
              <w:rFonts w:ascii="Times" w:hAnsi="Times"/>
              <w:color w:val="000000" w:themeColor="text1"/>
              <w:lang w:val="en-US"/>
            </w:rPr>
            <w:delText>a focused research</w:delText>
          </w:r>
        </w:del>
      </w:ins>
      <w:ins w:id="1159" w:author="Rashid Islam" w:date="2022-04-22T06:33:00Z">
        <w:r w:rsidR="00CC54CD">
          <w:rPr>
            <w:rFonts w:ascii="Times" w:hAnsi="Times"/>
            <w:color w:val="000000" w:themeColor="text1"/>
            <w:lang w:val="en-US"/>
          </w:rPr>
          <w:t>focused research</w:t>
        </w:r>
      </w:ins>
      <w:ins w:id="1160" w:author="Stephen Brooks" w:date="2022-04-21T14:52:00Z">
        <w:r w:rsidR="002554A7">
          <w:rPr>
            <w:rFonts w:ascii="Times" w:hAnsi="Times"/>
            <w:color w:val="000000" w:themeColor="text1"/>
            <w:lang w:val="en-US"/>
          </w:rPr>
          <w:t xml:space="preserve"> contribution</w:t>
        </w:r>
      </w:ins>
      <w:ins w:id="1161" w:author="Rashid Islam" w:date="2022-04-22T06:33:00Z">
        <w:r w:rsidR="00CC54CD">
          <w:rPr>
            <w:rFonts w:ascii="Times" w:hAnsi="Times"/>
            <w:color w:val="000000" w:themeColor="text1"/>
            <w:lang w:val="en-US"/>
          </w:rPr>
          <w:t>,</w:t>
        </w:r>
      </w:ins>
      <w:ins w:id="1162" w:author="Stephen Brooks" w:date="2022-04-21T14:52:00Z">
        <w:r w:rsidR="002554A7">
          <w:rPr>
            <w:rFonts w:ascii="Times" w:hAnsi="Times"/>
            <w:color w:val="000000" w:themeColor="text1"/>
            <w:lang w:val="en-US"/>
          </w:rPr>
          <w:t xml:space="preserve"> we </w:t>
        </w:r>
      </w:ins>
      <w:ins w:id="1163" w:author="Stephen Brooks" w:date="2022-04-21T15:30:00Z">
        <w:r w:rsidR="006D266F">
          <w:rPr>
            <w:rFonts w:ascii="Times" w:hAnsi="Times"/>
            <w:color w:val="000000" w:themeColor="text1"/>
            <w:lang w:val="en-US"/>
          </w:rPr>
          <w:t>converged</w:t>
        </w:r>
      </w:ins>
      <w:ins w:id="1164" w:author="Stephen Brooks" w:date="2022-04-21T14:52:00Z">
        <w:r w:rsidR="002554A7">
          <w:rPr>
            <w:rFonts w:ascii="Times" w:hAnsi="Times"/>
            <w:color w:val="000000" w:themeColor="text1"/>
            <w:lang w:val="en-US"/>
          </w:rPr>
          <w:t xml:space="preserve"> on Chromatic </w:t>
        </w:r>
      </w:ins>
      <w:ins w:id="1165" w:author="Stephen Brooks" w:date="2022-04-21T14:53:00Z">
        <w:r w:rsidR="002554A7">
          <w:rPr>
            <w:rFonts w:ascii="Times" w:hAnsi="Times"/>
            <w:color w:val="000000" w:themeColor="text1"/>
            <w:lang w:val="en-US"/>
          </w:rPr>
          <w:t>Aberration</w:t>
        </w:r>
      </w:ins>
      <w:ins w:id="1166" w:author="Stephen Brooks" w:date="2022-04-21T14:52:00Z">
        <w:r w:rsidR="002554A7">
          <w:rPr>
            <w:rFonts w:ascii="Times" w:hAnsi="Times"/>
            <w:color w:val="000000" w:themeColor="text1"/>
            <w:lang w:val="en-US"/>
          </w:rPr>
          <w:t xml:space="preserve"> and </w:t>
        </w:r>
      </w:ins>
      <w:ins w:id="1167" w:author="Stephen Brooks" w:date="2022-04-21T14:53:00Z">
        <w:r w:rsidR="002554A7">
          <w:rPr>
            <w:rFonts w:ascii="Times" w:hAnsi="Times"/>
            <w:color w:val="000000" w:themeColor="text1"/>
            <w:lang w:val="en-US"/>
          </w:rPr>
          <w:t>the evaluation of such</w:t>
        </w:r>
        <w:del w:id="1168" w:author="Rashid Islam" w:date="2022-04-22T06:33:00Z">
          <w:r w:rsidR="002554A7" w:rsidDel="00CC54CD">
            <w:rPr>
              <w:rFonts w:ascii="Times" w:hAnsi="Times"/>
              <w:color w:val="000000" w:themeColor="text1"/>
              <w:lang w:val="en-US"/>
            </w:rPr>
            <w:delText xml:space="preserve"> as</w:delText>
          </w:r>
        </w:del>
        <w:r w:rsidR="002554A7">
          <w:rPr>
            <w:rFonts w:ascii="Times" w:hAnsi="Times"/>
            <w:color w:val="000000" w:themeColor="text1"/>
            <w:lang w:val="en-US"/>
          </w:rPr>
          <w:t xml:space="preserve"> a method for uncertainty visualization.  The following chapters will discuss our design </w:t>
        </w:r>
      </w:ins>
      <w:ins w:id="1169" w:author="Stephen Brooks" w:date="2022-04-21T15:30:00Z">
        <w:r w:rsidR="006D266F">
          <w:rPr>
            <w:rFonts w:ascii="Times" w:hAnsi="Times"/>
            <w:color w:val="000000" w:themeColor="text1"/>
            <w:lang w:val="en-US"/>
          </w:rPr>
          <w:t>and analysis of</w:t>
        </w:r>
      </w:ins>
      <w:ins w:id="1170" w:author="Stephen Brooks" w:date="2022-04-21T14:53:00Z">
        <w:r w:rsidR="002554A7">
          <w:rPr>
            <w:rFonts w:ascii="Times" w:hAnsi="Times"/>
            <w:color w:val="000000" w:themeColor="text1"/>
            <w:lang w:val="en-US"/>
          </w:rPr>
          <w:t xml:space="preserve"> a </w:t>
        </w:r>
      </w:ins>
      <w:ins w:id="1171" w:author="Stephen Brooks" w:date="2022-04-21T14:54:00Z">
        <w:r w:rsidR="00172850">
          <w:rPr>
            <w:rFonts w:ascii="Times" w:hAnsi="Times"/>
            <w:color w:val="000000" w:themeColor="text1"/>
            <w:lang w:val="en-US"/>
          </w:rPr>
          <w:t xml:space="preserve">comparative </w:t>
        </w:r>
      </w:ins>
      <w:ins w:id="1172" w:author="Stephen Brooks" w:date="2022-04-21T14:53:00Z">
        <w:r w:rsidR="002554A7">
          <w:rPr>
            <w:rFonts w:ascii="Times" w:hAnsi="Times"/>
            <w:color w:val="000000" w:themeColor="text1"/>
            <w:lang w:val="en-US"/>
          </w:rPr>
          <w:t>user study w</w:t>
        </w:r>
      </w:ins>
      <w:ins w:id="1173" w:author="Stephen Brooks" w:date="2022-04-21T14:54:00Z">
        <w:r w:rsidR="00172850">
          <w:rPr>
            <w:rFonts w:ascii="Times" w:hAnsi="Times"/>
            <w:color w:val="000000" w:themeColor="text1"/>
            <w:lang w:val="en-US"/>
          </w:rPr>
          <w:t xml:space="preserve">ith a </w:t>
        </w:r>
      </w:ins>
      <w:ins w:id="1174" w:author="Stephen Brooks" w:date="2022-04-21T15:30:00Z">
        <w:r w:rsidR="006D266F">
          <w:rPr>
            <w:rFonts w:ascii="Times" w:hAnsi="Times"/>
            <w:color w:val="000000" w:themeColor="text1"/>
            <w:lang w:val="en-US"/>
          </w:rPr>
          <w:t>recently published and prominent</w:t>
        </w:r>
      </w:ins>
      <w:ins w:id="1175" w:author="Stephen Brooks" w:date="2022-04-21T14:54:00Z">
        <w:r w:rsidR="00172850">
          <w:rPr>
            <w:rFonts w:ascii="Times" w:hAnsi="Times"/>
            <w:color w:val="000000" w:themeColor="text1"/>
            <w:lang w:val="en-US"/>
          </w:rPr>
          <w:t xml:space="preserve"> alternative. </w:t>
        </w:r>
      </w:ins>
      <w:ins w:id="1176" w:author="Stephen Brooks" w:date="2022-04-21T14:53:00Z">
        <w:r w:rsidR="002554A7">
          <w:rPr>
            <w:rFonts w:ascii="Times" w:hAnsi="Times"/>
            <w:color w:val="000000" w:themeColor="text1"/>
            <w:lang w:val="en-US"/>
          </w:rPr>
          <w:t xml:space="preserve"> </w:t>
        </w:r>
      </w:ins>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Del="00D7656F" w:rsidRDefault="00537E11" w:rsidP="0045432F">
      <w:pPr>
        <w:spacing w:line="360" w:lineRule="auto"/>
        <w:rPr>
          <w:del w:id="1177" w:author="Stephen Brooks" w:date="2022-04-21T15:33:00Z"/>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del w:id="1178" w:author="Stephen Brooks" w:date="2022-04-21T15:33:00Z">
        <w:r w:rsidDel="00D7656F">
          <w:rPr>
            <w:rFonts w:ascii="Times" w:hAnsi="Times"/>
            <w:b/>
            <w:bCs/>
            <w:color w:val="000000" w:themeColor="text1"/>
            <w:lang w:val="en-US"/>
          </w:rPr>
          <w:br w:type="page"/>
        </w:r>
      </w:del>
    </w:p>
    <w:p w14:paraId="2E7A81D8" w14:textId="77777777" w:rsidR="003C6924" w:rsidRPr="00CC54CD" w:rsidRDefault="003C6924" w:rsidP="003C6924">
      <w:pPr>
        <w:tabs>
          <w:tab w:val="left" w:pos="720"/>
        </w:tabs>
        <w:spacing w:line="360" w:lineRule="auto"/>
        <w:jc w:val="both"/>
        <w:rPr>
          <w:rFonts w:eastAsiaTheme="minorHAnsi"/>
          <w:b/>
          <w:bCs/>
          <w:sz w:val="32"/>
          <w:szCs w:val="32"/>
          <w:lang w:val="en-GB" w:eastAsia="en-US"/>
          <w:rPrChange w:id="1179" w:author="Rashid Islam" w:date="2022-04-22T06:34:00Z">
            <w:rPr>
              <w:rFonts w:eastAsiaTheme="minorHAnsi"/>
              <w:b/>
              <w:bCs/>
              <w:lang w:val="en-GB" w:eastAsia="en-US"/>
            </w:rPr>
          </w:rPrChange>
        </w:rPr>
      </w:pPr>
      <w:r w:rsidRPr="00CC54CD">
        <w:rPr>
          <w:rFonts w:eastAsiaTheme="minorHAnsi"/>
          <w:b/>
          <w:bCs/>
          <w:sz w:val="32"/>
          <w:szCs w:val="32"/>
          <w:lang w:val="en-GB" w:eastAsia="en-US"/>
          <w:rPrChange w:id="1180" w:author="Rashid Islam" w:date="2022-04-22T06:34:00Z">
            <w:rPr>
              <w:rFonts w:eastAsiaTheme="minorHAnsi"/>
              <w:b/>
              <w:bCs/>
              <w:lang w:val="en-GB" w:eastAsia="en-US"/>
            </w:rPr>
          </w:rPrChange>
        </w:rPr>
        <w:lastRenderedPageBreak/>
        <w:t xml:space="preserve">Chapter 6 </w:t>
      </w:r>
      <w:r w:rsidRPr="00CC54CD">
        <w:rPr>
          <w:rFonts w:eastAsiaTheme="minorHAnsi"/>
          <w:b/>
          <w:bCs/>
          <w:sz w:val="32"/>
          <w:szCs w:val="32"/>
          <w:lang w:val="en-GB" w:eastAsia="en-US"/>
          <w:rPrChange w:id="1181" w:author="Rashid Islam" w:date="2022-04-22T06:34:00Z">
            <w:rPr>
              <w:rFonts w:eastAsiaTheme="minorHAnsi"/>
              <w:b/>
              <w:bCs/>
              <w:lang w:val="en-GB" w:eastAsia="en-US"/>
            </w:rPr>
          </w:rPrChange>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CC54CD" w:rsidRDefault="003C6924" w:rsidP="003C6924">
      <w:pPr>
        <w:tabs>
          <w:tab w:val="left" w:pos="720"/>
        </w:tabs>
        <w:spacing w:line="360" w:lineRule="auto"/>
        <w:jc w:val="both"/>
        <w:rPr>
          <w:rFonts w:eastAsiaTheme="minorHAnsi"/>
          <w:b/>
          <w:bCs/>
          <w:sz w:val="28"/>
          <w:szCs w:val="28"/>
          <w:lang w:val="en-GB" w:eastAsia="en-US"/>
          <w:rPrChange w:id="1182" w:author="Rashid Islam" w:date="2022-04-22T06:34:00Z">
            <w:rPr>
              <w:rFonts w:eastAsiaTheme="minorHAnsi"/>
              <w:b/>
              <w:bCs/>
              <w:lang w:val="en-GB" w:eastAsia="en-US"/>
            </w:rPr>
          </w:rPrChange>
        </w:rPr>
      </w:pPr>
      <w:r w:rsidRPr="00CC54CD">
        <w:rPr>
          <w:rFonts w:eastAsiaTheme="minorHAnsi"/>
          <w:b/>
          <w:bCs/>
          <w:sz w:val="28"/>
          <w:szCs w:val="28"/>
          <w:lang w:val="en-GB" w:eastAsia="en-US"/>
          <w:rPrChange w:id="1183" w:author="Rashid Islam" w:date="2022-04-22T06:34:00Z">
            <w:rPr>
              <w:rFonts w:eastAsiaTheme="minorHAnsi"/>
              <w:b/>
              <w:bCs/>
              <w:lang w:val="en-GB" w:eastAsia="en-US"/>
            </w:rPr>
          </w:rPrChange>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0B89BCFC"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del w:id="1184" w:author="Stephen Brooks" w:date="2022-04-21T15:53:00Z">
        <w:r w:rsidRPr="00224FA2" w:rsidDel="000164ED">
          <w:rPr>
            <w:color w:val="212121"/>
            <w:shd w:val="clear" w:color="auto" w:fill="FFFFFF"/>
          </w:rPr>
          <w:delText>task</w:delText>
        </w:r>
        <w:r w:rsidDel="000164ED">
          <w:rPr>
            <w:color w:val="212121"/>
            <w:shd w:val="clear" w:color="auto" w:fill="FFFFFF"/>
          </w:rPr>
          <w:delText>s</w:delText>
        </w:r>
        <w:r w:rsidRPr="00224FA2" w:rsidDel="000164ED">
          <w:rPr>
            <w:color w:val="212121"/>
            <w:shd w:val="clear" w:color="auto" w:fill="FFFFFF"/>
          </w:rPr>
          <w:delText xml:space="preserve"> </w:delText>
        </w:r>
      </w:del>
      <w:ins w:id="1185" w:author="Stephen Brooks" w:date="2022-04-21T15:53:00Z">
        <w:r w:rsidR="000164ED">
          <w:rPr>
            <w:color w:val="212121"/>
            <w:shd w:val="clear" w:color="auto" w:fill="FFFFFF"/>
          </w:rPr>
          <w:t>challenges</w:t>
        </w:r>
        <w:r w:rsidR="000164ED" w:rsidRPr="00224FA2">
          <w:rPr>
            <w:color w:val="212121"/>
            <w:shd w:val="clear" w:color="auto" w:fill="FFFFFF"/>
          </w:rPr>
          <w:t xml:space="preserve"> </w:t>
        </w:r>
      </w:ins>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domain, </w:t>
      </w:r>
      <w:del w:id="1186" w:author="Stephen Brooks" w:date="2022-04-21T15:53:00Z">
        <w:r w:rsidRPr="00224FA2" w:rsidDel="000164ED">
          <w:rPr>
            <w:color w:val="212121"/>
            <w:shd w:val="clear" w:color="auto" w:fill="FFFFFF"/>
          </w:rPr>
          <w:delText xml:space="preserve">so </w:delText>
        </w:r>
      </w:del>
      <w:ins w:id="1187" w:author="Stephen Brooks" w:date="2022-04-21T15:53:00Z">
        <w:r w:rsidR="000164ED">
          <w:rPr>
            <w:color w:val="212121"/>
            <w:shd w:val="clear" w:color="auto" w:fill="FFFFFF"/>
          </w:rPr>
          <w:t xml:space="preserve">and </w:t>
        </w:r>
      </w:ins>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ins w:id="1188" w:author="Stephen Brooks" w:date="2022-04-21T15:54:00Z">
        <w:r w:rsidR="00BD7ECE">
          <w:rPr>
            <w:color w:val="212121"/>
            <w:shd w:val="clear" w:color="auto" w:fill="FFFFFF"/>
          </w:rPr>
          <w:t xml:space="preserve"> W</w:t>
        </w:r>
      </w:ins>
      <w:del w:id="1189" w:author="Stephen Brooks" w:date="2022-04-21T15:54:00Z">
        <w:r w:rsidRPr="00224FA2" w:rsidDel="00BD7ECE">
          <w:rPr>
            <w:color w:val="212121"/>
            <w:shd w:val="clear" w:color="auto" w:fill="FFFFFF"/>
          </w:rPr>
          <w:delText xml:space="preserve"> Since our research domain is </w:delText>
        </w:r>
        <w:r w:rsidDel="00BD7ECE">
          <w:rPr>
            <w:color w:val="212121"/>
            <w:shd w:val="clear" w:color="auto" w:fill="FFFFFF"/>
          </w:rPr>
          <w:delText>i</w:delText>
        </w:r>
        <w:r w:rsidRPr="00224FA2" w:rsidDel="00BD7ECE">
          <w:rPr>
            <w:color w:val="212121"/>
            <w:shd w:val="clear" w:color="auto" w:fill="FFFFFF"/>
          </w:rPr>
          <w:delText>n visualisation,</w:delText>
        </w:r>
        <w:r w:rsidDel="00BD7ECE">
          <w:rPr>
            <w:color w:val="212121"/>
            <w:shd w:val="clear" w:color="auto" w:fill="FFFFFF"/>
          </w:rPr>
          <w:delText xml:space="preserve"> w</w:delText>
        </w:r>
      </w:del>
      <w:r>
        <w:rPr>
          <w:color w:val="212121"/>
          <w:shd w:val="clear" w:color="auto" w:fill="FFFFFF"/>
        </w:rPr>
        <w:t xml:space="preserve">e </w:t>
      </w:r>
      <w:proofErr w:type="gramStart"/>
      <w:r>
        <w:rPr>
          <w:color w:val="212121"/>
          <w:shd w:val="clear" w:color="auto" w:fill="FFFFFF"/>
        </w:rPr>
        <w:t>have</w:t>
      </w:r>
      <w:proofErr w:type="gramEnd"/>
      <w:r>
        <w:rPr>
          <w:color w:val="212121"/>
          <w:shd w:val="clear" w:color="auto" w:fill="FFFFFF"/>
        </w:rPr>
        <w:t xml:space="preserve"> </w:t>
      </w:r>
      <w:ins w:id="1190" w:author="Stephen Brooks" w:date="2022-04-21T15:54:00Z">
        <w:r w:rsidR="00BD7ECE">
          <w:rPr>
            <w:color w:val="212121"/>
            <w:shd w:val="clear" w:color="auto" w:fill="FFFFFF"/>
          </w:rPr>
          <w:t>conducted</w:t>
        </w:r>
      </w:ins>
      <w:del w:id="1191" w:author="Stephen Brooks" w:date="2022-04-21T15:54:00Z">
        <w:r w:rsidDel="00BD7ECE">
          <w:rPr>
            <w:color w:val="212121"/>
            <w:shd w:val="clear" w:color="auto" w:fill="FFFFFF"/>
          </w:rPr>
          <w:delText>done</w:delText>
        </w:r>
      </w:del>
      <w:r>
        <w:rPr>
          <w:color w:val="212121"/>
          <w:shd w:val="clear" w:color="auto" w:fill="FFFFFF"/>
        </w:rPr>
        <w:t xml:space="preserve"> a within-subject comparative study with the following measures:</w:t>
      </w:r>
    </w:p>
    <w:p w14:paraId="4ECAF659" w14:textId="77777777" w:rsidR="003C6924" w:rsidRDefault="003C6924" w:rsidP="00CA7F54">
      <w:pPr>
        <w:pStyle w:val="ListParagraph"/>
        <w:numPr>
          <w:ilvl w:val="0"/>
          <w:numId w:val="28"/>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CA7F54">
      <w:pPr>
        <w:pStyle w:val="ListParagraph"/>
        <w:numPr>
          <w:ilvl w:val="0"/>
          <w:numId w:val="28"/>
        </w:numPr>
        <w:spacing w:line="360" w:lineRule="auto"/>
        <w:jc w:val="both"/>
        <w:rPr>
          <w:color w:val="212121"/>
          <w:shd w:val="clear" w:color="auto" w:fill="FFFFFF"/>
        </w:rPr>
      </w:pPr>
      <w:r>
        <w:rPr>
          <w:color w:val="212121"/>
          <w:shd w:val="clear" w:color="auto" w:fill="FFFFFF"/>
        </w:rPr>
        <w:t>Subjective assessment</w:t>
      </w:r>
      <w:ins w:id="1192" w:author="Stephen Brooks" w:date="2022-04-21T15:54:00Z">
        <w:r w:rsidR="00BD7ECE">
          <w:rPr>
            <w:color w:val="212121"/>
            <w:shd w:val="clear" w:color="auto" w:fill="FFFFFF"/>
          </w:rPr>
          <w:t>s</w:t>
        </w:r>
      </w:ins>
      <w:r>
        <w:rPr>
          <w:color w:val="212121"/>
          <w:shd w:val="clear" w:color="auto" w:fill="FFFFFF"/>
        </w:rPr>
        <w:t xml:space="preserve"> (NASA-TLX, SUS)</w:t>
      </w:r>
    </w:p>
    <w:p w14:paraId="653F595E" w14:textId="12220EE1" w:rsidR="00CD4FF5" w:rsidDel="00BD7ECE" w:rsidRDefault="00CD4FF5" w:rsidP="00CD4FF5">
      <w:pPr>
        <w:pStyle w:val="NormalWeb"/>
        <w:spacing w:line="360" w:lineRule="auto"/>
        <w:jc w:val="both"/>
        <w:rPr>
          <w:del w:id="1193" w:author="Stephen Brooks" w:date="2022-04-21T15:54:00Z"/>
        </w:rPr>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w:t>
      </w:r>
      <w:del w:id="1194" w:author="Stephen Brooks" w:date="2022-04-21T15:54:00Z">
        <w:r w:rsidR="00344599" w:rsidRPr="00344599" w:rsidDel="00BD7ECE">
          <w:delText xml:space="preserve"> as long as the metrics can be objectively assessed</w:delText>
        </w:r>
      </w:del>
      <w:r w:rsidR="00344599" w:rsidRPr="00344599">
        <w:t>.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3FA19585" w14:textId="77777777" w:rsidR="00BD7ECE" w:rsidRPr="00344599" w:rsidRDefault="00BD7ECE" w:rsidP="00344599">
      <w:pPr>
        <w:pStyle w:val="NormalWeb"/>
        <w:spacing w:line="360" w:lineRule="auto"/>
        <w:jc w:val="both"/>
        <w:rPr>
          <w:ins w:id="1195" w:author="Stephen Brooks" w:date="2022-04-21T15:55:00Z"/>
        </w:rPr>
      </w:pPr>
    </w:p>
    <w:p w14:paraId="453179ED" w14:textId="77777777" w:rsidR="003C6924" w:rsidRPr="00440E03" w:rsidRDefault="003C6924" w:rsidP="00CD4FF5">
      <w:pPr>
        <w:pStyle w:val="NormalWeb"/>
        <w:spacing w:line="360" w:lineRule="auto"/>
        <w:jc w:val="both"/>
        <w:rPr>
          <w:color w:val="212121"/>
          <w:sz w:val="18"/>
          <w:szCs w:val="18"/>
          <w:shd w:val="clear" w:color="auto" w:fill="FFFFFF"/>
          <w:rPrChange w:id="1196" w:author="Stephen Brooks" w:date="2022-04-21T09:32:00Z">
            <w:rPr>
              <w:color w:val="212121"/>
              <w:shd w:val="clear" w:color="auto" w:fill="FFFFFF"/>
            </w:rPr>
          </w:rPrChange>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ins w:id="1197" w:author="Stephen Brooks" w:date="2022-04-21T15:55:00Z">
        <w:r w:rsidR="00BD7ECE">
          <w:t>,</w:t>
        </w:r>
      </w:ins>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7643C7DB"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ins w:id="1198" w:author="Stephen Brooks" w:date="2022-04-21T15:56:00Z">
        <w:r w:rsidR="00BD7ECE">
          <w:rPr>
            <w:rFonts w:ascii="Times" w:hAnsi="Times"/>
            <w:color w:val="000000" w:themeColor="text1"/>
          </w:rPr>
          <w:t xml:space="preserve">From our literature review, </w:t>
        </w:r>
      </w:ins>
      <w:del w:id="1199" w:author="Stephen Brooks" w:date="2022-04-21T15:56:00Z">
        <w:r w:rsidDel="00BD7ECE">
          <w:rPr>
            <w:rFonts w:ascii="Times" w:hAnsi="Times"/>
            <w:color w:val="000000" w:themeColor="text1"/>
          </w:rPr>
          <w:delText xml:space="preserve">We have found a publication </w:delText>
        </w:r>
      </w:del>
      <w:proofErr w:type="spellStart"/>
      <w:r>
        <w:t>Correll</w:t>
      </w:r>
      <w:proofErr w:type="spellEnd"/>
      <w:r>
        <w:t xml:space="preserve"> et al. [35]</w:t>
      </w:r>
      <w:r>
        <w:rPr>
          <w:rFonts w:ascii="Times" w:hAnsi="Times"/>
          <w:color w:val="000000" w:themeColor="text1"/>
        </w:rPr>
        <w:t xml:space="preserve"> </w:t>
      </w:r>
      <w:del w:id="1200" w:author="Stephen Brooks" w:date="2022-04-21T15:56:00Z">
        <w:r w:rsidDel="00BD7ECE">
          <w:rPr>
            <w:rFonts w:ascii="Times" w:hAnsi="Times"/>
            <w:color w:val="000000" w:themeColor="text1"/>
          </w:rPr>
          <w:delText xml:space="preserve">that </w:delText>
        </w:r>
      </w:del>
      <w:r>
        <w:rPr>
          <w:rFonts w:ascii="Times" w:hAnsi="Times"/>
          <w:color w:val="000000" w:themeColor="text1"/>
        </w:rPr>
        <w:t>also</w:t>
      </w:r>
      <w:ins w:id="1201" w:author="Stephen Brooks" w:date="2022-04-21T15:56:00Z">
        <w:r w:rsidR="00BD7ECE">
          <w:rPr>
            <w:rFonts w:ascii="Times" w:hAnsi="Times"/>
            <w:color w:val="000000" w:themeColor="text1"/>
          </w:rPr>
          <w:t xml:space="preserve"> </w:t>
        </w:r>
      </w:ins>
      <w:del w:id="1202" w:author="Stephen Brooks" w:date="2022-04-21T15:56:00Z">
        <w:r w:rsidDel="00BD7ECE">
          <w:rPr>
            <w:rFonts w:ascii="Times" w:hAnsi="Times"/>
            <w:color w:val="000000" w:themeColor="text1"/>
          </w:rPr>
          <w:delText xml:space="preserve"> </w:delText>
        </w:r>
      </w:del>
      <w:r>
        <w:rPr>
          <w:rFonts w:ascii="Times" w:hAnsi="Times"/>
          <w:color w:val="000000" w:themeColor="text1"/>
        </w:rPr>
        <w:t xml:space="preserve">visualises uncertainty </w:t>
      </w:r>
      <w:ins w:id="1203" w:author="Stephen Brooks" w:date="2022-04-21T15:56:00Z">
        <w:r w:rsidR="00BD7ECE">
          <w:rPr>
            <w:rFonts w:ascii="Times" w:hAnsi="Times"/>
            <w:color w:val="000000" w:themeColor="text1"/>
          </w:rPr>
          <w:t>with an alternate approach called</w:t>
        </w:r>
      </w:ins>
      <w:del w:id="1204" w:author="Stephen Brooks" w:date="2022-04-21T15:56:00Z">
        <w:r w:rsidDel="00BD7ECE">
          <w:rPr>
            <w:rFonts w:ascii="Times" w:hAnsi="Times"/>
            <w:color w:val="000000" w:themeColor="text1"/>
          </w:rPr>
          <w:delText>in an alternate fashion called</w:delText>
        </w:r>
      </w:del>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ins w:id="1205" w:author="Stephen Brooks" w:date="2022-04-21T15:57:00Z">
        <w:r w:rsidR="00BD7ECE">
          <w:rPr>
            <w:rFonts w:ascii="Times" w:hAnsi="Times"/>
            <w:color w:val="000000" w:themeColor="text1"/>
          </w:rPr>
          <w:t>CA</w:t>
        </w:r>
      </w:ins>
      <w:del w:id="1206" w:author="Stephen Brooks" w:date="2022-04-21T15:57:00Z">
        <w:r w:rsidDel="00BD7ECE">
          <w:rPr>
            <w:rFonts w:ascii="Times" w:hAnsi="Times"/>
            <w:color w:val="000000" w:themeColor="text1"/>
          </w:rPr>
          <w:delText>c</w:delText>
        </w:r>
      </w:del>
      <w:del w:id="1207" w:author="Stephen Brooks" w:date="2022-04-21T15:56:00Z">
        <w:r w:rsidDel="00BD7ECE">
          <w:rPr>
            <w:rFonts w:ascii="Times" w:hAnsi="Times"/>
            <w:color w:val="000000" w:themeColor="text1"/>
          </w:rPr>
          <w:delText>hromatic aberration</w:delText>
        </w:r>
      </w:del>
      <w:r>
        <w:rPr>
          <w:rFonts w:ascii="Times" w:hAnsi="Times"/>
          <w:color w:val="000000" w:themeColor="text1"/>
        </w:rPr>
        <w:t xml:space="preserve"> with that existing approach VSUP.</w:t>
      </w:r>
      <w:r w:rsidDel="00942ECF">
        <w:rPr>
          <w:rFonts w:ascii="Times" w:hAnsi="Times"/>
          <w:color w:val="000000" w:themeColor="text1"/>
        </w:rPr>
        <w:t xml:space="preserve"> </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2DD02B8"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ins w:id="1208" w:author="Stephen Brooks" w:date="2022-04-21T15:57:00Z">
        <w:r w:rsidR="00BD7ECE">
          <w:rPr>
            <w:rFonts w:eastAsiaTheme="minorHAnsi"/>
            <w:lang w:val="en-GB" w:eastAsia="en-US"/>
          </w:rPr>
          <w:t>v</w:t>
        </w:r>
      </w:ins>
      <w:del w:id="1209" w:author="Stephen Brooks" w:date="2022-04-21T15:57:00Z">
        <w:r w:rsidRPr="005D6C8A" w:rsidDel="00BD7ECE">
          <w:rPr>
            <w:rFonts w:eastAsiaTheme="minorHAnsi"/>
            <w:lang w:val="en-GB" w:eastAsia="en-US"/>
          </w:rPr>
          <w:delText>V</w:delText>
        </w:r>
      </w:del>
      <w:r w:rsidRPr="005D6C8A">
        <w:rPr>
          <w:rFonts w:eastAsiaTheme="minorHAnsi"/>
          <w:lang w:val="en-GB" w:eastAsia="en-US"/>
        </w:rPr>
        <w:t xml:space="preserve">isualising </w:t>
      </w:r>
      <w:ins w:id="1210" w:author="Stephen Brooks" w:date="2022-04-21T15:57:00Z">
        <w:r w:rsidR="00BD7ECE">
          <w:rPr>
            <w:rFonts w:eastAsiaTheme="minorHAnsi"/>
            <w:lang w:val="en-GB" w:eastAsia="en-US"/>
          </w:rPr>
          <w:t>u</w:t>
        </w:r>
      </w:ins>
      <w:del w:id="1211" w:author="Stephen Brooks" w:date="2022-04-21T15:57:00Z">
        <w:r w:rsidRPr="005D6C8A" w:rsidDel="00BD7ECE">
          <w:rPr>
            <w:rFonts w:eastAsiaTheme="minorHAnsi"/>
            <w:lang w:val="en-GB" w:eastAsia="en-US"/>
          </w:rPr>
          <w:delText>U</w:delText>
        </w:r>
      </w:del>
      <w:r w:rsidRPr="005D6C8A">
        <w:rPr>
          <w:rFonts w:eastAsiaTheme="minorHAnsi"/>
          <w:lang w:val="en-GB" w:eastAsia="en-US"/>
        </w:rPr>
        <w:t>ncertainty with Chromatic Aberration works</w:t>
      </w:r>
      <w:del w:id="1212" w:author="Stephen Brooks" w:date="2022-04-21T15:57:00Z">
        <w:r w:rsidRPr="005D6C8A" w:rsidDel="00BD7ECE">
          <w:rPr>
            <w:rFonts w:eastAsiaTheme="minorHAnsi"/>
            <w:lang w:val="en-GB" w:eastAsia="en-US"/>
          </w:rPr>
          <w:delText xml:space="preserve"> in web platform</w:delText>
        </w:r>
      </w:del>
      <w:r w:rsidRPr="005D6C8A">
        <w:rPr>
          <w:rFonts w:eastAsiaTheme="minorHAnsi"/>
          <w:lang w:val="en-GB" w:eastAsia="en-US"/>
        </w:rPr>
        <w:t xml:space="preserve"> compare</w:t>
      </w:r>
      <w:ins w:id="1213" w:author="Stephen Brooks" w:date="2022-04-21T15:57:00Z">
        <w:r w:rsidR="00BD7ECE">
          <w:rPr>
            <w:rFonts w:eastAsiaTheme="minorHAnsi"/>
            <w:lang w:val="en-GB" w:eastAsia="en-US"/>
          </w:rPr>
          <w:t>d</w:t>
        </w:r>
      </w:ins>
      <w:r w:rsidRPr="005D6C8A">
        <w:rPr>
          <w:rFonts w:eastAsiaTheme="minorHAnsi"/>
          <w:lang w:val="en-GB" w:eastAsia="en-US"/>
        </w:rPr>
        <w:t xml:space="preserve"> to VSUP</w:t>
      </w:r>
      <w:r>
        <w:rPr>
          <w:rFonts w:eastAsiaTheme="minorHAnsi"/>
          <w:lang w:val="en-GB" w:eastAsia="en-US"/>
        </w:rPr>
        <w:t xml:space="preserve"> in terms of user perception </w:t>
      </w:r>
      <w:ins w:id="1214" w:author="Stephen Brooks" w:date="2022-04-21T15:57:00Z">
        <w:r w:rsidR="00BD7ECE">
          <w:rPr>
            <w:rFonts w:eastAsiaTheme="minorHAnsi"/>
            <w:lang w:val="en-GB" w:eastAsia="en-US"/>
          </w:rPr>
          <w:t xml:space="preserve">and </w:t>
        </w:r>
      </w:ins>
      <w:del w:id="1215" w:author="Stephen Brooks" w:date="2022-04-21T15:57:00Z">
        <w:r w:rsidDel="00BD7ECE">
          <w:rPr>
            <w:rFonts w:eastAsiaTheme="minorHAnsi"/>
            <w:lang w:val="en-GB" w:eastAsia="en-US"/>
          </w:rPr>
          <w:delText xml:space="preserve">and detection </w:delText>
        </w:r>
      </w:del>
      <w:r>
        <w:rPr>
          <w:rFonts w:eastAsiaTheme="minorHAnsi"/>
          <w:lang w:val="en-GB" w:eastAsia="en-US"/>
        </w:rPr>
        <w:t>accuracy?</w:t>
      </w:r>
    </w:p>
    <w:p w14:paraId="1B41F00D"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77777777" w:rsidR="003C6924" w:rsidRPr="005D6C8A" w:rsidRDefault="003C6924" w:rsidP="00CA7F54">
      <w:pPr>
        <w:pStyle w:val="ListParagraph"/>
        <w:numPr>
          <w:ilvl w:val="0"/>
          <w:numId w:val="25"/>
        </w:numPr>
        <w:autoSpaceDE w:val="0"/>
        <w:autoSpaceDN w:val="0"/>
        <w:adjustRightInd w:val="0"/>
        <w:spacing w:line="360" w:lineRule="auto"/>
        <w:rPr>
          <w:rFonts w:eastAsiaTheme="minorHAnsi"/>
          <w:lang w:val="en-GB" w:eastAsia="en-US"/>
        </w:rPr>
      </w:pPr>
      <w:r>
        <w:rPr>
          <w:rFonts w:eastAsiaTheme="minorHAnsi"/>
          <w:lang w:val="en-GB" w:eastAsia="en-US"/>
        </w:rPr>
        <w:t xml:space="preserve">How do the two </w:t>
      </w:r>
      <w:proofErr w:type="gramStart"/>
      <w:r>
        <w:rPr>
          <w:rFonts w:eastAsiaTheme="minorHAnsi"/>
          <w:lang w:val="en-GB" w:eastAsia="en-US"/>
        </w:rPr>
        <w:t>representation</w:t>
      </w:r>
      <w:proofErr w:type="gramEnd"/>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4F139C42" w:rsidR="003C6924" w:rsidRDefault="003C6924" w:rsidP="003C6924">
      <w:pPr>
        <w:spacing w:line="360" w:lineRule="auto"/>
        <w:jc w:val="both"/>
        <w:rPr>
          <w:color w:val="000000" w:themeColor="text1"/>
        </w:rPr>
      </w:pPr>
      <w:r>
        <w:rPr>
          <w:color w:val="000000" w:themeColor="text1"/>
        </w:rPr>
        <w:t xml:space="preserve">We have developed a dynamic webpage with the content of study materials to </w:t>
      </w:r>
      <w:del w:id="1216" w:author="Stephen Brooks" w:date="2022-04-21T15:58:00Z">
        <w:r w:rsidDel="00BD7ECE">
          <w:rPr>
            <w:color w:val="000000" w:themeColor="text1"/>
          </w:rPr>
          <w:delText xml:space="preserve">seamlessly </w:delText>
        </w:r>
      </w:del>
      <w:r>
        <w:rPr>
          <w:color w:val="000000" w:themeColor="text1"/>
        </w:rPr>
        <w:t>conduct the study session entirely remotely online. It helped to save both participant’s and researcher’s travelling time to meet in a common place and eliminate the risk of health issues due to pandemic which was still</w:t>
      </w:r>
      <w:ins w:id="1217" w:author="Stephen Brooks" w:date="2022-04-21T15:58:00Z">
        <w:r w:rsidR="00BD7ECE">
          <w:rPr>
            <w:color w:val="000000" w:themeColor="text1"/>
          </w:rPr>
          <w:t xml:space="preserve"> subject to</w:t>
        </w:r>
      </w:ins>
      <w:del w:id="1218" w:author="Stephen Brooks" w:date="2022-04-21T15:58:00Z">
        <w:r w:rsidDel="00BD7ECE">
          <w:rPr>
            <w:color w:val="000000" w:themeColor="text1"/>
          </w:rPr>
          <w:delText xml:space="preserve"> guide</w:delText>
        </w:r>
      </w:del>
      <w:r>
        <w:rPr>
          <w:color w:val="000000" w:themeColor="text1"/>
        </w:rPr>
        <w:t xml:space="preserve"> restriction</w:t>
      </w:r>
      <w:ins w:id="1219" w:author="Stephen Brooks" w:date="2022-04-21T15:58:00Z">
        <w:r w:rsidR="00BD7ECE">
          <w:rPr>
            <w:color w:val="000000" w:themeColor="text1"/>
          </w:rPr>
          <w:t>s</w:t>
        </w:r>
      </w:ins>
      <w:r>
        <w:rPr>
          <w:color w:val="000000" w:themeColor="text1"/>
        </w:rPr>
        <w:t xml:space="preserve"> at the time the study was designed and submitted to ethics. That’s why it was mandatory for each participant to have a Computer/Laptop and a fast</w:t>
      </w:r>
      <w:ins w:id="1220" w:author="Stephen Brooks" w:date="2022-04-21T15:58:00Z">
        <w:r w:rsidR="00BD7ECE">
          <w:rPr>
            <w:color w:val="000000" w:themeColor="text1"/>
          </w:rPr>
          <w:t xml:space="preserve"> </w:t>
        </w:r>
        <w:proofErr w:type="spellStart"/>
        <w:r w:rsidR="00BD7ECE">
          <w:rPr>
            <w:color w:val="000000" w:themeColor="text1"/>
          </w:rPr>
          <w:t>emough</w:t>
        </w:r>
      </w:ins>
      <w:proofErr w:type="spellEnd"/>
      <w:r>
        <w:rPr>
          <w:color w:val="000000" w:themeColor="text1"/>
        </w:rPr>
        <w:t xml:space="preserve"> 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7984264" w:rsidR="003C6924" w:rsidRDefault="003C6924" w:rsidP="003C6924">
      <w:pPr>
        <w:spacing w:line="360" w:lineRule="auto"/>
        <w:jc w:val="both"/>
        <w:rPr>
          <w:color w:val="000000" w:themeColor="text1"/>
        </w:rPr>
      </w:pPr>
      <w:r w:rsidRPr="007E0844">
        <w:rPr>
          <w:color w:val="000000" w:themeColor="text1"/>
        </w:rPr>
        <w:t xml:space="preserve">The webpage </w:t>
      </w:r>
      <w:ins w:id="1221" w:author="Stephen Brooks" w:date="2022-04-21T15:58:00Z">
        <w:r w:rsidR="00BD7ECE">
          <w:rPr>
            <w:color w:val="000000" w:themeColor="text1"/>
          </w:rPr>
          <w:t>wa</w:t>
        </w:r>
      </w:ins>
      <w:del w:id="1222" w:author="Stephen Brooks" w:date="2022-04-21T15:58:00Z">
        <w:r w:rsidRPr="007E0844" w:rsidDel="00BD7ECE">
          <w:rPr>
            <w:color w:val="000000" w:themeColor="text1"/>
          </w:rPr>
          <w:delText>i</w:delText>
        </w:r>
      </w:del>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1D22DDCB" w:rsidR="003C6924" w:rsidRPr="00656EC5" w:rsidRDefault="003C6924" w:rsidP="003C6924">
      <w:pPr>
        <w:spacing w:line="360" w:lineRule="auto"/>
        <w:jc w:val="both"/>
        <w:rPr>
          <w:color w:val="000000" w:themeColor="text1"/>
        </w:rPr>
      </w:pPr>
      <w:r>
        <w:rPr>
          <w:color w:val="000000" w:themeColor="text1"/>
        </w:rPr>
        <w:t>We also note that</w:t>
      </w:r>
      <w:del w:id="1223" w:author="Stephen Brooks" w:date="2022-04-21T15:59:00Z">
        <w:r w:rsidDel="00BD7ECE">
          <w:rPr>
            <w:color w:val="000000" w:themeColor="text1"/>
          </w:rPr>
          <w:delText>,</w:delText>
        </w:r>
      </w:del>
      <w:r>
        <w:rPr>
          <w:color w:val="000000" w:themeColor="text1"/>
        </w:rPr>
        <w:t xml:space="preserve"> we used CSS color blending to represent Chromatic Aberration </w:t>
      </w:r>
      <w:ins w:id="1224" w:author="Stephen Brooks" w:date="2022-04-21T15:59:00Z">
        <w:r w:rsidR="00BD7ECE">
          <w:rPr>
            <w:color w:val="000000" w:themeColor="text1"/>
          </w:rPr>
          <w:t>which</w:t>
        </w:r>
      </w:ins>
      <w:del w:id="1225" w:author="Stephen Brooks" w:date="2022-04-21T15:59:00Z">
        <w:r w:rsidDel="00BD7ECE">
          <w:rPr>
            <w:color w:val="000000" w:themeColor="text1"/>
          </w:rPr>
          <w:delText>that</w:delText>
        </w:r>
      </w:del>
      <w:r>
        <w:rPr>
          <w:color w:val="000000" w:themeColor="text1"/>
        </w:rPr>
        <w:t xml:space="preserve"> does not work properly in Google Chrome/</w:t>
      </w:r>
      <w:del w:id="1226" w:author="Stephen Brooks" w:date="2022-04-21T15:59:00Z">
        <w:r w:rsidDel="00BD7ECE">
          <w:rPr>
            <w:color w:val="000000" w:themeColor="text1"/>
          </w:rPr>
          <w:delText xml:space="preserve"> </w:delText>
        </w:r>
      </w:del>
      <w:r>
        <w:rPr>
          <w:color w:val="000000" w:themeColor="text1"/>
        </w:rPr>
        <w:t xml:space="preserve">Safari. It is a well-known issue that they can’t render the blended color properly and when there are large number of cells with color blending in a chart, Chrome </w:t>
      </w:r>
      <w:ins w:id="1227" w:author="Stephen Brooks" w:date="2022-04-21T15:59:00Z">
        <w:r w:rsidR="00BD7ECE">
          <w:rPr>
            <w:color w:val="000000" w:themeColor="text1"/>
          </w:rPr>
          <w:t xml:space="preserve">often </w:t>
        </w:r>
      </w:ins>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5A3E7DF2"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proofErr w:type="gramStart"/>
      <w:r>
        <w:rPr>
          <w:color w:val="000000" w:themeColor="text1"/>
        </w:rPr>
        <w:t>visualisation</w:t>
      </w:r>
      <w:proofErr w:type="gramEnd"/>
      <w:r>
        <w:rPr>
          <w:color w:val="000000" w:themeColor="text1"/>
        </w:rPr>
        <w:t xml:space="preserve"> but that </w:t>
      </w:r>
      <w:ins w:id="1228" w:author="Stephen Brooks" w:date="2022-04-21T15:59:00Z">
        <w:r w:rsidR="00BD7ECE">
          <w:rPr>
            <w:color w:val="000000" w:themeColor="text1"/>
          </w:rPr>
          <w:t>paper</w:t>
        </w:r>
      </w:ins>
      <w:ins w:id="1229" w:author="Stephen Brooks" w:date="2022-04-21T16:00:00Z">
        <w:r w:rsidR="00BD7ECE">
          <w:rPr>
            <w:color w:val="000000" w:themeColor="text1"/>
          </w:rPr>
          <w:t xml:space="preserve"> only </w:t>
        </w:r>
      </w:ins>
      <w:r>
        <w:rPr>
          <w:color w:val="000000" w:themeColor="text1"/>
        </w:rPr>
        <w:t>use</w:t>
      </w:r>
      <w:ins w:id="1230" w:author="Stephen Brooks" w:date="2022-04-21T16:00:00Z">
        <w:r w:rsidR="00BD7ECE">
          <w:rPr>
            <w:color w:val="000000" w:themeColor="text1"/>
          </w:rPr>
          <w:t>d</w:t>
        </w:r>
      </w:ins>
      <w:del w:id="1231" w:author="Stephen Brooks" w:date="2022-04-21T16:00:00Z">
        <w:r w:rsidDel="00BD7ECE">
          <w:rPr>
            <w:color w:val="000000" w:themeColor="text1"/>
          </w:rPr>
          <w:delText>s</w:delText>
        </w:r>
      </w:del>
      <w:r>
        <w:rPr>
          <w:color w:val="000000" w:themeColor="text1"/>
        </w:rPr>
        <w:t xml:space="preserve"> </w:t>
      </w:r>
      <w:del w:id="1232" w:author="Stephen Brooks" w:date="2022-04-21T16:00:00Z">
        <w:r w:rsidDel="00BD7ECE">
          <w:rPr>
            <w:color w:val="000000" w:themeColor="text1"/>
          </w:rPr>
          <w:delText xml:space="preserve">only </w:delText>
        </w:r>
      </w:del>
      <w:r>
        <w:rPr>
          <w:color w:val="000000" w:themeColor="text1"/>
        </w:rPr>
        <w:t>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CA7F54">
      <w:pPr>
        <w:pStyle w:val="ListParagraph"/>
        <w:numPr>
          <w:ilvl w:val="0"/>
          <w:numId w:val="23"/>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1AD484FF" w14:textId="122652E9" w:rsidR="003C6924" w:rsidDel="00BD7ECE" w:rsidRDefault="003C6924" w:rsidP="003C6924">
      <w:pPr>
        <w:pStyle w:val="ListParagraph"/>
        <w:spacing w:line="360" w:lineRule="auto"/>
        <w:jc w:val="both"/>
        <w:rPr>
          <w:del w:id="1233" w:author="Stephen Brooks" w:date="2022-04-21T16:00:00Z"/>
          <w:color w:val="000000" w:themeColor="text1"/>
        </w:rPr>
      </w:pPr>
    </w:p>
    <w:p w14:paraId="63477B4D" w14:textId="48521DD3" w:rsidR="00DE197A" w:rsidDel="00BD7ECE" w:rsidRDefault="00DE197A" w:rsidP="003C6924">
      <w:pPr>
        <w:pStyle w:val="ListParagraph"/>
        <w:spacing w:line="360" w:lineRule="auto"/>
        <w:jc w:val="both"/>
        <w:rPr>
          <w:del w:id="1234" w:author="Stephen Brooks" w:date="2022-04-21T16:00:00Z"/>
          <w:color w:val="000000" w:themeColor="text1"/>
        </w:rPr>
      </w:pPr>
    </w:p>
    <w:p w14:paraId="114F143A" w14:textId="21C7B01E" w:rsidR="00DE197A" w:rsidDel="00BD7ECE" w:rsidRDefault="00DE197A" w:rsidP="003C6924">
      <w:pPr>
        <w:pStyle w:val="ListParagraph"/>
        <w:spacing w:line="360" w:lineRule="auto"/>
        <w:jc w:val="both"/>
        <w:rPr>
          <w:del w:id="1235" w:author="Stephen Brooks" w:date="2022-04-21T16:00:00Z"/>
          <w:color w:val="000000" w:themeColor="text1"/>
        </w:rPr>
      </w:pPr>
    </w:p>
    <w:p w14:paraId="04BC2779" w14:textId="414305C1" w:rsidR="00DE197A" w:rsidDel="00BD7ECE" w:rsidRDefault="00DE197A" w:rsidP="003C6924">
      <w:pPr>
        <w:pStyle w:val="ListParagraph"/>
        <w:spacing w:line="360" w:lineRule="auto"/>
        <w:jc w:val="both"/>
        <w:rPr>
          <w:del w:id="1236" w:author="Stephen Brooks" w:date="2022-04-21T16:00:00Z"/>
          <w:color w:val="000000" w:themeColor="text1"/>
        </w:rPr>
      </w:pPr>
    </w:p>
    <w:p w14:paraId="43408AD0" w14:textId="1E1A3544" w:rsidR="00DE197A" w:rsidDel="00BD7ECE" w:rsidRDefault="00DE197A" w:rsidP="003C6924">
      <w:pPr>
        <w:pStyle w:val="ListParagraph"/>
        <w:spacing w:line="360" w:lineRule="auto"/>
        <w:jc w:val="both"/>
        <w:rPr>
          <w:del w:id="1237" w:author="Stephen Brooks" w:date="2022-04-21T16:00:00Z"/>
          <w:color w:val="000000" w:themeColor="text1"/>
        </w:rPr>
      </w:pPr>
    </w:p>
    <w:p w14:paraId="6E7A3429" w14:textId="61300D84" w:rsidR="00DE197A" w:rsidDel="00BD7ECE" w:rsidRDefault="00DE197A" w:rsidP="003C6924">
      <w:pPr>
        <w:pStyle w:val="ListParagraph"/>
        <w:spacing w:line="360" w:lineRule="auto"/>
        <w:jc w:val="both"/>
        <w:rPr>
          <w:del w:id="1238" w:author="Stephen Brooks" w:date="2022-04-21T16:00:00Z"/>
          <w:color w:val="000000" w:themeColor="text1"/>
        </w:rPr>
      </w:pPr>
    </w:p>
    <w:p w14:paraId="0B836E47" w14:textId="4C2A4DCB" w:rsidR="00DE197A" w:rsidDel="00BD7ECE" w:rsidRDefault="00DE197A" w:rsidP="003C6924">
      <w:pPr>
        <w:pStyle w:val="ListParagraph"/>
        <w:spacing w:line="360" w:lineRule="auto"/>
        <w:jc w:val="both"/>
        <w:rPr>
          <w:del w:id="1239" w:author="Stephen Brooks" w:date="2022-04-21T16:00:00Z"/>
          <w:color w:val="000000" w:themeColor="text1"/>
        </w:rPr>
      </w:pPr>
    </w:p>
    <w:p w14:paraId="0DF740D6" w14:textId="617F0E48" w:rsidR="00DE197A" w:rsidDel="00BD7ECE" w:rsidRDefault="00DE197A" w:rsidP="003C6924">
      <w:pPr>
        <w:pStyle w:val="ListParagraph"/>
        <w:spacing w:line="360" w:lineRule="auto"/>
        <w:jc w:val="both"/>
        <w:rPr>
          <w:del w:id="1240" w:author="Stephen Brooks" w:date="2022-04-21T16:00:00Z"/>
          <w:color w:val="000000" w:themeColor="text1"/>
        </w:rPr>
      </w:pPr>
    </w:p>
    <w:p w14:paraId="6253D75E" w14:textId="457A0A9D" w:rsidR="00DE197A" w:rsidRPr="00BD7ECE" w:rsidDel="00BD7ECE" w:rsidRDefault="00DE197A">
      <w:pPr>
        <w:spacing w:line="360" w:lineRule="auto"/>
        <w:jc w:val="both"/>
        <w:rPr>
          <w:del w:id="1241" w:author="Stephen Brooks" w:date="2022-04-21T16:00:00Z"/>
          <w:color w:val="000000" w:themeColor="text1"/>
          <w:rPrChange w:id="1242" w:author="Stephen Brooks" w:date="2022-04-21T16:00:00Z">
            <w:rPr>
              <w:del w:id="1243" w:author="Stephen Brooks" w:date="2022-04-21T16:00:00Z"/>
            </w:rPr>
          </w:rPrChange>
        </w:rPr>
        <w:pPrChange w:id="1244" w:author="Stephen Brooks" w:date="2022-04-21T16:00:00Z">
          <w:pPr>
            <w:pStyle w:val="ListParagraph"/>
            <w:spacing w:line="360" w:lineRule="auto"/>
            <w:jc w:val="both"/>
          </w:pPr>
        </w:pPrChange>
      </w:pPr>
    </w:p>
    <w:p w14:paraId="75F5FE3A" w14:textId="77777777" w:rsidR="00DE197A" w:rsidRPr="00BD7ECE" w:rsidRDefault="00DE197A">
      <w:pPr>
        <w:spacing w:line="360" w:lineRule="auto"/>
        <w:jc w:val="both"/>
        <w:rPr>
          <w:color w:val="000000" w:themeColor="text1"/>
          <w:rPrChange w:id="1245" w:author="Stephen Brooks" w:date="2022-04-21T16:00:00Z">
            <w:rPr/>
          </w:rPrChange>
        </w:rPr>
        <w:pPrChange w:id="1246" w:author="Stephen Brooks" w:date="2022-04-21T16:00:00Z">
          <w:pPr>
            <w:pStyle w:val="ListParagraph"/>
            <w:spacing w:line="360" w:lineRule="auto"/>
            <w:jc w:val="both"/>
          </w:pPr>
        </w:pPrChange>
      </w:pPr>
    </w:p>
    <w:p w14:paraId="65FEFCAE" w14:textId="23962DBF" w:rsidR="003C6924" w:rsidDel="00BD7ECE" w:rsidRDefault="003C6924" w:rsidP="00BD7ECE">
      <w:pPr>
        <w:spacing w:line="360" w:lineRule="auto"/>
        <w:jc w:val="both"/>
        <w:rPr>
          <w:del w:id="1247" w:author="Stephen Brooks" w:date="2022-04-21T16:00:00Z"/>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5365D0F3" w14:textId="77777777" w:rsidR="00BD7ECE" w:rsidRPr="00D25B21" w:rsidRDefault="00BD7ECE" w:rsidP="003C6924">
      <w:pPr>
        <w:spacing w:line="360" w:lineRule="auto"/>
        <w:jc w:val="both"/>
        <w:rPr>
          <w:ins w:id="1248" w:author="Stephen Brooks" w:date="2022-04-21T16:00:00Z"/>
          <w:b/>
          <w:bCs/>
          <w:color w:val="000000" w:themeColor="text1"/>
        </w:rPr>
      </w:pPr>
    </w:p>
    <w:p w14:paraId="02309B72" w14:textId="27A3BB4B" w:rsidR="003C6924" w:rsidRPr="0006192C" w:rsidRDefault="003C6924">
      <w:pPr>
        <w:spacing w:line="360" w:lineRule="auto"/>
        <w:jc w:val="both"/>
        <w:pPrChange w:id="1249" w:author="Stephen Brooks" w:date="2022-04-21T16:00:00Z">
          <w:pPr>
            <w:pStyle w:val="Heading2"/>
            <w:spacing w:line="360" w:lineRule="auto"/>
            <w:jc w:val="both"/>
          </w:pPr>
        </w:pPrChange>
      </w:pPr>
      <w:r w:rsidRPr="00A5587B">
        <w:t>Each component consists of eight questions</w:t>
      </w:r>
      <w:r>
        <w:t>.</w:t>
      </w:r>
      <w:r w:rsidRPr="00A5587B">
        <w:t xml:space="preserve"> The order of the questions is selected randomly </w:t>
      </w:r>
      <w:ins w:id="1250" w:author="Stephen Brooks" w:date="2022-04-21T16:01:00Z">
        <w:r w:rsidR="00BD7ECE">
          <w:t>which</w:t>
        </w:r>
      </w:ins>
      <w:del w:id="1251" w:author="Stephen Brooks" w:date="2022-04-21T16:01:00Z">
        <w:r w:rsidRPr="00A5587B" w:rsidDel="00BD7ECE">
          <w:delText>that</w:delText>
        </w:r>
      </w:del>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ins w:id="1252" w:author="Stephen Brooks" w:date="2022-04-21T16:01:00Z">
        <w:r w:rsidR="00BD7ECE">
          <w:rPr>
            <w:color w:val="000000" w:themeColor="text1"/>
          </w:rPr>
          <w:t xml:space="preserve">the </w:t>
        </w:r>
      </w:ins>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ins w:id="1253" w:author="Stephen Brooks" w:date="2022-04-21T16:01:00Z">
        <w:r w:rsidR="00BD7ECE">
          <w:rPr>
            <w:color w:val="000000" w:themeColor="text1"/>
          </w:rPr>
          <w:t>,</w:t>
        </w:r>
      </w:ins>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ins w:id="1254" w:author="Stephen Brooks" w:date="2022-04-21T16:02:00Z">
        <w:r w:rsidR="00BD7ECE">
          <w:rPr>
            <w:color w:val="000000"/>
          </w:rPr>
          <w:t xml:space="preserve">often </w:t>
        </w:r>
      </w:ins>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4DB2113"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ins w:id="1255" w:author="Stephen Brooks" w:date="2022-04-21T16:02:00Z">
        <w:r w:rsidR="00BD7ECE">
          <w:rPr>
            <w:color w:val="000000"/>
          </w:rPr>
          <w:t>L</w:t>
        </w:r>
      </w:ins>
      <w:del w:id="1256" w:author="Stephen Brooks" w:date="2022-04-21T16:02:00Z">
        <w:r w:rsidDel="00BD7ECE">
          <w:rPr>
            <w:color w:val="000000"/>
          </w:rPr>
          <w:delText>l</w:delText>
        </w:r>
      </w:del>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ins w:id="1257" w:author="Stephen Brooks" w:date="2022-04-21T16:02:00Z">
        <w:r w:rsidR="00BD7ECE">
          <w:rPr>
            <w:i/>
            <w:iCs/>
            <w:color w:val="000000"/>
          </w:rPr>
          <w:t>B</w:t>
        </w:r>
      </w:ins>
      <w:del w:id="1258" w:author="Stephen Brooks" w:date="2022-04-21T16:02:00Z">
        <w:r w:rsidRPr="00D25B21" w:rsidDel="00BD7ECE">
          <w:rPr>
            <w:i/>
            <w:iCs/>
            <w:color w:val="000000"/>
          </w:rPr>
          <w:delText>b</w:delText>
        </w:r>
      </w:del>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ins w:id="1259" w:author="Stephen Brooks" w:date="2022-04-21T16:02:00Z"/>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ins w:id="1260" w:author="Stephen Brooks" w:date="2022-04-21T16:02:00Z"/>
          <w:color w:val="000000"/>
        </w:rPr>
      </w:pPr>
    </w:p>
    <w:p w14:paraId="58E96EA9" w14:textId="0E473452" w:rsidR="00BD7ECE" w:rsidRDefault="00BD7ECE">
      <w:pPr>
        <w:spacing w:line="360" w:lineRule="auto"/>
        <w:ind w:firstLine="720"/>
        <w:jc w:val="both"/>
        <w:rPr>
          <w:ins w:id="1261" w:author="Stephen Brooks" w:date="2022-04-21T16:02:00Z"/>
          <w:color w:val="000000"/>
        </w:rPr>
      </w:pPr>
    </w:p>
    <w:p w14:paraId="5CAEE8FB" w14:textId="3D2CD20E" w:rsidR="00BD7ECE" w:rsidRDefault="00BD7ECE">
      <w:pPr>
        <w:spacing w:line="360" w:lineRule="auto"/>
        <w:ind w:firstLine="720"/>
        <w:jc w:val="both"/>
        <w:rPr>
          <w:ins w:id="1262" w:author="Stephen Brooks" w:date="2022-04-21T16:02:00Z"/>
          <w:color w:val="000000"/>
        </w:rPr>
      </w:pPr>
    </w:p>
    <w:p w14:paraId="7B833A00" w14:textId="745506CF" w:rsidR="00BD7ECE" w:rsidRDefault="00BD7ECE">
      <w:pPr>
        <w:spacing w:line="360" w:lineRule="auto"/>
        <w:ind w:firstLine="720"/>
        <w:jc w:val="both"/>
        <w:rPr>
          <w:ins w:id="1263" w:author="Stephen Brooks" w:date="2022-04-21T16:02:00Z"/>
          <w:color w:val="000000"/>
        </w:rPr>
      </w:pPr>
    </w:p>
    <w:p w14:paraId="7CF33A4B" w14:textId="77777777" w:rsidR="00BD7ECE" w:rsidRDefault="00BD7ECE">
      <w:pPr>
        <w:spacing w:line="360" w:lineRule="auto"/>
        <w:ind w:firstLine="720"/>
        <w:jc w:val="both"/>
        <w:rPr>
          <w:color w:val="000000"/>
        </w:rPr>
        <w:pPrChange w:id="1264" w:author="Stephen Brooks" w:date="2022-04-21T09:33:00Z">
          <w:pPr>
            <w:spacing w:line="360" w:lineRule="auto"/>
            <w:jc w:val="both"/>
          </w:pPr>
        </w:pPrChange>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rPr>
          <w:ins w:id="1265" w:author="Stephen Brooks" w:date="2022-04-21T16:02:00Z"/>
        </w:rPr>
      </w:pPr>
      <w:r>
        <w:t xml:space="preserve">Table 6.1: </w:t>
      </w:r>
      <w:r w:rsidR="00DE197A">
        <w:t>T</w:t>
      </w:r>
      <w:r>
        <w:t>ask arrangement of user study</w:t>
      </w:r>
    </w:p>
    <w:p w14:paraId="7BE4E1A1" w14:textId="16B0D108" w:rsidR="00BD7ECE" w:rsidRDefault="00BD7ECE" w:rsidP="003C6924">
      <w:pPr>
        <w:spacing w:line="360" w:lineRule="auto"/>
        <w:jc w:val="both"/>
        <w:rPr>
          <w:ins w:id="1266" w:author="Stephen Brooks" w:date="2022-04-21T16:03:00Z"/>
        </w:rPr>
      </w:pPr>
    </w:p>
    <w:p w14:paraId="184FD6FB" w14:textId="49F72211" w:rsidR="00BD7ECE" w:rsidRDefault="00BD7ECE" w:rsidP="003C6924">
      <w:pPr>
        <w:spacing w:line="360" w:lineRule="auto"/>
        <w:jc w:val="both"/>
        <w:rPr>
          <w:ins w:id="1267" w:author="Stephen Brooks" w:date="2022-04-21T16:03:00Z"/>
        </w:rPr>
      </w:pPr>
    </w:p>
    <w:p w14:paraId="28E2B993" w14:textId="77777777" w:rsidR="00BD7ECE" w:rsidRPr="00D25B21" w:rsidRDefault="00BD7ECE" w:rsidP="003C6924">
      <w:pPr>
        <w:spacing w:line="360" w:lineRule="auto"/>
        <w:jc w:val="both"/>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1CF5F640"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As we have four </w:t>
      </w:r>
      <w:del w:id="1268" w:author="Stephen Brooks" w:date="2022-04-21T16:03:00Z">
        <w:r w:rsidDel="00BD7ECE">
          <w:rPr>
            <w:rFonts w:eastAsiaTheme="minorHAnsi"/>
            <w:lang w:val="en-GB" w:eastAsia="en-US"/>
          </w:rPr>
          <w:delText xml:space="preserve">independent </w:delText>
        </w:r>
      </w:del>
      <w:r>
        <w:rPr>
          <w:rFonts w:eastAsiaTheme="minorHAnsi"/>
          <w:lang w:val="en-GB" w:eastAsia="en-US"/>
        </w:rPr>
        <w:t xml:space="preserve">components in our study and each component </w:t>
      </w:r>
      <w:proofErr w:type="gramStart"/>
      <w:r>
        <w:rPr>
          <w:rFonts w:eastAsiaTheme="minorHAnsi"/>
          <w:lang w:val="en-GB" w:eastAsia="en-US"/>
        </w:rPr>
        <w:t>has</w:t>
      </w:r>
      <w:proofErr w:type="gramEnd"/>
      <w:r>
        <w:rPr>
          <w:rFonts w:eastAsiaTheme="minorHAnsi"/>
          <w:lang w:val="en-GB" w:eastAsia="en-US"/>
        </w:rPr>
        <w:t xml:space="preserve">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59F272DD"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del w:id="1269" w:author="Stephen Brooks" w:date="2022-04-21T16:04:00Z">
        <w:r w:rsidDel="00865DC3">
          <w:rPr>
            <w:color w:val="000000" w:themeColor="text1"/>
          </w:rPr>
          <w:delText xml:space="preserve">might </w:delText>
        </w:r>
      </w:del>
      <w:ins w:id="1270" w:author="Stephen Brooks" w:date="2022-04-21T16:04:00Z">
        <w:r w:rsidR="00865DC3">
          <w:rPr>
            <w:color w:val="000000" w:themeColor="text1"/>
          </w:rPr>
          <w:t xml:space="preserve">are more likely to </w:t>
        </w:r>
      </w:ins>
      <w:r>
        <w:rPr>
          <w:color w:val="000000" w:themeColor="text1"/>
        </w:rPr>
        <w:t>suffer from eyesight issues.</w:t>
      </w:r>
    </w:p>
    <w:p w14:paraId="310B7F3C" w14:textId="77777777" w:rsidR="003C6924" w:rsidRDefault="003C6924" w:rsidP="00CA7F54">
      <w:pPr>
        <w:pStyle w:val="ListParagraph"/>
        <w:numPr>
          <w:ilvl w:val="0"/>
          <w:numId w:val="24"/>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445F1200" w14:textId="298BA082" w:rsidR="003C6924" w:rsidDel="00865DC3" w:rsidRDefault="003C6924" w:rsidP="00CA7F54">
      <w:pPr>
        <w:pStyle w:val="ListParagraph"/>
        <w:numPr>
          <w:ilvl w:val="0"/>
          <w:numId w:val="24"/>
        </w:numPr>
        <w:spacing w:line="360" w:lineRule="auto"/>
        <w:jc w:val="both"/>
        <w:rPr>
          <w:del w:id="1271" w:author="Stephen Brooks" w:date="2022-04-21T16:05:00Z"/>
          <w:color w:val="000000" w:themeColor="text1"/>
        </w:rPr>
      </w:pPr>
      <w:del w:id="1272" w:author="Stephen Brooks" w:date="2022-04-21T16:05:00Z">
        <w:r w:rsidDel="00865DC3">
          <w:rPr>
            <w:b/>
            <w:bCs/>
            <w:color w:val="000000" w:themeColor="text1"/>
          </w:rPr>
          <w:delText>Head Mobility</w:delText>
        </w:r>
        <w:r w:rsidRPr="002B1752" w:rsidDel="00865DC3">
          <w:rPr>
            <w:color w:val="000000" w:themeColor="text1"/>
          </w:rPr>
          <w:delText>:</w:delText>
        </w:r>
        <w:r w:rsidDel="00865DC3">
          <w:rPr>
            <w:color w:val="000000" w:themeColor="text1"/>
          </w:rPr>
          <w:delText xml:space="preserve"> People who suffers from brain disorders are not considered for the study.</w:delText>
        </w:r>
      </w:del>
    </w:p>
    <w:p w14:paraId="0E425D40" w14:textId="6F54E456" w:rsidR="003C6924" w:rsidRDefault="003C6924" w:rsidP="00CA7F54">
      <w:pPr>
        <w:pStyle w:val="ListParagraph"/>
        <w:numPr>
          <w:ilvl w:val="0"/>
          <w:numId w:val="24"/>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w:t>
      </w:r>
      <w:ins w:id="1273" w:author="Stephen Brooks" w:date="2022-04-21T16:04:00Z">
        <w:r w:rsidR="00865DC3">
          <w:rPr>
            <w:color w:val="000000" w:themeColor="text1"/>
          </w:rPr>
          <w:t>are</w:t>
        </w:r>
      </w:ins>
      <w:del w:id="1274" w:author="Stephen Brooks" w:date="2022-04-21T16:04:00Z">
        <w:r w:rsidDel="00865DC3">
          <w:rPr>
            <w:color w:val="000000" w:themeColor="text1"/>
          </w:rPr>
          <w:delText>must</w:delText>
        </w:r>
      </w:del>
      <w:r>
        <w:rPr>
          <w:color w:val="000000" w:themeColor="text1"/>
        </w:rPr>
        <w:t xml:space="preserve"> not be disabled </w:t>
      </w:r>
      <w:ins w:id="1275" w:author="Stephen Brooks" w:date="2022-04-21T16:04:00Z">
        <w:r w:rsidR="00865DC3">
          <w:rPr>
            <w:color w:val="000000" w:themeColor="text1"/>
          </w:rPr>
          <w:t xml:space="preserve">in a way </w:t>
        </w:r>
      </w:ins>
      <w:r>
        <w:rPr>
          <w:color w:val="000000" w:themeColor="text1"/>
        </w:rPr>
        <w:t xml:space="preserve">which prevents them from using keyboard, mouse, browse the web or use computer. </w:t>
      </w:r>
    </w:p>
    <w:p w14:paraId="23000C29" w14:textId="77777777" w:rsidR="003C6924" w:rsidRDefault="003C6924" w:rsidP="00CA7F54">
      <w:pPr>
        <w:pStyle w:val="ListParagraph"/>
        <w:numPr>
          <w:ilvl w:val="0"/>
          <w:numId w:val="24"/>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CA7F54">
      <w:pPr>
        <w:pStyle w:val="ListParagraph"/>
        <w:numPr>
          <w:ilvl w:val="0"/>
          <w:numId w:val="24"/>
        </w:numPr>
        <w:spacing w:line="360" w:lineRule="auto"/>
        <w:jc w:val="both"/>
        <w:rPr>
          <w:ins w:id="1276" w:author="Stephen Brooks" w:date="2022-04-21T16:05:00Z"/>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ins w:id="1277" w:author="Stephen Brooks" w:date="2022-04-21T16:05:00Z"/>
          <w:b/>
          <w:bCs/>
          <w:color w:val="000000" w:themeColor="text1"/>
        </w:rPr>
      </w:pPr>
    </w:p>
    <w:p w14:paraId="1EB1CDEE" w14:textId="77777777" w:rsidR="00865DC3" w:rsidRPr="002B1752" w:rsidRDefault="00865DC3">
      <w:pPr>
        <w:pStyle w:val="ListParagraph"/>
        <w:spacing w:line="360" w:lineRule="auto"/>
        <w:jc w:val="both"/>
        <w:rPr>
          <w:color w:val="000000" w:themeColor="text1"/>
        </w:rPr>
        <w:pPrChange w:id="1278" w:author="Stephen Brooks" w:date="2022-04-21T16:05:00Z">
          <w:pPr>
            <w:pStyle w:val="ListParagraph"/>
            <w:numPr>
              <w:numId w:val="24"/>
            </w:numPr>
            <w:spacing w:line="360" w:lineRule="auto"/>
            <w:ind w:hanging="360"/>
            <w:jc w:val="both"/>
          </w:pPr>
        </w:pPrChange>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5945E5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w:t>
      </w:r>
      <w:del w:id="1279" w:author="Stephen Brooks" w:date="2022-04-21T16:05:00Z">
        <w:r w:rsidDel="00865DC3">
          <w:rPr>
            <w:rFonts w:eastAsiaTheme="minorHAnsi"/>
            <w:lang w:val="en-GB" w:eastAsia="en-US"/>
          </w:rPr>
          <w:delText xml:space="preserve">easily </w:delText>
        </w:r>
      </w:del>
      <w:r>
        <w:rPr>
          <w:rFonts w:eastAsiaTheme="minorHAnsi"/>
          <w:lang w:val="en-GB" w:eastAsia="en-US"/>
        </w:rPr>
        <w:t xml:space="preserve">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w:t>
      </w:r>
      <w:del w:id="1280" w:author="Stephen Brooks" w:date="2022-04-21T16:05:00Z">
        <w:r w:rsidDel="00865DC3">
          <w:rPr>
            <w:rFonts w:eastAsiaTheme="minorHAnsi"/>
            <w:lang w:val="en-GB" w:eastAsia="en-US"/>
          </w:rPr>
          <w:delText xml:space="preserve"> a</w:delText>
        </w:r>
      </w:del>
      <w:r>
        <w:rPr>
          <w:rFonts w:eastAsiaTheme="minorHAnsi"/>
          <w:lang w:val="en-GB" w:eastAsia="en-US"/>
        </w:rPr>
        <w:t xml:space="preserve"> with more detail</w:t>
      </w:r>
      <w:ins w:id="1281" w:author="Stephen Brooks" w:date="2022-04-21T16:05:00Z">
        <w:r w:rsidR="00865DC3">
          <w:rPr>
            <w:rFonts w:eastAsiaTheme="minorHAnsi"/>
            <w:lang w:val="en-GB" w:eastAsia="en-US"/>
          </w:rPr>
          <w:t>ed</w:t>
        </w:r>
      </w:ins>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5CF64FF1"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r>
      <w:del w:id="1282" w:author="Stephen Brooks" w:date="2022-04-21T16:06:00Z">
        <w:r w:rsidRPr="001775CB" w:rsidDel="00865DC3">
          <w:rPr>
            <w:rFonts w:eastAsiaTheme="minorHAnsi"/>
            <w:b/>
            <w:bCs/>
            <w:lang w:val="en-GB" w:eastAsia="en-US"/>
          </w:rPr>
          <w:delText xml:space="preserve">Making </w:delText>
        </w:r>
      </w:del>
      <w:r w:rsidRPr="001775CB">
        <w:rPr>
          <w:rFonts w:eastAsiaTheme="minorHAnsi"/>
          <w:b/>
          <w:bCs/>
          <w:lang w:val="en-GB" w:eastAsia="en-US"/>
        </w:rPr>
        <w:t>Schedul</w:t>
      </w:r>
      <w:ins w:id="1283" w:author="Stephen Brooks" w:date="2022-04-21T16:06:00Z">
        <w:r w:rsidR="00865DC3">
          <w:rPr>
            <w:rFonts w:eastAsiaTheme="minorHAnsi"/>
            <w:b/>
            <w:bCs/>
            <w:lang w:val="en-GB" w:eastAsia="en-US"/>
          </w:rPr>
          <w:t>ing</w:t>
        </w:r>
      </w:ins>
      <w:del w:id="1284" w:author="Stephen Brooks" w:date="2022-04-21T16:06:00Z">
        <w:r w:rsidRPr="001775CB" w:rsidDel="00865DC3">
          <w:rPr>
            <w:rFonts w:eastAsiaTheme="minorHAnsi"/>
            <w:b/>
            <w:bCs/>
            <w:lang w:val="en-GB" w:eastAsia="en-US"/>
          </w:rPr>
          <w:delText>e</w:delText>
        </w:r>
      </w:del>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7C02CBDB" w14:textId="7065AEA8" w:rsidR="003C6924" w:rsidDel="00865DC3" w:rsidRDefault="003C6924" w:rsidP="003C6924">
      <w:pPr>
        <w:autoSpaceDE w:val="0"/>
        <w:autoSpaceDN w:val="0"/>
        <w:adjustRightInd w:val="0"/>
        <w:spacing w:line="360" w:lineRule="auto"/>
        <w:jc w:val="both"/>
        <w:rPr>
          <w:del w:id="1285" w:author="Stephen Brooks" w:date="2022-04-21T16:06:00Z"/>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07EA68A2" w14:textId="46BCBD3B" w:rsidR="00865DC3" w:rsidRDefault="00865DC3" w:rsidP="003C6924">
      <w:pPr>
        <w:autoSpaceDE w:val="0"/>
        <w:autoSpaceDN w:val="0"/>
        <w:adjustRightInd w:val="0"/>
        <w:spacing w:line="360" w:lineRule="auto"/>
        <w:jc w:val="both"/>
        <w:rPr>
          <w:ins w:id="1286" w:author="Stephen Brooks" w:date="2022-04-21T16:06:00Z"/>
          <w:b/>
          <w:bCs/>
          <w:color w:val="000000" w:themeColor="text1"/>
        </w:rPr>
      </w:pPr>
    </w:p>
    <w:p w14:paraId="51B46AFB" w14:textId="77777777" w:rsidR="00865DC3" w:rsidRDefault="00865DC3" w:rsidP="003C6924">
      <w:pPr>
        <w:autoSpaceDE w:val="0"/>
        <w:autoSpaceDN w:val="0"/>
        <w:adjustRightInd w:val="0"/>
        <w:spacing w:line="360" w:lineRule="auto"/>
        <w:jc w:val="both"/>
        <w:rPr>
          <w:ins w:id="1287" w:author="Stephen Brooks" w:date="2022-04-21T16:06:00Z"/>
          <w:color w:val="000000" w:themeColor="text1"/>
        </w:rPr>
      </w:pPr>
    </w:p>
    <w:p w14:paraId="12538A65" w14:textId="77777777" w:rsidR="003C6924" w:rsidRPr="00446570" w:rsidDel="00865DC3" w:rsidRDefault="003C6924" w:rsidP="003C6924">
      <w:pPr>
        <w:autoSpaceDE w:val="0"/>
        <w:autoSpaceDN w:val="0"/>
        <w:adjustRightInd w:val="0"/>
        <w:spacing w:line="360" w:lineRule="auto"/>
        <w:jc w:val="both"/>
        <w:rPr>
          <w:del w:id="1288" w:author="Stephen Brooks" w:date="2022-04-21T16:06:00Z"/>
          <w:color w:val="000000" w:themeColor="text1"/>
        </w:rPr>
      </w:pPr>
    </w:p>
    <w:p w14:paraId="74C73B02" w14:textId="77777777" w:rsidR="009419DF" w:rsidRDefault="009419DF" w:rsidP="003C6924">
      <w:pPr>
        <w:autoSpaceDE w:val="0"/>
        <w:autoSpaceDN w:val="0"/>
        <w:adjustRightInd w:val="0"/>
        <w:spacing w:line="360" w:lineRule="auto"/>
        <w:jc w:val="both"/>
        <w:rPr>
          <w:b/>
          <w:bCs/>
          <w:color w:val="000000" w:themeColor="text1"/>
        </w:r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ins w:id="1289" w:author="Stephen Brooks" w:date="2022-04-21T16:06:00Z">
        <w:r w:rsidR="00865DC3">
          <w:rPr>
            <w:b/>
            <w:bCs/>
            <w:color w:val="000000" w:themeColor="text1"/>
          </w:rPr>
          <w:t xml:space="preserve">of </w:t>
        </w:r>
      </w:ins>
      <w:r w:rsidRPr="0095751A">
        <w:rPr>
          <w:b/>
          <w:bCs/>
          <w:color w:val="000000" w:themeColor="text1"/>
        </w:rPr>
        <w:t>Event</w:t>
      </w:r>
    </w:p>
    <w:p w14:paraId="1E72C404" w14:textId="2BC7EEA2"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ins w:id="1290" w:author="Stephen Brooks" w:date="2022-04-21T16:07:00Z">
        <w:r w:rsidR="009D5039">
          <w:rPr>
            <w:color w:val="000000" w:themeColor="text1"/>
          </w:rPr>
          <w:t>w</w:t>
        </w:r>
      </w:ins>
      <w:del w:id="1291" w:author="Stephen Brooks" w:date="2022-04-21T16:07:00Z">
        <w:r w:rsidDel="009D5039">
          <w:rPr>
            <w:color w:val="000000" w:themeColor="text1"/>
          </w:rPr>
          <w:delText xml:space="preserve">is </w:delText>
        </w:r>
      </w:del>
      <w:ins w:id="1292" w:author="Stephen Brooks" w:date="2022-04-21T16:07:00Z">
        <w:r w:rsidR="009D5039">
          <w:rPr>
            <w:color w:val="000000" w:themeColor="text1"/>
          </w:rPr>
          <w:t xml:space="preserve">as </w:t>
        </w:r>
      </w:ins>
      <w:r>
        <w:rPr>
          <w:color w:val="000000" w:themeColor="text1"/>
        </w:rPr>
        <w:t>created through the online meeting platform or conferencing tool such as MS Teams</w:t>
      </w:r>
      <w:ins w:id="1293" w:author="Stephen Brooks" w:date="2022-04-21T16:07:00Z">
        <w:r w:rsidR="009D5039">
          <w:rPr>
            <w:color w:val="000000" w:themeColor="text1"/>
          </w:rPr>
          <w:t xml:space="preserve">. </w:t>
        </w:r>
        <w:del w:id="1294" w:author="Rashid Islam" w:date="2022-04-22T02:15:00Z">
          <w:r w:rsidR="009D5039" w:rsidDel="00415399">
            <w:rPr>
              <w:color w:val="000000" w:themeColor="text1"/>
            </w:rPr>
            <w:delText xml:space="preserve"> </w:delText>
          </w:r>
        </w:del>
        <w:r w:rsidR="009D5039">
          <w:rPr>
            <w:color w:val="000000" w:themeColor="text1"/>
          </w:rPr>
          <w:t>T</w:t>
        </w:r>
      </w:ins>
      <w:del w:id="1295" w:author="Stephen Brooks" w:date="2022-04-21T16:07:00Z">
        <w:r w:rsidDel="009D5039">
          <w:rPr>
            <w:color w:val="000000" w:themeColor="text1"/>
          </w:rPr>
          <w:delText>, t</w:delText>
        </w:r>
      </w:del>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ins w:id="1296" w:author="Stephen Brooks" w:date="2022-04-21T16:08:00Z">
        <w:r w:rsidR="009D5039">
          <w:rPr>
            <w:color w:val="000000" w:themeColor="text1"/>
          </w:rPr>
          <w:t xml:space="preserve"> </w:t>
        </w:r>
      </w:ins>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1399740E"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105F8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5D0CE8EC"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CA7F54">
      <w:pPr>
        <w:pStyle w:val="ListParagraph"/>
        <w:numPr>
          <w:ilvl w:val="0"/>
          <w:numId w:val="22"/>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ins w:id="1297" w:author="Stephen Brooks" w:date="2022-04-21T16:46:00Z">
        <w:r w:rsidR="003A5D26">
          <w:rPr>
            <w:rFonts w:eastAsiaTheme="minorHAnsi"/>
            <w:b/>
            <w:bCs/>
            <w:lang w:val="en-GB" w:eastAsia="en-US"/>
          </w:rPr>
          <w:t xml:space="preserve">Overview of the </w:t>
        </w:r>
      </w:ins>
      <w:r w:rsidRPr="00162E4A">
        <w:rPr>
          <w:rFonts w:eastAsiaTheme="minorHAnsi"/>
          <w:b/>
          <w:bCs/>
          <w:lang w:val="en-GB" w:eastAsia="en-US"/>
        </w:rPr>
        <w:t>Questionnaire</w:t>
      </w:r>
      <w:ins w:id="1298" w:author="Stephen Brooks" w:date="2022-04-21T16:46:00Z">
        <w:r w:rsidR="003A5D26">
          <w:rPr>
            <w:rFonts w:eastAsiaTheme="minorHAnsi"/>
            <w:b/>
            <w:bCs/>
            <w:lang w:val="en-GB" w:eastAsia="en-US"/>
          </w:rPr>
          <w:t xml:space="preserve"> Structure</w:t>
        </w:r>
      </w:ins>
    </w:p>
    <w:p w14:paraId="70F57C0F" w14:textId="1A1F51AA" w:rsidR="003C6924" w:rsidRDefault="003C6924" w:rsidP="003C6924">
      <w:pPr>
        <w:jc w:val="both"/>
        <w:rPr>
          <w:ins w:id="1299" w:author="Stephen Brooks" w:date="2022-04-21T17:06:00Z"/>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6F0537" w:rsidRDefault="003C6924">
      <w:pPr>
        <w:pStyle w:val="ListParagraph"/>
        <w:numPr>
          <w:ilvl w:val="0"/>
          <w:numId w:val="27"/>
        </w:numPr>
        <w:jc w:val="both"/>
        <w:rPr>
          <w:color w:val="000000" w:themeColor="text1"/>
          <w:rPrChange w:id="1300" w:author="Stephen Brooks" w:date="2022-04-21T17:06:00Z">
            <w:rPr/>
          </w:rPrChange>
        </w:rPr>
      </w:pPr>
      <w:r>
        <w:rPr>
          <w:color w:val="000000" w:themeColor="text1"/>
        </w:rPr>
        <w:t>Component Questions</w:t>
      </w:r>
    </w:p>
    <w:p w14:paraId="2454176B" w14:textId="77777777" w:rsidR="003C6924" w:rsidRPr="008A01F7" w:rsidRDefault="003C6924" w:rsidP="00CA7F54">
      <w:pPr>
        <w:pStyle w:val="ListParagraph"/>
        <w:numPr>
          <w:ilvl w:val="0"/>
          <w:numId w:val="27"/>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w:t>
      </w:r>
      <w:r>
        <w:rPr>
          <w:rFonts w:eastAsiaTheme="minorHAnsi"/>
          <w:lang w:val="en-GB" w:eastAsia="en-US"/>
        </w:rPr>
        <w:lastRenderedPageBreak/>
        <w:t>Questions we refer to the questions relevant to those four core components. On the other hand, 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8"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&#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59"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&#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0"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Ls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&#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1"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&#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2"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&#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ins w:id="1301" w:author="Stephen Brooks" w:date="2022-04-21T16:31:00Z"/>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ins w:id="1302" w:author="Stephen Brooks" w:date="2022-04-21T16:31:00Z"/>
          <w:rFonts w:eastAsiaTheme="minorHAnsi"/>
          <w:lang w:val="en-GB" w:eastAsia="en-US"/>
        </w:rPr>
      </w:pPr>
    </w:p>
    <w:p w14:paraId="281E3F7E" w14:textId="034647D8" w:rsidR="00CA0B97" w:rsidRPr="00CA0B97" w:rsidRDefault="00CA0B97" w:rsidP="00CA0B97">
      <w:pPr>
        <w:autoSpaceDE w:val="0"/>
        <w:autoSpaceDN w:val="0"/>
        <w:adjustRightInd w:val="0"/>
        <w:spacing w:line="360" w:lineRule="auto"/>
        <w:jc w:val="both"/>
        <w:rPr>
          <w:ins w:id="1303" w:author="Stephen Brooks" w:date="2022-04-21T16:34:00Z"/>
          <w:rFonts w:eastAsiaTheme="minorHAnsi"/>
          <w:lang w:val="en-GB" w:eastAsia="en-US"/>
          <w:rPrChange w:id="1304" w:author="Stephen Brooks" w:date="2022-04-21T16:35:00Z">
            <w:rPr>
              <w:ins w:id="1305" w:author="Stephen Brooks" w:date="2022-04-21T16:34:00Z"/>
              <w:b/>
              <w:bCs/>
              <w:u w:val="single"/>
            </w:rPr>
          </w:rPrChange>
        </w:rPr>
      </w:pPr>
      <w:ins w:id="1306" w:author="Stephen Brooks" w:date="2022-04-21T16:32:00Z">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ins>
      <w:ins w:id="1307" w:author="Stephen Brooks" w:date="2022-04-21T16:35:00Z">
        <w:r>
          <w:rPr>
            <w:rFonts w:eastAsiaTheme="minorHAnsi"/>
            <w:lang w:val="en-GB" w:eastAsia="en-US"/>
          </w:rPr>
          <w:t xml:space="preserve"> </w:t>
        </w:r>
      </w:ins>
      <w:ins w:id="1308" w:author="Stephen Brooks" w:date="2022-04-21T16:34:00Z">
        <w:r>
          <w:t>After completion of explanation, the participant is asked to hit ‘Start’ button as the following screen:</w:t>
        </w:r>
      </w:ins>
    </w:p>
    <w:p w14:paraId="2B768E21" w14:textId="77777777" w:rsidR="00CA0B97" w:rsidRDefault="00CA0B97" w:rsidP="00CA0B97">
      <w:pPr>
        <w:rPr>
          <w:ins w:id="1309" w:author="Stephen Brooks" w:date="2022-04-21T16:34:00Z"/>
          <w:b/>
          <w:bCs/>
          <w:u w:val="single"/>
        </w:rPr>
      </w:pPr>
    </w:p>
    <w:p w14:paraId="7E375B28" w14:textId="657A9746" w:rsidR="00CA0B97" w:rsidRDefault="00CA0B97" w:rsidP="00CA0B97">
      <w:pPr>
        <w:rPr>
          <w:ins w:id="1310" w:author="Stephen Brooks" w:date="2022-04-21T16:34:00Z"/>
          <w:b/>
          <w:bCs/>
          <w:u w:val="single"/>
        </w:rPr>
      </w:pPr>
      <w:ins w:id="1311" w:author="Stephen Brooks" w:date="2022-04-21T16:34:00Z">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5663897" cy="1665214"/>
                      </a:xfrm>
                      <a:prstGeom prst="rect">
                        <a:avLst/>
                      </a:prstGeom>
                      <a:ln w="3175">
                        <a:solidFill>
                          <a:schemeClr val="tx1"/>
                        </a:solidFill>
                      </a:ln>
                    </pic:spPr>
                  </pic:pic>
                </a:graphicData>
              </a:graphic>
            </wp:inline>
          </w:drawing>
        </w:r>
      </w:ins>
    </w:p>
    <w:p w14:paraId="2CB0FF33" w14:textId="64E452F2" w:rsidR="00CA0B97" w:rsidRPr="00FD5AB3" w:rsidRDefault="00CA0B97" w:rsidP="00CA0B97">
      <w:pPr>
        <w:rPr>
          <w:ins w:id="1312" w:author="Stephen Brooks" w:date="2022-04-21T16:34:00Z"/>
        </w:rPr>
      </w:pPr>
      <w:ins w:id="1313" w:author="Stephen Brooks" w:date="2022-04-21T16:34:00Z">
        <w:r>
          <w:br/>
        </w:r>
        <w:r w:rsidRPr="00FD5AB3">
          <w:t>Figure</w:t>
        </w:r>
        <w:r>
          <w:t xml:space="preserve"> 6.</w:t>
        </w:r>
      </w:ins>
      <w:ins w:id="1314" w:author="Stephen Brooks" w:date="2022-04-21T16:35:00Z">
        <w:r>
          <w:t>3</w:t>
        </w:r>
      </w:ins>
      <w:ins w:id="1315" w:author="Stephen Brooks" w:date="2022-04-21T16:34:00Z">
        <w:r w:rsidRPr="00FD5AB3">
          <w:t xml:space="preserve">: </w:t>
        </w:r>
        <w:r>
          <w:t>Module</w:t>
        </w:r>
        <w:r w:rsidRPr="00FD5AB3">
          <w:t xml:space="preserve"> Start View </w:t>
        </w:r>
      </w:ins>
    </w:p>
    <w:p w14:paraId="1D3B1023" w14:textId="77777777" w:rsidR="00CA0B97" w:rsidRDefault="00CA0B97" w:rsidP="00CA0B97">
      <w:pPr>
        <w:rPr>
          <w:ins w:id="1316" w:author="Stephen Brooks" w:date="2022-04-21T16:34:00Z"/>
          <w:b/>
          <w:bCs/>
          <w:u w:val="single"/>
        </w:rPr>
      </w:pPr>
    </w:p>
    <w:p w14:paraId="7DE6C290" w14:textId="77777777" w:rsidR="00CA0B97" w:rsidRDefault="00CA0B97" w:rsidP="00CA0B97">
      <w:pPr>
        <w:rPr>
          <w:ins w:id="1317" w:author="Stephen Brooks" w:date="2022-04-21T16:34:00Z"/>
          <w:b/>
          <w:bCs/>
          <w:u w:val="single"/>
        </w:rPr>
      </w:pPr>
    </w:p>
    <w:p w14:paraId="2E951088" w14:textId="22B50495" w:rsidR="00CA0B97" w:rsidRPr="00CA0B97" w:rsidRDefault="00CA0B97" w:rsidP="003C6924">
      <w:pPr>
        <w:autoSpaceDE w:val="0"/>
        <w:autoSpaceDN w:val="0"/>
        <w:adjustRightInd w:val="0"/>
        <w:spacing w:line="360" w:lineRule="auto"/>
        <w:jc w:val="both"/>
        <w:rPr>
          <w:rPrChange w:id="1318" w:author="Stephen Brooks" w:date="2022-04-21T16:35:00Z">
            <w:rPr>
              <w:rFonts w:eastAsiaTheme="minorHAnsi"/>
              <w:lang w:val="en-GB" w:eastAsia="en-US"/>
            </w:rPr>
          </w:rPrChange>
        </w:rPr>
      </w:pPr>
      <w:ins w:id="1319" w:author="Stephen Brooks" w:date="2022-04-21T16:34:00Z">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CA0B97">
          <w:rPr>
            <w:rFonts w:eastAsiaTheme="minorHAnsi"/>
            <w:lang w:val="en-GB" w:eastAsia="en-US"/>
            <w:rPrChange w:id="1320" w:author="Stephen Brooks" w:date="2022-04-21T16:35:00Z">
              <w:rPr/>
            </w:rPrChange>
          </w:rPr>
          <w:t>present</w:t>
        </w:r>
        <w:r>
          <w:t xml:space="preserve"> </w:t>
        </w:r>
        <w:r w:rsidRPr="00DC40D6">
          <w:t xml:space="preserve">one question at a time. </w:t>
        </w:r>
      </w:ins>
      <w:ins w:id="1321" w:author="Stephen Brooks" w:date="2022-04-21T16:33:00Z">
        <w:r>
          <w:rPr>
            <w:rFonts w:eastAsiaTheme="minorHAnsi"/>
            <w:lang w:val="en-GB" w:eastAsia="en-US"/>
          </w:rPr>
          <w:t>Figure 6.</w:t>
        </w:r>
      </w:ins>
      <w:ins w:id="1322" w:author="Stephen Brooks" w:date="2022-04-21T16:36:00Z">
        <w:r>
          <w:rPr>
            <w:rFonts w:eastAsiaTheme="minorHAnsi"/>
            <w:lang w:val="en-GB" w:eastAsia="en-US"/>
          </w:rPr>
          <w:t>4</w:t>
        </w:r>
      </w:ins>
      <w:ins w:id="1323" w:author="Stephen Brooks" w:date="2022-04-21T16:33:00Z">
        <w:r>
          <w:rPr>
            <w:rFonts w:eastAsiaTheme="minorHAnsi"/>
            <w:lang w:val="en-GB" w:eastAsia="en-US"/>
          </w:rPr>
          <w:t xml:space="preserve"> shows the overall layout of the questions</w:t>
        </w:r>
      </w:ins>
      <w:ins w:id="1324" w:author="Stephen Brooks" w:date="2022-04-21T16:36:00Z">
        <w:r>
          <w:rPr>
            <w:rFonts w:eastAsiaTheme="minorHAnsi"/>
            <w:lang w:val="en-GB" w:eastAsia="en-US"/>
          </w:rPr>
          <w:t xml:space="preserve"> and Figure 6.5 shows an example question</w:t>
        </w:r>
      </w:ins>
      <w:ins w:id="1325" w:author="Stephen Brooks" w:date="2022-04-21T16:33:00Z">
        <w:r>
          <w:rPr>
            <w:rFonts w:eastAsiaTheme="minorHAnsi"/>
            <w:lang w:val="en-GB" w:eastAsia="en-US"/>
          </w:rPr>
          <w:t xml:space="preserve">.  </w:t>
        </w:r>
      </w:ins>
    </w:p>
    <w:p w14:paraId="2FD5A338" w14:textId="46F297B1" w:rsidR="003C6924" w:rsidRDefault="003C6924" w:rsidP="003C6924">
      <w:pPr>
        <w:autoSpaceDE w:val="0"/>
        <w:autoSpaceDN w:val="0"/>
        <w:adjustRightInd w:val="0"/>
        <w:spacing w:line="360" w:lineRule="auto"/>
        <w:jc w:val="both"/>
        <w:rPr>
          <w:ins w:id="1326" w:author="Stephen Brooks" w:date="2022-04-21T16:31:00Z"/>
          <w:rFonts w:eastAsiaTheme="minorHAnsi"/>
          <w:b/>
          <w:bCs/>
          <w:lang w:val="en-GB" w:eastAsia="en-US"/>
        </w:rPr>
      </w:pPr>
    </w:p>
    <w:p w14:paraId="0C9107A8" w14:textId="49B732DA" w:rsidR="00CA0B97" w:rsidRDefault="00CA0B97" w:rsidP="00CA0B97">
      <w:pPr>
        <w:rPr>
          <w:ins w:id="1327" w:author="Stephen Brooks" w:date="2022-04-21T16:31:00Z"/>
          <w:b/>
          <w:bCs/>
          <w:u w:val="single"/>
        </w:rPr>
      </w:pPr>
      <w:ins w:id="1328" w:author="Stephen Brooks" w:date="2022-04-21T16:31:00Z">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ins>
      <w:ins w:id="1329" w:author="Stephen Brooks" w:date="2022-04-21T16:33:00Z">
        <w:r>
          <w:t>6</w:t>
        </w:r>
      </w:ins>
      <w:ins w:id="1330" w:author="Stephen Brooks" w:date="2022-04-21T16:31:00Z">
        <w:r>
          <w:t>.</w:t>
        </w:r>
      </w:ins>
      <w:ins w:id="1331" w:author="Stephen Brooks" w:date="2022-04-21T16:36:00Z">
        <w:r>
          <w:t>4</w:t>
        </w:r>
      </w:ins>
      <w:ins w:id="1332" w:author="Stephen Brooks" w:date="2022-04-21T16:31:00Z">
        <w:r w:rsidRPr="00FD5AB3">
          <w:t>: Layout of Questionnaire View</w:t>
        </w:r>
      </w:ins>
    </w:p>
    <w:p w14:paraId="32DF76E6" w14:textId="77777777" w:rsidR="00CA0B97" w:rsidRDefault="00CA0B97" w:rsidP="00CA0B97">
      <w:pPr>
        <w:rPr>
          <w:ins w:id="1333" w:author="Stephen Brooks" w:date="2022-04-21T16:31:00Z"/>
          <w:b/>
          <w:bCs/>
          <w:u w:val="single"/>
        </w:rPr>
      </w:pPr>
    </w:p>
    <w:p w14:paraId="5DBC41EB" w14:textId="77777777" w:rsidR="00CA0B97" w:rsidRDefault="00CA0B97" w:rsidP="00CA0B97">
      <w:pPr>
        <w:rPr>
          <w:ins w:id="1334" w:author="Stephen Brooks" w:date="2022-04-21T16:31:00Z"/>
          <w:b/>
          <w:bCs/>
          <w:u w:val="single"/>
        </w:rPr>
      </w:pPr>
    </w:p>
    <w:p w14:paraId="435E74EA" w14:textId="77777777" w:rsidR="00CA0B97" w:rsidRDefault="00CA0B97" w:rsidP="00CA0B97">
      <w:pPr>
        <w:rPr>
          <w:ins w:id="1335" w:author="Stephen Brooks" w:date="2022-04-21T16:31:00Z"/>
          <w:b/>
          <w:bCs/>
          <w:u w:val="single"/>
        </w:rPr>
      </w:pPr>
    </w:p>
    <w:p w14:paraId="19B7FE97" w14:textId="0E690FF2" w:rsidR="00CA0B97" w:rsidRDefault="003A5D26" w:rsidP="00CA0B97">
      <w:pPr>
        <w:rPr>
          <w:ins w:id="1336" w:author="Stephen Brooks" w:date="2022-04-21T16:31:00Z"/>
          <w:b/>
          <w:bCs/>
          <w:u w:val="single"/>
        </w:rPr>
      </w:pPr>
      <w:ins w:id="1337" w:author="Stephen Brooks" w:date="2022-04-21T16:43:00Z">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5731510" cy="3146314"/>
                      </a:xfrm>
                      <a:prstGeom prst="rect">
                        <a:avLst/>
                      </a:prstGeom>
                      <a:ln w="3175">
                        <a:solidFill>
                          <a:schemeClr val="bg1">
                            <a:lumMod val="85000"/>
                          </a:schemeClr>
                        </a:solidFill>
                      </a:ln>
                    </pic:spPr>
                  </pic:pic>
                </a:graphicData>
              </a:graphic>
            </wp:inline>
          </w:drawing>
        </w:r>
      </w:ins>
    </w:p>
    <w:p w14:paraId="42AEA891" w14:textId="5D4BD92B" w:rsidR="00CA0B97" w:rsidRPr="00FD5AB3" w:rsidRDefault="00CA0B97" w:rsidP="00CA0B97">
      <w:pPr>
        <w:rPr>
          <w:ins w:id="1338" w:author="Stephen Brooks" w:date="2022-04-21T16:31:00Z"/>
        </w:rPr>
      </w:pPr>
      <w:ins w:id="1339" w:author="Stephen Brooks" w:date="2022-04-21T16:31:00Z">
        <w:r>
          <w:br/>
        </w:r>
        <w:r w:rsidRPr="00FD5AB3">
          <w:t>Figure</w:t>
        </w:r>
        <w:r>
          <w:t xml:space="preserve"> </w:t>
        </w:r>
      </w:ins>
      <w:ins w:id="1340" w:author="Stephen Brooks" w:date="2022-04-21T16:36:00Z">
        <w:r>
          <w:t>6</w:t>
        </w:r>
      </w:ins>
      <w:ins w:id="1341" w:author="Stephen Brooks" w:date="2022-04-21T16:31:00Z">
        <w:r>
          <w:t>.</w:t>
        </w:r>
        <w:r w:rsidRPr="00FD5AB3">
          <w:t xml:space="preserve">5: Sample Question </w:t>
        </w:r>
      </w:ins>
    </w:p>
    <w:p w14:paraId="4185A7FB" w14:textId="77777777" w:rsidR="00CA0B97" w:rsidRDefault="00CA0B97" w:rsidP="00CA0B97">
      <w:pPr>
        <w:rPr>
          <w:ins w:id="1342" w:author="Stephen Brooks" w:date="2022-04-21T16:31:00Z"/>
          <w:b/>
          <w:bCs/>
          <w:u w:val="single"/>
        </w:rPr>
      </w:pPr>
    </w:p>
    <w:p w14:paraId="3F8A11D7" w14:textId="77777777" w:rsidR="00CA0B97" w:rsidRDefault="00CA0B97" w:rsidP="00CA0B97">
      <w:pPr>
        <w:rPr>
          <w:ins w:id="1343" w:author="Stephen Brooks" w:date="2022-04-21T16:31:00Z"/>
          <w:b/>
          <w:bCs/>
          <w:u w:val="single"/>
        </w:rPr>
      </w:pPr>
    </w:p>
    <w:p w14:paraId="59DB93AE" w14:textId="372A8DC1" w:rsidR="003A5D26" w:rsidRDefault="001C1B34">
      <w:pPr>
        <w:autoSpaceDE w:val="0"/>
        <w:autoSpaceDN w:val="0"/>
        <w:adjustRightInd w:val="0"/>
        <w:spacing w:line="360" w:lineRule="auto"/>
        <w:jc w:val="both"/>
        <w:rPr>
          <w:ins w:id="1344" w:author="Stephen Brooks" w:date="2022-04-21T16:31:00Z"/>
        </w:rPr>
        <w:pPrChange w:id="1345" w:author="Stephen Brooks" w:date="2022-04-21T16:38:00Z">
          <w:pPr>
            <w:jc w:val="both"/>
          </w:pPr>
        </w:pPrChange>
      </w:pPr>
      <w:ins w:id="1346" w:author="Stephen Brooks" w:date="2022-04-21T17:30:00Z">
        <w:r>
          <w:t>When presented with a question, the user</w:t>
        </w:r>
      </w:ins>
      <w:ins w:id="1347" w:author="Stephen Brooks" w:date="2022-04-21T16:31:00Z">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ins>
      <w:ins w:id="1348" w:author="Stephen Brooks" w:date="2022-04-21T16:44:00Z">
        <w:r w:rsidR="003A5D26">
          <w:t xml:space="preserve">An example question is shown in Figure 6.5.  </w:t>
        </w:r>
      </w:ins>
      <w:ins w:id="1349" w:author="Stephen Brooks" w:date="2022-04-21T16:31:00Z">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ins>
      <w:ins w:id="1350" w:author="Stephen Brooks" w:date="2022-04-21T16:44:00Z">
        <w:r w:rsidR="003A5D26">
          <w:t xml:space="preserve">   We will r</w:t>
        </w:r>
      </w:ins>
      <w:ins w:id="1351" w:author="Stephen Brooks" w:date="2022-04-21T16:45:00Z">
        <w:r w:rsidR="003A5D26">
          <w:t xml:space="preserve">eturn to </w:t>
        </w:r>
      </w:ins>
      <w:ins w:id="1352" w:author="Stephen Brooks" w:date="2022-04-21T17:30:00Z">
        <w:r>
          <w:t xml:space="preserve">the internal </w:t>
        </w:r>
      </w:ins>
      <w:ins w:id="1353" w:author="Stephen Brooks" w:date="2022-04-21T16:45:00Z">
        <w:r w:rsidR="003A5D26">
          <w:t>format of the component questions in section 6.</w:t>
        </w:r>
      </w:ins>
      <w:ins w:id="1354" w:author="Stephen Brooks" w:date="2022-04-21T16:46:00Z">
        <w:r w:rsidR="003A5D26">
          <w:t>6.6</w:t>
        </w:r>
      </w:ins>
      <w:ins w:id="1355" w:author="Stephen Brooks" w:date="2022-04-21T16:45:00Z">
        <w:r w:rsidR="003A5D26">
          <w:t>.</w:t>
        </w:r>
      </w:ins>
    </w:p>
    <w:p w14:paraId="29785934" w14:textId="77777777" w:rsidR="00CA0B97" w:rsidRDefault="00CA0B97" w:rsidP="00CA0B97">
      <w:pPr>
        <w:rPr>
          <w:ins w:id="1356" w:author="Stephen Brooks" w:date="2022-04-21T16:31:00Z"/>
        </w:rPr>
      </w:pPr>
    </w:p>
    <w:p w14:paraId="0902E9EC" w14:textId="0A9A8FD5" w:rsidR="00CA0B97" w:rsidRPr="000C5CB8" w:rsidRDefault="00CA0B97">
      <w:pPr>
        <w:autoSpaceDE w:val="0"/>
        <w:autoSpaceDN w:val="0"/>
        <w:adjustRightInd w:val="0"/>
        <w:spacing w:line="360" w:lineRule="auto"/>
        <w:jc w:val="both"/>
        <w:rPr>
          <w:ins w:id="1357" w:author="Stephen Brooks" w:date="2022-04-21T16:31:00Z"/>
          <w:color w:val="FA04FE"/>
        </w:rPr>
        <w:pPrChange w:id="1358" w:author="Stephen Brooks" w:date="2022-04-21T16:42:00Z">
          <w:pPr>
            <w:jc w:val="both"/>
          </w:pPr>
        </w:pPrChange>
      </w:pPr>
      <w:ins w:id="1359" w:author="Stephen Brooks" w:date="2022-04-21T16:31:00Z">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ins>
      <w:ins w:id="1360" w:author="Stephen Brooks" w:date="2022-04-21T16:42:00Z">
        <w:r w:rsidR="003A5D26">
          <w:rPr>
            <w:color w:val="000000" w:themeColor="text1"/>
          </w:rPr>
          <w:t>was</w:t>
        </w:r>
      </w:ins>
      <w:ins w:id="1361" w:author="Stephen Brooks" w:date="2022-04-21T16:31:00Z">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ins>
    </w:p>
    <w:p w14:paraId="4FD4C7E4" w14:textId="77777777" w:rsidR="00CA0B97" w:rsidRDefault="00CA0B97" w:rsidP="00CA0B97">
      <w:pPr>
        <w:jc w:val="both"/>
        <w:rPr>
          <w:ins w:id="1362" w:author="Stephen Brooks" w:date="2022-04-21T16:31:00Z"/>
        </w:rPr>
      </w:pPr>
    </w:p>
    <w:p w14:paraId="310568C5" w14:textId="77777777" w:rsidR="00CA0B97" w:rsidRPr="00310D22" w:rsidRDefault="00CA0B97" w:rsidP="00CA0B97">
      <w:pPr>
        <w:pStyle w:val="ListParagraph"/>
        <w:numPr>
          <w:ilvl w:val="0"/>
          <w:numId w:val="19"/>
        </w:numPr>
        <w:spacing w:after="100" w:line="276" w:lineRule="auto"/>
        <w:rPr>
          <w:ins w:id="1363" w:author="Stephen Brooks" w:date="2022-04-21T16:31:00Z"/>
          <w:color w:val="000000" w:themeColor="text1"/>
        </w:rPr>
      </w:pPr>
      <w:ins w:id="1364" w:author="Stephen Brooks" w:date="2022-04-21T16:31:00Z">
        <w:r w:rsidRPr="00310D22">
          <w:rPr>
            <w:color w:val="000000" w:themeColor="text1"/>
          </w:rPr>
          <w:t>Example of CA + Bubble</w:t>
        </w:r>
      </w:ins>
    </w:p>
    <w:p w14:paraId="37911978" w14:textId="77777777" w:rsidR="00CA0B97" w:rsidRDefault="00CA0B97" w:rsidP="00CA0B97">
      <w:pPr>
        <w:pStyle w:val="ListParagraph"/>
        <w:numPr>
          <w:ilvl w:val="0"/>
          <w:numId w:val="19"/>
        </w:numPr>
        <w:spacing w:after="100" w:line="276" w:lineRule="auto"/>
        <w:rPr>
          <w:ins w:id="1365" w:author="Stephen Brooks" w:date="2022-04-21T16:31:00Z"/>
          <w:color w:val="000000" w:themeColor="text1"/>
        </w:rPr>
      </w:pPr>
      <w:ins w:id="1366"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CA + Bubble</w:t>
        </w:r>
      </w:ins>
    </w:p>
    <w:p w14:paraId="548AEA82" w14:textId="77777777" w:rsidR="00CA0B97" w:rsidRPr="00310D22" w:rsidRDefault="00CA0B97" w:rsidP="00CA0B97">
      <w:pPr>
        <w:pStyle w:val="ListParagraph"/>
        <w:numPr>
          <w:ilvl w:val="0"/>
          <w:numId w:val="19"/>
        </w:numPr>
        <w:spacing w:after="100" w:line="276" w:lineRule="auto"/>
        <w:rPr>
          <w:ins w:id="1367" w:author="Stephen Brooks" w:date="2022-04-21T16:31:00Z"/>
          <w:color w:val="000000" w:themeColor="text1"/>
        </w:rPr>
      </w:pPr>
      <w:ins w:id="1368" w:author="Stephen Brooks" w:date="2022-04-21T16:31:00Z">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ins>
    </w:p>
    <w:p w14:paraId="705355DD" w14:textId="77777777" w:rsidR="00CA0B97" w:rsidRPr="00310D22" w:rsidRDefault="00CA0B97" w:rsidP="00CA0B97">
      <w:pPr>
        <w:pStyle w:val="ListParagraph"/>
        <w:numPr>
          <w:ilvl w:val="0"/>
          <w:numId w:val="19"/>
        </w:numPr>
        <w:spacing w:after="100" w:line="276" w:lineRule="auto"/>
        <w:rPr>
          <w:ins w:id="1369" w:author="Stephen Brooks" w:date="2022-04-21T16:31:00Z"/>
          <w:color w:val="000000" w:themeColor="text1"/>
          <w:lang w:val="fr-FR"/>
        </w:rPr>
      </w:pPr>
      <w:ins w:id="1370" w:author="Stephen Brooks" w:date="2022-04-21T16:31:00Z">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ins>
    </w:p>
    <w:p w14:paraId="4811FAEB" w14:textId="77777777" w:rsidR="00CA0B97" w:rsidRPr="00310D22" w:rsidRDefault="00CA0B97" w:rsidP="00CA0B97">
      <w:pPr>
        <w:pStyle w:val="ListParagraph"/>
        <w:numPr>
          <w:ilvl w:val="0"/>
          <w:numId w:val="19"/>
        </w:numPr>
        <w:spacing w:after="100" w:line="276" w:lineRule="auto"/>
        <w:rPr>
          <w:ins w:id="1371" w:author="Stephen Brooks" w:date="2022-04-21T16:31:00Z"/>
          <w:color w:val="000000" w:themeColor="text1"/>
        </w:rPr>
      </w:pPr>
      <w:ins w:id="1372" w:author="Stephen Brooks" w:date="2022-04-21T16:31:00Z">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ins>
    </w:p>
    <w:p w14:paraId="74D3D81E" w14:textId="77777777" w:rsidR="00CA0B97" w:rsidRDefault="00CA0B97" w:rsidP="00CA0B97">
      <w:pPr>
        <w:pStyle w:val="ListParagraph"/>
        <w:numPr>
          <w:ilvl w:val="0"/>
          <w:numId w:val="19"/>
        </w:numPr>
        <w:spacing w:after="100" w:line="276" w:lineRule="auto"/>
        <w:rPr>
          <w:ins w:id="1373" w:author="Stephen Brooks" w:date="2022-04-21T16:31:00Z"/>
          <w:color w:val="000000" w:themeColor="text1"/>
        </w:rPr>
      </w:pPr>
      <w:ins w:id="1374" w:author="Stephen Brooks" w:date="2022-04-21T16:31:00Z">
        <w:r w:rsidRPr="00310D22">
          <w:rPr>
            <w:color w:val="000000" w:themeColor="text1"/>
          </w:rPr>
          <w:t xml:space="preserve">Questionnaire </w:t>
        </w:r>
        <w:r>
          <w:rPr>
            <w:color w:val="000000" w:themeColor="text1"/>
          </w:rPr>
          <w:t xml:space="preserve">on </w:t>
        </w:r>
        <w:r w:rsidRPr="00310D22">
          <w:rPr>
            <w:color w:val="000000" w:themeColor="text1"/>
          </w:rPr>
          <w:t>CA + Grid</w:t>
        </w:r>
      </w:ins>
    </w:p>
    <w:p w14:paraId="7E16F36D" w14:textId="77777777" w:rsidR="00CA0B97" w:rsidRPr="00DB7D3C" w:rsidRDefault="00CA0B97" w:rsidP="00CA0B97">
      <w:pPr>
        <w:pStyle w:val="ListParagraph"/>
        <w:numPr>
          <w:ilvl w:val="0"/>
          <w:numId w:val="19"/>
        </w:numPr>
        <w:spacing w:after="100" w:line="276" w:lineRule="auto"/>
        <w:rPr>
          <w:ins w:id="1375" w:author="Stephen Brooks" w:date="2022-04-21T16:31:00Z"/>
          <w:color w:val="000000" w:themeColor="text1"/>
        </w:rPr>
      </w:pPr>
      <w:ins w:id="1376" w:author="Stephen Brooks" w:date="2022-04-21T16:31:00Z">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ins>
    </w:p>
    <w:p w14:paraId="5185989A" w14:textId="77777777" w:rsidR="00CA0B97" w:rsidRDefault="00CA0B97" w:rsidP="00CA0B97">
      <w:pPr>
        <w:pStyle w:val="ListParagraph"/>
        <w:numPr>
          <w:ilvl w:val="0"/>
          <w:numId w:val="19"/>
        </w:numPr>
        <w:spacing w:after="100" w:line="276" w:lineRule="auto"/>
        <w:rPr>
          <w:ins w:id="1377" w:author="Stephen Brooks" w:date="2022-04-21T16:31:00Z"/>
          <w:color w:val="000000" w:themeColor="text1"/>
        </w:rPr>
      </w:pPr>
      <w:ins w:id="1378" w:author="Stephen Brooks" w:date="2022-04-21T16:31:00Z">
        <w:r w:rsidRPr="00310D22">
          <w:rPr>
            <w:color w:val="000000" w:themeColor="text1"/>
          </w:rPr>
          <w:t xml:space="preserve">Questionnaire </w:t>
        </w:r>
        <w:r>
          <w:rPr>
            <w:color w:val="000000" w:themeColor="text1"/>
          </w:rPr>
          <w:t>on</w:t>
        </w:r>
        <w:r w:rsidRPr="00310D22">
          <w:rPr>
            <w:color w:val="000000" w:themeColor="text1"/>
          </w:rPr>
          <w:t xml:space="preserve"> VSUP + Grid</w:t>
        </w:r>
      </w:ins>
    </w:p>
    <w:p w14:paraId="0D3C3D77" w14:textId="77777777" w:rsidR="00CA0B97" w:rsidRDefault="00CA0B97" w:rsidP="00CA0B97">
      <w:pPr>
        <w:pStyle w:val="ListParagraph"/>
        <w:rPr>
          <w:ins w:id="1379" w:author="Stephen Brooks" w:date="2022-04-21T16:31:00Z"/>
          <w:color w:val="000000" w:themeColor="text1"/>
        </w:rPr>
      </w:pPr>
    </w:p>
    <w:p w14:paraId="5B0EB8D3" w14:textId="77777777" w:rsidR="00CA0B97" w:rsidRDefault="00CA0B97" w:rsidP="00CA0B97">
      <w:pPr>
        <w:pStyle w:val="ListParagraph"/>
        <w:ind w:left="0"/>
        <w:rPr>
          <w:ins w:id="1380" w:author="Stephen Brooks" w:date="2022-04-21T16:31:00Z"/>
          <w:color w:val="000000" w:themeColor="text1"/>
        </w:rPr>
      </w:pPr>
      <w:ins w:id="1381" w:author="Stephen Brooks" w:date="2022-04-21T16:31:00Z">
        <w:r>
          <w:rPr>
            <w:color w:val="000000" w:themeColor="text1"/>
          </w:rPr>
          <w:t xml:space="preserve">Then we ask the following two types of additional questionnaires: </w:t>
        </w:r>
      </w:ins>
    </w:p>
    <w:p w14:paraId="5ED55223" w14:textId="77777777" w:rsidR="00CA0B97" w:rsidRPr="003403E6" w:rsidRDefault="00CA0B97" w:rsidP="00CA0B97">
      <w:pPr>
        <w:pStyle w:val="ListParagraph"/>
        <w:ind w:left="0"/>
        <w:rPr>
          <w:ins w:id="1382" w:author="Stephen Brooks" w:date="2022-04-21T16:31:00Z"/>
          <w:color w:val="000000" w:themeColor="text1"/>
        </w:rPr>
      </w:pPr>
    </w:p>
    <w:p w14:paraId="38BD009A" w14:textId="77777777" w:rsidR="00CA0B97" w:rsidRPr="003403E6" w:rsidRDefault="00CA0B97" w:rsidP="00CA0B97">
      <w:pPr>
        <w:pStyle w:val="ListParagraph"/>
        <w:numPr>
          <w:ilvl w:val="0"/>
          <w:numId w:val="19"/>
        </w:numPr>
        <w:spacing w:after="100" w:line="276" w:lineRule="auto"/>
        <w:rPr>
          <w:ins w:id="1383" w:author="Stephen Brooks" w:date="2022-04-21T16:31:00Z"/>
          <w:rFonts w:ascii="Times" w:hAnsi="Times"/>
          <w:color w:val="000000" w:themeColor="text1"/>
        </w:rPr>
      </w:pPr>
      <w:ins w:id="1384" w:author="Stephen Brooks" w:date="2022-04-21T16:31:00Z">
        <w:r w:rsidRPr="003403E6">
          <w:rPr>
            <w:rFonts w:ascii="Times" w:hAnsi="Times"/>
            <w:color w:val="000000" w:themeColor="text1"/>
          </w:rPr>
          <w:t>Questions on System Usability Scale (SUS)</w:t>
        </w:r>
      </w:ins>
    </w:p>
    <w:p w14:paraId="45CCDF66" w14:textId="77777777" w:rsidR="00CA0B97" w:rsidRPr="003403E6" w:rsidRDefault="00CA0B97" w:rsidP="00CA0B97">
      <w:pPr>
        <w:pStyle w:val="ListParagraph"/>
        <w:numPr>
          <w:ilvl w:val="0"/>
          <w:numId w:val="19"/>
        </w:numPr>
        <w:spacing w:after="100" w:line="276" w:lineRule="auto"/>
        <w:rPr>
          <w:ins w:id="1385" w:author="Stephen Brooks" w:date="2022-04-21T16:31:00Z"/>
          <w:rFonts w:ascii="Times" w:hAnsi="Times"/>
          <w:color w:val="000000" w:themeColor="text1"/>
        </w:rPr>
      </w:pPr>
      <w:ins w:id="1386" w:author="Stephen Brooks" w:date="2022-04-21T16:31:00Z">
        <w:r w:rsidRPr="003403E6">
          <w:rPr>
            <w:rFonts w:ascii="Times" w:hAnsi="Times"/>
            <w:color w:val="000000" w:themeColor="text1"/>
          </w:rPr>
          <w:t>Questions on NASA TLX</w:t>
        </w:r>
      </w:ins>
    </w:p>
    <w:p w14:paraId="5FA32285" w14:textId="77777777" w:rsidR="00CA0B97" w:rsidRPr="00310D22" w:rsidRDefault="00CA0B97" w:rsidP="00CA0B97">
      <w:pPr>
        <w:pStyle w:val="ListParagraph"/>
        <w:ind w:left="0"/>
        <w:rPr>
          <w:ins w:id="1387" w:author="Stephen Brooks" w:date="2022-04-21T16:31:00Z"/>
          <w:color w:val="000000" w:themeColor="text1"/>
        </w:rPr>
      </w:pPr>
    </w:p>
    <w:p w14:paraId="107039B0" w14:textId="77777777" w:rsidR="00CA0B97" w:rsidRDefault="00CA0B97" w:rsidP="00CA0B97">
      <w:pPr>
        <w:rPr>
          <w:ins w:id="1388" w:author="Stephen Brooks" w:date="2022-04-21T16:31:00Z"/>
          <w:b/>
          <w:bCs/>
          <w:u w:val="single"/>
        </w:rPr>
      </w:pPr>
    </w:p>
    <w:p w14:paraId="0D4CC7F4" w14:textId="77777777" w:rsidR="00CA0B97" w:rsidRDefault="00CA0B97" w:rsidP="00CA0B97">
      <w:pPr>
        <w:rPr>
          <w:ins w:id="1389" w:author="Stephen Brooks" w:date="2022-04-21T16:31:00Z"/>
          <w:b/>
          <w:bCs/>
          <w:u w:val="single"/>
        </w:rPr>
      </w:pPr>
    </w:p>
    <w:p w14:paraId="2E33A6EB" w14:textId="768CF79B" w:rsidR="003A5D26" w:rsidRDefault="003A5D26" w:rsidP="003A5D26">
      <w:pPr>
        <w:autoSpaceDE w:val="0"/>
        <w:autoSpaceDN w:val="0"/>
        <w:adjustRightInd w:val="0"/>
        <w:spacing w:line="360" w:lineRule="auto"/>
        <w:jc w:val="both"/>
        <w:rPr>
          <w:ins w:id="1390" w:author="Stephen Brooks" w:date="2022-04-21T16:46:00Z"/>
          <w:rFonts w:eastAsiaTheme="minorHAnsi"/>
          <w:b/>
          <w:bCs/>
          <w:lang w:val="en-GB" w:eastAsia="en-US"/>
        </w:rPr>
      </w:pPr>
      <w:ins w:id="1391" w:author="Stephen Brooks" w:date="2022-04-21T16:46:00Z">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ins>
      <w:ins w:id="1392" w:author="Stephen Brooks" w:date="2022-04-21T16:47:00Z">
        <w:r>
          <w:rPr>
            <w:rFonts w:eastAsiaTheme="minorHAnsi"/>
            <w:b/>
            <w:bCs/>
            <w:lang w:val="en-GB" w:eastAsia="en-US"/>
          </w:rPr>
          <w:t>Component Questions</w:t>
        </w:r>
      </w:ins>
    </w:p>
    <w:p w14:paraId="559F860D" w14:textId="77777777" w:rsidR="00CA0B97" w:rsidRDefault="00CA0B97" w:rsidP="00CA0B97">
      <w:pPr>
        <w:rPr>
          <w:ins w:id="1393" w:author="Stephen Brooks" w:date="2022-04-21T16:31:00Z"/>
          <w:b/>
          <w:bCs/>
          <w:u w:val="single"/>
        </w:rPr>
      </w:pPr>
    </w:p>
    <w:p w14:paraId="63E67338" w14:textId="2DB601EE" w:rsidR="00CA0B97" w:rsidRPr="003A5D26" w:rsidRDefault="003A5D26">
      <w:pPr>
        <w:autoSpaceDE w:val="0"/>
        <w:autoSpaceDN w:val="0"/>
        <w:adjustRightInd w:val="0"/>
        <w:spacing w:line="360" w:lineRule="auto"/>
        <w:jc w:val="both"/>
        <w:rPr>
          <w:ins w:id="1394" w:author="Stephen Brooks" w:date="2022-04-21T16:31:00Z"/>
          <w:rPrChange w:id="1395" w:author="Stephen Brooks" w:date="2022-04-21T16:50:00Z">
            <w:rPr>
              <w:ins w:id="1396" w:author="Stephen Brooks" w:date="2022-04-21T16:31:00Z"/>
              <w:b/>
              <w:bCs/>
              <w:u w:val="single"/>
            </w:rPr>
          </w:rPrChange>
        </w:rPr>
        <w:pPrChange w:id="1397" w:author="Stephen Brooks" w:date="2022-04-21T16:50:00Z">
          <w:pPr/>
        </w:pPrChange>
      </w:pPr>
      <w:ins w:id="1398" w:author="Stephen Brooks" w:date="2022-04-21T16:50:00Z">
        <w:r>
          <w:t>We now present a sampling of questions that were presented to the user</w:t>
        </w:r>
      </w:ins>
      <w:ins w:id="1399" w:author="Stephen Brooks" w:date="2022-04-21T16:52:00Z">
        <w:r w:rsidR="0059016F">
          <w:t xml:space="preserve">, with additional explanatory information </w:t>
        </w:r>
      </w:ins>
      <w:ins w:id="1400" w:author="Stephen Brooks" w:date="2022-04-21T16:53:00Z">
        <w:r w:rsidR="0059016F">
          <w:t xml:space="preserve">placed </w:t>
        </w:r>
      </w:ins>
      <w:ins w:id="1401" w:author="Stephen Brooks" w:date="2022-04-21T16:52:00Z">
        <w:r w:rsidR="0059016F">
          <w:t>within them</w:t>
        </w:r>
      </w:ins>
      <w:ins w:id="1402" w:author="Stephen Brooks" w:date="2022-04-21T16:50:00Z">
        <w:r>
          <w:t xml:space="preserve">.   </w:t>
        </w:r>
        <w:r w:rsidRPr="003A5D26">
          <w:rPr>
            <w:rPrChange w:id="1403" w:author="Stephen Brooks" w:date="2022-04-21T16:50:00Z">
              <w:rPr>
                <w:b/>
                <w:bCs/>
                <w:u w:val="single"/>
              </w:rPr>
            </w:rPrChange>
          </w:rPr>
          <w:t>We have not shown all questions here as the complete list can be found in APPENDIX E.</w:t>
        </w:r>
      </w:ins>
    </w:p>
    <w:p w14:paraId="6BDE8C9D" w14:textId="77777777" w:rsidR="00CA0B97" w:rsidRPr="003C653A" w:rsidRDefault="00CA0B97" w:rsidP="00CA0B97">
      <w:pPr>
        <w:rPr>
          <w:ins w:id="1404" w:author="Stephen Brooks" w:date="2022-04-21T16:31:00Z"/>
          <w:b/>
          <w:bCs/>
          <w:color w:val="000000" w:themeColor="text1"/>
          <w:sz w:val="28"/>
          <w:szCs w:val="28"/>
        </w:rPr>
      </w:pPr>
    </w:p>
    <w:p w14:paraId="53C55C58" w14:textId="57F487BC" w:rsidR="00CA0B97" w:rsidRDefault="00CA0B97" w:rsidP="00CA0B97">
      <w:pPr>
        <w:jc w:val="both"/>
        <w:rPr>
          <w:ins w:id="1405" w:author="Stephen Brooks" w:date="2022-04-21T16:31:00Z"/>
          <w:b/>
          <w:bCs/>
          <w:color w:val="000000" w:themeColor="text1"/>
        </w:rPr>
      </w:pPr>
      <w:ins w:id="1406" w:author="Stephen Brooks" w:date="2022-04-21T16:31:00Z">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59016F" w:rsidRDefault="00CA0B97" w:rsidP="00CA0B97">
                                <w:pPr>
                                  <w:rPr>
                                    <w:b/>
                                    <w:bCs/>
                                    <w:color w:val="FF0000"/>
                                    <w:sz w:val="18"/>
                                    <w:szCs w:val="18"/>
                                    <w:rPrChange w:id="1407" w:author="Stephen Brooks" w:date="2022-04-21T16:55:00Z">
                                      <w:rPr>
                                        <w:b/>
                                        <w:bCs/>
                                        <w:color w:val="FFD966" w:themeColor="accent4" w:themeTint="99"/>
                                        <w:sz w:val="18"/>
                                        <w:szCs w:val="18"/>
                                      </w:rPr>
                                    </w:rPrChange>
                                  </w:rPr>
                                </w:pPr>
                                <w:r w:rsidRPr="0059016F">
                                  <w:rPr>
                                    <w:b/>
                                    <w:bCs/>
                                    <w:color w:val="FF0000"/>
                                    <w:sz w:val="18"/>
                                    <w:szCs w:val="18"/>
                                    <w:rPrChange w:id="1408" w:author="Stephen Brooks" w:date="2022-04-21T16:55: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3" style="position:absolute;left:0;text-align:left;margin-left:15pt;margin-top:14.5pt;width:453.85pt;height:243.2pt;z-index:251798528;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">
                  <v:shape id="Straight Arrow Connector 274" o:spid="_x0000_s1064" type="#_x0000_t32" style="position:absolute;left:44640;top:8737;width:6989;height:24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" strokecolor="#4472c4 [3204]" strokeweight=".5pt">
                    <v:stroke endarrow="block" joinstyle="miter"/>
                    <v:shadow on="t" type="perspective" color="black" origin=",.5" offset=".55556mm,0" matrix="655f,,,655f"/>
                  </v:shape>
                  <v:shape id="Straight Arrow Connector 275" o:spid="_x0000_s1065"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" strokecolor="#4472c4 [3204]" strokeweight=".5pt">
                    <v:stroke endarrow="block" joinstyle="miter"/>
                    <v:shadow on="t" type="perspective" color="black" opacity="24903f" origin=",.5" offset=".55556mm,0" matrix="655f,,,655f"/>
                  </v:shape>
                  <v:shape id="Text Box 277" o:spid="_x0000_s1066"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&#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7"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&#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8"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" strokecolor="#4472c4 [3204]" strokeweight=".5pt">
                    <v:stroke endarrow="block" joinstyle="miter"/>
                    <v:shadow on="t" type="perspective" color="black" origin=",.5" offset=".55556mm,0" matrix="655f,,,655f"/>
                  </v:shape>
                  <v:shape id="Text Box 289" o:spid="_x0000_s1069"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&#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0"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296" o:spid="_x0000_s1071"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" strokecolor="#4472c4 [3204]" strokeweight=".5pt">
                    <v:stroke endarrow="block" joinstyle="miter"/>
                    <v:shadow on="t" type="perspective" color="black" origin=",.5" offset=".55556mm,0" matrix="655f,,,655f"/>
                  </v:shape>
                  <v:shape id="Text Box 301" o:spid="_x0000_s1072"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&#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3"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&#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4"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" strokecolor="#4472c4 [3204]" strokeweight=".5pt">
                    <v:stroke endarrow="block" joinstyle="miter"/>
                    <v:shadow on="t" type="perspective" color="black" origin=",.5" offset=".55556mm,0" matrix="655f,,,655f"/>
                  </v:shape>
                  <v:shape id="Text Box 327" o:spid="_x0000_s1075"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" fillcolor="white [3201]" stroked="f" strokeweight=".5pt">
                    <v:textbox inset="0,0,0,0">
                      <w:txbxContent>
                        <w:p w14:paraId="33A679FC" w14:textId="77777777" w:rsidR="00CA0B97" w:rsidRPr="0059016F" w:rsidRDefault="00CA0B97" w:rsidP="00CA0B97">
                          <w:pPr>
                            <w:rPr>
                              <w:b/>
                              <w:bCs/>
                              <w:color w:val="FF0000"/>
                              <w:sz w:val="18"/>
                              <w:szCs w:val="18"/>
                              <w:rPrChange w:id="1433" w:author="Stephen Brooks" w:date="2022-04-21T16:55:00Z">
                                <w:rPr>
                                  <w:b/>
                                  <w:bCs/>
                                  <w:color w:val="FFD966" w:themeColor="accent4" w:themeTint="99"/>
                                  <w:sz w:val="18"/>
                                  <w:szCs w:val="18"/>
                                </w:rPr>
                              </w:rPrChange>
                            </w:rPr>
                          </w:pPr>
                          <w:r w:rsidRPr="0059016F">
                            <w:rPr>
                              <w:b/>
                              <w:bCs/>
                              <w:color w:val="FF0000"/>
                              <w:sz w:val="18"/>
                              <w:szCs w:val="18"/>
                              <w:rPrChange w:id="1434" w:author="Stephen Brooks" w:date="2022-04-21T16:55:00Z">
                                <w:rPr>
                                  <w:b/>
                                  <w:bCs/>
                                  <w:color w:val="FFD966" w:themeColor="accent4" w:themeTint="99"/>
                                  <w:sz w:val="18"/>
                                  <w:szCs w:val="18"/>
                                </w:rPr>
                              </w:rPrChange>
                            </w:rPr>
                            <w:t>Cell to Click</w:t>
                          </w:r>
                        </w:p>
                      </w:txbxContent>
                    </v:textbox>
                  </v:shape>
                  <v:shape id="Text Box 328" o:spid="_x0000_s1076"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&#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7"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" strokecolor="#4472c4 [3204]" strokeweight=".5pt">
                    <v:stroke endarrow="block" joinstyle="miter"/>
                    <v:shadow on="t" type="perspective" color="black" origin=",.5" offset=".55556mm,0" matrix="655f,,,655f"/>
                  </v:shape>
                  <v:shape id="Straight Arrow Connector 330" o:spid="_x0000_s1078"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ins>
    </w:p>
    <w:p w14:paraId="557478CE" w14:textId="77777777" w:rsidR="00CA0B97" w:rsidRDefault="00CA0B97" w:rsidP="00CA0B97">
      <w:pPr>
        <w:jc w:val="both"/>
        <w:rPr>
          <w:ins w:id="1409" w:author="Stephen Brooks" w:date="2022-04-21T16:31:00Z"/>
          <w:color w:val="000000" w:themeColor="text1"/>
        </w:rPr>
      </w:pPr>
    </w:p>
    <w:p w14:paraId="704B52B2" w14:textId="7CD4B3DB" w:rsidR="00CA0B97" w:rsidRPr="00200B75" w:rsidRDefault="00CA0B97" w:rsidP="00CA0B97">
      <w:pPr>
        <w:jc w:val="both"/>
        <w:rPr>
          <w:ins w:id="1410" w:author="Stephen Brooks" w:date="2022-04-21T16:31:00Z"/>
          <w:color w:val="000000" w:themeColor="text1"/>
        </w:rPr>
      </w:pPr>
      <w:ins w:id="1411" w:author="Stephen Brooks" w:date="2022-04-21T16:31:00Z">
        <w:r w:rsidRPr="00200B75">
          <w:rPr>
            <w:color w:val="000000" w:themeColor="text1"/>
          </w:rPr>
          <w:t>Figure</w:t>
        </w:r>
        <w:r>
          <w:rPr>
            <w:color w:val="000000" w:themeColor="text1"/>
          </w:rPr>
          <w:t xml:space="preserve"> </w:t>
        </w:r>
      </w:ins>
      <w:ins w:id="1412" w:author="Stephen Brooks" w:date="2022-04-21T16:52:00Z">
        <w:r w:rsidR="0059016F">
          <w:rPr>
            <w:color w:val="000000" w:themeColor="text1"/>
          </w:rPr>
          <w:t>6</w:t>
        </w:r>
      </w:ins>
      <w:ins w:id="1413" w:author="Stephen Brooks" w:date="2022-04-21T16:31:00Z">
        <w:r>
          <w:rPr>
            <w:color w:val="000000" w:themeColor="text1"/>
          </w:rPr>
          <w:t>.</w:t>
        </w:r>
        <w:r w:rsidRPr="00200B75">
          <w:rPr>
            <w:color w:val="000000" w:themeColor="text1"/>
          </w:rPr>
          <w:t xml:space="preserve">6: </w:t>
        </w:r>
      </w:ins>
      <w:ins w:id="1414" w:author="Stephen Brooks" w:date="2022-04-21T16:52:00Z">
        <w:r w:rsidR="0059016F">
          <w:rPr>
            <w:color w:val="000000" w:themeColor="text1"/>
          </w:rPr>
          <w:t xml:space="preserve">  </w:t>
        </w:r>
      </w:ins>
      <w:ins w:id="1415" w:author="Stephen Brooks" w:date="2022-04-21T16:31:00Z">
        <w:r w:rsidRPr="00200B75">
          <w:rPr>
            <w:color w:val="000000" w:themeColor="text1"/>
          </w:rPr>
          <w:t>Question-Answer Identification Procedure</w:t>
        </w:r>
      </w:ins>
      <w:ins w:id="1416" w:author="Stephen Brooks" w:date="2022-04-21T16:52:00Z">
        <w:r w:rsidR="0059016F">
          <w:rPr>
            <w:color w:val="000000" w:themeColor="text1"/>
          </w:rPr>
          <w:t xml:space="preserve"> for </w:t>
        </w:r>
        <w:r w:rsidR="0059016F" w:rsidRPr="0059016F">
          <w:rPr>
            <w:color w:val="000000" w:themeColor="text1"/>
          </w:rPr>
          <w:t>CA + Bubble</w:t>
        </w:r>
      </w:ins>
      <w:ins w:id="1417" w:author="Stephen Brooks" w:date="2022-04-21T17:24:00Z">
        <w:r w:rsidR="0015690F">
          <w:rPr>
            <w:color w:val="000000" w:themeColor="text1"/>
          </w:rPr>
          <w:t xml:space="preserve"> (circles)</w:t>
        </w:r>
      </w:ins>
    </w:p>
    <w:p w14:paraId="14B06B08" w14:textId="77777777" w:rsidR="00CA0B97" w:rsidRPr="001B5743" w:rsidRDefault="00CA0B97" w:rsidP="00CA0B97">
      <w:pPr>
        <w:jc w:val="both"/>
        <w:rPr>
          <w:ins w:id="1418" w:author="Stephen Brooks" w:date="2022-04-21T16:31:00Z"/>
          <w:b/>
          <w:bCs/>
          <w:color w:val="000000" w:themeColor="text1"/>
        </w:rPr>
      </w:pPr>
    </w:p>
    <w:p w14:paraId="4F06C8D4" w14:textId="1E79111F" w:rsidR="00CA0B97" w:rsidRPr="00E519F0" w:rsidRDefault="0059016F" w:rsidP="00CA0B97">
      <w:pPr>
        <w:rPr>
          <w:ins w:id="1419" w:author="Stephen Brooks" w:date="2022-04-21T16:31:00Z"/>
        </w:rPr>
      </w:pPr>
      <w:ins w:id="1420" w:author="Stephen Brooks" w:date="2022-04-21T16:53:00Z">
        <w:r>
          <w:rPr>
            <w:b/>
            <w:bCs/>
          </w:rPr>
          <w:t xml:space="preserve"> </w:t>
        </w:r>
      </w:ins>
    </w:p>
    <w:p w14:paraId="52534C53" w14:textId="3684A01B" w:rsidR="00CA0B97" w:rsidRDefault="00CA0B97">
      <w:pPr>
        <w:autoSpaceDE w:val="0"/>
        <w:autoSpaceDN w:val="0"/>
        <w:adjustRightInd w:val="0"/>
        <w:spacing w:line="360" w:lineRule="auto"/>
        <w:jc w:val="both"/>
        <w:rPr>
          <w:ins w:id="1421" w:author="Stephen Brooks" w:date="2022-04-21T16:31:00Z"/>
        </w:rPr>
        <w:pPrChange w:id="1422" w:author="Stephen Brooks" w:date="2022-04-21T16:53:00Z">
          <w:pPr/>
        </w:pPrChange>
      </w:pPr>
      <w:ins w:id="1423" w:author="Stephen Brooks" w:date="2022-04-21T16:31:00Z">
        <w:r w:rsidRPr="00E519F0">
          <w:t xml:space="preserve">In </w:t>
        </w:r>
      </w:ins>
      <w:ins w:id="1424" w:author="Stephen Brooks" w:date="2022-04-21T16:53:00Z">
        <w:r w:rsidR="0059016F">
          <w:t>the</w:t>
        </w:r>
      </w:ins>
      <w:ins w:id="1425" w:author="Stephen Brooks" w:date="2022-04-21T16:31:00Z">
        <w:r w:rsidRPr="00E519F0">
          <w:t xml:space="preserve"> </w:t>
        </w:r>
      </w:ins>
      <w:ins w:id="1426" w:author="Stephen Brooks" w:date="2022-04-21T16:57:00Z">
        <w:r w:rsidR="0059016F">
          <w:t>(</w:t>
        </w:r>
        <w:proofErr w:type="spellStart"/>
        <w:r w:rsidR="0059016F">
          <w:t>CA+Bubble</w:t>
        </w:r>
        <w:proofErr w:type="spellEnd"/>
        <w:r w:rsidR="0059016F">
          <w:t xml:space="preserve">) </w:t>
        </w:r>
      </w:ins>
      <w:ins w:id="1427" w:author="Stephen Brooks" w:date="2022-04-21T16:31:00Z">
        <w:r w:rsidRPr="00E519F0">
          <w:t>example</w:t>
        </w:r>
      </w:ins>
      <w:ins w:id="1428" w:author="Stephen Brooks" w:date="2022-04-21T16:53:00Z">
        <w:r w:rsidR="0059016F">
          <w:t xml:space="preserve"> shown in Figure 6.6</w:t>
        </w:r>
      </w:ins>
      <w:ins w:id="1429" w:author="Stephen Brooks" w:date="2022-04-21T16:31:00Z">
        <w:r>
          <w:t xml:space="preserve">, we have introduced the </w:t>
        </w:r>
      </w:ins>
      <w:ins w:id="1430" w:author="Stephen Brooks" w:date="2022-04-21T17:20:00Z">
        <w:r w:rsidR="0015690F">
          <w:t>various</w:t>
        </w:r>
      </w:ins>
      <w:ins w:id="1431" w:author="Stephen Brooks" w:date="2022-04-21T16:31:00Z">
        <w:r>
          <w:t xml:space="preserve"> components with arrow indicators such as </w:t>
        </w:r>
      </w:ins>
      <w:ins w:id="1432" w:author="Stephen Brooks" w:date="2022-04-21T16:55:00Z">
        <w:r w:rsidR="0059016F">
          <w:t>c</w:t>
        </w:r>
      </w:ins>
      <w:ins w:id="1433" w:author="Stephen Brooks" w:date="2022-04-21T16:31:00Z">
        <w:r>
          <w:t xml:space="preserve">hart, </w:t>
        </w:r>
      </w:ins>
      <w:ins w:id="1434" w:author="Stephen Brooks" w:date="2022-04-21T16:55:00Z">
        <w:r w:rsidR="0059016F">
          <w:t>l</w:t>
        </w:r>
      </w:ins>
      <w:ins w:id="1435" w:author="Stephen Brooks" w:date="2022-04-21T16:31:00Z">
        <w:r>
          <w:t>egend, question parameters</w:t>
        </w:r>
      </w:ins>
      <w:ins w:id="1436" w:author="Stephen Brooks" w:date="2022-04-21T16:54:00Z">
        <w:r w:rsidR="0059016F">
          <w:t>, d</w:t>
        </w:r>
      </w:ins>
      <w:ins w:id="1437" w:author="Stephen Brooks" w:date="2022-04-21T16:31:00Z">
        <w:r>
          <w:t xml:space="preserve">etection of question parameters in </w:t>
        </w:r>
      </w:ins>
      <w:ins w:id="1438" w:author="Stephen Brooks" w:date="2022-04-21T16:53:00Z">
        <w:r w:rsidR="0059016F">
          <w:t xml:space="preserve">the </w:t>
        </w:r>
      </w:ins>
      <w:ins w:id="1439" w:author="Stephen Brooks" w:date="2022-04-21T16:31:00Z">
        <w:r>
          <w:t>legend and finally</w:t>
        </w:r>
      </w:ins>
      <w:ins w:id="1440" w:author="Stephen Brooks" w:date="2022-04-21T17:20:00Z">
        <w:r w:rsidR="0015690F">
          <w:t>,</w:t>
        </w:r>
      </w:ins>
      <w:ins w:id="1441" w:author="Stephen Brooks" w:date="2022-04-21T16:31:00Z">
        <w:r>
          <w:t xml:space="preserve"> based on the parameter values</w:t>
        </w:r>
      </w:ins>
      <w:ins w:id="1442" w:author="Stephen Brooks" w:date="2022-04-21T17:20:00Z">
        <w:r w:rsidR="0015690F">
          <w:t>,</w:t>
        </w:r>
      </w:ins>
      <w:ins w:id="1443" w:author="Stephen Brooks" w:date="2022-04-21T16:31:00Z">
        <w:r>
          <w:t xml:space="preserve"> the target cell from the chart with the label ‘Cell to Click’</w:t>
        </w:r>
      </w:ins>
      <w:ins w:id="1444" w:author="Stephen Brooks" w:date="2022-04-21T16:55:00Z">
        <w:r w:rsidR="0059016F">
          <w:t>, shown in red</w:t>
        </w:r>
      </w:ins>
      <w:ins w:id="1445" w:author="Stephen Brooks" w:date="2022-04-21T16:31:00Z">
        <w:r>
          <w:t>.</w:t>
        </w:r>
      </w:ins>
    </w:p>
    <w:p w14:paraId="60A3E7CA" w14:textId="77777777" w:rsidR="00CA0B97" w:rsidRDefault="00CA0B97">
      <w:pPr>
        <w:autoSpaceDE w:val="0"/>
        <w:autoSpaceDN w:val="0"/>
        <w:adjustRightInd w:val="0"/>
        <w:spacing w:line="360" w:lineRule="auto"/>
        <w:jc w:val="both"/>
        <w:rPr>
          <w:ins w:id="1446" w:author="Stephen Brooks" w:date="2022-04-21T16:31:00Z"/>
        </w:rPr>
        <w:pPrChange w:id="1447" w:author="Stephen Brooks" w:date="2022-04-21T16:53:00Z">
          <w:pPr/>
        </w:pPrChange>
      </w:pPr>
    </w:p>
    <w:p w14:paraId="0B000FD8" w14:textId="6EF53795" w:rsidR="00CA0B97" w:rsidRDefault="00CA0B97">
      <w:pPr>
        <w:autoSpaceDE w:val="0"/>
        <w:autoSpaceDN w:val="0"/>
        <w:adjustRightInd w:val="0"/>
        <w:spacing w:line="360" w:lineRule="auto"/>
        <w:jc w:val="both"/>
        <w:rPr>
          <w:ins w:id="1448" w:author="Stephen Brooks" w:date="2022-04-21T16:31:00Z"/>
        </w:rPr>
        <w:pPrChange w:id="1449" w:author="Stephen Brooks" w:date="2022-04-21T16:53:00Z">
          <w:pPr/>
        </w:pPrChange>
      </w:pPr>
      <w:ins w:id="1450" w:author="Stephen Brooks" w:date="2022-04-21T16:31:00Z">
        <w:r>
          <w:t xml:space="preserve">In </w:t>
        </w:r>
      </w:ins>
      <w:ins w:id="1451" w:author="Stephen Brooks" w:date="2022-04-21T17:20:00Z">
        <w:r w:rsidR="0015690F">
          <w:t>this</w:t>
        </w:r>
      </w:ins>
      <w:ins w:id="1452" w:author="Stephen Brooks" w:date="2022-04-21T16:54:00Z">
        <w:r w:rsidR="0059016F">
          <w:t xml:space="preserve"> </w:t>
        </w:r>
      </w:ins>
      <w:ins w:id="1453" w:author="Stephen Brooks" w:date="2022-04-21T16:31:00Z">
        <w:r>
          <w:t xml:space="preserve">identification </w:t>
        </w:r>
      </w:ins>
      <w:ins w:id="1454" w:author="Stephen Brooks" w:date="2022-04-21T16:54:00Z">
        <w:r w:rsidR="0059016F">
          <w:t xml:space="preserve">task </w:t>
        </w:r>
      </w:ins>
      <w:ins w:id="1455" w:author="Stephen Brooks" w:date="2022-04-21T16:31:00Z">
        <w:r>
          <w:t xml:space="preserve">the following </w:t>
        </w:r>
      </w:ins>
      <w:ins w:id="1456" w:author="Stephen Brooks" w:date="2022-04-21T16:54:00Z">
        <w:r w:rsidR="0059016F">
          <w:t xml:space="preserve">aspects need to be considered by the user:  </w:t>
        </w:r>
      </w:ins>
    </w:p>
    <w:p w14:paraId="1C6C94AF" w14:textId="77777777" w:rsidR="00CA0B97" w:rsidRDefault="00CA0B97">
      <w:pPr>
        <w:autoSpaceDE w:val="0"/>
        <w:autoSpaceDN w:val="0"/>
        <w:adjustRightInd w:val="0"/>
        <w:spacing w:line="360" w:lineRule="auto"/>
        <w:ind w:left="720"/>
        <w:jc w:val="both"/>
        <w:rPr>
          <w:ins w:id="1457" w:author="Stephen Brooks" w:date="2022-04-21T16:31:00Z"/>
        </w:rPr>
        <w:pPrChange w:id="1458" w:author="Stephen Brooks" w:date="2022-04-21T16:53:00Z">
          <w:pPr/>
        </w:pPrChange>
      </w:pPr>
      <w:ins w:id="1459" w:author="Stephen Brooks" w:date="2022-04-21T16:31:00Z">
        <w:r>
          <w:t xml:space="preserve">CA = The thickness of the colorful edges of the three overlapping circles </w:t>
        </w:r>
      </w:ins>
    </w:p>
    <w:p w14:paraId="258075EC" w14:textId="62C179A2" w:rsidR="00CA0B97" w:rsidRDefault="00CA0B97">
      <w:pPr>
        <w:autoSpaceDE w:val="0"/>
        <w:autoSpaceDN w:val="0"/>
        <w:adjustRightInd w:val="0"/>
        <w:spacing w:line="360" w:lineRule="auto"/>
        <w:ind w:left="720"/>
        <w:jc w:val="both"/>
        <w:rPr>
          <w:ins w:id="1460" w:author="Stephen Brooks" w:date="2022-04-21T16:31:00Z"/>
        </w:rPr>
        <w:pPrChange w:id="1461" w:author="Stephen Brooks" w:date="2022-04-21T16:55:00Z">
          <w:pPr/>
        </w:pPrChange>
      </w:pPr>
      <w:ins w:id="1462" w:author="Stephen Brooks" w:date="2022-04-21T16:31:00Z">
        <w:r>
          <w:t>Value = Color of the common(center) portion of the three circles</w:t>
        </w:r>
      </w:ins>
    </w:p>
    <w:p w14:paraId="70884AEA" w14:textId="5584C8E8" w:rsidR="0015690F" w:rsidRDefault="00CA0B97" w:rsidP="0059016F">
      <w:pPr>
        <w:autoSpaceDE w:val="0"/>
        <w:autoSpaceDN w:val="0"/>
        <w:adjustRightInd w:val="0"/>
        <w:spacing w:line="360" w:lineRule="auto"/>
        <w:jc w:val="both"/>
        <w:rPr>
          <w:ins w:id="1463" w:author="Stephen Brooks" w:date="2022-04-21T17:23:00Z"/>
        </w:rPr>
      </w:pPr>
      <w:ins w:id="1464" w:author="Stephen Brooks" w:date="2022-04-21T16:31:00Z">
        <w:r>
          <w:t>Based on the above</w:t>
        </w:r>
      </w:ins>
      <w:ins w:id="1465" w:author="Stephen Brooks" w:date="2022-04-21T16:56:00Z">
        <w:r w:rsidR="0059016F">
          <w:t xml:space="preserve">, </w:t>
        </w:r>
      </w:ins>
      <w:ins w:id="1466" w:author="Stephen Brooks" w:date="2022-04-21T16:31:00Z">
        <w:r>
          <w:t>participant</w:t>
        </w:r>
      </w:ins>
      <w:ins w:id="1467" w:author="Stephen Brooks" w:date="2022-04-21T16:55:00Z">
        <w:r w:rsidR="0059016F">
          <w:t>s</w:t>
        </w:r>
      </w:ins>
      <w:ins w:id="1468" w:author="Stephen Brooks" w:date="2022-04-21T16:31:00Z">
        <w:r>
          <w:t xml:space="preserve"> need to answer </w:t>
        </w:r>
      </w:ins>
      <w:ins w:id="1469" w:author="Stephen Brooks" w:date="2022-04-21T17:21:00Z">
        <w:r w:rsidR="0015690F">
          <w:t xml:space="preserve">both the value and the uncertainty </w:t>
        </w:r>
      </w:ins>
      <w:ins w:id="1470" w:author="Stephen Brooks" w:date="2022-04-21T17:27:00Z">
        <w:r w:rsidR="001C1B34">
          <w:t xml:space="preserve">simultaneously </w:t>
        </w:r>
      </w:ins>
      <w:ins w:id="1471" w:author="Stephen Brooks" w:date="2022-04-21T17:21:00Z">
        <w:r w:rsidR="0015690F">
          <w:t>by clicking on the correct circle</w:t>
        </w:r>
      </w:ins>
      <w:ins w:id="1472" w:author="Stephen Brooks" w:date="2022-04-21T16:31:00Z">
        <w:r>
          <w:t xml:space="preserve">. </w:t>
        </w:r>
      </w:ins>
      <w:ins w:id="1473" w:author="Stephen Brooks" w:date="2022-04-21T17:21:00Z">
        <w:r w:rsidR="0015690F">
          <w:t>We note that t</w:t>
        </w:r>
      </w:ins>
      <w:ins w:id="1474" w:author="Stephen Brooks" w:date="2022-04-21T16:56:00Z">
        <w:r w:rsidR="0059016F">
          <w:t>he r</w:t>
        </w:r>
      </w:ins>
      <w:ins w:id="1475" w:author="Stephen Brooks" w:date="2022-04-21T16:31:00Z">
        <w:r>
          <w:t>esearcher also explain</w:t>
        </w:r>
      </w:ins>
      <w:ins w:id="1476" w:author="Stephen Brooks" w:date="2022-04-21T16:56:00Z">
        <w:r w:rsidR="0059016F">
          <w:t>ed</w:t>
        </w:r>
      </w:ins>
      <w:ins w:id="1477" w:author="Stephen Brooks" w:date="2022-04-21T16:31:00Z">
        <w:r>
          <w:t xml:space="preserve"> the mechanism verbally before starting the module.</w:t>
        </w:r>
      </w:ins>
    </w:p>
    <w:p w14:paraId="7DAF3313" w14:textId="4B35DB71" w:rsidR="0015690F" w:rsidRDefault="0015690F" w:rsidP="0015690F">
      <w:pPr>
        <w:rPr>
          <w:ins w:id="1478" w:author="Stephen Brooks" w:date="2022-04-21T17:24:00Z"/>
          <w:b/>
          <w:bCs/>
          <w:color w:val="FF0000"/>
        </w:rPr>
      </w:pPr>
    </w:p>
    <w:p w14:paraId="6C30617A" w14:textId="4F1903B1" w:rsidR="0015690F" w:rsidRPr="0015690F" w:rsidRDefault="0015690F">
      <w:pPr>
        <w:autoSpaceDE w:val="0"/>
        <w:autoSpaceDN w:val="0"/>
        <w:adjustRightInd w:val="0"/>
        <w:spacing w:line="360" w:lineRule="auto"/>
        <w:jc w:val="both"/>
        <w:rPr>
          <w:ins w:id="1479" w:author="Stephen Brooks" w:date="2022-04-21T17:23:00Z"/>
          <w:rPrChange w:id="1480" w:author="Stephen Brooks" w:date="2022-04-21T17:24:00Z">
            <w:rPr>
              <w:ins w:id="1481" w:author="Stephen Brooks" w:date="2022-04-21T17:23:00Z"/>
              <w:b/>
              <w:bCs/>
              <w:color w:val="FF0000"/>
            </w:rPr>
          </w:rPrChange>
        </w:rPr>
        <w:pPrChange w:id="1482" w:author="Stephen Brooks" w:date="2022-04-21T17:24:00Z">
          <w:pPr/>
        </w:pPrChange>
      </w:pPr>
      <w:ins w:id="1483" w:author="Stephen Brooks" w:date="2022-04-21T17:24:00Z">
        <w:r w:rsidRPr="0015690F">
          <w:rPr>
            <w:rPrChange w:id="1484" w:author="Stephen Brooks" w:date="2022-04-21T17:24:00Z">
              <w:rPr>
                <w:b/>
                <w:bCs/>
                <w:color w:val="FF0000"/>
              </w:rPr>
            </w:rPrChange>
          </w:rPr>
          <w:t xml:space="preserve">Figure </w:t>
        </w:r>
        <w:r>
          <w:t xml:space="preserve">6.7 </w:t>
        </w:r>
      </w:ins>
      <w:ins w:id="1485" w:author="Stephen Brooks" w:date="2022-04-21T17:25:00Z">
        <w:r>
          <w:t xml:space="preserve">shows a very similar picture, with </w:t>
        </w:r>
      </w:ins>
      <w:ins w:id="1486" w:author="Stephen Brooks" w:date="2022-04-21T17:31:00Z">
        <w:r w:rsidR="001C1B34">
          <w:t xml:space="preserve">the </w:t>
        </w:r>
      </w:ins>
      <w:ins w:id="1487" w:author="Stephen Brooks" w:date="2022-04-21T17:25:00Z">
        <w:r>
          <w:t xml:space="preserve">only significant difference being that this question is using squares in a grid. </w:t>
        </w:r>
      </w:ins>
    </w:p>
    <w:p w14:paraId="454757B6" w14:textId="259423B8" w:rsidR="0015690F" w:rsidRDefault="0015690F" w:rsidP="0015690F">
      <w:pPr>
        <w:rPr>
          <w:ins w:id="1488" w:author="Stephen Brooks" w:date="2022-04-21T17:23:00Z"/>
          <w:b/>
          <w:bCs/>
          <w:color w:val="FF0000"/>
        </w:rPr>
      </w:pPr>
      <w:ins w:id="1489" w:author="Stephen Brooks" w:date="2022-04-21T17:23:00Z">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79"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&#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0"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nS8d1PAIAAHQEAAAOAAAA&#10;AAAAAAAAAAAAAC4CAABkcnMvZTJvRG9jLnhtbFBLAQItABQABgAIAAAAIQCxnD5h3wAAAAgBAAAP&#10;AAAAAAAAAAAAAAAAAJYEAABkcnMvZG93bnJldi54bWxQSwUGAAAAAAQABADzAAAAogUAAAAA&#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1"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BS7Mv4PAIAAHQEAAAO&#10;AAAAAAAAAAAAAAAAAC4CAABkcnMvZTJvRG9jLnhtbFBLAQItABQABgAIAAAAIQDbVfMy4gAAAAsB&#10;AAAPAAAAAAAAAAAAAAAAAJYEAABkcnMvZG93bnJldi54bWxQSwUGAAAAAAQABADzAAAApQUAAAAA&#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2"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&#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3"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BpWAG87AgAAdAQAAA4A&#10;AAAAAAAAAAAAAAAALgIAAGRycy9lMm9Eb2MueG1sUEsBAi0AFAAGAAgAAAAhAD2BwjHiAAAACwEA&#10;AA8AAAAAAAAAAAAAAAAAlQQAAGRycy9kb3ducmV2LnhtbFBLBQYAAAAABAAEAPMAAACkBQAAAAA=&#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4"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&#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5"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&#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ins>
    </w:p>
    <w:p w14:paraId="5CFCCC0A" w14:textId="77777777" w:rsidR="0015690F" w:rsidRDefault="0015690F" w:rsidP="0015690F">
      <w:pPr>
        <w:rPr>
          <w:ins w:id="1490" w:author="Stephen Brooks" w:date="2022-04-21T17:23:00Z"/>
          <w:color w:val="000000" w:themeColor="text1"/>
        </w:rPr>
      </w:pPr>
    </w:p>
    <w:p w14:paraId="26A8AC29" w14:textId="1DD032A2" w:rsidR="0015690F" w:rsidRPr="00200B75" w:rsidRDefault="0015690F" w:rsidP="0015690F">
      <w:pPr>
        <w:jc w:val="both"/>
        <w:rPr>
          <w:ins w:id="1491" w:author="Stephen Brooks" w:date="2022-04-21T17:24:00Z"/>
          <w:color w:val="000000" w:themeColor="text1"/>
        </w:rPr>
      </w:pPr>
      <w:ins w:id="1492" w:author="Stephen Brooks" w:date="2022-04-21T17:24:00Z">
        <w:r w:rsidRPr="00200B75">
          <w:rPr>
            <w:color w:val="000000" w:themeColor="text1"/>
          </w:rPr>
          <w:t>Figure</w:t>
        </w:r>
        <w:r>
          <w:rPr>
            <w:color w:val="000000" w:themeColor="text1"/>
          </w:rPr>
          <w:t xml:space="preserve"> 6.7</w:t>
        </w:r>
        <w:r w:rsidRPr="00200B75">
          <w:rPr>
            <w:color w:val="000000" w:themeColor="text1"/>
          </w:rPr>
          <w:t>:</w:t>
        </w:r>
      </w:ins>
      <w:ins w:id="1493" w:author="Stephen Brooks" w:date="2022-04-21T17:23:00Z">
        <w:r w:rsidRPr="00D9452A">
          <w:rPr>
            <w:color w:val="000000" w:themeColor="text1"/>
          </w:rPr>
          <w:t xml:space="preserve"> </w:t>
        </w:r>
      </w:ins>
      <w:ins w:id="1494" w:author="Stephen Brooks" w:date="2022-04-21T17:24:00Z">
        <w:r w:rsidRPr="00200B75">
          <w:rPr>
            <w:color w:val="000000" w:themeColor="text1"/>
          </w:rPr>
          <w:t>Question-Answer Identification Procedure</w:t>
        </w:r>
        <w:r>
          <w:rPr>
            <w:color w:val="000000" w:themeColor="text1"/>
          </w:rPr>
          <w:t xml:space="preserve"> for </w:t>
        </w:r>
        <w:r w:rsidRPr="0059016F">
          <w:rPr>
            <w:color w:val="000000" w:themeColor="text1"/>
          </w:rPr>
          <w:t>CA + Bubble</w:t>
        </w:r>
        <w:r>
          <w:rPr>
            <w:color w:val="000000" w:themeColor="text1"/>
          </w:rPr>
          <w:t xml:space="preserve"> (squares)</w:t>
        </w:r>
      </w:ins>
    </w:p>
    <w:p w14:paraId="692C7D30" w14:textId="2FE15CEA" w:rsidR="0015690F" w:rsidRDefault="0015690F" w:rsidP="0015690F">
      <w:pPr>
        <w:rPr>
          <w:ins w:id="1495" w:author="Stephen Brooks" w:date="2022-04-21T17:23:00Z"/>
          <w:color w:val="000000" w:themeColor="text1"/>
        </w:rPr>
      </w:pPr>
    </w:p>
    <w:p w14:paraId="430347D9" w14:textId="2F09FD5C" w:rsidR="0015690F" w:rsidRDefault="0015690F" w:rsidP="0059016F">
      <w:pPr>
        <w:autoSpaceDE w:val="0"/>
        <w:autoSpaceDN w:val="0"/>
        <w:adjustRightInd w:val="0"/>
        <w:spacing w:line="360" w:lineRule="auto"/>
        <w:jc w:val="both"/>
        <w:rPr>
          <w:ins w:id="1496" w:author="Stephen Brooks" w:date="2022-04-21T17:25:00Z"/>
        </w:rPr>
      </w:pPr>
    </w:p>
    <w:p w14:paraId="7518EBBD" w14:textId="7E26A62F" w:rsidR="0015690F" w:rsidRDefault="0015690F" w:rsidP="0015690F">
      <w:pPr>
        <w:autoSpaceDE w:val="0"/>
        <w:autoSpaceDN w:val="0"/>
        <w:adjustRightInd w:val="0"/>
        <w:spacing w:line="360" w:lineRule="auto"/>
        <w:jc w:val="both"/>
        <w:rPr>
          <w:ins w:id="1497" w:author="Stephen Brooks" w:date="2022-04-21T17:25:00Z"/>
        </w:rPr>
      </w:pPr>
      <w:ins w:id="1498" w:author="Stephen Brooks" w:date="2022-04-21T17:25:00Z">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Pr>
            <w:color w:val="000000" w:themeColor="text1"/>
          </w:rPr>
          <w:t>8</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ins>
    </w:p>
    <w:p w14:paraId="5818B037" w14:textId="77777777" w:rsidR="0015690F" w:rsidRPr="00330F81" w:rsidRDefault="0015690F" w:rsidP="0015690F">
      <w:pPr>
        <w:autoSpaceDE w:val="0"/>
        <w:autoSpaceDN w:val="0"/>
        <w:adjustRightInd w:val="0"/>
        <w:spacing w:line="360" w:lineRule="auto"/>
        <w:jc w:val="both"/>
        <w:rPr>
          <w:ins w:id="1499" w:author="Stephen Brooks" w:date="2022-04-21T17:25:00Z"/>
        </w:rPr>
      </w:pPr>
    </w:p>
    <w:p w14:paraId="462CFFE1" w14:textId="5C0FB1B5" w:rsidR="0015690F" w:rsidRPr="00330F81" w:rsidRDefault="0015690F" w:rsidP="0015690F">
      <w:pPr>
        <w:autoSpaceDE w:val="0"/>
        <w:autoSpaceDN w:val="0"/>
        <w:adjustRightInd w:val="0"/>
        <w:spacing w:line="360" w:lineRule="auto"/>
        <w:jc w:val="both"/>
        <w:rPr>
          <w:ins w:id="1500" w:author="Stephen Brooks" w:date="2022-04-21T17:25:00Z"/>
        </w:rPr>
      </w:pPr>
      <w:ins w:id="1501" w:author="Stephen Brooks" w:date="2022-04-21T17:25:00Z">
        <w:r>
          <w:t>In this scenario, by using Uncertainty and Value, the user needs to target a single cell from the legend as indicated in Figure 6.</w:t>
        </w:r>
      </w:ins>
      <w:ins w:id="1502" w:author="Stephen Brooks" w:date="2022-04-21T17:26:00Z">
        <w:r>
          <w:t>8</w:t>
        </w:r>
      </w:ins>
      <w:ins w:id="1503" w:author="Stephen Brooks" w:date="2022-04-21T17:25:00Z">
        <w:r>
          <w:t>:</w:t>
        </w:r>
      </w:ins>
    </w:p>
    <w:p w14:paraId="476122AB" w14:textId="77777777" w:rsidR="0015690F" w:rsidRPr="00330F81" w:rsidRDefault="0015690F" w:rsidP="0015690F">
      <w:pPr>
        <w:autoSpaceDE w:val="0"/>
        <w:autoSpaceDN w:val="0"/>
        <w:adjustRightInd w:val="0"/>
        <w:spacing w:line="360" w:lineRule="auto"/>
        <w:ind w:left="720"/>
        <w:jc w:val="both"/>
        <w:rPr>
          <w:ins w:id="1504" w:author="Stephen Brooks" w:date="2022-04-21T17:25:00Z"/>
          <w:color w:val="000000" w:themeColor="text1"/>
        </w:rPr>
      </w:pPr>
      <w:ins w:id="1505" w:author="Stephen Brooks" w:date="2022-04-21T17:25:00Z">
        <w:r w:rsidRPr="00330F81">
          <w:rPr>
            <w:color w:val="000000" w:themeColor="text1"/>
          </w:rPr>
          <w:t xml:space="preserve">Uncertainty = Represents the vertical axis in the legend labeled by ‘Uncertainty’ </w:t>
        </w:r>
      </w:ins>
    </w:p>
    <w:p w14:paraId="747BE258" w14:textId="77777777" w:rsidR="0015690F" w:rsidRPr="00330F81" w:rsidRDefault="0015690F" w:rsidP="0015690F">
      <w:pPr>
        <w:autoSpaceDE w:val="0"/>
        <w:autoSpaceDN w:val="0"/>
        <w:adjustRightInd w:val="0"/>
        <w:spacing w:line="360" w:lineRule="auto"/>
        <w:ind w:left="720"/>
        <w:jc w:val="both"/>
        <w:rPr>
          <w:ins w:id="1506" w:author="Stephen Brooks" w:date="2022-04-21T17:25:00Z"/>
          <w:color w:val="000000" w:themeColor="text1"/>
        </w:rPr>
      </w:pPr>
      <w:ins w:id="1507" w:author="Stephen Brooks" w:date="2022-04-21T17:25:00Z">
        <w:r w:rsidRPr="00330F81">
          <w:rPr>
            <w:color w:val="000000" w:themeColor="text1"/>
          </w:rPr>
          <w:t>Value = Represents the horizontal axis on the legend</w:t>
        </w:r>
      </w:ins>
    </w:p>
    <w:p w14:paraId="4FA73D35" w14:textId="0408873C" w:rsidR="0015690F" w:rsidRPr="00330F81" w:rsidRDefault="0015690F" w:rsidP="0015690F">
      <w:pPr>
        <w:autoSpaceDE w:val="0"/>
        <w:autoSpaceDN w:val="0"/>
        <w:adjustRightInd w:val="0"/>
        <w:spacing w:line="360" w:lineRule="auto"/>
        <w:jc w:val="both"/>
        <w:rPr>
          <w:ins w:id="1508" w:author="Stephen Brooks" w:date="2022-04-21T17:25:00Z"/>
          <w:color w:val="000000" w:themeColor="text1"/>
        </w:rPr>
      </w:pPr>
      <w:ins w:id="1509" w:author="Stephen Brooks" w:date="2022-04-21T17:25:00Z">
        <w:r>
          <w:t xml:space="preserve">Based on the above, participants </w:t>
        </w:r>
      </w:ins>
      <w:ins w:id="1510" w:author="Stephen Brooks" w:date="2022-04-21T17:28:00Z">
        <w:r w:rsidR="001C1B34">
          <w:t xml:space="preserve">again </w:t>
        </w:r>
      </w:ins>
      <w:ins w:id="1511" w:author="Stephen Brooks" w:date="2022-04-21T17:25:00Z">
        <w:r>
          <w:t>need to answer both the value and the uncertainty by clicking on the correct circle.</w:t>
        </w:r>
      </w:ins>
    </w:p>
    <w:p w14:paraId="2D496E4B" w14:textId="77777777" w:rsidR="0015690F" w:rsidRPr="00CC587A" w:rsidRDefault="0015690F">
      <w:pPr>
        <w:autoSpaceDE w:val="0"/>
        <w:autoSpaceDN w:val="0"/>
        <w:adjustRightInd w:val="0"/>
        <w:spacing w:line="360" w:lineRule="auto"/>
        <w:jc w:val="both"/>
        <w:rPr>
          <w:ins w:id="1512" w:author="Stephen Brooks" w:date="2022-04-21T16:31:00Z"/>
        </w:rPr>
        <w:pPrChange w:id="1513" w:author="Stephen Brooks" w:date="2022-04-21T16:53:00Z">
          <w:pPr/>
        </w:pPrChange>
      </w:pPr>
    </w:p>
    <w:p w14:paraId="01635B26" w14:textId="77777777" w:rsidR="00CA0B97" w:rsidRPr="0015690F" w:rsidRDefault="00CA0B97" w:rsidP="00CA0B97">
      <w:pPr>
        <w:rPr>
          <w:ins w:id="1514" w:author="Stephen Brooks" w:date="2022-04-21T16:31:00Z"/>
          <w:b/>
          <w:bCs/>
          <w:sz w:val="28"/>
          <w:szCs w:val="28"/>
          <w:u w:val="single"/>
          <w:rPrChange w:id="1515" w:author="Stephen Brooks" w:date="2022-04-21T17:21:00Z">
            <w:rPr>
              <w:ins w:id="1516" w:author="Stephen Brooks" w:date="2022-04-21T16:31:00Z"/>
              <w:b/>
              <w:bCs/>
              <w:sz w:val="28"/>
              <w:szCs w:val="28"/>
              <w:u w:val="single"/>
              <w:lang w:val="fr-FR"/>
            </w:rPr>
          </w:rPrChange>
        </w:rPr>
      </w:pPr>
    </w:p>
    <w:p w14:paraId="29CD89CA" w14:textId="77777777" w:rsidR="00CA0B97" w:rsidRDefault="00CA0B97" w:rsidP="00CA0B97">
      <w:pPr>
        <w:rPr>
          <w:ins w:id="1517" w:author="Stephen Brooks" w:date="2022-04-21T16:31:00Z"/>
          <w:b/>
          <w:bCs/>
          <w:sz w:val="28"/>
          <w:szCs w:val="28"/>
          <w:u w:val="single"/>
        </w:rPr>
      </w:pPr>
    </w:p>
    <w:p w14:paraId="4D2BC8A6" w14:textId="55CAFE6D" w:rsidR="00CA0B97" w:rsidRDefault="00CA0B97" w:rsidP="00CA0B97">
      <w:pPr>
        <w:rPr>
          <w:ins w:id="1518" w:author="Stephen Brooks" w:date="2022-04-21T16:31:00Z"/>
          <w:b/>
          <w:bCs/>
          <w:sz w:val="28"/>
          <w:szCs w:val="28"/>
        </w:rPr>
      </w:pPr>
      <w:ins w:id="1519" w:author="Stephen Brooks" w:date="2022-04-21T16:31:00Z">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59016F" w:rsidRDefault="00CA0B97" w:rsidP="00CA0B97">
                              <w:pPr>
                                <w:rPr>
                                  <w:b/>
                                  <w:bCs/>
                                  <w:color w:val="FF0000"/>
                                  <w:sz w:val="18"/>
                                  <w:szCs w:val="18"/>
                                  <w:rPrChange w:id="1520" w:author="Stephen Brooks" w:date="2022-04-21T17:01:00Z">
                                    <w:rPr>
                                      <w:b/>
                                      <w:bCs/>
                                      <w:color w:val="FFD966" w:themeColor="accent4" w:themeTint="99"/>
                                      <w:sz w:val="18"/>
                                      <w:szCs w:val="18"/>
                                    </w:rPr>
                                  </w:rPrChange>
                                </w:rPr>
                              </w:pPr>
                              <w:r w:rsidRPr="0059016F">
                                <w:rPr>
                                  <w:b/>
                                  <w:bCs/>
                                  <w:color w:val="FF0000"/>
                                  <w:sz w:val="18"/>
                                  <w:szCs w:val="18"/>
                                  <w:rPrChange w:id="1521"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6"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" fillcolor="white [3201]" stroked="f" strokeweight=".5pt">
                  <v:textbox inset="0,0,0,0">
                    <w:txbxContent>
                      <w:p w14:paraId="5435C552" w14:textId="77777777" w:rsidR="00CA0B97" w:rsidRPr="0059016F" w:rsidRDefault="00CA0B97" w:rsidP="00CA0B97">
                        <w:pPr>
                          <w:rPr>
                            <w:b/>
                            <w:bCs/>
                            <w:color w:val="FF0000"/>
                            <w:sz w:val="18"/>
                            <w:szCs w:val="18"/>
                            <w:rPrChange w:id="1548" w:author="Stephen Brooks" w:date="2022-04-21T17:01:00Z">
                              <w:rPr>
                                <w:b/>
                                <w:bCs/>
                                <w:color w:val="FFD966" w:themeColor="accent4" w:themeTint="99"/>
                                <w:sz w:val="18"/>
                                <w:szCs w:val="18"/>
                              </w:rPr>
                            </w:rPrChange>
                          </w:rPr>
                        </w:pPr>
                        <w:r w:rsidRPr="0059016F">
                          <w:rPr>
                            <w:b/>
                            <w:bCs/>
                            <w:color w:val="FF0000"/>
                            <w:sz w:val="18"/>
                            <w:szCs w:val="18"/>
                            <w:rPrChange w:id="1549" w:author="Stephen Brooks" w:date="2022-04-21T17:01:00Z">
                              <w:rPr>
                                <w:b/>
                                <w:bCs/>
                                <w:color w:val="FFD966" w:themeColor="accent4" w:themeTint="99"/>
                                <w:sz w:val="18"/>
                                <w:szCs w:val="18"/>
                              </w:rPr>
                            </w:rPrChange>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7"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&#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8"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&#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89"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&#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0"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&#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1"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&#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2"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&#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ins>
    </w:p>
    <w:p w14:paraId="23BD5FF9" w14:textId="77777777" w:rsidR="00CA0B97" w:rsidRPr="00200B75" w:rsidRDefault="00CA0B97" w:rsidP="00CA0B97">
      <w:pPr>
        <w:rPr>
          <w:ins w:id="1522" w:author="Stephen Brooks" w:date="2022-04-21T16:31:00Z"/>
          <w:b/>
          <w:bCs/>
          <w:sz w:val="28"/>
          <w:szCs w:val="28"/>
        </w:rPr>
      </w:pPr>
    </w:p>
    <w:p w14:paraId="33179ADD" w14:textId="233654F6" w:rsidR="00CA0B97" w:rsidRDefault="00CA0B97" w:rsidP="00CA0B97">
      <w:pPr>
        <w:rPr>
          <w:ins w:id="1523" w:author="Stephen Brooks" w:date="2022-04-21T16:31:00Z"/>
          <w:color w:val="000000" w:themeColor="text1"/>
        </w:rPr>
      </w:pPr>
      <w:ins w:id="1524" w:author="Stephen Brooks" w:date="2022-04-21T16:31:00Z">
        <w:r w:rsidRPr="00D9452A">
          <w:rPr>
            <w:color w:val="000000" w:themeColor="text1"/>
          </w:rPr>
          <w:t>Figure</w:t>
        </w:r>
        <w:r>
          <w:rPr>
            <w:color w:val="000000" w:themeColor="text1"/>
          </w:rPr>
          <w:t xml:space="preserve"> </w:t>
        </w:r>
      </w:ins>
      <w:ins w:id="1525" w:author="Stephen Brooks" w:date="2022-04-21T17:00:00Z">
        <w:r w:rsidR="0059016F">
          <w:rPr>
            <w:color w:val="000000" w:themeColor="text1"/>
          </w:rPr>
          <w:t>6</w:t>
        </w:r>
      </w:ins>
      <w:ins w:id="1526" w:author="Stephen Brooks" w:date="2022-04-21T16:31:00Z">
        <w:r>
          <w:rPr>
            <w:color w:val="000000" w:themeColor="text1"/>
          </w:rPr>
          <w:t>.</w:t>
        </w:r>
      </w:ins>
      <w:ins w:id="1527" w:author="Stephen Brooks" w:date="2022-04-21T17:26:00Z">
        <w:r w:rsidR="0015690F">
          <w:rPr>
            <w:color w:val="000000" w:themeColor="text1"/>
          </w:rPr>
          <w:t>8</w:t>
        </w:r>
      </w:ins>
      <w:ins w:id="1528" w:author="Stephen Brooks" w:date="2022-04-21T16:31:00Z">
        <w:r w:rsidRPr="00D9452A">
          <w:rPr>
            <w:color w:val="000000" w:themeColor="text1"/>
          </w:rPr>
          <w:t>: Question-Answer Identification Procedure</w:t>
        </w:r>
      </w:ins>
      <w:ins w:id="1529" w:author="Stephen Brooks" w:date="2022-04-21T17:00:00Z">
        <w:r w:rsidR="0059016F">
          <w:rPr>
            <w:color w:val="000000" w:themeColor="text1"/>
          </w:rPr>
          <w:t xml:space="preserve"> for </w:t>
        </w:r>
        <w:r w:rsidR="0059016F" w:rsidRPr="0059016F">
          <w:rPr>
            <w:color w:val="000000" w:themeColor="text1"/>
          </w:rPr>
          <w:t>VSUP + Bubble</w:t>
        </w:r>
      </w:ins>
      <w:ins w:id="1530" w:author="Stephen Brooks" w:date="2022-04-21T17:26:00Z">
        <w:r w:rsidR="0015690F">
          <w:rPr>
            <w:color w:val="000000" w:themeColor="text1"/>
          </w:rPr>
          <w:t xml:space="preserve"> (circles)</w:t>
        </w:r>
      </w:ins>
    </w:p>
    <w:p w14:paraId="2B9CEE19" w14:textId="77777777" w:rsidR="00CA0B97" w:rsidRDefault="00CA0B97" w:rsidP="00CA0B97">
      <w:pPr>
        <w:rPr>
          <w:ins w:id="1531" w:author="Stephen Brooks" w:date="2022-04-21T16:31:00Z"/>
          <w:b/>
          <w:bCs/>
          <w:sz w:val="28"/>
          <w:szCs w:val="28"/>
          <w:u w:val="single"/>
        </w:rPr>
      </w:pPr>
    </w:p>
    <w:p w14:paraId="177D1895" w14:textId="77777777" w:rsidR="0059016F" w:rsidRDefault="0059016F" w:rsidP="00CA0B97">
      <w:pPr>
        <w:rPr>
          <w:ins w:id="1532" w:author="Stephen Brooks" w:date="2022-04-21T16:59:00Z"/>
          <w:b/>
          <w:bCs/>
        </w:rPr>
      </w:pPr>
    </w:p>
    <w:p w14:paraId="5CD61843" w14:textId="77777777" w:rsidR="001C1B34" w:rsidRDefault="001C1B34" w:rsidP="00CA0B97">
      <w:pPr>
        <w:rPr>
          <w:ins w:id="1533" w:author="Stephen Brooks" w:date="2022-04-21T17:28:00Z"/>
          <w:b/>
          <w:bCs/>
          <w:sz w:val="28"/>
          <w:szCs w:val="28"/>
        </w:rPr>
      </w:pPr>
    </w:p>
    <w:p w14:paraId="1C6DAD44" w14:textId="4359AA74" w:rsidR="001C1B34" w:rsidRPr="00330F81" w:rsidRDefault="001C1B34" w:rsidP="001C1B34">
      <w:pPr>
        <w:autoSpaceDE w:val="0"/>
        <w:autoSpaceDN w:val="0"/>
        <w:adjustRightInd w:val="0"/>
        <w:spacing w:line="360" w:lineRule="auto"/>
        <w:jc w:val="both"/>
        <w:rPr>
          <w:ins w:id="1534" w:author="Stephen Brooks" w:date="2022-04-21T17:28:00Z"/>
        </w:rPr>
      </w:pPr>
      <w:ins w:id="1535" w:author="Stephen Brooks" w:date="2022-04-21T17:28:00Z">
        <w:r w:rsidRPr="00330F81">
          <w:t xml:space="preserve">Figure </w:t>
        </w:r>
        <w:r>
          <w:t xml:space="preserve">6.9 shows a similar picture to that of Figure 6.8, with only significant difference being that this question is using squares in a grid. </w:t>
        </w:r>
      </w:ins>
    </w:p>
    <w:p w14:paraId="77CA0A72" w14:textId="5B9E23F3" w:rsidR="00CA0B97" w:rsidRDefault="00CA0B97" w:rsidP="00CA0B97">
      <w:pPr>
        <w:rPr>
          <w:ins w:id="1536" w:author="Stephen Brooks" w:date="2022-04-21T16:31:00Z"/>
          <w:b/>
          <w:bCs/>
          <w:sz w:val="28"/>
          <w:szCs w:val="28"/>
        </w:rPr>
      </w:pPr>
      <w:ins w:id="1537" w:author="Stephen Brooks" w:date="2022-04-21T16:31:00Z">
        <w:r>
          <w:rPr>
            <w:b/>
            <w:bCs/>
            <w:sz w:val="28"/>
            <w:szCs w:val="28"/>
          </w:rPr>
          <w:br/>
        </w:r>
      </w:ins>
    </w:p>
    <w:p w14:paraId="1CFFB047" w14:textId="06CD5F8C" w:rsidR="00CA0B97" w:rsidRDefault="00CA0B97" w:rsidP="00CA0B97">
      <w:pPr>
        <w:rPr>
          <w:ins w:id="1538" w:author="Stephen Brooks" w:date="2022-04-21T16:31:00Z"/>
          <w:b/>
          <w:bCs/>
          <w:sz w:val="28"/>
          <w:szCs w:val="28"/>
        </w:rPr>
      </w:pPr>
      <w:ins w:id="1539" w:author="Stephen Brooks" w:date="2022-04-21T16:31:00Z">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3"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O9HJFD0CAAB0BAAA&#10;DgAAAAAAAAAAAAAAAAAuAgAAZHJzL2Uyb0RvYy54bWxQSwECLQAUAAYACAAAACEAyt6UP+IAAAAL&#10;AQAADwAAAAAAAAAAAAAAAACXBAAAZHJzL2Rvd25yZXYueG1sUEsFBgAAAAAEAAQA8wAAAKYFAAAA&#10;AA==&#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4"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AMQ+HFPQIAAHQEAAAO&#10;AAAAAAAAAAAAAAAAAC4CAABkcnMvZTJvRG9jLnhtbFBLAQItABQABgAIAAAAIQDdQeuj4QAAAAkB&#10;AAAPAAAAAAAAAAAAAAAAAJcEAABkcnMvZG93bnJldi54bWxQSwUGAAAAAAQABADzAAAApQUAAAAA&#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59016F" w:rsidRDefault="00CA0B97" w:rsidP="00CA0B97">
                              <w:pPr>
                                <w:rPr>
                                  <w:b/>
                                  <w:bCs/>
                                  <w:color w:val="FF0000"/>
                                  <w:sz w:val="18"/>
                                  <w:szCs w:val="18"/>
                                  <w:rPrChange w:id="1540" w:author="Stephen Brooks" w:date="2022-04-21T17:01:00Z">
                                    <w:rPr>
                                      <w:b/>
                                      <w:bCs/>
                                      <w:color w:val="FFD966" w:themeColor="accent4" w:themeTint="99"/>
                                      <w:sz w:val="18"/>
                                      <w:szCs w:val="18"/>
                                    </w:rPr>
                                  </w:rPrChange>
                                </w:rPr>
                              </w:pPr>
                              <w:r w:rsidRPr="0059016F">
                                <w:rPr>
                                  <w:b/>
                                  <w:bCs/>
                                  <w:color w:val="FF0000"/>
                                  <w:sz w:val="18"/>
                                  <w:szCs w:val="18"/>
                                  <w:rPrChange w:id="1541" w:author="Stephen Brooks" w:date="2022-04-21T17:01:00Z">
                                    <w:rPr>
                                      <w:b/>
                                      <w:bCs/>
                                      <w:color w:val="FFD966" w:themeColor="accent4" w:themeTint="99"/>
                                      <w:sz w:val="18"/>
                                      <w:szCs w:val="18"/>
                                    </w:rPr>
                                  </w:rPrChange>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5"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" fillcolor="white [3201]" stroked="f" strokeweight=".5pt">
                  <v:textbox inset="0,0,0,0">
                    <w:txbxContent>
                      <w:p w14:paraId="35DCCCB5" w14:textId="77777777" w:rsidR="00CA0B97" w:rsidRPr="0059016F" w:rsidRDefault="00CA0B97" w:rsidP="00CA0B97">
                        <w:pPr>
                          <w:rPr>
                            <w:b/>
                            <w:bCs/>
                            <w:color w:val="FF0000"/>
                            <w:sz w:val="18"/>
                            <w:szCs w:val="18"/>
                            <w:rPrChange w:id="1570" w:author="Stephen Brooks" w:date="2022-04-21T17:01:00Z">
                              <w:rPr>
                                <w:b/>
                                <w:bCs/>
                                <w:color w:val="FFD966" w:themeColor="accent4" w:themeTint="99"/>
                                <w:sz w:val="18"/>
                                <w:szCs w:val="18"/>
                              </w:rPr>
                            </w:rPrChange>
                          </w:rPr>
                        </w:pPr>
                        <w:r w:rsidRPr="0059016F">
                          <w:rPr>
                            <w:b/>
                            <w:bCs/>
                            <w:color w:val="FF0000"/>
                            <w:sz w:val="18"/>
                            <w:szCs w:val="18"/>
                            <w:rPrChange w:id="1571" w:author="Stephen Brooks" w:date="2022-04-21T17:01:00Z">
                              <w:rPr>
                                <w:b/>
                                <w:bCs/>
                                <w:color w:val="FFD966" w:themeColor="accent4" w:themeTint="99"/>
                                <w:sz w:val="18"/>
                                <w:szCs w:val="18"/>
                              </w:rPr>
                            </w:rPrChange>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6"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&#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7"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BcilEePQIAAHQEAAAO&#10;AAAAAAAAAAAAAAAAAC4CAABkcnMvZTJvRG9jLnhtbFBLAQItABQABgAIAAAAIQCYE5Zu4QAAAAgB&#10;AAAPAAAAAAAAAAAAAAAAAJcEAABkcnMvZG93bnJldi54bWxQSwUGAAAAAAQABADzAAAApQUAAAAA&#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8"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&#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099"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P0MWtM9AgAAdAQAAA4A&#10;AAAAAAAAAAAAAAAALgIAAGRycy9lMm9Eb2MueG1sUEsBAi0AFAAGAAgAAAAhAIEoH1XgAAAACQEA&#10;AA8AAAAAAAAAAAAAAAAAlwQAAGRycy9kb3ducmV2LnhtbFBLBQYAAAAABAAEAPMAAACkBQAAAAA=&#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ins>
    </w:p>
    <w:p w14:paraId="181A46D2" w14:textId="77777777" w:rsidR="00CA0B97" w:rsidRDefault="00CA0B97" w:rsidP="00CA0B97">
      <w:pPr>
        <w:rPr>
          <w:ins w:id="1542" w:author="Stephen Brooks" w:date="2022-04-21T16:31:00Z"/>
          <w:color w:val="000000" w:themeColor="text1"/>
        </w:rPr>
      </w:pPr>
    </w:p>
    <w:p w14:paraId="0CEAC51D" w14:textId="5F9CF380" w:rsidR="0015690F" w:rsidRDefault="0015690F" w:rsidP="0015690F">
      <w:pPr>
        <w:rPr>
          <w:ins w:id="1543" w:author="Stephen Brooks" w:date="2022-04-21T17:26:00Z"/>
          <w:color w:val="000000" w:themeColor="text1"/>
        </w:rPr>
      </w:pPr>
      <w:ins w:id="1544" w:author="Stephen Brooks" w:date="2022-04-21T17:26:00Z">
        <w:r w:rsidRPr="00D9452A">
          <w:rPr>
            <w:color w:val="000000" w:themeColor="text1"/>
          </w:rPr>
          <w:t>Figure</w:t>
        </w:r>
        <w:r>
          <w:rPr>
            <w:color w:val="000000" w:themeColor="text1"/>
          </w:rPr>
          <w:t xml:space="preserve"> 6.9</w:t>
        </w:r>
        <w:r w:rsidRPr="00D9452A">
          <w:rPr>
            <w:color w:val="000000" w:themeColor="text1"/>
          </w:rPr>
          <w:t>: Question-Answer Identification Procedure</w:t>
        </w:r>
        <w:r>
          <w:rPr>
            <w:color w:val="000000" w:themeColor="text1"/>
          </w:rPr>
          <w:t xml:space="preserve"> for </w:t>
        </w:r>
        <w:r w:rsidRPr="0059016F">
          <w:rPr>
            <w:color w:val="000000" w:themeColor="text1"/>
          </w:rPr>
          <w:t>VSUP + Bubble</w:t>
        </w:r>
        <w:r>
          <w:rPr>
            <w:color w:val="000000" w:themeColor="text1"/>
          </w:rPr>
          <w:t xml:space="preserve"> (squares)</w:t>
        </w:r>
      </w:ins>
    </w:p>
    <w:p w14:paraId="2598954C" w14:textId="77777777" w:rsidR="0015690F" w:rsidRDefault="0015690F" w:rsidP="0015690F">
      <w:pPr>
        <w:rPr>
          <w:ins w:id="1545" w:author="Stephen Brooks" w:date="2022-04-21T17:26:00Z"/>
          <w:b/>
          <w:bCs/>
          <w:sz w:val="28"/>
          <w:szCs w:val="28"/>
          <w:u w:val="single"/>
        </w:rPr>
      </w:pPr>
    </w:p>
    <w:p w14:paraId="63B231FF" w14:textId="77777777" w:rsidR="00754FE7" w:rsidRPr="00CA0B97" w:rsidRDefault="00754FE7" w:rsidP="003C6924">
      <w:pPr>
        <w:autoSpaceDE w:val="0"/>
        <w:autoSpaceDN w:val="0"/>
        <w:adjustRightInd w:val="0"/>
        <w:spacing w:line="360" w:lineRule="auto"/>
        <w:jc w:val="both"/>
        <w:rPr>
          <w:ins w:id="1546" w:author="Stephen Brooks" w:date="2022-04-21T16:31:00Z"/>
          <w:rFonts w:eastAsiaTheme="minorHAnsi"/>
          <w:b/>
          <w:bCs/>
          <w:lang w:val="fr-FR" w:eastAsia="en-US"/>
          <w:rPrChange w:id="1547" w:author="Stephen Brooks" w:date="2022-04-21T16:31:00Z">
            <w:rPr>
              <w:ins w:id="1548" w:author="Stephen Brooks" w:date="2022-04-21T16:31:00Z"/>
              <w:rFonts w:eastAsiaTheme="minorHAnsi"/>
              <w:b/>
              <w:bCs/>
              <w:lang w:val="en-GB" w:eastAsia="en-US"/>
            </w:rPr>
          </w:rPrChange>
        </w:rPr>
      </w:pPr>
    </w:p>
    <w:p w14:paraId="19013D88" w14:textId="41B8A258" w:rsidR="003A5D26" w:rsidRPr="003A5D26" w:rsidRDefault="003A5D26" w:rsidP="003A5D26">
      <w:pPr>
        <w:autoSpaceDE w:val="0"/>
        <w:autoSpaceDN w:val="0"/>
        <w:adjustRightInd w:val="0"/>
        <w:spacing w:line="360" w:lineRule="auto"/>
        <w:jc w:val="both"/>
        <w:rPr>
          <w:ins w:id="1549" w:author="Stephen Brooks" w:date="2022-04-21T16:49:00Z"/>
          <w:rFonts w:eastAsiaTheme="minorHAnsi"/>
          <w:b/>
          <w:bCs/>
          <w:lang w:val="fr-FR" w:eastAsia="en-US"/>
          <w:rPrChange w:id="1550" w:author="Stephen Brooks" w:date="2022-04-21T16:49:00Z">
            <w:rPr>
              <w:ins w:id="1551" w:author="Stephen Brooks" w:date="2022-04-21T16:49:00Z"/>
              <w:rFonts w:eastAsiaTheme="minorHAnsi"/>
              <w:b/>
              <w:bCs/>
              <w:lang w:val="en-GB" w:eastAsia="en-US"/>
            </w:rPr>
          </w:rPrChange>
        </w:rPr>
      </w:pPr>
      <w:ins w:id="1552" w:author="Stephen Brooks" w:date="2022-04-21T16:49:00Z">
        <w:r w:rsidRPr="00162E4A">
          <w:rPr>
            <w:rFonts w:eastAsiaTheme="minorHAnsi"/>
            <w:b/>
            <w:bCs/>
            <w:lang w:val="en-GB" w:eastAsia="en-US"/>
          </w:rPr>
          <w:lastRenderedPageBreak/>
          <w:t>6.</w:t>
        </w:r>
        <w:r>
          <w:rPr>
            <w:rFonts w:eastAsiaTheme="minorHAnsi"/>
            <w:b/>
            <w:bCs/>
            <w:lang w:val="en-GB" w:eastAsia="en-US"/>
          </w:rPr>
          <w:t>6.</w:t>
        </w:r>
        <w:del w:id="1553" w:author="Rashid Islam" w:date="2022-04-22T07:08:00Z">
          <w:r w:rsidDel="000F2EB8">
            <w:rPr>
              <w:rFonts w:eastAsiaTheme="minorHAnsi"/>
              <w:b/>
              <w:bCs/>
              <w:lang w:val="en-GB" w:eastAsia="en-US"/>
            </w:rPr>
            <w:delText>6</w:delText>
          </w:r>
        </w:del>
      </w:ins>
      <w:ins w:id="1554" w:author="Rashid Islam" w:date="2022-04-22T07:08:00Z">
        <w:r w:rsidR="000F2EB8">
          <w:rPr>
            <w:rFonts w:eastAsiaTheme="minorHAnsi"/>
            <w:b/>
            <w:bCs/>
            <w:lang w:val="en-GB" w:eastAsia="en-US"/>
          </w:rPr>
          <w:t>7</w:t>
        </w:r>
      </w:ins>
      <w:ins w:id="1555" w:author="Stephen Brooks" w:date="2022-04-21T16:49:00Z">
        <w:r w:rsidRPr="00162E4A">
          <w:rPr>
            <w:rFonts w:eastAsiaTheme="minorHAnsi"/>
            <w:b/>
            <w:bCs/>
            <w:lang w:val="en-GB" w:eastAsia="en-US"/>
          </w:rPr>
          <w:tab/>
        </w:r>
        <w:r w:rsidRPr="003A5D26">
          <w:rPr>
            <w:rFonts w:eastAsiaTheme="minorHAnsi"/>
            <w:b/>
            <w:bCs/>
            <w:lang w:val="en-GB" w:eastAsia="en-US"/>
          </w:rPr>
          <w:t xml:space="preserve">Example </w:t>
        </w:r>
        <w:r w:rsidRPr="0059016F">
          <w:rPr>
            <w:rFonts w:eastAsiaTheme="minorHAnsi"/>
            <w:b/>
            <w:bCs/>
            <w:lang w:val="en-GB" w:eastAsia="en-US"/>
            <w:rPrChange w:id="1556" w:author="Stephen Brooks" w:date="2022-04-21T16:58:00Z">
              <w:rPr>
                <w:rFonts w:eastAsiaTheme="minorHAnsi"/>
                <w:color w:val="FF0000"/>
                <w:lang w:val="en-GB" w:eastAsia="en-US"/>
              </w:rPr>
            </w:rPrChange>
          </w:rPr>
          <w:t>PSQ</w:t>
        </w:r>
        <w:r w:rsidRPr="003A5D26">
          <w:rPr>
            <w:rFonts w:eastAsiaTheme="minorHAnsi"/>
            <w:b/>
            <w:bCs/>
            <w:lang w:val="fr-FR" w:eastAsia="en-US"/>
            <w:rPrChange w:id="1557" w:author="Stephen Brooks" w:date="2022-04-21T16:49:00Z">
              <w:rPr>
                <w:rFonts w:eastAsiaTheme="minorHAnsi"/>
                <w:b/>
                <w:bCs/>
                <w:color w:val="FF0000"/>
                <w:lang w:val="fr-FR" w:eastAsia="en-US"/>
              </w:rPr>
            </w:rPrChange>
          </w:rPr>
          <w:t xml:space="preserve"> </w:t>
        </w:r>
        <w:r w:rsidRPr="003A5D26">
          <w:rPr>
            <w:rFonts w:eastAsiaTheme="minorHAnsi"/>
            <w:b/>
            <w:bCs/>
            <w:lang w:val="en-GB" w:eastAsia="en-US"/>
          </w:rPr>
          <w:t>Questions</w:t>
        </w:r>
      </w:ins>
    </w:p>
    <w:p w14:paraId="7612B690" w14:textId="18219FF8" w:rsidR="00754FE7" w:rsidRPr="003A5D26" w:rsidDel="003A5D26" w:rsidRDefault="00754FE7" w:rsidP="003C6924">
      <w:pPr>
        <w:autoSpaceDE w:val="0"/>
        <w:autoSpaceDN w:val="0"/>
        <w:adjustRightInd w:val="0"/>
        <w:spacing w:line="360" w:lineRule="auto"/>
        <w:jc w:val="both"/>
        <w:rPr>
          <w:del w:id="1558" w:author="Stephen Brooks" w:date="2022-04-21T16:49:00Z"/>
          <w:rFonts w:eastAsiaTheme="minorHAnsi"/>
          <w:b/>
          <w:bCs/>
          <w:color w:val="FF0000"/>
          <w:lang w:val="fr-FR" w:eastAsia="en-US"/>
          <w:rPrChange w:id="1559" w:author="Stephen Brooks" w:date="2022-04-21T16:47:00Z">
            <w:rPr>
              <w:del w:id="1560" w:author="Stephen Brooks" w:date="2022-04-21T16:49:00Z"/>
              <w:rFonts w:eastAsiaTheme="minorHAnsi"/>
              <w:b/>
              <w:bCs/>
              <w:lang w:val="en-GB" w:eastAsia="en-US"/>
            </w:rPr>
          </w:rPrChange>
        </w:rPr>
      </w:pPr>
    </w:p>
    <w:p w14:paraId="31E37B2E" w14:textId="25A4DACE"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w:t>
      </w:r>
      <w:del w:id="1561" w:author="Stephen Brooks" w:date="2022-04-21T17:32:00Z">
        <w:r w:rsidDel="00F00806">
          <w:rPr>
            <w:rFonts w:eastAsiaTheme="minorHAnsi"/>
            <w:lang w:val="en-GB" w:eastAsia="en-US"/>
          </w:rPr>
          <w:delText xml:space="preserve">fair </w:delText>
        </w:r>
      </w:del>
      <w:r>
        <w:rPr>
          <w:rFonts w:eastAsiaTheme="minorHAnsi"/>
          <w:lang w:val="en-GB" w:eastAsia="en-US"/>
        </w:rPr>
        <w:t xml:space="preserve">ratings based on their </w:t>
      </w:r>
      <w:del w:id="1562" w:author="Stephen Brooks" w:date="2022-04-21T17:32:00Z">
        <w:r w:rsidDel="00F00806">
          <w:rPr>
            <w:rFonts w:eastAsiaTheme="minorHAnsi"/>
            <w:lang w:val="en-GB" w:eastAsia="en-US"/>
          </w:rPr>
          <w:delText xml:space="preserve">immediate </w:delText>
        </w:r>
      </w:del>
      <w:ins w:id="1563" w:author="Stephen Brooks" w:date="2022-04-21T17:32:00Z">
        <w:r w:rsidR="00F00806">
          <w:rPr>
            <w:rFonts w:eastAsiaTheme="minorHAnsi"/>
            <w:lang w:val="en-GB" w:eastAsia="en-US"/>
          </w:rPr>
          <w:t xml:space="preserve">recent </w:t>
        </w:r>
      </w:ins>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6.4: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6.5: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ins w:id="1564" w:author="Stephen Brooks" w:date="2022-04-21T16:49:00Z">
        <w:r w:rsidR="003A5D26">
          <w:rPr>
            <w:rFonts w:eastAsiaTheme="minorHAnsi"/>
            <w:lang w:val="en-GB" w:eastAsia="en-US"/>
          </w:rPr>
          <w:t xml:space="preserve">the </w:t>
        </w:r>
      </w:ins>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ins w:id="1565" w:author="Stephen Brooks" w:date="2022-04-21T16:37:00Z">
        <w:r w:rsidR="00CA0B97">
          <w:rPr>
            <w:rFonts w:eastAsiaTheme="minorHAnsi"/>
            <w:lang w:val="en-GB" w:eastAsia="en-US"/>
          </w:rPr>
          <w:t xml:space="preserve">the </w:t>
        </w:r>
      </w:ins>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ACC1AD0" w14:textId="406AD878" w:rsidR="003C6924" w:rsidDel="00D5174C" w:rsidRDefault="003C6924" w:rsidP="003C6924">
      <w:pPr>
        <w:autoSpaceDE w:val="0"/>
        <w:autoSpaceDN w:val="0"/>
        <w:adjustRightInd w:val="0"/>
        <w:spacing w:line="360" w:lineRule="auto"/>
        <w:jc w:val="both"/>
        <w:rPr>
          <w:del w:id="1566" w:author="Stephen Brooks" w:date="2022-04-21T16:10:00Z"/>
          <w:rFonts w:eastAsiaTheme="minorHAnsi"/>
          <w:lang w:val="en-GB" w:eastAsia="en-US"/>
        </w:rPr>
      </w:pPr>
      <w:del w:id="1567" w:author="Stephen Brooks" w:date="2022-04-21T17:33:00Z">
        <w:r w:rsidRPr="00FA53CE" w:rsidDel="00F00806">
          <w:rPr>
            <w:rFonts w:eastAsiaTheme="minorHAnsi"/>
            <w:lang w:val="en-GB" w:eastAsia="en-US"/>
          </w:rPr>
          <w:delText xml:space="preserve">Again, </w:delText>
        </w:r>
      </w:del>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ins w:id="1568" w:author="Stephen Brooks" w:date="2022-04-21T16:10:00Z">
        <w:r w:rsidR="00D5174C">
          <w:rPr>
            <w:rFonts w:eastAsiaTheme="minorHAnsi"/>
            <w:lang w:val="en-GB" w:eastAsia="en-US"/>
          </w:rPr>
          <w:t xml:space="preserve"> </w:t>
        </w:r>
      </w:ins>
    </w:p>
    <w:p w14:paraId="732D7587" w14:textId="77777777" w:rsidR="003C6924" w:rsidDel="00D5174C" w:rsidRDefault="003C6924" w:rsidP="003C6924">
      <w:pPr>
        <w:autoSpaceDE w:val="0"/>
        <w:autoSpaceDN w:val="0"/>
        <w:adjustRightInd w:val="0"/>
        <w:spacing w:line="360" w:lineRule="auto"/>
        <w:jc w:val="both"/>
        <w:rPr>
          <w:del w:id="1569" w:author="Stephen Brooks" w:date="2022-04-21T16:10:00Z"/>
          <w:rFonts w:eastAsiaTheme="minorHAnsi"/>
          <w:lang w:val="en-GB" w:eastAsia="en-US"/>
        </w:rPr>
      </w:pPr>
    </w:p>
    <w:p w14:paraId="32029F53" w14:textId="26F210AC" w:rsidR="003C6924" w:rsidDel="00D5174C" w:rsidRDefault="003C6924" w:rsidP="003C6924">
      <w:pPr>
        <w:autoSpaceDE w:val="0"/>
        <w:autoSpaceDN w:val="0"/>
        <w:adjustRightInd w:val="0"/>
        <w:spacing w:line="360" w:lineRule="auto"/>
        <w:jc w:val="both"/>
        <w:rPr>
          <w:del w:id="1570" w:author="Stephen Brooks" w:date="2022-04-21T16:10:00Z"/>
          <w:rFonts w:eastAsiaTheme="minorHAnsi"/>
          <w:lang w:val="en-GB" w:eastAsia="en-US"/>
        </w:rPr>
      </w:pPr>
      <w:r>
        <w:rPr>
          <w:rFonts w:eastAsiaTheme="minorHAnsi"/>
          <w:lang w:val="en-GB" w:eastAsia="en-US"/>
        </w:rPr>
        <w:t>We have not shown all questions her</w:t>
      </w:r>
      <w:ins w:id="1571" w:author="Stephen Brooks" w:date="2022-04-21T16:10:00Z">
        <w:r w:rsidR="00D5174C">
          <w:rPr>
            <w:rFonts w:eastAsiaTheme="minorHAnsi"/>
            <w:lang w:val="en-GB" w:eastAsia="en-US"/>
          </w:rPr>
          <w:t xml:space="preserve">e </w:t>
        </w:r>
      </w:ins>
      <w:del w:id="1572" w:author="Stephen Brooks" w:date="2022-04-21T16:10:00Z">
        <w:r w:rsidDel="00D5174C">
          <w:rPr>
            <w:rFonts w:eastAsiaTheme="minorHAnsi"/>
            <w:lang w:val="en-GB" w:eastAsia="en-US"/>
          </w:rPr>
          <w:delText xml:space="preserve">e </w:delText>
        </w:r>
      </w:del>
      <w:r>
        <w:rPr>
          <w:rFonts w:eastAsiaTheme="minorHAnsi"/>
          <w:lang w:val="en-GB" w:eastAsia="en-US"/>
        </w:rPr>
        <w:t xml:space="preserve">for </w:t>
      </w:r>
      <w:del w:id="1573" w:author="Stephen Brooks" w:date="2022-04-21T16:10:00Z">
        <w:r w:rsidDel="00D5174C">
          <w:rPr>
            <w:rFonts w:eastAsiaTheme="minorHAnsi"/>
            <w:lang w:val="en-GB" w:eastAsia="en-US"/>
          </w:rPr>
          <w:delText xml:space="preserve">none of </w:delText>
        </w:r>
      </w:del>
      <w:r>
        <w:rPr>
          <w:rFonts w:eastAsiaTheme="minorHAnsi"/>
          <w:lang w:val="en-GB" w:eastAsia="en-US"/>
        </w:rPr>
        <w:t>SUS or NASA-TLX a</w:t>
      </w:r>
      <w:ins w:id="1574" w:author="Stephen Brooks" w:date="2022-04-21T16:10:00Z">
        <w:r w:rsidR="00D5174C">
          <w:rPr>
            <w:rFonts w:eastAsiaTheme="minorHAnsi"/>
            <w:lang w:val="en-GB" w:eastAsia="en-US"/>
          </w:rPr>
          <w:t>s</w:t>
        </w:r>
      </w:ins>
      <w:del w:id="1575" w:author="Stephen Brooks" w:date="2022-04-21T16:10:00Z">
        <w:r w:rsidDel="00D5174C">
          <w:rPr>
            <w:rFonts w:eastAsiaTheme="minorHAnsi"/>
            <w:lang w:val="en-GB" w:eastAsia="en-US"/>
          </w:rPr>
          <w:delText>s we mentioned</w:delText>
        </w:r>
      </w:del>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p>
    <w:p w14:paraId="29A7008E" w14:textId="2EDFC88B" w:rsidR="003C6924" w:rsidDel="00D5174C" w:rsidRDefault="00D5174C" w:rsidP="003C6924">
      <w:pPr>
        <w:autoSpaceDE w:val="0"/>
        <w:autoSpaceDN w:val="0"/>
        <w:adjustRightInd w:val="0"/>
        <w:spacing w:line="360" w:lineRule="auto"/>
        <w:jc w:val="both"/>
        <w:rPr>
          <w:del w:id="1576" w:author="Stephen Brooks" w:date="2022-04-21T16:11:00Z"/>
          <w:rFonts w:eastAsiaTheme="minorHAnsi"/>
          <w:lang w:val="en-GB" w:eastAsia="en-US"/>
        </w:rPr>
      </w:pPr>
      <w:ins w:id="1577" w:author="Stephen Brooks" w:date="2022-04-21T16:11:00Z">
        <w:r>
          <w:rPr>
            <w:rFonts w:eastAsiaTheme="minorHAnsi"/>
            <w:lang w:val="en-GB" w:eastAsia="en-US"/>
          </w:rPr>
          <w:t xml:space="preserve"> </w:t>
        </w:r>
      </w:ins>
    </w:p>
    <w:p w14:paraId="06CD136B" w14:textId="2F766DE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We can summarise the questionnaire as follows:</w:t>
      </w:r>
    </w:p>
    <w:p w14:paraId="046E9C75"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CA7F54">
      <w:pPr>
        <w:pStyle w:val="ListParagraph"/>
        <w:numPr>
          <w:ilvl w:val="0"/>
          <w:numId w:val="26"/>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0331369" w14:textId="77777777" w:rsidR="003C6924" w:rsidRPr="00B30429" w:rsidDel="00D5174C" w:rsidRDefault="003C6924" w:rsidP="00CA7F54">
      <w:pPr>
        <w:pStyle w:val="ListParagraph"/>
        <w:numPr>
          <w:ilvl w:val="0"/>
          <w:numId w:val="26"/>
        </w:numPr>
        <w:autoSpaceDE w:val="0"/>
        <w:autoSpaceDN w:val="0"/>
        <w:adjustRightInd w:val="0"/>
        <w:spacing w:line="360" w:lineRule="auto"/>
        <w:jc w:val="both"/>
        <w:rPr>
          <w:del w:id="1578" w:author="Stephen Brooks" w:date="2022-04-21T16:12:00Z"/>
          <w:rFonts w:eastAsiaTheme="minorHAnsi"/>
          <w:lang w:val="en-GB" w:eastAsia="en-US"/>
        </w:rPr>
      </w:pPr>
      <w:r>
        <w:rPr>
          <w:rFonts w:eastAsiaTheme="minorHAnsi"/>
          <w:lang w:val="en-GB" w:eastAsia="en-US"/>
        </w:rPr>
        <w:t>Total number of questions = 4 x 8 + 2 (10 + 6) = 64</w:t>
      </w:r>
    </w:p>
    <w:p w14:paraId="527C7F15" w14:textId="77777777" w:rsidR="003C6924" w:rsidRPr="00D5174C" w:rsidRDefault="003C6924">
      <w:pPr>
        <w:pStyle w:val="ListParagraph"/>
        <w:numPr>
          <w:ilvl w:val="0"/>
          <w:numId w:val="26"/>
        </w:numPr>
        <w:autoSpaceDE w:val="0"/>
        <w:autoSpaceDN w:val="0"/>
        <w:adjustRightInd w:val="0"/>
        <w:spacing w:line="360" w:lineRule="auto"/>
        <w:jc w:val="both"/>
        <w:rPr>
          <w:color w:val="000000" w:themeColor="text1"/>
          <w:rPrChange w:id="1579" w:author="Stephen Brooks" w:date="2022-04-21T16:12:00Z">
            <w:rPr/>
          </w:rPrChange>
        </w:rPr>
        <w:pPrChange w:id="1580" w:author="Stephen Brooks" w:date="2022-04-21T16:12:00Z">
          <w:pPr>
            <w:jc w:val="both"/>
          </w:pPr>
        </w:pPrChange>
      </w:pPr>
    </w:p>
    <w:p w14:paraId="0D241D9A" w14:textId="77777777" w:rsidR="003C6924" w:rsidRDefault="003C6924" w:rsidP="003C6924">
      <w:pPr>
        <w:jc w:val="both"/>
        <w:rPr>
          <w:color w:val="000000" w:themeColor="text1"/>
        </w:rPr>
      </w:pPr>
    </w:p>
    <w:p w14:paraId="3E8BF908" w14:textId="77777777" w:rsidR="00CC54CD" w:rsidRDefault="00CC54CD" w:rsidP="003C6924">
      <w:pPr>
        <w:spacing w:line="360" w:lineRule="auto"/>
        <w:rPr>
          <w:ins w:id="1581" w:author="Rashid Islam" w:date="2022-04-22T06:35:00Z"/>
          <w:rFonts w:eastAsiaTheme="minorHAnsi"/>
          <w:b/>
          <w:bCs/>
          <w:lang w:val="en-GB" w:eastAsia="en-US"/>
        </w:rPr>
      </w:pPr>
    </w:p>
    <w:p w14:paraId="3ED2CD8B" w14:textId="77777777" w:rsidR="00CC54CD" w:rsidRDefault="00CC54CD" w:rsidP="003C6924">
      <w:pPr>
        <w:spacing w:line="360" w:lineRule="auto"/>
        <w:rPr>
          <w:ins w:id="1582" w:author="Rashid Islam" w:date="2022-04-22T06:35:00Z"/>
          <w:rFonts w:eastAsiaTheme="minorHAnsi"/>
          <w:b/>
          <w:bCs/>
          <w:lang w:val="en-GB" w:eastAsia="en-US"/>
        </w:rPr>
      </w:pPr>
    </w:p>
    <w:p w14:paraId="5B7C3D24" w14:textId="77777777" w:rsidR="00CC54CD" w:rsidRDefault="00CC54CD" w:rsidP="003C6924">
      <w:pPr>
        <w:spacing w:line="360" w:lineRule="auto"/>
        <w:rPr>
          <w:ins w:id="1583" w:author="Rashid Islam" w:date="2022-04-22T06:35:00Z"/>
          <w:rFonts w:eastAsiaTheme="minorHAnsi"/>
          <w:b/>
          <w:bCs/>
          <w:lang w:val="en-GB" w:eastAsia="en-US"/>
        </w:rPr>
      </w:pPr>
    </w:p>
    <w:p w14:paraId="38206275" w14:textId="77777777" w:rsidR="00CC54CD" w:rsidRDefault="00CC54CD" w:rsidP="003C6924">
      <w:pPr>
        <w:spacing w:line="360" w:lineRule="auto"/>
        <w:rPr>
          <w:ins w:id="1584" w:author="Rashid Islam" w:date="2022-04-22T06:35:00Z"/>
          <w:rFonts w:eastAsiaTheme="minorHAnsi"/>
          <w:b/>
          <w:bCs/>
          <w:lang w:val="en-GB" w:eastAsia="en-US"/>
        </w:rPr>
      </w:pPr>
    </w:p>
    <w:p w14:paraId="0BE476C5" w14:textId="77777777" w:rsidR="00CC54CD" w:rsidRDefault="00CC54CD" w:rsidP="003C6924">
      <w:pPr>
        <w:spacing w:line="360" w:lineRule="auto"/>
        <w:rPr>
          <w:ins w:id="1585" w:author="Rashid Islam" w:date="2022-04-22T06:35:00Z"/>
          <w:rFonts w:eastAsiaTheme="minorHAnsi"/>
          <w:b/>
          <w:bCs/>
          <w:lang w:val="en-GB" w:eastAsia="en-US"/>
        </w:rPr>
      </w:pPr>
    </w:p>
    <w:p w14:paraId="4A3448D7" w14:textId="77777777" w:rsidR="00CC54CD" w:rsidRDefault="00CC54CD" w:rsidP="003C6924">
      <w:pPr>
        <w:spacing w:line="360" w:lineRule="auto"/>
        <w:rPr>
          <w:ins w:id="1586" w:author="Rashid Islam" w:date="2022-04-22T06:35:00Z"/>
          <w:rFonts w:eastAsiaTheme="minorHAnsi"/>
          <w:b/>
          <w:bCs/>
          <w:lang w:val="en-GB" w:eastAsia="en-US"/>
        </w:rPr>
      </w:pPr>
    </w:p>
    <w:p w14:paraId="3E48163A" w14:textId="77777777" w:rsidR="00CC54CD" w:rsidRDefault="00CC54CD" w:rsidP="003C6924">
      <w:pPr>
        <w:spacing w:line="360" w:lineRule="auto"/>
        <w:rPr>
          <w:ins w:id="1587" w:author="Rashid Islam" w:date="2022-04-22T06:35:00Z"/>
          <w:rFonts w:eastAsiaTheme="minorHAnsi"/>
          <w:b/>
          <w:bCs/>
          <w:lang w:val="en-GB" w:eastAsia="en-US"/>
        </w:rPr>
      </w:pPr>
    </w:p>
    <w:p w14:paraId="2B5C3B14" w14:textId="77777777" w:rsidR="00CC54CD" w:rsidRDefault="00CC54CD" w:rsidP="003C6924">
      <w:pPr>
        <w:spacing w:line="360" w:lineRule="auto"/>
        <w:rPr>
          <w:ins w:id="1588" w:author="Rashid Islam" w:date="2022-04-22T06:35:00Z"/>
          <w:rFonts w:eastAsiaTheme="minorHAnsi"/>
          <w:b/>
          <w:bCs/>
          <w:lang w:val="en-GB" w:eastAsia="en-US"/>
        </w:rPr>
      </w:pPr>
    </w:p>
    <w:p w14:paraId="716C8C34" w14:textId="77777777" w:rsidR="00CC54CD" w:rsidRDefault="00CC54CD" w:rsidP="003C6924">
      <w:pPr>
        <w:spacing w:line="360" w:lineRule="auto"/>
        <w:rPr>
          <w:ins w:id="1589" w:author="Rashid Islam" w:date="2022-04-22T06:35:00Z"/>
          <w:rFonts w:eastAsiaTheme="minorHAnsi"/>
          <w:b/>
          <w:bCs/>
          <w:lang w:val="en-GB" w:eastAsia="en-US"/>
        </w:rPr>
      </w:pPr>
    </w:p>
    <w:p w14:paraId="2AE371A9" w14:textId="77777777" w:rsidR="00CC54CD" w:rsidRDefault="00CC54CD" w:rsidP="003C6924">
      <w:pPr>
        <w:spacing w:line="360" w:lineRule="auto"/>
        <w:rPr>
          <w:ins w:id="1590" w:author="Rashid Islam" w:date="2022-04-22T06:35:00Z"/>
          <w:rFonts w:eastAsiaTheme="minorHAnsi"/>
          <w:b/>
          <w:bCs/>
          <w:lang w:val="en-GB" w:eastAsia="en-US"/>
        </w:rPr>
      </w:pPr>
    </w:p>
    <w:p w14:paraId="06473CA2" w14:textId="77777777" w:rsidR="00CC54CD" w:rsidRDefault="00CC54CD" w:rsidP="003C6924">
      <w:pPr>
        <w:spacing w:line="360" w:lineRule="auto"/>
        <w:rPr>
          <w:ins w:id="1591" w:author="Rashid Islam" w:date="2022-04-22T06:35:00Z"/>
          <w:rFonts w:eastAsiaTheme="minorHAnsi"/>
          <w:b/>
          <w:bCs/>
          <w:lang w:val="en-GB" w:eastAsia="en-US"/>
        </w:rPr>
      </w:pPr>
    </w:p>
    <w:p w14:paraId="3D904FAC" w14:textId="75EDB4F1" w:rsidR="003C6924" w:rsidRDefault="003C6924" w:rsidP="003C6924">
      <w:pPr>
        <w:spacing w:line="360" w:lineRule="auto"/>
        <w:rPr>
          <w:ins w:id="1592" w:author="Stephen Brooks" w:date="2022-04-21T16:13:00Z"/>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We have developed the webpage</w:t>
      </w:r>
      <w:del w:id="1593" w:author="Stephen Brooks" w:date="2022-04-21T16:12:00Z">
        <w:r w:rsidRPr="0048794B" w:rsidDel="00D5174C">
          <w:rPr>
            <w:rFonts w:eastAsiaTheme="minorHAnsi"/>
            <w:color w:val="000000" w:themeColor="text1"/>
            <w:lang w:val="en-GB" w:eastAsia="en-US"/>
          </w:rPr>
          <w:delText xml:space="preserve"> by ourselves</w:delText>
        </w:r>
      </w:del>
      <w:r w:rsidRPr="0048794B">
        <w:rPr>
          <w:rFonts w:eastAsiaTheme="minorHAnsi"/>
          <w:color w:val="000000" w:themeColor="text1"/>
          <w:lang w:val="en-GB" w:eastAsia="en-US"/>
        </w:rPr>
        <w:t xml:space="preserv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pPr>
        <w:spacing w:line="360" w:lineRule="auto"/>
        <w:ind w:left="720"/>
        <w:rPr>
          <w:i/>
          <w:iCs/>
          <w:color w:val="000000" w:themeColor="text1"/>
          <w:sz w:val="20"/>
          <w:szCs w:val="20"/>
        </w:rPr>
        <w:pPrChange w:id="1594" w:author="Stephen Brooks" w:date="2022-04-21T16:13:00Z">
          <w:pPr>
            <w:spacing w:line="360" w:lineRule="auto"/>
          </w:pPr>
        </w:pPrChange>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pPr>
        <w:spacing w:line="360" w:lineRule="auto"/>
        <w:ind w:left="720"/>
        <w:rPr>
          <w:rStyle w:val="name"/>
          <w:b/>
          <w:bCs/>
          <w:color w:val="000000" w:themeColor="text1"/>
          <w:sz w:val="20"/>
          <w:szCs w:val="20"/>
        </w:rPr>
        <w:pPrChange w:id="1595" w:author="Stephen Brooks" w:date="2022-04-21T16:13:00Z">
          <w:pPr>
            <w:spacing w:line="360" w:lineRule="auto"/>
          </w:pPr>
        </w:pPrChange>
      </w:pPr>
      <w:r w:rsidRPr="0048794B">
        <w:rPr>
          <w:i/>
          <w:iCs/>
          <w:color w:val="000000" w:themeColor="text1"/>
          <w:sz w:val="20"/>
          <w:szCs w:val="20"/>
        </w:rPr>
        <w:t xml:space="preserve">    ca-bubble: {</w:t>
      </w:r>
    </w:p>
    <w:p w14:paraId="00DC0BB0" w14:textId="77777777" w:rsidR="003C6924" w:rsidRPr="0048794B" w:rsidRDefault="003C6924">
      <w:pPr>
        <w:spacing w:line="360" w:lineRule="auto"/>
        <w:ind w:left="720"/>
        <w:rPr>
          <w:rStyle w:val="name"/>
          <w:b/>
          <w:bCs/>
          <w:color w:val="000000" w:themeColor="text1"/>
          <w:sz w:val="20"/>
          <w:szCs w:val="20"/>
        </w:rPr>
        <w:pPrChange w:id="1596" w:author="Stephen Brooks" w:date="2022-04-21T16:13:00Z">
          <w:pPr>
            <w:spacing w:line="360" w:lineRule="auto"/>
          </w:pPr>
        </w:pPrChange>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pPr>
        <w:spacing w:line="360" w:lineRule="auto"/>
        <w:ind w:left="720"/>
        <w:rPr>
          <w:rStyle w:val="object-value-string"/>
          <w:color w:val="000000" w:themeColor="text1"/>
          <w:sz w:val="20"/>
          <w:szCs w:val="20"/>
        </w:rPr>
        <w:pPrChange w:id="1597"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pPr>
        <w:spacing w:line="360" w:lineRule="auto"/>
        <w:ind w:left="720"/>
        <w:rPr>
          <w:color w:val="000000" w:themeColor="text1"/>
          <w:sz w:val="20"/>
          <w:szCs w:val="20"/>
        </w:rPr>
        <w:pPrChange w:id="1598"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pPr>
        <w:ind w:left="720"/>
        <w:rPr>
          <w:color w:val="000000" w:themeColor="text1"/>
          <w:sz w:val="20"/>
          <w:szCs w:val="20"/>
        </w:rPr>
        <w:pPrChange w:id="1599" w:author="Stephen Brooks" w:date="2022-04-21T16:13:00Z">
          <w:pPr/>
        </w:pPrChange>
      </w:pPr>
      <w:r w:rsidRPr="0048794B">
        <w:rPr>
          <w:color w:val="000000" w:themeColor="text1"/>
          <w:sz w:val="20"/>
          <w:szCs w:val="20"/>
        </w:rPr>
        <w:t xml:space="preserve">       },</w:t>
      </w:r>
    </w:p>
    <w:p w14:paraId="04B49530" w14:textId="77777777" w:rsidR="003C6924" w:rsidRPr="0048794B" w:rsidRDefault="003C6924">
      <w:pPr>
        <w:ind w:left="720"/>
        <w:rPr>
          <w:color w:val="000000" w:themeColor="text1"/>
          <w:sz w:val="20"/>
          <w:szCs w:val="20"/>
        </w:rPr>
        <w:pPrChange w:id="1600" w:author="Stephen Brooks" w:date="2022-04-21T16:13:00Z">
          <w:pPr/>
        </w:pPrChange>
      </w:pPr>
      <w:r w:rsidRPr="0048794B">
        <w:rPr>
          <w:color w:val="000000" w:themeColor="text1"/>
          <w:sz w:val="20"/>
          <w:szCs w:val="20"/>
        </w:rPr>
        <w:t xml:space="preserve">       …</w:t>
      </w:r>
    </w:p>
    <w:p w14:paraId="1ECBFCA0" w14:textId="77777777" w:rsidR="003C6924" w:rsidRPr="0048794B" w:rsidRDefault="003C6924">
      <w:pPr>
        <w:ind w:left="720"/>
        <w:rPr>
          <w:rStyle w:val="name"/>
          <w:b/>
          <w:bCs/>
          <w:color w:val="000000" w:themeColor="text1"/>
          <w:sz w:val="20"/>
          <w:szCs w:val="20"/>
        </w:rPr>
        <w:pPrChange w:id="1601" w:author="Stephen Brooks" w:date="2022-04-21T16:13:00Z">
          <w:pPr/>
        </w:pPrChange>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pPr>
        <w:spacing w:line="360" w:lineRule="auto"/>
        <w:ind w:left="720"/>
        <w:rPr>
          <w:rStyle w:val="object-value-string"/>
          <w:color w:val="000000" w:themeColor="text1"/>
          <w:sz w:val="20"/>
          <w:szCs w:val="20"/>
        </w:rPr>
        <w:pPrChange w:id="1602" w:author="Stephen Brooks" w:date="2022-04-21T16:13:00Z">
          <w:pPr>
            <w:spacing w:line="360" w:lineRule="auto"/>
          </w:pPr>
        </w:pPrChange>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pPr>
        <w:spacing w:line="360" w:lineRule="auto"/>
        <w:ind w:left="720"/>
        <w:rPr>
          <w:color w:val="000000" w:themeColor="text1"/>
          <w:sz w:val="20"/>
          <w:szCs w:val="20"/>
        </w:rPr>
        <w:pPrChange w:id="1603" w:author="Stephen Brooks" w:date="2022-04-21T16:13:00Z">
          <w:pPr>
            <w:spacing w:line="360" w:lineRule="auto"/>
          </w:pPr>
        </w:pPrChange>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pPr>
        <w:ind w:left="720"/>
        <w:rPr>
          <w:color w:val="000000" w:themeColor="text1"/>
          <w:sz w:val="20"/>
          <w:szCs w:val="20"/>
        </w:rPr>
        <w:pPrChange w:id="1604" w:author="Stephen Brooks" w:date="2022-04-21T16:13:00Z">
          <w:pPr/>
        </w:pPrChange>
      </w:pPr>
      <w:r w:rsidRPr="0048794B">
        <w:rPr>
          <w:color w:val="000000" w:themeColor="text1"/>
          <w:sz w:val="20"/>
          <w:szCs w:val="20"/>
        </w:rPr>
        <w:t xml:space="preserve">       },</w:t>
      </w:r>
    </w:p>
    <w:p w14:paraId="479DF6FB" w14:textId="77777777" w:rsidR="003C6924" w:rsidRPr="0048794B" w:rsidRDefault="003C6924">
      <w:pPr>
        <w:ind w:left="720"/>
        <w:rPr>
          <w:color w:val="000000" w:themeColor="text1"/>
          <w:sz w:val="20"/>
          <w:szCs w:val="20"/>
        </w:rPr>
        <w:pPrChange w:id="1605" w:author="Stephen Brooks" w:date="2022-04-21T16:13:00Z">
          <w:pPr/>
        </w:pPrChange>
      </w:pPr>
      <w:r w:rsidRPr="0048794B">
        <w:rPr>
          <w:color w:val="000000" w:themeColor="text1"/>
          <w:sz w:val="20"/>
          <w:szCs w:val="20"/>
        </w:rPr>
        <w:t xml:space="preserve">       …</w:t>
      </w:r>
    </w:p>
    <w:p w14:paraId="1218DE3E" w14:textId="77777777" w:rsidR="003C6924" w:rsidRPr="0048794B" w:rsidRDefault="003C6924">
      <w:pPr>
        <w:ind w:left="720"/>
        <w:rPr>
          <w:rStyle w:val="name"/>
          <w:b/>
          <w:bCs/>
          <w:color w:val="000000" w:themeColor="text1"/>
          <w:sz w:val="20"/>
          <w:szCs w:val="20"/>
        </w:rPr>
        <w:pPrChange w:id="1606" w:author="Stephen Brooks" w:date="2022-04-21T16:13:00Z">
          <w:pPr/>
        </w:pPrChange>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pPr>
        <w:spacing w:line="360" w:lineRule="auto"/>
        <w:ind w:left="720"/>
        <w:rPr>
          <w:rStyle w:val="object-value-string"/>
          <w:color w:val="000000" w:themeColor="text1"/>
          <w:sz w:val="20"/>
          <w:szCs w:val="20"/>
          <w:lang w:val="fr-FR"/>
        </w:rPr>
        <w:pPrChange w:id="1607" w:author="Stephen Brooks" w:date="2022-04-21T16:13:00Z">
          <w:pPr>
            <w:spacing w:line="360" w:lineRule="auto"/>
          </w:pPr>
        </w:pPrChange>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pPr>
        <w:spacing w:line="360" w:lineRule="auto"/>
        <w:ind w:left="720"/>
        <w:rPr>
          <w:color w:val="000000" w:themeColor="text1"/>
          <w:sz w:val="20"/>
          <w:szCs w:val="20"/>
        </w:rPr>
        <w:pPrChange w:id="1608" w:author="Stephen Brooks" w:date="2022-04-21T16:13:00Z">
          <w:pPr>
            <w:spacing w:line="360" w:lineRule="auto"/>
          </w:pPr>
        </w:pPrChange>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pPr>
        <w:spacing w:line="360" w:lineRule="auto"/>
        <w:ind w:left="720"/>
        <w:rPr>
          <w:color w:val="000000" w:themeColor="text1"/>
          <w:sz w:val="20"/>
          <w:szCs w:val="20"/>
        </w:rPr>
        <w:pPrChange w:id="1609" w:author="Stephen Brooks" w:date="2022-04-21T16:13:00Z">
          <w:pPr>
            <w:spacing w:line="360" w:lineRule="auto"/>
          </w:pPr>
        </w:pPrChange>
      </w:pPr>
      <w:r w:rsidRPr="0048794B">
        <w:rPr>
          <w:color w:val="000000" w:themeColor="text1"/>
          <w:sz w:val="20"/>
          <w:szCs w:val="20"/>
        </w:rPr>
        <w:t xml:space="preserve">       },</w:t>
      </w:r>
    </w:p>
    <w:p w14:paraId="47571CFC" w14:textId="77777777" w:rsidR="003C6924" w:rsidRPr="0048794B" w:rsidRDefault="003C6924">
      <w:pPr>
        <w:spacing w:line="360" w:lineRule="auto"/>
        <w:ind w:left="720"/>
        <w:rPr>
          <w:rFonts w:eastAsiaTheme="minorHAnsi"/>
          <w:color w:val="000000" w:themeColor="text1"/>
          <w:sz w:val="20"/>
          <w:szCs w:val="20"/>
          <w:lang w:val="en-GB" w:eastAsia="en-US"/>
        </w:rPr>
        <w:pPrChange w:id="1610"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pPr>
        <w:spacing w:line="360" w:lineRule="auto"/>
        <w:ind w:left="720"/>
        <w:rPr>
          <w:rFonts w:eastAsia="MS Gothic"/>
          <w:color w:val="000000" w:themeColor="text1"/>
          <w:sz w:val="20"/>
          <w:szCs w:val="20"/>
          <w:lang w:val="en-GB" w:eastAsia="en-US"/>
        </w:rPr>
        <w:pPrChange w:id="1611" w:author="Stephen Brooks" w:date="2022-04-21T16:13:00Z">
          <w:pPr>
            <w:spacing w:line="360" w:lineRule="auto"/>
          </w:pPr>
        </w:pPrChange>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pPr>
        <w:spacing w:line="360" w:lineRule="auto"/>
        <w:ind w:left="720"/>
        <w:rPr>
          <w:rFonts w:eastAsia="MS Gothic"/>
          <w:color w:val="000000" w:themeColor="text1"/>
          <w:sz w:val="20"/>
          <w:szCs w:val="20"/>
          <w:lang w:val="en-GB" w:eastAsia="en-US"/>
        </w:rPr>
        <w:pPrChange w:id="1612" w:author="Stephen Brooks" w:date="2022-04-21T16:13:00Z">
          <w:pPr>
            <w:spacing w:line="360" w:lineRule="auto"/>
          </w:pPr>
        </w:pPrChange>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pPr>
        <w:spacing w:line="360" w:lineRule="auto"/>
        <w:ind w:left="720"/>
        <w:rPr>
          <w:color w:val="000000" w:themeColor="text1"/>
          <w:sz w:val="20"/>
          <w:szCs w:val="20"/>
        </w:rPr>
        <w:pPrChange w:id="1613" w:author="Stephen Brooks" w:date="2022-04-21T16:13:00Z">
          <w:pPr>
            <w:spacing w:line="360" w:lineRule="auto"/>
          </w:pPr>
        </w:pPrChange>
      </w:pPr>
      <w:r w:rsidRPr="0048794B">
        <w:rPr>
          <w:color w:val="000000" w:themeColor="text1"/>
          <w:sz w:val="20"/>
          <w:szCs w:val="20"/>
        </w:rPr>
        <w:t xml:space="preserve">   },</w:t>
      </w:r>
    </w:p>
    <w:p w14:paraId="411E3655" w14:textId="77777777" w:rsidR="003C6924" w:rsidRPr="0048794B" w:rsidRDefault="003C6924">
      <w:pPr>
        <w:spacing w:line="360" w:lineRule="auto"/>
        <w:ind w:left="720"/>
        <w:rPr>
          <w:i/>
          <w:iCs/>
          <w:color w:val="000000" w:themeColor="text1"/>
          <w:sz w:val="20"/>
          <w:szCs w:val="20"/>
        </w:rPr>
        <w:pPrChange w:id="1614" w:author="Stephen Brooks" w:date="2022-04-21T16:13:00Z">
          <w:pPr>
            <w:spacing w:line="360" w:lineRule="auto"/>
          </w:pPr>
        </w:pPrChange>
      </w:pPr>
      <w:r w:rsidRPr="0048794B">
        <w:rPr>
          <w:i/>
          <w:iCs/>
          <w:color w:val="000000" w:themeColor="text1"/>
          <w:sz w:val="20"/>
          <w:szCs w:val="20"/>
        </w:rPr>
        <w:t xml:space="preserve">   ca-grid: {… same structure of ca-bubble   ...},</w:t>
      </w:r>
    </w:p>
    <w:p w14:paraId="3F172715" w14:textId="77777777" w:rsidR="003C6924" w:rsidRPr="0048794B" w:rsidRDefault="003C6924">
      <w:pPr>
        <w:spacing w:line="360" w:lineRule="auto"/>
        <w:ind w:left="720"/>
        <w:rPr>
          <w:color w:val="000000" w:themeColor="text1"/>
          <w:sz w:val="20"/>
          <w:szCs w:val="20"/>
        </w:rPr>
        <w:pPrChange w:id="1615"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pPr>
        <w:spacing w:line="360" w:lineRule="auto"/>
        <w:ind w:left="720"/>
        <w:rPr>
          <w:i/>
          <w:iCs/>
          <w:color w:val="000000" w:themeColor="text1"/>
          <w:sz w:val="20"/>
          <w:szCs w:val="20"/>
        </w:rPr>
        <w:pPrChange w:id="1616" w:author="Stephen Brooks" w:date="2022-04-21T16:13:00Z">
          <w:pPr>
            <w:spacing w:line="360" w:lineRule="auto"/>
          </w:pPr>
        </w:pPrChange>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pPr>
        <w:spacing w:line="360" w:lineRule="auto"/>
        <w:ind w:left="720"/>
        <w:rPr>
          <w:color w:val="000000" w:themeColor="text1"/>
          <w:sz w:val="20"/>
          <w:szCs w:val="20"/>
        </w:rPr>
        <w:pPrChange w:id="1617" w:author="Stephen Brooks" w:date="2022-04-21T16:13:00Z">
          <w:pPr>
            <w:spacing w:line="360" w:lineRule="auto"/>
          </w:pPr>
        </w:pPrChange>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pPr>
        <w:spacing w:line="360" w:lineRule="auto"/>
        <w:ind w:left="720"/>
        <w:rPr>
          <w:color w:val="000000" w:themeColor="text1"/>
          <w:sz w:val="20"/>
          <w:szCs w:val="20"/>
        </w:rPr>
        <w:pPrChange w:id="1618" w:author="Stephen Brooks" w:date="2022-04-21T16:13:00Z">
          <w:pPr>
            <w:spacing w:line="360" w:lineRule="auto"/>
          </w:pPr>
        </w:pPrChange>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pPr>
        <w:spacing w:line="360" w:lineRule="auto"/>
        <w:ind w:left="720"/>
        <w:rPr>
          <w:color w:val="000000" w:themeColor="text1"/>
          <w:sz w:val="20"/>
          <w:szCs w:val="20"/>
        </w:rPr>
        <w:pPrChange w:id="1619" w:author="Stephen Brooks" w:date="2022-04-21T16:13:00Z">
          <w:pPr>
            <w:spacing w:line="360" w:lineRule="auto"/>
          </w:pPr>
        </w:pPrChange>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pPr>
        <w:spacing w:line="360" w:lineRule="auto"/>
        <w:ind w:left="720"/>
        <w:rPr>
          <w:color w:val="000000" w:themeColor="text1"/>
          <w:sz w:val="20"/>
          <w:szCs w:val="20"/>
        </w:rPr>
        <w:pPrChange w:id="1620" w:author="Stephen Brooks" w:date="2022-04-21T16:13:00Z">
          <w:pPr>
            <w:spacing w:line="360" w:lineRule="auto"/>
          </w:pPr>
        </w:pPrChange>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pPr>
        <w:spacing w:line="360" w:lineRule="auto"/>
        <w:ind w:left="720"/>
        <w:rPr>
          <w:i/>
          <w:iCs/>
          <w:sz w:val="20"/>
          <w:szCs w:val="20"/>
        </w:rPr>
        <w:pPrChange w:id="1621" w:author="Stephen Brooks" w:date="2022-04-21T16:13:00Z">
          <w:pPr>
            <w:spacing w:line="360" w:lineRule="auto"/>
          </w:pPr>
        </w:pPrChange>
      </w:pPr>
      <w:r w:rsidRPr="0099177E">
        <w:rPr>
          <w:i/>
          <w:iCs/>
          <w:sz w:val="20"/>
          <w:szCs w:val="20"/>
        </w:rPr>
        <w:t>}</w:t>
      </w:r>
    </w:p>
    <w:p w14:paraId="0A27E385" w14:textId="77777777" w:rsidR="003C6924" w:rsidRDefault="003C6924">
      <w:pPr>
        <w:spacing w:line="360" w:lineRule="auto"/>
        <w:ind w:left="720"/>
        <w:rPr>
          <w:i/>
          <w:iCs/>
          <w:sz w:val="20"/>
          <w:szCs w:val="20"/>
        </w:rPr>
        <w:pPrChange w:id="1622" w:author="Stephen Brooks" w:date="2022-04-21T16:13:00Z">
          <w:pPr>
            <w:spacing w:line="360" w:lineRule="auto"/>
          </w:pPr>
        </w:pPrChange>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ins w:id="1623" w:author="Stephen Brooks" w:date="2022-04-21T16:14:00Z"/>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4E461070"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6.6: Session Ending Greetings</w:t>
      </w:r>
    </w:p>
    <w:p w14:paraId="57DDA8C7" w14:textId="77777777" w:rsidR="00CE7E04" w:rsidRDefault="00CE7E04" w:rsidP="003C6924">
      <w:pPr>
        <w:autoSpaceDE w:val="0"/>
        <w:autoSpaceDN w:val="0"/>
        <w:adjustRightInd w:val="0"/>
        <w:spacing w:line="360" w:lineRule="auto"/>
        <w:rPr>
          <w:ins w:id="1624" w:author="Stephen Brooks" w:date="2022-04-21T16:14:00Z"/>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382898BE" w14:textId="1E0EF94E" w:rsidR="003C6924" w:rsidRDefault="003C6924" w:rsidP="003C6924"/>
    <w:p w14:paraId="3F7EDAD6" w14:textId="009E11BF" w:rsidR="001C059C" w:rsidRDefault="001C059C" w:rsidP="003C6924"/>
    <w:p w14:paraId="4B1B833C" w14:textId="50A71721" w:rsidR="001C059C" w:rsidRDefault="001C059C" w:rsidP="003C6924"/>
    <w:p w14:paraId="352F25EE" w14:textId="6CCEE63D" w:rsidR="001C059C" w:rsidRDefault="001C059C" w:rsidP="003C6924"/>
    <w:p w14:paraId="586396A3" w14:textId="7F669096" w:rsidR="001C059C" w:rsidRDefault="001C059C" w:rsidP="003C6924"/>
    <w:p w14:paraId="1CC5D1E4" w14:textId="6C11D3FE" w:rsidR="001C059C" w:rsidRDefault="001C059C" w:rsidP="003C6924"/>
    <w:p w14:paraId="02FEB203" w14:textId="7FFFBE94" w:rsidR="001C059C" w:rsidRDefault="001C059C" w:rsidP="003C6924"/>
    <w:p w14:paraId="113F3B64" w14:textId="41D62D0A" w:rsidR="001C059C" w:rsidRDefault="001C059C" w:rsidP="003C6924"/>
    <w:p w14:paraId="508ABDEF" w14:textId="75A569D7" w:rsidR="001C059C" w:rsidRDefault="001C059C" w:rsidP="003C6924"/>
    <w:p w14:paraId="65DA4C26" w14:textId="02A82F24" w:rsidR="001C059C" w:rsidRDefault="001C059C" w:rsidP="003C6924"/>
    <w:p w14:paraId="092529AF" w14:textId="71BCDB7E" w:rsidR="001C059C" w:rsidRDefault="001C059C" w:rsidP="003C6924"/>
    <w:p w14:paraId="753D5517" w14:textId="4CF64CAA" w:rsidR="001C059C" w:rsidRDefault="001C059C" w:rsidP="003C6924"/>
    <w:p w14:paraId="1FE7F299" w14:textId="20528D15" w:rsidR="001C059C" w:rsidRDefault="001C059C" w:rsidP="003C6924"/>
    <w:p w14:paraId="19FB2CA2" w14:textId="53EBF9B3" w:rsidR="001C059C" w:rsidRDefault="001C059C" w:rsidP="003C6924"/>
    <w:p w14:paraId="1ED7205F" w14:textId="3E0195E8" w:rsidR="001C059C" w:rsidRDefault="001C059C" w:rsidP="003C6924"/>
    <w:p w14:paraId="5DE0C45D" w14:textId="12DA10E2" w:rsidR="001C059C" w:rsidRDefault="001C059C" w:rsidP="003C6924"/>
    <w:p w14:paraId="52C6738F" w14:textId="224C1D67" w:rsidR="001C059C" w:rsidRDefault="001C059C" w:rsidP="003C6924"/>
    <w:p w14:paraId="5D10B3D6" w14:textId="2515265E" w:rsidR="001C059C" w:rsidRDefault="001C059C" w:rsidP="003C6924"/>
    <w:p w14:paraId="376DB4C6" w14:textId="25CD5258" w:rsidR="001C059C" w:rsidDel="00CC54CD" w:rsidRDefault="001C059C" w:rsidP="003C6924">
      <w:pPr>
        <w:rPr>
          <w:del w:id="1625" w:author="Rashid Islam" w:date="2022-04-22T06:35:00Z"/>
        </w:rPr>
      </w:pPr>
    </w:p>
    <w:p w14:paraId="57881176" w14:textId="50DCCBF1" w:rsidR="001C059C" w:rsidDel="00CC54CD" w:rsidRDefault="001C059C" w:rsidP="003C6924">
      <w:pPr>
        <w:rPr>
          <w:del w:id="1626" w:author="Rashid Islam" w:date="2022-04-22T06:35:00Z"/>
        </w:rPr>
      </w:pPr>
    </w:p>
    <w:p w14:paraId="5EFF0251" w14:textId="4188AB73" w:rsidR="001C059C" w:rsidDel="00CC54CD" w:rsidRDefault="001C059C" w:rsidP="003C6924">
      <w:pPr>
        <w:rPr>
          <w:del w:id="1627" w:author="Rashid Islam" w:date="2022-04-22T06:35:00Z"/>
        </w:rPr>
      </w:pPr>
    </w:p>
    <w:p w14:paraId="08788180" w14:textId="33263EE2" w:rsidR="003C6924" w:rsidDel="00CC54CD" w:rsidRDefault="003C6924" w:rsidP="003C6924">
      <w:pPr>
        <w:rPr>
          <w:del w:id="1628" w:author="Rashid Islam" w:date="2022-04-22T06:35:00Z"/>
        </w:rPr>
      </w:pPr>
    </w:p>
    <w:p w14:paraId="24450447" w14:textId="0F3D2DF4" w:rsidR="00F00806" w:rsidDel="00CC54CD" w:rsidRDefault="00F00806">
      <w:pPr>
        <w:rPr>
          <w:ins w:id="1629" w:author="Stephen Brooks" w:date="2022-04-21T17:34:00Z"/>
          <w:del w:id="1630" w:author="Rashid Islam" w:date="2022-04-22T06:35:00Z"/>
          <w:rFonts w:eastAsiaTheme="minorHAnsi"/>
          <w:b/>
          <w:bCs/>
          <w:color w:val="000000" w:themeColor="text1"/>
          <w:sz w:val="32"/>
          <w:szCs w:val="32"/>
          <w:lang w:val="en-GB" w:eastAsia="en-US"/>
        </w:rPr>
      </w:pPr>
      <w:ins w:id="1631" w:author="Stephen Brooks" w:date="2022-04-21T17:34:00Z">
        <w:del w:id="1632" w:author="Rashid Islam" w:date="2022-04-22T06:35:00Z">
          <w:r w:rsidDel="00CC54CD">
            <w:rPr>
              <w:rFonts w:eastAsiaTheme="minorHAnsi"/>
              <w:b/>
              <w:bCs/>
              <w:color w:val="000000" w:themeColor="text1"/>
              <w:sz w:val="32"/>
              <w:szCs w:val="32"/>
              <w:lang w:val="en-GB" w:eastAsia="en-US"/>
            </w:rPr>
            <w:br w:type="page"/>
          </w:r>
        </w:del>
      </w:ins>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B929C4" w:rsidRDefault="00B929C4">
      <w:pPr>
        <w:autoSpaceDE w:val="0"/>
        <w:autoSpaceDN w:val="0"/>
        <w:adjustRightInd w:val="0"/>
        <w:spacing w:line="360" w:lineRule="auto"/>
        <w:jc w:val="both"/>
        <w:rPr>
          <w:ins w:id="1633" w:author="Stephen Brooks" w:date="2022-04-21T17:52:00Z"/>
          <w:rFonts w:eastAsiaTheme="minorHAnsi"/>
          <w:color w:val="000000" w:themeColor="text1"/>
          <w:lang w:val="en-GB" w:eastAsia="en-US"/>
          <w:rPrChange w:id="1634" w:author="Stephen Brooks" w:date="2022-04-21T17:52:00Z">
            <w:rPr>
              <w:ins w:id="1635" w:author="Stephen Brooks" w:date="2022-04-21T17:52:00Z"/>
              <w:rFonts w:eastAsiaTheme="minorHAnsi"/>
              <w:lang w:val="en-GB" w:eastAsia="en-US"/>
            </w:rPr>
          </w:rPrChange>
        </w:rPr>
        <w:pPrChange w:id="1636" w:author="Stephen Brooks" w:date="2022-04-21T17:52:00Z">
          <w:pPr>
            <w:pStyle w:val="ListParagraph"/>
            <w:numPr>
              <w:numId w:val="32"/>
            </w:numPr>
            <w:autoSpaceDE w:val="0"/>
            <w:autoSpaceDN w:val="0"/>
            <w:adjustRightInd w:val="0"/>
            <w:spacing w:line="360" w:lineRule="auto"/>
            <w:ind w:hanging="360"/>
            <w:jc w:val="both"/>
          </w:pPr>
        </w:pPrChange>
      </w:pPr>
      <w:ins w:id="1637" w:author="Stephen Brooks" w:date="2022-04-21T17:52:00Z">
        <w:r>
          <w:rPr>
            <w:rFonts w:eastAsiaTheme="minorHAnsi"/>
            <w:color w:val="000000" w:themeColor="text1"/>
            <w:lang w:val="en-GB" w:eastAsia="en-US"/>
          </w:rPr>
          <w:t xml:space="preserve">The following experience with visualization was also noted: </w:t>
        </w:r>
      </w:ins>
    </w:p>
    <w:p w14:paraId="7112361A" w14:textId="13D226B4"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04B09EB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del w:id="1638" w:author="Stephen Brooks" w:date="2022-04-21T17:53:00Z">
        <w:r w:rsidRPr="008119D9" w:rsidDel="00B929C4">
          <w:rPr>
            <w:rFonts w:eastAsiaTheme="minorHAnsi"/>
            <w:color w:val="000000" w:themeColor="text1"/>
            <w:lang w:val="en-GB" w:eastAsia="en-US"/>
          </w:rPr>
          <w:delText>level</w:delText>
        </w:r>
      </w:del>
      <w:ins w:id="1639" w:author="Stephen Brooks" w:date="2022-04-21T17:53:00Z">
        <w:r w:rsidR="00B929C4">
          <w:rPr>
            <w:rFonts w:eastAsiaTheme="minorHAnsi"/>
            <w:color w:val="000000" w:themeColor="text1"/>
            <w:lang w:val="en-GB" w:eastAsia="en-US"/>
          </w:rPr>
          <w:t>degrees</w:t>
        </w:r>
      </w:ins>
      <w:r w:rsidRPr="008119D9">
        <w:rPr>
          <w:rFonts w:eastAsiaTheme="minorHAnsi"/>
          <w:color w:val="000000" w:themeColor="text1"/>
          <w:lang w:val="en-GB" w:eastAsia="en-US"/>
        </w:rPr>
        <w:t xml:space="preserve">. </w:t>
      </w:r>
    </w:p>
    <w:p w14:paraId="762F0083" w14:textId="77777777"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7F9D71FE" w:rsidR="00C17963" w:rsidRPr="008119D9" w:rsidRDefault="00C17963" w:rsidP="00CA7F54">
      <w:pPr>
        <w:pStyle w:val="ListParagraph"/>
        <w:numPr>
          <w:ilvl w:val="0"/>
          <w:numId w:val="32"/>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del w:id="1640" w:author="Stephen Brooks" w:date="2022-04-21T17:53:00Z">
        <w:r w:rsidRPr="008119D9" w:rsidDel="00B929C4">
          <w:rPr>
            <w:rFonts w:eastAsiaTheme="minorHAnsi"/>
            <w:color w:val="000000" w:themeColor="text1"/>
            <w:lang w:val="en-GB" w:eastAsia="en-US"/>
          </w:rPr>
          <w:delText xml:space="preserve">about </w:delText>
        </w:r>
      </w:del>
      <w:ins w:id="1641" w:author="Stephen Brooks" w:date="2022-04-21T17:53:00Z">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ins>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rFonts w:eastAsiaTheme="minorHAnsi"/>
          <w:color w:val="000000" w:themeColor="text1"/>
          <w:lang w:val="en-GB" w:eastAsia="en-US"/>
        </w:rPr>
        <w:t>Quantitative Questionnaire Results</w:t>
      </w:r>
      <w:del w:id="1642" w:author="Stephen Brooks" w:date="2022-04-21T17:53:00Z">
        <w:r w:rsidRPr="008119D9" w:rsidDel="00B929C4">
          <w:rPr>
            <w:color w:val="000000" w:themeColor="text1"/>
          </w:rPr>
          <w:delText>.</w:delText>
        </w:r>
      </w:del>
    </w:p>
    <w:p w14:paraId="4754891A"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Time utilization data for each component</w:t>
      </w:r>
      <w:del w:id="1643" w:author="Stephen Brooks" w:date="2022-04-21T17:53:00Z">
        <w:r w:rsidRPr="008119D9" w:rsidDel="00B929C4">
          <w:rPr>
            <w:color w:val="000000" w:themeColor="text1"/>
          </w:rPr>
          <w:delText>.</w:delText>
        </w:r>
      </w:del>
    </w:p>
    <w:p w14:paraId="111C8B68"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CA7F54">
      <w:pPr>
        <w:pStyle w:val="ListParagraph"/>
        <w:numPr>
          <w:ilvl w:val="0"/>
          <w:numId w:val="29"/>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pPr>
        <w:spacing w:line="360" w:lineRule="auto"/>
        <w:jc w:val="both"/>
        <w:rPr>
          <w:color w:val="000000" w:themeColor="text1"/>
        </w:rPr>
        <w:pPrChange w:id="1644" w:author="Stephen Brooks" w:date="2022-04-21T17:53:00Z">
          <w:pPr/>
        </w:pPrChange>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ins w:id="1645" w:author="Stephen Brooks" w:date="2022-04-21T17:53:00Z">
        <w:r w:rsidR="00A37DA6">
          <w:rPr>
            <w:color w:val="000000" w:themeColor="text1"/>
          </w:rPr>
          <w:t xml:space="preserve">the </w:t>
        </w:r>
      </w:ins>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2B8BCC48" w:rsidR="00C17963" w:rsidRDefault="00C17963" w:rsidP="00C17963">
      <w:pPr>
        <w:spacing w:line="360" w:lineRule="auto"/>
        <w:jc w:val="both"/>
        <w:rPr>
          <w:ins w:id="1646" w:author="Stephen Brooks" w:date="2022-04-21T18:02:00Z"/>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ins w:id="1647" w:author="Stephen Brooks" w:date="2022-04-21T17:54:00Z">
        <w:r w:rsidR="00A37DA6">
          <w:rPr>
            <w:color w:val="000000" w:themeColor="text1"/>
          </w:rPr>
          <w:t>in</w:t>
        </w:r>
      </w:ins>
      <w:del w:id="1648" w:author="Stephen Brooks" w:date="2022-04-21T17:54:00Z">
        <w:r w:rsidRPr="008119D9" w:rsidDel="00A37DA6">
          <w:rPr>
            <w:color w:val="000000" w:themeColor="text1"/>
          </w:rPr>
          <w:delText>as</w:delText>
        </w:r>
      </w:del>
      <w:r w:rsidRPr="008119D9">
        <w:rPr>
          <w:color w:val="000000" w:themeColor="text1"/>
        </w:rPr>
        <w:t xml:space="preserve"> Table 7.1 </w:t>
      </w:r>
      <w:del w:id="1649" w:author="Stephen Brooks" w:date="2022-04-21T17:54:00Z">
        <w:r w:rsidRPr="008119D9" w:rsidDel="00A37DA6">
          <w:rPr>
            <w:color w:val="000000" w:themeColor="text1"/>
          </w:rPr>
          <w:delText xml:space="preserve">and </w:delText>
        </w:r>
      </w:del>
      <w:r w:rsidRPr="008119D9">
        <w:rPr>
          <w:color w:val="000000" w:themeColor="text1"/>
        </w:rPr>
        <w:t>graphical box plot</w:t>
      </w:r>
      <w:ins w:id="1650" w:author="Stephen Brooks" w:date="2022-04-21T17:54:00Z">
        <w:r w:rsidR="00A37DA6">
          <w:rPr>
            <w:color w:val="000000" w:themeColor="text1"/>
          </w:rPr>
          <w:t>s</w:t>
        </w:r>
      </w:ins>
      <w:r w:rsidRPr="008119D9">
        <w:rPr>
          <w:color w:val="000000" w:themeColor="text1"/>
        </w:rPr>
        <w:t xml:space="preserve"> in Figure 7.2</w:t>
      </w:r>
      <w:ins w:id="1651" w:author="Stephen Brooks" w:date="2022-04-21T17:54:00Z">
        <w:r w:rsidR="00A37DA6">
          <w:rPr>
            <w:color w:val="000000" w:themeColor="text1"/>
          </w:rPr>
          <w:t>,</w:t>
        </w:r>
      </w:ins>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A37DA6" w:rsidRDefault="00C17963" w:rsidP="00010FC0">
            <w:pPr>
              <w:spacing w:line="360" w:lineRule="auto"/>
              <w:jc w:val="center"/>
              <w:rPr>
                <w:b/>
                <w:bCs/>
                <w:color w:val="000000" w:themeColor="text1"/>
                <w:rPrChange w:id="1652" w:author="Stephen Brooks" w:date="2022-04-21T18:02:00Z">
                  <w:rPr>
                    <w:color w:val="000000" w:themeColor="text1"/>
                  </w:rPr>
                </w:rPrChange>
              </w:rPr>
            </w:pPr>
            <w:r w:rsidRPr="00A37DA6">
              <w:rPr>
                <w:b/>
                <w:bCs/>
                <w:color w:val="000000" w:themeColor="text1"/>
                <w:rPrChange w:id="1653" w:author="Stephen Brooks" w:date="2022-04-21T18:02:00Z">
                  <w:rPr>
                    <w:color w:val="000000" w:themeColor="text1"/>
                  </w:rPr>
                </w:rPrChange>
              </w:rPr>
              <w:t>Groups</w:t>
            </w:r>
          </w:p>
        </w:tc>
        <w:tc>
          <w:tcPr>
            <w:tcW w:w="997" w:type="dxa"/>
            <w:vAlign w:val="center"/>
          </w:tcPr>
          <w:p w14:paraId="394CDF5D" w14:textId="77777777" w:rsidR="00C17963" w:rsidRPr="00A37DA6" w:rsidRDefault="00C17963" w:rsidP="00010FC0">
            <w:pPr>
              <w:spacing w:line="360" w:lineRule="auto"/>
              <w:jc w:val="center"/>
              <w:rPr>
                <w:b/>
                <w:bCs/>
                <w:color w:val="000000" w:themeColor="text1"/>
                <w:rPrChange w:id="1654" w:author="Stephen Brooks" w:date="2022-04-21T18:02:00Z">
                  <w:rPr>
                    <w:color w:val="000000" w:themeColor="text1"/>
                  </w:rPr>
                </w:rPrChange>
              </w:rPr>
            </w:pPr>
            <w:r w:rsidRPr="00A37DA6">
              <w:rPr>
                <w:b/>
                <w:bCs/>
                <w:color w:val="000000" w:themeColor="text1"/>
                <w:rPrChange w:id="1655" w:author="Stephen Brooks" w:date="2022-04-21T18:02:00Z">
                  <w:rPr>
                    <w:color w:val="000000" w:themeColor="text1"/>
                  </w:rPr>
                </w:rPrChange>
              </w:rPr>
              <w:t>N</w:t>
            </w:r>
          </w:p>
        </w:tc>
        <w:tc>
          <w:tcPr>
            <w:tcW w:w="1549" w:type="dxa"/>
            <w:vAlign w:val="center"/>
          </w:tcPr>
          <w:p w14:paraId="5521BA0A" w14:textId="77777777" w:rsidR="00C17963" w:rsidRPr="00A37DA6" w:rsidRDefault="00C17963" w:rsidP="00010FC0">
            <w:pPr>
              <w:spacing w:line="360" w:lineRule="auto"/>
              <w:jc w:val="center"/>
              <w:rPr>
                <w:b/>
                <w:bCs/>
                <w:color w:val="000000" w:themeColor="text1"/>
                <w:rPrChange w:id="1656" w:author="Stephen Brooks" w:date="2022-04-21T18:02:00Z">
                  <w:rPr>
                    <w:color w:val="000000" w:themeColor="text1"/>
                  </w:rPr>
                </w:rPrChange>
              </w:rPr>
            </w:pPr>
            <w:r w:rsidRPr="00A37DA6">
              <w:rPr>
                <w:b/>
                <w:bCs/>
                <w:color w:val="000000" w:themeColor="text1"/>
                <w:rPrChange w:id="1657" w:author="Stephen Brooks" w:date="2022-04-21T18:02:00Z">
                  <w:rPr>
                    <w:color w:val="000000" w:themeColor="text1"/>
                  </w:rPr>
                </w:rPrChange>
              </w:rPr>
              <w:t>Mean</w:t>
            </w:r>
          </w:p>
        </w:tc>
        <w:tc>
          <w:tcPr>
            <w:tcW w:w="1549" w:type="dxa"/>
            <w:vAlign w:val="center"/>
          </w:tcPr>
          <w:p w14:paraId="09EB07E0" w14:textId="77777777" w:rsidR="00C17963" w:rsidRPr="00A37DA6" w:rsidRDefault="00C17963" w:rsidP="00010FC0">
            <w:pPr>
              <w:spacing w:line="360" w:lineRule="auto"/>
              <w:jc w:val="center"/>
              <w:rPr>
                <w:b/>
                <w:bCs/>
                <w:color w:val="000000" w:themeColor="text1"/>
                <w:rPrChange w:id="1658" w:author="Stephen Brooks" w:date="2022-04-21T18:02:00Z">
                  <w:rPr>
                    <w:color w:val="000000" w:themeColor="text1"/>
                  </w:rPr>
                </w:rPrChange>
              </w:rPr>
            </w:pPr>
            <w:r w:rsidRPr="00A37DA6">
              <w:rPr>
                <w:b/>
                <w:bCs/>
                <w:color w:val="000000" w:themeColor="text1"/>
                <w:rPrChange w:id="1659" w:author="Stephen Brooks" w:date="2022-04-21T18:02:00Z">
                  <w:rPr>
                    <w:color w:val="000000" w:themeColor="text1"/>
                  </w:rPr>
                </w:rPrChange>
              </w:rPr>
              <w:t>Std. Dev.</w:t>
            </w:r>
          </w:p>
        </w:tc>
        <w:tc>
          <w:tcPr>
            <w:tcW w:w="1371" w:type="dxa"/>
            <w:vAlign w:val="center"/>
          </w:tcPr>
          <w:p w14:paraId="1899C19E" w14:textId="77777777" w:rsidR="00C17963" w:rsidRPr="00A37DA6" w:rsidRDefault="00C17963" w:rsidP="00010FC0">
            <w:pPr>
              <w:spacing w:line="360" w:lineRule="auto"/>
              <w:jc w:val="center"/>
              <w:rPr>
                <w:b/>
                <w:bCs/>
                <w:color w:val="000000" w:themeColor="text1"/>
                <w:rPrChange w:id="1660" w:author="Stephen Brooks" w:date="2022-04-21T18:02:00Z">
                  <w:rPr>
                    <w:color w:val="000000" w:themeColor="text1"/>
                  </w:rPr>
                </w:rPrChange>
              </w:rPr>
            </w:pPr>
            <w:r w:rsidRPr="00A37DA6">
              <w:rPr>
                <w:b/>
                <w:bCs/>
                <w:color w:val="000000" w:themeColor="text1"/>
                <w:rPrChange w:id="1661" w:author="Stephen Brooks" w:date="2022-04-21T18:02:00Z">
                  <w:rPr>
                    <w:color w:val="000000" w:themeColor="text1"/>
                  </w:rPr>
                </w:rPrChange>
              </w:rPr>
              <w:t>Variance</w:t>
            </w:r>
          </w:p>
        </w:tc>
        <w:tc>
          <w:tcPr>
            <w:tcW w:w="1550" w:type="dxa"/>
            <w:vAlign w:val="center"/>
          </w:tcPr>
          <w:p w14:paraId="5DA58870" w14:textId="77777777" w:rsidR="00C17963" w:rsidRPr="00A37DA6" w:rsidRDefault="00C17963" w:rsidP="00010FC0">
            <w:pPr>
              <w:spacing w:line="360" w:lineRule="auto"/>
              <w:jc w:val="center"/>
              <w:rPr>
                <w:b/>
                <w:bCs/>
                <w:color w:val="000000" w:themeColor="text1"/>
                <w:rPrChange w:id="1662" w:author="Stephen Brooks" w:date="2022-04-21T18:02:00Z">
                  <w:rPr>
                    <w:color w:val="000000" w:themeColor="text1"/>
                  </w:rPr>
                </w:rPrChange>
              </w:rPr>
            </w:pPr>
            <w:r w:rsidRPr="00A37DA6">
              <w:rPr>
                <w:b/>
                <w:bCs/>
                <w:color w:val="000000" w:themeColor="text1"/>
                <w:rPrChange w:id="1663" w:author="Stephen Brooks" w:date="2022-04-21T18:02:00Z">
                  <w:rPr>
                    <w:color w:val="000000" w:themeColor="text1"/>
                  </w:rPr>
                </w:rPrChange>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290B26BD" w14:textId="5EB65DD9" w:rsidR="00C17963" w:rsidRPr="008119D9" w:rsidDel="00A37DA6" w:rsidRDefault="00C17963" w:rsidP="00C17963">
      <w:pPr>
        <w:jc w:val="both"/>
        <w:rPr>
          <w:del w:id="1664" w:author="Stephen Brooks" w:date="2022-04-21T18:02:00Z"/>
          <w:color w:val="000000" w:themeColor="text1"/>
        </w:rPr>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2BD9E6A5" w14:textId="77777777" w:rsidR="00C17963" w:rsidRPr="008119D9" w:rsidDel="00A37DA6" w:rsidRDefault="00C17963" w:rsidP="00C17963">
      <w:pPr>
        <w:pStyle w:val="bodytext"/>
        <w:spacing w:before="120" w:beforeAutospacing="0" w:after="120" w:afterAutospacing="0"/>
        <w:textAlignment w:val="baseline"/>
        <w:rPr>
          <w:del w:id="1665" w:author="Stephen Brooks" w:date="2022-04-21T18:02:00Z"/>
          <w:color w:val="000000" w:themeColor="text1"/>
        </w:rPr>
      </w:pPr>
    </w:p>
    <w:p w14:paraId="61721471" w14:textId="77777777" w:rsidR="00C17963" w:rsidRPr="008119D9" w:rsidRDefault="00C17963">
      <w:pPr>
        <w:jc w:val="both"/>
        <w:pPrChange w:id="1666" w:author="Stephen Brooks" w:date="2022-04-21T18:02:00Z">
          <w:pPr>
            <w:pStyle w:val="bodytext"/>
            <w:spacing w:before="120" w:beforeAutospacing="0" w:after="120" w:afterAutospacing="0"/>
            <w:textAlignment w:val="baseline"/>
          </w:pPr>
        </w:pPrChange>
      </w:pPr>
    </w:p>
    <w:p w14:paraId="70871E58" w14:textId="1A8C8555"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results of a one-way ANOVA </w:t>
      </w:r>
      <w:del w:id="1667" w:author="Stephen Brooks" w:date="2022-04-21T17:55:00Z">
        <w:r w:rsidRPr="008119D9" w:rsidDel="00A37DA6">
          <w:rPr>
            <w:color w:val="000000" w:themeColor="text1"/>
          </w:rPr>
          <w:delText xml:space="preserve">can be </w:delText>
        </w:r>
      </w:del>
      <w:ins w:id="1668" w:author="Stephen Brooks" w:date="2022-04-21T17:55:00Z">
        <w:r w:rsidR="00A37DA6">
          <w:rPr>
            <w:color w:val="000000" w:themeColor="text1"/>
          </w:rPr>
          <w:t xml:space="preserve">is </w:t>
        </w:r>
      </w:ins>
      <w:r w:rsidRPr="008119D9">
        <w:rPr>
          <w:color w:val="000000" w:themeColor="text1"/>
        </w:rPr>
        <w:t xml:space="preserve">considered reliable if the following assumptions </w:t>
      </w:r>
      <w:del w:id="1669" w:author="Stephen Brooks" w:date="2022-04-21T17:55:00Z">
        <w:r w:rsidRPr="008119D9" w:rsidDel="00A37DA6">
          <w:rPr>
            <w:color w:val="000000" w:themeColor="text1"/>
          </w:rPr>
          <w:delText xml:space="preserve">are </w:delText>
        </w:r>
      </w:del>
      <w:ins w:id="1670" w:author="Stephen Brooks" w:date="2022-04-21T17:55:00Z">
        <w:r w:rsidR="00A37DA6">
          <w:rPr>
            <w:color w:val="000000" w:themeColor="text1"/>
          </w:rPr>
          <w:t>hold</w:t>
        </w:r>
      </w:ins>
      <w:del w:id="1671" w:author="Stephen Brooks" w:date="2022-04-21T17:55:00Z">
        <w:r w:rsidRPr="008119D9" w:rsidDel="00A37DA6">
          <w:rPr>
            <w:color w:val="000000" w:themeColor="text1"/>
          </w:rPr>
          <w:delText>met</w:delText>
        </w:r>
      </w:del>
      <w:r w:rsidRPr="008119D9">
        <w:rPr>
          <w:color w:val="000000" w:themeColor="text1"/>
        </w:rPr>
        <w:t>:</w:t>
      </w:r>
    </w:p>
    <w:p w14:paraId="0AA41A5F"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CA7F54">
      <w:pPr>
        <w:pStyle w:val="listbullet"/>
        <w:numPr>
          <w:ilvl w:val="0"/>
          <w:numId w:val="31"/>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5DE104F4"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ins w:id="1672" w:author="Stephen Brooks" w:date="2022-04-21T17:56:00Z">
        <w:r w:rsidR="00A37DA6">
          <w:rPr>
            <w:color w:val="000000" w:themeColor="text1"/>
          </w:rPr>
          <w:t xml:space="preserve">the </w:t>
        </w:r>
      </w:ins>
      <w:r w:rsidRPr="008119D9">
        <w:rPr>
          <w:color w:val="000000" w:themeColor="text1"/>
        </w:rPr>
        <w:t xml:space="preserve">questionnaire, </w:t>
      </w:r>
      <w:del w:id="1673" w:author="Stephen Brooks" w:date="2022-04-21T17:55:00Z">
        <w:r w:rsidRPr="008119D9" w:rsidDel="00A37DA6">
          <w:rPr>
            <w:color w:val="000000" w:themeColor="text1"/>
          </w:rPr>
          <w:delText xml:space="preserve">the </w:delText>
        </w:r>
      </w:del>
      <w:r w:rsidRPr="008119D9">
        <w:rPr>
          <w:color w:val="000000" w:themeColor="text1"/>
        </w:rPr>
        <w:t xml:space="preserve">requirement </w:t>
      </w:r>
      <w:del w:id="1674" w:author="Stephen Brooks" w:date="2022-04-21T17:55:00Z">
        <w:r w:rsidRPr="008119D9" w:rsidDel="00A37DA6">
          <w:rPr>
            <w:color w:val="000000" w:themeColor="text1"/>
          </w:rPr>
          <w:delText>(</w:delText>
        </w:r>
      </w:del>
      <w:r w:rsidRPr="008119D9">
        <w:rPr>
          <w:color w:val="000000" w:themeColor="text1"/>
        </w:rPr>
        <w:t>2</w:t>
      </w:r>
      <w:del w:id="1675" w:author="Stephen Brooks" w:date="2022-04-21T17:55:00Z">
        <w:r w:rsidRPr="008119D9" w:rsidDel="00A37DA6">
          <w:rPr>
            <w:color w:val="000000" w:themeColor="text1"/>
          </w:rPr>
          <w:delText>)</w:delText>
        </w:r>
      </w:del>
      <w:r w:rsidRPr="008119D9">
        <w:rPr>
          <w:color w:val="000000" w:themeColor="text1"/>
        </w:rPr>
        <w:t xml:space="preserve">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3B65FAED" w:rsidR="00C17963" w:rsidRDefault="00C17963" w:rsidP="00C17963">
      <w:pPr>
        <w:spacing w:line="360" w:lineRule="auto"/>
        <w:jc w:val="both"/>
        <w:rPr>
          <w:ins w:id="1676" w:author="Stephen Brooks" w:date="2022-04-21T17:55:00Z"/>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ins w:id="1677" w:author="Stephen Brooks" w:date="2022-04-21T17:58:00Z">
        <w:r w:rsidR="00A37DA6">
          <w:rPr>
            <w:color w:val="000000" w:themeColor="text1"/>
          </w:rPr>
          <w:t xml:space="preserve">approximately </w:t>
        </w:r>
      </w:ins>
      <w:r w:rsidRPr="008119D9">
        <w:rPr>
          <w:color w:val="000000" w:themeColor="text1"/>
        </w:rPr>
        <w:t xml:space="preserve">in normal distribution </w:t>
      </w:r>
      <w:del w:id="1678" w:author="Stephen Brooks" w:date="2022-04-21T17:56:00Z">
        <w:r w:rsidRPr="008119D9" w:rsidDel="00A37DA6">
          <w:rPr>
            <w:color w:val="000000" w:themeColor="text1"/>
          </w:rPr>
          <w:delText xml:space="preserve">for significance level of 0.005 and that </w:delText>
        </w:r>
      </w:del>
      <w:r w:rsidR="00A37DA6">
        <w:rPr>
          <w:color w:val="000000" w:themeColor="text1"/>
        </w:rPr>
        <w:t xml:space="preserve">which </w:t>
      </w:r>
      <w:r w:rsidRPr="008119D9">
        <w:rPr>
          <w:color w:val="000000" w:themeColor="text1"/>
        </w:rPr>
        <w:t xml:space="preserve">satisfies </w:t>
      </w:r>
      <w:del w:id="1679" w:author="Stephen Brooks" w:date="2022-04-21T17:56:00Z">
        <w:r w:rsidRPr="008119D9" w:rsidDel="00A37DA6">
          <w:rPr>
            <w:color w:val="000000" w:themeColor="text1"/>
          </w:rPr>
          <w:delText xml:space="preserve">the </w:delText>
        </w:r>
      </w:del>
      <w:r w:rsidRPr="008119D9">
        <w:rPr>
          <w:color w:val="000000" w:themeColor="text1"/>
        </w:rPr>
        <w:t xml:space="preserve">requirement (1)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A37DA6" w:rsidRDefault="00A37DA6" w:rsidP="00C17963">
      <w:pPr>
        <w:spacing w:line="360" w:lineRule="auto"/>
        <w:jc w:val="both"/>
        <w:rPr>
          <w:color w:val="000000" w:themeColor="text1"/>
          <w:sz w:val="12"/>
          <w:szCs w:val="12"/>
          <w:rPrChange w:id="1680" w:author="Stephen Brooks" w:date="2022-04-21T17:55:00Z">
            <w:rPr>
              <w:color w:val="000000" w:themeColor="text1"/>
            </w:rPr>
          </w:rPrChange>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A37DA6" w:rsidRDefault="00C17963" w:rsidP="00010FC0">
            <w:pPr>
              <w:rPr>
                <w:b/>
                <w:bCs/>
                <w:color w:val="000000" w:themeColor="text1"/>
                <w:rPrChange w:id="1681" w:author="Stephen Brooks" w:date="2022-04-21T18:02:00Z">
                  <w:rPr>
                    <w:color w:val="000000" w:themeColor="text1"/>
                  </w:rPr>
                </w:rPrChange>
              </w:rPr>
            </w:pPr>
            <w:r w:rsidRPr="00A37DA6">
              <w:rPr>
                <w:b/>
                <w:bCs/>
                <w:color w:val="000000" w:themeColor="text1"/>
                <w:rPrChange w:id="1682" w:author="Stephen Brooks" w:date="2022-04-21T18:02:00Z">
                  <w:rPr>
                    <w:color w:val="000000" w:themeColor="text1"/>
                  </w:rPr>
                </w:rPrChange>
              </w:rPr>
              <w:t>Component</w:t>
            </w:r>
          </w:p>
        </w:tc>
        <w:tc>
          <w:tcPr>
            <w:tcW w:w="1952" w:type="dxa"/>
            <w:vAlign w:val="center"/>
          </w:tcPr>
          <w:p w14:paraId="51A93E19" w14:textId="77777777" w:rsidR="00C17963" w:rsidRPr="00A37DA6" w:rsidRDefault="00C17963" w:rsidP="00010FC0">
            <w:pPr>
              <w:jc w:val="center"/>
              <w:rPr>
                <w:b/>
                <w:bCs/>
                <w:color w:val="000000" w:themeColor="text1"/>
                <w:rPrChange w:id="1683" w:author="Stephen Brooks" w:date="2022-04-21T18:02:00Z">
                  <w:rPr>
                    <w:color w:val="000000" w:themeColor="text1"/>
                  </w:rPr>
                </w:rPrChange>
              </w:rPr>
            </w:pPr>
            <w:r w:rsidRPr="00A37DA6">
              <w:rPr>
                <w:b/>
                <w:bCs/>
                <w:color w:val="000000" w:themeColor="text1"/>
                <w:rPrChange w:id="1684" w:author="Stephen Brooks" w:date="2022-04-21T18:02:00Z">
                  <w:rPr>
                    <w:color w:val="000000" w:themeColor="text1"/>
                  </w:rPr>
                </w:rPrChange>
              </w:rPr>
              <w:t>W</w:t>
            </w:r>
          </w:p>
        </w:tc>
        <w:tc>
          <w:tcPr>
            <w:tcW w:w="1842" w:type="dxa"/>
            <w:vAlign w:val="center"/>
          </w:tcPr>
          <w:p w14:paraId="64C026DD" w14:textId="77777777" w:rsidR="00C17963" w:rsidRPr="00A37DA6" w:rsidRDefault="00C17963" w:rsidP="00010FC0">
            <w:pPr>
              <w:jc w:val="center"/>
              <w:rPr>
                <w:b/>
                <w:bCs/>
                <w:color w:val="000000" w:themeColor="text1"/>
                <w:rPrChange w:id="1685" w:author="Stephen Brooks" w:date="2022-04-21T18:02:00Z">
                  <w:rPr>
                    <w:color w:val="000000" w:themeColor="text1"/>
                  </w:rPr>
                </w:rPrChange>
              </w:rPr>
            </w:pPr>
            <w:r w:rsidRPr="00A37DA6">
              <w:rPr>
                <w:b/>
                <w:bCs/>
                <w:color w:val="000000" w:themeColor="text1"/>
                <w:rPrChange w:id="1686" w:author="Stephen Brooks" w:date="2022-04-21T18:02:00Z">
                  <w:rPr>
                    <w:color w:val="000000" w:themeColor="text1"/>
                  </w:rPr>
                </w:rPrChange>
              </w:rPr>
              <w:t>P</w:t>
            </w:r>
          </w:p>
        </w:tc>
        <w:tc>
          <w:tcPr>
            <w:tcW w:w="3402" w:type="dxa"/>
            <w:vAlign w:val="center"/>
          </w:tcPr>
          <w:p w14:paraId="3A9FC7B3" w14:textId="77777777" w:rsidR="00C17963" w:rsidRPr="00A37DA6" w:rsidRDefault="00C17963" w:rsidP="00010FC0">
            <w:pPr>
              <w:jc w:val="center"/>
              <w:rPr>
                <w:b/>
                <w:bCs/>
                <w:color w:val="000000" w:themeColor="text1"/>
                <w:rPrChange w:id="1687" w:author="Stephen Brooks" w:date="2022-04-21T18:02:00Z">
                  <w:rPr>
                    <w:color w:val="000000" w:themeColor="text1"/>
                  </w:rPr>
                </w:rPrChange>
              </w:rPr>
            </w:pPr>
            <w:r w:rsidRPr="00A37DA6">
              <w:rPr>
                <w:b/>
                <w:bCs/>
                <w:color w:val="000000" w:themeColor="text1"/>
                <w:rPrChange w:id="1688" w:author="Stephen Brooks" w:date="2022-04-21T18:02:00Z">
                  <w:rPr>
                    <w:color w:val="000000" w:themeColor="text1"/>
                  </w:rPr>
                </w:rPrChange>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0"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&#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1"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&#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2"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&#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3"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&#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4C95C69E" w:rsidR="00C17963" w:rsidRDefault="00C17963" w:rsidP="00C17963">
      <w:pPr>
        <w:spacing w:line="360" w:lineRule="auto"/>
        <w:jc w:val="both"/>
        <w:rPr>
          <w:ins w:id="1689" w:author="Stephen Brooks" w:date="2022-04-21T17:58:00Z"/>
          <w:color w:val="000000" w:themeColor="text1"/>
        </w:rPr>
      </w:pPr>
      <w:r w:rsidRPr="008119D9">
        <w:rPr>
          <w:color w:val="000000" w:themeColor="text1"/>
        </w:rPr>
        <w:t xml:space="preserve">We </w:t>
      </w:r>
      <w:del w:id="1690" w:author="Stephen Brooks" w:date="2022-04-21T17:58:00Z">
        <w:r w:rsidRPr="008119D9" w:rsidDel="00A37DA6">
          <w:rPr>
            <w:color w:val="000000" w:themeColor="text1"/>
          </w:rPr>
          <w:delText xml:space="preserve">get </w:delText>
        </w:r>
      </w:del>
      <w:ins w:id="1691" w:author="Stephen Brooks" w:date="2022-04-21T17:58:00Z">
        <w:r w:rsidR="00A37DA6">
          <w:rPr>
            <w:color w:val="000000" w:themeColor="text1"/>
          </w:rPr>
          <w:t>obtain</w:t>
        </w:r>
        <w:r w:rsidR="00A37DA6" w:rsidRPr="008119D9">
          <w:rPr>
            <w:color w:val="000000" w:themeColor="text1"/>
          </w:rPr>
          <w:t xml:space="preserve"> </w:t>
        </w:r>
      </w:ins>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A37DA6" w:rsidRDefault="00C17963" w:rsidP="00010FC0">
            <w:pPr>
              <w:spacing w:line="360" w:lineRule="auto"/>
              <w:rPr>
                <w:b/>
                <w:bCs/>
                <w:color w:val="000000" w:themeColor="text1"/>
                <w:sz w:val="20"/>
                <w:szCs w:val="20"/>
                <w:rPrChange w:id="1692" w:author="Stephen Brooks" w:date="2022-04-21T18:02:00Z">
                  <w:rPr>
                    <w:color w:val="000000" w:themeColor="text1"/>
                    <w:sz w:val="20"/>
                    <w:szCs w:val="20"/>
                  </w:rPr>
                </w:rPrChange>
              </w:rPr>
            </w:pPr>
            <w:r w:rsidRPr="00A37DA6">
              <w:rPr>
                <w:b/>
                <w:bCs/>
                <w:color w:val="000000" w:themeColor="text1"/>
                <w:sz w:val="20"/>
                <w:szCs w:val="20"/>
                <w:rPrChange w:id="1693" w:author="Stephen Brooks" w:date="2022-04-21T18:02:00Z">
                  <w:rPr>
                    <w:color w:val="000000" w:themeColor="text1"/>
                    <w:sz w:val="20"/>
                    <w:szCs w:val="20"/>
                  </w:rPr>
                </w:rPrChange>
              </w:rPr>
              <w:t>Source</w:t>
            </w:r>
          </w:p>
        </w:tc>
        <w:tc>
          <w:tcPr>
            <w:tcW w:w="2139" w:type="dxa"/>
          </w:tcPr>
          <w:p w14:paraId="6BDDCDB4" w14:textId="77777777" w:rsidR="00C17963" w:rsidRPr="00A37DA6" w:rsidRDefault="00C17963" w:rsidP="00010FC0">
            <w:pPr>
              <w:spacing w:line="360" w:lineRule="auto"/>
              <w:jc w:val="center"/>
              <w:rPr>
                <w:b/>
                <w:bCs/>
                <w:color w:val="000000" w:themeColor="text1"/>
                <w:sz w:val="20"/>
                <w:szCs w:val="20"/>
                <w:rPrChange w:id="1694" w:author="Stephen Brooks" w:date="2022-04-21T18:02:00Z">
                  <w:rPr>
                    <w:color w:val="000000" w:themeColor="text1"/>
                    <w:sz w:val="20"/>
                    <w:szCs w:val="20"/>
                  </w:rPr>
                </w:rPrChange>
              </w:rPr>
            </w:pPr>
            <w:r w:rsidRPr="00A37DA6">
              <w:rPr>
                <w:b/>
                <w:bCs/>
                <w:color w:val="000000" w:themeColor="text1"/>
                <w:sz w:val="20"/>
                <w:szCs w:val="20"/>
                <w:rPrChange w:id="1695" w:author="Stephen Brooks" w:date="2022-04-21T18:02:00Z">
                  <w:rPr>
                    <w:color w:val="000000" w:themeColor="text1"/>
                    <w:sz w:val="20"/>
                    <w:szCs w:val="20"/>
                  </w:rPr>
                </w:rPrChange>
              </w:rPr>
              <w:t>Degrees of Freedom</w:t>
            </w:r>
          </w:p>
          <w:p w14:paraId="3729616F" w14:textId="77777777" w:rsidR="00C17963" w:rsidRPr="00A37DA6" w:rsidRDefault="00C17963" w:rsidP="00010FC0">
            <w:pPr>
              <w:spacing w:line="360" w:lineRule="auto"/>
              <w:jc w:val="center"/>
              <w:rPr>
                <w:b/>
                <w:bCs/>
                <w:color w:val="000000" w:themeColor="text1"/>
                <w:sz w:val="20"/>
                <w:szCs w:val="20"/>
                <w:rPrChange w:id="1696" w:author="Stephen Brooks" w:date="2022-04-21T18:02:00Z">
                  <w:rPr>
                    <w:color w:val="000000" w:themeColor="text1"/>
                    <w:sz w:val="20"/>
                    <w:szCs w:val="20"/>
                  </w:rPr>
                </w:rPrChange>
              </w:rPr>
            </w:pPr>
            <w:r w:rsidRPr="00A37DA6">
              <w:rPr>
                <w:b/>
                <w:bCs/>
                <w:color w:val="000000" w:themeColor="text1"/>
                <w:sz w:val="20"/>
                <w:szCs w:val="20"/>
                <w:rPrChange w:id="1697" w:author="Stephen Brooks" w:date="2022-04-21T18:02:00Z">
                  <w:rPr>
                    <w:color w:val="000000" w:themeColor="text1"/>
                    <w:sz w:val="20"/>
                    <w:szCs w:val="20"/>
                  </w:rPr>
                </w:rPrChange>
              </w:rPr>
              <w:t>DF</w:t>
            </w:r>
          </w:p>
        </w:tc>
        <w:tc>
          <w:tcPr>
            <w:tcW w:w="1569" w:type="dxa"/>
          </w:tcPr>
          <w:p w14:paraId="498BC0A8" w14:textId="77777777" w:rsidR="00C17963" w:rsidRPr="00A37DA6" w:rsidRDefault="00C17963" w:rsidP="00010FC0">
            <w:pPr>
              <w:spacing w:line="360" w:lineRule="auto"/>
              <w:jc w:val="center"/>
              <w:rPr>
                <w:b/>
                <w:bCs/>
                <w:color w:val="000000" w:themeColor="text1"/>
                <w:sz w:val="20"/>
                <w:szCs w:val="20"/>
                <w:rPrChange w:id="1698" w:author="Stephen Brooks" w:date="2022-04-21T18:02:00Z">
                  <w:rPr>
                    <w:color w:val="000000" w:themeColor="text1"/>
                    <w:sz w:val="20"/>
                    <w:szCs w:val="20"/>
                  </w:rPr>
                </w:rPrChange>
              </w:rPr>
            </w:pPr>
            <w:r w:rsidRPr="00A37DA6">
              <w:rPr>
                <w:b/>
                <w:bCs/>
                <w:color w:val="000000" w:themeColor="text1"/>
                <w:sz w:val="20"/>
                <w:szCs w:val="20"/>
                <w:rPrChange w:id="1699" w:author="Stephen Brooks" w:date="2022-04-21T18:02:00Z">
                  <w:rPr>
                    <w:color w:val="000000" w:themeColor="text1"/>
                    <w:sz w:val="20"/>
                    <w:szCs w:val="20"/>
                  </w:rPr>
                </w:rPrChange>
              </w:rPr>
              <w:t>Sum of Squares</w:t>
            </w:r>
            <w:r w:rsidRPr="00A37DA6">
              <w:rPr>
                <w:b/>
                <w:bCs/>
                <w:color w:val="000000" w:themeColor="text1"/>
                <w:sz w:val="20"/>
                <w:szCs w:val="20"/>
                <w:rPrChange w:id="1700" w:author="Stephen Brooks" w:date="2022-04-21T18:02:00Z">
                  <w:rPr>
                    <w:color w:val="000000" w:themeColor="text1"/>
                    <w:sz w:val="20"/>
                    <w:szCs w:val="20"/>
                  </w:rPr>
                </w:rPrChange>
              </w:rPr>
              <w:br/>
              <w:t>SS</w:t>
            </w:r>
          </w:p>
        </w:tc>
        <w:tc>
          <w:tcPr>
            <w:tcW w:w="1811" w:type="dxa"/>
          </w:tcPr>
          <w:p w14:paraId="116AC500" w14:textId="77777777" w:rsidR="00C17963" w:rsidRPr="00A37DA6" w:rsidRDefault="00C17963" w:rsidP="00010FC0">
            <w:pPr>
              <w:spacing w:line="360" w:lineRule="auto"/>
              <w:jc w:val="center"/>
              <w:rPr>
                <w:b/>
                <w:bCs/>
                <w:color w:val="000000" w:themeColor="text1"/>
                <w:sz w:val="20"/>
                <w:szCs w:val="20"/>
                <w:rPrChange w:id="1701" w:author="Stephen Brooks" w:date="2022-04-21T18:02:00Z">
                  <w:rPr>
                    <w:color w:val="000000" w:themeColor="text1"/>
                    <w:sz w:val="20"/>
                    <w:szCs w:val="20"/>
                  </w:rPr>
                </w:rPrChange>
              </w:rPr>
            </w:pPr>
            <w:r w:rsidRPr="00A37DA6">
              <w:rPr>
                <w:b/>
                <w:bCs/>
                <w:color w:val="000000" w:themeColor="text1"/>
                <w:sz w:val="20"/>
                <w:szCs w:val="20"/>
                <w:rPrChange w:id="1702" w:author="Stephen Brooks" w:date="2022-04-21T18:02:00Z">
                  <w:rPr>
                    <w:color w:val="000000" w:themeColor="text1"/>
                    <w:sz w:val="20"/>
                    <w:szCs w:val="20"/>
                  </w:rPr>
                </w:rPrChange>
              </w:rPr>
              <w:t>Mean Square</w:t>
            </w:r>
            <w:r w:rsidRPr="00A37DA6">
              <w:rPr>
                <w:b/>
                <w:bCs/>
                <w:color w:val="000000" w:themeColor="text1"/>
                <w:sz w:val="20"/>
                <w:szCs w:val="20"/>
                <w:rPrChange w:id="1703" w:author="Stephen Brooks" w:date="2022-04-21T18:02:00Z">
                  <w:rPr>
                    <w:color w:val="000000" w:themeColor="text1"/>
                    <w:sz w:val="20"/>
                    <w:szCs w:val="20"/>
                  </w:rPr>
                </w:rPrChange>
              </w:rPr>
              <w:br/>
              <w:t>MS</w:t>
            </w:r>
          </w:p>
        </w:tc>
        <w:tc>
          <w:tcPr>
            <w:tcW w:w="992" w:type="dxa"/>
          </w:tcPr>
          <w:p w14:paraId="48144DEB" w14:textId="77777777" w:rsidR="00C17963" w:rsidRPr="00A37DA6" w:rsidRDefault="00C17963" w:rsidP="00010FC0">
            <w:pPr>
              <w:spacing w:line="360" w:lineRule="auto"/>
              <w:jc w:val="center"/>
              <w:rPr>
                <w:b/>
                <w:bCs/>
                <w:color w:val="000000" w:themeColor="text1"/>
                <w:sz w:val="20"/>
                <w:szCs w:val="20"/>
                <w:rPrChange w:id="1704" w:author="Stephen Brooks" w:date="2022-04-21T18:02:00Z">
                  <w:rPr>
                    <w:color w:val="000000" w:themeColor="text1"/>
                    <w:sz w:val="20"/>
                    <w:szCs w:val="20"/>
                  </w:rPr>
                </w:rPrChange>
              </w:rPr>
            </w:pPr>
            <w:r w:rsidRPr="00A37DA6">
              <w:rPr>
                <w:b/>
                <w:bCs/>
                <w:color w:val="000000" w:themeColor="text1"/>
                <w:sz w:val="20"/>
                <w:szCs w:val="20"/>
                <w:rPrChange w:id="1705" w:author="Stephen Brooks" w:date="2022-04-21T18:02:00Z">
                  <w:rPr>
                    <w:color w:val="000000" w:themeColor="text1"/>
                    <w:sz w:val="20"/>
                    <w:szCs w:val="20"/>
                  </w:rPr>
                </w:rPrChange>
              </w:rPr>
              <w:t>F-Stat</w:t>
            </w:r>
          </w:p>
        </w:tc>
        <w:tc>
          <w:tcPr>
            <w:tcW w:w="997" w:type="dxa"/>
          </w:tcPr>
          <w:p w14:paraId="4DFDFDB2" w14:textId="77777777" w:rsidR="00C17963" w:rsidRPr="00A37DA6" w:rsidRDefault="00C17963" w:rsidP="00010FC0">
            <w:pPr>
              <w:spacing w:line="360" w:lineRule="auto"/>
              <w:jc w:val="center"/>
              <w:rPr>
                <w:b/>
                <w:bCs/>
                <w:color w:val="000000" w:themeColor="text1"/>
                <w:sz w:val="20"/>
                <w:szCs w:val="20"/>
                <w:rPrChange w:id="1706" w:author="Stephen Brooks" w:date="2022-04-21T18:02:00Z">
                  <w:rPr>
                    <w:color w:val="000000" w:themeColor="text1"/>
                    <w:sz w:val="20"/>
                    <w:szCs w:val="20"/>
                  </w:rPr>
                </w:rPrChange>
              </w:rPr>
            </w:pPr>
            <w:r w:rsidRPr="00A37DA6">
              <w:rPr>
                <w:b/>
                <w:bCs/>
                <w:color w:val="000000" w:themeColor="text1"/>
                <w:sz w:val="20"/>
                <w:szCs w:val="20"/>
                <w:rPrChange w:id="1707" w:author="Stephen Brooks" w:date="2022-04-21T18:02:00Z">
                  <w:rPr>
                    <w:color w:val="000000" w:themeColor="text1"/>
                    <w:sz w:val="20"/>
                    <w:szCs w:val="20"/>
                  </w:rPr>
                </w:rPrChange>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pPr>
        <w:shd w:val="clear" w:color="auto" w:fill="FFFFFF"/>
        <w:spacing w:before="225" w:after="225" w:line="360" w:lineRule="auto"/>
        <w:ind w:left="720"/>
        <w:textAlignment w:val="baseline"/>
        <w:rPr>
          <w:color w:val="000000" w:themeColor="text1"/>
        </w:rPr>
        <w:pPrChange w:id="1708" w:author="Stephen Brooks" w:date="2022-04-21T17:58:00Z">
          <w:pPr>
            <w:shd w:val="clear" w:color="auto" w:fill="FFFFFF"/>
            <w:spacing w:before="225" w:after="225" w:line="360" w:lineRule="auto"/>
            <w:textAlignment w:val="baseline"/>
          </w:pPr>
        </w:pPrChange>
      </w:pPr>
      <w:r w:rsidRPr="008119D9">
        <w:rPr>
          <w:color w:val="000000" w:themeColor="text1"/>
        </w:rPr>
        <w:t>The following null and alternative hypotheses need to be tested:</w:t>
      </w:r>
    </w:p>
    <w:p w14:paraId="784106DE" w14:textId="77777777" w:rsidR="00C17963" w:rsidRPr="008119D9" w:rsidRDefault="00C17963">
      <w:pPr>
        <w:shd w:val="clear" w:color="auto" w:fill="FFFFFF"/>
        <w:spacing w:line="360" w:lineRule="auto"/>
        <w:ind w:left="720"/>
        <w:textAlignment w:val="baseline"/>
        <w:rPr>
          <w:color w:val="000000" w:themeColor="text1"/>
        </w:rPr>
        <w:pPrChange w:id="1709" w:author="Stephen Brooks" w:date="2022-04-21T17:58:00Z">
          <w:pPr>
            <w:shd w:val="clear" w:color="auto" w:fill="FFFFFF"/>
            <w:spacing w:line="360" w:lineRule="auto"/>
            <w:textAlignment w:val="baseline"/>
          </w:pPr>
        </w:pPrChange>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pPr>
        <w:shd w:val="clear" w:color="auto" w:fill="FFFFFF"/>
        <w:spacing w:before="225" w:after="225" w:line="360" w:lineRule="auto"/>
        <w:ind w:left="720"/>
        <w:textAlignment w:val="baseline"/>
        <w:rPr>
          <w:color w:val="000000" w:themeColor="text1"/>
        </w:rPr>
        <w:pPrChange w:id="1710" w:author="Stephen Brooks" w:date="2022-04-21T17:58:00Z">
          <w:pPr>
            <w:shd w:val="clear" w:color="auto" w:fill="FFFFFF"/>
            <w:spacing w:before="225" w:after="225" w:line="360" w:lineRule="auto"/>
            <w:textAlignment w:val="baseline"/>
          </w:pPr>
        </w:pPrChange>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pPr>
        <w:shd w:val="clear" w:color="auto" w:fill="FFFFFF"/>
        <w:spacing w:before="225" w:after="225" w:line="360" w:lineRule="auto"/>
        <w:ind w:left="720"/>
        <w:textAlignment w:val="baseline"/>
        <w:rPr>
          <w:color w:val="000000" w:themeColor="text1"/>
        </w:rPr>
        <w:pPrChange w:id="1711" w:author="Stephen Brooks" w:date="2022-04-21T17:58:00Z">
          <w:pPr>
            <w:shd w:val="clear" w:color="auto" w:fill="FFFFFF"/>
            <w:spacing w:before="225" w:after="225" w:line="360" w:lineRule="auto"/>
            <w:textAlignment w:val="baseline"/>
          </w:pPr>
        </w:pPrChange>
      </w:pPr>
      <w:r w:rsidRPr="008119D9">
        <w:rPr>
          <w:color w:val="000000" w:themeColor="text1"/>
        </w:rPr>
        <w:t>The above hypotheses will be tested using an F-ratio for a One-Way ANOVA.</w:t>
      </w:r>
    </w:p>
    <w:p w14:paraId="734845DF" w14:textId="77777777" w:rsidR="00A37DA6" w:rsidRDefault="00C17963" w:rsidP="00A37DA6">
      <w:pPr>
        <w:shd w:val="clear" w:color="auto" w:fill="FFFFFF"/>
        <w:spacing w:before="225" w:after="225" w:line="360" w:lineRule="auto"/>
        <w:textAlignment w:val="baseline"/>
        <w:rPr>
          <w:ins w:id="1712" w:author="Stephen Brooks" w:date="2022-04-21T17:58:00Z"/>
          <w:color w:val="000000" w:themeColor="text1"/>
        </w:rPr>
      </w:pPr>
      <w:r w:rsidRPr="008119D9">
        <w:rPr>
          <w:color w:val="000000" w:themeColor="text1"/>
        </w:rPr>
        <w:t>(2) Rejection Region</w:t>
      </w:r>
      <w:r w:rsidRPr="008119D9">
        <w:rPr>
          <w:color w:val="000000" w:themeColor="text1"/>
        </w:rPr>
        <w:tab/>
      </w:r>
      <w:del w:id="1713" w:author="Stephen Brooks" w:date="2022-04-21T17:58:00Z">
        <w:r w:rsidRPr="008119D9" w:rsidDel="00A37DA6">
          <w:rPr>
            <w:color w:val="000000" w:themeColor="text1"/>
          </w:rPr>
          <w:br/>
        </w:r>
      </w:del>
    </w:p>
    <w:p w14:paraId="2480418B" w14:textId="75B7BEDA" w:rsidR="00C17963" w:rsidRPr="008119D9" w:rsidRDefault="00C17963">
      <w:pPr>
        <w:shd w:val="clear" w:color="auto" w:fill="FFFFFF"/>
        <w:spacing w:before="225" w:after="225" w:line="360" w:lineRule="auto"/>
        <w:ind w:left="720"/>
        <w:textAlignment w:val="baseline"/>
        <w:rPr>
          <w:color w:val="000000" w:themeColor="text1"/>
        </w:rPr>
        <w:pPrChange w:id="1714" w:author="Stephen Brooks" w:date="2022-04-21T17:58: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therefore, the rejection region for this F-test is </w:t>
      </w:r>
      <w:ins w:id="1715" w:author="Stephen Brooks" w:date="2022-04-21T17:59:00Z">
        <w:r w:rsidR="00A37DA6">
          <w:rPr>
            <w:color w:val="000000" w:themeColor="text1"/>
          </w:rPr>
          <w:t xml:space="preserve"> </w:t>
        </w:r>
      </w:ins>
      <w:del w:id="1716" w:author="Stephen Brooks" w:date="2022-04-21T17:59:00Z">
        <w:r w:rsidRPr="008119D9" w:rsidDel="00A37DA6">
          <w:rPr>
            <w:color w:val="000000" w:themeColor="text1"/>
            <w:bdr w:val="none" w:sz="0" w:space="0" w:color="auto" w:frame="1"/>
          </w:rPr>
          <w:delText xml:space="preserve">R = </w:delText>
        </w:r>
      </w:del>
      <w:r w:rsidRPr="008119D9">
        <w:rPr>
          <w:i/>
          <w:iCs/>
          <w:color w:val="000000" w:themeColor="text1"/>
          <w:bdr w:val="none" w:sz="0" w:space="0" w:color="auto" w:frame="1"/>
        </w:rPr>
        <w:t xml:space="preserve">R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1520FB3C" w:rsidR="00A37DA6" w:rsidRDefault="00C17963">
      <w:pPr>
        <w:shd w:val="clear" w:color="auto" w:fill="FFFFFF"/>
        <w:spacing w:before="225" w:after="225" w:line="360" w:lineRule="auto"/>
        <w:textAlignment w:val="baseline"/>
        <w:rPr>
          <w:ins w:id="1717" w:author="Stephen Brooks" w:date="2022-04-21T17:59:00Z"/>
          <w:color w:val="000000" w:themeColor="text1"/>
        </w:rPr>
      </w:pPr>
      <w:r w:rsidRPr="008119D9">
        <w:rPr>
          <w:color w:val="000000" w:themeColor="text1"/>
        </w:rPr>
        <w:t>(3) Test Statistics</w:t>
      </w:r>
      <w:del w:id="1718" w:author="Stephen Brooks" w:date="2022-04-21T17:59:00Z">
        <w:r w:rsidRPr="008119D9" w:rsidDel="00A37DA6">
          <w:rPr>
            <w:color w:val="000000" w:themeColor="text1"/>
          </w:rPr>
          <w:br/>
        </w:r>
      </w:del>
    </w:p>
    <w:p w14:paraId="675F3A79" w14:textId="607B2334" w:rsidR="00C17963" w:rsidRPr="008119D9" w:rsidRDefault="00C17963">
      <w:pPr>
        <w:shd w:val="clear" w:color="auto" w:fill="FFFFFF"/>
        <w:spacing w:before="225" w:after="225" w:line="360" w:lineRule="auto"/>
        <w:ind w:left="720"/>
        <w:textAlignment w:val="baseline"/>
        <w:rPr>
          <w:color w:val="000000" w:themeColor="text1"/>
        </w:rPr>
        <w:pPrChange w:id="1719" w:author="Stephen Brooks" w:date="2022-04-21T17:59:00Z">
          <w:pPr>
            <w:shd w:val="clear" w:color="auto" w:fill="FFFFFF"/>
            <w:spacing w:before="225" w:after="225" w:line="360" w:lineRule="auto"/>
            <w:textAlignment w:val="baseline"/>
          </w:pPr>
        </w:pPrChange>
      </w:pPr>
      <w:r w:rsidRPr="008119D9">
        <w:rPr>
          <w:color w:val="000000" w:themeColor="text1"/>
        </w:rPr>
        <w:t>The computed test statistic F equals 3.8499, which is not in the 95% region of acceptance:</w:t>
      </w:r>
      <w:ins w:id="1720" w:author="Stephen Brooks" w:date="2022-04-21T17:59:00Z">
        <w:r w:rsidR="00A37DA6">
          <w:rPr>
            <w:color w:val="000000" w:themeColor="text1"/>
          </w:rPr>
          <w:t xml:space="preserve">  </w:t>
        </w:r>
      </w:ins>
      <w:del w:id="1721" w:author="Stephen Brooks" w:date="2022-04-21T17:59:00Z">
        <w:r w:rsidRPr="008119D9" w:rsidDel="00A37DA6">
          <w:rPr>
            <w:color w:val="000000" w:themeColor="text1"/>
          </w:rPr>
          <w:delText xml:space="preserve"> </w:delText>
        </w:r>
        <w:r w:rsidRPr="008119D9" w:rsidDel="00A37DA6">
          <w:rPr>
            <w:color w:val="000000" w:themeColor="text1"/>
          </w:rPr>
          <w:br/>
        </w:r>
      </w:del>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77777777" w:rsidR="00A37DA6" w:rsidRDefault="00C17963" w:rsidP="00C17963">
      <w:pPr>
        <w:shd w:val="clear" w:color="auto" w:fill="FFFFFF"/>
        <w:spacing w:before="225" w:after="225" w:line="360" w:lineRule="auto"/>
        <w:jc w:val="both"/>
        <w:textAlignment w:val="baseline"/>
        <w:rPr>
          <w:ins w:id="1722" w:author="Stephen Brooks" w:date="2022-04-21T17:59:00Z"/>
          <w:color w:val="000000" w:themeColor="text1"/>
        </w:rPr>
      </w:pPr>
      <w:r w:rsidRPr="008119D9">
        <w:rPr>
          <w:color w:val="000000" w:themeColor="text1"/>
        </w:rPr>
        <w:t>(4) Decision about the null hypothesis</w:t>
      </w:r>
      <w:r w:rsidRPr="008119D9">
        <w:rPr>
          <w:color w:val="000000" w:themeColor="text1"/>
        </w:rPr>
        <w:tab/>
      </w:r>
      <w:del w:id="1723" w:author="Stephen Brooks" w:date="2022-04-21T17:59:00Z">
        <w:r w:rsidRPr="008119D9" w:rsidDel="00A37DA6">
          <w:rPr>
            <w:color w:val="000000" w:themeColor="text1"/>
          </w:rPr>
          <w:br/>
        </w:r>
      </w:del>
    </w:p>
    <w:p w14:paraId="4B533103" w14:textId="61736935" w:rsidR="00C17963" w:rsidRPr="008119D9" w:rsidRDefault="00C17963">
      <w:pPr>
        <w:shd w:val="clear" w:color="auto" w:fill="FFFFFF"/>
        <w:spacing w:before="225" w:after="225" w:line="360" w:lineRule="auto"/>
        <w:ind w:left="720"/>
        <w:jc w:val="both"/>
        <w:textAlignment w:val="baseline"/>
        <w:rPr>
          <w:color w:val="000000" w:themeColor="text1"/>
        </w:rPr>
        <w:pPrChange w:id="1724" w:author="Stephen Brooks" w:date="2022-04-21T17:59:00Z">
          <w:pPr>
            <w:shd w:val="clear" w:color="auto" w:fill="FFFFFF"/>
            <w:spacing w:before="225" w:after="225" w:line="360" w:lineRule="auto"/>
            <w:jc w:val="both"/>
            <w:textAlignment w:val="baseline"/>
          </w:pPr>
        </w:pPrChange>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77777777" w:rsidR="00A37DA6" w:rsidRDefault="00C17963">
      <w:pPr>
        <w:shd w:val="clear" w:color="auto" w:fill="FFFFFF"/>
        <w:spacing w:before="225" w:after="225" w:line="360" w:lineRule="auto"/>
        <w:jc w:val="both"/>
        <w:textAlignment w:val="baseline"/>
        <w:rPr>
          <w:ins w:id="1725" w:author="Stephen Brooks" w:date="2022-04-21T18:00:00Z"/>
          <w:color w:val="000000" w:themeColor="text1"/>
        </w:rPr>
        <w:pPrChange w:id="1726" w:author="Stephen Brooks" w:date="2022-04-21T18:00:00Z">
          <w:pPr>
            <w:shd w:val="clear" w:color="auto" w:fill="FFFFFF"/>
            <w:spacing w:before="225" w:after="225" w:line="360" w:lineRule="auto"/>
            <w:ind w:left="720"/>
            <w:jc w:val="both"/>
            <w:textAlignment w:val="baseline"/>
          </w:pPr>
        </w:pPrChange>
      </w:pPr>
      <w:r w:rsidRPr="008119D9">
        <w:rPr>
          <w:color w:val="000000" w:themeColor="text1"/>
        </w:rPr>
        <w:t>(5) Conclusion</w:t>
      </w:r>
      <w:del w:id="1727" w:author="Stephen Brooks" w:date="2022-04-21T18:00:00Z">
        <w:r w:rsidRPr="008119D9" w:rsidDel="00A37DA6">
          <w:rPr>
            <w:color w:val="000000" w:themeColor="text1"/>
          </w:rPr>
          <w:br/>
        </w:r>
      </w:del>
    </w:p>
    <w:p w14:paraId="518C1FFF" w14:textId="1AFEAB0F" w:rsidR="00C17963" w:rsidRPr="008119D9" w:rsidRDefault="00C17963">
      <w:pPr>
        <w:shd w:val="clear" w:color="auto" w:fill="FFFFFF"/>
        <w:spacing w:before="225" w:after="225" w:line="360" w:lineRule="auto"/>
        <w:ind w:left="720"/>
        <w:jc w:val="both"/>
        <w:textAlignment w:val="baseline"/>
        <w:rPr>
          <w:color w:val="000000" w:themeColor="text1"/>
        </w:rPr>
        <w:pPrChange w:id="1728" w:author="Stephen Brooks" w:date="2022-04-21T18:00:00Z">
          <w:pPr>
            <w:shd w:val="clear" w:color="auto" w:fill="FFFFFF"/>
            <w:spacing w:before="225" w:after="225" w:line="360" w:lineRule="auto"/>
            <w:jc w:val="both"/>
            <w:textAlignment w:val="baseline"/>
          </w:pPr>
        </w:pPrChange>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E9E76DC" w:rsidR="00A37DA6" w:rsidRPr="008119D9" w:rsidRDefault="00C17963" w:rsidP="00A37DA6">
      <w:pPr>
        <w:spacing w:line="360" w:lineRule="auto"/>
        <w:jc w:val="both"/>
        <w:rPr>
          <w:moveTo w:id="1729" w:author="Stephen Brooks" w:date="2022-04-21T18:00:00Z"/>
          <w:color w:val="000000" w:themeColor="text1"/>
        </w:rPr>
      </w:pPr>
      <w:del w:id="1730" w:author="Stephen Brooks" w:date="2022-04-21T18:00:00Z">
        <w:r w:rsidRPr="008119D9" w:rsidDel="00A37DA6">
          <w:rPr>
            <w:color w:val="000000" w:themeColor="text1"/>
          </w:rPr>
          <w:delText xml:space="preserve">The following </w:delText>
        </w:r>
      </w:del>
      <w:r w:rsidRPr="008119D9">
        <w:rPr>
          <w:color w:val="000000" w:themeColor="text1"/>
        </w:rPr>
        <w:t>Figure 7.3 summarizes the results of the One-Way ANOVA</w:t>
      </w:r>
      <w:ins w:id="1731" w:author="Stephen Brooks" w:date="2022-04-21T18:00:00Z">
        <w:r w:rsidR="00A37DA6">
          <w:rPr>
            <w:color w:val="000000" w:themeColor="text1"/>
          </w:rPr>
          <w:t xml:space="preserve">.  </w:t>
        </w:r>
      </w:ins>
      <w:moveToRangeStart w:id="1732" w:author="Stephen Brooks" w:date="2022-04-21T18:00:00Z" w:name="move101456456"/>
      <w:moveTo w:id="1733" w:author="Stephen Brooks" w:date="2022-04-21T18:00:00Z">
        <w:del w:id="1734" w:author="Stephen Brooks" w:date="2022-04-21T18:00:00Z">
          <w:r w:rsidR="00A37DA6" w:rsidRPr="008119D9" w:rsidDel="00A37DA6">
            <w:rPr>
              <w:color w:val="000000" w:themeColor="text1"/>
            </w:rPr>
            <w:delText xml:space="preserve">Finally, </w:delText>
          </w:r>
        </w:del>
      </w:moveTo>
      <w:ins w:id="1735" w:author="Stephen Brooks" w:date="2022-04-21T18:00:00Z">
        <w:r w:rsidR="00A37DA6">
          <w:rPr>
            <w:color w:val="000000" w:themeColor="text1"/>
          </w:rPr>
          <w:t xml:space="preserve"> And </w:t>
        </w:r>
      </w:ins>
      <w:moveTo w:id="1736" w:author="Stephen Brooks" w:date="2022-04-21T18:00:00Z">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del w:id="1737" w:author="Stephen Brooks" w:date="2022-04-21T18:00:00Z">
          <w:r w:rsidR="00A37DA6" w:rsidRPr="008119D9" w:rsidDel="00A37DA6">
            <w:rPr>
              <w:color w:val="000000" w:themeColor="text1"/>
            </w:rPr>
            <w:delText>experience</w:delText>
          </w:r>
        </w:del>
      </w:moveTo>
      <w:ins w:id="1738" w:author="Stephen Brooks" w:date="2022-04-21T18:00:00Z">
        <w:r w:rsidR="00A37DA6">
          <w:rPr>
            <w:color w:val="000000" w:themeColor="text1"/>
          </w:rPr>
          <w:t>res</w:t>
        </w:r>
      </w:ins>
      <w:ins w:id="1739" w:author="Stephen Brooks" w:date="2022-04-21T18:01:00Z">
        <w:r w:rsidR="00A37DA6">
          <w:rPr>
            <w:color w:val="000000" w:themeColor="text1"/>
          </w:rPr>
          <w:t>ults</w:t>
        </w:r>
      </w:ins>
      <w:moveTo w:id="1740" w:author="Stephen Brooks" w:date="2022-04-21T18:00:00Z">
        <w:r w:rsidR="00A37DA6" w:rsidRPr="008119D9">
          <w:rPr>
            <w:color w:val="000000" w:themeColor="text1"/>
          </w:rPr>
          <w:t xml:space="preserve"> compared to VSUP.</w:t>
        </w:r>
      </w:moveTo>
    </w:p>
    <w:moveToRangeEnd w:id="1732"/>
    <w:p w14:paraId="07B466A9" w14:textId="5F649F73" w:rsidR="00C17963" w:rsidRPr="008119D9" w:rsidRDefault="00C17963" w:rsidP="00C17963">
      <w:pPr>
        <w:shd w:val="clear" w:color="auto" w:fill="FFFFFF"/>
        <w:spacing w:before="225" w:after="225"/>
        <w:textAlignment w:val="baseline"/>
        <w:rPr>
          <w:color w:val="000000" w:themeColor="text1"/>
        </w:rPr>
      </w:pPr>
      <w:del w:id="1741" w:author="Stephen Brooks" w:date="2022-04-21T18:00:00Z">
        <w:r w:rsidRPr="008119D9" w:rsidDel="00A37DA6">
          <w:rPr>
            <w:color w:val="000000" w:themeColor="text1"/>
          </w:rPr>
          <w:delText>:</w:delText>
        </w:r>
      </w:del>
    </w:p>
    <w:p w14:paraId="2ED31FE3" w14:textId="77777777" w:rsidR="00C17963" w:rsidRPr="008119D9" w:rsidRDefault="00C17963" w:rsidP="00CC54CD">
      <w:pPr>
        <w:spacing w:line="360" w:lineRule="auto"/>
        <w:jc w:val="center"/>
        <w:rPr>
          <w:color w:val="000000" w:themeColor="text1"/>
        </w:rPr>
        <w:pPrChange w:id="1742" w:author="Rashid Islam" w:date="2022-04-22T06:36:00Z">
          <w:pPr>
            <w:spacing w:line="360" w:lineRule="auto"/>
            <w:jc w:val="both"/>
          </w:pPr>
        </w:pPrChange>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CC54CD">
      <w:pPr>
        <w:jc w:val="center"/>
        <w:rPr>
          <w:color w:val="000000" w:themeColor="text1"/>
        </w:rPr>
        <w:pPrChange w:id="1743" w:author="Rashid Islam" w:date="2022-04-22T06:36:00Z">
          <w:pPr>
            <w:jc w:val="both"/>
          </w:pPr>
        </w:pPrChange>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2FC860E4" w14:textId="77777777" w:rsidR="00C17963" w:rsidRPr="008119D9" w:rsidDel="0032672A" w:rsidRDefault="00C17963" w:rsidP="00C17963">
      <w:pPr>
        <w:jc w:val="both"/>
        <w:rPr>
          <w:del w:id="1744" w:author="Stephen Brooks" w:date="2022-04-21T18:05:00Z"/>
          <w:color w:val="000000" w:themeColor="text1"/>
        </w:rPr>
      </w:pPr>
    </w:p>
    <w:p w14:paraId="3539E9C3" w14:textId="77777777" w:rsidR="00C17963" w:rsidRPr="008119D9" w:rsidRDefault="00C17963" w:rsidP="00C17963">
      <w:pPr>
        <w:spacing w:line="360" w:lineRule="auto"/>
        <w:jc w:val="both"/>
        <w:rPr>
          <w:color w:val="000000" w:themeColor="text1"/>
        </w:rPr>
      </w:pPr>
    </w:p>
    <w:p w14:paraId="09C9BD01" w14:textId="4BC6DDA2" w:rsidR="00C17963" w:rsidRPr="008119D9" w:rsidDel="00A37DA6" w:rsidRDefault="00C17963" w:rsidP="00C17963">
      <w:pPr>
        <w:spacing w:line="360" w:lineRule="auto"/>
        <w:jc w:val="both"/>
        <w:rPr>
          <w:del w:id="1745" w:author="Stephen Brooks" w:date="2022-04-21T18:01:00Z"/>
          <w:moveFrom w:id="1746" w:author="Stephen Brooks" w:date="2022-04-21T18:00:00Z"/>
          <w:color w:val="000000" w:themeColor="text1"/>
        </w:rPr>
      </w:pPr>
      <w:moveFromRangeStart w:id="1747" w:author="Stephen Brooks" w:date="2022-04-21T18:00:00Z" w:name="move101456456"/>
      <w:moveFrom w:id="1748" w:author="Stephen Brooks" w:date="2022-04-21T18:00:00Z">
        <w:r w:rsidRPr="008119D9" w:rsidDel="00A37DA6">
          <w:rPr>
            <w:color w:val="000000" w:themeColor="text1"/>
          </w:rPr>
          <w:t>Finally, from Table 7.1 we see, CA+Bubble has significantly higher means compared other distributions and CA+Grid has closer mean with VSUP+Bubble, and VSUP+Grid has significantly lower mean among all. So, we can conclude CA has significantly better user experience compared to VSUP</w:t>
        </w:r>
        <w:del w:id="1749" w:author="Stephen Brooks" w:date="2022-04-21T18:01:00Z">
          <w:r w:rsidRPr="008119D9" w:rsidDel="00A37DA6">
            <w:rPr>
              <w:color w:val="000000" w:themeColor="text1"/>
            </w:rPr>
            <w:delText>.</w:delText>
          </w:r>
        </w:del>
      </w:moveFrom>
    </w:p>
    <w:moveFromRangeEnd w:id="1747"/>
    <w:p w14:paraId="1B6476B4" w14:textId="77777777" w:rsidR="00C17963" w:rsidRPr="008119D9" w:rsidDel="00A37DA6" w:rsidRDefault="00C17963" w:rsidP="00C17963">
      <w:pPr>
        <w:spacing w:line="360" w:lineRule="auto"/>
        <w:jc w:val="both"/>
        <w:rPr>
          <w:del w:id="1750" w:author="Stephen Brooks" w:date="2022-04-21T18:01:00Z"/>
          <w:color w:val="000000" w:themeColor="text1"/>
        </w:rPr>
      </w:pPr>
    </w:p>
    <w:p w14:paraId="782A98BA" w14:textId="77777777" w:rsidR="00C17963" w:rsidRPr="008119D9" w:rsidDel="00A37DA6" w:rsidRDefault="00C17963" w:rsidP="00C17963">
      <w:pPr>
        <w:spacing w:line="360" w:lineRule="auto"/>
        <w:jc w:val="both"/>
        <w:rPr>
          <w:del w:id="1751" w:author="Stephen Brooks" w:date="2022-04-21T18:01:00Z"/>
          <w:color w:val="000000" w:themeColor="text1"/>
        </w:rPr>
      </w:pPr>
    </w:p>
    <w:p w14:paraId="15320066" w14:textId="77777777"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3A460107" w14:textId="680539EB" w:rsidR="00C17963" w:rsidRDefault="00C17963" w:rsidP="00C17963">
      <w:pPr>
        <w:spacing w:line="360" w:lineRule="auto"/>
        <w:jc w:val="both"/>
        <w:rPr>
          <w:ins w:id="1752" w:author="Stephen Brooks" w:date="2022-04-21T18:01:00Z"/>
          <w:color w:val="000000" w:themeColor="text1"/>
        </w:rPr>
      </w:pPr>
      <w:r w:rsidRPr="008119D9">
        <w:rPr>
          <w:color w:val="000000" w:themeColor="text1"/>
        </w:rPr>
        <w:t xml:space="preserve">We have generated the CA and VSUP data from the four components performance data by grouping </w:t>
      </w:r>
      <w:del w:id="1753" w:author="Stephen Brooks" w:date="2022-04-21T18:02:00Z">
        <w:r w:rsidRPr="008119D9" w:rsidDel="00A37DA6">
          <w:rPr>
            <w:color w:val="000000" w:themeColor="text1"/>
          </w:rPr>
          <w:delText xml:space="preserve">and averaging </w:delText>
        </w:r>
      </w:del>
      <w:r w:rsidRPr="008119D9">
        <w:rPr>
          <w:color w:val="000000" w:themeColor="text1"/>
        </w:rPr>
        <w:t>the two pairs (</w:t>
      </w:r>
      <w:proofErr w:type="spellStart"/>
      <w:r w:rsidRPr="008119D9">
        <w:rPr>
          <w:color w:val="000000" w:themeColor="text1"/>
        </w:rPr>
        <w:t>CA+Bubble</w:t>
      </w:r>
      <w:proofErr w:type="spellEnd"/>
      <w:del w:id="1754" w:author="Stephen Brooks" w:date="2022-04-21T18:01:00Z">
        <w:r w:rsidRPr="008119D9" w:rsidDel="00A37DA6">
          <w:rPr>
            <w:color w:val="000000" w:themeColor="text1"/>
          </w:rPr>
          <w:delText xml:space="preserve">, </w:delText>
        </w:r>
      </w:del>
      <w:ins w:id="1755" w:author="Stephen Brooks" w:date="2022-04-21T18:01:00Z">
        <w:r w:rsidR="00A37DA6">
          <w:rPr>
            <w:color w:val="000000" w:themeColor="text1"/>
          </w:rPr>
          <w:t xml:space="preserve"> with </w:t>
        </w:r>
      </w:ins>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del w:id="1756" w:author="Stephen Brooks" w:date="2022-04-21T18:01:00Z">
        <w:r w:rsidRPr="008119D9" w:rsidDel="00A37DA6">
          <w:rPr>
            <w:color w:val="000000" w:themeColor="text1"/>
          </w:rPr>
          <w:delText xml:space="preserve">, </w:delText>
        </w:r>
      </w:del>
      <w:ins w:id="1757" w:author="Stephen Brooks" w:date="2022-04-21T18:01:00Z">
        <w:r w:rsidR="00A37DA6">
          <w:rPr>
            <w:color w:val="000000" w:themeColor="text1"/>
          </w:rPr>
          <w:t xml:space="preserve"> w</w:t>
        </w:r>
      </w:ins>
      <w:ins w:id="1758" w:author="Stephen Brooks" w:date="2022-04-21T18:02:00Z">
        <w:r w:rsidR="00A37DA6">
          <w:rPr>
            <w:color w:val="000000" w:themeColor="text1"/>
          </w:rPr>
          <w:t>ith</w:t>
        </w:r>
      </w:ins>
      <w:ins w:id="1759" w:author="Stephen Brooks" w:date="2022-04-21T18:01:00Z">
        <w:r w:rsidR="00A37DA6" w:rsidRPr="008119D9">
          <w:rPr>
            <w:color w:val="000000" w:themeColor="text1"/>
          </w:rPr>
          <w:t xml:space="preserve"> </w:t>
        </w:r>
      </w:ins>
      <w:proofErr w:type="spellStart"/>
      <w:r w:rsidRPr="008119D9">
        <w:rPr>
          <w:color w:val="000000" w:themeColor="text1"/>
        </w:rPr>
        <w:t>VSUP+Grid</w:t>
      </w:r>
      <w:proofErr w:type="spellEnd"/>
      <w:r w:rsidRPr="008119D9">
        <w:rPr>
          <w:color w:val="000000" w:themeColor="text1"/>
        </w:rPr>
        <w:t>). Now the statistical summary of CA and VSUP data are shown in the following Table 7.</w:t>
      </w:r>
      <w:r w:rsidR="00452786">
        <w:rPr>
          <w:color w:val="000000" w:themeColor="text1"/>
        </w:rPr>
        <w:t>4</w:t>
      </w:r>
      <w:r w:rsidRPr="008119D9">
        <w:rPr>
          <w:color w:val="000000" w:themeColor="text1"/>
        </w:rPr>
        <w:t xml:space="preserve">. </w:t>
      </w:r>
    </w:p>
    <w:p w14:paraId="432AE4E6" w14:textId="77777777" w:rsidR="00A37DA6" w:rsidRPr="008119D9" w:rsidRDefault="00A37DA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A37DA6" w:rsidRDefault="00C17963" w:rsidP="00010FC0">
            <w:pPr>
              <w:spacing w:line="360" w:lineRule="auto"/>
              <w:jc w:val="center"/>
              <w:rPr>
                <w:b/>
                <w:bCs/>
                <w:color w:val="000000" w:themeColor="text1"/>
                <w:rPrChange w:id="1760" w:author="Stephen Brooks" w:date="2022-04-21T18:02:00Z">
                  <w:rPr>
                    <w:color w:val="000000" w:themeColor="text1"/>
                  </w:rPr>
                </w:rPrChange>
              </w:rPr>
            </w:pPr>
            <w:r w:rsidRPr="00A37DA6">
              <w:rPr>
                <w:b/>
                <w:bCs/>
                <w:color w:val="000000" w:themeColor="text1"/>
                <w:rPrChange w:id="1761" w:author="Stephen Brooks" w:date="2022-04-21T18:02:00Z">
                  <w:rPr>
                    <w:color w:val="000000" w:themeColor="text1"/>
                  </w:rPr>
                </w:rPrChange>
              </w:rPr>
              <w:t>Group</w:t>
            </w:r>
          </w:p>
        </w:tc>
        <w:tc>
          <w:tcPr>
            <w:tcW w:w="3005" w:type="dxa"/>
            <w:vAlign w:val="center"/>
          </w:tcPr>
          <w:p w14:paraId="2C310D19" w14:textId="77777777" w:rsidR="00C17963" w:rsidRPr="00A37DA6" w:rsidRDefault="00C17963" w:rsidP="00010FC0">
            <w:pPr>
              <w:spacing w:line="360" w:lineRule="auto"/>
              <w:jc w:val="center"/>
              <w:rPr>
                <w:b/>
                <w:bCs/>
                <w:color w:val="000000" w:themeColor="text1"/>
                <w:rPrChange w:id="1762" w:author="Stephen Brooks" w:date="2022-04-21T18:02:00Z">
                  <w:rPr>
                    <w:color w:val="000000" w:themeColor="text1"/>
                  </w:rPr>
                </w:rPrChange>
              </w:rPr>
            </w:pPr>
            <w:r w:rsidRPr="00A37DA6">
              <w:rPr>
                <w:b/>
                <w:bCs/>
                <w:color w:val="000000" w:themeColor="text1"/>
                <w:rPrChange w:id="1763" w:author="Stephen Brooks" w:date="2022-04-21T18:02:00Z">
                  <w:rPr>
                    <w:color w:val="000000" w:themeColor="text1"/>
                  </w:rPr>
                </w:rPrChange>
              </w:rPr>
              <w:t>CA</w:t>
            </w:r>
          </w:p>
        </w:tc>
        <w:tc>
          <w:tcPr>
            <w:tcW w:w="3006" w:type="dxa"/>
            <w:vAlign w:val="center"/>
          </w:tcPr>
          <w:p w14:paraId="70D0366B" w14:textId="77777777" w:rsidR="00C17963" w:rsidRPr="00A37DA6" w:rsidRDefault="00C17963" w:rsidP="00010FC0">
            <w:pPr>
              <w:spacing w:line="360" w:lineRule="auto"/>
              <w:jc w:val="center"/>
              <w:rPr>
                <w:b/>
                <w:bCs/>
                <w:color w:val="000000" w:themeColor="text1"/>
                <w:rPrChange w:id="1764" w:author="Stephen Brooks" w:date="2022-04-21T18:02:00Z">
                  <w:rPr>
                    <w:color w:val="000000" w:themeColor="text1"/>
                  </w:rPr>
                </w:rPrChange>
              </w:rPr>
            </w:pPr>
            <w:r w:rsidRPr="00A37DA6">
              <w:rPr>
                <w:b/>
                <w:bCs/>
                <w:color w:val="000000" w:themeColor="text1"/>
                <w:rPrChange w:id="1765" w:author="Stephen Brooks" w:date="2022-04-21T18:02:00Z">
                  <w:rPr>
                    <w:color w:val="000000" w:themeColor="text1"/>
                  </w:rPr>
                </w:rPrChange>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66934F0E" w:rsidR="00C17963" w:rsidRPr="008119D9" w:rsidRDefault="00C17963" w:rsidP="00C17963">
      <w:pPr>
        <w:rPr>
          <w:color w:val="000000" w:themeColor="text1"/>
        </w:rPr>
      </w:pPr>
      <w:r w:rsidRPr="008119D9">
        <w:rPr>
          <w:color w:val="000000" w:themeColor="text1"/>
        </w:rPr>
        <w:br/>
        <w:t>Table 7.</w:t>
      </w:r>
      <w:r w:rsidR="00452786">
        <w:rPr>
          <w:color w:val="000000" w:themeColor="text1"/>
        </w:rPr>
        <w:t>4</w:t>
      </w:r>
      <w:r w:rsidRPr="008119D9">
        <w:rPr>
          <w:color w:val="000000" w:themeColor="text1"/>
        </w:rPr>
        <w:t>: Summary of CA vs VSUP performance</w:t>
      </w:r>
    </w:p>
    <w:p w14:paraId="401363AF" w14:textId="77777777" w:rsidR="00C17963" w:rsidRPr="008119D9" w:rsidDel="0032672A" w:rsidRDefault="00C17963" w:rsidP="00C17963">
      <w:pPr>
        <w:rPr>
          <w:del w:id="1766" w:author="Stephen Brooks" w:date="2022-04-21T18:06:00Z"/>
          <w:color w:val="000000" w:themeColor="text1"/>
        </w:rPr>
      </w:pP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ins w:id="1767" w:author="Stephen Brooks" w:date="2022-04-21T18:07:00Z">
        <w:r w:rsidR="00500936">
          <w:rPr>
            <w:color w:val="000000" w:themeColor="text1"/>
          </w:rPr>
          <w:t xml:space="preserve">a </w:t>
        </w:r>
      </w:ins>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A37DA6" w:rsidRDefault="00C17963" w:rsidP="00010FC0">
            <w:pPr>
              <w:spacing w:line="360" w:lineRule="auto"/>
              <w:jc w:val="center"/>
              <w:rPr>
                <w:b/>
                <w:bCs/>
                <w:color w:val="000000" w:themeColor="text1"/>
                <w:rPrChange w:id="1768" w:author="Stephen Brooks" w:date="2022-04-21T18:02:00Z">
                  <w:rPr>
                    <w:color w:val="000000" w:themeColor="text1"/>
                  </w:rPr>
                </w:rPrChange>
              </w:rPr>
            </w:pPr>
            <w:r w:rsidRPr="00A37DA6">
              <w:rPr>
                <w:b/>
                <w:bCs/>
                <w:color w:val="000000" w:themeColor="text1"/>
                <w:rPrChange w:id="1769" w:author="Stephen Brooks" w:date="2022-04-21T18:02:00Z">
                  <w:rPr>
                    <w:color w:val="000000" w:themeColor="text1"/>
                  </w:rPr>
                </w:rPrChange>
              </w:rPr>
              <w:t>Group</w:t>
            </w:r>
          </w:p>
        </w:tc>
        <w:tc>
          <w:tcPr>
            <w:tcW w:w="3005" w:type="dxa"/>
            <w:vAlign w:val="center"/>
          </w:tcPr>
          <w:p w14:paraId="66DE813C" w14:textId="77777777" w:rsidR="00C17963" w:rsidRPr="00A37DA6" w:rsidRDefault="00C17963" w:rsidP="00010FC0">
            <w:pPr>
              <w:spacing w:line="360" w:lineRule="auto"/>
              <w:jc w:val="center"/>
              <w:rPr>
                <w:b/>
                <w:bCs/>
                <w:color w:val="000000" w:themeColor="text1"/>
                <w:rPrChange w:id="1770" w:author="Stephen Brooks" w:date="2022-04-21T18:02:00Z">
                  <w:rPr>
                    <w:color w:val="000000" w:themeColor="text1"/>
                  </w:rPr>
                </w:rPrChange>
              </w:rPr>
            </w:pPr>
            <w:r w:rsidRPr="00A37DA6">
              <w:rPr>
                <w:b/>
                <w:bCs/>
                <w:color w:val="000000" w:themeColor="text1"/>
                <w:rPrChange w:id="1771" w:author="Stephen Brooks" w:date="2022-04-21T18:02:00Z">
                  <w:rPr>
                    <w:color w:val="000000" w:themeColor="text1"/>
                  </w:rPr>
                </w:rPrChange>
              </w:rPr>
              <w:t>CA</w:t>
            </w:r>
          </w:p>
        </w:tc>
        <w:tc>
          <w:tcPr>
            <w:tcW w:w="3006" w:type="dxa"/>
            <w:vAlign w:val="center"/>
          </w:tcPr>
          <w:p w14:paraId="0110CDBE" w14:textId="77777777" w:rsidR="00C17963" w:rsidRPr="00A37DA6" w:rsidRDefault="00C17963" w:rsidP="00010FC0">
            <w:pPr>
              <w:spacing w:line="360" w:lineRule="auto"/>
              <w:jc w:val="center"/>
              <w:rPr>
                <w:b/>
                <w:bCs/>
                <w:color w:val="000000" w:themeColor="text1"/>
                <w:rPrChange w:id="1772" w:author="Stephen Brooks" w:date="2022-04-21T18:02:00Z">
                  <w:rPr>
                    <w:color w:val="000000" w:themeColor="text1"/>
                  </w:rPr>
                </w:rPrChange>
              </w:rPr>
            </w:pPr>
            <w:r w:rsidRPr="00A37DA6">
              <w:rPr>
                <w:b/>
                <w:bCs/>
                <w:color w:val="000000" w:themeColor="text1"/>
                <w:rPrChange w:id="1773" w:author="Stephen Brooks" w:date="2022-04-21T18:02:00Z">
                  <w:rPr>
                    <w:color w:val="000000" w:themeColor="text1"/>
                  </w:rPr>
                </w:rPrChange>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50C78EB9" w14:textId="77777777" w:rsidR="00C17963" w:rsidRPr="008119D9" w:rsidRDefault="00C17963" w:rsidP="00C17963">
      <w:pPr>
        <w:rPr>
          <w:color w:val="000000" w:themeColor="text1"/>
        </w:rPr>
      </w:pPr>
    </w:p>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CC54CD">
      <w:pPr>
        <w:jc w:val="center"/>
        <w:rPr>
          <w:color w:val="000000" w:themeColor="text1"/>
        </w:rPr>
        <w:pPrChange w:id="1774" w:author="Rashid Islam" w:date="2022-04-22T06:36:00Z">
          <w:pPr/>
        </w:pPrChange>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CC54CD">
      <w:pPr>
        <w:jc w:val="center"/>
        <w:rPr>
          <w:color w:val="000000" w:themeColor="text1"/>
        </w:rPr>
        <w:pPrChange w:id="1775" w:author="Rashid Islam" w:date="2022-04-22T06:36:00Z">
          <w:pPr/>
        </w:pPrChange>
      </w:pPr>
    </w:p>
    <w:p w14:paraId="5C0ED5DB" w14:textId="77777777" w:rsidR="00C17963" w:rsidRPr="008119D9" w:rsidRDefault="00C17963" w:rsidP="00CC54CD">
      <w:pPr>
        <w:jc w:val="center"/>
        <w:rPr>
          <w:color w:val="000000" w:themeColor="text1"/>
        </w:rPr>
        <w:pPrChange w:id="1776" w:author="Rashid Islam" w:date="2022-04-22T06:36:00Z">
          <w:pPr/>
        </w:pPrChange>
      </w:pPr>
      <w:r w:rsidRPr="008119D9">
        <w:rPr>
          <w:color w:val="000000" w:themeColor="text1"/>
        </w:rPr>
        <w:t>Figure 7.4: Normal Distribution 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7777777" w:rsidR="00500936" w:rsidRDefault="00C17963" w:rsidP="00C17963">
      <w:pPr>
        <w:shd w:val="clear" w:color="auto" w:fill="FFFFFF"/>
        <w:spacing w:before="225" w:after="225" w:line="360" w:lineRule="auto"/>
        <w:jc w:val="both"/>
        <w:textAlignment w:val="baseline"/>
        <w:rPr>
          <w:ins w:id="1777" w:author="Stephen Brooks" w:date="2022-04-21T18:07:00Z"/>
          <w:color w:val="000000" w:themeColor="text1"/>
        </w:rPr>
      </w:pPr>
      <w:r w:rsidRPr="008119D9">
        <w:rPr>
          <w:color w:val="000000" w:themeColor="text1"/>
        </w:rPr>
        <w:t>(1) Null and Alternative Hypotheses</w:t>
      </w:r>
      <w:r w:rsidRPr="008119D9">
        <w:rPr>
          <w:color w:val="000000" w:themeColor="text1"/>
        </w:rPr>
        <w:tab/>
      </w:r>
      <w:del w:id="1778" w:author="Stephen Brooks" w:date="2022-04-21T18:07:00Z">
        <w:r w:rsidRPr="008119D9" w:rsidDel="00500936">
          <w:rPr>
            <w:color w:val="000000" w:themeColor="text1"/>
          </w:rPr>
          <w:br/>
        </w:r>
      </w:del>
    </w:p>
    <w:p w14:paraId="59599099" w14:textId="3FE44F25" w:rsidR="00C17963" w:rsidRPr="008119D9" w:rsidRDefault="00C17963">
      <w:pPr>
        <w:shd w:val="clear" w:color="auto" w:fill="FFFFFF"/>
        <w:spacing w:before="225" w:after="225" w:line="360" w:lineRule="auto"/>
        <w:ind w:left="720"/>
        <w:jc w:val="both"/>
        <w:textAlignment w:val="baseline"/>
        <w:rPr>
          <w:color w:val="000000" w:themeColor="text1"/>
        </w:rPr>
        <w:pPrChange w:id="1779" w:author="Stephen Brooks" w:date="2022-04-21T18:07:00Z">
          <w:pPr>
            <w:shd w:val="clear" w:color="auto" w:fill="FFFFFF"/>
            <w:spacing w:before="225" w:after="225" w:line="360" w:lineRule="auto"/>
            <w:jc w:val="both"/>
            <w:textAlignment w:val="baseline"/>
          </w:pPr>
        </w:pPrChange>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77777777" w:rsidR="00500936" w:rsidRDefault="00C17963" w:rsidP="00C17963">
      <w:pPr>
        <w:shd w:val="clear" w:color="auto" w:fill="FFFFFF"/>
        <w:spacing w:before="225" w:after="225" w:line="360" w:lineRule="auto"/>
        <w:jc w:val="both"/>
        <w:textAlignment w:val="baseline"/>
        <w:rPr>
          <w:ins w:id="1780" w:author="Stephen Brooks" w:date="2022-04-21T18:07:00Z"/>
          <w:color w:val="000000" w:themeColor="text1"/>
        </w:rPr>
      </w:pPr>
      <w:r w:rsidRPr="008119D9">
        <w:rPr>
          <w:color w:val="000000" w:themeColor="text1"/>
        </w:rPr>
        <w:t>(2) Rejection Region</w:t>
      </w:r>
      <w:r w:rsidRPr="008119D9">
        <w:rPr>
          <w:color w:val="000000" w:themeColor="text1"/>
        </w:rPr>
        <w:tab/>
      </w:r>
      <w:del w:id="1781" w:author="Stephen Brooks" w:date="2022-04-21T18:07:00Z">
        <w:r w:rsidRPr="008119D9" w:rsidDel="00500936">
          <w:rPr>
            <w:color w:val="000000" w:themeColor="text1"/>
          </w:rPr>
          <w:br/>
        </w:r>
      </w:del>
    </w:p>
    <w:p w14:paraId="5C0D2DF9" w14:textId="043C4279" w:rsidR="00C17963" w:rsidRPr="008119D9" w:rsidRDefault="00C17963">
      <w:pPr>
        <w:shd w:val="clear" w:color="auto" w:fill="FFFFFF"/>
        <w:spacing w:before="225" w:after="225" w:line="360" w:lineRule="auto"/>
        <w:ind w:left="720"/>
        <w:jc w:val="both"/>
        <w:textAlignment w:val="baseline"/>
        <w:rPr>
          <w:color w:val="000000" w:themeColor="text1"/>
        </w:rPr>
        <w:pPrChange w:id="1782" w:author="Stephen Brooks" w:date="2022-04-21T18:07:00Z">
          <w:pPr>
            <w:shd w:val="clear" w:color="auto" w:fill="FFFFFF"/>
            <w:spacing w:before="225" w:after="225" w:line="360" w:lineRule="auto"/>
            <w:jc w:val="both"/>
            <w:textAlignment w:val="baseline"/>
          </w:pPr>
        </w:pPrChange>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pPr>
        <w:shd w:val="clear" w:color="auto" w:fill="FFFFFF"/>
        <w:spacing w:line="360" w:lineRule="auto"/>
        <w:ind w:firstLine="720"/>
        <w:jc w:val="both"/>
        <w:textAlignment w:val="baseline"/>
        <w:rPr>
          <w:color w:val="000000" w:themeColor="text1"/>
        </w:rPr>
        <w:pPrChange w:id="1783" w:author="Stephen Brooks" w:date="2022-04-21T18:07:00Z">
          <w:pPr>
            <w:shd w:val="clear" w:color="auto" w:fill="FFFFFF"/>
            <w:spacing w:line="360" w:lineRule="auto"/>
            <w:jc w:val="both"/>
            <w:textAlignment w:val="baseline"/>
          </w:pPr>
        </w:pPrChange>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77777777" w:rsidR="00500936" w:rsidRDefault="00C17963" w:rsidP="00C17963">
      <w:pPr>
        <w:shd w:val="clear" w:color="auto" w:fill="FFFFFF"/>
        <w:spacing w:before="225" w:after="225" w:line="360" w:lineRule="auto"/>
        <w:jc w:val="both"/>
        <w:textAlignment w:val="baseline"/>
        <w:rPr>
          <w:ins w:id="1784" w:author="Stephen Brooks" w:date="2022-04-21T18:07:00Z"/>
          <w:color w:val="000000" w:themeColor="text1"/>
        </w:rPr>
      </w:pPr>
      <w:r w:rsidRPr="008119D9">
        <w:rPr>
          <w:color w:val="000000" w:themeColor="text1"/>
        </w:rPr>
        <w:t>(3) Test Statistics</w:t>
      </w:r>
      <w:r w:rsidRPr="008119D9">
        <w:rPr>
          <w:color w:val="000000" w:themeColor="text1"/>
        </w:rPr>
        <w:tab/>
      </w:r>
      <w:del w:id="1785" w:author="Stephen Brooks" w:date="2022-04-21T18:07:00Z">
        <w:r w:rsidRPr="008119D9" w:rsidDel="00500936">
          <w:rPr>
            <w:color w:val="000000" w:themeColor="text1"/>
          </w:rPr>
          <w:br/>
        </w:r>
      </w:del>
    </w:p>
    <w:p w14:paraId="04C52DC4" w14:textId="79CC37C3" w:rsidR="00C17963" w:rsidRPr="008119D9" w:rsidRDefault="00C17963">
      <w:pPr>
        <w:shd w:val="clear" w:color="auto" w:fill="FFFFFF"/>
        <w:spacing w:before="225" w:after="225" w:line="360" w:lineRule="auto"/>
        <w:ind w:firstLine="720"/>
        <w:jc w:val="both"/>
        <w:textAlignment w:val="baseline"/>
        <w:rPr>
          <w:color w:val="000000" w:themeColor="text1"/>
        </w:rPr>
        <w:pPrChange w:id="1786" w:author="Stephen Brooks" w:date="2022-04-21T18:07:00Z">
          <w:pPr>
            <w:shd w:val="clear" w:color="auto" w:fill="FFFFFF"/>
            <w:spacing w:before="225" w:after="225" w:line="360" w:lineRule="auto"/>
            <w:jc w:val="both"/>
            <w:textAlignment w:val="baseline"/>
          </w:pPr>
        </w:pPrChange>
      </w:pPr>
      <w:r w:rsidRPr="008119D9">
        <w:rPr>
          <w:color w:val="000000" w:themeColor="text1"/>
        </w:rPr>
        <w:t>The computed t-statistic = 3.61</w:t>
      </w:r>
    </w:p>
    <w:p w14:paraId="3B64702B" w14:textId="77777777" w:rsidR="00500936" w:rsidRDefault="00C17963" w:rsidP="00C17963">
      <w:pPr>
        <w:shd w:val="clear" w:color="auto" w:fill="FFFFFF"/>
        <w:spacing w:before="225" w:after="225" w:line="360" w:lineRule="auto"/>
        <w:jc w:val="both"/>
        <w:textAlignment w:val="baseline"/>
        <w:rPr>
          <w:ins w:id="1787" w:author="Stephen Brooks" w:date="2022-04-21T18:08:00Z"/>
          <w:color w:val="000000" w:themeColor="text1"/>
        </w:rPr>
      </w:pPr>
      <w:r w:rsidRPr="008119D9">
        <w:rPr>
          <w:color w:val="000000" w:themeColor="text1"/>
        </w:rPr>
        <w:t>(4) Decision about the null hypothesis</w:t>
      </w:r>
      <w:r w:rsidRPr="008119D9">
        <w:rPr>
          <w:color w:val="000000" w:themeColor="text1"/>
        </w:rPr>
        <w:tab/>
      </w:r>
      <w:del w:id="1788" w:author="Stephen Brooks" w:date="2022-04-21T18:08:00Z">
        <w:r w:rsidRPr="008119D9" w:rsidDel="00500936">
          <w:rPr>
            <w:color w:val="000000" w:themeColor="text1"/>
          </w:rPr>
          <w:br/>
        </w:r>
      </w:del>
    </w:p>
    <w:p w14:paraId="1B795DBF" w14:textId="28BA396D" w:rsidR="00C17963" w:rsidRPr="008119D9" w:rsidDel="00500936" w:rsidRDefault="00C17963">
      <w:pPr>
        <w:shd w:val="clear" w:color="auto" w:fill="FFFFFF"/>
        <w:spacing w:before="225" w:after="225" w:line="360" w:lineRule="auto"/>
        <w:ind w:left="720"/>
        <w:jc w:val="both"/>
        <w:textAlignment w:val="baseline"/>
        <w:rPr>
          <w:del w:id="1789" w:author="Stephen Brooks" w:date="2022-04-21T18:08:00Z"/>
          <w:color w:val="000000" w:themeColor="text1"/>
        </w:rPr>
        <w:pPrChange w:id="1790" w:author="Stephen Brooks" w:date="2022-04-21T18:08:00Z">
          <w:pPr>
            <w:shd w:val="clear" w:color="auto" w:fill="FFFFFF"/>
            <w:spacing w:before="225" w:after="225" w:line="360" w:lineRule="auto"/>
            <w:jc w:val="both"/>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ins w:id="1791" w:author="Stephen Brooks" w:date="2022-04-21T18:08:00Z">
        <w:r w:rsidR="00500936">
          <w:rPr>
            <w:color w:val="000000" w:themeColor="text1"/>
          </w:rPr>
          <w:t xml:space="preserve">  </w:t>
        </w:r>
      </w:ins>
    </w:p>
    <w:p w14:paraId="1A0E2770" w14:textId="77777777" w:rsidR="00C17963" w:rsidRPr="008119D9" w:rsidRDefault="00C17963">
      <w:pPr>
        <w:shd w:val="clear" w:color="auto" w:fill="FFFFFF"/>
        <w:spacing w:before="225" w:after="225" w:line="360" w:lineRule="auto"/>
        <w:ind w:left="720"/>
        <w:jc w:val="both"/>
        <w:textAlignment w:val="baseline"/>
        <w:rPr>
          <w:color w:val="000000" w:themeColor="text1"/>
        </w:rPr>
        <w:pPrChange w:id="1792" w:author="Stephen Brooks" w:date="2022-04-21T18:08:00Z">
          <w:pPr>
            <w:shd w:val="clear" w:color="auto" w:fill="FFFFFF"/>
            <w:spacing w:line="360" w:lineRule="auto"/>
            <w:jc w:val="both"/>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77777777" w:rsidR="00500936" w:rsidRDefault="00C17963" w:rsidP="00C17963">
      <w:pPr>
        <w:shd w:val="clear" w:color="auto" w:fill="FFFFFF"/>
        <w:spacing w:before="225" w:after="225" w:line="360" w:lineRule="auto"/>
        <w:jc w:val="both"/>
        <w:textAlignment w:val="baseline"/>
        <w:rPr>
          <w:ins w:id="1793" w:author="Stephen Brooks" w:date="2022-04-21T18:08:00Z"/>
          <w:color w:val="000000" w:themeColor="text1"/>
        </w:rPr>
      </w:pPr>
      <w:r w:rsidRPr="008119D9">
        <w:rPr>
          <w:color w:val="000000" w:themeColor="text1"/>
        </w:rPr>
        <w:lastRenderedPageBreak/>
        <w:t>(5) Conclusion</w:t>
      </w:r>
      <w:del w:id="1794" w:author="Stephen Brooks" w:date="2022-04-21T18:08:00Z">
        <w:r w:rsidRPr="008119D9" w:rsidDel="00500936">
          <w:rPr>
            <w:color w:val="000000" w:themeColor="text1"/>
          </w:rPr>
          <w:br/>
        </w:r>
      </w:del>
    </w:p>
    <w:p w14:paraId="2C0BACF9" w14:textId="03DCF023" w:rsidR="00C17963" w:rsidDel="00500936" w:rsidRDefault="00C17963" w:rsidP="00500936">
      <w:pPr>
        <w:shd w:val="clear" w:color="auto" w:fill="FFFFFF"/>
        <w:spacing w:before="225" w:after="225" w:line="360" w:lineRule="auto"/>
        <w:ind w:firstLine="720"/>
        <w:jc w:val="both"/>
        <w:textAlignment w:val="baseline"/>
        <w:rPr>
          <w:del w:id="1795" w:author="Stephen Brooks" w:date="2022-04-21T18:08:00Z"/>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4DF51A3F" w14:textId="77777777" w:rsidR="00500936" w:rsidRPr="008119D9" w:rsidRDefault="00500936">
      <w:pPr>
        <w:shd w:val="clear" w:color="auto" w:fill="FFFFFF"/>
        <w:spacing w:before="225" w:after="225" w:line="360" w:lineRule="auto"/>
        <w:ind w:firstLine="720"/>
        <w:jc w:val="both"/>
        <w:textAlignment w:val="baseline"/>
        <w:rPr>
          <w:ins w:id="1796" w:author="Stephen Brooks" w:date="2022-04-21T18:08:00Z"/>
          <w:color w:val="000000" w:themeColor="text1"/>
        </w:rPr>
        <w:pPrChange w:id="1797" w:author="Stephen Brooks" w:date="2022-04-21T18:08:00Z">
          <w:pPr>
            <w:shd w:val="clear" w:color="auto" w:fill="FFFFFF"/>
            <w:spacing w:before="225" w:after="225" w:line="360" w:lineRule="auto"/>
            <w:jc w:val="both"/>
            <w:textAlignment w:val="baseline"/>
          </w:pPr>
        </w:pPrChange>
      </w:pPr>
    </w:p>
    <w:p w14:paraId="56F78DE8" w14:textId="77777777" w:rsidR="00C17963" w:rsidRPr="008119D9" w:rsidRDefault="00C17963">
      <w:pPr>
        <w:shd w:val="clear" w:color="auto" w:fill="FFFFFF"/>
        <w:spacing w:before="225" w:after="225" w:line="360" w:lineRule="auto"/>
        <w:ind w:firstLine="720"/>
        <w:jc w:val="both"/>
        <w:textAlignment w:val="baseline"/>
        <w:rPr>
          <w:color w:val="000000" w:themeColor="text1"/>
        </w:rPr>
        <w:pPrChange w:id="1798" w:author="Stephen Brooks" w:date="2022-04-21T18:08:00Z">
          <w:pPr>
            <w:shd w:val="clear" w:color="auto" w:fill="FFFFFF"/>
            <w:spacing w:before="225" w:after="225" w:line="360" w:lineRule="auto"/>
            <w:jc w:val="both"/>
            <w:textAlignment w:val="baseline"/>
          </w:pPr>
        </w:pPrChange>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ins w:id="1799" w:author="Stephen Brooks" w:date="2022-04-21T18:08:00Z"/>
          <w:color w:val="000000" w:themeColor="text1"/>
        </w:rPr>
      </w:pPr>
      <w:r w:rsidRPr="008119D9">
        <w:rPr>
          <w:color w:val="000000" w:themeColor="text1"/>
        </w:rPr>
        <w:t>We can visualize the paired T-test scenario graphically as follows</w:t>
      </w:r>
      <w:ins w:id="1800" w:author="Stephen Brooks" w:date="2022-04-21T18:08:00Z">
        <w:r w:rsidR="00500936">
          <w:rPr>
            <w:color w:val="000000" w:themeColor="text1"/>
          </w:rPr>
          <w:t xml:space="preserve"> in Figure 7.5</w:t>
        </w:r>
      </w:ins>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CC54CD">
      <w:pPr>
        <w:shd w:val="clear" w:color="auto" w:fill="FFFFFF"/>
        <w:spacing w:before="225" w:after="225"/>
        <w:jc w:val="center"/>
        <w:textAlignment w:val="baseline"/>
        <w:rPr>
          <w:color w:val="000000" w:themeColor="text1"/>
        </w:rPr>
        <w:pPrChange w:id="1801" w:author="Rashid Islam" w:date="2022-04-22T06:36:00Z">
          <w:pPr>
            <w:shd w:val="clear" w:color="auto" w:fill="FFFFFF"/>
            <w:spacing w:before="225" w:after="225"/>
            <w:textAlignment w:val="baseline"/>
          </w:pPr>
        </w:pPrChange>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D8D0516" w14:textId="37567193" w:rsidR="00C17963" w:rsidRPr="008119D9" w:rsidDel="00440E03" w:rsidRDefault="00C17963" w:rsidP="00C17963">
      <w:pPr>
        <w:shd w:val="clear" w:color="auto" w:fill="FFFFFF"/>
        <w:spacing w:before="225" w:after="225" w:line="360" w:lineRule="auto"/>
        <w:jc w:val="both"/>
        <w:textAlignment w:val="baseline"/>
        <w:rPr>
          <w:del w:id="1802" w:author="Stephen Brooks" w:date="2022-04-21T09:34:00Z"/>
          <w:color w:val="000000" w:themeColor="text1"/>
        </w:rPr>
      </w:pPr>
      <w:r w:rsidRPr="008119D9">
        <w:rPr>
          <w:color w:val="000000" w:themeColor="text1"/>
        </w:rPr>
        <w:t xml:space="preserve">Finally, based on above statistical test results, analysis and hypothesize conclusion, we can </w:t>
      </w:r>
      <w:del w:id="1803" w:author="Stephen Brooks" w:date="2022-04-21T18:08:00Z">
        <w:r w:rsidRPr="008119D9" w:rsidDel="00500936">
          <w:rPr>
            <w:color w:val="000000" w:themeColor="text1"/>
          </w:rPr>
          <w:delText xml:space="preserve">essentially </w:delText>
        </w:r>
      </w:del>
      <w:r w:rsidRPr="008119D9">
        <w:rPr>
          <w:color w:val="000000" w:themeColor="text1"/>
        </w:rPr>
        <w:t>say that performance of CA quantitatively surpassed</w:t>
      </w:r>
      <w:ins w:id="1804" w:author="Stephen Brooks" w:date="2022-04-21T18:08:00Z">
        <w:r w:rsidR="00500936">
          <w:rPr>
            <w:color w:val="000000" w:themeColor="text1"/>
          </w:rPr>
          <w:t xml:space="preserve"> the</w:t>
        </w:r>
      </w:ins>
      <w:r w:rsidRPr="008119D9">
        <w:rPr>
          <w:color w:val="000000" w:themeColor="text1"/>
        </w:rPr>
        <w:t xml:space="preserve"> performance of VSUP. </w:t>
      </w:r>
    </w:p>
    <w:p w14:paraId="4608CF6B" w14:textId="77777777" w:rsidR="00C17963" w:rsidRPr="008119D9" w:rsidDel="00440E03" w:rsidRDefault="00C17963" w:rsidP="00C17963">
      <w:pPr>
        <w:spacing w:line="360" w:lineRule="auto"/>
        <w:jc w:val="both"/>
        <w:rPr>
          <w:del w:id="1805" w:author="Stephen Brooks" w:date="2022-04-21T09:34:00Z"/>
          <w:rFonts w:eastAsiaTheme="minorHAnsi"/>
          <w:b/>
          <w:bCs/>
          <w:color w:val="000000" w:themeColor="text1"/>
          <w:sz w:val="26"/>
          <w:szCs w:val="26"/>
          <w:lang w:val="en-GB" w:eastAsia="en-US"/>
        </w:rPr>
      </w:pPr>
    </w:p>
    <w:p w14:paraId="5B0A1F13" w14:textId="77777777" w:rsidR="00C17963" w:rsidRPr="008119D9" w:rsidDel="00440E03" w:rsidRDefault="00C17963" w:rsidP="00C17963">
      <w:pPr>
        <w:spacing w:line="360" w:lineRule="auto"/>
        <w:jc w:val="both"/>
        <w:rPr>
          <w:del w:id="1806" w:author="Stephen Brooks" w:date="2022-04-21T09:34:00Z"/>
          <w:rFonts w:eastAsiaTheme="minorHAnsi"/>
          <w:b/>
          <w:bCs/>
          <w:color w:val="000000" w:themeColor="text1"/>
          <w:sz w:val="26"/>
          <w:szCs w:val="26"/>
          <w:lang w:val="en-GB" w:eastAsia="en-US"/>
        </w:rPr>
      </w:pPr>
    </w:p>
    <w:p w14:paraId="2E5708A0" w14:textId="77777777" w:rsidR="00C17963" w:rsidRPr="008119D9" w:rsidDel="00440E03" w:rsidRDefault="00C17963">
      <w:pPr>
        <w:shd w:val="clear" w:color="auto" w:fill="FFFFFF"/>
        <w:spacing w:before="225" w:after="225" w:line="360" w:lineRule="auto"/>
        <w:jc w:val="both"/>
        <w:textAlignment w:val="baseline"/>
        <w:rPr>
          <w:del w:id="1807" w:author="Stephen Brooks" w:date="2022-04-21T09:34:00Z"/>
          <w:rFonts w:eastAsiaTheme="minorHAnsi"/>
          <w:b/>
          <w:bCs/>
          <w:color w:val="000000" w:themeColor="text1"/>
          <w:sz w:val="26"/>
          <w:szCs w:val="26"/>
          <w:lang w:val="en-GB" w:eastAsia="en-US"/>
        </w:rPr>
        <w:pPrChange w:id="1808" w:author="Stephen Brooks" w:date="2022-04-21T09:34:00Z">
          <w:pPr>
            <w:spacing w:line="360" w:lineRule="auto"/>
            <w:jc w:val="both"/>
          </w:pPr>
        </w:pPrChange>
      </w:pPr>
    </w:p>
    <w:p w14:paraId="5BF2AB1B" w14:textId="7C20D074" w:rsidR="00C17963" w:rsidRPr="008119D9" w:rsidDel="00440E03" w:rsidRDefault="00C17963" w:rsidP="00C17963">
      <w:pPr>
        <w:spacing w:line="360" w:lineRule="auto"/>
        <w:jc w:val="both"/>
        <w:rPr>
          <w:del w:id="1809" w:author="Stephen Brooks" w:date="2022-04-21T09:34:00Z"/>
          <w:rFonts w:eastAsiaTheme="minorHAnsi"/>
          <w:b/>
          <w:bCs/>
          <w:color w:val="000000" w:themeColor="text1"/>
          <w:sz w:val="26"/>
          <w:szCs w:val="26"/>
          <w:lang w:val="en-GB" w:eastAsia="en-US"/>
        </w:rPr>
      </w:pPr>
    </w:p>
    <w:p w14:paraId="079B0181" w14:textId="11E9F9B0" w:rsidR="00C17963" w:rsidRPr="008119D9" w:rsidDel="00440E03" w:rsidRDefault="00C17963" w:rsidP="00C17963">
      <w:pPr>
        <w:spacing w:line="360" w:lineRule="auto"/>
        <w:jc w:val="both"/>
        <w:rPr>
          <w:del w:id="1810" w:author="Stephen Brooks" w:date="2022-04-21T09:34:00Z"/>
          <w:rFonts w:eastAsiaTheme="minorHAnsi"/>
          <w:b/>
          <w:bCs/>
          <w:color w:val="000000" w:themeColor="text1"/>
          <w:sz w:val="26"/>
          <w:szCs w:val="26"/>
          <w:lang w:val="en-GB" w:eastAsia="en-US"/>
        </w:rPr>
      </w:pPr>
    </w:p>
    <w:p w14:paraId="60956B68" w14:textId="581C9F0A" w:rsidR="00C17963" w:rsidRPr="008119D9" w:rsidDel="00440E03" w:rsidRDefault="00C17963" w:rsidP="00C17963">
      <w:pPr>
        <w:spacing w:line="360" w:lineRule="auto"/>
        <w:jc w:val="both"/>
        <w:rPr>
          <w:del w:id="1811" w:author="Stephen Brooks" w:date="2022-04-21T09:34:00Z"/>
          <w:rFonts w:eastAsiaTheme="minorHAnsi"/>
          <w:b/>
          <w:bCs/>
          <w:color w:val="000000" w:themeColor="text1"/>
          <w:sz w:val="26"/>
          <w:szCs w:val="26"/>
          <w:lang w:val="en-GB" w:eastAsia="en-US"/>
        </w:rPr>
      </w:pPr>
    </w:p>
    <w:p w14:paraId="5F4661CD" w14:textId="5D0E351F" w:rsidR="00C17963" w:rsidRPr="008119D9" w:rsidDel="00440E03" w:rsidRDefault="00C17963" w:rsidP="00C17963">
      <w:pPr>
        <w:spacing w:line="360" w:lineRule="auto"/>
        <w:jc w:val="both"/>
        <w:rPr>
          <w:del w:id="1812" w:author="Stephen Brooks" w:date="2022-04-21T09:34:00Z"/>
          <w:rFonts w:eastAsiaTheme="minorHAnsi"/>
          <w:b/>
          <w:bCs/>
          <w:color w:val="000000" w:themeColor="text1"/>
          <w:sz w:val="26"/>
          <w:szCs w:val="26"/>
          <w:lang w:val="en-GB" w:eastAsia="en-US"/>
        </w:rPr>
      </w:pPr>
    </w:p>
    <w:p w14:paraId="2A22DA54" w14:textId="0518D516" w:rsidR="00C17963" w:rsidRPr="008119D9" w:rsidDel="00440E03" w:rsidRDefault="00C17963" w:rsidP="00C17963">
      <w:pPr>
        <w:spacing w:line="360" w:lineRule="auto"/>
        <w:jc w:val="both"/>
        <w:rPr>
          <w:del w:id="1813" w:author="Stephen Brooks" w:date="2022-04-21T09:34:00Z"/>
          <w:rFonts w:eastAsiaTheme="minorHAnsi"/>
          <w:b/>
          <w:bCs/>
          <w:color w:val="000000" w:themeColor="text1"/>
          <w:sz w:val="26"/>
          <w:szCs w:val="26"/>
          <w:lang w:val="en-GB" w:eastAsia="en-US"/>
        </w:rPr>
      </w:pPr>
    </w:p>
    <w:p w14:paraId="161E8EBA" w14:textId="24B352E8" w:rsidR="00C17963" w:rsidRPr="008119D9" w:rsidDel="00440E03" w:rsidRDefault="00C17963" w:rsidP="00C17963">
      <w:pPr>
        <w:spacing w:line="360" w:lineRule="auto"/>
        <w:jc w:val="both"/>
        <w:rPr>
          <w:del w:id="1814" w:author="Stephen Brooks" w:date="2022-04-21T09:34:00Z"/>
          <w:rFonts w:eastAsiaTheme="minorHAnsi"/>
          <w:b/>
          <w:bCs/>
          <w:color w:val="000000" w:themeColor="text1"/>
          <w:sz w:val="26"/>
          <w:szCs w:val="26"/>
          <w:lang w:val="en-GB" w:eastAsia="en-US"/>
        </w:rPr>
      </w:pPr>
    </w:p>
    <w:p w14:paraId="2D56309E" w14:textId="0E8064AD" w:rsidR="00C17963" w:rsidRPr="008119D9" w:rsidDel="00440E03" w:rsidRDefault="00C17963" w:rsidP="00C17963">
      <w:pPr>
        <w:spacing w:line="360" w:lineRule="auto"/>
        <w:jc w:val="both"/>
        <w:rPr>
          <w:del w:id="1815" w:author="Stephen Brooks" w:date="2022-04-21T09:34:00Z"/>
          <w:rFonts w:eastAsiaTheme="minorHAnsi"/>
          <w:b/>
          <w:bCs/>
          <w:color w:val="000000" w:themeColor="text1"/>
          <w:sz w:val="26"/>
          <w:szCs w:val="26"/>
          <w:lang w:val="en-GB" w:eastAsia="en-US"/>
        </w:rPr>
      </w:pPr>
    </w:p>
    <w:p w14:paraId="5E93D5F8" w14:textId="6EA304E1" w:rsidR="00C17963" w:rsidRPr="008119D9" w:rsidDel="00440E03" w:rsidRDefault="00C17963" w:rsidP="00C17963">
      <w:pPr>
        <w:spacing w:line="360" w:lineRule="auto"/>
        <w:jc w:val="both"/>
        <w:rPr>
          <w:del w:id="1816" w:author="Stephen Brooks" w:date="2022-04-21T09:34:00Z"/>
          <w:rFonts w:eastAsiaTheme="minorHAnsi"/>
          <w:b/>
          <w:bCs/>
          <w:color w:val="000000" w:themeColor="text1"/>
          <w:sz w:val="26"/>
          <w:szCs w:val="26"/>
          <w:lang w:val="en-GB" w:eastAsia="en-US"/>
        </w:rPr>
      </w:pPr>
    </w:p>
    <w:p w14:paraId="68846A40" w14:textId="7EFF293D" w:rsidR="00C17963" w:rsidRPr="008119D9" w:rsidDel="00440E03" w:rsidRDefault="00C17963" w:rsidP="00C17963">
      <w:pPr>
        <w:spacing w:line="360" w:lineRule="auto"/>
        <w:jc w:val="both"/>
        <w:rPr>
          <w:del w:id="1817" w:author="Stephen Brooks" w:date="2022-04-21T09:34:00Z"/>
          <w:rFonts w:eastAsiaTheme="minorHAnsi"/>
          <w:b/>
          <w:bCs/>
          <w:color w:val="000000" w:themeColor="text1"/>
          <w:sz w:val="26"/>
          <w:szCs w:val="26"/>
          <w:lang w:val="en-GB" w:eastAsia="en-US"/>
        </w:rPr>
      </w:pPr>
    </w:p>
    <w:p w14:paraId="3AED0D51"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ins w:id="1818" w:author="Stephen Brooks" w:date="2022-04-21T18:08:00Z"/>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A37DA6" w:rsidRDefault="00C17963" w:rsidP="00010FC0">
            <w:pPr>
              <w:spacing w:line="360" w:lineRule="auto"/>
              <w:jc w:val="center"/>
              <w:rPr>
                <w:b/>
                <w:bCs/>
                <w:color w:val="000000" w:themeColor="text1"/>
                <w:rPrChange w:id="1819" w:author="Stephen Brooks" w:date="2022-04-21T18:03:00Z">
                  <w:rPr>
                    <w:color w:val="000000" w:themeColor="text1"/>
                  </w:rPr>
                </w:rPrChange>
              </w:rPr>
            </w:pPr>
            <w:r w:rsidRPr="00A37DA6">
              <w:rPr>
                <w:b/>
                <w:bCs/>
                <w:color w:val="000000" w:themeColor="text1"/>
                <w:rPrChange w:id="1820" w:author="Stephen Brooks" w:date="2022-04-21T18:03:00Z">
                  <w:rPr>
                    <w:color w:val="000000" w:themeColor="text1"/>
                  </w:rPr>
                </w:rPrChange>
              </w:rPr>
              <w:t>Group</w:t>
            </w:r>
          </w:p>
        </w:tc>
        <w:tc>
          <w:tcPr>
            <w:tcW w:w="3005" w:type="dxa"/>
            <w:vAlign w:val="center"/>
          </w:tcPr>
          <w:p w14:paraId="79AF5E8C" w14:textId="77777777" w:rsidR="00C17963" w:rsidRPr="00A37DA6" w:rsidRDefault="00C17963" w:rsidP="00010FC0">
            <w:pPr>
              <w:spacing w:line="360" w:lineRule="auto"/>
              <w:jc w:val="center"/>
              <w:rPr>
                <w:b/>
                <w:bCs/>
                <w:color w:val="000000" w:themeColor="text1"/>
                <w:rPrChange w:id="1821" w:author="Stephen Brooks" w:date="2022-04-21T18:03:00Z">
                  <w:rPr>
                    <w:color w:val="000000" w:themeColor="text1"/>
                  </w:rPr>
                </w:rPrChange>
              </w:rPr>
            </w:pPr>
            <w:r w:rsidRPr="00A37DA6">
              <w:rPr>
                <w:b/>
                <w:bCs/>
                <w:color w:val="000000" w:themeColor="text1"/>
                <w:rPrChange w:id="1822" w:author="Stephen Brooks" w:date="2022-04-21T18:03:00Z">
                  <w:rPr>
                    <w:color w:val="000000" w:themeColor="text1"/>
                  </w:rPr>
                </w:rPrChange>
              </w:rPr>
              <w:t>CA</w:t>
            </w:r>
          </w:p>
        </w:tc>
        <w:tc>
          <w:tcPr>
            <w:tcW w:w="3006" w:type="dxa"/>
            <w:vAlign w:val="center"/>
          </w:tcPr>
          <w:p w14:paraId="57CB2B8D" w14:textId="77777777" w:rsidR="00C17963" w:rsidRPr="00A37DA6" w:rsidRDefault="00C17963" w:rsidP="00010FC0">
            <w:pPr>
              <w:spacing w:line="360" w:lineRule="auto"/>
              <w:jc w:val="center"/>
              <w:rPr>
                <w:b/>
                <w:bCs/>
                <w:color w:val="000000" w:themeColor="text1"/>
                <w:rPrChange w:id="1823" w:author="Stephen Brooks" w:date="2022-04-21T18:03:00Z">
                  <w:rPr>
                    <w:color w:val="000000" w:themeColor="text1"/>
                  </w:rPr>
                </w:rPrChange>
              </w:rPr>
            </w:pPr>
            <w:r w:rsidRPr="00A37DA6">
              <w:rPr>
                <w:b/>
                <w:bCs/>
                <w:color w:val="000000" w:themeColor="text1"/>
                <w:rPrChange w:id="1824" w:author="Stephen Brooks" w:date="2022-04-21T18:03:00Z">
                  <w:rPr>
                    <w:color w:val="000000" w:themeColor="text1"/>
                  </w:rPr>
                </w:rPrChange>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77777777" w:rsidR="00C17963" w:rsidRPr="008119D9" w:rsidRDefault="00C17963">
      <w:pPr>
        <w:spacing w:line="360" w:lineRule="auto"/>
        <w:ind w:left="720"/>
        <w:rPr>
          <w:color w:val="000000" w:themeColor="text1"/>
        </w:rPr>
        <w:pPrChange w:id="1825" w:author="Stephen Brooks" w:date="2022-04-21T18:09: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.959, p = .254</w:t>
      </w:r>
    </w:p>
    <w:p w14:paraId="17DD692C" w14:textId="77777777" w:rsidR="00C17963" w:rsidRPr="008119D9" w:rsidRDefault="00C17963">
      <w:pPr>
        <w:spacing w:line="360" w:lineRule="auto"/>
        <w:ind w:left="720"/>
        <w:rPr>
          <w:color w:val="000000" w:themeColor="text1"/>
        </w:rPr>
        <w:pPrChange w:id="1826" w:author="Stephen Brooks" w:date="2022-04-21T18:09: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.977, p = .716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7B6633F7" w14:textId="77777777" w:rsidR="00C17963" w:rsidRPr="008119D9" w:rsidDel="00500936" w:rsidRDefault="00C17963" w:rsidP="00C17963">
      <w:pPr>
        <w:shd w:val="clear" w:color="auto" w:fill="FFFFFF"/>
        <w:spacing w:before="225" w:after="225"/>
        <w:textAlignment w:val="baseline"/>
        <w:rPr>
          <w:del w:id="1827" w:author="Stephen Brooks" w:date="2022-04-21T18:09:00Z"/>
          <w:color w:val="000000" w:themeColor="text1"/>
        </w:rPr>
      </w:pPr>
      <w:r w:rsidRPr="008119D9">
        <w:rPr>
          <w:color w:val="000000" w:themeColor="text1"/>
          <w:u w:val="single"/>
        </w:rPr>
        <w:t>(</w:t>
      </w:r>
      <w:r w:rsidRPr="008119D9">
        <w:rPr>
          <w:color w:val="000000" w:themeColor="text1"/>
        </w:rPr>
        <w:t>1) Null and Alternative Hypotheses</w:t>
      </w:r>
    </w:p>
    <w:p w14:paraId="63FE5539" w14:textId="77777777" w:rsidR="00500936" w:rsidRDefault="00500936" w:rsidP="00C17963">
      <w:pPr>
        <w:shd w:val="clear" w:color="auto" w:fill="FFFFFF"/>
        <w:spacing w:before="225" w:after="225"/>
        <w:textAlignment w:val="baseline"/>
        <w:rPr>
          <w:ins w:id="1828" w:author="Stephen Brooks" w:date="2022-04-21T18:09:00Z"/>
          <w:color w:val="000000" w:themeColor="text1"/>
        </w:rPr>
      </w:pPr>
    </w:p>
    <w:p w14:paraId="1AE49101" w14:textId="0B4EAAE2" w:rsidR="00C17963" w:rsidRPr="008119D9" w:rsidRDefault="00C17963">
      <w:pPr>
        <w:shd w:val="clear" w:color="auto" w:fill="FFFFFF"/>
        <w:spacing w:before="225" w:after="225"/>
        <w:ind w:left="720"/>
        <w:textAlignment w:val="baseline"/>
        <w:rPr>
          <w:color w:val="000000" w:themeColor="text1"/>
        </w:rPr>
        <w:pPrChange w:id="1829" w:author="Stephen Brooks" w:date="2022-04-21T18:09:00Z">
          <w:pPr>
            <w:shd w:val="clear" w:color="auto" w:fill="FFFFFF"/>
            <w:spacing w:before="225" w:after="225"/>
            <w:textAlignment w:val="baseline"/>
          </w:pPr>
        </w:pPrChange>
      </w:pPr>
      <w:r w:rsidRPr="008119D9">
        <w:rPr>
          <w:color w:val="000000" w:themeColor="text1"/>
        </w:rPr>
        <w:t>The following null and alternative hypotheses need to be tested:</w:t>
      </w:r>
    </w:p>
    <w:p w14:paraId="4D9B9A05" w14:textId="4878E8F8" w:rsidR="00C17963" w:rsidDel="00500936" w:rsidRDefault="00C17963" w:rsidP="00500936">
      <w:pPr>
        <w:shd w:val="clear" w:color="auto" w:fill="FFFFFF"/>
        <w:spacing w:before="225" w:after="225" w:line="360" w:lineRule="auto"/>
        <w:ind w:left="720"/>
        <w:jc w:val="both"/>
        <w:textAlignment w:val="baseline"/>
        <w:rPr>
          <w:del w:id="1830" w:author="Stephen Brooks" w:date="2022-04-21T18:10:00Z"/>
          <w:color w:val="000000" w:themeColor="text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p>
    <w:p w14:paraId="618E518D" w14:textId="77777777" w:rsidR="00500936" w:rsidRPr="008119D9" w:rsidRDefault="00500936">
      <w:pPr>
        <w:shd w:val="clear" w:color="auto" w:fill="FFFFFF"/>
        <w:spacing w:before="225" w:after="225" w:line="360" w:lineRule="auto"/>
        <w:ind w:left="720"/>
        <w:jc w:val="both"/>
        <w:textAlignment w:val="baseline"/>
        <w:rPr>
          <w:ins w:id="1831" w:author="Stephen Brooks" w:date="2022-04-21T18:10:00Z"/>
          <w:color w:val="000000" w:themeColor="text1"/>
          <w:bdr w:val="none" w:sz="0" w:space="0" w:color="auto" w:frame="1"/>
        </w:rPr>
        <w:pPrChange w:id="1832" w:author="Stephen Brooks" w:date="2022-04-21T18:10:00Z">
          <w:pPr>
            <w:shd w:val="clear" w:color="auto" w:fill="FFFFFF"/>
            <w:spacing w:before="225" w:after="225"/>
            <w:textAlignment w:val="baseline"/>
          </w:pPr>
        </w:pPrChange>
      </w:pPr>
    </w:p>
    <w:p w14:paraId="657096AB" w14:textId="5006F9B7" w:rsidR="00C17963" w:rsidRPr="008119D9" w:rsidRDefault="00C17963">
      <w:pPr>
        <w:shd w:val="clear" w:color="auto" w:fill="FFFFFF"/>
        <w:spacing w:before="225" w:after="225" w:line="360" w:lineRule="auto"/>
        <w:ind w:left="720"/>
        <w:jc w:val="both"/>
        <w:textAlignment w:val="baseline"/>
        <w:rPr>
          <w:color w:val="000000" w:themeColor="text1"/>
        </w:rPr>
        <w:pPrChange w:id="1833" w:author="Stephen Brooks" w:date="2022-04-21T18:10:00Z">
          <w:pPr>
            <w:shd w:val="clear" w:color="auto" w:fill="FFFFFF"/>
            <w:spacing w:before="225" w:after="225"/>
            <w:textAlignment w:val="baseline"/>
          </w:pPr>
        </w:pPrChange>
      </w:pPr>
      <w:r w:rsidRPr="008119D9">
        <w:rPr>
          <w:color w:val="000000" w:themeColor="text1"/>
        </w:rPr>
        <w:t xml:space="preserve">This corresponds to a right-tailed test, for which a t-test for two paired samples </w:t>
      </w:r>
      <w:del w:id="1834" w:author="Stephen Brooks" w:date="2022-04-21T18:09:00Z">
        <w:r w:rsidRPr="008119D9" w:rsidDel="00500936">
          <w:rPr>
            <w:color w:val="000000" w:themeColor="text1"/>
          </w:rPr>
          <w:delText xml:space="preserve">be </w:delText>
        </w:r>
      </w:del>
      <w:ins w:id="1835" w:author="Stephen Brooks" w:date="2022-04-21T18:09:00Z">
        <w:r w:rsidR="00500936">
          <w:rPr>
            <w:color w:val="000000" w:themeColor="text1"/>
          </w:rPr>
          <w:t>are</w:t>
        </w:r>
        <w:r w:rsidR="00500936" w:rsidRPr="008119D9">
          <w:rPr>
            <w:color w:val="000000" w:themeColor="text1"/>
          </w:rPr>
          <w:t xml:space="preserve"> </w:t>
        </w:r>
      </w:ins>
      <w:r w:rsidRPr="008119D9">
        <w:rPr>
          <w:color w:val="000000" w:themeColor="text1"/>
        </w:rPr>
        <w:t>used.</w:t>
      </w:r>
    </w:p>
    <w:p w14:paraId="2B510AB2" w14:textId="77777777" w:rsidR="00C17963" w:rsidRPr="008119D9" w:rsidDel="00500936" w:rsidRDefault="00C17963" w:rsidP="00C17963">
      <w:pPr>
        <w:shd w:val="clear" w:color="auto" w:fill="FFFFFF"/>
        <w:spacing w:before="225" w:after="225"/>
        <w:textAlignment w:val="baseline"/>
        <w:rPr>
          <w:del w:id="1836" w:author="Stephen Brooks" w:date="2022-04-21T18:09:00Z"/>
          <w:color w:val="000000" w:themeColor="text1"/>
        </w:rPr>
      </w:pPr>
      <w:r w:rsidRPr="008119D9">
        <w:rPr>
          <w:color w:val="000000" w:themeColor="text1"/>
        </w:rPr>
        <w:t>(2) Rejection Region</w:t>
      </w:r>
    </w:p>
    <w:p w14:paraId="3721F6CE" w14:textId="77777777" w:rsidR="00500936" w:rsidRDefault="00500936">
      <w:pPr>
        <w:shd w:val="clear" w:color="auto" w:fill="FFFFFF"/>
        <w:spacing w:before="225" w:after="225"/>
        <w:textAlignment w:val="baseline"/>
        <w:rPr>
          <w:ins w:id="1837" w:author="Stephen Brooks" w:date="2022-04-21T18:09:00Z"/>
          <w:color w:val="000000" w:themeColor="text1"/>
        </w:rPr>
        <w:pPrChange w:id="1838" w:author="Stephen Brooks" w:date="2022-04-21T18:09:00Z">
          <w:pPr>
            <w:shd w:val="clear" w:color="auto" w:fill="FFFFFF"/>
            <w:textAlignment w:val="baseline"/>
          </w:pPr>
        </w:pPrChange>
      </w:pPr>
    </w:p>
    <w:p w14:paraId="5F1409B5" w14:textId="25BA8572" w:rsidR="00C17963" w:rsidRDefault="00C17963" w:rsidP="00500936">
      <w:pPr>
        <w:shd w:val="clear" w:color="auto" w:fill="FFFFFF"/>
        <w:ind w:left="720"/>
        <w:textAlignment w:val="baseline"/>
        <w:rPr>
          <w:ins w:id="1839" w:author="Stephen Brooks" w:date="2022-04-21T18:09:00Z"/>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pPr>
        <w:shd w:val="clear" w:color="auto" w:fill="FFFFFF"/>
        <w:ind w:left="720"/>
        <w:textAlignment w:val="baseline"/>
        <w:rPr>
          <w:color w:val="000000" w:themeColor="text1"/>
        </w:rPr>
        <w:pPrChange w:id="1840" w:author="Stephen Brooks" w:date="2022-04-21T18:09:00Z">
          <w:pPr>
            <w:shd w:val="clear" w:color="auto" w:fill="FFFFFF"/>
            <w:textAlignment w:val="baseline"/>
          </w:pPr>
        </w:pPrChange>
      </w:pPr>
    </w:p>
    <w:p w14:paraId="1EC543B1" w14:textId="77777777" w:rsidR="00C17963" w:rsidRPr="008119D9" w:rsidRDefault="00C17963">
      <w:pPr>
        <w:shd w:val="clear" w:color="auto" w:fill="FFFFFF"/>
        <w:ind w:left="720"/>
        <w:textAlignment w:val="baseline"/>
        <w:rPr>
          <w:color w:val="000000" w:themeColor="text1"/>
        </w:rPr>
        <w:pPrChange w:id="1841" w:author="Stephen Brooks" w:date="2022-04-21T18:09:00Z">
          <w:pPr>
            <w:shd w:val="clear" w:color="auto" w:fill="FFFFFF"/>
            <w:textAlignment w:val="baseline"/>
          </w:pPr>
        </w:pPrChange>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0C2961A" w14:textId="77777777" w:rsidR="00C17963" w:rsidRPr="008119D9" w:rsidDel="00500936" w:rsidRDefault="00C17963" w:rsidP="00C17963">
      <w:pPr>
        <w:shd w:val="clear" w:color="auto" w:fill="FFFFFF"/>
        <w:spacing w:before="225" w:after="225"/>
        <w:textAlignment w:val="baseline"/>
        <w:rPr>
          <w:del w:id="1842" w:author="Stephen Brooks" w:date="2022-04-21T18:10:00Z"/>
          <w:color w:val="000000" w:themeColor="text1"/>
        </w:rPr>
      </w:pPr>
      <w:r w:rsidRPr="008119D9">
        <w:rPr>
          <w:color w:val="000000" w:themeColor="text1"/>
        </w:rPr>
        <w:t>(3) Test Statistics</w:t>
      </w:r>
    </w:p>
    <w:p w14:paraId="1D8FA454" w14:textId="77777777" w:rsidR="00500936" w:rsidRDefault="00500936" w:rsidP="00C17963">
      <w:pPr>
        <w:shd w:val="clear" w:color="auto" w:fill="FFFFFF"/>
        <w:spacing w:before="225" w:after="225"/>
        <w:textAlignment w:val="baseline"/>
        <w:rPr>
          <w:ins w:id="1843" w:author="Stephen Brooks" w:date="2022-04-21T18:10:00Z"/>
          <w:color w:val="000000" w:themeColor="text1"/>
        </w:rPr>
      </w:pPr>
    </w:p>
    <w:p w14:paraId="14050AC9" w14:textId="2BDB77CC" w:rsidR="00C17963" w:rsidRPr="008119D9" w:rsidRDefault="00C17963">
      <w:pPr>
        <w:shd w:val="clear" w:color="auto" w:fill="FFFFFF"/>
        <w:spacing w:before="225" w:after="225"/>
        <w:ind w:firstLine="720"/>
        <w:textAlignment w:val="baseline"/>
        <w:rPr>
          <w:color w:val="000000" w:themeColor="text1"/>
        </w:rPr>
        <w:pPrChange w:id="1844" w:author="Stephen Brooks" w:date="2022-04-21T18:10:00Z">
          <w:pPr>
            <w:shd w:val="clear" w:color="auto" w:fill="FFFFFF"/>
            <w:spacing w:before="225" w:after="225"/>
            <w:textAlignment w:val="baseline"/>
          </w:pPr>
        </w:pPrChange>
      </w:pPr>
      <w:r w:rsidRPr="008119D9">
        <w:rPr>
          <w:color w:val="000000" w:themeColor="text1"/>
        </w:rPr>
        <w:t>The computed t-statistic is equal to -2.656</w:t>
      </w:r>
    </w:p>
    <w:p w14:paraId="207B825C" w14:textId="77777777" w:rsidR="00C17963" w:rsidRPr="008119D9" w:rsidDel="00500936" w:rsidRDefault="00C17963" w:rsidP="00C17963">
      <w:pPr>
        <w:shd w:val="clear" w:color="auto" w:fill="FFFFFF"/>
        <w:spacing w:before="225" w:after="225"/>
        <w:textAlignment w:val="baseline"/>
        <w:rPr>
          <w:del w:id="1845" w:author="Stephen Brooks" w:date="2022-04-21T18:10:00Z"/>
          <w:color w:val="000000" w:themeColor="text1"/>
        </w:rPr>
      </w:pPr>
      <w:r w:rsidRPr="008119D9">
        <w:rPr>
          <w:color w:val="000000" w:themeColor="text1"/>
        </w:rPr>
        <w:t>(4) Decision about the null hypothesis</w:t>
      </w:r>
    </w:p>
    <w:p w14:paraId="548C8E7E" w14:textId="77777777" w:rsidR="00500936" w:rsidRDefault="00500936">
      <w:pPr>
        <w:shd w:val="clear" w:color="auto" w:fill="FFFFFF"/>
        <w:spacing w:before="225" w:after="225"/>
        <w:textAlignment w:val="baseline"/>
        <w:rPr>
          <w:ins w:id="1846" w:author="Stephen Brooks" w:date="2022-04-21T18:10:00Z"/>
          <w:color w:val="000000" w:themeColor="text1"/>
        </w:rPr>
        <w:pPrChange w:id="1847" w:author="Stephen Brooks" w:date="2022-04-21T18:10:00Z">
          <w:pPr>
            <w:shd w:val="clear" w:color="auto" w:fill="FFFFFF"/>
            <w:textAlignment w:val="baseline"/>
          </w:pPr>
        </w:pPrChange>
      </w:pPr>
    </w:p>
    <w:p w14:paraId="3D44C5E2" w14:textId="2A9FEE7A" w:rsidR="00C17963" w:rsidRPr="008119D9" w:rsidRDefault="00C17963">
      <w:pPr>
        <w:shd w:val="clear" w:color="auto" w:fill="FFFFFF"/>
        <w:ind w:left="720"/>
        <w:textAlignment w:val="baseline"/>
        <w:rPr>
          <w:i/>
          <w:iCs/>
          <w:color w:val="000000" w:themeColor="text1"/>
        </w:rPr>
        <w:pPrChange w:id="1848" w:author="Stephen Brooks" w:date="2022-04-21T18:10:00Z">
          <w:pPr>
            <w:shd w:val="clear" w:color="auto" w:fill="FFFFFF"/>
            <w:textAlignment w:val="baseline"/>
          </w:pPr>
        </w:pPrChange>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pPr>
        <w:shd w:val="clear" w:color="auto" w:fill="FFFFFF"/>
        <w:ind w:left="720"/>
        <w:textAlignment w:val="baseline"/>
        <w:rPr>
          <w:color w:val="000000" w:themeColor="text1"/>
        </w:rPr>
        <w:pPrChange w:id="1849" w:author="Stephen Brooks" w:date="2022-04-21T18:10:00Z">
          <w:pPr>
            <w:shd w:val="clear" w:color="auto" w:fill="FFFFFF"/>
            <w:textAlignment w:val="baseline"/>
          </w:pPr>
        </w:pPrChange>
      </w:pPr>
    </w:p>
    <w:p w14:paraId="466CAF98" w14:textId="77777777" w:rsidR="00C17963" w:rsidRPr="008119D9" w:rsidRDefault="00C17963">
      <w:pPr>
        <w:shd w:val="clear" w:color="auto" w:fill="FFFFFF"/>
        <w:ind w:left="720"/>
        <w:textAlignment w:val="baseline"/>
        <w:rPr>
          <w:color w:val="000000" w:themeColor="text1"/>
        </w:rPr>
        <w:pPrChange w:id="1850" w:author="Stephen Brooks" w:date="2022-04-21T18:10:00Z">
          <w:pPr>
            <w:shd w:val="clear" w:color="auto" w:fill="FFFFFF"/>
            <w:textAlignment w:val="baseline"/>
          </w:pPr>
        </w:pPrChange>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pPr>
        <w:shd w:val="clear" w:color="auto" w:fill="FFFFFF"/>
        <w:ind w:left="720"/>
        <w:textAlignment w:val="baseline"/>
        <w:rPr>
          <w:color w:val="000000" w:themeColor="text1"/>
        </w:rPr>
        <w:pPrChange w:id="1851" w:author="Stephen Brooks" w:date="2022-04-21T18:10:00Z">
          <w:pPr>
            <w:shd w:val="clear" w:color="auto" w:fill="FFFFFF"/>
            <w:textAlignment w:val="baseline"/>
          </w:pPr>
        </w:pPrChange>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52827539" w14:textId="77777777" w:rsidR="00C17963" w:rsidRPr="008119D9" w:rsidDel="00500936" w:rsidRDefault="00C17963">
      <w:pPr>
        <w:shd w:val="clear" w:color="auto" w:fill="FFFFFF"/>
        <w:spacing w:before="225" w:after="225"/>
        <w:ind w:left="720"/>
        <w:textAlignment w:val="baseline"/>
        <w:rPr>
          <w:del w:id="1852" w:author="Stephen Brooks" w:date="2022-04-21T18:10:00Z"/>
          <w:color w:val="000000" w:themeColor="text1"/>
        </w:rPr>
        <w:pPrChange w:id="1853" w:author="Stephen Brooks" w:date="2022-04-21T18:10:00Z">
          <w:pPr>
            <w:shd w:val="clear" w:color="auto" w:fill="FFFFFF"/>
            <w:spacing w:before="225" w:after="225"/>
            <w:textAlignment w:val="baseline"/>
          </w:pPr>
        </w:pPrChange>
      </w:pPr>
      <w:del w:id="1854" w:author="Stephen Brooks" w:date="2022-04-21T18:10:00Z">
        <w:r w:rsidRPr="008119D9" w:rsidDel="00500936">
          <w:rPr>
            <w:color w:val="000000" w:themeColor="text1"/>
          </w:rPr>
          <w:delText>Confidence Interval</w:delText>
        </w:r>
      </w:del>
    </w:p>
    <w:p w14:paraId="71D7E398" w14:textId="77777777" w:rsidR="00C17963" w:rsidRPr="008119D9" w:rsidRDefault="00C17963">
      <w:pPr>
        <w:shd w:val="clear" w:color="auto" w:fill="FFFFFF"/>
        <w:spacing w:before="225" w:after="225"/>
        <w:ind w:left="720"/>
        <w:textAlignment w:val="baseline"/>
        <w:rPr>
          <w:color w:val="000000" w:themeColor="text1"/>
        </w:rPr>
        <w:pPrChange w:id="1855" w:author="Stephen Brooks" w:date="2022-04-21T18:10:00Z">
          <w:pPr>
            <w:shd w:val="clear" w:color="auto" w:fill="FFFFFF"/>
            <w:textAlignment w:val="baseline"/>
          </w:pPr>
        </w:pPrChange>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5A25DF0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del w:id="1856" w:author="Stephen Brooks" w:date="2022-04-21T18:10:00Z">
        <w:r w:rsidRPr="008119D9" w:rsidDel="00500936">
          <w:rPr>
            <w:color w:val="000000" w:themeColor="text1"/>
          </w:rPr>
          <w:delText>follows:</w:delText>
        </w:r>
      </w:del>
      <w:ins w:id="1857" w:author="Stephen Brooks" w:date="2022-04-21T18:10:00Z">
        <w:r w:rsidR="00500936">
          <w:rPr>
            <w:color w:val="000000" w:themeColor="text1"/>
          </w:rPr>
          <w:t xml:space="preserve">shown in Figure 7.6. </w:t>
        </w:r>
      </w:ins>
    </w:p>
    <w:p w14:paraId="691D62A3" w14:textId="2A414B82" w:rsidR="00C17963" w:rsidRPr="008119D9" w:rsidRDefault="00C17963" w:rsidP="00CC54CD">
      <w:pPr>
        <w:spacing w:line="360" w:lineRule="auto"/>
        <w:jc w:val="center"/>
        <w:rPr>
          <w:color w:val="000000" w:themeColor="text1"/>
        </w:rPr>
        <w:pPrChange w:id="1858" w:author="Rashid Islam" w:date="2022-04-22T06:36:00Z">
          <w:pPr>
            <w:spacing w:line="360" w:lineRule="auto"/>
            <w:jc w:val="both"/>
          </w:pPr>
        </w:pPrChange>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5A1C4167" w14:textId="77777777" w:rsidR="00C17963" w:rsidRPr="008119D9" w:rsidDel="00440E03" w:rsidRDefault="00C17963" w:rsidP="00C17963">
      <w:pPr>
        <w:shd w:val="clear" w:color="auto" w:fill="FFFFFF"/>
        <w:spacing w:before="225" w:after="225" w:line="360" w:lineRule="auto"/>
        <w:jc w:val="both"/>
        <w:textAlignment w:val="baseline"/>
        <w:rPr>
          <w:del w:id="1859" w:author="Stephen Brooks" w:date="2022-04-21T09:34:00Z"/>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0905F459" w14:textId="77777777" w:rsidR="00C17963" w:rsidRPr="008119D9" w:rsidDel="00440E03" w:rsidRDefault="00C17963" w:rsidP="00C17963">
      <w:pPr>
        <w:spacing w:line="360" w:lineRule="auto"/>
        <w:jc w:val="both"/>
        <w:rPr>
          <w:del w:id="1860" w:author="Stephen Brooks" w:date="2022-04-21T09:34:00Z"/>
          <w:color w:val="000000" w:themeColor="text1"/>
        </w:rPr>
      </w:pPr>
    </w:p>
    <w:p w14:paraId="447BAB56" w14:textId="77777777" w:rsidR="00C17963" w:rsidRPr="008119D9" w:rsidDel="00440E03" w:rsidRDefault="00C17963" w:rsidP="00C17963">
      <w:pPr>
        <w:spacing w:line="360" w:lineRule="auto"/>
        <w:jc w:val="both"/>
        <w:rPr>
          <w:del w:id="1861" w:author="Stephen Brooks" w:date="2022-04-21T09:34:00Z"/>
          <w:color w:val="000000" w:themeColor="text1"/>
        </w:rPr>
      </w:pPr>
    </w:p>
    <w:p w14:paraId="5768D423" w14:textId="77777777" w:rsidR="00C17963" w:rsidRPr="008119D9" w:rsidDel="00440E03" w:rsidRDefault="00C17963" w:rsidP="00C17963">
      <w:pPr>
        <w:spacing w:line="360" w:lineRule="auto"/>
        <w:jc w:val="both"/>
        <w:rPr>
          <w:del w:id="1862" w:author="Stephen Brooks" w:date="2022-04-21T09:34:00Z"/>
          <w:color w:val="000000" w:themeColor="text1"/>
        </w:rPr>
      </w:pPr>
    </w:p>
    <w:p w14:paraId="6B9F3102" w14:textId="77777777" w:rsidR="00C17963" w:rsidRPr="008119D9" w:rsidDel="00440E03" w:rsidRDefault="00C17963" w:rsidP="00C17963">
      <w:pPr>
        <w:spacing w:line="360" w:lineRule="auto"/>
        <w:jc w:val="both"/>
        <w:rPr>
          <w:del w:id="1863" w:author="Stephen Brooks" w:date="2022-04-21T09:34:00Z"/>
          <w:color w:val="000000" w:themeColor="text1"/>
        </w:rPr>
      </w:pPr>
    </w:p>
    <w:p w14:paraId="552801F3" w14:textId="77777777" w:rsidR="00C17963" w:rsidRPr="008119D9" w:rsidDel="00440E03" w:rsidRDefault="00C17963" w:rsidP="00C17963">
      <w:pPr>
        <w:spacing w:line="360" w:lineRule="auto"/>
        <w:jc w:val="both"/>
        <w:rPr>
          <w:del w:id="1864" w:author="Stephen Brooks" w:date="2022-04-21T09:34:00Z"/>
          <w:color w:val="000000" w:themeColor="text1"/>
        </w:rPr>
      </w:pPr>
    </w:p>
    <w:p w14:paraId="7ADFBA97" w14:textId="77777777" w:rsidR="00C17963" w:rsidRPr="008119D9" w:rsidRDefault="00C17963">
      <w:pPr>
        <w:shd w:val="clear" w:color="auto" w:fill="FFFFFF"/>
        <w:spacing w:before="225" w:after="225" w:line="360" w:lineRule="auto"/>
        <w:jc w:val="both"/>
        <w:textAlignment w:val="baseline"/>
        <w:rPr>
          <w:color w:val="000000" w:themeColor="text1"/>
        </w:rPr>
        <w:pPrChange w:id="1865" w:author="Stephen Brooks" w:date="2022-04-21T09:34:00Z">
          <w:pPr>
            <w:spacing w:line="360" w:lineRule="auto"/>
            <w:jc w:val="both"/>
          </w:pPr>
        </w:pPrChange>
      </w:pP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08FE300B"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del w:id="1866" w:author="Stephen Brooks" w:date="2022-04-21T18:45:00Z">
        <w:r w:rsidRPr="008119D9" w:rsidDel="001A6C2C">
          <w:rPr>
            <w:color w:val="000000" w:themeColor="text1"/>
            <w:shd w:val="clear" w:color="auto" w:fill="FFFFFF"/>
          </w:rPr>
          <w:delText xml:space="preserve">It doesn’t have any right or wrong evaluation of any question and hence </w:delText>
        </w:r>
      </w:del>
      <w:ins w:id="1867" w:author="Stephen Brooks" w:date="2022-04-21T18:45:00Z">
        <w:r w:rsidR="001A6C2C">
          <w:rPr>
            <w:color w:val="000000" w:themeColor="text1"/>
            <w:shd w:val="clear" w:color="auto" w:fill="FFFFFF"/>
          </w:rPr>
          <w:t>C</w:t>
        </w:r>
      </w:ins>
      <w:del w:id="1868" w:author="Stephen Brooks" w:date="2022-04-21T18:45:00Z">
        <w:r w:rsidRPr="008119D9" w:rsidDel="001A6C2C">
          <w:rPr>
            <w:color w:val="000000" w:themeColor="text1"/>
            <w:shd w:val="clear" w:color="auto" w:fill="FFFFFF"/>
          </w:rPr>
          <w:delText>c</w:delText>
        </w:r>
      </w:del>
      <w:r w:rsidRPr="008119D9">
        <w:rPr>
          <w:color w:val="000000" w:themeColor="text1"/>
          <w:shd w:val="clear" w:color="auto" w:fill="FFFFFF"/>
        </w:rPr>
        <w:t xml:space="preserve">ollectively its use is in classifying the ease of use of the system being tested. </w:t>
      </w:r>
      <w:del w:id="1869" w:author="Stephen Brooks" w:date="2022-04-21T18:45:00Z">
        <w:r w:rsidRPr="008119D9" w:rsidDel="001A6C2C">
          <w:rPr>
            <w:color w:val="000000" w:themeColor="text1"/>
            <w:shd w:val="clear" w:color="auto" w:fill="FFFFFF"/>
          </w:rPr>
          <w:delText xml:space="preserve">The best way to </w:delText>
        </w:r>
      </w:del>
      <w:ins w:id="1870" w:author="Stephen Brooks" w:date="2022-04-21T18:45:00Z">
        <w:r w:rsidR="001A6C2C">
          <w:rPr>
            <w:color w:val="000000" w:themeColor="text1"/>
            <w:shd w:val="clear" w:color="auto" w:fill="FFFFFF"/>
          </w:rPr>
          <w:t xml:space="preserve">We will </w:t>
        </w:r>
      </w:ins>
      <w:r w:rsidRPr="008119D9">
        <w:rPr>
          <w:color w:val="000000" w:themeColor="text1"/>
          <w:shd w:val="clear" w:color="auto" w:fill="FFFFFF"/>
        </w:rPr>
        <w:t xml:space="preserve">interpret the results </w:t>
      </w:r>
      <w:ins w:id="1871" w:author="Stephen Brooks" w:date="2022-04-21T18:46:00Z">
        <w:r w:rsidR="001A6C2C">
          <w:rPr>
            <w:color w:val="000000" w:themeColor="text1"/>
            <w:shd w:val="clear" w:color="auto" w:fill="FFFFFF"/>
          </w:rPr>
          <w:t>by</w:t>
        </w:r>
      </w:ins>
      <w:del w:id="1872" w:author="Stephen Brooks" w:date="2022-04-21T18:46:00Z">
        <w:r w:rsidRPr="008119D9" w:rsidDel="001A6C2C">
          <w:rPr>
            <w:color w:val="000000" w:themeColor="text1"/>
            <w:shd w:val="clear" w:color="auto" w:fill="FFFFFF"/>
          </w:rPr>
          <w:delText>i</w:delText>
        </w:r>
      </w:del>
      <w:del w:id="1873" w:author="Stephen Brooks" w:date="2022-04-21T18:45:00Z">
        <w:r w:rsidRPr="008119D9" w:rsidDel="001A6C2C">
          <w:rPr>
            <w:color w:val="000000" w:themeColor="text1"/>
            <w:shd w:val="clear" w:color="auto" w:fill="FFFFFF"/>
          </w:rPr>
          <w:delText>s to</w:delText>
        </w:r>
      </w:del>
      <w:r w:rsidRPr="008119D9">
        <w:rPr>
          <w:color w:val="000000" w:themeColor="text1"/>
          <w:shd w:val="clear" w:color="auto" w:fill="FFFFFF"/>
        </w:rPr>
        <w:t xml:space="preserve"> normaliz</w:t>
      </w:r>
      <w:ins w:id="1874" w:author="Stephen Brooks" w:date="2022-04-21T18:46:00Z">
        <w:r w:rsidR="001A6C2C">
          <w:rPr>
            <w:color w:val="000000" w:themeColor="text1"/>
            <w:shd w:val="clear" w:color="auto" w:fill="FFFFFF"/>
          </w:rPr>
          <w:t>ing</w:t>
        </w:r>
      </w:ins>
      <w:del w:id="1875" w:author="Stephen Brooks" w:date="2022-04-21T18:46:00Z">
        <w:r w:rsidRPr="008119D9" w:rsidDel="001A6C2C">
          <w:rPr>
            <w:color w:val="000000" w:themeColor="text1"/>
            <w:shd w:val="clear" w:color="auto" w:fill="FFFFFF"/>
          </w:rPr>
          <w:delText>e</w:delText>
        </w:r>
      </w:del>
      <w:r w:rsidRPr="008119D9">
        <w:rPr>
          <w:color w:val="000000" w:themeColor="text1"/>
          <w:shd w:val="clear" w:color="auto" w:fill="FFFFFF"/>
        </w:rPr>
        <w:t xml:space="preserve"> the scores to produce a percentile ranking</w:t>
      </w:r>
      <w:ins w:id="1876" w:author="Stephen Brooks" w:date="2022-04-21T18:45:00Z">
        <w:r w:rsidR="001A6C2C">
          <w:rPr>
            <w:color w:val="000000" w:themeColor="text1"/>
            <w:shd w:val="clear" w:color="auto" w:fill="FFFFFF"/>
          </w:rPr>
          <w:t xml:space="preserve">.  </w:t>
        </w:r>
      </w:ins>
      <w:del w:id="1877" w:author="Stephen Brooks" w:date="2022-04-21T18:45:00Z">
        <w:r w:rsidRPr="008119D9" w:rsidDel="001A6C2C">
          <w:rPr>
            <w:color w:val="000000" w:themeColor="text1"/>
            <w:shd w:val="clear" w:color="auto" w:fill="FFFFFF"/>
          </w:rPr>
          <w:delText>.</w:delText>
        </w:r>
        <w:r w:rsidRPr="008119D9" w:rsidDel="001A6C2C">
          <w:rPr>
            <w:color w:val="000000" w:themeColor="text1"/>
            <w:shd w:val="clear" w:color="auto" w:fill="FFFFFF"/>
          </w:rPr>
          <w:tab/>
        </w:r>
      </w:del>
      <w:r w:rsidRPr="008119D9">
        <w:rPr>
          <w:color w:val="000000" w:themeColor="text1"/>
          <w:shd w:val="clear" w:color="auto" w:fill="FFFFFF"/>
        </w:rPr>
        <w:t xml:space="preserve">By convention of SUS scoring, based on </w:t>
      </w:r>
      <w:del w:id="1878" w:author="Stephen Brooks" w:date="2022-04-21T18:46:00Z">
        <w:r w:rsidRPr="008119D9" w:rsidDel="001A6C2C">
          <w:rPr>
            <w:color w:val="000000" w:themeColor="text1"/>
            <w:shd w:val="clear" w:color="auto" w:fill="FFFFFF"/>
          </w:rPr>
          <w:delText xml:space="preserve">Jeff </w:delText>
        </w:r>
      </w:del>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CA7F54">
      <w:pPr>
        <w:numPr>
          <w:ilvl w:val="0"/>
          <w:numId w:val="30"/>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16E392F8" w14:textId="77777777" w:rsidR="00C17963" w:rsidRPr="008119D9" w:rsidDel="001A6C2C" w:rsidRDefault="00C17963" w:rsidP="00CA7F54">
      <w:pPr>
        <w:numPr>
          <w:ilvl w:val="0"/>
          <w:numId w:val="30"/>
        </w:numPr>
        <w:spacing w:line="360" w:lineRule="auto"/>
        <w:ind w:left="1200"/>
        <w:textAlignment w:val="baseline"/>
        <w:rPr>
          <w:del w:id="1879" w:author="Stephen Brooks" w:date="2022-04-21T18:46:00Z"/>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338A010C" w14:textId="77777777" w:rsidR="00C17963" w:rsidRPr="001A6C2C" w:rsidRDefault="00C17963">
      <w:pPr>
        <w:numPr>
          <w:ilvl w:val="0"/>
          <w:numId w:val="30"/>
        </w:numPr>
        <w:spacing w:line="360" w:lineRule="auto"/>
        <w:ind w:left="1200"/>
        <w:textAlignment w:val="baseline"/>
        <w:rPr>
          <w:color w:val="000000" w:themeColor="text1"/>
        </w:rPr>
        <w:pPrChange w:id="1880" w:author="Stephen Brooks" w:date="2022-04-21T18:46:00Z">
          <w:pPr>
            <w:spacing w:line="360" w:lineRule="auto"/>
            <w:jc w:val="both"/>
          </w:pPr>
        </w:pPrChange>
      </w:pPr>
    </w:p>
    <w:p w14:paraId="5056F1BD" w14:textId="79EF3D90" w:rsidR="00C17963" w:rsidRDefault="00C17963" w:rsidP="00C17963">
      <w:pPr>
        <w:spacing w:line="360" w:lineRule="auto"/>
        <w:jc w:val="both"/>
        <w:rPr>
          <w:ins w:id="1881" w:author="Stephen Brooks" w:date="2022-04-21T18:46:00Z"/>
          <w:color w:val="000000" w:themeColor="text1"/>
        </w:rPr>
      </w:pPr>
      <w:r w:rsidRPr="008119D9">
        <w:rPr>
          <w:color w:val="000000" w:themeColor="text1"/>
        </w:rPr>
        <w:t>The statistical overview of the scores is given below</w:t>
      </w:r>
      <w:del w:id="1882" w:author="Stephen Brooks" w:date="2022-04-21T18:46:00Z">
        <w:r w:rsidRPr="008119D9" w:rsidDel="001A6C2C">
          <w:rPr>
            <w:color w:val="000000" w:themeColor="text1"/>
          </w:rPr>
          <w:delText>:</w:delText>
        </w:r>
      </w:del>
      <w:ins w:id="1883" w:author="Stephen Brooks" w:date="2022-04-21T18:46:00Z">
        <w:r w:rsidR="001A6C2C">
          <w:rPr>
            <w:color w:val="000000" w:themeColor="text1"/>
          </w:rPr>
          <w:t xml:space="preserve"> in Table 7.7.</w:t>
        </w:r>
      </w:ins>
    </w:p>
    <w:p w14:paraId="090402E2" w14:textId="77777777" w:rsidR="001A6C2C" w:rsidRPr="008119D9" w:rsidRDefault="001A6C2C"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A37DA6" w:rsidRDefault="00C17963" w:rsidP="00010FC0">
            <w:pPr>
              <w:spacing w:line="360" w:lineRule="auto"/>
              <w:jc w:val="center"/>
              <w:rPr>
                <w:b/>
                <w:bCs/>
                <w:color w:val="000000" w:themeColor="text1"/>
                <w:rPrChange w:id="1884" w:author="Stephen Brooks" w:date="2022-04-21T18:03:00Z">
                  <w:rPr>
                    <w:color w:val="000000" w:themeColor="text1"/>
                  </w:rPr>
                </w:rPrChange>
              </w:rPr>
            </w:pPr>
            <w:r w:rsidRPr="00A37DA6">
              <w:rPr>
                <w:b/>
                <w:bCs/>
                <w:color w:val="000000" w:themeColor="text1"/>
                <w:rPrChange w:id="1885" w:author="Stephen Brooks" w:date="2022-04-21T18:03:00Z">
                  <w:rPr>
                    <w:color w:val="000000" w:themeColor="text1"/>
                  </w:rPr>
                </w:rPrChange>
              </w:rPr>
              <w:lastRenderedPageBreak/>
              <w:t>Group</w:t>
            </w:r>
          </w:p>
        </w:tc>
        <w:tc>
          <w:tcPr>
            <w:tcW w:w="3005" w:type="dxa"/>
            <w:vAlign w:val="center"/>
          </w:tcPr>
          <w:p w14:paraId="2B795665" w14:textId="77777777" w:rsidR="00C17963" w:rsidRPr="00A37DA6" w:rsidRDefault="00C17963" w:rsidP="00010FC0">
            <w:pPr>
              <w:spacing w:line="360" w:lineRule="auto"/>
              <w:jc w:val="center"/>
              <w:rPr>
                <w:b/>
                <w:bCs/>
                <w:color w:val="000000" w:themeColor="text1"/>
                <w:rPrChange w:id="1886" w:author="Stephen Brooks" w:date="2022-04-21T18:03:00Z">
                  <w:rPr>
                    <w:color w:val="000000" w:themeColor="text1"/>
                  </w:rPr>
                </w:rPrChange>
              </w:rPr>
            </w:pPr>
            <w:r w:rsidRPr="00A37DA6">
              <w:rPr>
                <w:b/>
                <w:bCs/>
                <w:color w:val="000000" w:themeColor="text1"/>
                <w:rPrChange w:id="1887" w:author="Stephen Brooks" w:date="2022-04-21T18:03:00Z">
                  <w:rPr>
                    <w:color w:val="000000" w:themeColor="text1"/>
                  </w:rPr>
                </w:rPrChange>
              </w:rPr>
              <w:t>CA</w:t>
            </w:r>
          </w:p>
        </w:tc>
        <w:tc>
          <w:tcPr>
            <w:tcW w:w="3006" w:type="dxa"/>
            <w:vAlign w:val="center"/>
          </w:tcPr>
          <w:p w14:paraId="68F42459" w14:textId="77777777" w:rsidR="00C17963" w:rsidRPr="00A37DA6" w:rsidRDefault="00C17963" w:rsidP="00010FC0">
            <w:pPr>
              <w:spacing w:line="360" w:lineRule="auto"/>
              <w:jc w:val="center"/>
              <w:rPr>
                <w:b/>
                <w:bCs/>
                <w:color w:val="000000" w:themeColor="text1"/>
                <w:rPrChange w:id="1888" w:author="Stephen Brooks" w:date="2022-04-21T18:03:00Z">
                  <w:rPr>
                    <w:color w:val="000000" w:themeColor="text1"/>
                  </w:rPr>
                </w:rPrChange>
              </w:rPr>
            </w:pPr>
            <w:r w:rsidRPr="00A37DA6">
              <w:rPr>
                <w:b/>
                <w:bCs/>
                <w:color w:val="000000" w:themeColor="text1"/>
                <w:rPrChange w:id="1889" w:author="Stephen Brooks" w:date="2022-04-21T18:03:00Z">
                  <w:rPr>
                    <w:color w:val="000000" w:themeColor="text1"/>
                  </w:rPr>
                </w:rPrChange>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pPr>
        <w:spacing w:line="360" w:lineRule="auto"/>
        <w:ind w:left="720"/>
        <w:rPr>
          <w:color w:val="000000" w:themeColor="text1"/>
        </w:rPr>
        <w:pPrChange w:id="1890" w:author="Stephen Brooks" w:date="2022-04-21T18:46:00Z">
          <w:pPr>
            <w:spacing w:line="360" w:lineRule="auto"/>
          </w:pPr>
        </w:pPrChange>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pPr>
        <w:spacing w:line="360" w:lineRule="auto"/>
        <w:ind w:left="720"/>
        <w:rPr>
          <w:color w:val="000000" w:themeColor="text1"/>
        </w:rPr>
        <w:pPrChange w:id="1891" w:author="Stephen Brooks" w:date="2022-04-21T18:46:00Z">
          <w:pPr>
            <w:spacing w:line="360" w:lineRule="auto"/>
          </w:pPr>
        </w:pPrChange>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26D9423C" w14:textId="3A29D26F" w:rsidR="00C17963" w:rsidDel="001A6C2C" w:rsidRDefault="00C17963" w:rsidP="001A6C2C">
      <w:pPr>
        <w:spacing w:line="360" w:lineRule="auto"/>
        <w:jc w:val="both"/>
        <w:rPr>
          <w:del w:id="1892" w:author="Stephen Brooks" w:date="2022-04-21T18:48:00Z"/>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17AB527" w14:textId="77777777" w:rsidR="001A6C2C" w:rsidRPr="008119D9" w:rsidRDefault="001A6C2C" w:rsidP="00C17963">
      <w:pPr>
        <w:spacing w:line="360" w:lineRule="auto"/>
        <w:jc w:val="both"/>
        <w:rPr>
          <w:ins w:id="1893" w:author="Stephen Brooks" w:date="2022-04-21T18:48:00Z"/>
          <w:color w:val="000000" w:themeColor="text1"/>
        </w:rPr>
      </w:pPr>
    </w:p>
    <w:p w14:paraId="77CEAFFD" w14:textId="77777777" w:rsidR="00C17963" w:rsidRPr="001A6C2C" w:rsidRDefault="00C17963">
      <w:pPr>
        <w:spacing w:line="360" w:lineRule="auto"/>
        <w:jc w:val="both"/>
        <w:rPr>
          <w:sz w:val="14"/>
          <w:szCs w:val="14"/>
          <w:rPrChange w:id="1894" w:author="Stephen Brooks" w:date="2022-04-21T18:48:00Z">
            <w:rPr/>
          </w:rPrChange>
        </w:rPr>
        <w:pPrChange w:id="1895" w:author="Stephen Brooks" w:date="2022-04-21T18:48:00Z">
          <w:pPr>
            <w:pStyle w:val="NormalWeb"/>
            <w:shd w:val="clear" w:color="auto" w:fill="FFFFFF"/>
            <w:spacing w:before="0" w:beforeAutospacing="0" w:after="0" w:afterAutospacing="0" w:line="360" w:lineRule="auto"/>
            <w:textAlignment w:val="baseline"/>
          </w:pPr>
        </w:pPrChange>
      </w:pPr>
    </w:p>
    <w:p w14:paraId="4F4285F4" w14:textId="77777777" w:rsidR="00C17963" w:rsidRPr="008119D9" w:rsidDel="001A6C2C" w:rsidRDefault="00C17963" w:rsidP="00C17963">
      <w:pPr>
        <w:pStyle w:val="NormalWeb"/>
        <w:shd w:val="clear" w:color="auto" w:fill="FFFFFF"/>
        <w:spacing w:before="0" w:beforeAutospacing="0" w:after="0" w:afterAutospacing="0" w:line="360" w:lineRule="auto"/>
        <w:jc w:val="both"/>
        <w:textAlignment w:val="baseline"/>
        <w:rPr>
          <w:del w:id="1896" w:author="Stephen Brooks" w:date="2022-04-21T18:47:00Z"/>
          <w:color w:val="000000" w:themeColor="text1"/>
        </w:rPr>
      </w:pPr>
      <w:r w:rsidRPr="008119D9">
        <w:rPr>
          <w:color w:val="000000" w:themeColor="text1"/>
        </w:rPr>
        <w:t>(1) Null and Alternative Hypotheses</w:t>
      </w:r>
    </w:p>
    <w:p w14:paraId="777FCE98" w14:textId="77777777" w:rsidR="001A6C2C" w:rsidRDefault="001A6C2C" w:rsidP="00C17963">
      <w:pPr>
        <w:pStyle w:val="NormalWeb"/>
        <w:shd w:val="clear" w:color="auto" w:fill="FFFFFF"/>
        <w:spacing w:before="0" w:beforeAutospacing="0" w:after="0" w:afterAutospacing="0" w:line="360" w:lineRule="auto"/>
        <w:jc w:val="both"/>
        <w:textAlignment w:val="baseline"/>
        <w:rPr>
          <w:ins w:id="1897" w:author="Stephen Brooks" w:date="2022-04-21T18:46:00Z"/>
          <w:color w:val="000000" w:themeColor="text1"/>
        </w:rPr>
      </w:pPr>
    </w:p>
    <w:p w14:paraId="4619C405" w14:textId="6A19B69F"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1898"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following null and alternative hypotheses need to be tested:</w:t>
      </w:r>
    </w:p>
    <w:p w14:paraId="6581E09C" w14:textId="77777777"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1899"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pPr>
        <w:pStyle w:val="NormalWeb"/>
        <w:shd w:val="clear" w:color="auto" w:fill="FFFFFF"/>
        <w:spacing w:before="0" w:beforeAutospacing="0" w:after="0" w:afterAutospacing="0" w:line="360" w:lineRule="auto"/>
        <w:ind w:left="720"/>
        <w:jc w:val="both"/>
        <w:textAlignment w:val="baseline"/>
        <w:rPr>
          <w:color w:val="000000" w:themeColor="text1"/>
        </w:rPr>
        <w:pPrChange w:id="1900"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i/>
          <w:iCs/>
          <w:color w:val="000000" w:themeColor="text1"/>
        </w:rPr>
        <w:t>Ha</w:t>
      </w:r>
      <w:r w:rsidRPr="008119D9">
        <w:rPr>
          <w:color w:val="000000" w:themeColor="text1"/>
        </w:rPr>
        <w:t>: The samples come from populations with medians that are not all equal.</w:t>
      </w:r>
    </w:p>
    <w:p w14:paraId="1182B41F" w14:textId="77777777" w:rsidR="00C17963" w:rsidRPr="008119D9" w:rsidDel="001A6C2C" w:rsidRDefault="00C17963">
      <w:pPr>
        <w:pStyle w:val="NormalWeb"/>
        <w:shd w:val="clear" w:color="auto" w:fill="FFFFFF"/>
        <w:spacing w:before="0" w:beforeAutospacing="0" w:after="0" w:afterAutospacing="0" w:line="360" w:lineRule="auto"/>
        <w:ind w:left="720"/>
        <w:jc w:val="both"/>
        <w:textAlignment w:val="baseline"/>
        <w:rPr>
          <w:del w:id="1901" w:author="Stephen Brooks" w:date="2022-04-21T18:47:00Z"/>
          <w:color w:val="000000" w:themeColor="text1"/>
        </w:rPr>
        <w:pPrChange w:id="1902" w:author="Stephen Brooks" w:date="2022-04-21T18:46: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2762A691" w14:textId="77777777" w:rsidR="001A6C2C" w:rsidRDefault="001A6C2C">
      <w:pPr>
        <w:pStyle w:val="NormalWeb"/>
        <w:shd w:val="clear" w:color="auto" w:fill="FFFFFF"/>
        <w:spacing w:before="0" w:beforeAutospacing="0" w:after="0" w:afterAutospacing="0" w:line="360" w:lineRule="auto"/>
        <w:ind w:left="720"/>
        <w:jc w:val="both"/>
        <w:textAlignment w:val="baseline"/>
        <w:rPr>
          <w:ins w:id="1903" w:author="Stephen Brooks" w:date="2022-04-21T18:47:00Z"/>
          <w:color w:val="000000" w:themeColor="text1"/>
        </w:rPr>
        <w:pPrChange w:id="1904" w:author="Stephen Brooks" w:date="2022-04-21T18:47:00Z">
          <w:pPr>
            <w:pStyle w:val="NormalWeb"/>
            <w:shd w:val="clear" w:color="auto" w:fill="FFFFFF"/>
            <w:spacing w:before="0" w:beforeAutospacing="0" w:after="0" w:afterAutospacing="0" w:line="360" w:lineRule="auto"/>
            <w:jc w:val="both"/>
            <w:textAlignment w:val="baseline"/>
          </w:pPr>
        </w:pPrChange>
      </w:pPr>
    </w:p>
    <w:p w14:paraId="3085D7D6" w14:textId="77777777" w:rsidR="001A6C2C" w:rsidRDefault="00C17963" w:rsidP="00C17963">
      <w:pPr>
        <w:pStyle w:val="NormalWeb"/>
        <w:shd w:val="clear" w:color="auto" w:fill="FFFFFF"/>
        <w:spacing w:before="0" w:beforeAutospacing="0" w:after="0" w:afterAutospacing="0" w:line="360" w:lineRule="auto"/>
        <w:jc w:val="both"/>
        <w:textAlignment w:val="baseline"/>
        <w:rPr>
          <w:ins w:id="1905" w:author="Stephen Brooks" w:date="2022-04-21T18:47:00Z"/>
          <w:color w:val="000000" w:themeColor="text1"/>
        </w:rPr>
      </w:pPr>
      <w:r w:rsidRPr="008119D9">
        <w:rPr>
          <w:color w:val="000000" w:themeColor="text1"/>
        </w:rPr>
        <w:t>(2) Rejection Region</w:t>
      </w:r>
      <w:r w:rsidRPr="008119D9">
        <w:rPr>
          <w:color w:val="000000" w:themeColor="text1"/>
        </w:rPr>
        <w:tab/>
      </w:r>
      <w:del w:id="1906" w:author="Stephen Brooks" w:date="2022-04-21T18:47:00Z">
        <w:r w:rsidRPr="008119D9" w:rsidDel="001A6C2C">
          <w:rPr>
            <w:color w:val="000000" w:themeColor="text1"/>
          </w:rPr>
          <w:br/>
        </w:r>
      </w:del>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ins w:id="1907" w:author="Stephen Brooks" w:date="2022-04-21T18:47:00Z"/>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D899F9C" w:rsidR="001A6C2C" w:rsidRDefault="00C17963">
      <w:pPr>
        <w:pStyle w:val="NormalWeb"/>
        <w:shd w:val="clear" w:color="auto" w:fill="FFFFFF"/>
        <w:spacing w:before="0" w:beforeAutospacing="0" w:after="0" w:afterAutospacing="0" w:line="360" w:lineRule="auto"/>
        <w:jc w:val="both"/>
        <w:textAlignment w:val="baseline"/>
        <w:rPr>
          <w:ins w:id="1908" w:author="Stephen Brooks" w:date="2022-04-21T18:47:00Z"/>
          <w:color w:val="000000" w:themeColor="text1"/>
        </w:rPr>
      </w:pPr>
      <w:del w:id="1909" w:author="Stephen Brooks" w:date="2022-04-21T18:47:00Z">
        <w:r w:rsidRPr="008119D9" w:rsidDel="001A6C2C">
          <w:rPr>
            <w:color w:val="000000" w:themeColor="text1"/>
          </w:rPr>
          <w:br/>
        </w:r>
        <w:r w:rsidRPr="008119D9" w:rsidDel="001A6C2C">
          <w:rPr>
            <w:color w:val="000000" w:themeColor="text1"/>
          </w:rPr>
          <w:br/>
        </w:r>
      </w:del>
      <w:r w:rsidRPr="008119D9">
        <w:rPr>
          <w:color w:val="000000" w:themeColor="text1"/>
        </w:rPr>
        <w:t>(3) Test Statistics</w:t>
      </w:r>
      <w:r w:rsidRPr="008119D9">
        <w:rPr>
          <w:color w:val="000000" w:themeColor="text1"/>
        </w:rPr>
        <w:tab/>
      </w:r>
      <w:del w:id="1910" w:author="Stephen Brooks" w:date="2022-04-21T18:47:00Z">
        <w:r w:rsidRPr="008119D9" w:rsidDel="001A6C2C">
          <w:rPr>
            <w:i/>
            <w:iCs/>
            <w:color w:val="000000" w:themeColor="text1"/>
            <w:u w:val="single"/>
          </w:rPr>
          <w:br/>
        </w:r>
      </w:del>
    </w:p>
    <w:p w14:paraId="73BEC9E6" w14:textId="77777777" w:rsidR="001A6C2C" w:rsidRDefault="00C17963" w:rsidP="001A6C2C">
      <w:pPr>
        <w:pStyle w:val="NormalWeb"/>
        <w:shd w:val="clear" w:color="auto" w:fill="FFFFFF"/>
        <w:spacing w:before="0" w:beforeAutospacing="0" w:after="0" w:afterAutospacing="0" w:line="360" w:lineRule="auto"/>
        <w:ind w:firstLine="720"/>
        <w:jc w:val="both"/>
        <w:textAlignment w:val="baseline"/>
        <w:rPr>
          <w:ins w:id="1911" w:author="Stephen Brooks" w:date="2022-04-21T18:47:00Z"/>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del w:id="1912" w:author="Stephen Brooks" w:date="2022-04-21T18:47:00Z">
        <w:r w:rsidRPr="008119D9" w:rsidDel="001A6C2C">
          <w:rPr>
            <w:color w:val="000000" w:themeColor="text1"/>
          </w:rPr>
          <w:br/>
        </w:r>
      </w:del>
      <w:r w:rsidRPr="008119D9">
        <w:rPr>
          <w:color w:val="000000" w:themeColor="text1"/>
          <w:u w:val="single"/>
        </w:rPr>
        <w:br/>
      </w:r>
      <w:r w:rsidRPr="008119D9">
        <w:rPr>
          <w:color w:val="000000" w:themeColor="text1"/>
        </w:rPr>
        <w:t>(4) Decision about the null hypothesis</w:t>
      </w:r>
      <w:r w:rsidRPr="008119D9">
        <w:rPr>
          <w:color w:val="000000" w:themeColor="text1"/>
        </w:rPr>
        <w:tab/>
      </w:r>
      <w:del w:id="1913" w:author="Stephen Brooks" w:date="2022-04-21T18:47:00Z">
        <w:r w:rsidRPr="008119D9" w:rsidDel="001A6C2C">
          <w:rPr>
            <w:color w:val="000000" w:themeColor="text1"/>
          </w:rPr>
          <w:br/>
        </w:r>
      </w:del>
    </w:p>
    <w:p w14:paraId="5E44C32E" w14:textId="79547E41" w:rsidR="00C17963" w:rsidRPr="008119D9" w:rsidDel="001A6C2C" w:rsidRDefault="00C17963">
      <w:pPr>
        <w:pStyle w:val="NormalWeb"/>
        <w:shd w:val="clear" w:color="auto" w:fill="FFFFFF"/>
        <w:spacing w:before="0" w:beforeAutospacing="0" w:after="0" w:afterAutospacing="0" w:line="360" w:lineRule="auto"/>
        <w:ind w:left="720"/>
        <w:jc w:val="both"/>
        <w:textAlignment w:val="baseline"/>
        <w:rPr>
          <w:del w:id="1914" w:author="Stephen Brooks" w:date="2022-04-21T18:47:00Z"/>
          <w:color w:val="000000" w:themeColor="text1"/>
        </w:rPr>
        <w:pPrChange w:id="1915" w:author="Stephen Brooks" w:date="2022-04-21T18:47:00Z">
          <w:pPr>
            <w:pStyle w:val="NormalWeb"/>
            <w:shd w:val="clear" w:color="auto" w:fill="FFFFFF"/>
            <w:spacing w:before="0" w:beforeAutospacing="0" w:after="0" w:afterAutospacing="0" w:line="360" w:lineRule="auto"/>
            <w:jc w:val="both"/>
            <w:textAlignment w:val="baseline"/>
          </w:pPr>
        </w:pPrChange>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ins w:id="1916" w:author="Stephen Brooks" w:date="2022-04-21T18:47:00Z">
        <w:r w:rsidR="001A6C2C">
          <w:rPr>
            <w:color w:val="000000" w:themeColor="text1"/>
          </w:rPr>
          <w:t xml:space="preserve"> </w:t>
        </w:r>
      </w:ins>
    </w:p>
    <w:p w14:paraId="0F00A537" w14:textId="1B4209A0" w:rsidR="00C17963" w:rsidDel="001A6C2C" w:rsidRDefault="00C17963" w:rsidP="001A6C2C">
      <w:pPr>
        <w:pStyle w:val="NormalWeb"/>
        <w:shd w:val="clear" w:color="auto" w:fill="FFFFFF"/>
        <w:spacing w:before="0" w:beforeAutospacing="0" w:after="0" w:afterAutospacing="0" w:line="360" w:lineRule="auto"/>
        <w:ind w:left="720"/>
        <w:jc w:val="both"/>
        <w:textAlignment w:val="baseline"/>
        <w:rPr>
          <w:del w:id="1917" w:author="Stephen Brooks" w:date="2022-04-21T18:48:00Z"/>
          <w:color w:val="000000" w:themeColor="text1"/>
        </w:rPr>
      </w:pPr>
      <w:del w:id="1918" w:author="Stephen Brooks" w:date="2022-04-21T18:48:00Z">
        <w:r w:rsidRPr="008119D9" w:rsidDel="001A6C2C">
          <w:rPr>
            <w:color w:val="000000" w:themeColor="text1"/>
          </w:rPr>
          <w:delText xml:space="preserve">Using the P-value approach: </w:delText>
        </w:r>
      </w:del>
      <w:ins w:id="1919" w:author="Stephen Brooks" w:date="2022-04-21T18:48:00Z">
        <w:r w:rsidR="001A6C2C">
          <w:rPr>
            <w:color w:val="000000" w:themeColor="text1"/>
          </w:rPr>
          <w:t xml:space="preserve"> </w:t>
        </w:r>
      </w:ins>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618B1806" w14:textId="77777777" w:rsidR="001A6C2C" w:rsidRPr="008119D9" w:rsidRDefault="001A6C2C">
      <w:pPr>
        <w:pStyle w:val="NormalWeb"/>
        <w:shd w:val="clear" w:color="auto" w:fill="FFFFFF"/>
        <w:spacing w:before="0" w:beforeAutospacing="0" w:after="0" w:afterAutospacing="0" w:line="360" w:lineRule="auto"/>
        <w:ind w:left="720"/>
        <w:jc w:val="both"/>
        <w:textAlignment w:val="baseline"/>
        <w:rPr>
          <w:ins w:id="1920" w:author="Stephen Brooks" w:date="2022-04-21T18:48:00Z"/>
          <w:color w:val="000000" w:themeColor="text1"/>
        </w:rPr>
        <w:pPrChange w:id="1921" w:author="Stephen Brooks" w:date="2022-04-21T18:48:00Z">
          <w:pPr>
            <w:pStyle w:val="NormalWeb"/>
            <w:shd w:val="clear" w:color="auto" w:fill="FFFFFF"/>
            <w:spacing w:before="0" w:beforeAutospacing="0" w:after="0" w:afterAutospacing="0" w:line="360" w:lineRule="auto"/>
            <w:jc w:val="both"/>
            <w:textAlignment w:val="baseline"/>
          </w:pPr>
        </w:pPrChange>
      </w:pPr>
    </w:p>
    <w:p w14:paraId="189933EF" w14:textId="77777777" w:rsidR="001A6C2C" w:rsidRDefault="00C17963" w:rsidP="001A6C2C">
      <w:pPr>
        <w:pStyle w:val="NormalWeb"/>
        <w:shd w:val="clear" w:color="auto" w:fill="FFFFFF"/>
        <w:spacing w:before="0" w:beforeAutospacing="0" w:after="0" w:afterAutospacing="0" w:line="360" w:lineRule="auto"/>
        <w:jc w:val="both"/>
        <w:textAlignment w:val="baseline"/>
        <w:rPr>
          <w:ins w:id="1922" w:author="Stephen Brooks" w:date="2022-04-21T18:48:00Z"/>
          <w:color w:val="000000" w:themeColor="text1"/>
        </w:rPr>
      </w:pPr>
      <w:r w:rsidRPr="008119D9">
        <w:rPr>
          <w:color w:val="000000" w:themeColor="text1"/>
        </w:rPr>
        <w:t>(5) Conclusion</w:t>
      </w:r>
      <w:del w:id="1923" w:author="Stephen Brooks" w:date="2022-04-21T18:48:00Z">
        <w:r w:rsidRPr="008119D9" w:rsidDel="001A6C2C">
          <w:rPr>
            <w:i/>
            <w:iCs/>
            <w:color w:val="000000" w:themeColor="text1"/>
          </w:rPr>
          <w:br/>
        </w:r>
      </w:del>
    </w:p>
    <w:p w14:paraId="26CED8DE" w14:textId="2AB90FA0" w:rsidR="00C17963" w:rsidRPr="008119D9" w:rsidRDefault="00C17963">
      <w:pPr>
        <w:pStyle w:val="NormalWeb"/>
        <w:shd w:val="clear" w:color="auto" w:fill="FFFFFF"/>
        <w:spacing w:before="0" w:beforeAutospacing="0" w:after="0" w:afterAutospacing="0" w:line="360" w:lineRule="auto"/>
        <w:ind w:firstLine="720"/>
        <w:jc w:val="both"/>
        <w:textAlignment w:val="baseline"/>
        <w:rPr>
          <w:color w:val="000000" w:themeColor="text1"/>
        </w:rPr>
        <w:pPrChange w:id="1924" w:author="Stephen Brooks" w:date="2022-04-21T18:48:00Z">
          <w:pPr>
            <w:pStyle w:val="NormalWeb"/>
            <w:shd w:val="clear" w:color="auto" w:fill="FFFFFF"/>
            <w:spacing w:before="225" w:beforeAutospacing="0" w:after="225" w:afterAutospacing="0" w:line="360" w:lineRule="auto"/>
            <w:jc w:val="both"/>
            <w:textAlignment w:val="baseline"/>
          </w:pPr>
        </w:pPrChange>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lastRenderedPageBreak/>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2696134C" w14:textId="77777777" w:rsidR="00C17963" w:rsidRPr="008119D9" w:rsidDel="00440E03" w:rsidRDefault="00C17963" w:rsidP="00C17963">
      <w:pPr>
        <w:spacing w:line="360" w:lineRule="auto"/>
        <w:jc w:val="both"/>
        <w:rPr>
          <w:del w:id="1925" w:author="Stephen Brooks" w:date="2022-04-21T09:34:00Z"/>
          <w:color w:val="000000" w:themeColor="text1"/>
        </w:rPr>
      </w:pP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297922F4" w14:textId="050A99B0" w:rsidR="00C17963" w:rsidRDefault="00C17963" w:rsidP="00C17963">
      <w:pPr>
        <w:spacing w:line="360" w:lineRule="auto"/>
        <w:jc w:val="both"/>
        <w:rPr>
          <w:ins w:id="1926" w:author="Stephen Brooks" w:date="2022-04-21T09:35:00Z"/>
          <w:color w:val="000000" w:themeColor="text1"/>
          <w:shd w:val="clear" w:color="auto" w:fill="FFFFFF"/>
        </w:rPr>
      </w:pPr>
      <w:del w:id="1927" w:author="Stephen Brooks" w:date="2022-04-21T18:49:00Z">
        <w:r w:rsidRPr="008119D9" w:rsidDel="001A6C2C">
          <w:rPr>
            <w:color w:val="000000" w:themeColor="text1"/>
            <w:shd w:val="clear" w:color="auto" w:fill="FFFFFF"/>
          </w:rPr>
          <w:delText xml:space="preserve">The </w:delText>
        </w:r>
      </w:del>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del w:id="1928" w:author="Stephen Brooks" w:date="2022-04-21T18:49:00Z">
        <w:r w:rsidRPr="008119D9" w:rsidDel="001A6C2C">
          <w:rPr>
            <w:color w:val="000000" w:themeColor="text1"/>
          </w:rPr>
          <w:delText xml:space="preserve">Tlx </w:delText>
        </w:r>
      </w:del>
      <w:ins w:id="1929" w:author="Stephen Brooks" w:date="2022-04-21T18:49:00Z">
        <w:r w:rsidR="001A6C2C">
          <w:rPr>
            <w:color w:val="000000" w:themeColor="text1"/>
          </w:rPr>
          <w:t>TLX</w:t>
        </w:r>
        <w:r w:rsidR="001A6C2C" w:rsidRPr="008119D9">
          <w:rPr>
            <w:color w:val="000000" w:themeColor="text1"/>
          </w:rPr>
          <w:t xml:space="preserve"> </w:t>
        </w:r>
      </w:ins>
      <w:del w:id="1930" w:author="Stephen Brooks" w:date="2022-04-21T18:49:00Z">
        <w:r w:rsidRPr="008119D9" w:rsidDel="001A6C2C">
          <w:rPr>
            <w:color w:val="000000" w:themeColor="text1"/>
          </w:rPr>
          <w:delText xml:space="preserve">load </w:delText>
        </w:r>
      </w:del>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6B89F5FA" w14:textId="26AE61C5" w:rsidR="00440E03" w:rsidRDefault="00440E03" w:rsidP="00C17963">
      <w:pPr>
        <w:spacing w:line="360" w:lineRule="auto"/>
        <w:jc w:val="both"/>
        <w:rPr>
          <w:ins w:id="1931" w:author="Stephen Brooks" w:date="2022-04-21T09:35:00Z"/>
          <w:color w:val="000000" w:themeColor="text1"/>
          <w:shd w:val="clear" w:color="auto" w:fill="FFFFFF"/>
        </w:rPr>
      </w:pPr>
    </w:p>
    <w:p w14:paraId="0AE9966A" w14:textId="486A2440" w:rsidR="00440E03" w:rsidRDefault="00440E03" w:rsidP="00C17963">
      <w:pPr>
        <w:spacing w:line="360" w:lineRule="auto"/>
        <w:jc w:val="both"/>
        <w:rPr>
          <w:ins w:id="1932" w:author="Stephen Brooks" w:date="2022-04-21T18:49:00Z"/>
          <w:color w:val="000000" w:themeColor="text1"/>
          <w:shd w:val="clear" w:color="auto" w:fill="FFFFFF"/>
        </w:rPr>
      </w:pPr>
    </w:p>
    <w:p w14:paraId="2AFD8F95" w14:textId="5C7A02EC" w:rsidR="001A6C2C" w:rsidRDefault="001A6C2C" w:rsidP="00C17963">
      <w:pPr>
        <w:spacing w:line="360" w:lineRule="auto"/>
        <w:jc w:val="both"/>
        <w:rPr>
          <w:ins w:id="1933" w:author="Stephen Brooks" w:date="2022-04-21T18:49:00Z"/>
          <w:color w:val="000000" w:themeColor="text1"/>
          <w:shd w:val="clear" w:color="auto" w:fill="FFFFFF"/>
        </w:rPr>
      </w:pPr>
    </w:p>
    <w:p w14:paraId="4FCEEFA0" w14:textId="50CBA970" w:rsidR="001A6C2C" w:rsidRDefault="001A6C2C" w:rsidP="00C17963">
      <w:pPr>
        <w:spacing w:line="360" w:lineRule="auto"/>
        <w:jc w:val="both"/>
        <w:rPr>
          <w:ins w:id="1934" w:author="Stephen Brooks" w:date="2022-04-21T18:49:00Z"/>
          <w:color w:val="000000" w:themeColor="text1"/>
          <w:shd w:val="clear" w:color="auto" w:fill="FFFFFF"/>
        </w:rPr>
      </w:pPr>
    </w:p>
    <w:p w14:paraId="302FFF23" w14:textId="3C5BA633" w:rsidR="001A6C2C" w:rsidRDefault="001A6C2C" w:rsidP="00C17963">
      <w:pPr>
        <w:spacing w:line="360" w:lineRule="auto"/>
        <w:jc w:val="both"/>
        <w:rPr>
          <w:ins w:id="1935" w:author="Stephen Brooks" w:date="2022-04-21T18:49:00Z"/>
          <w:color w:val="000000" w:themeColor="text1"/>
          <w:shd w:val="clear" w:color="auto" w:fill="FFFFFF"/>
        </w:rPr>
      </w:pPr>
    </w:p>
    <w:p w14:paraId="2303CD1E" w14:textId="63E0C286" w:rsidR="001A6C2C" w:rsidRDefault="001A6C2C" w:rsidP="00C17963">
      <w:pPr>
        <w:spacing w:line="360" w:lineRule="auto"/>
        <w:jc w:val="both"/>
        <w:rPr>
          <w:ins w:id="1936" w:author="Stephen Brooks" w:date="2022-04-21T18:49:00Z"/>
          <w:color w:val="000000" w:themeColor="text1"/>
          <w:shd w:val="clear" w:color="auto" w:fill="FFFFFF"/>
        </w:rPr>
      </w:pPr>
    </w:p>
    <w:p w14:paraId="40938B96" w14:textId="77777777" w:rsidR="001A6C2C" w:rsidRDefault="001A6C2C" w:rsidP="00C17963">
      <w:pPr>
        <w:spacing w:line="360" w:lineRule="auto"/>
        <w:jc w:val="both"/>
        <w:rPr>
          <w:ins w:id="1937" w:author="Stephen Brooks" w:date="2022-04-21T09:35:00Z"/>
          <w:color w:val="000000" w:themeColor="text1"/>
          <w:shd w:val="clear" w:color="auto" w:fill="FFFFFF"/>
        </w:rPr>
      </w:pPr>
    </w:p>
    <w:p w14:paraId="23500B47" w14:textId="77777777" w:rsidR="00440E03" w:rsidRPr="008119D9" w:rsidRDefault="00440E03" w:rsidP="00C17963">
      <w:pPr>
        <w:spacing w:line="360" w:lineRule="auto"/>
        <w:jc w:val="both"/>
        <w:rPr>
          <w:color w:val="000000" w:themeColor="text1"/>
          <w:shd w:val="clear" w:color="auto" w:fill="FFFFFF"/>
        </w:r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Change w:id="1938">
          <w:tblGrid>
            <w:gridCol w:w="1271"/>
            <w:gridCol w:w="2262"/>
            <w:gridCol w:w="1991"/>
            <w:gridCol w:w="1562"/>
            <w:gridCol w:w="1930"/>
          </w:tblGrid>
        </w:tblGridChange>
      </w:tblGrid>
      <w:tr w:rsidR="00C17963" w:rsidRPr="008119D9" w14:paraId="7D56339E" w14:textId="77777777" w:rsidTr="00010FC0">
        <w:tc>
          <w:tcPr>
            <w:tcW w:w="1271" w:type="dxa"/>
            <w:vMerge w:val="restart"/>
            <w:vAlign w:val="center"/>
          </w:tcPr>
          <w:p w14:paraId="2C9A44A7" w14:textId="77777777" w:rsidR="00C17963" w:rsidRPr="00A37DA6" w:rsidRDefault="00C17963" w:rsidP="00010FC0">
            <w:pPr>
              <w:spacing w:line="360" w:lineRule="auto"/>
              <w:rPr>
                <w:b/>
                <w:bCs/>
                <w:color w:val="000000" w:themeColor="text1"/>
                <w:rPrChange w:id="1939" w:author="Stephen Brooks" w:date="2022-04-21T18:03:00Z">
                  <w:rPr>
                    <w:color w:val="000000" w:themeColor="text1"/>
                  </w:rPr>
                </w:rPrChange>
              </w:rPr>
            </w:pPr>
            <w:r w:rsidRPr="00A37DA6">
              <w:rPr>
                <w:b/>
                <w:bCs/>
                <w:color w:val="000000" w:themeColor="text1"/>
                <w:rPrChange w:id="1940" w:author="Stephen Brooks" w:date="2022-04-21T18:03:00Z">
                  <w:rPr>
                    <w:color w:val="000000" w:themeColor="text1"/>
                  </w:rPr>
                </w:rPrChange>
              </w:rPr>
              <w:lastRenderedPageBreak/>
              <w:t>Methods</w:t>
            </w:r>
          </w:p>
        </w:tc>
        <w:tc>
          <w:tcPr>
            <w:tcW w:w="2262" w:type="dxa"/>
            <w:vMerge w:val="restart"/>
            <w:vAlign w:val="center"/>
          </w:tcPr>
          <w:p w14:paraId="3548823A" w14:textId="77777777" w:rsidR="00C17963" w:rsidRPr="00A37DA6" w:rsidRDefault="00C17963" w:rsidP="00010FC0">
            <w:pPr>
              <w:spacing w:line="360" w:lineRule="auto"/>
              <w:rPr>
                <w:b/>
                <w:bCs/>
                <w:color w:val="000000" w:themeColor="text1"/>
                <w:rPrChange w:id="1941" w:author="Stephen Brooks" w:date="2022-04-21T18:03:00Z">
                  <w:rPr>
                    <w:color w:val="000000" w:themeColor="text1"/>
                  </w:rPr>
                </w:rPrChange>
              </w:rPr>
            </w:pPr>
            <w:r w:rsidRPr="00A37DA6">
              <w:rPr>
                <w:b/>
                <w:bCs/>
                <w:color w:val="000000" w:themeColor="text1"/>
                <w:rPrChange w:id="1942" w:author="Stephen Brooks" w:date="2022-04-21T18:03:00Z">
                  <w:rPr>
                    <w:color w:val="000000" w:themeColor="text1"/>
                  </w:rPr>
                </w:rPrChange>
              </w:rPr>
              <w:t>NASA-TLX</w:t>
            </w:r>
          </w:p>
        </w:tc>
        <w:tc>
          <w:tcPr>
            <w:tcW w:w="5483" w:type="dxa"/>
            <w:gridSpan w:val="3"/>
            <w:vAlign w:val="center"/>
          </w:tcPr>
          <w:p w14:paraId="39B8B074" w14:textId="77777777" w:rsidR="00C17963" w:rsidRPr="00A37DA6" w:rsidRDefault="00C17963" w:rsidP="00010FC0">
            <w:pPr>
              <w:spacing w:line="360" w:lineRule="auto"/>
              <w:jc w:val="center"/>
              <w:rPr>
                <w:b/>
                <w:bCs/>
                <w:color w:val="000000" w:themeColor="text1"/>
                <w:rPrChange w:id="1943" w:author="Stephen Brooks" w:date="2022-04-21T18:03:00Z">
                  <w:rPr>
                    <w:color w:val="000000" w:themeColor="text1"/>
                  </w:rPr>
                </w:rPrChange>
              </w:rPr>
            </w:pPr>
            <w:r w:rsidRPr="00A37DA6">
              <w:rPr>
                <w:b/>
                <w:bCs/>
                <w:color w:val="000000" w:themeColor="text1"/>
                <w:rPrChange w:id="1944" w:author="Stephen Brooks" w:date="2022-04-21T18:03:00Z">
                  <w:rPr>
                    <w:color w:val="000000" w:themeColor="text1"/>
                  </w:rPr>
                </w:rPrChange>
              </w:rPr>
              <w:t>Shapiro-Wilk Normality Test (</w:t>
            </w:r>
            <w:r w:rsidRPr="00A37DA6">
              <w:rPr>
                <w:rFonts w:eastAsiaTheme="minorHAnsi"/>
                <w:b/>
                <w:bCs/>
                <w:color w:val="000000" w:themeColor="text1"/>
                <w:rPrChange w:id="1945" w:author="Stephen Brooks" w:date="2022-04-21T18:03:00Z">
                  <w:rPr>
                    <w:rFonts w:eastAsiaTheme="minorHAnsi"/>
                    <w:color w:val="000000" w:themeColor="text1"/>
                  </w:rPr>
                </w:rPrChange>
              </w:rPr>
              <w:t>α = 0.05)</w:t>
            </w:r>
          </w:p>
        </w:tc>
      </w:tr>
      <w:tr w:rsidR="00C17963" w:rsidRPr="008119D9" w14:paraId="57F6E374" w14:textId="77777777" w:rsidTr="00A37DA6">
        <w:tblPrEx>
          <w:tblW w:w="0" w:type="auto"/>
          <w:tblPrExChange w:id="1946" w:author="Stephen Brooks" w:date="2022-04-21T18:03:00Z">
            <w:tblPrEx>
              <w:tblW w:w="0" w:type="auto"/>
            </w:tblPrEx>
          </w:tblPrExChange>
        </w:tblPrEx>
        <w:tc>
          <w:tcPr>
            <w:tcW w:w="1271" w:type="dxa"/>
            <w:vMerge/>
            <w:vAlign w:val="center"/>
            <w:tcPrChange w:id="1947" w:author="Stephen Brooks" w:date="2022-04-21T18:03:00Z">
              <w:tcPr>
                <w:tcW w:w="1271" w:type="dxa"/>
                <w:vMerge/>
                <w:vAlign w:val="center"/>
              </w:tcPr>
            </w:tcPrChange>
          </w:tcPr>
          <w:p w14:paraId="6F0740A9" w14:textId="77777777" w:rsidR="00C17963" w:rsidRPr="00A37DA6" w:rsidRDefault="00C17963" w:rsidP="00010FC0">
            <w:pPr>
              <w:spacing w:line="360" w:lineRule="auto"/>
              <w:rPr>
                <w:b/>
                <w:bCs/>
                <w:color w:val="000000" w:themeColor="text1"/>
                <w:rPrChange w:id="1948" w:author="Stephen Brooks" w:date="2022-04-21T18:03:00Z">
                  <w:rPr>
                    <w:color w:val="000000" w:themeColor="text1"/>
                  </w:rPr>
                </w:rPrChange>
              </w:rPr>
            </w:pPr>
          </w:p>
        </w:tc>
        <w:tc>
          <w:tcPr>
            <w:tcW w:w="2262" w:type="dxa"/>
            <w:vMerge/>
            <w:vAlign w:val="center"/>
            <w:tcPrChange w:id="1949" w:author="Stephen Brooks" w:date="2022-04-21T18:03:00Z">
              <w:tcPr>
                <w:tcW w:w="2262" w:type="dxa"/>
                <w:vMerge/>
                <w:vAlign w:val="center"/>
              </w:tcPr>
            </w:tcPrChange>
          </w:tcPr>
          <w:p w14:paraId="044894CD" w14:textId="77777777" w:rsidR="00C17963" w:rsidRPr="00A37DA6" w:rsidRDefault="00C17963" w:rsidP="00010FC0">
            <w:pPr>
              <w:spacing w:line="360" w:lineRule="auto"/>
              <w:rPr>
                <w:b/>
                <w:bCs/>
                <w:color w:val="000000" w:themeColor="text1"/>
                <w:rPrChange w:id="1950" w:author="Stephen Brooks" w:date="2022-04-21T18:03:00Z">
                  <w:rPr>
                    <w:color w:val="000000" w:themeColor="text1"/>
                  </w:rPr>
                </w:rPrChange>
              </w:rPr>
            </w:pPr>
          </w:p>
        </w:tc>
        <w:tc>
          <w:tcPr>
            <w:tcW w:w="2132" w:type="dxa"/>
            <w:vAlign w:val="center"/>
            <w:tcPrChange w:id="1951" w:author="Stephen Brooks" w:date="2022-04-21T18:03:00Z">
              <w:tcPr>
                <w:tcW w:w="1991" w:type="dxa"/>
                <w:vAlign w:val="center"/>
              </w:tcPr>
            </w:tcPrChange>
          </w:tcPr>
          <w:p w14:paraId="6F812442" w14:textId="77777777" w:rsidR="00C17963" w:rsidRPr="00A37DA6" w:rsidRDefault="00C17963" w:rsidP="00010FC0">
            <w:pPr>
              <w:spacing w:line="360" w:lineRule="auto"/>
              <w:jc w:val="center"/>
              <w:rPr>
                <w:b/>
                <w:bCs/>
                <w:color w:val="000000" w:themeColor="text1"/>
                <w:rPrChange w:id="1952" w:author="Stephen Brooks" w:date="2022-04-21T18:03:00Z">
                  <w:rPr>
                    <w:color w:val="000000" w:themeColor="text1"/>
                  </w:rPr>
                </w:rPrChange>
              </w:rPr>
            </w:pPr>
            <w:r w:rsidRPr="00A37DA6">
              <w:rPr>
                <w:b/>
                <w:bCs/>
                <w:color w:val="000000" w:themeColor="text1"/>
                <w:rPrChange w:id="1953" w:author="Stephen Brooks" w:date="2022-04-21T18:03:00Z">
                  <w:rPr>
                    <w:color w:val="000000" w:themeColor="text1"/>
                  </w:rPr>
                </w:rPrChange>
              </w:rPr>
              <w:t>Test Statistic (W)</w:t>
            </w:r>
          </w:p>
        </w:tc>
        <w:tc>
          <w:tcPr>
            <w:tcW w:w="1421" w:type="dxa"/>
            <w:vAlign w:val="center"/>
            <w:tcPrChange w:id="1954" w:author="Stephen Brooks" w:date="2022-04-21T18:03:00Z">
              <w:tcPr>
                <w:tcW w:w="1562" w:type="dxa"/>
                <w:vAlign w:val="center"/>
              </w:tcPr>
            </w:tcPrChange>
          </w:tcPr>
          <w:p w14:paraId="4858E320" w14:textId="77777777" w:rsidR="00C17963" w:rsidRPr="00A37DA6" w:rsidRDefault="00C17963" w:rsidP="00010FC0">
            <w:pPr>
              <w:spacing w:line="360" w:lineRule="auto"/>
              <w:jc w:val="center"/>
              <w:rPr>
                <w:b/>
                <w:bCs/>
                <w:color w:val="000000" w:themeColor="text1"/>
                <w:rPrChange w:id="1955" w:author="Stephen Brooks" w:date="2022-04-21T18:03:00Z">
                  <w:rPr>
                    <w:color w:val="000000" w:themeColor="text1"/>
                  </w:rPr>
                </w:rPrChange>
              </w:rPr>
            </w:pPr>
            <w:r w:rsidRPr="00A37DA6">
              <w:rPr>
                <w:b/>
                <w:bCs/>
                <w:color w:val="000000" w:themeColor="text1"/>
                <w:rPrChange w:id="1956" w:author="Stephen Brooks" w:date="2022-04-21T18:03:00Z">
                  <w:rPr>
                    <w:color w:val="000000" w:themeColor="text1"/>
                  </w:rPr>
                </w:rPrChange>
              </w:rPr>
              <w:t>p-value</w:t>
            </w:r>
          </w:p>
        </w:tc>
        <w:tc>
          <w:tcPr>
            <w:tcW w:w="1930" w:type="dxa"/>
            <w:vAlign w:val="center"/>
            <w:tcPrChange w:id="1957" w:author="Stephen Brooks" w:date="2022-04-21T18:03:00Z">
              <w:tcPr>
                <w:tcW w:w="1930" w:type="dxa"/>
                <w:vAlign w:val="center"/>
              </w:tcPr>
            </w:tcPrChange>
          </w:tcPr>
          <w:p w14:paraId="150E12E0" w14:textId="77777777" w:rsidR="00C17963" w:rsidRPr="00A37DA6" w:rsidRDefault="00C17963" w:rsidP="00010FC0">
            <w:pPr>
              <w:spacing w:line="360" w:lineRule="auto"/>
              <w:jc w:val="center"/>
              <w:rPr>
                <w:b/>
                <w:bCs/>
                <w:color w:val="000000" w:themeColor="text1"/>
                <w:rPrChange w:id="1958" w:author="Stephen Brooks" w:date="2022-04-21T18:03:00Z">
                  <w:rPr>
                    <w:color w:val="000000" w:themeColor="text1"/>
                  </w:rPr>
                </w:rPrChange>
              </w:rPr>
            </w:pPr>
            <w:r w:rsidRPr="00A37DA6">
              <w:rPr>
                <w:b/>
                <w:bCs/>
                <w:color w:val="000000" w:themeColor="text1"/>
                <w:rPrChange w:id="1959" w:author="Stephen Brooks" w:date="2022-04-21T18:03:00Z">
                  <w:rPr>
                    <w:color w:val="000000" w:themeColor="text1"/>
                  </w:rPr>
                </w:rPrChange>
              </w:rPr>
              <w:t>Status</w:t>
            </w:r>
          </w:p>
        </w:tc>
      </w:tr>
      <w:tr w:rsidR="00C17963" w:rsidRPr="008119D9" w14:paraId="318AC603" w14:textId="77777777" w:rsidTr="00A37DA6">
        <w:tblPrEx>
          <w:tblW w:w="0" w:type="auto"/>
          <w:tblPrExChange w:id="1960" w:author="Stephen Brooks" w:date="2022-04-21T18:03:00Z">
            <w:tblPrEx>
              <w:tblW w:w="0" w:type="auto"/>
            </w:tblPrEx>
          </w:tblPrExChange>
        </w:tblPrEx>
        <w:tc>
          <w:tcPr>
            <w:tcW w:w="1271" w:type="dxa"/>
            <w:vMerge w:val="restart"/>
            <w:vAlign w:val="center"/>
            <w:tcPrChange w:id="1961" w:author="Stephen Brooks" w:date="2022-04-21T18:03:00Z">
              <w:tcPr>
                <w:tcW w:w="1271" w:type="dxa"/>
                <w:vMerge w:val="restart"/>
                <w:vAlign w:val="center"/>
              </w:tcPr>
            </w:tcPrChange>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Change w:id="1962" w:author="Stephen Brooks" w:date="2022-04-21T18:03:00Z">
              <w:tcPr>
                <w:tcW w:w="2262" w:type="dxa"/>
                <w:vAlign w:val="center"/>
              </w:tcPr>
            </w:tcPrChange>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1963" w:author="Stephen Brooks" w:date="2022-04-21T18:03:00Z">
              <w:tcPr>
                <w:tcW w:w="1991" w:type="dxa"/>
                <w:vAlign w:val="center"/>
              </w:tcPr>
            </w:tcPrChange>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Change w:id="1964" w:author="Stephen Brooks" w:date="2022-04-21T18:03:00Z">
              <w:tcPr>
                <w:tcW w:w="1562" w:type="dxa"/>
                <w:vAlign w:val="center"/>
              </w:tcPr>
            </w:tcPrChange>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Change w:id="1965" w:author="Stephen Brooks" w:date="2022-04-21T18:03:00Z">
              <w:tcPr>
                <w:tcW w:w="1930" w:type="dxa"/>
                <w:vAlign w:val="center"/>
              </w:tcPr>
            </w:tcPrChange>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A37DA6">
        <w:tblPrEx>
          <w:tblW w:w="0" w:type="auto"/>
          <w:tblPrExChange w:id="1966" w:author="Stephen Brooks" w:date="2022-04-21T18:03:00Z">
            <w:tblPrEx>
              <w:tblW w:w="0" w:type="auto"/>
            </w:tblPrEx>
          </w:tblPrExChange>
        </w:tblPrEx>
        <w:tc>
          <w:tcPr>
            <w:tcW w:w="1271" w:type="dxa"/>
            <w:vMerge/>
            <w:vAlign w:val="center"/>
            <w:tcPrChange w:id="1967" w:author="Stephen Brooks" w:date="2022-04-21T18:03:00Z">
              <w:tcPr>
                <w:tcW w:w="1271" w:type="dxa"/>
                <w:vMerge/>
                <w:vAlign w:val="center"/>
              </w:tcPr>
            </w:tcPrChange>
          </w:tcPr>
          <w:p w14:paraId="33DB2D25" w14:textId="77777777" w:rsidR="00C17963" w:rsidRPr="008119D9" w:rsidRDefault="00C17963" w:rsidP="00010FC0">
            <w:pPr>
              <w:spacing w:line="360" w:lineRule="auto"/>
              <w:rPr>
                <w:color w:val="000000" w:themeColor="text1"/>
              </w:rPr>
            </w:pPr>
          </w:p>
        </w:tc>
        <w:tc>
          <w:tcPr>
            <w:tcW w:w="2262" w:type="dxa"/>
            <w:vAlign w:val="center"/>
            <w:tcPrChange w:id="1968" w:author="Stephen Brooks" w:date="2022-04-21T18:03:00Z">
              <w:tcPr>
                <w:tcW w:w="2262" w:type="dxa"/>
                <w:vAlign w:val="center"/>
              </w:tcPr>
            </w:tcPrChange>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1969" w:author="Stephen Brooks" w:date="2022-04-21T18:03:00Z">
              <w:tcPr>
                <w:tcW w:w="1991" w:type="dxa"/>
                <w:vAlign w:val="center"/>
              </w:tcPr>
            </w:tcPrChange>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Change w:id="1970" w:author="Stephen Brooks" w:date="2022-04-21T18:03:00Z">
              <w:tcPr>
                <w:tcW w:w="1562" w:type="dxa"/>
                <w:vAlign w:val="center"/>
              </w:tcPr>
            </w:tcPrChange>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Change w:id="1971" w:author="Stephen Brooks" w:date="2022-04-21T18:03:00Z">
              <w:tcPr>
                <w:tcW w:w="1930" w:type="dxa"/>
                <w:vAlign w:val="center"/>
              </w:tcPr>
            </w:tcPrChange>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A37DA6">
        <w:tblPrEx>
          <w:tblW w:w="0" w:type="auto"/>
          <w:tblPrExChange w:id="1972" w:author="Stephen Brooks" w:date="2022-04-21T18:03:00Z">
            <w:tblPrEx>
              <w:tblW w:w="0" w:type="auto"/>
            </w:tblPrEx>
          </w:tblPrExChange>
        </w:tblPrEx>
        <w:tc>
          <w:tcPr>
            <w:tcW w:w="1271" w:type="dxa"/>
            <w:vMerge/>
            <w:vAlign w:val="center"/>
            <w:tcPrChange w:id="1973" w:author="Stephen Brooks" w:date="2022-04-21T18:03:00Z">
              <w:tcPr>
                <w:tcW w:w="1271" w:type="dxa"/>
                <w:vMerge/>
                <w:vAlign w:val="center"/>
              </w:tcPr>
            </w:tcPrChange>
          </w:tcPr>
          <w:p w14:paraId="2E255D46" w14:textId="77777777" w:rsidR="00C17963" w:rsidRPr="008119D9" w:rsidRDefault="00C17963" w:rsidP="00010FC0">
            <w:pPr>
              <w:spacing w:line="360" w:lineRule="auto"/>
              <w:rPr>
                <w:color w:val="000000" w:themeColor="text1"/>
              </w:rPr>
            </w:pPr>
          </w:p>
        </w:tc>
        <w:tc>
          <w:tcPr>
            <w:tcW w:w="2262" w:type="dxa"/>
            <w:vAlign w:val="center"/>
            <w:tcPrChange w:id="1974" w:author="Stephen Brooks" w:date="2022-04-21T18:03:00Z">
              <w:tcPr>
                <w:tcW w:w="2262" w:type="dxa"/>
                <w:vAlign w:val="center"/>
              </w:tcPr>
            </w:tcPrChange>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1975" w:author="Stephen Brooks" w:date="2022-04-21T18:03:00Z">
              <w:tcPr>
                <w:tcW w:w="1991" w:type="dxa"/>
                <w:vAlign w:val="center"/>
              </w:tcPr>
            </w:tcPrChange>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Change w:id="1976" w:author="Stephen Brooks" w:date="2022-04-21T18:03:00Z">
              <w:tcPr>
                <w:tcW w:w="1562" w:type="dxa"/>
                <w:vAlign w:val="center"/>
              </w:tcPr>
            </w:tcPrChange>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Change w:id="1977" w:author="Stephen Brooks" w:date="2022-04-21T18:03:00Z">
              <w:tcPr>
                <w:tcW w:w="1930" w:type="dxa"/>
                <w:vAlign w:val="center"/>
              </w:tcPr>
            </w:tcPrChange>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A37DA6">
        <w:tblPrEx>
          <w:tblW w:w="0" w:type="auto"/>
          <w:tblPrExChange w:id="1978" w:author="Stephen Brooks" w:date="2022-04-21T18:03:00Z">
            <w:tblPrEx>
              <w:tblW w:w="0" w:type="auto"/>
            </w:tblPrEx>
          </w:tblPrExChange>
        </w:tblPrEx>
        <w:tc>
          <w:tcPr>
            <w:tcW w:w="1271" w:type="dxa"/>
            <w:vMerge/>
            <w:vAlign w:val="center"/>
            <w:tcPrChange w:id="1979" w:author="Stephen Brooks" w:date="2022-04-21T18:03:00Z">
              <w:tcPr>
                <w:tcW w:w="1271" w:type="dxa"/>
                <w:vMerge/>
                <w:vAlign w:val="center"/>
              </w:tcPr>
            </w:tcPrChange>
          </w:tcPr>
          <w:p w14:paraId="0B2E7C33" w14:textId="77777777" w:rsidR="00C17963" w:rsidRPr="008119D9" w:rsidRDefault="00C17963" w:rsidP="00010FC0">
            <w:pPr>
              <w:spacing w:line="360" w:lineRule="auto"/>
              <w:rPr>
                <w:color w:val="000000" w:themeColor="text1"/>
              </w:rPr>
            </w:pPr>
          </w:p>
        </w:tc>
        <w:tc>
          <w:tcPr>
            <w:tcW w:w="2262" w:type="dxa"/>
            <w:vAlign w:val="center"/>
            <w:tcPrChange w:id="1980" w:author="Stephen Brooks" w:date="2022-04-21T18:03:00Z">
              <w:tcPr>
                <w:tcW w:w="2262" w:type="dxa"/>
                <w:vAlign w:val="center"/>
              </w:tcPr>
            </w:tcPrChange>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1981" w:author="Stephen Brooks" w:date="2022-04-21T18:03:00Z">
              <w:tcPr>
                <w:tcW w:w="1991" w:type="dxa"/>
                <w:vAlign w:val="center"/>
              </w:tcPr>
            </w:tcPrChange>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Change w:id="1982" w:author="Stephen Brooks" w:date="2022-04-21T18:03:00Z">
              <w:tcPr>
                <w:tcW w:w="1562" w:type="dxa"/>
                <w:vAlign w:val="center"/>
              </w:tcPr>
            </w:tcPrChange>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Change w:id="1983" w:author="Stephen Brooks" w:date="2022-04-21T18:03:00Z">
              <w:tcPr>
                <w:tcW w:w="1930" w:type="dxa"/>
                <w:vAlign w:val="center"/>
              </w:tcPr>
            </w:tcPrChange>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A37DA6">
        <w:tblPrEx>
          <w:tblW w:w="0" w:type="auto"/>
          <w:tblPrExChange w:id="1984" w:author="Stephen Brooks" w:date="2022-04-21T18:03:00Z">
            <w:tblPrEx>
              <w:tblW w:w="0" w:type="auto"/>
            </w:tblPrEx>
          </w:tblPrExChange>
        </w:tblPrEx>
        <w:tc>
          <w:tcPr>
            <w:tcW w:w="1271" w:type="dxa"/>
            <w:vMerge/>
            <w:vAlign w:val="center"/>
            <w:tcPrChange w:id="1985" w:author="Stephen Brooks" w:date="2022-04-21T18:03:00Z">
              <w:tcPr>
                <w:tcW w:w="1271" w:type="dxa"/>
                <w:vMerge/>
                <w:vAlign w:val="center"/>
              </w:tcPr>
            </w:tcPrChange>
          </w:tcPr>
          <w:p w14:paraId="53D20013" w14:textId="77777777" w:rsidR="00C17963" w:rsidRPr="008119D9" w:rsidRDefault="00C17963" w:rsidP="00010FC0">
            <w:pPr>
              <w:spacing w:line="360" w:lineRule="auto"/>
              <w:rPr>
                <w:color w:val="000000" w:themeColor="text1"/>
              </w:rPr>
            </w:pPr>
          </w:p>
        </w:tc>
        <w:tc>
          <w:tcPr>
            <w:tcW w:w="2262" w:type="dxa"/>
            <w:vAlign w:val="center"/>
            <w:tcPrChange w:id="1986" w:author="Stephen Brooks" w:date="2022-04-21T18:03:00Z">
              <w:tcPr>
                <w:tcW w:w="2262" w:type="dxa"/>
                <w:vAlign w:val="center"/>
              </w:tcPr>
            </w:tcPrChange>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1987" w:author="Stephen Brooks" w:date="2022-04-21T18:03:00Z">
              <w:tcPr>
                <w:tcW w:w="1991" w:type="dxa"/>
                <w:vAlign w:val="center"/>
              </w:tcPr>
            </w:tcPrChange>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Change w:id="1988" w:author="Stephen Brooks" w:date="2022-04-21T18:03:00Z">
              <w:tcPr>
                <w:tcW w:w="1562" w:type="dxa"/>
                <w:vAlign w:val="center"/>
              </w:tcPr>
            </w:tcPrChange>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Change w:id="1989" w:author="Stephen Brooks" w:date="2022-04-21T18:03:00Z">
              <w:tcPr>
                <w:tcW w:w="1930" w:type="dxa"/>
                <w:vAlign w:val="center"/>
              </w:tcPr>
            </w:tcPrChange>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A37DA6">
        <w:tblPrEx>
          <w:tblW w:w="0" w:type="auto"/>
          <w:tblPrExChange w:id="1990" w:author="Stephen Brooks" w:date="2022-04-21T18:03:00Z">
            <w:tblPrEx>
              <w:tblW w:w="0" w:type="auto"/>
            </w:tblPrEx>
          </w:tblPrExChange>
        </w:tblPrEx>
        <w:tc>
          <w:tcPr>
            <w:tcW w:w="1271" w:type="dxa"/>
            <w:vMerge/>
            <w:vAlign w:val="center"/>
            <w:tcPrChange w:id="1991" w:author="Stephen Brooks" w:date="2022-04-21T18:03:00Z">
              <w:tcPr>
                <w:tcW w:w="1271" w:type="dxa"/>
                <w:vMerge/>
                <w:vAlign w:val="center"/>
              </w:tcPr>
            </w:tcPrChange>
          </w:tcPr>
          <w:p w14:paraId="27E71951" w14:textId="77777777" w:rsidR="00C17963" w:rsidRPr="008119D9" w:rsidRDefault="00C17963" w:rsidP="00010FC0">
            <w:pPr>
              <w:spacing w:line="360" w:lineRule="auto"/>
              <w:rPr>
                <w:color w:val="000000" w:themeColor="text1"/>
              </w:rPr>
            </w:pPr>
          </w:p>
        </w:tc>
        <w:tc>
          <w:tcPr>
            <w:tcW w:w="2262" w:type="dxa"/>
            <w:vAlign w:val="center"/>
            <w:tcPrChange w:id="1992" w:author="Stephen Brooks" w:date="2022-04-21T18:03:00Z">
              <w:tcPr>
                <w:tcW w:w="2262" w:type="dxa"/>
                <w:vAlign w:val="center"/>
              </w:tcPr>
            </w:tcPrChange>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1993" w:author="Stephen Brooks" w:date="2022-04-21T18:03:00Z">
              <w:tcPr>
                <w:tcW w:w="1991" w:type="dxa"/>
                <w:vAlign w:val="center"/>
              </w:tcPr>
            </w:tcPrChange>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Change w:id="1994" w:author="Stephen Brooks" w:date="2022-04-21T18:03:00Z">
              <w:tcPr>
                <w:tcW w:w="1562" w:type="dxa"/>
                <w:vAlign w:val="center"/>
              </w:tcPr>
            </w:tcPrChange>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Change w:id="1995" w:author="Stephen Brooks" w:date="2022-04-21T18:03:00Z">
              <w:tcPr>
                <w:tcW w:w="1930" w:type="dxa"/>
                <w:vAlign w:val="center"/>
              </w:tcPr>
            </w:tcPrChange>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A37DA6">
        <w:tblPrEx>
          <w:tblW w:w="0" w:type="auto"/>
          <w:tblPrExChange w:id="1996" w:author="Stephen Brooks" w:date="2022-04-21T18:03:00Z">
            <w:tblPrEx>
              <w:tblW w:w="0" w:type="auto"/>
            </w:tblPrEx>
          </w:tblPrExChange>
        </w:tblPrEx>
        <w:tc>
          <w:tcPr>
            <w:tcW w:w="1271" w:type="dxa"/>
            <w:vMerge w:val="restart"/>
            <w:vAlign w:val="center"/>
            <w:tcPrChange w:id="1997" w:author="Stephen Brooks" w:date="2022-04-21T18:03:00Z">
              <w:tcPr>
                <w:tcW w:w="1271" w:type="dxa"/>
                <w:vMerge w:val="restart"/>
                <w:vAlign w:val="center"/>
              </w:tcPr>
            </w:tcPrChange>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Change w:id="1998" w:author="Stephen Brooks" w:date="2022-04-21T18:03:00Z">
              <w:tcPr>
                <w:tcW w:w="2262" w:type="dxa"/>
                <w:vAlign w:val="center"/>
              </w:tcPr>
            </w:tcPrChange>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Change w:id="1999" w:author="Stephen Brooks" w:date="2022-04-21T18:03:00Z">
              <w:tcPr>
                <w:tcW w:w="1991" w:type="dxa"/>
                <w:vAlign w:val="center"/>
              </w:tcPr>
            </w:tcPrChange>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Change w:id="2000" w:author="Stephen Brooks" w:date="2022-04-21T18:03:00Z">
              <w:tcPr>
                <w:tcW w:w="1562" w:type="dxa"/>
                <w:vAlign w:val="center"/>
              </w:tcPr>
            </w:tcPrChange>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Change w:id="2001" w:author="Stephen Brooks" w:date="2022-04-21T18:03:00Z">
              <w:tcPr>
                <w:tcW w:w="1930" w:type="dxa"/>
                <w:vAlign w:val="center"/>
              </w:tcPr>
            </w:tcPrChange>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A37DA6">
        <w:tblPrEx>
          <w:tblW w:w="0" w:type="auto"/>
          <w:tblPrExChange w:id="2002" w:author="Stephen Brooks" w:date="2022-04-21T18:03:00Z">
            <w:tblPrEx>
              <w:tblW w:w="0" w:type="auto"/>
            </w:tblPrEx>
          </w:tblPrExChange>
        </w:tblPrEx>
        <w:tc>
          <w:tcPr>
            <w:tcW w:w="1271" w:type="dxa"/>
            <w:vMerge/>
            <w:vAlign w:val="center"/>
            <w:tcPrChange w:id="2003" w:author="Stephen Brooks" w:date="2022-04-21T18:03:00Z">
              <w:tcPr>
                <w:tcW w:w="1271" w:type="dxa"/>
                <w:vMerge/>
                <w:vAlign w:val="center"/>
              </w:tcPr>
            </w:tcPrChange>
          </w:tcPr>
          <w:p w14:paraId="3F4A9FA4" w14:textId="77777777" w:rsidR="00C17963" w:rsidRPr="008119D9" w:rsidRDefault="00C17963" w:rsidP="00010FC0">
            <w:pPr>
              <w:spacing w:line="360" w:lineRule="auto"/>
              <w:rPr>
                <w:color w:val="000000" w:themeColor="text1"/>
              </w:rPr>
            </w:pPr>
          </w:p>
        </w:tc>
        <w:tc>
          <w:tcPr>
            <w:tcW w:w="2262" w:type="dxa"/>
            <w:vAlign w:val="center"/>
            <w:tcPrChange w:id="2004" w:author="Stephen Brooks" w:date="2022-04-21T18:03:00Z">
              <w:tcPr>
                <w:tcW w:w="2262" w:type="dxa"/>
                <w:vAlign w:val="center"/>
              </w:tcPr>
            </w:tcPrChange>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Change w:id="2005" w:author="Stephen Brooks" w:date="2022-04-21T18:03:00Z">
              <w:tcPr>
                <w:tcW w:w="1991" w:type="dxa"/>
                <w:vAlign w:val="center"/>
              </w:tcPr>
            </w:tcPrChange>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Change w:id="2006" w:author="Stephen Brooks" w:date="2022-04-21T18:03:00Z">
              <w:tcPr>
                <w:tcW w:w="1562" w:type="dxa"/>
                <w:vAlign w:val="center"/>
              </w:tcPr>
            </w:tcPrChange>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Change w:id="2007" w:author="Stephen Brooks" w:date="2022-04-21T18:03:00Z">
              <w:tcPr>
                <w:tcW w:w="1930" w:type="dxa"/>
                <w:vAlign w:val="center"/>
              </w:tcPr>
            </w:tcPrChange>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A37DA6">
        <w:tblPrEx>
          <w:tblW w:w="0" w:type="auto"/>
          <w:tblPrExChange w:id="2008" w:author="Stephen Brooks" w:date="2022-04-21T18:03:00Z">
            <w:tblPrEx>
              <w:tblW w:w="0" w:type="auto"/>
            </w:tblPrEx>
          </w:tblPrExChange>
        </w:tblPrEx>
        <w:tc>
          <w:tcPr>
            <w:tcW w:w="1271" w:type="dxa"/>
            <w:vMerge/>
            <w:vAlign w:val="center"/>
            <w:tcPrChange w:id="2009" w:author="Stephen Brooks" w:date="2022-04-21T18:03:00Z">
              <w:tcPr>
                <w:tcW w:w="1271" w:type="dxa"/>
                <w:vMerge/>
                <w:vAlign w:val="center"/>
              </w:tcPr>
            </w:tcPrChange>
          </w:tcPr>
          <w:p w14:paraId="659F04E2" w14:textId="77777777" w:rsidR="00C17963" w:rsidRPr="008119D9" w:rsidRDefault="00C17963" w:rsidP="00010FC0">
            <w:pPr>
              <w:spacing w:line="360" w:lineRule="auto"/>
              <w:rPr>
                <w:color w:val="000000" w:themeColor="text1"/>
              </w:rPr>
            </w:pPr>
          </w:p>
        </w:tc>
        <w:tc>
          <w:tcPr>
            <w:tcW w:w="2262" w:type="dxa"/>
            <w:vAlign w:val="center"/>
            <w:tcPrChange w:id="2010" w:author="Stephen Brooks" w:date="2022-04-21T18:03:00Z">
              <w:tcPr>
                <w:tcW w:w="2262" w:type="dxa"/>
                <w:vAlign w:val="center"/>
              </w:tcPr>
            </w:tcPrChange>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Change w:id="2011" w:author="Stephen Brooks" w:date="2022-04-21T18:03:00Z">
              <w:tcPr>
                <w:tcW w:w="1991" w:type="dxa"/>
                <w:vAlign w:val="center"/>
              </w:tcPr>
            </w:tcPrChange>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Change w:id="2012" w:author="Stephen Brooks" w:date="2022-04-21T18:03:00Z">
              <w:tcPr>
                <w:tcW w:w="1562" w:type="dxa"/>
                <w:vAlign w:val="center"/>
              </w:tcPr>
            </w:tcPrChange>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Change w:id="2013" w:author="Stephen Brooks" w:date="2022-04-21T18:03:00Z">
              <w:tcPr>
                <w:tcW w:w="1930" w:type="dxa"/>
                <w:vAlign w:val="center"/>
              </w:tcPr>
            </w:tcPrChange>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A37DA6">
        <w:tblPrEx>
          <w:tblW w:w="0" w:type="auto"/>
          <w:tblPrExChange w:id="2014" w:author="Stephen Brooks" w:date="2022-04-21T18:03:00Z">
            <w:tblPrEx>
              <w:tblW w:w="0" w:type="auto"/>
            </w:tblPrEx>
          </w:tblPrExChange>
        </w:tblPrEx>
        <w:tc>
          <w:tcPr>
            <w:tcW w:w="1271" w:type="dxa"/>
            <w:vMerge/>
            <w:vAlign w:val="center"/>
            <w:tcPrChange w:id="2015" w:author="Stephen Brooks" w:date="2022-04-21T18:03:00Z">
              <w:tcPr>
                <w:tcW w:w="1271" w:type="dxa"/>
                <w:vMerge/>
                <w:vAlign w:val="center"/>
              </w:tcPr>
            </w:tcPrChange>
          </w:tcPr>
          <w:p w14:paraId="4E9E80C5" w14:textId="77777777" w:rsidR="00C17963" w:rsidRPr="008119D9" w:rsidRDefault="00C17963" w:rsidP="00010FC0">
            <w:pPr>
              <w:spacing w:line="360" w:lineRule="auto"/>
              <w:rPr>
                <w:color w:val="000000" w:themeColor="text1"/>
              </w:rPr>
            </w:pPr>
          </w:p>
        </w:tc>
        <w:tc>
          <w:tcPr>
            <w:tcW w:w="2262" w:type="dxa"/>
            <w:vAlign w:val="center"/>
            <w:tcPrChange w:id="2016" w:author="Stephen Brooks" w:date="2022-04-21T18:03:00Z">
              <w:tcPr>
                <w:tcW w:w="2262" w:type="dxa"/>
                <w:vAlign w:val="center"/>
              </w:tcPr>
            </w:tcPrChange>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Change w:id="2017" w:author="Stephen Brooks" w:date="2022-04-21T18:03:00Z">
              <w:tcPr>
                <w:tcW w:w="1991" w:type="dxa"/>
                <w:vAlign w:val="center"/>
              </w:tcPr>
            </w:tcPrChange>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Change w:id="2018" w:author="Stephen Brooks" w:date="2022-04-21T18:03:00Z">
              <w:tcPr>
                <w:tcW w:w="1562" w:type="dxa"/>
                <w:vAlign w:val="center"/>
              </w:tcPr>
            </w:tcPrChange>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Change w:id="2019" w:author="Stephen Brooks" w:date="2022-04-21T18:03:00Z">
              <w:tcPr>
                <w:tcW w:w="1930" w:type="dxa"/>
                <w:vAlign w:val="center"/>
              </w:tcPr>
            </w:tcPrChange>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A37DA6">
        <w:tblPrEx>
          <w:tblW w:w="0" w:type="auto"/>
          <w:tblPrExChange w:id="2020" w:author="Stephen Brooks" w:date="2022-04-21T18:03:00Z">
            <w:tblPrEx>
              <w:tblW w:w="0" w:type="auto"/>
            </w:tblPrEx>
          </w:tblPrExChange>
        </w:tblPrEx>
        <w:tc>
          <w:tcPr>
            <w:tcW w:w="1271" w:type="dxa"/>
            <w:vMerge/>
            <w:vAlign w:val="center"/>
            <w:tcPrChange w:id="2021" w:author="Stephen Brooks" w:date="2022-04-21T18:03:00Z">
              <w:tcPr>
                <w:tcW w:w="1271" w:type="dxa"/>
                <w:vMerge/>
                <w:vAlign w:val="center"/>
              </w:tcPr>
            </w:tcPrChange>
          </w:tcPr>
          <w:p w14:paraId="5AED1091" w14:textId="77777777" w:rsidR="00C17963" w:rsidRPr="008119D9" w:rsidRDefault="00C17963" w:rsidP="00010FC0">
            <w:pPr>
              <w:spacing w:line="360" w:lineRule="auto"/>
              <w:rPr>
                <w:color w:val="000000" w:themeColor="text1"/>
              </w:rPr>
            </w:pPr>
          </w:p>
        </w:tc>
        <w:tc>
          <w:tcPr>
            <w:tcW w:w="2262" w:type="dxa"/>
            <w:vAlign w:val="center"/>
            <w:tcPrChange w:id="2022" w:author="Stephen Brooks" w:date="2022-04-21T18:03:00Z">
              <w:tcPr>
                <w:tcW w:w="2262" w:type="dxa"/>
                <w:vAlign w:val="center"/>
              </w:tcPr>
            </w:tcPrChange>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Change w:id="2023" w:author="Stephen Brooks" w:date="2022-04-21T18:03:00Z">
              <w:tcPr>
                <w:tcW w:w="1991" w:type="dxa"/>
                <w:vAlign w:val="center"/>
              </w:tcPr>
            </w:tcPrChange>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Change w:id="2024" w:author="Stephen Brooks" w:date="2022-04-21T18:03:00Z">
              <w:tcPr>
                <w:tcW w:w="1562" w:type="dxa"/>
                <w:vAlign w:val="center"/>
              </w:tcPr>
            </w:tcPrChange>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Change w:id="2025" w:author="Stephen Brooks" w:date="2022-04-21T18:03:00Z">
              <w:tcPr>
                <w:tcW w:w="1930" w:type="dxa"/>
                <w:vAlign w:val="center"/>
              </w:tcPr>
            </w:tcPrChange>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A37DA6">
        <w:tblPrEx>
          <w:tblW w:w="0" w:type="auto"/>
          <w:tblPrExChange w:id="2026" w:author="Stephen Brooks" w:date="2022-04-21T18:03:00Z">
            <w:tblPrEx>
              <w:tblW w:w="0" w:type="auto"/>
            </w:tblPrEx>
          </w:tblPrExChange>
        </w:tblPrEx>
        <w:tc>
          <w:tcPr>
            <w:tcW w:w="1271" w:type="dxa"/>
            <w:vMerge/>
            <w:vAlign w:val="center"/>
            <w:tcPrChange w:id="2027" w:author="Stephen Brooks" w:date="2022-04-21T18:03:00Z">
              <w:tcPr>
                <w:tcW w:w="1271" w:type="dxa"/>
                <w:vMerge/>
                <w:vAlign w:val="center"/>
              </w:tcPr>
            </w:tcPrChange>
          </w:tcPr>
          <w:p w14:paraId="12AD1C94" w14:textId="77777777" w:rsidR="00C17963" w:rsidRPr="008119D9" w:rsidRDefault="00C17963" w:rsidP="00010FC0">
            <w:pPr>
              <w:spacing w:line="360" w:lineRule="auto"/>
              <w:rPr>
                <w:color w:val="000000" w:themeColor="text1"/>
              </w:rPr>
            </w:pPr>
          </w:p>
        </w:tc>
        <w:tc>
          <w:tcPr>
            <w:tcW w:w="2262" w:type="dxa"/>
            <w:vAlign w:val="center"/>
            <w:tcPrChange w:id="2028" w:author="Stephen Brooks" w:date="2022-04-21T18:03:00Z">
              <w:tcPr>
                <w:tcW w:w="2262" w:type="dxa"/>
                <w:vAlign w:val="center"/>
              </w:tcPr>
            </w:tcPrChange>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Change w:id="2029" w:author="Stephen Brooks" w:date="2022-04-21T18:03:00Z">
              <w:tcPr>
                <w:tcW w:w="1991" w:type="dxa"/>
                <w:vAlign w:val="center"/>
              </w:tcPr>
            </w:tcPrChange>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Change w:id="2030" w:author="Stephen Brooks" w:date="2022-04-21T18:03:00Z">
              <w:tcPr>
                <w:tcW w:w="1562" w:type="dxa"/>
                <w:vAlign w:val="center"/>
              </w:tcPr>
            </w:tcPrChange>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Change w:id="2031" w:author="Stephen Brooks" w:date="2022-04-21T18:03:00Z">
              <w:tcPr>
                <w:tcW w:w="1930" w:type="dxa"/>
                <w:vAlign w:val="center"/>
              </w:tcPr>
            </w:tcPrChange>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pPr>
        <w:spacing w:line="360" w:lineRule="auto"/>
        <w:ind w:left="720"/>
        <w:jc w:val="both"/>
        <w:rPr>
          <w:i/>
          <w:iCs/>
          <w:color w:val="000000" w:themeColor="text1"/>
        </w:rPr>
        <w:pPrChange w:id="2032" w:author="Stephen Brooks" w:date="2022-04-21T18:49:00Z">
          <w:pPr>
            <w:spacing w:line="360" w:lineRule="auto"/>
            <w:jc w:val="both"/>
          </w:pPr>
        </w:pPrChange>
      </w:pPr>
      <w:r w:rsidRPr="008119D9">
        <w:rPr>
          <w:i/>
          <w:iCs/>
          <w:color w:val="000000" w:themeColor="text1"/>
        </w:rPr>
        <w:t>Ho: The samples come from populations with equal medians</w:t>
      </w:r>
    </w:p>
    <w:p w14:paraId="2CD84660" w14:textId="77777777" w:rsidR="00C17963" w:rsidRPr="008119D9" w:rsidRDefault="00C17963">
      <w:pPr>
        <w:spacing w:line="360" w:lineRule="auto"/>
        <w:ind w:left="720"/>
        <w:jc w:val="both"/>
        <w:rPr>
          <w:i/>
          <w:iCs/>
          <w:color w:val="000000" w:themeColor="text1"/>
        </w:rPr>
        <w:pPrChange w:id="2033" w:author="Stephen Brooks" w:date="2022-04-21T18:49:00Z">
          <w:pPr>
            <w:spacing w:line="360" w:lineRule="auto"/>
            <w:jc w:val="both"/>
          </w:pPr>
        </w:pPrChange>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ins w:id="2034" w:author="Stephen Brooks" w:date="2022-04-21T09:35:00Z"/>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75B78A15" w14:textId="1D3938C6" w:rsidR="00440E03" w:rsidRDefault="00440E03" w:rsidP="00C17963">
      <w:pPr>
        <w:spacing w:line="360" w:lineRule="auto"/>
        <w:jc w:val="both"/>
        <w:rPr>
          <w:ins w:id="2035" w:author="Stephen Brooks" w:date="2022-04-21T09:35:00Z"/>
          <w:rFonts w:eastAsiaTheme="minorHAnsi"/>
          <w:color w:val="000000" w:themeColor="text1"/>
        </w:rPr>
      </w:pPr>
    </w:p>
    <w:p w14:paraId="3743C232" w14:textId="3D7DCFD5" w:rsidR="00440E03" w:rsidRDefault="00440E03" w:rsidP="00C17963">
      <w:pPr>
        <w:spacing w:line="360" w:lineRule="auto"/>
        <w:jc w:val="both"/>
        <w:rPr>
          <w:ins w:id="2036" w:author="Stephen Brooks" w:date="2022-04-21T09:35:00Z"/>
          <w:rFonts w:eastAsiaTheme="minorHAnsi"/>
          <w:color w:val="000000" w:themeColor="text1"/>
        </w:rPr>
      </w:pPr>
    </w:p>
    <w:p w14:paraId="1E9AE5CA" w14:textId="376E2DD5" w:rsidR="00440E03" w:rsidRDefault="00440E03" w:rsidP="00C17963">
      <w:pPr>
        <w:spacing w:line="360" w:lineRule="auto"/>
        <w:jc w:val="both"/>
        <w:rPr>
          <w:ins w:id="2037" w:author="Stephen Brooks" w:date="2022-04-21T09:35:00Z"/>
          <w:rFonts w:eastAsiaTheme="minorHAnsi"/>
          <w:color w:val="000000" w:themeColor="text1"/>
        </w:rPr>
      </w:pPr>
    </w:p>
    <w:p w14:paraId="18E107BE" w14:textId="0BF2C2D1" w:rsidR="00440E03" w:rsidRDefault="00440E03" w:rsidP="00C17963">
      <w:pPr>
        <w:spacing w:line="360" w:lineRule="auto"/>
        <w:jc w:val="both"/>
        <w:rPr>
          <w:ins w:id="2038" w:author="Stephen Brooks" w:date="2022-04-21T09:35:00Z"/>
          <w:rFonts w:eastAsiaTheme="minorHAnsi"/>
          <w:color w:val="000000" w:themeColor="text1"/>
        </w:rPr>
      </w:pPr>
    </w:p>
    <w:p w14:paraId="7B2887A4" w14:textId="77777777" w:rsidR="00440E03" w:rsidRPr="008119D9" w:rsidRDefault="00440E03" w:rsidP="00C17963">
      <w:pPr>
        <w:spacing w:line="360" w:lineRule="auto"/>
        <w:jc w:val="both"/>
        <w:rPr>
          <w:color w:val="000000" w:themeColor="text1"/>
        </w:r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A37DA6" w:rsidRDefault="00C17963" w:rsidP="00010FC0">
            <w:pPr>
              <w:jc w:val="center"/>
              <w:rPr>
                <w:rFonts w:eastAsiaTheme="minorHAnsi"/>
                <w:b/>
                <w:bCs/>
                <w:color w:val="000000" w:themeColor="text1"/>
                <w:rPrChange w:id="2039" w:author="Stephen Brooks" w:date="2022-04-21T18:03:00Z">
                  <w:rPr>
                    <w:rFonts w:eastAsiaTheme="minorHAnsi"/>
                    <w:color w:val="000000" w:themeColor="text1"/>
                  </w:rPr>
                </w:rPrChange>
              </w:rPr>
            </w:pPr>
            <w:r w:rsidRPr="00A37DA6">
              <w:rPr>
                <w:b/>
                <w:bCs/>
                <w:color w:val="000000" w:themeColor="text1"/>
                <w:rPrChange w:id="2040" w:author="Stephen Brooks" w:date="2022-04-21T18:03:00Z">
                  <w:rPr>
                    <w:color w:val="000000" w:themeColor="text1"/>
                  </w:rPr>
                </w:rPrChange>
              </w:rPr>
              <w:lastRenderedPageBreak/>
              <w:t>NASA-TLX</w:t>
            </w:r>
          </w:p>
        </w:tc>
        <w:tc>
          <w:tcPr>
            <w:tcW w:w="1649" w:type="dxa"/>
            <w:vAlign w:val="center"/>
          </w:tcPr>
          <w:p w14:paraId="28A7DA09" w14:textId="77777777" w:rsidR="00C17963" w:rsidRPr="00A37DA6" w:rsidRDefault="00C17963" w:rsidP="00010FC0">
            <w:pPr>
              <w:jc w:val="center"/>
              <w:rPr>
                <w:rFonts w:eastAsiaTheme="minorHAnsi"/>
                <w:b/>
                <w:bCs/>
                <w:color w:val="000000" w:themeColor="text1"/>
                <w:rPrChange w:id="2041" w:author="Stephen Brooks" w:date="2022-04-21T18:03:00Z">
                  <w:rPr>
                    <w:rFonts w:eastAsiaTheme="minorHAnsi"/>
                    <w:color w:val="000000" w:themeColor="text1"/>
                  </w:rPr>
                </w:rPrChange>
              </w:rPr>
            </w:pPr>
            <w:r w:rsidRPr="00A37DA6">
              <w:rPr>
                <w:rFonts w:eastAsiaTheme="minorHAnsi"/>
                <w:b/>
                <w:bCs/>
                <w:color w:val="000000" w:themeColor="text1"/>
                <w:rPrChange w:id="2042" w:author="Stephen Brooks" w:date="2022-04-21T18:03:00Z">
                  <w:rPr>
                    <w:rFonts w:eastAsiaTheme="minorHAnsi"/>
                    <w:color w:val="000000" w:themeColor="text1"/>
                  </w:rPr>
                </w:rPrChange>
              </w:rPr>
              <w:t>X2</w:t>
            </w:r>
          </w:p>
        </w:tc>
        <w:tc>
          <w:tcPr>
            <w:tcW w:w="1629" w:type="dxa"/>
            <w:vAlign w:val="center"/>
          </w:tcPr>
          <w:p w14:paraId="4A644CED" w14:textId="77777777" w:rsidR="00C17963" w:rsidRPr="00A37DA6" w:rsidRDefault="00C17963" w:rsidP="00010FC0">
            <w:pPr>
              <w:jc w:val="center"/>
              <w:rPr>
                <w:rFonts w:eastAsiaTheme="minorHAnsi"/>
                <w:b/>
                <w:bCs/>
                <w:color w:val="000000" w:themeColor="text1"/>
                <w:rPrChange w:id="2043" w:author="Stephen Brooks" w:date="2022-04-21T18:03:00Z">
                  <w:rPr>
                    <w:rFonts w:eastAsiaTheme="minorHAnsi"/>
                    <w:color w:val="000000" w:themeColor="text1"/>
                  </w:rPr>
                </w:rPrChange>
              </w:rPr>
            </w:pPr>
            <w:r w:rsidRPr="00A37DA6">
              <w:rPr>
                <w:rFonts w:eastAsiaTheme="minorHAnsi"/>
                <w:b/>
                <w:bCs/>
                <w:color w:val="000000" w:themeColor="text1"/>
                <w:rPrChange w:id="2044" w:author="Stephen Brooks" w:date="2022-04-21T18:03:00Z">
                  <w:rPr>
                    <w:rFonts w:eastAsiaTheme="minorHAnsi"/>
                    <w:color w:val="000000" w:themeColor="text1"/>
                  </w:rPr>
                </w:rPrChange>
              </w:rPr>
              <w:t>P</w:t>
            </w:r>
          </w:p>
        </w:tc>
        <w:tc>
          <w:tcPr>
            <w:tcW w:w="1258" w:type="dxa"/>
            <w:vAlign w:val="center"/>
          </w:tcPr>
          <w:p w14:paraId="04E7F692" w14:textId="77777777" w:rsidR="00C17963" w:rsidRPr="00A37DA6" w:rsidRDefault="00C17963" w:rsidP="00010FC0">
            <w:pPr>
              <w:jc w:val="center"/>
              <w:rPr>
                <w:rFonts w:eastAsiaTheme="minorHAnsi"/>
                <w:b/>
                <w:bCs/>
                <w:color w:val="000000" w:themeColor="text1"/>
                <w:rPrChange w:id="2045" w:author="Stephen Brooks" w:date="2022-04-21T18:03:00Z">
                  <w:rPr>
                    <w:rFonts w:eastAsiaTheme="minorHAnsi"/>
                    <w:color w:val="000000" w:themeColor="text1"/>
                  </w:rPr>
                </w:rPrChange>
              </w:rPr>
            </w:pPr>
            <w:r w:rsidRPr="00A37DA6">
              <w:rPr>
                <w:rFonts w:eastAsiaTheme="minorHAnsi"/>
                <w:b/>
                <w:bCs/>
                <w:color w:val="000000" w:themeColor="text1"/>
                <w:rPrChange w:id="2046" w:author="Stephen Brooks" w:date="2022-04-21T18:03:00Z">
                  <w:rPr>
                    <w:rFonts w:eastAsiaTheme="minorHAnsi"/>
                    <w:color w:val="000000" w:themeColor="text1"/>
                  </w:rPr>
                </w:rPrChange>
              </w:rPr>
              <w:t>df</w:t>
            </w:r>
          </w:p>
        </w:tc>
        <w:tc>
          <w:tcPr>
            <w:tcW w:w="1276" w:type="dxa"/>
            <w:vAlign w:val="center"/>
          </w:tcPr>
          <w:p w14:paraId="51EAE3AE" w14:textId="77777777" w:rsidR="00C17963" w:rsidRPr="00A37DA6" w:rsidRDefault="00C17963" w:rsidP="00010FC0">
            <w:pPr>
              <w:jc w:val="center"/>
              <w:rPr>
                <w:rFonts w:eastAsiaTheme="minorHAnsi"/>
                <w:b/>
                <w:bCs/>
                <w:color w:val="000000" w:themeColor="text1"/>
                <w:rPrChange w:id="2047" w:author="Stephen Brooks" w:date="2022-04-21T18:03:00Z">
                  <w:rPr>
                    <w:rFonts w:eastAsiaTheme="minorHAnsi"/>
                    <w:color w:val="000000" w:themeColor="text1"/>
                  </w:rPr>
                </w:rPrChange>
              </w:rPr>
            </w:pPr>
            <w:r w:rsidRPr="00A37DA6">
              <w:rPr>
                <w:rFonts w:eastAsiaTheme="minorHAnsi"/>
                <w:b/>
                <w:bCs/>
                <w:color w:val="000000" w:themeColor="text1"/>
                <w:rPrChange w:id="2048" w:author="Stephen Brooks" w:date="2022-04-21T18:03:00Z">
                  <w:rPr>
                    <w:rFonts w:eastAsiaTheme="minorHAnsi"/>
                    <w:color w:val="000000" w:themeColor="text1"/>
                  </w:rPr>
                </w:rPrChange>
              </w:rPr>
              <w:t>H</w:t>
            </w:r>
          </w:p>
        </w:tc>
        <w:tc>
          <w:tcPr>
            <w:tcW w:w="1508" w:type="dxa"/>
            <w:vAlign w:val="center"/>
          </w:tcPr>
          <w:p w14:paraId="3B2D5D3B" w14:textId="77777777" w:rsidR="00C17963" w:rsidRPr="00A37DA6" w:rsidRDefault="00C17963" w:rsidP="00010FC0">
            <w:pPr>
              <w:jc w:val="center"/>
              <w:rPr>
                <w:rFonts w:eastAsiaTheme="minorHAnsi"/>
                <w:b/>
                <w:bCs/>
                <w:color w:val="000000" w:themeColor="text1"/>
                <w:rPrChange w:id="2049" w:author="Stephen Brooks" w:date="2022-04-21T18:03:00Z">
                  <w:rPr>
                    <w:rFonts w:eastAsiaTheme="minorHAnsi"/>
                    <w:color w:val="000000" w:themeColor="text1"/>
                  </w:rPr>
                </w:rPrChange>
              </w:rPr>
            </w:pPr>
            <w:r w:rsidRPr="00A37DA6">
              <w:rPr>
                <w:rFonts w:eastAsiaTheme="minorHAnsi"/>
                <w:b/>
                <w:bCs/>
                <w:color w:val="000000" w:themeColor="text1"/>
                <w:rPrChange w:id="2050" w:author="Stephen Brooks" w:date="2022-04-21T18:03:00Z">
                  <w:rPr>
                    <w:rFonts w:eastAsiaTheme="minorHAnsi"/>
                    <w:color w:val="000000" w:themeColor="text1"/>
                  </w:rPr>
                </w:rPrChange>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36F9479C" w14:textId="77777777" w:rsidR="00C17963" w:rsidRPr="008119D9" w:rsidDel="00440E03" w:rsidRDefault="00C17963" w:rsidP="00C17963">
      <w:pPr>
        <w:autoSpaceDE w:val="0"/>
        <w:autoSpaceDN w:val="0"/>
        <w:adjustRightInd w:val="0"/>
        <w:spacing w:line="360" w:lineRule="auto"/>
        <w:jc w:val="both"/>
        <w:rPr>
          <w:del w:id="2051" w:author="Stephen Brooks" w:date="2022-04-21T09:35:00Z"/>
          <w:b/>
          <w:bCs/>
          <w:color w:val="000000" w:themeColor="text1"/>
        </w:rPr>
      </w:pPr>
    </w:p>
    <w:p w14:paraId="143D0849" w14:textId="5CE895DD" w:rsidR="00C17963" w:rsidRPr="008119D9" w:rsidDel="00440E03" w:rsidRDefault="00C17963" w:rsidP="00C17963">
      <w:pPr>
        <w:autoSpaceDE w:val="0"/>
        <w:autoSpaceDN w:val="0"/>
        <w:adjustRightInd w:val="0"/>
        <w:spacing w:line="360" w:lineRule="auto"/>
        <w:jc w:val="both"/>
        <w:rPr>
          <w:del w:id="2052" w:author="Stephen Brooks" w:date="2022-04-21T09:35:00Z"/>
          <w:b/>
          <w:bCs/>
          <w:color w:val="000000" w:themeColor="text1"/>
        </w:rPr>
      </w:pPr>
    </w:p>
    <w:p w14:paraId="04739F7B" w14:textId="61CA1FB7" w:rsidR="00C17963" w:rsidRPr="008119D9" w:rsidDel="00440E03" w:rsidRDefault="00C17963" w:rsidP="00C17963">
      <w:pPr>
        <w:autoSpaceDE w:val="0"/>
        <w:autoSpaceDN w:val="0"/>
        <w:adjustRightInd w:val="0"/>
        <w:spacing w:line="360" w:lineRule="auto"/>
        <w:jc w:val="both"/>
        <w:rPr>
          <w:del w:id="2053" w:author="Stephen Brooks" w:date="2022-04-21T09:35:00Z"/>
          <w:b/>
          <w:bCs/>
          <w:color w:val="000000" w:themeColor="text1"/>
        </w:rPr>
      </w:pPr>
    </w:p>
    <w:p w14:paraId="62B9E5AF" w14:textId="222FA6EB" w:rsidR="00C17963" w:rsidRPr="008119D9" w:rsidDel="00440E03" w:rsidRDefault="00C17963" w:rsidP="00C17963">
      <w:pPr>
        <w:autoSpaceDE w:val="0"/>
        <w:autoSpaceDN w:val="0"/>
        <w:adjustRightInd w:val="0"/>
        <w:spacing w:line="360" w:lineRule="auto"/>
        <w:jc w:val="both"/>
        <w:rPr>
          <w:del w:id="2054" w:author="Stephen Brooks" w:date="2022-04-21T09:35:00Z"/>
          <w:b/>
          <w:bCs/>
          <w:color w:val="000000" w:themeColor="text1"/>
        </w:rPr>
      </w:pPr>
    </w:p>
    <w:p w14:paraId="10AD46AA" w14:textId="19234D61" w:rsidR="00C17963" w:rsidRPr="008119D9" w:rsidDel="00440E03" w:rsidRDefault="00C17963" w:rsidP="00C17963">
      <w:pPr>
        <w:autoSpaceDE w:val="0"/>
        <w:autoSpaceDN w:val="0"/>
        <w:adjustRightInd w:val="0"/>
        <w:spacing w:line="360" w:lineRule="auto"/>
        <w:jc w:val="both"/>
        <w:rPr>
          <w:del w:id="2055" w:author="Stephen Brooks" w:date="2022-04-21T09:35:00Z"/>
          <w:b/>
          <w:bCs/>
          <w:color w:val="000000" w:themeColor="text1"/>
        </w:rPr>
      </w:pPr>
    </w:p>
    <w:p w14:paraId="627CA44C" w14:textId="7A5C4B11" w:rsidR="00C17963" w:rsidRPr="008119D9" w:rsidDel="00440E03" w:rsidRDefault="00C17963" w:rsidP="00C17963">
      <w:pPr>
        <w:autoSpaceDE w:val="0"/>
        <w:autoSpaceDN w:val="0"/>
        <w:adjustRightInd w:val="0"/>
        <w:spacing w:line="360" w:lineRule="auto"/>
        <w:jc w:val="both"/>
        <w:rPr>
          <w:del w:id="2056" w:author="Stephen Brooks" w:date="2022-04-21T09:35:00Z"/>
          <w:b/>
          <w:bCs/>
          <w:color w:val="000000" w:themeColor="text1"/>
        </w:rPr>
      </w:pPr>
    </w:p>
    <w:p w14:paraId="62B7EED2" w14:textId="41B8BA4B" w:rsidR="00C17963" w:rsidRPr="008119D9" w:rsidDel="00440E03" w:rsidRDefault="00C17963" w:rsidP="00C17963">
      <w:pPr>
        <w:autoSpaceDE w:val="0"/>
        <w:autoSpaceDN w:val="0"/>
        <w:adjustRightInd w:val="0"/>
        <w:spacing w:line="360" w:lineRule="auto"/>
        <w:jc w:val="both"/>
        <w:rPr>
          <w:del w:id="2057" w:author="Stephen Brooks" w:date="2022-04-21T09:35:00Z"/>
          <w:b/>
          <w:bCs/>
          <w:color w:val="000000" w:themeColor="text1"/>
        </w:rPr>
      </w:pPr>
    </w:p>
    <w:p w14:paraId="4551C7C1" w14:textId="66CFB778" w:rsidR="00C17963" w:rsidRPr="008119D9" w:rsidDel="00440E03" w:rsidRDefault="00C17963" w:rsidP="00C17963">
      <w:pPr>
        <w:autoSpaceDE w:val="0"/>
        <w:autoSpaceDN w:val="0"/>
        <w:adjustRightInd w:val="0"/>
        <w:spacing w:line="360" w:lineRule="auto"/>
        <w:jc w:val="both"/>
        <w:rPr>
          <w:del w:id="2058" w:author="Stephen Brooks" w:date="2022-04-21T09:35:00Z"/>
          <w:b/>
          <w:bCs/>
          <w:color w:val="000000" w:themeColor="text1"/>
        </w:rPr>
      </w:pP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B5FD410" w14:textId="77777777" w:rsidR="00C17963" w:rsidDel="00440E03" w:rsidRDefault="00C17963" w:rsidP="003C6924">
      <w:pPr>
        <w:rPr>
          <w:del w:id="2059" w:author="Stephen Brooks" w:date="2022-04-21T09:35:00Z"/>
        </w:rPr>
      </w:pPr>
    </w:p>
    <w:p w14:paraId="181B5486" w14:textId="77777777" w:rsidR="003C6924" w:rsidRDefault="003C6924" w:rsidP="003C6924">
      <w:pPr>
        <w:sectPr w:rsidR="003C6924" w:rsidSect="008A41BC">
          <w:footerReference w:type="even" r:id="rId70"/>
          <w:footerReference w:type="default" r:id="rId71"/>
          <w:pgSz w:w="11906" w:h="16838"/>
          <w:pgMar w:top="1440" w:right="1440" w:bottom="1440" w:left="1440" w:header="0" w:footer="340" w:gutter="0"/>
          <w:pgNumType w:start="1"/>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4A65F8A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del w:id="2060" w:author="Stephen Brooks" w:date="2022-04-21T17:34:00Z">
        <w:r w:rsidRPr="008119D9" w:rsidDel="00F00806">
          <w:rPr>
            <w:color w:val="000000" w:themeColor="text1"/>
          </w:rPr>
          <w:delText xml:space="preserve">of </w:delText>
        </w:r>
      </w:del>
      <w:ins w:id="2061" w:author="Stephen Brooks" w:date="2022-04-21T17:34:00Z">
        <w:r w:rsidR="00F00806">
          <w:rPr>
            <w:color w:val="000000" w:themeColor="text1"/>
          </w:rPr>
          <w:t>for</w:t>
        </w:r>
        <w:r w:rsidR="00F00806" w:rsidRPr="008119D9">
          <w:rPr>
            <w:color w:val="000000" w:themeColor="text1"/>
          </w:rPr>
          <w:t xml:space="preserve"> </w:t>
        </w:r>
      </w:ins>
      <w:r w:rsidRPr="008119D9">
        <w:rPr>
          <w:color w:val="000000" w:themeColor="text1"/>
        </w:rPr>
        <w:t>uncertainty visualisation</w:t>
      </w:r>
      <w:ins w:id="2062" w:author="Stephen Brooks" w:date="2022-04-21T17:34:00Z">
        <w:r w:rsidR="00F00806">
          <w:rPr>
            <w:color w:val="000000" w:themeColor="text1"/>
          </w:rPr>
          <w:t xml:space="preserve">, namely </w:t>
        </w:r>
      </w:ins>
      <w:del w:id="2063" w:author="Stephen Brooks" w:date="2022-04-21T17:34:00Z">
        <w:r w:rsidRPr="008119D9" w:rsidDel="00F00806">
          <w:rPr>
            <w:color w:val="000000" w:themeColor="text1"/>
          </w:rPr>
          <w:delText xml:space="preserve"> in terms of </w:delText>
        </w:r>
      </w:del>
      <w:r w:rsidRPr="008119D9">
        <w:rPr>
          <w:color w:val="000000" w:themeColor="text1"/>
        </w:rPr>
        <w:t>Chromatic Aberration</w:t>
      </w:r>
      <w:del w:id="2064" w:author="Stephen Brooks" w:date="2022-04-21T17:34:00Z">
        <w:r w:rsidRPr="008119D9" w:rsidDel="00F00806">
          <w:rPr>
            <w:color w:val="000000" w:themeColor="text1"/>
          </w:rPr>
          <w:delText xml:space="preserve"> in web platform</w:delText>
        </w:r>
      </w:del>
      <w:r w:rsidRPr="008119D9">
        <w:rPr>
          <w:color w:val="000000" w:themeColor="text1"/>
        </w:rPr>
        <w:t xml:space="preserve">. </w:t>
      </w:r>
      <w:del w:id="2065" w:author="Stephen Brooks" w:date="2022-04-21T17:34:00Z">
        <w:r w:rsidRPr="008119D9" w:rsidDel="00F00806">
          <w:rPr>
            <w:color w:val="000000" w:themeColor="text1"/>
          </w:rPr>
          <w:delText xml:space="preserve">There is an existing uncertainty visualisation system namely VSUP that presents a different approach of uncertainty visualisation. </w:delText>
        </w:r>
      </w:del>
      <w:r w:rsidRPr="008119D9">
        <w:rPr>
          <w:color w:val="000000" w:themeColor="text1"/>
        </w:rPr>
        <w:t>We conduct</w:t>
      </w:r>
      <w:ins w:id="2066" w:author="Stephen Brooks" w:date="2022-04-21T17:34:00Z">
        <w:r w:rsidR="00F00806">
          <w:rPr>
            <w:color w:val="000000" w:themeColor="text1"/>
          </w:rPr>
          <w:t>ed</w:t>
        </w:r>
      </w:ins>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ins w:id="2067" w:author="Stephen Brooks" w:date="2022-04-21T17:35:00Z">
        <w:r w:rsidR="00F00806">
          <w:rPr>
            <w:color w:val="000000" w:themeColor="text1"/>
          </w:rPr>
          <w:t xml:space="preserve">both </w:t>
        </w:r>
      </w:ins>
      <w:r w:rsidRPr="008119D9">
        <w:rPr>
          <w:color w:val="000000" w:themeColor="text1"/>
        </w:rPr>
        <w:t xml:space="preserve">statistically improved and faster compared to VSUP whereas in the subjective assessment do not vary </w:t>
      </w:r>
      <w:del w:id="2068" w:author="Stephen Brooks" w:date="2022-04-21T17:35:00Z">
        <w:r w:rsidRPr="008119D9" w:rsidDel="00F00806">
          <w:rPr>
            <w:color w:val="000000" w:themeColor="text1"/>
          </w:rPr>
          <w:delText xml:space="preserve">statistically </w:delText>
        </w:r>
      </w:del>
      <w:r w:rsidRPr="008119D9">
        <w:rPr>
          <w:color w:val="000000" w:themeColor="text1"/>
        </w:rPr>
        <w:t>significantly.</w:t>
      </w:r>
    </w:p>
    <w:p w14:paraId="25B4558A" w14:textId="77777777" w:rsidR="00C17963" w:rsidRPr="008119D9" w:rsidRDefault="00C17963" w:rsidP="00C17963">
      <w:pPr>
        <w:spacing w:line="360" w:lineRule="auto"/>
        <w:jc w:val="both"/>
        <w:rPr>
          <w:color w:val="000000" w:themeColor="text1"/>
        </w:rPr>
      </w:pPr>
    </w:p>
    <w:p w14:paraId="0C46201F" w14:textId="5112C2FB" w:rsidR="00D7656F" w:rsidRPr="008119D9" w:rsidRDefault="00C17963" w:rsidP="00C17963">
      <w:pPr>
        <w:spacing w:line="360" w:lineRule="auto"/>
        <w:jc w:val="both"/>
        <w:rPr>
          <w:color w:val="000000" w:themeColor="text1"/>
        </w:rPr>
      </w:pPr>
      <w:r w:rsidRPr="008119D9">
        <w:rPr>
          <w:color w:val="000000" w:themeColor="text1"/>
        </w:rPr>
        <w:t xml:space="preserve">Nevertheless, </w:t>
      </w:r>
      <w:ins w:id="2069" w:author="Stephen Brooks" w:date="2022-04-21T17:35:00Z">
        <w:r w:rsidR="00F00806">
          <w:rPr>
            <w:color w:val="000000" w:themeColor="text1"/>
          </w:rPr>
          <w:t xml:space="preserve">we note that </w:t>
        </w:r>
      </w:ins>
      <w:del w:id="2070" w:author="Stephen Brooks" w:date="2022-04-21T17:35:00Z">
        <w:r w:rsidRPr="008119D9" w:rsidDel="00F00806">
          <w:rPr>
            <w:color w:val="000000" w:themeColor="text1"/>
          </w:rPr>
          <w:delText xml:space="preserve">we admit that </w:delText>
        </w:r>
      </w:del>
      <w:r w:rsidRPr="008119D9">
        <w:rPr>
          <w:color w:val="000000" w:themeColor="text1"/>
        </w:rPr>
        <w:t xml:space="preserve">in </w:t>
      </w:r>
      <w:r w:rsidRPr="008119D9">
        <w:rPr>
          <w:rFonts w:ascii="Times" w:hAnsi="Times"/>
          <w:color w:val="000000" w:themeColor="text1"/>
          <w:lang w:val="en-US"/>
        </w:rPr>
        <w:t xml:space="preserve">real </w:t>
      </w:r>
      <w:ins w:id="2071" w:author="Stephen Brooks" w:date="2022-04-21T17:35:00Z">
        <w:r w:rsidR="00F00806">
          <w:rPr>
            <w:rFonts w:ascii="Times" w:hAnsi="Times"/>
            <w:color w:val="000000" w:themeColor="text1"/>
            <w:lang w:val="en-US"/>
          </w:rPr>
          <w:t xml:space="preserve">chromatic </w:t>
        </w:r>
      </w:ins>
      <w:r w:rsidRPr="008119D9">
        <w:rPr>
          <w:rFonts w:ascii="Times" w:hAnsi="Times"/>
          <w:color w:val="000000" w:themeColor="text1"/>
          <w:lang w:val="en-US"/>
        </w:rPr>
        <w:t>aberration the</w:t>
      </w:r>
      <w:del w:id="2072" w:author="Stephen Brooks" w:date="2022-04-21T17:35:00Z">
        <w:r w:rsidRPr="008119D9" w:rsidDel="00F00806">
          <w:rPr>
            <w:rFonts w:ascii="Times" w:hAnsi="Times"/>
            <w:color w:val="000000" w:themeColor="text1"/>
            <w:lang w:val="en-US"/>
          </w:rPr>
          <w:delText xml:space="preserve"> picture blurring happens very slowly</w:delText>
        </w:r>
      </w:del>
      <w:ins w:id="2073" w:author="Stephen Brooks" w:date="2022-04-21T17:35:00Z">
        <w:r w:rsidR="00F00806">
          <w:rPr>
            <w:rFonts w:ascii="Times" w:hAnsi="Times"/>
            <w:color w:val="000000" w:themeColor="text1"/>
            <w:lang w:val="en-US"/>
          </w:rPr>
          <w:t xml:space="preserve"> ch</w:t>
        </w:r>
      </w:ins>
      <w:ins w:id="2074" w:author="Stephen Brooks" w:date="2022-04-21T17:36:00Z">
        <w:r w:rsidR="00F00806">
          <w:rPr>
            <w:rFonts w:ascii="Times" w:hAnsi="Times"/>
            <w:color w:val="000000" w:themeColor="text1"/>
            <w:lang w:val="en-US"/>
          </w:rPr>
          <w:t>romatic blurring appears continuously</w:t>
        </w:r>
      </w:ins>
      <w:r w:rsidRPr="008119D9">
        <w:rPr>
          <w:rFonts w:ascii="Times" w:hAnsi="Times"/>
          <w:color w:val="000000" w:themeColor="text1"/>
          <w:lang w:val="en-US"/>
        </w:rPr>
        <w:t xml:space="preserve"> from inner edge to outer edge</w:t>
      </w:r>
      <w:ins w:id="2075" w:author="Stephen Brooks" w:date="2022-04-21T17:36:00Z">
        <w:r w:rsidR="00F00806">
          <w:rPr>
            <w:rFonts w:ascii="Times" w:hAnsi="Times"/>
            <w:color w:val="000000" w:themeColor="text1"/>
            <w:lang w:val="en-US"/>
          </w:rPr>
          <w:t>. B</w:t>
        </w:r>
      </w:ins>
      <w:del w:id="2076" w:author="Stephen Brooks" w:date="2022-04-21T17:36:00Z">
        <w:r w:rsidRPr="008119D9" w:rsidDel="00F00806">
          <w:rPr>
            <w:rFonts w:ascii="Times" w:hAnsi="Times"/>
            <w:color w:val="000000" w:themeColor="text1"/>
            <w:lang w:val="en-US"/>
          </w:rPr>
          <w:delText xml:space="preserve"> b</w:delText>
        </w:r>
      </w:del>
      <w:r w:rsidRPr="008119D9">
        <w:rPr>
          <w:rFonts w:ascii="Times" w:hAnsi="Times"/>
          <w:color w:val="000000" w:themeColor="text1"/>
          <w:lang w:val="en-US"/>
        </w:rPr>
        <w:t xml:space="preserve">ut in our case, it just gives us a range of uncertainty for the prediction, so the </w:t>
      </w:r>
      <w:del w:id="2077" w:author="Stephen Brooks" w:date="2022-04-21T17:36:00Z">
        <w:r w:rsidRPr="008119D9" w:rsidDel="00F00806">
          <w:rPr>
            <w:rFonts w:ascii="Times" w:hAnsi="Times"/>
            <w:color w:val="000000" w:themeColor="text1"/>
            <w:lang w:val="en-US"/>
          </w:rPr>
          <w:delText xml:space="preserve">whole </w:delText>
        </w:r>
      </w:del>
      <w:r w:rsidRPr="008119D9">
        <w:rPr>
          <w:rFonts w:ascii="Times" w:hAnsi="Times"/>
          <w:color w:val="000000" w:themeColor="text1"/>
          <w:lang w:val="en-US"/>
        </w:rPr>
        <w:t>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ins w:id="2078" w:author="Stephen Brooks" w:date="2022-04-21T17:36:00Z">
        <w:r w:rsidR="00F00806">
          <w:rPr>
            <w:color w:val="000000" w:themeColor="text1"/>
          </w:rPr>
          <w:t xml:space="preserve">  It also allows one to implement the approach relatively easily using standard </w:t>
        </w:r>
      </w:ins>
      <w:ins w:id="2079" w:author="Stephen Brooks" w:date="2022-04-21T17:37:00Z">
        <w:r w:rsidR="00F00806">
          <w:rPr>
            <w:color w:val="000000" w:themeColor="text1"/>
          </w:rPr>
          <w:t xml:space="preserve">d3 and SVG operations.  </w:t>
        </w:r>
      </w:ins>
      <w:r w:rsidRPr="008119D9">
        <w:rPr>
          <w:color w:val="000000" w:themeColor="text1"/>
        </w:rPr>
        <w:t xml:space="preserve"> </w:t>
      </w:r>
      <w:del w:id="2080" w:author="Stephen Brooks" w:date="2022-04-21T17:37:00Z">
        <w:r w:rsidRPr="008119D9" w:rsidDel="00F00806">
          <w:rPr>
            <w:color w:val="000000" w:themeColor="text1"/>
          </w:rPr>
          <w:delText xml:space="preserve">To </w:delText>
        </w:r>
      </w:del>
      <w:ins w:id="2081" w:author="Stephen Brooks" w:date="2022-04-21T17:37:00Z">
        <w:r w:rsidR="00F00806">
          <w:rPr>
            <w:color w:val="000000" w:themeColor="text1"/>
          </w:rPr>
          <w:t xml:space="preserve">However, </w:t>
        </w:r>
      </w:ins>
      <w:del w:id="2082" w:author="Stephen Brooks" w:date="2022-04-21T17:37:00Z">
        <w:r w:rsidRPr="008119D9" w:rsidDel="00F00806">
          <w:rPr>
            <w:color w:val="000000" w:themeColor="text1"/>
          </w:rPr>
          <w:delText xml:space="preserve">mitigate the blurring effect </w:delText>
        </w:r>
      </w:del>
      <w:r w:rsidRPr="008119D9">
        <w:rPr>
          <w:color w:val="000000" w:themeColor="text1"/>
        </w:rPr>
        <w:t xml:space="preserve">additional research </w:t>
      </w:r>
      <w:del w:id="2083" w:author="Stephen Brooks" w:date="2022-04-21T17:37:00Z">
        <w:r w:rsidRPr="008119D9" w:rsidDel="00F00806">
          <w:rPr>
            <w:color w:val="000000" w:themeColor="text1"/>
          </w:rPr>
          <w:delText xml:space="preserve">can </w:delText>
        </w:r>
      </w:del>
      <w:ins w:id="2084" w:author="Stephen Brooks" w:date="2022-04-21T17:37:00Z">
        <w:r w:rsidR="00F00806">
          <w:rPr>
            <w:color w:val="000000" w:themeColor="text1"/>
          </w:rPr>
          <w:t>could</w:t>
        </w:r>
        <w:r w:rsidR="00F00806" w:rsidRPr="008119D9">
          <w:rPr>
            <w:color w:val="000000" w:themeColor="text1"/>
          </w:rPr>
          <w:t xml:space="preserve"> </w:t>
        </w:r>
      </w:ins>
      <w:r w:rsidRPr="008119D9">
        <w:rPr>
          <w:color w:val="000000" w:themeColor="text1"/>
        </w:rPr>
        <w:t xml:space="preserve">be conducted </w:t>
      </w:r>
      <w:del w:id="2085" w:author="Stephen Brooks" w:date="2022-04-21T17:37:00Z">
        <w:r w:rsidRPr="008119D9" w:rsidDel="00F00806">
          <w:rPr>
            <w:color w:val="000000" w:themeColor="text1"/>
          </w:rPr>
          <w:delText>such add adding additional color effects</w:delText>
        </w:r>
      </w:del>
      <w:ins w:id="2086" w:author="Stephen Brooks" w:date="2022-04-21T17:37:00Z">
        <w:r w:rsidR="00F00806">
          <w:rPr>
            <w:color w:val="000000" w:themeColor="text1"/>
          </w:rPr>
          <w:t>that examine more sophisticated effects</w:t>
        </w:r>
      </w:ins>
      <w:r w:rsidRPr="008119D9">
        <w:rPr>
          <w:color w:val="000000" w:themeColor="text1"/>
        </w:rPr>
        <w:t xml:space="preserve">. </w:t>
      </w:r>
      <w:ins w:id="2087" w:author="Stephen Brooks" w:date="2022-04-21T17:38:00Z">
        <w:r w:rsidR="00F00806">
          <w:rPr>
            <w:color w:val="000000" w:themeColor="text1"/>
          </w:rPr>
          <w:t xml:space="preserve"> </w:t>
        </w:r>
      </w:ins>
      <w:r w:rsidRPr="008119D9">
        <w:rPr>
          <w:color w:val="000000" w:themeColor="text1"/>
        </w:rPr>
        <w:t xml:space="preserve">In addition, further research could be conducted with more levels of uncertainties than were tested in both </w:t>
      </w:r>
      <w:del w:id="2088" w:author="Stephen Brooks" w:date="2022-04-21T17:38:00Z">
        <w:r w:rsidRPr="008119D9" w:rsidDel="00F00806">
          <w:rPr>
            <w:color w:val="000000" w:themeColor="text1"/>
          </w:rPr>
          <w:delText xml:space="preserve">VSUP of </w:delText>
        </w:r>
      </w:del>
      <w:ins w:id="2089" w:author="Stephen Brooks" w:date="2022-04-21T17:38:00Z">
        <w:r w:rsidR="00F00806">
          <w:rPr>
            <w:color w:val="000000" w:themeColor="text1"/>
          </w:rPr>
          <w:t xml:space="preserve">in </w:t>
        </w:r>
      </w:ins>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ins w:id="2090" w:author="Stephen Brooks" w:date="2022-04-21T17:38:00Z">
        <w:r w:rsidR="00F00806">
          <w:rPr>
            <w:color w:val="000000" w:themeColor="text1"/>
          </w:rPr>
          <w:t xml:space="preserve"> The role of CA m</w:t>
        </w:r>
      </w:ins>
      <w:ins w:id="2091" w:author="Stephen Brooks" w:date="2022-04-21T17:39:00Z">
        <w:r w:rsidR="00F00806">
          <w:rPr>
            <w:color w:val="000000" w:themeColor="text1"/>
          </w:rPr>
          <w:t>ight also be explored in animated visualizations. And f</w:t>
        </w:r>
      </w:ins>
      <w:ins w:id="2092" w:author="Stephen Brooks" w:date="2022-04-21T15:32:00Z">
        <w:r w:rsidR="00D7656F">
          <w:rPr>
            <w:color w:val="000000" w:themeColor="text1"/>
          </w:rPr>
          <w:t>inally</w:t>
        </w:r>
      </w:ins>
      <w:ins w:id="2093" w:author="Stephen Brooks" w:date="2022-04-21T17:39:00Z">
        <w:r w:rsidR="00F00806">
          <w:rPr>
            <w:color w:val="000000" w:themeColor="text1"/>
          </w:rPr>
          <w:t>,</w:t>
        </w:r>
      </w:ins>
      <w:ins w:id="2094" w:author="Stephen Brooks" w:date="2022-04-21T15:32:00Z">
        <w:r w:rsidR="00D7656F">
          <w:rPr>
            <w:color w:val="000000" w:themeColor="text1"/>
          </w:rPr>
          <w:t xml:space="preserve"> o</w:t>
        </w:r>
      </w:ins>
      <w:ins w:id="2095" w:author="Stephen Brooks" w:date="2022-04-21T15:31:00Z">
        <w:r w:rsidR="00D7656F">
          <w:rPr>
            <w:color w:val="000000" w:themeColor="text1"/>
          </w:rPr>
          <w:t>ther</w:t>
        </w:r>
      </w:ins>
      <w:ins w:id="2096" w:author="Stephen Brooks" w:date="2022-04-21T15:32:00Z">
        <w:r w:rsidR="00D7656F">
          <w:rPr>
            <w:color w:val="000000" w:themeColor="text1"/>
          </w:rPr>
          <w:t xml:space="preserve"> future work may refine and expand upon some of our other experimental designs such as the starfish streamgraph layout</w:t>
        </w:r>
      </w:ins>
      <w:ins w:id="2097" w:author="Stephen Brooks" w:date="2022-04-21T17:38:00Z">
        <w:r w:rsidR="00F00806">
          <w:rPr>
            <w:color w:val="000000" w:themeColor="text1"/>
          </w:rPr>
          <w:t xml:space="preserve"> briefly discussed</w:t>
        </w:r>
      </w:ins>
      <w:ins w:id="2098" w:author="Stephen Brooks" w:date="2022-04-21T15:32:00Z">
        <w:r w:rsidR="00D7656F">
          <w:rPr>
            <w:color w:val="000000" w:themeColor="text1"/>
          </w:rPr>
          <w:t xml:space="preserve">. </w:t>
        </w:r>
      </w:ins>
      <w:ins w:id="2099" w:author="Stephen Brooks" w:date="2022-04-21T15:31:00Z">
        <w:r w:rsidR="00D7656F">
          <w:rPr>
            <w:color w:val="000000" w:themeColor="text1"/>
          </w:rPr>
          <w:t xml:space="preserve"> </w:t>
        </w:r>
      </w:ins>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Del="00CC54CD" w:rsidRDefault="000C03AA" w:rsidP="0045432F">
      <w:pPr>
        <w:spacing w:line="360" w:lineRule="auto"/>
        <w:rPr>
          <w:del w:id="2100" w:author="Rashid Islam" w:date="2022-04-22T06:37:00Z"/>
          <w:rFonts w:ascii="Times" w:hAnsi="Times"/>
          <w:b/>
          <w:bCs/>
          <w:color w:val="000000" w:themeColor="text1"/>
          <w:lang w:val="en-US"/>
        </w:rPr>
      </w:pPr>
    </w:p>
    <w:p w14:paraId="665A3311" w14:textId="77777777" w:rsidR="00804F52" w:rsidRPr="00A6387F" w:rsidRDefault="00804F52" w:rsidP="00804F52">
      <w:pPr>
        <w:rPr>
          <w:rFonts w:ascii="Times" w:hAnsi="Times"/>
          <w:b/>
          <w:bCs/>
          <w:color w:val="000000" w:themeColor="text1"/>
          <w:lang w:val="en-US"/>
        </w:rPr>
      </w:pPr>
      <w:r w:rsidRPr="00A6387F">
        <w:rPr>
          <w:rFonts w:ascii="Times" w:hAnsi="Times"/>
          <w:b/>
          <w:bCs/>
          <w:color w:val="000000" w:themeColor="text1"/>
          <w:lang w:val="en-US"/>
        </w:rPr>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BD7ECE" w:rsidRDefault="00804F52" w:rsidP="00804F52">
      <w:pPr>
        <w:shd w:val="clear" w:color="auto" w:fill="FFFFFF"/>
        <w:rPr>
          <w:rFonts w:ascii="Times" w:hAnsi="Times" w:cs="Calibri"/>
          <w:color w:val="000000" w:themeColor="text1"/>
          <w:rPrChange w:id="2101" w:author="Stephen Brooks" w:date="2022-04-21T15:54:00Z">
            <w:rPr>
              <w:rFonts w:ascii="Times" w:hAnsi="Times" w:cs="Calibri"/>
              <w:color w:val="000000" w:themeColor="text1"/>
              <w:lang w:val="fr-FR"/>
            </w:rPr>
          </w:rPrChange>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BD7ECE">
        <w:rPr>
          <w:rFonts w:ascii="Times" w:hAnsi="Times" w:cs="Calibri"/>
          <w:color w:val="000000" w:themeColor="text1"/>
          <w:rPrChange w:id="2102" w:author="Stephen Brooks" w:date="2022-04-21T15:54:00Z">
            <w:rPr>
              <w:rFonts w:ascii="Times" w:hAnsi="Times" w:cs="Calibri"/>
              <w:color w:val="000000" w:themeColor="text1"/>
              <w:lang w:val="fr-FR"/>
            </w:rPr>
          </w:rPrChange>
        </w:rPr>
        <w:t>ACM SIGGRAPH, Vancouver, 108:1–108:9.</w:t>
      </w:r>
      <w:r w:rsidRPr="00BD7ECE">
        <w:rPr>
          <w:rFonts w:ascii="Times" w:hAnsi="Times" w:cs="Calibri"/>
          <w:color w:val="000000" w:themeColor="text1"/>
          <w:rPrChange w:id="2103" w:author="Stephen Brooks" w:date="2022-04-21T15:54:00Z">
            <w:rPr>
              <w:rFonts w:ascii="Times" w:hAnsi="Times" w:cs="Calibri"/>
              <w:color w:val="000000" w:themeColor="text1"/>
              <w:lang w:val="fr-FR"/>
            </w:rPr>
          </w:rPrChange>
        </w:rPr>
        <w:br/>
      </w:r>
    </w:p>
    <w:p w14:paraId="55721858" w14:textId="77777777" w:rsidR="00804F52" w:rsidRPr="00A6387F" w:rsidRDefault="00804F52" w:rsidP="00804F52">
      <w:pPr>
        <w:shd w:val="clear" w:color="auto" w:fill="FFFFFF"/>
        <w:rPr>
          <w:rFonts w:ascii="Times" w:hAnsi="Times"/>
          <w:color w:val="000000" w:themeColor="text1"/>
          <w:lang w:val="en-US"/>
        </w:rPr>
      </w:pPr>
      <w:r w:rsidRPr="00BD7ECE">
        <w:rPr>
          <w:rFonts w:ascii="Times" w:hAnsi="Times" w:cs="Calibri"/>
          <w:color w:val="000000" w:themeColor="text1"/>
          <w:lang w:val="es-ES"/>
          <w:rPrChange w:id="2104" w:author="Stephen Brooks" w:date="2022-04-21T15:54:00Z">
            <w:rPr>
              <w:rFonts w:ascii="Times" w:hAnsi="Times" w:cs="Calibri"/>
              <w:color w:val="000000" w:themeColor="text1"/>
              <w:lang w:val="fr-FR"/>
            </w:rPr>
          </w:rPrChange>
        </w:rPr>
        <w:t xml:space="preserve">[15]      S. Lee, E. </w:t>
      </w:r>
      <w:proofErr w:type="spellStart"/>
      <w:r w:rsidRPr="00BD7ECE">
        <w:rPr>
          <w:rFonts w:ascii="Times" w:hAnsi="Times" w:cs="Calibri"/>
          <w:color w:val="000000" w:themeColor="text1"/>
          <w:lang w:val="es-ES"/>
          <w:rPrChange w:id="2105" w:author="Stephen Brooks" w:date="2022-04-21T15:54:00Z">
            <w:rPr>
              <w:rFonts w:ascii="Times" w:hAnsi="Times" w:cs="Calibri"/>
              <w:color w:val="000000" w:themeColor="text1"/>
              <w:lang w:val="fr-FR"/>
            </w:rPr>
          </w:rPrChange>
        </w:rPr>
        <w:t>Eisemann</w:t>
      </w:r>
      <w:proofErr w:type="spellEnd"/>
      <w:r w:rsidRPr="00BD7ECE">
        <w:rPr>
          <w:rFonts w:ascii="Times" w:hAnsi="Times" w:cs="Calibri"/>
          <w:color w:val="000000" w:themeColor="text1"/>
          <w:lang w:val="es-ES"/>
          <w:rPrChange w:id="2106" w:author="Stephen Brooks" w:date="2022-04-21T15:54:00Z">
            <w:rPr>
              <w:rFonts w:ascii="Times" w:hAnsi="Times" w:cs="Calibri"/>
              <w:color w:val="000000" w:themeColor="text1"/>
              <w:lang w:val="fr-FR"/>
            </w:rPr>
          </w:rPrChange>
        </w:rPr>
        <w:t xml:space="preserve"> &amp; H.P. </w:t>
      </w:r>
      <w:proofErr w:type="spellStart"/>
      <w:r w:rsidRPr="00BD7ECE">
        <w:rPr>
          <w:rFonts w:ascii="Times" w:hAnsi="Times" w:cs="Calibri"/>
          <w:color w:val="000000" w:themeColor="text1"/>
          <w:lang w:val="es-ES"/>
          <w:rPrChange w:id="2107" w:author="Stephen Brooks" w:date="2022-04-21T15:54:00Z">
            <w:rPr>
              <w:rFonts w:ascii="Times" w:hAnsi="Times" w:cs="Calibri"/>
              <w:color w:val="000000" w:themeColor="text1"/>
              <w:lang w:val="fr-FR"/>
            </w:rPr>
          </w:rPrChange>
        </w:rPr>
        <w:t>Seidel</w:t>
      </w:r>
      <w:proofErr w:type="spellEnd"/>
      <w:r w:rsidRPr="00BD7ECE">
        <w:rPr>
          <w:rFonts w:ascii="Times" w:hAnsi="Times" w:cs="Calibri"/>
          <w:color w:val="000000" w:themeColor="text1"/>
          <w:lang w:val="es-ES"/>
          <w:rPrChange w:id="2108" w:author="Stephen Brooks" w:date="2022-04-21T15:54:00Z">
            <w:rPr>
              <w:rFonts w:ascii="Times" w:hAnsi="Times" w:cs="Calibri"/>
              <w:color w:val="000000" w:themeColor="text1"/>
              <w:lang w:val="fr-FR"/>
            </w:rPr>
          </w:rPrChange>
        </w:rPr>
        <w:t xml:space="preserve">.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2"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3"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BD7ECE">
        <w:rPr>
          <w:rFonts w:ascii="Times" w:hAnsi="Times"/>
          <w:color w:val="000000" w:themeColor="text1"/>
          <w:u w:val="single"/>
          <w:rPrChange w:id="2109" w:author="Stephen Brooks" w:date="2022-04-21T15:54:00Z">
            <w:rPr>
              <w:rFonts w:ascii="Times" w:hAnsi="Times"/>
              <w:color w:val="000000" w:themeColor="text1"/>
              <w:u w:val="single"/>
              <w:lang w:val="fr-FR"/>
            </w:rPr>
          </w:rPrChang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75576C">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75576C">
              <w:t>‬</w:t>
            </w:r>
            <w:r w:rsidR="0075576C">
              <w:t>‬</w:t>
            </w:r>
            <w:r w:rsidR="0075576C">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BD7ECE">
        <w:rPr>
          <w:rFonts w:ascii="Times" w:hAnsi="Times"/>
          <w:color w:val="000000" w:themeColor="text1"/>
          <w:rPrChange w:id="2110" w:author="Stephen Brooks" w:date="2022-04-21T15:54:00Z">
            <w:rPr>
              <w:rFonts w:ascii="Times" w:hAnsi="Times"/>
              <w:color w:val="000000" w:themeColor="text1"/>
              <w:lang w:val="fr-FR"/>
            </w:rPr>
          </w:rPrChange>
        </w:rPr>
        <w:t>[58]</w:t>
      </w:r>
      <w:r w:rsidRPr="00BD7ECE">
        <w:rPr>
          <w:rFonts w:ascii="Times" w:hAnsi="Times"/>
          <w:color w:val="000000" w:themeColor="text1"/>
          <w:rPrChange w:id="2111" w:author="Stephen Brooks" w:date="2022-04-21T15:54:00Z">
            <w:rPr>
              <w:rFonts w:ascii="Times" w:hAnsi="Times"/>
              <w:color w:val="000000" w:themeColor="text1"/>
              <w:lang w:val="fr-FR"/>
            </w:rPr>
          </w:rPrChange>
        </w:rPr>
        <w:tab/>
        <w:t xml:space="preserve">Olga </w:t>
      </w:r>
      <w:proofErr w:type="spellStart"/>
      <w:r w:rsidRPr="00BD7ECE">
        <w:rPr>
          <w:rFonts w:ascii="Times" w:hAnsi="Times"/>
          <w:color w:val="000000" w:themeColor="text1"/>
          <w:rPrChange w:id="2112" w:author="Stephen Brooks" w:date="2022-04-21T15:54:00Z">
            <w:rPr>
              <w:rFonts w:ascii="Times" w:hAnsi="Times"/>
              <w:color w:val="000000" w:themeColor="text1"/>
              <w:lang w:val="fr-FR"/>
            </w:rPr>
          </w:rPrChange>
        </w:rPr>
        <w:t>Scrivner</w:t>
      </w:r>
      <w:proofErr w:type="spellEnd"/>
      <w:r w:rsidRPr="00BD7ECE">
        <w:rPr>
          <w:rFonts w:ascii="Times" w:hAnsi="Times"/>
          <w:color w:val="000000" w:themeColor="text1"/>
          <w:shd w:val="clear" w:color="auto" w:fill="FFFFFF"/>
          <w:rPrChange w:id="2113"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114" w:author="Stephen Brooks" w:date="2022-04-21T15:54:00Z">
            <w:rPr>
              <w:rFonts w:ascii="Times" w:hAnsi="Times"/>
              <w:color w:val="000000" w:themeColor="text1"/>
              <w:lang w:val="fr-FR"/>
            </w:rPr>
          </w:rPrChange>
        </w:rPr>
        <w:t xml:space="preserve">Vinita </w:t>
      </w:r>
      <w:proofErr w:type="spellStart"/>
      <w:r w:rsidRPr="00BD7ECE">
        <w:rPr>
          <w:rFonts w:ascii="Times" w:hAnsi="Times"/>
          <w:color w:val="000000" w:themeColor="text1"/>
          <w:rPrChange w:id="2115" w:author="Stephen Brooks" w:date="2022-04-21T15:54:00Z">
            <w:rPr>
              <w:rFonts w:ascii="Times" w:hAnsi="Times"/>
              <w:color w:val="000000" w:themeColor="text1"/>
              <w:lang w:val="fr-FR"/>
            </w:rPr>
          </w:rPrChange>
        </w:rPr>
        <w:t>Chakilam</w:t>
      </w:r>
      <w:proofErr w:type="spellEnd"/>
      <w:r w:rsidRPr="00BD7ECE">
        <w:rPr>
          <w:rFonts w:ascii="Times" w:hAnsi="Times"/>
          <w:color w:val="000000" w:themeColor="text1"/>
          <w:rPrChange w:id="2116" w:author="Stephen Brooks" w:date="2022-04-21T15:54:00Z">
            <w:rPr>
              <w:rFonts w:ascii="Times" w:hAnsi="Times"/>
              <w:color w:val="000000" w:themeColor="text1"/>
              <w:lang w:val="fr-FR"/>
            </w:rPr>
          </w:rPrChange>
        </w:rPr>
        <w:t>,</w:t>
      </w:r>
      <w:r w:rsidRPr="00BD7ECE">
        <w:rPr>
          <w:rFonts w:ascii="Times" w:hAnsi="Times"/>
          <w:color w:val="000000" w:themeColor="text1"/>
          <w:shd w:val="clear" w:color="auto" w:fill="FFFFFF"/>
          <w:rPrChange w:id="2117" w:author="Stephen Brooks" w:date="2022-04-21T15:54:00Z">
            <w:rPr>
              <w:rFonts w:ascii="Times" w:hAnsi="Times"/>
              <w:color w:val="000000" w:themeColor="text1"/>
              <w:shd w:val="clear" w:color="auto" w:fill="FFFFFF"/>
              <w:lang w:val="fr-FR"/>
            </w:rPr>
          </w:rPrChange>
        </w:rPr>
        <w:t xml:space="preserve"> </w:t>
      </w:r>
      <w:r w:rsidRPr="00BD7ECE">
        <w:rPr>
          <w:rFonts w:ascii="Times" w:hAnsi="Times"/>
          <w:color w:val="000000" w:themeColor="text1"/>
          <w:rPrChange w:id="2118" w:author="Stephen Brooks" w:date="2022-04-21T15:54:00Z">
            <w:rPr>
              <w:rFonts w:ascii="Times" w:hAnsi="Times"/>
              <w:color w:val="000000" w:themeColor="text1"/>
              <w:lang w:val="fr-FR"/>
            </w:rPr>
          </w:rPrChange>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headerReference w:type="default" r:id="rId74"/>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2119"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2119"/>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120"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120"/>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2121"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2121"/>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CA7F54">
            <w:pPr>
              <w:pStyle w:val="ListParagraph"/>
              <w:numPr>
                <w:ilvl w:val="0"/>
                <w:numId w:val="17"/>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CA7F54">
            <w:pPr>
              <w:pStyle w:val="ListParagraph"/>
              <w:numPr>
                <w:ilvl w:val="0"/>
                <w:numId w:val="17"/>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CA7F54">
            <w:pPr>
              <w:pStyle w:val="NormalWeb"/>
              <w:numPr>
                <w:ilvl w:val="0"/>
                <w:numId w:val="16"/>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CA7F54">
            <w:pPr>
              <w:pStyle w:val="NormalWeb"/>
              <w:numPr>
                <w:ilvl w:val="0"/>
                <w:numId w:val="16"/>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CA7F54">
            <w:pPr>
              <w:pStyle w:val="NormalWeb"/>
              <w:numPr>
                <w:ilvl w:val="0"/>
                <w:numId w:val="16"/>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2122"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2123" w:name="_Hlk20834429"/>
            <w:r w:rsidRPr="00046004">
              <w:rPr>
                <w:rFonts w:ascii="Times" w:hAnsi="Times" w:cstheme="minorHAnsi"/>
                <w:szCs w:val="22"/>
              </w:rPr>
              <w:t>anonymous, anonymized, de-identified/coded, identifying</w:t>
            </w:r>
            <w:bookmarkEnd w:id="2123"/>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2122"/>
            <w:r w:rsidRPr="00046004">
              <w:rPr>
                <w:rFonts w:ascii="Times" w:hAnsi="Times" w:cstheme="minorHAnsi"/>
              </w:rPr>
              <w:t>. [Note that plans for long term storage will be covered in 2.6.2]</w:t>
            </w:r>
          </w:p>
          <w:p w14:paraId="6305C614"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CA7F54">
            <w:pPr>
              <w:pStyle w:val="ListParagraph"/>
              <w:widowControl w:val="0"/>
              <w:numPr>
                <w:ilvl w:val="0"/>
                <w:numId w:val="14"/>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2124"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2124"/>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CA7F54">
            <w:pPr>
              <w:pStyle w:val="ListParagraph"/>
              <w:numPr>
                <w:ilvl w:val="1"/>
                <w:numId w:val="15"/>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CA7F54">
            <w:pPr>
              <w:pStyle w:val="ListParagraph"/>
              <w:numPr>
                <w:ilvl w:val="2"/>
                <w:numId w:val="15"/>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2125"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2125"/>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2126"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2127" w:name="_Hlk49510127"/>
      <w:r>
        <w:t xml:space="preserve"> (required for research involving Indigenous communities)</w:t>
      </w:r>
    </w:p>
    <w:bookmarkEnd w:id="2127"/>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212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2126"/>
    <w:bookmarkEnd w:id="2128"/>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0F1B518F"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61497F1" w14:textId="77777777" w:rsidR="00B61D75" w:rsidRDefault="00B61D75">
      <w:pPr>
        <w:rPr>
          <w:rFonts w:ascii="Times" w:hAnsi="Times"/>
          <w:b/>
          <w:bCs/>
          <w:color w:val="000000" w:themeColor="text1"/>
          <w:kern w:val="36"/>
          <w:sz w:val="48"/>
          <w:szCs w:val="48"/>
          <w:lang w:val="en-US"/>
        </w:rPr>
      </w:pPr>
      <w:r>
        <w:rPr>
          <w:rFonts w:ascii="Times" w:hAnsi="Times"/>
          <w:color w:val="000000" w:themeColor="text1"/>
          <w:lang w:val="en-US"/>
        </w:rPr>
        <w:br w:type="page"/>
      </w:r>
    </w:p>
    <w:p w14:paraId="7F15CCD7"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sectPr w:rsidR="00B61D75"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5E3031EF"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4C274983"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ACCE0AB"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18F91414" w14:textId="77777777" w:rsidR="00A81AEB" w:rsidRDefault="00A81AEB" w:rsidP="008F30D9">
      <w:pPr>
        <w:pStyle w:val="Heading1"/>
        <w:shd w:val="clear" w:color="auto" w:fill="FFFFFF"/>
        <w:spacing w:before="0" w:beforeAutospacing="0" w:after="0" w:afterAutospacing="0"/>
        <w:ind w:left="720" w:hanging="720"/>
        <w:rPr>
          <w:b w:val="0"/>
          <w:bCs w:val="0"/>
          <w:sz w:val="24"/>
          <w:szCs w:val="24"/>
          <w:lang w:val="en-GB"/>
        </w:rPr>
      </w:pP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CA7F54">
      <w:pPr>
        <w:numPr>
          <w:ilvl w:val="0"/>
          <w:numId w:val="33"/>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CA7F54">
      <w:pPr>
        <w:numPr>
          <w:ilvl w:val="0"/>
          <w:numId w:val="33"/>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CA7F54">
      <w:pPr>
        <w:numPr>
          <w:ilvl w:val="0"/>
          <w:numId w:val="33"/>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CA7F54">
      <w:pPr>
        <w:numPr>
          <w:ilvl w:val="0"/>
          <w:numId w:val="33"/>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CA7F54">
      <w:pPr>
        <w:pStyle w:val="ListParagraph"/>
        <w:numPr>
          <w:ilvl w:val="0"/>
          <w:numId w:val="18"/>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CA7F54">
      <w:pPr>
        <w:pStyle w:val="ListParagraph"/>
        <w:numPr>
          <w:ilvl w:val="0"/>
          <w:numId w:val="18"/>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1"/>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0"/>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CA7F54">
      <w:pPr>
        <w:pStyle w:val="ListParagraph"/>
        <w:numPr>
          <w:ilvl w:val="0"/>
          <w:numId w:val="19"/>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CA7F54">
      <w:pPr>
        <w:pStyle w:val="ListParagraph"/>
        <w:numPr>
          <w:ilvl w:val="0"/>
          <w:numId w:val="19"/>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CA7F54">
      <w:pPr>
        <w:pStyle w:val="ListParagraph"/>
        <w:numPr>
          <w:ilvl w:val="0"/>
          <w:numId w:val="19"/>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CA7F54">
      <w:pPr>
        <w:pStyle w:val="ListParagraph"/>
        <w:numPr>
          <w:ilvl w:val="0"/>
          <w:numId w:val="19"/>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Del="001463CB" w:rsidRDefault="0045432F" w:rsidP="0045432F">
      <w:pPr>
        <w:rPr>
          <w:del w:id="2129" w:author="Rashid Islam" w:date="2022-04-22T07:18:00Z"/>
          <w:b/>
          <w:bCs/>
          <w:u w:val="single"/>
        </w:rPr>
      </w:pPr>
    </w:p>
    <w:p w14:paraId="0B6F0D78" w14:textId="77777777" w:rsidR="0045432F" w:rsidRDefault="0045432F" w:rsidP="0045432F">
      <w:pPr>
        <w:rPr>
          <w:b/>
          <w:bCs/>
          <w:u w:val="single"/>
        </w:r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4" style="position:absolute;left:0;text-align:left;margin-left:15.1pt;margin-top:14.7pt;width:453.85pt;height:243.2pt;z-index:251669504;mso-height-relative:margin" coordorigin=",-343" coordsize="57638,30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">
                <v:shape id="Straight Arrow Connector 84" o:spid="_x0000_s1105" type="#_x0000_t32" style="position:absolute;left:39945;top:8737;width:11684;height:29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" strokecolor="#4472c4 [3204]" strokeweight=".5pt">
                  <v:stroke endarrow="block" joinstyle="miter"/>
                  <v:shadow on="t" type="perspective" color="black" origin=",.5" offset=".55556mm,0" matrix="655f,,,655f"/>
                </v:shape>
                <v:shape id="Straight Arrow Connector 85" o:spid="_x0000_s1106" type="#_x0000_t32" style="position:absolute;left:22754;top:26071;width:6760;height:310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" strokecolor="#4472c4 [3204]" strokeweight=".5pt">
                  <v:stroke endarrow="block" joinstyle="miter"/>
                  <v:shadow on="t" type="perspective" color="black" opacity="24903f" origin=",.5" offset=".55556mm,0" matrix="655f,,,655f"/>
                </v:shape>
                <v:shape id="Text Box 86" o:spid="_x0000_s1107" type="#_x0000_t202" style="position:absolute;left:29599;top:28786;width:3861;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&#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8" type="#_x0000_t202" style="position:absolute;left:18829;width:5622;height:1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&#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09" type="#_x0000_t32" style="position:absolute;left:22758;top:1557;width:6198;height:23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" strokecolor="#4472c4 [3204]" strokeweight=".5pt">
                  <v:stroke endarrow="block" joinstyle="miter"/>
                  <v:shadow on="t" type="perspective" color="black" origin=",.5" offset=".55556mm,0" matrix="655f,,,655f"/>
                </v:shape>
                <v:shape id="Text Box 89" o:spid="_x0000_s1110" type="#_x0000_t202" style="position:absolute;left:48022;top:24316;width:8869;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&#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1" type="#_x0000_t32" style="position:absolute;left:51612;top:19083;width:2100;height:521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" strokecolor="#4472c4 [3204]" strokeweight=".5pt">
                  <v:stroke endarrow="block" joinstyle="miter"/>
                  <v:shadow on="t" type="perspective" color="black" origin=",.5" offset=".55556mm,0" matrix="655f,,,655f"/>
                </v:shape>
                <v:shape id="Straight Arrow Connector 91" o:spid="_x0000_s1112" type="#_x0000_t32" style="position:absolute;left:53712;top:19083;width:3926;height:52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" strokecolor="#4472c4 [3204]" strokeweight=".5pt">
                  <v:stroke endarrow="block" joinstyle="miter"/>
                  <v:shadow on="t" type="perspective" color="black" origin=",.5" offset=".55556mm,0" matrix="655f,,,655f"/>
                </v:shape>
                <v:shape id="Text Box 92" o:spid="_x0000_s1113" type="#_x0000_t202" style="position:absolute;left:48090;top:-343;width:5622;height:1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&#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4" type="#_x0000_t202" style="position:absolute;left:52086;top:7857;width:4403;height: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&#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5" type="#_x0000_t32" style="position:absolute;left:16713;top:15494;width:9753;height:55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" strokecolor="#4472c4 [3204]" strokeweight=".5pt">
                  <v:stroke endarrow="block" joinstyle="miter"/>
                  <v:shadow on="t" type="perspective" color="black" origin=",.5" offset=".55556mm,0" matrix="655f,,,655f"/>
                </v:shape>
                <v:shape id="Text Box 95" o:spid="_x0000_s1116" type="#_x0000_t202" style="position:absolute;left:26483;top:20997;width:636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&#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7" type="#_x0000_t202" style="position:absolute;top:2290;width:8669;height:1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&#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8" type="#_x0000_t32" style="position:absolute;left:2150;top:-343;width:1253;height:26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" strokecolor="#4472c4 [3204]" strokeweight=".5pt">
                  <v:stroke endarrow="block" joinstyle="miter"/>
                  <v:shadow on="t" type="perspective" color="black" origin=",.5" offset=".55556mm,0" matrix="655f,,,655f"/>
                </v:shape>
                <v:shape id="Straight Arrow Connector 98" o:spid="_x0000_s1119" type="#_x0000_t32" style="position:absolute;left:44212;top:1016;width:5183;height:46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&#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2"/>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2"/>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.7: CA + </w:t>
      </w:r>
      <w:proofErr w:type="spellStart"/>
      <w:r w:rsidRPr="00565895">
        <w:rPr>
          <w:lang w:val="fr-FR"/>
        </w:rPr>
        <w:t>Bubble</w:t>
      </w:r>
      <w:proofErr w:type="spellEnd"/>
      <w:r w:rsidRPr="00565895">
        <w:rPr>
          <w:lang w:val="fr-FR"/>
        </w:rPr>
        <w:t xml:space="preserv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00184102">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3D829E07">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1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56F54424">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1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1A43F92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3CB9884F">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34AF1B50">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CB79305">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6990012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548A1DCC">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w:t>
      </w:r>
      <w:proofErr w:type="spellStart"/>
      <w:r w:rsidRPr="00565895">
        <w:rPr>
          <w:color w:val="000000" w:themeColor="text1"/>
          <w:lang w:val="fr-FR"/>
        </w:rPr>
        <w:t>Bubble</w:t>
      </w:r>
      <w:proofErr w:type="spellEnd"/>
      <w:r w:rsidRPr="00565895">
        <w:rPr>
          <w:color w:val="000000" w:themeColor="text1"/>
          <w:lang w:val="fr-FR"/>
        </w:rPr>
        <w:t xml:space="preserv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10740B0D" w14:textId="77777777" w:rsidR="0045432F" w:rsidRPr="00565895" w:rsidRDefault="0045432F" w:rsidP="0045432F">
      <w:pPr>
        <w:rPr>
          <w:b/>
          <w:bCs/>
          <w:sz w:val="28"/>
          <w:szCs w:val="28"/>
          <w:u w:val="single"/>
          <w:lang w:val="fr-FR"/>
        </w:rPr>
      </w:pPr>
    </w:p>
    <w:p w14:paraId="4ED8BAED" w14:textId="77777777" w:rsidR="0045432F" w:rsidRPr="00565895" w:rsidRDefault="0045432F" w:rsidP="0045432F">
      <w:pPr>
        <w:rPr>
          <w:b/>
          <w:bCs/>
          <w:sz w:val="28"/>
          <w:szCs w:val="28"/>
          <w:u w:val="single"/>
          <w:lang w:val="fr-FR"/>
        </w:rPr>
      </w:pPr>
    </w:p>
    <w:p w14:paraId="6B8801B1" w14:textId="77777777" w:rsidR="0045432F" w:rsidRPr="00565895" w:rsidRDefault="0045432F" w:rsidP="0045432F">
      <w:pPr>
        <w:rPr>
          <w:b/>
          <w:bCs/>
          <w:sz w:val="28"/>
          <w:szCs w:val="28"/>
          <w:u w:val="single"/>
          <w:lang w:val="fr-FR"/>
        </w:rPr>
      </w:pPr>
    </w:p>
    <w:p w14:paraId="5BB5DD35" w14:textId="77777777" w:rsidR="0045432F" w:rsidRPr="00565895" w:rsidRDefault="0045432F" w:rsidP="0045432F">
      <w:pPr>
        <w:rPr>
          <w:b/>
          <w:bCs/>
          <w:sz w:val="28"/>
          <w:szCs w:val="28"/>
          <w:u w:val="single"/>
          <w:lang w:val="fr-FR"/>
        </w:rPr>
      </w:pPr>
    </w:p>
    <w:p w14:paraId="6AF42879" w14:textId="77777777" w:rsidR="0045432F" w:rsidRPr="00565895" w:rsidRDefault="0045432F" w:rsidP="0045432F">
      <w:pPr>
        <w:rPr>
          <w:b/>
          <w:bCs/>
          <w:sz w:val="28"/>
          <w:szCs w:val="28"/>
          <w:u w:val="single"/>
          <w:lang w:val="fr-FR"/>
        </w:rPr>
      </w:pPr>
    </w:p>
    <w:p w14:paraId="33C18B37" w14:textId="77777777" w:rsidR="0045432F" w:rsidRPr="00565895" w:rsidRDefault="0045432F" w:rsidP="0045432F">
      <w:pPr>
        <w:rPr>
          <w:b/>
          <w:bCs/>
          <w:sz w:val="28"/>
          <w:szCs w:val="28"/>
          <w:u w:val="single"/>
          <w:lang w:val="fr-FR"/>
        </w:rPr>
      </w:pPr>
    </w:p>
    <w:p w14:paraId="23068E21" w14:textId="77777777" w:rsidR="0045432F" w:rsidRPr="00565895" w:rsidRDefault="0045432F" w:rsidP="0045432F">
      <w:pPr>
        <w:rPr>
          <w:b/>
          <w:bCs/>
          <w:sz w:val="28"/>
          <w:szCs w:val="28"/>
          <w:u w:val="single"/>
          <w:lang w:val="fr-FR"/>
        </w:rPr>
      </w:pPr>
    </w:p>
    <w:p w14:paraId="4D8756F6" w14:textId="77777777" w:rsidR="0045432F" w:rsidRPr="00565895" w:rsidRDefault="0045432F" w:rsidP="0045432F">
      <w:pPr>
        <w:rPr>
          <w:b/>
          <w:bCs/>
          <w:sz w:val="28"/>
          <w:szCs w:val="28"/>
          <w:u w:val="single"/>
          <w:lang w:val="fr-FR"/>
        </w:rPr>
      </w:pPr>
    </w:p>
    <w:p w14:paraId="5C200670" w14:textId="77777777" w:rsidR="0045432F" w:rsidRPr="00565895" w:rsidRDefault="0045432F" w:rsidP="0045432F">
      <w:pPr>
        <w:rPr>
          <w:b/>
          <w:bCs/>
          <w:sz w:val="28"/>
          <w:szCs w:val="28"/>
          <w:u w:val="single"/>
          <w:lang w:val="fr-FR"/>
        </w:rPr>
      </w:pPr>
    </w:p>
    <w:p w14:paraId="53A3E62E" w14:textId="77777777" w:rsidR="0045432F" w:rsidRPr="00565895" w:rsidRDefault="0045432F" w:rsidP="0045432F">
      <w:pPr>
        <w:rPr>
          <w:b/>
          <w:bCs/>
          <w:sz w:val="28"/>
          <w:szCs w:val="28"/>
          <w:u w:val="single"/>
          <w:lang w:val="fr-FR"/>
        </w:rPr>
      </w:pPr>
    </w:p>
    <w:p w14:paraId="51C25757" w14:textId="77777777" w:rsidR="0045432F" w:rsidRPr="00565895" w:rsidRDefault="0045432F" w:rsidP="0045432F">
      <w:pPr>
        <w:rPr>
          <w:b/>
          <w:bCs/>
          <w:sz w:val="28"/>
          <w:szCs w:val="28"/>
          <w:u w:val="single"/>
          <w:lang w:val="fr-FR"/>
        </w:rPr>
      </w:pPr>
    </w:p>
    <w:p w14:paraId="279D7C46" w14:textId="77777777" w:rsidR="0045432F" w:rsidRPr="00565895" w:rsidRDefault="0045432F" w:rsidP="0045432F">
      <w:pPr>
        <w:rPr>
          <w:b/>
          <w:bCs/>
          <w:sz w:val="28"/>
          <w:szCs w:val="28"/>
          <w:u w:val="single"/>
          <w:lang w:val="fr-FR"/>
        </w:rPr>
      </w:pPr>
    </w:p>
    <w:p w14:paraId="5FB550D6" w14:textId="77777777" w:rsidR="0045432F" w:rsidRPr="00565895" w:rsidRDefault="0045432F" w:rsidP="0045432F">
      <w:pPr>
        <w:rPr>
          <w:b/>
          <w:bCs/>
          <w:sz w:val="28"/>
          <w:szCs w:val="28"/>
          <w:u w:val="single"/>
          <w:lang w:val="fr-FR"/>
        </w:rPr>
      </w:pPr>
    </w:p>
    <w:p w14:paraId="49EAFF8D" w14:textId="77777777" w:rsidR="0045432F" w:rsidRPr="00565895" w:rsidRDefault="0045432F" w:rsidP="0045432F">
      <w:pPr>
        <w:rPr>
          <w:b/>
          <w:bCs/>
          <w:sz w:val="28"/>
          <w:szCs w:val="28"/>
          <w:u w:val="single"/>
          <w:lang w:val="fr-FR"/>
        </w:rPr>
      </w:pPr>
    </w:p>
    <w:p w14:paraId="575AADF2" w14:textId="77777777" w:rsidR="0045432F" w:rsidRPr="00565895" w:rsidRDefault="0045432F" w:rsidP="0045432F">
      <w:pPr>
        <w:rPr>
          <w:b/>
          <w:bCs/>
          <w:sz w:val="28"/>
          <w:szCs w:val="28"/>
          <w:u w:val="single"/>
          <w:lang w:val="fr-FR"/>
        </w:rPr>
      </w:pPr>
    </w:p>
    <w:p w14:paraId="4CD00211" w14:textId="77777777" w:rsidR="0045432F" w:rsidRPr="00565895" w:rsidRDefault="0045432F" w:rsidP="0045432F">
      <w:pPr>
        <w:rPr>
          <w:b/>
          <w:bCs/>
          <w:sz w:val="28"/>
          <w:szCs w:val="28"/>
          <w:u w:val="single"/>
          <w:lang w:val="fr-FR"/>
        </w:rPr>
      </w:pPr>
    </w:p>
    <w:p w14:paraId="62EC2841" w14:textId="77777777" w:rsidR="0045432F" w:rsidRPr="00565895" w:rsidRDefault="0045432F" w:rsidP="0045432F">
      <w:pPr>
        <w:rPr>
          <w:b/>
          <w:bCs/>
          <w:sz w:val="28"/>
          <w:szCs w:val="28"/>
          <w:u w:val="single"/>
          <w:lang w:val="fr-FR"/>
        </w:rPr>
      </w:pPr>
    </w:p>
    <w:p w14:paraId="18D13CE7" w14:textId="77777777" w:rsidR="0045432F" w:rsidRPr="00565895" w:rsidRDefault="0045432F" w:rsidP="0045432F">
      <w:pPr>
        <w:rPr>
          <w:b/>
          <w:bCs/>
          <w:sz w:val="28"/>
          <w:szCs w:val="28"/>
          <w:u w:val="single"/>
          <w:lang w:val="fr-FR"/>
        </w:rPr>
      </w:pPr>
    </w:p>
    <w:p w14:paraId="2E1A23FD" w14:textId="77777777" w:rsidR="0045432F" w:rsidRPr="00565895" w:rsidRDefault="0045432F" w:rsidP="0045432F">
      <w:pPr>
        <w:rPr>
          <w:b/>
          <w:bCs/>
          <w:sz w:val="28"/>
          <w:szCs w:val="28"/>
          <w:u w:val="single"/>
          <w:lang w:val="fr-FR"/>
        </w:rPr>
      </w:pPr>
    </w:p>
    <w:p w14:paraId="3BE371FC" w14:textId="77777777" w:rsidR="0045432F" w:rsidRPr="00565895" w:rsidRDefault="0045432F" w:rsidP="0045432F">
      <w:pPr>
        <w:rPr>
          <w:b/>
          <w:bCs/>
          <w:sz w:val="28"/>
          <w:szCs w:val="28"/>
          <w:u w:val="single"/>
          <w:lang w:val="fr-FR"/>
        </w:rPr>
      </w:pPr>
    </w:p>
    <w:p w14:paraId="1F98988E" w14:textId="77777777" w:rsidR="0045432F" w:rsidRPr="00565895" w:rsidRDefault="0045432F" w:rsidP="0045432F">
      <w:pPr>
        <w:rPr>
          <w:b/>
          <w:bCs/>
          <w:sz w:val="28"/>
          <w:szCs w:val="28"/>
          <w:u w:val="single"/>
          <w:lang w:val="fr-FR"/>
        </w:rPr>
      </w:pPr>
    </w:p>
    <w:p w14:paraId="3C21486B" w14:textId="77777777" w:rsidR="0045432F" w:rsidRPr="00565895" w:rsidRDefault="0045432F" w:rsidP="0045432F">
      <w:pPr>
        <w:rPr>
          <w:b/>
          <w:bCs/>
          <w:sz w:val="28"/>
          <w:szCs w:val="28"/>
          <w:u w:val="single"/>
          <w:lang w:val="fr-FR"/>
        </w:r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0"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&#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1"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&#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2"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&#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3"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&#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4"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&#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5"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&#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6"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&#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4"/>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1"/>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w:t>
      </w:r>
      <w:proofErr w:type="spellStart"/>
      <w:r w:rsidRPr="00D239DC">
        <w:rPr>
          <w:lang w:val="fr-FR"/>
        </w:rPr>
        <w:t>Bubble</w:t>
      </w:r>
      <w:proofErr w:type="spellEnd"/>
      <w:r w:rsidRPr="00D239DC">
        <w:rPr>
          <w:lang w:val="fr-FR"/>
        </w:rPr>
        <w:t xml:space="preserv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023D0F9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12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7B8ADE87">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2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1987CB5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2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0991BC54">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2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6F29A90">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2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2E64CFF" wp14:editId="14205B0F">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2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385212A2">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3FA1B5E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2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7"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&#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8"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&#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29"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&#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0"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&#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1"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&#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2"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&#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3"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&#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0"/>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70B917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3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41D8B708">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3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31F29336">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3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4206484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3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060F6E1D">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3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drawing>
          <wp:inline distT="0" distB="0" distL="0" distR="0" wp14:anchorId="275B353F" wp14:editId="1900095B">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3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lastRenderedPageBreak/>
        <w:drawing>
          <wp:inline distT="0" distB="0" distL="0" distR="0" wp14:anchorId="05D93454" wp14:editId="3173B217">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3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3E83E184">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3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2E3AFDEA" w14:textId="77777777" w:rsidR="0045432F" w:rsidRPr="00565895" w:rsidRDefault="0045432F" w:rsidP="0045432F">
      <w:pPr>
        <w:rPr>
          <w:color w:val="FF0000"/>
          <w:lang w:val="fr-FR"/>
        </w:rPr>
      </w:pPr>
    </w:p>
    <w:p w14:paraId="282BCBFB" w14:textId="77777777" w:rsidR="0045432F" w:rsidRPr="00565895" w:rsidRDefault="0045432F" w:rsidP="0045432F">
      <w:pPr>
        <w:rPr>
          <w:color w:val="FF0000"/>
          <w:lang w:val="fr-FR"/>
        </w:rPr>
      </w:pPr>
    </w:p>
    <w:p w14:paraId="333D2B16" w14:textId="77777777" w:rsidR="0045432F" w:rsidRPr="00565895" w:rsidRDefault="0045432F" w:rsidP="0045432F">
      <w:pPr>
        <w:rPr>
          <w:color w:val="FF0000"/>
          <w:lang w:val="fr-FR"/>
        </w:rPr>
      </w:pPr>
    </w:p>
    <w:p w14:paraId="4CAAA8BC" w14:textId="77777777" w:rsidR="0045432F" w:rsidRPr="00565895" w:rsidRDefault="0045432F" w:rsidP="0045432F">
      <w:pPr>
        <w:rPr>
          <w:color w:val="FF0000"/>
          <w:lang w:val="fr-FR"/>
        </w:rPr>
      </w:pPr>
    </w:p>
    <w:p w14:paraId="4A18018C" w14:textId="77777777" w:rsidR="0045432F" w:rsidRPr="00565895" w:rsidRDefault="0045432F" w:rsidP="0045432F">
      <w:pPr>
        <w:rPr>
          <w:color w:val="FF0000"/>
          <w:lang w:val="fr-FR"/>
        </w:rPr>
      </w:pPr>
    </w:p>
    <w:p w14:paraId="16003C1E" w14:textId="77777777" w:rsidR="0045432F" w:rsidRPr="00565895" w:rsidRDefault="0045432F" w:rsidP="0045432F">
      <w:pPr>
        <w:rPr>
          <w:color w:val="FF0000"/>
          <w:lang w:val="fr-FR"/>
        </w:rPr>
      </w:pPr>
    </w:p>
    <w:p w14:paraId="220EFFBA" w14:textId="77777777" w:rsidR="0045432F" w:rsidRPr="00565895" w:rsidRDefault="0045432F" w:rsidP="0045432F">
      <w:pPr>
        <w:rPr>
          <w:color w:val="FF0000"/>
          <w:lang w:val="fr-FR"/>
        </w:rPr>
      </w:pPr>
    </w:p>
    <w:p w14:paraId="34753838" w14:textId="77777777" w:rsidR="0045432F" w:rsidRPr="00565895" w:rsidRDefault="0045432F" w:rsidP="0045432F">
      <w:pPr>
        <w:rPr>
          <w:color w:val="FF0000"/>
          <w:lang w:val="fr-FR"/>
        </w:rPr>
      </w:pPr>
    </w:p>
    <w:p w14:paraId="0FFA9849" w14:textId="77777777" w:rsidR="0045432F" w:rsidRPr="00565895" w:rsidRDefault="0045432F" w:rsidP="0045432F">
      <w:pPr>
        <w:rPr>
          <w:color w:val="FF0000"/>
          <w:lang w:val="fr-FR"/>
        </w:rPr>
      </w:pPr>
    </w:p>
    <w:p w14:paraId="1BB0D721" w14:textId="77777777" w:rsidR="0045432F" w:rsidRPr="00565895" w:rsidRDefault="0045432F" w:rsidP="0045432F">
      <w:pPr>
        <w:rPr>
          <w:color w:val="FF0000"/>
          <w:lang w:val="fr-FR"/>
        </w:rPr>
      </w:pPr>
    </w:p>
    <w:p w14:paraId="6A39BFB6" w14:textId="77777777" w:rsidR="0045432F" w:rsidRPr="00565895" w:rsidRDefault="0045432F" w:rsidP="0045432F">
      <w:pPr>
        <w:rPr>
          <w:color w:val="FF0000"/>
          <w:lang w:val="fr-FR"/>
        </w:rPr>
      </w:pPr>
    </w:p>
    <w:p w14:paraId="447CA832" w14:textId="77777777" w:rsidR="0045432F" w:rsidRPr="00565895" w:rsidRDefault="0045432F" w:rsidP="0045432F">
      <w:pPr>
        <w:rPr>
          <w:color w:val="FF0000"/>
          <w:lang w:val="fr-FR"/>
        </w:rPr>
      </w:pPr>
    </w:p>
    <w:p w14:paraId="7D4D6266" w14:textId="77777777" w:rsidR="0045432F" w:rsidRPr="00565895" w:rsidRDefault="0045432F" w:rsidP="0045432F">
      <w:pPr>
        <w:rPr>
          <w:color w:val="FF0000"/>
          <w:lang w:val="fr-FR"/>
        </w:rPr>
      </w:pPr>
    </w:p>
    <w:p w14:paraId="1CC4D3E6" w14:textId="77777777" w:rsidR="0045432F" w:rsidRPr="00565895" w:rsidRDefault="0045432F" w:rsidP="0045432F">
      <w:pPr>
        <w:rPr>
          <w:color w:val="FF0000"/>
          <w:lang w:val="fr-FR"/>
        </w:rPr>
      </w:pPr>
    </w:p>
    <w:p w14:paraId="4601E74F" w14:textId="77777777" w:rsidR="0045432F" w:rsidRPr="00565895" w:rsidRDefault="0045432F" w:rsidP="0045432F">
      <w:pPr>
        <w:rPr>
          <w:color w:val="FF0000"/>
          <w:lang w:val="fr-FR"/>
        </w:rPr>
      </w:pPr>
    </w:p>
    <w:p w14:paraId="5213A9D9" w14:textId="77777777" w:rsidR="0045432F" w:rsidRPr="00565895" w:rsidRDefault="0045432F" w:rsidP="0045432F">
      <w:pPr>
        <w:rPr>
          <w:color w:val="FF0000"/>
          <w:lang w:val="fr-FR"/>
        </w:rPr>
      </w:pPr>
    </w:p>
    <w:p w14:paraId="5767D61A" w14:textId="77777777" w:rsidR="0045432F" w:rsidRPr="00565895" w:rsidRDefault="0045432F" w:rsidP="0045432F">
      <w:pPr>
        <w:rPr>
          <w:color w:val="FF0000"/>
          <w:lang w:val="fr-FR"/>
        </w:rPr>
      </w:pPr>
    </w:p>
    <w:p w14:paraId="458D8F58" w14:textId="77777777" w:rsidR="0045432F" w:rsidRPr="00565895" w:rsidRDefault="0045432F" w:rsidP="0045432F">
      <w:pPr>
        <w:rPr>
          <w:color w:val="FF0000"/>
          <w:lang w:val="fr-FR"/>
        </w:rPr>
      </w:pPr>
    </w:p>
    <w:p w14:paraId="62C0EC06" w14:textId="77777777" w:rsidR="0045432F" w:rsidRPr="00565895" w:rsidRDefault="0045432F" w:rsidP="0045432F">
      <w:pPr>
        <w:rPr>
          <w:color w:val="FF0000"/>
          <w:lang w:val="fr-FR"/>
        </w:rPr>
      </w:pPr>
    </w:p>
    <w:p w14:paraId="1E2B7FD8" w14:textId="77777777" w:rsidR="0045432F" w:rsidRPr="00565895" w:rsidRDefault="0045432F" w:rsidP="0045432F">
      <w:pPr>
        <w:rPr>
          <w:color w:val="FF0000"/>
          <w:lang w:val="fr-FR"/>
        </w:rPr>
      </w:pPr>
    </w:p>
    <w:p w14:paraId="05D436E6" w14:textId="77777777" w:rsidR="0045432F" w:rsidRPr="00565895" w:rsidRDefault="0045432F" w:rsidP="0045432F">
      <w:pPr>
        <w:rPr>
          <w:color w:val="FF0000"/>
          <w:lang w:val="fr-FR"/>
        </w:rPr>
      </w:pPr>
    </w:p>
    <w:p w14:paraId="394AB639" w14:textId="77777777" w:rsidR="0045432F" w:rsidRPr="00565895" w:rsidRDefault="0045432F" w:rsidP="0045432F">
      <w:pPr>
        <w:rPr>
          <w:color w:val="FF0000"/>
          <w:lang w:val="fr-FR"/>
        </w:rPr>
      </w:pPr>
    </w:p>
    <w:p w14:paraId="023D8A0B" w14:textId="77777777" w:rsidR="0045432F" w:rsidRPr="00565895" w:rsidRDefault="0045432F" w:rsidP="0045432F">
      <w:pPr>
        <w:rPr>
          <w:color w:val="FF0000"/>
          <w:lang w:val="fr-FR"/>
        </w:rPr>
      </w:pPr>
    </w:p>
    <w:p w14:paraId="0DE5799A" w14:textId="77777777" w:rsidR="0045432F" w:rsidRPr="00565895" w:rsidRDefault="0045432F" w:rsidP="0045432F">
      <w:pPr>
        <w:rPr>
          <w:color w:val="FF0000"/>
          <w:lang w:val="fr-FR"/>
        </w:rPr>
      </w:pPr>
    </w:p>
    <w:p w14:paraId="3776C5DD" w14:textId="77777777" w:rsidR="0045432F" w:rsidRPr="00565895" w:rsidRDefault="0045432F" w:rsidP="0045432F">
      <w:pPr>
        <w:rPr>
          <w:color w:val="FF0000"/>
          <w:lang w:val="fr-FR"/>
        </w:rPr>
      </w:pPr>
    </w:p>
    <w:p w14:paraId="6291939D" w14:textId="77777777" w:rsidR="0045432F" w:rsidRPr="00565895" w:rsidRDefault="0045432F" w:rsidP="0045432F">
      <w:pPr>
        <w:rPr>
          <w:color w:val="FF0000"/>
          <w:lang w:val="fr-FR"/>
        </w:rPr>
      </w:pPr>
    </w:p>
    <w:p w14:paraId="05D8D032" w14:textId="77777777" w:rsidR="0045432F" w:rsidRPr="00565895" w:rsidRDefault="0045432F" w:rsidP="0045432F">
      <w:pPr>
        <w:rPr>
          <w:color w:val="FF0000"/>
          <w:lang w:val="fr-FR"/>
        </w:rPr>
      </w:pPr>
    </w:p>
    <w:p w14:paraId="69B7BFB0" w14:textId="77777777" w:rsidR="0045432F" w:rsidRPr="00565895" w:rsidRDefault="0045432F" w:rsidP="0045432F">
      <w:pPr>
        <w:rPr>
          <w:color w:val="FF0000"/>
          <w:lang w:val="fr-FR"/>
        </w:rPr>
      </w:pPr>
    </w:p>
    <w:p w14:paraId="4941C59D" w14:textId="77777777" w:rsidR="0045432F" w:rsidRPr="00565895" w:rsidRDefault="0045432F" w:rsidP="0045432F">
      <w:pPr>
        <w:rPr>
          <w:color w:val="FF0000"/>
          <w:lang w:val="fr-FR"/>
        </w:rPr>
      </w:pPr>
    </w:p>
    <w:p w14:paraId="7B46E97B" w14:textId="77777777" w:rsidR="0045432F" w:rsidRPr="00565895" w:rsidRDefault="0045432F" w:rsidP="0045432F">
      <w:pPr>
        <w:rPr>
          <w:color w:val="FF0000"/>
          <w:lang w:val="fr-FR"/>
        </w:rPr>
      </w:pPr>
    </w:p>
    <w:p w14:paraId="6A77FE87" w14:textId="77777777" w:rsidR="0045432F" w:rsidRPr="00565895" w:rsidRDefault="0045432F" w:rsidP="0045432F">
      <w:pPr>
        <w:rPr>
          <w:color w:val="FF0000"/>
          <w:lang w:val="fr-FR"/>
        </w:rPr>
      </w:pPr>
    </w:p>
    <w:p w14:paraId="186C8226" w14:textId="77777777" w:rsidR="0045432F" w:rsidRPr="00565895" w:rsidRDefault="0045432F" w:rsidP="0045432F">
      <w:pPr>
        <w:rPr>
          <w:color w:val="FF0000"/>
          <w:lang w:val="fr-FR"/>
        </w:rPr>
      </w:pPr>
    </w:p>
    <w:p w14:paraId="15C99E02" w14:textId="77777777" w:rsidR="0045432F" w:rsidRPr="00565895" w:rsidRDefault="0045432F" w:rsidP="0045432F">
      <w:pPr>
        <w:rPr>
          <w:color w:val="FF0000"/>
          <w:lang w:val="fr-FR"/>
        </w:rPr>
      </w:pPr>
    </w:p>
    <w:p w14:paraId="72BF8106" w14:textId="77777777" w:rsidR="0045432F" w:rsidRPr="00565895" w:rsidRDefault="0045432F" w:rsidP="0045432F">
      <w:pPr>
        <w:rPr>
          <w:color w:val="FF0000"/>
          <w:lang w:val="fr-FR"/>
        </w:rPr>
      </w:pPr>
    </w:p>
    <w:p w14:paraId="37C5BC44" w14:textId="77777777" w:rsidR="0045432F" w:rsidRPr="00565895" w:rsidRDefault="0045432F" w:rsidP="0045432F">
      <w:pPr>
        <w:rPr>
          <w:color w:val="FF0000"/>
          <w:lang w:val="fr-FR"/>
        </w:rPr>
      </w:pPr>
    </w:p>
    <w:p w14:paraId="37D4448F" w14:textId="77777777" w:rsidR="0045432F" w:rsidRPr="00565895" w:rsidRDefault="0045432F" w:rsidP="0045432F">
      <w:pPr>
        <w:rPr>
          <w:color w:val="FF0000"/>
          <w:lang w:val="fr-FR"/>
        </w:rPr>
      </w:pPr>
    </w:p>
    <w:p w14:paraId="65570334" w14:textId="7A28FFF3" w:rsidR="0045432F" w:rsidRPr="00565895" w:rsidRDefault="0045432F" w:rsidP="0045432F">
      <w:pPr>
        <w:rPr>
          <w:color w:val="FF0000"/>
          <w:lang w:val="fr-FR"/>
        </w:rPr>
      </w:pPr>
    </w:p>
    <w:p w14:paraId="11F003BE" w14:textId="43FBF829" w:rsidR="00BE0BDC" w:rsidRPr="00565895" w:rsidRDefault="00BE0BDC" w:rsidP="0045432F">
      <w:pPr>
        <w:rPr>
          <w:color w:val="FF0000"/>
          <w:lang w:val="fr-FR"/>
        </w:rPr>
      </w:pPr>
    </w:p>
    <w:p w14:paraId="346C0D85" w14:textId="77777777" w:rsidR="00BE0BDC" w:rsidRPr="00565895" w:rsidRDefault="00BE0BDC" w:rsidP="0045432F">
      <w:pPr>
        <w:rPr>
          <w:color w:val="FF0000"/>
          <w:lang w:val="fr-FR"/>
        </w:r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4"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&#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5"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&#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6"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&#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7"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&#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8"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&#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39"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&#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0"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&#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5"/>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39"/>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60AF7A6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4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46F77724">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4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1EA282FC">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4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5B87CE65">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0405D229">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4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6E5C1DB9">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4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5EED303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4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4C5F073E">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4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3457CA2F" w14:textId="77777777" w:rsidR="0045432F" w:rsidRPr="00565895" w:rsidRDefault="0045432F" w:rsidP="0045432F">
      <w:pPr>
        <w:rPr>
          <w:b/>
          <w:bCs/>
          <w:color w:val="C00000"/>
          <w:sz w:val="28"/>
          <w:szCs w:val="28"/>
          <w:lang w:val="fr-FR"/>
        </w:rPr>
      </w:pPr>
    </w:p>
    <w:p w14:paraId="26F43A07" w14:textId="77777777" w:rsidR="0045432F" w:rsidRPr="00565895" w:rsidRDefault="0045432F" w:rsidP="0045432F">
      <w:pPr>
        <w:rPr>
          <w:b/>
          <w:bCs/>
          <w:color w:val="C00000"/>
          <w:sz w:val="28"/>
          <w:szCs w:val="28"/>
          <w:lang w:val="fr-FR"/>
        </w:rPr>
      </w:pPr>
    </w:p>
    <w:p w14:paraId="0262E6EE" w14:textId="77777777" w:rsidR="0045432F" w:rsidRPr="00565895" w:rsidRDefault="0045432F" w:rsidP="0045432F">
      <w:pPr>
        <w:rPr>
          <w:b/>
          <w:bCs/>
          <w:color w:val="C00000"/>
          <w:sz w:val="28"/>
          <w:szCs w:val="28"/>
          <w:lang w:val="fr-FR"/>
        </w:rPr>
      </w:pPr>
    </w:p>
    <w:p w14:paraId="2741D768" w14:textId="77777777" w:rsidR="0045432F" w:rsidRPr="00565895" w:rsidRDefault="0045432F" w:rsidP="0045432F">
      <w:pPr>
        <w:rPr>
          <w:b/>
          <w:bCs/>
          <w:color w:val="C00000"/>
          <w:sz w:val="28"/>
          <w:szCs w:val="28"/>
          <w:lang w:val="fr-FR"/>
        </w:rPr>
      </w:pPr>
    </w:p>
    <w:p w14:paraId="23F18B4D" w14:textId="77777777" w:rsidR="0045432F" w:rsidRPr="00565895" w:rsidRDefault="0045432F" w:rsidP="0045432F">
      <w:pPr>
        <w:rPr>
          <w:b/>
          <w:bCs/>
          <w:color w:val="C00000"/>
          <w:sz w:val="28"/>
          <w:szCs w:val="28"/>
          <w:lang w:val="fr-FR"/>
        </w:rPr>
      </w:pPr>
    </w:p>
    <w:p w14:paraId="0479BD47" w14:textId="77777777" w:rsidR="0045432F" w:rsidRPr="00565895" w:rsidRDefault="0045432F" w:rsidP="0045432F">
      <w:pPr>
        <w:rPr>
          <w:b/>
          <w:bCs/>
          <w:color w:val="C00000"/>
          <w:sz w:val="28"/>
          <w:szCs w:val="28"/>
          <w:lang w:val="fr-FR"/>
        </w:rPr>
      </w:pPr>
    </w:p>
    <w:p w14:paraId="4D5EF807" w14:textId="77777777" w:rsidR="0045432F" w:rsidRPr="00565895" w:rsidRDefault="0045432F" w:rsidP="0045432F">
      <w:pPr>
        <w:rPr>
          <w:b/>
          <w:bCs/>
          <w:color w:val="C00000"/>
          <w:sz w:val="28"/>
          <w:szCs w:val="28"/>
          <w:lang w:val="fr-FR"/>
        </w:rPr>
      </w:pPr>
    </w:p>
    <w:p w14:paraId="4F5DF6F7" w14:textId="77777777" w:rsidR="0045432F" w:rsidRPr="00565895" w:rsidRDefault="0045432F" w:rsidP="0045432F">
      <w:pPr>
        <w:rPr>
          <w:b/>
          <w:bCs/>
          <w:color w:val="C00000"/>
          <w:sz w:val="28"/>
          <w:szCs w:val="28"/>
          <w:lang w:val="fr-FR"/>
        </w:rPr>
      </w:pPr>
    </w:p>
    <w:p w14:paraId="62D83413" w14:textId="77777777" w:rsidR="0045432F" w:rsidRPr="00565895" w:rsidRDefault="0045432F" w:rsidP="0045432F">
      <w:pPr>
        <w:rPr>
          <w:b/>
          <w:bCs/>
          <w:color w:val="C00000"/>
          <w:sz w:val="28"/>
          <w:szCs w:val="28"/>
          <w:lang w:val="fr-FR"/>
        </w:rPr>
      </w:pPr>
    </w:p>
    <w:p w14:paraId="1B52AEA5" w14:textId="77777777" w:rsidR="0045432F" w:rsidRPr="00565895" w:rsidRDefault="0045432F" w:rsidP="0045432F">
      <w:pPr>
        <w:rPr>
          <w:b/>
          <w:bCs/>
          <w:color w:val="C00000"/>
          <w:sz w:val="28"/>
          <w:szCs w:val="28"/>
          <w:lang w:val="fr-FR"/>
        </w:rPr>
      </w:pPr>
    </w:p>
    <w:p w14:paraId="4E02BF71" w14:textId="77777777" w:rsidR="0045432F" w:rsidRPr="00565895" w:rsidRDefault="0045432F" w:rsidP="0045432F">
      <w:pPr>
        <w:rPr>
          <w:b/>
          <w:bCs/>
          <w:color w:val="C00000"/>
          <w:sz w:val="28"/>
          <w:szCs w:val="28"/>
          <w:lang w:val="fr-FR"/>
        </w:rPr>
      </w:pPr>
    </w:p>
    <w:p w14:paraId="5A77212C" w14:textId="77777777" w:rsidR="0045432F" w:rsidRPr="00565895" w:rsidRDefault="0045432F" w:rsidP="0045432F">
      <w:pPr>
        <w:rPr>
          <w:b/>
          <w:bCs/>
          <w:color w:val="C00000"/>
          <w:sz w:val="28"/>
          <w:szCs w:val="28"/>
          <w:lang w:val="fr-FR"/>
        </w:rPr>
      </w:pPr>
    </w:p>
    <w:p w14:paraId="27408DFF" w14:textId="77777777" w:rsidR="0045432F" w:rsidRPr="00565895" w:rsidRDefault="0045432F" w:rsidP="0045432F">
      <w:pPr>
        <w:rPr>
          <w:b/>
          <w:bCs/>
          <w:color w:val="C00000"/>
          <w:sz w:val="28"/>
          <w:szCs w:val="28"/>
          <w:lang w:val="fr-FR"/>
        </w:rPr>
      </w:pPr>
    </w:p>
    <w:p w14:paraId="72943086" w14:textId="77777777" w:rsidR="0045432F" w:rsidRPr="00565895" w:rsidRDefault="0045432F" w:rsidP="0045432F">
      <w:pPr>
        <w:rPr>
          <w:b/>
          <w:bCs/>
          <w:color w:val="C00000"/>
          <w:sz w:val="28"/>
          <w:szCs w:val="28"/>
          <w:lang w:val="fr-FR"/>
        </w:rPr>
      </w:pPr>
    </w:p>
    <w:p w14:paraId="3A166A0F" w14:textId="77777777" w:rsidR="0045432F" w:rsidRPr="00565895" w:rsidRDefault="0045432F" w:rsidP="0045432F">
      <w:pPr>
        <w:rPr>
          <w:b/>
          <w:bCs/>
          <w:color w:val="C00000"/>
          <w:sz w:val="28"/>
          <w:szCs w:val="28"/>
          <w:lang w:val="fr-FR"/>
        </w:rPr>
      </w:pPr>
    </w:p>
    <w:p w14:paraId="08EF9227" w14:textId="77777777" w:rsidR="0045432F" w:rsidRPr="00565895" w:rsidRDefault="0045432F" w:rsidP="0045432F">
      <w:pPr>
        <w:rPr>
          <w:b/>
          <w:bCs/>
          <w:color w:val="C00000"/>
          <w:sz w:val="28"/>
          <w:szCs w:val="28"/>
          <w:lang w:val="fr-FR"/>
        </w:rPr>
      </w:pPr>
    </w:p>
    <w:p w14:paraId="69C68755" w14:textId="77777777" w:rsidR="0045432F" w:rsidRPr="00565895" w:rsidRDefault="0045432F" w:rsidP="0045432F">
      <w:pPr>
        <w:rPr>
          <w:b/>
          <w:bCs/>
          <w:color w:val="C00000"/>
          <w:sz w:val="28"/>
          <w:szCs w:val="28"/>
          <w:lang w:val="fr-FR"/>
        </w:rPr>
      </w:pPr>
    </w:p>
    <w:p w14:paraId="0042A552" w14:textId="77777777" w:rsidR="0045432F" w:rsidRPr="00565895" w:rsidRDefault="0045432F" w:rsidP="0045432F">
      <w:pPr>
        <w:rPr>
          <w:b/>
          <w:bCs/>
          <w:color w:val="C00000"/>
          <w:sz w:val="28"/>
          <w:szCs w:val="28"/>
          <w:lang w:val="fr-FR"/>
        </w:rPr>
      </w:pPr>
    </w:p>
    <w:p w14:paraId="17CCDB50" w14:textId="77777777" w:rsidR="0045432F" w:rsidRPr="00565895" w:rsidRDefault="0045432F" w:rsidP="0045432F">
      <w:pPr>
        <w:rPr>
          <w:b/>
          <w:bCs/>
          <w:color w:val="C00000"/>
          <w:sz w:val="28"/>
          <w:szCs w:val="28"/>
          <w:lang w:val="fr-FR"/>
        </w:rPr>
      </w:pPr>
    </w:p>
    <w:p w14:paraId="29063919" w14:textId="77777777" w:rsidR="0045432F" w:rsidRPr="00565895" w:rsidRDefault="0045432F" w:rsidP="0045432F">
      <w:pPr>
        <w:rPr>
          <w:b/>
          <w:bCs/>
          <w:color w:val="C00000"/>
          <w:sz w:val="28"/>
          <w:szCs w:val="28"/>
          <w:lang w:val="fr-FR"/>
        </w:rPr>
      </w:pPr>
    </w:p>
    <w:p w14:paraId="6EC93C4B" w14:textId="77777777" w:rsidR="0045432F" w:rsidRPr="00565895" w:rsidRDefault="0045432F" w:rsidP="0045432F">
      <w:pPr>
        <w:rPr>
          <w:b/>
          <w:bCs/>
          <w:color w:val="C00000"/>
          <w:sz w:val="28"/>
          <w:szCs w:val="28"/>
          <w:lang w:val="fr-FR"/>
        </w:rPr>
      </w:pPr>
    </w:p>
    <w:p w14:paraId="391AEED9" w14:textId="77777777" w:rsidR="0045432F" w:rsidRPr="00565895" w:rsidRDefault="0045432F" w:rsidP="0045432F">
      <w:pPr>
        <w:rPr>
          <w:b/>
          <w:bCs/>
          <w:color w:val="C00000"/>
          <w:sz w:val="28"/>
          <w:szCs w:val="28"/>
          <w:lang w:val="fr-FR"/>
        </w:rPr>
      </w:pPr>
    </w:p>
    <w:p w14:paraId="5949E05C" w14:textId="77777777" w:rsidR="0045432F" w:rsidRPr="00565895" w:rsidRDefault="0045432F" w:rsidP="0045432F">
      <w:pPr>
        <w:rPr>
          <w:b/>
          <w:bCs/>
          <w:color w:val="C00000"/>
          <w:sz w:val="28"/>
          <w:szCs w:val="28"/>
          <w:lang w:val="fr-FR"/>
        </w:rPr>
      </w:pPr>
    </w:p>
    <w:p w14:paraId="023107FC" w14:textId="77777777" w:rsidR="0045432F" w:rsidRPr="00565895" w:rsidRDefault="0045432F" w:rsidP="0045432F">
      <w:pPr>
        <w:rPr>
          <w:b/>
          <w:bCs/>
          <w:color w:val="C00000"/>
          <w:sz w:val="28"/>
          <w:szCs w:val="28"/>
          <w:lang w:val="fr-FR"/>
        </w:rPr>
      </w:pPr>
    </w:p>
    <w:p w14:paraId="2E0C0ADE" w14:textId="77777777" w:rsidR="0045432F" w:rsidRPr="00565895" w:rsidRDefault="0045432F" w:rsidP="0045432F">
      <w:pPr>
        <w:rPr>
          <w:b/>
          <w:bCs/>
          <w:color w:val="C00000"/>
          <w:sz w:val="28"/>
          <w:szCs w:val="28"/>
          <w:lang w:val="fr-FR"/>
        </w:rPr>
      </w:pPr>
    </w:p>
    <w:p w14:paraId="1F09A299" w14:textId="77777777" w:rsidR="0045432F" w:rsidRPr="00565895" w:rsidRDefault="0045432F" w:rsidP="0045432F">
      <w:pPr>
        <w:rPr>
          <w:b/>
          <w:bCs/>
          <w:color w:val="C00000"/>
          <w:sz w:val="28"/>
          <w:szCs w:val="28"/>
          <w:lang w:val="fr-FR"/>
        </w:rPr>
      </w:pPr>
    </w:p>
    <w:p w14:paraId="4FAF77AF" w14:textId="77777777" w:rsidR="0045432F" w:rsidRPr="00565895" w:rsidRDefault="0045432F" w:rsidP="0045432F">
      <w:pPr>
        <w:rPr>
          <w:b/>
          <w:bCs/>
          <w:color w:val="C00000"/>
          <w:sz w:val="28"/>
          <w:szCs w:val="28"/>
          <w:lang w:val="fr-FR"/>
        </w:rPr>
      </w:pPr>
    </w:p>
    <w:p w14:paraId="198F65F2" w14:textId="77777777" w:rsidR="0045432F" w:rsidRPr="00565895" w:rsidRDefault="0045432F" w:rsidP="0045432F">
      <w:pPr>
        <w:rPr>
          <w:b/>
          <w:bCs/>
          <w:color w:val="C00000"/>
          <w:sz w:val="28"/>
          <w:szCs w:val="28"/>
          <w:lang w:val="fr-FR"/>
        </w:rPr>
      </w:pPr>
    </w:p>
    <w:p w14:paraId="2D46A193" w14:textId="77777777" w:rsidR="0045432F" w:rsidRPr="00565895" w:rsidRDefault="0045432F" w:rsidP="0045432F">
      <w:pPr>
        <w:rPr>
          <w:b/>
          <w:bCs/>
          <w:color w:val="C00000"/>
          <w:sz w:val="28"/>
          <w:szCs w:val="28"/>
          <w:lang w:val="fr-FR"/>
        </w:rPr>
      </w:pPr>
    </w:p>
    <w:p w14:paraId="09B141C6" w14:textId="77777777" w:rsidR="0045432F" w:rsidRPr="00565895" w:rsidRDefault="0045432F" w:rsidP="0045432F">
      <w:pPr>
        <w:rPr>
          <w:b/>
          <w:bCs/>
          <w:color w:val="C00000"/>
          <w:sz w:val="28"/>
          <w:szCs w:val="28"/>
          <w:lang w:val="fr-FR"/>
        </w:rPr>
      </w:pPr>
    </w:p>
    <w:p w14:paraId="7034F356" w14:textId="77777777" w:rsidR="0045432F" w:rsidRPr="00565895" w:rsidRDefault="0045432F" w:rsidP="0045432F">
      <w:pPr>
        <w:rPr>
          <w:b/>
          <w:bCs/>
          <w:color w:val="C00000"/>
          <w:sz w:val="28"/>
          <w:szCs w:val="28"/>
          <w:lang w:val="fr-FR"/>
        </w:rPr>
      </w:pPr>
    </w:p>
    <w:p w14:paraId="3A68231A" w14:textId="77777777" w:rsidR="0045432F" w:rsidRPr="00565895" w:rsidRDefault="0045432F" w:rsidP="0045432F">
      <w:pPr>
        <w:rPr>
          <w:b/>
          <w:bCs/>
          <w:color w:val="C00000"/>
          <w:sz w:val="28"/>
          <w:szCs w:val="28"/>
          <w:lang w:val="fr-FR"/>
        </w:rPr>
      </w:pPr>
    </w:p>
    <w:p w14:paraId="481775D6" w14:textId="77777777" w:rsidR="0045432F" w:rsidRPr="00565895" w:rsidRDefault="0045432F" w:rsidP="0045432F">
      <w:pPr>
        <w:rPr>
          <w:b/>
          <w:bCs/>
          <w:color w:val="000000" w:themeColor="text1"/>
          <w:sz w:val="28"/>
          <w:szCs w:val="28"/>
          <w:lang w:val="fr-FR"/>
        </w:r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1"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&#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2"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&#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3" style="position:absolute;margin-left:26pt;margin-top:.2pt;width:218.45pt;height:16.3pt;z-index:25165926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">
                      <v:shape id="Text Box 103" o:spid="_x0000_s114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&#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&#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&#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&#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&#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49" style="position:absolute;margin-left:25.4pt;margin-top:.8pt;width:218.45pt;height:16.3pt;z-index:25166028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">
                      <v:shape id="Text Box 110" o:spid="_x0000_s115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&#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&#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&#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&#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&#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5" style="position:absolute;margin-left:25.4pt;margin-top:.25pt;width:218.45pt;height:16.3pt;z-index:25166131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">
                      <v:shape id="Text Box 116" o:spid="_x0000_s115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&#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&#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&#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5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&#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TI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j48oxMoGc3AAAA//8DAFBLAQItABQABgAIAAAAIQDb4fbL7gAAAIUBAAATAAAAAAAA&#10;AAAAAAAAAAAAAABbQ29udGVudF9UeXBlc10ueG1sUEsBAi0AFAAGAAgAAAAhAFr0LFu/AAAAFQEA&#10;AAsAAAAAAAAAAAAAAAAAHwEAAF9yZWxzLy5yZWxzUEsBAi0AFAAGAAgAAAAhAEQhZMjHAAAA3AAA&#10;AA8AAAAAAAAAAAAAAAAABwIAAGRycy9kb3ducmV2LnhtbFBLBQYAAAAAAwADALcAAAD7AgAAAAA=&#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1" style="position:absolute;margin-left:25.4pt;margin-top:.7pt;width:218.45pt;height:16.3pt;z-index:25166233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">
                      <v:shape id="Text Box 122" o:spid="_x0000_s116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&#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&#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&#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&#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&#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7" style="position:absolute;margin-left:25.85pt;margin-top:.3pt;width:218.45pt;height:16.3pt;z-index:25166336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">
                      <v:shape id="Text Box 128" o:spid="_x0000_s116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&#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6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&#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&#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&#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&#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3" style="position:absolute;margin-left:24.3pt;margin-top:.4pt;width:218.45pt;height:16.3pt;z-index:251664384"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mmRRg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">
                      <v:shape id="Text Box 134" o:spid="_x0000_s1174"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&#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5"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&#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6"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&#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7"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&#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8"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&#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79" style="position:absolute;margin-left:25pt;margin-top:.4pt;width:218.45pt;height:16.3pt;z-index:251665408"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">
                      <v:shape id="Text Box 140" o:spid="_x0000_s1180"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&#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1"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&#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2"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&#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3"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&#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4"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&#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5" style="position:absolute;margin-left:25.15pt;margin-top:1pt;width:218.45pt;height:16.3pt;z-index:251666432"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">
                      <v:shape id="Text Box 174" o:spid="_x0000_s1186"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&#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7"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&#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8"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&#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89"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&#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0"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&#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1" style="position:absolute;margin-left:25.15pt;margin-top:.4pt;width:218.45pt;height:16.3pt;z-index:251667456"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">
                      <v:shape id="Text Box 238" o:spid="_x0000_s1192"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&#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3"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&#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4"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&#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5"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&#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6"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&#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7" style="position:absolute;margin-left:24.25pt;margin-top:.4pt;width:218.45pt;height:16.3pt;z-index:251668480" coordsize="27743,2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">
                      <v:shape id="Text Box 244" o:spid="_x0000_s1198" type="#_x0000_t202" style="position:absolute;width:1244;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&#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99" type="#_x0000_t202" style="position:absolute;left:6338;width:124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&#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0" type="#_x0000_t202" style="position:absolute;left:12884;top:103;width:1143;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&#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1" type="#_x0000_t202" style="position:absolute;left:19638;top:103;width:1143;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&#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2" type="#_x0000_t202" style="position:absolute;left:26289;top:103;width:1454;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&#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headerReference w:type="default" r:id="rId148"/>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23AF0D8"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 xml:space="preserve">.1: Amazon gift-card (Claim Code redacted since it is sent to the </w:t>
      </w:r>
      <w:proofErr w:type="spellStart"/>
      <w:r>
        <w:rPr>
          <w:rFonts w:ascii="Times" w:hAnsi="Times"/>
          <w:color w:val="000000" w:themeColor="text1"/>
          <w:sz w:val="23"/>
          <w:szCs w:val="23"/>
          <w:shd w:val="clear" w:color="auto" w:fill="FFFFFF"/>
          <w:lang w:val="en-US"/>
        </w:rPr>
        <w:t>participan</w:t>
      </w:r>
      <w:proofErr w:type="spellEnd"/>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BCEF2" w14:textId="77777777" w:rsidR="0075576C" w:rsidRDefault="0075576C" w:rsidP="002C2CD3">
      <w:r>
        <w:separator/>
      </w:r>
    </w:p>
  </w:endnote>
  <w:endnote w:type="continuationSeparator" w:id="0">
    <w:p w14:paraId="51CA25E4" w14:textId="77777777" w:rsidR="0075576C" w:rsidRDefault="0075576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77777777"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CC854D" w14:textId="77777777" w:rsidR="0075576C" w:rsidRDefault="0075576C" w:rsidP="002C2CD3">
      <w:r>
        <w:separator/>
      </w:r>
    </w:p>
  </w:footnote>
  <w:footnote w:type="continuationSeparator" w:id="0">
    <w:p w14:paraId="559402DC" w14:textId="77777777" w:rsidR="0075576C" w:rsidRDefault="0075576C"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0EF65997" w14:textId="68960CA7"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2CEBB33A" w14:textId="77F870A2"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CE3885" w14:textId="6F0EA506"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613F3137" w14:textId="2335CE16"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1612EF4C" w14:textId="06BEDBA6"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45B69282" w14:textId="2446032B"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525477C0" w14:textId="30D1FB55"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1B9DFBEF" w14:textId="1D1299AC"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6C6D7560" w14:textId="6D9E2FA0"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54860437">
    <w:abstractNumId w:val="22"/>
  </w:num>
  <w:num w:numId="2" w16cid:durableId="1876648546">
    <w:abstractNumId w:val="30"/>
  </w:num>
  <w:num w:numId="3" w16cid:durableId="11029632">
    <w:abstractNumId w:val="0"/>
  </w:num>
  <w:num w:numId="4" w16cid:durableId="1295872348">
    <w:abstractNumId w:val="27"/>
  </w:num>
  <w:num w:numId="5" w16cid:durableId="2144347474">
    <w:abstractNumId w:val="20"/>
  </w:num>
  <w:num w:numId="6" w16cid:durableId="1606499484">
    <w:abstractNumId w:val="2"/>
  </w:num>
  <w:num w:numId="7" w16cid:durableId="2020354985">
    <w:abstractNumId w:val="17"/>
  </w:num>
  <w:num w:numId="8" w16cid:durableId="306127316">
    <w:abstractNumId w:val="19"/>
  </w:num>
  <w:num w:numId="9" w16cid:durableId="316496111">
    <w:abstractNumId w:val="10"/>
  </w:num>
  <w:num w:numId="10" w16cid:durableId="2038579290">
    <w:abstractNumId w:val="28"/>
  </w:num>
  <w:num w:numId="11" w16cid:durableId="1812819400">
    <w:abstractNumId w:val="14"/>
  </w:num>
  <w:num w:numId="12" w16cid:durableId="1683975437">
    <w:abstractNumId w:val="16"/>
  </w:num>
  <w:num w:numId="13" w16cid:durableId="1078015271">
    <w:abstractNumId w:val="7"/>
  </w:num>
  <w:num w:numId="14" w16cid:durableId="902567907">
    <w:abstractNumId w:val="29"/>
  </w:num>
  <w:num w:numId="15" w16cid:durableId="901990920">
    <w:abstractNumId w:val="34"/>
  </w:num>
  <w:num w:numId="16" w16cid:durableId="870460583">
    <w:abstractNumId w:val="13"/>
  </w:num>
  <w:num w:numId="17" w16cid:durableId="678043370">
    <w:abstractNumId w:val="31"/>
  </w:num>
  <w:num w:numId="18" w16cid:durableId="8412410">
    <w:abstractNumId w:val="26"/>
  </w:num>
  <w:num w:numId="19" w16cid:durableId="1067997599">
    <w:abstractNumId w:val="12"/>
  </w:num>
  <w:num w:numId="20" w16cid:durableId="1213805400">
    <w:abstractNumId w:val="11"/>
  </w:num>
  <w:num w:numId="21" w16cid:durableId="483668246">
    <w:abstractNumId w:val="21"/>
  </w:num>
  <w:num w:numId="22" w16cid:durableId="1140921157">
    <w:abstractNumId w:val="9"/>
  </w:num>
  <w:num w:numId="23" w16cid:durableId="1563060936">
    <w:abstractNumId w:val="23"/>
  </w:num>
  <w:num w:numId="24" w16cid:durableId="1142042621">
    <w:abstractNumId w:val="4"/>
  </w:num>
  <w:num w:numId="25" w16cid:durableId="1792243071">
    <w:abstractNumId w:val="25"/>
  </w:num>
  <w:num w:numId="26" w16cid:durableId="2437042">
    <w:abstractNumId w:val="1"/>
  </w:num>
  <w:num w:numId="27" w16cid:durableId="355616080">
    <w:abstractNumId w:val="15"/>
  </w:num>
  <w:num w:numId="28" w16cid:durableId="1258056635">
    <w:abstractNumId w:val="6"/>
  </w:num>
  <w:num w:numId="29" w16cid:durableId="985088343">
    <w:abstractNumId w:val="24"/>
  </w:num>
  <w:num w:numId="30" w16cid:durableId="1915358585">
    <w:abstractNumId w:val="5"/>
  </w:num>
  <w:num w:numId="31" w16cid:durableId="850294226">
    <w:abstractNumId w:val="32"/>
  </w:num>
  <w:num w:numId="32" w16cid:durableId="1132359477">
    <w:abstractNumId w:val="33"/>
  </w:num>
  <w:num w:numId="33" w16cid:durableId="834105149">
    <w:abstractNumId w:val="8"/>
  </w:num>
  <w:num w:numId="34" w16cid:durableId="1744259479">
    <w:abstractNumId w:val="18"/>
  </w:num>
  <w:num w:numId="35" w16cid:durableId="536427962">
    <w:abstractNumId w:val="3"/>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B8A"/>
    <w:rsid w:val="0033226C"/>
    <w:rsid w:val="003342B5"/>
    <w:rsid w:val="00341436"/>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D5B"/>
    <w:rsid w:val="00367967"/>
    <w:rsid w:val="00370619"/>
    <w:rsid w:val="00371C3A"/>
    <w:rsid w:val="00372FC2"/>
    <w:rsid w:val="00373402"/>
    <w:rsid w:val="00375942"/>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8794B"/>
    <w:rsid w:val="00490808"/>
    <w:rsid w:val="00495130"/>
    <w:rsid w:val="00496855"/>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493C"/>
    <w:rsid w:val="005256D6"/>
    <w:rsid w:val="00526984"/>
    <w:rsid w:val="00533423"/>
    <w:rsid w:val="005338AD"/>
    <w:rsid w:val="005364C8"/>
    <w:rsid w:val="00536BA8"/>
    <w:rsid w:val="00537E11"/>
    <w:rsid w:val="00540B5A"/>
    <w:rsid w:val="00540DD3"/>
    <w:rsid w:val="00542A77"/>
    <w:rsid w:val="00543BD7"/>
    <w:rsid w:val="00545A0D"/>
    <w:rsid w:val="00546193"/>
    <w:rsid w:val="005516D0"/>
    <w:rsid w:val="00551AF2"/>
    <w:rsid w:val="00553B44"/>
    <w:rsid w:val="005562B3"/>
    <w:rsid w:val="0055678F"/>
    <w:rsid w:val="0055683C"/>
    <w:rsid w:val="00557F85"/>
    <w:rsid w:val="0056278F"/>
    <w:rsid w:val="0056396A"/>
    <w:rsid w:val="00565895"/>
    <w:rsid w:val="00566112"/>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5576C"/>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2F76"/>
    <w:rsid w:val="00824F2E"/>
    <w:rsid w:val="00825BF9"/>
    <w:rsid w:val="008260A9"/>
    <w:rsid w:val="00826999"/>
    <w:rsid w:val="00826EC8"/>
    <w:rsid w:val="00827CFD"/>
    <w:rsid w:val="0083398E"/>
    <w:rsid w:val="00834004"/>
    <w:rsid w:val="0083587B"/>
    <w:rsid w:val="008366FC"/>
    <w:rsid w:val="00842045"/>
    <w:rsid w:val="00842063"/>
    <w:rsid w:val="0084291E"/>
    <w:rsid w:val="008448E8"/>
    <w:rsid w:val="00844937"/>
    <w:rsid w:val="00845B50"/>
    <w:rsid w:val="00847A21"/>
    <w:rsid w:val="0085125F"/>
    <w:rsid w:val="00851C1C"/>
    <w:rsid w:val="00854CBD"/>
    <w:rsid w:val="00855B69"/>
    <w:rsid w:val="0085727B"/>
    <w:rsid w:val="00864150"/>
    <w:rsid w:val="00864B88"/>
    <w:rsid w:val="0086504F"/>
    <w:rsid w:val="00865DC3"/>
    <w:rsid w:val="00866AB8"/>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312B"/>
    <w:rsid w:val="00963EC0"/>
    <w:rsid w:val="00966853"/>
    <w:rsid w:val="00967954"/>
    <w:rsid w:val="00967D23"/>
    <w:rsid w:val="0097156B"/>
    <w:rsid w:val="00971CB5"/>
    <w:rsid w:val="009727CC"/>
    <w:rsid w:val="0097317D"/>
    <w:rsid w:val="009734C7"/>
    <w:rsid w:val="00980254"/>
    <w:rsid w:val="0098148F"/>
    <w:rsid w:val="00986DF2"/>
    <w:rsid w:val="0099177E"/>
    <w:rsid w:val="00994892"/>
    <w:rsid w:val="00995523"/>
    <w:rsid w:val="009A15C0"/>
    <w:rsid w:val="009A331C"/>
    <w:rsid w:val="009A6920"/>
    <w:rsid w:val="009A6C01"/>
    <w:rsid w:val="009B0091"/>
    <w:rsid w:val="009B2505"/>
    <w:rsid w:val="009B476F"/>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37D"/>
    <w:rsid w:val="009F0817"/>
    <w:rsid w:val="009F20F9"/>
    <w:rsid w:val="009F534A"/>
    <w:rsid w:val="009F580B"/>
    <w:rsid w:val="009F5BAC"/>
    <w:rsid w:val="009F5C0E"/>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1A0B"/>
    <w:rsid w:val="00A42273"/>
    <w:rsid w:val="00A448C8"/>
    <w:rsid w:val="00A45B60"/>
    <w:rsid w:val="00A475C4"/>
    <w:rsid w:val="00A47AB9"/>
    <w:rsid w:val="00A5111E"/>
    <w:rsid w:val="00A5124A"/>
    <w:rsid w:val="00A5159B"/>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6A18"/>
    <w:rsid w:val="00A877E9"/>
    <w:rsid w:val="00A87B2D"/>
    <w:rsid w:val="00A91376"/>
    <w:rsid w:val="00A94431"/>
    <w:rsid w:val="00A94517"/>
    <w:rsid w:val="00A96763"/>
    <w:rsid w:val="00A96AD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E1BB4"/>
    <w:rsid w:val="00AE435E"/>
    <w:rsid w:val="00AE4BDB"/>
    <w:rsid w:val="00AE6EF7"/>
    <w:rsid w:val="00AE7EF1"/>
    <w:rsid w:val="00AF3976"/>
    <w:rsid w:val="00AF46FB"/>
    <w:rsid w:val="00AF57D9"/>
    <w:rsid w:val="00B00EE7"/>
    <w:rsid w:val="00B02A7F"/>
    <w:rsid w:val="00B051A4"/>
    <w:rsid w:val="00B059A0"/>
    <w:rsid w:val="00B0654A"/>
    <w:rsid w:val="00B065EA"/>
    <w:rsid w:val="00B06E60"/>
    <w:rsid w:val="00B07D94"/>
    <w:rsid w:val="00B11675"/>
    <w:rsid w:val="00B1190A"/>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45BD"/>
    <w:rsid w:val="00B71065"/>
    <w:rsid w:val="00B73951"/>
    <w:rsid w:val="00B75500"/>
    <w:rsid w:val="00B76F3D"/>
    <w:rsid w:val="00B804AB"/>
    <w:rsid w:val="00B80CA5"/>
    <w:rsid w:val="00B81500"/>
    <w:rsid w:val="00B929C4"/>
    <w:rsid w:val="00B93B73"/>
    <w:rsid w:val="00B95BA9"/>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76C4"/>
    <w:rsid w:val="00C32CE3"/>
    <w:rsid w:val="00C3509D"/>
    <w:rsid w:val="00C3583A"/>
    <w:rsid w:val="00C35DF4"/>
    <w:rsid w:val="00C36CD7"/>
    <w:rsid w:val="00C375D8"/>
    <w:rsid w:val="00C412EA"/>
    <w:rsid w:val="00C413E7"/>
    <w:rsid w:val="00C4180C"/>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4363"/>
    <w:rsid w:val="00C86ED6"/>
    <w:rsid w:val="00C90E2D"/>
    <w:rsid w:val="00CA0B97"/>
    <w:rsid w:val="00CA0ED4"/>
    <w:rsid w:val="00CA6389"/>
    <w:rsid w:val="00CA6BE3"/>
    <w:rsid w:val="00CA7F54"/>
    <w:rsid w:val="00CB13A7"/>
    <w:rsid w:val="00CB1DD6"/>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60D6D"/>
    <w:rsid w:val="00D613D7"/>
    <w:rsid w:val="00D6210D"/>
    <w:rsid w:val="00D635C1"/>
    <w:rsid w:val="00D63B26"/>
    <w:rsid w:val="00D65F0E"/>
    <w:rsid w:val="00D66239"/>
    <w:rsid w:val="00D676AA"/>
    <w:rsid w:val="00D70217"/>
    <w:rsid w:val="00D71F96"/>
    <w:rsid w:val="00D72440"/>
    <w:rsid w:val="00D7450C"/>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4401"/>
    <w:rsid w:val="00DE56AD"/>
    <w:rsid w:val="00DE61F0"/>
    <w:rsid w:val="00DF1746"/>
    <w:rsid w:val="00DF3D31"/>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C024D"/>
    <w:rsid w:val="00EC0423"/>
    <w:rsid w:val="00EC10DE"/>
    <w:rsid w:val="00EC5877"/>
    <w:rsid w:val="00EC5B70"/>
    <w:rsid w:val="00EC627F"/>
    <w:rsid w:val="00ED0908"/>
    <w:rsid w:val="00ED53C5"/>
    <w:rsid w:val="00ED5C4D"/>
    <w:rsid w:val="00ED7E27"/>
    <w:rsid w:val="00EE3E63"/>
    <w:rsid w:val="00EE3F66"/>
    <w:rsid w:val="00EE55FA"/>
    <w:rsid w:val="00EE6842"/>
    <w:rsid w:val="00EE7B72"/>
    <w:rsid w:val="00EF1936"/>
    <w:rsid w:val="00EF3052"/>
    <w:rsid w:val="00EF339D"/>
    <w:rsid w:val="00EF4A63"/>
    <w:rsid w:val="00EF701F"/>
    <w:rsid w:val="00F00806"/>
    <w:rsid w:val="00F008CE"/>
    <w:rsid w:val="00F02E32"/>
    <w:rsid w:val="00F02E94"/>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745"/>
    <w:rsid w:val="00FA2F70"/>
    <w:rsid w:val="00FA4D88"/>
    <w:rsid w:val="00FA51BB"/>
    <w:rsid w:val="00FA53CE"/>
    <w:rsid w:val="00FA5BFE"/>
    <w:rsid w:val="00FA5F6B"/>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90.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eader" Target="header1.xml"/><Relationship Id="rId128" Type="http://schemas.openxmlformats.org/officeDocument/2006/relationships/image" Target="media/image80.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70.png"/><Relationship Id="rId139" Type="http://schemas.openxmlformats.org/officeDocument/2006/relationships/image" Target="media/image91.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4.png"/><Relationship Id="rId108" Type="http://schemas.openxmlformats.org/officeDocument/2006/relationships/header" Target="header5.xml"/><Relationship Id="rId129" Type="http://schemas.openxmlformats.org/officeDocument/2006/relationships/image" Target="media/image81.png"/><Relationship Id="rId54" Type="http://schemas.openxmlformats.org/officeDocument/2006/relationships/image" Target="media/image45.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2.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2.png"/><Relationship Id="rId135" Type="http://schemas.openxmlformats.org/officeDocument/2006/relationships/image" Target="media/image87.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mailto:sbrooks@cs.dal.ca"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2.png"/><Relationship Id="rId125" Type="http://schemas.openxmlformats.org/officeDocument/2006/relationships/image" Target="media/image77.png"/><Relationship Id="rId141" Type="http://schemas.openxmlformats.org/officeDocument/2006/relationships/image" Target="media/image93.png"/><Relationship Id="rId146" Type="http://schemas.openxmlformats.org/officeDocument/2006/relationships/image" Target="media/image98.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openxmlformats.org/officeDocument/2006/relationships/image" Target="media/image88.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2.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8.png"/><Relationship Id="rId147" Type="http://schemas.openxmlformats.org/officeDocument/2006/relationships/image" Target="media/image99.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hyperlink" Target="http://dx.doi.org/10.1007/978-1-4471-2804-5_6" TargetMode="Externa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3.png"/><Relationship Id="rId142" Type="http://schemas.openxmlformats.org/officeDocument/2006/relationships/image" Target="media/image94.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68.png"/><Relationship Id="rId137" Type="http://schemas.openxmlformats.org/officeDocument/2006/relationships/image" Target="media/image89.png"/><Relationship Id="rId158" Type="http://schemas.openxmlformats.org/officeDocument/2006/relationships/image" Target="media/image109.gif"/><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4.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eader" Target="header4.xml"/><Relationship Id="rId127" Type="http://schemas.openxmlformats.org/officeDocument/2006/relationships/image" Target="media/image7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dx.doi.org/10.1109/TVCG.2014.2346298"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4.png"/><Relationship Id="rId143" Type="http://schemas.openxmlformats.org/officeDocument/2006/relationships/image" Target="media/image95.png"/><Relationship Id="rId148" Type="http://schemas.openxmlformats.org/officeDocument/2006/relationships/header" Target="header6.xml"/><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hyperlink" Target="https://nslegislature.ca/sites/default/files/legc/statutes/adult%20protection.pdf" TargetMode="External"/><Relationship Id="rId112" Type="http://schemas.openxmlformats.org/officeDocument/2006/relationships/image" Target="media/image64.png"/><Relationship Id="rId133" Type="http://schemas.openxmlformats.org/officeDocument/2006/relationships/image" Target="media/image85.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5.png"/><Relationship Id="rId144" Type="http://schemas.openxmlformats.org/officeDocument/2006/relationships/image" Target="media/image96.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65.png"/><Relationship Id="rId134" Type="http://schemas.openxmlformats.org/officeDocument/2006/relationships/image" Target="media/image86.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eader" Target="header2.xml"/><Relationship Id="rId124" Type="http://schemas.openxmlformats.org/officeDocument/2006/relationships/image" Target="media/image76.png"/><Relationship Id="rId70" Type="http://schemas.openxmlformats.org/officeDocument/2006/relationships/footer" Target="footer3.xml"/><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7.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174</Pages>
  <Words>40120</Words>
  <Characters>228689</Characters>
  <Application>Microsoft Office Word</Application>
  <DocSecurity>0</DocSecurity>
  <Lines>1905</Lines>
  <Paragraphs>536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20</cp:revision>
  <cp:lastPrinted>2022-04-20T19:10:00Z</cp:lastPrinted>
  <dcterms:created xsi:type="dcterms:W3CDTF">2022-04-21T20:39:00Z</dcterms:created>
  <dcterms:modified xsi:type="dcterms:W3CDTF">2022-04-22T10:21:00Z</dcterms:modified>
</cp:coreProperties>
</file>
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FBD28" w14:textId="77777777" w:rsidR="00EC024D" w:rsidRPr="002E48C9" w:rsidRDefault="00EC024D" w:rsidP="00EC024D">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1F285E3B" w14:textId="77777777" w:rsidR="00EC024D" w:rsidRDefault="00EC024D" w:rsidP="00EC024D">
      <w:pPr>
        <w:pStyle w:val="NormalWeb"/>
        <w:jc w:val="center"/>
        <w:rPr>
          <w:rFonts w:ascii="Times" w:hAnsi="Times"/>
          <w:color w:val="000000" w:themeColor="text1"/>
          <w:sz w:val="22"/>
          <w:szCs w:val="22"/>
        </w:rPr>
      </w:pPr>
    </w:p>
    <w:p w14:paraId="6AB3C7D6" w14:textId="77777777" w:rsidR="00EC024D" w:rsidRDefault="00EC024D" w:rsidP="00EC024D">
      <w:pPr>
        <w:pStyle w:val="NormalWeb"/>
        <w:jc w:val="center"/>
        <w:rPr>
          <w:rFonts w:ascii="Times" w:hAnsi="Times"/>
          <w:color w:val="000000" w:themeColor="text1"/>
          <w:sz w:val="22"/>
          <w:szCs w:val="22"/>
        </w:rPr>
      </w:pPr>
      <w:r>
        <w:rPr>
          <w:rFonts w:ascii="Times" w:hAnsi="Times"/>
          <w:color w:val="000000" w:themeColor="text1"/>
          <w:sz w:val="22"/>
          <w:szCs w:val="22"/>
        </w:rPr>
        <w:t>By</w:t>
      </w:r>
    </w:p>
    <w:p w14:paraId="0E0644BF" w14:textId="77777777" w:rsidR="00EC024D" w:rsidRDefault="00EC024D" w:rsidP="00EC024D">
      <w:pPr>
        <w:pStyle w:val="NormalWeb"/>
        <w:jc w:val="center"/>
        <w:rPr>
          <w:rFonts w:ascii="Times" w:hAnsi="Times"/>
          <w:color w:val="000000" w:themeColor="text1"/>
          <w:sz w:val="22"/>
          <w:szCs w:val="22"/>
        </w:rPr>
      </w:pPr>
    </w:p>
    <w:p w14:paraId="21880B5C" w14:textId="77777777" w:rsidR="00EC024D" w:rsidRPr="002E48C9" w:rsidRDefault="00EC024D" w:rsidP="00EC024D">
      <w:pPr>
        <w:pStyle w:val="NormalWeb"/>
        <w:jc w:val="center"/>
        <w:rPr>
          <w:rFonts w:ascii="Times" w:hAnsi="Times"/>
          <w:color w:val="000000" w:themeColor="text1"/>
          <w:sz w:val="22"/>
          <w:szCs w:val="22"/>
        </w:rPr>
        <w:sectPr w:rsidR="00EC024D" w:rsidRPr="002E48C9" w:rsidSect="005A27D4">
          <w:type w:val="continuous"/>
          <w:pgSz w:w="11906" w:h="16838"/>
          <w:pgMar w:top="1440" w:right="1440" w:bottom="1440" w:left="1440" w:header="708" w:footer="708" w:gutter="0"/>
          <w:cols w:space="708"/>
          <w:docGrid w:linePitch="360"/>
        </w:sectPr>
      </w:pPr>
    </w:p>
    <w:p w14:paraId="7B289632" w14:textId="77777777" w:rsidR="00EC024D" w:rsidRPr="003A032E" w:rsidRDefault="00EC024D" w:rsidP="00EC024D">
      <w:pPr>
        <w:pStyle w:val="NormalWeb"/>
        <w:jc w:val="center"/>
        <w:rPr>
          <w:rFonts w:ascii="Times" w:hAnsi="Times"/>
          <w:color w:val="000000" w:themeColor="text1"/>
          <w:lang w:val="fr-FR"/>
        </w:rPr>
      </w:pPr>
      <w:r w:rsidRPr="003A032E">
        <w:rPr>
          <w:rFonts w:ascii="Times" w:hAnsi="Times"/>
          <w:color w:val="000000" w:themeColor="text1"/>
          <w:lang w:val="fr-FR"/>
        </w:rPr>
        <w:t>Md Rashidul Islam</w:t>
      </w:r>
      <w:r w:rsidRPr="003A032E">
        <w:rPr>
          <w:rFonts w:ascii="Times" w:hAnsi="Times"/>
          <w:color w:val="000000" w:themeColor="text1"/>
          <w:lang w:val="fr-FR"/>
        </w:rPr>
        <w:br/>
        <w:t>md313724@dal.ca</w:t>
      </w:r>
    </w:p>
    <w:p w14:paraId="5F16EAD5"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0D3BD229"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4AFA2E22" w14:textId="77777777" w:rsidR="00EC024D" w:rsidRPr="003A032E" w:rsidRDefault="00EC024D" w:rsidP="00EC024D">
      <w:pPr>
        <w:autoSpaceDE w:val="0"/>
        <w:autoSpaceDN w:val="0"/>
        <w:adjustRightInd w:val="0"/>
        <w:ind w:left="2880" w:firstLine="720"/>
        <w:rPr>
          <w:rFonts w:eastAsiaTheme="minorHAnsi"/>
          <w:sz w:val="29"/>
          <w:szCs w:val="29"/>
          <w:lang w:val="fr-FR" w:eastAsia="en-US"/>
        </w:rPr>
      </w:pPr>
    </w:p>
    <w:p w14:paraId="7AC8B3E0" w14:textId="77777777" w:rsidR="00EC024D"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00A99D4D" w14:textId="77777777" w:rsidR="00EC024D" w:rsidRDefault="00EC024D" w:rsidP="00EC024D">
      <w:pPr>
        <w:autoSpaceDE w:val="0"/>
        <w:autoSpaceDN w:val="0"/>
        <w:adjustRightInd w:val="0"/>
        <w:jc w:val="center"/>
        <w:rPr>
          <w:rFonts w:eastAsiaTheme="minorHAnsi"/>
          <w:lang w:val="en-GB" w:eastAsia="en-US"/>
        </w:rPr>
      </w:pPr>
    </w:p>
    <w:p w14:paraId="06044F72" w14:textId="77777777" w:rsidR="00EC024D" w:rsidRPr="00B93B73" w:rsidRDefault="00EC024D" w:rsidP="00EC024D">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6E686BEE" w14:textId="77777777" w:rsidR="00EC024D" w:rsidRPr="00B93B73" w:rsidRDefault="00EC024D" w:rsidP="00EC024D">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3701728B" w14:textId="77777777" w:rsidR="00EC024D" w:rsidRPr="00B93B73" w:rsidRDefault="00EC024D" w:rsidP="00EC024D">
      <w:pPr>
        <w:pStyle w:val="Default"/>
        <w:jc w:val="center"/>
      </w:pPr>
      <w:r w:rsidRPr="00B93B73">
        <w:rPr>
          <w:color w:val="000000" w:themeColor="text1"/>
        </w:rPr>
        <w:t>Faculty of Computer Science, Dalhousie University</w:t>
      </w:r>
    </w:p>
    <w:p w14:paraId="4D941A6F" w14:textId="77777777" w:rsidR="00EC024D" w:rsidRPr="00B93B73" w:rsidRDefault="00EC024D" w:rsidP="00EC024D">
      <w:pPr>
        <w:autoSpaceDE w:val="0"/>
        <w:autoSpaceDN w:val="0"/>
        <w:adjustRightInd w:val="0"/>
        <w:ind w:left="4320"/>
        <w:jc w:val="center"/>
        <w:rPr>
          <w:rFonts w:eastAsiaTheme="minorHAnsi"/>
          <w:sz w:val="29"/>
          <w:szCs w:val="29"/>
          <w:lang w:val="en-GB" w:eastAsia="en-US"/>
        </w:rPr>
      </w:pPr>
    </w:p>
    <w:p w14:paraId="45C6E94B" w14:textId="77777777" w:rsidR="00EC024D" w:rsidRDefault="00EC024D" w:rsidP="00EC024D">
      <w:pPr>
        <w:pStyle w:val="NormalWeb"/>
        <w:jc w:val="center"/>
        <w:rPr>
          <w:rFonts w:ascii="Times" w:hAnsi="Times"/>
          <w:color w:val="000000" w:themeColor="text1"/>
        </w:rPr>
      </w:pPr>
    </w:p>
    <w:p w14:paraId="7AF0BB55" w14:textId="77777777" w:rsidR="00EC024D" w:rsidRDefault="00EC024D" w:rsidP="00EC024D">
      <w:pPr>
        <w:pStyle w:val="Default"/>
      </w:pPr>
    </w:p>
    <w:p w14:paraId="004FAAF6" w14:textId="77777777" w:rsidR="00EC024D" w:rsidRPr="00A21577" w:rsidRDefault="00EC024D" w:rsidP="00EC024D">
      <w:pPr>
        <w:pStyle w:val="Default"/>
        <w:jc w:val="center"/>
      </w:pPr>
      <w:r w:rsidRPr="00A21577">
        <w:t>Submitted in partial fulfilment of the requirements</w:t>
      </w:r>
    </w:p>
    <w:p w14:paraId="0B5E553F" w14:textId="77777777" w:rsidR="00EC024D" w:rsidRPr="00A21577" w:rsidRDefault="00EC024D" w:rsidP="00EC024D">
      <w:pPr>
        <w:pStyle w:val="Default"/>
        <w:jc w:val="center"/>
      </w:pPr>
      <w:r w:rsidRPr="00A21577">
        <w:t>for the degree of Master of Computer Science</w:t>
      </w:r>
    </w:p>
    <w:p w14:paraId="3CF8F601" w14:textId="77777777" w:rsidR="00EC024D" w:rsidRPr="00A21577" w:rsidRDefault="00EC024D" w:rsidP="00EC024D">
      <w:pPr>
        <w:pStyle w:val="Default"/>
        <w:jc w:val="center"/>
      </w:pPr>
    </w:p>
    <w:p w14:paraId="36025B59" w14:textId="77777777" w:rsidR="00EC024D" w:rsidRPr="00A21577" w:rsidRDefault="00EC024D" w:rsidP="00EC024D">
      <w:pPr>
        <w:pStyle w:val="Default"/>
        <w:jc w:val="center"/>
      </w:pPr>
    </w:p>
    <w:p w14:paraId="13772B78" w14:textId="77777777" w:rsidR="00EC024D" w:rsidRPr="00A21577" w:rsidRDefault="00EC024D" w:rsidP="00EC024D">
      <w:pPr>
        <w:pStyle w:val="Default"/>
        <w:jc w:val="center"/>
      </w:pPr>
      <w:r w:rsidRPr="00A21577">
        <w:t>at</w:t>
      </w:r>
    </w:p>
    <w:p w14:paraId="5DCB4EAB" w14:textId="77777777" w:rsidR="00EC024D" w:rsidRPr="00A21577" w:rsidRDefault="00EC024D" w:rsidP="00EC024D">
      <w:pPr>
        <w:pStyle w:val="Default"/>
        <w:jc w:val="center"/>
      </w:pPr>
    </w:p>
    <w:p w14:paraId="5B95D92D" w14:textId="77777777" w:rsidR="00EC024D" w:rsidRPr="00A21577" w:rsidRDefault="00EC024D" w:rsidP="00EC024D">
      <w:pPr>
        <w:pStyle w:val="Default"/>
        <w:jc w:val="center"/>
      </w:pPr>
    </w:p>
    <w:p w14:paraId="1EB97222" w14:textId="77777777" w:rsidR="00EC024D" w:rsidRPr="00A21577" w:rsidRDefault="00EC024D" w:rsidP="00EC024D">
      <w:pPr>
        <w:pStyle w:val="Default"/>
        <w:jc w:val="center"/>
      </w:pPr>
      <w:r w:rsidRPr="00A21577">
        <w:t>Dalhousie University</w:t>
      </w:r>
    </w:p>
    <w:p w14:paraId="4B5C5393" w14:textId="77777777" w:rsidR="00EC024D" w:rsidRPr="00A21577" w:rsidRDefault="00EC024D" w:rsidP="00EC024D">
      <w:pPr>
        <w:pStyle w:val="Default"/>
        <w:jc w:val="center"/>
      </w:pPr>
      <w:r w:rsidRPr="00A21577">
        <w:rPr>
          <w:color w:val="000000" w:themeColor="text1"/>
        </w:rPr>
        <w:t>Faculty of Computer Science, Dalhousie University</w:t>
      </w:r>
    </w:p>
    <w:p w14:paraId="2FFF0459" w14:textId="77777777" w:rsidR="00EC024D" w:rsidRDefault="00EC024D" w:rsidP="00EC024D">
      <w:pPr>
        <w:pStyle w:val="Default"/>
        <w:jc w:val="center"/>
      </w:pPr>
      <w:r w:rsidRPr="00D1612D">
        <w:t>Halifax, Nova Scotia</w:t>
      </w:r>
      <w:r w:rsidRPr="00D1612D">
        <w:br/>
      </w:r>
      <w:r w:rsidRPr="002E48C9">
        <w:br/>
      </w:r>
      <w:r w:rsidRPr="002E48C9">
        <w:br/>
      </w:r>
    </w:p>
    <w:p w14:paraId="65568AEB" w14:textId="77777777" w:rsidR="00EC024D" w:rsidRDefault="00EC024D" w:rsidP="00EC024D">
      <w:pPr>
        <w:pStyle w:val="Default"/>
        <w:jc w:val="center"/>
      </w:pPr>
    </w:p>
    <w:p w14:paraId="441C493D" w14:textId="77777777" w:rsidR="00EC024D" w:rsidRDefault="00EC024D" w:rsidP="00EC024D">
      <w:pPr>
        <w:pStyle w:val="Default"/>
        <w:jc w:val="center"/>
      </w:pPr>
    </w:p>
    <w:p w14:paraId="0C328A45" w14:textId="77777777" w:rsidR="00EC024D" w:rsidRPr="002E48C9" w:rsidRDefault="00EC024D" w:rsidP="00EC024D">
      <w:pPr>
        <w:autoSpaceDE w:val="0"/>
        <w:autoSpaceDN w:val="0"/>
        <w:adjustRightInd w:val="0"/>
        <w:ind w:left="4320"/>
      </w:pPr>
    </w:p>
    <w:p w14:paraId="09EF3C21" w14:textId="77777777" w:rsidR="00EC024D" w:rsidRDefault="00EC024D" w:rsidP="00EC024D">
      <w:pPr>
        <w:autoSpaceDE w:val="0"/>
        <w:autoSpaceDN w:val="0"/>
        <w:adjustRightInd w:val="0"/>
        <w:ind w:left="4320"/>
        <w:rPr>
          <w:rFonts w:ascii="Times" w:hAnsi="Times"/>
          <w:color w:val="000000" w:themeColor="text1"/>
          <w:sz w:val="28"/>
          <w:szCs w:val="28"/>
        </w:rPr>
      </w:pPr>
    </w:p>
    <w:p w14:paraId="39E28745" w14:textId="77777777" w:rsidR="00EC024D" w:rsidRDefault="00EC024D" w:rsidP="00EC024D">
      <w:pPr>
        <w:pStyle w:val="Default"/>
      </w:pPr>
    </w:p>
    <w:p w14:paraId="426C2E45" w14:textId="77777777" w:rsidR="00EC024D" w:rsidRPr="00B93B73" w:rsidRDefault="00EC024D" w:rsidP="00EC024D">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6BD0C582" w14:textId="77777777" w:rsidR="00342792" w:rsidRPr="00AF3976" w:rsidRDefault="00342792" w:rsidP="00342792">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3360696"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0AA773CC"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551221A4"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33A163D3"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xii</w:t>
      </w:r>
    </w:p>
    <w:p w14:paraId="517F67EC" w14:textId="77777777" w:rsidR="00342792" w:rsidRDefault="00342792" w:rsidP="00342792">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xiii</w:t>
      </w:r>
    </w:p>
    <w:p w14:paraId="1FC2B382" w14:textId="77777777" w:rsidR="00342792" w:rsidRDefault="00342792" w:rsidP="00342792">
      <w:pPr>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xiv</w:t>
      </w:r>
    </w:p>
    <w:p w14:paraId="0B6D55DA" w14:textId="77777777" w:rsidR="00342792" w:rsidRDefault="00342792" w:rsidP="00342792">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7C833494" w14:textId="77777777" w:rsidR="00342792" w:rsidRPr="008B13E5" w:rsidRDefault="00342792" w:rsidP="00342792">
      <w:pPr>
        <w:rPr>
          <w:rFonts w:ascii="Times" w:hAnsi="Times"/>
          <w:color w:val="000000" w:themeColor="text1"/>
          <w:sz w:val="22"/>
          <w:szCs w:val="22"/>
          <w:shd w:val="clear" w:color="auto" w:fill="FFFFFF"/>
          <w:lang w:val="en-US"/>
        </w:rPr>
      </w:pPr>
    </w:p>
    <w:p w14:paraId="50850E4C" w14:textId="77777777" w:rsidR="00342792" w:rsidRDefault="00342792" w:rsidP="00342792">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824F41" w14:textId="77777777" w:rsidR="00342792" w:rsidRPr="0098148F"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71273BB0" w14:textId="77777777" w:rsidR="00342792" w:rsidRPr="0098148F"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&amp; Technologies……</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0929CF4B" w14:textId="77777777" w:rsidR="00342792" w:rsidRPr="0098148F" w:rsidRDefault="00342792" w:rsidP="00342792">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24022991" w14:textId="77777777" w:rsidR="00342792" w:rsidRDefault="00342792" w:rsidP="00342792">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020177CC"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0D5D719A"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54DBE60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13149D8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w:t>
      </w:r>
    </w:p>
    <w:p w14:paraId="18EBBE47"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1.3 Problem Statement ………………………………………………………………….   7</w:t>
      </w:r>
    </w:p>
    <w:p w14:paraId="26EF5DCC"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47EE10D5"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13089E4A" w14:textId="77777777" w:rsidR="00342792" w:rsidRDefault="00342792" w:rsidP="00342792">
      <w:pPr>
        <w:autoSpaceDE w:val="0"/>
        <w:autoSpaceDN w:val="0"/>
        <w:adjustRightInd w:val="0"/>
        <w:spacing w:line="360" w:lineRule="auto"/>
        <w:ind w:firstLine="720"/>
        <w:rPr>
          <w:rFonts w:eastAsiaTheme="minorHAnsi"/>
          <w:lang w:val="en-GB" w:eastAsia="en-US"/>
        </w:rPr>
      </w:pPr>
    </w:p>
    <w:p w14:paraId="4CAD275E" w14:textId="77777777" w:rsidR="00342792" w:rsidRDefault="00342792" w:rsidP="00342792">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29CC1A9D"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1625CE3B"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43657511"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2648D98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2.3.1 VSUP………………………… ……………….…………………………. 19</w:t>
      </w:r>
    </w:p>
    <w:p w14:paraId="53CDED67"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20</w:t>
      </w:r>
    </w:p>
    <w:p w14:paraId="1E196EB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22</w:t>
      </w:r>
    </w:p>
    <w:p w14:paraId="50B87A2E"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 xml:space="preserve">2.6 </w:t>
      </w:r>
      <w:r w:rsidRPr="004A0729">
        <w:rPr>
          <w:rFonts w:eastAsiaTheme="minorHAnsi"/>
          <w:color w:val="000000" w:themeColor="text1"/>
          <w:sz w:val="23"/>
          <w:szCs w:val="23"/>
          <w:lang w:val="en-GB" w:eastAsia="en-US"/>
        </w:rPr>
        <w:t>Evaluation of Visualization Systems</w:t>
      </w:r>
      <w:r w:rsidDel="00B1716C">
        <w:rPr>
          <w:rFonts w:eastAsiaTheme="minorHAnsi"/>
          <w:color w:val="000000"/>
          <w:sz w:val="23"/>
          <w:szCs w:val="23"/>
          <w:lang w:val="en-GB" w:eastAsia="en-US"/>
        </w:rPr>
        <w:t xml:space="preserve"> </w:t>
      </w:r>
      <w:r>
        <w:rPr>
          <w:rFonts w:eastAsiaTheme="minorHAnsi"/>
          <w:color w:val="000000"/>
          <w:sz w:val="23"/>
          <w:szCs w:val="23"/>
          <w:lang w:val="en-GB" w:eastAsia="en-US"/>
        </w:rPr>
        <w:t>………………………………………………. 24</w:t>
      </w:r>
    </w:p>
    <w:p w14:paraId="5034168B"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2.7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26</w:t>
      </w:r>
    </w:p>
    <w:p w14:paraId="7951B88C"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4F21BBD5"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28 </w:t>
      </w:r>
    </w:p>
    <w:p w14:paraId="5C2FC6A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28</w:t>
      </w:r>
    </w:p>
    <w:p w14:paraId="2FE4BA3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28</w:t>
      </w:r>
    </w:p>
    <w:p w14:paraId="74C825F1"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28</w:t>
      </w:r>
    </w:p>
    <w:p w14:paraId="3D649293" w14:textId="77777777" w:rsidR="00342792" w:rsidRDefault="00342792" w:rsidP="0034279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30</w:t>
      </w:r>
      <w:r>
        <w:rPr>
          <w:rFonts w:eastAsiaTheme="minorHAnsi"/>
          <w:color w:val="000000"/>
          <w:sz w:val="23"/>
          <w:szCs w:val="23"/>
          <w:lang w:val="en-GB" w:eastAsia="en-US"/>
        </w:rPr>
        <w:br/>
      </w:r>
    </w:p>
    <w:p w14:paraId="5657ED57"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30</w:t>
      </w:r>
    </w:p>
    <w:p w14:paraId="0638F794"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31</w:t>
      </w:r>
    </w:p>
    <w:p w14:paraId="527E9B7E"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31</w:t>
      </w:r>
    </w:p>
    <w:p w14:paraId="5E20097D"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32</w:t>
      </w:r>
    </w:p>
    <w:p w14:paraId="0E18DCA6" w14:textId="77777777" w:rsidR="00342792" w:rsidRPr="007452FE" w:rsidRDefault="00342792" w:rsidP="00342792">
      <w:pPr>
        <w:autoSpaceDE w:val="0"/>
        <w:autoSpaceDN w:val="0"/>
        <w:adjustRightInd w:val="0"/>
        <w:ind w:left="1440"/>
        <w:rPr>
          <w:rFonts w:eastAsiaTheme="minorHAnsi"/>
          <w:color w:val="000000"/>
          <w:sz w:val="23"/>
          <w:szCs w:val="23"/>
          <w:lang w:val="es-ES" w:eastAsia="en-US"/>
        </w:rPr>
      </w:pPr>
      <w:r>
        <w:rPr>
          <w:rFonts w:eastAsiaTheme="minorHAnsi"/>
          <w:color w:val="000000"/>
          <w:sz w:val="23"/>
          <w:szCs w:val="23"/>
          <w:lang w:val="en-GB" w:eastAsia="en-US"/>
        </w:rPr>
        <w:t xml:space="preserve">3.3.4 Example of Forecasting ………………………………………………….  </w:t>
      </w:r>
      <w:r w:rsidRPr="007452FE">
        <w:rPr>
          <w:rFonts w:eastAsiaTheme="minorHAnsi"/>
          <w:color w:val="000000"/>
          <w:sz w:val="23"/>
          <w:szCs w:val="23"/>
          <w:lang w:val="es-ES" w:eastAsia="en-US"/>
        </w:rPr>
        <w:t>3</w:t>
      </w:r>
      <w:r>
        <w:rPr>
          <w:rFonts w:eastAsiaTheme="minorHAnsi"/>
          <w:color w:val="000000"/>
          <w:sz w:val="23"/>
          <w:szCs w:val="23"/>
          <w:lang w:val="es-ES" w:eastAsia="en-US"/>
        </w:rPr>
        <w:t>3</w:t>
      </w:r>
      <w:r w:rsidRPr="007452FE">
        <w:rPr>
          <w:rFonts w:eastAsiaTheme="minorHAnsi"/>
          <w:color w:val="000000"/>
          <w:sz w:val="23"/>
          <w:szCs w:val="23"/>
          <w:lang w:val="es-ES" w:eastAsia="en-US"/>
        </w:rPr>
        <w:br/>
      </w:r>
    </w:p>
    <w:p w14:paraId="6AD596C8"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3.4 MLP ………………………………………………………………………………..</w:t>
      </w:r>
      <w:r>
        <w:rPr>
          <w:rFonts w:eastAsiaTheme="minorHAnsi"/>
          <w:color w:val="000000"/>
          <w:sz w:val="23"/>
          <w:szCs w:val="23"/>
          <w:lang w:val="es-ES" w:eastAsia="en-US"/>
        </w:rPr>
        <w:t>.</w:t>
      </w:r>
      <w:r w:rsidRPr="007452FE">
        <w:rPr>
          <w:rFonts w:eastAsiaTheme="minorHAnsi"/>
          <w:color w:val="000000"/>
          <w:sz w:val="23"/>
          <w:szCs w:val="23"/>
          <w:lang w:val="es-ES" w:eastAsia="en-US"/>
        </w:rPr>
        <w:t xml:space="preserve">  3</w:t>
      </w:r>
      <w:r>
        <w:rPr>
          <w:rFonts w:eastAsiaTheme="minorHAnsi"/>
          <w:color w:val="000000"/>
          <w:sz w:val="23"/>
          <w:szCs w:val="23"/>
          <w:lang w:val="es-ES" w:eastAsia="en-US"/>
        </w:rPr>
        <w:t>3</w:t>
      </w:r>
    </w:p>
    <w:p w14:paraId="1F0665A1"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3.5 CNN …………………………………………………………………………</w:t>
      </w:r>
      <w:proofErr w:type="gramStart"/>
      <w:r w:rsidRPr="007452FE">
        <w:rPr>
          <w:rFonts w:eastAsiaTheme="minorHAnsi"/>
          <w:color w:val="000000"/>
          <w:sz w:val="23"/>
          <w:szCs w:val="23"/>
          <w:lang w:val="es-ES" w:eastAsia="en-US"/>
        </w:rPr>
        <w:t>…….</w:t>
      </w:r>
      <w:proofErr w:type="gramEnd"/>
      <w:r w:rsidRPr="007452FE">
        <w:rPr>
          <w:rFonts w:eastAsiaTheme="minorHAnsi"/>
          <w:color w:val="000000"/>
          <w:sz w:val="23"/>
          <w:szCs w:val="23"/>
          <w:lang w:val="es-ES" w:eastAsia="en-US"/>
        </w:rPr>
        <w:t>.  3</w:t>
      </w:r>
      <w:r>
        <w:rPr>
          <w:rFonts w:eastAsiaTheme="minorHAnsi"/>
          <w:color w:val="000000"/>
          <w:sz w:val="23"/>
          <w:szCs w:val="23"/>
          <w:lang w:val="es-ES" w:eastAsia="en-US"/>
        </w:rPr>
        <w:t>6</w:t>
      </w:r>
    </w:p>
    <w:p w14:paraId="5375856A"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3.6 LSTM ………………………………………………………………………………  </w:t>
      </w:r>
      <w:r>
        <w:rPr>
          <w:rFonts w:eastAsiaTheme="minorHAnsi"/>
          <w:color w:val="000000"/>
          <w:sz w:val="23"/>
          <w:szCs w:val="23"/>
          <w:lang w:val="es-ES" w:eastAsia="en-US"/>
        </w:rPr>
        <w:t>38</w:t>
      </w:r>
    </w:p>
    <w:p w14:paraId="5E8C08A0" w14:textId="77777777" w:rsidR="00342792" w:rsidRPr="007452FE" w:rsidRDefault="00342792" w:rsidP="00342792">
      <w:pPr>
        <w:autoSpaceDE w:val="0"/>
        <w:autoSpaceDN w:val="0"/>
        <w:adjustRightInd w:val="0"/>
        <w:spacing w:line="360" w:lineRule="auto"/>
        <w:ind w:left="720"/>
        <w:rPr>
          <w:rFonts w:eastAsiaTheme="minorHAnsi"/>
          <w:color w:val="000000"/>
          <w:sz w:val="23"/>
          <w:szCs w:val="23"/>
          <w:lang w:val="es-ES" w:eastAsia="en-US"/>
        </w:rPr>
      </w:pPr>
      <w:r w:rsidRPr="007452FE">
        <w:rPr>
          <w:rFonts w:eastAsiaTheme="minorHAnsi"/>
          <w:color w:val="000000"/>
          <w:sz w:val="23"/>
          <w:szCs w:val="23"/>
          <w:lang w:val="es-ES" w:eastAsia="en-US"/>
        </w:rPr>
        <w:t xml:space="preserve">3.7 ARIMA …………………………………………………………………………….  </w:t>
      </w:r>
      <w:r>
        <w:rPr>
          <w:rFonts w:eastAsiaTheme="minorHAnsi"/>
          <w:color w:val="000000"/>
          <w:sz w:val="23"/>
          <w:szCs w:val="23"/>
          <w:lang w:val="es-ES" w:eastAsia="en-US"/>
        </w:rPr>
        <w:t>40</w:t>
      </w:r>
    </w:p>
    <w:p w14:paraId="3D33C927" w14:textId="77777777" w:rsidR="00342792" w:rsidRDefault="00342792" w:rsidP="00342792">
      <w:pPr>
        <w:autoSpaceDE w:val="0"/>
        <w:autoSpaceDN w:val="0"/>
        <w:adjustRightInd w:val="0"/>
        <w:ind w:left="720" w:firstLine="720"/>
        <w:rPr>
          <w:rFonts w:eastAsiaTheme="minorHAnsi"/>
          <w:color w:val="000000"/>
          <w:sz w:val="23"/>
          <w:szCs w:val="23"/>
          <w:lang w:val="en-GB" w:eastAsia="en-US"/>
        </w:rPr>
      </w:pPr>
      <w:r w:rsidRPr="007452FE">
        <w:rPr>
          <w:rFonts w:eastAsiaTheme="minorHAnsi"/>
          <w:color w:val="000000"/>
          <w:sz w:val="23"/>
          <w:szCs w:val="23"/>
          <w:lang w:val="es-ES" w:eastAsia="en-US"/>
        </w:rPr>
        <w:t xml:space="preserve">3.7.1 Auto ARIMA ……………………………………………………………. </w:t>
      </w:r>
      <w:r>
        <w:rPr>
          <w:rFonts w:eastAsiaTheme="minorHAnsi"/>
          <w:color w:val="000000"/>
          <w:sz w:val="23"/>
          <w:szCs w:val="23"/>
          <w:lang w:val="es-ES" w:eastAsia="en-US"/>
        </w:rPr>
        <w:t xml:space="preserve"> </w:t>
      </w:r>
      <w:r>
        <w:rPr>
          <w:rFonts w:eastAsiaTheme="minorHAnsi"/>
          <w:color w:val="000000"/>
          <w:sz w:val="23"/>
          <w:szCs w:val="23"/>
          <w:lang w:val="en-GB" w:eastAsia="en-US"/>
        </w:rPr>
        <w:t>41</w:t>
      </w:r>
      <w:r>
        <w:rPr>
          <w:rFonts w:eastAsiaTheme="minorHAnsi"/>
          <w:color w:val="000000"/>
          <w:sz w:val="23"/>
          <w:szCs w:val="23"/>
          <w:lang w:val="en-GB" w:eastAsia="en-US"/>
        </w:rPr>
        <w:br/>
      </w:r>
    </w:p>
    <w:p w14:paraId="06B8ADA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42</w:t>
      </w:r>
    </w:p>
    <w:p w14:paraId="75EA4990"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43</w:t>
      </w:r>
    </w:p>
    <w:p w14:paraId="3815031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43</w:t>
      </w:r>
    </w:p>
    <w:p w14:paraId="1925354C"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Uncertainty Comparison among Models ………………………………… 45</w:t>
      </w:r>
    </w:p>
    <w:p w14:paraId="437A5C3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48302E8D"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Component Calculations </w:t>
      </w:r>
      <w:proofErr w:type="gramStart"/>
      <w:r w:rsidRPr="00E122AD">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45</w:t>
      </w:r>
    </w:p>
    <w:p w14:paraId="7B76B421"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45</w:t>
      </w:r>
    </w:p>
    <w:p w14:paraId="13E95F2F"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45</w:t>
      </w:r>
    </w:p>
    <w:p w14:paraId="7AF5580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47</w:t>
      </w:r>
    </w:p>
    <w:p w14:paraId="313EE91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48</w:t>
      </w:r>
    </w:p>
    <w:p w14:paraId="558134EE"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58D867ED"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51</w:t>
      </w:r>
    </w:p>
    <w:p w14:paraId="0117C44C"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52</w:t>
      </w:r>
    </w:p>
    <w:p w14:paraId="07D238E2"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26DCDC18"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01F4473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135CFDE9"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proofErr w:type="gramStart"/>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 xml:space="preserve"> </w:t>
      </w:r>
      <w:r w:rsidRPr="007452FE">
        <w:rPr>
          <w:rFonts w:eastAsiaTheme="minorHAnsi"/>
          <w:b/>
          <w:bCs/>
          <w:lang w:val="en-GB" w:eastAsia="en-US"/>
        </w:rPr>
        <w:t>Experimental</w:t>
      </w:r>
      <w:proofErr w:type="gramEnd"/>
      <w:r w:rsidRPr="007452FE">
        <w:rPr>
          <w:rFonts w:eastAsiaTheme="minorHAnsi"/>
          <w:b/>
          <w:bCs/>
          <w:lang w:val="en-GB" w:eastAsia="en-US"/>
        </w:rPr>
        <w:t xml:space="preserve"> Designs with Chromatic Aberrations &amp; Texture Patterns</w:t>
      </w:r>
      <w:r>
        <w:rPr>
          <w:rFonts w:eastAsiaTheme="minorHAnsi"/>
          <w:b/>
          <w:bCs/>
          <w:lang w:val="en-GB" w:eastAsia="en-US"/>
        </w:rPr>
        <w:t xml:space="preserve">    </w:t>
      </w:r>
      <w:r>
        <w:rPr>
          <w:rFonts w:eastAsiaTheme="minorHAnsi"/>
          <w:color w:val="000000"/>
          <w:sz w:val="23"/>
          <w:szCs w:val="23"/>
          <w:lang w:val="en-GB" w:eastAsia="en-US"/>
        </w:rPr>
        <w:t xml:space="preserve"> 53</w:t>
      </w:r>
    </w:p>
    <w:p w14:paraId="7185853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53</w:t>
      </w:r>
    </w:p>
    <w:p w14:paraId="2A544C3C"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5.2 Web Interface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53</w:t>
      </w:r>
    </w:p>
    <w:p w14:paraId="7EFD7355"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55</w:t>
      </w:r>
    </w:p>
    <w:p w14:paraId="5C3E8667"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55</w:t>
      </w:r>
    </w:p>
    <w:p w14:paraId="65B70771" w14:textId="77777777" w:rsidR="00342792" w:rsidRDefault="00342792" w:rsidP="00342792">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56</w:t>
      </w:r>
    </w:p>
    <w:p w14:paraId="39A554B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56</w:t>
      </w:r>
    </w:p>
    <w:p w14:paraId="16AFC21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57</w:t>
      </w:r>
    </w:p>
    <w:p w14:paraId="6FB54BAF"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58</w:t>
      </w:r>
    </w:p>
    <w:p w14:paraId="1925714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59</w:t>
      </w:r>
    </w:p>
    <w:p w14:paraId="4C77C8F9"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61</w:t>
      </w:r>
    </w:p>
    <w:p w14:paraId="2A65CEE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62</w:t>
      </w:r>
    </w:p>
    <w:p w14:paraId="1EC0251A"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63</w:t>
      </w:r>
    </w:p>
    <w:p w14:paraId="4C5C297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65</w:t>
      </w:r>
    </w:p>
    <w:p w14:paraId="06AF9DF7"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66</w:t>
      </w:r>
    </w:p>
    <w:p w14:paraId="1A4BB724"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5.13 Summary of </w:t>
      </w:r>
      <w:proofErr w:type="spellStart"/>
      <w:r>
        <w:rPr>
          <w:rFonts w:eastAsiaTheme="minorHAnsi"/>
          <w:color w:val="000000"/>
          <w:sz w:val="23"/>
          <w:szCs w:val="23"/>
          <w:lang w:val="en-GB" w:eastAsia="en-US"/>
        </w:rPr>
        <w:t>Experiemental</w:t>
      </w:r>
      <w:proofErr w:type="spellEnd"/>
      <w:r>
        <w:rPr>
          <w:rFonts w:eastAsiaTheme="minorHAnsi"/>
          <w:color w:val="000000"/>
          <w:sz w:val="23"/>
          <w:szCs w:val="23"/>
          <w:lang w:val="en-GB" w:eastAsia="en-US"/>
        </w:rPr>
        <w:t xml:space="preserve"> Designs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67</w:t>
      </w:r>
    </w:p>
    <w:p w14:paraId="65BDB292"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39788AB8"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User Study Design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68</w:t>
      </w:r>
    </w:p>
    <w:p w14:paraId="606E7C1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68</w:t>
      </w:r>
      <w:r w:rsidRPr="0098148F">
        <w:rPr>
          <w:rFonts w:eastAsiaTheme="minorHAnsi"/>
          <w:color w:val="000000"/>
          <w:sz w:val="23"/>
          <w:szCs w:val="23"/>
          <w:lang w:val="en-GB" w:eastAsia="en-US"/>
        </w:rPr>
        <w:t xml:space="preserve"> </w:t>
      </w:r>
    </w:p>
    <w:p w14:paraId="099BC15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Background and Goal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68</w:t>
      </w:r>
    </w:p>
    <w:p w14:paraId="3754326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Research Questions ………………</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341E0ABC"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Material ……………………</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7F8E910E"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4.1 Technology and Browser Support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69</w:t>
      </w:r>
    </w:p>
    <w:p w14:paraId="1B5FC039"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4.2 Study Components</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sidRPr="0098148F">
        <w:rPr>
          <w:rFonts w:eastAsiaTheme="minorHAnsi"/>
          <w:color w:val="000000"/>
          <w:sz w:val="23"/>
          <w:szCs w:val="23"/>
          <w:lang w:val="en-GB" w:eastAsia="en-US"/>
        </w:rPr>
        <w:t xml:space="preserve"> </w:t>
      </w:r>
    </w:p>
    <w:p w14:paraId="435E012E" w14:textId="77777777" w:rsidR="00342792" w:rsidRDefault="00342792" w:rsidP="00342792">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4.3 Counter Balancing</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70</w:t>
      </w:r>
      <w:r>
        <w:rPr>
          <w:rFonts w:eastAsiaTheme="minorHAnsi"/>
          <w:color w:val="000000"/>
          <w:sz w:val="23"/>
          <w:szCs w:val="23"/>
          <w:lang w:val="en-GB" w:eastAsia="en-US"/>
        </w:rPr>
        <w:br/>
      </w:r>
    </w:p>
    <w:p w14:paraId="08601D94"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Recruitment ………………………</w:t>
      </w:r>
      <w:r w:rsidRPr="0098148F">
        <w:rPr>
          <w:rFonts w:eastAsiaTheme="minorHAnsi"/>
          <w:color w:val="000000"/>
          <w:sz w:val="23"/>
          <w:szCs w:val="23"/>
          <w:lang w:val="en-GB" w:eastAsia="en-US"/>
        </w:rPr>
        <w:t>………………………………………………</w:t>
      </w:r>
      <w:r>
        <w:rPr>
          <w:rFonts w:eastAsiaTheme="minorHAnsi"/>
          <w:color w:val="000000"/>
          <w:sz w:val="23"/>
          <w:szCs w:val="23"/>
          <w:lang w:val="en-GB" w:eastAsia="en-US"/>
        </w:rPr>
        <w:t>.... 73</w:t>
      </w:r>
      <w:r w:rsidRPr="0098148F">
        <w:rPr>
          <w:rFonts w:eastAsiaTheme="minorHAnsi"/>
          <w:color w:val="000000"/>
          <w:sz w:val="23"/>
          <w:szCs w:val="23"/>
          <w:lang w:val="en-GB" w:eastAsia="en-US"/>
        </w:rPr>
        <w:t xml:space="preserve"> </w:t>
      </w:r>
    </w:p>
    <w:p w14:paraId="6A5B5E67"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Criteria ………………………</w:t>
      </w:r>
      <w:r w:rsidRPr="0098148F">
        <w:rPr>
          <w:rFonts w:eastAsiaTheme="minorHAnsi"/>
          <w:color w:val="000000"/>
          <w:sz w:val="23"/>
          <w:szCs w:val="23"/>
          <w:lang w:val="en-GB" w:eastAsia="en-US"/>
        </w:rPr>
        <w:t>…………………………………………</w:t>
      </w:r>
      <w:r>
        <w:rPr>
          <w:rFonts w:eastAsiaTheme="minorHAnsi"/>
          <w:color w:val="000000"/>
          <w:sz w:val="23"/>
          <w:szCs w:val="23"/>
          <w:lang w:val="en-GB" w:eastAsia="en-US"/>
        </w:rPr>
        <w:t>.... 73</w:t>
      </w:r>
    </w:p>
    <w:p w14:paraId="4E4172A1" w14:textId="77777777" w:rsidR="00342792" w:rsidRDefault="00342792" w:rsidP="00342792">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Hiring Procedure ………………</w:t>
      </w:r>
      <w:r w:rsidRPr="0098148F">
        <w:rPr>
          <w:rFonts w:eastAsiaTheme="minorHAnsi"/>
          <w:color w:val="000000"/>
          <w:sz w:val="23"/>
          <w:szCs w:val="23"/>
          <w:lang w:val="en-GB" w:eastAsia="en-US"/>
        </w:rPr>
        <w:t>………………………………………</w:t>
      </w:r>
      <w:r>
        <w:rPr>
          <w:rFonts w:eastAsiaTheme="minorHAnsi"/>
          <w:color w:val="000000"/>
          <w:sz w:val="23"/>
          <w:szCs w:val="23"/>
          <w:lang w:val="en-GB" w:eastAsia="en-US"/>
        </w:rPr>
        <w:t>.... 74</w:t>
      </w:r>
    </w:p>
    <w:p w14:paraId="3FD762D4" w14:textId="77777777" w:rsidR="00342792" w:rsidRDefault="00342792" w:rsidP="00342792">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5.3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Making Schedule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74</w:t>
      </w:r>
      <w:r>
        <w:rPr>
          <w:rFonts w:eastAsiaTheme="minorHAnsi"/>
          <w:color w:val="000000"/>
          <w:sz w:val="23"/>
          <w:szCs w:val="23"/>
          <w:lang w:val="en-GB" w:eastAsia="en-US"/>
        </w:rPr>
        <w:br/>
      </w:r>
    </w:p>
    <w:p w14:paraId="44F73EC6"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 xml:space="preserve">Study </w:t>
      </w:r>
      <w:proofErr w:type="gramStart"/>
      <w:r>
        <w:rPr>
          <w:rFonts w:eastAsiaTheme="minorHAnsi"/>
          <w:color w:val="000000"/>
          <w:sz w:val="23"/>
          <w:szCs w:val="23"/>
          <w:lang w:val="en-GB" w:eastAsia="en-US"/>
        </w:rPr>
        <w:t>Procedure .</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74</w:t>
      </w:r>
      <w:r w:rsidRPr="0098148F">
        <w:rPr>
          <w:rFonts w:eastAsiaTheme="minorHAnsi"/>
          <w:color w:val="000000"/>
          <w:sz w:val="23"/>
          <w:szCs w:val="23"/>
          <w:lang w:val="en-GB" w:eastAsia="en-US"/>
        </w:rPr>
        <w:t xml:space="preserve"> </w:t>
      </w:r>
    </w:p>
    <w:p w14:paraId="5C301103"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Start Event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3B098D30"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Briefing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787A2FE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Color Blindness Test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75</w:t>
      </w:r>
    </w:p>
    <w:p w14:paraId="028C4CA5"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Pre-Session Discussion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76</w:t>
      </w:r>
    </w:p>
    <w:p w14:paraId="5B651182"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6.5</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Overview of the Questionnaire Structure ……</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fr-FR" w:eastAsia="en-US"/>
        </w:rPr>
        <w:t>7</w:t>
      </w:r>
      <w:r>
        <w:rPr>
          <w:rFonts w:eastAsiaTheme="minorHAnsi"/>
          <w:color w:val="000000"/>
          <w:sz w:val="23"/>
          <w:szCs w:val="23"/>
          <w:lang w:val="fr-FR" w:eastAsia="en-US"/>
        </w:rPr>
        <w:t>6</w:t>
      </w:r>
      <w:r w:rsidRPr="007452FE">
        <w:rPr>
          <w:rFonts w:eastAsiaTheme="minorHAnsi"/>
          <w:color w:val="000000"/>
          <w:sz w:val="23"/>
          <w:szCs w:val="23"/>
          <w:lang w:val="fr-FR" w:eastAsia="en-US"/>
        </w:rPr>
        <w:br/>
      </w:r>
    </w:p>
    <w:p w14:paraId="4F5D9194"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lastRenderedPageBreak/>
        <w:t>6.6.6 Component Questions …………</w:t>
      </w:r>
      <w:proofErr w:type="gramStart"/>
      <w:r w:rsidRPr="007452FE">
        <w:rPr>
          <w:rFonts w:eastAsiaTheme="minorHAnsi"/>
          <w:color w:val="000000"/>
          <w:sz w:val="23"/>
          <w:szCs w:val="23"/>
          <w:lang w:val="fr-FR" w:eastAsia="en-US"/>
        </w:rPr>
        <w:t>……</w:t>
      </w:r>
      <w:r>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 7</w:t>
      </w:r>
      <w:r>
        <w:rPr>
          <w:rFonts w:eastAsiaTheme="minorHAnsi"/>
          <w:color w:val="000000"/>
          <w:sz w:val="23"/>
          <w:szCs w:val="23"/>
          <w:lang w:val="fr-FR" w:eastAsia="en-US"/>
        </w:rPr>
        <w:t>9</w:t>
      </w:r>
      <w:r w:rsidRPr="007452FE">
        <w:rPr>
          <w:rFonts w:eastAsiaTheme="minorHAnsi"/>
          <w:color w:val="000000"/>
          <w:sz w:val="23"/>
          <w:szCs w:val="23"/>
          <w:lang w:val="fr-FR" w:eastAsia="en-US"/>
        </w:rPr>
        <w:br/>
      </w:r>
    </w:p>
    <w:p w14:paraId="53A6B414"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r w:rsidRPr="007452FE">
        <w:rPr>
          <w:rFonts w:eastAsiaTheme="minorHAnsi"/>
          <w:color w:val="000000"/>
          <w:sz w:val="23"/>
          <w:szCs w:val="23"/>
          <w:lang w:val="fr-FR" w:eastAsia="en-US"/>
        </w:rPr>
        <w:t xml:space="preserve">6.6.7 </w:t>
      </w:r>
      <w:proofErr w:type="spellStart"/>
      <w:r w:rsidRPr="007452FE">
        <w:rPr>
          <w:rFonts w:eastAsiaTheme="minorHAnsi"/>
          <w:color w:val="000000"/>
          <w:sz w:val="23"/>
          <w:szCs w:val="23"/>
          <w:lang w:val="fr-FR" w:eastAsia="en-US"/>
        </w:rPr>
        <w:t>Example</w:t>
      </w:r>
      <w:proofErr w:type="spellEnd"/>
      <w:r w:rsidRPr="007452FE">
        <w:rPr>
          <w:rFonts w:eastAsiaTheme="minorHAnsi"/>
          <w:color w:val="000000"/>
          <w:sz w:val="23"/>
          <w:szCs w:val="23"/>
          <w:lang w:val="fr-FR" w:eastAsia="en-US"/>
        </w:rPr>
        <w:t xml:space="preserve"> PSQ Questions ………………</w:t>
      </w:r>
      <w:proofErr w:type="gramStart"/>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83</w:t>
      </w:r>
      <w:r w:rsidRPr="007452FE">
        <w:rPr>
          <w:rFonts w:eastAsiaTheme="minorHAnsi"/>
          <w:color w:val="000000"/>
          <w:sz w:val="23"/>
          <w:szCs w:val="23"/>
          <w:lang w:val="fr-FR" w:eastAsia="en-US"/>
        </w:rPr>
        <w:br/>
      </w:r>
    </w:p>
    <w:p w14:paraId="3D5750E3" w14:textId="77777777" w:rsidR="00342792" w:rsidRPr="007452FE" w:rsidRDefault="00342792" w:rsidP="00342792">
      <w:pPr>
        <w:autoSpaceDE w:val="0"/>
        <w:autoSpaceDN w:val="0"/>
        <w:adjustRightInd w:val="0"/>
        <w:ind w:left="720" w:firstLine="720"/>
        <w:rPr>
          <w:rFonts w:eastAsiaTheme="minorHAnsi"/>
          <w:color w:val="000000"/>
          <w:sz w:val="23"/>
          <w:szCs w:val="23"/>
          <w:lang w:val="fr-FR" w:eastAsia="en-US"/>
        </w:rPr>
      </w:pPr>
    </w:p>
    <w:p w14:paraId="59C6E456" w14:textId="77777777" w:rsidR="00342792" w:rsidRPr="007452FE" w:rsidRDefault="00342792" w:rsidP="00342792">
      <w:pPr>
        <w:autoSpaceDE w:val="0"/>
        <w:autoSpaceDN w:val="0"/>
        <w:adjustRightInd w:val="0"/>
        <w:spacing w:line="360" w:lineRule="auto"/>
        <w:rPr>
          <w:rFonts w:eastAsiaTheme="minorHAnsi"/>
          <w:color w:val="000000"/>
          <w:sz w:val="23"/>
          <w:szCs w:val="23"/>
          <w:lang w:val="fr-FR" w:eastAsia="en-US"/>
        </w:rPr>
      </w:pPr>
    </w:p>
    <w:p w14:paraId="3E32A935"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r w:rsidRPr="007452FE">
        <w:rPr>
          <w:rFonts w:eastAsiaTheme="minorHAnsi"/>
          <w:color w:val="000000"/>
          <w:sz w:val="23"/>
          <w:szCs w:val="23"/>
          <w:lang w:val="fr-FR" w:eastAsia="en-US"/>
        </w:rPr>
        <w:t xml:space="preserve"> </w:t>
      </w:r>
      <w:r w:rsidRPr="007452FE">
        <w:rPr>
          <w:rFonts w:eastAsiaTheme="minorHAnsi"/>
          <w:color w:val="000000"/>
          <w:sz w:val="23"/>
          <w:szCs w:val="23"/>
          <w:lang w:val="fr-FR" w:eastAsia="en-US"/>
        </w:rPr>
        <w:tab/>
      </w: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Collection and Storing …….…….……….………</w:t>
      </w:r>
      <w:r w:rsidRPr="0098148F">
        <w:rPr>
          <w:rFonts w:eastAsiaTheme="minorHAnsi"/>
          <w:color w:val="000000"/>
          <w:sz w:val="23"/>
          <w:szCs w:val="23"/>
          <w:lang w:val="en-GB" w:eastAsia="en-US"/>
        </w:rPr>
        <w:t>…………………………</w:t>
      </w:r>
      <w:r>
        <w:rPr>
          <w:rFonts w:eastAsiaTheme="minorHAnsi"/>
          <w:color w:val="000000"/>
          <w:sz w:val="23"/>
          <w:szCs w:val="23"/>
          <w:lang w:val="en-GB" w:eastAsia="en-US"/>
        </w:rPr>
        <w:t>.... 85</w:t>
      </w:r>
    </w:p>
    <w:p w14:paraId="38923AA9"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w:t>
      </w: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Session Ending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86</w:t>
      </w:r>
    </w:p>
    <w:p w14:paraId="5CE12827" w14:textId="77777777" w:rsidR="00342792" w:rsidRDefault="00342792" w:rsidP="00342792">
      <w:pPr>
        <w:autoSpaceDE w:val="0"/>
        <w:autoSpaceDN w:val="0"/>
        <w:adjustRightInd w:val="0"/>
        <w:spacing w:line="360" w:lineRule="auto"/>
        <w:ind w:firstLine="720"/>
        <w:rPr>
          <w:rFonts w:eastAsiaTheme="minorHAnsi"/>
          <w:color w:val="000000"/>
          <w:sz w:val="23"/>
          <w:szCs w:val="23"/>
          <w:lang w:val="en-GB" w:eastAsia="en-US"/>
        </w:rPr>
      </w:pPr>
    </w:p>
    <w:p w14:paraId="44CE5A4D"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3B6B18A9"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r>
      <w:r w:rsidRPr="004A0729">
        <w:rPr>
          <w:rFonts w:eastAsiaTheme="minorHAnsi"/>
          <w:b/>
          <w:bCs/>
          <w:lang w:val="en-GB" w:eastAsia="en-US"/>
        </w:rPr>
        <w:t>Evaluation: Results and Numerical Analysis</w:t>
      </w:r>
      <w:r>
        <w:rPr>
          <w:rFonts w:eastAsiaTheme="minorHAnsi"/>
          <w:lang w:val="en-GB" w:eastAsia="en-US"/>
        </w:rPr>
        <w:t>…</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 87</w:t>
      </w:r>
    </w:p>
    <w:p w14:paraId="169DD953"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87</w:t>
      </w:r>
    </w:p>
    <w:p w14:paraId="40A6F50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.1</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Sample Population Demographics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87</w:t>
      </w:r>
    </w:p>
    <w:p w14:paraId="6013105E"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Study Results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88</w:t>
      </w:r>
    </w:p>
    <w:p w14:paraId="5667C588" w14:textId="77777777" w:rsidR="00342792" w:rsidRDefault="00342792" w:rsidP="00342792">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Quantitative Questionnaire Results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……..88</w:t>
      </w:r>
    </w:p>
    <w:p w14:paraId="6611D503" w14:textId="77777777" w:rsidR="00342792" w:rsidRDefault="00342792" w:rsidP="0034279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2.1.1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One-way repeated measures ANOVA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……..88</w:t>
      </w:r>
    </w:p>
    <w:p w14:paraId="5525AF6D" w14:textId="77777777" w:rsidR="00342792" w:rsidRDefault="00342792" w:rsidP="00342792">
      <w:pPr>
        <w:autoSpaceDE w:val="0"/>
        <w:autoSpaceDN w:val="0"/>
        <w:adjustRightInd w:val="0"/>
        <w:spacing w:line="360" w:lineRule="auto"/>
        <w:ind w:left="1440" w:firstLine="720"/>
        <w:rPr>
          <w:rFonts w:eastAsiaTheme="minorHAnsi"/>
          <w:color w:val="000000"/>
          <w:sz w:val="23"/>
          <w:szCs w:val="23"/>
          <w:lang w:val="en-GB" w:eastAsia="en-US"/>
        </w:rPr>
      </w:pPr>
      <w:r>
        <w:rPr>
          <w:rFonts w:eastAsiaTheme="minorHAnsi"/>
          <w:color w:val="000000"/>
          <w:sz w:val="23"/>
          <w:szCs w:val="23"/>
          <w:lang w:val="en-GB" w:eastAsia="en-US"/>
        </w:rPr>
        <w:t>7.2.1.2</w:t>
      </w:r>
      <w:r>
        <w:rPr>
          <w:rFonts w:eastAsiaTheme="minorHAnsi"/>
          <w:color w:val="000000"/>
          <w:sz w:val="23"/>
          <w:szCs w:val="23"/>
          <w:lang w:val="en-GB" w:eastAsia="en-US"/>
        </w:rPr>
        <w:tab/>
        <w:t>Paired t-test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……………………92</w:t>
      </w:r>
    </w:p>
    <w:p w14:paraId="21C7D28C"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es-ES" w:eastAsia="en-US"/>
        </w:rPr>
      </w:pPr>
      <w:r>
        <w:rPr>
          <w:rFonts w:eastAsiaTheme="minorHAnsi"/>
          <w:color w:val="000000"/>
          <w:sz w:val="23"/>
          <w:szCs w:val="23"/>
          <w:lang w:val="en-GB" w:eastAsia="en-US"/>
        </w:rPr>
        <w:t xml:space="preserve"> 7</w:t>
      </w:r>
      <w:r w:rsidRPr="0098148F">
        <w:rPr>
          <w:rFonts w:eastAsiaTheme="minorHAnsi"/>
          <w:color w:val="000000"/>
          <w:sz w:val="23"/>
          <w:szCs w:val="23"/>
          <w:lang w:val="en-GB" w:eastAsia="en-US"/>
        </w:rPr>
        <w:t>.</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Time Utilization Results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w:t>
      </w:r>
      <w:r w:rsidRPr="007452FE">
        <w:rPr>
          <w:rFonts w:eastAsiaTheme="minorHAnsi"/>
          <w:color w:val="000000"/>
          <w:sz w:val="23"/>
          <w:szCs w:val="23"/>
          <w:lang w:val="es-ES" w:eastAsia="en-US"/>
        </w:rPr>
        <w:t>9</w:t>
      </w:r>
      <w:r>
        <w:rPr>
          <w:rFonts w:eastAsiaTheme="minorHAnsi"/>
          <w:color w:val="000000"/>
          <w:sz w:val="23"/>
          <w:szCs w:val="23"/>
          <w:lang w:val="es-ES" w:eastAsia="en-US"/>
        </w:rPr>
        <w:t>4</w:t>
      </w:r>
    </w:p>
    <w:p w14:paraId="09E5188F"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es-ES" w:eastAsia="en-US"/>
        </w:rPr>
      </w:pPr>
      <w:r w:rsidRPr="007452FE">
        <w:rPr>
          <w:rFonts w:eastAsiaTheme="minorHAnsi"/>
          <w:color w:val="000000"/>
          <w:sz w:val="23"/>
          <w:szCs w:val="23"/>
          <w:lang w:val="es-ES" w:eastAsia="en-US"/>
        </w:rPr>
        <w:t xml:space="preserve"> 7.2.3 SUS </w:t>
      </w:r>
      <w:proofErr w:type="spellStart"/>
      <w:r w:rsidRPr="007452FE">
        <w:rPr>
          <w:rFonts w:eastAsiaTheme="minorHAnsi"/>
          <w:color w:val="000000"/>
          <w:sz w:val="23"/>
          <w:szCs w:val="23"/>
          <w:lang w:val="es-ES" w:eastAsia="en-US"/>
        </w:rPr>
        <w:t>Results</w:t>
      </w:r>
      <w:proofErr w:type="spellEnd"/>
      <w:r w:rsidRPr="007452FE">
        <w:rPr>
          <w:rFonts w:eastAsiaTheme="minorHAnsi"/>
          <w:color w:val="000000"/>
          <w:sz w:val="23"/>
          <w:szCs w:val="23"/>
          <w:lang w:val="es-ES" w:eastAsia="en-US"/>
        </w:rPr>
        <w:t xml:space="preserve"> ……………………………</w:t>
      </w:r>
      <w:proofErr w:type="gramStart"/>
      <w:r w:rsidRPr="007452FE">
        <w:rPr>
          <w:rFonts w:eastAsiaTheme="minorHAnsi"/>
          <w:color w:val="000000"/>
          <w:sz w:val="23"/>
          <w:szCs w:val="23"/>
          <w:lang w:val="es-ES" w:eastAsia="en-US"/>
        </w:rPr>
        <w:t>……</w:t>
      </w:r>
      <w:r>
        <w:rPr>
          <w:rFonts w:eastAsiaTheme="minorHAnsi"/>
          <w:color w:val="000000"/>
          <w:sz w:val="23"/>
          <w:szCs w:val="23"/>
          <w:lang w:val="es-ES" w:eastAsia="en-US"/>
        </w:rPr>
        <w:t>.</w:t>
      </w:r>
      <w:proofErr w:type="gramEnd"/>
      <w:r>
        <w:rPr>
          <w:rFonts w:eastAsiaTheme="minorHAnsi"/>
          <w:color w:val="000000"/>
          <w:sz w:val="23"/>
          <w:szCs w:val="23"/>
          <w:lang w:val="es-ES" w:eastAsia="en-US"/>
        </w:rPr>
        <w:t>.</w:t>
      </w:r>
      <w:r w:rsidRPr="007452FE">
        <w:rPr>
          <w:rFonts w:eastAsiaTheme="minorHAnsi"/>
          <w:color w:val="000000"/>
          <w:sz w:val="23"/>
          <w:szCs w:val="23"/>
          <w:lang w:val="es-ES" w:eastAsia="en-US"/>
        </w:rPr>
        <w:t>……….………………</w:t>
      </w:r>
      <w:r>
        <w:rPr>
          <w:rFonts w:eastAsiaTheme="minorHAnsi"/>
          <w:color w:val="000000"/>
          <w:sz w:val="23"/>
          <w:szCs w:val="23"/>
          <w:lang w:val="es-ES" w:eastAsia="en-US"/>
        </w:rPr>
        <w:t>...</w:t>
      </w:r>
      <w:r w:rsidRPr="007452FE">
        <w:rPr>
          <w:rFonts w:eastAsiaTheme="minorHAnsi"/>
          <w:color w:val="000000"/>
          <w:sz w:val="23"/>
          <w:szCs w:val="23"/>
          <w:lang w:val="es-ES" w:eastAsia="en-US"/>
        </w:rPr>
        <w:t>. 9</w:t>
      </w:r>
      <w:r>
        <w:rPr>
          <w:rFonts w:eastAsiaTheme="minorHAnsi"/>
          <w:color w:val="000000"/>
          <w:sz w:val="23"/>
          <w:szCs w:val="23"/>
          <w:lang w:val="es-ES" w:eastAsia="en-US"/>
        </w:rPr>
        <w:t>6</w:t>
      </w:r>
    </w:p>
    <w:p w14:paraId="34EBD54E" w14:textId="77777777" w:rsidR="00342792" w:rsidRPr="007452FE" w:rsidRDefault="00342792" w:rsidP="00342792">
      <w:pPr>
        <w:autoSpaceDE w:val="0"/>
        <w:autoSpaceDN w:val="0"/>
        <w:adjustRightInd w:val="0"/>
        <w:spacing w:line="360" w:lineRule="auto"/>
        <w:ind w:left="720" w:firstLine="720"/>
        <w:rPr>
          <w:rFonts w:eastAsiaTheme="minorHAnsi"/>
          <w:color w:val="000000"/>
          <w:sz w:val="23"/>
          <w:szCs w:val="23"/>
          <w:lang w:val="fr-FR" w:eastAsia="en-US"/>
        </w:rPr>
      </w:pPr>
      <w:r>
        <w:rPr>
          <w:rFonts w:eastAsiaTheme="minorHAnsi"/>
          <w:color w:val="000000"/>
          <w:sz w:val="23"/>
          <w:szCs w:val="23"/>
          <w:lang w:val="fr-FR" w:eastAsia="en-US"/>
        </w:rPr>
        <w:t xml:space="preserve"> </w:t>
      </w:r>
      <w:r w:rsidRPr="007452FE">
        <w:rPr>
          <w:rFonts w:eastAsiaTheme="minorHAnsi"/>
          <w:color w:val="000000"/>
          <w:sz w:val="23"/>
          <w:szCs w:val="23"/>
          <w:lang w:val="fr-FR" w:eastAsia="en-US"/>
        </w:rPr>
        <w:t xml:space="preserve">7.2.4 NASA-TLX </w:t>
      </w:r>
      <w:proofErr w:type="spellStart"/>
      <w:r w:rsidRPr="007452FE">
        <w:rPr>
          <w:rFonts w:eastAsiaTheme="minorHAnsi"/>
          <w:color w:val="000000"/>
          <w:sz w:val="23"/>
          <w:szCs w:val="23"/>
          <w:lang w:val="fr-FR" w:eastAsia="en-US"/>
        </w:rPr>
        <w:t>Results</w:t>
      </w:r>
      <w:proofErr w:type="spellEnd"/>
      <w:r w:rsidRPr="007452FE">
        <w:rPr>
          <w:rFonts w:eastAsiaTheme="minorHAnsi"/>
          <w:color w:val="000000"/>
          <w:sz w:val="23"/>
          <w:szCs w:val="23"/>
          <w:lang w:val="fr-FR" w:eastAsia="en-US"/>
        </w:rPr>
        <w:t xml:space="preserve"> …………………</w:t>
      </w:r>
      <w:proofErr w:type="gramStart"/>
      <w:r w:rsidRPr="007452FE">
        <w:rPr>
          <w:rFonts w:eastAsiaTheme="minorHAnsi"/>
          <w:color w:val="000000"/>
          <w:sz w:val="23"/>
          <w:szCs w:val="23"/>
          <w:lang w:val="fr-FR" w:eastAsia="en-US"/>
        </w:rPr>
        <w:t>……</w:t>
      </w:r>
      <w:r>
        <w:rPr>
          <w:rFonts w:eastAsiaTheme="minorHAnsi"/>
          <w:color w:val="000000"/>
          <w:sz w:val="23"/>
          <w:szCs w:val="23"/>
          <w:lang w:val="fr-FR" w:eastAsia="en-US"/>
        </w:rPr>
        <w:t>.</w:t>
      </w:r>
      <w:proofErr w:type="gramEnd"/>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sidRPr="007452FE">
        <w:rPr>
          <w:rFonts w:eastAsiaTheme="minorHAnsi"/>
          <w:color w:val="000000"/>
          <w:sz w:val="23"/>
          <w:szCs w:val="23"/>
          <w:lang w:val="fr-FR" w:eastAsia="en-US"/>
        </w:rPr>
        <w:t>.9</w:t>
      </w:r>
      <w:r>
        <w:rPr>
          <w:rFonts w:eastAsiaTheme="minorHAnsi"/>
          <w:color w:val="000000"/>
          <w:sz w:val="23"/>
          <w:szCs w:val="23"/>
          <w:lang w:val="fr-FR" w:eastAsia="en-US"/>
        </w:rPr>
        <w:t>8</w:t>
      </w:r>
    </w:p>
    <w:p w14:paraId="5662E362"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sidRPr="007452FE">
        <w:rPr>
          <w:rFonts w:eastAsiaTheme="minorHAnsi"/>
          <w:color w:val="000000"/>
          <w:sz w:val="23"/>
          <w:szCs w:val="23"/>
          <w:lang w:val="fr-FR" w:eastAsia="en-US"/>
        </w:rPr>
        <w:t xml:space="preserve">7.3 User </w:t>
      </w:r>
      <w:proofErr w:type="spellStart"/>
      <w:r w:rsidRPr="007452FE">
        <w:rPr>
          <w:rFonts w:eastAsiaTheme="minorHAnsi"/>
          <w:color w:val="000000"/>
          <w:sz w:val="23"/>
          <w:szCs w:val="23"/>
          <w:lang w:val="fr-FR" w:eastAsia="en-US"/>
        </w:rPr>
        <w:t>Comments</w:t>
      </w:r>
      <w:proofErr w:type="spellEnd"/>
      <w:r w:rsidRPr="007452FE">
        <w:rPr>
          <w:rFonts w:eastAsiaTheme="minorHAnsi"/>
          <w:color w:val="000000"/>
          <w:sz w:val="23"/>
          <w:szCs w:val="23"/>
          <w:lang w:val="fr-FR" w:eastAsia="en-US"/>
        </w:rPr>
        <w:t xml:space="preserve"> ……………</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fr-FR" w:eastAsia="en-US"/>
        </w:rPr>
        <w:t>..</w:t>
      </w:r>
      <w:r w:rsidRPr="007452FE">
        <w:rPr>
          <w:rFonts w:eastAsiaTheme="minorHAnsi"/>
          <w:color w:val="000000"/>
          <w:sz w:val="23"/>
          <w:szCs w:val="23"/>
          <w:lang w:val="fr-FR" w:eastAsia="en-US"/>
        </w:rPr>
        <w:t xml:space="preserve">………………………….... </w:t>
      </w:r>
      <w:r>
        <w:rPr>
          <w:rFonts w:eastAsiaTheme="minorHAnsi"/>
          <w:color w:val="000000"/>
          <w:sz w:val="23"/>
          <w:szCs w:val="23"/>
          <w:lang w:val="en-GB" w:eastAsia="en-US"/>
        </w:rPr>
        <w:t>100</w:t>
      </w:r>
    </w:p>
    <w:p w14:paraId="2AB9FC79"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w:t>
      </w: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Summary of the Results …………</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……100</w:t>
      </w:r>
    </w:p>
    <w:p w14:paraId="3C176794" w14:textId="77777777" w:rsidR="00342792" w:rsidRDefault="00342792" w:rsidP="00342792">
      <w:pPr>
        <w:autoSpaceDE w:val="0"/>
        <w:autoSpaceDN w:val="0"/>
        <w:adjustRightInd w:val="0"/>
        <w:spacing w:line="360" w:lineRule="auto"/>
        <w:rPr>
          <w:rFonts w:eastAsiaTheme="minorHAnsi"/>
          <w:color w:val="000000"/>
          <w:sz w:val="23"/>
          <w:szCs w:val="23"/>
          <w:lang w:val="en-GB" w:eastAsia="en-US"/>
        </w:rPr>
      </w:pPr>
    </w:p>
    <w:p w14:paraId="68ED6664" w14:textId="77777777" w:rsidR="00342792" w:rsidRDefault="00342792" w:rsidP="00342792">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 102</w:t>
      </w:r>
    </w:p>
    <w:p w14:paraId="767DEB0F" w14:textId="77777777" w:rsidR="00342792" w:rsidRDefault="00342792" w:rsidP="00342792">
      <w:pPr>
        <w:autoSpaceDE w:val="0"/>
        <w:autoSpaceDN w:val="0"/>
        <w:adjustRightInd w:val="0"/>
        <w:spacing w:line="360" w:lineRule="auto"/>
        <w:ind w:left="720"/>
        <w:rPr>
          <w:rFonts w:eastAsiaTheme="minorHAnsi"/>
          <w:color w:val="000000"/>
          <w:sz w:val="23"/>
          <w:szCs w:val="23"/>
          <w:lang w:val="en-GB" w:eastAsia="en-US"/>
        </w:rPr>
      </w:pPr>
    </w:p>
    <w:p w14:paraId="57AF8B65" w14:textId="77777777" w:rsidR="00342792" w:rsidRDefault="00342792" w:rsidP="00342792">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r>
        <w:rPr>
          <w:rFonts w:eastAsiaTheme="minorHAnsi"/>
          <w:lang w:val="en-GB" w:eastAsia="en-US"/>
        </w:rPr>
        <w:t>………………….………101</w:t>
      </w:r>
    </w:p>
    <w:p w14:paraId="04837FBB"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109</w:t>
      </w:r>
    </w:p>
    <w:p w14:paraId="43C7DAD6"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 xml:space="preserve">Informed 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…125</w:t>
      </w:r>
    </w:p>
    <w:p w14:paraId="65231C88"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First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…128</w:t>
      </w:r>
    </w:p>
    <w:p w14:paraId="0F0A709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Second Email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…129</w:t>
      </w:r>
    </w:p>
    <w:p w14:paraId="1E8EFD65"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Examples and Questionnaire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.130</w:t>
      </w:r>
    </w:p>
    <w:p w14:paraId="6E9BD4AB"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E.1</w:t>
      </w:r>
      <w:r>
        <w:rPr>
          <w:rFonts w:eastAsiaTheme="minorHAnsi"/>
          <w:color w:val="000000"/>
          <w:sz w:val="23"/>
          <w:szCs w:val="23"/>
          <w:lang w:val="en-GB" w:eastAsia="en-US"/>
        </w:rPr>
        <w:tab/>
        <w:t>Questionnaire Setup and Arrangement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…………………130</w:t>
      </w:r>
    </w:p>
    <w:p w14:paraId="6B3AA12D"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lastRenderedPageBreak/>
        <w:tab/>
        <w:t xml:space="preserve">E.2 </w:t>
      </w:r>
      <w:r>
        <w:rPr>
          <w:rFonts w:eastAsiaTheme="minorHAnsi"/>
          <w:color w:val="000000"/>
          <w:sz w:val="23"/>
          <w:szCs w:val="23"/>
          <w:lang w:val="en-GB" w:eastAsia="en-US"/>
        </w:rPr>
        <w:tab/>
        <w:t>Example of CA + Bubble ………………………………………………………</w:t>
      </w:r>
      <w:r w:rsidRPr="007452FE">
        <w:rPr>
          <w:rFonts w:eastAsiaTheme="minorHAnsi"/>
          <w:color w:val="000000"/>
          <w:sz w:val="23"/>
          <w:szCs w:val="23"/>
          <w:lang w:val="fr-FR" w:eastAsia="en-US"/>
        </w:rPr>
        <w:t>13</w:t>
      </w:r>
      <w:r>
        <w:rPr>
          <w:rFonts w:eastAsiaTheme="minorHAnsi"/>
          <w:color w:val="000000"/>
          <w:sz w:val="23"/>
          <w:szCs w:val="23"/>
          <w:lang w:val="fr-FR" w:eastAsia="en-US"/>
        </w:rPr>
        <w:t>4</w:t>
      </w:r>
    </w:p>
    <w:p w14:paraId="43461B55"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E.3</w:t>
      </w:r>
      <w:r w:rsidRPr="007452FE">
        <w:rPr>
          <w:rFonts w:eastAsiaTheme="minorHAnsi"/>
          <w:color w:val="000000"/>
          <w:sz w:val="23"/>
          <w:szCs w:val="23"/>
          <w:lang w:val="fr-FR" w:eastAsia="en-US"/>
        </w:rPr>
        <w:tab/>
        <w:t xml:space="preserve">Questionnaire on CA + </w:t>
      </w:r>
      <w:proofErr w:type="spellStart"/>
      <w:r w:rsidRPr="007452FE">
        <w:rPr>
          <w:rFonts w:eastAsiaTheme="minorHAnsi"/>
          <w:color w:val="000000"/>
          <w:sz w:val="23"/>
          <w:szCs w:val="23"/>
          <w:lang w:val="fr-FR" w:eastAsia="en-US"/>
        </w:rPr>
        <w:t>Bubble</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Pr>
          <w:rFonts w:eastAsiaTheme="minorHAnsi"/>
          <w:color w:val="000000"/>
          <w:sz w:val="23"/>
          <w:szCs w:val="23"/>
          <w:lang w:val="en-GB" w:eastAsia="en-US"/>
        </w:rPr>
        <w:t>135</w:t>
      </w:r>
    </w:p>
    <w:p w14:paraId="73935994"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E.4</w:t>
      </w:r>
      <w:r>
        <w:rPr>
          <w:rFonts w:eastAsiaTheme="minorHAnsi"/>
          <w:color w:val="000000"/>
          <w:sz w:val="23"/>
          <w:szCs w:val="23"/>
          <w:lang w:val="en-GB" w:eastAsia="en-US"/>
        </w:rPr>
        <w:tab/>
        <w:t>Example of VSUP + Bubble …………………………………………………...</w:t>
      </w:r>
      <w:r w:rsidRPr="007452FE">
        <w:rPr>
          <w:rFonts w:eastAsiaTheme="minorHAnsi"/>
          <w:color w:val="000000"/>
          <w:sz w:val="23"/>
          <w:szCs w:val="23"/>
          <w:lang w:val="fr-FR" w:eastAsia="en-US"/>
        </w:rPr>
        <w:t>13</w:t>
      </w:r>
      <w:r>
        <w:rPr>
          <w:rFonts w:eastAsiaTheme="minorHAnsi"/>
          <w:color w:val="000000"/>
          <w:sz w:val="23"/>
          <w:szCs w:val="23"/>
          <w:lang w:val="fr-FR" w:eastAsia="en-US"/>
        </w:rPr>
        <w:t>7</w:t>
      </w:r>
    </w:p>
    <w:p w14:paraId="76E06A77"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E.5</w:t>
      </w:r>
      <w:r w:rsidRPr="007452FE">
        <w:rPr>
          <w:rFonts w:eastAsiaTheme="minorHAnsi"/>
          <w:color w:val="000000"/>
          <w:sz w:val="23"/>
          <w:szCs w:val="23"/>
          <w:lang w:val="fr-FR" w:eastAsia="en-US"/>
        </w:rPr>
        <w:tab/>
        <w:t xml:space="preserve">Questionnaire on VSUP + </w:t>
      </w:r>
      <w:proofErr w:type="spellStart"/>
      <w:r w:rsidRPr="007452FE">
        <w:rPr>
          <w:rFonts w:eastAsiaTheme="minorHAnsi"/>
          <w:color w:val="000000"/>
          <w:sz w:val="23"/>
          <w:szCs w:val="23"/>
          <w:lang w:val="fr-FR" w:eastAsia="en-US"/>
        </w:rPr>
        <w:t>Bubble</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en-GB" w:eastAsia="en-US"/>
        </w:rPr>
        <w:t>138</w:t>
      </w:r>
    </w:p>
    <w:p w14:paraId="1A61400F"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E.6</w:t>
      </w:r>
      <w:r>
        <w:rPr>
          <w:rFonts w:eastAsiaTheme="minorHAnsi"/>
          <w:color w:val="000000"/>
          <w:sz w:val="23"/>
          <w:szCs w:val="23"/>
          <w:lang w:val="en-GB" w:eastAsia="en-US"/>
        </w:rPr>
        <w:tab/>
        <w:t>Example of CA + Grid …………………………………………………………</w:t>
      </w:r>
      <w:r w:rsidRPr="007452FE">
        <w:rPr>
          <w:rFonts w:eastAsiaTheme="minorHAnsi"/>
          <w:color w:val="000000"/>
          <w:sz w:val="23"/>
          <w:szCs w:val="23"/>
          <w:lang w:val="fr-FR" w:eastAsia="en-US"/>
        </w:rPr>
        <w:t>1</w:t>
      </w:r>
      <w:r>
        <w:rPr>
          <w:rFonts w:eastAsiaTheme="minorHAnsi"/>
          <w:color w:val="000000"/>
          <w:sz w:val="23"/>
          <w:szCs w:val="23"/>
          <w:lang w:val="fr-FR" w:eastAsia="en-US"/>
        </w:rPr>
        <w:t>40</w:t>
      </w:r>
    </w:p>
    <w:p w14:paraId="1FE3376C" w14:textId="77777777" w:rsidR="00342792" w:rsidRDefault="00342792" w:rsidP="00342792">
      <w:pPr>
        <w:autoSpaceDE w:val="0"/>
        <w:autoSpaceDN w:val="0"/>
        <w:adjustRightInd w:val="0"/>
        <w:spacing w:line="480" w:lineRule="auto"/>
        <w:ind w:firstLine="720"/>
        <w:rPr>
          <w:rFonts w:eastAsiaTheme="minorHAnsi"/>
          <w:color w:val="000000"/>
          <w:sz w:val="23"/>
          <w:szCs w:val="23"/>
          <w:lang w:val="en-GB" w:eastAsia="en-US"/>
        </w:rPr>
      </w:pPr>
      <w:r w:rsidRPr="007452FE">
        <w:rPr>
          <w:rFonts w:eastAsiaTheme="minorHAnsi"/>
          <w:color w:val="000000"/>
          <w:sz w:val="23"/>
          <w:szCs w:val="23"/>
          <w:lang w:val="fr-FR" w:eastAsia="en-US"/>
        </w:rPr>
        <w:t>E.7</w:t>
      </w:r>
      <w:r w:rsidRPr="007452FE">
        <w:rPr>
          <w:rFonts w:eastAsiaTheme="minorHAnsi"/>
          <w:color w:val="000000"/>
          <w:sz w:val="23"/>
          <w:szCs w:val="23"/>
          <w:lang w:val="fr-FR" w:eastAsia="en-US"/>
        </w:rPr>
        <w:tab/>
        <w:t xml:space="preserve">Questionnaire on CA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r>
        <w:rPr>
          <w:rFonts w:eastAsiaTheme="minorHAnsi"/>
          <w:color w:val="000000"/>
          <w:sz w:val="23"/>
          <w:szCs w:val="23"/>
          <w:lang w:val="fr-FR" w:eastAsia="en-US"/>
        </w:rPr>
        <w:t>...</w:t>
      </w:r>
      <w:r>
        <w:rPr>
          <w:rFonts w:eastAsiaTheme="minorHAnsi"/>
          <w:color w:val="000000"/>
          <w:sz w:val="23"/>
          <w:szCs w:val="23"/>
          <w:lang w:val="en-GB" w:eastAsia="en-US"/>
        </w:rPr>
        <w:t>141</w:t>
      </w:r>
    </w:p>
    <w:p w14:paraId="6AD1F802" w14:textId="77777777" w:rsidR="00342792" w:rsidRPr="007452FE" w:rsidRDefault="00342792" w:rsidP="00342792">
      <w:pPr>
        <w:autoSpaceDE w:val="0"/>
        <w:autoSpaceDN w:val="0"/>
        <w:adjustRightInd w:val="0"/>
        <w:spacing w:line="480" w:lineRule="auto"/>
        <w:rPr>
          <w:rFonts w:eastAsiaTheme="minorHAnsi"/>
          <w:color w:val="000000"/>
          <w:sz w:val="23"/>
          <w:szCs w:val="23"/>
          <w:lang w:val="fr-FR" w:eastAsia="en-US"/>
        </w:rPr>
      </w:pPr>
      <w:r>
        <w:rPr>
          <w:rFonts w:eastAsiaTheme="minorHAnsi"/>
          <w:color w:val="000000"/>
          <w:sz w:val="23"/>
          <w:szCs w:val="23"/>
          <w:lang w:val="en-GB" w:eastAsia="en-US"/>
        </w:rPr>
        <w:tab/>
        <w:t>E.8</w:t>
      </w:r>
      <w:r>
        <w:rPr>
          <w:rFonts w:eastAsiaTheme="minorHAnsi"/>
          <w:color w:val="000000"/>
          <w:sz w:val="23"/>
          <w:szCs w:val="23"/>
          <w:lang w:val="en-GB" w:eastAsia="en-US"/>
        </w:rPr>
        <w:tab/>
        <w:t>Example of VSUP + Grid ……………………………………………………...</w:t>
      </w:r>
      <w:r w:rsidRPr="007452FE">
        <w:rPr>
          <w:rFonts w:eastAsiaTheme="minorHAnsi"/>
          <w:color w:val="000000"/>
          <w:sz w:val="23"/>
          <w:szCs w:val="23"/>
          <w:lang w:val="fr-FR" w:eastAsia="en-US"/>
        </w:rPr>
        <w:t>1</w:t>
      </w:r>
      <w:r>
        <w:rPr>
          <w:rFonts w:eastAsiaTheme="minorHAnsi"/>
          <w:color w:val="000000"/>
          <w:sz w:val="23"/>
          <w:szCs w:val="23"/>
          <w:lang w:val="fr-FR" w:eastAsia="en-US"/>
        </w:rPr>
        <w:t>43</w:t>
      </w:r>
    </w:p>
    <w:p w14:paraId="14245366"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sidRPr="007452FE">
        <w:rPr>
          <w:rFonts w:eastAsiaTheme="minorHAnsi"/>
          <w:color w:val="000000"/>
          <w:sz w:val="23"/>
          <w:szCs w:val="23"/>
          <w:lang w:val="fr-FR" w:eastAsia="en-US"/>
        </w:rPr>
        <w:tab/>
        <w:t>E.9</w:t>
      </w:r>
      <w:r w:rsidRPr="007452FE">
        <w:rPr>
          <w:rFonts w:eastAsiaTheme="minorHAnsi"/>
          <w:color w:val="000000"/>
          <w:sz w:val="23"/>
          <w:szCs w:val="23"/>
          <w:lang w:val="fr-FR" w:eastAsia="en-US"/>
        </w:rPr>
        <w:tab/>
        <w:t xml:space="preserve">Questionnaire on VSUP + </w:t>
      </w:r>
      <w:proofErr w:type="spellStart"/>
      <w:r w:rsidRPr="007452FE">
        <w:rPr>
          <w:rFonts w:eastAsiaTheme="minorHAnsi"/>
          <w:color w:val="000000"/>
          <w:sz w:val="23"/>
          <w:szCs w:val="23"/>
          <w:lang w:val="fr-FR" w:eastAsia="en-US"/>
        </w:rPr>
        <w:t>Grid</w:t>
      </w:r>
      <w:proofErr w:type="spellEnd"/>
      <w:r w:rsidRPr="007452FE">
        <w:rPr>
          <w:rFonts w:eastAsiaTheme="minorHAnsi"/>
          <w:color w:val="000000"/>
          <w:sz w:val="23"/>
          <w:szCs w:val="23"/>
          <w:lang w:val="fr-FR" w:eastAsia="en-US"/>
        </w:rPr>
        <w:t xml:space="preserve"> ………………</w:t>
      </w:r>
      <w:r>
        <w:rPr>
          <w:rFonts w:eastAsiaTheme="minorHAnsi"/>
          <w:color w:val="000000"/>
          <w:sz w:val="23"/>
          <w:szCs w:val="23"/>
          <w:lang w:val="fr-FR" w:eastAsia="en-US"/>
        </w:rPr>
        <w:t>…</w:t>
      </w:r>
      <w:r w:rsidRPr="007452FE">
        <w:rPr>
          <w:rFonts w:eastAsiaTheme="minorHAnsi"/>
          <w:color w:val="000000"/>
          <w:sz w:val="23"/>
          <w:szCs w:val="23"/>
          <w:lang w:val="fr-FR" w:eastAsia="en-US"/>
        </w:rPr>
        <w:t>………………………</w:t>
      </w:r>
      <w:proofErr w:type="gramStart"/>
      <w:r w:rsidRPr="007452FE">
        <w:rPr>
          <w:rFonts w:eastAsiaTheme="minorHAnsi"/>
          <w:color w:val="000000"/>
          <w:sz w:val="23"/>
          <w:szCs w:val="23"/>
          <w:lang w:val="fr-FR" w:eastAsia="en-US"/>
        </w:rPr>
        <w:t>…….</w:t>
      </w:r>
      <w:proofErr w:type="gramEnd"/>
      <w:r w:rsidRPr="007452FE">
        <w:rPr>
          <w:rFonts w:eastAsiaTheme="minorHAnsi"/>
          <w:color w:val="000000"/>
          <w:sz w:val="23"/>
          <w:szCs w:val="23"/>
          <w:lang w:val="fr-FR" w:eastAsia="en-US"/>
        </w:rPr>
        <w:t>.</w:t>
      </w:r>
      <w:r>
        <w:rPr>
          <w:rFonts w:eastAsiaTheme="minorHAnsi"/>
          <w:color w:val="000000"/>
          <w:sz w:val="23"/>
          <w:szCs w:val="23"/>
          <w:lang w:val="en-GB" w:eastAsia="en-US"/>
        </w:rPr>
        <w:t>144</w:t>
      </w:r>
    </w:p>
    <w:p w14:paraId="50A02E78" w14:textId="77777777" w:rsidR="00342792" w:rsidRDefault="00342792" w:rsidP="00342792">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E.10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……………………………….146</w:t>
      </w:r>
    </w:p>
    <w:p w14:paraId="2C239733" w14:textId="77777777" w:rsidR="00342792" w:rsidRDefault="00342792" w:rsidP="00342792">
      <w:pPr>
        <w:autoSpaceDE w:val="0"/>
        <w:autoSpaceDN w:val="0"/>
        <w:adjustRightInd w:val="0"/>
        <w:spacing w:line="480" w:lineRule="auto"/>
        <w:rPr>
          <w:color w:val="000000" w:themeColor="text1"/>
        </w:rPr>
      </w:pPr>
      <w:r>
        <w:rPr>
          <w:color w:val="000000" w:themeColor="text1"/>
        </w:rPr>
        <w:tab/>
      </w:r>
      <w:r>
        <w:rPr>
          <w:rFonts w:eastAsiaTheme="minorHAnsi"/>
          <w:color w:val="000000"/>
          <w:sz w:val="23"/>
          <w:szCs w:val="23"/>
          <w:lang w:val="en-GB" w:eastAsia="en-US"/>
        </w:rPr>
        <w:t>E</w:t>
      </w:r>
      <w:r>
        <w:rPr>
          <w:color w:val="000000" w:themeColor="text1"/>
        </w:rPr>
        <w:t>.11</w:t>
      </w:r>
      <w:r>
        <w:rPr>
          <w:color w:val="000000" w:themeColor="text1"/>
        </w:rPr>
        <w:tab/>
        <w:t>Questions on NASA TLX ………………………………………………….147</w:t>
      </w:r>
    </w:p>
    <w:p w14:paraId="6C6C3EB1" w14:textId="77777777" w:rsidR="00342792" w:rsidRDefault="00342792" w:rsidP="00342792">
      <w:pPr>
        <w:autoSpaceDE w:val="0"/>
        <w:autoSpaceDN w:val="0"/>
        <w:adjustRightInd w:val="0"/>
        <w:spacing w:line="480" w:lineRule="auto"/>
        <w:rPr>
          <w:color w:val="000000" w:themeColor="text1"/>
        </w:rPr>
      </w:pPr>
    </w:p>
    <w:p w14:paraId="0FADEAD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F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...148</w:t>
      </w:r>
    </w:p>
    <w:p w14:paraId="1E17DCC1"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G </w:t>
      </w:r>
      <w:r>
        <w:rPr>
          <w:rFonts w:eastAsiaTheme="minorHAnsi"/>
          <w:lang w:val="en-GB" w:eastAsia="en-US"/>
        </w:rPr>
        <w:tab/>
        <w:t>Amazon Gift Card Sample …………</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154</w:t>
      </w:r>
    </w:p>
    <w:p w14:paraId="147CA1FF"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H </w:t>
      </w:r>
      <w:r>
        <w:rPr>
          <w:rFonts w:eastAsiaTheme="minorHAnsi"/>
          <w:lang w:val="en-GB" w:eastAsia="en-US"/>
        </w:rPr>
        <w:tab/>
        <w:t>REB Approval Letter ………………</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155</w:t>
      </w:r>
    </w:p>
    <w:p w14:paraId="0C5F6ADD"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I </w:t>
      </w:r>
      <w:r>
        <w:rPr>
          <w:rFonts w:eastAsiaTheme="minorHAnsi"/>
          <w:lang w:val="en-GB" w:eastAsia="en-US"/>
        </w:rPr>
        <w:tab/>
        <w:t>User Study Results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….156</w:t>
      </w:r>
    </w:p>
    <w:p w14:paraId="43934EBE"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05409A2E"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1A67914F"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123E38D4" w14:textId="77777777" w:rsidR="00342792" w:rsidRDefault="00342792" w:rsidP="00342792">
      <w:pPr>
        <w:autoSpaceDE w:val="0"/>
        <w:autoSpaceDN w:val="0"/>
        <w:adjustRightInd w:val="0"/>
        <w:spacing w:line="480" w:lineRule="auto"/>
        <w:rPr>
          <w:rFonts w:eastAsiaTheme="minorHAnsi"/>
          <w:color w:val="000000"/>
          <w:sz w:val="23"/>
          <w:szCs w:val="23"/>
          <w:lang w:val="en-GB" w:eastAsia="en-US"/>
        </w:rPr>
      </w:pPr>
    </w:p>
    <w:p w14:paraId="7816C82C" w14:textId="77777777" w:rsidR="00342792" w:rsidRDefault="00342792" w:rsidP="00342792">
      <w:pPr>
        <w:rPr>
          <w:rFonts w:eastAsiaTheme="minorHAnsi"/>
          <w:color w:val="000000"/>
          <w:sz w:val="23"/>
          <w:szCs w:val="23"/>
          <w:lang w:val="en-GB" w:eastAsia="en-US"/>
        </w:rPr>
      </w:pPr>
      <w:r>
        <w:rPr>
          <w:rFonts w:eastAsiaTheme="minorHAnsi"/>
          <w:color w:val="000000"/>
          <w:sz w:val="23"/>
          <w:szCs w:val="23"/>
          <w:lang w:val="en-GB" w:eastAsia="en-US"/>
        </w:rPr>
        <w:br w:type="page"/>
      </w:r>
    </w:p>
    <w:p w14:paraId="1D0A31CE" w14:textId="77777777" w:rsidR="00342792" w:rsidRDefault="00342792" w:rsidP="00342792">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2B255C04" w14:textId="77777777" w:rsidR="00342792" w:rsidRDefault="00342792" w:rsidP="00342792">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roofErr w:type="gramStart"/>
      <w:r>
        <w:rPr>
          <w:rFonts w:eastAsiaTheme="minorHAnsi"/>
          <w:lang w:val="en-GB" w:eastAsia="en-US"/>
        </w:rPr>
        <w:t>…..</w:t>
      </w:r>
      <w:proofErr w:type="gramEnd"/>
      <w:r>
        <w:rPr>
          <w:rFonts w:eastAsiaTheme="minorHAnsi"/>
          <w:lang w:val="en-GB" w:eastAsia="en-US"/>
        </w:rPr>
        <w:t>………………………… 29</w:t>
      </w:r>
    </w:p>
    <w:p w14:paraId="5347D76C" w14:textId="77777777" w:rsidR="00342792" w:rsidRDefault="00342792" w:rsidP="00342792">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…………...………………………………30</w:t>
      </w:r>
    </w:p>
    <w:p w14:paraId="06203F80"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….………………………44</w:t>
      </w:r>
    </w:p>
    <w:p w14:paraId="1E30CF3E"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r>
        <w:rPr>
          <w:rFonts w:ascii="Times" w:hAnsi="Times"/>
          <w:color w:val="000000" w:themeColor="text1"/>
          <w:lang w:val="en-US"/>
        </w:rPr>
        <w:t>……………………….. 44</w:t>
      </w:r>
    </w:p>
    <w:p w14:paraId="518B4AC6" w14:textId="77777777" w:rsidR="00342792" w:rsidRDefault="00342792" w:rsidP="0034279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3.5</w:t>
      </w:r>
      <w:r>
        <w:rPr>
          <w:rFonts w:ascii="Times" w:hAnsi="Times"/>
          <w:color w:val="000000" w:themeColor="text1"/>
          <w:lang w:val="en-US"/>
        </w:rPr>
        <w:tab/>
        <w:t>Uncertainty Comparisons of Models …</w:t>
      </w:r>
      <w:proofErr w:type="gramStart"/>
      <w:r>
        <w:rPr>
          <w:rFonts w:ascii="Times" w:hAnsi="Times"/>
          <w:color w:val="000000" w:themeColor="text1"/>
          <w:lang w:val="en-US"/>
        </w:rPr>
        <w:t>…..</w:t>
      </w:r>
      <w:proofErr w:type="gramEnd"/>
      <w:r>
        <w:rPr>
          <w:rFonts w:ascii="Times" w:hAnsi="Times"/>
          <w:color w:val="000000" w:themeColor="text1"/>
          <w:lang w:val="en-US"/>
        </w:rPr>
        <w:t>…………………………45</w:t>
      </w:r>
      <w:r>
        <w:rPr>
          <w:rFonts w:ascii="Times" w:hAnsi="Times"/>
          <w:color w:val="000000" w:themeColor="text1"/>
          <w:lang w:val="en-US"/>
        </w:rPr>
        <w:br/>
        <w:t>Table 6.1</w:t>
      </w:r>
      <w:r>
        <w:rPr>
          <w:rFonts w:ascii="Times" w:hAnsi="Times"/>
          <w:color w:val="000000" w:themeColor="text1"/>
          <w:lang w:val="en-US"/>
        </w:rPr>
        <w:tab/>
        <w:t>Task Arrangement of user study …………..………………………...72</w:t>
      </w:r>
    </w:p>
    <w:p w14:paraId="67C0722E"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7.1</w:t>
      </w:r>
      <w:r>
        <w:rPr>
          <w:rFonts w:ascii="Times" w:hAnsi="Times"/>
          <w:color w:val="000000" w:themeColor="text1"/>
          <w:lang w:val="en-US"/>
        </w:rPr>
        <w:tab/>
        <w:t>ANOVA Data Summary …………………</w:t>
      </w:r>
      <w:proofErr w:type="gramStart"/>
      <w:r>
        <w:rPr>
          <w:rFonts w:ascii="Times" w:hAnsi="Times"/>
          <w:color w:val="000000" w:themeColor="text1"/>
          <w:lang w:val="en-US"/>
        </w:rPr>
        <w:t>…..</w:t>
      </w:r>
      <w:proofErr w:type="gramEnd"/>
      <w:r>
        <w:rPr>
          <w:rFonts w:ascii="Times" w:hAnsi="Times"/>
          <w:color w:val="000000" w:themeColor="text1"/>
          <w:lang w:val="en-US"/>
        </w:rPr>
        <w:t>…………………..… 88</w:t>
      </w:r>
    </w:p>
    <w:p w14:paraId="5CE95043"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7.2</w:t>
      </w:r>
      <w:r>
        <w:rPr>
          <w:rFonts w:ascii="Times" w:hAnsi="Times"/>
          <w:color w:val="000000" w:themeColor="text1"/>
          <w:lang w:val="en-US"/>
        </w:rPr>
        <w:tab/>
        <w:t>Shapiro-Wilk Normality Test for ANOVA …</w:t>
      </w:r>
      <w:proofErr w:type="gramStart"/>
      <w:r>
        <w:rPr>
          <w:rFonts w:ascii="Times" w:hAnsi="Times"/>
          <w:color w:val="000000" w:themeColor="text1"/>
          <w:lang w:val="en-US"/>
        </w:rPr>
        <w:t>…..</w:t>
      </w:r>
      <w:proofErr w:type="gramEnd"/>
      <w:r>
        <w:rPr>
          <w:rFonts w:ascii="Times" w:hAnsi="Times"/>
          <w:color w:val="000000" w:themeColor="text1"/>
          <w:lang w:val="en-US"/>
        </w:rPr>
        <w:t>……….…………..89</w:t>
      </w:r>
    </w:p>
    <w:p w14:paraId="7DB8F659"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7.3</w:t>
      </w:r>
      <w:r>
        <w:rPr>
          <w:rFonts w:ascii="Times" w:hAnsi="Times"/>
          <w:color w:val="000000" w:themeColor="text1"/>
          <w:lang w:val="en-US"/>
        </w:rPr>
        <w:tab/>
        <w:t>ANOVA Test Results Summary ……………</w:t>
      </w:r>
      <w:proofErr w:type="gramStart"/>
      <w:r>
        <w:rPr>
          <w:rFonts w:ascii="Times" w:hAnsi="Times"/>
          <w:color w:val="000000" w:themeColor="text1"/>
          <w:lang w:val="en-US"/>
        </w:rPr>
        <w:t>…..</w:t>
      </w:r>
      <w:proofErr w:type="gramEnd"/>
      <w:r>
        <w:rPr>
          <w:rFonts w:ascii="Times" w:hAnsi="Times"/>
          <w:color w:val="000000" w:themeColor="text1"/>
          <w:lang w:val="en-US"/>
        </w:rPr>
        <w:t>………….………..90</w:t>
      </w:r>
    </w:p>
    <w:p w14:paraId="3BCFB6A2" w14:textId="77777777" w:rsidR="00342792" w:rsidRDefault="00342792" w:rsidP="00342792">
      <w:pPr>
        <w:autoSpaceDE w:val="0"/>
        <w:autoSpaceDN w:val="0"/>
        <w:adjustRightInd w:val="0"/>
        <w:spacing w:line="480" w:lineRule="auto"/>
        <w:ind w:left="720"/>
        <w:rPr>
          <w:rFonts w:ascii="Times" w:hAnsi="Times"/>
          <w:color w:val="000000" w:themeColor="text1"/>
          <w:lang w:val="en-US"/>
        </w:rPr>
      </w:pPr>
      <w:r>
        <w:rPr>
          <w:rFonts w:ascii="Times" w:hAnsi="Times"/>
          <w:color w:val="000000" w:themeColor="text1"/>
          <w:lang w:val="en-US"/>
        </w:rPr>
        <w:t>Table 7.4</w:t>
      </w:r>
      <w:r>
        <w:rPr>
          <w:rFonts w:ascii="Times" w:hAnsi="Times"/>
          <w:color w:val="000000" w:themeColor="text1"/>
          <w:lang w:val="en-US"/>
        </w:rPr>
        <w:tab/>
        <w:t>Summary of CA vs VSUP performance……...…………………</w:t>
      </w:r>
      <w:proofErr w:type="gramStart"/>
      <w:r>
        <w:rPr>
          <w:rFonts w:ascii="Times" w:hAnsi="Times"/>
          <w:color w:val="000000" w:themeColor="text1"/>
          <w:lang w:val="en-US"/>
        </w:rPr>
        <w:t>…..</w:t>
      </w:r>
      <w:proofErr w:type="gramEnd"/>
      <w:r>
        <w:rPr>
          <w:rFonts w:ascii="Times" w:hAnsi="Times"/>
          <w:color w:val="000000" w:themeColor="text1"/>
          <w:lang w:val="en-US"/>
        </w:rPr>
        <w:t xml:space="preserve"> 92</w:t>
      </w:r>
      <w:r w:rsidRPr="00921044">
        <w:rPr>
          <w:rFonts w:ascii="Times" w:hAnsi="Times"/>
          <w:color w:val="000000" w:themeColor="text1"/>
          <w:lang w:val="en-US"/>
        </w:rPr>
        <w:t xml:space="preserve"> </w:t>
      </w:r>
      <w:r>
        <w:rPr>
          <w:rFonts w:ascii="Times" w:hAnsi="Times"/>
          <w:color w:val="000000" w:themeColor="text1"/>
          <w:lang w:val="en-US"/>
        </w:rPr>
        <w:t>Table 7.5</w:t>
      </w:r>
      <w:r>
        <w:rPr>
          <w:rFonts w:ascii="Times" w:hAnsi="Times"/>
          <w:color w:val="000000" w:themeColor="text1"/>
          <w:lang w:val="en-US"/>
        </w:rPr>
        <w:tab/>
        <w:t>Shapiro-Wilk Normality Test for t-test ……</w:t>
      </w:r>
      <w:proofErr w:type="gramStart"/>
      <w:r>
        <w:rPr>
          <w:rFonts w:ascii="Times" w:hAnsi="Times"/>
          <w:color w:val="000000" w:themeColor="text1"/>
          <w:lang w:val="en-US"/>
        </w:rPr>
        <w:t>…..</w:t>
      </w:r>
      <w:proofErr w:type="gramEnd"/>
      <w:r>
        <w:rPr>
          <w:rFonts w:ascii="Times" w:hAnsi="Times"/>
          <w:color w:val="000000" w:themeColor="text1"/>
          <w:lang w:val="en-US"/>
        </w:rPr>
        <w:t>…..……....……….. 92 Table 7.6</w:t>
      </w:r>
      <w:r>
        <w:rPr>
          <w:rFonts w:ascii="Times" w:hAnsi="Times"/>
          <w:color w:val="000000" w:themeColor="text1"/>
          <w:lang w:val="en-US"/>
        </w:rPr>
        <w:tab/>
        <w:t>Summary of CA vs VSUP timing …………</w:t>
      </w:r>
      <w:proofErr w:type="gramStart"/>
      <w:r>
        <w:rPr>
          <w:rFonts w:ascii="Times" w:hAnsi="Times"/>
          <w:color w:val="000000" w:themeColor="text1"/>
          <w:lang w:val="en-US"/>
        </w:rPr>
        <w:t>…..</w:t>
      </w:r>
      <w:proofErr w:type="gramEnd"/>
      <w:r>
        <w:rPr>
          <w:rFonts w:ascii="Times" w:hAnsi="Times"/>
          <w:color w:val="000000" w:themeColor="text1"/>
          <w:lang w:val="en-US"/>
        </w:rPr>
        <w:t>…..…….………..... 94</w:t>
      </w:r>
      <w:r w:rsidRPr="00921044">
        <w:rPr>
          <w:rFonts w:ascii="Times" w:hAnsi="Times"/>
          <w:color w:val="000000" w:themeColor="text1"/>
          <w:lang w:val="en-US"/>
        </w:rPr>
        <w:t xml:space="preserve"> </w:t>
      </w:r>
      <w:r>
        <w:rPr>
          <w:rFonts w:ascii="Times" w:hAnsi="Times"/>
          <w:color w:val="000000" w:themeColor="text1"/>
          <w:lang w:val="en-US"/>
        </w:rPr>
        <w:t>Table 7.7</w:t>
      </w:r>
      <w:r>
        <w:rPr>
          <w:rFonts w:ascii="Times" w:hAnsi="Times"/>
          <w:color w:val="000000" w:themeColor="text1"/>
          <w:lang w:val="en-US"/>
        </w:rPr>
        <w:tab/>
        <w:t>SUS scores summary of CA vs VSUP ……</w:t>
      </w:r>
      <w:proofErr w:type="gramStart"/>
      <w:r>
        <w:rPr>
          <w:rFonts w:ascii="Times" w:hAnsi="Times"/>
          <w:color w:val="000000" w:themeColor="text1"/>
          <w:lang w:val="en-US"/>
        </w:rPr>
        <w:t>…..</w:t>
      </w:r>
      <w:proofErr w:type="gramEnd"/>
      <w:r>
        <w:rPr>
          <w:rFonts w:ascii="Times" w:hAnsi="Times"/>
          <w:color w:val="000000" w:themeColor="text1"/>
          <w:lang w:val="en-US"/>
        </w:rPr>
        <w:t>…..…….………….. 98</w:t>
      </w:r>
      <w:r w:rsidRPr="00B879C1">
        <w:rPr>
          <w:rFonts w:ascii="Times" w:hAnsi="Times"/>
          <w:color w:val="000000" w:themeColor="text1"/>
          <w:lang w:val="en-US"/>
        </w:rPr>
        <w:t xml:space="preserve"> </w:t>
      </w:r>
      <w:r>
        <w:rPr>
          <w:rFonts w:ascii="Times" w:hAnsi="Times"/>
          <w:color w:val="000000" w:themeColor="text1"/>
          <w:lang w:val="en-US"/>
        </w:rPr>
        <w:t>Table 7.8</w:t>
      </w:r>
      <w:r>
        <w:rPr>
          <w:rFonts w:ascii="Times" w:hAnsi="Times"/>
          <w:color w:val="000000" w:themeColor="text1"/>
          <w:lang w:val="en-US"/>
        </w:rPr>
        <w:tab/>
        <w:t xml:space="preserve">Normality test results of NASA-TLX score </w:t>
      </w:r>
      <w:proofErr w:type="gramStart"/>
      <w:r>
        <w:rPr>
          <w:rFonts w:ascii="Times" w:hAnsi="Times"/>
          <w:color w:val="000000" w:themeColor="text1"/>
          <w:lang w:val="en-US"/>
        </w:rPr>
        <w:t>….…..</w:t>
      </w:r>
      <w:proofErr w:type="gramEnd"/>
      <w:r>
        <w:rPr>
          <w:rFonts w:ascii="Times" w:hAnsi="Times"/>
          <w:color w:val="000000" w:themeColor="text1"/>
          <w:lang w:val="en-US"/>
        </w:rPr>
        <w:t>…….………….. 99</w:t>
      </w:r>
      <w:r w:rsidRPr="00B879C1">
        <w:rPr>
          <w:rFonts w:ascii="Times" w:hAnsi="Times"/>
          <w:color w:val="000000" w:themeColor="text1"/>
          <w:lang w:val="en-US"/>
        </w:rPr>
        <w:t xml:space="preserve"> </w:t>
      </w:r>
      <w:r>
        <w:rPr>
          <w:rFonts w:ascii="Times" w:hAnsi="Times"/>
          <w:color w:val="000000" w:themeColor="text1"/>
          <w:lang w:val="en-US"/>
        </w:rPr>
        <w:t>Table 7.9</w:t>
      </w:r>
      <w:r>
        <w:rPr>
          <w:rFonts w:ascii="Times" w:hAnsi="Times"/>
          <w:color w:val="000000" w:themeColor="text1"/>
          <w:lang w:val="en-US"/>
        </w:rPr>
        <w:tab/>
      </w:r>
      <w:r w:rsidRPr="008119D9">
        <w:rPr>
          <w:rFonts w:eastAsiaTheme="minorHAnsi"/>
          <w:color w:val="000000" w:themeColor="text1"/>
        </w:rPr>
        <w:t>Kruskal-Wallis test results of NASA-TLX</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……….………….100</w:t>
      </w:r>
    </w:p>
    <w:p w14:paraId="2A9E39E6"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Questionnaire Raw Scores of four components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…..………….……156</w:t>
      </w:r>
    </w:p>
    <w:p w14:paraId="131FE641" w14:textId="77777777" w:rsidR="00342792" w:rsidRDefault="00342792" w:rsidP="00342792">
      <w:pPr>
        <w:ind w:firstLine="720"/>
        <w:rPr>
          <w:rFonts w:ascii="Times" w:hAnsi="Times"/>
          <w:color w:val="000000" w:themeColor="text1"/>
          <w:sz w:val="23"/>
          <w:szCs w:val="23"/>
          <w:shd w:val="clear" w:color="auto" w:fill="FFFFFF"/>
          <w:lang w:val="en-US"/>
        </w:rPr>
      </w:pPr>
    </w:p>
    <w:p w14:paraId="49D0F9D8"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Questionnaire Raw Scores of CA vs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……………....…157</w:t>
      </w:r>
    </w:p>
    <w:p w14:paraId="710DB014" w14:textId="77777777" w:rsidR="00342792" w:rsidRDefault="00342792" w:rsidP="00342792">
      <w:pPr>
        <w:ind w:firstLine="720"/>
        <w:rPr>
          <w:rFonts w:ascii="Times" w:hAnsi="Times"/>
          <w:color w:val="000000" w:themeColor="text1"/>
          <w:sz w:val="23"/>
          <w:szCs w:val="23"/>
          <w:shd w:val="clear" w:color="auto" w:fill="FFFFFF"/>
          <w:lang w:val="en-US"/>
        </w:rPr>
      </w:pPr>
    </w:p>
    <w:p w14:paraId="3528DC96"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I.3:          SUS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…….…...…………..…158</w:t>
      </w:r>
    </w:p>
    <w:p w14:paraId="7BA340ED" w14:textId="77777777" w:rsidR="00342792" w:rsidRDefault="00342792" w:rsidP="00342792">
      <w:pPr>
        <w:ind w:firstLine="720"/>
        <w:rPr>
          <w:rFonts w:ascii="Times" w:hAnsi="Times"/>
          <w:color w:val="000000" w:themeColor="text1"/>
          <w:sz w:val="23"/>
          <w:szCs w:val="23"/>
          <w:shd w:val="clear" w:color="auto" w:fill="FFFFFF"/>
          <w:lang w:val="en-US"/>
        </w:rPr>
      </w:pPr>
    </w:p>
    <w:p w14:paraId="40FECD84" w14:textId="77777777" w:rsidR="00342792" w:rsidRPr="00B807A8"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I.4:          SUS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……….…..…………..…159</w:t>
      </w:r>
      <w:r>
        <w:rPr>
          <w:rFonts w:ascii="Times" w:hAnsi="Times"/>
          <w:color w:val="000000" w:themeColor="text1"/>
          <w:sz w:val="23"/>
          <w:szCs w:val="23"/>
          <w:shd w:val="clear" w:color="auto" w:fill="FFFFFF"/>
          <w:lang w:val="en-US"/>
        </w:rPr>
        <w:br/>
      </w:r>
    </w:p>
    <w:p w14:paraId="0A1F1FE4" w14:textId="77777777" w:rsidR="00342792" w:rsidRPr="00B807A8"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……….…………..……..…160</w:t>
      </w:r>
      <w:r>
        <w:rPr>
          <w:rFonts w:ascii="Times" w:hAnsi="Times"/>
          <w:color w:val="000000" w:themeColor="text1"/>
          <w:sz w:val="23"/>
          <w:szCs w:val="23"/>
          <w:shd w:val="clear" w:color="auto" w:fill="FFFFFF"/>
          <w:lang w:val="en-US"/>
        </w:rPr>
        <w:br/>
      </w:r>
    </w:p>
    <w:p w14:paraId="6717269F" w14:textId="77777777" w:rsidR="00342792" w:rsidRDefault="00342792" w:rsidP="00342792">
      <w:pPr>
        <w:ind w:firstLine="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…….…….….....……..…161</w:t>
      </w:r>
    </w:p>
    <w:p w14:paraId="7E3195D2" w14:textId="77777777" w:rsidR="00342792" w:rsidRPr="00B807A8" w:rsidRDefault="00342792" w:rsidP="00342792">
      <w:pPr>
        <w:ind w:left="720"/>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Table I.7          Time Utilization for Full Questionnaire ……</w:t>
      </w:r>
      <w:proofErr w:type="gramStart"/>
      <w:r>
        <w:rPr>
          <w:rFonts w:ascii="Times" w:hAnsi="Times"/>
          <w:color w:val="000000" w:themeColor="text1"/>
          <w:sz w:val="23"/>
          <w:szCs w:val="23"/>
          <w:shd w:val="clear" w:color="auto" w:fill="FFFFFF"/>
          <w:lang w:val="en-US"/>
        </w:rPr>
        <w:t>…..</w:t>
      </w:r>
      <w:proofErr w:type="gramEnd"/>
      <w:r>
        <w:rPr>
          <w:rFonts w:ascii="Times" w:hAnsi="Times"/>
          <w:color w:val="000000" w:themeColor="text1"/>
          <w:sz w:val="23"/>
          <w:szCs w:val="23"/>
          <w:shd w:val="clear" w:color="auto" w:fill="FFFFFF"/>
          <w:lang w:val="en-US"/>
        </w:rPr>
        <w:t>…………..………… 162</w:t>
      </w:r>
    </w:p>
    <w:p w14:paraId="4F4DA75A" w14:textId="77777777" w:rsidR="00342792" w:rsidRDefault="00342792" w:rsidP="00342792">
      <w:pPr>
        <w:autoSpaceDE w:val="0"/>
        <w:autoSpaceDN w:val="0"/>
        <w:adjustRightInd w:val="0"/>
        <w:spacing w:line="480" w:lineRule="auto"/>
        <w:ind w:firstLine="720"/>
        <w:rPr>
          <w:rFonts w:ascii="Times" w:hAnsi="Times"/>
          <w:color w:val="000000" w:themeColor="text1"/>
          <w:lang w:val="en-US"/>
        </w:rPr>
      </w:pPr>
    </w:p>
    <w:p w14:paraId="711A1084" w14:textId="77777777" w:rsidR="00342792" w:rsidRDefault="00342792" w:rsidP="00342792">
      <w:pPr>
        <w:autoSpaceDE w:val="0"/>
        <w:autoSpaceDN w:val="0"/>
        <w:adjustRightInd w:val="0"/>
        <w:spacing w:line="480" w:lineRule="auto"/>
        <w:rPr>
          <w:rFonts w:eastAsiaTheme="minorHAnsi"/>
          <w:b/>
          <w:bCs/>
          <w:lang w:val="en-GB" w:eastAsia="en-US"/>
        </w:rPr>
      </w:pPr>
    </w:p>
    <w:p w14:paraId="0FF89C94" w14:textId="77777777" w:rsidR="00342792" w:rsidRDefault="00342792" w:rsidP="00342792">
      <w:pPr>
        <w:autoSpaceDE w:val="0"/>
        <w:autoSpaceDN w:val="0"/>
        <w:adjustRightInd w:val="0"/>
        <w:spacing w:line="480" w:lineRule="auto"/>
        <w:rPr>
          <w:rFonts w:eastAsiaTheme="minorHAnsi"/>
          <w:b/>
          <w:bCs/>
          <w:lang w:val="en-GB" w:eastAsia="en-US"/>
        </w:rPr>
      </w:pPr>
    </w:p>
    <w:p w14:paraId="4F9BA0B9" w14:textId="77777777" w:rsidR="00342792" w:rsidRDefault="00342792" w:rsidP="00342792">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071B393" w14:textId="77777777" w:rsidR="00342792" w:rsidRDefault="00342792" w:rsidP="00342792">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 5</w:t>
      </w:r>
    </w:p>
    <w:p w14:paraId="4502C420"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roofErr w:type="gramStart"/>
      <w:r w:rsidRPr="0013502F">
        <w:rPr>
          <w:rFonts w:eastAsiaTheme="minorHAnsi"/>
          <w:lang w:val="en-GB" w:eastAsia="en-US"/>
        </w:rPr>
        <w:t>…..</w:t>
      </w:r>
      <w:proofErr w:type="gramEnd"/>
      <w:r w:rsidRPr="004B5421">
        <w:rPr>
          <w:rFonts w:eastAsiaTheme="minorHAnsi"/>
          <w:lang w:val="en-GB" w:eastAsia="en-US"/>
        </w:rPr>
        <w:t xml:space="preserve"> </w:t>
      </w:r>
      <w:r>
        <w:rPr>
          <w:rFonts w:eastAsiaTheme="minorHAnsi"/>
          <w:lang w:val="en-GB" w:eastAsia="en-US"/>
        </w:rPr>
        <w:t xml:space="preserve"> 6</w:t>
      </w:r>
    </w:p>
    <w:p w14:paraId="162AE289" w14:textId="77777777" w:rsidR="00342792" w:rsidRDefault="00342792" w:rsidP="00342792">
      <w:pPr>
        <w:autoSpaceDE w:val="0"/>
        <w:autoSpaceDN w:val="0"/>
        <w:adjustRightInd w:val="0"/>
        <w:spacing w:line="480" w:lineRule="auto"/>
        <w:ind w:firstLine="720"/>
        <w:rPr>
          <w:rFonts w:eastAsiaTheme="minorHAnsi"/>
          <w:lang w:val="en-GB" w:eastAsia="en-US"/>
        </w:rPr>
      </w:pPr>
      <w:r>
        <w:rPr>
          <w:rFonts w:eastAsiaTheme="minorHAnsi"/>
          <w:lang w:val="en-GB" w:eastAsia="en-US"/>
        </w:rPr>
        <w:t>Figure 2.1</w:t>
      </w:r>
      <w:r>
        <w:rPr>
          <w:rFonts w:eastAsiaTheme="minorHAnsi"/>
          <w:lang w:val="en-GB" w:eastAsia="en-US"/>
        </w:rPr>
        <w:tab/>
        <w:t>Bivariate Map and VSUP …. ………………………………</w:t>
      </w:r>
      <w:r w:rsidRPr="0013502F">
        <w:rPr>
          <w:rFonts w:eastAsiaTheme="minorHAnsi"/>
          <w:lang w:val="en-GB" w:eastAsia="en-US"/>
        </w:rPr>
        <w:t>…</w:t>
      </w:r>
      <w:r>
        <w:rPr>
          <w:rFonts w:eastAsiaTheme="minorHAnsi"/>
          <w:lang w:val="en-GB" w:eastAsia="en-US"/>
        </w:rPr>
        <w:t>……</w:t>
      </w:r>
      <w:r w:rsidRPr="0013502F">
        <w:rPr>
          <w:rFonts w:eastAsiaTheme="minorHAnsi"/>
          <w:lang w:val="en-GB" w:eastAsia="en-US"/>
        </w:rPr>
        <w:t>.</w:t>
      </w:r>
      <w:r w:rsidRPr="004B5421">
        <w:rPr>
          <w:rFonts w:eastAsiaTheme="minorHAnsi"/>
          <w:lang w:val="en-GB" w:eastAsia="en-US"/>
        </w:rPr>
        <w:t xml:space="preserve"> </w:t>
      </w:r>
      <w:r>
        <w:rPr>
          <w:rFonts w:eastAsiaTheme="minorHAnsi"/>
          <w:lang w:val="en-GB" w:eastAsia="en-US"/>
        </w:rPr>
        <w:t>19</w:t>
      </w:r>
    </w:p>
    <w:p w14:paraId="06414C42" w14:textId="77777777" w:rsidR="00342792" w:rsidRDefault="00342792" w:rsidP="00342792">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  31</w:t>
      </w:r>
    </w:p>
    <w:p w14:paraId="12173315"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roofErr w:type="gramStart"/>
      <w:r>
        <w:rPr>
          <w:rFonts w:ascii="Times" w:hAnsi="Times"/>
          <w:color w:val="000000" w:themeColor="text1"/>
          <w:lang w:val="en-US"/>
        </w:rPr>
        <w:t>…..</w:t>
      </w:r>
      <w:proofErr w:type="gramEnd"/>
      <w:r>
        <w:rPr>
          <w:rFonts w:ascii="Times" w:hAnsi="Times"/>
          <w:color w:val="000000" w:themeColor="text1"/>
          <w:lang w:val="en-US"/>
        </w:rPr>
        <w:t>….……..  32</w:t>
      </w:r>
    </w:p>
    <w:p w14:paraId="1F0F5B76"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33</w:t>
      </w:r>
    </w:p>
    <w:p w14:paraId="2B348580"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36</w:t>
      </w:r>
    </w:p>
    <w:p w14:paraId="18F24BDB" w14:textId="77777777" w:rsidR="00342792" w:rsidRDefault="00342792" w:rsidP="00342792">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39</w:t>
      </w:r>
    </w:p>
    <w:p w14:paraId="2254C78F" w14:textId="77777777" w:rsidR="00342792" w:rsidRDefault="00342792" w:rsidP="00342792">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  46</w:t>
      </w:r>
    </w:p>
    <w:p w14:paraId="297878DD" w14:textId="77777777" w:rsidR="00342792" w:rsidRDefault="00342792" w:rsidP="00342792">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 48</w:t>
      </w:r>
    </w:p>
    <w:p w14:paraId="0DC18DCE"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………49</w:t>
      </w:r>
    </w:p>
    <w:p w14:paraId="5569D14E"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roofErr w:type="gramStart"/>
      <w:r>
        <w:rPr>
          <w:rFonts w:ascii="Times" w:hAnsi="Times"/>
          <w:color w:val="000000" w:themeColor="text1"/>
          <w:lang w:val="en-US"/>
        </w:rPr>
        <w:t>…..</w:t>
      </w:r>
      <w:proofErr w:type="gramEnd"/>
      <w:r>
        <w:rPr>
          <w:rFonts w:ascii="Times" w:hAnsi="Times"/>
          <w:color w:val="000000" w:themeColor="text1"/>
          <w:lang w:val="en-US"/>
        </w:rPr>
        <w:t>…………….………..50</w:t>
      </w:r>
    </w:p>
    <w:p w14:paraId="578F8363"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……………….…………53</w:t>
      </w:r>
    </w:p>
    <w:p w14:paraId="37B055F1"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56</w:t>
      </w:r>
    </w:p>
    <w:p w14:paraId="02DDC463"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………….………..56</w:t>
      </w:r>
    </w:p>
    <w:p w14:paraId="10C3C888"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………….…………57</w:t>
      </w:r>
    </w:p>
    <w:p w14:paraId="41F0D696"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r>
        <w:rPr>
          <w:rFonts w:ascii="Times" w:hAnsi="Times"/>
          <w:color w:val="000000" w:themeColor="text1"/>
          <w:lang w:val="en-US"/>
        </w:rPr>
        <w:t>………….…………58</w:t>
      </w:r>
    </w:p>
    <w:p w14:paraId="4F65066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 xml:space="preserve">Uncertainty presentation on stream by texture </w:t>
      </w:r>
      <w:proofErr w:type="gramStart"/>
      <w:r>
        <w:rPr>
          <w:rFonts w:ascii="Times" w:hAnsi="Times"/>
          <w:color w:val="000000" w:themeColor="text1"/>
          <w:lang w:val="en-US"/>
        </w:rPr>
        <w:t>…..</w:t>
      </w:r>
      <w:proofErr w:type="gramEnd"/>
      <w:r>
        <w:rPr>
          <w:rFonts w:ascii="Times" w:hAnsi="Times"/>
          <w:color w:val="000000" w:themeColor="text1"/>
          <w:lang w:val="en-US"/>
        </w:rPr>
        <w:t>………….……….59</w:t>
      </w:r>
    </w:p>
    <w:p w14:paraId="71B40D1C"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roofErr w:type="gramStart"/>
      <w:r>
        <w:rPr>
          <w:rFonts w:ascii="Times" w:hAnsi="Times"/>
          <w:color w:val="000000" w:themeColor="text1"/>
          <w:lang w:val="en-US"/>
        </w:rPr>
        <w:t>…..</w:t>
      </w:r>
      <w:proofErr w:type="gramEnd"/>
      <w:r>
        <w:rPr>
          <w:rFonts w:ascii="Times" w:hAnsi="Times"/>
          <w:color w:val="000000" w:themeColor="text1"/>
          <w:lang w:val="en-US"/>
        </w:rPr>
        <w:t>………………...60</w:t>
      </w:r>
    </w:p>
    <w:p w14:paraId="2367EE00"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 61</w:t>
      </w:r>
    </w:p>
    <w:p w14:paraId="65222F2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62</w:t>
      </w:r>
    </w:p>
    <w:p w14:paraId="6B787529"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 63</w:t>
      </w:r>
    </w:p>
    <w:p w14:paraId="07339F5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roofErr w:type="gramStart"/>
      <w:r>
        <w:rPr>
          <w:rFonts w:ascii="Times" w:hAnsi="Times"/>
          <w:color w:val="000000" w:themeColor="text1"/>
          <w:lang w:val="en-US"/>
        </w:rPr>
        <w:t>…..</w:t>
      </w:r>
      <w:proofErr w:type="gramEnd"/>
      <w:r>
        <w:rPr>
          <w:rFonts w:ascii="Times" w:hAnsi="Times"/>
          <w:color w:val="000000" w:themeColor="text1"/>
          <w:lang w:val="en-US"/>
        </w:rPr>
        <w:t xml:space="preserve"> 64</w:t>
      </w:r>
    </w:p>
    <w:p w14:paraId="62752A77"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64</w:t>
      </w:r>
    </w:p>
    <w:p w14:paraId="43EB1137" w14:textId="77777777" w:rsidR="00342792" w:rsidRDefault="00342792" w:rsidP="00342792">
      <w:pPr>
        <w:pStyle w:val="NoSpacing"/>
        <w:spacing w:line="360" w:lineRule="auto"/>
        <w:rPr>
          <w:lang w:val="en-US"/>
        </w:rPr>
      </w:pPr>
      <w:r>
        <w:rPr>
          <w:lang w:val="en-US"/>
        </w:rPr>
        <w:tab/>
        <w:t>Figure 5.13</w:t>
      </w:r>
      <w:r>
        <w:rPr>
          <w:lang w:val="en-US"/>
        </w:rPr>
        <w:tab/>
      </w:r>
      <w:r w:rsidRPr="002E48C9">
        <w:rPr>
          <w:lang w:val="en-US"/>
        </w:rPr>
        <w:t xml:space="preserve">Charts of Daily </w:t>
      </w:r>
      <w:r>
        <w:rPr>
          <w:lang w:val="en-US"/>
        </w:rPr>
        <w:t>C</w:t>
      </w:r>
      <w:r w:rsidRPr="002E48C9">
        <w:rPr>
          <w:lang w:val="en-US"/>
        </w:rPr>
        <w:t>ounts</w:t>
      </w:r>
      <w:r>
        <w:rPr>
          <w:lang w:val="en-US"/>
        </w:rPr>
        <w:t xml:space="preserve"> for different countries …….………………. 65</w:t>
      </w:r>
    </w:p>
    <w:p w14:paraId="2C0039BB"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 66</w:t>
      </w:r>
    </w:p>
    <w:p w14:paraId="1FB3911A"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 67</w:t>
      </w:r>
    </w:p>
    <w:p w14:paraId="46D267F0"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6.1</w:t>
      </w:r>
      <w:r>
        <w:rPr>
          <w:rFonts w:ascii="Times" w:hAnsi="Times"/>
          <w:color w:val="000000" w:themeColor="text1"/>
          <w:lang w:val="en-US"/>
        </w:rPr>
        <w:tab/>
      </w:r>
      <w:r w:rsidRPr="000245ED">
        <w:rPr>
          <w:rFonts w:ascii="Times" w:hAnsi="Times"/>
          <w:color w:val="000000"/>
        </w:rPr>
        <w:t>Latin Square (left), Balanced Latin Square (right)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71</w:t>
      </w:r>
    </w:p>
    <w:p w14:paraId="10EA45B2"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6.2</w:t>
      </w:r>
      <w:r>
        <w:rPr>
          <w:rFonts w:ascii="Times" w:hAnsi="Times"/>
          <w:color w:val="000000" w:themeColor="text1"/>
          <w:lang w:val="en-US"/>
        </w:rPr>
        <w:tab/>
      </w:r>
      <w:r>
        <w:rPr>
          <w:rFonts w:ascii="Times" w:hAnsi="Times"/>
          <w:color w:val="000000"/>
        </w:rPr>
        <w:t>Example Color Plate in Portal ……………………</w:t>
      </w:r>
      <w:proofErr w:type="gramStart"/>
      <w:r>
        <w:rPr>
          <w:rFonts w:ascii="Times" w:hAnsi="Times"/>
          <w:color w:val="000000"/>
        </w:rPr>
        <w:t>…..</w:t>
      </w:r>
      <w:proofErr w:type="gramEnd"/>
      <w:r>
        <w:rPr>
          <w:rFonts w:ascii="Times" w:hAnsi="Times"/>
          <w:color w:val="000000"/>
        </w:rPr>
        <w:t>……………. 76</w:t>
      </w:r>
    </w:p>
    <w:p w14:paraId="06807989"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lastRenderedPageBreak/>
        <w:tab/>
        <w:t>Figure 6.3</w:t>
      </w:r>
      <w:r>
        <w:rPr>
          <w:rFonts w:ascii="Times" w:hAnsi="Times"/>
          <w:color w:val="000000" w:themeColor="text1"/>
          <w:lang w:val="en-US"/>
        </w:rPr>
        <w:tab/>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77</w:t>
      </w:r>
    </w:p>
    <w:p w14:paraId="09C33545" w14:textId="77777777" w:rsidR="00342792" w:rsidRDefault="00342792" w:rsidP="00342792">
      <w:pPr>
        <w:spacing w:line="360" w:lineRule="auto"/>
        <w:rPr>
          <w:rFonts w:ascii="Times" w:hAnsi="Times"/>
          <w:color w:val="000000"/>
        </w:rPr>
      </w:pPr>
      <w:r>
        <w:rPr>
          <w:rFonts w:ascii="Times" w:hAnsi="Times"/>
          <w:color w:val="000000" w:themeColor="text1"/>
          <w:lang w:val="en-US"/>
        </w:rPr>
        <w:tab/>
        <w:t>Figure 6.4</w:t>
      </w:r>
      <w:r>
        <w:rPr>
          <w:rFonts w:ascii="Times" w:hAnsi="Times"/>
          <w:color w:val="000000" w:themeColor="text1"/>
          <w:lang w:val="en-US"/>
        </w:rPr>
        <w:tab/>
      </w:r>
      <w:r>
        <w:rPr>
          <w:rFonts w:eastAsiaTheme="minorHAnsi"/>
          <w:lang w:val="en-GB" w:eastAsia="en-US"/>
        </w:rPr>
        <w:t>Module Start View …</w:t>
      </w:r>
      <w:proofErr w:type="gramStart"/>
      <w:r>
        <w:rPr>
          <w:rFonts w:eastAsiaTheme="minorHAnsi"/>
          <w:lang w:val="en-GB" w:eastAsia="en-US"/>
        </w:rPr>
        <w:t>…..</w:t>
      </w:r>
      <w:proofErr w:type="gramEnd"/>
      <w:r>
        <w:rPr>
          <w:rFonts w:ascii="Times" w:hAnsi="Times"/>
          <w:color w:val="000000"/>
        </w:rPr>
        <w:t>………...………………..………….….… 77</w:t>
      </w:r>
    </w:p>
    <w:p w14:paraId="20DF49E5"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6.5</w:t>
      </w:r>
      <w:r>
        <w:rPr>
          <w:rFonts w:ascii="Times" w:hAnsi="Times"/>
          <w:color w:val="000000" w:themeColor="text1"/>
          <w:lang w:val="en-US"/>
        </w:rPr>
        <w:tab/>
      </w:r>
      <w:r>
        <w:rPr>
          <w:rFonts w:eastAsiaTheme="minorHAnsi"/>
          <w:lang w:val="en-GB" w:eastAsia="en-US"/>
        </w:rPr>
        <w:t>Layout of Questionnaire view …</w:t>
      </w:r>
      <w:proofErr w:type="gramStart"/>
      <w:r>
        <w:rPr>
          <w:rFonts w:eastAsiaTheme="minorHAnsi"/>
          <w:lang w:val="en-GB" w:eastAsia="en-US"/>
        </w:rPr>
        <w:t>…..</w:t>
      </w:r>
      <w:proofErr w:type="gramEnd"/>
      <w:r>
        <w:rPr>
          <w:rFonts w:ascii="Times" w:hAnsi="Times"/>
          <w:color w:val="000000"/>
        </w:rPr>
        <w:t>………...……..………….....… 78</w:t>
      </w:r>
    </w:p>
    <w:p w14:paraId="3122A804"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6.6</w:t>
      </w:r>
      <w:r>
        <w:rPr>
          <w:rFonts w:ascii="Times" w:hAnsi="Times"/>
          <w:color w:val="000000" w:themeColor="text1"/>
          <w:lang w:val="en-US"/>
        </w:rPr>
        <w:tab/>
      </w:r>
      <w:r>
        <w:rPr>
          <w:rFonts w:eastAsiaTheme="minorHAnsi"/>
          <w:lang w:val="en-GB" w:eastAsia="en-US"/>
        </w:rPr>
        <w:t>Sample Question …</w:t>
      </w:r>
      <w:proofErr w:type="gramStart"/>
      <w:r>
        <w:rPr>
          <w:rFonts w:eastAsiaTheme="minorHAnsi"/>
          <w:lang w:val="en-GB" w:eastAsia="en-US"/>
        </w:rPr>
        <w:t>…..</w:t>
      </w:r>
      <w:proofErr w:type="gramEnd"/>
      <w:r>
        <w:rPr>
          <w:rFonts w:ascii="Times" w:hAnsi="Times"/>
          <w:color w:val="000000"/>
        </w:rPr>
        <w:t>……...…...…………..……………….….… 78</w:t>
      </w:r>
    </w:p>
    <w:p w14:paraId="1994626B" w14:textId="77777777" w:rsidR="00342792" w:rsidRPr="007452FE" w:rsidRDefault="00342792" w:rsidP="00342792">
      <w:pPr>
        <w:spacing w:line="360" w:lineRule="auto"/>
        <w:ind w:firstLine="720"/>
        <w:rPr>
          <w:rFonts w:ascii="Times" w:hAnsi="Times"/>
          <w:color w:val="000000"/>
        </w:rPr>
      </w:pPr>
      <w:r>
        <w:rPr>
          <w:rFonts w:ascii="Times" w:hAnsi="Times"/>
          <w:color w:val="000000" w:themeColor="text1"/>
          <w:lang w:val="en-US"/>
        </w:rPr>
        <w:t>Figure 6.7</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CA+Bubble</w:t>
      </w:r>
      <w:proofErr w:type="spellEnd"/>
      <w:r>
        <w:rPr>
          <w:rFonts w:eastAsiaTheme="minorHAnsi"/>
          <w:lang w:val="en-GB" w:eastAsia="en-US"/>
        </w:rPr>
        <w:t xml:space="preserve"> </w:t>
      </w:r>
      <w:r>
        <w:rPr>
          <w:rFonts w:ascii="Times" w:hAnsi="Times"/>
          <w:color w:val="000000"/>
        </w:rPr>
        <w:t>..........… 80</w:t>
      </w:r>
    </w:p>
    <w:p w14:paraId="6C9068DA"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6.8</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CA+Grid</w:t>
      </w:r>
      <w:proofErr w:type="spellEnd"/>
      <w:r>
        <w:rPr>
          <w:rFonts w:eastAsiaTheme="minorHAnsi"/>
          <w:lang w:val="en-GB" w:eastAsia="en-US"/>
        </w:rPr>
        <w:t xml:space="preserve"> </w:t>
      </w:r>
      <w:r>
        <w:rPr>
          <w:rFonts w:ascii="Times" w:hAnsi="Times"/>
          <w:color w:val="000000"/>
        </w:rPr>
        <w:t>..............… 81</w:t>
      </w:r>
    </w:p>
    <w:p w14:paraId="7B13660F"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6.9</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VSUP+Bubble</w:t>
      </w:r>
      <w:proofErr w:type="spellEnd"/>
      <w:r>
        <w:rPr>
          <w:rFonts w:eastAsiaTheme="minorHAnsi"/>
          <w:lang w:val="en-GB" w:eastAsia="en-US"/>
        </w:rPr>
        <w:t xml:space="preserve"> </w:t>
      </w:r>
      <w:r>
        <w:rPr>
          <w:rFonts w:ascii="Times" w:hAnsi="Times"/>
          <w:color w:val="000000"/>
        </w:rPr>
        <w:t>...</w:t>
      </w:r>
      <w:proofErr w:type="gramStart"/>
      <w:r>
        <w:rPr>
          <w:rFonts w:ascii="Times" w:hAnsi="Times"/>
          <w:color w:val="000000"/>
        </w:rPr>
        <w:t>…..</w:t>
      </w:r>
      <w:proofErr w:type="gramEnd"/>
      <w:r>
        <w:rPr>
          <w:rFonts w:ascii="Times" w:hAnsi="Times"/>
          <w:color w:val="000000"/>
        </w:rPr>
        <w:t xml:space="preserve"> 82</w:t>
      </w:r>
    </w:p>
    <w:p w14:paraId="323F38D3"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6.10</w:t>
      </w:r>
      <w:r>
        <w:rPr>
          <w:rFonts w:ascii="Times" w:hAnsi="Times"/>
          <w:color w:val="000000" w:themeColor="text1"/>
          <w:lang w:val="en-US"/>
        </w:rPr>
        <w:tab/>
      </w:r>
      <w:r>
        <w:rPr>
          <w:rFonts w:eastAsiaTheme="minorHAnsi"/>
          <w:lang w:val="en-GB" w:eastAsia="en-US"/>
        </w:rPr>
        <w:t xml:space="preserve">Question-Answer Identification Procedure for </w:t>
      </w:r>
      <w:proofErr w:type="spellStart"/>
      <w:r>
        <w:rPr>
          <w:rFonts w:eastAsiaTheme="minorHAnsi"/>
          <w:lang w:val="en-GB" w:eastAsia="en-US"/>
        </w:rPr>
        <w:t>VSUP+Grid</w:t>
      </w:r>
      <w:proofErr w:type="spellEnd"/>
      <w:r>
        <w:rPr>
          <w:rFonts w:eastAsiaTheme="minorHAnsi"/>
          <w:lang w:val="en-GB" w:eastAsia="en-US"/>
        </w:rPr>
        <w:t xml:space="preserve"> </w:t>
      </w:r>
      <w:r>
        <w:rPr>
          <w:rFonts w:ascii="Times" w:hAnsi="Times"/>
          <w:color w:val="000000"/>
        </w:rPr>
        <w:t>............. 82</w:t>
      </w:r>
    </w:p>
    <w:p w14:paraId="3E73B55E"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6.11</w:t>
      </w:r>
      <w:r>
        <w:rPr>
          <w:rFonts w:ascii="Times" w:hAnsi="Times"/>
          <w:color w:val="000000" w:themeColor="text1"/>
          <w:lang w:val="en-US"/>
        </w:rPr>
        <w:tab/>
      </w:r>
      <w:r>
        <w:rPr>
          <w:rFonts w:eastAsiaTheme="minorHAnsi"/>
          <w:lang w:val="en-GB" w:eastAsia="en-US"/>
        </w:rPr>
        <w:t>System Usability Scale Question Example</w:t>
      </w:r>
      <w:r>
        <w:rPr>
          <w:rFonts w:ascii="Times" w:hAnsi="Times"/>
          <w:color w:val="000000"/>
        </w:rPr>
        <w:t>………...………...……... 83</w:t>
      </w:r>
    </w:p>
    <w:p w14:paraId="7801B242"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6.12</w:t>
      </w:r>
      <w:r>
        <w:rPr>
          <w:rFonts w:ascii="Times" w:hAnsi="Times"/>
          <w:color w:val="000000" w:themeColor="text1"/>
          <w:lang w:val="en-US"/>
        </w:rPr>
        <w:tab/>
      </w:r>
      <w:r>
        <w:rPr>
          <w:rFonts w:eastAsiaTheme="minorHAnsi"/>
          <w:lang w:val="en-GB" w:eastAsia="en-US"/>
        </w:rPr>
        <w:t>NASA-TLX Work-Load Scale Question Example</w:t>
      </w:r>
      <w:r>
        <w:rPr>
          <w:rFonts w:ascii="Times" w:hAnsi="Times"/>
          <w:color w:val="000000"/>
        </w:rPr>
        <w:t>…...…...…...…… 83</w:t>
      </w:r>
    </w:p>
    <w:p w14:paraId="74208961"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6.13</w:t>
      </w:r>
      <w:r>
        <w:rPr>
          <w:rFonts w:ascii="Times" w:hAnsi="Times"/>
          <w:color w:val="000000" w:themeColor="text1"/>
          <w:lang w:val="en-US"/>
        </w:rPr>
        <w:tab/>
      </w:r>
      <w:r>
        <w:rPr>
          <w:rFonts w:eastAsiaTheme="minorHAnsi"/>
          <w:lang w:val="en-GB" w:eastAsia="en-US"/>
        </w:rPr>
        <w:t>Session Ending Greetings</w:t>
      </w:r>
      <w:r>
        <w:rPr>
          <w:rFonts w:ascii="Times" w:hAnsi="Times"/>
          <w:color w:val="000000"/>
        </w:rPr>
        <w:t>…...………………</w:t>
      </w:r>
      <w:proofErr w:type="gramStart"/>
      <w:r>
        <w:rPr>
          <w:rFonts w:ascii="Times" w:hAnsi="Times"/>
          <w:color w:val="000000"/>
        </w:rPr>
        <w:t>…..</w:t>
      </w:r>
      <w:proofErr w:type="gramEnd"/>
      <w:r>
        <w:rPr>
          <w:rFonts w:ascii="Times" w:hAnsi="Times"/>
          <w:color w:val="000000"/>
        </w:rPr>
        <w:t>…………….…..… 86</w:t>
      </w:r>
    </w:p>
    <w:p w14:paraId="1F4354BD"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7.1</w:t>
      </w:r>
      <w:r>
        <w:rPr>
          <w:rFonts w:ascii="Times" w:hAnsi="Times"/>
          <w:color w:val="000000" w:themeColor="text1"/>
          <w:lang w:val="en-US"/>
        </w:rPr>
        <w:tab/>
      </w:r>
      <w:r w:rsidRPr="008119D9">
        <w:rPr>
          <w:color w:val="000000" w:themeColor="text1"/>
        </w:rPr>
        <w:t>Box plot of user performance</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89</w:t>
      </w:r>
    </w:p>
    <w:p w14:paraId="75168BEE"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7.2</w:t>
      </w:r>
      <w:r>
        <w:rPr>
          <w:rFonts w:ascii="Times" w:hAnsi="Times"/>
          <w:color w:val="000000" w:themeColor="text1"/>
          <w:lang w:val="en-US"/>
        </w:rPr>
        <w:tab/>
      </w:r>
      <w:r w:rsidRPr="008119D9">
        <w:rPr>
          <w:color w:val="000000" w:themeColor="text1"/>
        </w:rPr>
        <w:t>Normal Distributions for component</w:t>
      </w:r>
      <w:r>
        <w:rPr>
          <w:color w:val="000000" w:themeColor="text1"/>
        </w:rPr>
        <w:t>s</w:t>
      </w:r>
      <w:r>
        <w:rPr>
          <w:rFonts w:ascii="Times" w:hAnsi="Times"/>
          <w:color w:val="000000"/>
        </w:rPr>
        <w:t xml:space="preserve"> ...…</w:t>
      </w:r>
      <w:proofErr w:type="gramStart"/>
      <w:r>
        <w:rPr>
          <w:rFonts w:ascii="Times" w:hAnsi="Times"/>
          <w:color w:val="000000"/>
        </w:rPr>
        <w:t>…..</w:t>
      </w:r>
      <w:proofErr w:type="gramEnd"/>
      <w:r>
        <w:rPr>
          <w:rFonts w:ascii="Times" w:hAnsi="Times"/>
          <w:color w:val="000000"/>
        </w:rPr>
        <w:t>……………….…..… 90</w:t>
      </w:r>
    </w:p>
    <w:p w14:paraId="7D032F48"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7.3</w:t>
      </w:r>
      <w:r>
        <w:rPr>
          <w:rFonts w:ascii="Times" w:hAnsi="Times"/>
          <w:color w:val="000000" w:themeColor="text1"/>
          <w:lang w:val="en-US"/>
        </w:rPr>
        <w:tab/>
      </w:r>
      <w:r w:rsidRPr="008119D9">
        <w:rPr>
          <w:color w:val="000000" w:themeColor="text1"/>
        </w:rPr>
        <w:t>ANOVA Results</w:t>
      </w:r>
      <w:r>
        <w:rPr>
          <w:rFonts w:ascii="Times" w:hAnsi="Times"/>
          <w:color w:val="000000"/>
        </w:rPr>
        <w:t>...………………………</w:t>
      </w:r>
      <w:proofErr w:type="gramStart"/>
      <w:r>
        <w:rPr>
          <w:rFonts w:ascii="Times" w:hAnsi="Times"/>
          <w:color w:val="000000"/>
        </w:rPr>
        <w:t>…..</w:t>
      </w:r>
      <w:proofErr w:type="gramEnd"/>
      <w:r>
        <w:rPr>
          <w:rFonts w:ascii="Times" w:hAnsi="Times"/>
          <w:color w:val="000000"/>
        </w:rPr>
        <w:t>………..……….…..… 92</w:t>
      </w:r>
    </w:p>
    <w:p w14:paraId="7E39C6E0" w14:textId="77777777" w:rsidR="00342792" w:rsidRDefault="00342792" w:rsidP="00342792">
      <w:pPr>
        <w:spacing w:line="360" w:lineRule="auto"/>
        <w:ind w:firstLine="720"/>
        <w:rPr>
          <w:rFonts w:ascii="Times" w:hAnsi="Times"/>
          <w:color w:val="000000" w:themeColor="text1"/>
          <w:lang w:val="en-US"/>
        </w:rPr>
      </w:pPr>
      <w:r w:rsidRPr="007452FE">
        <w:rPr>
          <w:rFonts w:ascii="Times" w:hAnsi="Times"/>
          <w:color w:val="000000" w:themeColor="text1"/>
          <w:lang w:val="fr-FR"/>
        </w:rPr>
        <w:t>Figure 7.4</w:t>
      </w:r>
      <w:r w:rsidRPr="007452FE">
        <w:rPr>
          <w:rFonts w:ascii="Times" w:hAnsi="Times"/>
          <w:color w:val="000000" w:themeColor="text1"/>
          <w:lang w:val="fr-FR"/>
        </w:rPr>
        <w:tab/>
      </w:r>
      <w:r w:rsidRPr="007452FE">
        <w:rPr>
          <w:color w:val="000000" w:themeColor="text1"/>
          <w:lang w:val="fr-FR"/>
        </w:rPr>
        <w:t>Normal Distributions CA vs VSUP</w:t>
      </w:r>
      <w:r w:rsidRPr="007452FE">
        <w:rPr>
          <w:rFonts w:ascii="Times" w:hAnsi="Times"/>
          <w:color w:val="000000"/>
          <w:lang w:val="fr-FR"/>
        </w:rPr>
        <w:t>...…</w:t>
      </w:r>
      <w:proofErr w:type="gramStart"/>
      <w:r w:rsidRPr="007452FE">
        <w:rPr>
          <w:rFonts w:ascii="Times" w:hAnsi="Times"/>
          <w:color w:val="000000"/>
          <w:lang w:val="fr-FR"/>
        </w:rPr>
        <w:t>...…</w:t>
      </w:r>
      <w:r>
        <w:rPr>
          <w:rFonts w:ascii="Times" w:hAnsi="Times"/>
          <w:color w:val="000000"/>
          <w:lang w:val="fr-FR"/>
        </w:rPr>
        <w:t>.</w:t>
      </w:r>
      <w:proofErr w:type="gramEnd"/>
      <w:r>
        <w:rPr>
          <w:rFonts w:ascii="Times" w:hAnsi="Times"/>
          <w:color w:val="000000"/>
          <w:lang w:val="fr-FR"/>
        </w:rPr>
        <w:t>.</w:t>
      </w:r>
      <w:r w:rsidRPr="007452FE">
        <w:rPr>
          <w:rFonts w:ascii="Times" w:hAnsi="Times"/>
          <w:color w:val="000000"/>
          <w:lang w:val="fr-FR"/>
        </w:rPr>
        <w:t xml:space="preserve">………..…………..… </w:t>
      </w:r>
      <w:r>
        <w:rPr>
          <w:rFonts w:ascii="Times" w:hAnsi="Times"/>
          <w:color w:val="000000"/>
        </w:rPr>
        <w:t>93</w:t>
      </w:r>
    </w:p>
    <w:p w14:paraId="098F8AF8"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themeColor="text1"/>
          <w:lang w:val="en-US"/>
        </w:rPr>
        <w:t>Figure 7.5</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CA vs VSUP</w:t>
      </w:r>
      <w:r>
        <w:rPr>
          <w:rFonts w:ascii="Times" w:hAnsi="Times"/>
          <w:color w:val="000000"/>
        </w:rPr>
        <w:t>...…</w:t>
      </w:r>
      <w:proofErr w:type="gramStart"/>
      <w:r>
        <w:rPr>
          <w:rFonts w:ascii="Times" w:hAnsi="Times"/>
          <w:color w:val="000000"/>
        </w:rPr>
        <w:t>…..</w:t>
      </w:r>
      <w:proofErr w:type="gramEnd"/>
      <w:r>
        <w:rPr>
          <w:rFonts w:ascii="Times" w:hAnsi="Times"/>
          <w:color w:val="000000"/>
        </w:rPr>
        <w:t>………….......… 94</w:t>
      </w:r>
    </w:p>
    <w:p w14:paraId="62D30EDA" w14:textId="77777777" w:rsidR="00342792" w:rsidRDefault="00342792" w:rsidP="00342792">
      <w:pPr>
        <w:spacing w:line="360" w:lineRule="auto"/>
        <w:ind w:firstLine="720"/>
        <w:rPr>
          <w:rFonts w:ascii="Times" w:hAnsi="Times"/>
          <w:color w:val="000000"/>
        </w:rPr>
      </w:pPr>
      <w:r>
        <w:rPr>
          <w:rFonts w:ascii="Times" w:hAnsi="Times"/>
          <w:color w:val="000000" w:themeColor="text1"/>
          <w:lang w:val="en-US"/>
        </w:rPr>
        <w:t>Figure 7.6</w:t>
      </w:r>
      <w:r>
        <w:rPr>
          <w:rFonts w:ascii="Times" w:hAnsi="Times"/>
          <w:color w:val="000000" w:themeColor="text1"/>
          <w:lang w:val="en-US"/>
        </w:rPr>
        <w:tab/>
      </w:r>
      <w:r>
        <w:rPr>
          <w:color w:val="000000" w:themeColor="text1"/>
        </w:rPr>
        <w:t>Paired t-test gaussian plot</w:t>
      </w:r>
      <w:r w:rsidRPr="008119D9">
        <w:rPr>
          <w:color w:val="000000" w:themeColor="text1"/>
        </w:rPr>
        <w:t xml:space="preserve"> </w:t>
      </w:r>
      <w:r>
        <w:rPr>
          <w:color w:val="000000" w:themeColor="text1"/>
        </w:rPr>
        <w:t>for time utilization</w:t>
      </w:r>
      <w:r>
        <w:rPr>
          <w:rFonts w:ascii="Times" w:hAnsi="Times"/>
          <w:color w:val="000000"/>
        </w:rPr>
        <w:t>...…</w:t>
      </w:r>
      <w:proofErr w:type="gramStart"/>
      <w:r>
        <w:rPr>
          <w:rFonts w:ascii="Times" w:hAnsi="Times"/>
          <w:color w:val="000000"/>
        </w:rPr>
        <w:t>.....</w:t>
      </w:r>
      <w:proofErr w:type="gramEnd"/>
      <w:r>
        <w:rPr>
          <w:rFonts w:ascii="Times" w:hAnsi="Times"/>
          <w:color w:val="000000"/>
        </w:rPr>
        <w:t>…..….……..… 96</w:t>
      </w:r>
    </w:p>
    <w:p w14:paraId="55EDBB54" w14:textId="77777777" w:rsidR="00342792" w:rsidRDefault="00342792" w:rsidP="00342792">
      <w:pPr>
        <w:spacing w:line="360" w:lineRule="auto"/>
        <w:ind w:firstLine="720"/>
        <w:rPr>
          <w:rFonts w:ascii="Times" w:hAnsi="Times"/>
          <w:color w:val="000000" w:themeColor="text1"/>
          <w:lang w:val="en-US"/>
        </w:rPr>
      </w:pPr>
      <w:r>
        <w:rPr>
          <w:rFonts w:ascii="Times" w:hAnsi="Times"/>
          <w:color w:val="000000"/>
        </w:rPr>
        <w:t>Figure 7.7</w:t>
      </w:r>
      <w:r>
        <w:rPr>
          <w:rFonts w:ascii="Times" w:hAnsi="Times"/>
          <w:color w:val="000000"/>
        </w:rPr>
        <w:tab/>
      </w:r>
      <w:r w:rsidRPr="008119D9">
        <w:rPr>
          <w:color w:val="000000" w:themeColor="text1"/>
        </w:rPr>
        <w:t>SUS rating plots for visualization methods</w:t>
      </w:r>
      <w:r>
        <w:rPr>
          <w:color w:val="000000" w:themeColor="text1"/>
        </w:rPr>
        <w:t xml:space="preserve"> ……</w:t>
      </w:r>
      <w:proofErr w:type="gramStart"/>
      <w:r>
        <w:rPr>
          <w:color w:val="000000" w:themeColor="text1"/>
        </w:rPr>
        <w:t>…..</w:t>
      </w:r>
      <w:proofErr w:type="gramEnd"/>
      <w:r>
        <w:rPr>
          <w:color w:val="000000" w:themeColor="text1"/>
        </w:rPr>
        <w:t>………….……. 98</w:t>
      </w:r>
    </w:p>
    <w:p w14:paraId="1C386234" w14:textId="77777777" w:rsidR="00342792" w:rsidRDefault="00342792" w:rsidP="00342792">
      <w:pPr>
        <w:spacing w:line="360" w:lineRule="auto"/>
        <w:rPr>
          <w:rFonts w:ascii="Times" w:hAnsi="Times"/>
          <w:color w:val="000000" w:themeColor="text1"/>
          <w:lang w:val="en-US"/>
        </w:rPr>
      </w:pPr>
      <w:r>
        <w:rPr>
          <w:rFonts w:ascii="Times" w:hAnsi="Times"/>
          <w:color w:val="000000" w:themeColor="text1"/>
          <w:lang w:val="en-US"/>
        </w:rPr>
        <w:tab/>
        <w:t>Figure E.1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r>
        <w:rPr>
          <w:rFonts w:ascii="Times" w:hAnsi="Times"/>
          <w:color w:val="000000" w:themeColor="text1"/>
          <w:lang w:val="en-US"/>
        </w:rPr>
        <w:t>…………….……. 130</w:t>
      </w:r>
    </w:p>
    <w:p w14:paraId="3A1C32D1" w14:textId="77777777" w:rsidR="00342792" w:rsidRDefault="00342792" w:rsidP="00342792">
      <w:pPr>
        <w:spacing w:line="360" w:lineRule="auto"/>
      </w:pPr>
      <w:r>
        <w:rPr>
          <w:rFonts w:ascii="Times" w:hAnsi="Times"/>
          <w:color w:val="000000" w:themeColor="text1"/>
          <w:lang w:val="en-US"/>
        </w:rPr>
        <w:tab/>
      </w:r>
      <w:r w:rsidRPr="007452FE">
        <w:rPr>
          <w:rFonts w:ascii="Times" w:hAnsi="Times"/>
          <w:color w:val="000000" w:themeColor="text1"/>
          <w:lang w:val="fr-FR"/>
        </w:rPr>
        <w:t>Figure E.2</w:t>
      </w:r>
      <w:r w:rsidRPr="007452FE">
        <w:rPr>
          <w:rFonts w:ascii="Times" w:hAnsi="Times"/>
          <w:color w:val="000000" w:themeColor="text1"/>
          <w:lang w:val="fr-FR"/>
        </w:rPr>
        <w:tab/>
      </w:r>
      <w:r w:rsidRPr="007452FE">
        <w:rPr>
          <w:lang w:val="fr-FR"/>
        </w:rPr>
        <w:t xml:space="preserve">Questionnaire Email </w:t>
      </w:r>
      <w:proofErr w:type="spellStart"/>
      <w:r w:rsidRPr="007452FE">
        <w:rPr>
          <w:lang w:val="fr-FR"/>
        </w:rPr>
        <w:t>Screen</w:t>
      </w:r>
      <w:proofErr w:type="spellEnd"/>
      <w:r w:rsidRPr="007452FE">
        <w:rPr>
          <w:lang w:val="fr-FR"/>
        </w:rPr>
        <w:t xml:space="preserve">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xml:space="preserve">….. </w:t>
      </w:r>
      <w:r>
        <w:t>131</w:t>
      </w:r>
    </w:p>
    <w:p w14:paraId="66D6522B" w14:textId="77777777" w:rsidR="00342792" w:rsidRDefault="00342792" w:rsidP="00342792">
      <w:pPr>
        <w:spacing w:line="360" w:lineRule="auto"/>
      </w:pPr>
      <w:r>
        <w:tab/>
        <w:t xml:space="preserve">Figure </w:t>
      </w:r>
      <w:r>
        <w:rPr>
          <w:rFonts w:ascii="Times" w:hAnsi="Times"/>
          <w:color w:val="000000" w:themeColor="text1"/>
          <w:lang w:val="en-US"/>
        </w:rPr>
        <w:t>E</w:t>
      </w:r>
      <w:r>
        <w:t>.3</w:t>
      </w:r>
      <w:r>
        <w:tab/>
      </w:r>
      <w:r w:rsidRPr="00FD5AB3">
        <w:t>Layout of Questionnaire View</w:t>
      </w:r>
      <w:r>
        <w:t xml:space="preserve"> …………</w:t>
      </w:r>
      <w:proofErr w:type="gramStart"/>
      <w:r>
        <w:t>…..</w:t>
      </w:r>
      <w:proofErr w:type="gramEnd"/>
      <w:r>
        <w:t>……………….…….. 132</w:t>
      </w:r>
    </w:p>
    <w:p w14:paraId="471B1815" w14:textId="77777777" w:rsidR="00342792" w:rsidRPr="007452FE" w:rsidRDefault="00342792" w:rsidP="00342792">
      <w:pPr>
        <w:spacing w:line="360" w:lineRule="auto"/>
        <w:rPr>
          <w:lang w:val="fr-FR"/>
        </w:rPr>
      </w:pPr>
      <w:r>
        <w:tab/>
        <w:t xml:space="preserve">Figure </w:t>
      </w:r>
      <w:r>
        <w:rPr>
          <w:rFonts w:ascii="Times" w:hAnsi="Times"/>
          <w:color w:val="000000" w:themeColor="text1"/>
          <w:lang w:val="en-US"/>
        </w:rPr>
        <w:t>E</w:t>
      </w:r>
      <w:r>
        <w:t>.4</w:t>
      </w:r>
      <w:r>
        <w:tab/>
        <w:t>Module</w:t>
      </w:r>
      <w:r w:rsidRPr="00FD5AB3">
        <w:t xml:space="preserve"> Starter View</w:t>
      </w:r>
      <w:r>
        <w:t>………………………</w:t>
      </w:r>
      <w:proofErr w:type="gramStart"/>
      <w:r>
        <w:t>…..</w:t>
      </w:r>
      <w:proofErr w:type="gramEnd"/>
      <w:r>
        <w:t xml:space="preserve">……………….….. </w:t>
      </w:r>
      <w:r w:rsidRPr="007452FE">
        <w:rPr>
          <w:lang w:val="fr-FR"/>
        </w:rPr>
        <w:t>1</w:t>
      </w:r>
      <w:r>
        <w:rPr>
          <w:lang w:val="fr-FR"/>
        </w:rPr>
        <w:t>32</w:t>
      </w:r>
    </w:p>
    <w:p w14:paraId="7577BD02" w14:textId="77777777" w:rsidR="00342792" w:rsidRPr="007452FE" w:rsidRDefault="00342792" w:rsidP="00342792">
      <w:pPr>
        <w:spacing w:line="360" w:lineRule="auto"/>
        <w:rPr>
          <w:lang w:val="fr-FR"/>
        </w:rPr>
      </w:pPr>
      <w:r w:rsidRPr="007452FE">
        <w:rPr>
          <w:lang w:val="fr-FR"/>
        </w:rPr>
        <w:tab/>
        <w:t xml:space="preserve">Figure </w:t>
      </w:r>
      <w:r w:rsidRPr="007452FE">
        <w:rPr>
          <w:rFonts w:ascii="Times" w:hAnsi="Times"/>
          <w:color w:val="000000" w:themeColor="text1"/>
          <w:lang w:val="fr-FR"/>
        </w:rPr>
        <w:t>E</w:t>
      </w:r>
      <w:r w:rsidRPr="007452FE">
        <w:rPr>
          <w:lang w:val="fr-FR"/>
        </w:rPr>
        <w:t>.5</w:t>
      </w:r>
      <w:r w:rsidRPr="007452FE">
        <w:rPr>
          <w:lang w:val="fr-FR"/>
        </w:rPr>
        <w:tab/>
      </w:r>
      <w:proofErr w:type="spellStart"/>
      <w:r w:rsidRPr="007452FE">
        <w:rPr>
          <w:lang w:val="fr-FR"/>
        </w:rPr>
        <w:t>Sample</w:t>
      </w:r>
      <w:proofErr w:type="spellEnd"/>
      <w:r w:rsidRPr="007452FE">
        <w:rPr>
          <w:lang w:val="fr-FR"/>
        </w:rPr>
        <w:t xml:space="preserve"> Question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w:t>
      </w:r>
      <w:r>
        <w:rPr>
          <w:lang w:val="fr-FR"/>
        </w:rPr>
        <w:t>33</w:t>
      </w:r>
    </w:p>
    <w:p w14:paraId="0D9AFEB3" w14:textId="77777777" w:rsidR="00342792" w:rsidRPr="007452FE" w:rsidRDefault="00342792" w:rsidP="00342792">
      <w:pPr>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.6</w:t>
      </w:r>
      <w:r w:rsidRPr="007452FE">
        <w:rPr>
          <w:lang w:val="fr-FR"/>
        </w:rPr>
        <w:tab/>
      </w:r>
      <w:r w:rsidRPr="007452FE">
        <w:rPr>
          <w:color w:val="000000" w:themeColor="text1"/>
          <w:lang w:val="fr-FR"/>
        </w:rPr>
        <w:t>Question-</w:t>
      </w:r>
      <w:proofErr w:type="spellStart"/>
      <w:r w:rsidRPr="007452FE">
        <w:rPr>
          <w:color w:val="000000" w:themeColor="text1"/>
          <w:lang w:val="fr-FR"/>
        </w:rPr>
        <w:t>Answer</w:t>
      </w:r>
      <w:proofErr w:type="spellEnd"/>
      <w:r w:rsidRPr="007452FE">
        <w:rPr>
          <w:color w:val="000000" w:themeColor="text1"/>
          <w:lang w:val="fr-FR"/>
        </w:rPr>
        <w:t xml:space="preserve"> Identification </w:t>
      </w:r>
      <w:proofErr w:type="gramStart"/>
      <w:r w:rsidRPr="007452FE">
        <w:rPr>
          <w:color w:val="000000" w:themeColor="text1"/>
          <w:lang w:val="fr-FR"/>
        </w:rPr>
        <w:t>on  CA</w:t>
      </w:r>
      <w:proofErr w:type="gramEnd"/>
      <w:r w:rsidRPr="007452FE">
        <w:rPr>
          <w:color w:val="000000" w:themeColor="text1"/>
          <w:lang w:val="fr-FR"/>
        </w:rPr>
        <w:t xml:space="preserve"> + </w:t>
      </w:r>
      <w:proofErr w:type="spellStart"/>
      <w:r w:rsidRPr="007452FE">
        <w:rPr>
          <w:color w:val="000000" w:themeColor="text1"/>
          <w:lang w:val="fr-FR"/>
        </w:rPr>
        <w:t>Bubble</w:t>
      </w:r>
      <w:proofErr w:type="spellEnd"/>
      <w:r w:rsidRPr="007452FE">
        <w:rPr>
          <w:color w:val="000000" w:themeColor="text1"/>
          <w:lang w:val="fr-FR"/>
        </w:rPr>
        <w:t xml:space="preserve"> …</w:t>
      </w:r>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4</w:t>
      </w:r>
    </w:p>
    <w:p w14:paraId="0E29CE01" w14:textId="77777777" w:rsidR="00342792" w:rsidRPr="007452FE" w:rsidRDefault="00342792" w:rsidP="00342792">
      <w:pPr>
        <w:spacing w:line="360" w:lineRule="auto"/>
        <w:rPr>
          <w:lang w:val="fr-FR"/>
        </w:rPr>
      </w:pPr>
      <w:r w:rsidRPr="007452FE">
        <w:rPr>
          <w:rFonts w:ascii="Times" w:hAnsi="Times"/>
          <w:color w:val="000000" w:themeColor="text1"/>
          <w:lang w:val="fr-FR"/>
        </w:rPr>
        <w:tab/>
        <w:t xml:space="preserve">Figure E.7 </w:t>
      </w:r>
      <w:r w:rsidRPr="007452FE">
        <w:rPr>
          <w:rFonts w:ascii="Times" w:hAnsi="Times"/>
          <w:color w:val="000000" w:themeColor="text1"/>
          <w:lang w:val="fr-FR"/>
        </w:rPr>
        <w:tab/>
      </w:r>
      <w:r w:rsidRPr="007452FE">
        <w:rPr>
          <w:lang w:val="fr-FR"/>
        </w:rPr>
        <w:t xml:space="preserve">CA + </w:t>
      </w:r>
      <w:proofErr w:type="spellStart"/>
      <w:r w:rsidRPr="007452FE">
        <w:rPr>
          <w:lang w:val="fr-FR"/>
        </w:rPr>
        <w:t>Bubble</w:t>
      </w:r>
      <w:proofErr w:type="spellEnd"/>
      <w:r w:rsidRPr="007452FE">
        <w:rPr>
          <w:lang w:val="fr-FR"/>
        </w:rPr>
        <w:t xml:space="preserve"> Questionnaire UI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13</w:t>
      </w:r>
      <w:r>
        <w:rPr>
          <w:lang w:val="fr-FR"/>
        </w:rPr>
        <w:t>5</w:t>
      </w:r>
    </w:p>
    <w:p w14:paraId="74D0BFF2" w14:textId="77777777" w:rsidR="00342792" w:rsidRPr="007452FE" w:rsidRDefault="00342792" w:rsidP="00342792">
      <w:pPr>
        <w:spacing w:line="360" w:lineRule="auto"/>
        <w:rPr>
          <w:color w:val="000000" w:themeColor="text1"/>
          <w:lang w:val="fr-FR"/>
        </w:rPr>
      </w:pPr>
      <w:r w:rsidRPr="007452FE">
        <w:rPr>
          <w:lang w:val="fr-FR"/>
        </w:rPr>
        <w:tab/>
      </w:r>
      <w:r w:rsidRPr="00D239DC">
        <w:rPr>
          <w:lang w:val="fr-FR"/>
        </w:rPr>
        <w:t xml:space="preserve">Figure </w:t>
      </w:r>
      <w:r w:rsidRPr="00D239DC">
        <w:rPr>
          <w:rFonts w:ascii="Times" w:hAnsi="Times"/>
          <w:color w:val="000000" w:themeColor="text1"/>
          <w:lang w:val="fr-FR"/>
        </w:rPr>
        <w:t>E</w:t>
      </w:r>
      <w:r w:rsidRPr="00D239DC">
        <w:rPr>
          <w:lang w:val="fr-FR"/>
        </w:rPr>
        <w:t>.8</w:t>
      </w:r>
      <w:r w:rsidRPr="00D239DC">
        <w:rPr>
          <w:lang w:val="fr-FR"/>
        </w:rPr>
        <w:tab/>
      </w:r>
      <w:r w:rsidRPr="00D239DC">
        <w:rPr>
          <w:color w:val="000000" w:themeColor="text1"/>
          <w:lang w:val="fr-FR"/>
        </w:rPr>
        <w:t xml:space="preserve">Questions on CA + </w:t>
      </w:r>
      <w:proofErr w:type="spellStart"/>
      <w:r w:rsidRPr="00D239DC">
        <w:rPr>
          <w:color w:val="000000" w:themeColor="text1"/>
          <w:lang w:val="fr-FR"/>
        </w:rPr>
        <w:t>Bubble</w:t>
      </w:r>
      <w:proofErr w:type="spellEnd"/>
      <w:r w:rsidRPr="00D239DC">
        <w:rPr>
          <w:color w:val="000000" w:themeColor="text1"/>
          <w:lang w:val="fr-FR"/>
        </w:rPr>
        <w:t xml:space="preserve"> …………………………</w:t>
      </w:r>
      <w:r>
        <w:rPr>
          <w:color w:val="000000" w:themeColor="text1"/>
          <w:lang w:val="fr-FR"/>
        </w:rPr>
        <w:t>…</w:t>
      </w:r>
      <w:r w:rsidRPr="00D239DC">
        <w:rPr>
          <w:color w:val="000000" w:themeColor="text1"/>
          <w:lang w:val="fr-FR"/>
        </w:rPr>
        <w:t>……</w:t>
      </w:r>
      <w:proofErr w:type="gramStart"/>
      <w:r w:rsidRPr="00D239DC">
        <w:rPr>
          <w:color w:val="000000" w:themeColor="text1"/>
          <w:lang w:val="fr-FR"/>
        </w:rPr>
        <w:t>…….</w:t>
      </w:r>
      <w:proofErr w:type="gramEnd"/>
      <w:r w:rsidRPr="00D239DC">
        <w:rPr>
          <w:color w:val="000000" w:themeColor="text1"/>
          <w:lang w:val="fr-FR"/>
        </w:rPr>
        <w:t xml:space="preserve">. </w:t>
      </w:r>
      <w:r w:rsidRPr="007452FE">
        <w:rPr>
          <w:color w:val="000000" w:themeColor="text1"/>
          <w:lang w:val="fr-FR"/>
        </w:rPr>
        <w:t>13</w:t>
      </w:r>
      <w:r>
        <w:rPr>
          <w:color w:val="000000" w:themeColor="text1"/>
          <w:lang w:val="fr-FR"/>
        </w:rPr>
        <w:t>6</w:t>
      </w:r>
    </w:p>
    <w:p w14:paraId="0760A0FA" w14:textId="77777777" w:rsidR="00342792" w:rsidRPr="007452FE" w:rsidRDefault="00342792" w:rsidP="00342792">
      <w:pPr>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.9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w:t>
      </w:r>
      <w:proofErr w:type="spellStart"/>
      <w:r w:rsidRPr="007452FE">
        <w:rPr>
          <w:color w:val="000000" w:themeColor="text1"/>
          <w:lang w:val="fr-FR"/>
        </w:rPr>
        <w:t>Bubble</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7</w:t>
      </w:r>
    </w:p>
    <w:p w14:paraId="210C4641"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.10</w:t>
      </w:r>
      <w:r w:rsidRPr="007452FE">
        <w:rPr>
          <w:color w:val="000000" w:themeColor="text1"/>
          <w:lang w:val="fr-FR"/>
        </w:rPr>
        <w:tab/>
      </w:r>
      <w:r w:rsidRPr="007452FE">
        <w:rPr>
          <w:lang w:val="fr-FR"/>
        </w:rPr>
        <w:t xml:space="preserve">VSUP + </w:t>
      </w:r>
      <w:proofErr w:type="spellStart"/>
      <w:r w:rsidRPr="007452FE">
        <w:rPr>
          <w:lang w:val="fr-FR"/>
        </w:rPr>
        <w:t>Bubble</w:t>
      </w:r>
      <w:proofErr w:type="spellEnd"/>
      <w:r w:rsidRPr="007452FE">
        <w:rPr>
          <w:lang w:val="fr-FR"/>
        </w:rPr>
        <w:t xml:space="preserve"> </w:t>
      </w:r>
      <w:r w:rsidRPr="007452FE">
        <w:rPr>
          <w:color w:val="000000" w:themeColor="text1"/>
          <w:lang w:val="fr-FR"/>
        </w:rPr>
        <w:t>Questionnaire UI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13</w:t>
      </w:r>
      <w:r>
        <w:rPr>
          <w:color w:val="000000" w:themeColor="text1"/>
          <w:lang w:val="fr-FR"/>
        </w:rPr>
        <w:t>8</w:t>
      </w:r>
      <w:r w:rsidRPr="007452FE">
        <w:rPr>
          <w:color w:val="000000" w:themeColor="text1"/>
          <w:lang w:val="fr-FR"/>
        </w:rPr>
        <w:tab/>
      </w:r>
    </w:p>
    <w:p w14:paraId="6EEFDE43"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.11</w:t>
      </w:r>
      <w:r w:rsidRPr="007452FE">
        <w:rPr>
          <w:color w:val="000000" w:themeColor="text1"/>
          <w:lang w:val="fr-FR"/>
        </w:rPr>
        <w:tab/>
      </w:r>
      <w:r w:rsidRPr="007452FE">
        <w:rPr>
          <w:rFonts w:ascii="Times" w:hAnsi="Times"/>
          <w:lang w:val="fr-FR"/>
        </w:rPr>
        <w:t xml:space="preserve">Questions on VSUP + </w:t>
      </w:r>
      <w:proofErr w:type="spellStart"/>
      <w:r w:rsidRPr="007452FE">
        <w:rPr>
          <w:rFonts w:ascii="Times" w:hAnsi="Times"/>
          <w:lang w:val="fr-FR"/>
        </w:rPr>
        <w:t>Bubble</w:t>
      </w:r>
      <w:proofErr w:type="spellEnd"/>
      <w:r w:rsidRPr="007452FE">
        <w:rPr>
          <w:rFonts w:ascii="Times" w:hAnsi="Times"/>
          <w:lang w:val="fr-FR"/>
        </w:rPr>
        <w:t xml:space="preserve"> ……………………</w:t>
      </w:r>
      <w:proofErr w:type="gramStart"/>
      <w:r w:rsidRPr="007452FE">
        <w:rPr>
          <w:rFonts w:ascii="Times" w:hAnsi="Times"/>
          <w:lang w:val="fr-FR"/>
        </w:rPr>
        <w:t>……</w:t>
      </w:r>
      <w:r>
        <w:rPr>
          <w:rFonts w:ascii="Times" w:hAnsi="Times"/>
          <w:lang w:val="fr-FR"/>
        </w:rPr>
        <w:t>.</w:t>
      </w:r>
      <w:proofErr w:type="gramEnd"/>
      <w:r>
        <w:rPr>
          <w:rFonts w:ascii="Times" w:hAnsi="Times"/>
          <w:lang w:val="fr-FR"/>
        </w:rPr>
        <w:t>.</w:t>
      </w:r>
      <w:r w:rsidRPr="007452FE">
        <w:rPr>
          <w:rFonts w:ascii="Times" w:hAnsi="Times"/>
          <w:lang w:val="fr-FR"/>
        </w:rPr>
        <w:t>……</w:t>
      </w:r>
      <w:r>
        <w:rPr>
          <w:rFonts w:ascii="Times" w:hAnsi="Times"/>
          <w:lang w:val="fr-FR"/>
        </w:rPr>
        <w:t>..…</w:t>
      </w:r>
      <w:r w:rsidRPr="007452FE">
        <w:rPr>
          <w:rFonts w:ascii="Times" w:hAnsi="Times"/>
          <w:lang w:val="fr-FR"/>
        </w:rPr>
        <w:t>.. 13</w:t>
      </w:r>
      <w:r>
        <w:rPr>
          <w:rFonts w:ascii="Times" w:hAnsi="Times"/>
          <w:lang w:val="fr-FR"/>
        </w:rPr>
        <w:t>9</w:t>
      </w:r>
    </w:p>
    <w:p w14:paraId="032EA874"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 xml:space="preserve">.12 </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CA + </w:t>
      </w:r>
      <w:proofErr w:type="spellStart"/>
      <w:r w:rsidRPr="007452FE">
        <w:rPr>
          <w:color w:val="000000" w:themeColor="text1"/>
          <w:lang w:val="fr-FR"/>
        </w:rPr>
        <w:t>Grid</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 1</w:t>
      </w:r>
      <w:r>
        <w:rPr>
          <w:color w:val="000000" w:themeColor="text1"/>
          <w:lang w:val="fr-FR"/>
        </w:rPr>
        <w:t>40</w:t>
      </w:r>
    </w:p>
    <w:p w14:paraId="30012436"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.13</w:t>
      </w:r>
      <w:r w:rsidRPr="007452FE">
        <w:rPr>
          <w:color w:val="000000" w:themeColor="text1"/>
          <w:lang w:val="fr-FR"/>
        </w:rPr>
        <w:tab/>
      </w:r>
      <w:r w:rsidRPr="007452FE">
        <w:rPr>
          <w:lang w:val="fr-FR"/>
        </w:rPr>
        <w:t xml:space="preserve">CA + </w:t>
      </w:r>
      <w:proofErr w:type="spellStart"/>
      <w:r w:rsidRPr="007452FE">
        <w:rPr>
          <w:lang w:val="fr-FR"/>
        </w:rPr>
        <w:t>Grid</w:t>
      </w:r>
      <w:proofErr w:type="spellEnd"/>
      <w:r w:rsidRPr="007452FE">
        <w:rPr>
          <w:lang w:val="fr-FR"/>
        </w:rPr>
        <w:t xml:space="preserve"> Questionnaire UI ………………………</w:t>
      </w:r>
      <w:proofErr w:type="gramStart"/>
      <w:r w:rsidRPr="007452FE">
        <w:rPr>
          <w:lang w:val="fr-FR"/>
        </w:rPr>
        <w:t>……</w:t>
      </w:r>
      <w:r>
        <w:rPr>
          <w:lang w:val="fr-FR"/>
        </w:rPr>
        <w:t>.</w:t>
      </w:r>
      <w:proofErr w:type="gramEnd"/>
      <w:r>
        <w:rPr>
          <w:lang w:val="fr-FR"/>
        </w:rPr>
        <w:t>.</w:t>
      </w:r>
      <w:r w:rsidRPr="007452FE">
        <w:rPr>
          <w:lang w:val="fr-FR"/>
        </w:rPr>
        <w:t>…</w:t>
      </w:r>
      <w:r>
        <w:rPr>
          <w:lang w:val="fr-FR"/>
        </w:rPr>
        <w:t>..</w:t>
      </w:r>
      <w:r w:rsidRPr="007452FE">
        <w:rPr>
          <w:lang w:val="fr-FR"/>
        </w:rPr>
        <w:t>…… 1</w:t>
      </w:r>
      <w:r>
        <w:rPr>
          <w:lang w:val="fr-FR"/>
        </w:rPr>
        <w:t>41</w:t>
      </w:r>
    </w:p>
    <w:p w14:paraId="36D6FCB1"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lang w:val="fr-FR"/>
        </w:rPr>
        <w:tab/>
        <w:t xml:space="preserve">Figure </w:t>
      </w:r>
      <w:r w:rsidRPr="007452FE">
        <w:rPr>
          <w:rFonts w:ascii="Times" w:hAnsi="Times"/>
          <w:color w:val="000000" w:themeColor="text1"/>
          <w:lang w:val="fr-FR"/>
        </w:rPr>
        <w:t>E</w:t>
      </w:r>
      <w:r w:rsidRPr="007452FE">
        <w:rPr>
          <w:lang w:val="fr-FR"/>
        </w:rPr>
        <w:t>.14</w:t>
      </w:r>
      <w:r w:rsidRPr="007452FE">
        <w:rPr>
          <w:lang w:val="fr-FR"/>
        </w:rPr>
        <w:tab/>
      </w:r>
      <w:r w:rsidRPr="007452FE">
        <w:rPr>
          <w:color w:val="000000" w:themeColor="text1"/>
          <w:lang w:val="fr-FR"/>
        </w:rPr>
        <w:t xml:space="preserve">Questions on CA + </w:t>
      </w:r>
      <w:proofErr w:type="spellStart"/>
      <w:r w:rsidRPr="007452FE">
        <w:rPr>
          <w:color w:val="000000" w:themeColor="text1"/>
          <w:lang w:val="fr-FR"/>
        </w:rPr>
        <w:t>Grid</w:t>
      </w:r>
      <w:proofErr w:type="spellEnd"/>
      <w:r w:rsidRPr="007452FE">
        <w:rPr>
          <w:color w:val="000000" w:themeColor="text1"/>
          <w:lang w:val="fr-FR"/>
        </w:rPr>
        <w:t xml:space="preserve"> …………………………</w:t>
      </w:r>
      <w:proofErr w:type="gramStart"/>
      <w:r w:rsidRPr="007452FE">
        <w:rPr>
          <w:color w:val="000000" w:themeColor="text1"/>
          <w:lang w:val="fr-FR"/>
        </w:rPr>
        <w:t>……</w:t>
      </w:r>
      <w:r>
        <w:rPr>
          <w:color w:val="000000" w:themeColor="text1"/>
          <w:lang w:val="fr-FR"/>
        </w:rPr>
        <w:t>.</w:t>
      </w:r>
      <w:proofErr w:type="gramEnd"/>
      <w:r>
        <w:rPr>
          <w:color w:val="000000" w:themeColor="text1"/>
          <w:lang w:val="fr-FR"/>
        </w:rPr>
        <w:t>.</w:t>
      </w:r>
      <w:r w:rsidRPr="007452FE">
        <w:rPr>
          <w:color w:val="000000" w:themeColor="text1"/>
          <w:lang w:val="fr-FR"/>
        </w:rPr>
        <w:t>…</w:t>
      </w:r>
      <w:r>
        <w:rPr>
          <w:color w:val="000000" w:themeColor="text1"/>
          <w:lang w:val="fr-FR"/>
        </w:rPr>
        <w:t>...</w:t>
      </w:r>
      <w:r w:rsidRPr="007452FE">
        <w:rPr>
          <w:color w:val="000000" w:themeColor="text1"/>
          <w:lang w:val="fr-FR"/>
        </w:rPr>
        <w:t>……...1</w:t>
      </w:r>
      <w:r>
        <w:rPr>
          <w:color w:val="000000" w:themeColor="text1"/>
          <w:lang w:val="fr-FR"/>
        </w:rPr>
        <w:t>42</w:t>
      </w:r>
    </w:p>
    <w:p w14:paraId="70A8F14F"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lang w:val="fr-FR"/>
        </w:rPr>
      </w:pPr>
      <w:r w:rsidRPr="007452FE">
        <w:rPr>
          <w:color w:val="000000" w:themeColor="text1"/>
          <w:lang w:val="fr-FR"/>
        </w:rPr>
        <w:tab/>
        <w:t xml:space="preserve">Figure </w:t>
      </w:r>
      <w:r w:rsidRPr="007452FE">
        <w:rPr>
          <w:rFonts w:ascii="Times" w:hAnsi="Times"/>
          <w:color w:val="000000" w:themeColor="text1"/>
          <w:lang w:val="fr-FR"/>
        </w:rPr>
        <w:t>E</w:t>
      </w:r>
      <w:r w:rsidRPr="007452FE">
        <w:rPr>
          <w:color w:val="000000" w:themeColor="text1"/>
          <w:lang w:val="fr-FR"/>
        </w:rPr>
        <w:t>.15</w:t>
      </w:r>
      <w:r w:rsidRPr="007452FE">
        <w:rPr>
          <w:color w:val="000000" w:themeColor="text1"/>
          <w:lang w:val="fr-FR"/>
        </w:rPr>
        <w:tab/>
        <w:t>Question-</w:t>
      </w:r>
      <w:proofErr w:type="spellStart"/>
      <w:r w:rsidRPr="007452FE">
        <w:rPr>
          <w:color w:val="000000" w:themeColor="text1"/>
          <w:lang w:val="fr-FR"/>
        </w:rPr>
        <w:t>Answer</w:t>
      </w:r>
      <w:proofErr w:type="spellEnd"/>
      <w:r w:rsidRPr="007452FE">
        <w:rPr>
          <w:color w:val="000000" w:themeColor="text1"/>
          <w:lang w:val="fr-FR"/>
        </w:rPr>
        <w:t xml:space="preserve"> Identification on VSUP + </w:t>
      </w:r>
      <w:proofErr w:type="spellStart"/>
      <w:r w:rsidRPr="007452FE">
        <w:rPr>
          <w:color w:val="000000" w:themeColor="text1"/>
          <w:lang w:val="fr-FR"/>
        </w:rPr>
        <w:t>Grid</w:t>
      </w:r>
      <w:proofErr w:type="spellEnd"/>
      <w:r w:rsidRPr="007452FE">
        <w:rPr>
          <w:color w:val="000000" w:themeColor="text1"/>
          <w:lang w:val="fr-FR"/>
        </w:rPr>
        <w:t xml:space="preserve"> ………</w:t>
      </w:r>
      <w:r>
        <w:rPr>
          <w:color w:val="000000" w:themeColor="text1"/>
          <w:lang w:val="fr-FR"/>
        </w:rPr>
        <w:t>…</w:t>
      </w:r>
      <w:r w:rsidRPr="007452FE">
        <w:rPr>
          <w:color w:val="000000" w:themeColor="text1"/>
          <w:lang w:val="fr-FR"/>
        </w:rPr>
        <w:t>……... 1</w:t>
      </w:r>
      <w:r>
        <w:rPr>
          <w:color w:val="000000" w:themeColor="text1"/>
          <w:lang w:val="fr-FR"/>
        </w:rPr>
        <w:t>43</w:t>
      </w:r>
    </w:p>
    <w:p w14:paraId="1C3E49D4" w14:textId="77777777" w:rsidR="00342792" w:rsidRPr="007452FE"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lang w:val="fr-FR"/>
        </w:rPr>
      </w:pPr>
      <w:r w:rsidRPr="007452FE">
        <w:rPr>
          <w:color w:val="000000" w:themeColor="text1"/>
          <w:lang w:val="fr-FR"/>
        </w:rPr>
        <w:lastRenderedPageBreak/>
        <w:tab/>
        <w:t xml:space="preserve">Figure </w:t>
      </w:r>
      <w:r w:rsidRPr="007452FE">
        <w:rPr>
          <w:rFonts w:ascii="Times" w:hAnsi="Times"/>
          <w:color w:val="000000" w:themeColor="text1"/>
          <w:lang w:val="fr-FR"/>
        </w:rPr>
        <w:t>E</w:t>
      </w:r>
      <w:r w:rsidRPr="007452FE">
        <w:rPr>
          <w:color w:val="000000" w:themeColor="text1"/>
          <w:lang w:val="fr-FR"/>
        </w:rPr>
        <w:t xml:space="preserve">.16 </w:t>
      </w:r>
      <w:r w:rsidRPr="007452FE">
        <w:rPr>
          <w:color w:val="000000" w:themeColor="text1"/>
          <w:lang w:val="fr-FR"/>
        </w:rPr>
        <w:tab/>
      </w:r>
      <w:r w:rsidRPr="007452FE">
        <w:rPr>
          <w:lang w:val="fr-FR"/>
        </w:rPr>
        <w:t xml:space="preserve">VSUP + </w:t>
      </w:r>
      <w:proofErr w:type="spellStart"/>
      <w:r w:rsidRPr="007452FE">
        <w:rPr>
          <w:lang w:val="fr-FR"/>
        </w:rPr>
        <w:t>Grid</w:t>
      </w:r>
      <w:proofErr w:type="spellEnd"/>
      <w:r w:rsidRPr="007452FE">
        <w:rPr>
          <w:lang w:val="fr-FR"/>
        </w:rPr>
        <w:t xml:space="preserve"> Questionnaire UI ……………</w:t>
      </w:r>
      <w:proofErr w:type="gramStart"/>
      <w:r w:rsidRPr="007452FE">
        <w:rPr>
          <w:lang w:val="fr-FR"/>
        </w:rPr>
        <w:t>…</w:t>
      </w:r>
      <w:r>
        <w:rPr>
          <w:lang w:val="fr-FR"/>
        </w:rPr>
        <w:t>….</w:t>
      </w:r>
      <w:proofErr w:type="gramEnd"/>
      <w:r w:rsidRPr="007452FE">
        <w:rPr>
          <w:lang w:val="fr-FR"/>
        </w:rPr>
        <w:t>……</w:t>
      </w:r>
      <w:r>
        <w:rPr>
          <w:lang w:val="fr-FR"/>
        </w:rPr>
        <w:t>...</w:t>
      </w:r>
      <w:r w:rsidRPr="007452FE">
        <w:rPr>
          <w:lang w:val="fr-FR"/>
        </w:rPr>
        <w:t>………... 14</w:t>
      </w:r>
      <w:r>
        <w:rPr>
          <w:lang w:val="fr-FR"/>
        </w:rPr>
        <w:t>4</w:t>
      </w:r>
    </w:p>
    <w:p w14:paraId="1CA313AC" w14:textId="77777777" w:rsidR="00342792"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sidRPr="007452FE">
        <w:rPr>
          <w:color w:val="000000" w:themeColor="text1"/>
          <w:lang w:val="fr-FR"/>
        </w:rPr>
        <w:tab/>
      </w:r>
      <w:r w:rsidRPr="00D239DC">
        <w:rPr>
          <w:color w:val="000000" w:themeColor="text1"/>
          <w:lang w:val="fr-FR"/>
        </w:rPr>
        <w:t xml:space="preserve">Figure </w:t>
      </w:r>
      <w:r w:rsidRPr="00D239DC">
        <w:rPr>
          <w:rFonts w:ascii="Times" w:hAnsi="Times"/>
          <w:color w:val="000000" w:themeColor="text1"/>
          <w:lang w:val="fr-FR"/>
        </w:rPr>
        <w:t>E</w:t>
      </w:r>
      <w:r w:rsidRPr="00D239DC">
        <w:rPr>
          <w:color w:val="000000" w:themeColor="text1"/>
          <w:lang w:val="fr-FR"/>
        </w:rPr>
        <w:t>.17</w:t>
      </w:r>
      <w:r w:rsidRPr="00D239DC">
        <w:rPr>
          <w:color w:val="000000" w:themeColor="text1"/>
          <w:lang w:val="fr-FR"/>
        </w:rPr>
        <w:tab/>
        <w:t xml:space="preserve">Questions on VSUP + </w:t>
      </w:r>
      <w:proofErr w:type="spellStart"/>
      <w:r w:rsidRPr="00D239DC">
        <w:rPr>
          <w:color w:val="000000" w:themeColor="text1"/>
          <w:lang w:val="fr-FR"/>
        </w:rPr>
        <w:t>Grid</w:t>
      </w:r>
      <w:proofErr w:type="spellEnd"/>
      <w:r w:rsidRPr="00D239DC">
        <w:rPr>
          <w:color w:val="000000" w:themeColor="text1"/>
          <w:lang w:val="fr-FR"/>
        </w:rPr>
        <w:t xml:space="preserve"> ……………………</w:t>
      </w:r>
      <w:proofErr w:type="gramStart"/>
      <w:r w:rsidRPr="00D239DC">
        <w:rPr>
          <w:color w:val="000000" w:themeColor="text1"/>
          <w:lang w:val="fr-FR"/>
        </w:rPr>
        <w:t>……</w:t>
      </w:r>
      <w:r>
        <w:rPr>
          <w:color w:val="000000" w:themeColor="text1"/>
          <w:lang w:val="fr-FR"/>
        </w:rPr>
        <w:t>.</w:t>
      </w:r>
      <w:proofErr w:type="gramEnd"/>
      <w:r>
        <w:rPr>
          <w:color w:val="000000" w:themeColor="text1"/>
          <w:lang w:val="fr-FR"/>
        </w:rPr>
        <w:t>.</w:t>
      </w:r>
      <w:r w:rsidRPr="00D239DC">
        <w:rPr>
          <w:color w:val="000000" w:themeColor="text1"/>
          <w:lang w:val="fr-FR"/>
        </w:rPr>
        <w:t>…</w:t>
      </w:r>
      <w:r>
        <w:rPr>
          <w:color w:val="000000" w:themeColor="text1"/>
          <w:lang w:val="fr-FR"/>
        </w:rPr>
        <w:t>.</w:t>
      </w:r>
      <w:r w:rsidRPr="00D239DC">
        <w:rPr>
          <w:color w:val="000000" w:themeColor="text1"/>
          <w:lang w:val="fr-FR"/>
        </w:rPr>
        <w:t>…</w:t>
      </w:r>
      <w:r>
        <w:rPr>
          <w:color w:val="000000" w:themeColor="text1"/>
          <w:lang w:val="fr-FR"/>
        </w:rPr>
        <w:t>.</w:t>
      </w:r>
      <w:r w:rsidRPr="00D239DC">
        <w:rPr>
          <w:color w:val="000000" w:themeColor="text1"/>
          <w:lang w:val="fr-FR"/>
        </w:rPr>
        <w:t xml:space="preserve">…….. </w:t>
      </w:r>
      <w:r>
        <w:rPr>
          <w:color w:val="000000" w:themeColor="text1"/>
        </w:rPr>
        <w:t>145</w:t>
      </w:r>
    </w:p>
    <w:p w14:paraId="3736762A" w14:textId="77777777" w:rsidR="00342792" w:rsidRDefault="00342792" w:rsidP="0034279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w:t>
      </w:r>
      <w:r>
        <w:rPr>
          <w:rFonts w:ascii="Times" w:hAnsi="Times"/>
          <w:color w:val="000000" w:themeColor="text1"/>
          <w:lang w:val="en-US"/>
        </w:rPr>
        <w:t>G</w:t>
      </w:r>
      <w:r>
        <w:rPr>
          <w:color w:val="000000" w:themeColor="text1"/>
        </w:rPr>
        <w:t>.1</w:t>
      </w:r>
      <w:r>
        <w:rPr>
          <w:color w:val="000000" w:themeColor="text1"/>
        </w:rPr>
        <w:tab/>
        <w:t>Amazon Gift Card Sample</w:t>
      </w:r>
      <w:r w:rsidRPr="00A21577">
        <w:rPr>
          <w:color w:val="000000" w:themeColor="text1"/>
        </w:rPr>
        <w:t xml:space="preserve"> …………………………</w:t>
      </w:r>
      <w:r>
        <w:rPr>
          <w:color w:val="000000" w:themeColor="text1"/>
        </w:rPr>
        <w:t>.</w:t>
      </w:r>
      <w:r w:rsidRPr="00A21577">
        <w:rPr>
          <w:color w:val="000000" w:themeColor="text1"/>
        </w:rPr>
        <w:t>…</w:t>
      </w:r>
      <w:r>
        <w:rPr>
          <w:color w:val="000000" w:themeColor="text1"/>
        </w:rPr>
        <w:t>…</w:t>
      </w:r>
      <w:r w:rsidRPr="00A21577">
        <w:rPr>
          <w:color w:val="000000" w:themeColor="text1"/>
        </w:rPr>
        <w:t>…</w:t>
      </w:r>
      <w:r>
        <w:rPr>
          <w:color w:val="000000" w:themeColor="text1"/>
        </w:rPr>
        <w:t>…</w:t>
      </w:r>
      <w:proofErr w:type="gramStart"/>
      <w:r>
        <w:rPr>
          <w:color w:val="000000" w:themeColor="text1"/>
        </w:rPr>
        <w:t>…..</w:t>
      </w:r>
      <w:proofErr w:type="gramEnd"/>
      <w:r>
        <w:rPr>
          <w:color w:val="000000" w:themeColor="text1"/>
        </w:rPr>
        <w:t xml:space="preserve"> 154</w:t>
      </w:r>
    </w:p>
    <w:p w14:paraId="3F600A71" w14:textId="77777777" w:rsidR="00342792" w:rsidRDefault="00342792" w:rsidP="00342792">
      <w:pPr>
        <w:spacing w:line="360" w:lineRule="auto"/>
      </w:pPr>
    </w:p>
    <w:p w14:paraId="627D5B14" w14:textId="77777777" w:rsidR="00342792" w:rsidRDefault="00342792" w:rsidP="00342792">
      <w:pPr>
        <w:spacing w:line="360" w:lineRule="auto"/>
        <w:rPr>
          <w:rFonts w:ascii="Times" w:hAnsi="Times"/>
          <w:color w:val="000000" w:themeColor="text1"/>
          <w:lang w:val="en-US"/>
        </w:rPr>
      </w:pPr>
      <w:r>
        <w:tab/>
      </w:r>
    </w:p>
    <w:p w14:paraId="7E1BF9C9" w14:textId="77777777" w:rsidR="00342792" w:rsidRDefault="00342792" w:rsidP="00342792">
      <w:pPr>
        <w:rPr>
          <w:rFonts w:ascii="Times" w:hAnsi="Times"/>
          <w:b/>
          <w:bCs/>
          <w:color w:val="000000" w:themeColor="text1"/>
          <w:lang w:val="en-US"/>
        </w:rPr>
      </w:pPr>
      <w:r>
        <w:rPr>
          <w:rFonts w:ascii="Times" w:hAnsi="Times"/>
          <w:b/>
          <w:bCs/>
          <w:color w:val="000000" w:themeColor="text1"/>
          <w:lang w:val="en-US"/>
        </w:rPr>
        <w:br w:type="page"/>
      </w:r>
    </w:p>
    <w:p w14:paraId="124A86F6" w14:textId="77777777" w:rsidR="00342792" w:rsidRPr="004343E7" w:rsidRDefault="00342792" w:rsidP="00342792">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5028576B" w14:textId="77777777" w:rsidR="00342792" w:rsidRPr="00AC4779" w:rsidRDefault="00342792" w:rsidP="00342792">
      <w:pPr>
        <w:rPr>
          <w:rFonts w:ascii="Times" w:hAnsi="Times"/>
          <w:color w:val="000000" w:themeColor="text1"/>
          <w:lang w:val="en-US"/>
        </w:rPr>
      </w:pPr>
      <w:r>
        <w:rPr>
          <w:rFonts w:ascii="Times" w:hAnsi="Times"/>
          <w:color w:val="000000" w:themeColor="text1"/>
          <w:lang w:val="en-US"/>
        </w:rPr>
        <w:tab/>
      </w:r>
    </w:p>
    <w:p w14:paraId="36AE8BB9" w14:textId="77777777" w:rsidR="00342792" w:rsidRPr="007452FE"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 xml:space="preserve">…. </w:t>
      </w:r>
      <w:r w:rsidRPr="007452FE">
        <w:rPr>
          <w:rFonts w:ascii="Times" w:hAnsi="Times"/>
          <w:color w:val="000000" w:themeColor="text1"/>
        </w:rPr>
        <w:t>3</w:t>
      </w:r>
      <w:r>
        <w:rPr>
          <w:rFonts w:ascii="Times" w:hAnsi="Times"/>
          <w:color w:val="000000" w:themeColor="text1"/>
        </w:rPr>
        <w:t>6</w:t>
      </w:r>
    </w:p>
    <w:p w14:paraId="6133089A" w14:textId="77777777" w:rsidR="00342792" w:rsidRPr="007452FE" w:rsidRDefault="00342792" w:rsidP="00342792">
      <w:pPr>
        <w:autoSpaceDE w:val="0"/>
        <w:autoSpaceDN w:val="0"/>
        <w:adjustRightInd w:val="0"/>
        <w:spacing w:line="360" w:lineRule="auto"/>
        <w:rPr>
          <w:color w:val="000000" w:themeColor="text1"/>
          <w:lang w:val="es-ES"/>
        </w:rPr>
      </w:pPr>
      <w:r w:rsidRPr="007452FE">
        <w:rPr>
          <w:rFonts w:ascii="Times" w:hAnsi="Times"/>
          <w:color w:val="000000" w:themeColor="text1"/>
        </w:rPr>
        <w:tab/>
      </w:r>
      <w:proofErr w:type="spellStart"/>
      <w:r w:rsidRPr="007452FE">
        <w:rPr>
          <w:rFonts w:ascii="Times" w:hAnsi="Times"/>
          <w:color w:val="000000" w:themeColor="text1"/>
          <w:lang w:val="es-ES"/>
        </w:rPr>
        <w:t>Algorithm</w:t>
      </w:r>
      <w:proofErr w:type="spellEnd"/>
      <w:r w:rsidRPr="007452FE">
        <w:rPr>
          <w:rFonts w:ascii="Times" w:hAnsi="Times"/>
          <w:color w:val="000000" w:themeColor="text1"/>
          <w:lang w:val="es-ES"/>
        </w:rPr>
        <w:t xml:space="preserve"> 3.2</w:t>
      </w:r>
      <w:r w:rsidRPr="007452FE">
        <w:rPr>
          <w:rFonts w:ascii="Times" w:hAnsi="Times"/>
          <w:color w:val="000000" w:themeColor="text1"/>
          <w:lang w:val="es-ES"/>
        </w:rPr>
        <w:tab/>
        <w:t xml:space="preserve">    </w:t>
      </w:r>
      <w:r w:rsidRPr="007452FE">
        <w:rPr>
          <w:color w:val="000000" w:themeColor="text1"/>
          <w:lang w:val="es-ES"/>
        </w:rPr>
        <w:t xml:space="preserve">CNN </w:t>
      </w:r>
      <w:proofErr w:type="spellStart"/>
      <w:r w:rsidRPr="007452FE">
        <w:rPr>
          <w:color w:val="000000" w:themeColor="text1"/>
          <w:lang w:val="es-ES"/>
        </w:rPr>
        <w:t>Model</w:t>
      </w:r>
      <w:proofErr w:type="spellEnd"/>
      <w:r w:rsidRPr="007452FE">
        <w:rPr>
          <w:color w:val="000000" w:themeColor="text1"/>
          <w:lang w:val="es-ES"/>
        </w:rPr>
        <w:t xml:space="preserve"> ……………………………………</w:t>
      </w:r>
      <w:proofErr w:type="gramStart"/>
      <w:r w:rsidRPr="007452FE">
        <w:rPr>
          <w:color w:val="000000" w:themeColor="text1"/>
          <w:lang w:val="es-ES"/>
        </w:rPr>
        <w:t>…….</w:t>
      </w:r>
      <w:proofErr w:type="gramEnd"/>
      <w:r w:rsidRPr="007452FE">
        <w:rPr>
          <w:color w:val="000000" w:themeColor="text1"/>
          <w:lang w:val="es-ES"/>
        </w:rPr>
        <w:t>……….. 3</w:t>
      </w:r>
      <w:r>
        <w:rPr>
          <w:color w:val="000000" w:themeColor="text1"/>
          <w:lang w:val="es-ES"/>
        </w:rPr>
        <w:t>8</w:t>
      </w:r>
    </w:p>
    <w:p w14:paraId="7DDDF853" w14:textId="77777777" w:rsidR="00342792" w:rsidRPr="007452FE" w:rsidRDefault="00342792" w:rsidP="00342792">
      <w:pPr>
        <w:spacing w:line="360" w:lineRule="auto"/>
        <w:rPr>
          <w:rFonts w:ascii="Times" w:hAnsi="Times"/>
          <w:color w:val="000000" w:themeColor="text1"/>
          <w:lang w:val="es-ES"/>
        </w:rPr>
      </w:pPr>
      <w:r w:rsidRPr="007452FE">
        <w:rPr>
          <w:color w:val="000000" w:themeColor="text1"/>
          <w:lang w:val="es-ES"/>
        </w:rPr>
        <w:tab/>
      </w:r>
      <w:proofErr w:type="spellStart"/>
      <w:r w:rsidRPr="007452FE">
        <w:rPr>
          <w:color w:val="000000" w:themeColor="text1"/>
          <w:lang w:val="es-ES"/>
        </w:rPr>
        <w:t>Algorithm</w:t>
      </w:r>
      <w:proofErr w:type="spellEnd"/>
      <w:r w:rsidRPr="007452FE">
        <w:rPr>
          <w:color w:val="000000" w:themeColor="text1"/>
          <w:lang w:val="es-ES"/>
        </w:rPr>
        <w:t xml:space="preserve"> 3.3     </w:t>
      </w:r>
      <w:r w:rsidRPr="007452FE">
        <w:rPr>
          <w:rFonts w:ascii="Times" w:hAnsi="Times"/>
          <w:color w:val="000000" w:themeColor="text1"/>
          <w:sz w:val="23"/>
          <w:szCs w:val="23"/>
          <w:shd w:val="clear" w:color="auto" w:fill="FFFFFF"/>
          <w:lang w:val="es-ES"/>
        </w:rPr>
        <w:t xml:space="preserve">LSTM </w:t>
      </w:r>
      <w:proofErr w:type="spellStart"/>
      <w:r w:rsidRPr="007452FE">
        <w:rPr>
          <w:rFonts w:ascii="Times" w:hAnsi="Times"/>
          <w:color w:val="000000" w:themeColor="text1"/>
          <w:lang w:val="es-ES"/>
        </w:rPr>
        <w:t>Model</w:t>
      </w:r>
      <w:proofErr w:type="spellEnd"/>
      <w:r w:rsidRPr="007452FE">
        <w:rPr>
          <w:rFonts w:ascii="Times" w:hAnsi="Times"/>
          <w:color w:val="000000" w:themeColor="text1"/>
          <w:lang w:val="es-ES"/>
        </w:rPr>
        <w:t xml:space="preserve"> …………………………</w:t>
      </w:r>
      <w:r>
        <w:rPr>
          <w:rFonts w:ascii="Times" w:hAnsi="Times"/>
          <w:color w:val="000000" w:themeColor="text1"/>
          <w:lang w:val="es-ES"/>
        </w:rPr>
        <w:t>…</w:t>
      </w:r>
      <w:r w:rsidRPr="007452FE">
        <w:rPr>
          <w:rFonts w:ascii="Times" w:hAnsi="Times"/>
          <w:color w:val="000000" w:themeColor="text1"/>
          <w:lang w:val="es-ES"/>
        </w:rPr>
        <w:t>………</w:t>
      </w:r>
      <w:proofErr w:type="gramStart"/>
      <w:r w:rsidRPr="007452FE">
        <w:rPr>
          <w:rFonts w:ascii="Times" w:hAnsi="Times"/>
          <w:color w:val="000000" w:themeColor="text1"/>
          <w:lang w:val="es-ES"/>
        </w:rPr>
        <w:t>…….</w:t>
      </w:r>
      <w:proofErr w:type="gramEnd"/>
      <w:r w:rsidRPr="007452FE">
        <w:rPr>
          <w:rFonts w:ascii="Times" w:hAnsi="Times"/>
          <w:color w:val="000000" w:themeColor="text1"/>
          <w:lang w:val="es-ES"/>
        </w:rPr>
        <w:t>……….</w:t>
      </w:r>
      <w:r>
        <w:rPr>
          <w:rFonts w:ascii="Times" w:hAnsi="Times"/>
          <w:color w:val="000000" w:themeColor="text1"/>
          <w:lang w:val="es-ES"/>
        </w:rPr>
        <w:t>40</w:t>
      </w:r>
    </w:p>
    <w:p w14:paraId="478C7612" w14:textId="77777777" w:rsidR="00342792" w:rsidRDefault="00342792" w:rsidP="00342792">
      <w:pPr>
        <w:spacing w:line="360" w:lineRule="auto"/>
        <w:rPr>
          <w:rFonts w:ascii="Times" w:hAnsi="Times"/>
          <w:color w:val="000000" w:themeColor="text1"/>
        </w:rPr>
      </w:pPr>
      <w:r w:rsidRPr="007452FE">
        <w:rPr>
          <w:rFonts w:ascii="Times" w:hAnsi="Times"/>
          <w:color w:val="000000" w:themeColor="text1"/>
          <w:lang w:val="es-ES"/>
        </w:rPr>
        <w:tab/>
      </w:r>
      <w:r>
        <w:rPr>
          <w:rFonts w:ascii="Times" w:hAnsi="Times"/>
          <w:color w:val="000000" w:themeColor="text1"/>
          <w:lang w:val="en-US"/>
        </w:rPr>
        <w:t>Algorithm 3.4</w:t>
      </w:r>
      <w:r>
        <w:rPr>
          <w:rFonts w:ascii="Times" w:hAnsi="Times"/>
          <w:color w:val="000000" w:themeColor="text1"/>
          <w:lang w:val="en-US"/>
        </w:rPr>
        <w:tab/>
        <w:t xml:space="preserve">   </w:t>
      </w:r>
      <w:r>
        <w:rPr>
          <w:rFonts w:ascii="Times" w:hAnsi="Times"/>
          <w:color w:val="000000" w:themeColor="text1"/>
        </w:rPr>
        <w:t>ARIMA Model ………………………………………………... 42</w:t>
      </w:r>
    </w:p>
    <w:p w14:paraId="729A7C5C" w14:textId="77777777" w:rsidR="00342792" w:rsidRPr="004343E7" w:rsidRDefault="00342792" w:rsidP="00342792">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r>
        <w:rPr>
          <w:rFonts w:ascii="Times" w:hAnsi="Times"/>
          <w:color w:val="000000" w:themeColor="text1"/>
          <w:lang w:val="en-US"/>
        </w:rPr>
        <w:t>42</w:t>
      </w:r>
    </w:p>
    <w:p w14:paraId="2BA1BDE0" w14:textId="77777777" w:rsidR="00342792" w:rsidRDefault="00342792" w:rsidP="00342792">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……………………………………………………43</w:t>
      </w:r>
    </w:p>
    <w:p w14:paraId="76FDF5F1" w14:textId="77777777" w:rsidR="00342792"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roofErr w:type="gramStart"/>
      <w:r>
        <w:rPr>
          <w:rFonts w:ascii="Times" w:hAnsi="Times"/>
          <w:color w:val="000000" w:themeColor="text1"/>
        </w:rPr>
        <w:t>…..</w:t>
      </w:r>
      <w:proofErr w:type="gramEnd"/>
      <w:r>
        <w:rPr>
          <w:rFonts w:ascii="Times" w:hAnsi="Times"/>
          <w:color w:val="000000" w:themeColor="text1"/>
        </w:rPr>
        <w:t>47</w:t>
      </w:r>
    </w:p>
    <w:p w14:paraId="07D107E7" w14:textId="77777777" w:rsidR="00342792" w:rsidRDefault="00342792" w:rsidP="00342792">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roofErr w:type="gramStart"/>
      <w:r>
        <w:rPr>
          <w:rFonts w:ascii="Times" w:hAnsi="Times"/>
          <w:color w:val="000000" w:themeColor="text1"/>
        </w:rPr>
        <w:t>…..</w:t>
      </w:r>
      <w:proofErr w:type="gramEnd"/>
      <w:r>
        <w:rPr>
          <w:rFonts w:ascii="Times" w:hAnsi="Times"/>
          <w:color w:val="000000" w:themeColor="text1"/>
        </w:rPr>
        <w:t>52</w:t>
      </w:r>
    </w:p>
    <w:p w14:paraId="7928EB60" w14:textId="77777777" w:rsidR="00342792" w:rsidRDefault="00342792" w:rsidP="00342792">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………………………………………………52</w:t>
      </w:r>
    </w:p>
    <w:p w14:paraId="31DAC680" w14:textId="77777777" w:rsidR="00342792" w:rsidRPr="00BB7AB3" w:rsidRDefault="00342792" w:rsidP="00342792">
      <w:pPr>
        <w:autoSpaceDE w:val="0"/>
        <w:autoSpaceDN w:val="0"/>
        <w:adjustRightInd w:val="0"/>
        <w:spacing w:line="360" w:lineRule="auto"/>
        <w:jc w:val="both"/>
        <w:rPr>
          <w:rFonts w:ascii="Times" w:hAnsi="Times"/>
          <w:color w:val="000000" w:themeColor="text1"/>
          <w:sz w:val="23"/>
          <w:szCs w:val="23"/>
          <w:shd w:val="clear" w:color="auto" w:fill="FFFFFF"/>
          <w:lang w:val="en-US"/>
        </w:rPr>
      </w:pPr>
    </w:p>
    <w:p w14:paraId="4A824EDC" w14:textId="77777777" w:rsidR="009F7AA2" w:rsidRDefault="009F7AA2" w:rsidP="009F7AA2">
      <w:pPr>
        <w:spacing w:line="360" w:lineRule="auto"/>
        <w:jc w:val="both"/>
        <w:rPr>
          <w:rFonts w:ascii="Times" w:hAnsi="Times"/>
          <w:color w:val="000000" w:themeColor="text1"/>
          <w:sz w:val="23"/>
          <w:szCs w:val="23"/>
          <w:shd w:val="clear" w:color="auto" w:fill="FFFFFF"/>
          <w:lang w:val="en-US"/>
        </w:rPr>
      </w:pPr>
    </w:p>
    <w:p w14:paraId="0E104B65"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22291EC3"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1E8DD3BE" w14:textId="77777777" w:rsidR="00B71065" w:rsidRDefault="00B71065" w:rsidP="00B71065">
      <w:pPr>
        <w:spacing w:line="360" w:lineRule="auto"/>
        <w:jc w:val="both"/>
        <w:rPr>
          <w:rFonts w:ascii="Times" w:hAnsi="Times"/>
          <w:color w:val="000000" w:themeColor="text1"/>
          <w:sz w:val="23"/>
          <w:szCs w:val="23"/>
          <w:shd w:val="clear" w:color="auto" w:fill="FFFFFF"/>
          <w:lang w:val="en-US"/>
        </w:rPr>
      </w:pPr>
    </w:p>
    <w:p w14:paraId="4200DCA4" w14:textId="77777777" w:rsidR="00B71065" w:rsidRPr="002E48C9" w:rsidRDefault="00B71065" w:rsidP="00B71065">
      <w:pPr>
        <w:rPr>
          <w:lang w:val="en-US"/>
        </w:rPr>
      </w:pP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178446A2" w14:textId="2C511380" w:rsidR="001B7CBE" w:rsidRPr="002E48C9" w:rsidRDefault="001B7CBE" w:rsidP="00EE3F66">
      <w:pPr>
        <w:pStyle w:val="NormalWeb"/>
        <w:spacing w:line="360" w:lineRule="auto"/>
        <w:jc w:val="both"/>
        <w:rPr>
          <w:rFonts w:ascii="Times" w:hAnsi="Times"/>
          <w:color w:val="000000" w:themeColor="text1"/>
          <w:sz w:val="22"/>
          <w:szCs w:val="22"/>
          <w:shd w:val="clear" w:color="auto" w:fill="FFFFFF"/>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00EE3F66" w:rsidRPr="008119D9">
        <w:rPr>
          <w:rFonts w:ascii="Times" w:hAnsi="Times"/>
          <w:color w:val="000000" w:themeColor="text1"/>
          <w:lang w:val="en-US"/>
        </w:rPr>
        <w:t xml:space="preserve">In recent years an increasing array of research are being conducted by researchers in the field of uncertainty visualization that attempt to determine the impact of representations on users’ perception and evaluate its effectiveness in decision making. Uncertainties are often an integral part of data and by nature model predictions also contain significant amounts of uncertain information. A prominent example of uncertainty, </w:t>
      </w:r>
      <w:r w:rsidR="00EE3F66" w:rsidRPr="008119D9">
        <w:rPr>
          <w:rFonts w:ascii="Times" w:hAnsi="Times"/>
          <w:color w:val="000000" w:themeColor="text1"/>
        </w:rPr>
        <w:t>COVID-19 is a respiratory infectious disease caused by novel coronavirus.</w:t>
      </w:r>
      <w:r w:rsidR="00EE3F66" w:rsidRPr="008119D9">
        <w:rPr>
          <w:rFonts w:ascii="Times" w:hAnsi="Times"/>
          <w:color w:val="000000" w:themeColor="text1"/>
          <w:lang w:val="en-US"/>
        </w:rPr>
        <w:t xml:space="preserve"> Due to its </w:t>
      </w:r>
      <w:r w:rsidR="00EE3F66" w:rsidRPr="008119D9">
        <w:rPr>
          <w:rFonts w:ascii="Times" w:hAnsi="Times"/>
          <w:color w:val="000000" w:themeColor="text1"/>
        </w:rPr>
        <w:t>unprecedented challenges</w:t>
      </w:r>
      <w:r w:rsidR="00EE3F66" w:rsidRPr="008119D9">
        <w:rPr>
          <w:rFonts w:ascii="Times" w:hAnsi="Times"/>
          <w:color w:val="000000" w:themeColor="text1"/>
          <w:lang w:val="en-US"/>
        </w:rPr>
        <w:t xml:space="preserve"> over time</w:t>
      </w:r>
      <w:r w:rsidR="00EE3F66" w:rsidRPr="008119D9">
        <w:rPr>
          <w:rFonts w:ascii="Times" w:hAnsi="Times"/>
          <w:color w:val="000000" w:themeColor="text1"/>
        </w:rPr>
        <w:t xml:space="preserve"> and </w:t>
      </w:r>
      <w:r w:rsidR="00EE3F66" w:rsidRPr="008119D9">
        <w:rPr>
          <w:rFonts w:ascii="Times" w:hAnsi="Times"/>
          <w:color w:val="000000" w:themeColor="text1"/>
          <w:lang w:val="en-US"/>
        </w:rPr>
        <w:t>frequent changes of strains, scientists and researchers are investigating the available data to discover the patterns in different demographic areas and examine the effect of vaccinations against different variants.</w:t>
      </w:r>
      <w:r w:rsidR="00EE3F66" w:rsidRPr="008119D9">
        <w:rPr>
          <w:rFonts w:ascii="Times" w:hAnsi="Times"/>
          <w:color w:val="000000" w:themeColor="text1"/>
        </w:rPr>
        <w:t xml:space="preserve"> In </w:t>
      </w:r>
      <w:r w:rsidR="00EE3F66" w:rsidRPr="008119D9">
        <w:rPr>
          <w:rFonts w:ascii="Times" w:hAnsi="Times"/>
          <w:color w:val="000000" w:themeColor="text1"/>
          <w:lang w:val="en-US"/>
        </w:rPr>
        <w:t>this</w:t>
      </w:r>
      <w:r w:rsidR="00EE3F66" w:rsidRPr="008119D9">
        <w:rPr>
          <w:rFonts w:ascii="Times" w:hAnsi="Times"/>
          <w:color w:val="000000" w:themeColor="text1"/>
        </w:rPr>
        <w:t xml:space="preserve"> </w:t>
      </w:r>
      <w:r w:rsidR="00EE3F66" w:rsidRPr="008119D9">
        <w:rPr>
          <w:rFonts w:ascii="Times" w:hAnsi="Times"/>
          <w:color w:val="000000" w:themeColor="text1"/>
          <w:lang w:val="en-US"/>
        </w:rPr>
        <w:t>study,</w:t>
      </w:r>
      <w:r w:rsidR="00EE3F66" w:rsidRPr="008119D9">
        <w:rPr>
          <w:rFonts w:ascii="Times" w:hAnsi="Times"/>
          <w:color w:val="000000" w:themeColor="text1"/>
        </w:rPr>
        <w:t xml:space="preserve"> we </w:t>
      </w:r>
      <w:r w:rsidR="00EE3F66" w:rsidRPr="008119D9">
        <w:rPr>
          <w:rFonts w:ascii="Times" w:hAnsi="Times"/>
          <w:color w:val="000000" w:themeColor="text1"/>
          <w:lang w:val="en-US"/>
        </w:rPr>
        <w:t>explore a novel idea for a visualization to present predictive model uncertainties using Chromatic Aberration (CA).</w:t>
      </w:r>
      <w:r w:rsidR="00EE3F66" w:rsidRPr="008119D9">
        <w:rPr>
          <w:rFonts w:ascii="Times" w:hAnsi="Times"/>
          <w:color w:val="000000" w:themeColor="text1"/>
        </w:rPr>
        <w:t xml:space="preserve"> </w:t>
      </w:r>
      <w:r w:rsidR="00EE3F66" w:rsidRPr="008119D9">
        <w:rPr>
          <w:rFonts w:ascii="Times" w:hAnsi="Times"/>
          <w:color w:val="000000" w:themeColor="text1"/>
          <w:lang w:val="en-US"/>
        </w:rPr>
        <w:t xml:space="preserve">We first utilized existing machine learning models to obtain predictive results using Covid-19 pandemic data and calculated the corresponding model uncertainties for the most impacted countries with respect to number of new-cases, new-deaths, </w:t>
      </w:r>
      <w:r w:rsidR="00EE3F66" w:rsidRPr="008119D9">
        <w:rPr>
          <w:rFonts w:ascii="Times" w:hAnsi="Times"/>
          <w:color w:val="000000" w:themeColor="text1"/>
        </w:rPr>
        <w:t>and new-vaccination</w:t>
      </w:r>
      <w:r w:rsidR="00EE3F66" w:rsidRPr="008119D9">
        <w:rPr>
          <w:rFonts w:ascii="Times" w:hAnsi="Times"/>
          <w:color w:val="000000" w:themeColor="text1"/>
          <w:lang w:val="en-US"/>
        </w:rPr>
        <w:t xml:space="preserve"> for</w:t>
      </w:r>
      <w:r w:rsidR="00EE3F66" w:rsidRPr="008119D9">
        <w:rPr>
          <w:rFonts w:ascii="Times" w:hAnsi="Times"/>
          <w:color w:val="000000" w:themeColor="text1"/>
        </w:rPr>
        <w:t xml:space="preserve"> different countries.</w:t>
      </w:r>
      <w:r w:rsidR="00EE3F66" w:rsidRPr="008119D9">
        <w:rPr>
          <w:rFonts w:ascii="Times" w:hAnsi="Times"/>
          <w:color w:val="000000" w:themeColor="text1"/>
          <w:lang w:val="en-US"/>
        </w:rPr>
        <w:t xml:space="preserve"> We then visualized the data itself and its associated uncertainties with an artificially spatially separated channels of red, green, and blue color components. This chromatic aberration representation has been evaluated in a comparative user study. From quantitative analysis it is observed that user </w:t>
      </w:r>
      <w:proofErr w:type="gramStart"/>
      <w:r w:rsidR="00EE3F66" w:rsidRPr="008119D9">
        <w:rPr>
          <w:rFonts w:ascii="Times" w:hAnsi="Times"/>
          <w:color w:val="000000" w:themeColor="text1"/>
          <w:lang w:val="en-US"/>
        </w:rPr>
        <w:t>is able to</w:t>
      </w:r>
      <w:proofErr w:type="gramEnd"/>
      <w:r w:rsidR="00EE3F66" w:rsidRPr="008119D9">
        <w:rPr>
          <w:rFonts w:ascii="Times" w:hAnsi="Times"/>
          <w:color w:val="000000" w:themeColor="text1"/>
          <w:lang w:val="en-US"/>
        </w:rPr>
        <w:t xml:space="preserve"> identify targets in CA method more accurately than </w:t>
      </w:r>
      <w:r w:rsidR="00565895">
        <w:rPr>
          <w:rFonts w:ascii="Times" w:hAnsi="Times"/>
          <w:color w:val="000000" w:themeColor="text1"/>
          <w:lang w:val="en-US"/>
        </w:rPr>
        <w:t xml:space="preserve">the </w:t>
      </w:r>
      <w:r w:rsidR="00816240">
        <w:rPr>
          <w:rFonts w:ascii="Times" w:hAnsi="Times"/>
          <w:color w:val="000000" w:themeColor="text1"/>
          <w:lang w:val="en-US"/>
        </w:rPr>
        <w:t>state-of-the-art</w:t>
      </w:r>
      <w:r w:rsidR="00565895">
        <w:rPr>
          <w:rFonts w:ascii="Times" w:hAnsi="Times"/>
          <w:color w:val="000000" w:themeColor="text1"/>
          <w:lang w:val="en-US"/>
        </w:rPr>
        <w:t xml:space="preserve"> </w:t>
      </w:r>
      <w:r w:rsidR="00EE3F66" w:rsidRPr="008119D9">
        <w:rPr>
          <w:rFonts w:ascii="Times" w:hAnsi="Times"/>
          <w:color w:val="000000" w:themeColor="text1"/>
          <w:lang w:val="en-US"/>
        </w:rPr>
        <w:t xml:space="preserve">VSUP </w:t>
      </w:r>
      <w:r w:rsidR="00565895">
        <w:rPr>
          <w:rFonts w:ascii="Times" w:hAnsi="Times"/>
          <w:color w:val="000000" w:themeColor="text1"/>
          <w:lang w:val="en-US"/>
        </w:rPr>
        <w:t>approach</w:t>
      </w:r>
      <w:r w:rsidR="00EE3F66" w:rsidRPr="008119D9">
        <w:rPr>
          <w:rFonts w:ascii="Times" w:hAnsi="Times"/>
          <w:color w:val="000000" w:themeColor="text1"/>
          <w:lang w:val="en-US"/>
        </w:rPr>
        <w:t xml:space="preserve">. In addition, their speed of target identification was significantly faster in CA </w:t>
      </w:r>
      <w:r w:rsidR="00565895">
        <w:rPr>
          <w:rFonts w:ascii="Times" w:hAnsi="Times"/>
          <w:color w:val="000000" w:themeColor="text1"/>
          <w:lang w:val="en-US"/>
        </w:rPr>
        <w:t xml:space="preserve">as compared </w:t>
      </w:r>
      <w:r w:rsidR="00EE3F66" w:rsidRPr="008119D9">
        <w:rPr>
          <w:rFonts w:ascii="Times" w:hAnsi="Times"/>
          <w:color w:val="000000" w:themeColor="text1"/>
          <w:lang w:val="en-US"/>
        </w:rPr>
        <w:t xml:space="preserve">to </w:t>
      </w:r>
      <w:r w:rsidR="00565895">
        <w:rPr>
          <w:rFonts w:ascii="Times" w:hAnsi="Times"/>
          <w:color w:val="000000" w:themeColor="text1"/>
          <w:lang w:val="en-US"/>
        </w:rPr>
        <w:t xml:space="preserve">the </w:t>
      </w:r>
      <w:r w:rsidR="00EE3F66" w:rsidRPr="008119D9">
        <w:rPr>
          <w:rFonts w:ascii="Times" w:hAnsi="Times"/>
          <w:color w:val="000000" w:themeColor="text1"/>
          <w:lang w:val="en-US"/>
        </w:rPr>
        <w:t>VSUP method. But their preference between the two does not vary significantly.</w:t>
      </w: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B71065">
      <w:pPr>
        <w:spacing w:line="360" w:lineRule="auto"/>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B71065">
      <w:pPr>
        <w:spacing w:line="360" w:lineRule="auto"/>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B71065">
      <w:pPr>
        <w:spacing w:line="360" w:lineRule="auto"/>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B71065">
      <w:pPr>
        <w:spacing w:line="360" w:lineRule="auto"/>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B71065">
      <w:pPr>
        <w:spacing w:line="360" w:lineRule="auto"/>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648B2439" w:rsidR="002A5C48" w:rsidRDefault="002A5C48" w:rsidP="00B71065">
      <w:pPr>
        <w:spacing w:line="360" w:lineRule="auto"/>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48F981FD" w14:textId="4C22D352" w:rsidR="006D6F85" w:rsidRDefault="006D6F85" w:rsidP="00B71065">
      <w:pPr>
        <w:spacing w:line="360" w:lineRule="auto"/>
        <w:jc w:val="both"/>
        <w:rPr>
          <w:rFonts w:ascii="Times" w:hAnsi="Times"/>
          <w:color w:val="000000" w:themeColor="text1"/>
          <w:lang w:val="en-US"/>
        </w:rPr>
      </w:pPr>
      <w:r w:rsidRPr="002650E8">
        <w:rPr>
          <w:rFonts w:ascii="Times" w:hAnsi="Times"/>
          <w:color w:val="000000" w:themeColor="text1"/>
        </w:rPr>
        <w:t>LIC</w:t>
      </w:r>
      <w:r w:rsidRPr="002650E8">
        <w:rPr>
          <w:rFonts w:ascii="Times" w:hAnsi="Times"/>
          <w:color w:val="000000" w:themeColor="text1"/>
          <w:lang w:val="en-US"/>
        </w:rPr>
        <w:t xml:space="preserve"> </w:t>
      </w:r>
      <w:r>
        <w:rPr>
          <w:rFonts w:ascii="Times" w:hAnsi="Times"/>
          <w:color w:val="000000" w:themeColor="text1"/>
          <w:lang w:val="en-US"/>
        </w:rPr>
        <w:tab/>
        <w:t>-</w:t>
      </w:r>
      <w:r>
        <w:rPr>
          <w:rFonts w:ascii="Times" w:hAnsi="Times"/>
          <w:color w:val="000000" w:themeColor="text1"/>
          <w:lang w:val="en-US"/>
        </w:rPr>
        <w:tab/>
      </w:r>
      <w:r>
        <w:rPr>
          <w:rFonts w:ascii="Times" w:hAnsi="Times"/>
          <w:color w:val="000000" w:themeColor="text1"/>
        </w:rPr>
        <w:t>L</w:t>
      </w:r>
      <w:r w:rsidRPr="002650E8">
        <w:rPr>
          <w:rFonts w:ascii="Times" w:hAnsi="Times"/>
          <w:color w:val="000000" w:themeColor="text1"/>
        </w:rPr>
        <w:t xml:space="preserve">ine </w:t>
      </w:r>
      <w:r>
        <w:rPr>
          <w:rFonts w:ascii="Times" w:hAnsi="Times"/>
          <w:color w:val="000000" w:themeColor="text1"/>
        </w:rPr>
        <w:t>I</w:t>
      </w:r>
      <w:r w:rsidRPr="002650E8">
        <w:rPr>
          <w:rFonts w:ascii="Times" w:hAnsi="Times"/>
          <w:color w:val="000000" w:themeColor="text1"/>
        </w:rPr>
        <w:t xml:space="preserve">ntegral </w:t>
      </w:r>
      <w:r>
        <w:rPr>
          <w:rFonts w:ascii="Times" w:hAnsi="Times"/>
          <w:color w:val="000000" w:themeColor="text1"/>
        </w:rPr>
        <w:t>C</w:t>
      </w:r>
      <w:r w:rsidRPr="002650E8">
        <w:rPr>
          <w:rFonts w:ascii="Times" w:hAnsi="Times"/>
          <w:color w:val="000000" w:themeColor="text1"/>
        </w:rPr>
        <w:t>onvolution</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8"/>
          <w:footerReference w:type="default" r:id="rId9"/>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0DE5CCE2"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w:t>
      </w:r>
      <w:r w:rsidR="00A2046E">
        <w:rPr>
          <w:rFonts w:ascii="Times" w:hAnsi="Times"/>
          <w:color w:val="000000" w:themeColor="text1"/>
          <w:lang w:val="en-US"/>
        </w:rPr>
        <w:t xml:space="preserve">practitioners </w:t>
      </w:r>
      <w:r>
        <w:rPr>
          <w:rFonts w:ascii="Times" w:hAnsi="Times"/>
          <w:color w:val="000000" w:themeColor="text1"/>
          <w:lang w:val="en-US"/>
        </w:rPr>
        <w:t xml:space="preserve">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sidR="00A2046E">
        <w:rPr>
          <w:rFonts w:ascii="Times" w:hAnsi="Times"/>
          <w:color w:val="000000" w:themeColor="text1"/>
        </w:rPr>
        <w:t>]</w:t>
      </w:r>
      <w:r w:rsidR="00A2046E">
        <w:rPr>
          <w:rFonts w:ascii="Times" w:hAnsi="Times"/>
          <w:color w:val="000000" w:themeColor="text1"/>
          <w:lang w:val="en-US"/>
        </w:rPr>
        <w:t xml:space="preserve"> and </w:t>
      </w:r>
      <w:r>
        <w:rPr>
          <w:rFonts w:ascii="Times" w:hAnsi="Times"/>
          <w:color w:val="000000" w:themeColor="text1"/>
          <w:lang w:val="en-US"/>
        </w:rPr>
        <w:t xml:space="preserve">texture patterns [29]. But as far we know, no uncertainty representation has </w:t>
      </w:r>
      <w:r w:rsidR="00A2046E">
        <w:rPr>
          <w:rFonts w:ascii="Times" w:hAnsi="Times"/>
          <w:color w:val="000000" w:themeColor="text1"/>
          <w:lang w:val="en-US"/>
        </w:rPr>
        <w:t xml:space="preserve">made use of </w:t>
      </w:r>
      <w:r>
        <w:rPr>
          <w:rFonts w:ascii="Times" w:hAnsi="Times"/>
          <w:color w:val="000000" w:themeColor="text1"/>
          <w:lang w:val="en-US"/>
        </w:rPr>
        <w:t>Chromatic Aberration</w:t>
      </w:r>
      <w:r w:rsidR="00A2046E">
        <w:rPr>
          <w:rFonts w:ascii="Times" w:hAnsi="Times"/>
          <w:color w:val="000000" w:themeColor="text1"/>
          <w:lang w:val="en-US"/>
        </w:rPr>
        <w:t xml:space="preserve"> (CA)</w:t>
      </w:r>
      <w:r>
        <w:rPr>
          <w:rFonts w:ascii="Times" w:hAnsi="Times"/>
          <w:color w:val="000000" w:themeColor="text1"/>
          <w:lang w:val="en-US"/>
        </w:rPr>
        <w:t>.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 xml:space="preserve">s and calculated from the resultant forecasts [6]). Thirdly, visualize the uncertainty and data using </w:t>
      </w:r>
      <w:r w:rsidR="00A2046E">
        <w:rPr>
          <w:rFonts w:ascii="Times" w:hAnsi="Times"/>
          <w:color w:val="000000" w:themeColor="text1"/>
          <w:lang w:val="en-US"/>
        </w:rPr>
        <w:t>CA</w:t>
      </w:r>
      <w:r>
        <w:rPr>
          <w:rFonts w:ascii="Times" w:hAnsi="Times"/>
          <w:color w:val="000000" w:themeColor="text1"/>
          <w:lang w:val="en-US"/>
        </w:rPr>
        <w:t>,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0186156E"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w:t>
      </w:r>
      <w:r w:rsidR="00A2046E">
        <w:rPr>
          <w:rFonts w:ascii="Times" w:hAnsi="Times"/>
          <w:color w:val="000000" w:themeColor="text1"/>
          <w:shd w:val="clear" w:color="auto" w:fill="FFFFFF"/>
          <w:lang w:val="en-US"/>
        </w:rPr>
        <w:t>were introduced. T</w:t>
      </w:r>
      <w:r>
        <w:rPr>
          <w:rFonts w:ascii="Times" w:hAnsi="Times"/>
          <w:color w:val="000000" w:themeColor="text1"/>
          <w:shd w:val="clear" w:color="auto" w:fill="FFFFFF"/>
          <w:lang w:val="en-US"/>
        </w:rPr>
        <w: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w:t>
      </w:r>
      <w:r w:rsidR="00A2046E">
        <w:rPr>
          <w:rFonts w:ascii="Times" w:hAnsi="Times"/>
          <w:color w:val="000000" w:themeColor="text1"/>
          <w:lang w:val="en-US"/>
        </w:rPr>
        <w:t>has</w:t>
      </w:r>
      <w:r w:rsidR="00A2046E" w:rsidRPr="002E48C9">
        <w:rPr>
          <w:rFonts w:ascii="Times" w:hAnsi="Times"/>
          <w:color w:val="000000" w:themeColor="text1"/>
          <w:lang w:val="en-US"/>
        </w:rPr>
        <w:t xml:space="preserve"> chang</w:t>
      </w:r>
      <w:r w:rsidR="00A2046E">
        <w:rPr>
          <w:rFonts w:ascii="Times" w:hAnsi="Times"/>
          <w:color w:val="000000" w:themeColor="text1"/>
          <w:lang w:val="en-US"/>
        </w:rPr>
        <w:t>ed</w:t>
      </w:r>
      <w:r w:rsidR="00A2046E" w:rsidRPr="002E48C9">
        <w:rPr>
          <w:rFonts w:ascii="Times" w:hAnsi="Times"/>
          <w:color w:val="000000" w:themeColor="text1"/>
          <w:lang w:val="en-US"/>
        </w:rPr>
        <w:t xml:space="preserve"> </w:t>
      </w:r>
      <w:r w:rsidRPr="002E48C9">
        <w:rPr>
          <w:rFonts w:ascii="Times" w:hAnsi="Times"/>
          <w:color w:val="000000" w:themeColor="text1"/>
          <w:lang w:val="en-US"/>
        </w:rPr>
        <w:t xml:space="preserve">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w:t>
      </w:r>
      <w:r w:rsidR="00A2046E">
        <w:rPr>
          <w:rFonts w:ascii="Times" w:hAnsi="Times"/>
          <w:color w:val="000000" w:themeColor="text1"/>
          <w:lang w:val="en-US"/>
        </w:rPr>
        <w:t xml:space="preserve">more </w:t>
      </w:r>
      <w:r>
        <w:rPr>
          <w:rFonts w:ascii="Times" w:hAnsi="Times"/>
          <w:color w:val="000000" w:themeColor="text1"/>
          <w:lang w:val="en-US"/>
        </w:rPr>
        <w:t>recently the Omicron</w:t>
      </w:r>
      <w:r w:rsidRPr="002E48C9">
        <w:rPr>
          <w:rFonts w:ascii="Times" w:hAnsi="Times"/>
          <w:color w:val="000000" w:themeColor="text1"/>
          <w:lang w:val="en-US"/>
        </w:rPr>
        <w:t xml:space="preserve"> </w:t>
      </w:r>
      <w:r w:rsidR="00A2046E">
        <w:rPr>
          <w:rFonts w:ascii="Times" w:hAnsi="Times"/>
          <w:color w:val="000000" w:themeColor="text1"/>
          <w:lang w:val="en-US"/>
        </w:rPr>
        <w:t xml:space="preserve">variant </w:t>
      </w:r>
      <w:r w:rsidRPr="002E48C9">
        <w:rPr>
          <w:rFonts w:ascii="Times" w:hAnsi="Times"/>
          <w:color w:val="000000" w:themeColor="text1"/>
          <w:lang w:val="en-US"/>
        </w:rPr>
        <w:t xml:space="preserve">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severity of the pandemic, at the time of writing this thesis, </w:t>
      </w:r>
      <w:r w:rsidR="00A2046E">
        <w:rPr>
          <w:rFonts w:ascii="Times" w:hAnsi="Times"/>
          <w:color w:val="000000" w:themeColor="text1"/>
          <w:lang w:val="en-US"/>
        </w:rPr>
        <w:t xml:space="preserve">it is unknown </w:t>
      </w:r>
      <w:proofErr w:type="gramStart"/>
      <w:r w:rsidR="00A2046E">
        <w:rPr>
          <w:rFonts w:ascii="Times" w:hAnsi="Times"/>
          <w:color w:val="000000" w:themeColor="text1"/>
          <w:lang w:val="en-US"/>
        </w:rPr>
        <w:t xml:space="preserve">if and </w:t>
      </w:r>
      <w:r w:rsidRPr="002E48C9">
        <w:rPr>
          <w:rFonts w:ascii="Times" w:hAnsi="Times"/>
          <w:color w:val="000000" w:themeColor="text1"/>
          <w:lang w:val="en-US"/>
        </w:rPr>
        <w:t>when</w:t>
      </w:r>
      <w:proofErr w:type="gramEnd"/>
      <w:r w:rsidRPr="002E48C9">
        <w:rPr>
          <w:rFonts w:ascii="Times" w:hAnsi="Times"/>
          <w:color w:val="000000" w:themeColor="text1"/>
          <w:lang w:val="en-US"/>
        </w:rPr>
        <w:t xml:space="preserve">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0FF0D2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lastRenderedPageBreak/>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45DACFC6"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0017299D">
        <w:rPr>
          <w:rFonts w:ascii="Times" w:hAnsi="Times"/>
          <w:b/>
          <w:bCs/>
          <w:color w:val="000000" w:themeColor="text1"/>
          <w:lang w:val="en-US"/>
        </w:rPr>
        <w:t xml:space="preserve"> &amp; Technologies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15DE37AB" w14:textId="77777777" w:rsidR="00A2046E"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w:t>
      </w:r>
    </w:p>
    <w:p w14:paraId="6DAF3BA5" w14:textId="2FCE7F6A" w:rsidR="00A2046E"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Supervised Learning</w:t>
      </w:r>
      <w:r w:rsidR="00A2046E">
        <w:rPr>
          <w:rFonts w:ascii="Times" w:hAnsi="Times" w:cs="Arial"/>
          <w:color w:val="000000" w:themeColor="text1"/>
          <w:shd w:val="clear" w:color="auto" w:fill="FFFFFF"/>
          <w:lang w:val="en-US"/>
        </w:rPr>
        <w:t xml:space="preserve"> - </w:t>
      </w:r>
      <w:r w:rsidRPr="008F6DCA">
        <w:rPr>
          <w:rFonts w:ascii="Times" w:hAnsi="Times"/>
          <w:color w:val="000000" w:themeColor="text1"/>
          <w:shd w:val="clear" w:color="auto" w:fill="FFFFFF"/>
        </w:rPr>
        <w:t>In this type, the machine learning algorithm is trained on labeled data. Even though the data needs to be labeled accurately for this method to work, supervised learning is extremely powerful when used in the right circumstances</w:t>
      </w:r>
      <w:r w:rsidR="00A2046E">
        <w:rPr>
          <w:rFonts w:ascii="Times" w:hAnsi="Times"/>
          <w:color w:val="000000" w:themeColor="text1"/>
        </w:rPr>
        <w:t>.</w:t>
      </w:r>
      <w:r w:rsidRPr="008F6DCA">
        <w:rPr>
          <w:rFonts w:ascii="Times" w:hAnsi="Times" w:cs="Arial"/>
          <w:color w:val="000000" w:themeColor="text1"/>
          <w:shd w:val="clear" w:color="auto" w:fill="FFFFFF"/>
          <w:lang w:val="en-US"/>
        </w:rPr>
        <w:t xml:space="preserve"> </w:t>
      </w:r>
    </w:p>
    <w:p w14:paraId="01CBB6F8" w14:textId="13FDF20A" w:rsidR="00A2046E"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lastRenderedPageBreak/>
        <w:t>Unsupervised Learning</w:t>
      </w:r>
      <w:r w:rsidR="00A2046E">
        <w:rPr>
          <w:rFonts w:ascii="Times" w:hAnsi="Times" w:cs="Arial"/>
          <w:color w:val="000000" w:themeColor="text1"/>
          <w:shd w:val="clear" w:color="auto" w:fill="FFFFFF"/>
          <w:lang w:val="en-US"/>
        </w:rPr>
        <w:t xml:space="preserve"> - </w:t>
      </w:r>
      <w:r w:rsidRPr="008F6DCA">
        <w:rPr>
          <w:rFonts w:ascii="Times" w:hAnsi="Times" w:cs="Arial"/>
          <w:color w:val="000000" w:themeColor="text1"/>
          <w:shd w:val="clear" w:color="auto" w:fill="FFFFFF"/>
        </w:rPr>
        <w:t>This is a type of algorithm that learns patterns from untagged data.</w:t>
      </w:r>
      <w:r w:rsidRPr="008F6DCA">
        <w:rPr>
          <w:rFonts w:ascii="Times" w:hAnsi="Times"/>
          <w:color w:val="000000" w:themeColor="text1"/>
        </w:rPr>
        <w:t xml:space="preserve"> </w:t>
      </w:r>
      <w:r w:rsidRPr="008F6DCA">
        <w:rPr>
          <w:rFonts w:ascii="Times" w:hAnsi="Times"/>
          <w:color w:val="000000" w:themeColor="text1"/>
          <w:shd w:val="clear" w:color="auto" w:fill="FFFFFF"/>
        </w:rPr>
        <w:t xml:space="preserve">This type of learning does not have labels to work </w:t>
      </w:r>
      <w:r w:rsidR="0017299D">
        <w:rPr>
          <w:rFonts w:ascii="Times" w:hAnsi="Times"/>
          <w:color w:val="000000" w:themeColor="text1"/>
          <w:shd w:val="clear" w:color="auto" w:fill="FFFFFF"/>
        </w:rPr>
        <w:t>from</w:t>
      </w:r>
      <w:r w:rsidRPr="008F6DCA">
        <w:rPr>
          <w:rFonts w:ascii="Times" w:hAnsi="Times"/>
          <w:color w:val="000000" w:themeColor="text1"/>
          <w:shd w:val="clear" w:color="auto" w:fill="FFFFFF"/>
        </w:rPr>
        <w:t xml:space="preserve">, resulting in the creation of hidden structures. Relationships between data points are perceived by the algorithm in an abstract manner, with no input required from </w:t>
      </w:r>
      <w:r w:rsidR="0017299D">
        <w:rPr>
          <w:rFonts w:ascii="Times" w:hAnsi="Times"/>
          <w:color w:val="000000" w:themeColor="text1"/>
          <w:shd w:val="clear" w:color="auto" w:fill="FFFFFF"/>
        </w:rPr>
        <w:t>users</w:t>
      </w:r>
      <w:r w:rsidRPr="008F6DCA">
        <w:rPr>
          <w:rFonts w:ascii="Times" w:hAnsi="Times"/>
          <w:color w:val="000000" w:themeColor="text1"/>
          <w:shd w:val="clear" w:color="auto" w:fill="FFFFFF"/>
        </w:rPr>
        <w:t>.</w:t>
      </w:r>
      <w:r w:rsidRPr="008F6DCA">
        <w:rPr>
          <w:rFonts w:ascii="Times" w:hAnsi="Times" w:cs="Arial"/>
          <w:color w:val="000000" w:themeColor="text1"/>
          <w:shd w:val="clear" w:color="auto" w:fill="FFFFFF"/>
          <w:lang w:val="en-US"/>
        </w:rPr>
        <w:t xml:space="preserve"> </w:t>
      </w:r>
    </w:p>
    <w:p w14:paraId="31277F06" w14:textId="707C0CD5" w:rsidR="0045432F" w:rsidRPr="008F6DCA" w:rsidRDefault="0045432F" w:rsidP="002B35E4">
      <w:pPr>
        <w:pStyle w:val="ListParagraph"/>
        <w:numPr>
          <w:ilvl w:val="0"/>
          <w:numId w:val="34"/>
        </w:numPr>
        <w:spacing w:line="360" w:lineRule="auto"/>
        <w:jc w:val="both"/>
        <w:rPr>
          <w:rFonts w:ascii="Times" w:hAnsi="Times" w:cs="Arial"/>
          <w:color w:val="000000" w:themeColor="text1"/>
          <w:shd w:val="clear" w:color="auto" w:fill="FFFFFF"/>
          <w:lang w:val="en-US"/>
        </w:rPr>
      </w:pPr>
      <w:r w:rsidRPr="008F6DCA">
        <w:rPr>
          <w:rFonts w:ascii="Times" w:hAnsi="Times" w:cs="Arial"/>
          <w:color w:val="000000" w:themeColor="text1"/>
          <w:shd w:val="clear" w:color="auto" w:fill="FFFFFF"/>
          <w:lang w:val="en-US"/>
        </w:rPr>
        <w:t>Reinforcement Learning</w:t>
      </w:r>
      <w:r w:rsidR="00A2046E" w:rsidRPr="00A2046E">
        <w:rPr>
          <w:rFonts w:ascii="Times" w:hAnsi="Times" w:cs="Arial"/>
          <w:color w:val="000000" w:themeColor="text1"/>
          <w:shd w:val="clear" w:color="auto" w:fill="FFFFFF"/>
          <w:lang w:val="en-US"/>
        </w:rPr>
        <w:t xml:space="preserve"> </w:t>
      </w:r>
      <w:r w:rsidR="00A2046E">
        <w:rPr>
          <w:rFonts w:ascii="Times" w:hAnsi="Times" w:cs="Arial"/>
          <w:color w:val="000000" w:themeColor="text1"/>
          <w:shd w:val="clear" w:color="auto" w:fill="FFFFFF"/>
          <w:lang w:val="en-US"/>
        </w:rPr>
        <w:t xml:space="preserve">- </w:t>
      </w:r>
      <w:r w:rsidRPr="008F6DCA">
        <w:rPr>
          <w:rFonts w:ascii="Times" w:hAnsi="Times"/>
          <w:color w:val="000000" w:themeColor="text1"/>
        </w:rPr>
        <w:t>This learning</w:t>
      </w:r>
      <w:r w:rsidRPr="008F6DCA">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F6DCA">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01FC3D6" w14:textId="7C1FB8E9" w:rsidR="0045432F" w:rsidRDefault="0045432F" w:rsidP="0045432F">
      <w:pPr>
        <w:spacing w:line="360" w:lineRule="auto"/>
        <w:jc w:val="both"/>
        <w:rPr>
          <w:rFonts w:ascii="Times" w:hAnsi="Times" w:cs="Arial"/>
          <w:color w:val="000000" w:themeColor="text1"/>
          <w:shd w:val="clear" w:color="auto" w:fill="FFFFFF"/>
          <w:lang w:val="en-US"/>
        </w:rPr>
      </w:pPr>
      <w:r w:rsidRPr="008137E0">
        <w:rPr>
          <w:rFonts w:ascii="Times" w:hAnsi="Times"/>
          <w:color w:val="000000" w:themeColor="text1"/>
        </w:rPr>
        <w:t>We have chosen three supervised learning algorithms (MLP, CNN and LSTM)</w:t>
      </w:r>
      <w:r w:rsidR="00A5159B">
        <w:rPr>
          <w:rFonts w:ascii="Times" w:hAnsi="Times"/>
          <w:color w:val="000000" w:themeColor="text1"/>
        </w:rPr>
        <w:t xml:space="preserve"> and one (ARIMA) statistical algorithm</w:t>
      </w:r>
      <w:r w:rsidRPr="008137E0">
        <w:rPr>
          <w:rFonts w:ascii="Times" w:hAnsi="Times"/>
          <w:color w:val="000000" w:themeColor="text1"/>
        </w:rPr>
        <w:t xml:space="preserve">. </w:t>
      </w:r>
      <w:r w:rsidR="0017299D">
        <w:rPr>
          <w:rFonts w:ascii="Times" w:hAnsi="Times"/>
          <w:color w:val="000000" w:themeColor="text1"/>
        </w:rPr>
        <w:t xml:space="preserve"> </w:t>
      </w:r>
      <w:r w:rsidRPr="008137E0">
        <w:rPr>
          <w:rFonts w:ascii="Times" w:hAnsi="Times"/>
          <w:color w:val="000000" w:themeColor="text1"/>
        </w:rPr>
        <w:t>We discuss further detail about these algorithms in Chapter 3.</w:t>
      </w: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728D8D9D" w14:textId="77777777" w:rsidR="0017299D" w:rsidRDefault="0045432F" w:rsidP="00325080">
      <w:pPr>
        <w:pStyle w:val="NormalWeb"/>
        <w:spacing w:line="360" w:lineRule="auto"/>
        <w:jc w:val="both"/>
        <w:rPr>
          <w:rFonts w:ascii="Times" w:hAnsi="Times"/>
          <w:color w:val="000000" w:themeColor="text1"/>
        </w:rPr>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w:t>
      </w:r>
      <w:r w:rsidR="0017299D">
        <w:rPr>
          <w:rFonts w:ascii="Times" w:hAnsi="Times"/>
          <w:color w:val="000000" w:themeColor="text1"/>
        </w:rPr>
        <w:t xml:space="preserve">precise and </w:t>
      </w:r>
      <w:r w:rsidRPr="004B4CDA">
        <w:rPr>
          <w:rFonts w:ascii="Times" w:hAnsi="Times"/>
          <w:color w:val="000000" w:themeColor="text1"/>
        </w:rPr>
        <w:t xml:space="preserve">generally accepted definition of uncertainty [45]. </w:t>
      </w:r>
    </w:p>
    <w:p w14:paraId="202BEB48" w14:textId="6805B163" w:rsidR="00266FC7" w:rsidRDefault="0045432F" w:rsidP="00325080">
      <w:pPr>
        <w:pStyle w:val="NormalWeb"/>
        <w:spacing w:line="360" w:lineRule="auto"/>
        <w:jc w:val="both"/>
        <w:rPr>
          <w:rFonts w:ascii="Times" w:hAnsi="Times"/>
          <w:color w:val="000000" w:themeColor="text1"/>
        </w:rPr>
      </w:pPr>
      <w:r w:rsidRPr="004B4CDA">
        <w:rPr>
          <w:rFonts w:ascii="Times" w:hAnsi="Times"/>
          <w:color w:val="000000" w:themeColor="text1"/>
        </w:rPr>
        <w:t xml:space="preserve">Uncertainty describes a comparison that can </w:t>
      </w:r>
      <w:r w:rsidR="0017299D">
        <w:rPr>
          <w:rFonts w:ascii="Times" w:hAnsi="Times"/>
          <w:color w:val="000000" w:themeColor="text1"/>
        </w:rPr>
        <w:t>often</w:t>
      </w:r>
      <w:r w:rsidRPr="004B4CDA">
        <w:rPr>
          <w:rFonts w:ascii="Times" w:hAnsi="Times"/>
          <w:color w:val="000000" w:themeColor="text1"/>
        </w:rPr>
        <w:t xml:space="preserve"> be understood visually, such as the difference between surfaces generated using different techniques, or a range of values that a surface might fall in. A simple approach to the visualization of this type of information is a side-by-side comparison of data sets [48]. </w:t>
      </w:r>
    </w:p>
    <w:p w14:paraId="3E8E6650" w14:textId="37CF5981" w:rsidR="00105590" w:rsidRPr="00105590" w:rsidRDefault="0045432F" w:rsidP="00325080">
      <w:pPr>
        <w:pStyle w:val="NormalWeb"/>
        <w:spacing w:line="360" w:lineRule="auto"/>
        <w:jc w:val="both"/>
      </w:pPr>
      <w:r w:rsidRPr="004B4CDA">
        <w:rPr>
          <w:rFonts w:ascii="Times" w:hAnsi="Times"/>
          <w:color w:val="000000" w:themeColor="text1"/>
        </w:rPr>
        <w:lastRenderedPageBreak/>
        <w:t xml:space="preserve">Different types of uncertainty </w:t>
      </w:r>
      <w:r w:rsidR="00266FC7">
        <w:rPr>
          <w:rFonts w:ascii="Times" w:hAnsi="Times"/>
          <w:color w:val="000000" w:themeColor="text1"/>
        </w:rPr>
        <w:t xml:space="preserve">also </w:t>
      </w:r>
      <w:r w:rsidRPr="004B4CDA">
        <w:rPr>
          <w:rFonts w:ascii="Times" w:hAnsi="Times"/>
          <w:color w:val="000000" w:themeColor="text1"/>
        </w:rPr>
        <w:t xml:space="preserve">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differently</w:t>
      </w:r>
      <w:r w:rsidR="00266FC7">
        <w:rPr>
          <w:rFonts w:ascii="Times" w:hAnsi="Times" w:cs="Arial"/>
          <w:color w:val="000000" w:themeColor="text1"/>
          <w:shd w:val="clear" w:color="auto" w:fill="FFFFFF"/>
        </w:rPr>
        <w:t>. F</w:t>
      </w:r>
      <w:r w:rsidRPr="004B4CDA">
        <w:rPr>
          <w:rFonts w:ascii="Times" w:hAnsi="Times" w:cs="Arial"/>
          <w:color w:val="000000" w:themeColor="text1"/>
          <w:shd w:val="clear" w:color="auto" w:fill="FFFFFF"/>
        </w:rPr>
        <w:t>or example</w:t>
      </w:r>
      <w:r w:rsidR="00266FC7">
        <w:rPr>
          <w:rFonts w:ascii="Times" w:hAnsi="Times" w:cs="Arial"/>
          <w:color w:val="000000" w:themeColor="text1"/>
          <w:shd w:val="clear" w:color="auto" w:fill="FFFFFF"/>
        </w:rPr>
        <w:t>,</w:t>
      </w:r>
      <w:r w:rsidRPr="004B4CDA">
        <w:rPr>
          <w:rFonts w:ascii="Times" w:hAnsi="Times" w:cs="Arial"/>
          <w:color w:val="000000" w:themeColor="text1"/>
          <w:shd w:val="clear" w:color="auto" w:fill="FFFFFF"/>
        </w:rPr>
        <w:t xml:space="preserv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used phrases like ‘imperfect knowledge,’ ‘inadequate information’ and ‘lack of absolute knowledge’ to describe uncertainty</w:t>
      </w:r>
      <w:r w:rsidR="00266FC7">
        <w:rPr>
          <w:rFonts w:ascii="Times" w:hAnsi="Times"/>
          <w:color w:val="000000" w:themeColor="text1"/>
        </w:rPr>
        <w:t xml:space="preserve"> </w:t>
      </w:r>
      <w:r w:rsidR="00266FC7" w:rsidRPr="004B4CDA">
        <w:rPr>
          <w:rFonts w:ascii="Times" w:hAnsi="Times" w:cs="Arial"/>
          <w:color w:val="000000" w:themeColor="text1"/>
          <w:shd w:val="clear" w:color="auto" w:fill="FFFFFF"/>
        </w:rPr>
        <w:t>[53]</w:t>
      </w:r>
      <w:r w:rsidRPr="004B4CDA">
        <w:rPr>
          <w:rFonts w:ascii="Times" w:hAnsi="Times"/>
          <w:color w:val="000000" w:themeColor="text1"/>
        </w:rPr>
        <w:t xml:space="preserve">. Some participants saw uncertainty as a </w:t>
      </w:r>
      <w:r w:rsidR="00266FC7">
        <w:rPr>
          <w:rFonts w:ascii="Times" w:hAnsi="Times"/>
          <w:color w:val="000000" w:themeColor="text1"/>
        </w:rPr>
        <w:t>condition</w:t>
      </w:r>
      <w:r w:rsidR="00266FC7" w:rsidRPr="004B4CDA">
        <w:rPr>
          <w:rFonts w:ascii="Times" w:hAnsi="Times"/>
          <w:color w:val="000000" w:themeColor="text1"/>
        </w:rPr>
        <w:t xml:space="preserve"> </w:t>
      </w:r>
      <w:r w:rsidRPr="004B4CDA">
        <w:rPr>
          <w:rFonts w:ascii="Times" w:hAnsi="Times"/>
          <w:color w:val="000000" w:themeColor="text1"/>
        </w:rPr>
        <w:t>when the probability of something is not 1.0</w:t>
      </w:r>
      <w:r w:rsidR="00266FC7">
        <w:rPr>
          <w:rFonts w:ascii="Times" w:hAnsi="Times"/>
          <w:color w:val="000000" w:themeColor="text1"/>
        </w:rPr>
        <w:t>, or w</w:t>
      </w:r>
      <w:r w:rsidRPr="004B4CDA">
        <w:rPr>
          <w:rFonts w:ascii="Times" w:hAnsi="Times"/>
          <w:color w:val="000000" w:themeColor="text1"/>
        </w:rPr>
        <w:t xml:space="preserve">hen more than one event could happen, this was </w:t>
      </w:r>
      <w:r w:rsidR="00266FC7">
        <w:rPr>
          <w:rFonts w:ascii="Times" w:hAnsi="Times"/>
          <w:color w:val="000000" w:themeColor="text1"/>
        </w:rPr>
        <w:t xml:space="preserve">also considered </w:t>
      </w:r>
      <w:r w:rsidRPr="004B4CDA">
        <w:rPr>
          <w:rFonts w:ascii="Times" w:hAnsi="Times"/>
          <w:color w:val="000000" w:themeColor="text1"/>
        </w:rPr>
        <w:t>uncertainty. One participant articulated this as a ‘partial belief’ in something</w:t>
      </w:r>
      <w:r w:rsidRPr="004B4CDA">
        <w:rPr>
          <w:rFonts w:ascii="Times" w:hAnsi="Times" w:cs="Arial"/>
          <w:color w:val="000000" w:themeColor="text1"/>
          <w:shd w:val="clear" w:color="auto" w:fill="FFFFFF"/>
        </w:rPr>
        <w:t xml:space="preserve">. </w:t>
      </w:r>
      <w:r w:rsidR="00105590" w:rsidRPr="00105590">
        <w:t>In general</w:t>
      </w:r>
      <w:r w:rsidR="00105590">
        <w:t>,</w:t>
      </w:r>
      <w:r w:rsidR="00105590" w:rsidRPr="00105590">
        <w:t xml:space="preserve"> uncertainty is understood as a composition of different concepts [18] such as: </w:t>
      </w:r>
    </w:p>
    <w:p w14:paraId="77F7E02E" w14:textId="77777777" w:rsidR="00105590" w:rsidRPr="00105590" w:rsidRDefault="00105590" w:rsidP="002B35E4">
      <w:pPr>
        <w:pStyle w:val="NormalWeb"/>
        <w:numPr>
          <w:ilvl w:val="0"/>
          <w:numId w:val="20"/>
        </w:numPr>
        <w:spacing w:line="360" w:lineRule="auto"/>
        <w:jc w:val="both"/>
      </w:pPr>
      <w:r w:rsidRPr="00105590">
        <w:t xml:space="preserve">error – outlier or deviation from a true value, </w:t>
      </w:r>
    </w:p>
    <w:p w14:paraId="337AC236" w14:textId="7B5AAC60" w:rsidR="00105590" w:rsidRPr="00105590" w:rsidRDefault="00105590" w:rsidP="002B35E4">
      <w:pPr>
        <w:pStyle w:val="NormalWeb"/>
        <w:numPr>
          <w:ilvl w:val="0"/>
          <w:numId w:val="20"/>
        </w:numPr>
        <w:spacing w:line="360" w:lineRule="auto"/>
        <w:jc w:val="both"/>
      </w:pPr>
      <w:r w:rsidRPr="00105590">
        <w:t>imprecision – resolution of a value compared to the needed resolution (</w:t>
      </w:r>
      <w:proofErr w:type="gramStart"/>
      <w:r w:rsidRPr="00105590">
        <w:t>e.g.</w:t>
      </w:r>
      <w:proofErr w:type="gramEnd"/>
      <w:r w:rsidRPr="00105590">
        <w:t xml:space="preserve"> values are highly accurately given for countries but are needed for states), </w:t>
      </w:r>
    </w:p>
    <w:p w14:paraId="07794F49" w14:textId="77777777" w:rsidR="00105590" w:rsidRPr="00105590" w:rsidRDefault="00105590" w:rsidP="002B35E4">
      <w:pPr>
        <w:pStyle w:val="NormalWeb"/>
        <w:numPr>
          <w:ilvl w:val="0"/>
          <w:numId w:val="20"/>
        </w:numPr>
        <w:spacing w:line="360" w:lineRule="auto"/>
        <w:jc w:val="both"/>
      </w:pPr>
      <w:r w:rsidRPr="00105590">
        <w:t xml:space="preserve">accuracy – size of the interval a value lies in, </w:t>
      </w:r>
    </w:p>
    <w:p w14:paraId="53E369CD" w14:textId="77777777" w:rsidR="00105590" w:rsidRPr="00105590" w:rsidRDefault="00105590" w:rsidP="002B35E4">
      <w:pPr>
        <w:pStyle w:val="NormalWeb"/>
        <w:numPr>
          <w:ilvl w:val="0"/>
          <w:numId w:val="20"/>
        </w:numPr>
        <w:spacing w:line="360" w:lineRule="auto"/>
        <w:jc w:val="both"/>
      </w:pPr>
      <w:r w:rsidRPr="00105590">
        <w:t>lineage – source of the data (</w:t>
      </w:r>
      <w:proofErr w:type="gramStart"/>
      <w:r w:rsidRPr="00105590">
        <w:t>e.g.</w:t>
      </w:r>
      <w:proofErr w:type="gramEnd"/>
      <w:r w:rsidRPr="00105590">
        <w:t xml:space="preserve"> at first hand or at second hand) </w:t>
      </w:r>
    </w:p>
    <w:p w14:paraId="565EC5D9" w14:textId="77777777" w:rsidR="00105590" w:rsidRPr="00105590" w:rsidRDefault="00105590" w:rsidP="002B35E4">
      <w:pPr>
        <w:pStyle w:val="NormalWeb"/>
        <w:numPr>
          <w:ilvl w:val="0"/>
          <w:numId w:val="20"/>
        </w:numPr>
        <w:spacing w:line="360" w:lineRule="auto"/>
        <w:jc w:val="both"/>
      </w:pPr>
      <w:r w:rsidRPr="00105590">
        <w:t xml:space="preserve">subjectivity – degree of subjective influence in the data, </w:t>
      </w:r>
    </w:p>
    <w:p w14:paraId="7994C979" w14:textId="6093E944" w:rsidR="00105590" w:rsidRPr="00105590" w:rsidRDefault="00105590" w:rsidP="002B35E4">
      <w:pPr>
        <w:pStyle w:val="NormalWeb"/>
        <w:numPr>
          <w:ilvl w:val="0"/>
          <w:numId w:val="20"/>
        </w:numPr>
        <w:spacing w:line="360" w:lineRule="auto"/>
        <w:jc w:val="both"/>
      </w:pPr>
      <w:r w:rsidRPr="00105590">
        <w:t>non-specificity – lack of distinctions for objects (</w:t>
      </w:r>
      <w:proofErr w:type="gramStart"/>
      <w:r w:rsidRPr="00105590">
        <w:t>e.g.</w:t>
      </w:r>
      <w:proofErr w:type="gramEnd"/>
      <w:r w:rsidRPr="00105590">
        <w:t xml:space="preserve"> an attribute value is known to be one of several alternatives but not which one) </w:t>
      </w:r>
    </w:p>
    <w:p w14:paraId="4CAA0A3C" w14:textId="5610AE01" w:rsidR="0045432F" w:rsidRPr="00495130" w:rsidRDefault="00105590" w:rsidP="002B35E4">
      <w:pPr>
        <w:pStyle w:val="NormalWeb"/>
        <w:numPr>
          <w:ilvl w:val="0"/>
          <w:numId w:val="20"/>
        </w:numPr>
        <w:spacing w:line="360" w:lineRule="auto"/>
        <w:jc w:val="both"/>
      </w:pPr>
      <w:r w:rsidRPr="00105590">
        <w:t xml:space="preserve">noise – undesired background influence. </w:t>
      </w:r>
    </w:p>
    <w:p w14:paraId="32578028" w14:textId="28A983A1"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xml:space="preserve">. </w:t>
      </w:r>
      <w:r w:rsidR="00266FC7">
        <w:rPr>
          <w:rFonts w:ascii="Times" w:hAnsi="Times" w:cs="Arial"/>
          <w:color w:val="202122"/>
          <w:shd w:val="clear" w:color="auto" w:fill="FFFFFF"/>
        </w:rPr>
        <w:t>In this work we</w:t>
      </w:r>
      <w:r w:rsidR="00266FC7" w:rsidRPr="0039370B">
        <w:rPr>
          <w:rFonts w:ascii="Times" w:hAnsi="Times" w:cs="Arial"/>
          <w:color w:val="202122"/>
          <w:shd w:val="clear" w:color="auto" w:fill="FFFFFF"/>
        </w:rPr>
        <w:t xml:space="preserve"> </w:t>
      </w:r>
      <w:r w:rsidRPr="0039370B">
        <w:rPr>
          <w:rFonts w:ascii="Times" w:hAnsi="Times" w:cs="Arial"/>
          <w:color w:val="202122"/>
          <w:shd w:val="clear" w:color="auto" w:fill="FFFFFF"/>
        </w:rPr>
        <w:t>are considering only the uncertainties calculated from machine learning model predictions.</w:t>
      </w:r>
    </w:p>
    <w:p w14:paraId="12527356" w14:textId="422E6F50" w:rsidR="00266FC7" w:rsidRDefault="0045432F" w:rsidP="0045432F">
      <w:pPr>
        <w:spacing w:line="360" w:lineRule="auto"/>
        <w:jc w:val="both"/>
        <w:rPr>
          <w:rFonts w:ascii="Times" w:hAnsi="Times" w:cs="Open Sans"/>
          <w:color w:val="000000" w:themeColor="text1"/>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0017299D">
        <w:rPr>
          <w:rFonts w:ascii="Times" w:hAnsi="Times" w:cs="Arial"/>
          <w:b/>
          <w:bCs/>
          <w:color w:val="000000" w:themeColor="text1"/>
          <w:shd w:val="clear" w:color="auto" w:fill="FFFFFF"/>
          <w:lang w:val="en-US"/>
        </w:rPr>
        <w:t>s</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w:t>
      </w:r>
      <w:r w:rsidR="00455D2C">
        <w:rPr>
          <w:rFonts w:ascii="Times" w:hAnsi="Times" w:cs="Arial"/>
          <w:color w:val="000000" w:themeColor="text1"/>
        </w:rPr>
        <w:t>suitable</w:t>
      </w:r>
      <w:r w:rsidR="00455D2C" w:rsidRPr="00927F8B">
        <w:rPr>
          <w:rFonts w:ascii="Times" w:hAnsi="Times" w:cs="Arial"/>
          <w:color w:val="000000" w:themeColor="text1"/>
        </w:rPr>
        <w:t xml:space="preserve"> </w:t>
      </w:r>
      <w:r w:rsidRPr="00927F8B">
        <w:rPr>
          <w:rFonts w:ascii="Times" w:hAnsi="Times" w:cs="Arial"/>
          <w:color w:val="000000" w:themeColor="text1"/>
        </w:rPr>
        <w:t xml:space="preserve">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t>
      </w:r>
      <w:r w:rsidR="00455D2C">
        <w:rPr>
          <w:rFonts w:ascii="Times" w:hAnsi="Times" w:cs="Open Sans"/>
          <w:color w:val="000000" w:themeColor="text1"/>
          <w:shd w:val="clear" w:color="auto" w:fill="FFFFFF"/>
        </w:rPr>
        <w:t>often work</w:t>
      </w:r>
      <w:r w:rsidRPr="00927F8B">
        <w:rPr>
          <w:rFonts w:ascii="Times" w:hAnsi="Times" w:cs="Open Sans"/>
          <w:color w:val="000000" w:themeColor="text1"/>
          <w:shd w:val="clear" w:color="auto" w:fill="FFFFFF"/>
        </w:rPr>
        <w:t xml:space="preserve"> better when there is an interactive component </w:t>
      </w:r>
      <w:r w:rsidRPr="00893EB3">
        <w:rPr>
          <w:rFonts w:ascii="Times" w:hAnsi="Times" w:cs="Open Sans"/>
          <w:color w:val="000000" w:themeColor="text1"/>
          <w:shd w:val="clear" w:color="auto" w:fill="FFFFFF"/>
        </w:rPr>
        <w:t>involved that enables the following of each separate “flow” or allow</w:t>
      </w:r>
      <w:r w:rsidR="00455D2C">
        <w:rPr>
          <w:rFonts w:ascii="Times" w:hAnsi="Times" w:cs="Open Sans"/>
          <w:color w:val="000000" w:themeColor="text1"/>
          <w:shd w:val="clear" w:color="auto" w:fill="FFFFFF"/>
        </w:rPr>
        <w:t>s</w:t>
      </w:r>
      <w:r w:rsidRPr="00893EB3">
        <w:rPr>
          <w:rFonts w:ascii="Times" w:hAnsi="Times" w:cs="Open Sans"/>
          <w:color w:val="000000" w:themeColor="text1"/>
          <w:shd w:val="clear" w:color="auto" w:fill="FFFFFF"/>
        </w:rPr>
        <w:t xml:space="preserve"> filtering the view in some way. </w:t>
      </w:r>
    </w:p>
    <w:p w14:paraId="4EBCE91E" w14:textId="77777777" w:rsidR="00266FC7" w:rsidRDefault="00266FC7" w:rsidP="0045432F">
      <w:pPr>
        <w:spacing w:line="360" w:lineRule="auto"/>
        <w:jc w:val="both"/>
        <w:rPr>
          <w:rFonts w:ascii="Times" w:hAnsi="Times" w:cs="Open Sans"/>
          <w:color w:val="000000" w:themeColor="text1"/>
          <w:shd w:val="clear" w:color="auto" w:fill="FFFFFF"/>
        </w:rPr>
      </w:pPr>
    </w:p>
    <w:p w14:paraId="61DC48A2" w14:textId="43BC2B9D" w:rsidR="0045432F" w:rsidRPr="008A41BC" w:rsidRDefault="00455D2C" w:rsidP="008F6DCA">
      <w:pPr>
        <w:pStyle w:val="NormalWeb"/>
        <w:shd w:val="clear" w:color="auto" w:fill="FFFFFF"/>
        <w:spacing w:before="0" w:beforeAutospacing="0" w:after="150" w:afterAutospacing="0" w:line="360" w:lineRule="auto"/>
        <w:jc w:val="both"/>
        <w:rPr>
          <w:shd w:val="clear" w:color="auto" w:fill="FFFFFF"/>
        </w:rPr>
      </w:pPr>
      <w:r w:rsidRPr="008137E0">
        <w:rPr>
          <w:rFonts w:ascii="Times" w:hAnsi="Times"/>
          <w:color w:val="000000" w:themeColor="text1"/>
        </w:rPr>
        <w:t>Figure-1</w:t>
      </w:r>
      <w:r>
        <w:rPr>
          <w:rFonts w:ascii="Times" w:hAnsi="Times"/>
          <w:color w:val="000000" w:themeColor="text1"/>
        </w:rPr>
        <w:t xml:space="preserve"> </w:t>
      </w:r>
      <w:r w:rsidR="0045432F" w:rsidRPr="008A41BC">
        <w:rPr>
          <w:rFonts w:ascii="Times" w:hAnsi="Times" w:cs="Open Sans"/>
          <w:color w:val="000000" w:themeColor="text1"/>
          <w:shd w:val="clear" w:color="auto" w:fill="FFFFFF"/>
        </w:rPr>
        <w:t xml:space="preserve">shows </w:t>
      </w:r>
      <w:r w:rsidR="00266FC7">
        <w:rPr>
          <w:rFonts w:ascii="Times" w:hAnsi="Times" w:cs="Open Sans"/>
          <w:color w:val="000000" w:themeColor="text1"/>
          <w:shd w:val="clear" w:color="auto" w:fill="FFFFFF"/>
        </w:rPr>
        <w:t xml:space="preserve">a </w:t>
      </w:r>
      <w:r w:rsidR="0045432F" w:rsidRPr="008A41BC">
        <w:rPr>
          <w:rFonts w:ascii="Times" w:hAnsi="Times" w:cs="Open Sans"/>
          <w:color w:val="000000" w:themeColor="text1"/>
          <w:shd w:val="clear" w:color="auto" w:fill="FFFFFF"/>
        </w:rPr>
        <w:t xml:space="preserve">streamgraph prototype of number of movies for the </w:t>
      </w:r>
      <w:proofErr w:type="gramStart"/>
      <w:r w:rsidR="0045432F" w:rsidRPr="008A41BC">
        <w:rPr>
          <w:rFonts w:ascii="Times" w:hAnsi="Times" w:cs="Open Sans"/>
          <w:color w:val="000000" w:themeColor="text1"/>
          <w:shd w:val="clear" w:color="auto" w:fill="FFFFFF"/>
        </w:rPr>
        <w:t>period of time</w:t>
      </w:r>
      <w:proofErr w:type="gramEnd"/>
      <w:r>
        <w:rPr>
          <w:rFonts w:ascii="Times" w:hAnsi="Times" w:cs="Open Sans"/>
          <w:color w:val="000000" w:themeColor="text1"/>
          <w:shd w:val="clear" w:color="auto" w:fill="FFFFFF"/>
        </w:rPr>
        <w:t>. W</w:t>
      </w:r>
      <w:r w:rsidR="00266FC7" w:rsidRPr="008137E0">
        <w:rPr>
          <w:rFonts w:ascii="Times" w:hAnsi="Times"/>
          <w:color w:val="000000" w:themeColor="text1"/>
        </w:rPr>
        <w:t xml:space="preserve">e see </w:t>
      </w:r>
      <w:r>
        <w:rPr>
          <w:rFonts w:ascii="Times" w:hAnsi="Times"/>
          <w:color w:val="000000" w:themeColor="text1"/>
        </w:rPr>
        <w:t>a</w:t>
      </w:r>
      <w:r w:rsidR="00266FC7" w:rsidRPr="008137E0">
        <w:rPr>
          <w:rFonts w:ascii="Times" w:hAnsi="Times"/>
          <w:color w:val="000000" w:themeColor="text1"/>
        </w:rPr>
        <w:t xml:space="preserve"> </w:t>
      </w:r>
      <w:proofErr w:type="gramStart"/>
      <w:r w:rsidR="00266FC7" w:rsidRPr="008137E0">
        <w:rPr>
          <w:rFonts w:ascii="Times" w:hAnsi="Times"/>
          <w:color w:val="000000" w:themeColor="text1"/>
        </w:rPr>
        <w:t>side by side</w:t>
      </w:r>
      <w:proofErr w:type="gramEnd"/>
      <w:r w:rsidR="00266FC7" w:rsidRPr="008137E0">
        <w:rPr>
          <w:rFonts w:ascii="Times" w:hAnsi="Times"/>
          <w:color w:val="000000" w:themeColor="text1"/>
        </w:rPr>
        <w:t xml:space="preserve"> comparison of </w:t>
      </w:r>
      <w:r>
        <w:rPr>
          <w:rFonts w:ascii="Times" w:hAnsi="Times"/>
          <w:color w:val="000000" w:themeColor="text1"/>
        </w:rPr>
        <w:t xml:space="preserve">the </w:t>
      </w:r>
      <w:r w:rsidR="00266FC7" w:rsidRPr="008137E0">
        <w:rPr>
          <w:rFonts w:ascii="Times" w:hAnsi="Times"/>
          <w:color w:val="000000" w:themeColor="text1"/>
        </w:rPr>
        <w:t xml:space="preserve">number of movies among seven countries for the duration of </w:t>
      </w:r>
      <w:r w:rsidR="00266FC7" w:rsidRPr="008137E0">
        <w:rPr>
          <w:rFonts w:ascii="Times" w:hAnsi="Times"/>
          <w:color w:val="000000" w:themeColor="text1"/>
        </w:rPr>
        <w:lastRenderedPageBreak/>
        <w:t xml:space="preserve">1900 to 2000. </w:t>
      </w:r>
      <w:r>
        <w:rPr>
          <w:rFonts w:ascii="Times" w:hAnsi="Times"/>
          <w:color w:val="000000" w:themeColor="text1"/>
        </w:rPr>
        <w:t>I</w:t>
      </w:r>
      <w:r w:rsidR="00266FC7" w:rsidRPr="008137E0">
        <w:rPr>
          <w:rFonts w:ascii="Times" w:hAnsi="Times"/>
          <w:color w:val="000000" w:themeColor="text1"/>
        </w:rPr>
        <w:t xml:space="preserve">t’s </w:t>
      </w:r>
      <w:r w:rsidR="00266FC7" w:rsidRPr="008137E0">
        <w:rPr>
          <w:rFonts w:ascii="Times" w:hAnsi="Times"/>
          <w:color w:val="000000" w:themeColor="text1"/>
          <w:shd w:val="clear" w:color="auto" w:fill="FFFFFF"/>
        </w:rPr>
        <w:t xml:space="preserve">representing individual </w:t>
      </w:r>
      <w:r>
        <w:rPr>
          <w:rFonts w:ascii="Times" w:hAnsi="Times"/>
          <w:color w:val="000000" w:themeColor="text1"/>
          <w:shd w:val="clear" w:color="auto" w:fill="FFFFFF"/>
        </w:rPr>
        <w:t>values</w:t>
      </w:r>
      <w:r w:rsidR="00266FC7" w:rsidRPr="008137E0">
        <w:rPr>
          <w:rFonts w:ascii="Times" w:hAnsi="Times"/>
          <w:color w:val="000000" w:themeColor="text1"/>
          <w:shd w:val="clear" w:color="auto" w:fill="FFFFFF"/>
        </w:rPr>
        <w:t xml:space="preserve"> through time by providing a continuous ‘flow’ from one temporal point to the next. </w:t>
      </w:r>
      <w:r>
        <w:rPr>
          <w:rFonts w:ascii="Times" w:hAnsi="Times"/>
          <w:color w:val="000000" w:themeColor="text1"/>
          <w:shd w:val="clear" w:color="auto" w:fill="FFFFFF"/>
        </w:rPr>
        <w:t xml:space="preserve"> </w:t>
      </w:r>
    </w:p>
    <w:p w14:paraId="5ADB6157" w14:textId="77777777" w:rsidR="0045432F" w:rsidRPr="00851C1C" w:rsidRDefault="0045432F" w:rsidP="008F6DCA">
      <w:pPr>
        <w:spacing w:line="360" w:lineRule="auto"/>
        <w:jc w:val="center"/>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1BC560A2">
            <wp:extent cx="4390292" cy="288633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411607" cy="2900348"/>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52055006"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4582A860" w14:textId="2C9F5616" w:rsidR="0045432F" w:rsidRDefault="0045432F" w:rsidP="008F6DCA">
      <w:pPr>
        <w:spacing w:line="360" w:lineRule="auto"/>
        <w:jc w:val="both"/>
        <w:rPr>
          <w:rFonts w:ascii="Times" w:hAnsi="Times" w:cs="Segoe UI"/>
          <w:color w:val="000000" w:themeColor="text1"/>
          <w:shd w:val="clear" w:color="auto" w:fill="FFFFFF"/>
        </w:rPr>
      </w:pPr>
      <w:r w:rsidRPr="008137E0">
        <w:rPr>
          <w:rFonts w:ascii="Times" w:hAnsi="Times"/>
          <w:color w:val="000000" w:themeColor="text1"/>
        </w:rPr>
        <w:t xml:space="preserve">In the </w:t>
      </w:r>
      <w:r w:rsidR="00455D2C">
        <w:rPr>
          <w:rFonts w:ascii="Times" w:hAnsi="Times"/>
          <w:color w:val="000000" w:themeColor="text1"/>
        </w:rPr>
        <w:t xml:space="preserve">field of </w:t>
      </w:r>
      <w:r w:rsidRPr="008137E0">
        <w:rPr>
          <w:rFonts w:ascii="Times" w:hAnsi="Times"/>
          <w:color w:val="000000" w:themeColor="text1"/>
        </w:rPr>
        <w:t xml:space="preserve">visualization, people have studied methods for using texture patterns to display information. Although different </w:t>
      </w:r>
      <w:r w:rsidR="00455D2C">
        <w:rPr>
          <w:rFonts w:ascii="Times" w:hAnsi="Times"/>
          <w:color w:val="000000" w:themeColor="text1"/>
        </w:rPr>
        <w:t xml:space="preserve">research </w:t>
      </w:r>
      <w:r w:rsidRPr="008137E0">
        <w:rPr>
          <w:rFonts w:ascii="Times" w:hAnsi="Times"/>
          <w:color w:val="000000" w:themeColor="text1"/>
        </w:rPr>
        <w:t>group</w:t>
      </w:r>
      <w:r w:rsidR="00455D2C">
        <w:rPr>
          <w:rFonts w:ascii="Times" w:hAnsi="Times"/>
          <w:color w:val="000000" w:themeColor="text1"/>
        </w:rPr>
        <w:t>s</w:t>
      </w:r>
      <w:r w:rsidRPr="008137E0">
        <w:rPr>
          <w:rFonts w:ascii="Times" w:hAnsi="Times"/>
          <w:color w:val="000000" w:themeColor="text1"/>
        </w:rPr>
        <w:t xml:space="preserve"> </w:t>
      </w:r>
      <w:r w:rsidR="00455D2C">
        <w:rPr>
          <w:rFonts w:ascii="Times" w:hAnsi="Times"/>
          <w:color w:val="000000" w:themeColor="text1"/>
        </w:rPr>
        <w:t xml:space="preserve">have </w:t>
      </w:r>
      <w:r w:rsidRPr="008137E0">
        <w:rPr>
          <w:rFonts w:ascii="Times" w:hAnsi="Times"/>
          <w:color w:val="000000" w:themeColor="text1"/>
        </w:rPr>
        <w:t>concentrate</w:t>
      </w:r>
      <w:r w:rsidR="00455D2C">
        <w:rPr>
          <w:rFonts w:ascii="Times" w:hAnsi="Times"/>
          <w:color w:val="000000" w:themeColor="text1"/>
        </w:rPr>
        <w:t>d</w:t>
      </w:r>
      <w:r w:rsidRPr="008137E0">
        <w:rPr>
          <w:rFonts w:ascii="Times" w:hAnsi="Times"/>
          <w:color w:val="000000" w:themeColor="text1"/>
        </w:rPr>
        <w:t xml:space="preserve"> on different tasks, it is advantageous to consider </w:t>
      </w:r>
      <w:r w:rsidR="00455D2C">
        <w:rPr>
          <w:rFonts w:ascii="Times" w:hAnsi="Times"/>
          <w:color w:val="000000" w:themeColor="text1"/>
        </w:rPr>
        <w:t xml:space="preserve">the </w:t>
      </w:r>
      <w:r w:rsidRPr="008137E0">
        <w:rPr>
          <w:rFonts w:ascii="Times" w:hAnsi="Times"/>
          <w:color w:val="000000" w:themeColor="text1"/>
        </w:rPr>
        <w:t>interdisciplinary integration of these research efforts and apply it in new areas, e.g., data visualization [57].  Textures can be generated in different ways but since our research work is implemented in web</w:t>
      </w:r>
      <w:r w:rsidR="00455D2C">
        <w:rPr>
          <w:rFonts w:ascii="Times" w:hAnsi="Times"/>
          <w:color w:val="000000" w:themeColor="text1"/>
        </w:rPr>
        <w:t xml:space="preserve"> (to facilitate remote evaluation)</w:t>
      </w:r>
      <w:r w:rsidRPr="008137E0">
        <w:rPr>
          <w:rFonts w:ascii="Times" w:hAnsi="Times"/>
          <w:color w:val="000000" w:themeColor="text1"/>
        </w:rPr>
        <w:t xml:space="preserve">,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77B665B4" w14:textId="77777777" w:rsidR="00C42535" w:rsidRDefault="00C42535" w:rsidP="008F6DCA">
      <w:pPr>
        <w:spacing w:line="360" w:lineRule="auto"/>
        <w:jc w:val="both"/>
        <w:rPr>
          <w:rFonts w:ascii="Times" w:hAnsi="Times"/>
          <w:b/>
          <w:bCs/>
          <w:color w:val="000000" w:themeColor="text1"/>
          <w:lang w:val="en-US"/>
        </w:rPr>
      </w:pPr>
    </w:p>
    <w:p w14:paraId="5F3FC169" w14:textId="415C1716"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w:t>
      </w:r>
      <w:r w:rsidR="00455D2C">
        <w:rPr>
          <w:color w:val="1A1414"/>
          <w:shd w:val="clear" w:color="auto" w:fill="FFFFFF"/>
        </w:rPr>
        <w:t xml:space="preserve">seen </w:t>
      </w:r>
      <w:r w:rsidRPr="006C3FFB">
        <w:rPr>
          <w:color w:val="1A1414"/>
          <w:shd w:val="clear" w:color="auto" w:fill="FFFFFF"/>
        </w:rPr>
        <w:t xml:space="preserve">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Since different colors of light refract to different angles upon traveling through materials with refractive indices [9] (</w:t>
      </w:r>
      <w:r w:rsidR="00455D2C">
        <w:t xml:space="preserve">see </w:t>
      </w:r>
      <w:r w:rsidRPr="006C3FFB">
        <w:t>Figure 1</w:t>
      </w:r>
      <w:r w:rsidR="00057D80">
        <w:t>.2</w:t>
      </w:r>
      <w:r w:rsidRPr="006C3FFB">
        <w:t xml:space="preserve">), the resulting images may appear to be distorted [10]. </w:t>
      </w:r>
      <w:r w:rsidRPr="006C3FFB">
        <w:rPr>
          <w:color w:val="1A1414"/>
          <w:shd w:val="clear" w:color="auto" w:fill="FFFFFF"/>
        </w:rPr>
        <w:t xml:space="preserve">It happens when the light of certain wavelengths becomes </w:t>
      </w:r>
      <w:r w:rsidR="00455D2C">
        <w:rPr>
          <w:color w:val="1A1414"/>
          <w:shd w:val="clear" w:color="auto" w:fill="FFFFFF"/>
        </w:rPr>
        <w:t xml:space="preserve">relatively </w:t>
      </w:r>
      <w:r w:rsidRPr="006C3FFB">
        <w:rPr>
          <w:color w:val="1A1414"/>
          <w:shd w:val="clear" w:color="auto" w:fill="FFFFFF"/>
        </w:rPr>
        <w:t>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5A7FFE2A" w:rsidR="0045432F" w:rsidRPr="008F6DCA" w:rsidRDefault="0045432F" w:rsidP="0045432F">
      <w:pPr>
        <w:spacing w:line="360" w:lineRule="auto"/>
        <w:rPr>
          <w:rFonts w:ascii="Times" w:hAnsi="Times"/>
          <w:color w:val="000000" w:themeColor="text1"/>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00455D2C" w:rsidRPr="00455D2C">
        <w:t xml:space="preserve"> </w:t>
      </w:r>
      <w:r w:rsidR="00455D2C">
        <w:rPr>
          <w:noProof/>
        </w:rPr>
        <w:drawing>
          <wp:inline distT="0" distB="0" distL="0" distR="0" wp14:anchorId="36A2F0E5" wp14:editId="6A38D95E">
            <wp:extent cx="2095500" cy="1676400"/>
            <wp:effectExtent l="0" t="0" r="0" b="0"/>
            <wp:docPr id="260" name="Picture 260" descr="A picture containing sky, outdoor,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picture containing sky, outdoor, building, government build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5500" cy="1676400"/>
                    </a:xfrm>
                    <a:prstGeom prst="rect">
                      <a:avLst/>
                    </a:prstGeom>
                    <a:noFill/>
                    <a:ln>
                      <a:noFill/>
                    </a:ln>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 xml:space="preserve">2: </w:t>
      </w:r>
      <w:r w:rsidR="00455D2C">
        <w:rPr>
          <w:rFonts w:ascii="Times" w:hAnsi="Times"/>
          <w:color w:val="000000" w:themeColor="text1"/>
          <w:lang w:val="en-US"/>
        </w:rPr>
        <w:t xml:space="preserve"> </w:t>
      </w:r>
      <w:r w:rsidRPr="00194BE1">
        <w:rPr>
          <w:rFonts w:ascii="Times" w:hAnsi="Times"/>
          <w:color w:val="000000" w:themeColor="text1"/>
          <w:lang w:val="en-US"/>
        </w:rPr>
        <w:t xml:space="preserve">Left - </w:t>
      </w:r>
      <w:r w:rsidR="00455D2C" w:rsidRPr="006C3FFB">
        <w:t xml:space="preserve">different colors of light refract to different angles </w:t>
      </w:r>
      <w:r w:rsidRPr="00194BE1">
        <w:rPr>
          <w:rFonts w:ascii="Times" w:hAnsi="Times"/>
          <w:color w:val="000000" w:themeColor="text1"/>
          <w:lang w:val="en-US"/>
        </w:rPr>
        <w:t>[10</w:t>
      </w:r>
      <w:proofErr w:type="gramStart"/>
      <w:r w:rsidRPr="00194BE1">
        <w:rPr>
          <w:rFonts w:ascii="Times" w:hAnsi="Times"/>
          <w:color w:val="000000" w:themeColor="text1"/>
          <w:lang w:val="en-US"/>
        </w:rPr>
        <w:t>]</w:t>
      </w:r>
      <w:r w:rsidRPr="00194BE1">
        <w:rPr>
          <w:rFonts w:ascii="Times" w:hAnsi="Times"/>
          <w:color w:val="000000" w:themeColor="text1"/>
          <w:sz w:val="20"/>
          <w:szCs w:val="20"/>
          <w:lang w:val="en-US"/>
        </w:rPr>
        <w:t xml:space="preserve">, </w:t>
      </w:r>
      <w:r w:rsidR="00455D2C">
        <w:rPr>
          <w:rFonts w:ascii="Times" w:hAnsi="Times"/>
          <w:color w:val="000000" w:themeColor="text1"/>
          <w:sz w:val="20"/>
          <w:szCs w:val="20"/>
          <w:lang w:val="en-US"/>
        </w:rPr>
        <w:t xml:space="preserve"> </w:t>
      </w:r>
      <w:r w:rsidRPr="008F6DCA">
        <w:rPr>
          <w:rFonts w:ascii="Times" w:hAnsi="Times"/>
          <w:color w:val="000000" w:themeColor="text1"/>
          <w:lang w:val="en-US"/>
        </w:rPr>
        <w:t>Right</w:t>
      </w:r>
      <w:proofErr w:type="gramEnd"/>
      <w:r w:rsidRPr="008F6DCA">
        <w:rPr>
          <w:rFonts w:ascii="Times" w:hAnsi="Times"/>
          <w:color w:val="000000" w:themeColor="text1"/>
          <w:lang w:val="en-US"/>
        </w:rPr>
        <w:t xml:space="preserve"> </w:t>
      </w:r>
      <w:r w:rsidR="00455D2C">
        <w:rPr>
          <w:rFonts w:ascii="Times" w:hAnsi="Times"/>
          <w:color w:val="000000" w:themeColor="text1"/>
          <w:lang w:val="en-US"/>
        </w:rPr>
        <w:t>–</w:t>
      </w:r>
      <w:r w:rsidRPr="008F6DCA">
        <w:rPr>
          <w:rFonts w:ascii="Times" w:hAnsi="Times"/>
          <w:color w:val="000000" w:themeColor="text1"/>
          <w:lang w:val="en-US"/>
        </w:rPr>
        <w:t xml:space="preserve"> </w:t>
      </w:r>
      <w:r w:rsidR="00455D2C">
        <w:rPr>
          <w:color w:val="1A1414"/>
          <w:shd w:val="clear" w:color="auto" w:fill="FFFFFF"/>
        </w:rPr>
        <w:t xml:space="preserve">example of chromatic aberration due to poor </w:t>
      </w:r>
      <w:r w:rsidR="00BF0EC6">
        <w:rPr>
          <w:color w:val="1A1414"/>
          <w:shd w:val="clear" w:color="auto" w:fill="FFFFFF"/>
        </w:rPr>
        <w:t xml:space="preserve">quality </w:t>
      </w:r>
      <w:r w:rsidR="00455D2C">
        <w:rPr>
          <w:color w:val="1A1414"/>
          <w:shd w:val="clear" w:color="auto" w:fill="FFFFFF"/>
        </w:rPr>
        <w:t>lens (from</w:t>
      </w:r>
      <w:r w:rsidR="00455D2C" w:rsidRPr="006C3FFB">
        <w:rPr>
          <w:color w:val="1A1414"/>
          <w:shd w:val="clear" w:color="auto" w:fill="FFFFFF"/>
        </w:rPr>
        <w:t xml:space="preserve"> </w:t>
      </w:r>
      <w:proofErr w:type="spellStart"/>
      <w:r w:rsidR="00BF0EC6">
        <w:rPr>
          <w:rFonts w:ascii="Times" w:hAnsi="Times"/>
          <w:color w:val="000000" w:themeColor="text1"/>
          <w:lang w:val="en-US"/>
        </w:rPr>
        <w:t>wikipedia</w:t>
      </w:r>
      <w:proofErr w:type="spellEnd"/>
      <w:r w:rsidR="00455D2C" w:rsidRPr="008F6DCA">
        <w:rPr>
          <w:color w:val="000000" w:themeColor="text1"/>
        </w:rPr>
        <w:t>.com</w:t>
      </w:r>
      <w:r w:rsidR="00455D2C">
        <w:rPr>
          <w:rFonts w:ascii="Times" w:hAnsi="Times"/>
          <w:color w:val="000000" w:themeColor="text1"/>
          <w:lang w:val="en-US"/>
        </w:rPr>
        <w:t>).</w:t>
      </w:r>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621EADD5" w14:textId="29FACA30" w:rsidR="00BF0EC6" w:rsidRDefault="0045432F" w:rsidP="00565895">
      <w:pPr>
        <w:pStyle w:val="NormalWeb"/>
        <w:spacing w:line="360" w:lineRule="auto"/>
        <w:jc w:val="both"/>
        <w:rPr>
          <w:rFonts w:ascii="Times" w:hAnsi="Times"/>
          <w:color w:val="000000" w:themeColor="text1"/>
        </w:rPr>
      </w:pPr>
      <w:r w:rsidRPr="008137E0">
        <w:rPr>
          <w:rFonts w:ascii="Times" w:hAnsi="Times"/>
          <w:color w:val="000000" w:themeColor="text1"/>
        </w:rPr>
        <w:t xml:space="preserve">CA is a phenomenon that can cause image distortions when viewed through lenses. Since light of various colors refract at various angles on traveling through materials with refractive indices (Figure </w:t>
      </w:r>
      <w:r w:rsidR="00BF0EC6">
        <w:rPr>
          <w:rFonts w:ascii="Times" w:hAnsi="Times"/>
          <w:color w:val="000000" w:themeColor="text1"/>
        </w:rPr>
        <w:t>1.</w:t>
      </w:r>
      <w:r w:rsidRPr="008137E0">
        <w:rPr>
          <w:rFonts w:ascii="Times" w:hAnsi="Times"/>
          <w:color w:val="000000" w:themeColor="text1"/>
        </w:rPr>
        <w:t>2-left), the resulting images may appear to be distorted</w:t>
      </w:r>
      <w:r w:rsidR="00BF0EC6">
        <w:rPr>
          <w:rFonts w:ascii="Times" w:hAnsi="Times"/>
          <w:color w:val="000000" w:themeColor="text1"/>
        </w:rPr>
        <w:t xml:space="preserve"> (right)</w:t>
      </w:r>
      <w:r w:rsidRPr="008137E0">
        <w:rPr>
          <w:rFonts w:ascii="Times" w:hAnsi="Times"/>
          <w:color w:val="000000" w:themeColor="text1"/>
        </w:rPr>
        <w:t xml:space="preserve">. Since more and more people undergo impaired vision due myopia or astigmatism, the usage of corrective lenses increases, making more people vulnerable to this type of visual distortion. </w:t>
      </w:r>
    </w:p>
    <w:p w14:paraId="59F601EA" w14:textId="0A2EDE86" w:rsidR="00BF0EC6" w:rsidRPr="00B1190A" w:rsidRDefault="00BF0EC6" w:rsidP="00BF0EC6">
      <w:pPr>
        <w:spacing w:line="360" w:lineRule="auto"/>
        <w:jc w:val="both"/>
        <w:rPr>
          <w:rFonts w:ascii="Times" w:hAnsi="Times" w:cs="Open Sans"/>
          <w:color w:val="000000" w:themeColor="text1"/>
        </w:rPr>
      </w:pPr>
      <w:r>
        <w:rPr>
          <w:rFonts w:ascii="Times" w:hAnsi="Times" w:cs="Open Sans"/>
          <w:color w:val="000000" w:themeColor="text1"/>
        </w:rPr>
        <w:t>CA is</w:t>
      </w:r>
      <w:r w:rsidRPr="00BF0EC6">
        <w:rPr>
          <w:rFonts w:ascii="Times" w:hAnsi="Times" w:cs="Open Sans"/>
          <w:color w:val="000000" w:themeColor="text1"/>
        </w:rPr>
        <w:t xml:space="preserve"> </w:t>
      </w:r>
      <w:r>
        <w:rPr>
          <w:rFonts w:ascii="Times" w:hAnsi="Times" w:cs="Open Sans"/>
          <w:color w:val="000000" w:themeColor="text1"/>
        </w:rPr>
        <w:t>an image quality problem so most of the research surrounding CA are conducted to fix the problem and improve image quality thereby. On the other hand, uncertainty is the problem of data quality and relevant research are conducted mostly regarding reducing it to improve data certainty. But existing research conducted to visualize uncertainty is done with traditional approaches such as glyphs. Since our goal is neither to improve image quality nor data quality, we borrowed the term CA for our research to represent uncertainty as a novel approach in the field of visualization.</w:t>
      </w:r>
    </w:p>
    <w:p w14:paraId="3B5349EF" w14:textId="57DFB430" w:rsidR="0045432F" w:rsidRDefault="00BF0EC6" w:rsidP="008F6DCA">
      <w:pPr>
        <w:pStyle w:val="NormalWeb"/>
        <w:spacing w:line="360" w:lineRule="auto"/>
        <w:jc w:val="both"/>
      </w:pPr>
      <w:r>
        <w:rPr>
          <w:rFonts w:ascii="Times" w:hAnsi="Times"/>
          <w:color w:val="000000" w:themeColor="text1"/>
        </w:rPr>
        <w:lastRenderedPageBreak/>
        <w:t>Typically</w:t>
      </w:r>
      <w:r w:rsidRPr="008137E0">
        <w:rPr>
          <w:rFonts w:ascii="Times" w:hAnsi="Times"/>
          <w:color w:val="000000" w:themeColor="text1"/>
        </w:rPr>
        <w:t xml:space="preserve"> </w:t>
      </w:r>
      <w:r w:rsidR="0045432F" w:rsidRPr="008137E0">
        <w:rPr>
          <w:rFonts w:ascii="Times" w:hAnsi="Times"/>
          <w:color w:val="000000" w:themeColor="text1"/>
        </w:rPr>
        <w:t xml:space="preserve">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blended shapes (circle, rectangle, etc.) where </w:t>
      </w:r>
      <w:r>
        <w:rPr>
          <w:rFonts w:ascii="Times" w:hAnsi="Times"/>
          <w:color w:val="000000" w:themeColor="text1"/>
        </w:rPr>
        <w:t>each of the 3 component colors</w:t>
      </w:r>
      <w:r w:rsidRPr="008137E0">
        <w:rPr>
          <w:rFonts w:ascii="Times" w:hAnsi="Times"/>
          <w:color w:val="000000" w:themeColor="text1"/>
        </w:rPr>
        <w:t xml:space="preserve"> </w:t>
      </w:r>
      <w:r w:rsidR="0045432F" w:rsidRPr="008137E0">
        <w:rPr>
          <w:rFonts w:ascii="Times" w:hAnsi="Times"/>
          <w:color w:val="000000" w:themeColor="text1"/>
        </w:rPr>
        <w:t>are internally laterally shifted from each other by the amount of uncertainty.</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3C107186" w:rsidR="0045432F" w:rsidRDefault="0045432F" w:rsidP="002B35E4">
      <w:pPr>
        <w:pStyle w:val="ListParagraph"/>
        <w:numPr>
          <w:ilvl w:val="0"/>
          <w:numId w:val="9"/>
        </w:numPr>
        <w:spacing w:line="360" w:lineRule="auto"/>
        <w:jc w:val="both"/>
      </w:pPr>
      <w:r>
        <w:t>How to generate realistic uncertainty data?</w:t>
      </w:r>
    </w:p>
    <w:p w14:paraId="7DD0C066" w14:textId="79B89F87" w:rsidR="0045432F" w:rsidRDefault="0045432F" w:rsidP="002B35E4">
      <w:pPr>
        <w:pStyle w:val="ListParagraph"/>
        <w:numPr>
          <w:ilvl w:val="0"/>
          <w:numId w:val="9"/>
        </w:numPr>
        <w:spacing w:line="360" w:lineRule="auto"/>
        <w:jc w:val="both"/>
      </w:pPr>
      <w:r>
        <w:t xml:space="preserve">Which platform or framework </w:t>
      </w:r>
      <w:r w:rsidR="00BF0EC6">
        <w:t xml:space="preserve">was </w:t>
      </w:r>
      <w:r>
        <w:t>to be chosen to implement the visualization?</w:t>
      </w:r>
    </w:p>
    <w:p w14:paraId="4C72000A" w14:textId="77777777" w:rsidR="0045432F" w:rsidRDefault="0045432F" w:rsidP="002B35E4">
      <w:pPr>
        <w:pStyle w:val="ListParagraph"/>
        <w:numPr>
          <w:ilvl w:val="0"/>
          <w:numId w:val="9"/>
        </w:numPr>
        <w:spacing w:line="360" w:lineRule="auto"/>
        <w:jc w:val="both"/>
      </w:pPr>
      <w:r>
        <w:t>What is the design process of representing uncertainty with CA?</w:t>
      </w:r>
    </w:p>
    <w:p w14:paraId="4C786A8E" w14:textId="77777777" w:rsidR="0045432F" w:rsidRDefault="0045432F" w:rsidP="002B35E4">
      <w:pPr>
        <w:pStyle w:val="ListParagraph"/>
        <w:numPr>
          <w:ilvl w:val="0"/>
          <w:numId w:val="9"/>
        </w:numPr>
        <w:spacing w:line="360" w:lineRule="auto"/>
        <w:jc w:val="both"/>
      </w:pPr>
      <w:r>
        <w:t>How to evaluate CA representation?</w:t>
      </w:r>
    </w:p>
    <w:p w14:paraId="429CAB25" w14:textId="43DFBA93" w:rsidR="0045432F" w:rsidRDefault="0045432F" w:rsidP="002B35E4">
      <w:pPr>
        <w:pStyle w:val="ListParagraph"/>
        <w:numPr>
          <w:ilvl w:val="0"/>
          <w:numId w:val="9"/>
        </w:numPr>
        <w:spacing w:line="360" w:lineRule="auto"/>
        <w:jc w:val="both"/>
      </w:pPr>
      <w:r>
        <w:t>What is</w:t>
      </w:r>
      <w:r w:rsidR="00BF0EC6">
        <w:t xml:space="preserve"> the</w:t>
      </w:r>
      <w:r>
        <w:t xml:space="preserve"> applicability of this representation?</w:t>
      </w:r>
    </w:p>
    <w:p w14:paraId="627EB38C" w14:textId="5DE00495" w:rsidR="00BF0EC6"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r w:rsidR="00A5159B">
        <w:rPr>
          <w:rFonts w:ascii="Times" w:hAnsi="Times"/>
          <w:color w:val="000000" w:themeColor="text1"/>
          <w:shd w:val="clear" w:color="auto" w:fill="FFFFFF"/>
          <w:lang w:val="en-US"/>
        </w:rPr>
        <w:t xml:space="preserve">four </w:t>
      </w:r>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665E39B6" w14:textId="77777777" w:rsidR="00565895" w:rsidRPr="002E48C9" w:rsidRDefault="00565895" w:rsidP="0045432F">
      <w:pPr>
        <w:spacing w:line="360" w:lineRule="auto"/>
        <w:jc w:val="both"/>
        <w:rPr>
          <w:rFonts w:ascii="Times" w:hAnsi="Times"/>
          <w:color w:val="000000" w:themeColor="text1"/>
          <w:shd w:val="clear" w:color="auto" w:fill="FFFFFF"/>
          <w:lang w:val="en-US"/>
        </w:rPr>
      </w:pPr>
    </w:p>
    <w:p w14:paraId="5660B10B" w14:textId="77777777" w:rsidR="00FA6F70" w:rsidRDefault="00FA6F70" w:rsidP="0045432F">
      <w:pPr>
        <w:spacing w:line="360" w:lineRule="auto"/>
        <w:jc w:val="both"/>
        <w:rPr>
          <w:rFonts w:ascii="Times" w:hAnsi="Times"/>
          <w:b/>
          <w:bCs/>
          <w:color w:val="000000" w:themeColor="text1"/>
          <w:shd w:val="clear" w:color="auto" w:fill="FFFFFF"/>
          <w:lang w:val="en-US"/>
        </w:rPr>
        <w:sectPr w:rsidR="00FA6F70" w:rsidSect="008A41BC">
          <w:footerReference w:type="even" r:id="rId13"/>
          <w:footerReference w:type="default" r:id="rId14"/>
          <w:pgSz w:w="11906" w:h="16838"/>
          <w:pgMar w:top="1440" w:right="1440" w:bottom="1440" w:left="1440" w:header="0" w:footer="340" w:gutter="0"/>
          <w:pgNumType w:start="1"/>
          <w:cols w:space="708"/>
          <w:docGrid w:linePitch="360"/>
        </w:sect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2F8EB4A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w:t>
      </w:r>
      <w:r w:rsidR="00FB527E">
        <w:rPr>
          <w:rFonts w:ascii="Times" w:hAnsi="Times"/>
          <w:color w:val="000000" w:themeColor="text1"/>
          <w:lang w:val="en-US"/>
        </w:rPr>
        <w:t>simply</w:t>
      </w:r>
      <w:r w:rsidR="00FB527E" w:rsidRPr="002E48C9">
        <w:rPr>
          <w:rFonts w:ascii="Times" w:hAnsi="Times"/>
          <w:color w:val="000000" w:themeColor="text1"/>
          <w:lang w:val="en-US"/>
        </w:rPr>
        <w:t xml:space="preserve"> </w:t>
      </w:r>
      <w:r w:rsidRPr="002E48C9">
        <w:rPr>
          <w:rFonts w:ascii="Times" w:hAnsi="Times"/>
          <w:color w:val="000000" w:themeColor="text1"/>
          <w:lang w:val="en-US"/>
        </w:rPr>
        <w:t xml:space="preserve">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022CC43"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6B3B377B"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w:t>
      </w:r>
      <w:r w:rsidR="00FB527E">
        <w:rPr>
          <w:rFonts w:ascii="Times" w:hAnsi="Times"/>
          <w:color w:val="000000" w:themeColor="text1"/>
          <w:lang w:val="en-US"/>
        </w:rPr>
        <w:t>ed</w:t>
      </w:r>
      <w:r>
        <w:rPr>
          <w:rFonts w:ascii="Times" w:hAnsi="Times"/>
          <w:color w:val="000000" w:themeColor="text1"/>
          <w:lang w:val="en-US"/>
        </w:rPr>
        <w:t xml:space="preserve"> a numerical analysis and offer a discussion on the survey responses and compare alternative perspectives of reference studies to consolidate and explore the research outcomes.</w:t>
      </w:r>
    </w:p>
    <w:p w14:paraId="0A5C91E3" w14:textId="77777777" w:rsidR="00FA6F70" w:rsidRDefault="00FA6F70" w:rsidP="0045432F">
      <w:pPr>
        <w:spacing w:line="360" w:lineRule="auto"/>
        <w:jc w:val="both"/>
        <w:rPr>
          <w:rFonts w:ascii="Times" w:hAnsi="Times"/>
          <w:color w:val="000000" w:themeColor="text1"/>
          <w:sz w:val="22"/>
          <w:szCs w:val="22"/>
          <w:lang w:val="en-US"/>
        </w:rPr>
        <w:sectPr w:rsidR="00FA6F70" w:rsidSect="009B4C90">
          <w:pgSz w:w="11906" w:h="16838"/>
          <w:pgMar w:top="1440" w:right="1440" w:bottom="1440" w:left="1440" w:header="0" w:footer="340" w:gutter="0"/>
          <w:cols w:space="708"/>
          <w:docGrid w:linePitch="360"/>
        </w:sect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04D66BF8" w:rsidR="0045432F" w:rsidRPr="00F70CAB" w:rsidRDefault="0045432F" w:rsidP="0045432F">
      <w:pPr>
        <w:autoSpaceDE w:val="0"/>
        <w:autoSpaceDN w:val="0"/>
        <w:adjustRightInd w:val="0"/>
        <w:spacing w:line="360" w:lineRule="auto"/>
        <w:jc w:val="both"/>
        <w:rPr>
          <w:color w:val="000000" w:themeColor="text1"/>
          <w:lang w:val="en-US"/>
        </w:rPr>
      </w:pPr>
      <w:r w:rsidRPr="00F70CAB">
        <w:rPr>
          <w:rFonts w:ascii="Times" w:hAnsi="Times"/>
          <w:color w:val="000000" w:themeColor="text1"/>
        </w:rPr>
        <w:t>The remainder of this thesis is organized as follows.</w:t>
      </w:r>
      <w:r w:rsidRPr="00F70CAB">
        <w:rPr>
          <w:rFonts w:ascii="Times" w:eastAsiaTheme="minorHAnsi" w:hAnsi="Times"/>
          <w:color w:val="000000" w:themeColor="text1"/>
          <w:lang w:val="en-GB" w:eastAsia="en-US"/>
        </w:rPr>
        <w:t xml:space="preserve"> In </w:t>
      </w:r>
      <w:r w:rsidRPr="00F70CAB">
        <w:rPr>
          <w:rFonts w:ascii="Times" w:eastAsiaTheme="minorHAnsi" w:hAnsi="Times"/>
          <w:b/>
          <w:bCs/>
          <w:color w:val="000000" w:themeColor="text1"/>
          <w:lang w:val="en-GB" w:eastAsia="en-US"/>
        </w:rPr>
        <w:t>chapter 2</w:t>
      </w:r>
      <w:r w:rsidRPr="00F70CAB">
        <w:rPr>
          <w:rFonts w:ascii="Times" w:eastAsiaTheme="minorHAnsi" w:hAnsi="Times"/>
          <w:color w:val="000000" w:themeColor="text1"/>
          <w:lang w:val="en-GB" w:eastAsia="en-US"/>
        </w:rPr>
        <w:t xml:space="preserve">, we review the relevant literature on </w:t>
      </w:r>
      <w:r w:rsidRPr="00F70CAB">
        <w:rPr>
          <w:rFonts w:ascii="Times" w:hAnsi="Times"/>
          <w:color w:val="000000" w:themeColor="text1"/>
          <w:lang w:val="en-US"/>
        </w:rPr>
        <w:t xml:space="preserve">Predictive Machine Learning Models, Texture, Uncertainty, and CA. The literature review is subdivided into several sub-sections based on the contents. </w:t>
      </w:r>
      <w:r w:rsidRPr="00F70CAB">
        <w:rPr>
          <w:rFonts w:ascii="Times" w:hAnsi="Times"/>
          <w:b/>
          <w:bCs/>
          <w:color w:val="000000" w:themeColor="text1"/>
          <w:lang w:val="en-US"/>
        </w:rPr>
        <w:t xml:space="preserve">Chapter 3 </w:t>
      </w:r>
      <w:r w:rsidRPr="00F70CAB">
        <w:rPr>
          <w:rFonts w:ascii="Times" w:hAnsi="Times"/>
          <w:color w:val="000000" w:themeColor="text1"/>
          <w:lang w:val="en-US"/>
        </w:rPr>
        <w:t>presents data</w:t>
      </w:r>
      <w:r w:rsidR="00937E8A" w:rsidRPr="00F70CAB">
        <w:rPr>
          <w:rFonts w:ascii="Times" w:hAnsi="Times"/>
          <w:color w:val="000000" w:themeColor="text1"/>
          <w:lang w:val="en-US"/>
        </w:rPr>
        <w:t xml:space="preserve"> collection</w:t>
      </w:r>
      <w:r w:rsidR="00276D69" w:rsidRPr="00F70CAB">
        <w:rPr>
          <w:rFonts w:ascii="Times" w:hAnsi="Times"/>
          <w:color w:val="000000" w:themeColor="text1"/>
          <w:lang w:val="en-US"/>
        </w:rPr>
        <w:t>,</w:t>
      </w:r>
      <w:r w:rsidRPr="00F70CAB">
        <w:rPr>
          <w:rFonts w:ascii="Times" w:hAnsi="Times"/>
          <w:color w:val="000000" w:themeColor="text1"/>
          <w:lang w:val="en-US"/>
        </w:rPr>
        <w:t xml:space="preserve"> processing, introducing predictive machine learning algorithms and </w:t>
      </w:r>
      <w:r w:rsidR="00C42535" w:rsidRPr="00F70CAB">
        <w:rPr>
          <w:rFonts w:ascii="Times" w:hAnsi="Times"/>
          <w:color w:val="000000" w:themeColor="text1"/>
          <w:lang w:val="en-US"/>
        </w:rPr>
        <w:t xml:space="preserve">the </w:t>
      </w:r>
      <w:r w:rsidRPr="00F70CAB">
        <w:rPr>
          <w:rFonts w:ascii="Times" w:hAnsi="Times"/>
          <w:color w:val="000000" w:themeColor="text1"/>
          <w:lang w:val="en-US"/>
        </w:rPr>
        <w:t>necessary arrangement</w:t>
      </w:r>
      <w:r w:rsidR="00C42535" w:rsidRPr="00F70CAB">
        <w:rPr>
          <w:rFonts w:ascii="Times" w:hAnsi="Times"/>
          <w:color w:val="000000" w:themeColor="text1"/>
          <w:lang w:val="en-US"/>
        </w:rPr>
        <w:t>s</w:t>
      </w:r>
      <w:r w:rsidRPr="00F70CAB">
        <w:rPr>
          <w:rFonts w:ascii="Times" w:hAnsi="Times"/>
          <w:color w:val="000000" w:themeColor="text1"/>
          <w:lang w:val="en-US"/>
        </w:rPr>
        <w:t xml:space="preserve"> to setup models, </w:t>
      </w:r>
      <w:r w:rsidR="00C42535" w:rsidRPr="00F70CAB">
        <w:rPr>
          <w:rFonts w:ascii="Times" w:hAnsi="Times"/>
          <w:color w:val="000000" w:themeColor="text1"/>
          <w:lang w:val="en-US"/>
        </w:rPr>
        <w:t xml:space="preserve">a </w:t>
      </w:r>
      <w:r w:rsidRPr="00F70CAB">
        <w:rPr>
          <w:rFonts w:ascii="Times" w:hAnsi="Times"/>
          <w:color w:val="000000" w:themeColor="text1"/>
          <w:lang w:val="en-US"/>
        </w:rPr>
        <w:t xml:space="preserve">brief description of time series forecasting, </w:t>
      </w:r>
      <w:r w:rsidR="00C42535" w:rsidRPr="00F70CAB">
        <w:rPr>
          <w:rFonts w:ascii="Times" w:hAnsi="Times"/>
          <w:color w:val="000000" w:themeColor="text1"/>
          <w:lang w:val="en-US"/>
        </w:rPr>
        <w:t xml:space="preserve">and </w:t>
      </w:r>
      <w:r w:rsidRPr="00F70CAB">
        <w:rPr>
          <w:rFonts w:ascii="Times" w:hAnsi="Times"/>
          <w:color w:val="000000" w:themeColor="text1"/>
          <w:lang w:val="en-US"/>
        </w:rPr>
        <w:t xml:space="preserve">snapshots of uncertainty data. </w:t>
      </w:r>
      <w:r w:rsidRPr="00F70CAB">
        <w:rPr>
          <w:rFonts w:ascii="Times" w:hAnsi="Times"/>
          <w:b/>
          <w:bCs/>
          <w:color w:val="000000" w:themeColor="text1"/>
          <w:lang w:val="en-US"/>
        </w:rPr>
        <w:t>Chapter 4</w:t>
      </w:r>
      <w:r w:rsidRPr="00F70CAB">
        <w:rPr>
          <w:rFonts w:ascii="Times" w:hAnsi="Times"/>
          <w:color w:val="000000" w:themeColor="text1"/>
          <w:lang w:val="en-US"/>
        </w:rPr>
        <w:t xml:space="preserve"> focuses on </w:t>
      </w:r>
      <w:r w:rsidR="00276D69" w:rsidRPr="00F70CAB">
        <w:rPr>
          <w:rFonts w:ascii="Times" w:hAnsi="Times"/>
          <w:color w:val="000000" w:themeColor="text1"/>
          <w:lang w:val="en-US"/>
        </w:rPr>
        <w:t xml:space="preserve">visualization </w:t>
      </w:r>
      <w:r w:rsidR="00DF6E07" w:rsidRPr="00F70CAB">
        <w:rPr>
          <w:rFonts w:ascii="Times" w:hAnsi="Times"/>
          <w:color w:val="000000" w:themeColor="text1"/>
          <w:lang w:val="en-US"/>
        </w:rPr>
        <w:t>component calculations, methods</w:t>
      </w:r>
      <w:r w:rsidR="00276D69" w:rsidRPr="00F70CAB">
        <w:rPr>
          <w:rFonts w:ascii="Times" w:hAnsi="Times"/>
          <w:color w:val="000000" w:themeColor="text1"/>
          <w:lang w:val="en-US"/>
        </w:rPr>
        <w:t xml:space="preserve">, background architecture, examples of CA with different shapes, techniques and algorithms of pattern and texture generation. </w:t>
      </w:r>
      <w:r w:rsidR="00276D69" w:rsidRPr="00F70CAB">
        <w:rPr>
          <w:rFonts w:ascii="Times" w:hAnsi="Times"/>
          <w:b/>
          <w:bCs/>
          <w:color w:val="000000" w:themeColor="text1"/>
          <w:lang w:val="en-US"/>
        </w:rPr>
        <w:t>Chapter 5</w:t>
      </w:r>
      <w:r w:rsidR="00276D69" w:rsidRPr="00F70CAB">
        <w:rPr>
          <w:rFonts w:ascii="Times" w:hAnsi="Times"/>
          <w:color w:val="000000" w:themeColor="text1"/>
          <w:lang w:val="en-US"/>
        </w:rPr>
        <w:t xml:space="preserve"> </w:t>
      </w:r>
      <w:r w:rsidR="00F4003F" w:rsidRPr="00F70CAB">
        <w:rPr>
          <w:rFonts w:ascii="Times" w:hAnsi="Times"/>
          <w:color w:val="000000" w:themeColor="text1"/>
          <w:lang w:val="en-US"/>
        </w:rPr>
        <w:t xml:space="preserve">describes </w:t>
      </w:r>
      <w:r w:rsidR="00DF6E07" w:rsidRPr="00F70CAB">
        <w:rPr>
          <w:rFonts w:ascii="Times" w:hAnsi="Times"/>
          <w:color w:val="000000" w:themeColor="text1"/>
          <w:lang w:val="en-US"/>
        </w:rPr>
        <w:t>experimental designs with Chromatic Aberrations and Texture Patterns</w:t>
      </w:r>
      <w:r w:rsidR="00C42535" w:rsidRPr="00F70CAB">
        <w:rPr>
          <w:rFonts w:ascii="Times" w:hAnsi="Times"/>
          <w:color w:val="000000" w:themeColor="text1"/>
          <w:lang w:val="en-US"/>
        </w:rPr>
        <w:t>.</w:t>
      </w:r>
      <w:r w:rsidR="00DF6E07" w:rsidRPr="00F70CAB">
        <w:rPr>
          <w:rFonts w:ascii="Times" w:hAnsi="Times"/>
          <w:color w:val="000000" w:themeColor="text1"/>
          <w:lang w:val="en-US"/>
        </w:rPr>
        <w:t xml:space="preserve"> </w:t>
      </w:r>
      <w:r w:rsidR="003B3DBA" w:rsidRPr="00F70CAB">
        <w:rPr>
          <w:rFonts w:ascii="Times" w:hAnsi="Times"/>
          <w:b/>
          <w:bCs/>
          <w:color w:val="000000" w:themeColor="text1"/>
          <w:lang w:val="en-US"/>
        </w:rPr>
        <w:t>Chapter 6</w:t>
      </w:r>
      <w:r w:rsidR="003B3DBA" w:rsidRPr="00F70CAB">
        <w:rPr>
          <w:rFonts w:ascii="Times" w:hAnsi="Times"/>
          <w:color w:val="000000" w:themeColor="text1"/>
          <w:lang w:val="en-US"/>
        </w:rPr>
        <w:t xml:space="preserve"> explains the </w:t>
      </w:r>
      <w:r w:rsidRPr="00F70CAB">
        <w:rPr>
          <w:rFonts w:ascii="Times" w:hAnsi="Times"/>
          <w:color w:val="000000" w:themeColor="text1"/>
          <w:lang w:val="en-US"/>
        </w:rPr>
        <w:t xml:space="preserve">user study </w:t>
      </w:r>
      <w:r w:rsidR="003B3DBA" w:rsidRPr="00F70CAB">
        <w:rPr>
          <w:rFonts w:ascii="Times" w:hAnsi="Times"/>
          <w:color w:val="000000" w:themeColor="text1"/>
          <w:lang w:val="en-US"/>
        </w:rPr>
        <w:t>design</w:t>
      </w:r>
      <w:r w:rsidR="005217F5" w:rsidRPr="00F70CAB">
        <w:rPr>
          <w:rFonts w:ascii="Times" w:hAnsi="Times"/>
          <w:color w:val="000000" w:themeColor="text1"/>
          <w:lang w:val="en-US"/>
        </w:rPr>
        <w:t xml:space="preserve"> and administering procedure</w:t>
      </w:r>
      <w:r w:rsidR="003B3DBA" w:rsidRPr="00F70CAB">
        <w:rPr>
          <w:rFonts w:ascii="Times" w:hAnsi="Times"/>
          <w:color w:val="000000" w:themeColor="text1"/>
          <w:lang w:val="en-US"/>
        </w:rPr>
        <w:t xml:space="preserve">. It </w:t>
      </w:r>
      <w:r w:rsidR="00540B5A" w:rsidRPr="00F70CAB">
        <w:rPr>
          <w:rFonts w:ascii="Times" w:hAnsi="Times"/>
          <w:color w:val="000000" w:themeColor="text1"/>
          <w:lang w:val="en-US"/>
        </w:rPr>
        <w:t xml:space="preserve">introducing </w:t>
      </w:r>
      <w:r w:rsidR="00C42535" w:rsidRPr="00F70CAB">
        <w:rPr>
          <w:rFonts w:ascii="Times" w:hAnsi="Times"/>
          <w:color w:val="000000" w:themeColor="text1"/>
          <w:lang w:val="en-US"/>
        </w:rPr>
        <w:t>the</w:t>
      </w:r>
      <w:r w:rsidR="00540B5A" w:rsidRPr="00F70CAB">
        <w:rPr>
          <w:rFonts w:ascii="Times" w:hAnsi="Times"/>
          <w:color w:val="000000" w:themeColor="text1"/>
          <w:lang w:val="en-US"/>
        </w:rPr>
        <w:t xml:space="preserve"> technology used, study components</w:t>
      </w:r>
      <w:r w:rsidR="00C42535" w:rsidRPr="00F70CAB">
        <w:rPr>
          <w:rFonts w:ascii="Times" w:hAnsi="Times"/>
          <w:color w:val="000000" w:themeColor="text1"/>
          <w:lang w:val="en-US"/>
        </w:rPr>
        <w:t xml:space="preserve">, the </w:t>
      </w:r>
      <w:r w:rsidR="00540B5A" w:rsidRPr="00F70CAB">
        <w:rPr>
          <w:rFonts w:ascii="Times" w:hAnsi="Times"/>
          <w:color w:val="000000" w:themeColor="text1"/>
          <w:lang w:val="en-US"/>
        </w:rPr>
        <w:t>counter balancing mechanism,</w:t>
      </w:r>
      <w:r w:rsidR="00C42535" w:rsidRPr="00F70CAB">
        <w:rPr>
          <w:rFonts w:ascii="Times" w:hAnsi="Times"/>
          <w:color w:val="000000" w:themeColor="text1"/>
          <w:lang w:val="en-US"/>
        </w:rPr>
        <w:t xml:space="preserve"> the</w:t>
      </w:r>
      <w:r w:rsidR="00540B5A" w:rsidRPr="00F70CAB">
        <w:rPr>
          <w:rFonts w:ascii="Times" w:hAnsi="Times"/>
          <w:color w:val="000000" w:themeColor="text1"/>
          <w:lang w:val="en-US"/>
        </w:rPr>
        <w:t xml:space="preserve"> </w:t>
      </w:r>
      <w:r w:rsidR="003B3DBA" w:rsidRPr="00F70CAB">
        <w:rPr>
          <w:rFonts w:ascii="Times" w:hAnsi="Times"/>
          <w:color w:val="000000" w:themeColor="text1"/>
          <w:lang w:val="en-US"/>
        </w:rPr>
        <w:t xml:space="preserve">recruitment criteria and hiring procedure,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color blindness test, questionnaire formation process, and finally, </w:t>
      </w:r>
      <w:r w:rsidR="00C42535" w:rsidRPr="00F70CAB">
        <w:rPr>
          <w:rFonts w:ascii="Times" w:hAnsi="Times"/>
          <w:color w:val="000000" w:themeColor="text1"/>
          <w:lang w:val="en-US"/>
        </w:rPr>
        <w:t xml:space="preserve">the </w:t>
      </w:r>
      <w:r w:rsidR="00540B5A" w:rsidRPr="00F70CAB">
        <w:rPr>
          <w:rFonts w:ascii="Times" w:hAnsi="Times"/>
          <w:color w:val="000000" w:themeColor="text1"/>
          <w:lang w:val="en-US"/>
        </w:rPr>
        <w:t xml:space="preserve">data collection and storing mechanism. </w:t>
      </w:r>
      <w:r w:rsidR="003B3DBA" w:rsidRPr="00F70CAB">
        <w:rPr>
          <w:rFonts w:ascii="Times" w:hAnsi="Times"/>
          <w:color w:val="000000" w:themeColor="text1"/>
          <w:lang w:val="en-US"/>
        </w:rPr>
        <w:t xml:space="preserve">  </w:t>
      </w:r>
      <w:r w:rsidRPr="00F70CAB">
        <w:rPr>
          <w:rFonts w:ascii="Times" w:hAnsi="Times"/>
          <w:b/>
          <w:bCs/>
          <w:color w:val="000000" w:themeColor="text1"/>
          <w:lang w:val="en-US"/>
        </w:rPr>
        <w:t xml:space="preserve">Chapter </w:t>
      </w:r>
      <w:r w:rsidR="00540B5A" w:rsidRPr="00F70CAB">
        <w:rPr>
          <w:rFonts w:ascii="Times" w:hAnsi="Times"/>
          <w:b/>
          <w:bCs/>
          <w:color w:val="000000" w:themeColor="text1"/>
          <w:lang w:val="en-US"/>
        </w:rPr>
        <w:t>7</w:t>
      </w:r>
      <w:r w:rsidR="00540B5A" w:rsidRPr="00F70CAB">
        <w:rPr>
          <w:rFonts w:ascii="Times" w:hAnsi="Times"/>
          <w:color w:val="000000" w:themeColor="text1"/>
          <w:lang w:val="en-US"/>
        </w:rPr>
        <w:t xml:space="preserve"> </w:t>
      </w:r>
      <w:r w:rsidRPr="00F70CAB">
        <w:rPr>
          <w:rFonts w:ascii="Times" w:hAnsi="Times"/>
          <w:color w:val="000000" w:themeColor="text1"/>
          <w:lang w:val="en-US"/>
        </w:rPr>
        <w:t xml:space="preserve">shows </w:t>
      </w:r>
      <w:r w:rsidR="003A7A03" w:rsidRPr="00F70CAB">
        <w:rPr>
          <w:rFonts w:ascii="Times" w:hAnsi="Times"/>
          <w:color w:val="000000" w:themeColor="text1"/>
          <w:lang w:val="en-US"/>
        </w:rPr>
        <w:t>results obtained from the user study and its numerical analysis for evaluation</w:t>
      </w:r>
      <w:r w:rsidRPr="00F70CAB">
        <w:rPr>
          <w:rFonts w:ascii="Times" w:hAnsi="Times"/>
          <w:color w:val="000000" w:themeColor="text1"/>
          <w:lang w:val="en-US"/>
        </w:rPr>
        <w:t>.</w:t>
      </w:r>
      <w:r w:rsidR="006A61F1" w:rsidRPr="00F70CAB">
        <w:rPr>
          <w:rFonts w:ascii="Times" w:hAnsi="Times"/>
          <w:color w:val="000000" w:themeColor="text1"/>
          <w:lang w:val="en-US"/>
        </w:rPr>
        <w:t xml:space="preserve"> Quantitative analyses are conducted with statistical methodologies for questionnaire results, SUS results and NASA-TLX results. </w:t>
      </w:r>
      <w:r w:rsidRPr="00F70CAB">
        <w:rPr>
          <w:rFonts w:ascii="Times" w:hAnsi="Times"/>
          <w:color w:val="000000" w:themeColor="text1"/>
          <w:lang w:val="en-US"/>
        </w:rPr>
        <w:t xml:space="preserve">  </w:t>
      </w:r>
      <w:r w:rsidRPr="00F70CAB">
        <w:rPr>
          <w:color w:val="000000" w:themeColor="text1"/>
        </w:rPr>
        <w:t xml:space="preserve">Finally, in </w:t>
      </w:r>
      <w:r w:rsidRPr="00F70CAB">
        <w:rPr>
          <w:b/>
          <w:bCs/>
          <w:color w:val="000000" w:themeColor="text1"/>
        </w:rPr>
        <w:t xml:space="preserve">Chapter </w:t>
      </w:r>
      <w:r w:rsidR="006A61F1" w:rsidRPr="00F70CAB">
        <w:rPr>
          <w:b/>
          <w:bCs/>
          <w:color w:val="000000" w:themeColor="text1"/>
        </w:rPr>
        <w:t>8</w:t>
      </w:r>
      <w:r w:rsidRPr="00F70CAB">
        <w:rPr>
          <w:color w:val="000000" w:themeColor="text1"/>
        </w:rPr>
        <w:t xml:space="preserve">, we </w:t>
      </w:r>
      <w:r w:rsidR="006A61F1" w:rsidRPr="00F70CAB">
        <w:rPr>
          <w:color w:val="000000" w:themeColor="text1"/>
        </w:rPr>
        <w:t xml:space="preserve">pointed out the thesis outcome as </w:t>
      </w:r>
      <w:r w:rsidR="00C42535" w:rsidRPr="00F70CAB">
        <w:rPr>
          <w:color w:val="000000" w:themeColor="text1"/>
        </w:rPr>
        <w:t xml:space="preserve">a </w:t>
      </w:r>
      <w:r w:rsidR="006A61F1" w:rsidRPr="00F70CAB">
        <w:rPr>
          <w:color w:val="000000" w:themeColor="text1"/>
        </w:rPr>
        <w:t>conclusion</w:t>
      </w:r>
      <w:r w:rsidRPr="00F70CAB">
        <w:rPr>
          <w:color w:val="000000" w:themeColor="text1"/>
        </w:rPr>
        <w:t>, and suggest</w:t>
      </w:r>
      <w:r w:rsidR="006A61F1" w:rsidRPr="00F70CAB">
        <w:rPr>
          <w:color w:val="000000" w:themeColor="text1"/>
        </w:rPr>
        <w:t>ed</w:t>
      </w:r>
      <w:r w:rsidRPr="00F70CAB">
        <w:rPr>
          <w:color w:val="000000" w:themeColor="text1"/>
        </w:rPr>
        <w:t xml:space="preserve"> potential directions of future work and associated improvement</w:t>
      </w:r>
      <w:r w:rsidR="00D91186" w:rsidRPr="00F70CAB">
        <w:rPr>
          <w:color w:val="000000" w:themeColor="text1"/>
        </w:rPr>
        <w:t>s</w:t>
      </w:r>
      <w:r w:rsidRPr="00F70CAB">
        <w:rPr>
          <w:color w:val="000000" w:themeColor="text1"/>
        </w:rPr>
        <w: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1E706CAB" w14:textId="77777777" w:rsidR="00565895" w:rsidRDefault="00565895">
      <w:pPr>
        <w:rPr>
          <w:rFonts w:ascii="Times" w:hAnsi="Times"/>
          <w:b/>
          <w:bCs/>
          <w:color w:val="000000" w:themeColor="text1"/>
          <w:sz w:val="32"/>
          <w:szCs w:val="32"/>
        </w:rPr>
      </w:pPr>
      <w:r>
        <w:rPr>
          <w:rFonts w:ascii="Times" w:hAnsi="Times"/>
          <w:b/>
          <w:bCs/>
          <w:color w:val="000000" w:themeColor="text1"/>
          <w:sz w:val="32"/>
          <w:szCs w:val="32"/>
        </w:rPr>
        <w:br w:type="page"/>
      </w:r>
    </w:p>
    <w:p w14:paraId="792F0379" w14:textId="7E18F4B3"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0B4169E8"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This study involves three major components i. Generate time series forecasted data from COVID-19 data using four machine learning predictive models</w:t>
      </w:r>
      <w:r w:rsidR="006516E1">
        <w:rPr>
          <w:rFonts w:ascii="Times" w:hAnsi="Times"/>
          <w:color w:val="000000" w:themeColor="text1"/>
          <w:lang w:val="en-US"/>
        </w:rPr>
        <w:t>,</w:t>
      </w:r>
      <w:r w:rsidRPr="00DA7839">
        <w:rPr>
          <w:rFonts w:ascii="Times" w:hAnsi="Times"/>
          <w:color w:val="000000" w:themeColor="text1"/>
          <w:lang w:val="en-US"/>
        </w:rPr>
        <w:t xml:space="preserve"> ii. Calculate corresponding uncertainties for different countries and visualize uncertainties in terms of Chromatic Aberration (CA) in a graphical presentation</w:t>
      </w:r>
      <w:r w:rsidR="006516E1">
        <w:rPr>
          <w:rFonts w:ascii="Times" w:hAnsi="Times"/>
          <w:color w:val="000000" w:themeColor="text1"/>
          <w:lang w:val="en-US"/>
        </w:rPr>
        <w:t>, and</w:t>
      </w:r>
      <w:r w:rsidRPr="00DA7839">
        <w:rPr>
          <w:rFonts w:ascii="Times" w:hAnsi="Times"/>
          <w:color w:val="000000" w:themeColor="text1"/>
          <w:lang w:val="en-US"/>
        </w:rPr>
        <w:t xml:space="preserve"> iii. Conduct user studies to evaluate user perceptions and applicability with commonly used visualizations.  In this section, we are going to </w:t>
      </w:r>
      <w:r w:rsidR="006516E1">
        <w:rPr>
          <w:rFonts w:ascii="Times" w:hAnsi="Times"/>
          <w:color w:val="000000" w:themeColor="text1"/>
          <w:lang w:val="en-US"/>
        </w:rPr>
        <w:t>discuss</w:t>
      </w:r>
      <w:r w:rsidR="006516E1" w:rsidRPr="00DA7839">
        <w:rPr>
          <w:rFonts w:ascii="Times" w:hAnsi="Times"/>
          <w:color w:val="000000" w:themeColor="text1"/>
          <w:lang w:val="en-US"/>
        </w:rPr>
        <w:t xml:space="preserve"> </w:t>
      </w:r>
      <w:r w:rsidRPr="00DA7839">
        <w:rPr>
          <w:rFonts w:ascii="Times" w:hAnsi="Times"/>
          <w:color w:val="000000" w:themeColor="text1"/>
          <w:lang w:val="en-US"/>
        </w:rPr>
        <w:t xml:space="preserve">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FEF84C4"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sidR="006516E1">
        <w:rPr>
          <w:rFonts w:ascii="Times" w:hAnsi="Times"/>
          <w:b/>
          <w:bCs/>
          <w:color w:val="000000" w:themeColor="text1"/>
          <w:lang w:val="en-US"/>
        </w:rPr>
        <w:t>P</w:t>
      </w:r>
      <w:r w:rsidRPr="002650E8">
        <w:rPr>
          <w:rFonts w:ascii="Times" w:hAnsi="Times"/>
          <w:b/>
          <w:bCs/>
          <w:color w:val="000000" w:themeColor="text1"/>
          <w:lang w:val="en-US"/>
        </w:rPr>
        <w:t>rediction in Machine Learning Models</w:t>
      </w:r>
    </w:p>
    <w:p w14:paraId="4279E84E" w14:textId="530D3502" w:rsidR="00A3499E" w:rsidRPr="00F70CAB" w:rsidRDefault="00A3499E" w:rsidP="0045432F">
      <w:pPr>
        <w:spacing w:line="360" w:lineRule="auto"/>
        <w:jc w:val="both"/>
        <w:rPr>
          <w:rFonts w:ascii="Times" w:hAnsi="Times"/>
          <w:color w:val="000000" w:themeColor="text1"/>
          <w:lang w:val="en-US"/>
        </w:rPr>
      </w:pPr>
      <w:r w:rsidRPr="00F70CAB">
        <w:rPr>
          <w:rFonts w:ascii="Times" w:hAnsi="Times"/>
          <w:color w:val="000000" w:themeColor="text1"/>
          <w:lang w:val="en-US"/>
        </w:rPr>
        <w:t>Related to model predictions</w:t>
      </w:r>
      <w:r w:rsidR="0045432F" w:rsidRPr="00F70CAB">
        <w:rPr>
          <w:rFonts w:ascii="Times" w:hAnsi="Times"/>
          <w:color w:val="000000" w:themeColor="text1"/>
          <w:lang w:val="en-US"/>
        </w:rPr>
        <w:t xml:space="preserve">, </w:t>
      </w:r>
      <w:r w:rsidR="0045432F" w:rsidRPr="00F70CAB">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0045432F" w:rsidRPr="00F70CAB">
        <w:rPr>
          <w:rFonts w:ascii="Times" w:eastAsiaTheme="minorHAnsi" w:hAnsi="Times" w:cs="AppleSystemUIFont"/>
          <w:color w:val="000000" w:themeColor="text1"/>
          <w:lang w:val="en-GB" w:eastAsia="en-US"/>
        </w:rPr>
        <w:t>median</w:t>
      </w:r>
      <w:proofErr w:type="gramEnd"/>
      <w:r w:rsidR="0045432F" w:rsidRPr="00F70CAB">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w:t>
      </w:r>
      <w:r w:rsidR="00626E2C" w:rsidRPr="00F70CAB">
        <w:rPr>
          <w:rFonts w:ascii="Times" w:eastAsiaTheme="minorHAnsi" w:hAnsi="Times" w:cs="AppleSystemUIFont"/>
          <w:color w:val="000000" w:themeColor="text1"/>
          <w:lang w:val="en-GB" w:eastAsia="en-US"/>
        </w:rPr>
        <w:t xml:space="preserve"> but they </w:t>
      </w:r>
      <w:r w:rsidR="00626E2C" w:rsidRPr="00F70CAB">
        <w:rPr>
          <w:color w:val="000000" w:themeColor="text1"/>
          <w:lang w:val="en-GB"/>
        </w:rPr>
        <w:t xml:space="preserve">conducted their research only with </w:t>
      </w:r>
      <w:r w:rsidR="00C42535" w:rsidRPr="00F70CAB">
        <w:rPr>
          <w:color w:val="000000" w:themeColor="text1"/>
          <w:lang w:val="en-GB"/>
        </w:rPr>
        <w:t xml:space="preserve">a </w:t>
      </w:r>
      <w:r w:rsidR="00626E2C" w:rsidRPr="00F70CAB">
        <w:rPr>
          <w:color w:val="000000" w:themeColor="text1"/>
          <w:lang w:val="en-GB"/>
        </w:rPr>
        <w:t>statistical ARIMA model where they suspect it may perform poorly in case of nonlinear trends.</w:t>
      </w:r>
      <w:r w:rsidR="0045432F" w:rsidRPr="00F70CAB">
        <w:rPr>
          <w:rFonts w:ascii="Times" w:eastAsiaTheme="minorHAnsi" w:hAnsi="Times" w:cs="AppleSystemUIFont"/>
          <w:color w:val="000000" w:themeColor="text1"/>
          <w:lang w:val="en-GB" w:eastAsia="en-US"/>
        </w:rPr>
        <w:t xml:space="preserve"> Recent </w:t>
      </w:r>
      <w:r w:rsidR="0045432F" w:rsidRPr="00F70CAB">
        <w:rPr>
          <w:rFonts w:ascii="Times" w:hAnsi="Times"/>
          <w:color w:val="000000" w:themeColor="text1"/>
          <w:lang w:val="en-US"/>
        </w:rPr>
        <w:t>studies of [3, 4]</w:t>
      </w:r>
      <w:r w:rsidR="0045432F" w:rsidRPr="00F70CAB">
        <w:rPr>
          <w:rFonts w:ascii="Times" w:hAnsi="Times"/>
          <w:color w:val="000000" w:themeColor="text1"/>
        </w:rPr>
        <w:t xml:space="preserve"> use Facebook’s Prophet Forecasting Model and ARIMA Forecasting Model to compare their performance and accuracy on </w:t>
      </w:r>
      <w:r w:rsidR="0045432F" w:rsidRPr="00F70CAB">
        <w:rPr>
          <w:rFonts w:ascii="Times" w:hAnsi="Times"/>
          <w:color w:val="000000" w:themeColor="text1"/>
          <w:lang w:val="en-US"/>
        </w:rPr>
        <w:t xml:space="preserve">the </w:t>
      </w:r>
      <w:r w:rsidR="0045432F" w:rsidRPr="00F70CAB">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0045432F" w:rsidRPr="00F70CAB">
        <w:rPr>
          <w:rFonts w:ascii="Times" w:hAnsi="Times"/>
          <w:color w:val="000000" w:themeColor="text1"/>
          <w:lang w:val="en-US"/>
        </w:rPr>
        <w:t xml:space="preserve">. </w:t>
      </w:r>
      <w:r w:rsidR="00626E2C" w:rsidRPr="00F70CAB">
        <w:rPr>
          <w:color w:val="000000" w:themeColor="text1"/>
          <w:lang w:val="en-GB"/>
        </w:rPr>
        <w:t xml:space="preserve">Researchers in [1, 4, 6] used different versions of ARIMA such as ARMA, SARIMA, PROPHET models to conduct time series analysis but have not used any machine learning or deep learning algorithms to compare with. In [5] researchers have formulated a model of the </w:t>
      </w:r>
      <w:proofErr w:type="spellStart"/>
      <w:r w:rsidR="00626E2C" w:rsidRPr="00F70CAB">
        <w:rPr>
          <w:color w:val="000000" w:themeColor="text1"/>
        </w:rPr>
        <w:t>XGBoost</w:t>
      </w:r>
      <w:proofErr w:type="spellEnd"/>
      <w:r w:rsidR="00626E2C" w:rsidRPr="00F70CAB">
        <w:rPr>
          <w:color w:val="000000" w:themeColor="text1"/>
        </w:rPr>
        <w:t xml:space="preserve"> machine learning algorithm for cholera epidemics predictions linked with weather variable, but they have not studied with real world data from health-care systems.</w:t>
      </w:r>
    </w:p>
    <w:p w14:paraId="61A3F814" w14:textId="77777777" w:rsidR="00A3499E" w:rsidRPr="00F70CAB" w:rsidRDefault="00A3499E" w:rsidP="0045432F">
      <w:pPr>
        <w:spacing w:line="360" w:lineRule="auto"/>
        <w:jc w:val="both"/>
        <w:rPr>
          <w:rFonts w:ascii="Times" w:hAnsi="Times"/>
          <w:color w:val="000000" w:themeColor="text1"/>
          <w:lang w:val="en-US"/>
        </w:rPr>
      </w:pPr>
    </w:p>
    <w:p w14:paraId="35818EEA" w14:textId="30F8BEE5" w:rsidR="0045432F" w:rsidRPr="00F70CAB" w:rsidRDefault="0045432F" w:rsidP="0045432F">
      <w:pPr>
        <w:spacing w:line="360" w:lineRule="auto"/>
        <w:jc w:val="both"/>
        <w:rPr>
          <w:rFonts w:ascii="Times" w:hAnsi="Times"/>
          <w:color w:val="000000" w:themeColor="text1"/>
        </w:rPr>
      </w:pPr>
      <w:r w:rsidRPr="00F70CAB">
        <w:rPr>
          <w:rFonts w:ascii="Times" w:hAnsi="Times"/>
          <w:color w:val="000000" w:themeColor="text1"/>
          <w:shd w:val="clear" w:color="auto" w:fill="FFFFFF"/>
          <w:lang w:val="en-US"/>
        </w:rPr>
        <w:lastRenderedPageBreak/>
        <w:t>S</w:t>
      </w:r>
      <w:proofErr w:type="spellStart"/>
      <w:r w:rsidRPr="00F70CAB">
        <w:rPr>
          <w:rFonts w:ascii="Times" w:hAnsi="Times"/>
          <w:color w:val="000000" w:themeColor="text1"/>
          <w:shd w:val="clear" w:color="auto" w:fill="FFFFFF"/>
        </w:rPr>
        <w:t>everal</w:t>
      </w:r>
      <w:proofErr w:type="spellEnd"/>
      <w:r w:rsidRPr="00F70CAB">
        <w:rPr>
          <w:rFonts w:ascii="Times" w:hAnsi="Times"/>
          <w:color w:val="000000" w:themeColor="text1"/>
          <w:shd w:val="clear" w:color="auto" w:fill="FFFFFF"/>
        </w:rPr>
        <w:t xml:space="preserve"> neural network predictive models </w:t>
      </w:r>
      <w:r w:rsidR="00A3499E" w:rsidRPr="00F70CAB">
        <w:rPr>
          <w:rFonts w:ascii="Times" w:hAnsi="Times"/>
          <w:color w:val="000000" w:themeColor="text1"/>
          <w:shd w:val="clear" w:color="auto" w:fill="FFFFFF"/>
          <w:lang w:val="en-US"/>
        </w:rPr>
        <w:t xml:space="preserve">were also </w:t>
      </w:r>
      <w:r w:rsidRPr="00F70CAB">
        <w:rPr>
          <w:rFonts w:ascii="Times" w:hAnsi="Times"/>
          <w:color w:val="000000" w:themeColor="text1"/>
          <w:shd w:val="clear" w:color="auto" w:fill="FFFFFF"/>
          <w:lang w:val="en-US"/>
        </w:rPr>
        <w:t>used to</w:t>
      </w:r>
      <w:r w:rsidRPr="00F70CAB">
        <w:rPr>
          <w:rFonts w:ascii="Times" w:hAnsi="Times"/>
          <w:color w:val="000000" w:themeColor="text1"/>
          <w:shd w:val="clear" w:color="auto" w:fill="FFFFFF"/>
        </w:rPr>
        <w:t xml:space="preserve"> evaluate their performance against more common machine learning models</w:t>
      </w:r>
      <w:r w:rsidRPr="00F70CAB">
        <w:rPr>
          <w:rFonts w:ascii="Times" w:hAnsi="Times"/>
          <w:color w:val="000000" w:themeColor="text1"/>
          <w:shd w:val="clear" w:color="auto" w:fill="FFFFFF"/>
          <w:lang w:val="en-US"/>
        </w:rPr>
        <w:t xml:space="preserve"> in a </w:t>
      </w:r>
      <w:r w:rsidRPr="00F70CAB">
        <w:rPr>
          <w:rFonts w:ascii="Times" w:hAnsi="Times"/>
          <w:color w:val="000000" w:themeColor="text1"/>
          <w:shd w:val="clear" w:color="auto" w:fill="FFFFFF"/>
        </w:rPr>
        <w:t xml:space="preserve">Dengue </w:t>
      </w:r>
      <w:r w:rsidR="00B06E60" w:rsidRPr="00F70CAB">
        <w:rPr>
          <w:rFonts w:ascii="Times" w:hAnsi="Times"/>
          <w:color w:val="000000" w:themeColor="text1"/>
          <w:shd w:val="clear" w:color="auto" w:fill="FFFFFF"/>
        </w:rPr>
        <w:t>forecasting</w:t>
      </w:r>
      <w:r w:rsidRPr="00F70CAB">
        <w:rPr>
          <w:rFonts w:ascii="Times" w:hAnsi="Times"/>
          <w:color w:val="000000" w:themeColor="text1"/>
          <w:shd w:val="clear" w:color="auto" w:fill="FFFFFF"/>
        </w:rPr>
        <w:t xml:space="preserve"> project</w:t>
      </w:r>
      <w:r w:rsidRPr="00F70CAB">
        <w:rPr>
          <w:rFonts w:ascii="Times" w:hAnsi="Times"/>
          <w:color w:val="000000" w:themeColor="text1"/>
          <w:shd w:val="clear" w:color="auto" w:fill="FFFFFF"/>
          <w:lang w:val="en-US"/>
        </w:rPr>
        <w:t xml:space="preserve"> [7]</w:t>
      </w:r>
      <w:r w:rsidR="00C42535" w:rsidRPr="00F70CAB">
        <w:rPr>
          <w:rFonts w:ascii="Times" w:hAnsi="Times"/>
          <w:color w:val="000000" w:themeColor="text1"/>
          <w:shd w:val="clear" w:color="auto" w:fill="FFFFFF"/>
          <w:lang w:val="en-US"/>
        </w:rPr>
        <w:t>. They</w:t>
      </w:r>
      <w:r w:rsidR="00842063" w:rsidRPr="00F70CAB">
        <w:rPr>
          <w:rFonts w:ascii="Times" w:hAnsi="Times"/>
          <w:color w:val="000000" w:themeColor="text1"/>
          <w:shd w:val="clear" w:color="auto" w:fill="FFFFFF"/>
          <w:lang w:val="en-US"/>
        </w:rPr>
        <w:t xml:space="preserve"> </w:t>
      </w:r>
      <w:r w:rsidR="00842063" w:rsidRPr="00F70CAB">
        <w:rPr>
          <w:color w:val="000000" w:themeColor="text1"/>
        </w:rPr>
        <w:t>concluded that neural network models (MLP, LSTM, GRU) significantly outperforms traditional machine learning models but they have not given analysis or background reasoning and no indication of if they tried with optimal hyperparameter settings, since they play a key role in such modeling.</w:t>
      </w:r>
      <w:r w:rsidRPr="00F70CAB">
        <w:rPr>
          <w:rFonts w:ascii="Times" w:hAnsi="Times"/>
          <w:color w:val="000000" w:themeColor="text1"/>
          <w:shd w:val="clear" w:color="auto" w:fill="FFFFFF"/>
          <w:lang w:val="en-US"/>
        </w:rPr>
        <w:t xml:space="preserve"> </w:t>
      </w:r>
      <w:r w:rsidR="00DD4959" w:rsidRPr="00F70CAB">
        <w:rPr>
          <w:color w:val="000000" w:themeColor="text1"/>
        </w:rPr>
        <w:t>A decision-supporting tool [8] for medical centers and health-care services has been proposed for influenza prediction with limited data for Belgium which could be tested with more sophisticated and diverse dataset and the similar issue noticed in [9] where they conducted their study on performance evaluation of prediction of machine learning models with liver disease by taking some sample data.</w:t>
      </w:r>
      <w:r w:rsidR="00B06E60" w:rsidRPr="00F70CAB">
        <w:rPr>
          <w:color w:val="000000" w:themeColor="text1"/>
        </w:rPr>
        <w:tab/>
      </w:r>
      <w:r w:rsidR="00B06E60" w:rsidRPr="00F70CAB">
        <w:rPr>
          <w:color w:val="000000" w:themeColor="text1"/>
        </w:rPr>
        <w:br/>
      </w:r>
    </w:p>
    <w:p w14:paraId="46547AC7" w14:textId="6C725C61" w:rsidR="0045432F" w:rsidRPr="00F70CAB" w:rsidRDefault="0045432F" w:rsidP="0045432F">
      <w:pPr>
        <w:pStyle w:val="NormalWeb"/>
        <w:spacing w:line="360" w:lineRule="auto"/>
        <w:jc w:val="both"/>
        <w:rPr>
          <w:rFonts w:ascii="Times" w:hAnsi="Times"/>
          <w:b/>
          <w:bCs/>
          <w:color w:val="000000" w:themeColor="text1"/>
          <w:lang w:val="en-US"/>
        </w:rPr>
      </w:pPr>
      <w:r w:rsidRPr="00F70CAB">
        <w:rPr>
          <w:rFonts w:ascii="Times" w:hAnsi="Times"/>
          <w:b/>
          <w:bCs/>
          <w:color w:val="000000" w:themeColor="text1"/>
          <w:lang w:val="en-US"/>
        </w:rPr>
        <w:t>2.3</w:t>
      </w:r>
      <w:r w:rsidRPr="00F70CAB">
        <w:rPr>
          <w:rFonts w:ascii="Times" w:hAnsi="Times"/>
          <w:b/>
          <w:bCs/>
          <w:color w:val="000000" w:themeColor="text1"/>
          <w:lang w:val="en-US"/>
        </w:rPr>
        <w:tab/>
        <w:t>Uncertainty related prior work</w:t>
      </w:r>
      <w:r w:rsidR="00240BCA" w:rsidRPr="00F70CAB">
        <w:rPr>
          <w:rFonts w:ascii="Times" w:hAnsi="Times"/>
          <w:b/>
          <w:bCs/>
          <w:color w:val="000000" w:themeColor="text1"/>
          <w:lang w:val="en-US"/>
        </w:rPr>
        <w:t>s</w:t>
      </w:r>
    </w:p>
    <w:p w14:paraId="31F700FB" w14:textId="77777777" w:rsidR="0045432F" w:rsidRPr="00F70CAB" w:rsidRDefault="0045432F" w:rsidP="0045432F">
      <w:pPr>
        <w:pStyle w:val="NormalWeb"/>
        <w:spacing w:line="360" w:lineRule="auto"/>
        <w:jc w:val="both"/>
        <w:rPr>
          <w:rFonts w:ascii="Times" w:hAnsi="Times"/>
          <w:color w:val="000000" w:themeColor="text1"/>
          <w:lang w:val="en-US"/>
        </w:rPr>
      </w:pPr>
      <w:proofErr w:type="spellStart"/>
      <w:r w:rsidRPr="00F70CAB">
        <w:rPr>
          <w:rStyle w:val="blue-tooltip"/>
          <w:rFonts w:ascii="Times" w:hAnsi="Times" w:cs="Arial"/>
          <w:color w:val="000000" w:themeColor="text1"/>
          <w:shd w:val="clear" w:color="auto" w:fill="FFFFFF"/>
        </w:rPr>
        <w:t>Botchen</w:t>
      </w:r>
      <w:proofErr w:type="spellEnd"/>
      <w:r w:rsidRPr="00F70CAB">
        <w:rPr>
          <w:rFonts w:ascii="Times" w:hAnsi="Times"/>
          <w:color w:val="000000" w:themeColor="text1"/>
          <w:lang w:val="en-US"/>
        </w:rPr>
        <w:t xml:space="preserve"> et al. [29] </w:t>
      </w:r>
      <w:r w:rsidRPr="00F70CAB">
        <w:rPr>
          <w:rFonts w:ascii="Times" w:hAnsi="Times"/>
          <w:color w:val="000000" w:themeColor="text1"/>
        </w:rPr>
        <w:t>focus</w:t>
      </w:r>
      <w:r w:rsidRPr="00F70CAB">
        <w:rPr>
          <w:rFonts w:ascii="Times" w:hAnsi="Times"/>
          <w:color w:val="000000" w:themeColor="text1"/>
          <w:lang w:val="en-US"/>
        </w:rPr>
        <w:t>es</w:t>
      </w:r>
      <w:r w:rsidRPr="00F70CAB">
        <w:rPr>
          <w:rFonts w:ascii="Times" w:hAnsi="Times"/>
          <w:color w:val="000000" w:themeColor="text1"/>
        </w:rPr>
        <w:t xml:space="preserve"> on uncertainty that occurs during data acquisition</w:t>
      </w:r>
      <w:r w:rsidRPr="00F70CAB">
        <w:rPr>
          <w:rFonts w:ascii="Times" w:hAnsi="Times"/>
          <w:color w:val="000000" w:themeColor="text1"/>
          <w:lang w:val="en-US"/>
        </w:rPr>
        <w:t xml:space="preserve"> and </w:t>
      </w:r>
      <w:r w:rsidRPr="00F70CAB">
        <w:rPr>
          <w:rFonts w:ascii="Times" w:hAnsi="Times"/>
          <w:color w:val="000000" w:themeColor="text1"/>
        </w:rPr>
        <w:t>demonstrate</w:t>
      </w:r>
      <w:r w:rsidRPr="00F70CAB">
        <w:rPr>
          <w:rFonts w:ascii="Times" w:hAnsi="Times"/>
          <w:color w:val="000000" w:themeColor="text1"/>
          <w:lang w:val="en-US"/>
        </w:rPr>
        <w:t>s</w:t>
      </w:r>
      <w:r w:rsidRPr="00F70CAB">
        <w:rPr>
          <w:rFonts w:ascii="Times" w:hAnsi="Times"/>
          <w:color w:val="000000" w:themeColor="text1"/>
        </w:rPr>
        <w:t xml:space="preserve"> the usefulness of </w:t>
      </w:r>
      <w:r w:rsidRPr="00F70CAB">
        <w:rPr>
          <w:rFonts w:ascii="Times" w:hAnsi="Times"/>
          <w:color w:val="000000" w:themeColor="text1"/>
          <w:lang w:val="en-US"/>
        </w:rPr>
        <w:t>the</w:t>
      </w:r>
      <w:r w:rsidRPr="00F70CAB">
        <w:rPr>
          <w:rFonts w:ascii="Times" w:hAnsi="Times"/>
          <w:color w:val="000000" w:themeColor="text1"/>
        </w:rPr>
        <w:t xml:space="preserve"> methods for the example of real-world fluid flow data measured with the particle image velocimetry (PIV) technique</w:t>
      </w:r>
      <w:r w:rsidRPr="00F70CAB">
        <w:rPr>
          <w:rFonts w:ascii="Times" w:hAnsi="Times"/>
          <w:color w:val="000000" w:themeColor="text1"/>
          <w:lang w:val="en-US"/>
        </w:rPr>
        <w:t xml:space="preserve">. They </w:t>
      </w:r>
      <w:r w:rsidRPr="00F70CAB">
        <w:rPr>
          <w:rFonts w:ascii="Times" w:hAnsi="Times"/>
          <w:color w:val="000000" w:themeColor="text1"/>
        </w:rPr>
        <w:t xml:space="preserve">present two novel texture-based techniques to visualize uncertainty in time-dependent 2D flow fields </w:t>
      </w:r>
      <w:r w:rsidRPr="00F70CAB">
        <w:rPr>
          <w:rFonts w:ascii="Times" w:hAnsi="Times"/>
          <w:color w:val="000000" w:themeColor="text1"/>
          <w:lang w:val="en-US"/>
        </w:rPr>
        <w:t xml:space="preserve">where in the first method, </w:t>
      </w:r>
      <w:r w:rsidRPr="00F70CAB">
        <w:rPr>
          <w:rFonts w:ascii="Times" w:hAnsi="Times"/>
          <w:color w:val="000000" w:themeColor="text1"/>
        </w:rPr>
        <w:t>texture advection</w:t>
      </w:r>
      <w:r w:rsidRPr="00F70CAB">
        <w:rPr>
          <w:rFonts w:ascii="Times" w:hAnsi="Times"/>
          <w:color w:val="000000" w:themeColor="text1"/>
          <w:lang w:val="en-US"/>
        </w:rPr>
        <w:t xml:space="preserve"> is</w:t>
      </w:r>
      <w:r w:rsidRPr="00F70CAB">
        <w:rPr>
          <w:rFonts w:ascii="Times" w:hAnsi="Times"/>
          <w:color w:val="000000" w:themeColor="text1"/>
        </w:rPr>
        <w:t xml:space="preserve"> </w:t>
      </w:r>
      <w:r w:rsidRPr="00F70CAB">
        <w:rPr>
          <w:rFonts w:ascii="Times" w:hAnsi="Times"/>
          <w:color w:val="000000" w:themeColor="text1"/>
          <w:lang w:val="en-US"/>
        </w:rPr>
        <w:t xml:space="preserve">employed </w:t>
      </w:r>
      <w:r w:rsidRPr="00F70CAB">
        <w:rPr>
          <w:rFonts w:ascii="Times" w:hAnsi="Times"/>
          <w:color w:val="000000" w:themeColor="text1"/>
        </w:rPr>
        <w:t xml:space="preserve">to show flow direction by </w:t>
      </w:r>
      <w:proofErr w:type="spellStart"/>
      <w:r w:rsidRPr="00F70CAB">
        <w:rPr>
          <w:rFonts w:ascii="Times" w:hAnsi="Times"/>
          <w:color w:val="000000" w:themeColor="text1"/>
        </w:rPr>
        <w:t>streaklines</w:t>
      </w:r>
      <w:proofErr w:type="spellEnd"/>
      <w:r w:rsidRPr="00F70CAB">
        <w:rPr>
          <w:rFonts w:ascii="Times" w:hAnsi="Times"/>
          <w:color w:val="000000" w:themeColor="text1"/>
        </w:rPr>
        <w:t xml:space="preserve"> and convey uncertainty by blurring these </w:t>
      </w:r>
      <w:proofErr w:type="spellStart"/>
      <w:r w:rsidRPr="00F70CAB">
        <w:rPr>
          <w:rFonts w:ascii="Times" w:hAnsi="Times"/>
          <w:color w:val="000000" w:themeColor="text1"/>
        </w:rPr>
        <w:t>streakline</w:t>
      </w:r>
      <w:proofErr w:type="spellEnd"/>
      <w:r w:rsidRPr="00F70CAB">
        <w:rPr>
          <w:rFonts w:ascii="Times" w:hAnsi="Times"/>
          <w:color w:val="000000" w:themeColor="text1"/>
          <w:lang w:val="en-US"/>
        </w:rPr>
        <w:t xml:space="preserve">s and in a second method </w:t>
      </w:r>
      <w:r w:rsidRPr="00F70CAB">
        <w:rPr>
          <w:rFonts w:ascii="Times" w:hAnsi="Times"/>
          <w:color w:val="000000" w:themeColor="text1"/>
        </w:rPr>
        <w:t>isotropic diffusion implemented by Gaussian filtering</w:t>
      </w:r>
      <w:r w:rsidRPr="00F70CAB">
        <w:rPr>
          <w:rFonts w:ascii="Times" w:hAnsi="Times"/>
          <w:color w:val="000000" w:themeColor="text1"/>
          <w:lang w:val="en-US"/>
        </w:rPr>
        <w:t xml:space="preserve"> to </w:t>
      </w:r>
      <w:r w:rsidRPr="00F70CAB">
        <w:rPr>
          <w:rFonts w:ascii="Times" w:hAnsi="Times"/>
          <w:color w:val="000000" w:themeColor="text1"/>
        </w:rPr>
        <w:t>continuous change of the density of flow representation</w:t>
      </w:r>
      <w:r w:rsidRPr="00F70CAB">
        <w:rPr>
          <w:rFonts w:ascii="Times" w:hAnsi="Times"/>
          <w:color w:val="000000" w:themeColor="text1"/>
          <w:lang w:val="en-US"/>
        </w:rPr>
        <w:t>.</w:t>
      </w:r>
    </w:p>
    <w:p w14:paraId="0E32E76B" w14:textId="6293D0DA"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w:t>
      </w:r>
      <w:r w:rsidR="00A3499E" w:rsidRPr="00F70CAB">
        <w:rPr>
          <w:rFonts w:ascii="Times" w:hAnsi="Times"/>
          <w:color w:val="000000" w:themeColor="text1"/>
        </w:rPr>
        <w:t xml:space="preserve">the quantiﬁcation </w:t>
      </w:r>
      <w:r w:rsidRPr="00F70CAB">
        <w:rPr>
          <w:rFonts w:ascii="Times" w:hAnsi="Times"/>
          <w:color w:val="000000" w:themeColor="text1"/>
        </w:rPr>
        <w:t xml:space="preserve">approach to uncertainty visualization, along with the concept of uncertainty and its sources. </w:t>
      </w:r>
    </w:p>
    <w:p w14:paraId="51E4AA0B" w14:textId="77777777"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Bonneau et al</w:t>
      </w:r>
      <w:r w:rsidRPr="00F70CAB">
        <w:rPr>
          <w:rFonts w:ascii="Times" w:hAnsi="Times"/>
          <w:color w:val="000000" w:themeColor="text1"/>
          <w:lang w:val="en-US"/>
        </w:rPr>
        <w:t>. [16]</w:t>
      </w:r>
      <w:r w:rsidRPr="00F70CAB">
        <w:rPr>
          <w:rFonts w:ascii="Times" w:hAnsi="Times"/>
          <w:color w:val="000000" w:themeColor="text1"/>
        </w:rPr>
        <w:t xml:space="preserve"> </w:t>
      </w:r>
      <w:r w:rsidRPr="00F70CAB">
        <w:rPr>
          <w:rFonts w:ascii="Times" w:hAnsi="Times"/>
          <w:color w:val="000000" w:themeColor="text1"/>
          <w:lang w:val="en-US"/>
        </w:rPr>
        <w:t xml:space="preserve">explores </w:t>
      </w:r>
      <w:r w:rsidRPr="00F70CAB">
        <w:rPr>
          <w:rFonts w:ascii="Times" w:hAnsi="Times"/>
          <w:color w:val="000000" w:themeColor="text1"/>
        </w:rPr>
        <w:t xml:space="preserve">uncertainty </w:t>
      </w:r>
      <w:r w:rsidRPr="00F70CAB">
        <w:rPr>
          <w:rFonts w:ascii="Times" w:hAnsi="Times"/>
          <w:color w:val="000000" w:themeColor="text1"/>
          <w:lang w:val="en-US"/>
        </w:rPr>
        <w:t>in t</w:t>
      </w:r>
      <w:r w:rsidRPr="00F70CAB">
        <w:rPr>
          <w:rFonts w:ascii="Times" w:hAnsi="Times"/>
          <w:color w:val="000000" w:themeColor="text1"/>
        </w:rPr>
        <w:t>he visualization</w:t>
      </w:r>
      <w:r w:rsidRPr="00F70CAB">
        <w:rPr>
          <w:rFonts w:ascii="Times" w:hAnsi="Times"/>
          <w:color w:val="000000" w:themeColor="text1"/>
          <w:lang w:val="en-US"/>
        </w:rPr>
        <w:t xml:space="preserve"> domain by comparing </w:t>
      </w:r>
      <w:r w:rsidRPr="00F70CAB">
        <w:rPr>
          <w:rFonts w:ascii="Times" w:hAnsi="Times"/>
          <w:color w:val="000000" w:themeColor="text1"/>
        </w:rPr>
        <w:t xml:space="preserve">different results, such as a weather forecast generated with different parameters </w:t>
      </w:r>
      <w:r w:rsidRPr="00F70CAB">
        <w:rPr>
          <w:rFonts w:ascii="Times" w:hAnsi="Times"/>
          <w:color w:val="000000" w:themeColor="text1"/>
          <w:lang w:val="en-US"/>
        </w:rPr>
        <w:t xml:space="preserve">and to </w:t>
      </w:r>
      <w:r w:rsidRPr="00F70CAB">
        <w:rPr>
          <w:rFonts w:ascii="Times" w:hAnsi="Times"/>
          <w:color w:val="000000" w:themeColor="text1"/>
        </w:rPr>
        <w:t xml:space="preserve">detect similarities or differences in the results a comparative visualization technique </w:t>
      </w:r>
      <w:r w:rsidRPr="00F70CAB">
        <w:rPr>
          <w:rFonts w:ascii="Times" w:hAnsi="Times"/>
          <w:color w:val="000000" w:themeColor="text1"/>
          <w:lang w:val="en-US"/>
        </w:rPr>
        <w:t xml:space="preserve">is </w:t>
      </w:r>
      <w:r w:rsidRPr="00F70CAB">
        <w:rPr>
          <w:rFonts w:ascii="Times" w:hAnsi="Times"/>
          <w:color w:val="000000" w:themeColor="text1"/>
        </w:rPr>
        <w:t xml:space="preserve">employed. To compare certain regions in more detail, e.g., borders, </w:t>
      </w:r>
      <w:r w:rsidRPr="00F70CAB">
        <w:rPr>
          <w:rFonts w:ascii="Times" w:hAnsi="Times"/>
          <w:color w:val="000000" w:themeColor="text1"/>
          <w:lang w:val="en-US"/>
        </w:rPr>
        <w:t xml:space="preserve">they suggested </w:t>
      </w:r>
      <w:r w:rsidRPr="00F70CAB">
        <w:rPr>
          <w:rFonts w:ascii="Times" w:hAnsi="Times"/>
          <w:color w:val="000000" w:themeColor="text1"/>
        </w:rPr>
        <w:t>to consider larger comparison areas than individual pixels</w:t>
      </w:r>
      <w:r w:rsidRPr="00F70CAB">
        <w:rPr>
          <w:rFonts w:ascii="Times" w:hAnsi="Times"/>
          <w:color w:val="000000" w:themeColor="text1"/>
          <w:lang w:val="en-US"/>
        </w:rPr>
        <w:t xml:space="preserve"> and it is </w:t>
      </w:r>
      <w:r w:rsidRPr="00F70CAB">
        <w:rPr>
          <w:rFonts w:ascii="Times" w:hAnsi="Times"/>
          <w:color w:val="000000" w:themeColor="text1"/>
        </w:rPr>
        <w:t>crucial that data sets which should be compared are visualized next to each other to get a direct comparison for a certain area</w:t>
      </w:r>
      <w:r w:rsidRPr="00F70CAB">
        <w:rPr>
          <w:rFonts w:ascii="Times" w:hAnsi="Times"/>
          <w:color w:val="000000" w:themeColor="text1"/>
          <w:lang w:val="en-US"/>
        </w:rPr>
        <w:t>.</w:t>
      </w:r>
    </w:p>
    <w:p w14:paraId="0C368AD2" w14:textId="4879FC0A"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lastRenderedPageBreak/>
        <w:t xml:space="preserve">Objective uncertainty of a visual system is evaluated by </w:t>
      </w:r>
      <w:r w:rsidRPr="00F70CAB">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F70CAB">
        <w:rPr>
          <w:rFonts w:ascii="Times" w:eastAsiaTheme="minorHAnsi" w:hAnsi="Times"/>
          <w:color w:val="000000" w:themeColor="text1"/>
          <w:lang w:val="en-GB" w:eastAsia="en-US"/>
        </w:rPr>
        <w:t>particular noise</w:t>
      </w:r>
      <w:proofErr w:type="gramEnd"/>
      <w:r w:rsidRPr="00F70CAB">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r w:rsidR="00CB2BFD" w:rsidRPr="00F70CAB">
        <w:rPr>
          <w:rFonts w:ascii="Times" w:eastAsiaTheme="minorHAnsi" w:hAnsi="Times"/>
          <w:color w:val="000000" w:themeColor="text1"/>
          <w:lang w:val="en-GB" w:eastAsia="en-US"/>
        </w:rPr>
        <w:t xml:space="preserve">They conducted the study </w:t>
      </w:r>
      <w:r w:rsidR="00CB2BFD" w:rsidRPr="00F70CAB">
        <w:rPr>
          <w:color w:val="000000" w:themeColor="text1"/>
        </w:rPr>
        <w:t xml:space="preserve">with a custom noise model </w:t>
      </w:r>
      <w:r w:rsidR="00DF6E07" w:rsidRPr="00F70CAB">
        <w:rPr>
          <w:color w:val="000000" w:themeColor="text1"/>
        </w:rPr>
        <w:t>and kept open to</w:t>
      </w:r>
      <w:r w:rsidR="00CB2BFD" w:rsidRPr="00F70CAB">
        <w:rPr>
          <w:color w:val="000000" w:themeColor="text1"/>
        </w:rPr>
        <w:t xml:space="preserve"> test with more generalised noise models.</w:t>
      </w:r>
    </w:p>
    <w:p w14:paraId="23784FA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A </w:t>
      </w:r>
      <w:r w:rsidRPr="00F70CAB">
        <w:rPr>
          <w:rFonts w:ascii="Times" w:hAnsi="Times"/>
          <w:color w:val="000000" w:themeColor="text1"/>
        </w:rPr>
        <w:t xml:space="preserve">statement on the position of uncertainty visualization today </w:t>
      </w:r>
      <w:r w:rsidRPr="00F70CAB">
        <w:rPr>
          <w:rFonts w:ascii="Times" w:hAnsi="Times"/>
          <w:color w:val="000000" w:themeColor="text1"/>
          <w:lang w:val="en-US"/>
        </w:rPr>
        <w:t xml:space="preserve">is explained in </w:t>
      </w:r>
      <w:proofErr w:type="spellStart"/>
      <w:r w:rsidRPr="00F70CAB">
        <w:rPr>
          <w:rFonts w:ascii="Times" w:eastAsiaTheme="minorHAnsi" w:hAnsi="Times"/>
          <w:color w:val="000000" w:themeColor="text1"/>
          <w:lang w:val="en-GB" w:eastAsia="en-US"/>
        </w:rPr>
        <w:t>Griethe</w:t>
      </w:r>
      <w:proofErr w:type="spellEnd"/>
      <w:r w:rsidRPr="00F70CAB">
        <w:rPr>
          <w:rFonts w:ascii="Times" w:eastAsiaTheme="minorHAnsi" w:hAnsi="Times"/>
          <w:color w:val="000000" w:themeColor="text1"/>
          <w:lang w:val="en-GB" w:eastAsia="en-US"/>
        </w:rPr>
        <w:t xml:space="preserve"> et al.</w:t>
      </w:r>
      <w:r w:rsidRPr="00F70CAB">
        <w:rPr>
          <w:rFonts w:ascii="Times" w:hAnsi="Times" w:cs="Arial"/>
          <w:color w:val="000000" w:themeColor="text1"/>
          <w:lang w:val="en-GB"/>
        </w:rPr>
        <w:t xml:space="preserve"> </w:t>
      </w:r>
      <w:r w:rsidRPr="00F70CAB">
        <w:rPr>
          <w:rFonts w:ascii="Times" w:hAnsi="Times"/>
          <w:color w:val="000000" w:themeColor="text1"/>
          <w:lang w:val="en-US"/>
        </w:rPr>
        <w:t xml:space="preserve">[18] that </w:t>
      </w:r>
      <w:r w:rsidRPr="00F70CAB">
        <w:rPr>
          <w:rFonts w:ascii="Times" w:hAnsi="Times"/>
          <w:color w:val="000000" w:themeColor="text1"/>
        </w:rPr>
        <w:t>defines the basic concept of uncertainty and discusses sources and necessary measures. Visualization is a</w:t>
      </w:r>
      <w:r w:rsidRPr="00F70CAB">
        <w:rPr>
          <w:rFonts w:ascii="Times" w:hAnsi="Times"/>
          <w:color w:val="000000" w:themeColor="text1"/>
          <w:lang w:val="en-US"/>
        </w:rPr>
        <w:t>n</w:t>
      </w:r>
      <w:r w:rsidRPr="00F70CAB">
        <w:rPr>
          <w:rFonts w:ascii="Times" w:hAnsi="Times"/>
          <w:color w:val="000000" w:themeColor="text1"/>
        </w:rPr>
        <w:t xml:space="preserve"> </w:t>
      </w:r>
      <w:r w:rsidRPr="00F70CAB">
        <w:rPr>
          <w:rFonts w:ascii="Times" w:hAnsi="Times"/>
          <w:color w:val="000000" w:themeColor="text1"/>
          <w:lang w:val="en-US"/>
        </w:rPr>
        <w:t xml:space="preserve">indispensable </w:t>
      </w:r>
      <w:r w:rsidRPr="00F70CAB">
        <w:rPr>
          <w:rFonts w:ascii="Times" w:hAnsi="Times"/>
          <w:color w:val="000000" w:themeColor="text1"/>
        </w:rPr>
        <w:t>approach to the exploration and communication of large data sets</w:t>
      </w:r>
      <w:r w:rsidRPr="00F70CAB">
        <w:rPr>
          <w:rFonts w:ascii="Times" w:hAnsi="Times"/>
          <w:color w:val="000000" w:themeColor="text1"/>
          <w:lang w:val="en-US"/>
        </w:rPr>
        <w:t xml:space="preserve"> of</w:t>
      </w:r>
      <w:r w:rsidRPr="00F70CAB">
        <w:rPr>
          <w:rFonts w:ascii="Times" w:hAnsi="Times"/>
          <w:color w:val="000000" w:themeColor="text1"/>
        </w:rPr>
        <w:t xml:space="preserve"> different domains </w:t>
      </w:r>
      <w:r w:rsidRPr="00F70CAB">
        <w:rPr>
          <w:rFonts w:ascii="Times" w:hAnsi="Times"/>
          <w:color w:val="000000" w:themeColor="text1"/>
          <w:lang w:val="en-US"/>
        </w:rPr>
        <w:t>where</w:t>
      </w:r>
      <w:r w:rsidRPr="00F70CAB">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In addition, it explains how</w:t>
      </w:r>
      <w:r w:rsidRPr="00F70CAB">
        <w:rPr>
          <w:rFonts w:ascii="Times" w:hAnsi="Times"/>
          <w:color w:val="000000" w:themeColor="text1"/>
        </w:rPr>
        <w:t xml:space="preserve"> existing approaches </w:t>
      </w:r>
      <w:r w:rsidRPr="00F70CAB">
        <w:rPr>
          <w:rFonts w:ascii="Times" w:hAnsi="Times"/>
          <w:color w:val="000000" w:themeColor="text1"/>
          <w:lang w:val="en-US"/>
        </w:rPr>
        <w:t xml:space="preserve">could be </w:t>
      </w:r>
      <w:r w:rsidRPr="00F70CAB">
        <w:rPr>
          <w:rFonts w:ascii="Times" w:hAnsi="Times"/>
          <w:color w:val="000000" w:themeColor="text1"/>
        </w:rPr>
        <w:t>systematically present</w:t>
      </w:r>
      <w:r w:rsidRPr="00F70CAB">
        <w:rPr>
          <w:rFonts w:ascii="Times" w:hAnsi="Times"/>
          <w:color w:val="000000" w:themeColor="text1"/>
          <w:lang w:val="en-US"/>
        </w:rPr>
        <w:t>ed to</w:t>
      </w:r>
      <w:r w:rsidRPr="00F70CAB">
        <w:rPr>
          <w:rFonts w:ascii="Times" w:hAnsi="Times"/>
          <w:color w:val="000000" w:themeColor="text1"/>
        </w:rPr>
        <w:t xml:space="preserve"> the acquisition and display of uncertainty can be transferred to new fields, e.g., the visualization of uncertainty in structures. </w:t>
      </w:r>
    </w:p>
    <w:p w14:paraId="599406A4" w14:textId="7BE73BB6"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Uncertainty visualization is a research area that integrates visualization with the study of uncertainty</w:t>
      </w:r>
      <w:r w:rsidR="00A3499E" w:rsidRPr="00F70CAB">
        <w:rPr>
          <w:rFonts w:ascii="Times" w:eastAsiaTheme="minorHAnsi" w:hAnsi="Times"/>
          <w:color w:val="000000" w:themeColor="text1"/>
          <w:lang w:val="en-GB" w:eastAsia="en-US"/>
        </w:rPr>
        <w:t xml:space="preserve"> [19]</w:t>
      </w:r>
      <w:r w:rsidRPr="00F70CAB">
        <w:rPr>
          <w:rFonts w:ascii="Times" w:eastAsiaTheme="minorHAnsi" w:hAnsi="Times"/>
          <w:color w:val="000000" w:themeColor="text1"/>
          <w:lang w:val="en-GB" w:eastAsia="en-US"/>
        </w:rPr>
        <w:t xml:space="preserve">. </w:t>
      </w:r>
      <w:r w:rsidR="00A3499E" w:rsidRPr="00F70CAB">
        <w:rPr>
          <w:rFonts w:ascii="Times" w:eastAsiaTheme="minorHAnsi" w:hAnsi="Times"/>
          <w:color w:val="000000" w:themeColor="text1"/>
          <w:lang w:val="en-GB" w:eastAsia="en-US"/>
        </w:rPr>
        <w:t xml:space="preserve"> </w:t>
      </w:r>
      <w:r w:rsidRPr="00F70CAB">
        <w:rPr>
          <w:rFonts w:ascii="Times" w:eastAsiaTheme="minorHAnsi" w:hAnsi="Times"/>
          <w:color w:val="000000" w:themeColor="text1"/>
          <w:lang w:val="en-GB" w:eastAsia="en-US"/>
        </w:rPr>
        <w:t xml:space="preserve">Through a human-subjects experiment, this research evaluates uncertainty visualization methods and indicates that </w:t>
      </w:r>
      <w:r w:rsidR="00A3499E" w:rsidRPr="00F70CAB">
        <w:rPr>
          <w:rFonts w:ascii="Times" w:eastAsiaTheme="minorHAnsi" w:hAnsi="Times"/>
          <w:color w:val="000000" w:themeColor="text1"/>
          <w:lang w:val="en-GB" w:eastAsia="en-US"/>
        </w:rPr>
        <w:t xml:space="preserve">uncertainty visualization </w:t>
      </w:r>
      <w:r w:rsidRPr="00F70CAB">
        <w:rPr>
          <w:rFonts w:ascii="Times" w:eastAsiaTheme="minorHAnsi" w:hAnsi="Times"/>
          <w:color w:val="000000" w:themeColor="text1"/>
          <w:lang w:val="en-GB" w:eastAsia="en-US"/>
        </w:rPr>
        <w:t>may affect decisions, but the degree of influence is affected by how the uncertainty is expressed.</w:t>
      </w:r>
    </w:p>
    <w:p w14:paraId="1ECFA709" w14:textId="77777777" w:rsidR="0045432F" w:rsidRPr="00F70CAB" w:rsidRDefault="0045432F" w:rsidP="0045432F">
      <w:pPr>
        <w:autoSpaceDE w:val="0"/>
        <w:autoSpaceDN w:val="0"/>
        <w:adjustRightInd w:val="0"/>
        <w:spacing w:line="360" w:lineRule="auto"/>
        <w:jc w:val="both"/>
        <w:rPr>
          <w:rFonts w:ascii="Times" w:hAnsi="Times"/>
          <w:color w:val="000000" w:themeColor="text1"/>
          <w:lang w:val="en-US"/>
        </w:rPr>
      </w:pPr>
    </w:p>
    <w:p w14:paraId="1F47B580" w14:textId="3361FC29" w:rsidR="0045432F" w:rsidRPr="00F70CAB"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F70CAB">
        <w:rPr>
          <w:rFonts w:ascii="Times" w:hAnsi="Times"/>
          <w:color w:val="000000" w:themeColor="text1"/>
          <w:lang w:val="en-US"/>
        </w:rPr>
        <w:t>S</w:t>
      </w:r>
      <w:proofErr w:type="spellStart"/>
      <w:r w:rsidRPr="00F70CAB">
        <w:rPr>
          <w:rFonts w:ascii="Times" w:hAnsi="Times"/>
          <w:color w:val="000000" w:themeColor="text1"/>
        </w:rPr>
        <w:t>tate</w:t>
      </w:r>
      <w:proofErr w:type="spellEnd"/>
      <w:r w:rsidRPr="00F70CAB">
        <w:rPr>
          <w:rFonts w:ascii="Times" w:hAnsi="Times"/>
          <w:color w:val="000000" w:themeColor="text1"/>
        </w:rPr>
        <w:t>-of-the-art</w:t>
      </w:r>
      <w:r w:rsidRPr="00F70CAB">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F70CAB">
        <w:rPr>
          <w:rFonts w:ascii="Times" w:eastAsiaTheme="minorHAnsi" w:hAnsi="Times"/>
          <w:color w:val="000000" w:themeColor="text1"/>
          <w:lang w:val="en-GB" w:eastAsia="en-US"/>
        </w:rPr>
        <w:t xml:space="preserve">a major problem is the lack of information on the uncertainty of the tissue classification, which is addressed in the paper Lundstrom et al. [20] by proposing animation </w:t>
      </w:r>
      <w:r w:rsidRPr="00F70CAB">
        <w:rPr>
          <w:rFonts w:ascii="Times" w:eastAsiaTheme="minorHAnsi" w:hAnsi="Times"/>
          <w:color w:val="000000" w:themeColor="text1"/>
          <w:lang w:val="en-GB" w:eastAsia="en-US"/>
        </w:rPr>
        <w:lastRenderedPageBreak/>
        <w:t>methods to convey uncertainty in the rendering. The rendering is animated by sampling the probability domain over time that allows direct user interaction with the classification and it outperforms traditional rendering in terms of assessment accuracy</w:t>
      </w:r>
      <w:r w:rsidR="00C4271F" w:rsidRPr="00F70CAB">
        <w:rPr>
          <w:rFonts w:ascii="Times" w:eastAsiaTheme="minorHAnsi" w:hAnsi="Times"/>
          <w:color w:val="000000" w:themeColor="text1"/>
          <w:lang w:val="en-GB" w:eastAsia="en-US"/>
        </w:rPr>
        <w:t xml:space="preserve"> </w:t>
      </w:r>
      <w:r w:rsidR="00C4271F" w:rsidRPr="00F70CAB">
        <w:rPr>
          <w:color w:val="000000" w:themeColor="text1"/>
        </w:rPr>
        <w:t>but still that need</w:t>
      </w:r>
      <w:r w:rsidR="00C42535" w:rsidRPr="00F70CAB">
        <w:rPr>
          <w:color w:val="000000" w:themeColor="text1"/>
        </w:rPr>
        <w:t>s</w:t>
      </w:r>
      <w:r w:rsidR="00C4271F" w:rsidRPr="00F70CAB">
        <w:rPr>
          <w:color w:val="000000" w:themeColor="text1"/>
        </w:rPr>
        <w:t xml:space="preserve"> to be studied in real clinical environments.</w:t>
      </w:r>
    </w:p>
    <w:p w14:paraId="1D0AAFF1" w14:textId="77777777" w:rsidR="0045432F" w:rsidRPr="00F70CAB" w:rsidRDefault="0045432F" w:rsidP="0045432F">
      <w:pPr>
        <w:pStyle w:val="NormalWeb"/>
        <w:spacing w:line="360" w:lineRule="auto"/>
        <w:jc w:val="both"/>
        <w:rPr>
          <w:rFonts w:ascii="Times" w:eastAsiaTheme="minorHAnsi" w:hAnsi="Times"/>
          <w:color w:val="000000" w:themeColor="text1"/>
          <w:lang w:val="en-GB" w:eastAsia="en-US"/>
        </w:rPr>
      </w:pPr>
      <w:r w:rsidRPr="00F70CAB">
        <w:rPr>
          <w:rFonts w:ascii="Times" w:eastAsiaTheme="minorHAnsi" w:hAnsi="Times"/>
          <w:color w:val="000000" w:themeColor="text1"/>
          <w:lang w:val="en-GB" w:eastAsia="en-US"/>
        </w:rPr>
        <w:t xml:space="preserve">Most of the visualization research has ignored the presentation of uncertainty from data because of the inherent difficulty in defining, </w:t>
      </w:r>
      <w:proofErr w:type="gramStart"/>
      <w:r w:rsidRPr="00F70CAB">
        <w:rPr>
          <w:rFonts w:ascii="Times" w:eastAsiaTheme="minorHAnsi" w:hAnsi="Times"/>
          <w:color w:val="000000" w:themeColor="text1"/>
          <w:lang w:val="en-GB" w:eastAsia="en-US"/>
        </w:rPr>
        <w:t>characterizing</w:t>
      </w:r>
      <w:proofErr w:type="gramEnd"/>
      <w:r w:rsidRPr="00F70CAB">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7D55ED8F" w14:textId="297FE757" w:rsidR="0045432F" w:rsidRPr="00F70CAB" w:rsidRDefault="0045432F" w:rsidP="00B06E60">
      <w:pPr>
        <w:spacing w:line="360" w:lineRule="auto"/>
        <w:jc w:val="both"/>
        <w:rPr>
          <w:rFonts w:ascii="Times" w:hAnsi="Times"/>
          <w:color w:val="000000" w:themeColor="text1"/>
        </w:rPr>
      </w:pPr>
      <w:r w:rsidRPr="00F70CAB">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F70CAB">
        <w:rPr>
          <w:rFonts w:ascii="Times" w:hAnsi="Times"/>
          <w:color w:val="000000" w:themeColor="text1"/>
        </w:rPr>
        <w:t>the majority of</w:t>
      </w:r>
      <w:proofErr w:type="gramEnd"/>
      <w:r w:rsidRPr="00F70CAB">
        <w:rPr>
          <w:rFonts w:ascii="Times" w:hAnsi="Times"/>
          <w:color w:val="000000" w:themeColor="text1"/>
        </w:rPr>
        <w:t xml:space="preserve"> them agreed that or at least were sympathetic about the importance of uncertainty communication.</w:t>
      </w:r>
    </w:p>
    <w:p w14:paraId="64877DB5" w14:textId="23CAAFA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data </w:t>
      </w:r>
      <w:r w:rsidR="00EA3B61" w:rsidRPr="00F70CAB">
        <w:rPr>
          <w:rFonts w:ascii="Times" w:hAnsi="Times"/>
          <w:color w:val="000000" w:themeColor="text1"/>
        </w:rPr>
        <w:t xml:space="preserve">requires </w:t>
      </w:r>
      <w:r w:rsidRPr="00F70CAB">
        <w:rPr>
          <w:rFonts w:ascii="Times" w:hAnsi="Times"/>
          <w:color w:val="000000" w:themeColor="text1"/>
        </w:rPr>
        <w:t xml:space="preserve">alternatives. </w:t>
      </w:r>
    </w:p>
    <w:p w14:paraId="3CEE8536" w14:textId="5FBBDA44"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F70CAB">
        <w:rPr>
          <w:rFonts w:ascii="Times" w:hAnsi="Times"/>
          <w:color w:val="000000" w:themeColor="text1"/>
        </w:rPr>
        <w:t>Korporaal</w:t>
      </w:r>
      <w:proofErr w:type="spellEnd"/>
      <w:r w:rsidRPr="00F70CAB">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w:t>
      </w:r>
      <w:r w:rsidRPr="00F70CAB">
        <w:rPr>
          <w:rFonts w:ascii="Times" w:hAnsi="Times"/>
          <w:color w:val="000000" w:themeColor="text1"/>
        </w:rPr>
        <w:lastRenderedPageBreak/>
        <w:t>limitation of the research is that they have not considered the effect of stress along with time constraints</w:t>
      </w:r>
      <w:r w:rsidR="00EA3B61" w:rsidRPr="00F70CAB">
        <w:rPr>
          <w:rFonts w:ascii="Times" w:hAnsi="Times"/>
          <w:color w:val="000000" w:themeColor="text1"/>
        </w:rPr>
        <w:t xml:space="preserve">, </w:t>
      </w:r>
      <w:r w:rsidR="00C42535" w:rsidRPr="00F70CAB">
        <w:rPr>
          <w:rFonts w:ascii="Times" w:hAnsi="Times"/>
          <w:color w:val="000000" w:themeColor="text1"/>
        </w:rPr>
        <w:t xml:space="preserve">they </w:t>
      </w:r>
      <w:r w:rsidR="00EA3B61" w:rsidRPr="00F70CAB">
        <w:rPr>
          <w:rFonts w:eastAsiaTheme="minorHAnsi"/>
          <w:color w:val="000000" w:themeColor="text1"/>
          <w:lang w:val="en-GB" w:eastAsia="en-US"/>
        </w:rPr>
        <w:t xml:space="preserve">didn’t test with experts </w:t>
      </w:r>
      <w:r w:rsidR="00B06E60" w:rsidRPr="00F70CAB">
        <w:rPr>
          <w:rFonts w:eastAsiaTheme="minorHAnsi"/>
          <w:color w:val="000000" w:themeColor="text1"/>
          <w:lang w:val="en-GB" w:eastAsia="en-US"/>
        </w:rPr>
        <w:t xml:space="preserve">such as </w:t>
      </w:r>
      <w:r w:rsidR="00EA3B61" w:rsidRPr="00F70CAB">
        <w:rPr>
          <w:rFonts w:eastAsiaTheme="minorHAnsi"/>
          <w:color w:val="000000" w:themeColor="text1"/>
          <w:lang w:val="en-GB" w:eastAsia="en-US"/>
        </w:rPr>
        <w:t xml:space="preserve">helicopter pilots, </w:t>
      </w:r>
      <w:r w:rsidR="00C42535" w:rsidRPr="00F70CAB">
        <w:rPr>
          <w:rFonts w:eastAsiaTheme="minorHAnsi"/>
          <w:color w:val="000000" w:themeColor="text1"/>
          <w:lang w:val="en-GB" w:eastAsia="en-US"/>
        </w:rPr>
        <w:t xml:space="preserve">it was </w:t>
      </w:r>
      <w:r w:rsidR="00EA3B61" w:rsidRPr="00F70CAB">
        <w:rPr>
          <w:color w:val="000000" w:themeColor="text1"/>
          <w:shd w:val="clear" w:color="auto" w:fill="FFFFFF"/>
        </w:rPr>
        <w:t>limited to a cartographic display</w:t>
      </w:r>
      <w:r w:rsidR="00EA3B61" w:rsidRPr="00F70CAB">
        <w:rPr>
          <w:color w:val="000000" w:themeColor="text1"/>
        </w:rPr>
        <w:t xml:space="preserve"> and </w:t>
      </w:r>
      <w:r w:rsidR="00C42535" w:rsidRPr="00F70CAB">
        <w:rPr>
          <w:color w:val="000000" w:themeColor="text1"/>
        </w:rPr>
        <w:t xml:space="preserve">neglected the </w:t>
      </w:r>
      <w:r w:rsidR="00EA3B61" w:rsidRPr="00F70CAB">
        <w:rPr>
          <w:color w:val="000000" w:themeColor="text1"/>
        </w:rPr>
        <w:t>diversity of uncertainty</w:t>
      </w:r>
      <w:r w:rsidR="00EA3B61" w:rsidRPr="00F70CAB">
        <w:rPr>
          <w:rFonts w:eastAsiaTheme="minorHAnsi"/>
          <w:color w:val="000000" w:themeColor="text1"/>
          <w:lang w:val="en-GB" w:eastAsia="en-US"/>
        </w:rPr>
        <w:t>.</w:t>
      </w:r>
      <w:r w:rsidRPr="00F70CAB">
        <w:rPr>
          <w:rFonts w:ascii="Times" w:hAnsi="Times"/>
          <w:color w:val="000000" w:themeColor="text1"/>
        </w:rPr>
        <w:t xml:space="preserve"> In addition, they have used only one type of texture</w:t>
      </w:r>
      <w:r w:rsidR="00C276C4" w:rsidRPr="00F70CAB">
        <w:rPr>
          <w:rFonts w:ascii="Times" w:hAnsi="Times"/>
          <w:color w:val="000000" w:themeColor="text1"/>
        </w:rPr>
        <w:t xml:space="preserve"> </w:t>
      </w:r>
      <w:r w:rsidRPr="00F70CAB">
        <w:rPr>
          <w:rFonts w:ascii="Times" w:hAnsi="Times"/>
          <w:color w:val="000000" w:themeColor="text1"/>
        </w:rPr>
        <w:t>(dotted) in their visualization experiment. So, the result cannot be generalized with non-texture, non-color based or gradients.</w:t>
      </w:r>
    </w:p>
    <w:p w14:paraId="25793725"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F70CAB">
        <w:rPr>
          <w:rFonts w:ascii="Times" w:hAnsi="Times"/>
          <w:color w:val="000000" w:themeColor="text1"/>
        </w:rPr>
        <w:t>includes:</w:t>
      </w:r>
      <w:proofErr w:type="gramEnd"/>
      <w:r w:rsidRPr="00F70CAB">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The authors </w:t>
      </w:r>
      <w:proofErr w:type="spellStart"/>
      <w:r w:rsidRPr="00F70CAB">
        <w:rPr>
          <w:rFonts w:ascii="Times" w:hAnsi="Times"/>
          <w:color w:val="000000" w:themeColor="text1"/>
        </w:rPr>
        <w:t>Brodlie</w:t>
      </w:r>
      <w:proofErr w:type="spellEnd"/>
      <w:r w:rsidRPr="00F70CAB">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45CABD75"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 xml:space="preserve">When making an inference or comparison with uncertainty, noise, or incomplete data, measurement error and confidence intervals can be as important for judgment as the actual mean values of different groups. </w:t>
      </w:r>
      <w:r w:rsidR="00C276C4" w:rsidRPr="00F70CAB">
        <w:rPr>
          <w:rFonts w:ascii="Times" w:hAnsi="Times"/>
          <w:color w:val="000000" w:themeColor="text1"/>
        </w:rPr>
        <w:t xml:space="preserve">One study </w:t>
      </w:r>
      <w:r w:rsidRPr="00F70CAB">
        <w:rPr>
          <w:rFonts w:ascii="Times" w:hAnsi="Times"/>
          <w:color w:val="000000" w:themeColor="text1"/>
        </w:rPr>
        <w:t xml:space="preserve">[41]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w:t>
      </w:r>
      <w:r w:rsidRPr="00F70CAB">
        <w:rPr>
          <w:rFonts w:ascii="Times" w:hAnsi="Times"/>
          <w:color w:val="000000" w:themeColor="text1"/>
        </w:rPr>
        <w:lastRenderedPageBreak/>
        <w:t xml:space="preserve">such as viewer preferences for different chart types which could be an important consideration for how data are perceived and used, especially for issues of trust and uncertainty. </w:t>
      </w:r>
    </w:p>
    <w:p w14:paraId="1A519A80" w14:textId="7933A090"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 daily life, people regularly make decisions based on uncertain data. The authors Greis et al. [42] published a web-based game on Facebook and compared four representations that communicate different amounts of uncertainty information to the user and compared. The results show that </w:t>
      </w:r>
      <w:r w:rsidR="002A6A9B" w:rsidRPr="00F70CAB">
        <w:rPr>
          <w:rFonts w:ascii="Times" w:hAnsi="Times"/>
          <w:color w:val="000000" w:themeColor="text1"/>
        </w:rPr>
        <w:t xml:space="preserve">an </w:t>
      </w:r>
      <w:r w:rsidRPr="00F70CAB">
        <w:rPr>
          <w:rFonts w:ascii="Times" w:hAnsi="Times"/>
          <w:color w:val="000000" w:themeColor="text1"/>
        </w:rPr>
        <w:t xml:space="preserve">abundance of uncertainty information leads to taking unnecessary risks. </w:t>
      </w:r>
      <w:r w:rsidR="002A6A9B" w:rsidRPr="00F70CAB">
        <w:rPr>
          <w:rFonts w:ascii="Times" w:hAnsi="Times"/>
          <w:color w:val="000000" w:themeColor="text1"/>
        </w:rPr>
        <w:t>However, an a</w:t>
      </w:r>
      <w:r w:rsidRPr="00F70CAB">
        <w:rPr>
          <w:rFonts w:ascii="Times" w:hAnsi="Times"/>
          <w:color w:val="000000" w:themeColor="text1"/>
        </w:rPr>
        <w:t>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offer a good compromise between understandability, encouraging educated risks and achieving credible winning criteria with high gains.</w:t>
      </w:r>
    </w:p>
    <w:p w14:paraId="47A0F073" w14:textId="0829CD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F70CAB">
        <w:rPr>
          <w:rFonts w:ascii="Times" w:hAnsi="Times"/>
          <w:b/>
          <w:bCs/>
          <w:color w:val="000000" w:themeColor="text1"/>
        </w:rPr>
        <w:t xml:space="preserve"> </w:t>
      </w:r>
      <w:proofErr w:type="spellStart"/>
      <w:r w:rsidRPr="00F70CAB">
        <w:rPr>
          <w:rFonts w:ascii="Times" w:hAnsi="Times"/>
          <w:color w:val="000000" w:themeColor="text1"/>
        </w:rPr>
        <w:t>Lucchesi</w:t>
      </w:r>
      <w:proofErr w:type="spellEnd"/>
      <w:r w:rsidRPr="00F70CAB">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F70CAB">
        <w:rPr>
          <w:rFonts w:ascii="Times" w:hAnsi="Times"/>
          <w:color w:val="000000" w:themeColor="text1"/>
        </w:rPr>
        <w:t>pixelation</w:t>
      </w:r>
      <w:proofErr w:type="spellEnd"/>
      <w:r w:rsidRPr="00F70CAB">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And, although users can see which counties have high uncertainties, they cannot determine the exact quantities of the margins of error by looking at the pixelated map</w:t>
      </w:r>
      <w:r w:rsidR="00C4271F" w:rsidRPr="00F70CAB">
        <w:rPr>
          <w:rFonts w:ascii="Times" w:hAnsi="Times"/>
          <w:color w:val="000000" w:themeColor="text1"/>
        </w:rPr>
        <w:t xml:space="preserve"> and have not conducted study to determine whether the methods effectively communicate uncertainty.</w:t>
      </w:r>
      <w:r w:rsidRPr="00F70CAB">
        <w:rPr>
          <w:rFonts w:ascii="Times" w:hAnsi="Times"/>
          <w:color w:val="000000" w:themeColor="text1"/>
        </w:rPr>
        <w:t xml:space="preserve"> </w:t>
      </w:r>
    </w:p>
    <w:p w14:paraId="04353E5A" w14:textId="0AC6DFEE"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F70CAB">
        <w:rPr>
          <w:rFonts w:ascii="Times" w:hAnsi="Times"/>
          <w:color w:val="000000" w:themeColor="text1"/>
        </w:rPr>
        <w:t>MacEachren</w:t>
      </w:r>
      <w:proofErr w:type="spellEnd"/>
      <w:r w:rsidRPr="00F70CAB">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F70CAB">
        <w:rPr>
          <w:rFonts w:ascii="Times" w:hAnsi="Times" w:cs="Arial"/>
          <w:color w:val="000000" w:themeColor="text1"/>
        </w:rPr>
        <w:t>intuitiveness and relative performance</w:t>
      </w:r>
      <w:r w:rsidRPr="00F70CAB">
        <w:rPr>
          <w:rFonts w:ascii="Times" w:hAnsi="Times"/>
          <w:color w:val="000000" w:themeColor="text1"/>
        </w:rPr>
        <w:t>, considering visual variables and iconic representations of uncertainty. The</w:t>
      </w:r>
      <w:r w:rsidR="00DE2C3C" w:rsidRPr="00F70CAB">
        <w:rPr>
          <w:rFonts w:ascii="Times" w:hAnsi="Times"/>
          <w:color w:val="000000" w:themeColor="text1"/>
        </w:rPr>
        <w:t xml:space="preserve"> study </w:t>
      </w:r>
      <w:r w:rsidR="00DE2C3C" w:rsidRPr="00F70CAB">
        <w:rPr>
          <w:rFonts w:ascii="Times" w:hAnsi="Times"/>
          <w:color w:val="000000" w:themeColor="text1"/>
        </w:rPr>
        <w:lastRenderedPageBreak/>
        <w:t>does not cover both data and uncertainty at the same symbol and didn’t test the impact of symbol size</w:t>
      </w:r>
      <w:r w:rsidRPr="00F70CAB">
        <w:rPr>
          <w:rFonts w:ascii="Times" w:hAnsi="Times"/>
          <w:color w:val="000000" w:themeColor="text1"/>
        </w:rPr>
        <w:t>.</w:t>
      </w:r>
    </w:p>
    <w:p w14:paraId="09A5BC9E"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Many information fusion applications process and present huge quantities of data to enable an operator to make effective decisions. </w:t>
      </w:r>
      <w:proofErr w:type="spellStart"/>
      <w:r w:rsidRPr="00F70CAB">
        <w:rPr>
          <w:rFonts w:ascii="Times" w:hAnsi="Times"/>
          <w:color w:val="000000" w:themeColor="text1"/>
        </w:rPr>
        <w:t>Reveiro</w:t>
      </w:r>
      <w:proofErr w:type="spellEnd"/>
      <w:r w:rsidRPr="00F70CAB">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12EAA405" w14:textId="4A020FF5" w:rsidR="0045432F" w:rsidRPr="00F70CAB" w:rsidRDefault="0045432F" w:rsidP="00DF6E07">
      <w:pPr>
        <w:spacing w:line="360" w:lineRule="auto"/>
        <w:jc w:val="both"/>
        <w:rPr>
          <w:rFonts w:ascii="Times" w:hAnsi="Times"/>
          <w:color w:val="000000" w:themeColor="text1"/>
        </w:rPr>
      </w:pPr>
      <w:r w:rsidRPr="00F70CAB">
        <w:rPr>
          <w:rFonts w:ascii="Times" w:hAnsi="Times"/>
          <w:color w:val="000000" w:themeColor="text1"/>
        </w:rPr>
        <w:t xml:space="preserve">Visual representations of information are challenged to incorporate </w:t>
      </w:r>
      <w:r w:rsidR="002A6A9B" w:rsidRPr="00F70CAB">
        <w:rPr>
          <w:rFonts w:ascii="Times" w:hAnsi="Times"/>
          <w:color w:val="000000" w:themeColor="text1"/>
        </w:rPr>
        <w:t>un</w:t>
      </w:r>
      <w:r w:rsidRPr="00F70CAB">
        <w:rPr>
          <w:rFonts w:ascii="Times" w:hAnsi="Times"/>
          <w:color w:val="000000" w:themeColor="text1"/>
        </w:rPr>
        <w:t xml:space="preserve">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of Judi Thomson presents a typology describing the aspects of uncertainty related to intelligence analysis, drawing on existing frameworks for uncertainty representation. They do not conduct any uncertainty visualization work </w:t>
      </w:r>
      <w:r w:rsidR="002A6A9B" w:rsidRPr="00F70CAB">
        <w:rPr>
          <w:rFonts w:ascii="Times" w:hAnsi="Times"/>
          <w:color w:val="000000" w:themeColor="text1"/>
        </w:rPr>
        <w:t xml:space="preserve">themselves </w:t>
      </w:r>
      <w:r w:rsidRPr="00F70CAB">
        <w:rPr>
          <w:rFonts w:ascii="Times" w:hAnsi="Times"/>
          <w:color w:val="000000" w:themeColor="text1"/>
        </w:rPr>
        <w:t>but organize the uncertainties into a logical framework or typology and then explores frameworks for uncertainty that have been developed for representation within the geosciences and</w:t>
      </w:r>
      <w:r w:rsidR="002A6A9B" w:rsidRPr="00F70CAB">
        <w:rPr>
          <w:rFonts w:ascii="Times" w:hAnsi="Times"/>
          <w:color w:val="000000" w:themeColor="text1"/>
        </w:rPr>
        <w:t xml:space="preserve"> the</w:t>
      </w:r>
      <w:r w:rsidRPr="00F70CAB">
        <w:rPr>
          <w:rFonts w:ascii="Times" w:hAnsi="Times"/>
          <w:color w:val="000000" w:themeColor="text1"/>
        </w:rPr>
        <w:t xml:space="preserve"> scientific visualization community.</w:t>
      </w:r>
    </w:p>
    <w:p w14:paraId="4EA31BE6" w14:textId="4C2B142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Instead of professional data scientists, the authors </w:t>
      </w:r>
      <w:proofErr w:type="spellStart"/>
      <w:r w:rsidRPr="00F70CAB">
        <w:rPr>
          <w:rFonts w:ascii="Times" w:hAnsi="Times"/>
          <w:color w:val="000000" w:themeColor="text1"/>
        </w:rPr>
        <w:t>Boukhelifa</w:t>
      </w:r>
      <w:proofErr w:type="spellEnd"/>
      <w:r w:rsidRPr="00F70CAB">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w:t>
      </w:r>
      <w:r w:rsidR="002A6A9B" w:rsidRPr="00F70CAB">
        <w:rPr>
          <w:rFonts w:ascii="Times" w:hAnsi="Times"/>
          <w:color w:val="000000" w:themeColor="text1"/>
        </w:rPr>
        <w:t xml:space="preserve">it </w:t>
      </w:r>
      <w:r w:rsidRPr="00F70CAB">
        <w:rPr>
          <w:rFonts w:ascii="Times" w:hAnsi="Times"/>
          <w:color w:val="000000" w:themeColor="text1"/>
        </w:rPr>
        <w:t xml:space="preserve">appears to depend on the types and sources of uncertainty. Participants of the study have different technical skill levels which may have had an impact on their behaviour and coping strategies. </w:t>
      </w:r>
      <w:r w:rsidR="002A6A9B" w:rsidRPr="00F70CAB">
        <w:rPr>
          <w:rFonts w:ascii="Times" w:hAnsi="Times"/>
          <w:color w:val="000000" w:themeColor="text1"/>
        </w:rPr>
        <w:t xml:space="preserve"> </w:t>
      </w:r>
    </w:p>
    <w:p w14:paraId="6272165A" w14:textId="77777777"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lastRenderedPageBreak/>
        <w:t xml:space="preserve">Evaluating the impact of an uncertainty visualization is complex due to the challenge of defining correct behavior with uncertainty information and difficulties of interpreting uncertainty by people.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F70CAB">
        <w:rPr>
          <w:rFonts w:ascii="Times" w:hAnsi="Times"/>
          <w:i/>
          <w:iCs/>
          <w:color w:val="000000" w:themeColor="text1"/>
        </w:rPr>
        <w:t xml:space="preserve"> </w:t>
      </w:r>
      <w:r w:rsidRPr="00F70CAB">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08095B0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w:t>
      </w:r>
      <w:r w:rsidR="002A6A9B" w:rsidRPr="00F70CAB">
        <w:rPr>
          <w:rFonts w:ascii="Times" w:hAnsi="Times"/>
          <w:color w:val="000000" w:themeColor="text1"/>
        </w:rPr>
        <w:t xml:space="preserve">which </w:t>
      </w:r>
      <w:r w:rsidRPr="00F70CAB">
        <w:rPr>
          <w:rFonts w:ascii="Times" w:hAnsi="Times"/>
          <w:color w:val="000000" w:themeColor="text1"/>
        </w:rPr>
        <w:t xml:space="preserve">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w:t>
      </w:r>
      <w:r w:rsidR="002A6A9B" w:rsidRPr="00F70CAB">
        <w:rPr>
          <w:rFonts w:ascii="Times" w:hAnsi="Times"/>
          <w:color w:val="000000" w:themeColor="text1"/>
        </w:rPr>
        <w:t xml:space="preserve">the </w:t>
      </w:r>
      <w:r w:rsidRPr="00F70CAB">
        <w:rPr>
          <w:rFonts w:ascii="Times" w:hAnsi="Times"/>
          <w:color w:val="000000" w:themeColor="text1"/>
        </w:rPr>
        <w:t xml:space="preserve">uses of icons in combination with numerical probabilities causes decision-makers </w:t>
      </w:r>
      <w:r w:rsidR="002A6A9B" w:rsidRPr="00F70CAB">
        <w:rPr>
          <w:rFonts w:ascii="Times" w:hAnsi="Times"/>
          <w:color w:val="000000" w:themeColor="text1"/>
        </w:rPr>
        <w:t xml:space="preserve">to hesitate </w:t>
      </w:r>
      <w:r w:rsidRPr="00F70CAB">
        <w:rPr>
          <w:rFonts w:ascii="Times" w:hAnsi="Times"/>
          <w:color w:val="000000" w:themeColor="text1"/>
        </w:rPr>
        <w:t xml:space="preserve">and they expect more assistive information. </w:t>
      </w:r>
    </w:p>
    <w:p w14:paraId="4EDA1FD3" w14:textId="7E098A0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Since many visual depictions of probability distributions, such as error bars are difficult for users to accurately interpret, the authors </w:t>
      </w:r>
      <w:proofErr w:type="spellStart"/>
      <w:r w:rsidRPr="00F70CAB">
        <w:rPr>
          <w:rFonts w:ascii="Times" w:hAnsi="Times"/>
          <w:color w:val="000000" w:themeColor="text1"/>
        </w:rPr>
        <w:t>Hullman</w:t>
      </w:r>
      <w:proofErr w:type="spellEnd"/>
      <w:r w:rsidRPr="00F70CAB">
        <w:rPr>
          <w:rFonts w:ascii="Times" w:hAnsi="Times"/>
          <w:color w:val="000000" w:themeColor="text1"/>
        </w:rPr>
        <w:t xml:space="preserve"> et al. present a study [50] of </w:t>
      </w:r>
      <w:r w:rsidR="002A6A9B" w:rsidRPr="00F70CAB">
        <w:rPr>
          <w:rFonts w:ascii="Times" w:hAnsi="Times"/>
          <w:color w:val="000000" w:themeColor="text1"/>
        </w:rPr>
        <w:t xml:space="preserve">an </w:t>
      </w:r>
      <w:r w:rsidRPr="00F70CAB">
        <w:rPr>
          <w:rFonts w:ascii="Times" w:hAnsi="Times"/>
          <w:color w:val="000000" w:themeColor="text1"/>
        </w:rPr>
        <w:t xml:space="preserve">alternative representation, Hypothetical Outcome Plots (HOPs). In contrast to the many static representations of distributions, HOPs require relatively little background knowledge to </w:t>
      </w:r>
      <w:r w:rsidRPr="00F70CAB">
        <w:rPr>
          <w:rFonts w:ascii="Times" w:hAnsi="Times"/>
          <w:color w:val="000000" w:themeColor="text1"/>
        </w:rPr>
        <w:lastRenderedPageBreak/>
        <w:t xml:space="preserve">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F70CAB">
        <w:rPr>
          <w:rFonts w:ascii="Times" w:hAnsi="Times"/>
          <w:color w:val="000000" w:themeColor="text1"/>
        </w:rPr>
        <w:t>include:</w:t>
      </w:r>
      <w:proofErr w:type="gramEnd"/>
      <w:r w:rsidRPr="00F70CAB">
        <w:rPr>
          <w:rFonts w:ascii="Times" w:hAnsi="Times"/>
          <w:color w:val="000000" w:themeColor="text1"/>
        </w:rPr>
        <w:t xml:space="preserve"> i. they have not tested all abstract, static and special purpose representations of concrete outcomes, ii. </w:t>
      </w:r>
      <w:r w:rsidR="002A6A9B" w:rsidRPr="00F70CAB">
        <w:rPr>
          <w:rFonts w:ascii="Times" w:hAnsi="Times"/>
          <w:color w:val="000000" w:themeColor="text1"/>
        </w:rPr>
        <w:t xml:space="preserve">they </w:t>
      </w:r>
      <w:r w:rsidRPr="00F70CAB">
        <w:rPr>
          <w:rFonts w:ascii="Times" w:hAnsi="Times"/>
          <w:color w:val="000000" w:themeColor="text1"/>
        </w:rPr>
        <w:t xml:space="preserve">did not </w:t>
      </w:r>
      <w:r w:rsidR="002A6A9B" w:rsidRPr="00F70CAB">
        <w:rPr>
          <w:rFonts w:ascii="Times" w:hAnsi="Times"/>
          <w:color w:val="000000" w:themeColor="text1"/>
        </w:rPr>
        <w:t xml:space="preserve">ask </w:t>
      </w:r>
      <w:r w:rsidRPr="00F70CAB">
        <w:rPr>
          <w:rFonts w:ascii="Times" w:hAnsi="Times"/>
          <w:color w:val="000000" w:themeColor="text1"/>
        </w:rPr>
        <w:t xml:space="preserve">subjects to explain their conclusions about data and uncertainty and they know relatively little about the subject pool. </w:t>
      </w:r>
    </w:p>
    <w:p w14:paraId="2103CA68" w14:textId="049B9B35"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F70CAB">
        <w:rPr>
          <w:rFonts w:ascii="Times" w:hAnsi="Times"/>
          <w:color w:val="000000" w:themeColor="text1"/>
        </w:rPr>
        <w:t>dotplots</w:t>
      </w:r>
      <w:proofErr w:type="spellEnd"/>
      <w:r w:rsidRPr="00F70CAB">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w:t>
      </w:r>
      <w:r w:rsidR="00266AB5" w:rsidRPr="00F70CAB">
        <w:rPr>
          <w:rFonts w:ascii="Times" w:hAnsi="Times"/>
          <w:color w:val="000000" w:themeColor="text1"/>
        </w:rPr>
        <w:t xml:space="preserve">the </w:t>
      </w:r>
      <w:r w:rsidRPr="00F70CAB">
        <w:rPr>
          <w:rFonts w:ascii="Times" w:hAnsi="Times"/>
          <w:color w:val="000000" w:themeColor="text1"/>
        </w:rPr>
        <w:t>real world, bus riders decide to leave for a bus using a real-time transit prediction application and everyone’s utility function remains personal and changes according to each situation dynamically. But participants of their studies use the same utility functions for all which may make people feel complicit in bad decisions leading to missing bus</w:t>
      </w:r>
      <w:r w:rsidR="00266AB5" w:rsidRPr="00F70CAB">
        <w:rPr>
          <w:rFonts w:ascii="Times" w:hAnsi="Times"/>
          <w:color w:val="000000" w:themeColor="text1"/>
        </w:rPr>
        <w:t>es</w:t>
      </w:r>
      <w:r w:rsidRPr="00F70CAB">
        <w:rPr>
          <w:rFonts w:ascii="Times" w:hAnsi="Times"/>
          <w:color w:val="000000" w:themeColor="text1"/>
        </w:rPr>
        <w:t>. Respondents gave mixed opinion</w:t>
      </w:r>
      <w:r w:rsidR="00266AB5" w:rsidRPr="00F70CAB">
        <w:rPr>
          <w:rFonts w:ascii="Times" w:hAnsi="Times"/>
          <w:color w:val="000000" w:themeColor="text1"/>
        </w:rPr>
        <w:t>s</w:t>
      </w:r>
      <w:r w:rsidRPr="00F70CAB">
        <w:rPr>
          <w:rFonts w:ascii="Times" w:hAnsi="Times"/>
          <w:color w:val="000000" w:themeColor="text1"/>
        </w:rPr>
        <w:t xml:space="preserve">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5D8A1F58" w:rsidR="0045432F" w:rsidRPr="00F70CAB" w:rsidRDefault="0045432F" w:rsidP="0045432F">
      <w:pPr>
        <w:spacing w:before="100" w:beforeAutospacing="1" w:after="100" w:afterAutospacing="1" w:line="360" w:lineRule="auto"/>
        <w:jc w:val="both"/>
        <w:rPr>
          <w:rFonts w:ascii="Times" w:hAnsi="Times"/>
          <w:color w:val="000000" w:themeColor="text1"/>
        </w:rPr>
      </w:pPr>
      <w:r w:rsidRPr="00F70CAB">
        <w:rPr>
          <w:rFonts w:ascii="Times" w:hAnsi="Times"/>
          <w:color w:val="000000" w:themeColor="text1"/>
        </w:rPr>
        <w:t>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w:t>
      </w:r>
      <w:r w:rsidR="002320C3" w:rsidRPr="00F70CAB">
        <w:rPr>
          <w:color w:val="000000" w:themeColor="text1"/>
        </w:rPr>
        <w:t xml:space="preserve"> and due to </w:t>
      </w:r>
      <w:proofErr w:type="gramStart"/>
      <w:r w:rsidR="002320C3" w:rsidRPr="00F70CAB">
        <w:rPr>
          <w:color w:val="000000" w:themeColor="text1"/>
        </w:rPr>
        <w:t>complexity</w:t>
      </w:r>
      <w:proofErr w:type="gramEnd"/>
      <w:r w:rsidR="002320C3" w:rsidRPr="00F70CAB">
        <w:rPr>
          <w:color w:val="000000" w:themeColor="text1"/>
        </w:rPr>
        <w:t xml:space="preserve"> it is kept as open task to visualize.</w:t>
      </w:r>
      <w:r w:rsidRPr="00F70CAB">
        <w:rPr>
          <w:rFonts w:ascii="Times" w:hAnsi="Times"/>
          <w:color w:val="000000" w:themeColor="text1"/>
        </w:rPr>
        <w:t xml:space="preserve"> </w:t>
      </w:r>
    </w:p>
    <w:p w14:paraId="14ED190C" w14:textId="666424AE" w:rsidR="0045432F" w:rsidRDefault="0045432F" w:rsidP="0045432F">
      <w:pPr>
        <w:pStyle w:val="NormalWeb"/>
        <w:shd w:val="clear" w:color="auto" w:fill="FFFFFF"/>
        <w:spacing w:line="360" w:lineRule="auto"/>
        <w:jc w:val="both"/>
        <w:rPr>
          <w:rFonts w:ascii="Times" w:hAnsi="Times"/>
          <w:color w:val="000000" w:themeColor="text1"/>
        </w:rPr>
      </w:pPr>
      <w:r w:rsidRPr="00F70CAB">
        <w:rPr>
          <w:rFonts w:ascii="Times" w:hAnsi="Times"/>
          <w:color w:val="000000" w:themeColor="text1"/>
        </w:rPr>
        <w:lastRenderedPageBreak/>
        <w:t xml:space="preserve">Inherent uncertainties from environmental data (e.g., Meteorological stations and doppler radars, etc.) is often omitted from visualization.  The authors </w:t>
      </w:r>
      <w:proofErr w:type="spellStart"/>
      <w:r w:rsidRPr="00F70CAB">
        <w:rPr>
          <w:rFonts w:ascii="Times" w:hAnsi="Times"/>
          <w:color w:val="000000" w:themeColor="text1"/>
        </w:rPr>
        <w:t>Whittenbrink</w:t>
      </w:r>
      <w:proofErr w:type="spellEnd"/>
      <w:r w:rsidRPr="00F70CAB">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w:t>
      </w:r>
      <w:r w:rsidR="00FA6F70">
        <w:rPr>
          <w:rFonts w:ascii="Times" w:hAnsi="Times"/>
          <w:color w:val="000000" w:themeColor="text1"/>
        </w:rPr>
        <w:tab/>
      </w:r>
      <w:r w:rsidRPr="00F70CAB">
        <w:rPr>
          <w:rFonts w:ascii="Times" w:hAnsi="Times"/>
          <w:color w:val="000000" w:themeColor="text1"/>
        </w:rPr>
        <w:t xml:space="preserve"> </w:t>
      </w:r>
      <w:r w:rsidR="00FA6F70">
        <w:rPr>
          <w:rFonts w:ascii="Times" w:hAnsi="Times"/>
          <w:color w:val="000000" w:themeColor="text1"/>
        </w:rPr>
        <w:br/>
      </w:r>
    </w:p>
    <w:p w14:paraId="73EFD2A2" w14:textId="54020F97" w:rsidR="00F84618" w:rsidRPr="00F70CAB" w:rsidRDefault="00F84618" w:rsidP="00F84618">
      <w:pPr>
        <w:autoSpaceDE w:val="0"/>
        <w:autoSpaceDN w:val="0"/>
        <w:adjustRightInd w:val="0"/>
        <w:spacing w:line="360" w:lineRule="auto"/>
        <w:jc w:val="both"/>
        <w:rPr>
          <w:b/>
          <w:bCs/>
          <w:color w:val="000000" w:themeColor="text1"/>
        </w:rPr>
      </w:pPr>
      <w:r w:rsidRPr="00F70CAB">
        <w:rPr>
          <w:b/>
          <w:bCs/>
          <w:color w:val="000000" w:themeColor="text1"/>
        </w:rPr>
        <w:t>2.3.1</w:t>
      </w:r>
      <w:r w:rsidRPr="00F70CAB">
        <w:rPr>
          <w:b/>
          <w:bCs/>
          <w:color w:val="000000" w:themeColor="text1"/>
        </w:rPr>
        <w:tab/>
        <w:t>VSUP</w:t>
      </w:r>
    </w:p>
    <w:p w14:paraId="7EFABFAA" w14:textId="3AE85F0C" w:rsidR="00F84618" w:rsidRPr="00F70CAB" w:rsidRDefault="00F84618" w:rsidP="00F84618">
      <w:pPr>
        <w:autoSpaceDE w:val="0"/>
        <w:autoSpaceDN w:val="0"/>
        <w:adjustRightInd w:val="0"/>
        <w:spacing w:line="360" w:lineRule="auto"/>
        <w:jc w:val="both"/>
        <w:rPr>
          <w:rFonts w:eastAsiaTheme="minorHAnsi"/>
          <w:color w:val="000000" w:themeColor="text1"/>
          <w:lang w:val="en-GB" w:eastAsia="en-US"/>
        </w:rPr>
      </w:pPr>
      <w:r w:rsidRPr="00F70CAB">
        <w:rPr>
          <w:color w:val="000000" w:themeColor="text1"/>
        </w:rPr>
        <w:t xml:space="preserve">Both uncertainty visualization and understanding uncertainty are complex and critical tasks. </w:t>
      </w:r>
      <w:r w:rsidRPr="00F70CAB">
        <w:rPr>
          <w:rFonts w:eastAsiaTheme="minorHAnsi"/>
          <w:color w:val="000000" w:themeColor="text1"/>
          <w:lang w:val="en-GB" w:eastAsia="en-US"/>
        </w:rPr>
        <w:t xml:space="preserve">One of the most common approaches of uncertainty visualisation is to encode data values and uncertainty values independently, using two visual variables in a bivariate map. These resulting bivariate maps can be difficult to interpret, and the discriminability of marks can be reduced due to the interference between visual channels. To address this issue, </w:t>
      </w:r>
      <w:proofErr w:type="spellStart"/>
      <w:r w:rsidRPr="00F70CAB">
        <w:rPr>
          <w:color w:val="000000" w:themeColor="text1"/>
        </w:rPr>
        <w:t>Correl</w:t>
      </w:r>
      <w:proofErr w:type="spellEnd"/>
      <w:r w:rsidRPr="00F70CAB">
        <w:rPr>
          <w:color w:val="000000" w:themeColor="text1"/>
        </w:rPr>
        <w:t xml:space="preserve"> et al. [35] introduces </w:t>
      </w:r>
      <w:r w:rsidRPr="00F70CAB">
        <w:rPr>
          <w:rFonts w:eastAsiaTheme="minorHAnsi"/>
          <w:color w:val="000000" w:themeColor="text1"/>
          <w:lang w:val="en-GB" w:eastAsia="en-US"/>
        </w:rPr>
        <w:t>Value-Suppressing Uncertainty Palettes (VSUPs) as in Figure 2.1 (right)</w:t>
      </w:r>
      <w:r w:rsidR="00E301C2" w:rsidRPr="00F70CAB">
        <w:rPr>
          <w:rFonts w:eastAsiaTheme="minorHAnsi"/>
          <w:color w:val="000000" w:themeColor="text1"/>
          <w:lang w:val="en-GB" w:eastAsia="en-US"/>
        </w:rPr>
        <w:t xml:space="preserve"> whereas a </w:t>
      </w:r>
      <w:r w:rsidR="00E301C2" w:rsidRPr="00F70CAB">
        <w:rPr>
          <w:rFonts w:ascii="Times" w:hAnsi="Times"/>
          <w:color w:val="000000" w:themeColor="text1"/>
        </w:rPr>
        <w:t>traditional bivariate map shown in Figure 2.1</w:t>
      </w:r>
      <w:r w:rsidR="008A558E" w:rsidRPr="00F70CAB">
        <w:rPr>
          <w:rFonts w:ascii="Times" w:hAnsi="Times"/>
          <w:color w:val="000000" w:themeColor="text1"/>
        </w:rPr>
        <w:t xml:space="preserve"> </w:t>
      </w:r>
      <w:r w:rsidR="00E301C2" w:rsidRPr="00F70CAB">
        <w:rPr>
          <w:rFonts w:ascii="Times" w:hAnsi="Times"/>
          <w:color w:val="000000" w:themeColor="text1"/>
        </w:rPr>
        <w:t>(left).</w:t>
      </w:r>
      <w:r w:rsidR="008A558E" w:rsidRPr="00F70CAB">
        <w:rPr>
          <w:rFonts w:ascii="Times" w:hAnsi="Times"/>
          <w:color w:val="000000" w:themeColor="text1"/>
        </w:rPr>
        <w:t xml:space="preserve">  We highlight this prior work as it is the comparator approach in our user study. </w:t>
      </w:r>
    </w:p>
    <w:p w14:paraId="7497DFE1" w14:textId="77777777" w:rsidR="00F84618" w:rsidRPr="00F70CAB" w:rsidRDefault="00F84618" w:rsidP="00F84618">
      <w:pPr>
        <w:pStyle w:val="NormalWeb"/>
        <w:spacing w:line="360" w:lineRule="auto"/>
        <w:jc w:val="center"/>
        <w:rPr>
          <w:rFonts w:ascii="Times" w:hAnsi="Times"/>
          <w:color w:val="000000" w:themeColor="text1"/>
        </w:rPr>
      </w:pPr>
      <w:r w:rsidRPr="00F70CAB">
        <w:rPr>
          <w:rFonts w:ascii="Times" w:hAnsi="Times"/>
          <w:noProof/>
          <w:color w:val="000000" w:themeColor="text1"/>
        </w:rPr>
        <w:drawing>
          <wp:inline distT="0" distB="0" distL="0" distR="0" wp14:anchorId="45B6A7F7" wp14:editId="0B5692C3">
            <wp:extent cx="3768436" cy="1937047"/>
            <wp:effectExtent l="0" t="0" r="3810" b="6350"/>
            <wp:docPr id="389" name="Picture 389"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Chart, funnel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88629" cy="1947427"/>
                    </a:xfrm>
                    <a:prstGeom prst="rect">
                      <a:avLst/>
                    </a:prstGeom>
                  </pic:spPr>
                </pic:pic>
              </a:graphicData>
            </a:graphic>
          </wp:inline>
        </w:drawing>
      </w:r>
      <w:r w:rsidRPr="00F70CAB">
        <w:rPr>
          <w:rFonts w:ascii="Times" w:hAnsi="Times"/>
          <w:color w:val="000000" w:themeColor="text1"/>
        </w:rPr>
        <w:br/>
      </w:r>
      <w:r w:rsidRPr="00F70CAB">
        <w:rPr>
          <w:color w:val="000000" w:themeColor="text1"/>
        </w:rPr>
        <w:t xml:space="preserve">Figure 2.1: </w:t>
      </w:r>
      <w:r w:rsidRPr="00F70CAB">
        <w:rPr>
          <w:rFonts w:eastAsiaTheme="minorHAnsi"/>
          <w:color w:val="000000" w:themeColor="text1"/>
          <w:lang w:val="en-GB" w:eastAsia="en-US"/>
        </w:rPr>
        <w:t>A standard bivariate map (left) and a VSUP (right)</w:t>
      </w:r>
    </w:p>
    <w:p w14:paraId="0174B626" w14:textId="44B1574B" w:rsidR="00F84618" w:rsidRPr="00F70CAB" w:rsidRDefault="00437EFA" w:rsidP="00F84618">
      <w:pPr>
        <w:pStyle w:val="NormalWeb"/>
        <w:spacing w:line="360" w:lineRule="auto"/>
        <w:jc w:val="both"/>
        <w:rPr>
          <w:rFonts w:ascii="Times" w:hAnsi="Times"/>
          <w:color w:val="000000" w:themeColor="text1"/>
        </w:rPr>
      </w:pPr>
      <w:r w:rsidRPr="00F70CAB">
        <w:rPr>
          <w:color w:val="000000" w:themeColor="text1"/>
        </w:rPr>
        <w:t xml:space="preserve">We see that </w:t>
      </w:r>
      <w:r w:rsidR="00F84618" w:rsidRPr="00F70CAB">
        <w:rPr>
          <w:color w:val="000000" w:themeColor="text1"/>
        </w:rPr>
        <w:t>VSUPs allocate</w:t>
      </w:r>
      <w:r w:rsidR="008A558E" w:rsidRPr="00F70CAB">
        <w:rPr>
          <w:color w:val="000000" w:themeColor="text1"/>
        </w:rPr>
        <w:t>s</w:t>
      </w:r>
      <w:r w:rsidR="00F84618" w:rsidRPr="00F70CAB">
        <w:rPr>
          <w:color w:val="000000" w:themeColor="text1"/>
        </w:rPr>
        <w:t xml:space="preserve"> smaller ranges of </w:t>
      </w:r>
      <w:r w:rsidR="008A558E" w:rsidRPr="00F70CAB">
        <w:rPr>
          <w:color w:val="000000" w:themeColor="text1"/>
        </w:rPr>
        <w:t xml:space="preserve">the </w:t>
      </w:r>
      <w:r w:rsidR="00F84618" w:rsidRPr="00F70CAB">
        <w:rPr>
          <w:color w:val="000000" w:themeColor="text1"/>
        </w:rPr>
        <w:t xml:space="preserve">visual channel to data when uncertainty is high and larger ranges when uncertainty is low. This allocation of visual variables promotes patterns of decision-making that make efficient use of uncertainty information, discouraging </w:t>
      </w:r>
      <w:r w:rsidR="00F84618" w:rsidRPr="00F70CAB">
        <w:rPr>
          <w:color w:val="000000" w:themeColor="text1"/>
        </w:rPr>
        <w:lastRenderedPageBreak/>
        <w:t>comparison of values in unreliable regions of the data, and promoting comparison in regions of high certainty.</w:t>
      </w:r>
      <w:r w:rsidR="00F84618" w:rsidRPr="00F70CAB">
        <w:rPr>
          <w:rFonts w:ascii="Times" w:hAnsi="Times"/>
          <w:color w:val="000000" w:themeColor="text1"/>
        </w:rPr>
        <w:t xml:space="preserve"> In traditional bivariate maps Figure 2.1(left), outputs for each combination of value and uncertainty might be represented as a 2D square whereas </w:t>
      </w:r>
      <w:r w:rsidR="000D683D" w:rsidRPr="00F70CAB">
        <w:rPr>
          <w:rFonts w:ascii="Times" w:hAnsi="Times"/>
          <w:color w:val="000000" w:themeColor="text1"/>
        </w:rPr>
        <w:t>VSUP</w:t>
      </w:r>
      <w:r w:rsidR="00F84618" w:rsidRPr="00F70CAB">
        <w:rPr>
          <w:rFonts w:ascii="Times" w:hAnsi="Times"/>
          <w:color w:val="000000" w:themeColor="text1"/>
        </w:rPr>
        <w:t xml:space="preserve"> approache</w:t>
      </w:r>
      <w:r w:rsidR="000D683D" w:rsidRPr="00F70CAB">
        <w:rPr>
          <w:rFonts w:ascii="Times" w:hAnsi="Times"/>
          <w:color w:val="000000" w:themeColor="text1"/>
        </w:rPr>
        <w:t>s</w:t>
      </w:r>
      <w:r w:rsidR="00F84618" w:rsidRPr="00F70CAB">
        <w:rPr>
          <w:rFonts w:ascii="Times" w:hAnsi="Times"/>
          <w:color w:val="000000" w:themeColor="text1"/>
        </w:rPr>
        <w:t xml:space="preserve"> it as arcs mapping </w:t>
      </w:r>
      <w:r w:rsidR="000D683D" w:rsidRPr="00F70CAB">
        <w:rPr>
          <w:rFonts w:ascii="Times" w:hAnsi="Times"/>
          <w:color w:val="000000" w:themeColor="text1"/>
        </w:rPr>
        <w:t xml:space="preserve">larger number of outputs for </w:t>
      </w:r>
      <w:r w:rsidR="00F84618" w:rsidRPr="00F70CAB">
        <w:rPr>
          <w:rFonts w:ascii="Times" w:hAnsi="Times"/>
          <w:color w:val="000000" w:themeColor="text1"/>
        </w:rPr>
        <w:t xml:space="preserve">smaller and smaller sets of outputs for higher uncertainty. </w:t>
      </w:r>
    </w:p>
    <w:p w14:paraId="66E6AD69" w14:textId="6F897666" w:rsidR="0045432F" w:rsidRPr="00F70CAB" w:rsidRDefault="00F84618" w:rsidP="009F7AA2">
      <w:pPr>
        <w:spacing w:line="360" w:lineRule="auto"/>
        <w:jc w:val="both"/>
        <w:rPr>
          <w:color w:val="000000" w:themeColor="text1"/>
        </w:rPr>
      </w:pPr>
      <w:r w:rsidRPr="00F70CAB">
        <w:rPr>
          <w:color w:val="000000" w:themeColor="text1"/>
        </w:rPr>
        <w:t xml:space="preserve">But the main limitation of that research is they </w:t>
      </w:r>
      <w:r w:rsidR="00A80826" w:rsidRPr="00F70CAB">
        <w:rPr>
          <w:color w:val="000000" w:themeColor="text1"/>
        </w:rPr>
        <w:t xml:space="preserve">filter out higher uncertainty values by grouping them altogether </w:t>
      </w:r>
      <w:r w:rsidR="008A558E" w:rsidRPr="00F70CAB">
        <w:rPr>
          <w:color w:val="000000" w:themeColor="text1"/>
        </w:rPr>
        <w:t xml:space="preserve">which </w:t>
      </w:r>
      <w:r w:rsidRPr="00F70CAB">
        <w:rPr>
          <w:color w:val="000000" w:themeColor="text1"/>
        </w:rPr>
        <w:t xml:space="preserve">suppresses the values for decision making when uncertainties are high. </w:t>
      </w:r>
      <w:r w:rsidR="00E70372" w:rsidRPr="00F70CAB">
        <w:rPr>
          <w:color w:val="000000" w:themeColor="text1"/>
        </w:rPr>
        <w:t xml:space="preserve">Due to this higher uncertainty elimination </w:t>
      </w:r>
      <w:r w:rsidR="008A558E" w:rsidRPr="00F70CAB">
        <w:rPr>
          <w:color w:val="000000" w:themeColor="text1"/>
        </w:rPr>
        <w:t xml:space="preserve">aspect </w:t>
      </w:r>
      <w:r w:rsidR="00E70372" w:rsidRPr="00F70CAB">
        <w:rPr>
          <w:color w:val="000000" w:themeColor="text1"/>
        </w:rPr>
        <w:t>the designer</w:t>
      </w:r>
      <w:r w:rsidR="004E1B7E" w:rsidRPr="00F70CAB">
        <w:rPr>
          <w:color w:val="000000" w:themeColor="text1"/>
        </w:rPr>
        <w:t>s</w:t>
      </w:r>
      <w:r w:rsidR="00E70372" w:rsidRPr="00F70CAB">
        <w:rPr>
          <w:color w:val="000000" w:themeColor="text1"/>
        </w:rPr>
        <w:t xml:space="preserve"> need to carefully consider if this representation is suitable and desirable for certain system</w:t>
      </w:r>
      <w:r w:rsidR="008A558E" w:rsidRPr="00F70CAB">
        <w:rPr>
          <w:color w:val="000000" w:themeColor="text1"/>
        </w:rPr>
        <w:t>s</w:t>
      </w:r>
      <w:r w:rsidRPr="00F70CAB">
        <w:rPr>
          <w:color w:val="000000" w:themeColor="text1"/>
        </w:rPr>
        <w:t>.</w:t>
      </w:r>
      <w:r w:rsidR="00092823" w:rsidRPr="00F70CAB">
        <w:rPr>
          <w:color w:val="000000" w:themeColor="text1"/>
        </w:rPr>
        <w:t xml:space="preserve"> </w:t>
      </w:r>
      <w:r w:rsidR="006F45AE" w:rsidRPr="00F70CAB">
        <w:rPr>
          <w:color w:val="000000" w:themeColor="text1"/>
        </w:rPr>
        <w:t>Another limitation is, s</w:t>
      </w:r>
      <w:r w:rsidR="00092823" w:rsidRPr="00F70CAB">
        <w:rPr>
          <w:color w:val="000000" w:themeColor="text1"/>
        </w:rPr>
        <w:t xml:space="preserve">ince </w:t>
      </w:r>
      <w:r w:rsidR="00092823" w:rsidRPr="00F70CAB">
        <w:rPr>
          <w:rFonts w:eastAsiaTheme="minorHAnsi"/>
          <w:color w:val="000000" w:themeColor="text1"/>
          <w:lang w:val="en-GB" w:eastAsia="en-US"/>
        </w:rPr>
        <w:t xml:space="preserve">both uncertainty and value are represented by </w:t>
      </w:r>
      <w:r w:rsidR="004E1B7E" w:rsidRPr="00F70CAB">
        <w:rPr>
          <w:rFonts w:eastAsiaTheme="minorHAnsi"/>
          <w:color w:val="000000" w:themeColor="text1"/>
          <w:lang w:val="en-GB" w:eastAsia="en-US"/>
        </w:rPr>
        <w:t xml:space="preserve">a single </w:t>
      </w:r>
      <w:r w:rsidR="00092823" w:rsidRPr="00F70CAB">
        <w:rPr>
          <w:rFonts w:eastAsiaTheme="minorHAnsi"/>
          <w:color w:val="000000" w:themeColor="text1"/>
          <w:lang w:val="en-GB" w:eastAsia="en-US"/>
        </w:rPr>
        <w:t>color, the perceptual non</w:t>
      </w:r>
      <w:r w:rsidR="006F45AE" w:rsidRPr="00F70CAB">
        <w:rPr>
          <w:rFonts w:eastAsiaTheme="minorHAnsi"/>
          <w:color w:val="000000" w:themeColor="text1"/>
          <w:lang w:val="en-GB" w:eastAsia="en-US"/>
        </w:rPr>
        <w:t>-</w:t>
      </w:r>
      <w:r w:rsidR="00092823" w:rsidRPr="00F70CAB">
        <w:rPr>
          <w:rFonts w:eastAsiaTheme="minorHAnsi"/>
          <w:color w:val="000000" w:themeColor="text1"/>
          <w:lang w:val="en-GB" w:eastAsia="en-US"/>
        </w:rPr>
        <w:t xml:space="preserve">separability of color channels </w:t>
      </w:r>
      <w:r w:rsidR="00EA519D" w:rsidRPr="00F70CAB">
        <w:rPr>
          <w:rFonts w:eastAsiaTheme="minorHAnsi"/>
          <w:color w:val="000000" w:themeColor="text1"/>
          <w:lang w:val="en-GB" w:eastAsia="en-US"/>
        </w:rPr>
        <w:t xml:space="preserve">are </w:t>
      </w:r>
      <w:r w:rsidR="00240BCA" w:rsidRPr="00F70CAB">
        <w:rPr>
          <w:rFonts w:eastAsiaTheme="minorHAnsi"/>
          <w:color w:val="000000" w:themeColor="text1"/>
          <w:lang w:val="en-GB" w:eastAsia="en-US"/>
        </w:rPr>
        <w:t>well-known,</w:t>
      </w:r>
      <w:r w:rsidR="006F45AE" w:rsidRPr="00F70CAB">
        <w:rPr>
          <w:rFonts w:eastAsiaTheme="minorHAnsi"/>
          <w:color w:val="000000" w:themeColor="text1"/>
          <w:lang w:val="en-GB" w:eastAsia="en-US"/>
        </w:rPr>
        <w:t xml:space="preserve"> and which requires the concept of a limited “budget” of distinguishable marks. To achieve the limited budget criteria, it necessitates</w:t>
      </w:r>
      <w:r w:rsidR="008A558E" w:rsidRPr="00F70CAB">
        <w:rPr>
          <w:rFonts w:eastAsiaTheme="minorHAnsi"/>
          <w:color w:val="000000" w:themeColor="text1"/>
          <w:lang w:val="en-GB" w:eastAsia="en-US"/>
        </w:rPr>
        <w:t xml:space="preserve"> one</w:t>
      </w:r>
      <w:r w:rsidR="006F45AE" w:rsidRPr="00F70CAB">
        <w:rPr>
          <w:rFonts w:eastAsiaTheme="minorHAnsi"/>
          <w:color w:val="000000" w:themeColor="text1"/>
          <w:lang w:val="en-GB" w:eastAsia="en-US"/>
        </w:rPr>
        <w:t xml:space="preserve"> to quantize the data</w:t>
      </w:r>
      <w:r w:rsidR="00EA519D" w:rsidRPr="00F70CAB">
        <w:rPr>
          <w:rFonts w:eastAsiaTheme="minorHAnsi"/>
          <w:color w:val="000000" w:themeColor="text1"/>
          <w:lang w:val="en-GB" w:eastAsia="en-US"/>
        </w:rPr>
        <w:t>. D</w:t>
      </w:r>
      <w:r w:rsidR="006F45AE" w:rsidRPr="00F70CAB">
        <w:rPr>
          <w:rFonts w:eastAsiaTheme="minorHAnsi"/>
          <w:color w:val="000000" w:themeColor="text1"/>
          <w:lang w:val="en-GB" w:eastAsia="en-US"/>
        </w:rPr>
        <w:t xml:space="preserve">ue </w:t>
      </w:r>
      <w:r w:rsidR="00EA519D" w:rsidRPr="00F70CAB">
        <w:rPr>
          <w:rFonts w:eastAsiaTheme="minorHAnsi"/>
          <w:color w:val="000000" w:themeColor="text1"/>
          <w:lang w:val="en-GB" w:eastAsia="en-US"/>
        </w:rPr>
        <w:t xml:space="preserve">to the </w:t>
      </w:r>
      <w:r w:rsidR="006F45AE" w:rsidRPr="00F70CAB">
        <w:rPr>
          <w:rFonts w:eastAsiaTheme="minorHAnsi"/>
          <w:color w:val="000000" w:themeColor="text1"/>
          <w:lang w:val="en-GB" w:eastAsia="en-US"/>
        </w:rPr>
        <w:t>data quantization</w:t>
      </w:r>
      <w:r w:rsidR="00EA519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uncertaint</w:t>
      </w:r>
      <w:r w:rsidR="00EA519D" w:rsidRPr="00F70CAB">
        <w:rPr>
          <w:rFonts w:eastAsiaTheme="minorHAnsi"/>
          <w:color w:val="000000" w:themeColor="text1"/>
          <w:lang w:val="en-GB" w:eastAsia="en-US"/>
        </w:rPr>
        <w:t>y visualisation</w:t>
      </w:r>
      <w:r w:rsidR="006F45AE" w:rsidRPr="00F70CAB">
        <w:rPr>
          <w:rFonts w:eastAsiaTheme="minorHAnsi"/>
          <w:color w:val="000000" w:themeColor="text1"/>
          <w:lang w:val="en-GB" w:eastAsia="en-US"/>
        </w:rPr>
        <w:t xml:space="preserve"> </w:t>
      </w:r>
      <w:r w:rsidR="00EA519D" w:rsidRPr="00F70CAB">
        <w:rPr>
          <w:rFonts w:eastAsiaTheme="minorHAnsi"/>
          <w:color w:val="000000" w:themeColor="text1"/>
          <w:lang w:val="en-GB" w:eastAsia="en-US"/>
        </w:rPr>
        <w:t>for</w:t>
      </w:r>
      <w:r w:rsidR="006F45AE" w:rsidRPr="00F70CAB">
        <w:rPr>
          <w:rFonts w:eastAsiaTheme="minorHAnsi"/>
          <w:color w:val="000000" w:themeColor="text1"/>
          <w:lang w:val="en-GB" w:eastAsia="en-US"/>
        </w:rPr>
        <w:t xml:space="preserve"> continuous</w:t>
      </w:r>
      <w:r w:rsidR="00B06E60" w:rsidRPr="00F70CAB">
        <w:rPr>
          <w:rFonts w:eastAsiaTheme="minorHAnsi"/>
          <w:color w:val="000000" w:themeColor="text1"/>
          <w:lang w:val="en-GB" w:eastAsia="en-US"/>
        </w:rPr>
        <w:t xml:space="preserve"> </w:t>
      </w:r>
      <w:r w:rsidR="0060385D" w:rsidRPr="00F70CAB">
        <w:rPr>
          <w:rFonts w:eastAsiaTheme="minorHAnsi"/>
          <w:color w:val="000000" w:themeColor="text1"/>
          <w:lang w:val="en-GB" w:eastAsia="en-US"/>
        </w:rPr>
        <w:t>(</w:t>
      </w:r>
      <w:r w:rsidR="00E2673B" w:rsidRPr="00F70CAB">
        <w:rPr>
          <w:rFonts w:eastAsiaTheme="minorHAnsi"/>
          <w:color w:val="000000" w:themeColor="text1"/>
          <w:lang w:val="en-GB" w:eastAsia="en-US"/>
        </w:rPr>
        <w:t xml:space="preserve">or </w:t>
      </w:r>
      <w:r w:rsidR="00EA519D" w:rsidRPr="00F70CAB">
        <w:rPr>
          <w:rFonts w:eastAsiaTheme="minorHAnsi"/>
          <w:color w:val="000000" w:themeColor="text1"/>
          <w:lang w:val="en-GB" w:eastAsia="en-US"/>
        </w:rPr>
        <w:t>all discrete</w:t>
      </w:r>
      <w:r w:rsidR="0060385D" w:rsidRPr="00F70CAB">
        <w:rPr>
          <w:rFonts w:eastAsiaTheme="minorHAnsi"/>
          <w:color w:val="000000" w:themeColor="text1"/>
          <w:lang w:val="en-GB" w:eastAsia="en-US"/>
        </w:rPr>
        <w:t>)</w:t>
      </w:r>
      <w:r w:rsidR="006F45AE" w:rsidRPr="00F70CAB">
        <w:rPr>
          <w:rFonts w:eastAsiaTheme="minorHAnsi"/>
          <w:color w:val="000000" w:themeColor="text1"/>
          <w:lang w:val="en-GB" w:eastAsia="en-US"/>
        </w:rPr>
        <w:t xml:space="preserve"> values are not possible </w:t>
      </w:r>
      <w:r w:rsidR="00EA519D" w:rsidRPr="00F70CAB">
        <w:rPr>
          <w:rFonts w:eastAsiaTheme="minorHAnsi"/>
          <w:color w:val="000000" w:themeColor="text1"/>
          <w:lang w:val="en-GB" w:eastAsia="en-US"/>
        </w:rPr>
        <w:t>with limited color budgets.</w:t>
      </w:r>
      <w:r w:rsidR="00FA6F70">
        <w:rPr>
          <w:rFonts w:eastAsiaTheme="minorHAnsi"/>
          <w:color w:val="000000" w:themeColor="text1"/>
          <w:lang w:val="en-GB" w:eastAsia="en-US"/>
        </w:rPr>
        <w:tab/>
      </w:r>
      <w:r w:rsidR="006F45AE" w:rsidRPr="00F70CAB">
        <w:rPr>
          <w:rFonts w:eastAsiaTheme="minorHAnsi"/>
          <w:color w:val="000000" w:themeColor="text1"/>
          <w:lang w:val="en-GB" w:eastAsia="en-US"/>
        </w:rPr>
        <w:t xml:space="preserve"> </w:t>
      </w:r>
      <w:r w:rsidR="00FA6F70">
        <w:rPr>
          <w:rFonts w:eastAsiaTheme="minorHAnsi"/>
          <w:color w:val="000000" w:themeColor="text1"/>
          <w:lang w:val="en-GB" w:eastAsia="en-US"/>
        </w:rPr>
        <w:br/>
      </w:r>
    </w:p>
    <w:p w14:paraId="60A31308" w14:textId="02EDEE78"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b/>
          <w:bCs/>
          <w:color w:val="000000" w:themeColor="text1"/>
          <w:lang w:val="en-US"/>
        </w:rPr>
        <w:t>2.4</w:t>
      </w:r>
      <w:r w:rsidRPr="00F70CAB">
        <w:rPr>
          <w:rFonts w:ascii="Times" w:hAnsi="Times"/>
          <w:b/>
          <w:bCs/>
          <w:color w:val="000000" w:themeColor="text1"/>
          <w:lang w:val="en-US"/>
        </w:rPr>
        <w:tab/>
        <w:t>Chromatic Aberration related prior works</w:t>
      </w:r>
      <w:r w:rsidR="00F84618" w:rsidRPr="00F70CAB">
        <w:rPr>
          <w:rFonts w:ascii="Times" w:hAnsi="Times"/>
          <w:b/>
          <w:bCs/>
          <w:color w:val="000000" w:themeColor="text1"/>
          <w:lang w:val="en-US"/>
        </w:rPr>
        <w:tab/>
      </w:r>
      <w:r w:rsidR="00F84618" w:rsidRPr="00F70CAB">
        <w:rPr>
          <w:rFonts w:ascii="Times" w:hAnsi="Times"/>
          <w:color w:val="000000" w:themeColor="text1"/>
          <w:lang w:val="en-US"/>
        </w:rPr>
        <w:br/>
      </w:r>
      <w:r w:rsidR="00266AB5" w:rsidRPr="00F70CAB">
        <w:rPr>
          <w:rFonts w:ascii="Times" w:hAnsi="Times"/>
          <w:color w:val="000000" w:themeColor="text1"/>
          <w:lang w:val="en-US"/>
        </w:rPr>
        <w:t>F</w:t>
      </w:r>
      <w:r w:rsidRPr="00F70CAB">
        <w:rPr>
          <w:rFonts w:ascii="Times" w:hAnsi="Times"/>
          <w:color w:val="000000" w:themeColor="text1"/>
          <w:lang w:val="en-US"/>
        </w:rPr>
        <w:t xml:space="preserve">rom a vision perspective, </w:t>
      </w:r>
      <w:r w:rsidRPr="00F70CAB">
        <w:rPr>
          <w:rFonts w:ascii="Times" w:hAnsi="Times"/>
          <w:color w:val="000000" w:themeColor="text1"/>
        </w:rPr>
        <w:t>chromatic aberration leads to various forms of color imperfections in the image</w:t>
      </w:r>
      <w:r w:rsidRPr="00F70CAB">
        <w:rPr>
          <w:rFonts w:ascii="Times" w:hAnsi="Times"/>
          <w:color w:val="000000" w:themeColor="text1"/>
          <w:lang w:val="en-US"/>
        </w:rPr>
        <w:t>.</w:t>
      </w:r>
      <w:r w:rsidRPr="00F70CAB">
        <w:rPr>
          <w:rFonts w:ascii="Times" w:hAnsi="Times"/>
          <w:color w:val="000000" w:themeColor="text1"/>
        </w:rPr>
        <w:t xml:space="preserve"> When tampering with an image, these aberrations are often disturbed and fail to be consistent across the image.</w:t>
      </w:r>
      <w:r w:rsidRPr="00F70CAB">
        <w:rPr>
          <w:rFonts w:ascii="Times" w:hAnsi="Times" w:cs="Calibri"/>
          <w:color w:val="000000" w:themeColor="text1"/>
        </w:rPr>
        <w:t xml:space="preserve"> Koh</w:t>
      </w:r>
      <w:r w:rsidRPr="00F70CAB">
        <w:rPr>
          <w:rFonts w:ascii="Times" w:hAnsi="Times"/>
          <w:color w:val="000000" w:themeColor="text1"/>
        </w:rPr>
        <w:t xml:space="preserve"> </w:t>
      </w:r>
      <w:r w:rsidRPr="00F70CAB">
        <w:rPr>
          <w:rFonts w:ascii="Times" w:hAnsi="Times"/>
          <w:color w:val="000000" w:themeColor="text1"/>
          <w:lang w:val="en-US"/>
        </w:rPr>
        <w:t xml:space="preserve">et. al. [10] </w:t>
      </w:r>
      <w:r w:rsidRPr="00F70CAB">
        <w:rPr>
          <w:rFonts w:ascii="Times" w:hAnsi="Times"/>
          <w:color w:val="000000" w:themeColor="text1"/>
        </w:rPr>
        <w:t>present</w:t>
      </w:r>
      <w:r w:rsidRPr="00F70CAB">
        <w:rPr>
          <w:rFonts w:ascii="Times" w:hAnsi="Times"/>
          <w:color w:val="000000" w:themeColor="text1"/>
          <w:lang w:val="en-US"/>
        </w:rPr>
        <w:t>ed</w:t>
      </w:r>
      <w:r w:rsidRPr="00F70CAB">
        <w:rPr>
          <w:rFonts w:ascii="Times" w:hAnsi="Times"/>
          <w:color w:val="000000" w:themeColor="text1"/>
        </w:rPr>
        <w:t xml:space="preserve"> a user study to observe the effect on users’ judgment </w:t>
      </w:r>
      <w:r w:rsidRPr="00F70CAB">
        <w:rPr>
          <w:rFonts w:ascii="Times" w:hAnsi="Times"/>
          <w:color w:val="000000" w:themeColor="text1"/>
          <w:lang w:val="en-US"/>
        </w:rPr>
        <w:t xml:space="preserve">with </w:t>
      </w:r>
      <w:r w:rsidRPr="00F70CAB">
        <w:rPr>
          <w:rFonts w:ascii="Times" w:hAnsi="Times" w:cs="Arial"/>
          <w:color w:val="000000" w:themeColor="text1"/>
        </w:rPr>
        <w:t>Lateral Chromatic Aberration (LCA) for Chart Reading in Information Visualization on Display Devices</w:t>
      </w:r>
      <w:r w:rsidRPr="00F70CAB">
        <w:rPr>
          <w:rFonts w:ascii="Times" w:hAnsi="Times" w:cs="Arial"/>
          <w:color w:val="000000" w:themeColor="text1"/>
          <w:lang w:val="en-US"/>
        </w:rPr>
        <w:t xml:space="preserve"> and </w:t>
      </w:r>
      <w:r w:rsidRPr="00F70CAB">
        <w:rPr>
          <w:rFonts w:ascii="Times" w:hAnsi="Times"/>
          <w:color w:val="000000" w:themeColor="text1"/>
        </w:rPr>
        <w:t>suggest</w:t>
      </w:r>
      <w:r w:rsidRPr="00F70CAB">
        <w:rPr>
          <w:rFonts w:ascii="Times" w:hAnsi="Times"/>
          <w:color w:val="000000" w:themeColor="text1"/>
          <w:lang w:val="en-US"/>
        </w:rPr>
        <w:t>ed</w:t>
      </w:r>
      <w:r w:rsidRPr="00F70CAB">
        <w:rPr>
          <w:rFonts w:ascii="Times" w:hAnsi="Times"/>
          <w:color w:val="000000" w:themeColor="text1"/>
        </w:rPr>
        <w:t xml:space="preserve"> guidelines for information visualization designers to avoid such issues</w:t>
      </w:r>
      <w:r w:rsidRPr="00F70CAB">
        <w:rPr>
          <w:rFonts w:ascii="Times" w:hAnsi="Times"/>
          <w:color w:val="000000" w:themeColor="text1"/>
          <w:lang w:val="en-US"/>
        </w:rPr>
        <w:t xml:space="preserve">. </w:t>
      </w:r>
      <w:r w:rsidRPr="00F70CAB">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r w:rsidR="00AD06B0" w:rsidRPr="00F70CAB">
        <w:rPr>
          <w:rFonts w:ascii="Times" w:hAnsi="Times"/>
          <w:color w:val="000000" w:themeColor="text1"/>
        </w:rPr>
        <w:t xml:space="preserve"> The limitation of this study</w:t>
      </w:r>
      <w:r w:rsidR="00AD06B0" w:rsidRPr="00F70CAB">
        <w:rPr>
          <w:color w:val="000000" w:themeColor="text1"/>
        </w:rPr>
        <w:t xml:space="preserve"> is </w:t>
      </w:r>
      <w:r w:rsidR="00A96763" w:rsidRPr="00F70CAB">
        <w:rPr>
          <w:color w:val="000000" w:themeColor="text1"/>
        </w:rPr>
        <w:t xml:space="preserve">that the solution works only with </w:t>
      </w:r>
      <w:r w:rsidR="00AD06B0" w:rsidRPr="00F70CAB">
        <w:rPr>
          <w:color w:val="000000" w:themeColor="text1"/>
        </w:rPr>
        <w:t>certain eyeglasses and some common objects and does not extend to a real and generalised environment.</w:t>
      </w:r>
    </w:p>
    <w:p w14:paraId="6B1E1649" w14:textId="7E46D94D"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lastRenderedPageBreak/>
        <w:t xml:space="preserve">Colour is widely used in information visualisation to deliver different types of information such as extreme values, </w:t>
      </w:r>
      <w:proofErr w:type="gramStart"/>
      <w:r w:rsidRPr="00F70CAB">
        <w:rPr>
          <w:rFonts w:ascii="Times" w:hAnsi="Times"/>
          <w:color w:val="000000" w:themeColor="text1"/>
        </w:rPr>
        <w:t>patterns</w:t>
      </w:r>
      <w:proofErr w:type="gramEnd"/>
      <w:r w:rsidRPr="00F70CAB">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F70CAB">
        <w:rPr>
          <w:rFonts w:ascii="Times" w:hAnsi="Times"/>
          <w:color w:val="000000" w:themeColor="text1"/>
        </w:rPr>
        <w:t>Yoo</w:t>
      </w:r>
      <w:proofErr w:type="spellEnd"/>
      <w:r w:rsidRPr="00F70CAB">
        <w:rPr>
          <w:rFonts w:ascii="Times" w:hAnsi="Times"/>
          <w:color w:val="000000" w:themeColor="text1"/>
        </w:rPr>
        <w:t xml:space="preserve"> </w:t>
      </w:r>
      <w:r w:rsidRPr="00F70CAB">
        <w:rPr>
          <w:rFonts w:ascii="Times" w:hAnsi="Times"/>
          <w:color w:val="000000" w:themeColor="text1"/>
          <w:lang w:val="en-US"/>
        </w:rPr>
        <w:t xml:space="preserve">et. al. [11] </w:t>
      </w:r>
      <w:r w:rsidR="00266AB5" w:rsidRPr="00F70CAB">
        <w:rPr>
          <w:rFonts w:ascii="Times" w:hAnsi="Times"/>
          <w:color w:val="000000" w:themeColor="text1"/>
        </w:rPr>
        <w:t>aim to</w:t>
      </w:r>
      <w:r w:rsidRPr="00F70CAB">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F70CAB">
        <w:rPr>
          <w:rFonts w:ascii="Times" w:hAnsi="Times"/>
          <w:color w:val="000000" w:themeColor="text1"/>
        </w:rPr>
        <w:t>green</w:t>
      </w:r>
      <w:proofErr w:type="gramEnd"/>
      <w:r w:rsidRPr="00F70CAB">
        <w:rPr>
          <w:rFonts w:ascii="Times" w:hAnsi="Times"/>
          <w:color w:val="000000" w:themeColor="text1"/>
        </w:rPr>
        <w:t xml:space="preserve"> and blue images on a white background. </w:t>
      </w:r>
      <w:r w:rsidR="006F2A5E" w:rsidRPr="00F70CAB">
        <w:rPr>
          <w:color w:val="000000" w:themeColor="text1"/>
        </w:rPr>
        <w:t xml:space="preserve">They address the use of image warping to reduce the illusion effect but without calibrating the model for different zoom/focus level, </w:t>
      </w:r>
      <w:r w:rsidR="006F2A5E" w:rsidRPr="00F70CAB">
        <w:rPr>
          <w:rFonts w:eastAsiaTheme="minorHAnsi"/>
          <w:color w:val="000000" w:themeColor="text1"/>
          <w:lang w:val="en-GB" w:eastAsia="en-US"/>
        </w:rPr>
        <w:t xml:space="preserve">displacement, and deformation. </w:t>
      </w:r>
      <w:r w:rsidR="00D44D85" w:rsidRPr="00F70CAB">
        <w:rPr>
          <w:rFonts w:ascii="Times" w:hAnsi="Times"/>
          <w:color w:val="000000" w:themeColor="text1"/>
        </w:rPr>
        <w:t>Their proposition investigated with only limited number of domain experts.</w:t>
      </w:r>
      <w:r w:rsidR="006F2A5E" w:rsidRPr="00F70CAB">
        <w:rPr>
          <w:rFonts w:ascii="Times" w:hAnsi="Times"/>
          <w:color w:val="000000" w:themeColor="text1"/>
        </w:rPr>
        <w:t xml:space="preserve"> </w:t>
      </w:r>
      <w:r w:rsidR="006F2A5E" w:rsidRPr="00F70CAB">
        <w:rPr>
          <w:color w:val="000000" w:themeColor="text1"/>
        </w:rPr>
        <w:t xml:space="preserve">Only lateral effect with image warping is considered in a proposed system [12, 13] to resolve such problems but not considered for longitudinal, </w:t>
      </w:r>
      <w:r w:rsidR="00DF6E07" w:rsidRPr="00F70CAB">
        <w:rPr>
          <w:color w:val="000000" w:themeColor="text1"/>
        </w:rPr>
        <w:t>geometric,</w:t>
      </w:r>
      <w:r w:rsidR="006F2A5E" w:rsidRPr="00F70CAB">
        <w:rPr>
          <w:color w:val="000000" w:themeColor="text1"/>
        </w:rPr>
        <w:t xml:space="preserve"> or other forms of optical distortions.</w:t>
      </w:r>
    </w:p>
    <w:p w14:paraId="7C49DC70" w14:textId="34774A3F"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w:t>
      </w:r>
      <w:r w:rsidR="00D01486" w:rsidRPr="00F70CAB">
        <w:rPr>
          <w:rFonts w:ascii="Times" w:hAnsi="Times"/>
          <w:color w:val="000000" w:themeColor="text1"/>
        </w:rPr>
        <w:t xml:space="preserve">. In addition, </w:t>
      </w:r>
      <w:r w:rsidR="00D01486" w:rsidRPr="00F70CAB">
        <w:rPr>
          <w:color w:val="000000" w:themeColor="text1"/>
        </w:rPr>
        <w:t xml:space="preserve">their rendering mechanism is limited to single light sources, undergoes with rasterization aliasing effect, interaction with painting metaphor and temporal interpolation with event-driven control. </w:t>
      </w:r>
    </w:p>
    <w:p w14:paraId="389AA083" w14:textId="13EA3A92"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F70CAB">
        <w:rPr>
          <w:rFonts w:ascii="Times" w:hAnsi="Times"/>
          <w:color w:val="000000" w:themeColor="text1"/>
          <w:shd w:val="clear" w:color="auto" w:fill="FFFFFF"/>
        </w:rPr>
        <w:t>Sungkil</w:t>
      </w:r>
      <w:proofErr w:type="spellEnd"/>
      <w:r w:rsidRPr="00F70CAB">
        <w:rPr>
          <w:rFonts w:ascii="Times" w:hAnsi="Times"/>
          <w:color w:val="000000" w:themeColor="text1"/>
          <w:shd w:val="clear" w:color="auto" w:fill="FFFFFF"/>
        </w:rPr>
        <w:t xml:space="preserve"> </w:t>
      </w:r>
      <w:r w:rsidRPr="00F70CAB">
        <w:rPr>
          <w:rFonts w:ascii="Times" w:hAnsi="Times" w:cs="Calibri"/>
          <w:color w:val="000000" w:themeColor="text1"/>
        </w:rPr>
        <w:t>Lee</w:t>
      </w:r>
      <w:r w:rsidRPr="00F70CAB">
        <w:rPr>
          <w:rFonts w:ascii="Times" w:hAnsi="Times" w:cs="Calibri"/>
          <w:color w:val="000000" w:themeColor="text1"/>
          <w:lang w:val="en-US"/>
        </w:rPr>
        <w:t xml:space="preserve"> et al. [15]</w:t>
      </w:r>
      <w:r w:rsidRPr="00F70CAB">
        <w:rPr>
          <w:rFonts w:ascii="Times" w:hAnsi="Times"/>
          <w:color w:val="000000" w:themeColor="text1"/>
          <w:shd w:val="clear" w:color="auto" w:fill="FFFFFF"/>
          <w:lang w:val="en-US"/>
        </w:rPr>
        <w:t xml:space="preserve"> present </w:t>
      </w:r>
      <w:r w:rsidRPr="00F70CAB">
        <w:rPr>
          <w:rFonts w:ascii="Times" w:hAnsi="Times"/>
          <w:color w:val="000000" w:themeColor="text1"/>
        </w:rPr>
        <w:t>a novel rendering system for defocus blur and lens effects</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 xml:space="preserve">The efficient solution achieved by approximating the image-capturing process by considering not only aperture but also aspects of the lens interaction itself. They approximate optical aberrations, which is a unique feature for real-time approaches, and sometimes considered as crucial for realism. </w:t>
      </w:r>
      <w:r w:rsidRPr="00F70CAB">
        <w:rPr>
          <w:rFonts w:ascii="Times" w:hAnsi="Times"/>
          <w:color w:val="000000" w:themeColor="text1"/>
          <w:shd w:val="clear" w:color="auto" w:fill="FFFFFF"/>
          <w:lang w:val="en-US"/>
        </w:rPr>
        <w:t xml:space="preserve">More </w:t>
      </w:r>
      <w:r w:rsidRPr="00F70CAB">
        <w:rPr>
          <w:rFonts w:ascii="Times" w:hAnsi="Times"/>
          <w:color w:val="000000" w:themeColor="text1"/>
        </w:rPr>
        <w:t>precisely, the major contributions of the paper are: i an efficient algorithm for DOF and lens blur effects</w:t>
      </w:r>
      <w:r w:rsidR="00266AB5" w:rsidRPr="00F70CAB">
        <w:rPr>
          <w:rFonts w:ascii="Times" w:hAnsi="Times"/>
          <w:color w:val="000000" w:themeColor="text1"/>
        </w:rPr>
        <w:t>,</w:t>
      </w:r>
      <w:r w:rsidRPr="00F70CAB">
        <w:rPr>
          <w:rFonts w:ascii="Times" w:hAnsi="Times"/>
          <w:color w:val="000000" w:themeColor="text1"/>
        </w:rPr>
        <w:t xml:space="preserve"> ii. </w:t>
      </w:r>
      <w:r w:rsidR="00266AB5" w:rsidRPr="00F70CAB">
        <w:rPr>
          <w:rFonts w:ascii="Times" w:hAnsi="Times"/>
          <w:color w:val="000000" w:themeColor="text1"/>
        </w:rPr>
        <w:t xml:space="preserve">an </w:t>
      </w:r>
      <w:r w:rsidRPr="00F70CAB">
        <w:rPr>
          <w:rFonts w:ascii="Times" w:hAnsi="Times"/>
          <w:color w:val="000000" w:themeColor="text1"/>
        </w:rPr>
        <w:t>interactive and intuitive focus control system</w:t>
      </w:r>
      <w:r w:rsidR="00266AB5" w:rsidRPr="00F70CAB">
        <w:rPr>
          <w:rFonts w:ascii="Times" w:hAnsi="Times"/>
          <w:color w:val="000000" w:themeColor="text1"/>
        </w:rPr>
        <w:t xml:space="preserve"> and,</w:t>
      </w:r>
      <w:r w:rsidRPr="00F70CAB">
        <w:rPr>
          <w:rFonts w:ascii="Times" w:hAnsi="Times"/>
          <w:color w:val="000000" w:themeColor="text1"/>
        </w:rPr>
        <w:t xml:space="preserve"> iii. </w:t>
      </w:r>
      <w:r w:rsidR="00266AB5" w:rsidRPr="00F70CAB">
        <w:rPr>
          <w:rFonts w:ascii="Times" w:hAnsi="Times"/>
          <w:color w:val="000000" w:themeColor="text1"/>
        </w:rPr>
        <w:t xml:space="preserve">a </w:t>
      </w:r>
      <w:r w:rsidRPr="00F70CAB">
        <w:rPr>
          <w:rFonts w:ascii="Times" w:hAnsi="Times"/>
          <w:color w:val="000000" w:themeColor="text1"/>
        </w:rPr>
        <w:t xml:space="preserve">generalized method for expressive DOF rendering. They </w:t>
      </w:r>
      <w:r w:rsidR="00266AB5" w:rsidRPr="00F70CAB">
        <w:rPr>
          <w:rFonts w:ascii="Times" w:hAnsi="Times"/>
          <w:color w:val="000000" w:themeColor="text1"/>
        </w:rPr>
        <w:t xml:space="preserve">argue that </w:t>
      </w:r>
      <w:r w:rsidRPr="00F70CAB">
        <w:rPr>
          <w:rFonts w:ascii="Times" w:hAnsi="Times"/>
          <w:color w:val="000000" w:themeColor="text1"/>
        </w:rPr>
        <w:t xml:space="preserve">combining their approach with single-pass depth peeling can be an interesting avenue for future work and mentioned single-pass decomposition of their </w:t>
      </w:r>
      <w:r w:rsidRPr="00F70CAB">
        <w:rPr>
          <w:rFonts w:ascii="Times" w:hAnsi="Times"/>
          <w:color w:val="000000" w:themeColor="text1"/>
        </w:rPr>
        <w:lastRenderedPageBreak/>
        <w:t>depth peeling is slower, but their cache-efficient ray tracing mechanism helps to achieve better quality with a strong speedup.</w:t>
      </w:r>
    </w:p>
    <w:p w14:paraId="3E274580" w14:textId="58982EEB"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shd w:val="clear" w:color="auto" w:fill="FFFFFF"/>
          <w:lang w:val="en-US"/>
        </w:rPr>
        <w:t xml:space="preserve">One of the interesting research projects conducted by Micah K. </w:t>
      </w:r>
      <w:r w:rsidRPr="00F70CAB">
        <w:rPr>
          <w:rFonts w:ascii="Times" w:hAnsi="Times" w:cs="Calibri"/>
          <w:color w:val="000000" w:themeColor="text1"/>
        </w:rPr>
        <w:t>Johnson et al. [13]</w:t>
      </w:r>
      <w:r w:rsidRPr="00F70CAB">
        <w:rPr>
          <w:rFonts w:ascii="Times" w:hAnsi="Times" w:cs="Calibri"/>
          <w:color w:val="000000" w:themeColor="text1"/>
          <w:lang w:val="en-US"/>
        </w:rPr>
        <w:t xml:space="preserve"> shows that</w:t>
      </w:r>
      <w:r w:rsidRPr="00F70CAB">
        <w:rPr>
          <w:rFonts w:ascii="Times" w:hAnsi="Times"/>
          <w:color w:val="000000" w:themeColor="text1"/>
          <w:shd w:val="clear" w:color="auto" w:fill="FFFFFF"/>
          <w:lang w:val="en-US"/>
        </w:rPr>
        <w:t xml:space="preserve"> </w:t>
      </w:r>
      <w:r w:rsidRPr="00F70CAB">
        <w:rPr>
          <w:rFonts w:ascii="Times" w:hAnsi="Times"/>
          <w:color w:val="000000" w:themeColor="text1"/>
        </w:rPr>
        <w:t>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w:t>
      </w:r>
      <w:r w:rsidR="00377B3A">
        <w:rPr>
          <w:rFonts w:ascii="Times" w:hAnsi="Times"/>
          <w:color w:val="000000" w:themeColor="text1"/>
        </w:rPr>
        <w:tab/>
      </w:r>
      <w:r w:rsidRPr="00F70CAB">
        <w:rPr>
          <w:rFonts w:ascii="Times" w:hAnsi="Times"/>
          <w:color w:val="000000" w:themeColor="text1"/>
        </w:rPr>
        <w:t xml:space="preserve"> </w:t>
      </w:r>
      <w:r w:rsidR="00377B3A">
        <w:rPr>
          <w:rFonts w:ascii="Times" w:hAnsi="Times"/>
          <w:color w:val="000000" w:themeColor="text1"/>
        </w:rPr>
        <w:br/>
      </w:r>
    </w:p>
    <w:p w14:paraId="64109B22" w14:textId="614CD5E5" w:rsidR="00266AB5"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b/>
          <w:bCs/>
          <w:color w:val="000000" w:themeColor="text1"/>
          <w:lang w:val="en-US"/>
        </w:rPr>
        <w:t>2.5</w:t>
      </w:r>
      <w:r w:rsidRPr="00F70CAB">
        <w:rPr>
          <w:rFonts w:ascii="Times" w:hAnsi="Times"/>
          <w:b/>
          <w:bCs/>
          <w:color w:val="000000" w:themeColor="text1"/>
          <w:lang w:val="en-US"/>
        </w:rPr>
        <w:tab/>
        <w:t>Texture related prior works</w:t>
      </w:r>
      <w:r w:rsidR="00377B3A">
        <w:rPr>
          <w:rFonts w:ascii="Times" w:hAnsi="Times"/>
          <w:b/>
          <w:bCs/>
          <w:color w:val="000000" w:themeColor="text1"/>
          <w:lang w:val="en-US"/>
        </w:rPr>
        <w:tab/>
      </w:r>
      <w:r w:rsidR="00377B3A">
        <w:rPr>
          <w:rFonts w:ascii="Times" w:hAnsi="Times"/>
          <w:color w:val="000000" w:themeColor="text1"/>
          <w:lang w:val="en-US"/>
        </w:rPr>
        <w:br/>
      </w:r>
      <w:r w:rsidR="00266AB5" w:rsidRPr="00F70CAB">
        <w:rPr>
          <w:rFonts w:ascii="Times" w:hAnsi="Times"/>
          <w:color w:val="000000" w:themeColor="text1"/>
          <w:lang w:val="en-US"/>
        </w:rPr>
        <w:t xml:space="preserve">Some of our early experiments in visualization designs involved textures.  So, we also discuss aspects of textures in this section. </w:t>
      </w:r>
    </w:p>
    <w:p w14:paraId="7C5134AC" w14:textId="752D4081"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 xml:space="preserve">Particle Tracing and Line Integral Convolution (LIC) in </w:t>
      </w:r>
      <w:proofErr w:type="spellStart"/>
      <w:r w:rsidRPr="00F70CAB">
        <w:rPr>
          <w:rFonts w:ascii="Times" w:hAnsi="Times"/>
          <w:color w:val="000000" w:themeColor="text1"/>
        </w:rPr>
        <w:t>Netzel</w:t>
      </w:r>
      <w:proofErr w:type="spellEnd"/>
      <w:r w:rsidRPr="00F70CAB">
        <w:rPr>
          <w:rFonts w:ascii="Times" w:hAnsi="Times"/>
          <w:color w:val="000000" w:themeColor="text1"/>
        </w:rPr>
        <w:t xml:space="preserve"> </w:t>
      </w:r>
      <w:r w:rsidRPr="00F70CAB">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E</w:t>
      </w:r>
      <w:proofErr w:type="spellStart"/>
      <w:r w:rsidRPr="00F70CAB">
        <w:rPr>
          <w:rFonts w:ascii="Times" w:hAnsi="Times"/>
          <w:color w:val="000000" w:themeColor="text1"/>
        </w:rPr>
        <w:t>xisting</w:t>
      </w:r>
      <w:proofErr w:type="spellEnd"/>
      <w:r w:rsidRPr="00F70CAB">
        <w:rPr>
          <w:rFonts w:ascii="Times" w:hAnsi="Times"/>
          <w:color w:val="000000" w:themeColor="text1"/>
        </w:rPr>
        <w:t xml:space="preserve"> techniques are not capable of accurately aligning</w:t>
      </w:r>
      <w:r w:rsidRPr="00F70CAB">
        <w:rPr>
          <w:rFonts w:ascii="Times" w:hAnsi="Times"/>
          <w:color w:val="000000" w:themeColor="text1"/>
          <w:lang w:val="en-US"/>
        </w:rPr>
        <w:t xml:space="preserve"> and tracking</w:t>
      </w:r>
      <w:r w:rsidRPr="00F70CAB">
        <w:rPr>
          <w:rFonts w:ascii="Times" w:hAnsi="Times"/>
          <w:color w:val="000000" w:themeColor="text1"/>
        </w:rPr>
        <w:t xml:space="preserve"> dynamic time-varying data</w:t>
      </w:r>
      <w:r w:rsidRPr="00F70CAB">
        <w:rPr>
          <w:rFonts w:ascii="Times" w:hAnsi="Times"/>
          <w:color w:val="000000" w:themeColor="text1"/>
          <w:lang w:val="en-US"/>
        </w:rPr>
        <w:t xml:space="preserve"> because of the segmentation problem, </w:t>
      </w:r>
      <w:r w:rsidRPr="00F70CAB">
        <w:rPr>
          <w:rFonts w:ascii="Times" w:hAnsi="Times"/>
          <w:color w:val="000000" w:themeColor="text1"/>
        </w:rPr>
        <w:t xml:space="preserve">key feature </w:t>
      </w:r>
      <w:r w:rsidRPr="00F70CAB">
        <w:rPr>
          <w:rFonts w:ascii="Times" w:hAnsi="Times"/>
          <w:color w:val="000000" w:themeColor="text1"/>
          <w:lang w:val="en-US"/>
        </w:rPr>
        <w:t xml:space="preserve">identification or absence of </w:t>
      </w:r>
      <w:r w:rsidRPr="00F70CAB">
        <w:rPr>
          <w:rFonts w:ascii="Times" w:hAnsi="Times"/>
          <w:color w:val="000000" w:themeColor="text1"/>
        </w:rPr>
        <w:t>overlap</w:t>
      </w:r>
      <w:r w:rsidRPr="00F70CAB">
        <w:rPr>
          <w:rFonts w:ascii="Times" w:hAnsi="Times"/>
          <w:color w:val="000000" w:themeColor="text1"/>
          <w:lang w:val="en-US"/>
        </w:rPr>
        <w:t xml:space="preserve"> in</w:t>
      </w:r>
      <w:r w:rsidRPr="00F70CAB">
        <w:rPr>
          <w:rFonts w:ascii="Times" w:hAnsi="Times"/>
          <w:color w:val="000000" w:themeColor="text1"/>
        </w:rPr>
        <w:t xml:space="preserve"> consecutive </w:t>
      </w:r>
      <w:proofErr w:type="spellStart"/>
      <w:r w:rsidRPr="00F70CAB">
        <w:rPr>
          <w:rFonts w:ascii="Times" w:hAnsi="Times"/>
          <w:color w:val="000000" w:themeColor="text1"/>
        </w:rPr>
        <w:t>timeste</w:t>
      </w:r>
      <w:proofErr w:type="spellEnd"/>
      <w:r w:rsidRPr="00F70CAB">
        <w:rPr>
          <w:rFonts w:ascii="Times" w:hAnsi="Times"/>
          <w:color w:val="000000" w:themeColor="text1"/>
          <w:lang w:val="en-US"/>
        </w:rPr>
        <w:t>p</w:t>
      </w:r>
      <w:r w:rsidRPr="00F70CAB">
        <w:rPr>
          <w:rFonts w:ascii="Times" w:hAnsi="Times"/>
          <w:color w:val="000000" w:themeColor="text1"/>
        </w:rPr>
        <w:t xml:space="preserve">. </w:t>
      </w:r>
      <w:r w:rsidRPr="00F70CAB">
        <w:rPr>
          <w:rFonts w:ascii="Times" w:hAnsi="Times"/>
          <w:color w:val="000000" w:themeColor="text1"/>
          <w:lang w:val="en-US"/>
        </w:rPr>
        <w:t xml:space="preserve"> So,</w:t>
      </w:r>
      <w:r w:rsidRPr="00F70CAB">
        <w:rPr>
          <w:rFonts w:ascii="Times" w:hAnsi="Times"/>
          <w:color w:val="000000" w:themeColor="text1"/>
        </w:rPr>
        <w:t xml:space="preserve"> </w:t>
      </w:r>
      <w:proofErr w:type="spellStart"/>
      <w:r w:rsidRPr="00F70CAB">
        <w:rPr>
          <w:rFonts w:ascii="Times" w:hAnsi="Times"/>
          <w:color w:val="000000" w:themeColor="text1"/>
        </w:rPr>
        <w:t>Caban</w:t>
      </w:r>
      <w:proofErr w:type="spellEnd"/>
      <w:r w:rsidRPr="00F70CAB">
        <w:rPr>
          <w:rFonts w:ascii="Times" w:hAnsi="Times"/>
          <w:color w:val="000000" w:themeColor="text1"/>
          <w:lang w:val="en-US"/>
        </w:rPr>
        <w:t xml:space="preserve"> et al. [23] i</w:t>
      </w:r>
      <w:proofErr w:type="spellStart"/>
      <w:r w:rsidRPr="00F70CAB">
        <w:rPr>
          <w:rFonts w:ascii="Times" w:hAnsi="Times"/>
          <w:color w:val="000000" w:themeColor="text1"/>
        </w:rPr>
        <w:t>ntroduce</w:t>
      </w:r>
      <w:proofErr w:type="spellEnd"/>
      <w:r w:rsidRPr="00F70CAB">
        <w:rPr>
          <w:rFonts w:ascii="Times" w:hAnsi="Times"/>
          <w:color w:val="000000" w:themeColor="text1"/>
          <w:lang w:val="en-US"/>
        </w:rPr>
        <w:t>s</w:t>
      </w:r>
      <w:r w:rsidRPr="00F70CAB">
        <w:rPr>
          <w:rFonts w:ascii="Times" w:hAnsi="Times"/>
          <w:color w:val="000000" w:themeColor="text1"/>
        </w:rPr>
        <w:t xml:space="preserve"> a texture-based feature tracking technique capable of tracking multiple features over time by analyzing local textural properties and finding correspondent properties </w:t>
      </w:r>
      <w:r w:rsidRPr="00F70CAB">
        <w:rPr>
          <w:rFonts w:ascii="Times" w:hAnsi="Times"/>
          <w:color w:val="000000" w:themeColor="text1"/>
          <w:lang w:val="en-US"/>
        </w:rPr>
        <w:t xml:space="preserve">from </w:t>
      </w:r>
      <w:r w:rsidRPr="00F70CAB">
        <w:rPr>
          <w:rFonts w:ascii="Times" w:hAnsi="Times"/>
          <w:color w:val="000000" w:themeColor="text1"/>
        </w:rPr>
        <w:t xml:space="preserve">synthetic and real-world time varying volumetric data. </w:t>
      </w:r>
      <w:r w:rsidRPr="00F70CAB">
        <w:rPr>
          <w:rFonts w:ascii="Times" w:hAnsi="Times"/>
          <w:color w:val="000000" w:themeColor="text1"/>
          <w:lang w:val="en-US"/>
        </w:rPr>
        <w:t>The main</w:t>
      </w:r>
      <w:r w:rsidRPr="00F70CAB">
        <w:rPr>
          <w:rFonts w:ascii="Times" w:hAnsi="Times"/>
          <w:color w:val="000000" w:themeColor="text1"/>
        </w:rPr>
        <w:t xml:space="preserve"> limitation </w:t>
      </w:r>
      <w:r w:rsidRPr="00F70CAB">
        <w:rPr>
          <w:rFonts w:ascii="Times" w:hAnsi="Times"/>
          <w:color w:val="000000" w:themeColor="text1"/>
          <w:lang w:val="en-US"/>
        </w:rPr>
        <w:t>specified in the paper</w:t>
      </w:r>
      <w:r w:rsidRPr="00F70CAB">
        <w:rPr>
          <w:rFonts w:ascii="Times" w:hAnsi="Times"/>
          <w:color w:val="000000" w:themeColor="text1"/>
        </w:rPr>
        <w:t xml:space="preserve"> is the </w:t>
      </w:r>
      <w:r w:rsidRPr="00F70CAB">
        <w:rPr>
          <w:rFonts w:ascii="Times" w:hAnsi="Times"/>
          <w:color w:val="000000" w:themeColor="text1"/>
          <w:lang w:val="en-US"/>
        </w:rPr>
        <w:t xml:space="preserve">cumulative error issue that is caused from the </w:t>
      </w:r>
      <w:r w:rsidRPr="00F70CAB">
        <w:rPr>
          <w:rFonts w:ascii="Times" w:hAnsi="Times"/>
          <w:color w:val="000000" w:themeColor="text1"/>
        </w:rPr>
        <w:t xml:space="preserve">“drifting problem” which exists when small errors are introduced to </w:t>
      </w:r>
      <w:r w:rsidRPr="00F70CAB">
        <w:rPr>
          <w:rFonts w:ascii="Times" w:hAnsi="Times"/>
          <w:color w:val="000000" w:themeColor="text1"/>
          <w:lang w:val="en-US"/>
        </w:rPr>
        <w:t>the</w:t>
      </w:r>
      <w:r w:rsidRPr="00F70CAB">
        <w:rPr>
          <w:rFonts w:ascii="Times" w:hAnsi="Times"/>
          <w:color w:val="000000" w:themeColor="text1"/>
        </w:rPr>
        <w:t xml:space="preserve"> texture-based multi-dimensional feature vector over time.</w:t>
      </w:r>
    </w:p>
    <w:p w14:paraId="12B60B7C" w14:textId="05FC634B"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lastRenderedPageBreak/>
        <w:t xml:space="preserve">The authors </w:t>
      </w:r>
      <w:proofErr w:type="spellStart"/>
      <w:r w:rsidRPr="00F70CAB">
        <w:rPr>
          <w:rStyle w:val="blue-tooltip"/>
          <w:rFonts w:ascii="Times" w:hAnsi="Times" w:cs="Arial"/>
          <w:color w:val="000000" w:themeColor="text1"/>
          <w:shd w:val="clear" w:color="auto" w:fill="FFFFFF"/>
        </w:rPr>
        <w:t>Bachthaler</w:t>
      </w:r>
      <w:proofErr w:type="spellEnd"/>
      <w:r w:rsidRPr="00F70CAB">
        <w:rPr>
          <w:rFonts w:ascii="Times" w:hAnsi="Times"/>
          <w:color w:val="000000" w:themeColor="text1"/>
          <w:lang w:val="en-US"/>
        </w:rPr>
        <w:t xml:space="preserve"> et al. [24] have introduced a new technique of </w:t>
      </w:r>
      <w:proofErr w:type="spellStart"/>
      <w:r w:rsidRPr="00F70CAB">
        <w:rPr>
          <w:rFonts w:ascii="Times" w:hAnsi="Times"/>
          <w:color w:val="000000" w:themeColor="text1"/>
        </w:rPr>
        <w:t>utili</w:t>
      </w:r>
      <w:proofErr w:type="spellEnd"/>
      <w:r w:rsidRPr="00F70CAB">
        <w:rPr>
          <w:rFonts w:ascii="Times" w:hAnsi="Times"/>
          <w:color w:val="000000" w:themeColor="text1"/>
          <w:lang w:val="en-US"/>
        </w:rPr>
        <w:t>sing</w:t>
      </w:r>
      <w:r w:rsidRPr="00F70CAB">
        <w:rPr>
          <w:rFonts w:ascii="Times" w:hAnsi="Times"/>
          <w:color w:val="000000" w:themeColor="text1"/>
        </w:rPr>
        <w:t xml:space="preserve"> the overlay of two different LIC</w:t>
      </w:r>
      <w:r w:rsidRPr="00F70CAB">
        <w:rPr>
          <w:rFonts w:ascii="Times" w:hAnsi="Times"/>
          <w:color w:val="000000" w:themeColor="text1"/>
          <w:lang w:val="en-US"/>
        </w:rPr>
        <w:t xml:space="preserve"> (</w:t>
      </w:r>
      <w:r w:rsidRPr="00F70CAB">
        <w:rPr>
          <w:rFonts w:ascii="Times" w:hAnsi="Times"/>
          <w:color w:val="000000" w:themeColor="text1"/>
        </w:rPr>
        <w:t>line integral convolution</w:t>
      </w:r>
      <w:r w:rsidRPr="00F70CAB">
        <w:rPr>
          <w:rFonts w:ascii="Times" w:hAnsi="Times"/>
          <w:color w:val="000000" w:themeColor="text1"/>
          <w:lang w:val="en-US"/>
        </w:rPr>
        <w:t>)</w:t>
      </w:r>
      <w:r w:rsidRPr="00F70CAB">
        <w:rPr>
          <w:rFonts w:ascii="Times" w:hAnsi="Times"/>
          <w:color w:val="000000" w:themeColor="text1"/>
        </w:rPr>
        <w:t xml:space="preserve"> textures to combine the visualization of the tangential and orthogonal vector fields. </w:t>
      </w:r>
      <w:r w:rsidRPr="00F70CAB">
        <w:rPr>
          <w:rFonts w:ascii="Times" w:hAnsi="Times"/>
          <w:color w:val="000000" w:themeColor="text1"/>
          <w:lang w:val="en-US"/>
        </w:rPr>
        <w:t xml:space="preserve">They have </w:t>
      </w:r>
      <w:r w:rsidRPr="00F70CAB">
        <w:rPr>
          <w:rFonts w:ascii="Times" w:hAnsi="Times"/>
          <w:color w:val="000000" w:themeColor="text1"/>
        </w:rPr>
        <w:t>ap</w:t>
      </w:r>
      <w:r w:rsidRPr="00F70CAB">
        <w:rPr>
          <w:rFonts w:ascii="Times" w:hAnsi="Times"/>
          <w:color w:val="000000" w:themeColor="text1"/>
          <w:lang w:val="en-US"/>
        </w:rPr>
        <w:t>plied</w:t>
      </w:r>
      <w:r w:rsidRPr="00F70CAB">
        <w:rPr>
          <w:rFonts w:ascii="Times" w:hAnsi="Times"/>
          <w:color w:val="000000" w:themeColor="text1"/>
        </w:rPr>
        <w:t xml:space="preserve"> a weaving of high-frequency spatial textures of different colors</w:t>
      </w:r>
      <w:r w:rsidRPr="00F70CAB">
        <w:rPr>
          <w:rFonts w:ascii="Times" w:hAnsi="Times"/>
          <w:color w:val="000000" w:themeColor="text1"/>
          <w:lang w:val="en-US"/>
        </w:rPr>
        <w:t xml:space="preserve"> and avoided </w:t>
      </w:r>
      <w:r w:rsidRPr="00F70CAB">
        <w:rPr>
          <w:rFonts w:ascii="Times" w:hAnsi="Times"/>
          <w:color w:val="000000" w:themeColor="text1"/>
        </w:rPr>
        <w:t>avoid a direct color blending for compositing</w:t>
      </w:r>
      <w:r w:rsidRPr="00F70CAB">
        <w:rPr>
          <w:rFonts w:ascii="Times" w:hAnsi="Times"/>
          <w:color w:val="000000" w:themeColor="text1"/>
          <w:lang w:val="en-US"/>
        </w:rPr>
        <w:t>.</w:t>
      </w:r>
      <w:r w:rsidRPr="00F70CAB">
        <w:rPr>
          <w:rFonts w:ascii="Times" w:hAnsi="Times"/>
          <w:color w:val="000000" w:themeColor="text1"/>
        </w:rPr>
        <w:t xml:space="preserve"> Different filter kernels and filter methods are compared and discussed in terms of visualization quality and speed</w:t>
      </w:r>
      <w:r w:rsidRPr="00F70CAB">
        <w:rPr>
          <w:rFonts w:ascii="Times" w:hAnsi="Times"/>
          <w:color w:val="000000" w:themeColor="text1"/>
          <w:lang w:val="en-US"/>
        </w:rPr>
        <w:t xml:space="preserve"> to</w:t>
      </w:r>
      <w:r w:rsidRPr="00F70CAB">
        <w:rPr>
          <w:rFonts w:ascii="Times" w:hAnsi="Times"/>
          <w:color w:val="000000" w:themeColor="text1"/>
        </w:rPr>
        <w:t xml:space="preserve"> obtain a consistent and temporally coherent</w:t>
      </w:r>
      <w:r w:rsidRPr="00F70CAB">
        <w:rPr>
          <w:rFonts w:ascii="Times" w:hAnsi="Times"/>
          <w:color w:val="000000" w:themeColor="text1"/>
          <w:lang w:val="en-US"/>
        </w:rPr>
        <w:t xml:space="preserve"> animation</w:t>
      </w:r>
      <w:r w:rsidRPr="00F70CAB">
        <w:rPr>
          <w:rFonts w:ascii="Times" w:hAnsi="Times"/>
          <w:color w:val="000000" w:themeColor="text1"/>
        </w:rPr>
        <w:t xml:space="preserve">. </w:t>
      </w:r>
      <w:r w:rsidRPr="00F70CAB">
        <w:rPr>
          <w:rFonts w:ascii="Times" w:hAnsi="Times"/>
          <w:color w:val="000000" w:themeColor="text1"/>
          <w:lang w:val="en-US"/>
        </w:rPr>
        <w:t xml:space="preserve"> A p</w:t>
      </w:r>
      <w:proofErr w:type="spellStart"/>
      <w:r w:rsidRPr="00F70CAB">
        <w:rPr>
          <w:rFonts w:ascii="Times" w:hAnsi="Times"/>
          <w:color w:val="000000" w:themeColor="text1"/>
        </w:rPr>
        <w:t>erception</w:t>
      </w:r>
      <w:proofErr w:type="spellEnd"/>
      <w:r w:rsidRPr="00F70CAB">
        <w:rPr>
          <w:rFonts w:ascii="Times" w:hAnsi="Times"/>
          <w:color w:val="000000" w:themeColor="text1"/>
        </w:rPr>
        <w:t xml:space="preserve"> stud</w:t>
      </w:r>
      <w:r w:rsidRPr="00F70CAB">
        <w:rPr>
          <w:rFonts w:ascii="Times" w:hAnsi="Times"/>
          <w:color w:val="000000" w:themeColor="text1"/>
          <w:lang w:val="en-US"/>
        </w:rPr>
        <w:t>y</w:t>
      </w:r>
      <w:r w:rsidRPr="00F70CAB">
        <w:rPr>
          <w:rFonts w:ascii="Times" w:hAnsi="Times"/>
          <w:color w:val="000000" w:themeColor="text1"/>
        </w:rPr>
        <w:t xml:space="preserve"> </w:t>
      </w:r>
      <w:r w:rsidRPr="00F70CAB">
        <w:rPr>
          <w:rFonts w:ascii="Times" w:hAnsi="Times"/>
          <w:color w:val="000000" w:themeColor="text1"/>
          <w:lang w:val="en-US"/>
        </w:rPr>
        <w:t>was carried out to</w:t>
      </w:r>
      <w:r w:rsidRPr="00F70CAB">
        <w:rPr>
          <w:rFonts w:ascii="Times" w:hAnsi="Times"/>
          <w:color w:val="000000" w:themeColor="text1"/>
        </w:rPr>
        <w:t xml:space="preserve"> measure the discrimination and perceived speed of moving patterns under realistic settings. </w:t>
      </w:r>
      <w:r w:rsidRPr="00F70CAB">
        <w:rPr>
          <w:rFonts w:ascii="Times" w:hAnsi="Times"/>
          <w:color w:val="000000" w:themeColor="text1"/>
          <w:lang w:val="en-US"/>
        </w:rPr>
        <w:t xml:space="preserve">Also, </w:t>
      </w:r>
      <w:r w:rsidR="00A42273" w:rsidRPr="00F70CAB">
        <w:rPr>
          <w:rFonts w:ascii="Times" w:hAnsi="Times"/>
          <w:color w:val="000000" w:themeColor="text1"/>
        </w:rPr>
        <w:t>i</w:t>
      </w:r>
      <w:r w:rsidR="00120F47" w:rsidRPr="00F70CAB">
        <w:rPr>
          <w:rFonts w:ascii="Times" w:hAnsi="Times"/>
          <w:color w:val="000000" w:themeColor="text1"/>
        </w:rPr>
        <w:t xml:space="preserve">t doesn’t support higher dimensions and </w:t>
      </w:r>
      <w:r w:rsidR="008A558E" w:rsidRPr="00F70CAB">
        <w:rPr>
          <w:rFonts w:ascii="Times" w:hAnsi="Times"/>
          <w:color w:val="000000" w:themeColor="text1"/>
        </w:rPr>
        <w:t xml:space="preserve">a </w:t>
      </w:r>
      <w:r w:rsidR="00120F47" w:rsidRPr="00F70CAB">
        <w:rPr>
          <w:rFonts w:ascii="Times" w:hAnsi="Times"/>
          <w:color w:val="000000" w:themeColor="text1"/>
        </w:rPr>
        <w:t>more refined investigation is required to</w:t>
      </w:r>
      <w:r w:rsidR="00120F47" w:rsidRPr="00F70CAB">
        <w:rPr>
          <w:color w:val="000000" w:themeColor="text1"/>
        </w:rPr>
        <w:t xml:space="preserve"> quantify the effectiveness</w:t>
      </w:r>
      <w:r w:rsidR="00A42273" w:rsidRPr="00F70CAB">
        <w:rPr>
          <w:rFonts w:ascii="Times" w:hAnsi="Times"/>
          <w:color w:val="000000" w:themeColor="text1"/>
          <w:lang w:val="en-US"/>
        </w:rPr>
        <w:t xml:space="preserve"> of conveying flow structures.</w:t>
      </w:r>
    </w:p>
    <w:p w14:paraId="6CE3450C" w14:textId="3793539C" w:rsidR="0045432F" w:rsidRPr="00F70CAB" w:rsidRDefault="0045432F" w:rsidP="0045432F">
      <w:pPr>
        <w:pStyle w:val="NormalWeb"/>
        <w:spacing w:line="360" w:lineRule="auto"/>
        <w:jc w:val="both"/>
        <w:rPr>
          <w:rFonts w:ascii="Times" w:hAnsi="Times"/>
          <w:color w:val="000000" w:themeColor="text1"/>
        </w:rPr>
      </w:pPr>
      <w:r w:rsidRPr="00F70CAB">
        <w:rPr>
          <w:rFonts w:ascii="Times" w:hAnsi="Times"/>
          <w:color w:val="000000" w:themeColor="text1"/>
          <w:lang w:val="en-US"/>
        </w:rPr>
        <w:t xml:space="preserve">To avoid color blurring and </w:t>
      </w:r>
      <w:r w:rsidRPr="00F70CAB">
        <w:rPr>
          <w:rFonts w:ascii="Times" w:hAnsi="Times"/>
          <w:color w:val="000000" w:themeColor="text1"/>
        </w:rPr>
        <w:t xml:space="preserve">inconsistencies </w:t>
      </w:r>
      <w:r w:rsidRPr="00F70CAB">
        <w:rPr>
          <w:rFonts w:ascii="Times" w:hAnsi="Times"/>
          <w:color w:val="000000" w:themeColor="text1"/>
          <w:lang w:val="en-US"/>
        </w:rPr>
        <w:t xml:space="preserve">in </w:t>
      </w:r>
      <w:r w:rsidR="00FD0E81" w:rsidRPr="00F70CAB">
        <w:rPr>
          <w:rFonts w:ascii="Times" w:hAnsi="Times"/>
          <w:color w:val="000000" w:themeColor="text1"/>
          <w:lang w:val="en-US"/>
        </w:rPr>
        <w:t xml:space="preserve">the </w:t>
      </w:r>
      <w:r w:rsidRPr="00F70CAB">
        <w:rPr>
          <w:rFonts w:ascii="Times" w:hAnsi="Times"/>
          <w:color w:val="000000" w:themeColor="text1"/>
          <w:lang w:val="en-US"/>
        </w:rPr>
        <w:t>popular L</w:t>
      </w:r>
      <w:proofErr w:type="spellStart"/>
      <w:r w:rsidRPr="00F70CAB">
        <w:rPr>
          <w:rFonts w:ascii="Times" w:hAnsi="Times"/>
          <w:color w:val="000000" w:themeColor="text1"/>
        </w:rPr>
        <w:t>ine</w:t>
      </w:r>
      <w:proofErr w:type="spellEnd"/>
      <w:r w:rsidRPr="00F70CAB">
        <w:rPr>
          <w:rFonts w:ascii="Times" w:hAnsi="Times"/>
          <w:color w:val="000000" w:themeColor="text1"/>
        </w:rPr>
        <w:t xml:space="preserve"> </w:t>
      </w:r>
      <w:r w:rsidRPr="00F70CAB">
        <w:rPr>
          <w:rFonts w:ascii="Times" w:hAnsi="Times"/>
          <w:color w:val="000000" w:themeColor="text1"/>
          <w:lang w:val="en-US"/>
        </w:rPr>
        <w:t>I</w:t>
      </w:r>
      <w:proofErr w:type="spellStart"/>
      <w:r w:rsidRPr="00F70CAB">
        <w:rPr>
          <w:rFonts w:ascii="Times" w:hAnsi="Times"/>
          <w:color w:val="000000" w:themeColor="text1"/>
        </w:rPr>
        <w:t>ntegral</w:t>
      </w:r>
      <w:proofErr w:type="spellEnd"/>
      <w:r w:rsidRPr="00F70CAB">
        <w:rPr>
          <w:rFonts w:ascii="Times" w:hAnsi="Times"/>
          <w:color w:val="000000" w:themeColor="text1"/>
        </w:rPr>
        <w:t xml:space="preserve"> </w:t>
      </w:r>
      <w:r w:rsidRPr="00F70CAB">
        <w:rPr>
          <w:rFonts w:ascii="Times" w:hAnsi="Times"/>
          <w:color w:val="000000" w:themeColor="text1"/>
          <w:lang w:val="en-US"/>
        </w:rPr>
        <w:t>C</w:t>
      </w:r>
      <w:proofErr w:type="spellStart"/>
      <w:r w:rsidRPr="00F70CAB">
        <w:rPr>
          <w:rFonts w:ascii="Times" w:hAnsi="Times"/>
          <w:color w:val="000000" w:themeColor="text1"/>
        </w:rPr>
        <w:t>onvolution</w:t>
      </w:r>
      <w:proofErr w:type="spellEnd"/>
      <w:r w:rsidRPr="00F70CAB">
        <w:rPr>
          <w:rFonts w:ascii="Times" w:hAnsi="Times"/>
          <w:color w:val="000000" w:themeColor="text1"/>
        </w:rPr>
        <w:t xml:space="preserve"> (LIC)</w:t>
      </w:r>
      <w:r w:rsidRPr="00F70CAB">
        <w:rPr>
          <w:rFonts w:ascii="Times" w:hAnsi="Times"/>
          <w:color w:val="000000" w:themeColor="text1"/>
          <w:lang w:val="en-US"/>
        </w:rPr>
        <w:t xml:space="preserve"> scheme and mitigate the expensive computation or memory cost </w:t>
      </w:r>
      <w:r w:rsidRPr="00F70CAB">
        <w:rPr>
          <w:rStyle w:val="blue-tooltip"/>
          <w:rFonts w:ascii="Times" w:hAnsi="Times" w:cs="Arial"/>
          <w:color w:val="000000" w:themeColor="text1"/>
          <w:shd w:val="clear" w:color="auto" w:fill="FFFFFF"/>
        </w:rPr>
        <w:t>Huang</w:t>
      </w:r>
      <w:r w:rsidRPr="00F70CAB">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F70CAB">
        <w:rPr>
          <w:rFonts w:ascii="Times" w:hAnsi="Times"/>
          <w:color w:val="000000" w:themeColor="text1"/>
        </w:rPr>
        <w:t xml:space="preserve">Although </w:t>
      </w:r>
      <w:r w:rsidRPr="00F70CAB">
        <w:rPr>
          <w:rFonts w:ascii="Times" w:hAnsi="Times"/>
          <w:color w:val="000000" w:themeColor="text1"/>
          <w:lang w:val="en-US"/>
        </w:rPr>
        <w:t>the</w:t>
      </w:r>
      <w:r w:rsidRPr="00F70CAB">
        <w:rPr>
          <w:rFonts w:ascii="Times" w:hAnsi="Times"/>
          <w:color w:val="000000" w:themeColor="text1"/>
        </w:rPr>
        <w:t xml:space="preserve"> approach works fine for most models</w:t>
      </w:r>
      <w:r w:rsidR="00A42273" w:rsidRPr="00F70CAB">
        <w:rPr>
          <w:rFonts w:ascii="Times" w:hAnsi="Times"/>
          <w:color w:val="000000" w:themeColor="text1"/>
        </w:rPr>
        <w:t xml:space="preserve"> to</w:t>
      </w:r>
      <w:r w:rsidR="00A42273" w:rsidRPr="00F70CAB">
        <w:rPr>
          <w:color w:val="000000" w:themeColor="text1"/>
        </w:rPr>
        <w:t xml:space="preserve"> mitigate expensive computation, memory cost but suffers with popping artifacts (too far/close viewpoint).</w:t>
      </w:r>
    </w:p>
    <w:p w14:paraId="65DCD59E" w14:textId="29FB54ED"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rPr>
        <w:t xml:space="preserve">Kratz </w:t>
      </w:r>
      <w:r w:rsidRPr="00F70CAB">
        <w:rPr>
          <w:rFonts w:ascii="Times" w:hAnsi="Times"/>
          <w:color w:val="000000" w:themeColor="text1"/>
          <w:lang w:val="en-US"/>
        </w:rPr>
        <w:t xml:space="preserve">et al. [26] </w:t>
      </w:r>
      <w:r w:rsidRPr="00F70CAB">
        <w:rPr>
          <w:rFonts w:ascii="Times" w:hAnsi="Times"/>
          <w:color w:val="000000" w:themeColor="text1"/>
        </w:rPr>
        <w:t xml:space="preserve">have presented a method for the generation of anisotropic sample distributions in the planar </w:t>
      </w:r>
      <w:r w:rsidRPr="00F70CAB">
        <w:rPr>
          <w:rFonts w:ascii="Times" w:hAnsi="Times"/>
          <w:color w:val="000000" w:themeColor="text1"/>
          <w:lang w:val="en-US"/>
        </w:rPr>
        <w:t xml:space="preserve">and </w:t>
      </w:r>
      <w:r w:rsidRPr="00F70CAB">
        <w:rPr>
          <w:rFonts w:ascii="Times" w:hAnsi="Times"/>
          <w:color w:val="000000" w:themeColor="text1"/>
        </w:rPr>
        <w:t>the two-manifold domain</w:t>
      </w:r>
      <w:r w:rsidRPr="00F70CAB">
        <w:rPr>
          <w:rFonts w:ascii="Times" w:hAnsi="Times"/>
          <w:color w:val="000000" w:themeColor="text1"/>
          <w:lang w:val="en-US"/>
        </w:rPr>
        <w:t xml:space="preserve">s. They also </w:t>
      </w:r>
      <w:r w:rsidRPr="00F70CAB">
        <w:rPr>
          <w:rFonts w:ascii="Times" w:hAnsi="Times"/>
          <w:color w:val="000000" w:themeColor="text1"/>
        </w:rPr>
        <w:t xml:space="preserve">presented interactive rendering of anisotropic Voronoi cells. </w:t>
      </w:r>
      <w:r w:rsidRPr="00F70CAB">
        <w:rPr>
          <w:rFonts w:ascii="Times" w:hAnsi="Times"/>
          <w:color w:val="000000" w:themeColor="text1"/>
          <w:lang w:val="en-US"/>
        </w:rPr>
        <w:t xml:space="preserve">They have used a special sampling approach to </w:t>
      </w:r>
      <w:r w:rsidRPr="00F70CAB">
        <w:rPr>
          <w:rFonts w:ascii="Times" w:hAnsi="Times"/>
          <w:color w:val="000000" w:themeColor="text1"/>
        </w:rPr>
        <w:t>generate sample distributions that cover the underlying domain densely while significant holes and cluttered areas are avoided</w:t>
      </w:r>
      <w:r w:rsidRPr="00F70CAB">
        <w:rPr>
          <w:rFonts w:ascii="Times" w:hAnsi="Times"/>
          <w:color w:val="000000" w:themeColor="text1"/>
          <w:lang w:val="en-US"/>
        </w:rPr>
        <w:t>. They u</w:t>
      </w:r>
      <w:r w:rsidRPr="00F70CAB">
        <w:rPr>
          <w:rFonts w:ascii="Times" w:hAnsi="Times"/>
          <w:color w:val="000000" w:themeColor="text1"/>
        </w:rPr>
        <w:t xml:space="preserve">se quadratic textures as GPU data structures, which results in some redundant storage </w:t>
      </w:r>
      <w:r w:rsidRPr="00F70CAB">
        <w:rPr>
          <w:rFonts w:ascii="Times" w:hAnsi="Times"/>
          <w:color w:val="000000" w:themeColor="text1"/>
          <w:lang w:val="en-US"/>
        </w:rPr>
        <w:t>that</w:t>
      </w:r>
      <w:r w:rsidRPr="00F70CAB">
        <w:rPr>
          <w:rFonts w:ascii="Times" w:hAnsi="Times"/>
          <w:color w:val="000000" w:themeColor="text1"/>
        </w:rPr>
        <w:t xml:space="preserve"> </w:t>
      </w:r>
      <w:r w:rsidRPr="00F70CAB">
        <w:rPr>
          <w:rFonts w:ascii="Times" w:hAnsi="Times"/>
          <w:color w:val="000000" w:themeColor="text1"/>
          <w:lang w:val="en-US"/>
        </w:rPr>
        <w:t>consumes</w:t>
      </w:r>
      <w:r w:rsidRPr="00F70CAB">
        <w:rPr>
          <w:rFonts w:ascii="Times" w:hAnsi="Times"/>
          <w:color w:val="000000" w:themeColor="text1"/>
        </w:rPr>
        <w:t xml:space="preserve"> higher memory than </w:t>
      </w:r>
      <w:r w:rsidRPr="00F70CAB">
        <w:rPr>
          <w:rFonts w:ascii="Times" w:hAnsi="Times"/>
          <w:color w:val="000000" w:themeColor="text1"/>
          <w:lang w:val="en-US"/>
        </w:rPr>
        <w:t xml:space="preserve">it should be required. </w:t>
      </w:r>
      <w:r w:rsidRPr="00F70CAB">
        <w:rPr>
          <w:rFonts w:ascii="Times" w:hAnsi="Times"/>
          <w:color w:val="000000" w:themeColor="text1"/>
        </w:rPr>
        <w:t xml:space="preserve">The most time-consuming step during initial sampling and relaxation in the two-manifold domain is the back-projection. </w:t>
      </w:r>
      <w:r w:rsidR="00FD0E81" w:rsidRPr="00F70CAB">
        <w:rPr>
          <w:rFonts w:ascii="Times" w:hAnsi="Times"/>
          <w:color w:val="000000" w:themeColor="text1"/>
        </w:rPr>
        <w:t xml:space="preserve">The </w:t>
      </w:r>
      <w:r w:rsidR="00FD0E81" w:rsidRPr="00F70CAB">
        <w:rPr>
          <w:rFonts w:ascii="Times" w:hAnsi="Times"/>
          <w:color w:val="000000" w:themeColor="text1"/>
          <w:lang w:val="en-US"/>
        </w:rPr>
        <w:t>i</w:t>
      </w:r>
      <w:r w:rsidRPr="00F70CAB">
        <w:rPr>
          <w:rFonts w:ascii="Times" w:hAnsi="Times"/>
          <w:color w:val="000000" w:themeColor="text1"/>
          <w:lang w:val="en-US"/>
        </w:rPr>
        <w:t>nfluence of a</w:t>
      </w:r>
      <w:proofErr w:type="spellStart"/>
      <w:r w:rsidRPr="00F70CAB">
        <w:rPr>
          <w:rFonts w:ascii="Times" w:hAnsi="Times"/>
          <w:color w:val="000000" w:themeColor="text1"/>
        </w:rPr>
        <w:t>dding</w:t>
      </w:r>
      <w:proofErr w:type="spellEnd"/>
      <w:r w:rsidRPr="00F70CAB">
        <w:rPr>
          <w:rFonts w:ascii="Times" w:hAnsi="Times"/>
          <w:color w:val="000000" w:themeColor="text1"/>
        </w:rPr>
        <w:t xml:space="preserve"> noise to the cell boundaries </w:t>
      </w:r>
      <w:r w:rsidRPr="00F70CAB">
        <w:rPr>
          <w:rFonts w:ascii="Times" w:hAnsi="Times"/>
          <w:color w:val="000000" w:themeColor="text1"/>
          <w:lang w:val="en-US"/>
        </w:rPr>
        <w:t>are not tested in their experiment but have plan to do in future.</w:t>
      </w:r>
    </w:p>
    <w:p w14:paraId="63FBFCC4" w14:textId="6528D918" w:rsidR="0045432F" w:rsidRPr="00F70CAB" w:rsidRDefault="0045432F" w:rsidP="0045432F">
      <w:pPr>
        <w:pStyle w:val="NormalWeb"/>
        <w:spacing w:line="360" w:lineRule="auto"/>
        <w:jc w:val="both"/>
        <w:rPr>
          <w:rFonts w:ascii="Times" w:hAnsi="Times"/>
          <w:color w:val="000000" w:themeColor="text1"/>
          <w:lang w:val="en-US"/>
        </w:rPr>
      </w:pPr>
      <w:r w:rsidRPr="00F70CAB">
        <w:rPr>
          <w:rFonts w:ascii="Times" w:hAnsi="Times"/>
          <w:color w:val="000000" w:themeColor="text1"/>
          <w:lang w:val="en-US"/>
        </w:rPr>
        <w:t>To</w:t>
      </w:r>
      <w:r w:rsidRPr="00F70CAB">
        <w:rPr>
          <w:rFonts w:ascii="Times" w:hAnsi="Times"/>
          <w:color w:val="000000" w:themeColor="text1"/>
        </w:rPr>
        <w:t xml:space="preserve"> improv</w:t>
      </w:r>
      <w:r w:rsidRPr="00F70CAB">
        <w:rPr>
          <w:rFonts w:ascii="Times" w:hAnsi="Times"/>
          <w:color w:val="000000" w:themeColor="text1"/>
          <w:lang w:val="en-US"/>
        </w:rPr>
        <w:t>e</w:t>
      </w:r>
      <w:r w:rsidRPr="00F70CAB">
        <w:rPr>
          <w:rFonts w:ascii="Times" w:hAnsi="Times"/>
          <w:color w:val="000000" w:themeColor="text1"/>
        </w:rPr>
        <w:t xml:space="preserve"> the use of color in </w:t>
      </w:r>
      <w:r w:rsidRPr="00F70CAB">
        <w:rPr>
          <w:rFonts w:ascii="Times" w:hAnsi="Times"/>
          <w:color w:val="000000" w:themeColor="text1"/>
          <w:lang w:val="en-US"/>
        </w:rPr>
        <w:t>combination</w:t>
      </w:r>
      <w:r w:rsidRPr="00F70CAB">
        <w:rPr>
          <w:rFonts w:ascii="Times" w:hAnsi="Times"/>
          <w:color w:val="000000" w:themeColor="text1"/>
        </w:rPr>
        <w:t xml:space="preserve"> with motion</w:t>
      </w:r>
      <w:r w:rsidRPr="00F70CAB">
        <w:rPr>
          <w:rFonts w:ascii="Times" w:hAnsi="Times"/>
          <w:color w:val="000000" w:themeColor="text1"/>
          <w:lang w:val="en-US"/>
        </w:rPr>
        <w:t xml:space="preserve"> where the author</w:t>
      </w:r>
      <w:r w:rsidRPr="00F70CAB">
        <w:rPr>
          <w:rFonts w:ascii="Times" w:hAnsi="Times" w:cs="Arial"/>
          <w:color w:val="000000" w:themeColor="text1"/>
          <w:shd w:val="clear" w:color="auto" w:fill="FFFFFF"/>
        </w:rPr>
        <w:t xml:space="preserve"> Weiskopf</w:t>
      </w:r>
      <w:r w:rsidRPr="00F70CAB">
        <w:rPr>
          <w:rFonts w:ascii="Times" w:hAnsi="Times" w:cs="Arial"/>
          <w:color w:val="000000" w:themeColor="text1"/>
          <w:shd w:val="clear" w:color="auto" w:fill="FFFFFF"/>
          <w:lang w:val="en-US"/>
        </w:rPr>
        <w:t xml:space="preserve"> [27]</w:t>
      </w:r>
      <w:r w:rsidRPr="00F70CAB">
        <w:rPr>
          <w:rFonts w:ascii="Times" w:hAnsi="Times"/>
          <w:color w:val="000000" w:themeColor="text1"/>
        </w:rPr>
        <w:t xml:space="preserve"> ha</w:t>
      </w:r>
      <w:r w:rsidRPr="00F70CAB">
        <w:rPr>
          <w:rFonts w:ascii="Times" w:hAnsi="Times"/>
          <w:color w:val="000000" w:themeColor="text1"/>
          <w:lang w:val="en-US"/>
        </w:rPr>
        <w:t>s</w:t>
      </w:r>
      <w:r w:rsidRPr="00F70CAB">
        <w:rPr>
          <w:rFonts w:ascii="Times" w:hAnsi="Times"/>
          <w:color w:val="000000" w:themeColor="text1"/>
        </w:rPr>
        <w:t xml:space="preserve"> distinguish</w:t>
      </w:r>
      <w:r w:rsidRPr="00F70CAB">
        <w:rPr>
          <w:rFonts w:ascii="Times" w:hAnsi="Times"/>
          <w:color w:val="000000" w:themeColor="text1"/>
          <w:lang w:val="en-US"/>
        </w:rPr>
        <w:t>ed</w:t>
      </w:r>
      <w:r w:rsidRPr="00F70CAB">
        <w:rPr>
          <w:rFonts w:ascii="Times" w:hAnsi="Times"/>
          <w:color w:val="000000" w:themeColor="text1"/>
        </w:rPr>
        <w:t xml:space="preserve"> between the detection of patterns in</w:t>
      </w:r>
      <w:r w:rsidRPr="00F70CAB">
        <w:rPr>
          <w:rFonts w:ascii="Times" w:hAnsi="Times"/>
          <w:color w:val="000000" w:themeColor="text1"/>
          <w:lang w:val="en-US"/>
        </w:rPr>
        <w:t xml:space="preserve"> motion (</w:t>
      </w:r>
      <w:r w:rsidRPr="00F70CAB">
        <w:rPr>
          <w:rFonts w:ascii="Times" w:hAnsi="Times"/>
          <w:color w:val="000000" w:themeColor="text1"/>
        </w:rPr>
        <w:t xml:space="preserve">seeing </w:t>
      </w:r>
      <w:r w:rsidRPr="00F70CAB">
        <w:rPr>
          <w:rFonts w:ascii="Times" w:hAnsi="Times"/>
          <w:color w:val="000000" w:themeColor="text1"/>
          <w:lang w:val="en-US"/>
        </w:rPr>
        <w:t>the</w:t>
      </w:r>
      <w:r w:rsidRPr="00F70CAB">
        <w:rPr>
          <w:rFonts w:ascii="Times" w:hAnsi="Times"/>
          <w:color w:val="000000" w:themeColor="text1"/>
        </w:rPr>
        <w:t xml:space="preserve"> existence</w:t>
      </w:r>
      <w:r w:rsidRPr="00F70CAB">
        <w:rPr>
          <w:rFonts w:ascii="Times" w:hAnsi="Times"/>
          <w:color w:val="000000" w:themeColor="text1"/>
          <w:lang w:val="en-US"/>
        </w:rPr>
        <w:t>)</w:t>
      </w:r>
      <w:r w:rsidRPr="00F70CAB">
        <w:rPr>
          <w:rFonts w:ascii="Times" w:hAnsi="Times"/>
          <w:color w:val="000000" w:themeColor="text1"/>
        </w:rPr>
        <w:t xml:space="preserve"> and the actual perception of </w:t>
      </w:r>
      <w:proofErr w:type="spellStart"/>
      <w:r w:rsidRPr="00F70CAB">
        <w:rPr>
          <w:rFonts w:ascii="Times" w:hAnsi="Times"/>
          <w:color w:val="000000" w:themeColor="text1"/>
        </w:rPr>
        <w:t>motio</w:t>
      </w:r>
      <w:proofErr w:type="spellEnd"/>
      <w:r w:rsidRPr="00F70CAB">
        <w:rPr>
          <w:rFonts w:ascii="Times" w:hAnsi="Times"/>
          <w:color w:val="000000" w:themeColor="text1"/>
          <w:lang w:val="en-US"/>
        </w:rPr>
        <w:t>n (</w:t>
      </w:r>
      <w:r w:rsidRPr="00F70CAB">
        <w:rPr>
          <w:rFonts w:ascii="Times" w:hAnsi="Times"/>
          <w:color w:val="000000" w:themeColor="text1"/>
        </w:rPr>
        <w:t>recognizing speed and direction</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I</w:t>
      </w:r>
      <w:r w:rsidRPr="00F70CAB">
        <w:rPr>
          <w:rFonts w:ascii="Times" w:hAnsi="Times"/>
          <w:color w:val="000000" w:themeColor="text1"/>
        </w:rPr>
        <w:t xml:space="preserve">t </w:t>
      </w:r>
      <w:r w:rsidRPr="00F70CAB">
        <w:rPr>
          <w:rFonts w:ascii="Times" w:hAnsi="Times"/>
          <w:color w:val="000000" w:themeColor="text1"/>
          <w:lang w:val="en-US"/>
        </w:rPr>
        <w:t>discussed</w:t>
      </w:r>
      <w:r w:rsidRPr="00F70CAB">
        <w:rPr>
          <w:rFonts w:ascii="Times" w:hAnsi="Times"/>
          <w:color w:val="000000" w:themeColor="text1"/>
        </w:rPr>
        <w:t xml:space="preserve"> </w:t>
      </w:r>
      <w:r w:rsidRPr="00F70CAB">
        <w:rPr>
          <w:rFonts w:ascii="Times" w:hAnsi="Times"/>
          <w:color w:val="000000" w:themeColor="text1"/>
          <w:lang w:val="en-US"/>
        </w:rPr>
        <w:t xml:space="preserve">on how </w:t>
      </w:r>
      <w:r w:rsidRPr="00F70CAB">
        <w:rPr>
          <w:rFonts w:ascii="Times" w:hAnsi="Times"/>
          <w:color w:val="000000" w:themeColor="text1"/>
        </w:rPr>
        <w:t xml:space="preserve">calibration is needed to represent data by the perceived speeds of colored patterns </w:t>
      </w:r>
      <w:r w:rsidRPr="00F70CAB">
        <w:rPr>
          <w:rFonts w:ascii="Times" w:hAnsi="Times"/>
          <w:color w:val="000000" w:themeColor="text1"/>
          <w:lang w:val="en-US"/>
        </w:rPr>
        <w:t xml:space="preserve">and </w:t>
      </w:r>
      <w:r w:rsidRPr="00F70CAB">
        <w:rPr>
          <w:rFonts w:ascii="Times" w:hAnsi="Times"/>
          <w:color w:val="000000" w:themeColor="text1"/>
        </w:rPr>
        <w:t>demonstrate</w:t>
      </w:r>
      <w:r w:rsidRPr="00F70CAB">
        <w:rPr>
          <w:rFonts w:ascii="Times" w:hAnsi="Times"/>
          <w:color w:val="000000" w:themeColor="text1"/>
          <w:lang w:val="en-US"/>
        </w:rPr>
        <w:t>d</w:t>
      </w:r>
      <w:r w:rsidRPr="00F70CAB">
        <w:rPr>
          <w:rFonts w:ascii="Times" w:hAnsi="Times"/>
          <w:color w:val="000000" w:themeColor="text1"/>
        </w:rPr>
        <w:t xml:space="preserve"> how the guidelines</w:t>
      </w:r>
      <w:r w:rsidRPr="00F70CAB">
        <w:rPr>
          <w:rFonts w:ascii="Times" w:hAnsi="Times"/>
          <w:color w:val="000000" w:themeColor="text1"/>
          <w:lang w:val="en-US"/>
        </w:rPr>
        <w:t xml:space="preserve"> of </w:t>
      </w:r>
      <w:r w:rsidRPr="00F70CAB">
        <w:rPr>
          <w:rFonts w:ascii="Times" w:hAnsi="Times"/>
          <w:color w:val="000000" w:themeColor="text1"/>
        </w:rPr>
        <w:t>design of animated graphics</w:t>
      </w:r>
      <w:r w:rsidRPr="00F70CAB">
        <w:rPr>
          <w:rFonts w:ascii="Times" w:hAnsi="Times"/>
          <w:color w:val="000000" w:themeColor="text1"/>
          <w:lang w:val="en-US"/>
        </w:rPr>
        <w:t xml:space="preserve"> </w:t>
      </w:r>
      <w:r w:rsidRPr="00F70CAB">
        <w:rPr>
          <w:rFonts w:ascii="Times" w:hAnsi="Times"/>
          <w:color w:val="000000" w:themeColor="text1"/>
        </w:rPr>
        <w:t>and the calibration approach can be used</w:t>
      </w:r>
      <w:r w:rsidRPr="00F70CAB">
        <w:rPr>
          <w:rFonts w:ascii="Times" w:hAnsi="Times"/>
          <w:color w:val="000000" w:themeColor="text1"/>
          <w:lang w:val="en-US"/>
        </w:rPr>
        <w:t>.</w:t>
      </w:r>
      <w:r w:rsidRPr="00F70CAB">
        <w:rPr>
          <w:rFonts w:ascii="Times" w:hAnsi="Times"/>
          <w:color w:val="000000" w:themeColor="text1"/>
        </w:rPr>
        <w:t xml:space="preserve"> </w:t>
      </w:r>
      <w:r w:rsidRPr="00F70CAB">
        <w:rPr>
          <w:rFonts w:ascii="Times" w:hAnsi="Times"/>
          <w:color w:val="000000" w:themeColor="text1"/>
          <w:lang w:val="en-US"/>
        </w:rPr>
        <w:t xml:space="preserve">Finally, they have mentioned several of possible future works, firstly - </w:t>
      </w:r>
      <w:r w:rsidRPr="00F70CAB">
        <w:rPr>
          <w:rFonts w:ascii="Times" w:hAnsi="Times"/>
          <w:color w:val="000000" w:themeColor="text1"/>
        </w:rPr>
        <w:t xml:space="preserve">user studies could be conducted </w:t>
      </w:r>
      <w:r w:rsidRPr="00F70CAB">
        <w:rPr>
          <w:rFonts w:ascii="Times" w:hAnsi="Times"/>
          <w:color w:val="000000" w:themeColor="text1"/>
        </w:rPr>
        <w:lastRenderedPageBreak/>
        <w:t>to test the proposed guidelines for various application scenarios</w:t>
      </w:r>
      <w:r w:rsidRPr="00F70CAB">
        <w:rPr>
          <w:rFonts w:ascii="Times" w:hAnsi="Times"/>
          <w:color w:val="000000" w:themeColor="text1"/>
          <w:lang w:val="en-US"/>
        </w:rPr>
        <w:t xml:space="preserve">, secondly - </w:t>
      </w:r>
      <w:r w:rsidRPr="00F70CAB">
        <w:rPr>
          <w:rFonts w:ascii="Times" w:hAnsi="Times"/>
          <w:color w:val="000000" w:themeColor="text1"/>
        </w:rPr>
        <w:t>evaluate the calibration process in more detail by statistically significant user tests</w:t>
      </w:r>
      <w:r w:rsidRPr="00F70CAB">
        <w:rPr>
          <w:rFonts w:ascii="Times" w:hAnsi="Times"/>
          <w:color w:val="000000" w:themeColor="text1"/>
          <w:lang w:val="en-US"/>
        </w:rPr>
        <w:t>,</w:t>
      </w:r>
      <w:r w:rsidR="00FD0E81" w:rsidRPr="00F70CAB">
        <w:rPr>
          <w:rFonts w:ascii="Times" w:hAnsi="Times"/>
          <w:color w:val="000000" w:themeColor="text1"/>
          <w:lang w:val="en-US"/>
        </w:rPr>
        <w:t xml:space="preserve"> and</w:t>
      </w:r>
      <w:r w:rsidRPr="00F70CAB">
        <w:rPr>
          <w:rFonts w:ascii="Times" w:hAnsi="Times"/>
          <w:color w:val="000000" w:themeColor="text1"/>
          <w:lang w:val="en-US"/>
        </w:rPr>
        <w:t xml:space="preserve"> thirdly - </w:t>
      </w:r>
      <w:r w:rsidRPr="00F70CAB">
        <w:rPr>
          <w:rFonts w:ascii="Times" w:hAnsi="Times"/>
          <w:color w:val="000000" w:themeColor="text1"/>
        </w:rPr>
        <w:t>address specific combinations of chromatic motion and further perceptual features like texture</w:t>
      </w:r>
      <w:r w:rsidRPr="00F70CAB">
        <w:rPr>
          <w:rFonts w:ascii="Times" w:hAnsi="Times"/>
          <w:color w:val="000000" w:themeColor="text1"/>
          <w:lang w:val="en-US"/>
        </w:rPr>
        <w:t>.</w:t>
      </w:r>
      <w:r w:rsidR="00276177" w:rsidRPr="00F70CAB">
        <w:rPr>
          <w:rFonts w:ascii="Times" w:hAnsi="Times"/>
          <w:color w:val="000000" w:themeColor="text1"/>
          <w:lang w:val="en-US"/>
        </w:rPr>
        <w:t xml:space="preserve"> The drawback of the study is </w:t>
      </w:r>
      <w:r w:rsidR="00276177" w:rsidRPr="00F70CAB">
        <w:rPr>
          <w:rFonts w:ascii="Times" w:hAnsi="Times" w:cs="Arial"/>
          <w:color w:val="000000" w:themeColor="text1"/>
          <w:shd w:val="clear" w:color="auto" w:fill="FFFFFF"/>
          <w:lang w:val="en-US"/>
        </w:rPr>
        <w:t>that the guidelines are not well-studied with miscellaneous applications in visualization and computer graphics.</w:t>
      </w:r>
    </w:p>
    <w:p w14:paraId="551CDA65" w14:textId="3E79D8F6" w:rsidR="0045432F" w:rsidRPr="00F70CAB" w:rsidRDefault="0045432F" w:rsidP="0045432F">
      <w:pPr>
        <w:pStyle w:val="NormalWeb"/>
        <w:spacing w:line="360" w:lineRule="auto"/>
        <w:jc w:val="both"/>
        <w:rPr>
          <w:rFonts w:ascii="Times" w:hAnsi="Times"/>
          <w:color w:val="000000" w:themeColor="text1"/>
          <w:lang w:val="en-US"/>
        </w:rPr>
      </w:pPr>
      <w:r w:rsidRPr="00F70CAB">
        <w:rPr>
          <w:rStyle w:val="blue-tooltip"/>
          <w:rFonts w:ascii="Times" w:hAnsi="Times" w:cs="Arial"/>
          <w:color w:val="000000" w:themeColor="text1"/>
          <w:shd w:val="clear" w:color="auto" w:fill="FFFFFF"/>
        </w:rPr>
        <w:t>Healey</w:t>
      </w:r>
      <w:r w:rsidRPr="00F70CAB">
        <w:rPr>
          <w:rFonts w:ascii="Times" w:hAnsi="Times"/>
          <w:color w:val="000000" w:themeColor="text1"/>
        </w:rPr>
        <w:t xml:space="preserve"> </w:t>
      </w:r>
      <w:r w:rsidRPr="00F70CAB">
        <w:rPr>
          <w:rFonts w:ascii="Times" w:hAnsi="Times"/>
          <w:color w:val="000000" w:themeColor="text1"/>
          <w:lang w:val="en-US"/>
        </w:rPr>
        <w:t xml:space="preserve">et al. [28] </w:t>
      </w:r>
      <w:r w:rsidRPr="00F70CAB">
        <w:rPr>
          <w:rFonts w:ascii="Times" w:hAnsi="Times"/>
          <w:color w:val="000000" w:themeColor="text1"/>
        </w:rPr>
        <w:t xml:space="preserve">presents a new method for using texture to visualize multidimensional data elements arranged on an underlying three-dimensional height field. </w:t>
      </w:r>
      <w:r w:rsidRPr="00F70CAB">
        <w:rPr>
          <w:rFonts w:ascii="Times" w:hAnsi="Times"/>
          <w:color w:val="000000" w:themeColor="text1"/>
          <w:lang w:val="en-US"/>
        </w:rPr>
        <w:t>P</w:t>
      </w:r>
      <w:proofErr w:type="spellStart"/>
      <w:r w:rsidRPr="00F70CAB">
        <w:rPr>
          <w:rFonts w:ascii="Times" w:hAnsi="Times"/>
          <w:color w:val="000000" w:themeColor="text1"/>
        </w:rPr>
        <w:t>erceptual</w:t>
      </w:r>
      <w:proofErr w:type="spellEnd"/>
      <w:r w:rsidRPr="00F70CAB">
        <w:rPr>
          <w:rFonts w:ascii="Times" w:hAnsi="Times"/>
          <w:color w:val="000000" w:themeColor="text1"/>
        </w:rPr>
        <w:t xml:space="preserve"> texture elements are built by controlling three separate texture dimensions: height, density, and regularity. </w:t>
      </w:r>
      <w:r w:rsidR="00A83B92" w:rsidRPr="00F70CAB">
        <w:rPr>
          <w:rFonts w:ascii="Times" w:hAnsi="Times"/>
          <w:color w:val="000000" w:themeColor="text1"/>
        </w:rPr>
        <w:t xml:space="preserve">They </w:t>
      </w:r>
      <w:r w:rsidR="00B41DEE" w:rsidRPr="00F70CAB">
        <w:rPr>
          <w:rFonts w:ascii="Times" w:hAnsi="Times"/>
          <w:color w:val="000000" w:themeColor="text1"/>
        </w:rPr>
        <w:t xml:space="preserve">present </w:t>
      </w:r>
      <w:r w:rsidR="00B41DEE" w:rsidRPr="00F70CAB">
        <w:rPr>
          <w:color w:val="000000" w:themeColor="text1"/>
        </w:rPr>
        <w:t xml:space="preserve">a method for combining three texture dimensions (height, regularity, and density) to form perceptual texture elements (or </w:t>
      </w:r>
      <w:proofErr w:type="spellStart"/>
      <w:r w:rsidR="00B41DEE" w:rsidRPr="00F70CAB">
        <w:rPr>
          <w:color w:val="000000" w:themeColor="text1"/>
        </w:rPr>
        <w:t>pexels</w:t>
      </w:r>
      <w:proofErr w:type="spellEnd"/>
      <w:r w:rsidR="00B41DEE" w:rsidRPr="00F70CAB">
        <w:rPr>
          <w:color w:val="000000" w:themeColor="text1"/>
        </w:rPr>
        <w:t xml:space="preserve">) but did not investigate the effectiveness of orientation for encoding information, and the interactions that occur when multiple texture and color dimensions are displayed simultaneously. In </w:t>
      </w:r>
      <w:r w:rsidR="00B41DEE" w:rsidRPr="00F70CAB">
        <w:rPr>
          <w:rStyle w:val="blue-tooltip"/>
          <w:rFonts w:ascii="Times" w:hAnsi="Times" w:cs="Arial"/>
          <w:color w:val="000000" w:themeColor="text1"/>
          <w:shd w:val="clear" w:color="auto" w:fill="FFFFFF"/>
        </w:rPr>
        <w:t xml:space="preserve">R.P. </w:t>
      </w:r>
      <w:proofErr w:type="spellStart"/>
      <w:r w:rsidR="00B41DEE" w:rsidRPr="00F70CAB">
        <w:rPr>
          <w:rStyle w:val="blue-tooltip"/>
          <w:rFonts w:ascii="Times" w:hAnsi="Times" w:cs="Arial"/>
          <w:color w:val="000000" w:themeColor="text1"/>
          <w:shd w:val="clear" w:color="auto" w:fill="FFFFFF"/>
        </w:rPr>
        <w:t>Botchen</w:t>
      </w:r>
      <w:proofErr w:type="spellEnd"/>
      <w:r w:rsidR="00B41DEE" w:rsidRPr="00F70CAB">
        <w:rPr>
          <w:rStyle w:val="blue-tooltip"/>
          <w:rFonts w:ascii="Times" w:hAnsi="Times" w:cs="Arial"/>
          <w:color w:val="000000" w:themeColor="text1"/>
          <w:shd w:val="clear" w:color="auto" w:fill="FFFFFF"/>
        </w:rPr>
        <w:t xml:space="preserve"> et al. [29</w:t>
      </w:r>
      <w:r w:rsidR="00B41DEE" w:rsidRPr="00F70CAB">
        <w:rPr>
          <w:color w:val="000000" w:themeColor="text1"/>
        </w:rPr>
        <w:t>], they propose a generic texture-based strategy to visualize uncertainty in time-dependent 2D flow and they think further extension for 3D flow will be a challenging task</w:t>
      </w:r>
      <w:r w:rsidRPr="00F70CAB">
        <w:rPr>
          <w:rFonts w:ascii="Times" w:hAnsi="Times"/>
          <w:color w:val="000000" w:themeColor="text1"/>
          <w:lang w:val="en-US"/>
        </w:rPr>
        <w:t>.</w:t>
      </w:r>
    </w:p>
    <w:p w14:paraId="4EF343CF" w14:textId="48CA720B" w:rsidR="0045432F" w:rsidRPr="00F70CAB" w:rsidRDefault="0045432F" w:rsidP="0045432F">
      <w:pPr>
        <w:pStyle w:val="NormalWeb"/>
        <w:spacing w:line="360" w:lineRule="auto"/>
        <w:jc w:val="both"/>
        <w:rPr>
          <w:rFonts w:ascii="Times" w:hAnsi="Times"/>
          <w:color w:val="000000" w:themeColor="text1"/>
        </w:rPr>
      </w:pPr>
    </w:p>
    <w:p w14:paraId="5C27FDE1" w14:textId="048F2D3A" w:rsidR="005B5AD4" w:rsidRPr="00F70CAB" w:rsidRDefault="0023087F" w:rsidP="000E6B46">
      <w:pPr>
        <w:pStyle w:val="NormalWeb"/>
        <w:spacing w:line="360" w:lineRule="auto"/>
        <w:jc w:val="both"/>
        <w:rPr>
          <w:color w:val="000000" w:themeColor="text1"/>
        </w:rPr>
      </w:pPr>
      <w:r w:rsidRPr="00F70CAB">
        <w:rPr>
          <w:rFonts w:ascii="Times" w:hAnsi="Times"/>
          <w:b/>
          <w:bCs/>
          <w:color w:val="000000" w:themeColor="text1"/>
        </w:rPr>
        <w:t>2.6</w:t>
      </w:r>
      <w:r w:rsidRPr="00F70CAB">
        <w:rPr>
          <w:rFonts w:ascii="Times" w:hAnsi="Times"/>
          <w:b/>
          <w:bCs/>
          <w:color w:val="000000" w:themeColor="text1"/>
        </w:rPr>
        <w:tab/>
      </w:r>
      <w:r w:rsidRPr="00F70CAB">
        <w:rPr>
          <w:rFonts w:eastAsiaTheme="minorHAnsi"/>
          <w:b/>
          <w:bCs/>
          <w:color w:val="000000" w:themeColor="text1"/>
          <w:sz w:val="23"/>
          <w:szCs w:val="23"/>
          <w:lang w:val="en-GB" w:eastAsia="en-US"/>
        </w:rPr>
        <w:t>Evaluation of Visualization Systems</w:t>
      </w:r>
      <w:r w:rsidRPr="00F70CAB">
        <w:rPr>
          <w:rFonts w:eastAsiaTheme="minorHAnsi"/>
          <w:b/>
          <w:bCs/>
          <w:color w:val="000000" w:themeColor="text1"/>
          <w:sz w:val="23"/>
          <w:szCs w:val="23"/>
          <w:lang w:val="en-GB" w:eastAsia="en-US"/>
        </w:rPr>
        <w:tab/>
      </w:r>
      <w:r w:rsidRPr="00F70CAB">
        <w:rPr>
          <w:rFonts w:eastAsiaTheme="minorHAnsi"/>
          <w:b/>
          <w:bCs/>
          <w:color w:val="000000" w:themeColor="text1"/>
          <w:sz w:val="23"/>
          <w:szCs w:val="23"/>
          <w:lang w:val="en-GB" w:eastAsia="en-US"/>
        </w:rPr>
        <w:br/>
      </w:r>
      <w:r w:rsidR="00920A0E" w:rsidRPr="00F70CAB">
        <w:rPr>
          <w:rFonts w:eastAsiaTheme="minorHAnsi"/>
          <w:color w:val="000000" w:themeColor="text1"/>
          <w:sz w:val="23"/>
          <w:szCs w:val="23"/>
          <w:lang w:val="en-GB" w:eastAsia="en-US"/>
        </w:rPr>
        <w:t>Visualization evaluation is a complex task since it involves complex data structures or patterns</w:t>
      </w:r>
      <w:r w:rsidR="000E6B46" w:rsidRPr="00F70CAB">
        <w:rPr>
          <w:rFonts w:eastAsiaTheme="minorHAnsi"/>
          <w:color w:val="000000" w:themeColor="text1"/>
          <w:sz w:val="23"/>
          <w:szCs w:val="23"/>
          <w:lang w:val="en-GB" w:eastAsia="en-US"/>
        </w:rPr>
        <w:t>,</w:t>
      </w:r>
      <w:r w:rsidR="00920A0E" w:rsidRPr="00F70CAB">
        <w:rPr>
          <w:rFonts w:eastAsiaTheme="minorHAnsi"/>
          <w:color w:val="000000" w:themeColor="text1"/>
          <w:sz w:val="23"/>
          <w:szCs w:val="23"/>
          <w:lang w:val="en-GB" w:eastAsia="en-US"/>
        </w:rPr>
        <w:t xml:space="preserve"> or it can exhibit </w:t>
      </w:r>
      <w:r w:rsidR="00683069" w:rsidRPr="00F70CAB">
        <w:rPr>
          <w:rFonts w:eastAsiaTheme="minorHAnsi"/>
          <w:color w:val="000000" w:themeColor="text1"/>
          <w:sz w:val="23"/>
          <w:szCs w:val="23"/>
          <w:lang w:val="en-GB" w:eastAsia="en-US"/>
        </w:rPr>
        <w:t>various interconnected</w:t>
      </w:r>
      <w:r w:rsidR="00920A0E" w:rsidRPr="00F70CAB">
        <w:rPr>
          <w:rFonts w:eastAsiaTheme="minorHAnsi"/>
          <w:color w:val="000000" w:themeColor="text1"/>
          <w:sz w:val="23"/>
          <w:szCs w:val="23"/>
          <w:lang w:val="en-GB" w:eastAsia="en-US"/>
        </w:rPr>
        <w:t xml:space="preserve"> information</w:t>
      </w:r>
      <w:r w:rsidR="002E71C3" w:rsidRPr="00F70CAB">
        <w:rPr>
          <w:rFonts w:eastAsiaTheme="minorHAnsi"/>
          <w:color w:val="000000" w:themeColor="text1"/>
          <w:sz w:val="23"/>
          <w:szCs w:val="23"/>
          <w:lang w:val="en-GB" w:eastAsia="en-US"/>
        </w:rPr>
        <w:t>.</w:t>
      </w:r>
      <w:r w:rsidR="00920A0E" w:rsidRPr="00F70CAB">
        <w:rPr>
          <w:rFonts w:eastAsiaTheme="minorHAnsi"/>
          <w:b/>
          <w:bCs/>
          <w:color w:val="000000" w:themeColor="text1"/>
          <w:sz w:val="23"/>
          <w:szCs w:val="23"/>
          <w:lang w:val="en-GB" w:eastAsia="en-US"/>
        </w:rPr>
        <w:t xml:space="preserve"> </w:t>
      </w:r>
      <w:r w:rsidR="002E71C3" w:rsidRPr="00F70CAB">
        <w:rPr>
          <w:color w:val="000000" w:themeColor="text1"/>
        </w:rPr>
        <w:t>Researchers and practitioners in this field have faced many challenges in different phases when designing, planning, conducting, and executing an evaluation of a visualization system</w:t>
      </w:r>
      <w:r w:rsidR="00683069" w:rsidRPr="00F70CAB">
        <w:rPr>
          <w:color w:val="000000" w:themeColor="text1"/>
        </w:rPr>
        <w:t>s</w:t>
      </w:r>
      <w:r w:rsidR="002E71C3" w:rsidRPr="00F70CAB">
        <w:rPr>
          <w:color w:val="000000" w:themeColor="text1"/>
        </w:rPr>
        <w:t xml:space="preserve">. It can be a difficult task for </w:t>
      </w:r>
      <w:r w:rsidR="007E64D3" w:rsidRPr="00F70CAB">
        <w:rPr>
          <w:color w:val="000000" w:themeColor="text1"/>
        </w:rPr>
        <w:t xml:space="preserve">an </w:t>
      </w:r>
      <w:r w:rsidR="002E71C3" w:rsidRPr="00F70CAB">
        <w:rPr>
          <w:color w:val="000000" w:themeColor="text1"/>
        </w:rPr>
        <w:t>evaluator to design suitable evaluation questions to ask the participants</w:t>
      </w:r>
      <w:r w:rsidR="005B5AD4" w:rsidRPr="00F70CAB">
        <w:rPr>
          <w:color w:val="000000" w:themeColor="text1"/>
        </w:rPr>
        <w:t xml:space="preserve">, to pick the right variables from visualization artifacts, decide and develop an efficient way to test data </w:t>
      </w:r>
      <w:r w:rsidR="00AE435E" w:rsidRPr="00F70CAB">
        <w:rPr>
          <w:color w:val="000000" w:themeColor="text1"/>
        </w:rPr>
        <w:t>sets and</w:t>
      </w:r>
      <w:r w:rsidR="005B5AD4" w:rsidRPr="00F70CAB">
        <w:rPr>
          <w:color w:val="000000" w:themeColor="text1"/>
        </w:rPr>
        <w:t xml:space="preserve"> pick the proper methods of evaluation. Existing literature guidelines can help to solve these problems </w:t>
      </w:r>
      <w:r w:rsidR="0064202D" w:rsidRPr="00F70CAB">
        <w:rPr>
          <w:color w:val="000000" w:themeColor="text1"/>
        </w:rPr>
        <w:t xml:space="preserve">for example, </w:t>
      </w:r>
      <w:r w:rsidR="00AE435E" w:rsidRPr="00F70CAB">
        <w:rPr>
          <w:color w:val="000000" w:themeColor="text1"/>
        </w:rPr>
        <w:t xml:space="preserve">Heidi et al. [64] </w:t>
      </w:r>
      <w:r w:rsidR="00FD0E81" w:rsidRPr="00F70CAB">
        <w:rPr>
          <w:color w:val="000000" w:themeColor="text1"/>
        </w:rPr>
        <w:t xml:space="preserve">present </w:t>
      </w:r>
      <w:r w:rsidR="00AE435E" w:rsidRPr="00F70CAB">
        <w:rPr>
          <w:color w:val="000000" w:themeColor="text1"/>
        </w:rPr>
        <w:t xml:space="preserve">seven scenarios of information visualisation from their research that includes evaluating visual data analysis and reasoning, evaluating user performance, evaluating user experience, evaluating environments and work practices, evaluating communication through visualisation, evaluating visualisation algorithms, and evaluating collaborative data analysis. They suggest different approaches to </w:t>
      </w:r>
      <w:r w:rsidR="000E6B46" w:rsidRPr="00F70CAB">
        <w:rPr>
          <w:color w:val="000000" w:themeColor="text1"/>
        </w:rPr>
        <w:t xml:space="preserve">reaching decisions about what could be most effective evaluation of a given visualisation system. </w:t>
      </w:r>
      <w:r w:rsidR="005C3E0F" w:rsidRPr="00F70CAB">
        <w:rPr>
          <w:color w:val="000000" w:themeColor="text1"/>
        </w:rPr>
        <w:t xml:space="preserve">Among them </w:t>
      </w:r>
      <w:r w:rsidR="00ED0908" w:rsidRPr="00F70CAB">
        <w:rPr>
          <w:color w:val="000000" w:themeColor="text1"/>
        </w:rPr>
        <w:t xml:space="preserve">some </w:t>
      </w:r>
      <w:r w:rsidR="005C3E0F" w:rsidRPr="00F70CAB">
        <w:rPr>
          <w:color w:val="000000" w:themeColor="text1"/>
        </w:rPr>
        <w:t xml:space="preserve">of them are </w:t>
      </w:r>
      <w:r w:rsidR="00CF6817" w:rsidRPr="00F70CAB">
        <w:rPr>
          <w:color w:val="000000" w:themeColor="text1"/>
        </w:rPr>
        <w:t>related</w:t>
      </w:r>
      <w:r w:rsidR="005C3E0F" w:rsidRPr="00F70CAB">
        <w:rPr>
          <w:color w:val="000000" w:themeColor="text1"/>
        </w:rPr>
        <w:t xml:space="preserve"> our </w:t>
      </w:r>
      <w:r w:rsidR="00CF6817" w:rsidRPr="00F70CAB">
        <w:rPr>
          <w:color w:val="000000" w:themeColor="text1"/>
        </w:rPr>
        <w:t>study</w:t>
      </w:r>
      <w:r w:rsidR="005C3E0F" w:rsidRPr="00F70CAB">
        <w:rPr>
          <w:color w:val="000000" w:themeColor="text1"/>
        </w:rPr>
        <w:t xml:space="preserve">, so </w:t>
      </w:r>
      <w:r w:rsidR="00CF6817" w:rsidRPr="00F70CAB">
        <w:rPr>
          <w:color w:val="000000" w:themeColor="text1"/>
        </w:rPr>
        <w:t>we briefly discuss about those in the following section.</w:t>
      </w:r>
    </w:p>
    <w:p w14:paraId="1CC31C0B" w14:textId="57C8EB87" w:rsidR="005C3E0F" w:rsidRPr="00F70CAB" w:rsidRDefault="005C3E0F" w:rsidP="00B478F2">
      <w:pPr>
        <w:pStyle w:val="NormalWeb"/>
        <w:spacing w:line="360" w:lineRule="auto"/>
        <w:jc w:val="both"/>
        <w:rPr>
          <w:color w:val="000000" w:themeColor="text1"/>
        </w:rPr>
      </w:pPr>
      <w:r w:rsidRPr="00F70CAB">
        <w:rPr>
          <w:b/>
          <w:bCs/>
          <w:color w:val="000000" w:themeColor="text1"/>
        </w:rPr>
        <w:lastRenderedPageBreak/>
        <w:t>User Performance</w:t>
      </w:r>
      <w:r w:rsidRPr="00F70CAB">
        <w:rPr>
          <w:color w:val="000000" w:themeColor="text1"/>
        </w:rPr>
        <w:tab/>
      </w:r>
      <w:r w:rsidRPr="00F70CAB">
        <w:rPr>
          <w:color w:val="000000" w:themeColor="text1"/>
        </w:rPr>
        <w:br/>
      </w:r>
      <w:r w:rsidR="009E5A4D" w:rsidRPr="00F70CAB">
        <w:rPr>
          <w:color w:val="000000" w:themeColor="text1"/>
        </w:rPr>
        <w:t>User performance is mainly measured in terms of objectively measurable m</w:t>
      </w:r>
      <w:r w:rsidR="001175F0" w:rsidRPr="00F70CAB">
        <w:rPr>
          <w:color w:val="000000" w:themeColor="text1"/>
        </w:rPr>
        <w:t>e</w:t>
      </w:r>
      <w:r w:rsidR="009E5A4D" w:rsidRPr="00F70CAB">
        <w:rPr>
          <w:color w:val="000000" w:themeColor="text1"/>
        </w:rPr>
        <w:t xml:space="preserve">trics such </w:t>
      </w:r>
      <w:r w:rsidR="001175F0" w:rsidRPr="00F70CAB">
        <w:rPr>
          <w:color w:val="000000" w:themeColor="text1"/>
        </w:rPr>
        <w:t xml:space="preserve">as </w:t>
      </w:r>
      <w:r w:rsidR="009E5A4D" w:rsidRPr="00F70CAB">
        <w:rPr>
          <w:color w:val="000000" w:themeColor="text1"/>
        </w:rPr>
        <w:t xml:space="preserve">time, error or accuracy rate, </w:t>
      </w:r>
      <w:r w:rsidR="001175F0" w:rsidRPr="00F70CAB">
        <w:rPr>
          <w:color w:val="000000" w:themeColor="text1"/>
        </w:rPr>
        <w:t xml:space="preserve">or work quality but the task completion time </w:t>
      </w:r>
      <w:r w:rsidR="00683069" w:rsidRPr="00F70CAB">
        <w:rPr>
          <w:color w:val="000000" w:themeColor="text1"/>
        </w:rPr>
        <w:t>or</w:t>
      </w:r>
      <w:r w:rsidR="001175F0" w:rsidRPr="00F70CAB">
        <w:rPr>
          <w:color w:val="000000" w:themeColor="text1"/>
        </w:rPr>
        <w:t xml:space="preserve"> task completion accuracy is commonly used. Output of the tasks are generally numerical values analyzed using descriptive statistics such as mean, median or </w:t>
      </w:r>
      <w:r w:rsidR="001968C5" w:rsidRPr="00F70CAB">
        <w:rPr>
          <w:color w:val="000000" w:themeColor="text1"/>
        </w:rPr>
        <w:t xml:space="preserve">standard deviations. They can also come from the user interactions, perception, and cognition for specific types of </w:t>
      </w:r>
      <w:r w:rsidR="00433665" w:rsidRPr="00F70CAB">
        <w:rPr>
          <w:color w:val="000000" w:themeColor="text1"/>
        </w:rPr>
        <w:t xml:space="preserve">visually </w:t>
      </w:r>
      <w:r w:rsidR="00347626" w:rsidRPr="00F70CAB">
        <w:rPr>
          <w:color w:val="000000" w:themeColor="text1"/>
        </w:rPr>
        <w:t>presented techniques</w:t>
      </w:r>
      <w:r w:rsidR="001968C5" w:rsidRPr="00F70CAB">
        <w:rPr>
          <w:color w:val="000000" w:themeColor="text1"/>
        </w:rPr>
        <w:t xml:space="preserve">. </w:t>
      </w:r>
      <w:r w:rsidR="00683069" w:rsidRPr="00F70CAB">
        <w:rPr>
          <w:color w:val="000000" w:themeColor="text1"/>
        </w:rPr>
        <w:t xml:space="preserve">Most widely </w:t>
      </w:r>
      <w:r w:rsidR="00433665" w:rsidRPr="00F70CAB">
        <w:rPr>
          <w:color w:val="000000" w:themeColor="text1"/>
        </w:rPr>
        <w:t>used methods are controlled experiments or quantitative evaluation. A controlled experiment requires</w:t>
      </w:r>
      <w:r w:rsidR="003F2FEA" w:rsidRPr="00F70CAB">
        <w:rPr>
          <w:color w:val="000000" w:themeColor="text1"/>
        </w:rPr>
        <w:t xml:space="preserve"> tasks that can be performed by large number of participants in different study sessions. It is not imperative </w:t>
      </w:r>
      <w:r w:rsidR="00D71F96" w:rsidRPr="00F70CAB">
        <w:rPr>
          <w:color w:val="000000" w:themeColor="text1"/>
        </w:rPr>
        <w:t xml:space="preserve">that </w:t>
      </w:r>
      <w:r w:rsidR="003F2FEA" w:rsidRPr="00F70CAB">
        <w:rPr>
          <w:color w:val="000000" w:themeColor="text1"/>
        </w:rPr>
        <w:t xml:space="preserve">the participants be domain experts, hence non-experts can </w:t>
      </w:r>
      <w:r w:rsidRPr="00F70CAB">
        <w:rPr>
          <w:color w:val="000000" w:themeColor="text1"/>
        </w:rPr>
        <w:t xml:space="preserve">also </w:t>
      </w:r>
      <w:r w:rsidR="003F2FEA" w:rsidRPr="00F70CAB">
        <w:rPr>
          <w:color w:val="000000" w:themeColor="text1"/>
        </w:rPr>
        <w:t>participate in such experiments.</w:t>
      </w:r>
      <w:r w:rsidR="00CC3445" w:rsidRPr="00F70CAB">
        <w:rPr>
          <w:color w:val="000000" w:themeColor="text1"/>
        </w:rPr>
        <w:t xml:space="preserve"> </w:t>
      </w:r>
      <w:r w:rsidR="00ED0908" w:rsidRPr="00F70CAB">
        <w:rPr>
          <w:color w:val="000000" w:themeColor="text1"/>
        </w:rPr>
        <w:t>To</w:t>
      </w:r>
      <w:r w:rsidR="00CC3445" w:rsidRPr="00F70CAB">
        <w:rPr>
          <w:color w:val="000000" w:themeColor="text1"/>
        </w:rPr>
        <w:t xml:space="preserve"> answer evaluation questions with quantitative and statistically significant results, evaluations in the </w:t>
      </w:r>
      <w:r w:rsidR="00DF6686" w:rsidRPr="00F70CAB">
        <w:rPr>
          <w:color w:val="000000" w:themeColor="text1"/>
        </w:rPr>
        <w:t>user performance</w:t>
      </w:r>
      <w:r w:rsidR="00CC3445" w:rsidRPr="00F70CAB">
        <w:rPr>
          <w:color w:val="000000" w:themeColor="text1"/>
        </w:rPr>
        <w:t xml:space="preserve"> group require high precision. The commonly used methodologies involve an experimental design with only a small number of variables changed between experiment conditions such that the impact of each variable can be measured </w:t>
      </w:r>
      <w:r w:rsidR="00DF6686" w:rsidRPr="00F70CAB">
        <w:rPr>
          <w:color w:val="000000" w:themeColor="text1"/>
        </w:rPr>
        <w:t>J. McGrath [66].</w:t>
      </w:r>
    </w:p>
    <w:p w14:paraId="2340B9F2" w14:textId="0C9A3BEE" w:rsidR="00266AB5" w:rsidRPr="00F70CAB" w:rsidRDefault="005C3E0F" w:rsidP="00B478F2">
      <w:pPr>
        <w:pStyle w:val="NormalWeb"/>
        <w:spacing w:line="360" w:lineRule="auto"/>
        <w:jc w:val="both"/>
        <w:rPr>
          <w:b/>
          <w:bCs/>
          <w:color w:val="000000" w:themeColor="text1"/>
        </w:rPr>
      </w:pPr>
      <w:r w:rsidRPr="00F70CAB">
        <w:rPr>
          <w:b/>
          <w:bCs/>
          <w:color w:val="000000" w:themeColor="text1"/>
        </w:rPr>
        <w:t>User Experience</w:t>
      </w:r>
      <w:r w:rsidRPr="00F70CAB">
        <w:rPr>
          <w:b/>
          <w:bCs/>
          <w:color w:val="000000" w:themeColor="text1"/>
        </w:rPr>
        <w:tab/>
      </w:r>
      <w:r w:rsidRPr="00F70CAB">
        <w:rPr>
          <w:b/>
          <w:bCs/>
          <w:color w:val="000000" w:themeColor="text1"/>
        </w:rPr>
        <w:br/>
      </w:r>
      <w:r w:rsidR="006D7DBA" w:rsidRPr="00F70CAB">
        <w:rPr>
          <w:color w:val="000000" w:themeColor="text1"/>
        </w:rPr>
        <w:t xml:space="preserve">Evaluation of user experience is </w:t>
      </w:r>
      <w:proofErr w:type="gramStart"/>
      <w:r w:rsidR="00FC5D3D" w:rsidRPr="00F70CAB">
        <w:rPr>
          <w:color w:val="000000" w:themeColor="text1"/>
        </w:rPr>
        <w:t>takes</w:t>
      </w:r>
      <w:proofErr w:type="gramEnd"/>
      <w:r w:rsidR="00FC5D3D" w:rsidRPr="00F70CAB">
        <w:rPr>
          <w:color w:val="000000" w:themeColor="text1"/>
        </w:rPr>
        <w:t xml:space="preserve"> the form of</w:t>
      </w:r>
      <w:r w:rsidR="006D7DBA" w:rsidRPr="00F70CAB">
        <w:rPr>
          <w:color w:val="000000" w:themeColor="text1"/>
        </w:rPr>
        <w:t xml:space="preserve"> </w:t>
      </w:r>
      <w:r w:rsidR="00D71F96" w:rsidRPr="00F70CAB">
        <w:rPr>
          <w:color w:val="000000" w:themeColor="text1"/>
        </w:rPr>
        <w:t>participants</w:t>
      </w:r>
      <w:r w:rsidR="00FC5D3D" w:rsidRPr="00F70CAB">
        <w:rPr>
          <w:color w:val="000000" w:themeColor="text1"/>
        </w:rPr>
        <w:t>’</w:t>
      </w:r>
      <w:r w:rsidR="006D7DBA" w:rsidRPr="00F70CAB">
        <w:rPr>
          <w:color w:val="000000" w:themeColor="text1"/>
        </w:rPr>
        <w:t xml:space="preserve"> subjective feedback and opinions in written, spoken form or online feedback with a set common questionnaire to all participants. It seeks to understand how </w:t>
      </w:r>
      <w:r w:rsidR="005708E7" w:rsidRPr="00F70CAB">
        <w:rPr>
          <w:color w:val="000000" w:themeColor="text1"/>
        </w:rPr>
        <w:t>participant</w:t>
      </w:r>
      <w:r w:rsidR="00D71F96" w:rsidRPr="00F70CAB">
        <w:rPr>
          <w:color w:val="000000" w:themeColor="text1"/>
        </w:rPr>
        <w:t>s</w:t>
      </w:r>
      <w:r w:rsidR="005708E7" w:rsidRPr="00F70CAB">
        <w:rPr>
          <w:color w:val="000000" w:themeColor="text1"/>
        </w:rPr>
        <w:t xml:space="preserve"> react to the presented visualisation. A visualisation can be</w:t>
      </w:r>
      <w:r w:rsidR="00D71F96" w:rsidRPr="00F70CAB">
        <w:rPr>
          <w:color w:val="000000" w:themeColor="text1"/>
        </w:rPr>
        <w:t xml:space="preserve"> an</w:t>
      </w:r>
      <w:r w:rsidR="005708E7" w:rsidRPr="00F70CAB">
        <w:rPr>
          <w:color w:val="000000" w:themeColor="text1"/>
        </w:rPr>
        <w:t xml:space="preserve"> initial design sketch, a basic prototype, a finished </w:t>
      </w:r>
      <w:r w:rsidR="009318E0" w:rsidRPr="00F70CAB">
        <w:rPr>
          <w:color w:val="000000" w:themeColor="text1"/>
        </w:rPr>
        <w:t>product,</w:t>
      </w:r>
      <w:r w:rsidR="005708E7" w:rsidRPr="00F70CAB">
        <w:rPr>
          <w:color w:val="000000" w:themeColor="text1"/>
        </w:rPr>
        <w:t xml:space="preserve"> or part of a complex system. The goal is to understand</w:t>
      </w:r>
      <w:r w:rsidR="00A76F43" w:rsidRPr="00F70CAB">
        <w:rPr>
          <w:color w:val="000000" w:themeColor="text1"/>
        </w:rPr>
        <w:t xml:space="preserve"> to</w:t>
      </w:r>
      <w:r w:rsidR="005708E7" w:rsidRPr="00F70CAB">
        <w:rPr>
          <w:color w:val="000000" w:themeColor="text1"/>
        </w:rPr>
        <w:t xml:space="preserve"> what extent the participants</w:t>
      </w:r>
      <w:r w:rsidR="007D0E5F" w:rsidRPr="00F70CAB">
        <w:rPr>
          <w:color w:val="000000" w:themeColor="text1"/>
        </w:rPr>
        <w:t>’</w:t>
      </w:r>
      <w:r w:rsidR="005708E7" w:rsidRPr="00F70CAB">
        <w:rPr>
          <w:color w:val="000000" w:themeColor="text1"/>
        </w:rPr>
        <w:t xml:space="preserve"> </w:t>
      </w:r>
      <w:r w:rsidR="00D71F96" w:rsidRPr="00F70CAB">
        <w:rPr>
          <w:color w:val="000000" w:themeColor="text1"/>
        </w:rPr>
        <w:t xml:space="preserve">vision </w:t>
      </w:r>
      <w:r w:rsidR="007D0E5F" w:rsidRPr="00F70CAB">
        <w:rPr>
          <w:color w:val="000000" w:themeColor="text1"/>
        </w:rPr>
        <w:t xml:space="preserve">can perceive the intended </w:t>
      </w:r>
      <w:r w:rsidR="00D71F96" w:rsidRPr="00F70CAB">
        <w:rPr>
          <w:color w:val="000000" w:themeColor="text1"/>
        </w:rPr>
        <w:t xml:space="preserve">information </w:t>
      </w:r>
      <w:r w:rsidR="007D0E5F" w:rsidRPr="00F70CAB">
        <w:rPr>
          <w:color w:val="000000" w:themeColor="text1"/>
        </w:rPr>
        <w:t xml:space="preserve">conveyed by the system such as perceived effectiveness, perceived </w:t>
      </w:r>
      <w:proofErr w:type="gramStart"/>
      <w:r w:rsidR="007D0E5F" w:rsidRPr="00F70CAB">
        <w:rPr>
          <w:color w:val="000000" w:themeColor="text1"/>
        </w:rPr>
        <w:t>efficiency</w:t>
      </w:r>
      <w:proofErr w:type="gramEnd"/>
      <w:r w:rsidR="00FC5D3D" w:rsidRPr="00F70CAB">
        <w:rPr>
          <w:color w:val="000000" w:themeColor="text1"/>
        </w:rPr>
        <w:t xml:space="preserve"> and</w:t>
      </w:r>
      <w:r w:rsidR="007D0E5F" w:rsidRPr="00F70CAB">
        <w:rPr>
          <w:color w:val="000000" w:themeColor="text1"/>
        </w:rPr>
        <w:t xml:space="preserve"> perceived </w:t>
      </w:r>
      <w:r w:rsidR="00EF3052" w:rsidRPr="00F70CAB">
        <w:rPr>
          <w:color w:val="000000" w:themeColor="text1"/>
        </w:rPr>
        <w:t xml:space="preserve">accuracy. Other measures </w:t>
      </w:r>
      <w:r w:rsidR="00FC5D3D" w:rsidRPr="00F70CAB">
        <w:rPr>
          <w:color w:val="000000" w:themeColor="text1"/>
        </w:rPr>
        <w:t xml:space="preserve">include </w:t>
      </w:r>
      <w:r w:rsidR="00EF3052" w:rsidRPr="00F70CAB">
        <w:rPr>
          <w:color w:val="000000" w:themeColor="text1"/>
        </w:rPr>
        <w:t xml:space="preserve">satisfaction, trust, features liked/disliked, effort </w:t>
      </w:r>
      <w:proofErr w:type="gramStart"/>
      <w:r w:rsidR="00EF3052" w:rsidRPr="00F70CAB">
        <w:rPr>
          <w:color w:val="000000" w:themeColor="text1"/>
        </w:rPr>
        <w:t>required</w:t>
      </w:r>
      <w:proofErr w:type="gramEnd"/>
      <w:r w:rsidR="00FC5D3D" w:rsidRPr="00F70CAB">
        <w:rPr>
          <w:color w:val="000000" w:themeColor="text1"/>
        </w:rPr>
        <w:t xml:space="preserve"> and </w:t>
      </w:r>
      <w:r w:rsidR="00EF3052" w:rsidRPr="00F70CAB">
        <w:rPr>
          <w:color w:val="000000" w:themeColor="text1"/>
        </w:rPr>
        <w:t>time required. The collected data in such a study helps designers to explore gap</w:t>
      </w:r>
      <w:r w:rsidR="009318E0" w:rsidRPr="00F70CAB">
        <w:rPr>
          <w:color w:val="000000" w:themeColor="text1"/>
        </w:rPr>
        <w:t xml:space="preserve">s and limitations in the visualised system, as well as </w:t>
      </w:r>
      <w:r w:rsidR="00FC5D3D" w:rsidRPr="00F70CAB">
        <w:rPr>
          <w:color w:val="000000" w:themeColor="text1"/>
        </w:rPr>
        <w:t xml:space="preserve">allow </w:t>
      </w:r>
      <w:r w:rsidR="009318E0" w:rsidRPr="00F70CAB">
        <w:rPr>
          <w:color w:val="000000" w:themeColor="text1"/>
        </w:rPr>
        <w:t xml:space="preserve">researchers to take necessary steps to enhance it </w:t>
      </w:r>
      <w:r w:rsidR="00FC5D3D" w:rsidRPr="00F70CAB">
        <w:rPr>
          <w:color w:val="000000" w:themeColor="text1"/>
        </w:rPr>
        <w:t xml:space="preserve">at a </w:t>
      </w:r>
      <w:r w:rsidR="009318E0" w:rsidRPr="00F70CAB">
        <w:rPr>
          <w:color w:val="000000" w:themeColor="text1"/>
        </w:rPr>
        <w:t>further stage.</w:t>
      </w:r>
      <w:r w:rsidR="00B478F2" w:rsidRPr="00F70CAB">
        <w:rPr>
          <w:color w:val="000000" w:themeColor="text1"/>
        </w:rPr>
        <w:t xml:space="preserve"> So</w:t>
      </w:r>
      <w:r w:rsidR="007935E7" w:rsidRPr="00F70CAB">
        <w:rPr>
          <w:color w:val="000000" w:themeColor="text1"/>
        </w:rPr>
        <w:t>,</w:t>
      </w:r>
      <w:r w:rsidR="00B478F2" w:rsidRPr="00F70CAB">
        <w:rPr>
          <w:color w:val="000000" w:themeColor="text1"/>
        </w:rPr>
        <w:t xml:space="preserve"> the evaluations can be short term to assess current or potential usage and long term to assess the adoption of a visualization in a real usage scenario. </w:t>
      </w:r>
    </w:p>
    <w:p w14:paraId="25B4E8B6" w14:textId="6D8E0C65" w:rsidR="00636AFD" w:rsidRPr="00F70CAB" w:rsidRDefault="005C3E0F" w:rsidP="000E6B46">
      <w:pPr>
        <w:pStyle w:val="NormalWeb"/>
        <w:spacing w:line="360" w:lineRule="auto"/>
        <w:jc w:val="both"/>
        <w:rPr>
          <w:b/>
          <w:bCs/>
          <w:color w:val="000000" w:themeColor="text1"/>
        </w:rPr>
      </w:pPr>
      <w:r w:rsidRPr="00F70CAB">
        <w:rPr>
          <w:color w:val="000000" w:themeColor="text1"/>
        </w:rPr>
        <w:br/>
      </w:r>
      <w:r w:rsidRPr="00F70CAB">
        <w:rPr>
          <w:b/>
          <w:bCs/>
          <w:color w:val="000000" w:themeColor="text1"/>
        </w:rPr>
        <w:t>Usability Test</w:t>
      </w:r>
      <w:r w:rsidRPr="00F70CAB">
        <w:rPr>
          <w:b/>
          <w:bCs/>
          <w:color w:val="000000" w:themeColor="text1"/>
        </w:rPr>
        <w:tab/>
      </w:r>
      <w:proofErr w:type="spellStart"/>
      <w:r w:rsidR="006516E1" w:rsidRPr="00F70CAB">
        <w:rPr>
          <w:b/>
          <w:bCs/>
          <w:color w:val="000000" w:themeColor="text1"/>
        </w:rPr>
        <w:t>ing</w:t>
      </w:r>
      <w:proofErr w:type="spellEnd"/>
      <w:r w:rsidRPr="00F70CAB">
        <w:rPr>
          <w:b/>
          <w:bCs/>
          <w:color w:val="000000" w:themeColor="text1"/>
        </w:rPr>
        <w:br/>
      </w:r>
      <w:r w:rsidR="00636AFD" w:rsidRPr="00F70CAB">
        <w:rPr>
          <w:color w:val="000000" w:themeColor="text1"/>
        </w:rPr>
        <w:t xml:space="preserve">How participants perform a set of predefined tasks </w:t>
      </w:r>
      <w:r w:rsidR="007020BF" w:rsidRPr="00F70CAB">
        <w:rPr>
          <w:color w:val="000000" w:themeColor="text1"/>
        </w:rPr>
        <w:t>is observed to</w:t>
      </w:r>
      <w:r w:rsidR="00636AFD" w:rsidRPr="00F70CAB">
        <w:rPr>
          <w:color w:val="000000" w:themeColor="text1"/>
        </w:rPr>
        <w:t xml:space="preserve"> carr</w:t>
      </w:r>
      <w:r w:rsidR="007020BF" w:rsidRPr="00F70CAB">
        <w:rPr>
          <w:color w:val="000000" w:themeColor="text1"/>
        </w:rPr>
        <w:t>y</w:t>
      </w:r>
      <w:r w:rsidR="00636AFD" w:rsidRPr="00F70CAB">
        <w:rPr>
          <w:color w:val="000000" w:themeColor="text1"/>
        </w:rPr>
        <w:t xml:space="preserve"> out </w:t>
      </w:r>
      <w:r w:rsidR="007020BF" w:rsidRPr="00F70CAB">
        <w:rPr>
          <w:color w:val="000000" w:themeColor="text1"/>
        </w:rPr>
        <w:t>the usability test</w:t>
      </w:r>
      <w:r w:rsidR="00636AFD" w:rsidRPr="00F70CAB">
        <w:rPr>
          <w:color w:val="000000" w:themeColor="text1"/>
        </w:rPr>
        <w:t>. For each session, the evaluators take notes of interesting observed behaviors,</w:t>
      </w:r>
      <w:r w:rsidR="007020BF" w:rsidRPr="00F70CAB">
        <w:rPr>
          <w:color w:val="000000" w:themeColor="text1"/>
        </w:rPr>
        <w:t xml:space="preserve"> suggestions given, comments provided </w:t>
      </w:r>
      <w:r w:rsidR="00636AFD" w:rsidRPr="00F70CAB">
        <w:rPr>
          <w:color w:val="000000" w:themeColor="text1"/>
        </w:rPr>
        <w:t xml:space="preserve">by the participant, </w:t>
      </w:r>
      <w:r w:rsidR="007020BF" w:rsidRPr="00F70CAB">
        <w:rPr>
          <w:color w:val="000000" w:themeColor="text1"/>
        </w:rPr>
        <w:t xml:space="preserve">lack of understanding, </w:t>
      </w:r>
      <w:r w:rsidR="00636AFD" w:rsidRPr="00F70CAB">
        <w:rPr>
          <w:color w:val="000000" w:themeColor="text1"/>
        </w:rPr>
        <w:t xml:space="preserve">and major problems in </w:t>
      </w:r>
      <w:r w:rsidR="00636AFD" w:rsidRPr="00F70CAB">
        <w:rPr>
          <w:color w:val="000000" w:themeColor="text1"/>
        </w:rPr>
        <w:lastRenderedPageBreak/>
        <w:t xml:space="preserve">interaction. </w:t>
      </w:r>
      <w:r w:rsidR="00E32DC5" w:rsidRPr="00F70CAB">
        <w:rPr>
          <w:color w:val="000000" w:themeColor="text1"/>
        </w:rPr>
        <w:t xml:space="preserve">The </w:t>
      </w:r>
      <w:r w:rsidR="00A76F43" w:rsidRPr="00F70CAB">
        <w:rPr>
          <w:color w:val="000000" w:themeColor="text1"/>
        </w:rPr>
        <w:t xml:space="preserve">components </w:t>
      </w:r>
      <w:r w:rsidR="00E32DC5" w:rsidRPr="00F70CAB">
        <w:rPr>
          <w:color w:val="000000" w:themeColor="text1"/>
        </w:rPr>
        <w:t>of</w:t>
      </w:r>
      <w:r w:rsidR="007020BF" w:rsidRPr="00F70CAB">
        <w:rPr>
          <w:color w:val="000000" w:themeColor="text1"/>
        </w:rPr>
        <w:t xml:space="preserve"> this method </w:t>
      </w:r>
      <w:r w:rsidR="00E32DC5" w:rsidRPr="00F70CAB">
        <w:rPr>
          <w:color w:val="000000" w:themeColor="text1"/>
        </w:rPr>
        <w:t>are</w:t>
      </w:r>
      <w:r w:rsidR="007020BF" w:rsidRPr="00F70CAB">
        <w:rPr>
          <w:color w:val="000000" w:themeColor="text1"/>
        </w:rPr>
        <w:t xml:space="preserve"> the careful preparation of tasks and feedback material like questionnaires and interview scripts. Its main goal is to </w:t>
      </w:r>
      <w:r w:rsidR="00A76F43" w:rsidRPr="00F70CAB">
        <w:rPr>
          <w:color w:val="000000" w:themeColor="text1"/>
        </w:rPr>
        <w:t xml:space="preserve">improve </w:t>
      </w:r>
      <w:r w:rsidR="007020BF" w:rsidRPr="00F70CAB">
        <w:rPr>
          <w:color w:val="000000" w:themeColor="text1"/>
        </w:rPr>
        <w:t xml:space="preserve">the design by spotting major flaws and deficiencies in existing prototypes [65]. </w:t>
      </w:r>
      <w:r w:rsidR="00E32DC5" w:rsidRPr="00F70CAB">
        <w:rPr>
          <w:color w:val="000000" w:themeColor="text1"/>
        </w:rPr>
        <w:t xml:space="preserve"> Nonetheless it can also serve the purpose of eliciting overlooked or missing requirements.</w:t>
      </w:r>
      <w:r w:rsidR="00E32DC5" w:rsidRPr="00F70CAB">
        <w:rPr>
          <w:b/>
          <w:bCs/>
          <w:color w:val="000000" w:themeColor="text1"/>
        </w:rPr>
        <w:t xml:space="preserve"> </w:t>
      </w:r>
    </w:p>
    <w:p w14:paraId="62D8EEB1" w14:textId="59371020" w:rsidR="006D6932" w:rsidRPr="00F70CAB" w:rsidRDefault="00C90E2D" w:rsidP="006D6932">
      <w:pPr>
        <w:spacing w:line="360" w:lineRule="auto"/>
        <w:jc w:val="both"/>
        <w:rPr>
          <w:color w:val="000000" w:themeColor="text1"/>
        </w:rPr>
      </w:pPr>
      <w:r w:rsidRPr="00F70CAB">
        <w:rPr>
          <w:color w:val="000000" w:themeColor="text1"/>
        </w:rPr>
        <w:t xml:space="preserve">Heidi et al. [64] classified the scenarios into two broad categories called </w:t>
      </w:r>
      <w:r w:rsidRPr="00F70CAB">
        <w:rPr>
          <w:i/>
          <w:iCs/>
          <w:color w:val="000000" w:themeColor="text1"/>
        </w:rPr>
        <w:t>process</w:t>
      </w:r>
      <w:r w:rsidRPr="00F70CAB">
        <w:rPr>
          <w:color w:val="000000" w:themeColor="text1"/>
        </w:rPr>
        <w:t xml:space="preserve"> and </w:t>
      </w:r>
      <w:r w:rsidRPr="00F70CAB">
        <w:rPr>
          <w:i/>
          <w:iCs/>
          <w:color w:val="000000" w:themeColor="text1"/>
        </w:rPr>
        <w:t>visualisation</w:t>
      </w:r>
      <w:r w:rsidRPr="00F70CAB">
        <w:rPr>
          <w:color w:val="000000" w:themeColor="text1"/>
        </w:rPr>
        <w:t xml:space="preserve">. </w:t>
      </w:r>
      <w:r w:rsidR="00737738" w:rsidRPr="00F70CAB">
        <w:rPr>
          <w:color w:val="000000" w:themeColor="text1"/>
        </w:rPr>
        <w:t>The main goal of</w:t>
      </w:r>
      <w:r w:rsidRPr="00F70CAB">
        <w:rPr>
          <w:color w:val="000000" w:themeColor="text1"/>
        </w:rPr>
        <w:t xml:space="preserve"> process group</w:t>
      </w:r>
      <w:r w:rsidR="00737738" w:rsidRPr="00F70CAB">
        <w:rPr>
          <w:color w:val="000000" w:themeColor="text1"/>
        </w:rPr>
        <w:t xml:space="preserve"> evaluation is to understand the underlying process and the roles played by the visualisations. In contrast, evaluations can focus on the visualisation it</w:t>
      </w:r>
      <w:r w:rsidR="00BE06F8" w:rsidRPr="00F70CAB">
        <w:rPr>
          <w:color w:val="000000" w:themeColor="text1"/>
        </w:rPr>
        <w:t xml:space="preserve">self, with the goal to test design decision, explore a design space, </w:t>
      </w:r>
      <w:r w:rsidR="00CC3445" w:rsidRPr="00F70CAB">
        <w:rPr>
          <w:color w:val="000000" w:themeColor="text1"/>
        </w:rPr>
        <w:t>benchmark</w:t>
      </w:r>
      <w:r w:rsidR="00BE06F8" w:rsidRPr="00F70CAB">
        <w:rPr>
          <w:color w:val="000000" w:themeColor="text1"/>
        </w:rPr>
        <w:t xml:space="preserve"> against existing systems, or to discover usability issues. </w:t>
      </w:r>
      <w:r w:rsidR="006D6932" w:rsidRPr="00F70CAB">
        <w:rPr>
          <w:color w:val="000000" w:themeColor="text1"/>
        </w:rPr>
        <w:t xml:space="preserve">Again </w:t>
      </w:r>
      <w:r w:rsidR="003A7C37" w:rsidRPr="00F70CAB">
        <w:rPr>
          <w:rFonts w:ascii="Times" w:hAnsi="Times"/>
          <w:color w:val="000000" w:themeColor="text1"/>
        </w:rPr>
        <w:t>Bonneau et al.</w:t>
      </w:r>
      <w:r w:rsidR="003A7C37" w:rsidRPr="00F70CAB">
        <w:rPr>
          <w:rFonts w:ascii="Times" w:hAnsi="Times" w:cs="Arial"/>
          <w:color w:val="000000" w:themeColor="text1"/>
          <w:lang w:val="en-GB"/>
        </w:rPr>
        <w:t xml:space="preserve"> </w:t>
      </w:r>
      <w:r w:rsidR="006D6932" w:rsidRPr="00F70CAB">
        <w:rPr>
          <w:color w:val="000000" w:themeColor="text1"/>
        </w:rPr>
        <w:t>[1</w:t>
      </w:r>
      <w:r w:rsidR="003A7C37" w:rsidRPr="00F70CAB">
        <w:rPr>
          <w:color w:val="000000" w:themeColor="text1"/>
        </w:rPr>
        <w:t>6</w:t>
      </w:r>
      <w:r w:rsidR="006D6932" w:rsidRPr="00F70CAB">
        <w:rPr>
          <w:color w:val="000000" w:themeColor="text1"/>
        </w:rPr>
        <w:t>] classified the types of evaluation into three groups:</w:t>
      </w:r>
      <w:r w:rsidR="006D6932" w:rsidRPr="00F70CAB">
        <w:rPr>
          <w:color w:val="000000" w:themeColor="text1"/>
        </w:rPr>
        <w:tab/>
        <w:t xml:space="preserve"> </w:t>
      </w:r>
    </w:p>
    <w:p w14:paraId="0A6F5434" w14:textId="13F9D315"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Theoretical evaluation</w:t>
      </w:r>
      <w:r w:rsidR="00FC5D3D" w:rsidRPr="00F70CAB">
        <w:rPr>
          <w:color w:val="000000" w:themeColor="text1"/>
        </w:rPr>
        <w:t xml:space="preserve"> -</w:t>
      </w:r>
      <w:r w:rsidRPr="00F70CAB">
        <w:rPr>
          <w:color w:val="000000" w:themeColor="text1"/>
        </w:rPr>
        <w:t xml:space="preserve"> the method is analyzed to see if it follows established graphical design principles, </w:t>
      </w:r>
    </w:p>
    <w:p w14:paraId="34C1CE98" w14:textId="72239A40"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Low-level visual evaluation</w:t>
      </w:r>
      <w:r w:rsidR="00FC5D3D" w:rsidRPr="00F70CAB">
        <w:rPr>
          <w:color w:val="000000" w:themeColor="text1"/>
        </w:rPr>
        <w:t xml:space="preserve"> -</w:t>
      </w:r>
      <w:r w:rsidRPr="00F70CAB">
        <w:rPr>
          <w:color w:val="000000" w:themeColor="text1"/>
        </w:rPr>
        <w:t xml:space="preserve"> a psychometric visual user study is performed to evaluate low-level visual effects of the method,</w:t>
      </w:r>
      <w:r w:rsidR="00FC5D3D" w:rsidRPr="00F70CAB">
        <w:rPr>
          <w:color w:val="000000" w:themeColor="text1"/>
        </w:rPr>
        <w:t xml:space="preserve"> and</w:t>
      </w:r>
    </w:p>
    <w:p w14:paraId="44715E54" w14:textId="5AE19058" w:rsidR="006D6932" w:rsidRPr="00F70CAB" w:rsidRDefault="006D6932" w:rsidP="002B35E4">
      <w:pPr>
        <w:pStyle w:val="ListParagraph"/>
        <w:numPr>
          <w:ilvl w:val="0"/>
          <w:numId w:val="19"/>
        </w:numPr>
        <w:spacing w:line="360" w:lineRule="auto"/>
        <w:jc w:val="both"/>
        <w:rPr>
          <w:color w:val="000000" w:themeColor="text1"/>
        </w:rPr>
      </w:pPr>
      <w:r w:rsidRPr="00F70CAB">
        <w:rPr>
          <w:color w:val="000000" w:themeColor="text1"/>
        </w:rPr>
        <w:t>Task oriented user study</w:t>
      </w:r>
      <w:r w:rsidR="00FC5D3D" w:rsidRPr="00F70CAB">
        <w:rPr>
          <w:color w:val="000000" w:themeColor="text1"/>
        </w:rPr>
        <w:t xml:space="preserve"> -</w:t>
      </w:r>
      <w:r w:rsidRPr="00F70CAB">
        <w:rPr>
          <w:color w:val="000000" w:themeColor="text1"/>
        </w:rPr>
        <w:t xml:space="preserve"> a cognitive, task-based user study is conducted to assess the efficiency or the usability of the method.</w:t>
      </w:r>
    </w:p>
    <w:p w14:paraId="3FC6186F" w14:textId="77777777" w:rsidR="006D6932" w:rsidRPr="00F70CAB" w:rsidRDefault="006D6932" w:rsidP="006D6932">
      <w:pPr>
        <w:spacing w:line="360" w:lineRule="auto"/>
        <w:ind w:left="360"/>
        <w:jc w:val="both"/>
        <w:rPr>
          <w:color w:val="000000" w:themeColor="text1"/>
        </w:rPr>
      </w:pPr>
    </w:p>
    <w:p w14:paraId="7EB46DA8" w14:textId="5BB69AF1" w:rsidR="0023087F" w:rsidRPr="00F70CAB" w:rsidRDefault="00FB3E84" w:rsidP="009B4C90">
      <w:pPr>
        <w:spacing w:line="360" w:lineRule="auto"/>
        <w:jc w:val="both"/>
        <w:rPr>
          <w:rFonts w:eastAsiaTheme="minorHAnsi"/>
          <w:lang w:val="en-GB" w:eastAsia="en-US"/>
        </w:rPr>
      </w:pPr>
      <w:r w:rsidRPr="00F70CAB">
        <w:rPr>
          <w:color w:val="000000" w:themeColor="text1"/>
        </w:rPr>
        <w:t xml:space="preserve">Usually in these evaluations, a part of the visualisation system is tested. In this context, we intend to </w:t>
      </w:r>
      <w:r w:rsidR="004542B8" w:rsidRPr="00F70CAB">
        <w:rPr>
          <w:color w:val="000000" w:themeColor="text1"/>
        </w:rPr>
        <w:t xml:space="preserve">compare </w:t>
      </w:r>
      <w:r w:rsidRPr="00F70CAB">
        <w:rPr>
          <w:color w:val="000000" w:themeColor="text1"/>
        </w:rPr>
        <w:t xml:space="preserve">only the concept of Chromatic Aberration against VSUP [35]. </w:t>
      </w:r>
      <w:r w:rsidR="00D85D0D" w:rsidRPr="00F70CAB">
        <w:rPr>
          <w:color w:val="000000" w:themeColor="text1"/>
        </w:rPr>
        <w:t xml:space="preserve">To evaluate </w:t>
      </w:r>
      <w:r w:rsidR="000E6B46" w:rsidRPr="00F70CAB">
        <w:rPr>
          <w:color w:val="000000" w:themeColor="text1"/>
        </w:rPr>
        <w:t xml:space="preserve">user experience and performance with the help of a set of </w:t>
      </w:r>
      <w:r w:rsidR="005848BC" w:rsidRPr="00F70CAB">
        <w:rPr>
          <w:color w:val="000000" w:themeColor="text1"/>
        </w:rPr>
        <w:t>questionnaires</w:t>
      </w:r>
      <w:r w:rsidR="00D85D0D" w:rsidRPr="00F70CAB">
        <w:rPr>
          <w:color w:val="000000" w:themeColor="text1"/>
        </w:rPr>
        <w:t>, we</w:t>
      </w:r>
      <w:r w:rsidR="000E6B46" w:rsidRPr="00F70CAB">
        <w:rPr>
          <w:color w:val="000000" w:themeColor="text1"/>
        </w:rPr>
        <w:t xml:space="preserve"> </w:t>
      </w:r>
      <w:r w:rsidR="00D85D0D" w:rsidRPr="00F70CAB">
        <w:rPr>
          <w:color w:val="000000" w:themeColor="text1"/>
        </w:rPr>
        <w:t>developed an</w:t>
      </w:r>
      <w:r w:rsidR="000E6B46" w:rsidRPr="00F70CAB">
        <w:rPr>
          <w:color w:val="000000" w:themeColor="text1"/>
        </w:rPr>
        <w:t xml:space="preserve"> online </w:t>
      </w:r>
      <w:r w:rsidR="00D85D0D" w:rsidRPr="00F70CAB">
        <w:rPr>
          <w:color w:val="000000" w:themeColor="text1"/>
        </w:rPr>
        <w:t>webpage</w:t>
      </w:r>
      <w:r w:rsidR="000E6B46" w:rsidRPr="00F70CAB">
        <w:rPr>
          <w:color w:val="000000" w:themeColor="text1"/>
        </w:rPr>
        <w:t xml:space="preserve"> </w:t>
      </w:r>
      <w:r w:rsidR="00D85D0D" w:rsidRPr="00F70CAB">
        <w:rPr>
          <w:color w:val="000000" w:themeColor="text1"/>
        </w:rPr>
        <w:t xml:space="preserve">containing </w:t>
      </w:r>
      <w:r w:rsidR="000E6B46" w:rsidRPr="00F70CAB">
        <w:rPr>
          <w:color w:val="000000" w:themeColor="text1"/>
        </w:rPr>
        <w:t xml:space="preserve">the relevant </w:t>
      </w:r>
      <w:r w:rsidR="00F950EE" w:rsidRPr="00F70CAB">
        <w:rPr>
          <w:color w:val="000000" w:themeColor="text1"/>
        </w:rPr>
        <w:t xml:space="preserve">exercises of </w:t>
      </w:r>
      <w:r w:rsidR="005848BC" w:rsidRPr="00F70CAB">
        <w:rPr>
          <w:color w:val="000000" w:themeColor="text1"/>
        </w:rPr>
        <w:t xml:space="preserve">visualisation. </w:t>
      </w:r>
      <w:r w:rsidR="00682B06" w:rsidRPr="00F70CAB">
        <w:rPr>
          <w:color w:val="000000" w:themeColor="text1"/>
        </w:rPr>
        <w:t>Instead of asking questions as interviews, we presented everything visually</w:t>
      </w:r>
      <w:r w:rsidR="008A08CB" w:rsidRPr="00F70CAB">
        <w:rPr>
          <w:color w:val="000000" w:themeColor="text1"/>
        </w:rPr>
        <w:t xml:space="preserve"> (explained in study design section in chapter 6)</w:t>
      </w:r>
      <w:r w:rsidR="009E5A4D" w:rsidRPr="00F70CAB">
        <w:rPr>
          <w:color w:val="000000" w:themeColor="text1"/>
        </w:rPr>
        <w:t>,</w:t>
      </w:r>
      <w:r w:rsidR="00682B06" w:rsidRPr="00F70CAB">
        <w:rPr>
          <w:color w:val="000000" w:themeColor="text1"/>
        </w:rPr>
        <w:t xml:space="preserve"> so that participants can provide their rating </w:t>
      </w:r>
      <w:r w:rsidR="00FC5D3D" w:rsidRPr="00F70CAB">
        <w:rPr>
          <w:color w:val="000000" w:themeColor="text1"/>
        </w:rPr>
        <w:t>online</w:t>
      </w:r>
      <w:r w:rsidR="00682B06" w:rsidRPr="00F70CAB">
        <w:rPr>
          <w:color w:val="000000" w:themeColor="text1"/>
        </w:rPr>
        <w:t>. For Example: in</w:t>
      </w:r>
      <w:r w:rsidR="004542B8" w:rsidRPr="00F70CAB">
        <w:rPr>
          <w:color w:val="000000" w:themeColor="text1"/>
        </w:rPr>
        <w:t xml:space="preserve"> the</w:t>
      </w:r>
      <w:r w:rsidR="00682B06" w:rsidRPr="00F70CAB">
        <w:rPr>
          <w:color w:val="000000" w:themeColor="text1"/>
        </w:rPr>
        <w:t xml:space="preserve"> system usability test</w:t>
      </w:r>
      <w:r w:rsidR="00FC5D3D" w:rsidRPr="00F70CAB">
        <w:rPr>
          <w:color w:val="000000" w:themeColor="text1"/>
        </w:rPr>
        <w:t xml:space="preserve"> (SUS)</w:t>
      </w:r>
      <w:r w:rsidR="00682B06" w:rsidRPr="00F70CAB">
        <w:rPr>
          <w:color w:val="000000" w:themeColor="text1"/>
        </w:rPr>
        <w:t>, we presented 10 questions in 5 scale ratings (1-5) and for Nasa-</w:t>
      </w:r>
      <w:proofErr w:type="spellStart"/>
      <w:r w:rsidR="00682B06" w:rsidRPr="00F70CAB">
        <w:rPr>
          <w:color w:val="000000" w:themeColor="text1"/>
        </w:rPr>
        <w:t>Tlx</w:t>
      </w:r>
      <w:proofErr w:type="spellEnd"/>
      <w:r w:rsidR="00682B06" w:rsidRPr="00F70CAB">
        <w:rPr>
          <w:color w:val="000000" w:themeColor="text1"/>
        </w:rPr>
        <w:t xml:space="preserve"> we presented 6 questions in 22 scale ratings (1-22).</w:t>
      </w:r>
      <w:r w:rsidR="00377B3A">
        <w:rPr>
          <w:color w:val="000000" w:themeColor="text1"/>
        </w:rPr>
        <w:tab/>
      </w:r>
      <w:r w:rsidR="006D6932" w:rsidRPr="00F70CAB">
        <w:rPr>
          <w:color w:val="000000" w:themeColor="text1"/>
        </w:rPr>
        <w:t xml:space="preserve"> </w:t>
      </w:r>
      <w:r w:rsidR="00377B3A">
        <w:rPr>
          <w:color w:val="000000" w:themeColor="text1"/>
        </w:rPr>
        <w:br/>
      </w:r>
    </w:p>
    <w:p w14:paraId="657D4459" w14:textId="00A93C58" w:rsidR="0045432F" w:rsidRPr="00F70CAB" w:rsidRDefault="0045432F" w:rsidP="0045432F">
      <w:pPr>
        <w:spacing w:line="360" w:lineRule="auto"/>
        <w:jc w:val="both"/>
        <w:rPr>
          <w:rFonts w:ascii="Times" w:hAnsi="Times"/>
          <w:b/>
          <w:bCs/>
          <w:color w:val="000000" w:themeColor="text1"/>
          <w:lang w:val="en-US"/>
        </w:rPr>
      </w:pPr>
      <w:r w:rsidRPr="00F70CAB">
        <w:rPr>
          <w:rFonts w:ascii="Times" w:hAnsi="Times"/>
          <w:b/>
          <w:bCs/>
          <w:color w:val="000000" w:themeColor="text1"/>
          <w:lang w:val="en-US"/>
        </w:rPr>
        <w:t>2.</w:t>
      </w:r>
      <w:r w:rsidR="0023087F" w:rsidRPr="00F70CAB">
        <w:rPr>
          <w:rFonts w:ascii="Times" w:hAnsi="Times"/>
          <w:b/>
          <w:bCs/>
          <w:color w:val="000000" w:themeColor="text1"/>
          <w:lang w:val="en-US"/>
        </w:rPr>
        <w:t>7</w:t>
      </w:r>
      <w:r w:rsidRPr="00F70CAB">
        <w:rPr>
          <w:rFonts w:ascii="Times" w:hAnsi="Times"/>
          <w:b/>
          <w:bCs/>
          <w:color w:val="000000" w:themeColor="text1"/>
          <w:lang w:val="en-US"/>
        </w:rPr>
        <w:tab/>
        <w:t>Limitations of related works</w:t>
      </w:r>
    </w:p>
    <w:p w14:paraId="1AE15E4C" w14:textId="28A705B1" w:rsidR="00FC5D3D" w:rsidRPr="00F70CAB" w:rsidRDefault="0045432F" w:rsidP="0045432F">
      <w:pPr>
        <w:spacing w:line="360" w:lineRule="auto"/>
        <w:jc w:val="both"/>
        <w:rPr>
          <w:rFonts w:ascii="Times" w:hAnsi="Times"/>
          <w:color w:val="000000" w:themeColor="text1"/>
          <w:lang w:val="en-US"/>
        </w:rPr>
      </w:pPr>
      <w:r w:rsidRPr="00F70CAB">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w:t>
      </w:r>
      <w:r w:rsidRPr="00F70CAB">
        <w:rPr>
          <w:rFonts w:ascii="Times" w:hAnsi="Times"/>
          <w:color w:val="000000" w:themeColor="text1"/>
          <w:lang w:val="en-US"/>
        </w:rPr>
        <w:lastRenderedPageBreak/>
        <w:t xml:space="preserve">and assessments, perceptual textures to represent multi-dimensional dataset,  etc. </w:t>
      </w:r>
      <w:r w:rsidR="00D53862" w:rsidRPr="00F70CAB">
        <w:rPr>
          <w:rFonts w:ascii="Times" w:hAnsi="Times"/>
          <w:color w:val="000000" w:themeColor="text1"/>
          <w:lang w:val="en-US"/>
        </w:rPr>
        <w:t xml:space="preserve">But to </w:t>
      </w:r>
      <w:r w:rsidRPr="00F70CAB">
        <w:rPr>
          <w:rFonts w:ascii="Times" w:hAnsi="Times"/>
          <w:color w:val="000000" w:themeColor="text1"/>
          <w:lang w:val="en-US"/>
        </w:rPr>
        <w:t xml:space="preserve">our knowledge predictive uncertainty has not been represented with chromatic aberration. </w:t>
      </w:r>
    </w:p>
    <w:p w14:paraId="21437E89" w14:textId="355A0CDC" w:rsidR="002976A9" w:rsidRDefault="002976A9" w:rsidP="0045432F">
      <w:pPr>
        <w:spacing w:line="360" w:lineRule="auto"/>
        <w:jc w:val="both"/>
        <w:rPr>
          <w:rFonts w:ascii="Times" w:hAnsi="Times"/>
          <w:color w:val="000000" w:themeColor="text1"/>
          <w:lang w:val="en-US"/>
        </w:rPr>
      </w:pPr>
    </w:p>
    <w:p w14:paraId="46B7E54B" w14:textId="77777777" w:rsidR="00000FE8" w:rsidRDefault="00000FE8" w:rsidP="0045432F">
      <w:pPr>
        <w:spacing w:line="360" w:lineRule="auto"/>
        <w:jc w:val="both"/>
        <w:rPr>
          <w:rFonts w:ascii="Times" w:hAnsi="Times"/>
          <w:color w:val="000000" w:themeColor="text1"/>
          <w:lang w:val="en-US"/>
        </w:rPr>
        <w:sectPr w:rsidR="00000FE8" w:rsidSect="009B4C90">
          <w:pgSz w:w="11906" w:h="16838"/>
          <w:pgMar w:top="1440" w:right="1440" w:bottom="1440" w:left="1440" w:header="0" w:footer="340" w:gutter="0"/>
          <w:cols w:space="708"/>
          <w:docGrid w:linePitch="360"/>
        </w:sectPr>
      </w:pPr>
    </w:p>
    <w:p w14:paraId="0F0E3F65" w14:textId="5A05967D" w:rsidR="0045432F" w:rsidRDefault="0045432F" w:rsidP="00DF6E07">
      <w:pPr>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184D5258"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 xml:space="preserve">of CA, </w:t>
      </w:r>
      <w:r w:rsidR="00433805">
        <w:rPr>
          <w:color w:val="000000" w:themeColor="text1"/>
        </w:rPr>
        <w:t xml:space="preserve">discuss </w:t>
      </w:r>
      <w:r>
        <w:rPr>
          <w:color w:val="000000" w:themeColor="text1"/>
        </w:rPr>
        <w:t xml:space="preserve">show </w:t>
      </w:r>
      <w:r w:rsidR="00433805">
        <w:rPr>
          <w:color w:val="000000" w:themeColor="text1"/>
        </w:rPr>
        <w:t xml:space="preserve">our experimental designs and </w:t>
      </w:r>
      <w:r>
        <w:rPr>
          <w:color w:val="000000" w:themeColor="text1"/>
        </w:rPr>
        <w:t>examples of uses of CA in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65454CD"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w:t>
      </w:r>
      <w:r w:rsidR="00EE6842">
        <w:rPr>
          <w:rFonts w:ascii="Times" w:hAnsi="Times"/>
          <w:color w:val="000000" w:themeColor="text1"/>
          <w:lang w:val="en-US"/>
        </w:rPr>
        <w:t xml:space="preserve">most </w:t>
      </w:r>
      <w:r w:rsidRPr="00DC6021">
        <w:rPr>
          <w:rFonts w:ascii="Times" w:hAnsi="Times"/>
          <w:color w:val="000000" w:themeColor="text1"/>
          <w:lang w:val="en-US"/>
        </w:rPr>
        <w:t xml:space="preserve">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0E5E6EFC" w14:textId="0762E6D9" w:rsidR="0045432F"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30003252" w14:textId="77777777" w:rsidR="00377B3A" w:rsidRDefault="00377B3A" w:rsidP="0045432F">
      <w:pPr>
        <w:spacing w:line="360" w:lineRule="auto"/>
        <w:jc w:val="both"/>
        <w:rPr>
          <w:rFonts w:ascii="Times" w:eastAsiaTheme="minorHAnsi" w:hAnsi="Times" w:cstheme="minorBidi"/>
          <w:color w:val="000000" w:themeColor="text1"/>
          <w:lang w:val="en-US" w:eastAsia="en-US"/>
        </w:rPr>
        <w:sectPr w:rsidR="00377B3A" w:rsidSect="00B96FD4">
          <w:pgSz w:w="11906" w:h="16838"/>
          <w:pgMar w:top="1440" w:right="1440" w:bottom="1440" w:left="1440" w:header="0" w:footer="340" w:gutter="0"/>
          <w:cols w:space="708"/>
          <w:docGrid w:linePitch="360"/>
        </w:sect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1EFCEC75"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w:t>
      </w:r>
      <w:r w:rsidR="00EE6842">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695CCA4A"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algorithms </w:t>
      </w:r>
      <w:r w:rsidRPr="002E48C9">
        <w:rPr>
          <w:rFonts w:ascii="Times" w:hAnsi="Times"/>
          <w:color w:val="000000" w:themeColor="text1"/>
          <w:lang w:val="en-US"/>
        </w:rPr>
        <w:t xml:space="preserve">in </w:t>
      </w:r>
      <w:r w:rsidR="00EE6842">
        <w:rPr>
          <w:rFonts w:ascii="Times" w:hAnsi="Times"/>
          <w:color w:val="000000" w:themeColor="text1"/>
          <w:lang w:val="en-US"/>
        </w:rPr>
        <w:t xml:space="preserve">the </w:t>
      </w:r>
      <w:r w:rsidRPr="002E48C9">
        <w:rPr>
          <w:rFonts w:ascii="Times" w:hAnsi="Times"/>
          <w:color w:val="000000" w:themeColor="text1"/>
          <w:lang w:val="en-US"/>
        </w:rPr>
        <w:t xml:space="preserve">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0037EF9E" w:rsidR="0045432F" w:rsidRDefault="0045432F" w:rsidP="0045432F">
      <w:pPr>
        <w:spacing w:line="360" w:lineRule="auto"/>
        <w:jc w:val="both"/>
        <w:rPr>
          <w:rFonts w:ascii="Times" w:hAnsi="Times" w:cs="Arial"/>
          <w:color w:val="000000" w:themeColor="text1"/>
          <w:shd w:val="clear" w:color="auto" w:fill="FFFFFF"/>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7CF03166" w14:textId="77777777" w:rsidR="00EE6842" w:rsidRPr="004B3A13" w:rsidRDefault="00EE6842" w:rsidP="0045432F">
      <w:pPr>
        <w:spacing w:line="360" w:lineRule="auto"/>
        <w:jc w:val="both"/>
        <w:rPr>
          <w:rFonts w:ascii="Times" w:hAnsi="Times"/>
          <w:color w:val="000000" w:themeColor="text1"/>
          <w:lang w:val="en-US"/>
        </w:rPr>
      </w:pP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39808" behindDoc="0" locked="0" layoutInCell="1" allowOverlap="1" wp14:anchorId="7DCFBBA0" wp14:editId="320D3575">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39808;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302A1B26" w14:textId="77777777" w:rsidR="00377B3A" w:rsidRDefault="0045432F" w:rsidP="0045432F">
      <w:pPr>
        <w:spacing w:line="360" w:lineRule="auto"/>
        <w:jc w:val="both"/>
        <w:rPr>
          <w:rFonts w:ascii="Times" w:hAnsi="Times" w:cs="Arial"/>
          <w:color w:val="000000" w:themeColor="text1"/>
          <w:shd w:val="clear" w:color="auto" w:fill="FFFFFF"/>
          <w:lang w:val="en-US"/>
        </w:rPr>
        <w:sectPr w:rsidR="00377B3A" w:rsidSect="00B96FD4">
          <w:pgSz w:w="11906" w:h="16838"/>
          <w:pgMar w:top="1440" w:right="1440" w:bottom="1440" w:left="1440" w:header="0" w:footer="340" w:gutter="0"/>
          <w:cols w:space="708"/>
          <w:docGrid w:linePitch="360"/>
        </w:sect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5BA92695" w14:textId="3F81FDBC" w:rsidR="0045432F" w:rsidRDefault="0045432F" w:rsidP="00DF6E07">
      <w:pPr>
        <w:shd w:val="clear" w:color="auto" w:fill="FFFFFF"/>
        <w:spacing w:line="360" w:lineRule="auto"/>
        <w:jc w:val="both"/>
        <w:rPr>
          <w:rFonts w:ascii="Times" w:hAnsi="Times"/>
          <w:color w:val="000000" w:themeColor="text1"/>
          <w:spacing w:val="5"/>
          <w:shd w:val="clear" w:color="auto" w:fill="FFFFFF"/>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w:t>
      </w:r>
      <w:r w:rsidR="00EE6842">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lang w:val="en-US"/>
        </w:rPr>
        <w:t xml:space="preserve">frequency of update </w:t>
      </w:r>
      <w:proofErr w:type="gramStart"/>
      <w:r w:rsidR="00EE6842">
        <w:rPr>
          <w:rFonts w:ascii="Times" w:hAnsi="Times" w:cs="Arial"/>
          <w:color w:val="000000" w:themeColor="text1"/>
          <w:shd w:val="clear" w:color="auto" w:fill="FFFFFF"/>
          <w:lang w:val="en-US"/>
        </w:rPr>
        <w:t>an</w:t>
      </w:r>
      <w:proofErr w:type="gramEnd"/>
      <w:r w:rsidR="00EE6842">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play an important role in forecasting. Sometimes time series data requires cleaning, scaling and even transformation, for example: if there are gaps/missing data, </w:t>
      </w:r>
      <w:r w:rsidR="00EE6842">
        <w:rPr>
          <w:rFonts w:ascii="Times" w:hAnsi="Times" w:cs="Arial"/>
          <w:color w:val="000000" w:themeColor="text1"/>
          <w:shd w:val="clear" w:color="auto" w:fill="FFFFFF"/>
          <w:lang w:val="en-US"/>
        </w:rPr>
        <w:t xml:space="preserve">or </w:t>
      </w:r>
      <w:r w:rsidRPr="002E48C9">
        <w:rPr>
          <w:rFonts w:ascii="Times" w:hAnsi="Times" w:cs="Arial"/>
          <w:color w:val="000000" w:themeColor="text1"/>
          <w:shd w:val="clear" w:color="auto" w:fill="FFFFFF"/>
          <w:lang w:val="en-US"/>
        </w:rPr>
        <w:t>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weekly (e.g., sales quantity), daily (e.g., weather forecast), hourly (e.g., stock market price), minute</w:t>
      </w:r>
      <w:r w:rsidR="00EE6842">
        <w:rPr>
          <w:rFonts w:ascii="Times" w:hAnsi="Times"/>
          <w:color w:val="000000" w:themeColor="text1"/>
          <w:spacing w:val="5"/>
          <w:shd w:val="clear" w:color="auto" w:fill="FFFFFF"/>
        </w:rPr>
        <w:t xml:space="preserve"> wise</w:t>
      </w:r>
      <w:r w:rsidRPr="002E48C9">
        <w:rPr>
          <w:rFonts w:ascii="Times" w:hAnsi="Times"/>
          <w:color w:val="000000" w:themeColor="text1"/>
          <w:spacing w:val="5"/>
          <w:shd w:val="clear" w:color="auto" w:fill="FFFFFF"/>
        </w:rPr>
        <w:t xml:space="preserve">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31C57DDE" w14:textId="77777777" w:rsidR="00FA6F70" w:rsidRDefault="00FA6F70" w:rsidP="0045432F">
      <w:pPr>
        <w:spacing w:line="360" w:lineRule="auto"/>
        <w:jc w:val="both"/>
        <w:rPr>
          <w:rFonts w:ascii="Times" w:hAnsi="Times"/>
          <w:b/>
          <w:bCs/>
          <w:color w:val="000000" w:themeColor="text1"/>
          <w:spacing w:val="5"/>
          <w:shd w:val="clear" w:color="auto" w:fill="FFFFFF"/>
        </w:rPr>
        <w:sectPr w:rsidR="00FA6F70" w:rsidSect="00B96FD4">
          <w:pgSz w:w="11906" w:h="16838"/>
          <w:pgMar w:top="1440" w:right="1440" w:bottom="1440" w:left="1440" w:header="0" w:footer="340" w:gutter="0"/>
          <w:cols w:space="708"/>
          <w:docGrid w:linePitch="360"/>
        </w:sectPr>
      </w:pPr>
    </w:p>
    <w:p w14:paraId="10CB5D3C" w14:textId="17342313"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0FDFC51" w14:textId="78EFF55A" w:rsidR="0045432F" w:rsidRDefault="0045432F" w:rsidP="00DF6E07">
      <w:pPr>
        <w:spacing w:line="360" w:lineRule="auto"/>
        <w:jc w:val="both"/>
        <w:rPr>
          <w:rFonts w:ascii="Times" w:hAnsi="Times"/>
          <w:color w:val="000000" w:themeColor="text1"/>
          <w:lang w:val="en-US"/>
        </w:rPr>
      </w:pPr>
      <w:r>
        <w:rPr>
          <w:noProof/>
          <w:color w:val="000000" w:themeColor="text1"/>
        </w:rPr>
        <w:drawing>
          <wp:inline distT="0" distB="0" distL="0" distR="0" wp14:anchorId="1DDE77ED" wp14:editId="65F3C5FA">
            <wp:extent cx="5046785" cy="4027475"/>
            <wp:effectExtent l="0" t="0" r="1905"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9736" cy="4029830"/>
                    </a:xfrm>
                    <a:prstGeom prst="rect">
                      <a:avLst/>
                    </a:prstGeom>
                  </pic:spPr>
                </pic:pic>
              </a:graphicData>
            </a:graphic>
          </wp:inline>
        </w:drawing>
      </w: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can be used for time series forecasting by taking multiple observations at prior 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w:t>
      </w:r>
      <w:r w:rsidRPr="002E48C9">
        <w:rPr>
          <w:rFonts w:ascii="Times" w:hAnsi="Times"/>
          <w:color w:val="000000" w:themeColor="text1"/>
          <w:shd w:val="clear" w:color="auto" w:fill="FFFFFF"/>
        </w:rPr>
        <w:lastRenderedPageBreak/>
        <w:t xml:space="preserve">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0B9A41E6">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571F9938"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Figure-3.3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28A478A8" w:rsidR="0045432F" w:rsidRPr="00B031AA" w:rsidRDefault="00EE6842" w:rsidP="0045432F">
      <w:pPr>
        <w:spacing w:line="360" w:lineRule="auto"/>
        <w:jc w:val="both"/>
        <w:rPr>
          <w:color w:val="000000" w:themeColor="text1"/>
          <w:shd w:val="clear" w:color="auto" w:fill="FFFFFF"/>
        </w:rPr>
      </w:pPr>
      <w:proofErr w:type="spellStart"/>
      <w:r>
        <w:rPr>
          <w:color w:val="000000" w:themeColor="text1"/>
          <w:shd w:val="clear" w:color="auto" w:fill="FFFFFF"/>
        </w:rPr>
        <w:t>Keras</w:t>
      </w:r>
      <w:proofErr w:type="spellEnd"/>
      <w:r>
        <w:rPr>
          <w:color w:val="000000" w:themeColor="text1"/>
          <w:shd w:val="clear" w:color="auto" w:fill="FFFFFF"/>
        </w:rPr>
        <w:t xml:space="preserve"> is</w:t>
      </w:r>
      <w:r w:rsidRPr="00B031AA">
        <w:rPr>
          <w:color w:val="000000" w:themeColor="text1"/>
          <w:shd w:val="clear" w:color="auto" w:fill="FFFFFF"/>
        </w:rPr>
        <w:t xml:space="preserve"> </w:t>
      </w:r>
      <w:r w:rsidR="0045432F" w:rsidRPr="00B031AA">
        <w:rPr>
          <w:color w:val="000000" w:themeColor="text1"/>
          <w:shd w:val="clear" w:color="auto" w:fill="FFFFFF"/>
        </w:rPr>
        <w:t>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007A712A" w14:textId="77777777" w:rsidR="00FA6F70" w:rsidRDefault="00FA6F70" w:rsidP="0045432F">
      <w:pPr>
        <w:spacing w:line="360" w:lineRule="auto"/>
        <w:jc w:val="both"/>
        <w:rPr>
          <w:rStyle w:val="HTMLCode"/>
          <w:rFonts w:ascii="Times New Roman" w:hAnsi="Times New Roman" w:cs="Times New Roman"/>
          <w:b/>
          <w:bCs/>
          <w:color w:val="000000" w:themeColor="text1"/>
          <w:sz w:val="24"/>
          <w:szCs w:val="24"/>
          <w:shd w:val="clear" w:color="auto" w:fill="FFFFFF"/>
        </w:rPr>
        <w:sectPr w:rsidR="00FA6F70" w:rsidSect="00B96FD4">
          <w:pgSz w:w="11906" w:h="16838"/>
          <w:pgMar w:top="1440" w:right="1440" w:bottom="1440" w:left="1440" w:header="0" w:footer="340" w:gutter="0"/>
          <w:cols w:space="708"/>
          <w:docGrid w:linePitch="360"/>
        </w:sect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lastRenderedPageBreak/>
        <w:t>Sequential</w:t>
      </w:r>
      <w:r w:rsidRPr="002F2F0E">
        <w:rPr>
          <w:b/>
          <w:bCs/>
          <w:color w:val="000000" w:themeColor="text1"/>
          <w:shd w:val="clear" w:color="auto" w:fill="FFFFFF"/>
        </w:rPr>
        <w:t> Model</w:t>
      </w:r>
    </w:p>
    <w:p w14:paraId="307F52D1" w14:textId="754A1FFB"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w:t>
      </w:r>
      <w:r w:rsidR="00EE6842">
        <w:rPr>
          <w:color w:val="202124"/>
          <w:shd w:val="clear" w:color="auto" w:fill="FFFFFF"/>
        </w:rPr>
        <w:t>s</w:t>
      </w:r>
      <w:r w:rsidRPr="00B031AA">
        <w:rPr>
          <w:color w:val="202124"/>
          <w:shd w:val="clear" w:color="auto" w:fill="FFFFFF"/>
        </w:rPr>
        <w:t>equential model is not appropriate when</w:t>
      </w:r>
      <w:r w:rsidR="00EE6842">
        <w:rPr>
          <w:color w:val="202124"/>
          <w:shd w:val="clear" w:color="auto" w:fill="FFFFFF"/>
        </w:rPr>
        <w:t xml:space="preserve"> y</w:t>
      </w:r>
      <w:r w:rsidRPr="00B031AA">
        <w:rPr>
          <w:color w:val="202124"/>
          <w:shd w:val="clear" w:color="auto" w:fill="FFFFFF"/>
        </w:rPr>
        <w:t>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41E020F9" w14:textId="09AC55D8" w:rsidR="0045432F" w:rsidRDefault="0045432F">
      <w:pPr>
        <w:spacing w:line="360" w:lineRule="auto"/>
        <w:jc w:val="both"/>
        <w:rPr>
          <w:shd w:val="clear" w:color="auto" w:fill="FFFFFF"/>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5D6ACE79"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r w:rsidR="00967954">
        <w:rPr>
          <w:rFonts w:ascii="Times" w:hAnsi="Times"/>
          <w:color w:val="000000" w:themeColor="text1"/>
          <w:lang w:val="en-US"/>
        </w:rPr>
        <w:t xml:space="preserve">the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lastRenderedPageBreak/>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2B35E4">
      <w:pPr>
        <w:pStyle w:val="ListParagraph"/>
        <w:numPr>
          <w:ilvl w:val="0"/>
          <w:numId w:val="6"/>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2B35E4">
      <w:pPr>
        <w:pStyle w:val="ListParagraph"/>
        <w:numPr>
          <w:ilvl w:val="0"/>
          <w:numId w:val="6"/>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1FA41F26" w14:textId="77777777" w:rsidR="002F00BC" w:rsidRDefault="002F00BC"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37DED1D9">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lastRenderedPageBreak/>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4DA07563"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Figure-6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w:t>
      </w:r>
      <w:r>
        <w:rPr>
          <w:rFonts w:ascii="Times" w:hAnsi="Times"/>
          <w:color w:val="000000" w:themeColor="text1"/>
          <w:shd w:val="clear" w:color="auto" w:fill="FFFFFF"/>
        </w:rPr>
        <w:t xml:space="preserve"> terms </w:t>
      </w:r>
      <w:r w:rsidR="00967954">
        <w:rPr>
          <w:rFonts w:ascii="Times" w:hAnsi="Times"/>
          <w:color w:val="000000" w:themeColor="text1"/>
          <w:shd w:val="clear" w:color="auto" w:fill="FFFFFF"/>
        </w:rPr>
        <w:t xml:space="preserve">in the following sub-sections. </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Thus, the output after 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1FC43E5E" w:rsidR="0045432F" w:rsidRPr="00A80DBF" w:rsidRDefault="0045432F" w:rsidP="0045432F">
      <w:pPr>
        <w:spacing w:line="360" w:lineRule="auto"/>
        <w:jc w:val="both"/>
      </w:pPr>
      <w:r w:rsidRPr="00A80DBF">
        <w:rPr>
          <w:color w:val="202124"/>
          <w:shd w:val="clear" w:color="auto" w:fill="FFFFFF"/>
        </w:rPr>
        <w:t>To flatten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64BB876" w:rsidR="0045432F" w:rsidRDefault="0045432F" w:rsidP="0045432F">
      <w:pPr>
        <w:spacing w:line="360" w:lineRule="auto"/>
        <w:jc w:val="both"/>
        <w:rPr>
          <w:rFonts w:ascii="Times" w:hAnsi="Times"/>
          <w:color w:val="000000" w:themeColor="text1"/>
          <w:sz w:val="23"/>
          <w:szCs w:val="23"/>
          <w:shd w:val="clear" w:color="auto" w:fill="FFFFFF"/>
        </w:rPr>
      </w:pPr>
    </w:p>
    <w:p w14:paraId="51F087E5" w14:textId="139A2DF1" w:rsidR="002F00BC" w:rsidRDefault="002F00BC" w:rsidP="0045432F">
      <w:pPr>
        <w:spacing w:line="360" w:lineRule="auto"/>
        <w:jc w:val="both"/>
        <w:rPr>
          <w:rFonts w:ascii="Times" w:hAnsi="Times"/>
          <w:color w:val="000000" w:themeColor="text1"/>
          <w:sz w:val="23"/>
          <w:szCs w:val="23"/>
          <w:shd w:val="clear" w:color="auto" w:fill="FFFFFF"/>
        </w:rPr>
      </w:pPr>
    </w:p>
    <w:p w14:paraId="1CE1308C" w14:textId="061034F8" w:rsidR="002F00BC" w:rsidRDefault="002F00BC" w:rsidP="0045432F">
      <w:pPr>
        <w:spacing w:line="360" w:lineRule="auto"/>
        <w:jc w:val="both"/>
        <w:rPr>
          <w:rFonts w:ascii="Times" w:hAnsi="Times"/>
          <w:color w:val="000000" w:themeColor="text1"/>
          <w:sz w:val="23"/>
          <w:szCs w:val="23"/>
          <w:shd w:val="clear" w:color="auto" w:fill="FFFFFF"/>
        </w:rPr>
      </w:pPr>
    </w:p>
    <w:p w14:paraId="36CCB3DC" w14:textId="77777777" w:rsidR="002F00BC" w:rsidRDefault="002F00BC"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lastRenderedPageBreak/>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2B35E4">
      <w:pPr>
        <w:pStyle w:val="ListParagraph"/>
        <w:numPr>
          <w:ilvl w:val="0"/>
          <w:numId w:val="7"/>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2B35E4">
      <w:pPr>
        <w:pStyle w:val="ListParagraph"/>
        <w:numPr>
          <w:ilvl w:val="0"/>
          <w:numId w:val="6"/>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56459DF8" w14:textId="77777777" w:rsidR="00B96FD4" w:rsidRDefault="00B96FD4" w:rsidP="0045432F">
      <w:pPr>
        <w:spacing w:line="360" w:lineRule="auto"/>
        <w:rPr>
          <w:rFonts w:ascii="Times" w:hAnsi="Times"/>
          <w:b/>
          <w:bCs/>
          <w:color w:val="000000" w:themeColor="text1"/>
          <w:lang w:val="en-US"/>
        </w:rPr>
      </w:pPr>
    </w:p>
    <w:p w14:paraId="311673B1" w14:textId="77777777" w:rsidR="00B96FD4" w:rsidRDefault="00B96FD4" w:rsidP="0045432F">
      <w:pPr>
        <w:spacing w:line="360" w:lineRule="auto"/>
        <w:rPr>
          <w:rFonts w:ascii="Times" w:hAnsi="Times"/>
          <w:b/>
          <w:bCs/>
          <w:color w:val="000000" w:themeColor="text1"/>
          <w:lang w:val="en-US"/>
        </w:rPr>
      </w:pPr>
    </w:p>
    <w:p w14:paraId="4AB9390B" w14:textId="47CA25BC"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5BE90771"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sidR="00967954">
        <w:rPr>
          <w:rFonts w:ascii="Times" w:hAnsi="Times"/>
          <w:color w:val="000000" w:themeColor="text1"/>
          <w:sz w:val="23"/>
          <w:szCs w:val="23"/>
          <w:shd w:val="clear" w:color="auto" w:fill="FFFFFF"/>
          <w:lang w:val="en-US"/>
        </w:rPr>
        <w:t>s</w:t>
      </w:r>
      <w:r>
        <w:rPr>
          <w:rFonts w:ascii="Times" w:hAnsi="Times"/>
          <w:color w:val="000000" w:themeColor="text1"/>
          <w:sz w:val="23"/>
          <w:szCs w:val="23"/>
          <w:shd w:val="clear" w:color="auto" w:fill="FFFFFF"/>
          <w:lang w:val="en-US"/>
        </w:rPr>
        <w:t xml:space="preserve"> (Recurrent Neural Network</w:t>
      </w:r>
      <w:r w:rsidR="00967954">
        <w:rPr>
          <w:rFonts w:ascii="Times" w:hAnsi="Times"/>
          <w:color w:val="000000" w:themeColor="text1"/>
          <w:sz w:val="23"/>
          <w:szCs w:val="23"/>
          <w:shd w:val="clear" w:color="auto" w:fill="FFFFFF"/>
          <w:lang w:val="en-US"/>
        </w:rPr>
        <w:t>s</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lastRenderedPageBreak/>
        <w:drawing>
          <wp:inline distT="0" distB="0" distL="0" distR="0" wp14:anchorId="30DC7CE2" wp14:editId="7A253BA2">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4699691A"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The terms shown in the above Figure 3.5 are also used in our code as well as in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00967954">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2B35E4">
      <w:pPr>
        <w:pStyle w:val="ListParagraph"/>
        <w:numPr>
          <w:ilvl w:val="0"/>
          <w:numId w:val="8"/>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0A878498" w:rsidR="0045432F" w:rsidRPr="002E48C9" w:rsidRDefault="0045432F"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w:t>
      </w:r>
      <w:r w:rsidR="00967954">
        <w:rPr>
          <w:rFonts w:ascii="Times" w:hAnsi="Times"/>
          <w:color w:val="000000" w:themeColor="text1"/>
        </w:rPr>
        <w:t xml:space="preserve">the </w:t>
      </w:r>
      <w:r>
        <w:rPr>
          <w:rFonts w:ascii="Times" w:hAnsi="Times"/>
          <w:color w:val="000000" w:themeColor="text1"/>
        </w:rPr>
        <w:t>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25F59CC4" w:rsidR="0045432F" w:rsidRPr="00A96F1D" w:rsidRDefault="00967954" w:rsidP="002B35E4">
      <w:pPr>
        <w:numPr>
          <w:ilvl w:val="0"/>
          <w:numId w:val="4"/>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0045432F" w:rsidRPr="002E48C9">
        <w:rPr>
          <w:rFonts w:ascii="Times" w:hAnsi="Times"/>
          <w:color w:val="000000" w:themeColor="text1"/>
        </w:rPr>
        <w:t xml:space="preserve">Integrated(I) term represents </w:t>
      </w:r>
      <w:r w:rsidR="0045432F" w:rsidRPr="00A96F1D">
        <w:rPr>
          <w:rFonts w:ascii="Times" w:hAnsi="Times"/>
          <w:color w:val="000000" w:themeColor="text1"/>
        </w:rPr>
        <w:t>the number of times the differencing operation is performed on series to make it stationary</w:t>
      </w:r>
      <w:r w:rsidR="0045432F" w:rsidRPr="002E48C9">
        <w:rPr>
          <w:rFonts w:ascii="Times" w:hAnsi="Times"/>
          <w:color w:val="000000" w:themeColor="text1"/>
        </w:rPr>
        <w:t xml:space="preserve"> </w:t>
      </w:r>
      <w:r w:rsidR="0045432F" w:rsidRPr="002E48C9">
        <w:rPr>
          <w:rFonts w:ascii="Times" w:hAnsi="Times" w:cs="Arial"/>
          <w:color w:val="000000" w:themeColor="text1"/>
          <w:spacing w:val="1"/>
          <w:shd w:val="clear" w:color="auto" w:fill="FFFFFF"/>
        </w:rPr>
        <w:t>(i.e., data values are replaced by the difference between the data values and the previous values)</w:t>
      </w:r>
      <w:r w:rsidR="0045432F" w:rsidRPr="00A96F1D">
        <w:rPr>
          <w:rFonts w:ascii="Times" w:hAnsi="Times"/>
          <w:color w:val="000000" w:themeColor="text1"/>
        </w:rPr>
        <w:t>. Test</w:t>
      </w:r>
      <w:r w:rsidR="0045432F">
        <w:rPr>
          <w:rFonts w:ascii="Times" w:hAnsi="Times"/>
          <w:color w:val="000000" w:themeColor="text1"/>
        </w:rPr>
        <w:t>s</w:t>
      </w:r>
      <w:r w:rsidR="0045432F" w:rsidRPr="00A96F1D">
        <w:rPr>
          <w:rFonts w:ascii="Times" w:hAnsi="Times"/>
          <w:color w:val="000000" w:themeColor="text1"/>
        </w:rPr>
        <w:t xml:space="preserve"> like ADF can be used to determine whether the series is stationary and help in identifying the </w:t>
      </w:r>
      <w:r w:rsidR="0045432F" w:rsidRPr="00BA3DE9">
        <w:rPr>
          <w:rFonts w:ascii="Times" w:hAnsi="Times"/>
          <w:i/>
          <w:iCs/>
          <w:color w:val="000000" w:themeColor="text1"/>
        </w:rPr>
        <w:t>d</w:t>
      </w:r>
      <w:r w:rsidR="0045432F" w:rsidRPr="00A96F1D">
        <w:rPr>
          <w:rFonts w:ascii="Times" w:hAnsi="Times"/>
          <w:color w:val="000000" w:themeColor="text1"/>
        </w:rPr>
        <w:t xml:space="preserve"> value.</w:t>
      </w:r>
      <w:r w:rsidR="0045432F" w:rsidRPr="002E48C9">
        <w:rPr>
          <w:rFonts w:ascii="Times" w:hAnsi="Times"/>
          <w:color w:val="000000" w:themeColor="text1"/>
        </w:rPr>
        <w:t xml:space="preserve">  </w:t>
      </w:r>
      <w:r w:rsidR="0045432F"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0045432F" w:rsidRPr="00BA3DE9">
        <w:rPr>
          <w:rFonts w:ascii="Times" w:hAnsi="Times"/>
          <w:i/>
          <w:iCs/>
          <w:color w:val="000000" w:themeColor="text1"/>
          <w:spacing w:val="5"/>
          <w:shd w:val="clear" w:color="auto" w:fill="FFFFFF"/>
        </w:rPr>
        <w:t>d</w:t>
      </w:r>
      <w:r w:rsidR="0045432F" w:rsidRPr="000D2E36">
        <w:rPr>
          <w:rFonts w:ascii="Times" w:hAnsi="Times"/>
          <w:i/>
          <w:iCs/>
          <w:color w:val="000000" w:themeColor="text1"/>
          <w:spacing w:val="5"/>
          <w:shd w:val="clear" w:color="auto" w:fill="FFFFFF"/>
        </w:rPr>
        <w:t>=0</w:t>
      </w:r>
      <w:r w:rsidR="0045432F" w:rsidRPr="002E48C9">
        <w:rPr>
          <w:rFonts w:ascii="Times" w:hAnsi="Times"/>
          <w:color w:val="000000" w:themeColor="text1"/>
          <w:spacing w:val="5"/>
          <w:shd w:val="clear" w:color="auto" w:fill="FFFFFF"/>
        </w:rPr>
        <w:t>.</w:t>
      </w:r>
    </w:p>
    <w:p w14:paraId="59376D29" w14:textId="7157A4DF" w:rsidR="002F00BC" w:rsidRPr="009B4C90" w:rsidRDefault="0045432F" w:rsidP="009B4C90">
      <w:pPr>
        <w:numPr>
          <w:ilvl w:val="0"/>
          <w:numId w:val="4"/>
        </w:numPr>
        <w:shd w:val="clear" w:color="auto" w:fill="FFFFFF"/>
        <w:spacing w:before="100" w:beforeAutospacing="1" w:after="100" w:afterAutospacing="1" w:line="360" w:lineRule="auto"/>
        <w:jc w:val="both"/>
        <w:rPr>
          <w:rFonts w:ascii="Times" w:hAnsi="Times"/>
          <w:color w:val="000000" w:themeColor="text1"/>
        </w:rPr>
        <w:sectPr w:rsidR="002F00BC" w:rsidRPr="009B4C90" w:rsidSect="00B96FD4">
          <w:pgSz w:w="11906" w:h="16838"/>
          <w:pgMar w:top="1440" w:right="1440" w:bottom="1440" w:left="1440" w:header="0" w:footer="340" w:gutter="0"/>
          <w:cols w:space="708"/>
          <w:docGrid w:linePitch="360"/>
        </w:sectPr>
      </w:pPr>
      <w:r w:rsidRPr="00A96F1D">
        <w:rPr>
          <w:rFonts w:ascii="Times" w:hAnsi="Times"/>
          <w:color w:val="000000" w:themeColor="text1"/>
        </w:rPr>
        <w:t xml:space="preserve">MA term is used to define </w:t>
      </w:r>
      <w:r w:rsidR="00967954">
        <w:rPr>
          <w:rFonts w:ascii="Times" w:hAnsi="Times"/>
          <w:color w:val="000000" w:themeColor="text1"/>
        </w:rPr>
        <w:t xml:space="preserve">the </w:t>
      </w:r>
      <w:r w:rsidRPr="00A96F1D">
        <w:rPr>
          <w:rFonts w:ascii="Times" w:hAnsi="Times"/>
          <w:color w:val="000000" w:themeColor="text1"/>
        </w:rPr>
        <w:t xml:space="preserve">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represents the MA term.</w:t>
      </w:r>
      <w:r w:rsidR="002F00BC">
        <w:rPr>
          <w:rFonts w:ascii="Times" w:hAnsi="Times"/>
          <w:color w:val="000000" w:themeColor="text1"/>
        </w:rPr>
        <w:tab/>
      </w:r>
      <w:r w:rsidRPr="00A96F1D">
        <w:rPr>
          <w:rFonts w:ascii="Times" w:hAnsi="Times"/>
          <w:color w:val="000000" w:themeColor="text1"/>
        </w:rPr>
        <w:t xml:space="preserve"> </w:t>
      </w:r>
      <w:r w:rsidR="002F00BC">
        <w:rPr>
          <w:rFonts w:ascii="Times" w:hAnsi="Times"/>
          <w:color w:val="000000" w:themeColor="text1"/>
        </w:rPr>
        <w:br/>
      </w:r>
    </w:p>
    <w:p w14:paraId="4A775CD7" w14:textId="0425B9C9" w:rsidR="0045432F" w:rsidRPr="009E25D9"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rPr>
        <w:lastRenderedPageBreak/>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r w:rsidR="00967954">
        <w:rPr>
          <w:rFonts w:ascii="Times" w:hAnsi="Times"/>
          <w:color w:val="000000" w:themeColor="text1"/>
          <w:shd w:val="clear" w:color="auto" w:fill="FFFFFF"/>
          <w:lang w:val="en-US"/>
        </w:rPr>
        <w:t>, but b</w:t>
      </w:r>
      <w:r>
        <w:rPr>
          <w:rFonts w:ascii="Times" w:hAnsi="Times"/>
          <w:color w:val="000000" w:themeColor="text1"/>
          <w:shd w:val="clear" w:color="auto" w:fill="FFFFFF"/>
          <w:lang w:val="en-US"/>
        </w:rPr>
        <w:t>efore going to Algorithm</w:t>
      </w:r>
      <w:r w:rsidR="00EA5FFC">
        <w:rPr>
          <w:rFonts w:ascii="Times" w:hAnsi="Times"/>
          <w:color w:val="000000" w:themeColor="text1"/>
          <w:shd w:val="clear" w:color="auto" w:fill="FFFFFF"/>
          <w:lang w:val="en-US"/>
        </w:rPr>
        <w:t xml:space="preserve"> 3.</w:t>
      </w:r>
      <w:r>
        <w:rPr>
          <w:rFonts w:ascii="Times" w:hAnsi="Times"/>
          <w:color w:val="000000" w:themeColor="text1"/>
          <w:shd w:val="clear" w:color="auto" w:fill="FFFFFF"/>
          <w:lang w:val="en-US"/>
        </w:rPr>
        <w:t xml:space="preserve">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032E2948"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00967954">
        <w:rPr>
          <w:color w:val="000000" w:themeColor="text1"/>
        </w:rPr>
        <w:t>c</w:t>
      </w:r>
      <w:r w:rsidRPr="005550B5">
        <w:rPr>
          <w:color w:val="000000" w:themeColor="text1"/>
        </w:rPr>
        <w:t>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00967954">
        <w:rPr>
          <w:color w:val="000000" w:themeColor="text1"/>
          <w:shd w:val="clear" w:color="auto" w:fill="FDFDFD"/>
        </w:rPr>
        <w:t xml:space="preserve">and </w:t>
      </w:r>
      <w:r w:rsidR="00967954">
        <w:rPr>
          <w:color w:val="000000" w:themeColor="text1"/>
        </w:rPr>
        <w:t>t</w:t>
      </w:r>
      <w:r w:rsidRPr="00626226">
        <w:rPr>
          <w:color w:val="000000" w:themeColor="text1"/>
        </w:rPr>
        <w:t>ime series utilities, such as differencing and inverse differencing</w:t>
      </w:r>
      <w:r w:rsidRPr="009E25D9">
        <w:rPr>
          <w:color w:val="000000" w:themeColor="text1"/>
        </w:rPr>
        <w:t>.</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1CF25B97" w:rsidR="0045432F" w:rsidRDefault="00967954" w:rsidP="0045432F">
      <w:pPr>
        <w:spacing w:line="360" w:lineRule="auto"/>
        <w:jc w:val="both"/>
        <w:rPr>
          <w:color w:val="202124"/>
          <w:shd w:val="clear" w:color="auto" w:fill="FFFFFF"/>
        </w:rPr>
      </w:pPr>
      <w:r>
        <w:rPr>
          <w:color w:val="202124"/>
          <w:shd w:val="clear" w:color="auto" w:fill="FFFFFF"/>
        </w:rPr>
        <w:t xml:space="preserve">The </w:t>
      </w:r>
      <w:r w:rsidR="0045432F" w:rsidRPr="00121FEC">
        <w:rPr>
          <w:color w:val="202124"/>
          <w:shd w:val="clear" w:color="auto" w:fill="FFFFFF"/>
        </w:rPr>
        <w:t xml:space="preserve">Augmented Dickey Fuller test is a common statistical test used to test whether a given </w:t>
      </w:r>
      <w:r>
        <w:rPr>
          <w:color w:val="202124"/>
          <w:shd w:val="clear" w:color="auto" w:fill="FFFFFF"/>
        </w:rPr>
        <w:t>t</w:t>
      </w:r>
      <w:r w:rsidR="0045432F" w:rsidRPr="00121FEC">
        <w:rPr>
          <w:color w:val="202124"/>
          <w:shd w:val="clear" w:color="auto" w:fill="FFFFFF"/>
        </w:rPr>
        <w: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1ECA7745" w14:textId="18B07EAF" w:rsidR="0045432F" w:rsidRPr="00121FEC"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584E4970" w14:textId="77777777" w:rsidR="0045432F" w:rsidRDefault="0045432F" w:rsidP="0045432F"/>
    <w:p w14:paraId="4551CB7F" w14:textId="2DFCFDA8" w:rsidR="002851C9" w:rsidRDefault="0045432F" w:rsidP="009B4C90">
      <w:pPr>
        <w:spacing w:line="360" w:lineRule="auto"/>
        <w:jc w:val="both"/>
        <w:rPr>
          <w:shd w:val="clear" w:color="auto" w:fill="FFFFFF"/>
          <w:lang w:val="en-US"/>
        </w:rPr>
      </w:pPr>
      <w:r w:rsidRPr="002E48C9">
        <w:rPr>
          <w:rFonts w:ascii="Times" w:hAnsi="Times"/>
          <w:color w:val="000000" w:themeColor="text1"/>
          <w:sz w:val="23"/>
          <w:szCs w:val="23"/>
          <w:shd w:val="clear" w:color="auto" w:fill="FFFFFF"/>
          <w:lang w:val="en-US"/>
        </w:rPr>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4CB29264"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2B35E4">
      <w:pPr>
        <w:numPr>
          <w:ilvl w:val="0"/>
          <w:numId w:val="5"/>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lastRenderedPageBreak/>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2B35E4">
      <w:pPr>
        <w:numPr>
          <w:ilvl w:val="0"/>
          <w:numId w:val="5"/>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2B35E4">
      <w:pPr>
        <w:numPr>
          <w:ilvl w:val="0"/>
          <w:numId w:val="5"/>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7A3BF636" w14:textId="74EABE00"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w:t>
      </w:r>
      <w:r w:rsidR="00EC10DE">
        <w:rPr>
          <w:rFonts w:ascii="Times" w:hAnsi="Times"/>
          <w:color w:val="000000" w:themeColor="text1"/>
          <w:lang w:val="en-US"/>
        </w:rPr>
        <w:t xml:space="preserve">we </w:t>
      </w:r>
      <w:r w:rsidRPr="002E48C9">
        <w:rPr>
          <w:rFonts w:ascii="Times" w:hAnsi="Times"/>
          <w:color w:val="000000" w:themeColor="text1"/>
          <w:lang w:val="en-US"/>
        </w:rPr>
        <w:t xml:space="preserve">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69617285" w14:textId="77777777" w:rsidR="0045432F" w:rsidRDefault="0045432F" w:rsidP="0045432F">
      <w:pPr>
        <w:spacing w:line="360" w:lineRule="auto"/>
        <w:jc w:val="both"/>
        <w:rPr>
          <w:rFonts w:ascii="Times" w:hAnsi="Times"/>
          <w:color w:val="000000" w:themeColor="text1"/>
          <w:lang w:val="en-US"/>
        </w:rPr>
      </w:pPr>
    </w:p>
    <w:p w14:paraId="5C59E1D2" w14:textId="1EA1AEDA" w:rsidR="00565895" w:rsidRDefault="0045432F" w:rsidP="00960329">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lang w:val="en-US"/>
        </w:rPr>
        <w:t>Here is given the steps to find the uncertainties using the machine learning models:</w:t>
      </w:r>
    </w:p>
    <w:p w14:paraId="14ECC571" w14:textId="23AA6E65"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65A41FB0"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CA7F54">
      <w:pPr>
        <w:pStyle w:val="ListParagraph"/>
        <w:numPr>
          <w:ilvl w:val="0"/>
          <w:numId w:val="2"/>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06F4191" w14:textId="77777777" w:rsidR="002F00BC" w:rsidRDefault="002F00BC" w:rsidP="0045432F">
      <w:pPr>
        <w:spacing w:line="360" w:lineRule="auto"/>
        <w:rPr>
          <w:rFonts w:ascii="Times" w:hAnsi="Times"/>
          <w:b/>
          <w:bCs/>
          <w:color w:val="000000" w:themeColor="text1"/>
          <w:lang w:val="en-US"/>
        </w:rPr>
        <w:sectPr w:rsidR="002F00BC" w:rsidSect="00B96FD4">
          <w:pgSz w:w="11906" w:h="16838"/>
          <w:pgMar w:top="1440" w:right="1440" w:bottom="1440" w:left="1440" w:header="0" w:footer="340" w:gutter="0"/>
          <w:cols w:space="708"/>
          <w:docGrid w:linePitch="360"/>
        </w:sectPr>
      </w:pPr>
    </w:p>
    <w:p w14:paraId="29BAE84C" w14:textId="141AC4C5"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1BFF7989" w14:textId="5D9BDDF6" w:rsidR="00565895"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w:t>
      </w:r>
      <w:r w:rsidR="00EC10DE">
        <w:rPr>
          <w:rFonts w:ascii="Times" w:hAnsi="Times"/>
          <w:color w:val="000000" w:themeColor="text1"/>
          <w:lang w:val="en-US"/>
        </w:rPr>
        <w:t>independent of the</w:t>
      </w:r>
      <w:r w:rsidRPr="002E48C9">
        <w:rPr>
          <w:rFonts w:ascii="Times" w:hAnsi="Times"/>
          <w:color w:val="000000" w:themeColor="text1"/>
          <w:lang w:val="en-US"/>
        </w:rPr>
        <w:t xml:space="preserve">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3543DA07" w:rsidR="0045432F" w:rsidRPr="00565895" w:rsidRDefault="0045432F" w:rsidP="002B35E4">
      <w:pPr>
        <w:pStyle w:val="ListParagraph"/>
        <w:numPr>
          <w:ilvl w:val="0"/>
          <w:numId w:val="33"/>
        </w:numPr>
        <w:shd w:val="clear" w:color="auto" w:fill="FFFFFF"/>
        <w:spacing w:line="360" w:lineRule="auto"/>
        <w:rPr>
          <w:color w:val="000000" w:themeColor="text1"/>
        </w:rPr>
      </w:pPr>
      <w:r w:rsidRPr="00565895">
        <w:rPr>
          <w:color w:val="000000" w:themeColor="text1"/>
        </w:rPr>
        <w:t xml:space="preserve">Repeat step 2 and 3 for all countries and store </w:t>
      </w:r>
      <w:r w:rsidR="00EC10DE">
        <w:rPr>
          <w:color w:val="000000" w:themeColor="text1"/>
        </w:rPr>
        <w:t xml:space="preserve">them </w:t>
      </w:r>
      <w:r w:rsidRPr="00565895">
        <w:rPr>
          <w:color w:val="000000" w:themeColor="text1"/>
        </w:rPr>
        <w:t xml:space="preserve">in an array named: </w:t>
      </w:r>
      <w:proofErr w:type="spellStart"/>
      <w:r w:rsidRPr="00565895">
        <w:rPr>
          <w:color w:val="000000" w:themeColor="text1"/>
        </w:rPr>
        <w:t>all_countries_avg_uncertainties</w:t>
      </w:r>
      <w:proofErr w:type="spellEnd"/>
    </w:p>
    <w:p w14:paraId="42B41877"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total uncertainty (</w:t>
      </w:r>
      <w:proofErr w:type="spellStart"/>
      <w:r w:rsidRPr="00565895">
        <w:rPr>
          <w:color w:val="000000" w:themeColor="text1"/>
        </w:rPr>
        <w:t>county_total_uncertainties</w:t>
      </w:r>
      <w:proofErr w:type="spellEnd"/>
      <w:r w:rsidRPr="00565895">
        <w:rPr>
          <w:color w:val="000000" w:themeColor="text1"/>
        </w:rPr>
        <w:t>) of a country.</w:t>
      </w:r>
    </w:p>
    <w:p w14:paraId="121B7888" w14:textId="7777777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Calculate average uncertainties of a country as follows:</w:t>
      </w:r>
    </w:p>
    <w:p w14:paraId="42EBB114" w14:textId="77777777" w:rsidR="0045432F" w:rsidRPr="00DF6E07" w:rsidRDefault="0045432F" w:rsidP="00DF6E07">
      <w:pPr>
        <w:shd w:val="clear" w:color="auto" w:fill="FFFFFF"/>
        <w:spacing w:line="360" w:lineRule="auto"/>
        <w:ind w:left="714"/>
        <w:rPr>
          <w:color w:val="000000" w:themeColor="text1"/>
        </w:rPr>
      </w:pPr>
      <w:proofErr w:type="spellStart"/>
      <w:r w:rsidRPr="00DF6E07">
        <w:rPr>
          <w:color w:val="000000" w:themeColor="text1"/>
        </w:rPr>
        <w:t>country_avg_uncertainty</w:t>
      </w:r>
      <w:proofErr w:type="spellEnd"/>
      <w:r w:rsidRPr="00DF6E07">
        <w:rPr>
          <w:color w:val="000000" w:themeColor="text1"/>
        </w:rPr>
        <w:t xml:space="preserve"> = </w:t>
      </w:r>
      <w:proofErr w:type="spellStart"/>
      <w:r w:rsidRPr="00DF6E07">
        <w:rPr>
          <w:color w:val="000000" w:themeColor="text1"/>
        </w:rPr>
        <w:t>county_total_uncertainties</w:t>
      </w:r>
      <w:proofErr w:type="spellEnd"/>
      <w:r w:rsidRPr="00DF6E07">
        <w:rPr>
          <w:color w:val="000000" w:themeColor="text1"/>
        </w:rPr>
        <w:t>/</w:t>
      </w:r>
      <w:proofErr w:type="spellStart"/>
      <w:r w:rsidRPr="00DF6E07">
        <w:rPr>
          <w:color w:val="000000" w:themeColor="text1"/>
        </w:rPr>
        <w:t>number_of_days</w:t>
      </w:r>
      <w:proofErr w:type="spellEnd"/>
    </w:p>
    <w:p w14:paraId="66F52487" w14:textId="01079B07" w:rsidR="0045432F" w:rsidRPr="00565895" w:rsidRDefault="0045432F"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Find maximum average uncertainty from all countries</w:t>
      </w:r>
      <w:r w:rsidR="00EC10DE">
        <w:rPr>
          <w:color w:val="000000" w:themeColor="text1"/>
        </w:rPr>
        <w:t>:</w:t>
      </w:r>
      <w:r w:rsidRPr="00565895">
        <w:rPr>
          <w:color w:val="000000" w:themeColor="text1"/>
        </w:rPr>
        <w:br/>
      </w:r>
      <w:proofErr w:type="spellStart"/>
      <w:r w:rsidRPr="00565895">
        <w:rPr>
          <w:color w:val="000000" w:themeColor="text1"/>
        </w:rPr>
        <w:t>max_uncertainty</w:t>
      </w:r>
      <w:proofErr w:type="spellEnd"/>
      <w:r w:rsidRPr="00565895">
        <w:rPr>
          <w:color w:val="000000" w:themeColor="text1"/>
        </w:rPr>
        <w:t xml:space="preserve"> = </w:t>
      </w:r>
      <w:proofErr w:type="spellStart"/>
      <w:r w:rsidRPr="00565895">
        <w:rPr>
          <w:color w:val="000000" w:themeColor="text1"/>
        </w:rPr>
        <w:t>find_max_uncertainty</w:t>
      </w:r>
      <w:proofErr w:type="spellEnd"/>
      <w:r w:rsidRPr="00565895">
        <w:rPr>
          <w:color w:val="000000" w:themeColor="text1"/>
        </w:rPr>
        <w:t>(</w:t>
      </w:r>
      <w:proofErr w:type="spellStart"/>
      <w:r w:rsidRPr="00565895">
        <w:rPr>
          <w:color w:val="000000" w:themeColor="text1"/>
        </w:rPr>
        <w:t>all_countries_avg_uncertainties</w:t>
      </w:r>
      <w:proofErr w:type="spellEnd"/>
      <w:r w:rsidRPr="00565895">
        <w:rPr>
          <w:color w:val="000000" w:themeColor="text1"/>
        </w:rPr>
        <w:t>)</w:t>
      </w:r>
    </w:p>
    <w:p w14:paraId="12CFB75F" w14:textId="2C488900" w:rsidR="0045432F" w:rsidRDefault="0045432F"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r w:rsidR="00335E37" w:rsidRPr="00335E37">
        <w:rPr>
          <w:color w:val="000000" w:themeColor="text1"/>
        </w:rPr>
        <w:t>_normal</w:t>
      </w:r>
      <w:proofErr w:type="spellEnd"/>
      <w:r w:rsidRPr="00335E37">
        <w:rPr>
          <w:color w:val="000000" w:themeColor="text1"/>
        </w:rPr>
        <w:t xml:space="preserve"> = </w:t>
      </w:r>
      <w:proofErr w:type="spellStart"/>
      <w:r w:rsidRPr="00335E37">
        <w:rPr>
          <w:color w:val="000000" w:themeColor="text1"/>
        </w:rPr>
        <w:t>country_avg_uncertainty</w:t>
      </w:r>
      <w:proofErr w:type="spellEnd"/>
      <w:r w:rsidRPr="00335E37">
        <w:rPr>
          <w:color w:val="000000" w:themeColor="text1"/>
        </w:rPr>
        <w:t xml:space="preserve"> / </w:t>
      </w:r>
      <w:proofErr w:type="spellStart"/>
      <w:r w:rsidRPr="00335E37">
        <w:rPr>
          <w:color w:val="000000" w:themeColor="text1"/>
        </w:rPr>
        <w:t>max_uncertainty</w:t>
      </w:r>
      <w:proofErr w:type="spellEnd"/>
    </w:p>
    <w:p w14:paraId="75BC9C4A" w14:textId="176F8C29" w:rsidR="00FF4F55" w:rsidRPr="009965DC" w:rsidRDefault="00FF4F55" w:rsidP="002B35E4">
      <w:pPr>
        <w:pStyle w:val="ListParagraph"/>
        <w:numPr>
          <w:ilvl w:val="0"/>
          <w:numId w:val="33"/>
        </w:numPr>
        <w:shd w:val="clear" w:color="auto" w:fill="FFFFFF"/>
        <w:spacing w:line="360" w:lineRule="auto"/>
        <w:ind w:left="714" w:hanging="357"/>
        <w:rPr>
          <w:color w:val="000000" w:themeColor="text1"/>
        </w:rPr>
      </w:pPr>
      <w:r w:rsidRPr="00565895">
        <w:rPr>
          <w:color w:val="000000" w:themeColor="text1"/>
        </w:rPr>
        <w:t>scaling_factor = 9</w:t>
      </w:r>
    </w:p>
    <w:p w14:paraId="427968BA" w14:textId="12B6FF08" w:rsidR="00335E37" w:rsidRPr="00335E37" w:rsidRDefault="00335E37" w:rsidP="002B35E4">
      <w:pPr>
        <w:pStyle w:val="ListParagraph"/>
        <w:numPr>
          <w:ilvl w:val="0"/>
          <w:numId w:val="33"/>
        </w:numPr>
        <w:shd w:val="clear" w:color="auto" w:fill="FFFFFF"/>
        <w:spacing w:line="360" w:lineRule="auto"/>
        <w:ind w:left="714" w:hanging="357"/>
        <w:rPr>
          <w:color w:val="000000" w:themeColor="text1"/>
        </w:rPr>
      </w:pPr>
      <w:proofErr w:type="spellStart"/>
      <w:r w:rsidRPr="00335E37">
        <w:rPr>
          <w:color w:val="000000" w:themeColor="text1"/>
        </w:rPr>
        <w:t>country_uncertainty</w:t>
      </w:r>
      <w:proofErr w:type="spellEnd"/>
      <w:r w:rsidRPr="00335E37">
        <w:rPr>
          <w:color w:val="000000" w:themeColor="text1"/>
        </w:rPr>
        <w:t xml:space="preserve"> = </w:t>
      </w:r>
      <w:proofErr w:type="spellStart"/>
      <w:r w:rsidRPr="00335E37">
        <w:rPr>
          <w:color w:val="000000" w:themeColor="text1"/>
        </w:rPr>
        <w:t>country_uncertainty_normal</w:t>
      </w:r>
      <w:proofErr w:type="spellEnd"/>
      <w:r w:rsidRPr="00335E37">
        <w:rPr>
          <w:color w:val="000000" w:themeColor="text1"/>
        </w:rPr>
        <w:t xml:space="preserve"> * scaling_factor</w:t>
      </w:r>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358C92FC" w:rsidR="0045432F" w:rsidRPr="00F70CAB" w:rsidRDefault="0045432F" w:rsidP="009965DC">
      <w:pPr>
        <w:spacing w:line="360" w:lineRule="auto"/>
        <w:jc w:val="both"/>
        <w:rPr>
          <w:rFonts w:ascii="Times" w:hAnsi="Times"/>
          <w:color w:val="000000" w:themeColor="text1"/>
          <w:lang w:val="en-US"/>
        </w:rPr>
      </w:pPr>
      <w:r w:rsidRPr="00F70CAB">
        <w:rPr>
          <w:rFonts w:ascii="Times" w:hAnsi="Times"/>
          <w:color w:val="000000" w:themeColor="text1"/>
          <w:lang w:val="en-US"/>
        </w:rPr>
        <w:t>From the algorithm</w:t>
      </w:r>
      <w:r w:rsidR="00DF6E07" w:rsidRPr="00F70CAB">
        <w:rPr>
          <w:rFonts w:ascii="Times" w:hAnsi="Times"/>
          <w:color w:val="000000" w:themeColor="text1"/>
          <w:lang w:val="en-US"/>
        </w:rPr>
        <w:t>,</w:t>
      </w:r>
      <w:r w:rsidRPr="00F70CAB">
        <w:rPr>
          <w:rFonts w:ascii="Times" w:hAnsi="Times"/>
          <w:color w:val="000000" w:themeColor="text1"/>
          <w:lang w:val="en-US"/>
        </w:rPr>
        <w:t xml:space="preserve"> we see </w:t>
      </w:r>
      <w:r w:rsidR="00335E37" w:rsidRPr="00F70CAB">
        <w:rPr>
          <w:rFonts w:ascii="Times" w:hAnsi="Times"/>
          <w:color w:val="000000" w:themeColor="text1"/>
          <w:lang w:val="en-US"/>
        </w:rPr>
        <w:t xml:space="preserve">all steps are </w:t>
      </w:r>
      <w:r w:rsidR="004856D6" w:rsidRPr="00F70CAB">
        <w:rPr>
          <w:rFonts w:ascii="Times" w:hAnsi="Times"/>
          <w:color w:val="000000" w:themeColor="text1"/>
          <w:lang w:val="en-US"/>
        </w:rPr>
        <w:t>self-descriptive</w:t>
      </w:r>
      <w:r w:rsidR="00335E37" w:rsidRPr="00F70CAB">
        <w:rPr>
          <w:rFonts w:ascii="Times" w:hAnsi="Times"/>
          <w:color w:val="000000" w:themeColor="text1"/>
          <w:lang w:val="en-US"/>
        </w:rPr>
        <w:t xml:space="preserve">. </w:t>
      </w:r>
      <w:r w:rsidR="00FF4F55" w:rsidRPr="00F70CAB">
        <w:rPr>
          <w:rFonts w:ascii="Times" w:hAnsi="Times"/>
          <w:color w:val="000000" w:themeColor="text1"/>
          <w:lang w:val="en-US"/>
        </w:rPr>
        <w:t>Up to step</w:t>
      </w:r>
      <w:r w:rsidR="004856D6" w:rsidRPr="00F70CAB">
        <w:rPr>
          <w:rFonts w:ascii="Times" w:hAnsi="Times"/>
          <w:color w:val="000000" w:themeColor="text1"/>
          <w:lang w:val="en-US"/>
        </w:rPr>
        <w:t xml:space="preserve"> </w:t>
      </w:r>
      <w:r w:rsidR="00FF4F55" w:rsidRPr="00F70CAB">
        <w:rPr>
          <w:rFonts w:ascii="Times" w:hAnsi="Times"/>
          <w:color w:val="000000" w:themeColor="text1"/>
          <w:lang w:val="en-US"/>
        </w:rPr>
        <w:t xml:space="preserve">5, we have calculated </w:t>
      </w:r>
      <w:r w:rsidR="003D3F33" w:rsidRPr="00F70CAB">
        <w:rPr>
          <w:rFonts w:ascii="Times" w:hAnsi="Times"/>
          <w:color w:val="000000" w:themeColor="text1"/>
          <w:lang w:val="en-US"/>
        </w:rPr>
        <w:t xml:space="preserve">the </w:t>
      </w:r>
      <w:r w:rsidR="00FF4F55" w:rsidRPr="00F70CAB">
        <w:rPr>
          <w:rFonts w:ascii="Times" w:hAnsi="Times"/>
          <w:color w:val="000000" w:themeColor="text1"/>
          <w:lang w:val="en-US"/>
        </w:rPr>
        <w:t xml:space="preserve">normalized </w:t>
      </w:r>
      <w:r w:rsidR="004856D6" w:rsidRPr="00F70CAB">
        <w:rPr>
          <w:rFonts w:ascii="Times" w:hAnsi="Times"/>
          <w:color w:val="000000" w:themeColor="text1"/>
          <w:lang w:val="en-US"/>
        </w:rPr>
        <w:t xml:space="preserve">form of </w:t>
      </w:r>
      <w:r w:rsidR="00FF4F55" w:rsidRPr="00F70CAB">
        <w:rPr>
          <w:rFonts w:ascii="Times" w:hAnsi="Times"/>
          <w:color w:val="000000" w:themeColor="text1"/>
          <w:lang w:val="en-US"/>
        </w:rPr>
        <w:t xml:space="preserve">uncertainty for every country, that means uncertainties are below or equal to 1 for all countries. So, </w:t>
      </w:r>
      <w:r w:rsidRPr="00F70CAB">
        <w:rPr>
          <w:rFonts w:ascii="Times" w:hAnsi="Times"/>
          <w:color w:val="000000" w:themeColor="text1"/>
          <w:lang w:val="en-US"/>
        </w:rPr>
        <w:t xml:space="preserve">we have set </w:t>
      </w:r>
      <w:r w:rsidRPr="00F70CAB">
        <w:rPr>
          <w:rFonts w:ascii="Times" w:hAnsi="Times"/>
          <w:i/>
          <w:iCs/>
          <w:color w:val="000000" w:themeColor="text1"/>
          <w:lang w:val="en-US"/>
        </w:rPr>
        <w:t>scaling_factor = 9</w:t>
      </w:r>
      <w:r w:rsidRPr="00F70CAB">
        <w:rPr>
          <w:rFonts w:ascii="Times" w:hAnsi="Times"/>
          <w:color w:val="000000" w:themeColor="text1"/>
          <w:lang w:val="en-US"/>
        </w:rPr>
        <w:t xml:space="preserve"> and multiplied </w:t>
      </w:r>
      <w:r w:rsidR="00DF6E07" w:rsidRPr="00F70CAB">
        <w:rPr>
          <w:rFonts w:ascii="Times" w:hAnsi="Times"/>
          <w:color w:val="000000" w:themeColor="text1"/>
          <w:lang w:val="en-US"/>
        </w:rPr>
        <w:t xml:space="preserve">it </w:t>
      </w:r>
      <w:r w:rsidRPr="00F70CAB">
        <w:rPr>
          <w:rFonts w:ascii="Times" w:hAnsi="Times"/>
          <w:color w:val="000000" w:themeColor="text1"/>
          <w:lang w:val="en-US"/>
        </w:rPr>
        <w:t xml:space="preserve">with the country’s </w:t>
      </w:r>
      <w:r w:rsidR="00335E37" w:rsidRPr="00F70CAB">
        <w:rPr>
          <w:rFonts w:ascii="Times" w:hAnsi="Times"/>
          <w:color w:val="000000" w:themeColor="text1"/>
          <w:lang w:val="en-US"/>
        </w:rPr>
        <w:t>normal uncertainty</w:t>
      </w:r>
      <w:r w:rsidRPr="00F70CAB">
        <w:rPr>
          <w:rFonts w:ascii="Times" w:hAnsi="Times"/>
          <w:color w:val="000000" w:themeColor="text1"/>
          <w:lang w:val="en-US"/>
        </w:rPr>
        <w:t xml:space="preserve"> to display those smaller values in display in terms of pixels. </w:t>
      </w:r>
      <w:r w:rsidR="00FF4F55" w:rsidRPr="00F70CAB">
        <w:rPr>
          <w:rFonts w:ascii="Times" w:hAnsi="Times"/>
          <w:color w:val="000000" w:themeColor="text1"/>
          <w:lang w:val="en-US"/>
        </w:rPr>
        <w:t>For example: the countries that ha</w:t>
      </w:r>
      <w:r w:rsidR="004856D6" w:rsidRPr="00F70CAB">
        <w:rPr>
          <w:rFonts w:ascii="Times" w:hAnsi="Times"/>
          <w:color w:val="000000" w:themeColor="text1"/>
          <w:lang w:val="en-US"/>
        </w:rPr>
        <w:t>ve</w:t>
      </w:r>
      <w:r w:rsidR="00FF4F55" w:rsidRPr="00F70CAB">
        <w:rPr>
          <w:rFonts w:ascii="Times" w:hAnsi="Times"/>
          <w:color w:val="000000" w:themeColor="text1"/>
          <w:lang w:val="en-US"/>
        </w:rPr>
        <w:t xml:space="preserve"> higher uncertainties </w:t>
      </w:r>
      <w:r w:rsidR="009965DC" w:rsidRPr="00F70CAB">
        <w:rPr>
          <w:rFonts w:ascii="Times" w:hAnsi="Times"/>
          <w:color w:val="000000" w:themeColor="text1"/>
          <w:lang w:val="en-US"/>
        </w:rPr>
        <w:t>will be in normal form such as 1, 0.9, 0.8 and after multiplying with scaling_factor those will be 9, 8.1, 6.4 and so on. So, in this way</w:t>
      </w:r>
      <w:r w:rsidR="004856D6" w:rsidRPr="00F70CAB">
        <w:rPr>
          <w:rFonts w:ascii="Times" w:hAnsi="Times"/>
          <w:color w:val="000000" w:themeColor="text1"/>
          <w:lang w:val="en-US"/>
        </w:rPr>
        <w:t>,</w:t>
      </w:r>
      <w:r w:rsidR="009965DC" w:rsidRPr="00F70CAB">
        <w:rPr>
          <w:rFonts w:ascii="Times" w:hAnsi="Times"/>
          <w:color w:val="000000" w:themeColor="text1"/>
          <w:lang w:val="en-US"/>
        </w:rPr>
        <w:t xml:space="preserve"> we could allocate 1 pixel per unit of uncertainty and that helped </w:t>
      </w:r>
      <w:r w:rsidR="004856D6" w:rsidRPr="00F70CAB">
        <w:rPr>
          <w:rFonts w:ascii="Times" w:hAnsi="Times"/>
          <w:color w:val="000000" w:themeColor="text1"/>
          <w:lang w:val="en-US"/>
        </w:rPr>
        <w:t xml:space="preserve">to </w:t>
      </w:r>
      <w:r w:rsidR="009965DC" w:rsidRPr="00F70CAB">
        <w:rPr>
          <w:rFonts w:ascii="Times" w:hAnsi="Times"/>
          <w:color w:val="000000" w:themeColor="text1"/>
          <w:lang w:val="en-US"/>
        </w:rPr>
        <w:t>visualize the default view</w:t>
      </w:r>
      <w:r w:rsidRPr="00F70CAB">
        <w:rPr>
          <w:rFonts w:ascii="Times" w:hAnsi="Times"/>
          <w:color w:val="000000" w:themeColor="text1"/>
          <w:lang w:val="en-US"/>
        </w:rPr>
        <w:t xml:space="preserve"> in </w:t>
      </w:r>
      <w:r w:rsidR="009965DC" w:rsidRPr="00F70CAB">
        <w:rPr>
          <w:rFonts w:ascii="Times" w:hAnsi="Times"/>
          <w:color w:val="000000" w:themeColor="text1"/>
          <w:lang w:val="en-US"/>
        </w:rPr>
        <w:t xml:space="preserve">a </w:t>
      </w:r>
      <w:r w:rsidRPr="00F70CAB">
        <w:rPr>
          <w:rFonts w:ascii="Times" w:hAnsi="Times"/>
          <w:color w:val="000000" w:themeColor="text1"/>
          <w:lang w:val="en-US"/>
        </w:rPr>
        <w:t>human recognizable manner</w:t>
      </w:r>
      <w:r w:rsidR="009965DC" w:rsidRPr="00F70CAB">
        <w:rPr>
          <w:rFonts w:ascii="Times" w:hAnsi="Times"/>
          <w:color w:val="000000" w:themeColor="text1"/>
          <w:lang w:val="en-US"/>
        </w:rPr>
        <w:t xml:space="preserve"> and easily understandable the higher uncertainty countries.</w:t>
      </w:r>
    </w:p>
    <w:p w14:paraId="06450CE6" w14:textId="77777777" w:rsidR="00D57973" w:rsidRDefault="00D57973" w:rsidP="0045432F">
      <w:pPr>
        <w:spacing w:line="360" w:lineRule="auto"/>
        <w:rPr>
          <w:rFonts w:ascii="Times" w:hAnsi="Times"/>
          <w:color w:val="000000" w:themeColor="text1"/>
          <w:lang w:val="en-US"/>
        </w:rPr>
      </w:pP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4BD331E0" w14:textId="2411F49F"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002D3FC9" w14:textId="55F017CC" w:rsidR="0045432F" w:rsidRPr="002E48C9" w:rsidRDefault="0045432F"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lastRenderedPageBreak/>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5568B24B" w14:textId="3BBD9682" w:rsidR="00D57973"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w:t>
      </w:r>
      <w:r w:rsidR="00565895" w:rsidRPr="00565895">
        <w:rPr>
          <w:rFonts w:ascii="Times" w:hAnsi="Times"/>
          <w:color w:val="000000" w:themeColor="text1"/>
          <w:lang w:val="en-US"/>
        </w:rPr>
        <w:t>Top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70EDCBD6" w14:textId="77777777" w:rsidR="005573D9" w:rsidRPr="002E48C9" w:rsidRDefault="005573D9" w:rsidP="0045432F">
      <w:pPr>
        <w:spacing w:line="360" w:lineRule="auto"/>
        <w:rPr>
          <w:rFonts w:ascii="Times" w:hAnsi="Times"/>
          <w:b/>
          <w:bCs/>
          <w:color w:val="000000" w:themeColor="text1"/>
          <w:lang w:val="en-US"/>
        </w:rPr>
      </w:pP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21660331"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w:t>
      </w:r>
      <w:r w:rsidR="00565895" w:rsidRPr="00565895">
        <w:rPr>
          <w:rFonts w:ascii="Times" w:hAnsi="Times"/>
          <w:color w:val="000000" w:themeColor="text1"/>
          <w:lang w:val="en-US"/>
        </w:rPr>
        <w:t>Lowest 10 uncertainty countries using MLP model</w:t>
      </w:r>
      <w:r w:rsidR="00565895" w:rsidRPr="00565895" w:rsidDel="00565895">
        <w:rPr>
          <w:rFonts w:ascii="Times" w:hAnsi="Times"/>
          <w:color w:val="000000" w:themeColor="text1"/>
          <w:lang w:val="en-US"/>
        </w:rPr>
        <w:t xml:space="preserve"> </w:t>
      </w:r>
      <w:r w:rsidRPr="002E48C9">
        <w:rPr>
          <w:rFonts w:ascii="Times" w:hAnsi="Times"/>
          <w:color w:val="000000" w:themeColor="text1"/>
          <w:lang w:val="en-US"/>
        </w:rPr>
        <w:t xml:space="preserve">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241325D3" w14:textId="77777777" w:rsidR="004917E4" w:rsidRDefault="004917E4" w:rsidP="0045432F">
      <w:pPr>
        <w:spacing w:line="360" w:lineRule="auto"/>
        <w:rPr>
          <w:rFonts w:ascii="Times" w:hAnsi="Times"/>
          <w:b/>
          <w:bCs/>
          <w:color w:val="000000" w:themeColor="text1"/>
          <w:lang w:val="en-US"/>
        </w:rPr>
      </w:pPr>
    </w:p>
    <w:p w14:paraId="045E63D5" w14:textId="77777777" w:rsidR="002F00BC" w:rsidRDefault="002F00BC" w:rsidP="0045432F">
      <w:pPr>
        <w:spacing w:line="360" w:lineRule="auto"/>
        <w:rPr>
          <w:rFonts w:ascii="Times" w:hAnsi="Times"/>
          <w:b/>
          <w:bCs/>
          <w:color w:val="000000" w:themeColor="text1"/>
          <w:lang w:val="en-US"/>
        </w:rPr>
        <w:sectPr w:rsidR="002F00BC" w:rsidSect="00B96FD4">
          <w:pgSz w:w="11906" w:h="16838"/>
          <w:pgMar w:top="1440" w:right="1440" w:bottom="1440" w:left="1440" w:header="0" w:footer="340" w:gutter="0"/>
          <w:cols w:space="708"/>
          <w:docGrid w:linePitch="360"/>
        </w:sectPr>
      </w:pPr>
    </w:p>
    <w:p w14:paraId="45237B27" w14:textId="3F9F0E98" w:rsidR="00440E03"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w:t>
      </w:r>
      <w:r w:rsidR="00765B6C">
        <w:rPr>
          <w:rFonts w:ascii="Times" w:hAnsi="Times"/>
          <w:b/>
          <w:bCs/>
          <w:color w:val="000000" w:themeColor="text1"/>
          <w:lang w:val="en-US"/>
        </w:rPr>
        <w:t>3</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3405904C"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w:t>
      </w:r>
      <w:r w:rsidR="00EC10DE">
        <w:rPr>
          <w:rFonts w:ascii="Times" w:hAnsi="Times"/>
          <w:color w:val="000000" w:themeColor="text1"/>
          <w:lang w:val="en-US"/>
        </w:rPr>
        <w:t>will not</w:t>
      </w:r>
      <w:r w:rsidRPr="002E48C9">
        <w:rPr>
          <w:rFonts w:ascii="Times" w:hAnsi="Times"/>
          <w:color w:val="000000" w:themeColor="text1"/>
          <w:lang w:val="en-US"/>
        </w:rPr>
        <w:t xml:space="preserve">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r w:rsidR="00EC10DE">
        <w:rPr>
          <w:rFonts w:ascii="Times" w:hAnsi="Times"/>
          <w:color w:val="000000" w:themeColor="text1"/>
          <w:lang w:val="en-US"/>
        </w:rPr>
        <w:t xml:space="preserve"> to later drive our visualizations</w:t>
      </w:r>
      <w:r w:rsidRPr="002E48C9">
        <w:rPr>
          <w:rFonts w:ascii="Times" w:hAnsi="Times"/>
          <w:color w:val="000000" w:themeColor="text1"/>
          <w:lang w:val="en-US"/>
        </w:rPr>
        <w:t>.</w:t>
      </w:r>
    </w:p>
    <w:p w14:paraId="22203317" w14:textId="77777777" w:rsidR="004917E4" w:rsidRDefault="004917E4" w:rsidP="0045432F">
      <w:pPr>
        <w:spacing w:line="360" w:lineRule="auto"/>
        <w:rPr>
          <w:rFonts w:ascii="Times" w:hAnsi="Times"/>
          <w:b/>
          <w:bCs/>
          <w:color w:val="000000" w:themeColor="text1"/>
          <w:lang w:val="en-US"/>
        </w:rPr>
        <w:sectPr w:rsidR="004917E4" w:rsidSect="00B96FD4">
          <w:pgSz w:w="11906" w:h="16838"/>
          <w:pgMar w:top="1440" w:right="1440" w:bottom="1440" w:left="1440" w:header="0" w:footer="340" w:gutter="0"/>
          <w:cols w:space="708"/>
          <w:docGrid w:linePitch="360"/>
        </w:sectPr>
      </w:pPr>
    </w:p>
    <w:p w14:paraId="7A00C016" w14:textId="547D9145"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p>
    <w:p w14:paraId="09D60D66" w14:textId="703ADFDA" w:rsidR="0045432F" w:rsidRDefault="00E2673B"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br/>
      </w:r>
      <w:r w:rsidR="0045432F">
        <w:rPr>
          <w:rFonts w:ascii="Times" w:hAnsi="Times"/>
          <w:b/>
          <w:bCs/>
          <w:color w:val="000000" w:themeColor="text1"/>
          <w:sz w:val="28"/>
          <w:szCs w:val="28"/>
          <w:lang w:val="en-US"/>
        </w:rPr>
        <w:t xml:space="preserve">Visualization </w:t>
      </w:r>
      <w:r w:rsidR="00820EA3">
        <w:rPr>
          <w:rFonts w:ascii="Times" w:hAnsi="Times"/>
          <w:b/>
          <w:bCs/>
          <w:color w:val="000000" w:themeColor="text1"/>
          <w:sz w:val="28"/>
          <w:szCs w:val="28"/>
          <w:lang w:val="en-US"/>
        </w:rPr>
        <w:t>Component Calculations</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0D01B0B4"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w:t>
      </w:r>
      <w:r w:rsidR="00891D7B">
        <w:rPr>
          <w:rFonts w:ascii="Times" w:hAnsi="Times"/>
          <w:color w:val="000000" w:themeColor="text1"/>
          <w:lang w:val="en-US"/>
        </w:rPr>
        <w:t xml:space="preserve">the </w:t>
      </w:r>
      <w:r>
        <w:rPr>
          <w:rFonts w:ascii="Times" w:hAnsi="Times"/>
          <w:color w:val="000000" w:themeColor="text1"/>
          <w:lang w:val="en-US"/>
        </w:rPr>
        <w:t xml:space="preserve">visualization domain. We have introduced a novel idea named Chromatic Aberration (CA) </w:t>
      </w:r>
      <w:r w:rsidR="00703BBD">
        <w:rPr>
          <w:rFonts w:ascii="Times" w:hAnsi="Times"/>
          <w:color w:val="000000" w:themeColor="text1"/>
          <w:lang w:val="en-US"/>
        </w:rPr>
        <w:t xml:space="preserve">and </w:t>
      </w:r>
      <w:r w:rsidR="00891D7B">
        <w:rPr>
          <w:rFonts w:ascii="Times" w:hAnsi="Times"/>
          <w:color w:val="000000" w:themeColor="text1"/>
          <w:lang w:val="en-US"/>
        </w:rPr>
        <w:t xml:space="preserve">in chapters 6 and 7 </w:t>
      </w:r>
      <w:r w:rsidR="00703BBD">
        <w:rPr>
          <w:rFonts w:ascii="Times" w:hAnsi="Times"/>
          <w:color w:val="000000" w:themeColor="text1"/>
          <w:lang w:val="en-US"/>
        </w:rPr>
        <w:t xml:space="preserve">we evaluate </w:t>
      </w:r>
      <w:r>
        <w:rPr>
          <w:rFonts w:ascii="Times" w:hAnsi="Times"/>
          <w:color w:val="000000" w:themeColor="text1"/>
          <w:lang w:val="en-US"/>
        </w:rPr>
        <w:t xml:space="preserve">how </w:t>
      </w:r>
      <w:r w:rsidR="00703BBD">
        <w:rPr>
          <w:rFonts w:ascii="Times" w:hAnsi="Times"/>
          <w:color w:val="000000" w:themeColor="text1"/>
          <w:lang w:val="en-US"/>
        </w:rPr>
        <w:t xml:space="preserve">well </w:t>
      </w:r>
      <w:r>
        <w:rPr>
          <w:rFonts w:ascii="Times" w:hAnsi="Times"/>
          <w:color w:val="000000" w:themeColor="text1"/>
          <w:lang w:val="en-US"/>
        </w:rPr>
        <w:t xml:space="preserve">it works compared to other existing approaches such as </w:t>
      </w:r>
      <w:proofErr w:type="spellStart"/>
      <w:r w:rsidRPr="002650E8">
        <w:rPr>
          <w:rFonts w:ascii="Times" w:hAnsi="Times"/>
          <w:color w:val="000000" w:themeColor="text1"/>
        </w:rPr>
        <w:t>Correll</w:t>
      </w:r>
      <w:proofErr w:type="spellEnd"/>
      <w:r w:rsidR="00A2046E">
        <w:rPr>
          <w:rFonts w:ascii="Times" w:hAnsi="Times"/>
          <w:color w:val="000000" w:themeColor="text1"/>
        </w:rPr>
        <w:t xml:space="preserve"> et al.</w:t>
      </w:r>
      <w:r>
        <w:rPr>
          <w:rFonts w:ascii="Times" w:hAnsi="Times"/>
          <w:color w:val="000000" w:themeColor="text1"/>
          <w:lang w:val="en-US"/>
        </w:rPr>
        <w:t xml:space="preserve"> [35]. </w:t>
      </w:r>
      <w:r w:rsidR="00A2046E">
        <w:rPr>
          <w:rFonts w:ascii="Times" w:hAnsi="Times"/>
          <w:color w:val="000000" w:themeColor="text1"/>
          <w:lang w:val="en-US"/>
        </w:rPr>
        <w:t xml:space="preserve">For </w:t>
      </w:r>
      <w:r>
        <w:rPr>
          <w:rFonts w:ascii="Times" w:hAnsi="Times"/>
          <w:color w:val="000000" w:themeColor="text1"/>
          <w:lang w:val="en-US"/>
        </w:rPr>
        <w:t xml:space="preserve">this </w:t>
      </w:r>
      <w:r w:rsidR="00891D7B">
        <w:rPr>
          <w:rFonts w:ascii="Times" w:hAnsi="Times"/>
          <w:color w:val="000000" w:themeColor="text1"/>
          <w:lang w:val="en-US"/>
        </w:rPr>
        <w:t xml:space="preserve">eventual </w:t>
      </w:r>
      <w:r>
        <w:rPr>
          <w:rFonts w:ascii="Times" w:hAnsi="Times"/>
          <w:color w:val="000000" w:themeColor="text1"/>
          <w:lang w:val="en-US"/>
        </w:rPr>
        <w:t>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109640A5" w14:textId="65636A12" w:rsidR="00440281" w:rsidRPr="00D04E9C" w:rsidRDefault="00891D7B" w:rsidP="0045432F">
      <w:pPr>
        <w:spacing w:line="360" w:lineRule="auto"/>
        <w:jc w:val="both"/>
        <w:rPr>
          <w:rFonts w:ascii="Times" w:hAnsi="Times"/>
          <w:color w:val="000000" w:themeColor="text1"/>
        </w:rPr>
      </w:pPr>
      <w:r>
        <w:rPr>
          <w:rFonts w:ascii="Times" w:hAnsi="Times"/>
          <w:color w:val="000000" w:themeColor="text1"/>
        </w:rPr>
        <w:t>W</w:t>
      </w:r>
      <w:r w:rsidR="0045432F" w:rsidRPr="00D04E9C">
        <w:rPr>
          <w:rFonts w:ascii="Times" w:hAnsi="Times"/>
          <w:color w:val="000000" w:themeColor="text1"/>
        </w:rPr>
        <w:t>e hav</w:t>
      </w:r>
      <w:r>
        <w:rPr>
          <w:rFonts w:ascii="Times" w:hAnsi="Times"/>
          <w:color w:val="000000" w:themeColor="text1"/>
        </w:rPr>
        <w:t>e</w:t>
      </w:r>
      <w:r w:rsidR="0045432F" w:rsidRPr="00D04E9C">
        <w:rPr>
          <w:rFonts w:ascii="Times" w:hAnsi="Times"/>
          <w:color w:val="000000" w:themeColor="text1"/>
        </w:rPr>
        <w:t xml:space="preserve"> seen </w:t>
      </w:r>
      <w:r w:rsidR="0045432F">
        <w:rPr>
          <w:rFonts w:ascii="Times" w:hAnsi="Times"/>
          <w:color w:val="000000" w:themeColor="text1"/>
        </w:rPr>
        <w:t xml:space="preserve">an example of </w:t>
      </w:r>
      <w:r w:rsidR="0045432F" w:rsidRPr="00D04E9C">
        <w:rPr>
          <w:rFonts w:ascii="Times" w:hAnsi="Times"/>
          <w:color w:val="000000" w:themeColor="text1"/>
        </w:rPr>
        <w:t>lateral chromatic aberration in Figure</w:t>
      </w:r>
      <w:r w:rsidR="0045432F">
        <w:rPr>
          <w:rFonts w:ascii="Times" w:hAnsi="Times"/>
          <w:color w:val="000000" w:themeColor="text1"/>
        </w:rPr>
        <w:t xml:space="preserve"> </w:t>
      </w:r>
      <w:r w:rsidR="0045432F" w:rsidRPr="00D04E9C">
        <w:rPr>
          <w:rFonts w:ascii="Times" w:hAnsi="Times"/>
          <w:color w:val="000000" w:themeColor="text1"/>
        </w:rPr>
        <w:t>1</w:t>
      </w:r>
      <w:r w:rsidR="0045432F">
        <w:rPr>
          <w:rFonts w:ascii="Times" w:hAnsi="Times"/>
          <w:color w:val="000000" w:themeColor="text1"/>
        </w:rPr>
        <w:t>.2</w:t>
      </w:r>
      <w:r w:rsidR="0045432F"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sidR="0045432F">
        <w:rPr>
          <w:rFonts w:ascii="Times" w:hAnsi="Times"/>
          <w:color w:val="000000" w:themeColor="text1"/>
        </w:rPr>
        <w:t>red</w:t>
      </w:r>
      <w:r w:rsidR="0045432F" w:rsidRPr="00D04E9C">
        <w:rPr>
          <w:rFonts w:ascii="Times" w:hAnsi="Times"/>
          <w:color w:val="000000" w:themeColor="text1"/>
        </w:rPr>
        <w:t xml:space="preserve"> </w:t>
      </w:r>
      <w:r w:rsidR="0045432F">
        <w:rPr>
          <w:rFonts w:ascii="Times" w:hAnsi="Times"/>
          <w:color w:val="000000" w:themeColor="text1"/>
        </w:rPr>
        <w:t xml:space="preserve">by </w:t>
      </w:r>
      <w:r w:rsidR="0045432F" w:rsidRPr="00D04E9C">
        <w:rPr>
          <w:rFonts w:ascii="Times" w:hAnsi="Times"/>
          <w:color w:val="000000" w:themeColor="text1"/>
        </w:rPr>
        <w:t xml:space="preserve">that </w:t>
      </w:r>
      <w:r w:rsidR="0045432F">
        <w:rPr>
          <w:rFonts w:ascii="Times" w:hAnsi="Times"/>
          <w:color w:val="000000" w:themeColor="text1"/>
        </w:rPr>
        <w:t>phenomenon</w:t>
      </w:r>
      <w:r w:rsidR="0045432F" w:rsidRPr="00D04E9C">
        <w:rPr>
          <w:rFonts w:ascii="Times" w:hAnsi="Times"/>
          <w:color w:val="000000" w:themeColor="text1"/>
        </w:rPr>
        <w:t xml:space="preserve">, we can consider a circle </w:t>
      </w:r>
      <w:r w:rsidR="0045432F">
        <w:rPr>
          <w:rFonts w:ascii="Times" w:hAnsi="Times"/>
          <w:color w:val="000000" w:themeColor="text1"/>
        </w:rPr>
        <w:t xml:space="preserve">that </w:t>
      </w:r>
      <w:r w:rsidR="0045432F"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sidR="0045432F">
        <w:rPr>
          <w:rFonts w:ascii="Times" w:hAnsi="Times"/>
          <w:color w:val="000000" w:themeColor="text1"/>
        </w:rPr>
        <w:t>So,</w:t>
      </w:r>
      <w:r w:rsidR="0045432F" w:rsidRPr="00D04E9C">
        <w:rPr>
          <w:rFonts w:ascii="Times" w:hAnsi="Times"/>
          <w:color w:val="000000" w:themeColor="text1"/>
        </w:rPr>
        <w:t xml:space="preserve"> instead of single circle if we use three different circles </w:t>
      </w:r>
      <w:r>
        <w:rPr>
          <w:rFonts w:ascii="Times" w:hAnsi="Times"/>
          <w:color w:val="000000" w:themeColor="text1"/>
        </w:rPr>
        <w:t>with separated</w:t>
      </w:r>
      <w:r w:rsidRPr="00D04E9C">
        <w:rPr>
          <w:rFonts w:ascii="Times" w:hAnsi="Times"/>
          <w:color w:val="000000" w:themeColor="text1"/>
        </w:rPr>
        <w:t xml:space="preserve"> </w:t>
      </w:r>
      <w:r w:rsidR="0045432F" w:rsidRPr="00D04E9C">
        <w:rPr>
          <w:rFonts w:ascii="Times" w:hAnsi="Times"/>
          <w:color w:val="000000" w:themeColor="text1"/>
        </w:rPr>
        <w:t>RGB color channels,</w:t>
      </w:r>
      <w:r w:rsidR="0045432F">
        <w:rPr>
          <w:rFonts w:ascii="Times" w:hAnsi="Times"/>
          <w:color w:val="000000" w:themeColor="text1"/>
        </w:rPr>
        <w:t xml:space="preserve"> we can then</w:t>
      </w:r>
      <w:r w:rsidR="0045432F" w:rsidRPr="00D04E9C">
        <w:rPr>
          <w:rFonts w:ascii="Times" w:hAnsi="Times"/>
          <w:color w:val="000000" w:themeColor="text1"/>
        </w:rPr>
        <w:t xml:space="preserve"> apply lateral shifting </w:t>
      </w:r>
      <w:r w:rsidR="0045432F">
        <w:rPr>
          <w:rFonts w:ascii="Times" w:hAnsi="Times"/>
          <w:color w:val="000000" w:themeColor="text1"/>
        </w:rPr>
        <w:t>from</w:t>
      </w:r>
      <w:r w:rsidR="0045432F" w:rsidRPr="00D04E9C">
        <w:rPr>
          <w:rFonts w:ascii="Times" w:hAnsi="Times"/>
          <w:color w:val="000000" w:themeColor="text1"/>
        </w:rPr>
        <w:t xml:space="preserve"> the center of the circle by the amount of uncertainty and blend them together </w:t>
      </w:r>
      <w:r w:rsidR="0045432F">
        <w:rPr>
          <w:rFonts w:ascii="Times" w:hAnsi="Times"/>
          <w:color w:val="000000" w:themeColor="text1"/>
        </w:rPr>
        <w:t>and</w:t>
      </w:r>
      <w:r w:rsidR="0045432F" w:rsidRPr="00D04E9C">
        <w:rPr>
          <w:rFonts w:ascii="Times" w:hAnsi="Times"/>
          <w:color w:val="000000" w:themeColor="text1"/>
        </w:rPr>
        <w:t xml:space="preserve"> the resultant outcome would be a</w:t>
      </w:r>
      <w:r w:rsidR="0045432F">
        <w:rPr>
          <w:rFonts w:ascii="Times" w:hAnsi="Times"/>
          <w:color w:val="000000" w:themeColor="text1"/>
        </w:rPr>
        <w:t xml:space="preserve">n approximate </w:t>
      </w:r>
      <w:r w:rsidR="0045432F" w:rsidRPr="00D04E9C">
        <w:rPr>
          <w:rFonts w:ascii="Times" w:hAnsi="Times"/>
          <w:color w:val="000000" w:themeColor="text1"/>
        </w:rPr>
        <w:t xml:space="preserve">representation of CA. </w:t>
      </w:r>
      <w:r w:rsidR="0045432F">
        <w:rPr>
          <w:rFonts w:ascii="Times" w:hAnsi="Times"/>
          <w:color w:val="000000" w:themeColor="text1"/>
        </w:rPr>
        <w:t>The following Figure 4.1 shows such a geometric arrangement on a unit radius circle.</w:t>
      </w: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mc:AlternateContent>
          <mc:Choice Requires="wps">
            <w:drawing>
              <wp:anchor distT="0" distB="0" distL="114300" distR="114300" simplePos="0" relativeHeight="251640832" behindDoc="0" locked="0" layoutInCell="1" allowOverlap="1" wp14:anchorId="11421A24" wp14:editId="016DB2D6">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2C081008">
            <wp:extent cx="2286000" cy="2286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287264" cy="2287264"/>
                    </a:xfrm>
                    <a:prstGeom prst="rect">
                      <a:avLst/>
                    </a:prstGeom>
                  </pic:spPr>
                </pic:pic>
              </a:graphicData>
            </a:graphic>
          </wp:inline>
        </w:drawing>
      </w:r>
    </w:p>
    <w:p w14:paraId="0715ACC8" w14:textId="31E93365" w:rsidR="0045432F" w:rsidRDefault="0045432F" w:rsidP="00DF6E07">
      <w:pPr>
        <w:spacing w:line="360" w:lineRule="auto"/>
        <w:jc w:val="center"/>
        <w:rPr>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6592323F" w14:textId="54F0A816"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lastRenderedPageBreak/>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00891D7B">
        <w:rPr>
          <w:rFonts w:ascii="Times" w:hAnsi="Times"/>
          <w:color w:val="000000" w:themeColor="text1"/>
          <w:lang w:val="en-US"/>
        </w:rPr>
        <w:t>,</w:t>
      </w:r>
      <w:r w:rsidRPr="002E48C9">
        <w:rPr>
          <w:rFonts w:ascii="Times" w:hAnsi="Times"/>
          <w:color w:val="000000" w:themeColor="text1"/>
          <w:lang w:val="en-US"/>
        </w:rPr>
        <w:t xml:space="preserve"> </w:t>
      </w:r>
      <w:r w:rsidR="00891D7B">
        <w:rPr>
          <w:rFonts w:ascii="Times" w:hAnsi="Times"/>
          <w:color w:val="000000" w:themeColor="text1"/>
          <w:lang w:val="en-US"/>
        </w:rPr>
        <w:t>t</w:t>
      </w:r>
      <w:r w:rsidRPr="002E48C9">
        <w:rPr>
          <w:rFonts w:ascii="Times" w:hAnsi="Times"/>
          <w:color w:val="000000" w:themeColor="text1"/>
          <w:lang w:val="en-US"/>
        </w:rPr>
        <w: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00891D7B">
        <w:rPr>
          <w:rFonts w:ascii="Times" w:hAnsi="Times"/>
          <w:color w:val="000000" w:themeColor="text1"/>
          <w:lang w:val="en-US"/>
        </w:rPr>
        <w:t>:</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2F6D482B" w:rsidR="0045432F" w:rsidRPr="00EB6821" w:rsidRDefault="00891D7B"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Set the</w:t>
      </w:r>
      <w:r w:rsidR="0045432F" w:rsidRPr="00EB6821">
        <w:rPr>
          <w:rFonts w:ascii="Times" w:hAnsi="Times"/>
          <w:color w:val="000000" w:themeColor="text1"/>
        </w:rPr>
        <w:t xml:space="preserve"> </w:t>
      </w:r>
      <w:r w:rsidR="0045432F">
        <w:rPr>
          <w:rFonts w:ascii="Times" w:hAnsi="Times"/>
          <w:color w:val="000000" w:themeColor="text1"/>
        </w:rPr>
        <w:t xml:space="preserve">standalone </w:t>
      </w:r>
      <w:proofErr w:type="spellStart"/>
      <w:r w:rsidR="0045432F" w:rsidRPr="00EB6821">
        <w:rPr>
          <w:rFonts w:ascii="Times" w:hAnsi="Times"/>
          <w:color w:val="000000" w:themeColor="text1"/>
        </w:rPr>
        <w:t>css</w:t>
      </w:r>
      <w:proofErr w:type="spellEnd"/>
      <w:r w:rsidR="0045432F" w:rsidRPr="00EB6821">
        <w:rPr>
          <w:rFonts w:ascii="Times" w:hAnsi="Times"/>
          <w:color w:val="000000" w:themeColor="text1"/>
        </w:rPr>
        <w:t xml:space="preserve"> ‘</w:t>
      </w:r>
      <w:r w:rsidR="0045432F" w:rsidRPr="00EB6821">
        <w:rPr>
          <w:rFonts w:ascii="Times" w:hAnsi="Times" w:cs="Menlo"/>
          <w:color w:val="000000" w:themeColor="text1"/>
        </w:rPr>
        <w:t>mix-blend-mode’ to ‘darken’ to blend all three circles</w:t>
      </w:r>
      <w:r w:rsidR="0045432F">
        <w:rPr>
          <w:rFonts w:ascii="Times" w:hAnsi="Times" w:cs="Menlo"/>
          <w:color w:val="000000" w:themeColor="text1"/>
        </w:rPr>
        <w:t xml:space="preserve"> to get the resultant CA appearance</w:t>
      </w:r>
      <w:r w:rsidR="0045432F"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2AE121F2" w:rsidR="0045432F" w:rsidRDefault="0045432F" w:rsidP="0045432F">
      <w:pPr>
        <w:spacing w:line="360" w:lineRule="auto"/>
        <w:rPr>
          <w:rFonts w:ascii="Times" w:hAnsi="Times"/>
          <w:b/>
          <w:bCs/>
          <w:color w:val="000000" w:themeColor="text1"/>
          <w:lang w:val="en-US"/>
        </w:rPr>
      </w:pPr>
    </w:p>
    <w:p w14:paraId="19DFF8F7" w14:textId="405ECA1D" w:rsidR="00E2673B" w:rsidRDefault="00E2673B" w:rsidP="0045432F">
      <w:pPr>
        <w:spacing w:line="360" w:lineRule="auto"/>
        <w:rPr>
          <w:rFonts w:ascii="Times" w:hAnsi="Times"/>
          <w:b/>
          <w:bCs/>
          <w:color w:val="000000" w:themeColor="text1"/>
          <w:lang w:val="en-US"/>
        </w:rPr>
      </w:pPr>
    </w:p>
    <w:p w14:paraId="0F7C7EB9" w14:textId="36163DEC" w:rsidR="00E2673B" w:rsidRDefault="00E2673B" w:rsidP="0045432F">
      <w:pPr>
        <w:spacing w:line="360" w:lineRule="auto"/>
        <w:rPr>
          <w:rFonts w:ascii="Times" w:hAnsi="Times"/>
          <w:b/>
          <w:bCs/>
          <w:color w:val="000000" w:themeColor="text1"/>
          <w:lang w:val="en-US"/>
        </w:rPr>
      </w:pPr>
    </w:p>
    <w:p w14:paraId="0E5261DA" w14:textId="098096E1" w:rsidR="00E2673B" w:rsidRDefault="00E2673B" w:rsidP="0045432F">
      <w:pPr>
        <w:spacing w:line="360" w:lineRule="auto"/>
        <w:rPr>
          <w:rFonts w:ascii="Times" w:hAnsi="Times"/>
          <w:b/>
          <w:bCs/>
          <w:color w:val="000000" w:themeColor="text1"/>
          <w:lang w:val="en-US"/>
        </w:rPr>
      </w:pPr>
    </w:p>
    <w:p w14:paraId="2528EF6F" w14:textId="2E7649EB" w:rsidR="00E2673B" w:rsidRDefault="00E2673B" w:rsidP="0045432F">
      <w:pPr>
        <w:spacing w:line="360" w:lineRule="auto"/>
        <w:rPr>
          <w:rFonts w:ascii="Times" w:hAnsi="Times"/>
          <w:b/>
          <w:bCs/>
          <w:color w:val="000000" w:themeColor="text1"/>
          <w:lang w:val="en-US"/>
        </w:rPr>
      </w:pPr>
    </w:p>
    <w:p w14:paraId="0AFE98FC" w14:textId="643FC281" w:rsidR="00E2673B" w:rsidRDefault="00E2673B" w:rsidP="0045432F">
      <w:pPr>
        <w:spacing w:line="360" w:lineRule="auto"/>
        <w:rPr>
          <w:rFonts w:ascii="Times" w:hAnsi="Times"/>
          <w:b/>
          <w:bCs/>
          <w:color w:val="000000" w:themeColor="text1"/>
          <w:lang w:val="en-US"/>
        </w:rPr>
      </w:pPr>
    </w:p>
    <w:p w14:paraId="7D15A939" w14:textId="4309F228" w:rsidR="00E2673B" w:rsidRDefault="00E2673B" w:rsidP="0045432F">
      <w:pPr>
        <w:spacing w:line="360" w:lineRule="auto"/>
        <w:rPr>
          <w:rFonts w:ascii="Times" w:hAnsi="Times"/>
          <w:b/>
          <w:bCs/>
          <w:color w:val="000000" w:themeColor="text1"/>
          <w:lang w:val="en-US"/>
        </w:rPr>
      </w:pPr>
    </w:p>
    <w:p w14:paraId="6F9BCB82" w14:textId="46DB3868" w:rsidR="00E2673B" w:rsidRDefault="00E2673B" w:rsidP="0045432F">
      <w:pPr>
        <w:spacing w:line="360" w:lineRule="auto"/>
        <w:rPr>
          <w:rFonts w:ascii="Times" w:hAnsi="Times"/>
          <w:b/>
          <w:bCs/>
          <w:color w:val="000000" w:themeColor="text1"/>
          <w:lang w:val="en-US"/>
        </w:rPr>
      </w:pPr>
    </w:p>
    <w:p w14:paraId="630FC31F" w14:textId="77777777" w:rsidR="00E2673B" w:rsidRDefault="00E2673B"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7BB39DE5" w14:textId="1A9CD83D" w:rsidR="00891D7B"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center dark-grey area 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lastRenderedPageBreak/>
        <mc:AlternateContent>
          <mc:Choice Requires="wps">
            <w:drawing>
              <wp:anchor distT="0" distB="0" distL="114300" distR="114300" simplePos="0" relativeHeight="251643904" behindDoc="0" locked="0" layoutInCell="1" allowOverlap="1" wp14:anchorId="56431786" wp14:editId="08FF0A93">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23BB6D9D" w:rsidR="0045432F" w:rsidRPr="00DE3F5B" w:rsidRDefault="0045432F" w:rsidP="00DE3F5B">
                            <w:pPr>
                              <w:pStyle w:val="ListParagraph"/>
                              <w:numPr>
                                <w:ilvl w:val="0"/>
                                <w:numId w:val="36"/>
                              </w:numPr>
                              <w:rPr>
                                <w:lang w:val="en-US"/>
                              </w:rPr>
                            </w:pPr>
                            <w:r w:rsidRPr="00C25C25">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23BB6D9D" w:rsidR="0045432F" w:rsidRPr="00DE3F5B" w:rsidRDefault="0045432F" w:rsidP="00DE3F5B">
                      <w:pPr>
                        <w:pStyle w:val="ListParagraph"/>
                        <w:numPr>
                          <w:ilvl w:val="0"/>
                          <w:numId w:val="36"/>
                        </w:numPr>
                        <w:rPr>
                          <w:lang w:val="en-US"/>
                        </w:rPr>
                      </w:pPr>
                      <w:r w:rsidRPr="00C25C25">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2880" behindDoc="0" locked="0" layoutInCell="1" allowOverlap="1" wp14:anchorId="48E49904" wp14:editId="3B454C9F">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1E824FC3" w:rsidR="0045432F" w:rsidRPr="00DE3F5B" w:rsidRDefault="0045432F" w:rsidP="00DE3F5B">
                            <w:pPr>
                              <w:pStyle w:val="ListParagraph"/>
                              <w:numPr>
                                <w:ilvl w:val="0"/>
                                <w:numId w:val="35"/>
                              </w:numPr>
                              <w:rPr>
                                <w:lang w:val="en-US"/>
                              </w:rPr>
                            </w:pPr>
                            <w:r w:rsidRPr="00C25C25">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1E824FC3" w:rsidR="0045432F" w:rsidRPr="00DE3F5B" w:rsidRDefault="0045432F" w:rsidP="00DE3F5B">
                      <w:pPr>
                        <w:pStyle w:val="ListParagraph"/>
                        <w:numPr>
                          <w:ilvl w:val="0"/>
                          <w:numId w:val="35"/>
                        </w:numPr>
                        <w:rPr>
                          <w:lang w:val="en-US"/>
                        </w:rPr>
                      </w:pPr>
                      <w:r w:rsidRPr="00C25C25">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6C993179">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4C0BD442">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45952" behindDoc="0" locked="0" layoutInCell="1" allowOverlap="1" wp14:anchorId="5829EA2C" wp14:editId="7CDAD7FE">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27F3829C" w:rsidR="0045432F" w:rsidRPr="00DE3F5B" w:rsidRDefault="0045432F" w:rsidP="00DE3F5B">
                            <w:pPr>
                              <w:pStyle w:val="ListParagraph"/>
                              <w:numPr>
                                <w:ilvl w:val="0"/>
                                <w:numId w:val="39"/>
                              </w:numPr>
                              <w:rPr>
                                <w:lang w:val="en-US"/>
                              </w:rPr>
                            </w:pPr>
                            <w:r w:rsidRPr="00DE3F5B">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27F3829C" w:rsidR="0045432F" w:rsidRPr="00DE3F5B" w:rsidRDefault="0045432F" w:rsidP="00DE3F5B">
                      <w:pPr>
                        <w:pStyle w:val="ListParagraph"/>
                        <w:numPr>
                          <w:ilvl w:val="0"/>
                          <w:numId w:val="39"/>
                        </w:numPr>
                        <w:rPr>
                          <w:lang w:val="en-US"/>
                        </w:rPr>
                      </w:pPr>
                      <w:r w:rsidRPr="00DE3F5B">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44928" behindDoc="0" locked="0" layoutInCell="1" allowOverlap="1" wp14:anchorId="138DC443" wp14:editId="729D1A50">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27157BB7" w:rsidR="0045432F" w:rsidRPr="00DE3F5B" w:rsidRDefault="0045432F" w:rsidP="00DE3F5B">
                            <w:pPr>
                              <w:pStyle w:val="ListParagraph"/>
                              <w:numPr>
                                <w:ilvl w:val="0"/>
                                <w:numId w:val="38"/>
                              </w:numPr>
                              <w:rPr>
                                <w:lang w:val="en-US"/>
                              </w:rPr>
                            </w:pPr>
                            <w:r w:rsidRPr="00DE3F5B">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27157BB7" w:rsidR="0045432F" w:rsidRPr="00DE3F5B" w:rsidRDefault="0045432F" w:rsidP="00DE3F5B">
                      <w:pPr>
                        <w:pStyle w:val="ListParagraph"/>
                        <w:numPr>
                          <w:ilvl w:val="0"/>
                          <w:numId w:val="38"/>
                        </w:numPr>
                        <w:rPr>
                          <w:lang w:val="en-US"/>
                        </w:rPr>
                      </w:pPr>
                      <w:r w:rsidRPr="00DE3F5B">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100776C3">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0963C885">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0BF3D4FB"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r>
      <w:r w:rsidR="00A2046E">
        <w:rPr>
          <w:rFonts w:ascii="Times" w:hAnsi="Times"/>
          <w:b/>
          <w:bCs/>
          <w:color w:val="000000" w:themeColor="text1"/>
          <w:lang w:val="en-US"/>
        </w:rPr>
        <w:t xml:space="preserve">Other Visualization Experiments - </w:t>
      </w:r>
      <w:r>
        <w:rPr>
          <w:rFonts w:ascii="Times" w:hAnsi="Times"/>
          <w:b/>
          <w:bCs/>
          <w:color w:val="000000" w:themeColor="text1"/>
          <w:lang w:val="en-US"/>
        </w:rPr>
        <w:t>Texture Pattern Generation</w:t>
      </w:r>
    </w:p>
    <w:p w14:paraId="4E6482D8" w14:textId="09EE13E9" w:rsidR="0045432F" w:rsidRDefault="00891D7B" w:rsidP="0045432F">
      <w:pPr>
        <w:spacing w:line="360" w:lineRule="auto"/>
        <w:jc w:val="both"/>
        <w:rPr>
          <w:rFonts w:ascii="Times" w:hAnsi="Times"/>
          <w:color w:val="000000" w:themeColor="text1"/>
        </w:rPr>
      </w:pPr>
      <w:r>
        <w:rPr>
          <w:rFonts w:ascii="Times" w:hAnsi="Times"/>
          <w:color w:val="000000" w:themeColor="text1"/>
          <w:lang w:val="en-US"/>
        </w:rPr>
        <w:t xml:space="preserve">In addition to our primary contribution (introduction and evaluation of CA for uncertainty), we also explored a considerable number of experimental designs.   </w:t>
      </w:r>
      <w:r w:rsidR="0045432F" w:rsidRPr="00D92294">
        <w:rPr>
          <w:rFonts w:ascii="Times" w:hAnsi="Times"/>
          <w:color w:val="000000" w:themeColor="text1"/>
          <w:lang w:val="en-US"/>
        </w:rPr>
        <w:t>We have defined and explained textures in section</w:t>
      </w:r>
      <w:r w:rsidR="0045432F">
        <w:rPr>
          <w:rFonts w:ascii="Times" w:hAnsi="Times"/>
          <w:color w:val="000000" w:themeColor="text1"/>
          <w:lang w:val="en-US"/>
        </w:rPr>
        <w:t>-</w:t>
      </w:r>
      <w:r w:rsidR="0045432F" w:rsidRPr="00D92294">
        <w:rPr>
          <w:rFonts w:ascii="Times" w:hAnsi="Times"/>
          <w:color w:val="000000" w:themeColor="text1"/>
          <w:lang w:val="en-US"/>
        </w:rPr>
        <w:t>1.2.5</w:t>
      </w:r>
      <w:r w:rsidR="0045432F">
        <w:rPr>
          <w:rFonts w:ascii="Times" w:hAnsi="Times"/>
          <w:color w:val="000000" w:themeColor="text1"/>
          <w:lang w:val="en-US"/>
        </w:rPr>
        <w:t xml:space="preserve"> and by which we know how textures can be generated in web using SVG. </w:t>
      </w:r>
      <w:r>
        <w:rPr>
          <w:rFonts w:ascii="Times" w:hAnsi="Times"/>
          <w:color w:val="000000" w:themeColor="text1"/>
          <w:lang w:val="en-US"/>
        </w:rPr>
        <w:t xml:space="preserve"> </w:t>
      </w:r>
      <w:r w:rsidR="0045432F" w:rsidRPr="00350746">
        <w:rPr>
          <w:rFonts w:ascii="Times" w:hAnsi="Times"/>
          <w:color w:val="000000" w:themeColor="text1"/>
          <w:shd w:val="clear" w:color="auto" w:fill="FFFFFF"/>
        </w:rPr>
        <w:t>In some cases, textures are used to emphasize or deemphasize certain parts of the design. Because of the versatility of textures, they can be used or generated in combination with many other design elements, such as typography, lighting, and colors.</w:t>
      </w:r>
      <w:r w:rsidR="0045432F"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418DF40B"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w:t>
      </w:r>
      <w:r w:rsidRPr="00350746">
        <w:rPr>
          <w:rFonts w:ascii="Times" w:hAnsi="Times" w:cs="Arial"/>
          <w:color w:val="000000" w:themeColor="text1"/>
          <w:shd w:val="clear" w:color="auto" w:fill="FFFFFF"/>
        </w:rPr>
        <w:lastRenderedPageBreak/>
        <w:t>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w:t>
      </w:r>
      <w:r w:rsidR="00891D7B">
        <w:rPr>
          <w:rFonts w:ascii="Times" w:hAnsi="Times"/>
          <w:color w:val="000000" w:themeColor="text1"/>
          <w:shd w:val="clear" w:color="auto" w:fill="FCFDFD"/>
        </w:rPr>
        <w:t>t</w:t>
      </w:r>
      <w:r w:rsidRPr="00350746">
        <w:rPr>
          <w:rFonts w:ascii="Times" w:hAnsi="Times"/>
          <w:color w:val="000000" w:themeColor="text1"/>
          <w:shd w:val="clear" w:color="auto" w:fill="FCFDFD"/>
        </w:rPr>
        <w:t xml:space="preserve"> textures with the help of SVG patterns where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mc:AlternateContent>
          <mc:Choice Requires="wps">
            <w:drawing>
              <wp:anchor distT="0" distB="0" distL="114300" distR="114300" simplePos="0" relativeHeight="251641856" behindDoc="0" locked="0" layoutInCell="1" allowOverlap="1" wp14:anchorId="1ED53E68" wp14:editId="54105A33">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D28A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" adj="10800" filled="f" strokecolor="#1f3763 [1604]" strokeweight="1pt"/>
            </w:pict>
          </mc:Fallback>
        </mc:AlternateContent>
      </w:r>
      <w:r>
        <w:rPr>
          <w:noProof/>
        </w:rPr>
        <w:drawing>
          <wp:inline distT="0" distB="0" distL="0" distR="0" wp14:anchorId="0FF64B2A" wp14:editId="12614619">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38CAF251">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2EE9F090" w:rsidR="0045432F" w:rsidRDefault="0045432F" w:rsidP="0045432F">
      <w:pPr>
        <w:spacing w:line="360" w:lineRule="auto"/>
        <w:rPr>
          <w:rFonts w:ascii="Times" w:hAnsi="Times"/>
          <w:b/>
          <w:bCs/>
          <w:color w:val="000000" w:themeColor="text1"/>
          <w:lang w:val="en-US"/>
        </w:rPr>
      </w:pPr>
    </w:p>
    <w:p w14:paraId="5FBE90D0" w14:textId="77777777" w:rsidR="00891D7B" w:rsidRDefault="00891D7B"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lastRenderedPageBreak/>
        <w:t>4.4.1</w:t>
      </w:r>
      <w:r>
        <w:rPr>
          <w:rFonts w:ascii="Times" w:hAnsi="Times"/>
          <w:b/>
          <w:bCs/>
          <w:color w:val="000000" w:themeColor="text1"/>
          <w:lang w:val="en-US"/>
        </w:rPr>
        <w:tab/>
        <w:t>Slicing plot</w:t>
      </w:r>
    </w:p>
    <w:p w14:paraId="792B79E0" w14:textId="67C6DBB5"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 xml:space="preserve">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w:t>
      </w:r>
      <w:r w:rsidR="00891D7B">
        <w:rPr>
          <w:rFonts w:ascii="Times" w:hAnsi="Times"/>
          <w:color w:val="000000" w:themeColor="text1"/>
          <w:shd w:val="clear" w:color="auto" w:fill="FCFDFD"/>
        </w:rPr>
        <w:t xml:space="preserve">experimented </w:t>
      </w:r>
      <w:r>
        <w:rPr>
          <w:rFonts w:ascii="Times" w:hAnsi="Times"/>
          <w:color w:val="000000" w:themeColor="text1"/>
          <w:shd w:val="clear" w:color="auto" w:fill="FCFDFD"/>
        </w:rPr>
        <w:t xml:space="preserve">by chopping the graph with other number of days like 2, 4, 5, 6, 7 and so on but </w:t>
      </w:r>
      <w:r w:rsidR="00891D7B">
        <w:rPr>
          <w:rFonts w:ascii="Times" w:hAnsi="Times"/>
          <w:color w:val="000000" w:themeColor="text1"/>
          <w:shd w:val="clear" w:color="auto" w:fill="FCFDFD"/>
        </w:rPr>
        <w:t xml:space="preserve">we found empirically that </w:t>
      </w:r>
      <w:r>
        <w:rPr>
          <w:rFonts w:ascii="Times" w:hAnsi="Times"/>
          <w:color w:val="000000" w:themeColor="text1"/>
          <w:shd w:val="clear" w:color="auto" w:fill="FCFDFD"/>
        </w:rPr>
        <w:t xml:space="preserve">3 days gives best result among all options to pertain the shape and peaks of the curve. </w:t>
      </w:r>
      <w:r w:rsidR="00891D7B">
        <w:rPr>
          <w:rFonts w:ascii="Times" w:hAnsi="Times"/>
          <w:color w:val="000000" w:themeColor="text1"/>
          <w:shd w:val="clear" w:color="auto" w:fill="FCFDFD"/>
        </w:rPr>
        <w:t>This is b</w:t>
      </w:r>
      <w:r>
        <w:rPr>
          <w:rFonts w:ascii="Times" w:hAnsi="Times"/>
          <w:color w:val="000000" w:themeColor="text1"/>
          <w:shd w:val="clear" w:color="auto" w:fill="FCFDFD"/>
        </w:rPr>
        <w:t>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drawing>
          <wp:inline distT="0" distB="0" distL="0" distR="0" wp14:anchorId="461943EC" wp14:editId="5CBEE0F8">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3EF5385" w:rsidR="0045432F" w:rsidRPr="00AC4779" w:rsidRDefault="0045432F" w:rsidP="00DF6E07">
      <w:pPr>
        <w:spacing w:line="360" w:lineRule="auto"/>
        <w:jc w:val="center"/>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Sliced Streamgraph</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70066C4A" w14:textId="763BAD0E" w:rsidR="0045432F" w:rsidRPr="008574B6" w:rsidRDefault="0045432F" w:rsidP="0045432F">
      <w:pPr>
        <w:spacing w:line="360" w:lineRule="auto"/>
        <w:jc w:val="both"/>
        <w:rPr>
          <w:color w:val="24292E"/>
        </w:rPr>
      </w:pPr>
      <w:r w:rsidRPr="008574B6">
        <w:rPr>
          <w:color w:val="24292E"/>
        </w:rPr>
        <w:t xml:space="preserve">Patterns can be generated easily with the help </w:t>
      </w:r>
      <w:r w:rsidR="00891D7B">
        <w:rPr>
          <w:color w:val="24292E"/>
        </w:rPr>
        <w:t xml:space="preserve">of </w:t>
      </w:r>
      <w:r w:rsidRPr="008574B6">
        <w:rPr>
          <w:color w:val="24292E"/>
        </w:rPr>
        <w:t>HTML, CSS and JavaScript as stated in section-1.2.5.</w:t>
      </w:r>
      <w:r>
        <w:rPr>
          <w:color w:val="24292E"/>
        </w:rPr>
        <w:t xml:space="preserve"> We have generated patterns in our </w:t>
      </w:r>
      <w:r w:rsidR="00891D7B">
        <w:rPr>
          <w:color w:val="24292E"/>
        </w:rPr>
        <w:t>experimental designs</w:t>
      </w:r>
      <w:r>
        <w:rPr>
          <w:color w:val="24292E"/>
        </w:rPr>
        <w:t xml:space="preserve"> to apply in textures of various chart</w:t>
      </w:r>
      <w:r w:rsidR="00891D7B">
        <w:rPr>
          <w:color w:val="24292E"/>
        </w:rPr>
        <w:t>s</w:t>
      </w:r>
      <w:r>
        <w:rPr>
          <w:color w:val="24292E"/>
        </w:rPr>
        <w:t>. To draw the textures, we have chosen two sets of alternating colors 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r w:rsidR="00440E03">
        <w:rPr>
          <w:color w:val="24292E"/>
        </w:rPr>
        <w:t xml:space="preserve"> </w:t>
      </w:r>
      <w:r>
        <w:rPr>
          <w:color w:val="24292E"/>
        </w:rPr>
        <w:t xml:space="preserve">The following section shows pattern generation </w:t>
      </w:r>
      <w:r w:rsidR="00EA5FFC">
        <w:rPr>
          <w:color w:val="24292E"/>
        </w:rPr>
        <w:t>process:</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15F8E8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r w:rsidR="00820EA3">
        <w:rPr>
          <w:rFonts w:ascii="Times" w:hAnsi="Times" w:cs="Menlo"/>
          <w:color w:val="000000" w:themeColor="text1"/>
        </w:rPr>
        <w:t xml:space="preserve">   </w:t>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6A6AE699"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lastRenderedPageBreak/>
        <w:t>Append a shape of the pattern such as ‘circle’, ‘rect’, ‘ellipse’ etc. In our case, ‘circle’.</w:t>
      </w:r>
    </w:p>
    <w:p w14:paraId="557783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2B35E4">
      <w:pPr>
        <w:pStyle w:val="ListParagraph"/>
        <w:numPr>
          <w:ilvl w:val="1"/>
          <w:numId w:val="3"/>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7737A64F" w14:textId="6B589244" w:rsidR="00E2673B" w:rsidRDefault="0045432F" w:rsidP="009F7AA2">
      <w:pPr>
        <w:spacing w:line="360" w:lineRule="auto"/>
        <w:jc w:val="both"/>
        <w:rPr>
          <w:rFonts w:ascii="Times" w:hAnsi="Times" w:cs="Menlo"/>
          <w:color w:val="000000" w:themeColor="text1"/>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CDF679A" w14:textId="77777777" w:rsidR="00E2673B" w:rsidRPr="006268A2" w:rsidRDefault="00E2673B"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4BEDB5D3" w14:textId="3FF0300B" w:rsidR="00E2673B"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xml:space="preserve">, textures and patterns are connected where patterns are </w:t>
      </w:r>
      <w:r w:rsidR="00891D7B">
        <w:rPr>
          <w:rFonts w:ascii="Times" w:hAnsi="Times"/>
          <w:color w:val="000000" w:themeColor="text1"/>
          <w:lang w:val="en-US"/>
        </w:rPr>
        <w:t xml:space="preserve">a </w:t>
      </w:r>
      <w:r>
        <w:rPr>
          <w:rFonts w:ascii="Times" w:hAnsi="Times"/>
          <w:color w:val="000000" w:themeColor="text1"/>
          <w:lang w:val="en-US"/>
        </w:rPr>
        <w:t xml:space="preserve">smaller component to use in textures with the pattern id. So, textures are considered in </w:t>
      </w:r>
      <w:r w:rsidR="00820EA3">
        <w:rPr>
          <w:rFonts w:ascii="Times" w:hAnsi="Times"/>
          <w:color w:val="000000" w:themeColor="text1"/>
          <w:lang w:val="en-US"/>
        </w:rPr>
        <w:t xml:space="preserve">a </w:t>
      </w:r>
      <w:r>
        <w:rPr>
          <w:rFonts w:ascii="Times" w:hAnsi="Times"/>
          <w:color w:val="000000" w:themeColor="text1"/>
          <w:lang w:val="en-US"/>
        </w:rPr>
        <w:t xml:space="preserve">bigger context for instance: html path element of a streamgraph. We can pick the path of a streamgraph and </w:t>
      </w:r>
      <w:r w:rsidR="00820EA3">
        <w:rPr>
          <w:rFonts w:ascii="Times" w:hAnsi="Times"/>
          <w:color w:val="000000" w:themeColor="text1"/>
          <w:lang w:val="en-US"/>
        </w:rPr>
        <w:t xml:space="preserve">it </w:t>
      </w:r>
      <w:r>
        <w:rPr>
          <w:rFonts w:ascii="Times" w:hAnsi="Times"/>
          <w:color w:val="000000" w:themeColor="text1"/>
          <w:lang w:val="en-US"/>
        </w:rPr>
        <w:t>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w:t>
      </w:r>
      <w:r w:rsidR="00EA5FFC">
        <w:rPr>
          <w:rFonts w:ascii="Times" w:hAnsi="Times"/>
          <w:color w:val="000000" w:themeColor="text1"/>
          <w:lang w:val="en-US"/>
        </w:rPr>
        <w:t xml:space="preserve"> 4.1</w:t>
      </w:r>
      <w:r>
        <w:rPr>
          <w:rFonts w:ascii="Times" w:hAnsi="Times"/>
          <w:color w:val="000000" w:themeColor="text1"/>
          <w:lang w:val="en-US"/>
        </w:rPr>
        <w:t>, we needed to blend them to emphasis the CA representation at the outer edges which refers to uncertainty as given in Algorithm</w:t>
      </w:r>
      <w:r w:rsidR="00EA5FFC">
        <w:rPr>
          <w:rFonts w:ascii="Times" w:hAnsi="Times"/>
          <w:color w:val="000000" w:themeColor="text1"/>
          <w:lang w:val="en-US"/>
        </w:rPr>
        <w:t xml:space="preserve"> 3.5</w:t>
      </w:r>
      <w:r>
        <w:rPr>
          <w:rFonts w:ascii="Times" w:hAnsi="Times"/>
          <w:color w:val="000000" w:themeColor="text1"/>
          <w:lang w:val="en-US"/>
        </w:rPr>
        <w:t xml:space="preserve">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0E51514F" w:rsidR="0045432F"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06627A7F"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Fill the path with the pattern id (generated by the previous algorithm</w:t>
      </w:r>
      <w:r w:rsidR="00EA5FFC">
        <w:rPr>
          <w:rFonts w:ascii="Times" w:hAnsi="Times"/>
          <w:color w:val="000000" w:themeColor="text1"/>
          <w:shd w:val="clear" w:color="auto" w:fill="FFFFFF"/>
          <w:lang w:val="en-US"/>
        </w:rPr>
        <w:t xml:space="preserve"> 4.2</w:t>
      </w:r>
      <w:r w:rsidRPr="00767658">
        <w:rPr>
          <w:rFonts w:ascii="Times" w:hAnsi="Times"/>
          <w:color w:val="000000" w:themeColor="text1"/>
          <w:shd w:val="clear" w:color="auto" w:fill="FFFFFF"/>
          <w:lang w:val="en-US"/>
        </w:rPr>
        <w:t xml:space="preserve">)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2B35E4">
      <w:pPr>
        <w:pStyle w:val="ListParagraph"/>
        <w:numPr>
          <w:ilvl w:val="0"/>
          <w:numId w:val="10"/>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74AB3A1F" w14:textId="77777777" w:rsidR="00A52717" w:rsidRDefault="0045432F" w:rsidP="0045432F">
      <w:pPr>
        <w:spacing w:line="360" w:lineRule="auto"/>
        <w:jc w:val="both"/>
        <w:rPr>
          <w:rFonts w:ascii="Times" w:hAnsi="Times"/>
          <w:color w:val="000000" w:themeColor="text1"/>
        </w:rPr>
        <w:sectPr w:rsidR="00A52717" w:rsidSect="00B96FD4">
          <w:pgSz w:w="11906" w:h="16838"/>
          <w:pgMar w:top="1440" w:right="1440" w:bottom="1440" w:left="1440" w:header="0" w:footer="340" w:gutter="0"/>
          <w:cols w:space="708"/>
          <w:docGrid w:linePitch="360"/>
        </w:sect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5412A77D" w14:textId="158B6A4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3BE9396D" w:rsidR="0045432F" w:rsidRDefault="00E31330"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Experimental Designs with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r w:rsidR="002149B9">
        <w:rPr>
          <w:rFonts w:ascii="Times" w:hAnsi="Times"/>
          <w:b/>
          <w:bCs/>
          <w:color w:val="000000" w:themeColor="text1"/>
          <w:sz w:val="28"/>
          <w:szCs w:val="28"/>
          <w:lang w:val="en-US"/>
        </w:rPr>
        <w:t xml:space="preserve"> &amp; Texture Patterns</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647D982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w:t>
      </w:r>
      <w:r w:rsidR="002149B9">
        <w:rPr>
          <w:rFonts w:ascii="Times" w:hAnsi="Times"/>
          <w:color w:val="000000" w:themeColor="text1"/>
          <w:lang w:val="en-US"/>
        </w:rPr>
        <w:t xml:space="preserve">experimented </w:t>
      </w:r>
      <w:proofErr w:type="gramStart"/>
      <w:r>
        <w:rPr>
          <w:rFonts w:ascii="Times" w:hAnsi="Times"/>
          <w:color w:val="000000" w:themeColor="text1"/>
          <w:lang w:val="en-US"/>
        </w:rPr>
        <w:t>u</w:t>
      </w:r>
      <w:r w:rsidR="002149B9">
        <w:rPr>
          <w:rFonts w:ascii="Times" w:hAnsi="Times"/>
          <w:color w:val="000000" w:themeColor="text1"/>
          <w:lang w:val="en-US"/>
        </w:rPr>
        <w:t xml:space="preserve">sing </w:t>
      </w:r>
      <w:r>
        <w:rPr>
          <w:rFonts w:ascii="Times" w:hAnsi="Times"/>
          <w:color w:val="000000" w:themeColor="text1"/>
          <w:lang w:val="en-US"/>
        </w:rPr>
        <w:t xml:space="preserve"> CA</w:t>
      </w:r>
      <w:proofErr w:type="gramEnd"/>
      <w:r>
        <w:rPr>
          <w:rFonts w:ascii="Times" w:hAnsi="Times"/>
          <w:color w:val="000000" w:themeColor="text1"/>
          <w:lang w:val="en-US"/>
        </w:rPr>
        <w:t xml:space="preserve"> </w:t>
      </w:r>
      <w:r w:rsidR="002149B9">
        <w:rPr>
          <w:rFonts w:ascii="Times" w:hAnsi="Times"/>
          <w:color w:val="000000" w:themeColor="text1"/>
          <w:lang w:val="en-US"/>
        </w:rPr>
        <w:t xml:space="preserve">and textures </w:t>
      </w:r>
      <w:r>
        <w:rPr>
          <w:rFonts w:ascii="Times" w:hAnsi="Times"/>
          <w:color w:val="000000" w:themeColor="text1"/>
          <w:lang w:val="en-US"/>
        </w:rPr>
        <w:t xml:space="preserve">in different ways such as in </w:t>
      </w:r>
      <w:r w:rsidR="002149B9">
        <w:rPr>
          <w:rFonts w:ascii="Times" w:hAnsi="Times"/>
          <w:color w:val="000000" w:themeColor="text1"/>
          <w:lang w:val="en-US"/>
        </w:rPr>
        <w:t>b</w:t>
      </w:r>
      <w:r>
        <w:rPr>
          <w:rFonts w:ascii="Times" w:hAnsi="Times"/>
          <w:color w:val="000000" w:themeColor="text1"/>
          <w:lang w:val="en-US"/>
        </w:rPr>
        <w:t xml:space="preserve">ubble chart, </w:t>
      </w:r>
      <w:r w:rsidR="002149B9">
        <w:rPr>
          <w:rFonts w:ascii="Times" w:hAnsi="Times"/>
          <w:color w:val="000000" w:themeColor="text1"/>
          <w:lang w:val="en-US"/>
        </w:rPr>
        <w:t>s</w:t>
      </w:r>
      <w:r>
        <w:rPr>
          <w:rFonts w:ascii="Times" w:hAnsi="Times"/>
          <w:color w:val="000000" w:themeColor="text1"/>
          <w:lang w:val="en-US"/>
        </w:rPr>
        <w:t>treamgraph</w:t>
      </w:r>
      <w:r w:rsidR="002149B9">
        <w:rPr>
          <w:rFonts w:ascii="Times" w:hAnsi="Times"/>
          <w:color w:val="000000" w:themeColor="text1"/>
          <w:lang w:val="en-US"/>
        </w:rPr>
        <w:t>s</w:t>
      </w:r>
      <w:r>
        <w:rPr>
          <w:rFonts w:ascii="Times" w:hAnsi="Times"/>
          <w:color w:val="000000" w:themeColor="text1"/>
          <w:lang w:val="en-US"/>
        </w:rPr>
        <w:t>, parallel coordinate chart</w:t>
      </w:r>
      <w:r w:rsidR="002149B9">
        <w:rPr>
          <w:rFonts w:ascii="Times" w:hAnsi="Times"/>
          <w:color w:val="000000" w:themeColor="text1"/>
          <w:lang w:val="en-US"/>
        </w:rPr>
        <w:t>s</w:t>
      </w:r>
      <w:r>
        <w:rPr>
          <w:rFonts w:ascii="Times" w:hAnsi="Times"/>
          <w:color w:val="000000" w:themeColor="text1"/>
          <w:lang w:val="en-US"/>
        </w:rPr>
        <w:t>, horizontal chart</w:t>
      </w:r>
      <w:r w:rsidR="002149B9">
        <w:rPr>
          <w:rFonts w:ascii="Times" w:hAnsi="Times"/>
          <w:color w:val="000000" w:themeColor="text1"/>
          <w:lang w:val="en-US"/>
        </w:rPr>
        <w:t>s</w:t>
      </w:r>
      <w:r>
        <w:rPr>
          <w:rFonts w:ascii="Times" w:hAnsi="Times"/>
          <w:color w:val="000000" w:themeColor="text1"/>
          <w:lang w:val="en-US"/>
        </w:rPr>
        <w:t xml:space="preserve">, </w:t>
      </w:r>
      <w:r w:rsidR="002149B9">
        <w:rPr>
          <w:rFonts w:ascii="Times" w:hAnsi="Times"/>
          <w:color w:val="000000" w:themeColor="text1"/>
          <w:lang w:val="en-US"/>
        </w:rPr>
        <w:t>c</w:t>
      </w:r>
      <w:r>
        <w:rPr>
          <w:rFonts w:ascii="Times" w:hAnsi="Times"/>
          <w:color w:val="000000" w:themeColor="text1"/>
          <w:lang w:val="en-US"/>
        </w:rPr>
        <w:t>ell chart with bubbles and squares</w:t>
      </w:r>
      <w:r w:rsidR="002149B9">
        <w:rPr>
          <w:rFonts w:ascii="Times" w:hAnsi="Times"/>
          <w:color w:val="000000" w:themeColor="text1"/>
          <w:lang w:val="en-US"/>
        </w:rPr>
        <w:t xml:space="preserve"> and a</w:t>
      </w:r>
      <w:r>
        <w:rPr>
          <w:rFonts w:ascii="Times" w:hAnsi="Times"/>
          <w:color w:val="000000" w:themeColor="text1"/>
          <w:lang w:val="en-US"/>
        </w:rPr>
        <w:t xml:space="preserve"> bubble chart in world map view. We </w:t>
      </w:r>
      <w:r w:rsidR="002149B9">
        <w:rPr>
          <w:rFonts w:ascii="Times" w:hAnsi="Times"/>
          <w:color w:val="000000" w:themeColor="text1"/>
          <w:lang w:val="en-US"/>
        </w:rPr>
        <w:t>will also show the appearance with</w:t>
      </w:r>
      <w:r>
        <w:rPr>
          <w:rFonts w:ascii="Times" w:hAnsi="Times"/>
          <w:color w:val="000000" w:themeColor="text1"/>
          <w:lang w:val="en-US"/>
        </w:rPr>
        <w:t xml:space="preserve"> streamgraphs </w:t>
      </w:r>
      <w:r w:rsidR="002149B9">
        <w:rPr>
          <w:rFonts w:ascii="Times" w:hAnsi="Times"/>
          <w:color w:val="000000" w:themeColor="text1"/>
          <w:lang w:val="en-US"/>
        </w:rPr>
        <w:t xml:space="preserve">using </w:t>
      </w:r>
      <w:r>
        <w:rPr>
          <w:rFonts w:ascii="Times" w:hAnsi="Times"/>
          <w:color w:val="000000" w:themeColor="text1"/>
          <w:lang w:val="en-US"/>
        </w:rPr>
        <w:t>different models and corresponding representation</w:t>
      </w:r>
      <w:r w:rsidR="002149B9">
        <w:rPr>
          <w:rFonts w:ascii="Times" w:hAnsi="Times"/>
          <w:color w:val="000000" w:themeColor="text1"/>
          <w:lang w:val="en-US"/>
        </w:rPr>
        <w:t>s</w:t>
      </w:r>
      <w:r>
        <w:rPr>
          <w:rFonts w:ascii="Times" w:hAnsi="Times"/>
          <w:color w:val="000000" w:themeColor="text1"/>
          <w:lang w:val="en-US"/>
        </w:rPr>
        <w:t xml:space="preserve"> with CA</w:t>
      </w:r>
      <w:r w:rsidR="002149B9">
        <w:rPr>
          <w:rFonts w:ascii="Times" w:hAnsi="Times"/>
          <w:color w:val="000000" w:themeColor="text1"/>
          <w:lang w:val="en-US"/>
        </w:rPr>
        <w:t>.  We also briefly discuss some other early experiments with what we call star-fish charts</w:t>
      </w:r>
      <w:r>
        <w:rPr>
          <w:rFonts w:ascii="Times" w:hAnsi="Times"/>
          <w:color w:val="000000" w:themeColor="text1"/>
          <w:lang w:val="en-US"/>
        </w:rPr>
        <w:t xml:space="preserve"> </w:t>
      </w:r>
      <w:r w:rsidR="002149B9">
        <w:rPr>
          <w:rFonts w:ascii="Times" w:hAnsi="Times"/>
          <w:color w:val="000000" w:themeColor="text1"/>
          <w:lang w:val="en-US"/>
        </w:rPr>
        <w:t xml:space="preserve">which are </w:t>
      </w:r>
      <w:r>
        <w:rPr>
          <w:rFonts w:ascii="Times" w:hAnsi="Times"/>
          <w:color w:val="000000" w:themeColor="text1"/>
          <w:lang w:val="en-US"/>
        </w:rPr>
        <w:t xml:space="preserve">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21C9783E">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3E0A681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r w:rsidR="000E5FAC">
        <w:rPr>
          <w:rFonts w:ascii="Times" w:hAnsi="Times"/>
          <w:color w:val="000000" w:themeColor="text1"/>
          <w:lang w:val="en-US"/>
        </w:rPr>
        <w:t>, utilized for our experimental designs</w:t>
      </w:r>
      <w:r w:rsidRPr="002E48C9">
        <w:rPr>
          <w:rFonts w:ascii="Times" w:hAnsi="Times"/>
          <w:color w:val="000000" w:themeColor="text1"/>
          <w:lang w:val="en-US"/>
        </w:rPr>
        <w:t>.</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41430E59"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 xml:space="preserve">This is a toggle button to switch the stream graph from color-based filling to texture based filling, that means instead of flat color flow it uses bullet like textures to fill the </w:t>
      </w:r>
      <w:proofErr w:type="gramStart"/>
      <w:r w:rsidRPr="002E48C9">
        <w:rPr>
          <w:rFonts w:ascii="Times" w:hAnsi="Times"/>
          <w:color w:val="000000" w:themeColor="text1"/>
          <w:lang w:val="en-US"/>
        </w:rPr>
        <w:t>stream</w:t>
      </w:r>
      <w:proofErr w:type="gramEnd"/>
      <w:r w:rsidRPr="002E48C9">
        <w:rPr>
          <w:rFonts w:ascii="Times" w:hAnsi="Times"/>
          <w:color w:val="000000" w:themeColor="text1"/>
          <w:lang w:val="en-US"/>
        </w:rPr>
        <w:t xml:space="preserve"> but </w:t>
      </w:r>
      <w:r w:rsidR="000E5FAC">
        <w:rPr>
          <w:rFonts w:ascii="Times" w:hAnsi="Times"/>
          <w:color w:val="000000" w:themeColor="text1"/>
          <w:lang w:val="en-US"/>
        </w:rPr>
        <w:t>they retain</w:t>
      </w:r>
      <w:r w:rsidRPr="002E48C9">
        <w:rPr>
          <w:rFonts w:ascii="Times" w:hAnsi="Times"/>
          <w:color w:val="000000" w:themeColor="text1"/>
          <w:lang w:val="en-US"/>
        </w:rPr>
        <w:t xml:space="preser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46A1C520" w14:textId="77777777" w:rsidR="000E5FAC" w:rsidRDefault="000E5FAC" w:rsidP="0045432F">
      <w:pPr>
        <w:spacing w:line="360" w:lineRule="auto"/>
        <w:jc w:val="both"/>
        <w:rPr>
          <w:rFonts w:ascii="Times" w:hAnsi="Times"/>
          <w:b/>
          <w:bCs/>
          <w:color w:val="000000" w:themeColor="text1"/>
          <w:lang w:val="en-US"/>
        </w:rPr>
      </w:pPr>
    </w:p>
    <w:p w14:paraId="33EED7B2" w14:textId="211F3E32"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lastRenderedPageBreak/>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 </w:t>
      </w:r>
    </w:p>
    <w:p w14:paraId="0EB80989" w14:textId="1A874FFC"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w:t>
      </w:r>
      <w:r w:rsidR="000E5FAC">
        <w:rPr>
          <w:rFonts w:ascii="Times" w:hAnsi="Times"/>
          <w:color w:val="000000" w:themeColor="text1"/>
          <w:lang w:val="en-US"/>
        </w:rPr>
        <w:t xml:space="preserve">This </w:t>
      </w:r>
      <w:r>
        <w:rPr>
          <w:rFonts w:ascii="Times" w:hAnsi="Times"/>
          <w:color w:val="000000" w:themeColor="text1"/>
          <w:lang w:val="en-US"/>
        </w:rPr>
        <w:t xml:space="preserve">helps to compare specific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 xml:space="preserve">In this mode, it allows users to select the countries of interest on first click and toggles on the next one. So, when all preferred countries are selected the ‘Go’ button redraws the bubbles side by side with comparatively bigger sizes. </w:t>
      </w:r>
    </w:p>
    <w:p w14:paraId="7BF768CA" w14:textId="21D6ED71" w:rsidR="000E5FAC" w:rsidRPr="002E48C9" w:rsidRDefault="00B94886" w:rsidP="00DF6E07">
      <w:pPr>
        <w:spacing w:line="360" w:lineRule="auto"/>
        <w:jc w:val="both"/>
        <w:rPr>
          <w:rFonts w:ascii="Times" w:hAnsi="Times"/>
          <w:b/>
          <w:bCs/>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792384" behindDoc="0" locked="0" layoutInCell="1" allowOverlap="1" wp14:anchorId="36786F32" wp14:editId="102EECB7">
                <wp:simplePos x="0" y="0"/>
                <wp:positionH relativeFrom="column">
                  <wp:posOffset>2849187</wp:posOffset>
                </wp:positionH>
                <wp:positionV relativeFrom="paragraph">
                  <wp:posOffset>1272540</wp:posOffset>
                </wp:positionV>
                <wp:extent cx="149225" cy="167640"/>
                <wp:effectExtent l="0" t="12700" r="28575" b="22860"/>
                <wp:wrapNone/>
                <wp:docPr id="261" name="Right Arrow 57"/>
                <wp:cNvGraphicFramePr/>
                <a:graphic xmlns:a="http://schemas.openxmlformats.org/drawingml/2006/main">
                  <a:graphicData uri="http://schemas.microsoft.com/office/word/2010/wordprocessingShape">
                    <wps:wsp>
                      <wps:cNvSpPr/>
                      <wps:spPr>
                        <a:xfrm>
                          <a:off x="0" y="0"/>
                          <a:ext cx="149225" cy="167640"/>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C61145" w14:textId="5D807EA1" w:rsidR="00B94886" w:rsidRPr="00DF6E07" w:rsidRDefault="00B94886" w:rsidP="00DF6E07">
                            <w:pPr>
                              <w:jc w:val="center"/>
                              <w:rPr>
                                <w:lang w:val="en-US"/>
                              </w:rPr>
                            </w:pPr>
                            <w:r>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6786F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 o:spid="_x0000_s1054" type="#_x0000_t13" style="position:absolute;left:0;text-align:left;margin-left:224.35pt;margin-top:100.2pt;width:11.75pt;height:13.2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" adj="10800" fillcolor="#4472c4 [3204]" strokecolor="#1f3763 [1604]" strokeweight="1pt">
                <v:fill opacity="36751f"/>
                <v:stroke opacity="28784f"/>
                <v:textbox>
                  <w:txbxContent>
                    <w:p w14:paraId="0EC61145" w14:textId="5D807EA1" w:rsidR="00B94886" w:rsidRPr="00DF6E07" w:rsidRDefault="00B94886" w:rsidP="00DF6E07">
                      <w:pPr>
                        <w:jc w:val="center"/>
                        <w:rPr>
                          <w:lang w:val="en-US"/>
                        </w:rPr>
                      </w:pPr>
                      <w:r>
                        <w:rPr>
                          <w:lang w:val="en-US"/>
                        </w:rPr>
                        <w:t xml:space="preserve">  </w:t>
                      </w:r>
                    </w:p>
                  </w:txbxContent>
                </v:textbox>
              </v:shape>
            </w:pict>
          </mc:Fallback>
        </mc:AlternateContent>
      </w:r>
      <w:r w:rsidR="000E5FAC">
        <w:rPr>
          <w:rFonts w:ascii="Times" w:hAnsi="Times"/>
          <w:b/>
          <w:bCs/>
          <w:noProof/>
          <w:color w:val="000000" w:themeColor="text1"/>
          <w:lang w:val="en-US"/>
        </w:rPr>
        <w:drawing>
          <wp:inline distT="0" distB="0" distL="0" distR="0" wp14:anchorId="5D7BF681" wp14:editId="59233DB0">
            <wp:extent cx="2716270" cy="2704171"/>
            <wp:effectExtent l="0" t="0" r="1905" b="1270"/>
            <wp:docPr id="263" name="Picture 26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000E5FAC" w:rsidRPr="002E48C9">
        <w:rPr>
          <w:rFonts w:ascii="Times" w:hAnsi="Times"/>
          <w:b/>
          <w:bCs/>
          <w:color w:val="000000" w:themeColor="text1"/>
          <w:lang w:val="en-US"/>
        </w:rPr>
        <w:t xml:space="preserve"> </w:t>
      </w:r>
      <w:r>
        <w:rPr>
          <w:rFonts w:ascii="Times" w:hAnsi="Times"/>
          <w:b/>
          <w:bCs/>
          <w:color w:val="000000" w:themeColor="text1"/>
          <w:lang w:val="en-US"/>
        </w:rPr>
        <w:t xml:space="preserve">      </w:t>
      </w:r>
      <w:r w:rsidR="000E5FAC" w:rsidRPr="002E48C9">
        <w:rPr>
          <w:rFonts w:ascii="Times" w:hAnsi="Times"/>
          <w:b/>
          <w:bCs/>
          <w:color w:val="000000" w:themeColor="text1"/>
          <w:lang w:val="en-US"/>
        </w:rPr>
        <w:t xml:space="preserve">   </w:t>
      </w:r>
      <w:r w:rsidR="000E5FAC">
        <w:rPr>
          <w:rFonts w:ascii="Times" w:hAnsi="Times"/>
          <w:b/>
          <w:bCs/>
          <w:noProof/>
          <w:color w:val="000000" w:themeColor="text1"/>
          <w:lang w:val="en-US"/>
        </w:rPr>
        <w:drawing>
          <wp:inline distT="0" distB="0" distL="0" distR="0" wp14:anchorId="73A1B273" wp14:editId="1D47DCD7">
            <wp:extent cx="2531327" cy="2520051"/>
            <wp:effectExtent l="0" t="0" r="0" b="0"/>
            <wp:docPr id="264" name="Picture 26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000E5FAC" w:rsidRPr="002E48C9">
        <w:rPr>
          <w:rFonts w:ascii="Times" w:hAnsi="Times"/>
          <w:b/>
          <w:bCs/>
          <w:color w:val="000000" w:themeColor="text1"/>
          <w:lang w:val="en-US"/>
        </w:rPr>
        <w:br/>
      </w:r>
      <w:r w:rsidR="000E5FAC" w:rsidRPr="002E48C9">
        <w:rPr>
          <w:rFonts w:ascii="Times" w:hAnsi="Times"/>
          <w:color w:val="000000" w:themeColor="text1"/>
          <w:lang w:val="en-US"/>
        </w:rPr>
        <w:t>Figure</w:t>
      </w:r>
      <w:r w:rsidR="000E5FAC">
        <w:rPr>
          <w:rFonts w:ascii="Times" w:hAnsi="Times"/>
          <w:color w:val="000000" w:themeColor="text1"/>
          <w:lang w:val="en-US"/>
        </w:rPr>
        <w:t xml:space="preserve"> 5.2</w:t>
      </w:r>
      <w:r w:rsidR="000E5FAC" w:rsidRPr="002E48C9">
        <w:rPr>
          <w:rFonts w:ascii="Times" w:hAnsi="Times"/>
          <w:color w:val="000000" w:themeColor="text1"/>
          <w:lang w:val="en-US"/>
        </w:rPr>
        <w:t xml:space="preserve">: </w:t>
      </w:r>
      <w:r w:rsidR="000E5FAC">
        <w:rPr>
          <w:rFonts w:ascii="Times" w:hAnsi="Times"/>
          <w:color w:val="000000" w:themeColor="text1"/>
          <w:lang w:val="en-US"/>
        </w:rPr>
        <w:t>Filter by</w:t>
      </w:r>
      <w:r w:rsidR="000E5FAC" w:rsidRPr="002E48C9">
        <w:rPr>
          <w:rFonts w:ascii="Times" w:hAnsi="Times"/>
          <w:color w:val="000000" w:themeColor="text1"/>
          <w:lang w:val="en-US"/>
        </w:rPr>
        <w:t xml:space="preserve"> selected countries of interest</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1E980AD2">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48000" behindDoc="0" locked="0" layoutInCell="1" allowOverlap="1" wp14:anchorId="4697106D" wp14:editId="49E3E7EA">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46403F" id="Right Arrow 64" o:spid="_x0000_s1026" type="#_x0000_t13" style="position:absolute;margin-left:217.45pt;margin-top:100.85pt;width:11.75pt;height:13.2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&#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4744DCBD">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DF6E07">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w:t>
      </w:r>
      <w:r>
        <w:rPr>
          <w:rFonts w:ascii="Times" w:hAnsi="Times"/>
          <w:color w:val="000000" w:themeColor="text1"/>
          <w:lang w:val="en-US"/>
        </w:rPr>
        <w:lastRenderedPageBreak/>
        <w:t>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B98760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 xml:space="preserve">12 we found the stream graph with </w:t>
      </w:r>
      <w:r w:rsidR="00E31330">
        <w:rPr>
          <w:rFonts w:ascii="Times" w:hAnsi="Times"/>
          <w:color w:val="000000" w:themeColor="text1"/>
          <w:lang w:val="en-US"/>
        </w:rPr>
        <w:t xml:space="preserve">many </w:t>
      </w:r>
      <w:r>
        <w:rPr>
          <w:rFonts w:ascii="Times" w:hAnsi="Times"/>
          <w:color w:val="000000" w:themeColor="text1"/>
          <w:lang w:val="en-US"/>
        </w:rPr>
        <w:t>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49024" behindDoc="0" locked="0" layoutInCell="1" allowOverlap="1" wp14:anchorId="38BDED74" wp14:editId="37D52B9B">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5" type="#_x0000_t202" style="position:absolute;margin-left:0;margin-top:209.7pt;width:194.35pt;height:15.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eq6KAIAAEwEAAAOAAAAZHJzL2Uyb0RvYy54bWysVMFu2zAMvQ/YPwi6L3bSNe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4+Tm/yT2POJPkIxuerxGt2ue3Qh68KGhaNgiONJbEl&#13;&#10;Dvc+UEUKHUJiMQ+mLte1MWkTpaBWBtlB0BBNSD3Sjd+ijGVtwadX1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PSt6ro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2B35E4">
                      <w:pPr>
                        <w:pStyle w:val="ListParagraph"/>
                        <w:numPr>
                          <w:ilvl w:val="0"/>
                          <w:numId w:val="12"/>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0048" behindDoc="0" locked="0" layoutInCell="1" allowOverlap="1" wp14:anchorId="0747B28B" wp14:editId="07F6B733">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6" type="#_x0000_t202" style="position:absolute;margin-left:267.35pt;margin-top:205.2pt;width:145.25pt;height:1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CJBX3+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1EDEC37F">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62FE99CE">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52096" behindDoc="0" locked="0" layoutInCell="1" allowOverlap="1" wp14:anchorId="16D71CD7" wp14:editId="5C5F564A">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7" type="#_x0000_t202" style="position:absolute;margin-left:230pt;margin-top:204.15pt;width:193.6pt;height:17.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NYsR10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307D6FB6" w:rsidR="0045432F" w:rsidRPr="004649EB" w:rsidRDefault="0045432F" w:rsidP="0045432F">
                      <w:pPr>
                        <w:rPr>
                          <w:lang w:val="en-US"/>
                        </w:rPr>
                      </w:pPr>
                      <w:r>
                        <w:rPr>
                          <w:lang w:val="en-US"/>
                        </w:rPr>
                        <w:t xml:space="preserve">d. Uncertainty </w:t>
                      </w:r>
                      <w:r w:rsidR="00E31330">
                        <w:rPr>
                          <w:lang w:val="en-US"/>
                        </w:rPr>
                        <w:t xml:space="preserve">texture with </w:t>
                      </w:r>
                      <w:r>
                        <w:rPr>
                          <w:lang w:val="en-US"/>
                        </w:rPr>
                        <w:t>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51072" behindDoc="0" locked="0" layoutInCell="1" allowOverlap="1" wp14:anchorId="470A2AC2" wp14:editId="507E48A5">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8" type="#_x0000_t202" style="position:absolute;margin-left:5.1pt;margin-top:204.15pt;width:171.9pt;height:17.8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17B5D423">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3597EF4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 xml:space="preserve">in the streamgraph to represent the selection and the rest of the country-streams </w:t>
      </w:r>
      <w:r w:rsidRPr="002E48C9">
        <w:rPr>
          <w:rFonts w:ascii="Times" w:hAnsi="Times"/>
          <w:color w:val="000000" w:themeColor="text1"/>
          <w:lang w:val="en-US"/>
        </w:rPr>
        <w:lastRenderedPageBreak/>
        <w:t>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759C4882">
            <wp:extent cx="5421745" cy="5592338"/>
            <wp:effectExtent l="0" t="0" r="1270" b="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25436" cy="5596145"/>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482D12BB" wp14:editId="1D27F868">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4CB0AA5"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w:t>
      </w:r>
      <w:r w:rsidR="00E31330">
        <w:rPr>
          <w:rFonts w:ascii="Times" w:hAnsi="Times"/>
          <w:color w:val="000000" w:themeColor="text1"/>
          <w:lang w:val="en-US"/>
        </w:rPr>
        <w:t>experimental design</w:t>
      </w:r>
      <w:r w:rsidRPr="002E48C9">
        <w:rPr>
          <w:rFonts w:ascii="Times" w:hAnsi="Times"/>
          <w:color w:val="000000" w:themeColor="text1"/>
          <w:lang w:val="en-US"/>
        </w:rPr>
        <w:t xml:space="preserve">,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w:t>
      </w:r>
      <w:r w:rsidR="00E31330">
        <w:rPr>
          <w:rFonts w:ascii="Times" w:hAnsi="Times"/>
          <w:color w:val="000000" w:themeColor="text1"/>
          <w:lang w:val="en-US"/>
        </w:rPr>
        <w:t xml:space="preserve">potential </w:t>
      </w:r>
      <w:r w:rsidRPr="002E48C9">
        <w:rPr>
          <w:rFonts w:ascii="Times" w:hAnsi="Times"/>
          <w:color w:val="000000" w:themeColor="text1"/>
          <w:lang w:val="en-US"/>
        </w:rPr>
        <w:t xml:space="preserve">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w:t>
      </w:r>
      <w:r w:rsidRPr="002E48C9">
        <w:rPr>
          <w:rFonts w:ascii="Times" w:hAnsi="Times"/>
          <w:color w:val="000000" w:themeColor="text1"/>
          <w:lang w:val="en-US"/>
        </w:rPr>
        <w:lastRenderedPageBreak/>
        <w:t xml:space="preserve">charts in compact way. </w:t>
      </w:r>
      <w:r>
        <w:rPr>
          <w:rFonts w:ascii="Times" w:hAnsi="Times"/>
          <w:color w:val="000000" w:themeColor="text1"/>
          <w:lang w:val="en-US"/>
        </w:rPr>
        <w:t xml:space="preserve">If the 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21717FE8">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5F89DA63">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51170" cy="5589037"/>
                    </a:xfrm>
                    <a:prstGeom prst="rect">
                      <a:avLst/>
                    </a:prstGeom>
                    <a:ln w="3175">
                      <a:solidFill>
                        <a:schemeClr val="bg1">
                          <a:lumMod val="75000"/>
                        </a:schemeClr>
                      </a:solidFill>
                    </a:ln>
                  </pic:spPr>
                </pic:pic>
              </a:graphicData>
            </a:graphic>
          </wp:inline>
        </w:drawing>
      </w:r>
    </w:p>
    <w:p w14:paraId="5AD3D454" w14:textId="2C64534E"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w:t>
      </w:r>
      <w:r w:rsidR="00E31330">
        <w:rPr>
          <w:rFonts w:ascii="Times" w:hAnsi="Times"/>
          <w:color w:val="000000" w:themeColor="text1"/>
          <w:lang w:val="en-US"/>
        </w:rPr>
        <w:t xml:space="preserve">Uncertainty </w:t>
      </w:r>
      <w:r>
        <w:rPr>
          <w:rFonts w:ascii="Times" w:hAnsi="Times"/>
          <w:color w:val="000000" w:themeColor="text1"/>
          <w:lang w:val="en-US"/>
        </w:rPr>
        <w:t>Texture</w:t>
      </w:r>
      <w:r w:rsidR="00E31330">
        <w:rPr>
          <w:rFonts w:ascii="Times" w:hAnsi="Times"/>
          <w:color w:val="000000" w:themeColor="text1"/>
          <w:lang w:val="en-US"/>
        </w:rPr>
        <w:t>s</w:t>
      </w:r>
      <w:r>
        <w:rPr>
          <w:rFonts w:ascii="Times" w:hAnsi="Times"/>
          <w:color w:val="000000" w:themeColor="text1"/>
          <w:lang w:val="en-US"/>
        </w:rPr>
        <w:t xml:space="preserve"> </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0FC6C742" w14:textId="77777777" w:rsidR="00440E03"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visualization.</w:t>
      </w:r>
      <w:r w:rsidRPr="002E48C9">
        <w:rPr>
          <w:rFonts w:ascii="Times" w:hAnsi="Times" w:cs="Arial"/>
          <w:color w:val="000000" w:themeColor="text1"/>
          <w:shd w:val="clear" w:color="auto" w:fill="FFFFFF"/>
          <w:lang w:val="en-US"/>
        </w:rPr>
        <w:t xml:space="preserve"> </w:t>
      </w:r>
    </w:p>
    <w:p w14:paraId="713F0F20" w14:textId="5AD09A92" w:rsidR="0045432F" w:rsidRDefault="0045432F" w:rsidP="0045432F">
      <w:pPr>
        <w:spacing w:line="360" w:lineRule="auto"/>
        <w:jc w:val="both"/>
        <w:rPr>
          <w:color w:val="000000" w:themeColor="text1"/>
        </w:rPr>
      </w:pPr>
      <w:r>
        <w:rPr>
          <w:noProof/>
          <w:color w:val="000000" w:themeColor="text1"/>
        </w:rPr>
        <w:lastRenderedPageBreak/>
        <w:drawing>
          <wp:inline distT="0" distB="0" distL="0" distR="0" wp14:anchorId="696766B9" wp14:editId="5564D0F9">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4770B494" w14:textId="6CD147B2" w:rsidR="00E31330" w:rsidRPr="00DF6E07" w:rsidRDefault="0045432F" w:rsidP="0045432F">
      <w:pPr>
        <w:spacing w:line="360" w:lineRule="auto"/>
        <w:jc w:val="both"/>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w:t>
      </w:r>
      <w:r w:rsidR="00E31330">
        <w:rPr>
          <w:rFonts w:ascii="Times" w:hAnsi="Times" w:cs="Arial"/>
          <w:color w:val="000000" w:themeColor="text1"/>
          <w:shd w:val="clear" w:color="auto" w:fill="FFFFFF"/>
          <w:lang w:val="en-US"/>
        </w:rPr>
        <w:t xml:space="preserve">iple </w:t>
      </w:r>
      <w:r>
        <w:rPr>
          <w:rFonts w:ascii="Times" w:hAnsi="Times" w:cs="Arial"/>
          <w:color w:val="000000" w:themeColor="text1"/>
          <w:shd w:val="clear" w:color="auto" w:fill="FFFFFF"/>
          <w:lang w:val="en-US"/>
        </w:rPr>
        <w:t>variable</w:t>
      </w:r>
      <w:r w:rsidR="00E31330">
        <w:rPr>
          <w:rFonts w:ascii="Times" w:hAnsi="Times" w:cs="Arial"/>
          <w:color w:val="000000" w:themeColor="text1"/>
          <w:shd w:val="clear" w:color="auto" w:fill="FFFFFF"/>
          <w:lang w:val="en-US"/>
        </w:rPr>
        <w:t xml:space="preserve">s. This </w:t>
      </w:r>
      <w:proofErr w:type="gramStart"/>
      <w:r w:rsidR="00E31330">
        <w:rPr>
          <w:rFonts w:ascii="Times" w:hAnsi="Times" w:cs="Arial"/>
          <w:color w:val="000000" w:themeColor="text1"/>
          <w:shd w:val="clear" w:color="auto" w:fill="FFFFFF"/>
          <w:lang w:val="en-US"/>
        </w:rPr>
        <w:t>particular experimental</w:t>
      </w:r>
      <w:proofErr w:type="gramEnd"/>
      <w:r w:rsidR="00E31330">
        <w:rPr>
          <w:rFonts w:ascii="Times" w:hAnsi="Times" w:cs="Arial"/>
          <w:color w:val="000000" w:themeColor="text1"/>
          <w:shd w:val="clear" w:color="auto" w:fill="FFFFFF"/>
          <w:lang w:val="en-US"/>
        </w:rPr>
        <w:t xml:space="preserve"> direction did not proceed much beyond the standard approach. </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17B1D4D3">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1C3E5981">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4FDDAC2D"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EFC5BD8">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w:t>
      </w:r>
      <w:r w:rsidR="00E31330">
        <w:rPr>
          <w:rFonts w:ascii="Times" w:hAnsi="Times"/>
          <w:color w:val="000000" w:themeColor="text1"/>
          <w:lang w:val="en-US"/>
        </w:rPr>
        <w:t xml:space="preserve">Uncertainty </w:t>
      </w:r>
      <w:r>
        <w:rPr>
          <w:rFonts w:ascii="Times" w:hAnsi="Times"/>
          <w:color w:val="000000" w:themeColor="text1"/>
          <w:lang w:val="en-US"/>
        </w:rPr>
        <w:t>Texture filled)</w:t>
      </w: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1CD79E12"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chart </w:t>
      </w:r>
      <w:r>
        <w:rPr>
          <w:rFonts w:ascii="Times" w:hAnsi="Times"/>
          <w:color w:val="000000" w:themeColor="text1"/>
          <w:lang w:val="en-US"/>
        </w:rPr>
        <w:t>show</w:t>
      </w:r>
      <w:r w:rsidR="00E31330">
        <w:rPr>
          <w:rFonts w:ascii="Times" w:hAnsi="Times"/>
          <w:color w:val="000000" w:themeColor="text1"/>
          <w:lang w:val="en-US"/>
        </w:rPr>
        <w:t>s</w:t>
      </w:r>
      <w:r>
        <w:rPr>
          <w:rFonts w:ascii="Times" w:hAnsi="Times"/>
          <w:color w:val="000000" w:themeColor="text1"/>
          <w:lang w:val="en-US"/>
        </w:rPr>
        <w:t xml:space="preserve"> information for date vs country</w:t>
      </w:r>
      <w:r w:rsidR="00E31330">
        <w:rPr>
          <w:rFonts w:ascii="Times" w:hAnsi="Times"/>
          <w:color w:val="000000" w:themeColor="text1"/>
          <w:lang w:val="en-US"/>
        </w:rPr>
        <w:t xml:space="preserve">, where the </w:t>
      </w:r>
      <w:r>
        <w:rPr>
          <w:rFonts w:ascii="Times" w:hAnsi="Times"/>
          <w:color w:val="000000" w:themeColor="text1"/>
          <w:lang w:val="en-US"/>
        </w:rPr>
        <w:t>horizontal axis represents country and vertical axis represents date</w:t>
      </w:r>
      <w:r w:rsidR="00E31330">
        <w:rPr>
          <w:rFonts w:ascii="Times" w:hAnsi="Times"/>
          <w:color w:val="000000" w:themeColor="text1"/>
          <w:lang w:val="en-US"/>
        </w:rPr>
        <w:t>.  H</w:t>
      </w:r>
      <w:r>
        <w:rPr>
          <w:rFonts w:ascii="Times" w:hAnsi="Times"/>
          <w:color w:val="000000" w:themeColor="text1"/>
          <w:lang w:val="en-US"/>
        </w:rPr>
        <w:t xml:space="preserve">ere we used rectangular shapes whereas the previous </w:t>
      </w:r>
      <w:r w:rsidR="00E31330">
        <w:rPr>
          <w:rFonts w:ascii="Times" w:hAnsi="Times"/>
          <w:color w:val="000000" w:themeColor="text1"/>
          <w:lang w:val="en-US"/>
        </w:rPr>
        <w:t>example</w:t>
      </w:r>
      <w:r>
        <w:rPr>
          <w:rFonts w:ascii="Times" w:hAnsi="Times"/>
          <w:color w:val="000000" w:themeColor="text1"/>
          <w:lang w:val="en-US"/>
        </w:rPr>
        <w:t xml:space="preserve"> </w:t>
      </w:r>
      <w:r w:rsidR="00E31330">
        <w:rPr>
          <w:rFonts w:ascii="Times" w:hAnsi="Times"/>
          <w:color w:val="000000" w:themeColor="text1"/>
          <w:lang w:val="en-US"/>
        </w:rPr>
        <w:t>used</w:t>
      </w:r>
      <w:r>
        <w:rPr>
          <w:rFonts w:ascii="Times" w:hAnsi="Times"/>
          <w:color w:val="000000" w:themeColor="text1"/>
          <w:lang w:val="en-US"/>
        </w:rPr>
        <w:t xml:space="preserve">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525C26DD">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Here, the size of every cell represents the number of new cases whereas the Chromatic Aberration represents the uncertainty of the prediction for that date against the corresponding country. The interesting thing is uncertainty is independent of the predicted count, so there are some smaller cells convey high uncertainty and some bigger cells show lower uncertainty.</w:t>
      </w: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1E2A8E2C"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This is another version of a bubble chart that we </w:t>
      </w:r>
      <w:r w:rsidR="00E31330">
        <w:rPr>
          <w:rFonts w:ascii="Times" w:hAnsi="Times"/>
          <w:color w:val="000000" w:themeColor="text1"/>
          <w:lang w:val="en-US"/>
        </w:rPr>
        <w:t>experimented with in our designs</w:t>
      </w:r>
      <w:r>
        <w:rPr>
          <w:rFonts w:ascii="Times" w:hAnsi="Times"/>
          <w:color w:val="000000" w:themeColor="text1"/>
          <w:lang w:val="en-US"/>
        </w:rPr>
        <w:t xml:space="preserve">. </w:t>
      </w:r>
      <w:r w:rsidR="00E31330">
        <w:rPr>
          <w:rFonts w:ascii="Times" w:hAnsi="Times"/>
          <w:color w:val="000000" w:themeColor="text1"/>
          <w:lang w:val="en-US"/>
        </w:rPr>
        <w:t>I</w:t>
      </w:r>
      <w:r>
        <w:rPr>
          <w:rFonts w:ascii="Times" w:hAnsi="Times"/>
          <w:color w:val="000000" w:themeColor="text1"/>
          <w:lang w:val="en-US"/>
        </w:rPr>
        <w:t>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344BCB5F">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5AC5C23E">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373AE5B6" w14:textId="77777777" w:rsidR="00E31330" w:rsidRDefault="00E31330" w:rsidP="00E31330">
      <w:pPr>
        <w:spacing w:line="360" w:lineRule="auto"/>
        <w:rPr>
          <w:rFonts w:ascii="Times" w:hAnsi="Times"/>
          <w:b/>
          <w:bCs/>
          <w:color w:val="000000" w:themeColor="text1"/>
          <w:lang w:val="en-US"/>
        </w:rPr>
      </w:pPr>
    </w:p>
    <w:p w14:paraId="474ED5EB" w14:textId="196AC9F7" w:rsidR="00E31330" w:rsidRPr="00030BCC" w:rsidRDefault="00E31330" w:rsidP="00E31330">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3</w:t>
      </w:r>
      <w:r w:rsidRPr="00030BCC">
        <w:rPr>
          <w:rFonts w:ascii="Times" w:hAnsi="Times"/>
          <w:b/>
          <w:bCs/>
          <w:color w:val="000000" w:themeColor="text1"/>
          <w:lang w:val="en-US"/>
        </w:rPr>
        <w:tab/>
      </w:r>
      <w:r>
        <w:rPr>
          <w:rFonts w:ascii="Times" w:hAnsi="Times"/>
          <w:b/>
          <w:bCs/>
          <w:color w:val="000000" w:themeColor="text1"/>
          <w:lang w:val="en-US"/>
        </w:rPr>
        <w:t>Summary of Experimental Designs</w:t>
      </w:r>
    </w:p>
    <w:p w14:paraId="36716360" w14:textId="706A65F8" w:rsidR="00E31330" w:rsidRDefault="00E31330" w:rsidP="00E31330">
      <w:pPr>
        <w:spacing w:line="360" w:lineRule="auto"/>
        <w:jc w:val="both"/>
        <w:rPr>
          <w:rFonts w:ascii="Times" w:hAnsi="Times"/>
          <w:color w:val="000000" w:themeColor="text1"/>
          <w:lang w:val="en-US"/>
        </w:rPr>
      </w:pPr>
      <w:r>
        <w:rPr>
          <w:rFonts w:ascii="Times" w:hAnsi="Times"/>
          <w:color w:val="000000" w:themeColor="text1"/>
          <w:lang w:val="en-US"/>
        </w:rPr>
        <w:t xml:space="preserve">In this chapter we presented </w:t>
      </w:r>
      <w:proofErr w:type="gramStart"/>
      <w:r>
        <w:rPr>
          <w:rFonts w:ascii="Times" w:hAnsi="Times"/>
          <w:color w:val="000000" w:themeColor="text1"/>
          <w:lang w:val="en-US"/>
        </w:rPr>
        <w:t>a number of</w:t>
      </w:r>
      <w:proofErr w:type="gramEnd"/>
      <w:r>
        <w:rPr>
          <w:rFonts w:ascii="Times" w:hAnsi="Times"/>
          <w:color w:val="000000" w:themeColor="text1"/>
          <w:lang w:val="en-US"/>
        </w:rPr>
        <w:t xml:space="preserve"> experimental designs.  While several may be promising enough to refine and expand upon</w:t>
      </w:r>
      <w:r w:rsidR="006D266F">
        <w:rPr>
          <w:rFonts w:ascii="Times" w:hAnsi="Times"/>
          <w:color w:val="000000" w:themeColor="text1"/>
          <w:lang w:val="en-US"/>
        </w:rPr>
        <w:t xml:space="preserve"> in the future</w:t>
      </w:r>
      <w:r>
        <w:rPr>
          <w:rFonts w:ascii="Times" w:hAnsi="Times"/>
          <w:color w:val="000000" w:themeColor="text1"/>
          <w:lang w:val="en-US"/>
        </w:rPr>
        <w:t xml:space="preserve">, </w:t>
      </w:r>
      <w:proofErr w:type="gramStart"/>
      <w:r w:rsidR="002554A7">
        <w:rPr>
          <w:rFonts w:ascii="Times" w:hAnsi="Times"/>
          <w:color w:val="000000" w:themeColor="text1"/>
          <w:lang w:val="en-US"/>
        </w:rPr>
        <w:t>in order to</w:t>
      </w:r>
      <w:proofErr w:type="gramEnd"/>
      <w:r w:rsidR="002554A7">
        <w:rPr>
          <w:rFonts w:ascii="Times" w:hAnsi="Times"/>
          <w:color w:val="000000" w:themeColor="text1"/>
          <w:lang w:val="en-US"/>
        </w:rPr>
        <w:t xml:space="preserve"> produce </w:t>
      </w:r>
      <w:r w:rsidR="00CC54CD">
        <w:rPr>
          <w:rFonts w:ascii="Times" w:hAnsi="Times"/>
          <w:color w:val="000000" w:themeColor="text1"/>
          <w:lang w:val="en-US"/>
        </w:rPr>
        <w:t>focused research</w:t>
      </w:r>
      <w:r w:rsidR="002554A7">
        <w:rPr>
          <w:rFonts w:ascii="Times" w:hAnsi="Times"/>
          <w:color w:val="000000" w:themeColor="text1"/>
          <w:lang w:val="en-US"/>
        </w:rPr>
        <w:t xml:space="preserve"> contribution</w:t>
      </w:r>
      <w:r w:rsidR="00CC54CD">
        <w:rPr>
          <w:rFonts w:ascii="Times" w:hAnsi="Times"/>
          <w:color w:val="000000" w:themeColor="text1"/>
          <w:lang w:val="en-US"/>
        </w:rPr>
        <w:t>,</w:t>
      </w:r>
      <w:r w:rsidR="002554A7">
        <w:rPr>
          <w:rFonts w:ascii="Times" w:hAnsi="Times"/>
          <w:color w:val="000000" w:themeColor="text1"/>
          <w:lang w:val="en-US"/>
        </w:rPr>
        <w:t xml:space="preserve"> we </w:t>
      </w:r>
      <w:r w:rsidR="006D266F">
        <w:rPr>
          <w:rFonts w:ascii="Times" w:hAnsi="Times"/>
          <w:color w:val="000000" w:themeColor="text1"/>
          <w:lang w:val="en-US"/>
        </w:rPr>
        <w:t>converged</w:t>
      </w:r>
      <w:r w:rsidR="002554A7">
        <w:rPr>
          <w:rFonts w:ascii="Times" w:hAnsi="Times"/>
          <w:color w:val="000000" w:themeColor="text1"/>
          <w:lang w:val="en-US"/>
        </w:rPr>
        <w:t xml:space="preserve"> on Chromatic Aberration and the evaluation of such a method for uncertainty visualization.  The following chapters will discuss our design </w:t>
      </w:r>
      <w:r w:rsidR="006D266F">
        <w:rPr>
          <w:rFonts w:ascii="Times" w:hAnsi="Times"/>
          <w:color w:val="000000" w:themeColor="text1"/>
          <w:lang w:val="en-US"/>
        </w:rPr>
        <w:t>and analysis of</w:t>
      </w:r>
      <w:r w:rsidR="002554A7">
        <w:rPr>
          <w:rFonts w:ascii="Times" w:hAnsi="Times"/>
          <w:color w:val="000000" w:themeColor="text1"/>
          <w:lang w:val="en-US"/>
        </w:rPr>
        <w:t xml:space="preserve"> a </w:t>
      </w:r>
      <w:r w:rsidR="00172850">
        <w:rPr>
          <w:rFonts w:ascii="Times" w:hAnsi="Times"/>
          <w:color w:val="000000" w:themeColor="text1"/>
          <w:lang w:val="en-US"/>
        </w:rPr>
        <w:t xml:space="preserve">comparative </w:t>
      </w:r>
      <w:r w:rsidR="002554A7">
        <w:rPr>
          <w:rFonts w:ascii="Times" w:hAnsi="Times"/>
          <w:color w:val="000000" w:themeColor="text1"/>
          <w:lang w:val="en-US"/>
        </w:rPr>
        <w:t>user study w</w:t>
      </w:r>
      <w:r w:rsidR="00172850">
        <w:rPr>
          <w:rFonts w:ascii="Times" w:hAnsi="Times"/>
          <w:color w:val="000000" w:themeColor="text1"/>
          <w:lang w:val="en-US"/>
        </w:rPr>
        <w:t xml:space="preserve">ith a </w:t>
      </w:r>
      <w:r w:rsidR="006D266F">
        <w:rPr>
          <w:rFonts w:ascii="Times" w:hAnsi="Times"/>
          <w:color w:val="000000" w:themeColor="text1"/>
          <w:lang w:val="en-US"/>
        </w:rPr>
        <w:t>recently published and prominent</w:t>
      </w:r>
      <w:r w:rsidR="00172850">
        <w:rPr>
          <w:rFonts w:ascii="Times" w:hAnsi="Times"/>
          <w:color w:val="000000" w:themeColor="text1"/>
          <w:lang w:val="en-US"/>
        </w:rPr>
        <w:t xml:space="preserve"> alternative. </w:t>
      </w:r>
      <w:r w:rsidR="002554A7">
        <w:rPr>
          <w:rFonts w:ascii="Times" w:hAnsi="Times"/>
          <w:color w:val="000000" w:themeColor="text1"/>
          <w:lang w:val="en-US"/>
        </w:rPr>
        <w:t xml:space="preserve"> </w:t>
      </w:r>
    </w:p>
    <w:p w14:paraId="0C150A7E" w14:textId="77777777" w:rsidR="00A52717" w:rsidRDefault="00A52717" w:rsidP="003C6924">
      <w:pPr>
        <w:tabs>
          <w:tab w:val="left" w:pos="720"/>
        </w:tabs>
        <w:spacing w:line="360" w:lineRule="auto"/>
        <w:jc w:val="both"/>
        <w:rPr>
          <w:rFonts w:ascii="Times" w:hAnsi="Times"/>
          <w:color w:val="000000" w:themeColor="text1"/>
          <w:lang w:val="en-US"/>
        </w:rPr>
        <w:sectPr w:rsidR="00A52717" w:rsidSect="00B96FD4">
          <w:pgSz w:w="11906" w:h="16838"/>
          <w:pgMar w:top="1440" w:right="1440" w:bottom="1440" w:left="1440" w:header="0" w:footer="340" w:gutter="0"/>
          <w:cols w:space="708"/>
          <w:docGrid w:linePitch="360"/>
        </w:sectPr>
      </w:pPr>
    </w:p>
    <w:p w14:paraId="2E7A81D8" w14:textId="77777777" w:rsidR="003C6924" w:rsidRPr="00DF6E07" w:rsidRDefault="003C6924" w:rsidP="003C6924">
      <w:pPr>
        <w:tabs>
          <w:tab w:val="left" w:pos="720"/>
        </w:tabs>
        <w:spacing w:line="360" w:lineRule="auto"/>
        <w:jc w:val="both"/>
        <w:rPr>
          <w:rFonts w:eastAsiaTheme="minorHAnsi"/>
          <w:b/>
          <w:bCs/>
          <w:sz w:val="32"/>
          <w:szCs w:val="32"/>
          <w:lang w:val="en-GB" w:eastAsia="en-US"/>
        </w:rPr>
      </w:pPr>
      <w:r w:rsidRPr="00DF6E07">
        <w:rPr>
          <w:rFonts w:eastAsiaTheme="minorHAnsi"/>
          <w:b/>
          <w:bCs/>
          <w:sz w:val="32"/>
          <w:szCs w:val="32"/>
          <w:lang w:val="en-GB" w:eastAsia="en-US"/>
        </w:rPr>
        <w:lastRenderedPageBreak/>
        <w:t xml:space="preserve">Chapter 6 </w:t>
      </w:r>
      <w:r w:rsidRPr="00DF6E07">
        <w:rPr>
          <w:rFonts w:eastAsiaTheme="minorHAnsi"/>
          <w:b/>
          <w:bCs/>
          <w:sz w:val="32"/>
          <w:szCs w:val="32"/>
          <w:lang w:val="en-GB" w:eastAsia="en-US"/>
        </w:rPr>
        <w:tab/>
      </w:r>
    </w:p>
    <w:p w14:paraId="2CD406EC" w14:textId="77777777" w:rsidR="003C6924" w:rsidRDefault="003C6924" w:rsidP="003C6924">
      <w:pPr>
        <w:tabs>
          <w:tab w:val="left" w:pos="720"/>
        </w:tabs>
        <w:spacing w:line="360" w:lineRule="auto"/>
        <w:jc w:val="both"/>
        <w:rPr>
          <w:rFonts w:eastAsiaTheme="minorHAnsi"/>
          <w:b/>
          <w:bCs/>
          <w:lang w:val="en-GB" w:eastAsia="en-US"/>
        </w:rPr>
      </w:pPr>
    </w:p>
    <w:p w14:paraId="5D1A6233" w14:textId="77777777" w:rsidR="003C6924" w:rsidRPr="00DF6E07" w:rsidRDefault="003C6924" w:rsidP="003C6924">
      <w:pPr>
        <w:tabs>
          <w:tab w:val="left" w:pos="720"/>
        </w:tabs>
        <w:spacing w:line="360" w:lineRule="auto"/>
        <w:jc w:val="both"/>
        <w:rPr>
          <w:rFonts w:eastAsiaTheme="minorHAnsi"/>
          <w:b/>
          <w:bCs/>
          <w:sz w:val="28"/>
          <w:szCs w:val="28"/>
          <w:lang w:val="en-GB" w:eastAsia="en-US"/>
        </w:rPr>
      </w:pPr>
      <w:r w:rsidRPr="00DF6E07">
        <w:rPr>
          <w:rFonts w:eastAsiaTheme="minorHAnsi"/>
          <w:b/>
          <w:bCs/>
          <w:sz w:val="28"/>
          <w:szCs w:val="28"/>
          <w:lang w:val="en-GB" w:eastAsia="en-US"/>
        </w:rPr>
        <w:t>Evaluation: User Study Design</w:t>
      </w:r>
    </w:p>
    <w:p w14:paraId="58362FE5" w14:textId="77777777" w:rsidR="003C6924" w:rsidRDefault="003C6924" w:rsidP="003C6924">
      <w:pPr>
        <w:tabs>
          <w:tab w:val="left" w:pos="720"/>
        </w:tabs>
        <w:spacing w:line="360" w:lineRule="auto"/>
        <w:jc w:val="both"/>
        <w:rPr>
          <w:rFonts w:eastAsiaTheme="minorHAnsi"/>
          <w:b/>
          <w:bCs/>
          <w:lang w:val="en-GB" w:eastAsia="en-US"/>
        </w:rPr>
      </w:pPr>
    </w:p>
    <w:p w14:paraId="31D83737" w14:textId="169B3099" w:rsidR="003C6924" w:rsidRDefault="003C6924" w:rsidP="003C6924">
      <w:pPr>
        <w:spacing w:line="360" w:lineRule="auto"/>
        <w:jc w:val="both"/>
        <w:rPr>
          <w:color w:val="212121"/>
          <w:shd w:val="clear" w:color="auto" w:fill="FFFFFF"/>
        </w:rPr>
      </w:pPr>
      <w:r>
        <w:rPr>
          <w:rFonts w:eastAsiaTheme="minorHAnsi"/>
          <w:b/>
          <w:bCs/>
          <w:lang w:val="en-GB" w:eastAsia="en-US"/>
        </w:rPr>
        <w:t>6.1</w:t>
      </w:r>
      <w:r>
        <w:rPr>
          <w:rFonts w:eastAsiaTheme="minorHAnsi"/>
          <w:b/>
          <w:bCs/>
          <w:lang w:val="en-GB" w:eastAsia="en-US"/>
        </w:rPr>
        <w:tab/>
      </w:r>
      <w:r w:rsidRPr="00FF2583">
        <w:rPr>
          <w:rFonts w:eastAsiaTheme="minorHAnsi"/>
          <w:b/>
          <w:bCs/>
          <w:lang w:val="en-GB" w:eastAsia="en-US"/>
        </w:rPr>
        <w:t>Introduction</w:t>
      </w:r>
      <w:r w:rsidRPr="00FF2583">
        <w:rPr>
          <w:rFonts w:eastAsiaTheme="minorHAnsi"/>
          <w:b/>
          <w:bCs/>
          <w:lang w:val="en-GB" w:eastAsia="en-US"/>
        </w:rPr>
        <w:br/>
      </w:r>
      <w:r w:rsidRPr="00224FA2">
        <w:rPr>
          <w:color w:val="212121"/>
          <w:shd w:val="clear" w:color="auto" w:fill="FFFFFF"/>
        </w:rPr>
        <w:t xml:space="preserve">Uncertainty visualisation is one of the complex </w:t>
      </w:r>
      <w:r w:rsidR="000164ED">
        <w:rPr>
          <w:color w:val="212121"/>
          <w:shd w:val="clear" w:color="auto" w:fill="FFFFFF"/>
        </w:rPr>
        <w:t>challenges</w:t>
      </w:r>
      <w:r w:rsidR="000164ED" w:rsidRPr="00224FA2">
        <w:rPr>
          <w:color w:val="212121"/>
          <w:shd w:val="clear" w:color="auto" w:fill="FFFFFF"/>
        </w:rPr>
        <w:t xml:space="preserve"> </w:t>
      </w:r>
      <w:r w:rsidRPr="00224FA2">
        <w:rPr>
          <w:color w:val="212121"/>
          <w:shd w:val="clear" w:color="auto" w:fill="FFFFFF"/>
        </w:rPr>
        <w:t xml:space="preserve">in </w:t>
      </w:r>
      <w:r>
        <w:rPr>
          <w:color w:val="212121"/>
          <w:shd w:val="clear" w:color="auto" w:fill="FFFFFF"/>
        </w:rPr>
        <w:t xml:space="preserve">the </w:t>
      </w:r>
      <w:r w:rsidRPr="00224FA2">
        <w:rPr>
          <w:color w:val="212121"/>
          <w:shd w:val="clear" w:color="auto" w:fill="FFFFFF"/>
        </w:rPr>
        <w:t xml:space="preserve">visualisation </w:t>
      </w:r>
      <w:r w:rsidR="00DE3F5B" w:rsidRPr="00224FA2">
        <w:rPr>
          <w:color w:val="212121"/>
          <w:shd w:val="clear" w:color="auto" w:fill="FFFFFF"/>
        </w:rPr>
        <w:t>domain and</w:t>
      </w:r>
      <w:r w:rsidR="000164ED">
        <w:rPr>
          <w:color w:val="212121"/>
          <w:shd w:val="clear" w:color="auto" w:fill="FFFFFF"/>
        </w:rPr>
        <w:t xml:space="preserve"> </w:t>
      </w:r>
      <w:r w:rsidRPr="00224FA2">
        <w:rPr>
          <w:color w:val="212121"/>
          <w:shd w:val="clear" w:color="auto" w:fill="FFFFFF"/>
        </w:rPr>
        <w:t xml:space="preserve">designing a </w:t>
      </w:r>
      <w:r>
        <w:rPr>
          <w:color w:val="212121"/>
          <w:shd w:val="clear" w:color="auto" w:fill="FFFFFF"/>
        </w:rPr>
        <w:t>valid</w:t>
      </w:r>
      <w:r w:rsidRPr="00224FA2">
        <w:rPr>
          <w:color w:val="212121"/>
          <w:shd w:val="clear" w:color="auto" w:fill="FFFFFF"/>
        </w:rPr>
        <w:t xml:space="preserve"> user study is also </w:t>
      </w:r>
      <w:r>
        <w:rPr>
          <w:color w:val="212121"/>
          <w:shd w:val="clear" w:color="auto" w:fill="FFFFFF"/>
        </w:rPr>
        <w:t>important</w:t>
      </w:r>
      <w:r w:rsidRPr="00224FA2">
        <w:rPr>
          <w:color w:val="212121"/>
          <w:shd w:val="clear" w:color="auto" w:fill="FFFFFF"/>
        </w:rPr>
        <w:t xml:space="preserve">. The study design usually prepares a particular set </w:t>
      </w:r>
      <w:r>
        <w:rPr>
          <w:color w:val="212121"/>
          <w:shd w:val="clear" w:color="auto" w:fill="FFFFFF"/>
        </w:rPr>
        <w:t xml:space="preserve">of </w:t>
      </w:r>
      <w:r w:rsidRPr="00224FA2">
        <w:rPr>
          <w:color w:val="212121"/>
          <w:shd w:val="clear" w:color="auto" w:fill="FFFFFF"/>
        </w:rPr>
        <w:t>questions that depends on the nature of the research, goal of the research,</w:t>
      </w:r>
      <w:r>
        <w:rPr>
          <w:color w:val="212121"/>
          <w:shd w:val="clear" w:color="auto" w:fill="FFFFFF"/>
        </w:rPr>
        <w:t xml:space="preserve"> and</w:t>
      </w:r>
      <w:r w:rsidRPr="00224FA2">
        <w:rPr>
          <w:color w:val="212121"/>
          <w:shd w:val="clear" w:color="auto" w:fill="FFFFFF"/>
        </w:rPr>
        <w:t xml:space="preserve"> the availability of resources, etc. There are various types of user studies such as experimental/interventional studies, descriptive studies, observational studies,</w:t>
      </w:r>
      <w:r w:rsidR="00D152F0">
        <w:rPr>
          <w:color w:val="212121"/>
          <w:shd w:val="clear" w:color="auto" w:fill="FFFFFF"/>
        </w:rPr>
        <w:t xml:space="preserve"> within/between subject</w:t>
      </w:r>
      <w:r w:rsidRPr="00224FA2">
        <w:rPr>
          <w:color w:val="212121"/>
          <w:shd w:val="clear" w:color="auto" w:fill="FFFFFF"/>
        </w:rPr>
        <w:t xml:space="preserve"> </w:t>
      </w:r>
      <w:r w:rsidR="00D152F0">
        <w:rPr>
          <w:color w:val="212121"/>
          <w:shd w:val="clear" w:color="auto" w:fill="FFFFFF"/>
        </w:rPr>
        <w:t xml:space="preserve">studies, </w:t>
      </w:r>
      <w:r w:rsidRPr="00224FA2">
        <w:rPr>
          <w:color w:val="212121"/>
          <w:shd w:val="clear" w:color="auto" w:fill="FFFFFF"/>
        </w:rPr>
        <w:t>and so on.</w:t>
      </w:r>
      <w:r w:rsidR="00BD7ECE">
        <w:rPr>
          <w:color w:val="212121"/>
          <w:shd w:val="clear" w:color="auto" w:fill="FFFFFF"/>
        </w:rPr>
        <w:t xml:space="preserve"> W</w:t>
      </w:r>
      <w:r>
        <w:rPr>
          <w:color w:val="212121"/>
          <w:shd w:val="clear" w:color="auto" w:fill="FFFFFF"/>
        </w:rPr>
        <w:t xml:space="preserve">e have </w:t>
      </w:r>
      <w:r w:rsidR="00BD7ECE">
        <w:rPr>
          <w:color w:val="212121"/>
          <w:shd w:val="clear" w:color="auto" w:fill="FFFFFF"/>
        </w:rPr>
        <w:t>conducted</w:t>
      </w:r>
      <w:r>
        <w:rPr>
          <w:color w:val="212121"/>
          <w:shd w:val="clear" w:color="auto" w:fill="FFFFFF"/>
        </w:rPr>
        <w:t xml:space="preserve"> a within-subject comparative study with the following measures:</w:t>
      </w:r>
    </w:p>
    <w:p w14:paraId="4ECAF659" w14:textId="77777777" w:rsidR="003C6924" w:rsidRDefault="003C6924" w:rsidP="002B35E4">
      <w:pPr>
        <w:pStyle w:val="ListParagraph"/>
        <w:numPr>
          <w:ilvl w:val="0"/>
          <w:numId w:val="27"/>
        </w:numPr>
        <w:spacing w:line="360" w:lineRule="auto"/>
        <w:jc w:val="both"/>
        <w:rPr>
          <w:color w:val="212121"/>
          <w:shd w:val="clear" w:color="auto" w:fill="FFFFFF"/>
        </w:rPr>
      </w:pPr>
      <w:r w:rsidRPr="00241348">
        <w:rPr>
          <w:color w:val="212121"/>
          <w:shd w:val="clear" w:color="auto" w:fill="FFFFFF"/>
        </w:rPr>
        <w:t>Task time</w:t>
      </w:r>
    </w:p>
    <w:p w14:paraId="5B59851A" w14:textId="77777777" w:rsidR="003C6924"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Error Rate</w:t>
      </w:r>
    </w:p>
    <w:p w14:paraId="4B7D6ECF" w14:textId="3E23D8C1" w:rsidR="00344599" w:rsidRPr="00CD4FF5" w:rsidRDefault="003C6924" w:rsidP="002B35E4">
      <w:pPr>
        <w:pStyle w:val="ListParagraph"/>
        <w:numPr>
          <w:ilvl w:val="0"/>
          <w:numId w:val="27"/>
        </w:numPr>
        <w:spacing w:line="360" w:lineRule="auto"/>
        <w:jc w:val="both"/>
        <w:rPr>
          <w:color w:val="212121"/>
          <w:shd w:val="clear" w:color="auto" w:fill="FFFFFF"/>
        </w:rPr>
      </w:pPr>
      <w:r>
        <w:rPr>
          <w:color w:val="212121"/>
          <w:shd w:val="clear" w:color="auto" w:fill="FFFFFF"/>
        </w:rPr>
        <w:t>Subjective assessment</w:t>
      </w:r>
      <w:r w:rsidR="00BD7ECE">
        <w:rPr>
          <w:color w:val="212121"/>
          <w:shd w:val="clear" w:color="auto" w:fill="FFFFFF"/>
        </w:rPr>
        <w:t>s</w:t>
      </w:r>
      <w:r>
        <w:rPr>
          <w:color w:val="212121"/>
          <w:shd w:val="clear" w:color="auto" w:fill="FFFFFF"/>
        </w:rPr>
        <w:t xml:space="preserve"> (NASA-TLX, SUS)</w:t>
      </w:r>
    </w:p>
    <w:p w14:paraId="3FA19585" w14:textId="37AEE9A3" w:rsidR="00BD7ECE" w:rsidRPr="00344599" w:rsidRDefault="00CD4FF5" w:rsidP="00344599">
      <w:pPr>
        <w:pStyle w:val="NormalWeb"/>
        <w:spacing w:line="360" w:lineRule="auto"/>
        <w:jc w:val="both"/>
      </w:pPr>
      <w:r>
        <w:t xml:space="preserve">According to </w:t>
      </w:r>
      <w:r w:rsidRPr="00344599">
        <w:rPr>
          <w:color w:val="212121"/>
          <w:shd w:val="clear" w:color="auto" w:fill="FFFFFF"/>
        </w:rPr>
        <w:t>lam et al. [64]</w:t>
      </w:r>
      <w:r>
        <w:rPr>
          <w:color w:val="212121"/>
          <w:shd w:val="clear" w:color="auto" w:fill="FFFFFF"/>
        </w:rPr>
        <w:t xml:space="preserve"> </w:t>
      </w:r>
      <w:r>
        <w:t>u</w:t>
      </w:r>
      <w:r w:rsidRPr="00344599">
        <w:t xml:space="preserve">ser </w:t>
      </w:r>
      <w:r w:rsidR="00344599" w:rsidRPr="00344599">
        <w:t>performance is predominantly measured in terms of objectively measurable metrics such as time and error rate, yet it is also possible to measure subjective performance such as work quality. The commonly used metrics are task completion time and task accuracy. On the other hand</w:t>
      </w:r>
      <w:r w:rsidR="00344599">
        <w:t>,</w:t>
      </w:r>
      <w:r w:rsidR="00344599" w:rsidRPr="00344599">
        <w:t xml:space="preserve"> the goal of evaluating user experience is to understand to what extent the visualization supports the intended tasks as seen from the participants’ eyes</w:t>
      </w:r>
      <w:r>
        <w:t xml:space="preserve"> to provide subjective feedback</w:t>
      </w:r>
      <w:r w:rsidR="00344599" w:rsidRPr="00344599">
        <w:t xml:space="preserve"> and to probe for requirements and needs</w:t>
      </w:r>
      <w:r>
        <w:t>.</w:t>
      </w:r>
    </w:p>
    <w:p w14:paraId="453179ED" w14:textId="77777777" w:rsidR="003C6924" w:rsidRPr="00DF6E07" w:rsidRDefault="003C6924" w:rsidP="00CD4FF5">
      <w:pPr>
        <w:pStyle w:val="NormalWeb"/>
        <w:spacing w:line="360" w:lineRule="auto"/>
        <w:jc w:val="both"/>
        <w:rPr>
          <w:color w:val="212121"/>
          <w:sz w:val="18"/>
          <w:szCs w:val="18"/>
          <w:shd w:val="clear" w:color="auto" w:fill="FFFFFF"/>
        </w:rPr>
      </w:pPr>
    </w:p>
    <w:p w14:paraId="161F490D" w14:textId="77777777" w:rsidR="003C6924" w:rsidRPr="00B37EFD" w:rsidRDefault="003C6924" w:rsidP="003C6924">
      <w:pPr>
        <w:spacing w:line="360" w:lineRule="auto"/>
        <w:rPr>
          <w:b/>
          <w:bCs/>
        </w:rPr>
      </w:pPr>
      <w:r w:rsidRPr="00B37EFD">
        <w:rPr>
          <w:b/>
          <w:bCs/>
        </w:rPr>
        <w:t>6.2</w:t>
      </w:r>
      <w:r w:rsidRPr="00B37EFD">
        <w:rPr>
          <w:b/>
          <w:bCs/>
        </w:rPr>
        <w:tab/>
        <w:t>Background and Goal</w:t>
      </w:r>
    </w:p>
    <w:p w14:paraId="494223EE" w14:textId="34F1F7F9" w:rsidR="003C6924" w:rsidRDefault="003C6924" w:rsidP="003C6924">
      <w:pPr>
        <w:spacing w:line="360" w:lineRule="auto"/>
        <w:jc w:val="both"/>
        <w:rPr>
          <w:rFonts w:ascii="Times" w:hAnsi="Times"/>
          <w:color w:val="000000" w:themeColor="text1"/>
        </w:rPr>
      </w:pPr>
      <w:r>
        <w:t xml:space="preserve">We have implemented a novel approach of uncertainty visualization and uncertainty data is generated from some existing machine learning predictive models. We then visualise the data itself in web platform in terms of Chromatic Aberration in an interactive fashion. This simulated Chromatic Aberration (CA) artificially separates the </w:t>
      </w:r>
      <w:proofErr w:type="gramStart"/>
      <w:r>
        <w:t>Red, Green, and Blue</w:t>
      </w:r>
      <w:proofErr w:type="gramEnd"/>
      <w:r>
        <w:t xml:space="preserve"> components of colors spatially around visualisation elements</w:t>
      </w:r>
      <w:r w:rsidR="00BD7ECE">
        <w:t>,</w:t>
      </w:r>
      <w:r>
        <w:t xml:space="preserve"> such as squares and circles. </w:t>
      </w:r>
      <w:r>
        <w:rPr>
          <w:rFonts w:ascii="Times" w:hAnsi="Times"/>
          <w:color w:val="000000" w:themeColor="text1"/>
        </w:rPr>
        <w:t xml:space="preserve">The effect is a particular kind of blurriness of color perception.  The idea is that the more uncertainty there is in a single predicted datapoint, the more its visual representation will be affected at its </w:t>
      </w:r>
      <w:r>
        <w:rPr>
          <w:rFonts w:ascii="Times" w:hAnsi="Times"/>
          <w:color w:val="000000" w:themeColor="text1"/>
        </w:rPr>
        <w:lastRenderedPageBreak/>
        <w:t xml:space="preserve">outer edge by this artificial chromatic aberration, with the intent of conveying that sense of uncertainty to the viewer through the visual channel. </w:t>
      </w:r>
    </w:p>
    <w:p w14:paraId="096941BF" w14:textId="77777777" w:rsidR="003C6924" w:rsidRDefault="003C6924" w:rsidP="003C6924">
      <w:pPr>
        <w:spacing w:line="360" w:lineRule="auto"/>
        <w:jc w:val="both"/>
        <w:rPr>
          <w:rFonts w:ascii="Times" w:hAnsi="Times"/>
          <w:color w:val="000000" w:themeColor="text1"/>
        </w:rPr>
      </w:pPr>
    </w:p>
    <w:p w14:paraId="260BFF86" w14:textId="5F5CBE7A" w:rsidR="003C6924" w:rsidRDefault="003C6924" w:rsidP="003C6924">
      <w:pPr>
        <w:spacing w:line="360" w:lineRule="auto"/>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aberration applied to representative visual elements of predicted data values.  This will be determined interactively with users through a web-based visualization system. </w:t>
      </w:r>
      <w:r w:rsidR="00BD7ECE">
        <w:rPr>
          <w:rFonts w:ascii="Times" w:hAnsi="Times"/>
          <w:color w:val="000000" w:themeColor="text1"/>
        </w:rPr>
        <w:t xml:space="preserve">From our literature review, </w:t>
      </w:r>
      <w:proofErr w:type="spellStart"/>
      <w:r>
        <w:t>Correll</w:t>
      </w:r>
      <w:proofErr w:type="spellEnd"/>
      <w:r>
        <w:t xml:space="preserve"> et al. [35]</w:t>
      </w:r>
      <w:r>
        <w:rPr>
          <w:rFonts w:ascii="Times" w:hAnsi="Times"/>
          <w:color w:val="000000" w:themeColor="text1"/>
        </w:rPr>
        <w:t xml:space="preserve"> also</w:t>
      </w:r>
      <w:r w:rsidR="00BD7ECE">
        <w:rPr>
          <w:rFonts w:ascii="Times" w:hAnsi="Times"/>
          <w:color w:val="000000" w:themeColor="text1"/>
        </w:rPr>
        <w:t xml:space="preserve"> </w:t>
      </w:r>
      <w:r>
        <w:rPr>
          <w:rFonts w:ascii="Times" w:hAnsi="Times"/>
          <w:color w:val="000000" w:themeColor="text1"/>
        </w:rPr>
        <w:t xml:space="preserve">visualises uncertainty </w:t>
      </w:r>
      <w:r w:rsidR="00BD7ECE">
        <w:rPr>
          <w:rFonts w:ascii="Times" w:hAnsi="Times"/>
          <w:color w:val="000000" w:themeColor="text1"/>
        </w:rPr>
        <w:t>with an alternate approach called</w:t>
      </w:r>
      <w:r>
        <w:rPr>
          <w:rFonts w:ascii="Times" w:hAnsi="Times"/>
          <w:color w:val="000000" w:themeColor="text1"/>
        </w:rPr>
        <w:t xml:space="preserve"> </w:t>
      </w:r>
      <w:r w:rsidRPr="00615D32">
        <w:t>Value-Suppressing Uncertainty Palettes</w:t>
      </w:r>
      <w:r>
        <w:t xml:space="preserve"> (VSUP).</w:t>
      </w:r>
      <w:r>
        <w:rPr>
          <w:rFonts w:ascii="Times" w:hAnsi="Times"/>
          <w:color w:val="000000" w:themeColor="text1"/>
        </w:rPr>
        <w:t xml:space="preserve"> So, the prime goal of this study is to compare of </w:t>
      </w:r>
      <w:r w:rsidR="00BD7ECE">
        <w:rPr>
          <w:rFonts w:ascii="Times" w:hAnsi="Times"/>
          <w:color w:val="000000" w:themeColor="text1"/>
        </w:rPr>
        <w:t>CA</w:t>
      </w:r>
      <w:r>
        <w:rPr>
          <w:rFonts w:ascii="Times" w:hAnsi="Times"/>
          <w:color w:val="000000" w:themeColor="text1"/>
        </w:rPr>
        <w:t xml:space="preserve"> with that existing approach VSUP.</w:t>
      </w:r>
    </w:p>
    <w:p w14:paraId="355687EE" w14:textId="77777777" w:rsidR="003C6924" w:rsidRDefault="003C6924" w:rsidP="003C6924">
      <w:pPr>
        <w:spacing w:line="360" w:lineRule="auto"/>
        <w:jc w:val="both"/>
        <w:rPr>
          <w:rFonts w:ascii="Times" w:hAnsi="Times"/>
          <w:color w:val="000000" w:themeColor="text1"/>
        </w:rPr>
      </w:pPr>
    </w:p>
    <w:p w14:paraId="53A97D8B" w14:textId="77777777" w:rsidR="003C6924" w:rsidRPr="0052493C" w:rsidRDefault="003C6924" w:rsidP="003C6924">
      <w:pPr>
        <w:spacing w:line="360" w:lineRule="auto"/>
        <w:jc w:val="both"/>
        <w:rPr>
          <w:rFonts w:ascii="Times" w:hAnsi="Times"/>
          <w:b/>
          <w:bCs/>
          <w:color w:val="000000" w:themeColor="text1"/>
        </w:rPr>
      </w:pPr>
      <w:r w:rsidRPr="0052493C">
        <w:rPr>
          <w:rFonts w:ascii="Times" w:hAnsi="Times"/>
          <w:b/>
          <w:bCs/>
          <w:color w:val="000000" w:themeColor="text1"/>
        </w:rPr>
        <w:t>6.3</w:t>
      </w:r>
      <w:r w:rsidRPr="0052493C">
        <w:rPr>
          <w:rFonts w:ascii="Times" w:hAnsi="Times"/>
          <w:b/>
          <w:bCs/>
          <w:color w:val="000000" w:themeColor="text1"/>
        </w:rPr>
        <w:tab/>
        <w:t>Research Questions</w:t>
      </w:r>
    </w:p>
    <w:p w14:paraId="28420D4C" w14:textId="77777777"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For our research, we have several research questions:</w:t>
      </w:r>
    </w:p>
    <w:p w14:paraId="0904E13F" w14:textId="118A293C"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How </w:t>
      </w:r>
      <w:r w:rsidR="00BD7ECE">
        <w:rPr>
          <w:rFonts w:eastAsiaTheme="minorHAnsi"/>
          <w:lang w:val="en-GB" w:eastAsia="en-US"/>
        </w:rPr>
        <w:t>v</w:t>
      </w:r>
      <w:r w:rsidRPr="005D6C8A">
        <w:rPr>
          <w:rFonts w:eastAsiaTheme="minorHAnsi"/>
          <w:lang w:val="en-GB" w:eastAsia="en-US"/>
        </w:rPr>
        <w:t xml:space="preserve">isualising </w:t>
      </w:r>
      <w:r w:rsidR="00BD7ECE">
        <w:rPr>
          <w:rFonts w:eastAsiaTheme="minorHAnsi"/>
          <w:lang w:val="en-GB" w:eastAsia="en-US"/>
        </w:rPr>
        <w:t>u</w:t>
      </w:r>
      <w:r w:rsidRPr="005D6C8A">
        <w:rPr>
          <w:rFonts w:eastAsiaTheme="minorHAnsi"/>
          <w:lang w:val="en-GB" w:eastAsia="en-US"/>
        </w:rPr>
        <w:t>ncertainty with Chromatic Aberration works compare</w:t>
      </w:r>
      <w:r w:rsidR="00BD7ECE">
        <w:rPr>
          <w:rFonts w:eastAsiaTheme="minorHAnsi"/>
          <w:lang w:val="en-GB" w:eastAsia="en-US"/>
        </w:rPr>
        <w:t>d</w:t>
      </w:r>
      <w:r w:rsidRPr="005D6C8A">
        <w:rPr>
          <w:rFonts w:eastAsiaTheme="minorHAnsi"/>
          <w:lang w:val="en-GB" w:eastAsia="en-US"/>
        </w:rPr>
        <w:t xml:space="preserve"> to VSUP</w:t>
      </w:r>
      <w:r>
        <w:rPr>
          <w:rFonts w:eastAsiaTheme="minorHAnsi"/>
          <w:lang w:val="en-GB" w:eastAsia="en-US"/>
        </w:rPr>
        <w:t xml:space="preserve"> in terms of user perception </w:t>
      </w:r>
      <w:r w:rsidR="00BD7ECE">
        <w:rPr>
          <w:rFonts w:eastAsiaTheme="minorHAnsi"/>
          <w:lang w:val="en-GB" w:eastAsia="en-US"/>
        </w:rPr>
        <w:t xml:space="preserve">and </w:t>
      </w:r>
      <w:r>
        <w:rPr>
          <w:rFonts w:eastAsiaTheme="minorHAnsi"/>
          <w:lang w:val="en-GB" w:eastAsia="en-US"/>
        </w:rPr>
        <w:t>accuracy?</w:t>
      </w:r>
    </w:p>
    <w:p w14:paraId="1B41F00D" w14:textId="77777777"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sidRPr="005D6C8A">
        <w:rPr>
          <w:rFonts w:eastAsiaTheme="minorHAnsi"/>
          <w:lang w:val="en-GB" w:eastAsia="en-US"/>
        </w:rPr>
        <w:t xml:space="preserve">Which representation is </w:t>
      </w:r>
      <w:r>
        <w:rPr>
          <w:rFonts w:eastAsiaTheme="minorHAnsi"/>
          <w:lang w:val="en-GB" w:eastAsia="en-US"/>
        </w:rPr>
        <w:t>more efficient</w:t>
      </w:r>
      <w:r w:rsidRPr="005D6C8A">
        <w:rPr>
          <w:rFonts w:eastAsiaTheme="minorHAnsi"/>
          <w:lang w:val="en-GB" w:eastAsia="en-US"/>
        </w:rPr>
        <w:t xml:space="preserve"> in terms of user </w:t>
      </w:r>
      <w:r>
        <w:rPr>
          <w:rFonts w:eastAsiaTheme="minorHAnsi"/>
          <w:lang w:val="en-GB" w:eastAsia="en-US"/>
        </w:rPr>
        <w:t>response times?</w:t>
      </w:r>
    </w:p>
    <w:p w14:paraId="4BA2E51C" w14:textId="6998C5D0" w:rsidR="003C6924" w:rsidRPr="005D6C8A" w:rsidRDefault="003C6924" w:rsidP="002B35E4">
      <w:pPr>
        <w:pStyle w:val="ListParagraph"/>
        <w:numPr>
          <w:ilvl w:val="0"/>
          <w:numId w:val="24"/>
        </w:numPr>
        <w:autoSpaceDE w:val="0"/>
        <w:autoSpaceDN w:val="0"/>
        <w:adjustRightInd w:val="0"/>
        <w:spacing w:line="360" w:lineRule="auto"/>
        <w:rPr>
          <w:rFonts w:eastAsiaTheme="minorHAnsi"/>
          <w:lang w:val="en-GB" w:eastAsia="en-US"/>
        </w:rPr>
      </w:pPr>
      <w:r>
        <w:rPr>
          <w:rFonts w:eastAsiaTheme="minorHAnsi"/>
          <w:lang w:val="en-GB" w:eastAsia="en-US"/>
        </w:rPr>
        <w:t>How do the two representation</w:t>
      </w:r>
      <w:r w:rsidR="007D35D5">
        <w:rPr>
          <w:rFonts w:eastAsiaTheme="minorHAnsi"/>
          <w:lang w:val="en-GB" w:eastAsia="en-US"/>
        </w:rPr>
        <w:t>s</w:t>
      </w:r>
      <w:r>
        <w:rPr>
          <w:rFonts w:eastAsiaTheme="minorHAnsi"/>
          <w:lang w:val="en-GB" w:eastAsia="en-US"/>
        </w:rPr>
        <w:t xml:space="preserve"> compare in terms of user preference</w:t>
      </w:r>
      <w:r>
        <w:rPr>
          <w:rFonts w:ascii="Times" w:hAnsi="Times"/>
        </w:rPr>
        <w:t>?</w:t>
      </w:r>
    </w:p>
    <w:p w14:paraId="433C3A77" w14:textId="77777777" w:rsidR="003C6924" w:rsidRDefault="003C6924" w:rsidP="003C6924">
      <w:pPr>
        <w:autoSpaceDE w:val="0"/>
        <w:autoSpaceDN w:val="0"/>
        <w:adjustRightInd w:val="0"/>
        <w:spacing w:line="360" w:lineRule="auto"/>
        <w:rPr>
          <w:rFonts w:eastAsiaTheme="minorHAnsi"/>
          <w:lang w:val="en-GB" w:eastAsia="en-US"/>
        </w:rPr>
      </w:pPr>
    </w:p>
    <w:p w14:paraId="789BB228" w14:textId="77777777" w:rsidR="003C6924" w:rsidRDefault="003C6924" w:rsidP="003C6924">
      <w:pPr>
        <w:jc w:val="both"/>
        <w:rPr>
          <w:color w:val="000000" w:themeColor="text1"/>
        </w:rPr>
      </w:pPr>
    </w:p>
    <w:p w14:paraId="080E9AF3" w14:textId="77777777" w:rsidR="003C6924" w:rsidRPr="00FA51BB" w:rsidRDefault="003C6924" w:rsidP="003C6924">
      <w:pPr>
        <w:spacing w:line="360" w:lineRule="auto"/>
        <w:jc w:val="both"/>
        <w:rPr>
          <w:b/>
          <w:bCs/>
          <w:color w:val="000000" w:themeColor="text1"/>
        </w:rPr>
      </w:pPr>
      <w:r w:rsidRPr="00FA51BB">
        <w:rPr>
          <w:b/>
          <w:bCs/>
          <w:color w:val="000000" w:themeColor="text1"/>
        </w:rPr>
        <w:t>6.</w:t>
      </w:r>
      <w:r>
        <w:rPr>
          <w:b/>
          <w:bCs/>
          <w:color w:val="000000" w:themeColor="text1"/>
        </w:rPr>
        <w:t>4</w:t>
      </w:r>
      <w:r w:rsidRPr="00FA51BB">
        <w:rPr>
          <w:b/>
          <w:bCs/>
          <w:color w:val="000000" w:themeColor="text1"/>
        </w:rPr>
        <w:tab/>
        <w:t>Study Material</w:t>
      </w:r>
    </w:p>
    <w:p w14:paraId="335B1DD7" w14:textId="3114E115" w:rsidR="003C6924" w:rsidRDefault="003C6924" w:rsidP="003C6924">
      <w:pPr>
        <w:spacing w:line="360" w:lineRule="auto"/>
        <w:jc w:val="both"/>
        <w:rPr>
          <w:color w:val="000000" w:themeColor="text1"/>
        </w:rPr>
      </w:pPr>
      <w:r>
        <w:rPr>
          <w:color w:val="000000" w:themeColor="text1"/>
        </w:rPr>
        <w:t>We have developed a dynamic webpage with the content of study materials to conduct the study session entirely remotely online. It helped to save both participant’s and researcher’s travelling time to meet in a common place and eliminate the risk of health issues due to pandemic which was still</w:t>
      </w:r>
      <w:r w:rsidR="00BD7ECE">
        <w:rPr>
          <w:color w:val="000000" w:themeColor="text1"/>
        </w:rPr>
        <w:t xml:space="preserve"> subject to</w:t>
      </w:r>
      <w:r>
        <w:rPr>
          <w:color w:val="000000" w:themeColor="text1"/>
        </w:rPr>
        <w:t xml:space="preserve"> restriction</w:t>
      </w:r>
      <w:r w:rsidR="00BD7ECE">
        <w:rPr>
          <w:color w:val="000000" w:themeColor="text1"/>
        </w:rPr>
        <w:t>s</w:t>
      </w:r>
      <w:r>
        <w:rPr>
          <w:color w:val="000000" w:themeColor="text1"/>
        </w:rPr>
        <w:t xml:space="preserve"> at the time the study was designed and submitted to ethics. That’s why it was mandatory for each participant to have a Computer/Laptop and a fast</w:t>
      </w:r>
      <w:r w:rsidR="00BD7ECE">
        <w:rPr>
          <w:color w:val="000000" w:themeColor="text1"/>
        </w:rPr>
        <w:t xml:space="preserve"> </w:t>
      </w:r>
      <w:r w:rsidR="00B11C24">
        <w:rPr>
          <w:color w:val="000000" w:themeColor="text1"/>
        </w:rPr>
        <w:t xml:space="preserve">enough </w:t>
      </w:r>
      <w:r>
        <w:rPr>
          <w:color w:val="000000" w:themeColor="text1"/>
        </w:rPr>
        <w:t>internet connection to share participant’s screen and allow for uninterrupted audio conversation.</w:t>
      </w:r>
    </w:p>
    <w:p w14:paraId="49949879" w14:textId="77777777" w:rsidR="003C6924" w:rsidRDefault="003C6924" w:rsidP="003C6924">
      <w:pPr>
        <w:spacing w:line="360" w:lineRule="auto"/>
        <w:jc w:val="both"/>
        <w:rPr>
          <w:color w:val="000000" w:themeColor="text1"/>
        </w:rPr>
      </w:pPr>
    </w:p>
    <w:p w14:paraId="64AA2BDA" w14:textId="5F12BF5B" w:rsidR="003C6924" w:rsidRPr="002D3599" w:rsidRDefault="003C6924" w:rsidP="003C6924">
      <w:pPr>
        <w:spacing w:line="360" w:lineRule="auto"/>
        <w:jc w:val="both"/>
        <w:rPr>
          <w:b/>
          <w:bCs/>
          <w:color w:val="000000" w:themeColor="text1"/>
        </w:rPr>
      </w:pPr>
      <w:r w:rsidRPr="002D3599">
        <w:rPr>
          <w:b/>
          <w:bCs/>
          <w:color w:val="000000" w:themeColor="text1"/>
        </w:rPr>
        <w:t>6</w:t>
      </w:r>
      <w:r>
        <w:rPr>
          <w:b/>
          <w:bCs/>
          <w:color w:val="000000" w:themeColor="text1"/>
        </w:rPr>
        <w:t>.4</w:t>
      </w:r>
      <w:r w:rsidRPr="002D3599">
        <w:rPr>
          <w:b/>
          <w:bCs/>
          <w:color w:val="000000" w:themeColor="text1"/>
        </w:rPr>
        <w:t>.1</w:t>
      </w:r>
      <w:r w:rsidRPr="002D3599">
        <w:rPr>
          <w:b/>
          <w:bCs/>
          <w:color w:val="000000" w:themeColor="text1"/>
        </w:rPr>
        <w:tab/>
        <w:t xml:space="preserve">Technology and Browser </w:t>
      </w:r>
      <w:r w:rsidR="00CD3049">
        <w:rPr>
          <w:b/>
          <w:bCs/>
          <w:color w:val="000000" w:themeColor="text1"/>
        </w:rPr>
        <w:t>Support</w:t>
      </w:r>
    </w:p>
    <w:p w14:paraId="6F61387D" w14:textId="4B23BFF8" w:rsidR="003C6924" w:rsidRDefault="003C6924" w:rsidP="003C6924">
      <w:pPr>
        <w:spacing w:line="360" w:lineRule="auto"/>
        <w:jc w:val="both"/>
        <w:rPr>
          <w:color w:val="000000" w:themeColor="text1"/>
        </w:rPr>
      </w:pPr>
      <w:r w:rsidRPr="007E0844">
        <w:rPr>
          <w:color w:val="000000" w:themeColor="text1"/>
        </w:rPr>
        <w:t xml:space="preserve">The webpage </w:t>
      </w:r>
      <w:r w:rsidR="00BD7ECE">
        <w:rPr>
          <w:color w:val="000000" w:themeColor="text1"/>
        </w:rPr>
        <w:t>wa</w:t>
      </w:r>
      <w:r w:rsidRPr="007E0844">
        <w:rPr>
          <w:color w:val="000000" w:themeColor="text1"/>
        </w:rPr>
        <w:t>s developed</w:t>
      </w:r>
      <w:r w:rsidRPr="00656EC5">
        <w:rPr>
          <w:color w:val="000000" w:themeColor="text1"/>
        </w:rPr>
        <w:t xml:space="preserve"> </w:t>
      </w:r>
      <w:r w:rsidRPr="00C86ED6">
        <w:rPr>
          <w:color w:val="000000" w:themeColor="text1"/>
        </w:rPr>
        <w:t xml:space="preserve">with </w:t>
      </w:r>
      <w:r w:rsidRPr="00461EB3">
        <w:rPr>
          <w:color w:val="000000" w:themeColor="text1"/>
        </w:rPr>
        <w:t>HTML, CSS</w:t>
      </w:r>
      <w:r w:rsidRPr="00E41921">
        <w:rPr>
          <w:color w:val="000000" w:themeColor="text1"/>
        </w:rPr>
        <w:t xml:space="preserve">, JavaScript, and D3.js for frontend and PHP </w:t>
      </w:r>
      <w:r>
        <w:rPr>
          <w:color w:val="000000" w:themeColor="text1"/>
        </w:rPr>
        <w:t>in</w:t>
      </w:r>
      <w:r w:rsidRPr="00E41921">
        <w:rPr>
          <w:color w:val="000000" w:themeColor="text1"/>
        </w:rPr>
        <w:t xml:space="preserve"> backend, deployed in the webspace (</w:t>
      </w:r>
      <w:r w:rsidRPr="00E41921">
        <w:rPr>
          <w:rFonts w:eastAsiaTheme="minorHAnsi"/>
          <w:lang w:val="en-GB" w:eastAsia="en-US"/>
        </w:rPr>
        <w:t>web.cs.dal.ca)</w:t>
      </w:r>
      <w:r w:rsidRPr="007E0844">
        <w:rPr>
          <w:color w:val="000000" w:themeColor="text1"/>
        </w:rPr>
        <w:t xml:space="preserve"> allocat</w:t>
      </w:r>
      <w:r w:rsidRPr="00656EC5">
        <w:rPr>
          <w:color w:val="000000" w:themeColor="text1"/>
        </w:rPr>
        <w:t xml:space="preserve">ed to the student </w:t>
      </w:r>
      <w:r w:rsidRPr="00C86ED6">
        <w:rPr>
          <w:color w:val="000000" w:themeColor="text1"/>
        </w:rPr>
        <w:t xml:space="preserve">by </w:t>
      </w:r>
      <w:r w:rsidRPr="00461EB3">
        <w:rPr>
          <w:color w:val="000000" w:themeColor="text1"/>
        </w:rPr>
        <w:t xml:space="preserve">the Department of </w:t>
      </w:r>
      <w:r w:rsidRPr="00E41921">
        <w:rPr>
          <w:color w:val="000000" w:themeColor="text1"/>
        </w:rPr>
        <w:t xml:space="preserve">Computer Science, Dalhousie University. Since the webspace has public access over internet, anyone could access the page from anywhere which helped to remain inside the </w:t>
      </w:r>
      <w:r>
        <w:rPr>
          <w:color w:val="000000" w:themeColor="text1"/>
        </w:rPr>
        <w:lastRenderedPageBreak/>
        <w:t xml:space="preserve">COVID-19 </w:t>
      </w:r>
      <w:r w:rsidRPr="00656EC5">
        <w:rPr>
          <w:color w:val="000000" w:themeColor="text1"/>
        </w:rPr>
        <w:t>safety guidelines defined by the Nova Scotia Health department and provincial authority</w:t>
      </w:r>
      <w:r>
        <w:rPr>
          <w:color w:val="000000" w:themeColor="text1"/>
        </w:rPr>
        <w:t xml:space="preserve">. </w:t>
      </w:r>
    </w:p>
    <w:p w14:paraId="7FC0FBA2" w14:textId="77777777" w:rsidR="003C6924" w:rsidRDefault="003C6924" w:rsidP="003C6924">
      <w:pPr>
        <w:spacing w:line="360" w:lineRule="auto"/>
        <w:jc w:val="both"/>
        <w:rPr>
          <w:color w:val="000000" w:themeColor="text1"/>
        </w:rPr>
      </w:pPr>
    </w:p>
    <w:p w14:paraId="2982692B" w14:textId="0CEB7C8D" w:rsidR="003C6924" w:rsidRPr="00656EC5" w:rsidRDefault="003C6924" w:rsidP="003C6924">
      <w:pPr>
        <w:spacing w:line="360" w:lineRule="auto"/>
        <w:jc w:val="both"/>
        <w:rPr>
          <w:color w:val="000000" w:themeColor="text1"/>
        </w:rPr>
      </w:pPr>
      <w:r>
        <w:rPr>
          <w:color w:val="000000" w:themeColor="text1"/>
        </w:rPr>
        <w:t xml:space="preserve">We also note that we used CSS color blending to represent Chromatic Aberration </w:t>
      </w:r>
      <w:r w:rsidR="00BD7ECE">
        <w:rPr>
          <w:color w:val="000000" w:themeColor="text1"/>
        </w:rPr>
        <w:t>which</w:t>
      </w:r>
      <w:r>
        <w:rPr>
          <w:color w:val="000000" w:themeColor="text1"/>
        </w:rPr>
        <w:t xml:space="preserve"> does not work properly in Google Chrome/Safari. It is a well-known issue that they can’t render the blended color properly and when there are large number of cells with color blending in a chart, Chrome </w:t>
      </w:r>
      <w:r w:rsidR="00BD7ECE">
        <w:rPr>
          <w:color w:val="000000" w:themeColor="text1"/>
        </w:rPr>
        <w:t xml:space="preserve">often </w:t>
      </w:r>
      <w:r>
        <w:rPr>
          <w:color w:val="000000" w:themeColor="text1"/>
        </w:rPr>
        <w:t xml:space="preserve">crashes. We found Firefox and Microsoft Edge works without issue and served our purpose, and Firefox/Edge are easy to install on any computer having an internet connection. For this reason, we made either Firefox/Edge mandatory for the participation. </w:t>
      </w:r>
    </w:p>
    <w:p w14:paraId="0B095F15" w14:textId="77777777" w:rsidR="003C6924" w:rsidRDefault="003C6924" w:rsidP="003C6924">
      <w:pPr>
        <w:spacing w:line="360" w:lineRule="auto"/>
        <w:jc w:val="both"/>
        <w:rPr>
          <w:color w:val="000000" w:themeColor="text1"/>
        </w:rPr>
      </w:pPr>
    </w:p>
    <w:p w14:paraId="01914E8C" w14:textId="1AE558C8" w:rsidR="003C6924" w:rsidRDefault="003C6924" w:rsidP="003C6924">
      <w:pPr>
        <w:spacing w:line="360" w:lineRule="auto"/>
        <w:jc w:val="both"/>
        <w:rPr>
          <w:color w:val="000000" w:themeColor="text1"/>
        </w:rPr>
      </w:pPr>
      <w:r w:rsidRPr="002D3599">
        <w:rPr>
          <w:b/>
          <w:bCs/>
          <w:color w:val="000000" w:themeColor="text1"/>
        </w:rPr>
        <w:t>6.</w:t>
      </w:r>
      <w:r>
        <w:rPr>
          <w:b/>
          <w:bCs/>
          <w:color w:val="000000" w:themeColor="text1"/>
        </w:rPr>
        <w:t>4</w:t>
      </w:r>
      <w:r w:rsidRPr="002D3599">
        <w:rPr>
          <w:b/>
          <w:bCs/>
          <w:color w:val="000000" w:themeColor="text1"/>
        </w:rPr>
        <w:t>.2</w:t>
      </w:r>
      <w:r w:rsidRPr="002D3599">
        <w:rPr>
          <w:b/>
          <w:bCs/>
          <w:color w:val="000000" w:themeColor="text1"/>
        </w:rPr>
        <w:tab/>
      </w:r>
      <w:r w:rsidR="00DE197A">
        <w:rPr>
          <w:b/>
          <w:bCs/>
          <w:color w:val="000000" w:themeColor="text1"/>
        </w:rPr>
        <w:t xml:space="preserve">Study </w:t>
      </w:r>
      <w:r w:rsidRPr="002D3599">
        <w:rPr>
          <w:b/>
          <w:bCs/>
          <w:color w:val="000000" w:themeColor="text1"/>
        </w:rPr>
        <w:t>Components</w:t>
      </w:r>
      <w:r w:rsidR="00DE197A">
        <w:rPr>
          <w:b/>
          <w:bCs/>
          <w:color w:val="000000" w:themeColor="text1"/>
        </w:rPr>
        <w:tab/>
      </w:r>
      <w:r>
        <w:rPr>
          <w:color w:val="000000" w:themeColor="text1"/>
        </w:rPr>
        <w:br/>
        <w:t xml:space="preserve">As already noted, VSUP is the closest publication that also presented a technique for uncertainty </w:t>
      </w:r>
      <w:r w:rsidR="001B61DA">
        <w:rPr>
          <w:color w:val="000000" w:themeColor="text1"/>
        </w:rPr>
        <w:t>visualisation,</w:t>
      </w:r>
      <w:r>
        <w:rPr>
          <w:color w:val="000000" w:themeColor="text1"/>
        </w:rPr>
        <w:t xml:space="preserve"> but that </w:t>
      </w:r>
      <w:r w:rsidR="00BD7ECE">
        <w:rPr>
          <w:color w:val="000000" w:themeColor="text1"/>
        </w:rPr>
        <w:t xml:space="preserve">paper only </w:t>
      </w:r>
      <w:r>
        <w:rPr>
          <w:color w:val="000000" w:themeColor="text1"/>
        </w:rPr>
        <w:t>use</w:t>
      </w:r>
      <w:r w:rsidR="00BD7ECE">
        <w:rPr>
          <w:color w:val="000000" w:themeColor="text1"/>
        </w:rPr>
        <w:t>d</w:t>
      </w:r>
      <w:r>
        <w:rPr>
          <w:color w:val="000000" w:themeColor="text1"/>
        </w:rPr>
        <w:t xml:space="preserve"> a grid-chart representation. In other words, the smallest unit of their representation is a square shape. But in our study, we broadened the test cases somewhat using circles and squares and that’s why we created the following core components of our study:</w:t>
      </w:r>
    </w:p>
    <w:p w14:paraId="3E7F00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Bubble</w:t>
      </w:r>
      <w:r>
        <w:rPr>
          <w:color w:val="000000" w:themeColor="text1"/>
        </w:rPr>
        <w:t>: Chromatic Aberration is applied on circles in a bubble chart.</w:t>
      </w:r>
    </w:p>
    <w:p w14:paraId="2951EEDE"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CA + Grid</w:t>
      </w:r>
      <w:r>
        <w:rPr>
          <w:color w:val="000000" w:themeColor="text1"/>
        </w:rPr>
        <w:t>: Chromatic Aberration is applied on squares in a grid chart.</w:t>
      </w:r>
    </w:p>
    <w:p w14:paraId="474576E4"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Bubble</w:t>
      </w:r>
      <w:r>
        <w:rPr>
          <w:color w:val="000000" w:themeColor="text1"/>
        </w:rPr>
        <w:t xml:space="preserve">: Uncertainties are presented with circular shapes. </w:t>
      </w:r>
    </w:p>
    <w:p w14:paraId="4EEEE42A" w14:textId="77777777" w:rsidR="003C6924" w:rsidRDefault="003C6924" w:rsidP="002B35E4">
      <w:pPr>
        <w:pStyle w:val="ListParagraph"/>
        <w:numPr>
          <w:ilvl w:val="0"/>
          <w:numId w:val="22"/>
        </w:numPr>
        <w:spacing w:line="360" w:lineRule="auto"/>
        <w:jc w:val="both"/>
        <w:rPr>
          <w:color w:val="000000" w:themeColor="text1"/>
        </w:rPr>
      </w:pPr>
      <w:r w:rsidRPr="00713E9B">
        <w:rPr>
          <w:b/>
          <w:bCs/>
          <w:color w:val="000000" w:themeColor="text1"/>
        </w:rPr>
        <w:t>VSUP + G</w:t>
      </w:r>
      <w:r>
        <w:rPr>
          <w:b/>
          <w:bCs/>
          <w:color w:val="000000" w:themeColor="text1"/>
        </w:rPr>
        <w:t>rid</w:t>
      </w:r>
      <w:r>
        <w:rPr>
          <w:color w:val="000000" w:themeColor="text1"/>
        </w:rPr>
        <w:t>: Uncertainties are presented with square shapes.</w:t>
      </w:r>
    </w:p>
    <w:p w14:paraId="3DB40935" w14:textId="77777777" w:rsidR="003C6924" w:rsidRDefault="003C6924" w:rsidP="003C6924">
      <w:pPr>
        <w:pStyle w:val="ListParagraph"/>
        <w:spacing w:line="360" w:lineRule="auto"/>
        <w:jc w:val="both"/>
        <w:rPr>
          <w:color w:val="000000" w:themeColor="text1"/>
        </w:rPr>
      </w:pPr>
    </w:p>
    <w:p w14:paraId="3ED209F3" w14:textId="77777777" w:rsidR="003C6924" w:rsidRPr="007E5AD2" w:rsidRDefault="003C6924" w:rsidP="003C6924">
      <w:pPr>
        <w:spacing w:line="360" w:lineRule="auto"/>
        <w:jc w:val="both"/>
        <w:rPr>
          <w:color w:val="000000" w:themeColor="text1"/>
        </w:rPr>
      </w:pPr>
      <w:r w:rsidRPr="007E5AD2">
        <w:rPr>
          <w:color w:val="000000" w:themeColor="text1"/>
        </w:rPr>
        <w:t xml:space="preserve">So, first two </w:t>
      </w:r>
      <w:r>
        <w:rPr>
          <w:color w:val="000000" w:themeColor="text1"/>
        </w:rPr>
        <w:t xml:space="preserve">components </w:t>
      </w:r>
      <w:r w:rsidRPr="007E5AD2">
        <w:rPr>
          <w:color w:val="000000" w:themeColor="text1"/>
        </w:rPr>
        <w:t xml:space="preserve">use CA and the last two use VSUP </w:t>
      </w:r>
      <w:r w:rsidRPr="00010FC0">
        <w:rPr>
          <w:color w:val="000000" w:themeColor="text1"/>
        </w:rPr>
        <w:t>representation</w:t>
      </w:r>
      <w:r w:rsidRPr="007E5AD2">
        <w:rPr>
          <w:color w:val="000000" w:themeColor="text1"/>
        </w:rPr>
        <w:t>.</w:t>
      </w:r>
      <w:r>
        <w:rPr>
          <w:color w:val="000000" w:themeColor="text1"/>
        </w:rPr>
        <w:t xml:space="preserve"> In other words, two representations are implemented in four different components with slightly modified approaches. </w:t>
      </w:r>
    </w:p>
    <w:p w14:paraId="75F5FE3A" w14:textId="77777777" w:rsidR="00DE197A" w:rsidRPr="00DF6E07" w:rsidRDefault="00DE197A" w:rsidP="00DF6E07">
      <w:pPr>
        <w:spacing w:line="360" w:lineRule="auto"/>
        <w:jc w:val="both"/>
        <w:rPr>
          <w:color w:val="000000" w:themeColor="text1"/>
        </w:rPr>
      </w:pPr>
    </w:p>
    <w:p w14:paraId="5365D0F3" w14:textId="7C669272" w:rsidR="00BD7ECE" w:rsidRPr="00D25B21" w:rsidRDefault="003C6924" w:rsidP="003C6924">
      <w:pPr>
        <w:spacing w:line="360" w:lineRule="auto"/>
        <w:jc w:val="both"/>
        <w:rPr>
          <w:b/>
          <w:bCs/>
          <w:color w:val="000000" w:themeColor="text1"/>
        </w:rPr>
      </w:pPr>
      <w:r w:rsidRPr="00D25B21">
        <w:rPr>
          <w:b/>
          <w:bCs/>
          <w:color w:val="000000" w:themeColor="text1"/>
        </w:rPr>
        <w:t>6.</w:t>
      </w:r>
      <w:r>
        <w:rPr>
          <w:b/>
          <w:bCs/>
          <w:color w:val="000000" w:themeColor="text1"/>
        </w:rPr>
        <w:t>4</w:t>
      </w:r>
      <w:r w:rsidRPr="00D25B21">
        <w:rPr>
          <w:b/>
          <w:bCs/>
          <w:color w:val="000000" w:themeColor="text1"/>
        </w:rPr>
        <w:t>.3</w:t>
      </w:r>
      <w:r w:rsidRPr="00D25B21">
        <w:rPr>
          <w:b/>
          <w:bCs/>
          <w:color w:val="000000" w:themeColor="text1"/>
        </w:rPr>
        <w:tab/>
        <w:t>Counter Balancing</w:t>
      </w:r>
    </w:p>
    <w:p w14:paraId="02309B72" w14:textId="060D1AD3" w:rsidR="003C6924" w:rsidRPr="0006192C" w:rsidRDefault="003C6924" w:rsidP="00DF6E07">
      <w:pPr>
        <w:spacing w:line="360" w:lineRule="auto"/>
        <w:jc w:val="both"/>
      </w:pPr>
      <w:r w:rsidRPr="00A5587B">
        <w:t>Each component consists of eight questions</w:t>
      </w:r>
      <w:r>
        <w:t>.</w:t>
      </w:r>
      <w:r w:rsidRPr="00A5587B">
        <w:t xml:space="preserve"> The order of the questions is selected randomly </w:t>
      </w:r>
      <w:r w:rsidR="00BD7ECE">
        <w:t>which</w:t>
      </w:r>
      <w:r w:rsidRPr="00A5587B">
        <w:t xml:space="preserve"> means no two participant</w:t>
      </w:r>
      <w:r>
        <w:t>s</w:t>
      </w:r>
      <w:r w:rsidRPr="00A5587B">
        <w:t xml:space="preserve"> would get the questions in same order and the components </w:t>
      </w:r>
      <w:r>
        <w:t>themselves</w:t>
      </w:r>
      <w:r w:rsidRPr="00A5587B">
        <w:t xml:space="preserve"> were presented to the participant in “</w:t>
      </w:r>
      <w:r w:rsidRPr="00A5587B">
        <w:rPr>
          <w:color w:val="000000"/>
        </w:rPr>
        <w:t xml:space="preserve">Balanced Latin Squares” method of </w:t>
      </w:r>
      <w:r w:rsidRPr="00A5587B">
        <w:t xml:space="preserve">counter balancing mechanism proposed </w:t>
      </w:r>
      <w:r w:rsidRPr="00A5587B">
        <w:rPr>
          <w:color w:val="000000"/>
        </w:rPr>
        <w:t xml:space="preserve">[67] to give equal emphasis to each component </w:t>
      </w:r>
      <w:r>
        <w:rPr>
          <w:color w:val="000000"/>
        </w:rPr>
        <w:t>throughout</w:t>
      </w:r>
      <w:r w:rsidRPr="00A5587B">
        <w:rPr>
          <w:color w:val="000000"/>
        </w:rPr>
        <w:t xml:space="preserve"> the study</w:t>
      </w:r>
      <w:r>
        <w:rPr>
          <w:color w:val="000000"/>
        </w:rPr>
        <w:t xml:space="preserve"> and balance the learning effect.</w:t>
      </w:r>
      <w:r w:rsidRPr="00A5587B">
        <w:rPr>
          <w:b/>
          <w:bCs/>
          <w:color w:val="000000"/>
        </w:rPr>
        <w:t xml:space="preserve"> </w:t>
      </w:r>
      <w:r w:rsidRPr="0006192C">
        <w:rPr>
          <w:color w:val="000000"/>
        </w:rPr>
        <w:t xml:space="preserve">We have explained in detail about the study </w:t>
      </w:r>
      <w:r w:rsidR="007E79D7">
        <w:rPr>
          <w:color w:val="000000"/>
        </w:rPr>
        <w:t>design</w:t>
      </w:r>
      <w:r w:rsidR="000D49FF">
        <w:rPr>
          <w:color w:val="000000"/>
        </w:rPr>
        <w:t xml:space="preserve"> and questionnaire</w:t>
      </w:r>
      <w:r w:rsidR="007E79D7" w:rsidRPr="0006192C">
        <w:rPr>
          <w:color w:val="000000"/>
        </w:rPr>
        <w:t xml:space="preserve"> </w:t>
      </w:r>
      <w:r w:rsidRPr="0006192C">
        <w:rPr>
          <w:color w:val="000000"/>
        </w:rPr>
        <w:t xml:space="preserve">in </w:t>
      </w:r>
      <w:r w:rsidRPr="000D49FF">
        <w:t>Appendix-</w:t>
      </w:r>
      <w:r w:rsidR="000D49FF">
        <w:t>E</w:t>
      </w:r>
      <w:r w:rsidR="007E79D7" w:rsidRPr="000D49FF">
        <w:t xml:space="preserve"> </w:t>
      </w:r>
      <w:r w:rsidRPr="0006192C">
        <w:rPr>
          <w:color w:val="000000"/>
        </w:rPr>
        <w:t xml:space="preserve">but </w:t>
      </w:r>
      <w:r>
        <w:rPr>
          <w:color w:val="000000"/>
        </w:rPr>
        <w:t>for reference Figure 6.1 shows</w:t>
      </w:r>
      <w:r w:rsidRPr="0006192C">
        <w:rPr>
          <w:color w:val="000000"/>
        </w:rPr>
        <w:t xml:space="preserve"> an example of balanced</w:t>
      </w:r>
      <w:r>
        <w:rPr>
          <w:color w:val="000000"/>
        </w:rPr>
        <w:t>-</w:t>
      </w:r>
      <w:proofErr w:type="spellStart"/>
      <w:r w:rsidRPr="0006192C">
        <w:rPr>
          <w:color w:val="000000"/>
        </w:rPr>
        <w:t>latin</w:t>
      </w:r>
      <w:proofErr w:type="spellEnd"/>
      <w:r>
        <w:rPr>
          <w:color w:val="000000"/>
        </w:rPr>
        <w:t>-</w:t>
      </w:r>
      <w:r w:rsidRPr="0006192C">
        <w:rPr>
          <w:color w:val="000000"/>
        </w:rPr>
        <w:t>square.</w:t>
      </w:r>
    </w:p>
    <w:p w14:paraId="1DC81E09" w14:textId="77777777" w:rsidR="003C6924" w:rsidRDefault="003C6924" w:rsidP="003C6924">
      <w:r w:rsidRPr="00D16D24">
        <w:lastRenderedPageBreak/>
        <w:fldChar w:fldCharType="begin"/>
      </w:r>
      <w:r w:rsidRPr="00D16D24">
        <w:instrText xml:space="preserve"> INCLUDEPICTURE "https://www.yorku.ca/mack/RN-Counterbalancing-f3.jpg" \* MERGEFORMATINET </w:instrText>
      </w:r>
      <w:r w:rsidRPr="00D16D24">
        <w:fldChar w:fldCharType="separate"/>
      </w:r>
      <w:r w:rsidRPr="00D16D24">
        <w:rPr>
          <w:noProof/>
        </w:rPr>
        <w:drawing>
          <wp:inline distT="0" distB="0" distL="0" distR="0" wp14:anchorId="599A5945" wp14:editId="115FA1C8">
            <wp:extent cx="1891049" cy="1320800"/>
            <wp:effectExtent l="0" t="0" r="1270" b="0"/>
            <wp:docPr id="290" name="Picture 290" descr="A picture containing text, crossword puzzle, dar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A picture containing text, crossword puzzle, dark, clip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5568" cy="1337925"/>
                    </a:xfrm>
                    <a:prstGeom prst="rect">
                      <a:avLst/>
                    </a:prstGeom>
                    <a:noFill/>
                    <a:ln>
                      <a:noFill/>
                    </a:ln>
                  </pic:spPr>
                </pic:pic>
              </a:graphicData>
            </a:graphic>
          </wp:inline>
        </w:drawing>
      </w:r>
      <w:r w:rsidRPr="00D16D24">
        <w:fldChar w:fldCharType="end"/>
      </w:r>
      <w:r>
        <w:t xml:space="preserve">    </w:t>
      </w:r>
      <w:r>
        <w:tab/>
      </w:r>
      <w:r>
        <w:tab/>
        <w:t xml:space="preserve"> </w:t>
      </w:r>
      <w:r>
        <w:rPr>
          <w:noProof/>
        </w:rPr>
        <w:drawing>
          <wp:inline distT="0" distB="0" distL="0" distR="0" wp14:anchorId="1CCE36D9" wp14:editId="2E1AD75C">
            <wp:extent cx="1801935" cy="1339273"/>
            <wp:effectExtent l="0" t="0" r="1905" b="0"/>
            <wp:docPr id="291" name="Picture 29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5439" cy="1356742"/>
                    </a:xfrm>
                    <a:prstGeom prst="rect">
                      <a:avLst/>
                    </a:prstGeom>
                    <a:noFill/>
                    <a:ln>
                      <a:noFill/>
                    </a:ln>
                  </pic:spPr>
                </pic:pic>
              </a:graphicData>
            </a:graphic>
          </wp:inline>
        </w:drawing>
      </w:r>
      <w:r w:rsidRPr="00D16D24">
        <w:rPr>
          <w:rFonts w:ascii="Times" w:hAnsi="Times"/>
          <w:color w:val="000000"/>
          <w:sz w:val="27"/>
          <w:szCs w:val="27"/>
        </w:rPr>
        <w:br/>
      </w:r>
    </w:p>
    <w:p w14:paraId="21350CE6" w14:textId="77777777" w:rsidR="003C6924" w:rsidRPr="000245ED" w:rsidRDefault="003C6924" w:rsidP="003C6924">
      <w:r w:rsidRPr="000245ED">
        <w:rPr>
          <w:rFonts w:ascii="Times" w:hAnsi="Times"/>
          <w:color w:val="000000"/>
        </w:rPr>
        <w:t>Figure 6.1: Latin Square (left), Balanced Latin Square (right)</w:t>
      </w:r>
    </w:p>
    <w:p w14:paraId="0B3CA4EE" w14:textId="77777777" w:rsidR="003C6924" w:rsidRPr="0006192C" w:rsidRDefault="003C6924" w:rsidP="003C6924"/>
    <w:p w14:paraId="308FFBFA" w14:textId="65FAA985" w:rsidR="003C6924" w:rsidRDefault="003C6924" w:rsidP="003C6924">
      <w:pPr>
        <w:spacing w:line="360" w:lineRule="auto"/>
        <w:jc w:val="both"/>
        <w:rPr>
          <w:color w:val="000000" w:themeColor="text1"/>
        </w:rPr>
      </w:pPr>
      <w:r w:rsidRPr="00D25B21">
        <w:rPr>
          <w:color w:val="000000" w:themeColor="text1"/>
        </w:rPr>
        <w:t xml:space="preserve">If we consider </w:t>
      </w:r>
      <w:r w:rsidR="00BD7ECE">
        <w:rPr>
          <w:color w:val="000000" w:themeColor="text1"/>
        </w:rPr>
        <w:t xml:space="preserve">the </w:t>
      </w:r>
      <w:r w:rsidRPr="00D25B21">
        <w:rPr>
          <w:color w:val="000000" w:themeColor="text1"/>
        </w:rPr>
        <w:t>four components as A, B, C, and D then</w:t>
      </w:r>
      <w:r>
        <w:rPr>
          <w:color w:val="000000" w:themeColor="text1"/>
        </w:rPr>
        <w:t xml:space="preserve"> the</w:t>
      </w:r>
      <w:r w:rsidRPr="00D25B21">
        <w:rPr>
          <w:color w:val="000000" w:themeColor="text1"/>
        </w:rPr>
        <w:t xml:space="preserve"> first participant will </w:t>
      </w:r>
      <w:r>
        <w:rPr>
          <w:color w:val="000000" w:themeColor="text1"/>
        </w:rPr>
        <w:t>have the</w:t>
      </w:r>
      <w:r w:rsidRPr="00D25B21">
        <w:rPr>
          <w:color w:val="000000" w:themeColor="text1"/>
        </w:rPr>
        <w:t xml:space="preserve"> order of</w:t>
      </w:r>
      <w:r>
        <w:rPr>
          <w:color w:val="000000" w:themeColor="text1"/>
        </w:rPr>
        <w:t xml:space="preserve"> the</w:t>
      </w:r>
      <w:r w:rsidRPr="00D25B21">
        <w:rPr>
          <w:color w:val="000000" w:themeColor="text1"/>
        </w:rPr>
        <w:t xml:space="preserve"> first row, second participant will </w:t>
      </w:r>
      <w:r>
        <w:rPr>
          <w:color w:val="000000" w:themeColor="text1"/>
        </w:rPr>
        <w:t>have the</w:t>
      </w:r>
      <w:r w:rsidRPr="00D25B21">
        <w:rPr>
          <w:color w:val="000000" w:themeColor="text1"/>
        </w:rPr>
        <w:t xml:space="preserve"> order of second row</w:t>
      </w:r>
      <w:r w:rsidR="00BD7ECE">
        <w:rPr>
          <w:color w:val="000000" w:themeColor="text1"/>
        </w:rPr>
        <w:t>,</w:t>
      </w:r>
      <w:r w:rsidRPr="00D25B21">
        <w:rPr>
          <w:color w:val="000000" w:themeColor="text1"/>
        </w:rPr>
        <w:t xml:space="preserve"> </w:t>
      </w:r>
      <w:r>
        <w:rPr>
          <w:color w:val="000000" w:themeColor="text1"/>
        </w:rPr>
        <w:t>etc</w:t>
      </w:r>
      <w:r w:rsidRPr="00D25B21">
        <w:rPr>
          <w:color w:val="000000" w:themeColor="text1"/>
        </w:rPr>
        <w:t>. This approach ensures, no two consecutive participant</w:t>
      </w:r>
      <w:r>
        <w:rPr>
          <w:color w:val="000000" w:themeColor="text1"/>
        </w:rPr>
        <w:t>s</w:t>
      </w:r>
      <w:r w:rsidRPr="00D25B21">
        <w:rPr>
          <w:color w:val="000000" w:themeColor="text1"/>
        </w:rPr>
        <w:t xml:space="preserve"> will get</w:t>
      </w:r>
      <w:r>
        <w:rPr>
          <w:color w:val="000000" w:themeColor="text1"/>
        </w:rPr>
        <w:t xml:space="preserve"> the</w:t>
      </w:r>
      <w:r w:rsidRPr="00D25B21">
        <w:rPr>
          <w:color w:val="000000" w:themeColor="text1"/>
        </w:rPr>
        <w:t xml:space="preserve"> same order of components</w:t>
      </w:r>
      <w:r>
        <w:rPr>
          <w:color w:val="000000" w:themeColor="text1"/>
        </w:rPr>
        <w:t xml:space="preserve"> and 8 participants among 32 will get each component first.</w:t>
      </w:r>
    </w:p>
    <w:p w14:paraId="1EC28488" w14:textId="77777777" w:rsidR="003C6924" w:rsidRPr="00D25B21" w:rsidRDefault="003C6924" w:rsidP="003C6924">
      <w:pPr>
        <w:spacing w:line="360" w:lineRule="auto"/>
        <w:jc w:val="both"/>
        <w:rPr>
          <w:color w:val="000000" w:themeColor="text1"/>
        </w:rPr>
      </w:pPr>
    </w:p>
    <w:p w14:paraId="27631FA9" w14:textId="42F596D4" w:rsidR="003C6924" w:rsidRPr="008713BF" w:rsidRDefault="003C6924" w:rsidP="003C6924">
      <w:pPr>
        <w:spacing w:line="360" w:lineRule="auto"/>
        <w:jc w:val="both"/>
      </w:pPr>
      <w:r w:rsidRPr="008713BF">
        <w:rPr>
          <w:color w:val="000000"/>
        </w:rPr>
        <w:t>M</w:t>
      </w:r>
      <w:r>
        <w:rPr>
          <w:color w:val="000000"/>
        </w:rPr>
        <w:t>any</w:t>
      </w:r>
      <w:r w:rsidRPr="008713BF">
        <w:rPr>
          <w:color w:val="000000"/>
        </w:rPr>
        <w:t xml:space="preserve"> empirical evaluations of input devices or interaction techniques are comparative. A new device or technique is </w:t>
      </w:r>
      <w:r w:rsidR="00BD7ECE">
        <w:rPr>
          <w:color w:val="000000"/>
        </w:rPr>
        <w:t xml:space="preserve">often </w:t>
      </w:r>
      <w:r w:rsidRPr="008713BF">
        <w:rPr>
          <w:color w:val="000000"/>
        </w:rPr>
        <w:t>compared against alternative devices or techniques. There are two common design</w:t>
      </w:r>
      <w:r>
        <w:rPr>
          <w:color w:val="000000"/>
        </w:rPr>
        <w:t>s</w:t>
      </w:r>
      <w:r w:rsidRPr="008713BF">
        <w:rPr>
          <w:color w:val="000000"/>
        </w:rPr>
        <w:t xml:space="preserve"> for such experimen</w:t>
      </w:r>
      <w:r>
        <w:rPr>
          <w:color w:val="000000"/>
        </w:rPr>
        <w:t>t</w:t>
      </w:r>
      <w:r w:rsidRPr="008713BF">
        <w:rPr>
          <w:color w:val="000000"/>
        </w:rPr>
        <w:t xml:space="preserve">s </w:t>
      </w:r>
      <w:r w:rsidRPr="008713BF">
        <w:rPr>
          <w:i/>
          <w:iCs/>
          <w:color w:val="000000"/>
        </w:rPr>
        <w:t>within-subjects design</w:t>
      </w:r>
      <w:r w:rsidRPr="008713BF">
        <w:t xml:space="preserve"> and </w:t>
      </w:r>
      <w:r w:rsidRPr="008713BF">
        <w:rPr>
          <w:i/>
          <w:iCs/>
          <w:color w:val="000000"/>
        </w:rPr>
        <w:t>between-subjects design</w:t>
      </w:r>
      <w:r w:rsidRPr="008713BF">
        <w:t>. We have used</w:t>
      </w:r>
      <w:r>
        <w:t xml:space="preserve"> the</w:t>
      </w:r>
      <w:r w:rsidRPr="008713BF">
        <w:t xml:space="preserve"> </w:t>
      </w:r>
      <w:r>
        <w:t>former</w:t>
      </w:r>
      <w:r w:rsidRPr="008713BF">
        <w:t xml:space="preserve"> because we </w:t>
      </w:r>
      <w:r>
        <w:t xml:space="preserve">were able </w:t>
      </w:r>
      <w:r w:rsidRPr="008713BF">
        <w:t>to test every component of the system by every particip</w:t>
      </w:r>
      <w:r>
        <w:t>a</w:t>
      </w:r>
      <w:r w:rsidRPr="008713BF">
        <w:t>nt.</w:t>
      </w:r>
    </w:p>
    <w:p w14:paraId="20C27076" w14:textId="77777777" w:rsidR="003C6924" w:rsidRPr="00D25B21" w:rsidRDefault="003C6924" w:rsidP="003C6924">
      <w:pPr>
        <w:spacing w:line="360" w:lineRule="auto"/>
        <w:jc w:val="both"/>
        <w:rPr>
          <w:color w:val="000000" w:themeColor="text1"/>
        </w:rPr>
      </w:pPr>
    </w:p>
    <w:p w14:paraId="5E611F14" w14:textId="61C46CCC" w:rsidR="003C6924" w:rsidRDefault="003C6924" w:rsidP="003C6924">
      <w:pPr>
        <w:spacing w:line="360" w:lineRule="auto"/>
        <w:jc w:val="both"/>
        <w:rPr>
          <w:color w:val="000000"/>
        </w:rPr>
      </w:pPr>
      <w:r>
        <w:rPr>
          <w:color w:val="000000"/>
        </w:rPr>
        <w:t>However, c</w:t>
      </w:r>
      <w:r w:rsidRPr="00D25B21">
        <w:rPr>
          <w:color w:val="000000"/>
        </w:rPr>
        <w:t xml:space="preserve">ounterbalancing conditions using a Latin Square does not fully eliminate the learning effect noted earlier.  Note in </w:t>
      </w:r>
      <w:r>
        <w:rPr>
          <w:color w:val="000000"/>
        </w:rPr>
        <w:t xml:space="preserve">Figure 6.1 (left), </w:t>
      </w:r>
      <w:r w:rsidRPr="00D25B21">
        <w:rPr>
          <w:color w:val="000000"/>
        </w:rPr>
        <w:t xml:space="preserve">the 4 × 4 </w:t>
      </w:r>
      <w:r w:rsidR="00BD7ECE">
        <w:rPr>
          <w:color w:val="000000"/>
        </w:rPr>
        <w:t>L</w:t>
      </w:r>
      <w:r>
        <w:rPr>
          <w:color w:val="000000"/>
        </w:rPr>
        <w:t xml:space="preserve">atin square </w:t>
      </w:r>
      <w:r w:rsidRPr="00D25B21">
        <w:rPr>
          <w:color w:val="000000"/>
        </w:rPr>
        <w:t xml:space="preserve">design, </w:t>
      </w:r>
      <w:r>
        <w:rPr>
          <w:color w:val="000000"/>
        </w:rPr>
        <w:t>component</w:t>
      </w:r>
      <w:r w:rsidRPr="00D25B21">
        <w:rPr>
          <w:color w:val="000000"/>
        </w:rPr>
        <w:t xml:space="preserve"> </w:t>
      </w:r>
      <w:r>
        <w:rPr>
          <w:color w:val="000000"/>
        </w:rPr>
        <w:t>A</w:t>
      </w:r>
      <w:r w:rsidRPr="00D25B21">
        <w:rPr>
          <w:color w:val="000000"/>
        </w:rPr>
        <w:t xml:space="preserve"> follows </w:t>
      </w:r>
      <w:r>
        <w:rPr>
          <w:color w:val="000000"/>
        </w:rPr>
        <w:t>component</w:t>
      </w:r>
      <w:r w:rsidRPr="00FC564D">
        <w:rPr>
          <w:color w:val="000000"/>
        </w:rPr>
        <w:t xml:space="preserve"> </w:t>
      </w:r>
      <w:r>
        <w:rPr>
          <w:color w:val="000000"/>
        </w:rPr>
        <w:t>B</w:t>
      </w:r>
      <w:r w:rsidRPr="00D25B21">
        <w:rPr>
          <w:color w:val="000000"/>
        </w:rPr>
        <w:t xml:space="preserve"> for three of the four groups of participants.  Thus, there is a tendency for better performance on </w:t>
      </w:r>
      <w:r>
        <w:rPr>
          <w:color w:val="000000"/>
        </w:rPr>
        <w:t>component</w:t>
      </w:r>
      <w:r w:rsidRPr="00D25B21">
        <w:rPr>
          <w:color w:val="000000"/>
        </w:rPr>
        <w:t xml:space="preserve"> </w:t>
      </w:r>
      <w:r>
        <w:rPr>
          <w:color w:val="000000"/>
        </w:rPr>
        <w:t>B</w:t>
      </w:r>
      <w:r w:rsidRPr="00D25B21">
        <w:rPr>
          <w:color w:val="000000"/>
        </w:rPr>
        <w:t xml:space="preserve"> simply because most participants benefited from practice on </w:t>
      </w:r>
      <w:r>
        <w:rPr>
          <w:color w:val="000000"/>
        </w:rPr>
        <w:t>Component</w:t>
      </w:r>
      <w:r w:rsidRPr="00D25B21">
        <w:rPr>
          <w:color w:val="000000"/>
        </w:rPr>
        <w:t xml:space="preserve"> A prior to testing on </w:t>
      </w:r>
      <w:r>
        <w:rPr>
          <w:color w:val="000000"/>
        </w:rPr>
        <w:t>Component</w:t>
      </w:r>
      <w:r w:rsidRPr="00D25B21">
        <w:rPr>
          <w:color w:val="000000"/>
        </w:rPr>
        <w:t xml:space="preserve"> B.  This phenomenon is </w:t>
      </w:r>
      <w:r>
        <w:rPr>
          <w:color w:val="000000"/>
        </w:rPr>
        <w:t>mitigated</w:t>
      </w:r>
      <w:r w:rsidRPr="00D25B21">
        <w:rPr>
          <w:color w:val="000000"/>
        </w:rPr>
        <w:t xml:space="preserve"> using a </w:t>
      </w:r>
      <w:r w:rsidR="00BD7ECE">
        <w:rPr>
          <w:i/>
          <w:iCs/>
          <w:color w:val="000000"/>
        </w:rPr>
        <w:t>B</w:t>
      </w:r>
      <w:r w:rsidRPr="00D25B21">
        <w:rPr>
          <w:i/>
          <w:iCs/>
          <w:color w:val="000000"/>
        </w:rPr>
        <w:t>alanced Latin Square</w:t>
      </w:r>
      <w:r>
        <w:rPr>
          <w:color w:val="000000"/>
        </w:rPr>
        <w:t xml:space="preserve"> Figure 6.1 (right).</w:t>
      </w:r>
    </w:p>
    <w:p w14:paraId="4EF235A8" w14:textId="77777777" w:rsidR="003C6924" w:rsidRDefault="003C6924" w:rsidP="003C6924">
      <w:pPr>
        <w:spacing w:line="360" w:lineRule="auto"/>
        <w:jc w:val="both"/>
        <w:rPr>
          <w:color w:val="000000"/>
        </w:rPr>
      </w:pPr>
    </w:p>
    <w:p w14:paraId="3D013D61" w14:textId="77777777" w:rsidR="003C6924" w:rsidRDefault="003C6924" w:rsidP="003C6924">
      <w:pPr>
        <w:spacing w:line="360" w:lineRule="auto"/>
        <w:jc w:val="both"/>
        <w:rPr>
          <w:color w:val="000000"/>
        </w:rPr>
      </w:pPr>
      <w:r>
        <w:rPr>
          <w:color w:val="000000"/>
        </w:rPr>
        <w:t>Let us consider the following abbreviation of the modules to easier accommodation in tabular representation of task arrangement of user study:</w:t>
      </w:r>
    </w:p>
    <w:p w14:paraId="3359E80A" w14:textId="4590CEE9" w:rsidR="00DE197A" w:rsidRDefault="003C6924">
      <w:pPr>
        <w:spacing w:line="360" w:lineRule="auto"/>
        <w:ind w:firstLine="720"/>
        <w:jc w:val="both"/>
        <w:rPr>
          <w:color w:val="000000"/>
        </w:rPr>
      </w:pPr>
      <w:proofErr w:type="spellStart"/>
      <w:r>
        <w:rPr>
          <w:color w:val="000000"/>
        </w:rPr>
        <w:t>CA+Bubble</w:t>
      </w:r>
      <w:proofErr w:type="spellEnd"/>
      <w:r>
        <w:rPr>
          <w:color w:val="000000"/>
        </w:rPr>
        <w:t xml:space="preserve"> = CB, </w:t>
      </w:r>
      <w:proofErr w:type="spellStart"/>
      <w:r>
        <w:rPr>
          <w:color w:val="000000"/>
        </w:rPr>
        <w:t>CA+Grid</w:t>
      </w:r>
      <w:proofErr w:type="spellEnd"/>
      <w:r>
        <w:rPr>
          <w:color w:val="000000"/>
        </w:rPr>
        <w:t xml:space="preserve"> = CG, </w:t>
      </w:r>
      <w:proofErr w:type="spellStart"/>
      <w:r>
        <w:rPr>
          <w:color w:val="000000"/>
        </w:rPr>
        <w:t>VSUP+Bubble</w:t>
      </w:r>
      <w:proofErr w:type="spellEnd"/>
      <w:r>
        <w:rPr>
          <w:color w:val="000000"/>
        </w:rPr>
        <w:t xml:space="preserve"> = VB, </w:t>
      </w:r>
      <w:proofErr w:type="spellStart"/>
      <w:r>
        <w:rPr>
          <w:color w:val="000000"/>
        </w:rPr>
        <w:t>VSUP+Grid</w:t>
      </w:r>
      <w:proofErr w:type="spellEnd"/>
      <w:r>
        <w:rPr>
          <w:color w:val="000000"/>
        </w:rPr>
        <w:t xml:space="preserve"> = VG</w:t>
      </w:r>
    </w:p>
    <w:p w14:paraId="5F5EA7E5" w14:textId="4D5BE192" w:rsidR="00BD7ECE" w:rsidRDefault="00BD7ECE">
      <w:pPr>
        <w:spacing w:line="360" w:lineRule="auto"/>
        <w:ind w:firstLine="720"/>
        <w:jc w:val="both"/>
        <w:rPr>
          <w:color w:val="000000"/>
        </w:rPr>
      </w:pPr>
    </w:p>
    <w:p w14:paraId="58E96EA9" w14:textId="0E473452" w:rsidR="00BD7ECE" w:rsidRDefault="00BD7ECE">
      <w:pPr>
        <w:spacing w:line="360" w:lineRule="auto"/>
        <w:ind w:firstLine="720"/>
        <w:jc w:val="both"/>
        <w:rPr>
          <w:color w:val="000000"/>
        </w:rPr>
      </w:pPr>
    </w:p>
    <w:p w14:paraId="5CAEE8FB" w14:textId="3D2CD20E" w:rsidR="00BD7ECE" w:rsidRDefault="00BD7ECE">
      <w:pPr>
        <w:spacing w:line="360" w:lineRule="auto"/>
        <w:ind w:firstLine="720"/>
        <w:jc w:val="both"/>
        <w:rPr>
          <w:color w:val="000000"/>
        </w:rPr>
      </w:pPr>
    </w:p>
    <w:p w14:paraId="7B833A00" w14:textId="745506CF" w:rsidR="00BD7ECE" w:rsidRDefault="00BD7ECE">
      <w:pPr>
        <w:spacing w:line="360" w:lineRule="auto"/>
        <w:ind w:firstLine="720"/>
        <w:jc w:val="both"/>
        <w:rPr>
          <w:color w:val="000000"/>
        </w:rPr>
      </w:pPr>
    </w:p>
    <w:p w14:paraId="7CF33A4B" w14:textId="77777777" w:rsidR="00BD7ECE" w:rsidRDefault="00BD7ECE" w:rsidP="00DF6E07">
      <w:pPr>
        <w:spacing w:line="360" w:lineRule="auto"/>
        <w:ind w:firstLine="720"/>
        <w:jc w:val="both"/>
        <w:rPr>
          <w:color w:val="000000"/>
        </w:rPr>
      </w:pPr>
    </w:p>
    <w:tbl>
      <w:tblPr>
        <w:tblStyle w:val="TableGrid"/>
        <w:tblW w:w="0" w:type="auto"/>
        <w:shd w:val="clear" w:color="auto" w:fill="FFFFFF" w:themeFill="background1"/>
        <w:tblLook w:val="04A0" w:firstRow="1" w:lastRow="0" w:firstColumn="1" w:lastColumn="0" w:noHBand="0" w:noVBand="1"/>
      </w:tblPr>
      <w:tblGrid>
        <w:gridCol w:w="988"/>
        <w:gridCol w:w="3402"/>
        <w:gridCol w:w="4626"/>
      </w:tblGrid>
      <w:tr w:rsidR="003C6924" w14:paraId="6A267799" w14:textId="77777777" w:rsidTr="00DE197A">
        <w:trPr>
          <w:trHeight w:val="227"/>
        </w:trPr>
        <w:tc>
          <w:tcPr>
            <w:tcW w:w="988" w:type="dxa"/>
            <w:shd w:val="clear" w:color="auto" w:fill="F2F2F2" w:themeFill="background1" w:themeFillShade="F2"/>
          </w:tcPr>
          <w:p w14:paraId="6A6AFEA4" w14:textId="77777777" w:rsidR="003C6924" w:rsidRPr="00535EA8" w:rsidRDefault="003C6924" w:rsidP="00010FC0">
            <w:pPr>
              <w:spacing w:line="360" w:lineRule="auto"/>
              <w:jc w:val="center"/>
              <w:rPr>
                <w:b/>
                <w:bCs/>
              </w:rPr>
            </w:pPr>
            <w:r w:rsidRPr="00535EA8">
              <w:rPr>
                <w:b/>
                <w:bCs/>
              </w:rPr>
              <w:lastRenderedPageBreak/>
              <w:t>PID</w:t>
            </w:r>
          </w:p>
        </w:tc>
        <w:tc>
          <w:tcPr>
            <w:tcW w:w="3402" w:type="dxa"/>
            <w:shd w:val="clear" w:color="auto" w:fill="F2F2F2" w:themeFill="background1" w:themeFillShade="F2"/>
          </w:tcPr>
          <w:p w14:paraId="25B7CCF8" w14:textId="77777777" w:rsidR="003C6924" w:rsidRPr="00535EA8" w:rsidRDefault="003C6924" w:rsidP="00010FC0">
            <w:pPr>
              <w:spacing w:line="360" w:lineRule="auto"/>
              <w:jc w:val="center"/>
              <w:rPr>
                <w:b/>
                <w:bCs/>
              </w:rPr>
            </w:pPr>
            <w:r w:rsidRPr="00535EA8">
              <w:rPr>
                <w:b/>
                <w:bCs/>
              </w:rPr>
              <w:t>Modules Order</w:t>
            </w:r>
          </w:p>
        </w:tc>
        <w:tc>
          <w:tcPr>
            <w:tcW w:w="4626" w:type="dxa"/>
            <w:shd w:val="clear" w:color="auto" w:fill="F2F2F2" w:themeFill="background1" w:themeFillShade="F2"/>
          </w:tcPr>
          <w:p w14:paraId="173F1572" w14:textId="77777777" w:rsidR="003C6924" w:rsidRPr="00535EA8" w:rsidRDefault="003C6924" w:rsidP="00010FC0">
            <w:pPr>
              <w:spacing w:line="360" w:lineRule="auto"/>
              <w:jc w:val="center"/>
              <w:rPr>
                <w:b/>
                <w:bCs/>
              </w:rPr>
            </w:pPr>
            <w:r w:rsidRPr="00535EA8">
              <w:rPr>
                <w:b/>
                <w:bCs/>
              </w:rPr>
              <w:t>Questions Order</w:t>
            </w:r>
            <w:r>
              <w:rPr>
                <w:b/>
                <w:bCs/>
              </w:rPr>
              <w:t>(random)</w:t>
            </w:r>
          </w:p>
        </w:tc>
      </w:tr>
      <w:tr w:rsidR="003C6924" w14:paraId="09C5725E" w14:textId="77777777" w:rsidTr="005338AD">
        <w:trPr>
          <w:trHeight w:val="227"/>
        </w:trPr>
        <w:tc>
          <w:tcPr>
            <w:tcW w:w="988" w:type="dxa"/>
            <w:shd w:val="clear" w:color="auto" w:fill="FFFFFF" w:themeFill="background1"/>
            <w:vAlign w:val="center"/>
          </w:tcPr>
          <w:p w14:paraId="60C729D5" w14:textId="77777777" w:rsidR="003C6924" w:rsidRPr="00734F7B" w:rsidRDefault="003C6924" w:rsidP="005338AD">
            <w:pPr>
              <w:spacing w:line="360" w:lineRule="auto"/>
              <w:jc w:val="center"/>
              <w:rPr>
                <w:sz w:val="20"/>
                <w:szCs w:val="20"/>
              </w:rPr>
            </w:pPr>
            <w:r w:rsidRPr="00734F7B">
              <w:rPr>
                <w:sz w:val="20"/>
                <w:szCs w:val="20"/>
              </w:rPr>
              <w:t>P1</w:t>
            </w:r>
          </w:p>
        </w:tc>
        <w:tc>
          <w:tcPr>
            <w:tcW w:w="3402" w:type="dxa"/>
            <w:vMerge w:val="restart"/>
            <w:shd w:val="clear" w:color="auto" w:fill="FFFFFF" w:themeFill="background1"/>
            <w:vAlign w:val="center"/>
          </w:tcPr>
          <w:p w14:paraId="539CB6E1" w14:textId="77777777" w:rsidR="003C6924" w:rsidRPr="00734F7B" w:rsidRDefault="003C6924" w:rsidP="005338AD">
            <w:pPr>
              <w:spacing w:line="360" w:lineRule="auto"/>
              <w:jc w:val="center"/>
              <w:rPr>
                <w:sz w:val="20"/>
                <w:szCs w:val="20"/>
              </w:rPr>
            </w:pPr>
            <w:r w:rsidRPr="00734F7B">
              <w:rPr>
                <w:sz w:val="20"/>
                <w:szCs w:val="20"/>
              </w:rPr>
              <w:t>CB =&gt; CG =&gt; VG =&gt; VB</w:t>
            </w:r>
          </w:p>
        </w:tc>
        <w:tc>
          <w:tcPr>
            <w:tcW w:w="4626" w:type="dxa"/>
            <w:shd w:val="clear" w:color="auto" w:fill="FFFFFF" w:themeFill="background1"/>
            <w:vAlign w:val="center"/>
          </w:tcPr>
          <w:p w14:paraId="3E20C229" w14:textId="77777777" w:rsidR="003C6924" w:rsidRPr="00734F7B" w:rsidRDefault="003C6924" w:rsidP="005338AD">
            <w:pPr>
              <w:spacing w:line="360" w:lineRule="auto"/>
              <w:jc w:val="center"/>
              <w:rPr>
                <w:sz w:val="20"/>
                <w:szCs w:val="20"/>
              </w:rPr>
            </w:pPr>
            <w:r w:rsidRPr="00734F7B">
              <w:rPr>
                <w:sz w:val="20"/>
                <w:szCs w:val="20"/>
              </w:rPr>
              <w:t>Q1, Q2, Q3, Q4, Q5, Q6, Q7, Q8</w:t>
            </w:r>
          </w:p>
        </w:tc>
      </w:tr>
      <w:tr w:rsidR="003C6924" w14:paraId="703801E4" w14:textId="77777777" w:rsidTr="005338AD">
        <w:trPr>
          <w:trHeight w:val="227"/>
        </w:trPr>
        <w:tc>
          <w:tcPr>
            <w:tcW w:w="988" w:type="dxa"/>
            <w:shd w:val="clear" w:color="auto" w:fill="FFFFFF" w:themeFill="background1"/>
            <w:vAlign w:val="center"/>
          </w:tcPr>
          <w:p w14:paraId="76C140F5" w14:textId="77777777" w:rsidR="003C6924" w:rsidRPr="00734F7B" w:rsidRDefault="003C6924" w:rsidP="005338AD">
            <w:pPr>
              <w:spacing w:line="360" w:lineRule="auto"/>
              <w:jc w:val="center"/>
              <w:rPr>
                <w:sz w:val="20"/>
                <w:szCs w:val="20"/>
              </w:rPr>
            </w:pPr>
            <w:r w:rsidRPr="00734F7B">
              <w:rPr>
                <w:sz w:val="20"/>
                <w:szCs w:val="20"/>
              </w:rPr>
              <w:t>P5</w:t>
            </w:r>
          </w:p>
        </w:tc>
        <w:tc>
          <w:tcPr>
            <w:tcW w:w="3402" w:type="dxa"/>
            <w:vMerge/>
            <w:shd w:val="clear" w:color="auto" w:fill="FFFFFF" w:themeFill="background1"/>
            <w:vAlign w:val="center"/>
          </w:tcPr>
          <w:p w14:paraId="6EE5FBC6"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7F8D60A"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3ACBB0FF" w14:textId="77777777" w:rsidTr="005338AD">
        <w:trPr>
          <w:trHeight w:val="227"/>
        </w:trPr>
        <w:tc>
          <w:tcPr>
            <w:tcW w:w="988" w:type="dxa"/>
            <w:shd w:val="clear" w:color="auto" w:fill="FFFFFF" w:themeFill="background1"/>
            <w:vAlign w:val="center"/>
          </w:tcPr>
          <w:p w14:paraId="2FAD73E0" w14:textId="77777777" w:rsidR="003C6924" w:rsidRPr="00734F7B" w:rsidRDefault="003C6924" w:rsidP="005338AD">
            <w:pPr>
              <w:spacing w:line="360" w:lineRule="auto"/>
              <w:jc w:val="center"/>
              <w:rPr>
                <w:sz w:val="20"/>
                <w:szCs w:val="20"/>
              </w:rPr>
            </w:pPr>
            <w:r w:rsidRPr="00734F7B">
              <w:rPr>
                <w:sz w:val="20"/>
                <w:szCs w:val="20"/>
              </w:rPr>
              <w:t>P9</w:t>
            </w:r>
          </w:p>
        </w:tc>
        <w:tc>
          <w:tcPr>
            <w:tcW w:w="3402" w:type="dxa"/>
            <w:vMerge/>
            <w:shd w:val="clear" w:color="auto" w:fill="FFFFFF" w:themeFill="background1"/>
            <w:vAlign w:val="center"/>
          </w:tcPr>
          <w:p w14:paraId="2C432F8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882BE4F"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32D79A0F" w14:textId="77777777" w:rsidTr="005338AD">
        <w:trPr>
          <w:trHeight w:val="227"/>
        </w:trPr>
        <w:tc>
          <w:tcPr>
            <w:tcW w:w="988" w:type="dxa"/>
            <w:shd w:val="clear" w:color="auto" w:fill="FFFFFF" w:themeFill="background1"/>
            <w:vAlign w:val="center"/>
          </w:tcPr>
          <w:p w14:paraId="3351E760" w14:textId="77777777" w:rsidR="003C6924" w:rsidRPr="00734F7B" w:rsidRDefault="003C6924" w:rsidP="005338AD">
            <w:pPr>
              <w:spacing w:line="360" w:lineRule="auto"/>
              <w:jc w:val="center"/>
              <w:rPr>
                <w:sz w:val="20"/>
                <w:szCs w:val="20"/>
              </w:rPr>
            </w:pPr>
            <w:r w:rsidRPr="00734F7B">
              <w:rPr>
                <w:sz w:val="20"/>
                <w:szCs w:val="20"/>
              </w:rPr>
              <w:t>P13</w:t>
            </w:r>
          </w:p>
        </w:tc>
        <w:tc>
          <w:tcPr>
            <w:tcW w:w="3402" w:type="dxa"/>
            <w:vMerge/>
            <w:shd w:val="clear" w:color="auto" w:fill="FFFFFF" w:themeFill="background1"/>
            <w:vAlign w:val="center"/>
          </w:tcPr>
          <w:p w14:paraId="6826255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A726D4B"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B4C942C" w14:textId="77777777" w:rsidTr="005338AD">
        <w:trPr>
          <w:trHeight w:val="227"/>
        </w:trPr>
        <w:tc>
          <w:tcPr>
            <w:tcW w:w="988" w:type="dxa"/>
            <w:shd w:val="clear" w:color="auto" w:fill="FFFFFF" w:themeFill="background1"/>
            <w:vAlign w:val="center"/>
          </w:tcPr>
          <w:p w14:paraId="143DF3B0" w14:textId="77777777" w:rsidR="003C6924" w:rsidRPr="00734F7B" w:rsidRDefault="003C6924" w:rsidP="005338AD">
            <w:pPr>
              <w:spacing w:line="360" w:lineRule="auto"/>
              <w:jc w:val="center"/>
              <w:rPr>
                <w:sz w:val="20"/>
                <w:szCs w:val="20"/>
              </w:rPr>
            </w:pPr>
            <w:r w:rsidRPr="00734F7B">
              <w:rPr>
                <w:sz w:val="20"/>
                <w:szCs w:val="20"/>
              </w:rPr>
              <w:t>P17</w:t>
            </w:r>
          </w:p>
        </w:tc>
        <w:tc>
          <w:tcPr>
            <w:tcW w:w="3402" w:type="dxa"/>
            <w:vMerge/>
            <w:shd w:val="clear" w:color="auto" w:fill="FFFFFF" w:themeFill="background1"/>
            <w:vAlign w:val="center"/>
          </w:tcPr>
          <w:p w14:paraId="27BA704B"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72C06B"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4B3C0992" w14:textId="77777777" w:rsidTr="005338AD">
        <w:trPr>
          <w:trHeight w:val="227"/>
        </w:trPr>
        <w:tc>
          <w:tcPr>
            <w:tcW w:w="988" w:type="dxa"/>
            <w:shd w:val="clear" w:color="auto" w:fill="FFFFFF" w:themeFill="background1"/>
            <w:vAlign w:val="center"/>
          </w:tcPr>
          <w:p w14:paraId="73DD4AE0" w14:textId="77777777" w:rsidR="003C6924" w:rsidRPr="00734F7B" w:rsidRDefault="003C6924" w:rsidP="005338AD">
            <w:pPr>
              <w:spacing w:line="360" w:lineRule="auto"/>
              <w:jc w:val="center"/>
              <w:rPr>
                <w:sz w:val="20"/>
                <w:szCs w:val="20"/>
              </w:rPr>
            </w:pPr>
            <w:r w:rsidRPr="00734F7B">
              <w:rPr>
                <w:sz w:val="20"/>
                <w:szCs w:val="20"/>
              </w:rPr>
              <w:t>P21</w:t>
            </w:r>
          </w:p>
        </w:tc>
        <w:tc>
          <w:tcPr>
            <w:tcW w:w="3402" w:type="dxa"/>
            <w:vMerge/>
            <w:shd w:val="clear" w:color="auto" w:fill="FFFFFF" w:themeFill="background1"/>
            <w:vAlign w:val="center"/>
          </w:tcPr>
          <w:p w14:paraId="0B8E6CF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1F7D1E4"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0665676C" w14:textId="77777777" w:rsidTr="005338AD">
        <w:trPr>
          <w:trHeight w:val="227"/>
        </w:trPr>
        <w:tc>
          <w:tcPr>
            <w:tcW w:w="988" w:type="dxa"/>
            <w:shd w:val="clear" w:color="auto" w:fill="FFFFFF" w:themeFill="background1"/>
            <w:vAlign w:val="center"/>
          </w:tcPr>
          <w:p w14:paraId="5947F5B0" w14:textId="77777777" w:rsidR="003C6924" w:rsidRPr="00734F7B" w:rsidRDefault="003C6924" w:rsidP="005338AD">
            <w:pPr>
              <w:spacing w:line="360" w:lineRule="auto"/>
              <w:jc w:val="center"/>
              <w:rPr>
                <w:sz w:val="20"/>
                <w:szCs w:val="20"/>
              </w:rPr>
            </w:pPr>
            <w:r w:rsidRPr="00734F7B">
              <w:rPr>
                <w:sz w:val="20"/>
                <w:szCs w:val="20"/>
              </w:rPr>
              <w:t>P25</w:t>
            </w:r>
          </w:p>
        </w:tc>
        <w:tc>
          <w:tcPr>
            <w:tcW w:w="3402" w:type="dxa"/>
            <w:vMerge/>
            <w:shd w:val="clear" w:color="auto" w:fill="FFFFFF" w:themeFill="background1"/>
            <w:vAlign w:val="center"/>
          </w:tcPr>
          <w:p w14:paraId="38A93E0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FBC5067"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7E007C22" w14:textId="77777777" w:rsidTr="005338AD">
        <w:trPr>
          <w:trHeight w:val="227"/>
        </w:trPr>
        <w:tc>
          <w:tcPr>
            <w:tcW w:w="988" w:type="dxa"/>
            <w:shd w:val="clear" w:color="auto" w:fill="FFFFFF" w:themeFill="background1"/>
            <w:vAlign w:val="center"/>
          </w:tcPr>
          <w:p w14:paraId="7B3D5234" w14:textId="77777777" w:rsidR="003C6924" w:rsidRPr="00734F7B" w:rsidRDefault="003C6924" w:rsidP="005338AD">
            <w:pPr>
              <w:spacing w:line="360" w:lineRule="auto"/>
              <w:jc w:val="center"/>
              <w:rPr>
                <w:sz w:val="20"/>
                <w:szCs w:val="20"/>
              </w:rPr>
            </w:pPr>
            <w:r w:rsidRPr="00734F7B">
              <w:rPr>
                <w:sz w:val="20"/>
                <w:szCs w:val="20"/>
              </w:rPr>
              <w:t>P29</w:t>
            </w:r>
          </w:p>
        </w:tc>
        <w:tc>
          <w:tcPr>
            <w:tcW w:w="3402" w:type="dxa"/>
            <w:vMerge/>
            <w:shd w:val="clear" w:color="auto" w:fill="FFFFFF" w:themeFill="background1"/>
            <w:vAlign w:val="center"/>
          </w:tcPr>
          <w:p w14:paraId="7A878907"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CA0C05D"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1883EFC5" w14:textId="77777777" w:rsidTr="005338AD">
        <w:trPr>
          <w:trHeight w:val="227"/>
        </w:trPr>
        <w:tc>
          <w:tcPr>
            <w:tcW w:w="988" w:type="dxa"/>
            <w:shd w:val="clear" w:color="auto" w:fill="FFFFFF" w:themeFill="background1"/>
            <w:vAlign w:val="center"/>
          </w:tcPr>
          <w:p w14:paraId="54F2470B" w14:textId="77777777" w:rsidR="003C6924" w:rsidRPr="00734F7B" w:rsidRDefault="003C6924" w:rsidP="005338AD">
            <w:pPr>
              <w:spacing w:line="360" w:lineRule="auto"/>
              <w:jc w:val="center"/>
              <w:rPr>
                <w:sz w:val="20"/>
                <w:szCs w:val="20"/>
              </w:rPr>
            </w:pPr>
            <w:r w:rsidRPr="00734F7B">
              <w:rPr>
                <w:sz w:val="20"/>
                <w:szCs w:val="20"/>
              </w:rPr>
              <w:t>P2</w:t>
            </w:r>
          </w:p>
        </w:tc>
        <w:tc>
          <w:tcPr>
            <w:tcW w:w="3402" w:type="dxa"/>
            <w:vMerge w:val="restart"/>
            <w:shd w:val="clear" w:color="auto" w:fill="FFFFFF" w:themeFill="background1"/>
            <w:vAlign w:val="center"/>
          </w:tcPr>
          <w:p w14:paraId="6D9C4FA1" w14:textId="77777777" w:rsidR="003C6924" w:rsidRPr="00734F7B" w:rsidRDefault="003C6924" w:rsidP="005338AD">
            <w:pPr>
              <w:spacing w:line="360" w:lineRule="auto"/>
              <w:jc w:val="center"/>
              <w:rPr>
                <w:sz w:val="20"/>
                <w:szCs w:val="20"/>
              </w:rPr>
            </w:pPr>
          </w:p>
          <w:p w14:paraId="20A7BD24" w14:textId="77777777" w:rsidR="003C6924" w:rsidRPr="00734F7B" w:rsidRDefault="003C6924" w:rsidP="005338AD">
            <w:pPr>
              <w:spacing w:line="360" w:lineRule="auto"/>
              <w:jc w:val="center"/>
              <w:rPr>
                <w:sz w:val="20"/>
                <w:szCs w:val="20"/>
              </w:rPr>
            </w:pPr>
          </w:p>
          <w:p w14:paraId="5E0FC60C" w14:textId="77777777" w:rsidR="003C6924" w:rsidRPr="00734F7B" w:rsidRDefault="003C6924" w:rsidP="005338AD">
            <w:pPr>
              <w:spacing w:line="360" w:lineRule="auto"/>
              <w:jc w:val="center"/>
              <w:rPr>
                <w:sz w:val="20"/>
                <w:szCs w:val="20"/>
              </w:rPr>
            </w:pPr>
          </w:p>
          <w:p w14:paraId="1E2DAE80" w14:textId="77777777" w:rsidR="003C6924" w:rsidRPr="00734F7B" w:rsidRDefault="003C6924" w:rsidP="005338AD">
            <w:pPr>
              <w:spacing w:line="360" w:lineRule="auto"/>
              <w:jc w:val="center"/>
              <w:rPr>
                <w:sz w:val="20"/>
                <w:szCs w:val="20"/>
              </w:rPr>
            </w:pPr>
          </w:p>
          <w:p w14:paraId="598C2CCE" w14:textId="77777777" w:rsidR="003C6924" w:rsidRPr="00734F7B" w:rsidRDefault="003C6924" w:rsidP="005338AD">
            <w:pPr>
              <w:spacing w:line="360" w:lineRule="auto"/>
              <w:jc w:val="center"/>
              <w:rPr>
                <w:sz w:val="20"/>
                <w:szCs w:val="20"/>
              </w:rPr>
            </w:pPr>
            <w:r w:rsidRPr="00734F7B">
              <w:rPr>
                <w:sz w:val="20"/>
                <w:szCs w:val="20"/>
              </w:rPr>
              <w:t>CG =&gt; VB =&gt; CB =&gt; VG</w:t>
            </w:r>
          </w:p>
        </w:tc>
        <w:tc>
          <w:tcPr>
            <w:tcW w:w="4626" w:type="dxa"/>
            <w:shd w:val="clear" w:color="auto" w:fill="FFFFFF" w:themeFill="background1"/>
            <w:vAlign w:val="center"/>
          </w:tcPr>
          <w:p w14:paraId="719FBF89" w14:textId="77777777" w:rsidR="003C6924" w:rsidRPr="00734F7B" w:rsidRDefault="003C6924" w:rsidP="005338AD">
            <w:pPr>
              <w:spacing w:line="360" w:lineRule="auto"/>
              <w:jc w:val="center"/>
              <w:rPr>
                <w:sz w:val="20"/>
                <w:szCs w:val="20"/>
              </w:rPr>
            </w:pPr>
            <w:r w:rsidRPr="00734F7B">
              <w:rPr>
                <w:sz w:val="20"/>
                <w:szCs w:val="20"/>
              </w:rPr>
              <w:t>Q5, Q4, Q8, Q2, Q1, Q7, Q6, Q3</w:t>
            </w:r>
          </w:p>
        </w:tc>
      </w:tr>
      <w:tr w:rsidR="003C6924" w14:paraId="16B37ACE" w14:textId="77777777" w:rsidTr="005338AD">
        <w:trPr>
          <w:trHeight w:val="227"/>
        </w:trPr>
        <w:tc>
          <w:tcPr>
            <w:tcW w:w="988" w:type="dxa"/>
            <w:shd w:val="clear" w:color="auto" w:fill="FFFFFF" w:themeFill="background1"/>
            <w:vAlign w:val="center"/>
          </w:tcPr>
          <w:p w14:paraId="18921BEE" w14:textId="77777777" w:rsidR="003C6924" w:rsidRPr="00734F7B" w:rsidRDefault="003C6924" w:rsidP="005338AD">
            <w:pPr>
              <w:spacing w:line="360" w:lineRule="auto"/>
              <w:jc w:val="center"/>
              <w:rPr>
                <w:sz w:val="20"/>
                <w:szCs w:val="20"/>
              </w:rPr>
            </w:pPr>
            <w:r w:rsidRPr="00734F7B">
              <w:rPr>
                <w:sz w:val="20"/>
                <w:szCs w:val="20"/>
              </w:rPr>
              <w:t>P6</w:t>
            </w:r>
          </w:p>
        </w:tc>
        <w:tc>
          <w:tcPr>
            <w:tcW w:w="3402" w:type="dxa"/>
            <w:vMerge/>
            <w:shd w:val="clear" w:color="auto" w:fill="FFFFFF" w:themeFill="background1"/>
            <w:vAlign w:val="center"/>
          </w:tcPr>
          <w:p w14:paraId="38463840"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8E8D154" w14:textId="77777777" w:rsidR="003C6924" w:rsidRPr="00734F7B" w:rsidRDefault="003C6924" w:rsidP="005338AD">
            <w:pPr>
              <w:spacing w:line="360" w:lineRule="auto"/>
              <w:jc w:val="center"/>
              <w:rPr>
                <w:sz w:val="20"/>
                <w:szCs w:val="20"/>
              </w:rPr>
            </w:pPr>
            <w:r w:rsidRPr="00734F7B">
              <w:rPr>
                <w:sz w:val="20"/>
                <w:szCs w:val="20"/>
              </w:rPr>
              <w:t>Q1, Q5, Q2, Q3, Q4, Q6, Q8, Q7</w:t>
            </w:r>
          </w:p>
        </w:tc>
      </w:tr>
      <w:tr w:rsidR="003C6924" w14:paraId="612382BF" w14:textId="77777777" w:rsidTr="005338AD">
        <w:trPr>
          <w:trHeight w:val="227"/>
        </w:trPr>
        <w:tc>
          <w:tcPr>
            <w:tcW w:w="988" w:type="dxa"/>
            <w:shd w:val="clear" w:color="auto" w:fill="FFFFFF" w:themeFill="background1"/>
            <w:vAlign w:val="center"/>
          </w:tcPr>
          <w:p w14:paraId="7E7AEAE7" w14:textId="77777777" w:rsidR="003C6924" w:rsidRPr="00734F7B" w:rsidRDefault="003C6924" w:rsidP="005338AD">
            <w:pPr>
              <w:spacing w:line="360" w:lineRule="auto"/>
              <w:jc w:val="center"/>
              <w:rPr>
                <w:sz w:val="20"/>
                <w:szCs w:val="20"/>
              </w:rPr>
            </w:pPr>
            <w:r w:rsidRPr="00734F7B">
              <w:rPr>
                <w:sz w:val="20"/>
                <w:szCs w:val="20"/>
              </w:rPr>
              <w:t>P10</w:t>
            </w:r>
          </w:p>
        </w:tc>
        <w:tc>
          <w:tcPr>
            <w:tcW w:w="3402" w:type="dxa"/>
            <w:vMerge/>
            <w:shd w:val="clear" w:color="auto" w:fill="FFFFFF" w:themeFill="background1"/>
            <w:vAlign w:val="center"/>
          </w:tcPr>
          <w:p w14:paraId="4C92975A"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EC54637" w14:textId="77777777" w:rsidR="003C6924" w:rsidRPr="00734F7B" w:rsidRDefault="003C6924" w:rsidP="005338AD">
            <w:pPr>
              <w:spacing w:line="360" w:lineRule="auto"/>
              <w:jc w:val="center"/>
              <w:rPr>
                <w:sz w:val="20"/>
                <w:szCs w:val="20"/>
              </w:rPr>
            </w:pPr>
            <w:r w:rsidRPr="00734F7B">
              <w:rPr>
                <w:sz w:val="20"/>
                <w:szCs w:val="20"/>
              </w:rPr>
              <w:t>Q4, Q2, Q3, Q8, Q5, Q6, Q7, Q1</w:t>
            </w:r>
          </w:p>
        </w:tc>
      </w:tr>
      <w:tr w:rsidR="003C6924" w14:paraId="7CA98F03" w14:textId="77777777" w:rsidTr="005338AD">
        <w:trPr>
          <w:trHeight w:val="227"/>
        </w:trPr>
        <w:tc>
          <w:tcPr>
            <w:tcW w:w="988" w:type="dxa"/>
            <w:shd w:val="clear" w:color="auto" w:fill="FFFFFF" w:themeFill="background1"/>
            <w:vAlign w:val="center"/>
          </w:tcPr>
          <w:p w14:paraId="2A5BC044" w14:textId="77777777" w:rsidR="003C6924" w:rsidRPr="00734F7B" w:rsidRDefault="003C6924" w:rsidP="005338AD">
            <w:pPr>
              <w:spacing w:line="360" w:lineRule="auto"/>
              <w:jc w:val="center"/>
              <w:rPr>
                <w:sz w:val="20"/>
                <w:szCs w:val="20"/>
              </w:rPr>
            </w:pPr>
            <w:r w:rsidRPr="00734F7B">
              <w:rPr>
                <w:sz w:val="20"/>
                <w:szCs w:val="20"/>
              </w:rPr>
              <w:t>P14</w:t>
            </w:r>
          </w:p>
        </w:tc>
        <w:tc>
          <w:tcPr>
            <w:tcW w:w="3402" w:type="dxa"/>
            <w:vMerge/>
            <w:shd w:val="clear" w:color="auto" w:fill="FFFFFF" w:themeFill="background1"/>
            <w:vAlign w:val="center"/>
          </w:tcPr>
          <w:p w14:paraId="1CEBB33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481064"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79B2B9AC" w14:textId="77777777" w:rsidTr="005338AD">
        <w:trPr>
          <w:trHeight w:val="227"/>
        </w:trPr>
        <w:tc>
          <w:tcPr>
            <w:tcW w:w="988" w:type="dxa"/>
            <w:shd w:val="clear" w:color="auto" w:fill="FFFFFF" w:themeFill="background1"/>
            <w:vAlign w:val="center"/>
          </w:tcPr>
          <w:p w14:paraId="0FE05942" w14:textId="77777777" w:rsidR="003C6924" w:rsidRPr="00734F7B" w:rsidRDefault="003C6924" w:rsidP="005338AD">
            <w:pPr>
              <w:spacing w:line="360" w:lineRule="auto"/>
              <w:jc w:val="center"/>
              <w:rPr>
                <w:sz w:val="20"/>
                <w:szCs w:val="20"/>
              </w:rPr>
            </w:pPr>
            <w:r w:rsidRPr="00734F7B">
              <w:rPr>
                <w:sz w:val="20"/>
                <w:szCs w:val="20"/>
              </w:rPr>
              <w:t>P18</w:t>
            </w:r>
          </w:p>
        </w:tc>
        <w:tc>
          <w:tcPr>
            <w:tcW w:w="3402" w:type="dxa"/>
            <w:vMerge/>
            <w:shd w:val="clear" w:color="auto" w:fill="FFFFFF" w:themeFill="background1"/>
            <w:vAlign w:val="center"/>
          </w:tcPr>
          <w:p w14:paraId="2CCCF37F"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DA623A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6263C1DF" w14:textId="77777777" w:rsidTr="005338AD">
        <w:trPr>
          <w:trHeight w:val="227"/>
        </w:trPr>
        <w:tc>
          <w:tcPr>
            <w:tcW w:w="988" w:type="dxa"/>
            <w:shd w:val="clear" w:color="auto" w:fill="FFFFFF" w:themeFill="background1"/>
            <w:vAlign w:val="center"/>
          </w:tcPr>
          <w:p w14:paraId="5889ECED" w14:textId="77777777" w:rsidR="003C6924" w:rsidRPr="00734F7B" w:rsidRDefault="003C6924" w:rsidP="005338AD">
            <w:pPr>
              <w:spacing w:line="360" w:lineRule="auto"/>
              <w:jc w:val="center"/>
              <w:rPr>
                <w:sz w:val="20"/>
                <w:szCs w:val="20"/>
              </w:rPr>
            </w:pPr>
            <w:r w:rsidRPr="00734F7B">
              <w:rPr>
                <w:sz w:val="20"/>
                <w:szCs w:val="20"/>
              </w:rPr>
              <w:t>P22</w:t>
            </w:r>
          </w:p>
        </w:tc>
        <w:tc>
          <w:tcPr>
            <w:tcW w:w="3402" w:type="dxa"/>
            <w:vMerge/>
            <w:shd w:val="clear" w:color="auto" w:fill="FFFFFF" w:themeFill="background1"/>
            <w:vAlign w:val="center"/>
          </w:tcPr>
          <w:p w14:paraId="3E531A3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5225D58"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6D06914C" w14:textId="77777777" w:rsidTr="005338AD">
        <w:trPr>
          <w:trHeight w:val="227"/>
        </w:trPr>
        <w:tc>
          <w:tcPr>
            <w:tcW w:w="988" w:type="dxa"/>
            <w:shd w:val="clear" w:color="auto" w:fill="FFFFFF" w:themeFill="background1"/>
            <w:vAlign w:val="center"/>
          </w:tcPr>
          <w:p w14:paraId="28117E1A" w14:textId="77777777" w:rsidR="003C6924" w:rsidRPr="00734F7B" w:rsidRDefault="003C6924" w:rsidP="005338AD">
            <w:pPr>
              <w:spacing w:line="360" w:lineRule="auto"/>
              <w:jc w:val="center"/>
              <w:rPr>
                <w:sz w:val="20"/>
                <w:szCs w:val="20"/>
              </w:rPr>
            </w:pPr>
            <w:r w:rsidRPr="00734F7B">
              <w:rPr>
                <w:sz w:val="20"/>
                <w:szCs w:val="20"/>
              </w:rPr>
              <w:t>P26</w:t>
            </w:r>
          </w:p>
        </w:tc>
        <w:tc>
          <w:tcPr>
            <w:tcW w:w="3402" w:type="dxa"/>
            <w:vMerge/>
            <w:shd w:val="clear" w:color="auto" w:fill="FFFFFF" w:themeFill="background1"/>
            <w:vAlign w:val="center"/>
          </w:tcPr>
          <w:p w14:paraId="421F691D"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4A1043D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61A5224C" w14:textId="77777777" w:rsidTr="005338AD">
        <w:trPr>
          <w:trHeight w:val="227"/>
        </w:trPr>
        <w:tc>
          <w:tcPr>
            <w:tcW w:w="988" w:type="dxa"/>
            <w:shd w:val="clear" w:color="auto" w:fill="FFFFFF" w:themeFill="background1"/>
            <w:vAlign w:val="center"/>
          </w:tcPr>
          <w:p w14:paraId="300111C9" w14:textId="77777777" w:rsidR="003C6924" w:rsidRPr="00734F7B" w:rsidRDefault="003C6924" w:rsidP="005338AD">
            <w:pPr>
              <w:spacing w:line="360" w:lineRule="auto"/>
              <w:jc w:val="center"/>
              <w:rPr>
                <w:sz w:val="20"/>
                <w:szCs w:val="20"/>
              </w:rPr>
            </w:pPr>
            <w:r w:rsidRPr="00734F7B">
              <w:rPr>
                <w:sz w:val="20"/>
                <w:szCs w:val="20"/>
              </w:rPr>
              <w:t>P30</w:t>
            </w:r>
          </w:p>
        </w:tc>
        <w:tc>
          <w:tcPr>
            <w:tcW w:w="3402" w:type="dxa"/>
            <w:vMerge/>
            <w:shd w:val="clear" w:color="auto" w:fill="FFFFFF" w:themeFill="background1"/>
            <w:vAlign w:val="center"/>
          </w:tcPr>
          <w:p w14:paraId="34142B8E"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4D7B0C5"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3975F860" w14:textId="77777777" w:rsidTr="005338AD">
        <w:trPr>
          <w:trHeight w:val="227"/>
        </w:trPr>
        <w:tc>
          <w:tcPr>
            <w:tcW w:w="988" w:type="dxa"/>
            <w:shd w:val="clear" w:color="auto" w:fill="FFFFFF" w:themeFill="background1"/>
            <w:vAlign w:val="center"/>
          </w:tcPr>
          <w:p w14:paraId="75B46E90" w14:textId="77777777" w:rsidR="003C6924" w:rsidRPr="00734F7B" w:rsidRDefault="003C6924" w:rsidP="005338AD">
            <w:pPr>
              <w:spacing w:line="360" w:lineRule="auto"/>
              <w:jc w:val="center"/>
              <w:rPr>
                <w:sz w:val="20"/>
                <w:szCs w:val="20"/>
              </w:rPr>
            </w:pPr>
            <w:r w:rsidRPr="00734F7B">
              <w:rPr>
                <w:sz w:val="20"/>
                <w:szCs w:val="20"/>
              </w:rPr>
              <w:t>P3</w:t>
            </w:r>
          </w:p>
        </w:tc>
        <w:tc>
          <w:tcPr>
            <w:tcW w:w="3402" w:type="dxa"/>
            <w:vMerge w:val="restart"/>
            <w:shd w:val="clear" w:color="auto" w:fill="FFFFFF" w:themeFill="background1"/>
            <w:vAlign w:val="center"/>
          </w:tcPr>
          <w:p w14:paraId="26028679" w14:textId="77777777" w:rsidR="003C6924" w:rsidRPr="00734F7B" w:rsidRDefault="003C6924" w:rsidP="005338AD">
            <w:pPr>
              <w:spacing w:line="360" w:lineRule="auto"/>
              <w:jc w:val="center"/>
              <w:rPr>
                <w:sz w:val="20"/>
                <w:szCs w:val="20"/>
              </w:rPr>
            </w:pPr>
            <w:r w:rsidRPr="00734F7B">
              <w:rPr>
                <w:sz w:val="20"/>
                <w:szCs w:val="20"/>
              </w:rPr>
              <w:t>VB =&gt; VG =&gt; CG =&gt; CB</w:t>
            </w:r>
          </w:p>
        </w:tc>
        <w:tc>
          <w:tcPr>
            <w:tcW w:w="4626" w:type="dxa"/>
            <w:shd w:val="clear" w:color="auto" w:fill="FFFFFF" w:themeFill="background1"/>
            <w:vAlign w:val="center"/>
          </w:tcPr>
          <w:p w14:paraId="49ED8E39" w14:textId="77777777" w:rsidR="003C6924" w:rsidRPr="00734F7B" w:rsidRDefault="003C6924" w:rsidP="005338AD">
            <w:pPr>
              <w:spacing w:line="360" w:lineRule="auto"/>
              <w:jc w:val="center"/>
              <w:rPr>
                <w:sz w:val="20"/>
                <w:szCs w:val="20"/>
              </w:rPr>
            </w:pPr>
            <w:r w:rsidRPr="00734F7B">
              <w:rPr>
                <w:sz w:val="20"/>
                <w:szCs w:val="20"/>
              </w:rPr>
              <w:t>Q2, Q1, Q5, Q4, Q3, Q7, Q8, Q6</w:t>
            </w:r>
          </w:p>
        </w:tc>
      </w:tr>
      <w:tr w:rsidR="003C6924" w14:paraId="78BBC94A" w14:textId="77777777" w:rsidTr="005338AD">
        <w:trPr>
          <w:trHeight w:val="227"/>
        </w:trPr>
        <w:tc>
          <w:tcPr>
            <w:tcW w:w="988" w:type="dxa"/>
            <w:shd w:val="clear" w:color="auto" w:fill="FFFFFF" w:themeFill="background1"/>
            <w:vAlign w:val="center"/>
          </w:tcPr>
          <w:p w14:paraId="7DC64247" w14:textId="72AC5D5E" w:rsidR="003C6924" w:rsidRPr="00734F7B" w:rsidRDefault="003C6924" w:rsidP="005338AD">
            <w:pPr>
              <w:spacing w:line="360" w:lineRule="auto"/>
              <w:jc w:val="center"/>
              <w:rPr>
                <w:sz w:val="20"/>
                <w:szCs w:val="20"/>
              </w:rPr>
            </w:pPr>
            <w:r w:rsidRPr="00734F7B">
              <w:rPr>
                <w:sz w:val="20"/>
                <w:szCs w:val="20"/>
              </w:rPr>
              <w:t>P7</w:t>
            </w:r>
          </w:p>
        </w:tc>
        <w:tc>
          <w:tcPr>
            <w:tcW w:w="3402" w:type="dxa"/>
            <w:vMerge/>
            <w:shd w:val="clear" w:color="auto" w:fill="FFFFFF" w:themeFill="background1"/>
            <w:vAlign w:val="center"/>
          </w:tcPr>
          <w:p w14:paraId="39E9A1F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2F76A74" w14:textId="77777777" w:rsidR="003C6924" w:rsidRPr="00734F7B" w:rsidRDefault="003C6924" w:rsidP="005338AD">
            <w:pPr>
              <w:spacing w:line="360" w:lineRule="auto"/>
              <w:jc w:val="center"/>
              <w:rPr>
                <w:sz w:val="20"/>
                <w:szCs w:val="20"/>
              </w:rPr>
            </w:pPr>
            <w:r w:rsidRPr="00734F7B">
              <w:rPr>
                <w:sz w:val="20"/>
                <w:szCs w:val="20"/>
              </w:rPr>
              <w:t>Q2, Q6, Q1, Q5, Q4, Q7, Q8, Q3</w:t>
            </w:r>
          </w:p>
        </w:tc>
      </w:tr>
      <w:tr w:rsidR="003C6924" w14:paraId="570FD839" w14:textId="77777777" w:rsidTr="005338AD">
        <w:trPr>
          <w:trHeight w:val="227"/>
        </w:trPr>
        <w:tc>
          <w:tcPr>
            <w:tcW w:w="988" w:type="dxa"/>
            <w:shd w:val="clear" w:color="auto" w:fill="FFFFFF" w:themeFill="background1"/>
            <w:vAlign w:val="center"/>
          </w:tcPr>
          <w:p w14:paraId="57262453" w14:textId="77777777" w:rsidR="003C6924" w:rsidRPr="00734F7B" w:rsidRDefault="003C6924" w:rsidP="005338AD">
            <w:pPr>
              <w:spacing w:line="360" w:lineRule="auto"/>
              <w:jc w:val="center"/>
              <w:rPr>
                <w:sz w:val="20"/>
                <w:szCs w:val="20"/>
              </w:rPr>
            </w:pPr>
            <w:r w:rsidRPr="00734F7B">
              <w:rPr>
                <w:sz w:val="20"/>
                <w:szCs w:val="20"/>
              </w:rPr>
              <w:t>P11</w:t>
            </w:r>
          </w:p>
        </w:tc>
        <w:tc>
          <w:tcPr>
            <w:tcW w:w="3402" w:type="dxa"/>
            <w:vMerge/>
            <w:shd w:val="clear" w:color="auto" w:fill="FFFFFF" w:themeFill="background1"/>
            <w:vAlign w:val="center"/>
          </w:tcPr>
          <w:p w14:paraId="6D4C7B8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2A2B37FE" w14:textId="77777777" w:rsidR="003C6924" w:rsidRPr="00734F7B" w:rsidRDefault="003C6924" w:rsidP="005338AD">
            <w:pPr>
              <w:spacing w:line="360" w:lineRule="auto"/>
              <w:jc w:val="center"/>
              <w:rPr>
                <w:sz w:val="20"/>
                <w:szCs w:val="20"/>
              </w:rPr>
            </w:pPr>
            <w:r w:rsidRPr="00734F7B">
              <w:rPr>
                <w:sz w:val="20"/>
                <w:szCs w:val="20"/>
              </w:rPr>
              <w:t>Q4, Q2, Q3, Q8, Q5, Q6, Q1, Q7</w:t>
            </w:r>
          </w:p>
        </w:tc>
      </w:tr>
      <w:tr w:rsidR="003C6924" w14:paraId="0F8C52E9" w14:textId="77777777" w:rsidTr="005338AD">
        <w:trPr>
          <w:trHeight w:val="227"/>
        </w:trPr>
        <w:tc>
          <w:tcPr>
            <w:tcW w:w="988" w:type="dxa"/>
            <w:shd w:val="clear" w:color="auto" w:fill="FFFFFF" w:themeFill="background1"/>
            <w:vAlign w:val="center"/>
          </w:tcPr>
          <w:p w14:paraId="15E6F174" w14:textId="77777777" w:rsidR="003C6924" w:rsidRPr="00734F7B" w:rsidRDefault="003C6924" w:rsidP="005338AD">
            <w:pPr>
              <w:spacing w:line="360" w:lineRule="auto"/>
              <w:jc w:val="center"/>
              <w:rPr>
                <w:sz w:val="20"/>
                <w:szCs w:val="20"/>
              </w:rPr>
            </w:pPr>
            <w:r w:rsidRPr="00734F7B">
              <w:rPr>
                <w:sz w:val="20"/>
                <w:szCs w:val="20"/>
              </w:rPr>
              <w:t>P15</w:t>
            </w:r>
          </w:p>
        </w:tc>
        <w:tc>
          <w:tcPr>
            <w:tcW w:w="3402" w:type="dxa"/>
            <w:vMerge/>
            <w:shd w:val="clear" w:color="auto" w:fill="FFFFFF" w:themeFill="background1"/>
            <w:vAlign w:val="center"/>
          </w:tcPr>
          <w:p w14:paraId="57C9B47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01C7A4A" w14:textId="77777777" w:rsidR="003C6924" w:rsidRPr="00734F7B" w:rsidRDefault="003C6924" w:rsidP="005338AD">
            <w:pPr>
              <w:spacing w:line="360" w:lineRule="auto"/>
              <w:jc w:val="center"/>
              <w:rPr>
                <w:sz w:val="20"/>
                <w:szCs w:val="20"/>
              </w:rPr>
            </w:pPr>
            <w:r w:rsidRPr="00734F7B">
              <w:rPr>
                <w:sz w:val="20"/>
                <w:szCs w:val="20"/>
              </w:rPr>
              <w:t>Q1, Q3, Q2, Q4, Q6, Q7, Q5, Q8</w:t>
            </w:r>
          </w:p>
        </w:tc>
      </w:tr>
      <w:tr w:rsidR="003C6924" w14:paraId="67513EA3" w14:textId="77777777" w:rsidTr="005338AD">
        <w:trPr>
          <w:trHeight w:val="227"/>
        </w:trPr>
        <w:tc>
          <w:tcPr>
            <w:tcW w:w="988" w:type="dxa"/>
            <w:shd w:val="clear" w:color="auto" w:fill="FFFFFF" w:themeFill="background1"/>
            <w:vAlign w:val="center"/>
          </w:tcPr>
          <w:p w14:paraId="15556906" w14:textId="77777777" w:rsidR="003C6924" w:rsidRPr="00734F7B" w:rsidRDefault="003C6924" w:rsidP="005338AD">
            <w:pPr>
              <w:spacing w:line="360" w:lineRule="auto"/>
              <w:jc w:val="center"/>
              <w:rPr>
                <w:sz w:val="20"/>
                <w:szCs w:val="20"/>
              </w:rPr>
            </w:pPr>
            <w:r w:rsidRPr="00734F7B">
              <w:rPr>
                <w:sz w:val="20"/>
                <w:szCs w:val="20"/>
              </w:rPr>
              <w:t>P19</w:t>
            </w:r>
          </w:p>
        </w:tc>
        <w:tc>
          <w:tcPr>
            <w:tcW w:w="3402" w:type="dxa"/>
            <w:vMerge/>
            <w:shd w:val="clear" w:color="auto" w:fill="FFFFFF" w:themeFill="background1"/>
            <w:vAlign w:val="center"/>
          </w:tcPr>
          <w:p w14:paraId="08AABD63"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3026E8"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004F6408" w14:textId="77777777" w:rsidTr="005338AD">
        <w:trPr>
          <w:trHeight w:val="227"/>
        </w:trPr>
        <w:tc>
          <w:tcPr>
            <w:tcW w:w="988" w:type="dxa"/>
            <w:shd w:val="clear" w:color="auto" w:fill="FFFFFF" w:themeFill="background1"/>
            <w:vAlign w:val="center"/>
          </w:tcPr>
          <w:p w14:paraId="32DCE16F" w14:textId="77777777" w:rsidR="003C6924" w:rsidRPr="00734F7B" w:rsidRDefault="003C6924" w:rsidP="005338AD">
            <w:pPr>
              <w:spacing w:line="360" w:lineRule="auto"/>
              <w:jc w:val="center"/>
              <w:rPr>
                <w:sz w:val="20"/>
                <w:szCs w:val="20"/>
              </w:rPr>
            </w:pPr>
            <w:r w:rsidRPr="00734F7B">
              <w:rPr>
                <w:sz w:val="20"/>
                <w:szCs w:val="20"/>
              </w:rPr>
              <w:t>P23</w:t>
            </w:r>
          </w:p>
        </w:tc>
        <w:tc>
          <w:tcPr>
            <w:tcW w:w="3402" w:type="dxa"/>
            <w:vMerge/>
            <w:shd w:val="clear" w:color="auto" w:fill="FFFFFF" w:themeFill="background1"/>
            <w:vAlign w:val="center"/>
          </w:tcPr>
          <w:p w14:paraId="5EC1409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6D76521" w14:textId="77777777" w:rsidR="003C6924" w:rsidRPr="00734F7B" w:rsidRDefault="003C6924" w:rsidP="005338AD">
            <w:pPr>
              <w:spacing w:line="360" w:lineRule="auto"/>
              <w:jc w:val="center"/>
              <w:rPr>
                <w:sz w:val="20"/>
                <w:szCs w:val="20"/>
              </w:rPr>
            </w:pPr>
            <w:r w:rsidRPr="00734F7B">
              <w:rPr>
                <w:sz w:val="20"/>
                <w:szCs w:val="20"/>
              </w:rPr>
              <w:t>Q4, Q3, Q2, Q1, Q5, Q7, Q6, Q8</w:t>
            </w:r>
          </w:p>
        </w:tc>
      </w:tr>
      <w:tr w:rsidR="003C6924" w14:paraId="31237568" w14:textId="77777777" w:rsidTr="005338AD">
        <w:trPr>
          <w:trHeight w:val="227"/>
        </w:trPr>
        <w:tc>
          <w:tcPr>
            <w:tcW w:w="988" w:type="dxa"/>
            <w:shd w:val="clear" w:color="auto" w:fill="FFFFFF" w:themeFill="background1"/>
            <w:vAlign w:val="center"/>
          </w:tcPr>
          <w:p w14:paraId="00BD2D80" w14:textId="77777777" w:rsidR="003C6924" w:rsidRPr="00734F7B" w:rsidRDefault="003C6924" w:rsidP="005338AD">
            <w:pPr>
              <w:spacing w:line="360" w:lineRule="auto"/>
              <w:jc w:val="center"/>
              <w:rPr>
                <w:sz w:val="20"/>
                <w:szCs w:val="20"/>
              </w:rPr>
            </w:pPr>
            <w:r w:rsidRPr="00734F7B">
              <w:rPr>
                <w:sz w:val="20"/>
                <w:szCs w:val="20"/>
              </w:rPr>
              <w:t>P27</w:t>
            </w:r>
          </w:p>
        </w:tc>
        <w:tc>
          <w:tcPr>
            <w:tcW w:w="3402" w:type="dxa"/>
            <w:vMerge/>
            <w:shd w:val="clear" w:color="auto" w:fill="FFFFFF" w:themeFill="background1"/>
            <w:vAlign w:val="center"/>
          </w:tcPr>
          <w:p w14:paraId="7487298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50A701" w14:textId="77777777" w:rsidR="003C6924" w:rsidRPr="00734F7B" w:rsidRDefault="003C6924" w:rsidP="005338AD">
            <w:pPr>
              <w:spacing w:line="360" w:lineRule="auto"/>
              <w:jc w:val="center"/>
              <w:rPr>
                <w:sz w:val="20"/>
                <w:szCs w:val="20"/>
              </w:rPr>
            </w:pPr>
            <w:r w:rsidRPr="00734F7B">
              <w:rPr>
                <w:sz w:val="20"/>
                <w:szCs w:val="20"/>
              </w:rPr>
              <w:t>Q3, Q1, Q5, Q4, Q2, Q7, Q8, Q6</w:t>
            </w:r>
          </w:p>
        </w:tc>
      </w:tr>
      <w:tr w:rsidR="003C6924" w14:paraId="16886039" w14:textId="77777777" w:rsidTr="005338AD">
        <w:trPr>
          <w:trHeight w:val="227"/>
        </w:trPr>
        <w:tc>
          <w:tcPr>
            <w:tcW w:w="988" w:type="dxa"/>
            <w:shd w:val="clear" w:color="auto" w:fill="FFFFFF" w:themeFill="background1"/>
            <w:vAlign w:val="center"/>
          </w:tcPr>
          <w:p w14:paraId="385BD86C" w14:textId="77777777" w:rsidR="003C6924" w:rsidRPr="00734F7B" w:rsidRDefault="003C6924" w:rsidP="005338AD">
            <w:pPr>
              <w:spacing w:line="360" w:lineRule="auto"/>
              <w:jc w:val="center"/>
              <w:rPr>
                <w:sz w:val="20"/>
                <w:szCs w:val="20"/>
              </w:rPr>
            </w:pPr>
            <w:r w:rsidRPr="00734F7B">
              <w:rPr>
                <w:sz w:val="20"/>
                <w:szCs w:val="20"/>
              </w:rPr>
              <w:t>P31</w:t>
            </w:r>
          </w:p>
        </w:tc>
        <w:tc>
          <w:tcPr>
            <w:tcW w:w="3402" w:type="dxa"/>
            <w:vMerge/>
            <w:shd w:val="clear" w:color="auto" w:fill="FFFFFF" w:themeFill="background1"/>
            <w:vAlign w:val="center"/>
          </w:tcPr>
          <w:p w14:paraId="368A6D98"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9B2932" w14:textId="77777777" w:rsidR="003C6924" w:rsidRPr="00734F7B" w:rsidRDefault="003C6924" w:rsidP="005338AD">
            <w:pPr>
              <w:spacing w:line="360" w:lineRule="auto"/>
              <w:jc w:val="center"/>
              <w:rPr>
                <w:sz w:val="20"/>
                <w:szCs w:val="20"/>
              </w:rPr>
            </w:pPr>
            <w:r w:rsidRPr="00734F7B">
              <w:rPr>
                <w:sz w:val="20"/>
                <w:szCs w:val="20"/>
              </w:rPr>
              <w:t>Q2, Q5, Q1, Q4, Q6, Q8, Q3, Q7</w:t>
            </w:r>
          </w:p>
        </w:tc>
      </w:tr>
      <w:tr w:rsidR="003C6924" w14:paraId="4EB5D8D8" w14:textId="77777777" w:rsidTr="005338AD">
        <w:trPr>
          <w:trHeight w:val="227"/>
        </w:trPr>
        <w:tc>
          <w:tcPr>
            <w:tcW w:w="988" w:type="dxa"/>
            <w:shd w:val="clear" w:color="auto" w:fill="FFFFFF" w:themeFill="background1"/>
            <w:vAlign w:val="center"/>
          </w:tcPr>
          <w:p w14:paraId="06B3DDD0" w14:textId="77777777" w:rsidR="003C6924" w:rsidRPr="00734F7B" w:rsidRDefault="003C6924" w:rsidP="005338AD">
            <w:pPr>
              <w:spacing w:line="360" w:lineRule="auto"/>
              <w:jc w:val="center"/>
              <w:rPr>
                <w:sz w:val="20"/>
                <w:szCs w:val="20"/>
              </w:rPr>
            </w:pPr>
            <w:r w:rsidRPr="00734F7B">
              <w:rPr>
                <w:sz w:val="20"/>
                <w:szCs w:val="20"/>
              </w:rPr>
              <w:t>P4</w:t>
            </w:r>
          </w:p>
        </w:tc>
        <w:tc>
          <w:tcPr>
            <w:tcW w:w="3402" w:type="dxa"/>
            <w:vMerge w:val="restart"/>
            <w:shd w:val="clear" w:color="auto" w:fill="FFFFFF" w:themeFill="background1"/>
            <w:vAlign w:val="center"/>
          </w:tcPr>
          <w:p w14:paraId="3D513B25" w14:textId="77777777" w:rsidR="003C6924" w:rsidRPr="00734F7B" w:rsidRDefault="003C6924" w:rsidP="005338AD">
            <w:pPr>
              <w:spacing w:line="360" w:lineRule="auto"/>
              <w:jc w:val="center"/>
              <w:rPr>
                <w:sz w:val="20"/>
                <w:szCs w:val="20"/>
              </w:rPr>
            </w:pPr>
            <w:r w:rsidRPr="00734F7B">
              <w:rPr>
                <w:sz w:val="20"/>
                <w:szCs w:val="20"/>
              </w:rPr>
              <w:t>VG =&gt; CB =&gt; VB =&gt; CG</w:t>
            </w:r>
          </w:p>
        </w:tc>
        <w:tc>
          <w:tcPr>
            <w:tcW w:w="4626" w:type="dxa"/>
            <w:shd w:val="clear" w:color="auto" w:fill="FFFFFF" w:themeFill="background1"/>
            <w:vAlign w:val="center"/>
          </w:tcPr>
          <w:p w14:paraId="7056D853" w14:textId="77777777" w:rsidR="003C6924" w:rsidRPr="00734F7B" w:rsidRDefault="003C6924" w:rsidP="005338AD">
            <w:pPr>
              <w:spacing w:line="360" w:lineRule="auto"/>
              <w:jc w:val="center"/>
              <w:rPr>
                <w:sz w:val="20"/>
                <w:szCs w:val="20"/>
              </w:rPr>
            </w:pPr>
            <w:r w:rsidRPr="00734F7B">
              <w:rPr>
                <w:sz w:val="20"/>
                <w:szCs w:val="20"/>
              </w:rPr>
              <w:t>Q7, Q8, Q3, Q4, Q5, Q6, Q1, Q2</w:t>
            </w:r>
          </w:p>
        </w:tc>
      </w:tr>
      <w:tr w:rsidR="003C6924" w14:paraId="7825789B" w14:textId="77777777" w:rsidTr="005338AD">
        <w:trPr>
          <w:trHeight w:val="227"/>
        </w:trPr>
        <w:tc>
          <w:tcPr>
            <w:tcW w:w="988" w:type="dxa"/>
            <w:shd w:val="clear" w:color="auto" w:fill="FFFFFF" w:themeFill="background1"/>
            <w:vAlign w:val="center"/>
          </w:tcPr>
          <w:p w14:paraId="314CB781" w14:textId="77777777" w:rsidR="003C6924" w:rsidRPr="00734F7B" w:rsidRDefault="003C6924" w:rsidP="005338AD">
            <w:pPr>
              <w:spacing w:line="360" w:lineRule="auto"/>
              <w:jc w:val="center"/>
              <w:rPr>
                <w:sz w:val="20"/>
                <w:szCs w:val="20"/>
              </w:rPr>
            </w:pPr>
            <w:r w:rsidRPr="00734F7B">
              <w:rPr>
                <w:sz w:val="20"/>
                <w:szCs w:val="20"/>
              </w:rPr>
              <w:t>P8</w:t>
            </w:r>
          </w:p>
        </w:tc>
        <w:tc>
          <w:tcPr>
            <w:tcW w:w="3402" w:type="dxa"/>
            <w:vMerge/>
            <w:shd w:val="clear" w:color="auto" w:fill="FFFFFF" w:themeFill="background1"/>
            <w:vAlign w:val="center"/>
          </w:tcPr>
          <w:p w14:paraId="67288BF4"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198E0368" w14:textId="77777777" w:rsidR="003C6924" w:rsidRPr="00734F7B" w:rsidRDefault="003C6924" w:rsidP="005338AD">
            <w:pPr>
              <w:spacing w:line="360" w:lineRule="auto"/>
              <w:jc w:val="center"/>
              <w:rPr>
                <w:sz w:val="20"/>
                <w:szCs w:val="20"/>
              </w:rPr>
            </w:pPr>
            <w:r w:rsidRPr="00734F7B">
              <w:rPr>
                <w:sz w:val="20"/>
                <w:szCs w:val="20"/>
              </w:rPr>
              <w:t>Q2, Q3, Q1, Q5, Q4, Q7, Q8, Q6</w:t>
            </w:r>
          </w:p>
        </w:tc>
      </w:tr>
      <w:tr w:rsidR="003C6924" w14:paraId="724A4764" w14:textId="77777777" w:rsidTr="005338AD">
        <w:trPr>
          <w:trHeight w:val="227"/>
        </w:trPr>
        <w:tc>
          <w:tcPr>
            <w:tcW w:w="988" w:type="dxa"/>
            <w:shd w:val="clear" w:color="auto" w:fill="FFFFFF" w:themeFill="background1"/>
            <w:vAlign w:val="center"/>
          </w:tcPr>
          <w:p w14:paraId="5090CB9E" w14:textId="77777777" w:rsidR="003C6924" w:rsidRPr="00734F7B" w:rsidRDefault="003C6924" w:rsidP="005338AD">
            <w:pPr>
              <w:spacing w:line="360" w:lineRule="auto"/>
              <w:jc w:val="center"/>
              <w:rPr>
                <w:sz w:val="20"/>
                <w:szCs w:val="20"/>
              </w:rPr>
            </w:pPr>
            <w:r w:rsidRPr="00734F7B">
              <w:rPr>
                <w:sz w:val="20"/>
                <w:szCs w:val="20"/>
              </w:rPr>
              <w:t>P12</w:t>
            </w:r>
          </w:p>
        </w:tc>
        <w:tc>
          <w:tcPr>
            <w:tcW w:w="3402" w:type="dxa"/>
            <w:vMerge/>
            <w:shd w:val="clear" w:color="auto" w:fill="FFFFFF" w:themeFill="background1"/>
            <w:vAlign w:val="center"/>
          </w:tcPr>
          <w:p w14:paraId="5DE0493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0665EAA" w14:textId="77777777" w:rsidR="003C6924" w:rsidRPr="00734F7B" w:rsidRDefault="003C6924" w:rsidP="005338AD">
            <w:pPr>
              <w:spacing w:line="360" w:lineRule="auto"/>
              <w:jc w:val="center"/>
              <w:rPr>
                <w:sz w:val="20"/>
                <w:szCs w:val="20"/>
              </w:rPr>
            </w:pPr>
            <w:r w:rsidRPr="00734F7B">
              <w:rPr>
                <w:sz w:val="20"/>
                <w:szCs w:val="20"/>
              </w:rPr>
              <w:t>Q8, Q2, Q3, Q4, Q5, Q6, Q7, Q1</w:t>
            </w:r>
          </w:p>
        </w:tc>
      </w:tr>
      <w:tr w:rsidR="003C6924" w14:paraId="1989E564" w14:textId="77777777" w:rsidTr="005338AD">
        <w:trPr>
          <w:trHeight w:val="227"/>
        </w:trPr>
        <w:tc>
          <w:tcPr>
            <w:tcW w:w="988" w:type="dxa"/>
            <w:shd w:val="clear" w:color="auto" w:fill="FFFFFF" w:themeFill="background1"/>
            <w:vAlign w:val="center"/>
          </w:tcPr>
          <w:p w14:paraId="26A1CAE8" w14:textId="77777777" w:rsidR="003C6924" w:rsidRPr="00734F7B" w:rsidRDefault="003C6924" w:rsidP="005338AD">
            <w:pPr>
              <w:spacing w:line="360" w:lineRule="auto"/>
              <w:jc w:val="center"/>
              <w:rPr>
                <w:sz w:val="20"/>
                <w:szCs w:val="20"/>
              </w:rPr>
            </w:pPr>
            <w:r w:rsidRPr="00734F7B">
              <w:rPr>
                <w:sz w:val="20"/>
                <w:szCs w:val="20"/>
              </w:rPr>
              <w:t>P16</w:t>
            </w:r>
          </w:p>
        </w:tc>
        <w:tc>
          <w:tcPr>
            <w:tcW w:w="3402" w:type="dxa"/>
            <w:vMerge/>
            <w:shd w:val="clear" w:color="auto" w:fill="FFFFFF" w:themeFill="background1"/>
            <w:vAlign w:val="center"/>
          </w:tcPr>
          <w:p w14:paraId="27F1E6A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062A22E9" w14:textId="77777777" w:rsidR="003C6924" w:rsidRPr="00734F7B" w:rsidRDefault="003C6924" w:rsidP="005338AD">
            <w:pPr>
              <w:spacing w:line="360" w:lineRule="auto"/>
              <w:jc w:val="center"/>
              <w:rPr>
                <w:sz w:val="20"/>
                <w:szCs w:val="20"/>
              </w:rPr>
            </w:pPr>
            <w:r w:rsidRPr="00734F7B">
              <w:rPr>
                <w:sz w:val="20"/>
                <w:szCs w:val="20"/>
              </w:rPr>
              <w:t>Q1, Q6, Q2, Q4, Q3, Q7, Q5, Q8</w:t>
            </w:r>
          </w:p>
        </w:tc>
      </w:tr>
      <w:tr w:rsidR="003C6924" w14:paraId="7F1A06C1" w14:textId="77777777" w:rsidTr="005338AD">
        <w:trPr>
          <w:trHeight w:val="227"/>
        </w:trPr>
        <w:tc>
          <w:tcPr>
            <w:tcW w:w="988" w:type="dxa"/>
            <w:shd w:val="clear" w:color="auto" w:fill="FFFFFF" w:themeFill="background1"/>
            <w:vAlign w:val="center"/>
          </w:tcPr>
          <w:p w14:paraId="5A31EF44" w14:textId="77777777" w:rsidR="003C6924" w:rsidRPr="00734F7B" w:rsidRDefault="003C6924" w:rsidP="005338AD">
            <w:pPr>
              <w:spacing w:line="360" w:lineRule="auto"/>
              <w:jc w:val="center"/>
              <w:rPr>
                <w:sz w:val="20"/>
                <w:szCs w:val="20"/>
              </w:rPr>
            </w:pPr>
            <w:r w:rsidRPr="00734F7B">
              <w:rPr>
                <w:sz w:val="20"/>
                <w:szCs w:val="20"/>
              </w:rPr>
              <w:t>P20</w:t>
            </w:r>
          </w:p>
        </w:tc>
        <w:tc>
          <w:tcPr>
            <w:tcW w:w="3402" w:type="dxa"/>
            <w:vMerge/>
            <w:shd w:val="clear" w:color="auto" w:fill="FFFFFF" w:themeFill="background1"/>
            <w:vAlign w:val="center"/>
          </w:tcPr>
          <w:p w14:paraId="48B4D78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5CBDF983" w14:textId="77777777" w:rsidR="003C6924" w:rsidRPr="00734F7B" w:rsidRDefault="003C6924" w:rsidP="005338AD">
            <w:pPr>
              <w:spacing w:line="360" w:lineRule="auto"/>
              <w:jc w:val="center"/>
              <w:rPr>
                <w:sz w:val="20"/>
                <w:szCs w:val="20"/>
              </w:rPr>
            </w:pPr>
            <w:r w:rsidRPr="00734F7B">
              <w:rPr>
                <w:sz w:val="20"/>
                <w:szCs w:val="20"/>
              </w:rPr>
              <w:t>Q6, Q4, Q7, Q3, Q8, Q2, Q1, Q5</w:t>
            </w:r>
          </w:p>
        </w:tc>
      </w:tr>
      <w:tr w:rsidR="003C6924" w14:paraId="20388E77" w14:textId="77777777" w:rsidTr="005338AD">
        <w:trPr>
          <w:trHeight w:val="227"/>
        </w:trPr>
        <w:tc>
          <w:tcPr>
            <w:tcW w:w="988" w:type="dxa"/>
            <w:shd w:val="clear" w:color="auto" w:fill="FFFFFF" w:themeFill="background1"/>
            <w:vAlign w:val="center"/>
          </w:tcPr>
          <w:p w14:paraId="24821718" w14:textId="77777777" w:rsidR="003C6924" w:rsidRPr="00734F7B" w:rsidRDefault="003C6924" w:rsidP="005338AD">
            <w:pPr>
              <w:spacing w:line="360" w:lineRule="auto"/>
              <w:jc w:val="center"/>
              <w:rPr>
                <w:sz w:val="20"/>
                <w:szCs w:val="20"/>
              </w:rPr>
            </w:pPr>
            <w:r w:rsidRPr="00734F7B">
              <w:rPr>
                <w:sz w:val="20"/>
                <w:szCs w:val="20"/>
              </w:rPr>
              <w:t>P24</w:t>
            </w:r>
          </w:p>
        </w:tc>
        <w:tc>
          <w:tcPr>
            <w:tcW w:w="3402" w:type="dxa"/>
            <w:vMerge/>
            <w:shd w:val="clear" w:color="auto" w:fill="FFFFFF" w:themeFill="background1"/>
            <w:vAlign w:val="center"/>
          </w:tcPr>
          <w:p w14:paraId="2DBCCCA9"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3F043A2C" w14:textId="77777777" w:rsidR="003C6924" w:rsidRPr="00734F7B" w:rsidRDefault="003C6924" w:rsidP="005338AD">
            <w:pPr>
              <w:spacing w:line="360" w:lineRule="auto"/>
              <w:jc w:val="center"/>
              <w:rPr>
                <w:sz w:val="20"/>
                <w:szCs w:val="20"/>
              </w:rPr>
            </w:pPr>
            <w:r w:rsidRPr="00734F7B">
              <w:rPr>
                <w:sz w:val="20"/>
                <w:szCs w:val="20"/>
              </w:rPr>
              <w:t>Q4, Q3, Q2, Q7, Q5, Q1, Q6, Q8</w:t>
            </w:r>
          </w:p>
        </w:tc>
      </w:tr>
      <w:tr w:rsidR="003C6924" w14:paraId="0499495D" w14:textId="77777777" w:rsidTr="005338AD">
        <w:trPr>
          <w:trHeight w:val="227"/>
        </w:trPr>
        <w:tc>
          <w:tcPr>
            <w:tcW w:w="988" w:type="dxa"/>
            <w:shd w:val="clear" w:color="auto" w:fill="FFFFFF" w:themeFill="background1"/>
            <w:vAlign w:val="center"/>
          </w:tcPr>
          <w:p w14:paraId="34BE34F6" w14:textId="77777777" w:rsidR="003C6924" w:rsidRPr="00734F7B" w:rsidRDefault="003C6924" w:rsidP="005338AD">
            <w:pPr>
              <w:spacing w:line="360" w:lineRule="auto"/>
              <w:jc w:val="center"/>
              <w:rPr>
                <w:sz w:val="20"/>
                <w:szCs w:val="20"/>
              </w:rPr>
            </w:pPr>
            <w:r w:rsidRPr="00734F7B">
              <w:rPr>
                <w:sz w:val="20"/>
                <w:szCs w:val="20"/>
              </w:rPr>
              <w:t>P28</w:t>
            </w:r>
          </w:p>
        </w:tc>
        <w:tc>
          <w:tcPr>
            <w:tcW w:w="3402" w:type="dxa"/>
            <w:vMerge/>
            <w:shd w:val="clear" w:color="auto" w:fill="FFFFFF" w:themeFill="background1"/>
            <w:vAlign w:val="center"/>
          </w:tcPr>
          <w:p w14:paraId="00029105"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D822383" w14:textId="77777777" w:rsidR="003C6924" w:rsidRPr="00734F7B" w:rsidRDefault="003C6924" w:rsidP="005338AD">
            <w:pPr>
              <w:spacing w:line="360" w:lineRule="auto"/>
              <w:jc w:val="center"/>
              <w:rPr>
                <w:sz w:val="20"/>
                <w:szCs w:val="20"/>
              </w:rPr>
            </w:pPr>
            <w:r w:rsidRPr="00734F7B">
              <w:rPr>
                <w:sz w:val="20"/>
                <w:szCs w:val="20"/>
              </w:rPr>
              <w:t>Q3, Q1, Q5, Q4, Q6, Q7, Q8, Q2</w:t>
            </w:r>
          </w:p>
        </w:tc>
      </w:tr>
      <w:tr w:rsidR="003C6924" w14:paraId="27D820EE" w14:textId="77777777" w:rsidTr="005338AD">
        <w:trPr>
          <w:trHeight w:val="227"/>
        </w:trPr>
        <w:tc>
          <w:tcPr>
            <w:tcW w:w="988" w:type="dxa"/>
            <w:shd w:val="clear" w:color="auto" w:fill="FFFFFF" w:themeFill="background1"/>
            <w:vAlign w:val="center"/>
          </w:tcPr>
          <w:p w14:paraId="07A01DED" w14:textId="77777777" w:rsidR="003C6924" w:rsidRPr="00734F7B" w:rsidRDefault="003C6924" w:rsidP="005338AD">
            <w:pPr>
              <w:spacing w:line="360" w:lineRule="auto"/>
              <w:jc w:val="center"/>
              <w:rPr>
                <w:sz w:val="20"/>
                <w:szCs w:val="20"/>
              </w:rPr>
            </w:pPr>
            <w:r w:rsidRPr="00734F7B">
              <w:rPr>
                <w:sz w:val="20"/>
                <w:szCs w:val="20"/>
              </w:rPr>
              <w:t>P32</w:t>
            </w:r>
          </w:p>
        </w:tc>
        <w:tc>
          <w:tcPr>
            <w:tcW w:w="3402" w:type="dxa"/>
            <w:vMerge/>
            <w:shd w:val="clear" w:color="auto" w:fill="FFFFFF" w:themeFill="background1"/>
            <w:vAlign w:val="center"/>
          </w:tcPr>
          <w:p w14:paraId="24A8B5DC" w14:textId="77777777" w:rsidR="003C6924" w:rsidRPr="00734F7B" w:rsidRDefault="003C6924" w:rsidP="005338AD">
            <w:pPr>
              <w:spacing w:line="360" w:lineRule="auto"/>
              <w:jc w:val="center"/>
              <w:rPr>
                <w:sz w:val="20"/>
                <w:szCs w:val="20"/>
              </w:rPr>
            </w:pPr>
          </w:p>
        </w:tc>
        <w:tc>
          <w:tcPr>
            <w:tcW w:w="4626" w:type="dxa"/>
            <w:shd w:val="clear" w:color="auto" w:fill="FFFFFF" w:themeFill="background1"/>
            <w:vAlign w:val="center"/>
          </w:tcPr>
          <w:p w14:paraId="77558B91" w14:textId="77777777" w:rsidR="003C6924" w:rsidRPr="00734F7B" w:rsidRDefault="003C6924" w:rsidP="005338AD">
            <w:pPr>
              <w:spacing w:line="360" w:lineRule="auto"/>
              <w:jc w:val="center"/>
              <w:rPr>
                <w:sz w:val="20"/>
                <w:szCs w:val="20"/>
              </w:rPr>
            </w:pPr>
            <w:r w:rsidRPr="00734F7B">
              <w:rPr>
                <w:sz w:val="20"/>
                <w:szCs w:val="20"/>
              </w:rPr>
              <w:t>Q1, Q5, Q2, Q4, Q6, Q8, Q7, Q3</w:t>
            </w:r>
          </w:p>
        </w:tc>
      </w:tr>
    </w:tbl>
    <w:p w14:paraId="297409A1" w14:textId="77777777" w:rsidR="003C6924" w:rsidRDefault="003C6924" w:rsidP="003C6924">
      <w:pPr>
        <w:spacing w:line="360" w:lineRule="auto"/>
        <w:jc w:val="both"/>
      </w:pPr>
    </w:p>
    <w:p w14:paraId="63A21DAF" w14:textId="1A103C45" w:rsidR="003C6924" w:rsidRDefault="003C6924" w:rsidP="003C6924">
      <w:pPr>
        <w:spacing w:line="360" w:lineRule="auto"/>
        <w:jc w:val="both"/>
      </w:pPr>
      <w:r>
        <w:t xml:space="preserve">Table 6.1: </w:t>
      </w:r>
      <w:r w:rsidR="00DE197A">
        <w:t>T</w:t>
      </w:r>
      <w:r>
        <w:t>ask arrangement of user study</w:t>
      </w:r>
    </w:p>
    <w:p w14:paraId="599E32BA" w14:textId="77777777" w:rsidR="00A52717" w:rsidRDefault="00A52717" w:rsidP="003C6924">
      <w:pPr>
        <w:autoSpaceDE w:val="0"/>
        <w:autoSpaceDN w:val="0"/>
        <w:adjustRightInd w:val="0"/>
        <w:spacing w:line="360" w:lineRule="auto"/>
        <w:jc w:val="both"/>
        <w:sectPr w:rsidR="00A52717" w:rsidSect="00B96FD4">
          <w:pgSz w:w="11906" w:h="16838"/>
          <w:pgMar w:top="1440" w:right="1440" w:bottom="1440" w:left="1440" w:header="0" w:footer="340" w:gutter="0"/>
          <w:cols w:space="708"/>
          <w:docGrid w:linePitch="360"/>
        </w:sectPr>
      </w:pPr>
    </w:p>
    <w:p w14:paraId="532590EB" w14:textId="77777777" w:rsidR="003C6924" w:rsidRDefault="003C6924" w:rsidP="003C6924">
      <w:pPr>
        <w:autoSpaceDE w:val="0"/>
        <w:autoSpaceDN w:val="0"/>
        <w:adjustRightInd w:val="0"/>
        <w:spacing w:line="360" w:lineRule="auto"/>
        <w:jc w:val="both"/>
        <w:rPr>
          <w:rFonts w:eastAsiaTheme="minorHAnsi"/>
          <w:b/>
          <w:bCs/>
          <w:lang w:val="en-GB" w:eastAsia="en-US"/>
        </w:rPr>
      </w:pPr>
      <w:r w:rsidRPr="00F6085D">
        <w:rPr>
          <w:rFonts w:eastAsiaTheme="minorHAnsi"/>
          <w:b/>
          <w:bCs/>
          <w:lang w:val="en-GB" w:eastAsia="en-US"/>
        </w:rPr>
        <w:lastRenderedPageBreak/>
        <w:t>6.</w:t>
      </w:r>
      <w:r>
        <w:rPr>
          <w:rFonts w:eastAsiaTheme="minorHAnsi"/>
          <w:b/>
          <w:bCs/>
          <w:lang w:val="en-GB" w:eastAsia="en-US"/>
        </w:rPr>
        <w:t>5</w:t>
      </w:r>
      <w:r w:rsidRPr="00F6085D">
        <w:rPr>
          <w:rFonts w:eastAsiaTheme="minorHAnsi"/>
          <w:b/>
          <w:bCs/>
          <w:lang w:val="en-GB" w:eastAsia="en-US"/>
        </w:rPr>
        <w:tab/>
        <w:t>Recruitment</w:t>
      </w:r>
    </w:p>
    <w:p w14:paraId="63356D32" w14:textId="77777777" w:rsidR="003C6924" w:rsidRDefault="003C6924" w:rsidP="003C6924">
      <w:pPr>
        <w:autoSpaceDE w:val="0"/>
        <w:autoSpaceDN w:val="0"/>
        <w:adjustRightInd w:val="0"/>
        <w:spacing w:line="360" w:lineRule="auto"/>
        <w:jc w:val="both"/>
        <w:rPr>
          <w:rFonts w:eastAsiaTheme="minorHAnsi"/>
          <w:lang w:val="en-GB" w:eastAsia="en-US"/>
        </w:rPr>
      </w:pPr>
      <w:r w:rsidRPr="002D3599">
        <w:rPr>
          <w:rFonts w:eastAsiaTheme="minorHAnsi"/>
          <w:lang w:val="en-GB" w:eastAsia="en-US"/>
        </w:rPr>
        <w:t xml:space="preserve">Since the participants play </w:t>
      </w:r>
      <w:r>
        <w:rPr>
          <w:rFonts w:eastAsiaTheme="minorHAnsi"/>
          <w:lang w:val="en-GB" w:eastAsia="en-US"/>
        </w:rPr>
        <w:t>a central role</w:t>
      </w:r>
      <w:r w:rsidRPr="002D3599">
        <w:rPr>
          <w:rFonts w:eastAsiaTheme="minorHAnsi"/>
          <w:lang w:val="en-GB" w:eastAsia="en-US"/>
        </w:rPr>
        <w:t xml:space="preserve"> in any user study, it’s important to find the suitable participants for the study based on the attributed research domain. </w:t>
      </w:r>
    </w:p>
    <w:p w14:paraId="13AB119A" w14:textId="77777777" w:rsidR="003C6924" w:rsidRDefault="003C6924" w:rsidP="003C6924">
      <w:pPr>
        <w:autoSpaceDE w:val="0"/>
        <w:autoSpaceDN w:val="0"/>
        <w:adjustRightInd w:val="0"/>
        <w:jc w:val="both"/>
        <w:rPr>
          <w:rFonts w:eastAsiaTheme="minorHAnsi"/>
          <w:lang w:val="en-GB" w:eastAsia="en-US"/>
        </w:rPr>
      </w:pPr>
    </w:p>
    <w:p w14:paraId="24CEECC8" w14:textId="478EA699" w:rsidR="003C6924" w:rsidRPr="002D3599"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As we have four components in our study and each component has eight random questions, we decided to hire (4 x 8 = 32) participants to give equal emphasis to every component and questions. The detail procedure and considerations about recruitment are described in the following sub-sections.</w:t>
      </w:r>
    </w:p>
    <w:p w14:paraId="315E7219" w14:textId="77777777" w:rsidR="003C6924" w:rsidRDefault="003C6924" w:rsidP="003C6924">
      <w:pPr>
        <w:spacing w:line="360" w:lineRule="auto"/>
        <w:jc w:val="both"/>
        <w:rPr>
          <w:b/>
          <w:bCs/>
        </w:rPr>
      </w:pPr>
    </w:p>
    <w:p w14:paraId="0F4C00D4" w14:textId="77777777" w:rsidR="003C6924" w:rsidRDefault="003C6924" w:rsidP="003C6924">
      <w:pPr>
        <w:spacing w:line="360" w:lineRule="auto"/>
        <w:jc w:val="both"/>
        <w:rPr>
          <w:color w:val="000000" w:themeColor="text1"/>
        </w:rPr>
      </w:pPr>
      <w:r w:rsidRPr="00B37EFD">
        <w:rPr>
          <w:b/>
          <w:bCs/>
        </w:rPr>
        <w:t>6.</w:t>
      </w:r>
      <w:r>
        <w:rPr>
          <w:b/>
          <w:bCs/>
        </w:rPr>
        <w:t>5.1</w:t>
      </w:r>
      <w:r w:rsidRPr="00B37EFD">
        <w:rPr>
          <w:b/>
          <w:bCs/>
        </w:rPr>
        <w:tab/>
      </w:r>
      <w:r>
        <w:rPr>
          <w:b/>
          <w:bCs/>
        </w:rPr>
        <w:t>Criteria</w:t>
      </w:r>
      <w:r>
        <w:br/>
      </w:r>
      <w:r>
        <w:rPr>
          <w:color w:val="000000"/>
        </w:rPr>
        <w:t>Given that our application is web-based and online, t</w:t>
      </w:r>
      <w:r w:rsidRPr="008C4ADE">
        <w:rPr>
          <w:color w:val="000000"/>
        </w:rPr>
        <w:t xml:space="preserve">he population for our study </w:t>
      </w:r>
      <w:r>
        <w:rPr>
          <w:color w:val="000000"/>
        </w:rPr>
        <w:t>is potentially all over the world including</w:t>
      </w:r>
      <w:r w:rsidRPr="008C4ADE">
        <w:rPr>
          <w:color w:val="000000"/>
        </w:rPr>
        <w:t xml:space="preserve"> members of the Dalhousie University communit</w:t>
      </w:r>
      <w:r>
        <w:rPr>
          <w:color w:val="000000"/>
        </w:rPr>
        <w:t>y</w:t>
      </w:r>
      <w:r w:rsidRPr="008C4ADE">
        <w:rPr>
          <w:color w:val="000000"/>
        </w:rPr>
        <w:t>.</w:t>
      </w:r>
      <w:r>
        <w:rPr>
          <w:color w:val="000000"/>
        </w:rPr>
        <w:t xml:space="preserve"> </w:t>
      </w:r>
      <w:r>
        <w:rPr>
          <w:color w:val="000000" w:themeColor="text1"/>
        </w:rPr>
        <w:t>But we</w:t>
      </w:r>
      <w:r w:rsidRPr="00E4487F">
        <w:rPr>
          <w:color w:val="000000" w:themeColor="text1"/>
        </w:rPr>
        <w:t xml:space="preserve"> require participants to be fluent in English because there </w:t>
      </w:r>
      <w:r>
        <w:rPr>
          <w:color w:val="000000" w:themeColor="text1"/>
        </w:rPr>
        <w:t>are</w:t>
      </w:r>
      <w:r w:rsidRPr="00E4487F">
        <w:rPr>
          <w:color w:val="000000" w:themeColor="text1"/>
        </w:rPr>
        <w:t xml:space="preserve"> questionnaires </w:t>
      </w:r>
      <w:r>
        <w:rPr>
          <w:color w:val="000000" w:themeColor="text1"/>
        </w:rPr>
        <w:t>which needs to be understood correctly and answered accordingly. They all are at least post-secondary students or professionals who have some degree of computer experience as a user of common computer applications. In summary, here is the checklist of the criteria:</w:t>
      </w:r>
    </w:p>
    <w:p w14:paraId="71C86D06" w14:textId="469A294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Age</w:t>
      </w:r>
      <w:r>
        <w:rPr>
          <w:color w:val="000000" w:themeColor="text1"/>
        </w:rPr>
        <w:t xml:space="preserve">: We wanted to eliminate participants of age lower than 17 years and higher than 60 years. Because younger participant might not have sufficient knowledge to understand the scope of the questions and elderly people </w:t>
      </w:r>
      <w:r w:rsidR="00865DC3">
        <w:rPr>
          <w:color w:val="000000" w:themeColor="text1"/>
        </w:rPr>
        <w:t xml:space="preserve">are more likely to </w:t>
      </w:r>
      <w:r>
        <w:rPr>
          <w:color w:val="000000" w:themeColor="text1"/>
        </w:rPr>
        <w:t>suffer from eyesight issues.</w:t>
      </w:r>
    </w:p>
    <w:p w14:paraId="310B7F3C" w14:textId="77777777" w:rsidR="003C6924" w:rsidRDefault="003C6924" w:rsidP="002B35E4">
      <w:pPr>
        <w:pStyle w:val="ListParagraph"/>
        <w:numPr>
          <w:ilvl w:val="0"/>
          <w:numId w:val="23"/>
        </w:numPr>
        <w:spacing w:line="360" w:lineRule="auto"/>
        <w:jc w:val="both"/>
        <w:rPr>
          <w:color w:val="000000" w:themeColor="text1"/>
        </w:rPr>
      </w:pPr>
      <w:r w:rsidRPr="00150512">
        <w:rPr>
          <w:b/>
          <w:bCs/>
          <w:color w:val="000000" w:themeColor="text1"/>
        </w:rPr>
        <w:t>Education</w:t>
      </w:r>
      <w:r>
        <w:rPr>
          <w:color w:val="000000" w:themeColor="text1"/>
        </w:rPr>
        <w:t xml:space="preserve">: We required the minimum education level to be post-secondary level. </w:t>
      </w:r>
    </w:p>
    <w:p w14:paraId="211CE49C"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Experience</w:t>
      </w:r>
      <w:r w:rsidRPr="002B1752">
        <w:rPr>
          <w:color w:val="000000" w:themeColor="text1"/>
        </w:rPr>
        <w:t>:</w:t>
      </w:r>
      <w:r>
        <w:rPr>
          <w:color w:val="000000" w:themeColor="text1"/>
        </w:rPr>
        <w:t xml:space="preserve"> We do not require any expertise in specific domains, but participants need to have minimum expertise in computer use, such as browsing websites. </w:t>
      </w:r>
    </w:p>
    <w:p w14:paraId="6C7AF6E8"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Vision</w:t>
      </w:r>
      <w:r w:rsidRPr="002B1752">
        <w:rPr>
          <w:color w:val="000000" w:themeColor="text1"/>
        </w:rPr>
        <w:t>:</w:t>
      </w:r>
      <w:r>
        <w:rPr>
          <w:color w:val="000000" w:themeColor="text1"/>
        </w:rPr>
        <w:t xml:space="preserve"> Participant’s eyesight must be reasonable to detect objects and pass our color blindness test to participate in the study, explained in section 6.4.</w:t>
      </w:r>
    </w:p>
    <w:p w14:paraId="0E425D40" w14:textId="7A283540" w:rsidR="003C6924" w:rsidRDefault="003C6924" w:rsidP="002B35E4">
      <w:pPr>
        <w:pStyle w:val="ListParagraph"/>
        <w:numPr>
          <w:ilvl w:val="0"/>
          <w:numId w:val="23"/>
        </w:numPr>
        <w:spacing w:line="360" w:lineRule="auto"/>
        <w:jc w:val="both"/>
        <w:rPr>
          <w:color w:val="000000" w:themeColor="text1"/>
        </w:rPr>
      </w:pPr>
      <w:r>
        <w:rPr>
          <w:b/>
          <w:bCs/>
          <w:color w:val="000000" w:themeColor="text1"/>
        </w:rPr>
        <w:t>Physical Ability</w:t>
      </w:r>
      <w:r w:rsidRPr="002B1752">
        <w:rPr>
          <w:color w:val="000000" w:themeColor="text1"/>
        </w:rPr>
        <w:t>:</w:t>
      </w:r>
      <w:r>
        <w:rPr>
          <w:color w:val="000000" w:themeColor="text1"/>
        </w:rPr>
        <w:t xml:space="preserve"> Participant</w:t>
      </w:r>
      <w:r w:rsidR="001B61DA">
        <w:rPr>
          <w:color w:val="000000" w:themeColor="text1"/>
        </w:rPr>
        <w:t>s</w:t>
      </w:r>
      <w:r>
        <w:rPr>
          <w:color w:val="000000" w:themeColor="text1"/>
        </w:rPr>
        <w:t xml:space="preserve"> </w:t>
      </w:r>
      <w:proofErr w:type="gramStart"/>
      <w:r w:rsidR="00865DC3">
        <w:rPr>
          <w:color w:val="000000" w:themeColor="text1"/>
        </w:rPr>
        <w:t>are</w:t>
      </w:r>
      <w:r>
        <w:rPr>
          <w:color w:val="000000" w:themeColor="text1"/>
        </w:rPr>
        <w:t xml:space="preserve"> not be</w:t>
      </w:r>
      <w:proofErr w:type="gramEnd"/>
      <w:r>
        <w:rPr>
          <w:color w:val="000000" w:themeColor="text1"/>
        </w:rPr>
        <w:t xml:space="preserve"> disabled </w:t>
      </w:r>
      <w:r w:rsidR="00865DC3">
        <w:rPr>
          <w:color w:val="000000" w:themeColor="text1"/>
        </w:rPr>
        <w:t xml:space="preserve">in a way </w:t>
      </w:r>
      <w:r>
        <w:rPr>
          <w:color w:val="000000" w:themeColor="text1"/>
        </w:rPr>
        <w:t xml:space="preserve">which prevents them from using keyboard, mouse, browse the web or use computer. </w:t>
      </w:r>
    </w:p>
    <w:p w14:paraId="23000C29" w14:textId="77777777" w:rsidR="003C6924" w:rsidRDefault="003C6924" w:rsidP="002B35E4">
      <w:pPr>
        <w:pStyle w:val="ListParagraph"/>
        <w:numPr>
          <w:ilvl w:val="0"/>
          <w:numId w:val="23"/>
        </w:numPr>
        <w:spacing w:line="360" w:lineRule="auto"/>
        <w:jc w:val="both"/>
        <w:rPr>
          <w:color w:val="000000" w:themeColor="text1"/>
        </w:rPr>
      </w:pPr>
      <w:r>
        <w:rPr>
          <w:b/>
          <w:bCs/>
          <w:color w:val="000000" w:themeColor="text1"/>
        </w:rPr>
        <w:t>Computer</w:t>
      </w:r>
      <w:r w:rsidRPr="002B1752">
        <w:rPr>
          <w:color w:val="000000" w:themeColor="text1"/>
        </w:rPr>
        <w:t>:</w:t>
      </w:r>
      <w:r>
        <w:rPr>
          <w:color w:val="000000" w:themeColor="text1"/>
        </w:rPr>
        <w:t xml:space="preserve"> Participants must own a computer/laptop for the period of study session. Smartphones are not accepted to participate in the study due to the insufficient display size.</w:t>
      </w:r>
    </w:p>
    <w:p w14:paraId="53DF454E" w14:textId="6C9957EB" w:rsidR="003C6924" w:rsidRDefault="003C6924" w:rsidP="002B35E4">
      <w:pPr>
        <w:pStyle w:val="ListParagraph"/>
        <w:numPr>
          <w:ilvl w:val="0"/>
          <w:numId w:val="23"/>
        </w:numPr>
        <w:spacing w:line="360" w:lineRule="auto"/>
        <w:jc w:val="both"/>
        <w:rPr>
          <w:color w:val="000000" w:themeColor="text1"/>
        </w:rPr>
      </w:pPr>
      <w:r>
        <w:rPr>
          <w:b/>
          <w:bCs/>
          <w:color w:val="000000" w:themeColor="text1"/>
        </w:rPr>
        <w:t>Internet</w:t>
      </w:r>
      <w:r w:rsidRPr="002B1752">
        <w:rPr>
          <w:color w:val="000000" w:themeColor="text1"/>
        </w:rPr>
        <w:t>:</w:t>
      </w:r>
      <w:r>
        <w:rPr>
          <w:color w:val="000000" w:themeColor="text1"/>
        </w:rPr>
        <w:t xml:space="preserve"> Participants must have a good internet connection to continue the session without interruption with voice and video(screen) sharing. </w:t>
      </w:r>
    </w:p>
    <w:p w14:paraId="51CEB128" w14:textId="016F1CD5" w:rsidR="00865DC3" w:rsidRDefault="00865DC3" w:rsidP="00865DC3">
      <w:pPr>
        <w:pStyle w:val="ListParagraph"/>
        <w:spacing w:line="360" w:lineRule="auto"/>
        <w:jc w:val="both"/>
        <w:rPr>
          <w:b/>
          <w:bCs/>
          <w:color w:val="000000" w:themeColor="text1"/>
        </w:rPr>
      </w:pPr>
    </w:p>
    <w:p w14:paraId="1EB1CDEE" w14:textId="77777777" w:rsidR="00865DC3" w:rsidRPr="002B1752" w:rsidRDefault="00865DC3" w:rsidP="00DF6E07">
      <w:pPr>
        <w:pStyle w:val="ListParagraph"/>
        <w:spacing w:line="360" w:lineRule="auto"/>
        <w:jc w:val="both"/>
        <w:rPr>
          <w:color w:val="000000" w:themeColor="text1"/>
        </w:rPr>
      </w:pPr>
    </w:p>
    <w:p w14:paraId="41C949C1" w14:textId="77777777" w:rsidR="003C6924" w:rsidRPr="002D3599" w:rsidRDefault="003C6924" w:rsidP="003C6924">
      <w:pPr>
        <w:autoSpaceDE w:val="0"/>
        <w:autoSpaceDN w:val="0"/>
        <w:adjustRightInd w:val="0"/>
        <w:spacing w:line="360" w:lineRule="auto"/>
        <w:jc w:val="both"/>
        <w:rPr>
          <w:rFonts w:eastAsiaTheme="minorHAnsi"/>
          <w:b/>
          <w:bCs/>
          <w:lang w:val="en-GB" w:eastAsia="en-US"/>
        </w:rPr>
      </w:pPr>
      <w:r w:rsidRPr="002D3599">
        <w:rPr>
          <w:rFonts w:eastAsiaTheme="minorHAnsi"/>
          <w:b/>
          <w:bCs/>
          <w:lang w:val="en-GB" w:eastAsia="en-US"/>
        </w:rPr>
        <w:lastRenderedPageBreak/>
        <w:t>6.</w:t>
      </w:r>
      <w:r>
        <w:rPr>
          <w:rFonts w:eastAsiaTheme="minorHAnsi"/>
          <w:b/>
          <w:bCs/>
          <w:lang w:val="en-GB" w:eastAsia="en-US"/>
        </w:rPr>
        <w:t>5</w:t>
      </w:r>
      <w:r w:rsidRPr="002D3599">
        <w:rPr>
          <w:rFonts w:eastAsiaTheme="minorHAnsi"/>
          <w:b/>
          <w:bCs/>
          <w:lang w:val="en-GB" w:eastAsia="en-US"/>
        </w:rPr>
        <w:t>.2</w:t>
      </w:r>
      <w:r w:rsidRPr="002D3599">
        <w:rPr>
          <w:rFonts w:eastAsiaTheme="minorHAnsi"/>
          <w:b/>
          <w:bCs/>
          <w:lang w:val="en-GB" w:eastAsia="en-US"/>
        </w:rPr>
        <w:tab/>
      </w:r>
      <w:r>
        <w:rPr>
          <w:rFonts w:eastAsiaTheme="minorHAnsi"/>
          <w:b/>
          <w:bCs/>
          <w:lang w:val="en-GB" w:eastAsia="en-US"/>
        </w:rPr>
        <w:t xml:space="preserve">Hiring </w:t>
      </w:r>
      <w:r w:rsidRPr="002D3599">
        <w:rPr>
          <w:rFonts w:eastAsiaTheme="minorHAnsi"/>
          <w:b/>
          <w:bCs/>
          <w:lang w:val="en-GB" w:eastAsia="en-US"/>
        </w:rPr>
        <w:t>Procedu</w:t>
      </w:r>
      <w:r>
        <w:rPr>
          <w:rFonts w:eastAsiaTheme="minorHAnsi"/>
          <w:b/>
          <w:bCs/>
          <w:lang w:val="en-GB" w:eastAsia="en-US"/>
        </w:rPr>
        <w:t>r</w:t>
      </w:r>
      <w:r w:rsidRPr="002D3599">
        <w:rPr>
          <w:rFonts w:eastAsiaTheme="minorHAnsi"/>
          <w:b/>
          <w:bCs/>
          <w:lang w:val="en-GB" w:eastAsia="en-US"/>
        </w:rPr>
        <w:t>e</w:t>
      </w:r>
    </w:p>
    <w:p w14:paraId="621F4747" w14:textId="5BDDC8B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The internet is relatively cheap and accessible almost all over the world. So, with Covid-19 still an issue, we preferred to use online publicity as a recruitment strategy. We sent a recruitment notice to the Dalhousie University Computer Science undergraduate and graduate mailing list, Dalhousie Computer Science jobs email, </w:t>
      </w:r>
      <w:r w:rsidRPr="00E4487F">
        <w:t>physical bulletin boards on campus</w:t>
      </w:r>
      <w:r>
        <w:rPr>
          <w:rFonts w:eastAsiaTheme="minorHAnsi"/>
          <w:lang w:val="en-GB" w:eastAsia="en-US"/>
        </w:rPr>
        <w:t>, in social media like LinkedIn. The recruitment notice outlined the study (process, eligibility criteria, data collection, compensation, and estimated time requirement) and instructions to contact the main researcher. Once a potential participant showed interest with a reply email, the main researcher emailed them with more detail</w:t>
      </w:r>
      <w:r w:rsidR="00865DC3">
        <w:rPr>
          <w:rFonts w:eastAsiaTheme="minorHAnsi"/>
          <w:lang w:val="en-GB" w:eastAsia="en-US"/>
        </w:rPr>
        <w:t>ed</w:t>
      </w:r>
      <w:r>
        <w:rPr>
          <w:rFonts w:eastAsiaTheme="minorHAnsi"/>
          <w:lang w:val="en-GB" w:eastAsia="en-US"/>
        </w:rPr>
        <w:t xml:space="preserve"> information and attached a consent form for their perusal and suggested to reply with three potential time slots if they agree with the detail requirements and a consent form content. Participation acceptance was done on a </w:t>
      </w:r>
      <w:proofErr w:type="gramStart"/>
      <w:r>
        <w:rPr>
          <w:rFonts w:eastAsiaTheme="minorHAnsi"/>
          <w:lang w:val="en-GB" w:eastAsia="en-US"/>
        </w:rPr>
        <w:t>first-come</w:t>
      </w:r>
      <w:proofErr w:type="gramEnd"/>
      <w:r>
        <w:rPr>
          <w:rFonts w:eastAsiaTheme="minorHAnsi"/>
          <w:lang w:val="en-GB" w:eastAsia="en-US"/>
        </w:rPr>
        <w:t xml:space="preserve"> first-serve basis until all places were booked. When participants either became sick or cancelled or did not continue interest up to the sessions, potential wait-list participants were called serially as per their time of participation confirmation. </w:t>
      </w:r>
    </w:p>
    <w:p w14:paraId="64FE6AA6" w14:textId="77777777" w:rsidR="003C6924" w:rsidRDefault="003C6924" w:rsidP="003C6924">
      <w:pPr>
        <w:autoSpaceDE w:val="0"/>
        <w:autoSpaceDN w:val="0"/>
        <w:adjustRightInd w:val="0"/>
        <w:spacing w:line="360" w:lineRule="auto"/>
        <w:jc w:val="both"/>
        <w:rPr>
          <w:rFonts w:eastAsiaTheme="minorHAnsi"/>
          <w:lang w:val="en-GB" w:eastAsia="en-US"/>
        </w:rPr>
      </w:pPr>
    </w:p>
    <w:p w14:paraId="0F4E45D0" w14:textId="15BB3DC6" w:rsidR="003C6924" w:rsidRPr="001775CB" w:rsidRDefault="003C6924" w:rsidP="003C6924">
      <w:pPr>
        <w:autoSpaceDE w:val="0"/>
        <w:autoSpaceDN w:val="0"/>
        <w:adjustRightInd w:val="0"/>
        <w:spacing w:line="360" w:lineRule="auto"/>
        <w:jc w:val="both"/>
        <w:rPr>
          <w:rFonts w:eastAsiaTheme="minorHAnsi"/>
          <w:b/>
          <w:bCs/>
          <w:lang w:val="en-GB" w:eastAsia="en-US"/>
        </w:rPr>
      </w:pPr>
      <w:r w:rsidRPr="001775CB">
        <w:rPr>
          <w:rFonts w:eastAsiaTheme="minorHAnsi"/>
          <w:b/>
          <w:bCs/>
          <w:lang w:val="en-GB" w:eastAsia="en-US"/>
        </w:rPr>
        <w:t>6.</w:t>
      </w:r>
      <w:r>
        <w:rPr>
          <w:rFonts w:eastAsiaTheme="minorHAnsi"/>
          <w:b/>
          <w:bCs/>
          <w:lang w:val="en-GB" w:eastAsia="en-US"/>
        </w:rPr>
        <w:t>5</w:t>
      </w:r>
      <w:r w:rsidRPr="001775CB">
        <w:rPr>
          <w:rFonts w:eastAsiaTheme="minorHAnsi"/>
          <w:b/>
          <w:bCs/>
          <w:lang w:val="en-GB" w:eastAsia="en-US"/>
        </w:rPr>
        <w:t>.3</w:t>
      </w:r>
      <w:r w:rsidRPr="001775CB">
        <w:rPr>
          <w:rFonts w:eastAsiaTheme="minorHAnsi"/>
          <w:b/>
          <w:bCs/>
          <w:lang w:val="en-GB" w:eastAsia="en-US"/>
        </w:rPr>
        <w:tab/>
        <w:t>Schedul</w:t>
      </w:r>
      <w:r w:rsidR="00865DC3">
        <w:rPr>
          <w:rFonts w:eastAsiaTheme="minorHAnsi"/>
          <w:b/>
          <w:bCs/>
          <w:lang w:val="en-GB" w:eastAsia="en-US"/>
        </w:rPr>
        <w:t>ing</w:t>
      </w:r>
    </w:p>
    <w:p w14:paraId="48D8F86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On confirmation of participation interest by the participant, the main researcher created an MS Teams/Skype event with the agreed time. Participants received a notification in their inbox with the detail of the event including a URL for the event. At the meeting time participants just needed to open the link in either a browser or installed desktop application of the relevant tool to start the session.</w:t>
      </w:r>
    </w:p>
    <w:p w14:paraId="46BF72D2" w14:textId="77777777" w:rsidR="003C6924" w:rsidRDefault="003C6924" w:rsidP="003C6924">
      <w:pPr>
        <w:autoSpaceDE w:val="0"/>
        <w:autoSpaceDN w:val="0"/>
        <w:adjustRightInd w:val="0"/>
        <w:spacing w:line="360" w:lineRule="auto"/>
        <w:jc w:val="both"/>
        <w:rPr>
          <w:rFonts w:eastAsiaTheme="minorHAnsi"/>
          <w:lang w:val="en-GB" w:eastAsia="en-US"/>
        </w:rPr>
      </w:pPr>
    </w:p>
    <w:p w14:paraId="39A4BA7B"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The main researcher used a MS Word document as a logbook to manage, track and keep the study process synchronized. The researcher always ensured that two participants participation time could not overlap each other and tried to keep a gap of 30 minutes between two schedules so that unexpected delays could be mitigated by that buffer time.</w:t>
      </w:r>
    </w:p>
    <w:p w14:paraId="7F92D280" w14:textId="77777777" w:rsidR="003C6924" w:rsidRDefault="003C6924" w:rsidP="003C6924">
      <w:pPr>
        <w:autoSpaceDE w:val="0"/>
        <w:autoSpaceDN w:val="0"/>
        <w:adjustRightInd w:val="0"/>
        <w:spacing w:line="360" w:lineRule="auto"/>
        <w:jc w:val="both"/>
        <w:rPr>
          <w:rFonts w:eastAsiaTheme="minorHAnsi"/>
          <w:lang w:val="en-GB" w:eastAsia="en-US"/>
        </w:rPr>
      </w:pPr>
    </w:p>
    <w:p w14:paraId="3EA28631" w14:textId="77777777" w:rsidR="003C6924" w:rsidRDefault="003C6924" w:rsidP="003C6924">
      <w:pPr>
        <w:autoSpaceDE w:val="0"/>
        <w:autoSpaceDN w:val="0"/>
        <w:adjustRightInd w:val="0"/>
        <w:spacing w:line="360" w:lineRule="auto"/>
        <w:jc w:val="both"/>
        <w:rPr>
          <w:b/>
          <w:bCs/>
          <w:color w:val="000000" w:themeColor="text1"/>
        </w:rPr>
      </w:pPr>
      <w:r w:rsidRPr="001775CB">
        <w:rPr>
          <w:b/>
          <w:bCs/>
          <w:color w:val="000000" w:themeColor="text1"/>
        </w:rPr>
        <w:t>6.</w:t>
      </w:r>
      <w:r>
        <w:rPr>
          <w:b/>
          <w:bCs/>
          <w:color w:val="000000" w:themeColor="text1"/>
        </w:rPr>
        <w:t>6</w:t>
      </w:r>
      <w:r w:rsidRPr="001775CB">
        <w:rPr>
          <w:b/>
          <w:bCs/>
          <w:color w:val="000000" w:themeColor="text1"/>
        </w:rPr>
        <w:tab/>
        <w:t>Study Procedure</w:t>
      </w:r>
    </w:p>
    <w:p w14:paraId="07EA68A2" w14:textId="4B3D9465" w:rsidR="00865DC3" w:rsidRDefault="003C6924" w:rsidP="003C6924">
      <w:pPr>
        <w:autoSpaceDE w:val="0"/>
        <w:autoSpaceDN w:val="0"/>
        <w:adjustRightInd w:val="0"/>
        <w:spacing w:line="360" w:lineRule="auto"/>
        <w:jc w:val="both"/>
        <w:rPr>
          <w:b/>
          <w:bCs/>
          <w:color w:val="000000" w:themeColor="text1"/>
        </w:rPr>
      </w:pPr>
      <w:r w:rsidRPr="00446570">
        <w:rPr>
          <w:color w:val="000000" w:themeColor="text1"/>
        </w:rPr>
        <w:t xml:space="preserve">The study session contains several </w:t>
      </w:r>
      <w:r>
        <w:rPr>
          <w:color w:val="000000" w:themeColor="text1"/>
        </w:rPr>
        <w:t>stages such as a color blindness test, modular</w:t>
      </w:r>
      <w:r w:rsidRPr="00446570">
        <w:rPr>
          <w:color w:val="000000" w:themeColor="text1"/>
        </w:rPr>
        <w:t xml:space="preserve"> sessions </w:t>
      </w:r>
      <w:r>
        <w:rPr>
          <w:color w:val="000000" w:themeColor="text1"/>
        </w:rPr>
        <w:t>for each of the core</w:t>
      </w:r>
      <w:r w:rsidRPr="00446570">
        <w:rPr>
          <w:color w:val="000000" w:themeColor="text1"/>
        </w:rPr>
        <w:t xml:space="preserve"> components, </w:t>
      </w:r>
      <w:r>
        <w:rPr>
          <w:color w:val="000000" w:themeColor="text1"/>
        </w:rPr>
        <w:t>module introductions and clarifications before starting a module</w:t>
      </w:r>
      <w:r w:rsidRPr="00446570">
        <w:rPr>
          <w:color w:val="000000" w:themeColor="text1"/>
        </w:rPr>
        <w:t>, and post-session questionnaires</w:t>
      </w:r>
      <w:r>
        <w:rPr>
          <w:color w:val="000000" w:themeColor="text1"/>
        </w:rPr>
        <w:t xml:space="preserve"> after completing core modules</w:t>
      </w:r>
      <w:r w:rsidRPr="00446570">
        <w:rPr>
          <w:color w:val="000000" w:themeColor="text1"/>
        </w:rPr>
        <w:t>.</w:t>
      </w:r>
      <w:r>
        <w:rPr>
          <w:color w:val="000000" w:themeColor="text1"/>
        </w:rPr>
        <w:t xml:space="preserve"> In the following section we explain them briefly.</w:t>
      </w:r>
    </w:p>
    <w:p w14:paraId="332D8810" w14:textId="77777777" w:rsidR="00A52717" w:rsidRDefault="00A52717" w:rsidP="003C6924">
      <w:pPr>
        <w:autoSpaceDE w:val="0"/>
        <w:autoSpaceDN w:val="0"/>
        <w:adjustRightInd w:val="0"/>
        <w:spacing w:line="360" w:lineRule="auto"/>
        <w:jc w:val="both"/>
        <w:rPr>
          <w:color w:val="000000" w:themeColor="text1"/>
        </w:rPr>
        <w:sectPr w:rsidR="00A52717" w:rsidSect="00B96FD4">
          <w:pgSz w:w="11906" w:h="16838"/>
          <w:pgMar w:top="1440" w:right="1440" w:bottom="1440" w:left="1440" w:header="0" w:footer="340" w:gutter="0"/>
          <w:cols w:space="708"/>
          <w:docGrid w:linePitch="360"/>
        </w:sectPr>
      </w:pPr>
    </w:p>
    <w:p w14:paraId="29F105A8" w14:textId="64658C2F" w:rsidR="003C6924" w:rsidRPr="0095751A" w:rsidRDefault="003C6924" w:rsidP="003C6924">
      <w:pPr>
        <w:autoSpaceDE w:val="0"/>
        <w:autoSpaceDN w:val="0"/>
        <w:adjustRightInd w:val="0"/>
        <w:spacing w:line="360" w:lineRule="auto"/>
        <w:jc w:val="both"/>
        <w:rPr>
          <w:b/>
          <w:bCs/>
          <w:color w:val="000000" w:themeColor="text1"/>
        </w:rPr>
      </w:pPr>
      <w:r w:rsidRPr="00F7061F">
        <w:rPr>
          <w:b/>
          <w:bCs/>
          <w:color w:val="000000" w:themeColor="text1"/>
        </w:rPr>
        <w:lastRenderedPageBreak/>
        <w:t>6.</w:t>
      </w:r>
      <w:r>
        <w:rPr>
          <w:b/>
          <w:bCs/>
          <w:color w:val="000000" w:themeColor="text1"/>
        </w:rPr>
        <w:t>6</w:t>
      </w:r>
      <w:r w:rsidRPr="00F7061F">
        <w:rPr>
          <w:b/>
          <w:bCs/>
          <w:color w:val="000000" w:themeColor="text1"/>
        </w:rPr>
        <w:t>.1</w:t>
      </w:r>
      <w:r w:rsidRPr="00F7061F">
        <w:rPr>
          <w:b/>
          <w:bCs/>
          <w:color w:val="000000" w:themeColor="text1"/>
        </w:rPr>
        <w:tab/>
        <w:t>Start</w:t>
      </w:r>
      <w:r w:rsidRPr="0095751A">
        <w:rPr>
          <w:b/>
          <w:bCs/>
          <w:color w:val="000000" w:themeColor="text1"/>
        </w:rPr>
        <w:t xml:space="preserve"> </w:t>
      </w:r>
      <w:r w:rsidR="00865DC3">
        <w:rPr>
          <w:b/>
          <w:bCs/>
          <w:color w:val="000000" w:themeColor="text1"/>
        </w:rPr>
        <w:t xml:space="preserve">of </w:t>
      </w:r>
      <w:r w:rsidRPr="0095751A">
        <w:rPr>
          <w:b/>
          <w:bCs/>
          <w:color w:val="000000" w:themeColor="text1"/>
        </w:rPr>
        <w:t>Event</w:t>
      </w:r>
    </w:p>
    <w:p w14:paraId="1E72C404" w14:textId="3E5C4613" w:rsidR="003C6924" w:rsidRDefault="003C6924" w:rsidP="003C6924">
      <w:pPr>
        <w:autoSpaceDE w:val="0"/>
        <w:autoSpaceDN w:val="0"/>
        <w:adjustRightInd w:val="0"/>
        <w:spacing w:line="360" w:lineRule="auto"/>
        <w:jc w:val="both"/>
        <w:rPr>
          <w:color w:val="000000" w:themeColor="text1"/>
        </w:rPr>
      </w:pPr>
      <w:r w:rsidRPr="0095751A">
        <w:rPr>
          <w:color w:val="000000" w:themeColor="text1"/>
        </w:rPr>
        <w:t xml:space="preserve">Since the study </w:t>
      </w:r>
      <w:r>
        <w:rPr>
          <w:color w:val="000000" w:themeColor="text1"/>
        </w:rPr>
        <w:t>was</w:t>
      </w:r>
      <w:r w:rsidRPr="0095751A">
        <w:rPr>
          <w:color w:val="000000" w:themeColor="text1"/>
        </w:rPr>
        <w:t xml:space="preserve"> conduct</w:t>
      </w:r>
      <w:r>
        <w:rPr>
          <w:color w:val="000000" w:themeColor="text1"/>
        </w:rPr>
        <w:t>ed</w:t>
      </w:r>
      <w:r w:rsidRPr="0095751A">
        <w:rPr>
          <w:color w:val="000000" w:themeColor="text1"/>
        </w:rPr>
        <w:t xml:space="preserve"> online and schedules </w:t>
      </w:r>
      <w:r>
        <w:rPr>
          <w:color w:val="000000" w:themeColor="text1"/>
        </w:rPr>
        <w:t>we</w:t>
      </w:r>
      <w:r w:rsidRPr="0095751A">
        <w:rPr>
          <w:color w:val="000000" w:themeColor="text1"/>
        </w:rPr>
        <w:t>re</w:t>
      </w:r>
      <w:r>
        <w:rPr>
          <w:color w:val="000000" w:themeColor="text1"/>
        </w:rPr>
        <w:t xml:space="preserve"> made between two parties (researcher and participant) and an event </w:t>
      </w:r>
      <w:r w:rsidR="009D5039">
        <w:rPr>
          <w:color w:val="000000" w:themeColor="text1"/>
        </w:rPr>
        <w:t xml:space="preserve">was </w:t>
      </w:r>
      <w:r>
        <w:rPr>
          <w:color w:val="000000" w:themeColor="text1"/>
        </w:rPr>
        <w:t>created through the online meeting platform or conferencing tool such as MS Teams</w:t>
      </w:r>
      <w:r w:rsidR="009D5039">
        <w:rPr>
          <w:color w:val="000000" w:themeColor="text1"/>
        </w:rPr>
        <w:t>. T</w:t>
      </w:r>
      <w:r>
        <w:rPr>
          <w:color w:val="000000" w:themeColor="text1"/>
        </w:rPr>
        <w:t>he participant just needed to be in front of a computer at</w:t>
      </w:r>
      <w:r w:rsidRPr="003260CB">
        <w:rPr>
          <w:color w:val="000000" w:themeColor="text1"/>
        </w:rPr>
        <w:t xml:space="preserve"> </w:t>
      </w:r>
      <w:r>
        <w:rPr>
          <w:color w:val="000000" w:themeColor="text1"/>
        </w:rPr>
        <w:t xml:space="preserve">the </w:t>
      </w:r>
      <w:r w:rsidRPr="003260CB">
        <w:rPr>
          <w:color w:val="000000" w:themeColor="text1"/>
        </w:rPr>
        <w:t xml:space="preserve">scheduled time of the day </w:t>
      </w:r>
      <w:r>
        <w:rPr>
          <w:color w:val="000000" w:themeColor="text1"/>
        </w:rPr>
        <w:t>and</w:t>
      </w:r>
      <w:r w:rsidRPr="003260CB">
        <w:rPr>
          <w:color w:val="000000" w:themeColor="text1"/>
        </w:rPr>
        <w:t xml:space="preserve"> </w:t>
      </w:r>
      <w:r>
        <w:rPr>
          <w:color w:val="000000" w:themeColor="text1"/>
        </w:rPr>
        <w:t xml:space="preserve">click on the link he or she received in his or her email to meet in the meeting platform.  When the participant logged-in to the system, it notifies the researcher that participant is waiting at the lobby, and he needs to be admitted. On approval, the event is instantly started at the online meeting room and both parties will be able to hear each other. Researcher greeted and welcomed the participant and exchanged their formal greetings. If participant faced any technical difficulty to </w:t>
      </w:r>
      <w:proofErr w:type="gramStart"/>
      <w:r>
        <w:rPr>
          <w:color w:val="000000" w:themeColor="text1"/>
        </w:rPr>
        <w:t>join</w:t>
      </w:r>
      <w:proofErr w:type="gramEnd"/>
      <w:r>
        <w:rPr>
          <w:color w:val="000000" w:themeColor="text1"/>
        </w:rPr>
        <w:t xml:space="preserve"> then the researcher tried to help by possible means.</w:t>
      </w:r>
    </w:p>
    <w:p w14:paraId="33D699F5" w14:textId="77777777" w:rsidR="003C6924" w:rsidRDefault="003C6924" w:rsidP="003C6924">
      <w:pPr>
        <w:autoSpaceDE w:val="0"/>
        <w:autoSpaceDN w:val="0"/>
        <w:adjustRightInd w:val="0"/>
        <w:spacing w:line="360" w:lineRule="auto"/>
        <w:jc w:val="both"/>
        <w:rPr>
          <w:color w:val="000000" w:themeColor="text1"/>
        </w:rPr>
      </w:pPr>
    </w:p>
    <w:p w14:paraId="4ADD10F0" w14:textId="77777777" w:rsidR="003C6924" w:rsidRPr="00D83DB9" w:rsidRDefault="003C6924" w:rsidP="003C6924">
      <w:pPr>
        <w:autoSpaceDE w:val="0"/>
        <w:autoSpaceDN w:val="0"/>
        <w:adjustRightInd w:val="0"/>
        <w:spacing w:line="360" w:lineRule="auto"/>
        <w:jc w:val="both"/>
        <w:rPr>
          <w:b/>
          <w:bCs/>
          <w:color w:val="000000" w:themeColor="text1"/>
        </w:rPr>
      </w:pPr>
      <w:r w:rsidRPr="00D83DB9">
        <w:rPr>
          <w:b/>
          <w:bCs/>
          <w:color w:val="000000" w:themeColor="text1"/>
        </w:rPr>
        <w:t>6.</w:t>
      </w:r>
      <w:r>
        <w:rPr>
          <w:b/>
          <w:bCs/>
          <w:color w:val="000000" w:themeColor="text1"/>
        </w:rPr>
        <w:t>6</w:t>
      </w:r>
      <w:r w:rsidRPr="00D83DB9">
        <w:rPr>
          <w:b/>
          <w:bCs/>
          <w:color w:val="000000" w:themeColor="text1"/>
        </w:rPr>
        <w:t>.2</w:t>
      </w:r>
      <w:r w:rsidRPr="00D83DB9">
        <w:rPr>
          <w:b/>
          <w:bCs/>
          <w:color w:val="000000" w:themeColor="text1"/>
        </w:rPr>
        <w:tab/>
        <w:t>Briefing</w:t>
      </w:r>
    </w:p>
    <w:p w14:paraId="1DDFA53A" w14:textId="77777777" w:rsidR="003C6924" w:rsidRPr="003260CB" w:rsidRDefault="003C6924" w:rsidP="003C6924">
      <w:pPr>
        <w:autoSpaceDE w:val="0"/>
        <w:autoSpaceDN w:val="0"/>
        <w:adjustRightInd w:val="0"/>
        <w:spacing w:line="360" w:lineRule="auto"/>
        <w:jc w:val="both"/>
        <w:rPr>
          <w:color w:val="000000" w:themeColor="text1"/>
        </w:rPr>
      </w:pPr>
      <w:r>
        <w:rPr>
          <w:color w:val="000000" w:themeColor="text1"/>
        </w:rPr>
        <w:t>The researcher needed to brief the participant about the steps he or she had to go through and explained how he was going to conduct the session. Participants were also asked if his/her system has a Firefox/Edge browser installed which is mandatory for the study. If not he/she would be requested to install it and the researcher might instruct further if they needed any help regarding the installation of the browser. After confirming the browser is ready to go, the participant was requested to open it and informed him/her that researcher would give two URLs for the session i. for Color Blindness Test and ii. for the Questionnaire about the study.</w:t>
      </w:r>
    </w:p>
    <w:p w14:paraId="27D253F9" w14:textId="77777777" w:rsidR="003C6924" w:rsidRDefault="003C6924" w:rsidP="003C6924">
      <w:pPr>
        <w:autoSpaceDE w:val="0"/>
        <w:autoSpaceDN w:val="0"/>
        <w:adjustRightInd w:val="0"/>
        <w:rPr>
          <w:rFonts w:eastAsiaTheme="minorHAnsi"/>
          <w:b/>
          <w:bCs/>
          <w:lang w:val="en-GB" w:eastAsia="en-US"/>
        </w:rPr>
      </w:pPr>
    </w:p>
    <w:p w14:paraId="4AEC503F" w14:textId="77777777" w:rsidR="003C6924" w:rsidRDefault="003C6924" w:rsidP="003C6924">
      <w:pPr>
        <w:autoSpaceDE w:val="0"/>
        <w:autoSpaceDN w:val="0"/>
        <w:adjustRightInd w:val="0"/>
        <w:rPr>
          <w:rFonts w:eastAsiaTheme="minorHAnsi"/>
          <w:b/>
          <w:bCs/>
          <w:lang w:val="en-GB" w:eastAsia="en-US"/>
        </w:rPr>
      </w:pPr>
    </w:p>
    <w:p w14:paraId="66CF6417" w14:textId="77777777" w:rsidR="003C6924" w:rsidRPr="006B192C" w:rsidRDefault="003C6924" w:rsidP="003C6924">
      <w:pPr>
        <w:autoSpaceDE w:val="0"/>
        <w:autoSpaceDN w:val="0"/>
        <w:adjustRightInd w:val="0"/>
        <w:spacing w:line="360" w:lineRule="auto"/>
        <w:rPr>
          <w:rFonts w:eastAsiaTheme="minorHAnsi"/>
          <w:b/>
          <w:bCs/>
          <w:lang w:val="en-GB" w:eastAsia="en-US"/>
        </w:rPr>
      </w:pPr>
      <w:r w:rsidRPr="006B192C">
        <w:rPr>
          <w:rFonts w:eastAsiaTheme="minorHAnsi"/>
          <w:b/>
          <w:bCs/>
          <w:lang w:val="en-GB" w:eastAsia="en-US"/>
        </w:rPr>
        <w:t>6.</w:t>
      </w:r>
      <w:r>
        <w:rPr>
          <w:rFonts w:eastAsiaTheme="minorHAnsi"/>
          <w:b/>
          <w:bCs/>
          <w:lang w:val="en-GB" w:eastAsia="en-US"/>
        </w:rPr>
        <w:t>6.3</w:t>
      </w:r>
      <w:r w:rsidRPr="006B192C">
        <w:rPr>
          <w:rFonts w:eastAsiaTheme="minorHAnsi"/>
          <w:b/>
          <w:bCs/>
          <w:lang w:val="en-GB" w:eastAsia="en-US"/>
        </w:rPr>
        <w:tab/>
        <w:t>Color Blindness Test</w:t>
      </w:r>
    </w:p>
    <w:p w14:paraId="3D3FB314" w14:textId="532E3FDF" w:rsidR="003C6924" w:rsidRDefault="003C6924" w:rsidP="003C6924">
      <w:pPr>
        <w:spacing w:line="360" w:lineRule="auto"/>
        <w:jc w:val="both"/>
        <w:rPr>
          <w:color w:val="000000" w:themeColor="text1"/>
        </w:rPr>
      </w:pPr>
      <w:r>
        <w:rPr>
          <w:color w:val="000000" w:themeColor="text1"/>
        </w:rPr>
        <w:t xml:space="preserve">One of the prime requirements for the selection process is to test for color-blindness of the participants. The participants had to be capable to decern color to provide meaningful input through their participation in the study. </w:t>
      </w:r>
      <w:r w:rsidRPr="006B192C">
        <w:rPr>
          <w:color w:val="000000" w:themeColor="text1"/>
        </w:rPr>
        <w:t xml:space="preserve">To maintain similarity with </w:t>
      </w:r>
      <w:proofErr w:type="spellStart"/>
      <w:r w:rsidRPr="006B192C">
        <w:rPr>
          <w:color w:val="000000" w:themeColor="text1"/>
        </w:rPr>
        <w:t>Correll</w:t>
      </w:r>
      <w:proofErr w:type="spellEnd"/>
      <w:r w:rsidRPr="006B192C">
        <w:rPr>
          <w:color w:val="000000" w:themeColor="text1"/>
        </w:rPr>
        <w:t xml:space="preserve"> et al. [35], we present</w:t>
      </w:r>
      <w:r>
        <w:rPr>
          <w:color w:val="000000" w:themeColor="text1"/>
        </w:rPr>
        <w:t>ed</w:t>
      </w:r>
      <w:r w:rsidRPr="006B192C">
        <w:rPr>
          <w:color w:val="000000" w:themeColor="text1"/>
        </w:rPr>
        <w:t xml:space="preserve"> a set of Ishihara plates [60] attached </w:t>
      </w:r>
      <w:r w:rsidRPr="000D49FF">
        <w:rPr>
          <w:color w:val="000000" w:themeColor="text1"/>
        </w:rPr>
        <w:t xml:space="preserve">in </w:t>
      </w:r>
      <w:r w:rsidRPr="00325080">
        <w:rPr>
          <w:color w:val="000000" w:themeColor="text1"/>
        </w:rPr>
        <w:t xml:space="preserve">Appendix </w:t>
      </w:r>
      <w:r w:rsidR="000D49FF" w:rsidRPr="00325080">
        <w:rPr>
          <w:color w:val="000000" w:themeColor="text1"/>
        </w:rPr>
        <w:t xml:space="preserve">F </w:t>
      </w:r>
      <w:r>
        <w:rPr>
          <w:color w:val="000000" w:themeColor="text1"/>
        </w:rPr>
        <w:t>in a webpage</w:t>
      </w:r>
      <w:r w:rsidRPr="00752F23">
        <w:rPr>
          <w:color w:val="000000" w:themeColor="text1"/>
        </w:rPr>
        <w:t xml:space="preserve">. </w:t>
      </w:r>
      <w:r>
        <w:rPr>
          <w:color w:val="000000" w:themeColor="text1"/>
        </w:rPr>
        <w:t xml:space="preserve">The </w:t>
      </w:r>
      <w:r w:rsidRPr="00752F23">
        <w:rPr>
          <w:color w:val="000000" w:themeColor="text1"/>
        </w:rPr>
        <w:t>URL of the page (</w:t>
      </w:r>
      <w:r>
        <w:rPr>
          <w:color w:val="000000" w:themeColor="text1"/>
        </w:rPr>
        <w:t>Figure 6.1 shows a screenshot of the webform with plate and input fields)</w:t>
      </w:r>
      <w:r>
        <w:rPr>
          <w:color w:val="FF0000"/>
        </w:rPr>
        <w:t xml:space="preserve"> </w:t>
      </w:r>
      <w:r w:rsidRPr="00752F23">
        <w:rPr>
          <w:color w:val="000000" w:themeColor="text1"/>
        </w:rPr>
        <w:t>is given to the participant through chat</w:t>
      </w:r>
      <w:r w:rsidR="009D5039">
        <w:rPr>
          <w:color w:val="000000" w:themeColor="text1"/>
        </w:rPr>
        <w:t xml:space="preserve"> </w:t>
      </w:r>
      <w:r>
        <w:rPr>
          <w:color w:val="000000" w:themeColor="text1"/>
        </w:rPr>
        <w:t>(conversation)</w:t>
      </w:r>
      <w:r w:rsidRPr="00752F23">
        <w:rPr>
          <w:color w:val="000000" w:themeColor="text1"/>
        </w:rPr>
        <w:t xml:space="preserve"> box of the conference tool and </w:t>
      </w:r>
      <w:r>
        <w:rPr>
          <w:color w:val="000000" w:themeColor="text1"/>
        </w:rPr>
        <w:t xml:space="preserve">they were </w:t>
      </w:r>
      <w:r w:rsidRPr="00752F23">
        <w:rPr>
          <w:color w:val="000000" w:themeColor="text1"/>
        </w:rPr>
        <w:t>requested to fill the input field with what they saw in the image and click next to get next question. This would continue until it ended</w:t>
      </w:r>
      <w:r>
        <w:rPr>
          <w:color w:val="000000" w:themeColor="text1"/>
        </w:rPr>
        <w:t xml:space="preserve"> with all samples identified</w:t>
      </w:r>
      <w:r w:rsidRPr="00752F23">
        <w:rPr>
          <w:color w:val="000000" w:themeColor="text1"/>
        </w:rPr>
        <w:t xml:space="preserve">. We </w:t>
      </w:r>
      <w:r w:rsidRPr="006B192C">
        <w:rPr>
          <w:color w:val="000000" w:themeColor="text1"/>
        </w:rPr>
        <w:t>exclude</w:t>
      </w:r>
      <w:r>
        <w:rPr>
          <w:color w:val="000000" w:themeColor="text1"/>
        </w:rPr>
        <w:t>d</w:t>
      </w:r>
      <w:r w:rsidRPr="006B192C">
        <w:rPr>
          <w:color w:val="000000" w:themeColor="text1"/>
        </w:rPr>
        <w:t xml:space="preserve"> those that misidentified values or who self-reported as having a color vision deficiency.</w:t>
      </w:r>
      <w:r>
        <w:rPr>
          <w:color w:val="000000" w:themeColor="text1"/>
        </w:rPr>
        <w:t xml:space="preserve"> </w:t>
      </w:r>
    </w:p>
    <w:p w14:paraId="4FC5CF3F" w14:textId="77777777" w:rsidR="003C6924" w:rsidRPr="006B192C" w:rsidRDefault="003C6924" w:rsidP="003C6924">
      <w:pPr>
        <w:spacing w:line="360" w:lineRule="auto"/>
        <w:jc w:val="both"/>
        <w:rPr>
          <w:color w:val="000000" w:themeColor="text1"/>
        </w:rPr>
      </w:pPr>
    </w:p>
    <w:p w14:paraId="72AC7A93" w14:textId="77777777" w:rsidR="003C6924" w:rsidRDefault="003C6924" w:rsidP="003C6924">
      <w:pPr>
        <w:autoSpaceDE w:val="0"/>
        <w:autoSpaceDN w:val="0"/>
        <w:adjustRightInd w:val="0"/>
        <w:jc w:val="center"/>
        <w:rPr>
          <w:rFonts w:eastAsiaTheme="minorHAnsi"/>
          <w:b/>
          <w:bCs/>
          <w:lang w:val="en-GB" w:eastAsia="en-US"/>
        </w:rPr>
      </w:pPr>
      <w:r>
        <w:rPr>
          <w:rFonts w:eastAsiaTheme="minorHAnsi"/>
          <w:b/>
          <w:bCs/>
          <w:noProof/>
          <w:lang w:val="en-GB" w:eastAsia="en-US"/>
        </w:rPr>
        <w:lastRenderedPageBreak/>
        <w:drawing>
          <wp:inline distT="0" distB="0" distL="0" distR="0" wp14:anchorId="56C4A48F" wp14:editId="50E9EE5F">
            <wp:extent cx="4473690" cy="2268070"/>
            <wp:effectExtent l="12700" t="12700" r="9525" b="18415"/>
            <wp:docPr id="293" name="Picture 2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81335" cy="2271946"/>
                    </a:xfrm>
                    <a:prstGeom prst="rect">
                      <a:avLst/>
                    </a:prstGeom>
                    <a:ln w="3175">
                      <a:solidFill>
                        <a:schemeClr val="accent1"/>
                      </a:solidFill>
                    </a:ln>
                  </pic:spPr>
                </pic:pic>
              </a:graphicData>
            </a:graphic>
          </wp:inline>
        </w:drawing>
      </w:r>
    </w:p>
    <w:p w14:paraId="5DE75FAC" w14:textId="77777777" w:rsidR="003C6924" w:rsidRDefault="003C6924" w:rsidP="003C6924">
      <w:pPr>
        <w:autoSpaceDE w:val="0"/>
        <w:autoSpaceDN w:val="0"/>
        <w:adjustRightInd w:val="0"/>
        <w:rPr>
          <w:rFonts w:eastAsiaTheme="minorHAnsi"/>
          <w:b/>
          <w:bCs/>
          <w:lang w:val="en-GB" w:eastAsia="en-US"/>
        </w:rPr>
      </w:pPr>
    </w:p>
    <w:p w14:paraId="104E3682" w14:textId="77777777" w:rsidR="003C6924" w:rsidRPr="00162E4A" w:rsidRDefault="003C6924" w:rsidP="003C6924">
      <w:pPr>
        <w:autoSpaceDE w:val="0"/>
        <w:autoSpaceDN w:val="0"/>
        <w:adjustRightInd w:val="0"/>
        <w:jc w:val="center"/>
        <w:rPr>
          <w:rFonts w:eastAsiaTheme="minorHAnsi"/>
          <w:lang w:val="en-GB" w:eastAsia="en-US"/>
        </w:rPr>
      </w:pPr>
      <w:r w:rsidRPr="00162E4A">
        <w:rPr>
          <w:rFonts w:eastAsiaTheme="minorHAnsi"/>
          <w:lang w:val="en-GB" w:eastAsia="en-US"/>
        </w:rPr>
        <w:t>Figure 6.</w:t>
      </w:r>
      <w:r>
        <w:rPr>
          <w:rFonts w:eastAsiaTheme="minorHAnsi"/>
          <w:lang w:val="en-GB" w:eastAsia="en-US"/>
        </w:rPr>
        <w:t>2</w:t>
      </w:r>
      <w:r w:rsidRPr="00162E4A">
        <w:rPr>
          <w:rFonts w:eastAsiaTheme="minorHAnsi"/>
          <w:lang w:val="en-GB" w:eastAsia="en-US"/>
        </w:rPr>
        <w:t>: Example Color Plate in our portal</w:t>
      </w:r>
    </w:p>
    <w:p w14:paraId="238DD7B8" w14:textId="77777777" w:rsidR="003C6924" w:rsidRDefault="003C6924" w:rsidP="003C6924">
      <w:pPr>
        <w:autoSpaceDE w:val="0"/>
        <w:autoSpaceDN w:val="0"/>
        <w:adjustRightInd w:val="0"/>
        <w:rPr>
          <w:rFonts w:eastAsiaTheme="minorHAnsi"/>
          <w:b/>
          <w:bCs/>
          <w:lang w:val="en-GB" w:eastAsia="en-US"/>
        </w:rPr>
      </w:pPr>
    </w:p>
    <w:p w14:paraId="2137D16C" w14:textId="77777777" w:rsidR="00A52717" w:rsidRDefault="00A52717" w:rsidP="003C6924">
      <w:pPr>
        <w:autoSpaceDE w:val="0"/>
        <w:autoSpaceDN w:val="0"/>
        <w:adjustRightInd w:val="0"/>
        <w:spacing w:line="360" w:lineRule="auto"/>
        <w:jc w:val="both"/>
        <w:rPr>
          <w:rFonts w:eastAsiaTheme="minorHAnsi"/>
          <w:b/>
          <w:bCs/>
          <w:lang w:val="en-GB" w:eastAsia="en-US"/>
        </w:rPr>
      </w:pPr>
    </w:p>
    <w:p w14:paraId="5D0CE8EC" w14:textId="29FB1A9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lang w:val="en-GB" w:eastAsia="en-US"/>
        </w:rPr>
        <w:t>6.6.4</w:t>
      </w:r>
      <w:r>
        <w:rPr>
          <w:rFonts w:eastAsiaTheme="minorHAnsi"/>
          <w:b/>
          <w:bCs/>
          <w:lang w:val="en-GB" w:eastAsia="en-US"/>
        </w:rPr>
        <w:tab/>
        <w:t>Pre-Session Discussion</w:t>
      </w:r>
    </w:p>
    <w:p w14:paraId="535084E5" w14:textId="77777777" w:rsidR="003C6924" w:rsidRDefault="003C6924" w:rsidP="003C6924">
      <w:pPr>
        <w:autoSpaceDE w:val="0"/>
        <w:autoSpaceDN w:val="0"/>
        <w:adjustRightInd w:val="0"/>
        <w:spacing w:line="360" w:lineRule="auto"/>
        <w:jc w:val="both"/>
        <w:rPr>
          <w:rFonts w:eastAsiaTheme="minorHAnsi"/>
          <w:lang w:val="en-GB" w:eastAsia="en-US"/>
        </w:rPr>
      </w:pPr>
      <w:r w:rsidRPr="00F10A94">
        <w:rPr>
          <w:rFonts w:eastAsiaTheme="minorHAnsi"/>
          <w:lang w:val="en-GB" w:eastAsia="en-US"/>
        </w:rPr>
        <w:t>After</w:t>
      </w:r>
      <w:r>
        <w:rPr>
          <w:rFonts w:eastAsiaTheme="minorHAnsi"/>
          <w:lang w:val="en-GB" w:eastAsia="en-US"/>
        </w:rPr>
        <w:t xml:space="preserve"> the</w:t>
      </w:r>
      <w:r w:rsidRPr="00F10A94">
        <w:rPr>
          <w:rFonts w:eastAsiaTheme="minorHAnsi"/>
          <w:lang w:val="en-GB" w:eastAsia="en-US"/>
        </w:rPr>
        <w:t xml:space="preserve"> color blindness test</w:t>
      </w:r>
      <w:r>
        <w:rPr>
          <w:rFonts w:eastAsiaTheme="minorHAnsi"/>
          <w:lang w:val="en-GB" w:eastAsia="en-US"/>
        </w:rPr>
        <w:t xml:space="preserve"> was</w:t>
      </w:r>
      <w:r w:rsidRPr="00F10A94">
        <w:rPr>
          <w:rFonts w:eastAsiaTheme="minorHAnsi"/>
          <w:lang w:val="en-GB" w:eastAsia="en-US"/>
        </w:rPr>
        <w:t xml:space="preserve"> passed successfully, </w:t>
      </w:r>
      <w:r>
        <w:rPr>
          <w:rFonts w:eastAsiaTheme="minorHAnsi"/>
          <w:lang w:val="en-GB" w:eastAsia="en-US"/>
        </w:rPr>
        <w:t>the researcher</w:t>
      </w:r>
      <w:r w:rsidRPr="00F10A94">
        <w:rPr>
          <w:rFonts w:eastAsiaTheme="minorHAnsi"/>
          <w:lang w:val="en-GB" w:eastAsia="en-US"/>
        </w:rPr>
        <w:t xml:space="preserve"> asked participant</w:t>
      </w:r>
      <w:r>
        <w:rPr>
          <w:rFonts w:eastAsiaTheme="minorHAnsi"/>
          <w:lang w:val="en-GB" w:eastAsia="en-US"/>
        </w:rPr>
        <w:t>s</w:t>
      </w:r>
      <w:r w:rsidRPr="00F10A94">
        <w:rPr>
          <w:rFonts w:eastAsiaTheme="minorHAnsi"/>
          <w:lang w:val="en-GB" w:eastAsia="en-US"/>
        </w:rPr>
        <w:t xml:space="preserve"> about </w:t>
      </w:r>
      <w:r>
        <w:rPr>
          <w:rFonts w:eastAsiaTheme="minorHAnsi"/>
          <w:lang w:val="en-GB" w:eastAsia="en-US"/>
        </w:rPr>
        <w:t>some basic questions which we thought to be relevant with their performance. Because it needs full concentration on the task to understand the question, find relevant values, and uncertainties. For instance, the following information were noted by the main researcher:</w:t>
      </w:r>
    </w:p>
    <w:p w14:paraId="53071E5B"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E</w:t>
      </w:r>
      <w:r w:rsidRPr="00F10A94">
        <w:rPr>
          <w:rFonts w:eastAsiaTheme="minorHAnsi"/>
          <w:lang w:val="en-GB" w:eastAsia="en-US"/>
        </w:rPr>
        <w:t>ducational (science, arts, etc.)</w:t>
      </w:r>
      <w:r w:rsidRPr="007B03B3">
        <w:rPr>
          <w:rFonts w:eastAsiaTheme="minorHAnsi"/>
          <w:lang w:val="en-GB" w:eastAsia="en-US"/>
        </w:rPr>
        <w:t xml:space="preserve"> b</w:t>
      </w:r>
      <w:r w:rsidRPr="00F10A94">
        <w:rPr>
          <w:rFonts w:eastAsiaTheme="minorHAnsi"/>
          <w:lang w:val="en-GB" w:eastAsia="en-US"/>
        </w:rPr>
        <w:t>ackground</w:t>
      </w:r>
    </w:p>
    <w:p w14:paraId="532468B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Professional </w:t>
      </w:r>
      <w:r>
        <w:rPr>
          <w:rFonts w:eastAsiaTheme="minorHAnsi"/>
          <w:lang w:val="en-GB" w:eastAsia="en-US"/>
        </w:rPr>
        <w:t>b</w:t>
      </w:r>
      <w:r w:rsidRPr="00F10A94">
        <w:rPr>
          <w:rFonts w:eastAsiaTheme="minorHAnsi"/>
          <w:lang w:val="en-GB" w:eastAsia="en-US"/>
        </w:rPr>
        <w:t xml:space="preserve">ackground (IT, Accountant, etc.) </w:t>
      </w:r>
    </w:p>
    <w:p w14:paraId="36D31924"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C</w:t>
      </w:r>
      <w:r w:rsidRPr="00F10A94">
        <w:rPr>
          <w:rFonts w:eastAsiaTheme="minorHAnsi"/>
          <w:lang w:val="en-GB" w:eastAsia="en-US"/>
        </w:rPr>
        <w:t>omputer skills (Basic, Intermediate, Expert)</w:t>
      </w:r>
    </w:p>
    <w:p w14:paraId="5B7844EE"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M</w:t>
      </w:r>
      <w:r w:rsidRPr="00F10A94">
        <w:rPr>
          <w:rFonts w:eastAsiaTheme="minorHAnsi"/>
          <w:lang w:val="en-GB" w:eastAsia="en-US"/>
        </w:rPr>
        <w:t xml:space="preserve">athematical </w:t>
      </w:r>
      <w:r w:rsidRPr="007B03B3">
        <w:rPr>
          <w:rFonts w:eastAsiaTheme="minorHAnsi"/>
          <w:lang w:val="en-GB" w:eastAsia="en-US"/>
        </w:rPr>
        <w:t xml:space="preserve">and </w:t>
      </w:r>
      <w:r>
        <w:rPr>
          <w:rFonts w:eastAsiaTheme="minorHAnsi"/>
          <w:lang w:val="en-GB" w:eastAsia="en-US"/>
        </w:rPr>
        <w:t>G</w:t>
      </w:r>
      <w:r w:rsidRPr="007B03B3">
        <w:rPr>
          <w:rFonts w:eastAsiaTheme="minorHAnsi"/>
          <w:lang w:val="en-GB" w:eastAsia="en-US"/>
        </w:rPr>
        <w:t xml:space="preserve">eometric </w:t>
      </w:r>
      <w:r>
        <w:rPr>
          <w:rFonts w:eastAsiaTheme="minorHAnsi"/>
          <w:lang w:val="en-GB" w:eastAsia="en-US"/>
        </w:rPr>
        <w:t>knowledge</w:t>
      </w:r>
    </w:p>
    <w:p w14:paraId="2FF949E9"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Visualization and Computer graphics </w:t>
      </w:r>
      <w:r>
        <w:rPr>
          <w:rFonts w:eastAsiaTheme="minorHAnsi"/>
          <w:lang w:val="en-GB" w:eastAsia="en-US"/>
        </w:rPr>
        <w:t>knowledge</w:t>
      </w:r>
    </w:p>
    <w:p w14:paraId="09953542"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7B03B3">
        <w:rPr>
          <w:rFonts w:eastAsiaTheme="minorHAnsi"/>
          <w:lang w:val="en-GB" w:eastAsia="en-US"/>
        </w:rPr>
        <w:t xml:space="preserve">Computer </w:t>
      </w:r>
      <w:r>
        <w:rPr>
          <w:rFonts w:eastAsiaTheme="minorHAnsi"/>
          <w:lang w:val="en-GB" w:eastAsia="en-US"/>
        </w:rPr>
        <w:t>g</w:t>
      </w:r>
      <w:r w:rsidRPr="007B03B3">
        <w:rPr>
          <w:rFonts w:eastAsiaTheme="minorHAnsi"/>
          <w:lang w:val="en-GB" w:eastAsia="en-US"/>
        </w:rPr>
        <w:t xml:space="preserve">aming </w:t>
      </w:r>
      <w:r w:rsidRPr="00F10A94">
        <w:rPr>
          <w:rFonts w:eastAsiaTheme="minorHAnsi"/>
          <w:lang w:val="en-GB" w:eastAsia="en-US"/>
        </w:rPr>
        <w:t>skill</w:t>
      </w:r>
    </w:p>
    <w:p w14:paraId="3C28CEA3" w14:textId="77777777" w:rsidR="003C692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sidRPr="00F10A94">
        <w:rPr>
          <w:rFonts w:eastAsiaTheme="minorHAnsi"/>
          <w:lang w:val="en-GB" w:eastAsia="en-US"/>
        </w:rPr>
        <w:t xml:space="preserve">Measurement </w:t>
      </w:r>
      <w:r>
        <w:rPr>
          <w:rFonts w:eastAsiaTheme="minorHAnsi"/>
          <w:lang w:val="en-GB" w:eastAsia="en-US"/>
        </w:rPr>
        <w:t>knowledge</w:t>
      </w:r>
      <w:r w:rsidRPr="00F10A94">
        <w:rPr>
          <w:rFonts w:eastAsiaTheme="minorHAnsi"/>
          <w:lang w:val="en-GB" w:eastAsia="en-US"/>
        </w:rPr>
        <w:t xml:space="preserve"> (inch, feet, pixel, etc.)</w:t>
      </w:r>
    </w:p>
    <w:p w14:paraId="048C1CC2" w14:textId="77777777" w:rsidR="003C6924" w:rsidRPr="00F10A94" w:rsidRDefault="003C6924" w:rsidP="002B35E4">
      <w:pPr>
        <w:pStyle w:val="ListParagraph"/>
        <w:numPr>
          <w:ilvl w:val="0"/>
          <w:numId w:val="21"/>
        </w:numPr>
        <w:autoSpaceDE w:val="0"/>
        <w:autoSpaceDN w:val="0"/>
        <w:adjustRightInd w:val="0"/>
        <w:spacing w:line="360" w:lineRule="auto"/>
        <w:jc w:val="both"/>
        <w:rPr>
          <w:rFonts w:eastAsiaTheme="minorHAnsi"/>
          <w:lang w:val="en-GB" w:eastAsia="en-US"/>
        </w:rPr>
      </w:pPr>
      <w:r>
        <w:rPr>
          <w:rFonts w:eastAsiaTheme="minorHAnsi"/>
          <w:lang w:val="en-GB" w:eastAsia="en-US"/>
        </w:rPr>
        <w:t>Physical Condition (Tired, Sleepy, Hungry, Fresh, etc.)</w:t>
      </w:r>
    </w:p>
    <w:p w14:paraId="0E37F447" w14:textId="77777777" w:rsidR="003C6924" w:rsidRDefault="003C6924" w:rsidP="003C6924">
      <w:pPr>
        <w:autoSpaceDE w:val="0"/>
        <w:autoSpaceDN w:val="0"/>
        <w:adjustRightInd w:val="0"/>
        <w:rPr>
          <w:rFonts w:eastAsiaTheme="minorHAnsi"/>
          <w:b/>
          <w:bCs/>
          <w:lang w:val="en-GB" w:eastAsia="en-US"/>
        </w:rPr>
      </w:pPr>
    </w:p>
    <w:p w14:paraId="13A30B4E" w14:textId="520AAF2A" w:rsidR="003C6924" w:rsidRDefault="003C6924" w:rsidP="003C6924">
      <w:pPr>
        <w:autoSpaceDE w:val="0"/>
        <w:autoSpaceDN w:val="0"/>
        <w:adjustRightInd w:val="0"/>
        <w:spacing w:line="360" w:lineRule="auto"/>
        <w:jc w:val="both"/>
        <w:rPr>
          <w:rFonts w:eastAsiaTheme="minorHAnsi"/>
          <w:b/>
          <w:bCs/>
          <w:lang w:val="en-GB" w:eastAsia="en-US"/>
        </w:rPr>
      </w:pPr>
      <w:r w:rsidRPr="00170412">
        <w:rPr>
          <w:rFonts w:eastAsiaTheme="minorHAnsi"/>
          <w:b/>
          <w:bCs/>
          <w:lang w:val="en-GB" w:eastAsia="en-US"/>
        </w:rPr>
        <w:br/>
      </w:r>
      <w:r w:rsidRPr="00162E4A">
        <w:rPr>
          <w:rFonts w:eastAsiaTheme="minorHAnsi"/>
          <w:b/>
          <w:bCs/>
          <w:lang w:val="en-GB" w:eastAsia="en-US"/>
        </w:rPr>
        <w:t>6.</w:t>
      </w:r>
      <w:r>
        <w:rPr>
          <w:rFonts w:eastAsiaTheme="minorHAnsi"/>
          <w:b/>
          <w:bCs/>
          <w:lang w:val="en-GB" w:eastAsia="en-US"/>
        </w:rPr>
        <w:t>6.5</w:t>
      </w:r>
      <w:r w:rsidRPr="00162E4A">
        <w:rPr>
          <w:rFonts w:eastAsiaTheme="minorHAnsi"/>
          <w:b/>
          <w:bCs/>
          <w:lang w:val="en-GB" w:eastAsia="en-US"/>
        </w:rPr>
        <w:tab/>
      </w:r>
      <w:r w:rsidR="003A5D26">
        <w:rPr>
          <w:rFonts w:eastAsiaTheme="minorHAnsi"/>
          <w:b/>
          <w:bCs/>
          <w:lang w:val="en-GB" w:eastAsia="en-US"/>
        </w:rPr>
        <w:t xml:space="preserve">Overview of the </w:t>
      </w:r>
      <w:r w:rsidRPr="00162E4A">
        <w:rPr>
          <w:rFonts w:eastAsiaTheme="minorHAnsi"/>
          <w:b/>
          <w:bCs/>
          <w:lang w:val="en-GB" w:eastAsia="en-US"/>
        </w:rPr>
        <w:t>Questionnaire</w:t>
      </w:r>
      <w:r w:rsidR="003A5D26">
        <w:rPr>
          <w:rFonts w:eastAsiaTheme="minorHAnsi"/>
          <w:b/>
          <w:bCs/>
          <w:lang w:val="en-GB" w:eastAsia="en-US"/>
        </w:rPr>
        <w:t xml:space="preserve"> Structure</w:t>
      </w:r>
    </w:p>
    <w:p w14:paraId="70F57C0F" w14:textId="1A1F51AA" w:rsidR="003C6924" w:rsidRDefault="003C6924" w:rsidP="003C6924">
      <w:pPr>
        <w:jc w:val="both"/>
        <w:rPr>
          <w:color w:val="000000" w:themeColor="text1"/>
        </w:rPr>
      </w:pPr>
      <w:r w:rsidRPr="008A01F7">
        <w:rPr>
          <w:color w:val="000000" w:themeColor="text1"/>
        </w:rPr>
        <w:t xml:space="preserve">There </w:t>
      </w:r>
      <w:r>
        <w:rPr>
          <w:color w:val="000000" w:themeColor="text1"/>
        </w:rPr>
        <w:t>we</w:t>
      </w:r>
      <w:r w:rsidRPr="008A01F7">
        <w:rPr>
          <w:color w:val="000000" w:themeColor="text1"/>
        </w:rPr>
        <w:t xml:space="preserve">re </w:t>
      </w:r>
      <w:r>
        <w:rPr>
          <w:color w:val="000000" w:themeColor="text1"/>
        </w:rPr>
        <w:t>two</w:t>
      </w:r>
      <w:r w:rsidRPr="008A01F7">
        <w:rPr>
          <w:color w:val="000000" w:themeColor="text1"/>
        </w:rPr>
        <w:t xml:space="preserve"> types of questions</w:t>
      </w:r>
      <w:r>
        <w:rPr>
          <w:color w:val="000000" w:themeColor="text1"/>
        </w:rPr>
        <w:t xml:space="preserve"> in our user study design, and they are as follows:</w:t>
      </w:r>
    </w:p>
    <w:p w14:paraId="3E8C9B48" w14:textId="77777777" w:rsidR="006F0537" w:rsidRDefault="006F0537" w:rsidP="003C6924">
      <w:pPr>
        <w:jc w:val="both"/>
        <w:rPr>
          <w:color w:val="000000" w:themeColor="text1"/>
        </w:rPr>
      </w:pPr>
    </w:p>
    <w:p w14:paraId="06B5BC75" w14:textId="066CC444" w:rsidR="006F0537" w:rsidRPr="00DF6E07" w:rsidRDefault="003C6924" w:rsidP="002B35E4">
      <w:pPr>
        <w:pStyle w:val="ListParagraph"/>
        <w:numPr>
          <w:ilvl w:val="0"/>
          <w:numId w:val="26"/>
        </w:numPr>
        <w:jc w:val="both"/>
        <w:rPr>
          <w:color w:val="000000" w:themeColor="text1"/>
        </w:rPr>
      </w:pPr>
      <w:r>
        <w:rPr>
          <w:color w:val="000000" w:themeColor="text1"/>
        </w:rPr>
        <w:t>Component Questions</w:t>
      </w:r>
    </w:p>
    <w:p w14:paraId="2454176B" w14:textId="77777777" w:rsidR="003C6924" w:rsidRPr="008A01F7" w:rsidRDefault="003C6924" w:rsidP="002B35E4">
      <w:pPr>
        <w:pStyle w:val="ListParagraph"/>
        <w:numPr>
          <w:ilvl w:val="0"/>
          <w:numId w:val="26"/>
        </w:numPr>
        <w:jc w:val="both"/>
        <w:rPr>
          <w:color w:val="000000" w:themeColor="text1"/>
        </w:rPr>
      </w:pPr>
      <w:r>
        <w:rPr>
          <w:color w:val="000000" w:themeColor="text1"/>
        </w:rPr>
        <w:t>Post Session Questionnaire (PSQ)</w:t>
      </w:r>
    </w:p>
    <w:p w14:paraId="49131DDE"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b/>
          <w:bCs/>
          <w:lang w:val="en-GB" w:eastAsia="en-US"/>
        </w:rPr>
        <w:br/>
      </w:r>
      <w:r w:rsidRPr="00BE6A0E">
        <w:rPr>
          <w:rFonts w:eastAsiaTheme="minorHAnsi"/>
          <w:lang w:val="en-GB" w:eastAsia="en-US"/>
        </w:rPr>
        <w:t xml:space="preserve">As noted previously in 6.2.2, we have four components </w:t>
      </w:r>
      <w:r>
        <w:rPr>
          <w:rFonts w:eastAsiaTheme="minorHAnsi"/>
          <w:lang w:val="en-GB" w:eastAsia="en-US"/>
        </w:rPr>
        <w:t>in</w:t>
      </w:r>
      <w:r w:rsidRPr="00BE6A0E">
        <w:rPr>
          <w:rFonts w:eastAsiaTheme="minorHAnsi"/>
          <w:lang w:val="en-GB" w:eastAsia="en-US"/>
        </w:rPr>
        <w:t xml:space="preserve"> our study</w:t>
      </w:r>
      <w:r>
        <w:rPr>
          <w:rFonts w:eastAsiaTheme="minorHAnsi"/>
          <w:lang w:val="en-GB" w:eastAsia="en-US"/>
        </w:rPr>
        <w:t xml:space="preserve">. So, by Component Questions we refer to the questions relevant to those four core components. On the other hand, </w:t>
      </w:r>
      <w:r>
        <w:rPr>
          <w:rFonts w:eastAsiaTheme="minorHAnsi"/>
          <w:lang w:val="en-GB" w:eastAsia="en-US"/>
        </w:rPr>
        <w:lastRenderedPageBreak/>
        <w:t>PSQ refers to the questions to obtain user feedback from the experience of using the four core components of the system. PSQ includes System Usability Scale (</w:t>
      </w:r>
      <w:r w:rsidRPr="00F02E94">
        <w:rPr>
          <w:color w:val="000000" w:themeColor="text1"/>
        </w:rPr>
        <w:t>SUS</w:t>
      </w:r>
      <w:r>
        <w:rPr>
          <w:color w:val="000000" w:themeColor="text1"/>
        </w:rPr>
        <w:t>) test q</w:t>
      </w:r>
      <w:r w:rsidRPr="00F02E94">
        <w:rPr>
          <w:color w:val="000000" w:themeColor="text1"/>
        </w:rPr>
        <w:t>uestions</w:t>
      </w:r>
      <w:r>
        <w:rPr>
          <w:color w:val="000000" w:themeColor="text1"/>
        </w:rPr>
        <w:t xml:space="preserve"> and</w:t>
      </w:r>
      <w:r>
        <w:rPr>
          <w:rFonts w:eastAsiaTheme="minorHAnsi"/>
          <w:lang w:val="en-GB" w:eastAsia="en-US"/>
        </w:rPr>
        <w:t xml:space="preserve"> </w:t>
      </w:r>
      <w:r>
        <w:rPr>
          <w:color w:val="000000" w:themeColor="text1"/>
        </w:rPr>
        <w:t>NASA-TLX Work-Load Scale test questions.</w:t>
      </w:r>
    </w:p>
    <w:p w14:paraId="7D6D97C0"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0096" behindDoc="0" locked="0" layoutInCell="1" allowOverlap="1" wp14:anchorId="396A85FC" wp14:editId="46A2D55C">
                <wp:simplePos x="0" y="0"/>
                <wp:positionH relativeFrom="column">
                  <wp:posOffset>3962400</wp:posOffset>
                </wp:positionH>
                <wp:positionV relativeFrom="paragraph">
                  <wp:posOffset>137160</wp:posOffset>
                </wp:positionV>
                <wp:extent cx="579120" cy="438785"/>
                <wp:effectExtent l="0" t="0" r="17780" b="18415"/>
                <wp:wrapNone/>
                <wp:docPr id="11" name="Rectangle 1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6A85FC" id="Rectangle 11" o:spid="_x0000_s1059" style="position:absolute;left:0;text-align:left;margin-left:312pt;margin-top:10.8pt;width:45.6pt;height:34.5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" filled="f" strokecolor="#1f3763 [1604]" strokeweight="1pt">
                <v:textbox>
                  <w:txbxContent>
                    <w:p w14:paraId="30ECD66A" w14:textId="77777777" w:rsidR="003C6924" w:rsidRPr="00A5124A" w:rsidRDefault="003C6924" w:rsidP="003C6924">
                      <w:pPr>
                        <w:jc w:val="center"/>
                        <w:rPr>
                          <w:color w:val="000000" w:themeColor="text1"/>
                          <w:lang w:val="en-US"/>
                        </w:rPr>
                      </w:pPr>
                      <w:r w:rsidRPr="00A5124A">
                        <w:rPr>
                          <w:color w:val="000000" w:themeColor="text1"/>
                          <w:lang w:val="en-US"/>
                        </w:rPr>
                        <w:t>D</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9072" behindDoc="0" locked="0" layoutInCell="1" allowOverlap="1" wp14:anchorId="6FE008D4" wp14:editId="00BFA821">
                <wp:simplePos x="0" y="0"/>
                <wp:positionH relativeFrom="column">
                  <wp:posOffset>2647950</wp:posOffset>
                </wp:positionH>
                <wp:positionV relativeFrom="paragraph">
                  <wp:posOffset>137160</wp:posOffset>
                </wp:positionV>
                <wp:extent cx="579120" cy="438785"/>
                <wp:effectExtent l="0" t="0" r="17780" b="18415"/>
                <wp:wrapNone/>
                <wp:docPr id="21" name="Rectangle 2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E008D4" id="Rectangle 21" o:spid="_x0000_s1060" style="position:absolute;left:0;text-align:left;margin-left:208.5pt;margin-top:10.8pt;width:45.6pt;height:34.5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" filled="f" strokecolor="#1f3763 [1604]" strokeweight="1pt">
                <v:textbox>
                  <w:txbxContent>
                    <w:p w14:paraId="21B01032" w14:textId="77777777" w:rsidR="003C6924" w:rsidRPr="00A5124A" w:rsidRDefault="003C6924" w:rsidP="003C6924">
                      <w:pPr>
                        <w:jc w:val="center"/>
                        <w:rPr>
                          <w:color w:val="000000" w:themeColor="text1"/>
                          <w:lang w:val="en-US"/>
                        </w:rPr>
                      </w:pPr>
                      <w:r w:rsidRPr="00A5124A">
                        <w:rPr>
                          <w:color w:val="000000" w:themeColor="text1"/>
                          <w:lang w:val="en-US"/>
                        </w:rPr>
                        <w:t>C</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81120" behindDoc="0" locked="0" layoutInCell="1" allowOverlap="1" wp14:anchorId="53A197E2" wp14:editId="794CA525">
                <wp:simplePos x="0" y="0"/>
                <wp:positionH relativeFrom="column">
                  <wp:posOffset>5170170</wp:posOffset>
                </wp:positionH>
                <wp:positionV relativeFrom="paragraph">
                  <wp:posOffset>140970</wp:posOffset>
                </wp:positionV>
                <wp:extent cx="579120" cy="438785"/>
                <wp:effectExtent l="0" t="0" r="17780" b="18415"/>
                <wp:wrapNone/>
                <wp:docPr id="281" name="Rectangle 281"/>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A197E2" id="Rectangle 281" o:spid="_x0000_s1061" style="position:absolute;left:0;text-align:left;margin-left:407.1pt;margin-top:11.1pt;width:45.6pt;height:34.5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xYsbA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" filled="f" strokecolor="#1f3763 [1604]" strokeweight="1pt">
                <v:textbox>
                  <w:txbxContent>
                    <w:p w14:paraId="4FCAE261" w14:textId="77777777" w:rsidR="003C6924" w:rsidRPr="00A5124A" w:rsidRDefault="003C6924" w:rsidP="003C6924">
                      <w:pPr>
                        <w:jc w:val="center"/>
                        <w:rPr>
                          <w:color w:val="000000" w:themeColor="text1"/>
                          <w:lang w:val="en-US"/>
                        </w:rPr>
                      </w:pPr>
                      <w:r>
                        <w:rPr>
                          <w:color w:val="000000" w:themeColor="text1"/>
                          <w:lang w:val="en-US"/>
                        </w:rPr>
                        <w:t>PSQ</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8048" behindDoc="0" locked="0" layoutInCell="1" allowOverlap="1" wp14:anchorId="0C688544" wp14:editId="20CD28E5">
                <wp:simplePos x="0" y="0"/>
                <wp:positionH relativeFrom="column">
                  <wp:posOffset>1283970</wp:posOffset>
                </wp:positionH>
                <wp:positionV relativeFrom="paragraph">
                  <wp:posOffset>137160</wp:posOffset>
                </wp:positionV>
                <wp:extent cx="579120" cy="438785"/>
                <wp:effectExtent l="0" t="0" r="17780" b="18415"/>
                <wp:wrapNone/>
                <wp:docPr id="282" name="Rectangle 282"/>
                <wp:cNvGraphicFramePr/>
                <a:graphic xmlns:a="http://schemas.openxmlformats.org/drawingml/2006/main">
                  <a:graphicData uri="http://schemas.microsoft.com/office/word/2010/wordprocessingShape">
                    <wps:wsp>
                      <wps:cNvSpPr/>
                      <wps:spPr>
                        <a:xfrm>
                          <a:off x="0" y="0"/>
                          <a:ext cx="57912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688544" id="Rectangle 282" o:spid="_x0000_s1062" style="position:absolute;left:0;text-align:left;margin-left:101.1pt;margin-top:10.8pt;width:45.6pt;height:34.55pt;z-index:251778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" filled="f" strokecolor="#1f3763 [1604]" strokeweight="1pt">
                <v:textbox>
                  <w:txbxContent>
                    <w:p w14:paraId="1269F379" w14:textId="77777777" w:rsidR="003C6924" w:rsidRPr="00A5124A" w:rsidRDefault="003C6924" w:rsidP="003C6924">
                      <w:pPr>
                        <w:jc w:val="center"/>
                        <w:rPr>
                          <w:color w:val="000000" w:themeColor="text1"/>
                          <w:lang w:val="en-US"/>
                        </w:rPr>
                      </w:pPr>
                      <w:r w:rsidRPr="00A5124A">
                        <w:rPr>
                          <w:color w:val="000000" w:themeColor="text1"/>
                          <w:lang w:val="en-US"/>
                        </w:rPr>
                        <w:t>B</w:t>
                      </w:r>
                    </w:p>
                  </w:txbxContent>
                </v:textbox>
              </v:rect>
            </w:pict>
          </mc:Fallback>
        </mc:AlternateContent>
      </w:r>
      <w:r>
        <w:rPr>
          <w:rFonts w:eastAsiaTheme="minorHAnsi"/>
          <w:b/>
          <w:bCs/>
          <w:noProof/>
          <w:lang w:val="en-GB" w:eastAsia="en-US"/>
        </w:rPr>
        <mc:AlternateContent>
          <mc:Choice Requires="wps">
            <w:drawing>
              <wp:anchor distT="0" distB="0" distL="114300" distR="114300" simplePos="0" relativeHeight="251777024" behindDoc="0" locked="0" layoutInCell="1" allowOverlap="1" wp14:anchorId="79A68C97" wp14:editId="056C6DED">
                <wp:simplePos x="0" y="0"/>
                <wp:positionH relativeFrom="column">
                  <wp:posOffset>72390</wp:posOffset>
                </wp:positionH>
                <wp:positionV relativeFrom="paragraph">
                  <wp:posOffset>140970</wp:posOffset>
                </wp:positionV>
                <wp:extent cx="510540" cy="438785"/>
                <wp:effectExtent l="0" t="0" r="10160" b="18415"/>
                <wp:wrapNone/>
                <wp:docPr id="283" name="Rectangle 283"/>
                <wp:cNvGraphicFramePr/>
                <a:graphic xmlns:a="http://schemas.openxmlformats.org/drawingml/2006/main">
                  <a:graphicData uri="http://schemas.microsoft.com/office/word/2010/wordprocessingShape">
                    <wps:wsp>
                      <wps:cNvSpPr/>
                      <wps:spPr>
                        <a:xfrm>
                          <a:off x="0" y="0"/>
                          <a:ext cx="510540" cy="4387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8C97" id="Rectangle 283" o:spid="_x0000_s1063" style="position:absolute;left:0;text-align:left;margin-left:5.7pt;margin-top:11.1pt;width:40.2pt;height:34.5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" filled="f" strokecolor="#1f3763 [1604]" strokeweight="1pt">
                <v:textbox>
                  <w:txbxContent>
                    <w:p w14:paraId="0711F722" w14:textId="77777777" w:rsidR="003C6924" w:rsidRPr="00A5124A" w:rsidRDefault="003C6924" w:rsidP="003C6924">
                      <w:pPr>
                        <w:jc w:val="center"/>
                        <w:rPr>
                          <w:color w:val="000000" w:themeColor="text1"/>
                          <w:lang w:val="en-US"/>
                        </w:rPr>
                      </w:pPr>
                      <w:r w:rsidRPr="00A5124A">
                        <w:rPr>
                          <w:color w:val="000000" w:themeColor="text1"/>
                          <w:lang w:val="en-US"/>
                        </w:rPr>
                        <w:t>A</w:t>
                      </w:r>
                    </w:p>
                  </w:txbxContent>
                </v:textbox>
              </v:rect>
            </w:pict>
          </mc:Fallback>
        </mc:AlternateContent>
      </w:r>
    </w:p>
    <w:p w14:paraId="7063933D"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b/>
          <w:bCs/>
          <w:noProof/>
          <w:lang w:val="en-GB" w:eastAsia="en-US"/>
        </w:rPr>
        <mc:AlternateContent>
          <mc:Choice Requires="wps">
            <w:drawing>
              <wp:anchor distT="0" distB="0" distL="114300" distR="114300" simplePos="0" relativeHeight="251785216" behindDoc="0" locked="0" layoutInCell="1" allowOverlap="1" wp14:anchorId="2BC1D452" wp14:editId="45FB229C">
                <wp:simplePos x="0" y="0"/>
                <wp:positionH relativeFrom="column">
                  <wp:posOffset>4545330</wp:posOffset>
                </wp:positionH>
                <wp:positionV relativeFrom="paragraph">
                  <wp:posOffset>74930</wp:posOffset>
                </wp:positionV>
                <wp:extent cx="621030" cy="0"/>
                <wp:effectExtent l="0" t="63500" r="0" b="76200"/>
                <wp:wrapNone/>
                <wp:docPr id="284" name="Straight Arrow Connector 284"/>
                <wp:cNvGraphicFramePr/>
                <a:graphic xmlns:a="http://schemas.openxmlformats.org/drawingml/2006/main">
                  <a:graphicData uri="http://schemas.microsoft.com/office/word/2010/wordprocessingShape">
                    <wps:wsp>
                      <wps:cNvCnPr/>
                      <wps:spPr>
                        <a:xfrm>
                          <a:off x="0" y="0"/>
                          <a:ext cx="6210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21BB0C" id="Straight Arrow Connector 284" o:spid="_x0000_s1026" type="#_x0000_t32" style="position:absolute;margin-left:357.9pt;margin-top:5.9pt;width:48.9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4192" behindDoc="0" locked="0" layoutInCell="1" allowOverlap="1" wp14:anchorId="4E6B85D3" wp14:editId="0DF9D09D">
                <wp:simplePos x="0" y="0"/>
                <wp:positionH relativeFrom="column">
                  <wp:posOffset>3230880</wp:posOffset>
                </wp:positionH>
                <wp:positionV relativeFrom="paragraph">
                  <wp:posOffset>74930</wp:posOffset>
                </wp:positionV>
                <wp:extent cx="735330" cy="0"/>
                <wp:effectExtent l="0" t="63500" r="0" b="76200"/>
                <wp:wrapNone/>
                <wp:docPr id="286" name="Straight Arrow Connector 286"/>
                <wp:cNvGraphicFramePr/>
                <a:graphic xmlns:a="http://schemas.openxmlformats.org/drawingml/2006/main">
                  <a:graphicData uri="http://schemas.microsoft.com/office/word/2010/wordprocessingShape">
                    <wps:wsp>
                      <wps:cNvCnPr/>
                      <wps:spPr>
                        <a:xfrm>
                          <a:off x="0" y="0"/>
                          <a:ext cx="7353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32F590" id="Straight Arrow Connector 286" o:spid="_x0000_s1026" type="#_x0000_t32" style="position:absolute;margin-left:254.4pt;margin-top:5.9pt;width:57.9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3168" behindDoc="0" locked="0" layoutInCell="1" allowOverlap="1" wp14:anchorId="43C4CC29" wp14:editId="6FD9126A">
                <wp:simplePos x="0" y="0"/>
                <wp:positionH relativeFrom="column">
                  <wp:posOffset>1859280</wp:posOffset>
                </wp:positionH>
                <wp:positionV relativeFrom="paragraph">
                  <wp:posOffset>74930</wp:posOffset>
                </wp:positionV>
                <wp:extent cx="792480" cy="0"/>
                <wp:effectExtent l="0" t="63500" r="0" b="76200"/>
                <wp:wrapNone/>
                <wp:docPr id="287" name="Straight Arrow Connector 287"/>
                <wp:cNvGraphicFramePr/>
                <a:graphic xmlns:a="http://schemas.openxmlformats.org/drawingml/2006/main">
                  <a:graphicData uri="http://schemas.microsoft.com/office/word/2010/wordprocessingShape">
                    <wps:wsp>
                      <wps:cNvCnPr/>
                      <wps:spPr>
                        <a:xfrm>
                          <a:off x="0" y="0"/>
                          <a:ext cx="792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5CC0" id="Straight Arrow Connector 287" o:spid="_x0000_s1026" type="#_x0000_t32" style="position:absolute;margin-left:146.4pt;margin-top:5.9pt;width:62.4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" strokecolor="#4472c4 [3204]" strokeweight=".5pt">
                <v:stroke endarrow="block" joinstyle="miter"/>
              </v:shape>
            </w:pict>
          </mc:Fallback>
        </mc:AlternateContent>
      </w:r>
      <w:r>
        <w:rPr>
          <w:rFonts w:eastAsiaTheme="minorHAnsi"/>
          <w:b/>
          <w:bCs/>
          <w:noProof/>
          <w:lang w:val="en-GB" w:eastAsia="en-US"/>
        </w:rPr>
        <mc:AlternateContent>
          <mc:Choice Requires="wps">
            <w:drawing>
              <wp:anchor distT="0" distB="0" distL="114300" distR="114300" simplePos="0" relativeHeight="251782144" behindDoc="0" locked="0" layoutInCell="1" allowOverlap="1" wp14:anchorId="75A45E52" wp14:editId="3DC36CB2">
                <wp:simplePos x="0" y="0"/>
                <wp:positionH relativeFrom="column">
                  <wp:posOffset>579120</wp:posOffset>
                </wp:positionH>
                <wp:positionV relativeFrom="paragraph">
                  <wp:posOffset>80010</wp:posOffset>
                </wp:positionV>
                <wp:extent cx="701040" cy="0"/>
                <wp:effectExtent l="0" t="63500" r="0" b="76200"/>
                <wp:wrapNone/>
                <wp:docPr id="288" name="Straight Arrow Connector 288"/>
                <wp:cNvGraphicFramePr/>
                <a:graphic xmlns:a="http://schemas.openxmlformats.org/drawingml/2006/main">
                  <a:graphicData uri="http://schemas.microsoft.com/office/word/2010/wordprocessingShape">
                    <wps:wsp>
                      <wps:cNvCnPr/>
                      <wps:spPr>
                        <a:xfrm>
                          <a:off x="0" y="0"/>
                          <a:ext cx="701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DBA3CD" id="Straight Arrow Connector 288" o:spid="_x0000_s1026" type="#_x0000_t32" style="position:absolute;margin-left:45.6pt;margin-top:6.3pt;width:55.2pt;height:0;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" strokecolor="#4472c4 [3204]" strokeweight=".5pt">
                <v:stroke endarrow="block" joinstyle="miter"/>
              </v:shape>
            </w:pict>
          </mc:Fallback>
        </mc:AlternateContent>
      </w:r>
    </w:p>
    <w:p w14:paraId="371479FB"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7985E8A" w14:textId="77777777" w:rsidR="003C6924" w:rsidRPr="00752F23" w:rsidRDefault="003C6924" w:rsidP="003C6924">
      <w:pPr>
        <w:autoSpaceDE w:val="0"/>
        <w:autoSpaceDN w:val="0"/>
        <w:adjustRightInd w:val="0"/>
        <w:spacing w:line="360" w:lineRule="auto"/>
        <w:jc w:val="both"/>
        <w:rPr>
          <w:rFonts w:eastAsiaTheme="minorHAnsi"/>
          <w:lang w:val="en-GB" w:eastAsia="en-US"/>
        </w:rPr>
      </w:pPr>
      <w:r w:rsidRPr="00752F23">
        <w:rPr>
          <w:rFonts w:eastAsiaTheme="minorHAnsi"/>
          <w:lang w:val="en-GB" w:eastAsia="en-US"/>
        </w:rPr>
        <w:t xml:space="preserve">Figure 6.3: </w:t>
      </w:r>
      <w:r>
        <w:rPr>
          <w:rFonts w:eastAsiaTheme="minorHAnsi"/>
          <w:lang w:val="en-GB" w:eastAsia="en-US"/>
        </w:rPr>
        <w:t>Flow</w:t>
      </w:r>
      <w:r w:rsidRPr="00752F23">
        <w:rPr>
          <w:rFonts w:eastAsiaTheme="minorHAnsi"/>
          <w:lang w:val="en-GB" w:eastAsia="en-US"/>
        </w:rPr>
        <w:t xml:space="preserve"> of Questionnaires</w:t>
      </w:r>
      <w:r>
        <w:rPr>
          <w:rFonts w:eastAsiaTheme="minorHAnsi"/>
          <w:lang w:val="en-GB" w:eastAsia="en-US"/>
        </w:rPr>
        <w:t xml:space="preserve"> for a participant</w:t>
      </w:r>
    </w:p>
    <w:p w14:paraId="1B6F8B22"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21395745" w14:textId="75CD8B59"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If we consider A, B, C, and D as four components of the study then Figure 6.3 shows the flow of the components that come one after another randomly during the session of the participants as discussed in counter-balancing section. It also shows that PSQ appears at the completion of four modules.</w:t>
      </w:r>
    </w:p>
    <w:p w14:paraId="6967BE14" w14:textId="44313397" w:rsidR="00CA0B97" w:rsidRDefault="00CA0B97" w:rsidP="003C6924">
      <w:pPr>
        <w:autoSpaceDE w:val="0"/>
        <w:autoSpaceDN w:val="0"/>
        <w:adjustRightInd w:val="0"/>
        <w:spacing w:line="360" w:lineRule="auto"/>
        <w:jc w:val="both"/>
        <w:rPr>
          <w:rFonts w:eastAsiaTheme="minorHAnsi"/>
          <w:lang w:val="en-GB" w:eastAsia="en-US"/>
        </w:rPr>
      </w:pPr>
    </w:p>
    <w:p w14:paraId="281E3F7E" w14:textId="034647D8" w:rsidR="00CA0B97" w:rsidRPr="00DF6E07" w:rsidRDefault="00CA0B97" w:rsidP="00CA0B97">
      <w:pPr>
        <w:autoSpaceDE w:val="0"/>
        <w:autoSpaceDN w:val="0"/>
        <w:adjustRightInd w:val="0"/>
        <w:spacing w:line="360" w:lineRule="auto"/>
        <w:jc w:val="both"/>
        <w:rPr>
          <w:rFonts w:eastAsiaTheme="minorHAnsi"/>
          <w:lang w:val="en-GB" w:eastAsia="en-US"/>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xml:space="preserve">. </w:t>
      </w:r>
      <w:r>
        <w:rPr>
          <w:rFonts w:eastAsiaTheme="minorHAnsi"/>
          <w:lang w:val="en-GB" w:eastAsia="en-US"/>
        </w:rPr>
        <w:t xml:space="preserve">  </w:t>
      </w:r>
      <w:r>
        <w:t>After completion of explanation, the participant is asked to hit ‘Start’ button as the following screen:</w:t>
      </w:r>
    </w:p>
    <w:p w14:paraId="2B768E21" w14:textId="77777777" w:rsidR="00CA0B97" w:rsidRDefault="00CA0B97" w:rsidP="00CA0B97">
      <w:pPr>
        <w:rPr>
          <w:b/>
          <w:bCs/>
          <w:u w:val="single"/>
        </w:rPr>
      </w:pPr>
    </w:p>
    <w:p w14:paraId="7E375B28" w14:textId="657A9746" w:rsidR="00CA0B97" w:rsidRDefault="00CA0B97" w:rsidP="00CA0B97">
      <w:pPr>
        <w:rPr>
          <w:b/>
          <w:bCs/>
          <w:u w:val="single"/>
        </w:rPr>
      </w:pPr>
      <w:r w:rsidRPr="00925F81">
        <w:rPr>
          <w:b/>
          <w:bCs/>
          <w:noProof/>
        </w:rPr>
        <w:drawing>
          <wp:inline distT="0" distB="0" distL="0" distR="0" wp14:anchorId="0C5043E1" wp14:editId="09209250">
            <wp:extent cx="5653314" cy="1662102"/>
            <wp:effectExtent l="19050" t="19050" r="24130" b="14605"/>
            <wp:docPr id="388" name="Picture 3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2"/>
                    <a:stretch>
                      <a:fillRect/>
                    </a:stretch>
                  </pic:blipFill>
                  <pic:spPr>
                    <a:xfrm>
                      <a:off x="0" y="0"/>
                      <a:ext cx="5663897" cy="1665214"/>
                    </a:xfrm>
                    <a:prstGeom prst="rect">
                      <a:avLst/>
                    </a:prstGeom>
                    <a:ln w="3175">
                      <a:solidFill>
                        <a:schemeClr val="tx1"/>
                      </a:solidFill>
                    </a:ln>
                  </pic:spPr>
                </pic:pic>
              </a:graphicData>
            </a:graphic>
          </wp:inline>
        </w:drawing>
      </w:r>
    </w:p>
    <w:p w14:paraId="2CB0FF33" w14:textId="04744538" w:rsidR="00CA0B97" w:rsidRPr="00FD5AB3" w:rsidRDefault="00CA0B97" w:rsidP="00CA0B97">
      <w:r>
        <w:br/>
      </w:r>
      <w:r w:rsidRPr="00FD5AB3">
        <w:t>Figure</w:t>
      </w:r>
      <w:r>
        <w:t xml:space="preserve"> 6.</w:t>
      </w:r>
      <w:r w:rsidR="008B058E">
        <w:t>4</w:t>
      </w:r>
      <w:r w:rsidRPr="00FD5AB3">
        <w:t xml:space="preserve">: </w:t>
      </w:r>
      <w:r>
        <w:t>Module</w:t>
      </w:r>
      <w:r w:rsidRPr="00FD5AB3">
        <w:t xml:space="preserve"> Start View </w:t>
      </w:r>
    </w:p>
    <w:p w14:paraId="1D3B1023" w14:textId="77777777" w:rsidR="00CA0B97" w:rsidRDefault="00CA0B97" w:rsidP="00CA0B97">
      <w:pPr>
        <w:rPr>
          <w:b/>
          <w:bCs/>
          <w:u w:val="single"/>
        </w:rPr>
      </w:pPr>
    </w:p>
    <w:p w14:paraId="7DE6C290" w14:textId="77777777" w:rsidR="00CA0B97" w:rsidRDefault="00CA0B97" w:rsidP="00CA0B97">
      <w:pPr>
        <w:rPr>
          <w:b/>
          <w:bCs/>
          <w:u w:val="single"/>
        </w:rPr>
      </w:pPr>
    </w:p>
    <w:p w14:paraId="2E951088" w14:textId="22B50495" w:rsidR="00CA0B97" w:rsidRPr="00DF6E07" w:rsidRDefault="00CA0B97" w:rsidP="003C6924">
      <w:pPr>
        <w:autoSpaceDE w:val="0"/>
        <w:autoSpaceDN w:val="0"/>
        <w:adjustRightInd w:val="0"/>
        <w:spacing w:line="360" w:lineRule="auto"/>
        <w:jc w:val="both"/>
      </w:pPr>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w:t>
      </w:r>
      <w:r w:rsidRPr="00DF6E07">
        <w:rPr>
          <w:rFonts w:eastAsiaTheme="minorHAnsi"/>
          <w:lang w:val="en-GB" w:eastAsia="en-US"/>
        </w:rPr>
        <w:t>present</w:t>
      </w:r>
      <w:r>
        <w:t xml:space="preserve"> </w:t>
      </w:r>
      <w:r w:rsidRPr="00DC40D6">
        <w:t xml:space="preserve">one question at a time. </w:t>
      </w:r>
      <w:r>
        <w:rPr>
          <w:rFonts w:eastAsiaTheme="minorHAnsi"/>
          <w:lang w:val="en-GB" w:eastAsia="en-US"/>
        </w:rPr>
        <w:t xml:space="preserve">Figure 6.4 shows the overall layout of the questions and Figure 6.5 shows an example question.  </w:t>
      </w:r>
    </w:p>
    <w:p w14:paraId="2FD5A338" w14:textId="46F297B1" w:rsidR="003C6924" w:rsidRDefault="003C6924" w:rsidP="003C6924">
      <w:pPr>
        <w:autoSpaceDE w:val="0"/>
        <w:autoSpaceDN w:val="0"/>
        <w:adjustRightInd w:val="0"/>
        <w:spacing w:line="360" w:lineRule="auto"/>
        <w:jc w:val="both"/>
        <w:rPr>
          <w:rFonts w:eastAsiaTheme="minorHAnsi"/>
          <w:b/>
          <w:bCs/>
          <w:lang w:val="en-GB" w:eastAsia="en-US"/>
        </w:rPr>
      </w:pPr>
    </w:p>
    <w:p w14:paraId="0C9107A8" w14:textId="7FD07F6A" w:rsidR="00CA0B97" w:rsidRDefault="00CA0B97" w:rsidP="00CA0B97">
      <w:pPr>
        <w:rPr>
          <w:b/>
          <w:bCs/>
          <w:u w:val="single"/>
        </w:rPr>
      </w:pPr>
      <w:r w:rsidRPr="00EC646B">
        <w:rPr>
          <w:b/>
          <w:bCs/>
          <w:noProof/>
        </w:rPr>
        <w:lastRenderedPageBreak/>
        <w:drawing>
          <wp:inline distT="0" distB="0" distL="0" distR="0" wp14:anchorId="611D9C06" wp14:editId="47F78126">
            <wp:extent cx="6291580" cy="3168650"/>
            <wp:effectExtent l="0" t="0" r="0" b="6350"/>
            <wp:docPr id="387" name="Picture 38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6.</w:t>
      </w:r>
      <w:r w:rsidR="008B058E">
        <w:t>5</w:t>
      </w:r>
      <w:r w:rsidRPr="00FD5AB3">
        <w:t>: Layout of Questionnaire View</w:t>
      </w:r>
    </w:p>
    <w:p w14:paraId="32DF76E6" w14:textId="77777777" w:rsidR="00CA0B97" w:rsidRDefault="00CA0B97" w:rsidP="00CA0B97">
      <w:pPr>
        <w:rPr>
          <w:b/>
          <w:bCs/>
          <w:u w:val="single"/>
        </w:rPr>
      </w:pPr>
    </w:p>
    <w:p w14:paraId="5DBC41EB" w14:textId="77777777" w:rsidR="00CA0B97" w:rsidRDefault="00CA0B97" w:rsidP="00CA0B97">
      <w:pPr>
        <w:rPr>
          <w:b/>
          <w:bCs/>
          <w:u w:val="single"/>
        </w:rPr>
      </w:pPr>
    </w:p>
    <w:p w14:paraId="435E74EA" w14:textId="77777777" w:rsidR="00CA0B97" w:rsidRDefault="00CA0B97" w:rsidP="00CA0B97">
      <w:pPr>
        <w:rPr>
          <w:b/>
          <w:bCs/>
          <w:u w:val="single"/>
        </w:rPr>
      </w:pPr>
    </w:p>
    <w:p w14:paraId="19B7FE97" w14:textId="0E690FF2" w:rsidR="00CA0B97" w:rsidRDefault="003A5D26" w:rsidP="00CA0B97">
      <w:pPr>
        <w:rPr>
          <w:b/>
          <w:bCs/>
          <w:u w:val="single"/>
        </w:rPr>
      </w:pPr>
      <w:r>
        <w:rPr>
          <w:b/>
          <w:bCs/>
          <w:noProof/>
          <w:color w:val="000000" w:themeColor="text1"/>
        </w:rPr>
        <w:drawing>
          <wp:inline distT="0" distB="0" distL="0" distR="0" wp14:anchorId="5AA212CC" wp14:editId="16CAA900">
            <wp:extent cx="5731510" cy="3146314"/>
            <wp:effectExtent l="19050" t="19050" r="21590" b="16510"/>
            <wp:docPr id="431" name="Picture 4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5731510" cy="3146314"/>
                    </a:xfrm>
                    <a:prstGeom prst="rect">
                      <a:avLst/>
                    </a:prstGeom>
                    <a:ln w="3175">
                      <a:solidFill>
                        <a:schemeClr val="bg1">
                          <a:lumMod val="85000"/>
                        </a:schemeClr>
                      </a:solidFill>
                    </a:ln>
                  </pic:spPr>
                </pic:pic>
              </a:graphicData>
            </a:graphic>
          </wp:inline>
        </w:drawing>
      </w:r>
    </w:p>
    <w:p w14:paraId="42AEA891" w14:textId="78131B7C" w:rsidR="00CA0B97" w:rsidRPr="00FD5AB3" w:rsidRDefault="00CA0B97" w:rsidP="00CA0B97">
      <w:r>
        <w:br/>
      </w:r>
      <w:r w:rsidRPr="00FD5AB3">
        <w:t>Figure</w:t>
      </w:r>
      <w:r>
        <w:t xml:space="preserve"> 6.</w:t>
      </w:r>
      <w:r w:rsidR="008B058E">
        <w:t>6</w:t>
      </w:r>
      <w:r w:rsidRPr="00FD5AB3">
        <w:t xml:space="preserve">: Sample Question </w:t>
      </w:r>
    </w:p>
    <w:p w14:paraId="4185A7FB" w14:textId="77777777" w:rsidR="00CA0B97" w:rsidRDefault="00CA0B97" w:rsidP="00CA0B97">
      <w:pPr>
        <w:rPr>
          <w:b/>
          <w:bCs/>
          <w:u w:val="single"/>
        </w:rPr>
      </w:pPr>
    </w:p>
    <w:p w14:paraId="3F8A11D7" w14:textId="77777777" w:rsidR="00CA0B97" w:rsidRDefault="00CA0B97" w:rsidP="00CA0B97">
      <w:pPr>
        <w:rPr>
          <w:b/>
          <w:bCs/>
          <w:u w:val="single"/>
        </w:rPr>
      </w:pPr>
    </w:p>
    <w:p w14:paraId="59DB93AE" w14:textId="10126753" w:rsidR="003A5D26" w:rsidRDefault="001C1B34" w:rsidP="00DF6E07">
      <w:pPr>
        <w:autoSpaceDE w:val="0"/>
        <w:autoSpaceDN w:val="0"/>
        <w:adjustRightInd w:val="0"/>
        <w:spacing w:line="360" w:lineRule="auto"/>
        <w:jc w:val="both"/>
      </w:pPr>
      <w:r>
        <w:t>When presented with a question, the user</w:t>
      </w:r>
      <w:r w:rsidR="00CA0B97">
        <w:t xml:space="preserve"> needs to</w:t>
      </w:r>
      <w:r w:rsidR="00CA0B97" w:rsidRPr="00DC40D6">
        <w:t xml:space="preserve"> select a cell (bubble or rectangle) from the chart based on the provided Value and Uncertainty/CA</w:t>
      </w:r>
      <w:r w:rsidR="00CA0B97">
        <w:t xml:space="preserve"> combination</w:t>
      </w:r>
      <w:r w:rsidR="00CA0B97" w:rsidRPr="00DC40D6">
        <w:t xml:space="preserve">. </w:t>
      </w:r>
      <w:r w:rsidR="00CA0B97">
        <w:t xml:space="preserve"> </w:t>
      </w:r>
      <w:r w:rsidR="003A5D26">
        <w:t>An example question is shown in Figure 6.</w:t>
      </w:r>
      <w:r w:rsidR="008B058E">
        <w:t>6</w:t>
      </w:r>
      <w:r w:rsidR="003A5D26">
        <w:t xml:space="preserve">.  </w:t>
      </w:r>
      <w:r w:rsidR="00CA0B97">
        <w:t>After a cell is selected by the user</w:t>
      </w:r>
      <w:r w:rsidR="00CA0B97" w:rsidRPr="00DC40D6">
        <w:t xml:space="preserve">, </w:t>
      </w:r>
      <w:r w:rsidR="00CA0B97">
        <w:t xml:space="preserve">the </w:t>
      </w:r>
      <w:r w:rsidR="00CA0B97" w:rsidRPr="00DC40D6">
        <w:t xml:space="preserve">next question will appear at the </w:t>
      </w:r>
      <w:r w:rsidR="00CA0B97" w:rsidRPr="00DC40D6">
        <w:lastRenderedPageBreak/>
        <w:t>same place until it reaches to eighth question of the section.</w:t>
      </w:r>
      <w:r w:rsidR="003A5D26">
        <w:t xml:space="preserve">   We will return to </w:t>
      </w:r>
      <w:r>
        <w:t xml:space="preserve">the internal </w:t>
      </w:r>
      <w:r w:rsidR="003A5D26">
        <w:t>format of the component questions in section 6.6.6.</w:t>
      </w:r>
    </w:p>
    <w:p w14:paraId="29785934" w14:textId="77777777" w:rsidR="00CA0B97" w:rsidRDefault="00CA0B97" w:rsidP="00CA0B97"/>
    <w:p w14:paraId="0902E9EC" w14:textId="0A9A8FD5" w:rsidR="00CA0B97" w:rsidRPr="000C5CB8" w:rsidRDefault="00CA0B97" w:rsidP="00DF6E07">
      <w:pPr>
        <w:autoSpaceDE w:val="0"/>
        <w:autoSpaceDN w:val="0"/>
        <w:adjustRightInd w:val="0"/>
        <w:spacing w:line="360" w:lineRule="auto"/>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 xml:space="preserve">Examples are given here for the reader of this document but in real application it </w:t>
      </w:r>
      <w:r w:rsidR="003A5D26">
        <w:rPr>
          <w:color w:val="000000" w:themeColor="text1"/>
        </w:rPr>
        <w:t>was</w:t>
      </w:r>
      <w:r>
        <w:rPr>
          <w:color w:val="000000" w:themeColor="text1"/>
        </w:rPr>
        <w:t xml:space="preserv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4FD4C7E4" w14:textId="77777777" w:rsidR="00CA0B97" w:rsidRDefault="00CA0B97" w:rsidP="00CA0B97">
      <w:pPr>
        <w:jc w:val="both"/>
      </w:pPr>
    </w:p>
    <w:p w14:paraId="310568C5"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37911978"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548AEA82" w14:textId="77777777" w:rsidR="00CA0B97" w:rsidRPr="00310D22"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705355DD" w14:textId="77777777" w:rsidR="00CA0B97" w:rsidRPr="00310D22" w:rsidRDefault="00CA0B97"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4811FAEB" w14:textId="77777777" w:rsidR="00CA0B97" w:rsidRPr="00310D22"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74D3D81E"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7E16F36D" w14:textId="77777777" w:rsidR="00CA0B97" w:rsidRPr="00DB7D3C" w:rsidRDefault="00CA0B97"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5185989A" w14:textId="77777777" w:rsidR="00CA0B97" w:rsidRDefault="00CA0B97"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0D3C3D77" w14:textId="77777777" w:rsidR="00CA0B97" w:rsidRDefault="00CA0B97" w:rsidP="00CA0B97">
      <w:pPr>
        <w:pStyle w:val="ListParagraph"/>
        <w:rPr>
          <w:color w:val="000000" w:themeColor="text1"/>
        </w:rPr>
      </w:pPr>
    </w:p>
    <w:p w14:paraId="5B0EB8D3" w14:textId="77777777" w:rsidR="00CA0B97" w:rsidRDefault="00CA0B97" w:rsidP="00CA0B97">
      <w:pPr>
        <w:pStyle w:val="ListParagraph"/>
        <w:ind w:left="0"/>
        <w:rPr>
          <w:color w:val="000000" w:themeColor="text1"/>
        </w:rPr>
      </w:pPr>
      <w:r>
        <w:rPr>
          <w:color w:val="000000" w:themeColor="text1"/>
        </w:rPr>
        <w:t xml:space="preserve">Then we ask the following two types of additional questionnaires: </w:t>
      </w:r>
    </w:p>
    <w:p w14:paraId="5ED55223" w14:textId="77777777" w:rsidR="00CA0B97" w:rsidRPr="003403E6" w:rsidRDefault="00CA0B97" w:rsidP="00CA0B97">
      <w:pPr>
        <w:pStyle w:val="ListParagraph"/>
        <w:ind w:left="0"/>
        <w:rPr>
          <w:color w:val="000000" w:themeColor="text1"/>
        </w:rPr>
      </w:pPr>
    </w:p>
    <w:p w14:paraId="38BD009A"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45CCDF66" w14:textId="77777777" w:rsidR="00CA0B97" w:rsidRPr="003403E6" w:rsidRDefault="00CA0B97"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FA32285" w14:textId="77777777" w:rsidR="00CA0B97" w:rsidRPr="00310D22" w:rsidRDefault="00CA0B97" w:rsidP="00CA0B97">
      <w:pPr>
        <w:pStyle w:val="ListParagraph"/>
        <w:ind w:left="0"/>
        <w:rPr>
          <w:color w:val="000000" w:themeColor="text1"/>
        </w:rPr>
      </w:pPr>
    </w:p>
    <w:p w14:paraId="107039B0" w14:textId="77777777" w:rsidR="00CA0B97" w:rsidRDefault="00CA0B97" w:rsidP="00CA0B97">
      <w:pPr>
        <w:rPr>
          <w:b/>
          <w:bCs/>
          <w:u w:val="single"/>
        </w:rPr>
      </w:pPr>
    </w:p>
    <w:p w14:paraId="0D4CC7F4" w14:textId="77777777" w:rsidR="00CA0B97" w:rsidRDefault="00CA0B97" w:rsidP="00CA0B97">
      <w:pPr>
        <w:rPr>
          <w:b/>
          <w:bCs/>
          <w:u w:val="single"/>
        </w:rPr>
      </w:pPr>
    </w:p>
    <w:p w14:paraId="2E33A6EB" w14:textId="768CF79B" w:rsidR="003A5D26" w:rsidRDefault="003A5D26" w:rsidP="003A5D26">
      <w:pPr>
        <w:autoSpaceDE w:val="0"/>
        <w:autoSpaceDN w:val="0"/>
        <w:adjustRightInd w:val="0"/>
        <w:spacing w:line="360" w:lineRule="auto"/>
        <w:jc w:val="both"/>
        <w:rPr>
          <w:rFonts w:eastAsiaTheme="minorHAnsi"/>
          <w:b/>
          <w:bCs/>
          <w:lang w:val="en-GB" w:eastAsia="en-US"/>
        </w:rPr>
      </w:pPr>
      <w:r w:rsidRPr="00162E4A">
        <w:rPr>
          <w:rFonts w:eastAsiaTheme="minorHAnsi"/>
          <w:b/>
          <w:bCs/>
          <w:lang w:val="en-GB" w:eastAsia="en-US"/>
        </w:rPr>
        <w:t>6.</w:t>
      </w:r>
      <w:r>
        <w:rPr>
          <w:rFonts w:eastAsiaTheme="minorHAnsi"/>
          <w:b/>
          <w:bCs/>
          <w:lang w:val="en-GB" w:eastAsia="en-US"/>
        </w:rPr>
        <w:t>6.6</w:t>
      </w:r>
      <w:r w:rsidRPr="00162E4A">
        <w:rPr>
          <w:rFonts w:eastAsiaTheme="minorHAnsi"/>
          <w:b/>
          <w:bCs/>
          <w:lang w:val="en-GB" w:eastAsia="en-US"/>
        </w:rPr>
        <w:tab/>
      </w:r>
      <w:r>
        <w:rPr>
          <w:rFonts w:eastAsiaTheme="minorHAnsi"/>
          <w:b/>
          <w:bCs/>
          <w:lang w:val="en-GB" w:eastAsia="en-US"/>
        </w:rPr>
        <w:t>Component Questions</w:t>
      </w:r>
    </w:p>
    <w:p w14:paraId="559F860D" w14:textId="77777777" w:rsidR="00CA0B97" w:rsidRDefault="00CA0B97" w:rsidP="00CA0B97">
      <w:pPr>
        <w:rPr>
          <w:b/>
          <w:bCs/>
          <w:u w:val="single"/>
        </w:rPr>
      </w:pPr>
    </w:p>
    <w:p w14:paraId="63E67338" w14:textId="2DB601EE" w:rsidR="00CA0B97" w:rsidRPr="00DF6E07" w:rsidRDefault="003A5D26" w:rsidP="00DF6E07">
      <w:pPr>
        <w:autoSpaceDE w:val="0"/>
        <w:autoSpaceDN w:val="0"/>
        <w:adjustRightInd w:val="0"/>
        <w:spacing w:line="360" w:lineRule="auto"/>
        <w:jc w:val="both"/>
      </w:pPr>
      <w:r>
        <w:t>We now present a sampling of questions that were presented to the user</w:t>
      </w:r>
      <w:r w:rsidR="0059016F">
        <w:t>, with additional explanatory information placed within them</w:t>
      </w:r>
      <w:r>
        <w:t xml:space="preserve">.   </w:t>
      </w:r>
      <w:r w:rsidRPr="00DF6E07">
        <w:t>We have not shown all questions here as the complete list can be found in APPENDIX E.</w:t>
      </w:r>
    </w:p>
    <w:p w14:paraId="6BDE8C9D" w14:textId="77777777" w:rsidR="00CA0B97" w:rsidRPr="003C653A" w:rsidRDefault="00CA0B97" w:rsidP="00CA0B97">
      <w:pPr>
        <w:rPr>
          <w:b/>
          <w:bCs/>
          <w:color w:val="000000" w:themeColor="text1"/>
          <w:sz w:val="28"/>
          <w:szCs w:val="28"/>
        </w:rPr>
      </w:pPr>
    </w:p>
    <w:p w14:paraId="53C55C58" w14:textId="57F487BC" w:rsidR="00CA0B97" w:rsidRDefault="00CA0B97" w:rsidP="00CA0B97">
      <w:pPr>
        <w:jc w:val="both"/>
        <w:rPr>
          <w:b/>
          <w:bCs/>
          <w:color w:val="000000" w:themeColor="text1"/>
        </w:rPr>
      </w:pPr>
      <w:r>
        <w:rPr>
          <w:b/>
          <w:bCs/>
          <w:noProof/>
          <w:color w:val="000000" w:themeColor="text1"/>
        </w:rPr>
        <w:lastRenderedPageBreak/>
        <mc:AlternateContent>
          <mc:Choice Requires="wpg">
            <w:drawing>
              <wp:anchor distT="0" distB="0" distL="114300" distR="114300" simplePos="0" relativeHeight="251798528" behindDoc="0" locked="0" layoutInCell="1" allowOverlap="1" wp14:anchorId="1010BF4B" wp14:editId="666CCC62">
                <wp:simplePos x="0" y="0"/>
                <wp:positionH relativeFrom="column">
                  <wp:posOffset>190500</wp:posOffset>
                </wp:positionH>
                <wp:positionV relativeFrom="paragraph">
                  <wp:posOffset>184150</wp:posOffset>
                </wp:positionV>
                <wp:extent cx="5763895" cy="3088707"/>
                <wp:effectExtent l="0" t="38100" r="84455" b="0"/>
                <wp:wrapNone/>
                <wp:docPr id="270" name="Group 270"/>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274" name="Straight Arrow Connector 274"/>
                        <wps:cNvCnPr/>
                        <wps:spPr>
                          <a:xfrm flipH="1">
                            <a:off x="4464050" y="873740"/>
                            <a:ext cx="698923" cy="247758"/>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75" name="Straight Arrow Connector 27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77" name="Text Box 277"/>
                        <wps:cNvSpPr txBox="1"/>
                        <wps:spPr>
                          <a:xfrm>
                            <a:off x="2959947" y="2878667"/>
                            <a:ext cx="386080" cy="176106"/>
                          </a:xfrm>
                          <a:prstGeom prst="rect">
                            <a:avLst/>
                          </a:prstGeom>
                          <a:solidFill>
                            <a:schemeClr val="lt1"/>
                          </a:solidFill>
                          <a:ln w="6350">
                            <a:noFill/>
                          </a:ln>
                        </wps:spPr>
                        <wps:txbx>
                          <w:txbxContent>
                            <w:p w14:paraId="5C357DC9"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8" name="Text Box 278"/>
                        <wps:cNvSpPr txBox="1"/>
                        <wps:spPr>
                          <a:xfrm>
                            <a:off x="1882987" y="0"/>
                            <a:ext cx="562187" cy="176106"/>
                          </a:xfrm>
                          <a:prstGeom prst="rect">
                            <a:avLst/>
                          </a:prstGeom>
                          <a:solidFill>
                            <a:schemeClr val="lt1"/>
                          </a:solidFill>
                          <a:ln w="6350">
                            <a:noFill/>
                          </a:ln>
                        </wps:spPr>
                        <wps:txbx>
                          <w:txbxContent>
                            <w:p w14:paraId="01BF5CA4"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5" name="Straight Arrow Connector 285"/>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89" name="Text Box 289"/>
                        <wps:cNvSpPr txBox="1"/>
                        <wps:spPr>
                          <a:xfrm>
                            <a:off x="4802293" y="2431627"/>
                            <a:ext cx="886884" cy="175895"/>
                          </a:xfrm>
                          <a:prstGeom prst="rect">
                            <a:avLst/>
                          </a:prstGeom>
                          <a:solidFill>
                            <a:schemeClr val="lt1"/>
                          </a:solidFill>
                          <a:ln w="6350">
                            <a:noFill/>
                          </a:ln>
                        </wps:spPr>
                        <wps:txbx>
                          <w:txbxContent>
                            <w:p w14:paraId="48AE2483"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92" name="Straight Arrow Connector 292"/>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96" name="Straight Arrow Connector 296"/>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01" name="Text Box 301"/>
                        <wps:cNvSpPr txBox="1"/>
                        <wps:spPr>
                          <a:xfrm>
                            <a:off x="4809066" y="-34362"/>
                            <a:ext cx="562187" cy="197251"/>
                          </a:xfrm>
                          <a:prstGeom prst="rect">
                            <a:avLst/>
                          </a:prstGeom>
                          <a:solidFill>
                            <a:schemeClr val="lt1"/>
                          </a:solidFill>
                          <a:ln w="6350">
                            <a:noFill/>
                          </a:ln>
                        </wps:spPr>
                        <wps:txbx>
                          <w:txbxContent>
                            <w:p w14:paraId="466BB5C5" w14:textId="77777777" w:rsidR="00CA0B97" w:rsidRPr="001B5743" w:rsidRDefault="00CA0B97" w:rsidP="00CA0B97">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5" name="Text Box 325"/>
                        <wps:cNvSpPr txBox="1"/>
                        <wps:spPr>
                          <a:xfrm>
                            <a:off x="5208693" y="785707"/>
                            <a:ext cx="440267" cy="175895"/>
                          </a:xfrm>
                          <a:prstGeom prst="rect">
                            <a:avLst/>
                          </a:prstGeom>
                          <a:solidFill>
                            <a:schemeClr val="lt1"/>
                          </a:solidFill>
                          <a:ln w="6350">
                            <a:noFill/>
                          </a:ln>
                        </wps:spPr>
                        <wps:txbx>
                          <w:txbxContent>
                            <w:p w14:paraId="1D9949C9" w14:textId="77777777" w:rsidR="00CA0B97" w:rsidRPr="001B5743" w:rsidRDefault="00CA0B97" w:rsidP="00CA0B97">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6" name="Straight Arrow Connector 32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27" name="Text Box 327"/>
                        <wps:cNvSpPr txBox="1"/>
                        <wps:spPr>
                          <a:xfrm>
                            <a:off x="2648373" y="2099733"/>
                            <a:ext cx="636694" cy="194522"/>
                          </a:xfrm>
                          <a:prstGeom prst="rect">
                            <a:avLst/>
                          </a:prstGeom>
                          <a:solidFill>
                            <a:schemeClr val="lt1"/>
                          </a:solidFill>
                          <a:ln w="6350">
                            <a:noFill/>
                          </a:ln>
                        </wps:spPr>
                        <wps:txbx>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8" name="Text Box 328"/>
                        <wps:cNvSpPr txBox="1"/>
                        <wps:spPr>
                          <a:xfrm>
                            <a:off x="0" y="229023"/>
                            <a:ext cx="866987" cy="157057"/>
                          </a:xfrm>
                          <a:prstGeom prst="rect">
                            <a:avLst/>
                          </a:prstGeom>
                          <a:solidFill>
                            <a:schemeClr val="lt1"/>
                          </a:solidFill>
                          <a:ln w="6350">
                            <a:noFill/>
                          </a:ln>
                        </wps:spPr>
                        <wps:txbx>
                          <w:txbxContent>
                            <w:p w14:paraId="37BAA0F9"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9" name="Straight Arrow Connector 329"/>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330" name="Straight Arrow Connector 330"/>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010BF4B" id="Group 270" o:spid="_x0000_s1064" style="position:absolute;left:0;text-align:left;margin-left:15pt;margin-top:14.5pt;width:453.85pt;height:243.2pt;z-index:251798528;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">
                <v:shape id="Straight Arrow Connector 274" o:spid="_x0000_s1065" type="#_x0000_t32" style="position:absolute;left:44640;top:8737;width:6989;height:247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" strokecolor="#4472c4 [3204]" strokeweight=".5pt">
                  <v:stroke endarrow="block" joinstyle="miter"/>
                  <v:shadow on="t" type="perspective" color="black" origin=",.5" offset=".55556mm,0" matrix="655f,,,655f"/>
                </v:shape>
                <v:shape id="Straight Arrow Connector 275" o:spid="_x0000_s1066"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" strokecolor="#4472c4 [3204]" strokeweight=".5pt">
                  <v:stroke endarrow="block" joinstyle="miter"/>
                  <v:shadow on="t" type="perspective" color="black" opacity="24903f" origin=",.5" offset=".55556mm,0" matrix="655f,,,655f"/>
                </v:shape>
                <v:shape id="Text Box 277" o:spid="_x0000_s1067"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" fillcolor="white [3201]" stroked="f" strokeweight=".5pt">
                  <v:textbox inset="0,0,0,0">
                    <w:txbxContent>
                      <w:p w14:paraId="5C357DC9" w14:textId="77777777" w:rsidR="00CA0B97" w:rsidRPr="001B5743" w:rsidRDefault="00CA0B97" w:rsidP="00CA0B97">
                        <w:pPr>
                          <w:rPr>
                            <w:sz w:val="18"/>
                            <w:szCs w:val="18"/>
                          </w:rPr>
                        </w:pPr>
                        <w:r w:rsidRPr="001B5743">
                          <w:rPr>
                            <w:sz w:val="18"/>
                            <w:szCs w:val="18"/>
                          </w:rPr>
                          <w:t>Chart</w:t>
                        </w:r>
                      </w:p>
                    </w:txbxContent>
                  </v:textbox>
                </v:shape>
                <v:shape id="Text Box 278" o:spid="_x0000_s1068"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" fillcolor="white [3201]" stroked="f" strokeweight=".5pt">
                  <v:textbox inset="0,0,0,0">
                    <w:txbxContent>
                      <w:p w14:paraId="01BF5CA4" w14:textId="77777777" w:rsidR="00CA0B97" w:rsidRPr="001B5743" w:rsidRDefault="00CA0B97" w:rsidP="00CA0B97">
                        <w:pPr>
                          <w:rPr>
                            <w:sz w:val="18"/>
                            <w:szCs w:val="18"/>
                          </w:rPr>
                        </w:pPr>
                        <w:r w:rsidRPr="001B5743">
                          <w:rPr>
                            <w:sz w:val="18"/>
                            <w:szCs w:val="18"/>
                          </w:rPr>
                          <w:t>Legend</w:t>
                        </w:r>
                      </w:p>
                    </w:txbxContent>
                  </v:textbox>
                </v:shape>
                <v:shape id="Straight Arrow Connector 285" o:spid="_x0000_s1069"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" strokecolor="#4472c4 [3204]" strokeweight=".5pt">
                  <v:stroke endarrow="block" joinstyle="miter"/>
                  <v:shadow on="t" type="perspective" color="black" origin=",.5" offset=".55556mm,0" matrix="655f,,,655f"/>
                </v:shape>
                <v:shape id="Text Box 289" o:spid="_x0000_s1070"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" fillcolor="white [3201]" stroked="f" strokeweight=".5pt">
                  <v:textbox inset="0,0,0,0">
                    <w:txbxContent>
                      <w:p w14:paraId="48AE2483" w14:textId="77777777" w:rsidR="00CA0B97" w:rsidRPr="001B5743" w:rsidRDefault="00CA0B97" w:rsidP="00CA0B97">
                        <w:pPr>
                          <w:rPr>
                            <w:sz w:val="16"/>
                            <w:szCs w:val="16"/>
                          </w:rPr>
                        </w:pPr>
                        <w:r w:rsidRPr="001B5743">
                          <w:rPr>
                            <w:sz w:val="16"/>
                            <w:szCs w:val="16"/>
                          </w:rPr>
                          <w:t>Question Parameters</w:t>
                        </w:r>
                      </w:p>
                    </w:txbxContent>
                  </v:textbox>
                </v:shape>
                <v:shape id="Straight Arrow Connector 292" o:spid="_x0000_s1071"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296" o:spid="_x0000_s1072"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" strokecolor="#4472c4 [3204]" strokeweight=".5pt">
                  <v:stroke endarrow="block" joinstyle="miter"/>
                  <v:shadow on="t" type="perspective" color="black" origin=",.5" offset=".55556mm,0" matrix="655f,,,655f"/>
                </v:shape>
                <v:shape id="Text Box 301" o:spid="_x0000_s1073"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TF53ygAAAOE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" fillcolor="white [3201]" stroked="f" strokeweight=".5pt">
                  <v:textbox inset="0,0,0,0">
                    <w:txbxContent>
                      <w:p w14:paraId="466BB5C5" w14:textId="77777777" w:rsidR="00CA0B97" w:rsidRPr="001B5743" w:rsidRDefault="00CA0B97" w:rsidP="00CA0B97">
                        <w:pPr>
                          <w:rPr>
                            <w:sz w:val="18"/>
                            <w:szCs w:val="18"/>
                          </w:rPr>
                        </w:pPr>
                        <w:r>
                          <w:rPr>
                            <w:sz w:val="18"/>
                            <w:szCs w:val="18"/>
                          </w:rPr>
                          <w:t>Value=50</w:t>
                        </w:r>
                      </w:p>
                    </w:txbxContent>
                  </v:textbox>
                </v:shape>
                <v:shape id="Text Box 325" o:spid="_x0000_s1074"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" fillcolor="white [3201]" stroked="f" strokeweight=".5pt">
                  <v:textbox inset="0,0,0,0">
                    <w:txbxContent>
                      <w:p w14:paraId="1D9949C9" w14:textId="77777777" w:rsidR="00CA0B97" w:rsidRPr="001B5743" w:rsidRDefault="00CA0B97" w:rsidP="00CA0B97">
                        <w:pPr>
                          <w:rPr>
                            <w:sz w:val="18"/>
                            <w:szCs w:val="18"/>
                          </w:rPr>
                        </w:pPr>
                        <w:r>
                          <w:rPr>
                            <w:sz w:val="18"/>
                            <w:szCs w:val="18"/>
                          </w:rPr>
                          <w:t>CA=71</w:t>
                        </w:r>
                      </w:p>
                    </w:txbxContent>
                  </v:textbox>
                </v:shape>
                <v:shape id="Straight Arrow Connector 326" o:spid="_x0000_s1075"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" strokecolor="#4472c4 [3204]" strokeweight=".5pt">
                  <v:stroke endarrow="block" joinstyle="miter"/>
                  <v:shadow on="t" type="perspective" color="black" origin=",.5" offset=".55556mm,0" matrix="655f,,,655f"/>
                </v:shape>
                <v:shape id="Text Box 327" o:spid="_x0000_s1076"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" fillcolor="white [3201]" stroked="f" strokeweight=".5pt">
                  <v:textbox inset="0,0,0,0">
                    <w:txbxContent>
                      <w:p w14:paraId="33A679FC"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v:shape id="Text Box 328" o:spid="_x0000_s1077"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6u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" fillcolor="white [3201]" stroked="f" strokeweight=".5pt">
                  <v:textbox inset="0,0,0,0">
                    <w:txbxContent>
                      <w:p w14:paraId="37BAA0F9" w14:textId="77777777" w:rsidR="00CA0B97" w:rsidRPr="001B5743" w:rsidRDefault="00CA0B97" w:rsidP="00CA0B97">
                        <w:pPr>
                          <w:rPr>
                            <w:sz w:val="18"/>
                            <w:szCs w:val="18"/>
                          </w:rPr>
                        </w:pPr>
                        <w:r>
                          <w:rPr>
                            <w:sz w:val="18"/>
                            <w:szCs w:val="18"/>
                          </w:rPr>
                          <w:t>Module Name</w:t>
                        </w:r>
                      </w:p>
                    </w:txbxContent>
                  </v:textbox>
                </v:shape>
                <v:shape id="Straight Arrow Connector 329" o:spid="_x0000_s1078"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330" o:spid="_x0000_s1079"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851776" behindDoc="0" locked="0" layoutInCell="1" allowOverlap="1" wp14:anchorId="7D83BC47" wp14:editId="41DAF1F2">
                <wp:simplePos x="0" y="0"/>
                <wp:positionH relativeFrom="column">
                  <wp:posOffset>3093085</wp:posOffset>
                </wp:positionH>
                <wp:positionV relativeFrom="paragraph">
                  <wp:posOffset>383518</wp:posOffset>
                </wp:positionV>
                <wp:extent cx="2790190" cy="1591310"/>
                <wp:effectExtent l="0" t="0" r="16510" b="21590"/>
                <wp:wrapNone/>
                <wp:docPr id="331" name="Rectangle 331"/>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84AB7" id="Rectangle 331" o:spid="_x0000_s1026" style="position:absolute;margin-left:243.55pt;margin-top:30.2pt;width:219.7pt;height:125.3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796480" behindDoc="0" locked="0" layoutInCell="1" allowOverlap="1" wp14:anchorId="07809806" wp14:editId="6B54E01D">
                <wp:simplePos x="0" y="0"/>
                <wp:positionH relativeFrom="column">
                  <wp:posOffset>45297</wp:posOffset>
                </wp:positionH>
                <wp:positionV relativeFrom="paragraph">
                  <wp:posOffset>733637</wp:posOffset>
                </wp:positionV>
                <wp:extent cx="2424641" cy="2695786"/>
                <wp:effectExtent l="0" t="0" r="13970" b="22225"/>
                <wp:wrapNone/>
                <wp:docPr id="332" name="Rectangle 332"/>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953C" id="Rectangle 332" o:spid="_x0000_s1026" style="position:absolute;margin-left:3.55pt;margin-top:57.75pt;width:190.9pt;height:212.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3226B2BF" wp14:editId="6FFADE17">
            <wp:extent cx="6291580" cy="3453765"/>
            <wp:effectExtent l="12700" t="12700" r="7620" b="13335"/>
            <wp:docPr id="390" name="Picture 3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557478CE" w14:textId="77777777" w:rsidR="00CA0B97" w:rsidRDefault="00CA0B97" w:rsidP="00CA0B97">
      <w:pPr>
        <w:jc w:val="both"/>
        <w:rPr>
          <w:color w:val="000000" w:themeColor="text1"/>
        </w:rPr>
      </w:pPr>
    </w:p>
    <w:p w14:paraId="704B52B2" w14:textId="5119B048" w:rsidR="00CA0B97" w:rsidRPr="00200B75" w:rsidRDefault="00CA0B97" w:rsidP="00CA0B97">
      <w:pPr>
        <w:jc w:val="both"/>
        <w:rPr>
          <w:color w:val="000000" w:themeColor="text1"/>
        </w:rPr>
      </w:pPr>
      <w:r w:rsidRPr="00200B75">
        <w:rPr>
          <w:color w:val="000000" w:themeColor="text1"/>
        </w:rPr>
        <w:t>Figure</w:t>
      </w:r>
      <w:r>
        <w:rPr>
          <w:color w:val="000000" w:themeColor="text1"/>
        </w:rPr>
        <w:t xml:space="preserve"> </w:t>
      </w:r>
      <w:r w:rsidR="0059016F">
        <w:rPr>
          <w:color w:val="000000" w:themeColor="text1"/>
        </w:rPr>
        <w:t>6</w:t>
      </w:r>
      <w:r>
        <w:rPr>
          <w:color w:val="000000" w:themeColor="text1"/>
        </w:rPr>
        <w:t>.</w:t>
      </w:r>
      <w:r w:rsidR="008B058E">
        <w:rPr>
          <w:color w:val="000000" w:themeColor="text1"/>
        </w:rPr>
        <w:t>7</w:t>
      </w:r>
      <w:r w:rsidRPr="00200B75">
        <w:rPr>
          <w:color w:val="000000" w:themeColor="text1"/>
        </w:rPr>
        <w:t xml:space="preserve">: </w:t>
      </w:r>
      <w:r w:rsidR="0059016F">
        <w:rPr>
          <w:color w:val="000000" w:themeColor="text1"/>
        </w:rPr>
        <w:t xml:space="preserve">  </w:t>
      </w:r>
      <w:r w:rsidRPr="00200B75">
        <w:rPr>
          <w:color w:val="000000" w:themeColor="text1"/>
        </w:rPr>
        <w:t>Question-Answer Identification Procedure</w:t>
      </w:r>
      <w:r w:rsidR="0059016F">
        <w:rPr>
          <w:color w:val="000000" w:themeColor="text1"/>
        </w:rPr>
        <w:t xml:space="preserve"> for </w:t>
      </w:r>
      <w:r w:rsidR="0059016F" w:rsidRPr="0059016F">
        <w:rPr>
          <w:color w:val="000000" w:themeColor="text1"/>
        </w:rPr>
        <w:t>CA + Bubble</w:t>
      </w:r>
    </w:p>
    <w:p w14:paraId="14B06B08" w14:textId="77777777" w:rsidR="00CA0B97" w:rsidRPr="001B5743" w:rsidRDefault="00CA0B97" w:rsidP="00CA0B97">
      <w:pPr>
        <w:jc w:val="both"/>
        <w:rPr>
          <w:b/>
          <w:bCs/>
          <w:color w:val="000000" w:themeColor="text1"/>
        </w:rPr>
      </w:pPr>
    </w:p>
    <w:p w14:paraId="4F06C8D4" w14:textId="1E79111F" w:rsidR="00CA0B97" w:rsidRPr="00E519F0" w:rsidRDefault="0059016F" w:rsidP="00CA0B97">
      <w:r>
        <w:rPr>
          <w:b/>
          <w:bCs/>
        </w:rPr>
        <w:t xml:space="preserve"> </w:t>
      </w:r>
    </w:p>
    <w:p w14:paraId="52534C53" w14:textId="618CA65A" w:rsidR="00CA0B97" w:rsidRDefault="00CA0B97" w:rsidP="00DF6E07">
      <w:pPr>
        <w:autoSpaceDE w:val="0"/>
        <w:autoSpaceDN w:val="0"/>
        <w:adjustRightInd w:val="0"/>
        <w:spacing w:line="360" w:lineRule="auto"/>
        <w:jc w:val="both"/>
      </w:pPr>
      <w:r w:rsidRPr="00E519F0">
        <w:t xml:space="preserve">In </w:t>
      </w:r>
      <w:r w:rsidR="0059016F">
        <w:t>the</w:t>
      </w:r>
      <w:r w:rsidRPr="00E519F0">
        <w:t xml:space="preserve"> </w:t>
      </w:r>
      <w:r w:rsidR="0059016F">
        <w:t>(</w:t>
      </w:r>
      <w:proofErr w:type="spellStart"/>
      <w:r w:rsidR="0059016F">
        <w:t>CA+Bubble</w:t>
      </w:r>
      <w:proofErr w:type="spellEnd"/>
      <w:r w:rsidR="0059016F">
        <w:t xml:space="preserve">) </w:t>
      </w:r>
      <w:r w:rsidRPr="00E519F0">
        <w:t>example</w:t>
      </w:r>
      <w:r w:rsidR="0059016F">
        <w:t xml:space="preserve"> shown in Figure 6.</w:t>
      </w:r>
      <w:r w:rsidR="005638BD">
        <w:t>7</w:t>
      </w:r>
      <w:r>
        <w:t xml:space="preserve">, we have introduced the </w:t>
      </w:r>
      <w:r w:rsidR="0015690F">
        <w:t>various</w:t>
      </w:r>
      <w:r>
        <w:t xml:space="preserve"> components with arrow indicators such as </w:t>
      </w:r>
      <w:r w:rsidR="0059016F">
        <w:t>c</w:t>
      </w:r>
      <w:r>
        <w:t xml:space="preserve">hart, </w:t>
      </w:r>
      <w:r w:rsidR="0059016F">
        <w:t>l</w:t>
      </w:r>
      <w:r>
        <w:t>egend, question parameters</w:t>
      </w:r>
      <w:r w:rsidR="0059016F">
        <w:t>, d</w:t>
      </w:r>
      <w:r>
        <w:t xml:space="preserve">etection of question parameters in </w:t>
      </w:r>
      <w:r w:rsidR="0059016F">
        <w:t xml:space="preserve">the </w:t>
      </w:r>
      <w:r>
        <w:t>legend and finally</w:t>
      </w:r>
      <w:r w:rsidR="0015690F">
        <w:t>,</w:t>
      </w:r>
      <w:r>
        <w:t xml:space="preserve"> based on the parameter values</w:t>
      </w:r>
      <w:r w:rsidR="0015690F">
        <w:t>,</w:t>
      </w:r>
      <w:r>
        <w:t xml:space="preserve"> the target cell from the chart with the label ‘Cell to Click’</w:t>
      </w:r>
      <w:r w:rsidR="0059016F">
        <w:t>, shown in red</w:t>
      </w:r>
      <w:r>
        <w:t>.</w:t>
      </w:r>
    </w:p>
    <w:p w14:paraId="60A3E7CA" w14:textId="77777777" w:rsidR="00CA0B97" w:rsidRDefault="00CA0B97" w:rsidP="00DF6E07">
      <w:pPr>
        <w:autoSpaceDE w:val="0"/>
        <w:autoSpaceDN w:val="0"/>
        <w:adjustRightInd w:val="0"/>
        <w:spacing w:line="360" w:lineRule="auto"/>
        <w:jc w:val="both"/>
      </w:pPr>
    </w:p>
    <w:p w14:paraId="0B000FD8" w14:textId="6EF53795" w:rsidR="00CA0B97" w:rsidRDefault="00CA0B97" w:rsidP="00DF6E07">
      <w:pPr>
        <w:autoSpaceDE w:val="0"/>
        <w:autoSpaceDN w:val="0"/>
        <w:adjustRightInd w:val="0"/>
        <w:spacing w:line="360" w:lineRule="auto"/>
        <w:jc w:val="both"/>
      </w:pPr>
      <w:r>
        <w:t xml:space="preserve">In </w:t>
      </w:r>
      <w:r w:rsidR="0015690F">
        <w:t>this</w:t>
      </w:r>
      <w:r w:rsidR="0059016F">
        <w:t xml:space="preserve"> </w:t>
      </w:r>
      <w:r>
        <w:t xml:space="preserve">identification </w:t>
      </w:r>
      <w:r w:rsidR="0059016F">
        <w:t xml:space="preserve">task </w:t>
      </w:r>
      <w:r>
        <w:t xml:space="preserve">the following </w:t>
      </w:r>
      <w:r w:rsidR="0059016F">
        <w:t xml:space="preserve">aspects need to be considered by the user:  </w:t>
      </w:r>
    </w:p>
    <w:p w14:paraId="1C6C94AF" w14:textId="77777777" w:rsidR="00CA0B97" w:rsidRDefault="00CA0B97" w:rsidP="00DF6E07">
      <w:pPr>
        <w:autoSpaceDE w:val="0"/>
        <w:autoSpaceDN w:val="0"/>
        <w:adjustRightInd w:val="0"/>
        <w:spacing w:line="360" w:lineRule="auto"/>
        <w:ind w:left="720"/>
        <w:jc w:val="both"/>
      </w:pPr>
      <w:r>
        <w:t xml:space="preserve">CA = The thickness of the colorful edges of the three overlapping circles </w:t>
      </w:r>
    </w:p>
    <w:p w14:paraId="258075EC" w14:textId="62C179A2" w:rsidR="00CA0B97" w:rsidRDefault="00CA0B97" w:rsidP="00DF6E07">
      <w:pPr>
        <w:autoSpaceDE w:val="0"/>
        <w:autoSpaceDN w:val="0"/>
        <w:adjustRightInd w:val="0"/>
        <w:spacing w:line="360" w:lineRule="auto"/>
        <w:ind w:left="720"/>
        <w:jc w:val="both"/>
      </w:pPr>
      <w:r>
        <w:t>Value = Color of the common(center) portion of the three circles</w:t>
      </w:r>
    </w:p>
    <w:p w14:paraId="70884AEA" w14:textId="5584C8E8" w:rsidR="0015690F" w:rsidRDefault="00CA0B97" w:rsidP="0059016F">
      <w:pPr>
        <w:autoSpaceDE w:val="0"/>
        <w:autoSpaceDN w:val="0"/>
        <w:adjustRightInd w:val="0"/>
        <w:spacing w:line="360" w:lineRule="auto"/>
        <w:jc w:val="both"/>
      </w:pPr>
      <w:r>
        <w:t>Based on the above</w:t>
      </w:r>
      <w:r w:rsidR="0059016F">
        <w:t xml:space="preserve">, </w:t>
      </w:r>
      <w:r>
        <w:t>participant</w:t>
      </w:r>
      <w:r w:rsidR="0059016F">
        <w:t>s</w:t>
      </w:r>
      <w:r>
        <w:t xml:space="preserve"> need to answer </w:t>
      </w:r>
      <w:r w:rsidR="0015690F">
        <w:t xml:space="preserve">both the value and the uncertainty </w:t>
      </w:r>
      <w:r w:rsidR="001C1B34">
        <w:t xml:space="preserve">simultaneously </w:t>
      </w:r>
      <w:r w:rsidR="0015690F">
        <w:t>by clicking on the correct circle</w:t>
      </w:r>
      <w:r>
        <w:t xml:space="preserve">. </w:t>
      </w:r>
      <w:r w:rsidR="0015690F">
        <w:t>We note that t</w:t>
      </w:r>
      <w:r w:rsidR="0059016F">
        <w:t>he r</w:t>
      </w:r>
      <w:r>
        <w:t>esearcher also explain</w:t>
      </w:r>
      <w:r w:rsidR="0059016F">
        <w:t>ed</w:t>
      </w:r>
      <w:r>
        <w:t xml:space="preserve"> the mechanism verbally before starting the module.</w:t>
      </w:r>
    </w:p>
    <w:p w14:paraId="7DAF3313" w14:textId="4B35DB71" w:rsidR="0015690F" w:rsidRDefault="0015690F" w:rsidP="0015690F">
      <w:pPr>
        <w:rPr>
          <w:b/>
          <w:bCs/>
          <w:color w:val="FF0000"/>
        </w:rPr>
      </w:pPr>
    </w:p>
    <w:p w14:paraId="6C30617A" w14:textId="6BD6AF9F" w:rsidR="0015690F" w:rsidRPr="00DF6E07" w:rsidRDefault="0015690F" w:rsidP="00DF6E07">
      <w:pPr>
        <w:autoSpaceDE w:val="0"/>
        <w:autoSpaceDN w:val="0"/>
        <w:adjustRightInd w:val="0"/>
        <w:spacing w:line="360" w:lineRule="auto"/>
        <w:jc w:val="both"/>
      </w:pPr>
      <w:r w:rsidRPr="00DF6E07">
        <w:t xml:space="preserve">Figure </w:t>
      </w:r>
      <w:r>
        <w:t>6.</w:t>
      </w:r>
      <w:r w:rsidR="00834279">
        <w:t>8</w:t>
      </w:r>
      <w:r>
        <w:t xml:space="preserve"> shows a very similar picture, with </w:t>
      </w:r>
      <w:r w:rsidR="001C1B34">
        <w:t xml:space="preserve">the </w:t>
      </w:r>
      <w:r>
        <w:t xml:space="preserve">only significant difference being that this question is using squares in a grid. </w:t>
      </w:r>
    </w:p>
    <w:p w14:paraId="454757B6" w14:textId="259423B8" w:rsidR="0015690F" w:rsidRDefault="0015690F" w:rsidP="0015690F">
      <w:pPr>
        <w:rPr>
          <w:b/>
          <w:bCs/>
          <w:color w:val="FF0000"/>
        </w:rPr>
      </w:pPr>
      <w:r w:rsidRPr="00151CDE">
        <w:rPr>
          <w:b/>
          <w:bCs/>
          <w:noProof/>
          <w:color w:val="FF0000"/>
        </w:rPr>
        <w:lastRenderedPageBreak/>
        <mc:AlternateContent>
          <mc:Choice Requires="wps">
            <w:drawing>
              <wp:anchor distT="0" distB="0" distL="114300" distR="114300" simplePos="0" relativeHeight="251865088" behindDoc="0" locked="0" layoutInCell="1" allowOverlap="1" wp14:anchorId="6ACB874E" wp14:editId="1D12B89E">
                <wp:simplePos x="0" y="0"/>
                <wp:positionH relativeFrom="column">
                  <wp:posOffset>5205730</wp:posOffset>
                </wp:positionH>
                <wp:positionV relativeFrom="paragraph">
                  <wp:posOffset>984673</wp:posOffset>
                </wp:positionV>
                <wp:extent cx="440055" cy="175260"/>
                <wp:effectExtent l="0" t="0" r="4445" b="2540"/>
                <wp:wrapNone/>
                <wp:docPr id="350" name="Text Box 350"/>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FE83150" w14:textId="77777777" w:rsidR="0015690F" w:rsidRPr="001B5743" w:rsidRDefault="0015690F" w:rsidP="0015690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ACB874E" id="Text Box 350" o:spid="_x0000_s1080" type="#_x0000_t202" style="position:absolute;margin-left:409.9pt;margin-top:77.55pt;width:34.65pt;height:13.8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r7HH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XObdQnUkGBBOCvFOrjU1+yB8eBZIkqDJSebhiZbaABWDs8VZA/jjb+cxnpgiL2cdSazk/vte&#13;&#10;oOLMfLXEYdTjYOBgbAfD7tsV0MRjekBOJpMuYDCDWSO0r6T+ZaxCLmEl1Sp5GMxVOAmdXo9Uy2UK&#13;&#10;ItU5ER7sxsmYOiIcoX/pXwW6Mz+BiH2EQXyieEPTKTbetLDcB6h14jACe0LxjDcpNlF7fl3xSfy6&#13;&#10;T1HXf8DiJwA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ta+xxygCAABLBAAADgAAAAAAAAAAAAAAAAAuAgAA&#13;&#10;ZHJzL2Uyb0RvYy54bWxQSwECLQAUAAYACAAAACEApXdWgOUAAAAQAQAADwAAAAAAAAAAAAAAAACC&#13;&#10;BAAAZHJzL2Rvd25yZXYueG1sUEsFBgAAAAAEAAQA8wAAAJQFAAAAAA==&#13;&#10;" fillcolor="white [3201]" stroked="f" strokeweight=".5pt">
                <v:textbox inset="0,0,0,0">
                  <w:txbxContent>
                    <w:p w14:paraId="6FE83150" w14:textId="77777777" w:rsidR="0015690F" w:rsidRPr="001B5743" w:rsidRDefault="0015690F" w:rsidP="0015690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854848" behindDoc="0" locked="0" layoutInCell="1" allowOverlap="1" wp14:anchorId="724153D8" wp14:editId="4F3A8C7D">
                <wp:simplePos x="0" y="0"/>
                <wp:positionH relativeFrom="column">
                  <wp:posOffset>3809576</wp:posOffset>
                </wp:positionH>
                <wp:positionV relativeFrom="paragraph">
                  <wp:posOffset>1093047</wp:posOffset>
                </wp:positionV>
                <wp:extent cx="1397000" cy="359410"/>
                <wp:effectExtent l="25400" t="0" r="12700" b="148590"/>
                <wp:wrapNone/>
                <wp:docPr id="351" name="Straight Arrow Connector 351"/>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C515E" id="Straight Arrow Connector 351" o:spid="_x0000_s1026" type="#_x0000_t32" style="position:absolute;margin-left:299.95pt;margin-top:86.05pt;width:110pt;height:28.3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7920" behindDoc="0" locked="0" layoutInCell="1" allowOverlap="1" wp14:anchorId="142C7D8A" wp14:editId="09D8E0B7">
                <wp:simplePos x="0" y="0"/>
                <wp:positionH relativeFrom="column">
                  <wp:posOffset>1880235</wp:posOffset>
                </wp:positionH>
                <wp:positionV relativeFrom="paragraph">
                  <wp:posOffset>16298</wp:posOffset>
                </wp:positionV>
                <wp:extent cx="561975" cy="175895"/>
                <wp:effectExtent l="0" t="0" r="0" b="1905"/>
                <wp:wrapNone/>
                <wp:docPr id="352" name="Text Box 35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39B8AFF7" w14:textId="77777777" w:rsidR="0015690F" w:rsidRPr="001B5743" w:rsidRDefault="0015690F" w:rsidP="0015690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2C7D8A" id="Text Box 352" o:spid="_x0000_s1081" type="#_x0000_t202" style="position:absolute;margin-left:148.05pt;margin-top:1.3pt;width:44.25pt;height:13.8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nNkXWigCAABLBAAADgAAAAAAAAAAAAAAAAAuAgAAZHJz&#13;&#10;L2Uyb0RvYy54bWxQSwECLQAUAAYACAAAACEAsEULqOIAAAANAQAADwAAAAAAAAAAAAAAAACCBAAA&#13;&#10;ZHJzL2Rvd25yZXYueG1sUEsFBgAAAAAEAAQA8wAAAJEFAAAAAA==&#13;&#10;" fillcolor="white [3201]" stroked="f" strokeweight=".5pt">
                <v:textbox inset="0,0,0,0">
                  <w:txbxContent>
                    <w:p w14:paraId="39B8AFF7" w14:textId="77777777" w:rsidR="0015690F" w:rsidRPr="001B5743" w:rsidRDefault="0015690F" w:rsidP="0015690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862016" behindDoc="0" locked="0" layoutInCell="1" allowOverlap="1" wp14:anchorId="60318E31" wp14:editId="6828D31A">
                <wp:simplePos x="0" y="0"/>
                <wp:positionH relativeFrom="column">
                  <wp:posOffset>5303732</wp:posOffset>
                </wp:positionH>
                <wp:positionV relativeFrom="paragraph">
                  <wp:posOffset>2162387</wp:posOffset>
                </wp:positionV>
                <wp:extent cx="498263" cy="457200"/>
                <wp:effectExtent l="0" t="25400" r="35560" b="38100"/>
                <wp:wrapNone/>
                <wp:docPr id="353" name="Straight Arrow Connector 353"/>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3DB68" id="Straight Arrow Connector 353" o:spid="_x0000_s1026" type="#_x0000_t32" style="position:absolute;margin-left:417.6pt;margin-top:170.25pt;width:39.25pt;height:3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0992" behindDoc="0" locked="0" layoutInCell="1" allowOverlap="1" wp14:anchorId="01377C78" wp14:editId="48AEA9E9">
                <wp:simplePos x="0" y="0"/>
                <wp:positionH relativeFrom="column">
                  <wp:posOffset>5206576</wp:posOffset>
                </wp:positionH>
                <wp:positionV relativeFrom="paragraph">
                  <wp:posOffset>2197946</wp:posOffset>
                </wp:positionV>
                <wp:extent cx="100118" cy="419735"/>
                <wp:effectExtent l="38100" t="25400" r="14605" b="37465"/>
                <wp:wrapNone/>
                <wp:docPr id="354" name="Straight Arrow Connector 354"/>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1B3B11" id="Straight Arrow Connector 354" o:spid="_x0000_s1026" type="#_x0000_t32" style="position:absolute;margin-left:409.95pt;margin-top:173.05pt;width:7.9pt;height:33.0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9968" behindDoc="0" locked="0" layoutInCell="1" allowOverlap="1" wp14:anchorId="6FB930D3" wp14:editId="2E930A83">
                <wp:simplePos x="0" y="0"/>
                <wp:positionH relativeFrom="column">
                  <wp:posOffset>4732443</wp:posOffset>
                </wp:positionH>
                <wp:positionV relativeFrom="paragraph">
                  <wp:posOffset>2617894</wp:posOffset>
                </wp:positionV>
                <wp:extent cx="914189" cy="164042"/>
                <wp:effectExtent l="0" t="0" r="635" b="1270"/>
                <wp:wrapNone/>
                <wp:docPr id="355" name="Text Box 355"/>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D4371C4" w14:textId="77777777" w:rsidR="0015690F" w:rsidRPr="001B5743" w:rsidRDefault="0015690F" w:rsidP="0015690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30D3" id="Text Box 355" o:spid="_x0000_s1082" type="#_x0000_t202" style="position:absolute;margin-left:372.65pt;margin-top:206.15pt;width:1in;height:12.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KMjSZgoAgAASwQAAA4AAAAAAAAAAAAAAAAALgIA&#13;&#10;AGRycy9lMm9Eb2MueG1sUEsBAi0AFAAGAAgAAAAhAFCFeDXmAAAAEAEAAA8AAAAAAAAAAAAAAAAA&#13;&#10;ggQAAGRycy9kb3ducmV2LnhtbFBLBQYAAAAABAAEAPMAAACVBQAAAAA=&#13;&#10;" fillcolor="white [3201]" stroked="f" strokeweight=".5pt">
                <v:textbox inset="0,0,0,0">
                  <w:txbxContent>
                    <w:p w14:paraId="7D4371C4" w14:textId="77777777" w:rsidR="0015690F" w:rsidRPr="001B5743" w:rsidRDefault="0015690F" w:rsidP="0015690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855872" behindDoc="0" locked="0" layoutInCell="1" allowOverlap="1" wp14:anchorId="5A0700CE" wp14:editId="59B6C809">
                <wp:simplePos x="0" y="0"/>
                <wp:positionH relativeFrom="column">
                  <wp:posOffset>1372870</wp:posOffset>
                </wp:positionH>
                <wp:positionV relativeFrom="paragraph">
                  <wp:posOffset>2426335</wp:posOffset>
                </wp:positionV>
                <wp:extent cx="316865" cy="283845"/>
                <wp:effectExtent l="25400" t="25400" r="0" b="46355"/>
                <wp:wrapNone/>
                <wp:docPr id="356" name="Straight Arrow Connector 356"/>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C693E" id="Straight Arrow Connector 356" o:spid="_x0000_s1026" type="#_x0000_t32" style="position:absolute;margin-left:108.1pt;margin-top:191.05pt;width:24.95pt;height:22.35pt;flip:x 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870208" behindDoc="0" locked="0" layoutInCell="1" allowOverlap="1" wp14:anchorId="5424DC02" wp14:editId="2519114B">
                <wp:simplePos x="0" y="0"/>
                <wp:positionH relativeFrom="column">
                  <wp:posOffset>194310</wp:posOffset>
                </wp:positionH>
                <wp:positionV relativeFrom="paragraph">
                  <wp:posOffset>775546</wp:posOffset>
                </wp:positionV>
                <wp:extent cx="2031577" cy="1652693"/>
                <wp:effectExtent l="0" t="0" r="13335" b="24130"/>
                <wp:wrapNone/>
                <wp:docPr id="357" name="Rectangle 357"/>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06C3F" id="Rectangle 357" o:spid="_x0000_s1026" style="position:absolute;margin-left:15.3pt;margin-top:61.05pt;width:159.95pt;height:130.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tF2Q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56896" behindDoc="0" locked="0" layoutInCell="1" allowOverlap="1" wp14:anchorId="4DB9388C" wp14:editId="55BB2594">
                <wp:simplePos x="0" y="0"/>
                <wp:positionH relativeFrom="column">
                  <wp:posOffset>1599565</wp:posOffset>
                </wp:positionH>
                <wp:positionV relativeFrom="paragraph">
                  <wp:posOffset>2650279</wp:posOffset>
                </wp:positionV>
                <wp:extent cx="386080" cy="176082"/>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F7060A5" w14:textId="77777777" w:rsidR="0015690F" w:rsidRPr="001B5743" w:rsidRDefault="0015690F" w:rsidP="0015690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DB9388C" id="Text Box 358" o:spid="_x0000_s1083" type="#_x0000_t202" style="position:absolute;margin-left:125.95pt;margin-top:208.7pt;width:30.4pt;height:13.8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DVAtJQIAAEsEAAAOAAAAAAAAAAAAAAAAAC4CAABk&#13;&#10;cnMvZTJvRG9jLnhtbFBLAQItABQABgAIAAAAIQAyDXRO5wAAABABAAAPAAAAAAAAAAAAAAAAAH8E&#13;&#10;AABkcnMvZG93bnJldi54bWxQSwUGAAAAAAQABADzAAAAkwUAAAAA&#13;&#10;" fillcolor="white [3201]" stroked="f" strokeweight=".5pt">
                <v:textbox inset="0,0,0,0">
                  <w:txbxContent>
                    <w:p w14:paraId="1F7060A5" w14:textId="77777777" w:rsidR="0015690F" w:rsidRPr="001B5743" w:rsidRDefault="0015690F" w:rsidP="0015690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867136" behindDoc="0" locked="0" layoutInCell="1" allowOverlap="1" wp14:anchorId="079D8CFD" wp14:editId="423680CE">
                <wp:simplePos x="0" y="0"/>
                <wp:positionH relativeFrom="column">
                  <wp:posOffset>2394797</wp:posOffset>
                </wp:positionH>
                <wp:positionV relativeFrom="paragraph">
                  <wp:posOffset>2095711</wp:posOffset>
                </wp:positionV>
                <wp:extent cx="636694" cy="19449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9D8CFD" id="Text Box 359" o:spid="_x0000_s1084" type="#_x0000_t202" style="position:absolute;margin-left:188.55pt;margin-top:165pt;width:50.15pt;height:15.3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H2yKIwmAgAASwQAAA4AAAAAAAAAAAAAAAAALgIAAGRy&#13;&#10;cy9lMm9Eb2MueG1sUEsBAi0AFAAGAAgAAAAhALZRSTblAAAAEAEAAA8AAAAAAAAAAAAAAAAAgAQA&#13;&#10;AGRycy9kb3ducmV2LnhtbFBLBQYAAAAABAAEAPMAAACSBQAAAAA=&#13;&#10;" fillcolor="white [3201]" stroked="f" strokeweight=".5pt">
                <v:textbox inset="0,0,0,0">
                  <w:txbxContent>
                    <w:p w14:paraId="353857E8" w14:textId="77777777" w:rsidR="0015690F" w:rsidRPr="00330F81" w:rsidRDefault="0015690F" w:rsidP="0015690F">
                      <w:pPr>
                        <w:rPr>
                          <w:b/>
                          <w:bCs/>
                          <w:color w:val="FF0000"/>
                          <w:sz w:val="18"/>
                          <w:szCs w:val="18"/>
                        </w:rPr>
                      </w:pPr>
                      <w:r w:rsidRPr="00330F81">
                        <w:rPr>
                          <w:b/>
                          <w:bCs/>
                          <w:color w:val="FF0000"/>
                          <w:sz w:val="18"/>
                          <w:szCs w:val="18"/>
                        </w:rPr>
                        <w:t>Cell to Click</w:t>
                      </w:r>
                    </w:p>
                  </w:txbxContent>
                </v:textbox>
              </v:shape>
            </w:pict>
          </mc:Fallback>
        </mc:AlternateContent>
      </w:r>
      <w:r w:rsidRPr="00151CDE">
        <w:rPr>
          <w:b/>
          <w:bCs/>
          <w:noProof/>
          <w:color w:val="FF0000"/>
        </w:rPr>
        <mc:AlternateContent>
          <mc:Choice Requires="wps">
            <w:drawing>
              <wp:anchor distT="0" distB="0" distL="114300" distR="114300" simplePos="0" relativeHeight="251864064" behindDoc="0" locked="0" layoutInCell="1" allowOverlap="1" wp14:anchorId="3FF82FD5" wp14:editId="2F4FE5C8">
                <wp:simplePos x="0" y="0"/>
                <wp:positionH relativeFrom="column">
                  <wp:posOffset>3811270</wp:posOffset>
                </wp:positionH>
                <wp:positionV relativeFrom="paragraph">
                  <wp:posOffset>254000</wp:posOffset>
                </wp:positionV>
                <wp:extent cx="561975" cy="187748"/>
                <wp:effectExtent l="0" t="0" r="0" b="3175"/>
                <wp:wrapNone/>
                <wp:docPr id="360" name="Text Box 360"/>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4D914170" w14:textId="77777777" w:rsidR="0015690F" w:rsidRPr="001B5743" w:rsidRDefault="0015690F" w:rsidP="0015690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F82FD5" id="Text Box 360" o:spid="_x0000_s1085" type="#_x0000_t202" style="position:absolute;margin-left:300.1pt;margin-top:20pt;width:44.25pt;height:14.8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l6iHZCgCAABLBAAADgAAAAAAAAAAAAAAAAAuAgAA&#13;&#10;ZHJzL2Uyb0RvYy54bWxQSwECLQAUAAYACAAAACEAAu8P4eUAAAAOAQAADwAAAAAAAAAAAAAAAACC&#13;&#10;BAAAZHJzL2Rvd25yZXYueG1sUEsFBgAAAAAEAAQA8wAAAJQFAAAAAA==&#13;&#10;" fillcolor="white [3201]" stroked="f" strokeweight=".5pt">
                <v:textbox inset="0,0,0,0">
                  <w:txbxContent>
                    <w:p w14:paraId="4D914170" w14:textId="77777777" w:rsidR="0015690F" w:rsidRPr="001B5743" w:rsidRDefault="0015690F" w:rsidP="0015690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863040" behindDoc="0" locked="0" layoutInCell="1" allowOverlap="1" wp14:anchorId="272EF69C" wp14:editId="4FB7870D">
                <wp:simplePos x="0" y="0"/>
                <wp:positionH relativeFrom="column">
                  <wp:posOffset>3973830</wp:posOffset>
                </wp:positionH>
                <wp:positionV relativeFrom="paragraph">
                  <wp:posOffset>441748</wp:posOffset>
                </wp:positionV>
                <wp:extent cx="108373" cy="516255"/>
                <wp:effectExtent l="0" t="0" r="44450" b="29845"/>
                <wp:wrapNone/>
                <wp:docPr id="361" name="Straight Arrow Connector 361"/>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932B9" id="Straight Arrow Connector 361" o:spid="_x0000_s1026" type="#_x0000_t32" style="position:absolute;margin-left:312.9pt;margin-top:34.8pt;width:8.55pt;height:40.6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6112" behindDoc="0" locked="0" layoutInCell="1" allowOverlap="1" wp14:anchorId="4EC4E965" wp14:editId="733AA234">
                <wp:simplePos x="0" y="0"/>
                <wp:positionH relativeFrom="column">
                  <wp:posOffset>2077297</wp:posOffset>
                </wp:positionH>
                <wp:positionV relativeFrom="paragraph">
                  <wp:posOffset>1649306</wp:posOffset>
                </wp:positionV>
                <wp:extent cx="568960" cy="448945"/>
                <wp:effectExtent l="25400" t="25400" r="15240" b="46355"/>
                <wp:wrapNone/>
                <wp:docPr id="362" name="Straight Arrow Connector 362"/>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FE59" id="Straight Arrow Connector 362" o:spid="_x0000_s1026" type="#_x0000_t32" style="position:absolute;margin-left:163.55pt;margin-top:129.85pt;width:44.8pt;height:35.35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E1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5xR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58944" behindDoc="0" locked="0" layoutInCell="1" allowOverlap="1" wp14:anchorId="2B6D8EEA" wp14:editId="251081BF">
                <wp:simplePos x="0" y="0"/>
                <wp:positionH relativeFrom="column">
                  <wp:posOffset>2273723</wp:posOffset>
                </wp:positionH>
                <wp:positionV relativeFrom="paragraph">
                  <wp:posOffset>152399</wp:posOffset>
                </wp:positionV>
                <wp:extent cx="676910" cy="230293"/>
                <wp:effectExtent l="0" t="0" r="34290" b="49530"/>
                <wp:wrapNone/>
                <wp:docPr id="363" name="Straight Arrow Connector 36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EB54906" id="Straight Arrow Connector 363" o:spid="_x0000_s1026" type="#_x0000_t32" style="position:absolute;margin-left:179.05pt;margin-top:12pt;width:53.3pt;height:18.1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853824" behindDoc="0" locked="0" layoutInCell="1" allowOverlap="1" wp14:anchorId="054E54F5" wp14:editId="291DE2F1">
                <wp:simplePos x="0" y="0"/>
                <wp:positionH relativeFrom="column">
                  <wp:posOffset>2958253</wp:posOffset>
                </wp:positionH>
                <wp:positionV relativeFrom="paragraph">
                  <wp:posOffset>225425</wp:posOffset>
                </wp:positionV>
                <wp:extent cx="2790190" cy="1591310"/>
                <wp:effectExtent l="0" t="0" r="16510" b="21590"/>
                <wp:wrapNone/>
                <wp:docPr id="364" name="Rectangle 36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A953D" id="Rectangle 364" o:spid="_x0000_s1026" style="position:absolute;margin-left:232.95pt;margin-top:17.75pt;width:219.7pt;height:125.3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869184" behindDoc="0" locked="0" layoutInCell="1" allowOverlap="1" wp14:anchorId="7A980A45" wp14:editId="35CEE749">
                <wp:simplePos x="0" y="0"/>
                <wp:positionH relativeFrom="column">
                  <wp:posOffset>397509</wp:posOffset>
                </wp:positionH>
                <wp:positionV relativeFrom="paragraph">
                  <wp:posOffset>226906</wp:posOffset>
                </wp:positionV>
                <wp:extent cx="287655" cy="216535"/>
                <wp:effectExtent l="25400" t="25400" r="17145" b="37465"/>
                <wp:wrapNone/>
                <wp:docPr id="365" name="Straight Arrow Connector 365"/>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127A309" id="Straight Arrow Connector 365" o:spid="_x0000_s1026" type="#_x0000_t32" style="position:absolute;margin-left:31.3pt;margin-top:17.85pt;width:22.65pt;height:17.05pt;flip:x y;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868160" behindDoc="0" locked="0" layoutInCell="1" allowOverlap="1" wp14:anchorId="5D8BBCDA" wp14:editId="54D8CF29">
                <wp:simplePos x="0" y="0"/>
                <wp:positionH relativeFrom="column">
                  <wp:posOffset>735965</wp:posOffset>
                </wp:positionH>
                <wp:positionV relativeFrom="paragraph">
                  <wp:posOffset>381000</wp:posOffset>
                </wp:positionV>
                <wp:extent cx="866987" cy="176082"/>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58883D94" w14:textId="77777777" w:rsidR="0015690F" w:rsidRPr="001B5743" w:rsidRDefault="0015690F" w:rsidP="0015690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8BBCDA" id="Text Box 366" o:spid="_x0000_s1086" type="#_x0000_t202" style="position:absolute;margin-left:57.95pt;margin-top:30pt;width:68.25pt;height:13.8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y23SKAIAAEsEAAAOAAAAZHJzL2Uyb0RvYy54bWysVMGO2jAQvVfqP1i+lwRWBRo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TLbdIoAgAASwQAAA4AAAAAAAAAAAAAAAAALgIAAGRy&#13;&#10;cy9lMm9Eb2MueG1sUEsBAi0AFAAGAAgAAAAhAM+7HuTjAAAADgEAAA8AAAAAAAAAAAAAAAAAggQA&#13;&#10;AGRycy9kb3ducmV2LnhtbFBLBQYAAAAABAAEAPMAAACSBQAAAAA=&#13;&#10;" fillcolor="white [3201]" stroked="f" strokeweight=".5pt">
                <v:textbox inset="0,0,0,0">
                  <w:txbxContent>
                    <w:p w14:paraId="58883D94" w14:textId="77777777" w:rsidR="0015690F" w:rsidRPr="001B5743" w:rsidRDefault="0015690F" w:rsidP="0015690F">
                      <w:pPr>
                        <w:rPr>
                          <w:sz w:val="18"/>
                          <w:szCs w:val="18"/>
                        </w:rPr>
                      </w:pPr>
                      <w:r>
                        <w:rPr>
                          <w:sz w:val="18"/>
                          <w:szCs w:val="18"/>
                        </w:rPr>
                        <w:t>Module Name</w:t>
                      </w:r>
                    </w:p>
                  </w:txbxContent>
                </v:textbox>
              </v:shape>
            </w:pict>
          </mc:Fallback>
        </mc:AlternateContent>
      </w:r>
      <w:r>
        <w:rPr>
          <w:b/>
          <w:bCs/>
          <w:noProof/>
          <w:color w:val="FF0000"/>
        </w:rPr>
        <w:drawing>
          <wp:inline distT="0" distB="0" distL="0" distR="0" wp14:anchorId="1C903B2D" wp14:editId="643AFAAC">
            <wp:extent cx="6291580" cy="2966720"/>
            <wp:effectExtent l="12700" t="12700" r="7620" b="17780"/>
            <wp:docPr id="411" name="Picture 41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5"/>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5CFCCC0A" w14:textId="77777777" w:rsidR="0015690F" w:rsidRDefault="0015690F" w:rsidP="0015690F">
      <w:pPr>
        <w:rPr>
          <w:color w:val="000000" w:themeColor="text1"/>
        </w:rPr>
      </w:pPr>
    </w:p>
    <w:p w14:paraId="26A8AC29" w14:textId="051D7528" w:rsidR="0015690F" w:rsidRPr="00200B75" w:rsidRDefault="0015690F" w:rsidP="0015690F">
      <w:pPr>
        <w:jc w:val="both"/>
        <w:rPr>
          <w:color w:val="000000" w:themeColor="text1"/>
        </w:rPr>
      </w:pPr>
      <w:r w:rsidRPr="00200B75">
        <w:rPr>
          <w:color w:val="000000" w:themeColor="text1"/>
        </w:rPr>
        <w:t>Figure</w:t>
      </w:r>
      <w:r>
        <w:rPr>
          <w:color w:val="000000" w:themeColor="text1"/>
        </w:rPr>
        <w:t xml:space="preserve"> 6.</w:t>
      </w:r>
      <w:r w:rsidR="005638BD">
        <w:rPr>
          <w:color w:val="000000" w:themeColor="text1"/>
        </w:rPr>
        <w:t>8</w:t>
      </w:r>
      <w:r w:rsidRPr="00200B75">
        <w:rPr>
          <w:color w:val="000000" w:themeColor="text1"/>
        </w:rPr>
        <w:t>:</w:t>
      </w:r>
      <w:r w:rsidRPr="00D9452A">
        <w:rPr>
          <w:color w:val="000000" w:themeColor="text1"/>
        </w:rPr>
        <w:t xml:space="preserve"> </w:t>
      </w:r>
      <w:r w:rsidRPr="00200B75">
        <w:rPr>
          <w:color w:val="000000" w:themeColor="text1"/>
        </w:rPr>
        <w:t>Question-Answer Identification Procedure</w:t>
      </w:r>
      <w:r>
        <w:rPr>
          <w:color w:val="000000" w:themeColor="text1"/>
        </w:rPr>
        <w:t xml:space="preserve"> for </w:t>
      </w:r>
      <w:r w:rsidRPr="0059016F">
        <w:rPr>
          <w:color w:val="000000" w:themeColor="text1"/>
        </w:rPr>
        <w:t xml:space="preserve">CA + </w:t>
      </w:r>
      <w:r w:rsidR="005638BD">
        <w:rPr>
          <w:color w:val="000000" w:themeColor="text1"/>
        </w:rPr>
        <w:t>Grid</w:t>
      </w:r>
    </w:p>
    <w:p w14:paraId="692C7D30" w14:textId="2FE15CEA" w:rsidR="0015690F" w:rsidRDefault="0015690F" w:rsidP="0015690F">
      <w:pPr>
        <w:rPr>
          <w:color w:val="000000" w:themeColor="text1"/>
        </w:rPr>
      </w:pPr>
    </w:p>
    <w:p w14:paraId="430347D9" w14:textId="2F09FD5C" w:rsidR="0015690F" w:rsidRDefault="0015690F" w:rsidP="0059016F">
      <w:pPr>
        <w:autoSpaceDE w:val="0"/>
        <w:autoSpaceDN w:val="0"/>
        <w:adjustRightInd w:val="0"/>
        <w:spacing w:line="360" w:lineRule="auto"/>
        <w:jc w:val="both"/>
      </w:pPr>
    </w:p>
    <w:p w14:paraId="7518EBBD" w14:textId="56242106" w:rsidR="0015690F" w:rsidRDefault="0015690F" w:rsidP="0015690F">
      <w:pPr>
        <w:autoSpaceDE w:val="0"/>
        <w:autoSpaceDN w:val="0"/>
        <w:adjustRightInd w:val="0"/>
        <w:spacing w:line="360" w:lineRule="auto"/>
        <w:jc w:val="both"/>
      </w:pPr>
      <w:r w:rsidRPr="00330F81">
        <w:rPr>
          <w:color w:val="000000" w:themeColor="text1"/>
        </w:rPr>
        <w:t>In the (</w:t>
      </w:r>
      <w:proofErr w:type="spellStart"/>
      <w:r w:rsidRPr="00330F81">
        <w:rPr>
          <w:color w:val="000000" w:themeColor="text1"/>
        </w:rPr>
        <w:t>VSUP+Bubble</w:t>
      </w:r>
      <w:proofErr w:type="spellEnd"/>
      <w:r w:rsidRPr="00330F81">
        <w:rPr>
          <w:color w:val="000000" w:themeColor="text1"/>
        </w:rPr>
        <w:t>) example shown in Figure 6.</w:t>
      </w:r>
      <w:r w:rsidR="00834279">
        <w:rPr>
          <w:color w:val="000000" w:themeColor="text1"/>
        </w:rPr>
        <w:t>9</w:t>
      </w:r>
      <w:r>
        <w:t>, we have likewise introduced the various components with arrow indicators such as chart, legend, question parameters, detection of question parameters in the legend and finally, based on the parameter values, the target cell from the chart with the label ‘Cell to Click’, shown in red.</w:t>
      </w:r>
    </w:p>
    <w:p w14:paraId="5818B037" w14:textId="77777777" w:rsidR="0015690F" w:rsidRPr="00330F81" w:rsidRDefault="0015690F" w:rsidP="0015690F">
      <w:pPr>
        <w:autoSpaceDE w:val="0"/>
        <w:autoSpaceDN w:val="0"/>
        <w:adjustRightInd w:val="0"/>
        <w:spacing w:line="360" w:lineRule="auto"/>
        <w:jc w:val="both"/>
      </w:pPr>
    </w:p>
    <w:p w14:paraId="462CFFE1" w14:textId="4313C470" w:rsidR="0015690F" w:rsidRPr="00330F81" w:rsidRDefault="0015690F" w:rsidP="0015690F">
      <w:pPr>
        <w:autoSpaceDE w:val="0"/>
        <w:autoSpaceDN w:val="0"/>
        <w:adjustRightInd w:val="0"/>
        <w:spacing w:line="360" w:lineRule="auto"/>
        <w:jc w:val="both"/>
      </w:pPr>
      <w:r>
        <w:t>In this scenario, by using Uncertainty and Value, the user needs to target a single cell from the legend as indicated in Figure 6.</w:t>
      </w:r>
      <w:r w:rsidR="00834279">
        <w:t>9</w:t>
      </w:r>
      <w:r>
        <w:t>:</w:t>
      </w:r>
    </w:p>
    <w:p w14:paraId="476122AB"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 xml:space="preserve">Uncertainty = Represents the vertical axis in the legend labeled by ‘Uncertainty’ </w:t>
      </w:r>
    </w:p>
    <w:p w14:paraId="747BE258" w14:textId="77777777" w:rsidR="0015690F" w:rsidRPr="00330F81" w:rsidRDefault="0015690F" w:rsidP="0015690F">
      <w:pPr>
        <w:autoSpaceDE w:val="0"/>
        <w:autoSpaceDN w:val="0"/>
        <w:adjustRightInd w:val="0"/>
        <w:spacing w:line="360" w:lineRule="auto"/>
        <w:ind w:left="720"/>
        <w:jc w:val="both"/>
        <w:rPr>
          <w:color w:val="000000" w:themeColor="text1"/>
        </w:rPr>
      </w:pPr>
      <w:r w:rsidRPr="00330F81">
        <w:rPr>
          <w:color w:val="000000" w:themeColor="text1"/>
        </w:rPr>
        <w:t>Value = Represents the horizontal axis on the legend</w:t>
      </w:r>
    </w:p>
    <w:p w14:paraId="4FA73D35" w14:textId="0408873C" w:rsidR="0015690F" w:rsidRPr="00330F81" w:rsidRDefault="0015690F" w:rsidP="0015690F">
      <w:pPr>
        <w:autoSpaceDE w:val="0"/>
        <w:autoSpaceDN w:val="0"/>
        <w:adjustRightInd w:val="0"/>
        <w:spacing w:line="360" w:lineRule="auto"/>
        <w:jc w:val="both"/>
        <w:rPr>
          <w:color w:val="000000" w:themeColor="text1"/>
        </w:rPr>
      </w:pPr>
      <w:r>
        <w:t xml:space="preserve">Based on the above, participants </w:t>
      </w:r>
      <w:r w:rsidR="001C1B34">
        <w:t xml:space="preserve">again </w:t>
      </w:r>
      <w:r>
        <w:t>need to answer both the value and the uncertainty by clicking on the correct circle.</w:t>
      </w:r>
    </w:p>
    <w:p w14:paraId="2D496E4B" w14:textId="77777777" w:rsidR="0015690F" w:rsidRPr="00CC587A" w:rsidRDefault="0015690F" w:rsidP="00DF6E07">
      <w:pPr>
        <w:autoSpaceDE w:val="0"/>
        <w:autoSpaceDN w:val="0"/>
        <w:adjustRightInd w:val="0"/>
        <w:spacing w:line="360" w:lineRule="auto"/>
        <w:jc w:val="both"/>
      </w:pPr>
    </w:p>
    <w:p w14:paraId="01635B26" w14:textId="77777777" w:rsidR="00CA0B97" w:rsidRPr="00DF6E07" w:rsidRDefault="00CA0B97" w:rsidP="00CA0B97">
      <w:pPr>
        <w:rPr>
          <w:b/>
          <w:bCs/>
          <w:sz w:val="28"/>
          <w:szCs w:val="28"/>
          <w:u w:val="single"/>
        </w:rPr>
      </w:pPr>
    </w:p>
    <w:p w14:paraId="29CD89CA" w14:textId="77777777" w:rsidR="00CA0B97" w:rsidRDefault="00CA0B97" w:rsidP="00CA0B97">
      <w:pPr>
        <w:rPr>
          <w:b/>
          <w:bCs/>
          <w:sz w:val="28"/>
          <w:szCs w:val="28"/>
          <w:u w:val="single"/>
        </w:rPr>
      </w:pPr>
    </w:p>
    <w:p w14:paraId="4D2BC8A6" w14:textId="55CAFE6D" w:rsidR="00CA0B97" w:rsidRDefault="00CA0B97" w:rsidP="00CA0B97">
      <w:pPr>
        <w:rPr>
          <w:b/>
          <w:bCs/>
          <w:sz w:val="28"/>
          <w:szCs w:val="28"/>
        </w:rPr>
      </w:pPr>
      <w:r w:rsidRPr="00B25847">
        <w:rPr>
          <w:b/>
          <w:bCs/>
          <w:noProof/>
          <w:sz w:val="28"/>
          <w:szCs w:val="28"/>
          <w:u w:val="single"/>
        </w:rPr>
        <w:lastRenderedPageBreak/>
        <mc:AlternateContent>
          <mc:Choice Requires="wps">
            <w:drawing>
              <wp:anchor distT="0" distB="0" distL="114300" distR="114300" simplePos="0" relativeHeight="251836416" behindDoc="0" locked="0" layoutInCell="1" allowOverlap="1" wp14:anchorId="7E1E3A1B" wp14:editId="68A82820">
                <wp:simplePos x="0" y="0"/>
                <wp:positionH relativeFrom="column">
                  <wp:posOffset>4071407</wp:posOffset>
                </wp:positionH>
                <wp:positionV relativeFrom="paragraph">
                  <wp:posOffset>872490</wp:posOffset>
                </wp:positionV>
                <wp:extent cx="885614" cy="260350"/>
                <wp:effectExtent l="0" t="38100" r="0" b="82550"/>
                <wp:wrapNone/>
                <wp:docPr id="333" name="Straight Arrow Connector 333"/>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4E6C7" id="Straight Arrow Connector 333" o:spid="_x0000_s1026" type="#_x0000_t32" style="position:absolute;margin-left:320.6pt;margin-top:68.7pt;width:69.75pt;height:20.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7440" behindDoc="0" locked="0" layoutInCell="1" allowOverlap="1" wp14:anchorId="16183975" wp14:editId="3A60EB36">
                <wp:simplePos x="0" y="0"/>
                <wp:positionH relativeFrom="column">
                  <wp:posOffset>2354368</wp:posOffset>
                </wp:positionH>
                <wp:positionV relativeFrom="paragraph">
                  <wp:posOffset>2701290</wp:posOffset>
                </wp:positionV>
                <wp:extent cx="593302" cy="214630"/>
                <wp:effectExtent l="25400" t="38100" r="3810" b="52070"/>
                <wp:wrapNone/>
                <wp:docPr id="334" name="Straight Arrow Connector 334"/>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48632" id="Straight Arrow Connector 334" o:spid="_x0000_s1026" type="#_x0000_t32" style="position:absolute;margin-left:185.4pt;margin-top:212.7pt;width:46.7pt;height:16.9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94432" behindDoc="0" locked="0" layoutInCell="1" allowOverlap="1" wp14:anchorId="332C48D1" wp14:editId="44F2375E">
                <wp:simplePos x="0" y="0"/>
                <wp:positionH relativeFrom="column">
                  <wp:posOffset>36195</wp:posOffset>
                </wp:positionH>
                <wp:positionV relativeFrom="paragraph">
                  <wp:posOffset>623782</wp:posOffset>
                </wp:positionV>
                <wp:extent cx="2316057" cy="2579370"/>
                <wp:effectExtent l="0" t="0" r="8255" b="24130"/>
                <wp:wrapNone/>
                <wp:docPr id="335" name="Rectangle 335"/>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619C" id="Rectangle 335" o:spid="_x0000_s1026" style="position:absolute;margin-left:2.85pt;margin-top:49.1pt;width:182.35pt;height:203.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48704" behindDoc="0" locked="0" layoutInCell="1" allowOverlap="1" wp14:anchorId="1B42E8E4" wp14:editId="70ED4133">
                <wp:simplePos x="0" y="0"/>
                <wp:positionH relativeFrom="column">
                  <wp:posOffset>2379557</wp:posOffset>
                </wp:positionH>
                <wp:positionV relativeFrom="paragraph">
                  <wp:posOffset>1882140</wp:posOffset>
                </wp:positionV>
                <wp:extent cx="636270" cy="194310"/>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42E8E4" id="Text Box 336" o:spid="_x0000_s1087" type="#_x0000_t202" style="position:absolute;margin-left:187.35pt;margin-top:148.2pt;width:50.1pt;height:15.3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DLeh4ZJgIAAEsEAAAOAAAAAAAAAAAAAAAAAC4CAABk&#13;&#10;cnMvZTJvRG9jLnhtbFBLAQItABQABgAIAAAAIQALtKxJ5gAAABABAAAPAAAAAAAAAAAAAAAAAIAE&#13;&#10;AABkcnMvZG93bnJldi54bWxQSwUGAAAAAAQABADzAAAAkwUAAAAA&#13;&#10;" fillcolor="white [3201]" stroked="f" strokeweight=".5pt">
                <v:textbox inset="0,0,0,0">
                  <w:txbxContent>
                    <w:p w14:paraId="5435C552"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7680" behindDoc="0" locked="0" layoutInCell="1" allowOverlap="1" wp14:anchorId="58EB4194" wp14:editId="543FB4F0">
                <wp:simplePos x="0" y="0"/>
                <wp:positionH relativeFrom="column">
                  <wp:posOffset>1228937</wp:posOffset>
                </wp:positionH>
                <wp:positionV relativeFrom="paragraph">
                  <wp:posOffset>1631103</wp:posOffset>
                </wp:positionV>
                <wp:extent cx="1153160" cy="287020"/>
                <wp:effectExtent l="0" t="38100" r="15240" b="43180"/>
                <wp:wrapNone/>
                <wp:docPr id="337" name="Straight Arrow Connector 337"/>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8D4C0D" id="Straight Arrow Connector 337" o:spid="_x0000_s1026" type="#_x0000_t32" style="position:absolute;margin-left:96.75pt;margin-top:128.45pt;width:90.8pt;height:22.6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6656" behindDoc="0" locked="0" layoutInCell="1" allowOverlap="1" wp14:anchorId="2B0D43CA" wp14:editId="36EE65BD">
                <wp:simplePos x="0" y="0"/>
                <wp:positionH relativeFrom="column">
                  <wp:posOffset>4956175</wp:posOffset>
                </wp:positionH>
                <wp:positionV relativeFrom="paragraph">
                  <wp:posOffset>1071245</wp:posOffset>
                </wp:positionV>
                <wp:extent cx="440267" cy="175871"/>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7B7486E5" w14:textId="77777777" w:rsidR="00CA0B97" w:rsidRPr="001B5743" w:rsidRDefault="00CA0B97" w:rsidP="00CA0B9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B0D43CA" id="Text Box 338" o:spid="_x0000_s1088" type="#_x0000_t202" style="position:absolute;margin-left:390.25pt;margin-top:84.35pt;width:34.65pt;height:13.8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Cj3aneJwIAAEsEAAAOAAAAAAAAAAAAAAAAAC4CAABk&#13;&#10;cnMvZTJvRG9jLnhtbFBLAQItABQABgAIAAAAIQDI2XkG5QAAABABAAAPAAAAAAAAAAAAAAAAAIEE&#13;&#10;AABkcnMvZG93bnJldi54bWxQSwUGAAAAAAQABADzAAAAkwUAAAAA&#13;&#10;" fillcolor="white [3201]" stroked="f" strokeweight=".5pt">
                <v:textbox inset="0,0,0,0">
                  <w:txbxContent>
                    <w:p w14:paraId="7B7486E5" w14:textId="77777777" w:rsidR="00CA0B97" w:rsidRPr="001B5743" w:rsidRDefault="00CA0B97" w:rsidP="00CA0B97">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5632" behindDoc="0" locked="0" layoutInCell="1" allowOverlap="1" wp14:anchorId="72C1D6D4" wp14:editId="115B74AF">
                <wp:simplePos x="0" y="0"/>
                <wp:positionH relativeFrom="column">
                  <wp:posOffset>3925782</wp:posOffset>
                </wp:positionH>
                <wp:positionV relativeFrom="paragraph">
                  <wp:posOffset>265218</wp:posOffset>
                </wp:positionV>
                <wp:extent cx="562187" cy="176082"/>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728982BE" w14:textId="77777777" w:rsidR="00CA0B97" w:rsidRPr="001B5743" w:rsidRDefault="00CA0B97" w:rsidP="00CA0B9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C1D6D4" id="Text Box 339" o:spid="_x0000_s1089" type="#_x0000_t202" style="position:absolute;margin-left:309.1pt;margin-top:20.9pt;width:44.25pt;height:13.8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r7Pq/ScCAABLBAAADgAAAAAAAAAAAAAAAAAuAgAA&#13;&#10;ZHJzL2Uyb0RvYy54bWxQSwECLQAUAAYACAAAACEAosWJS+YAAAAOAQAADwAAAAAAAAAAAAAAAACB&#13;&#10;BAAAZHJzL2Rvd25yZXYueG1sUEsFBgAAAAAEAAQA8wAAAJQFAAAAAA==&#13;&#10;" fillcolor="white [3201]" stroked="f" strokeweight=".5pt">
                <v:textbox inset="0,0,0,0">
                  <w:txbxContent>
                    <w:p w14:paraId="728982BE" w14:textId="77777777" w:rsidR="00CA0B97" w:rsidRPr="001B5743" w:rsidRDefault="00CA0B97" w:rsidP="00CA0B97">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4608" behindDoc="0" locked="0" layoutInCell="1" allowOverlap="1" wp14:anchorId="7C98262D" wp14:editId="73FD8CEC">
                <wp:simplePos x="0" y="0"/>
                <wp:positionH relativeFrom="column">
                  <wp:posOffset>4026323</wp:posOffset>
                </wp:positionH>
                <wp:positionV relativeFrom="paragraph">
                  <wp:posOffset>387350</wp:posOffset>
                </wp:positionV>
                <wp:extent cx="45719" cy="447040"/>
                <wp:effectExtent l="25400" t="0" r="56515" b="35560"/>
                <wp:wrapNone/>
                <wp:docPr id="340" name="Straight Arrow Connector 340"/>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8ACE4" id="Straight Arrow Connector 340" o:spid="_x0000_s1026" type="#_x0000_t32" style="position:absolute;margin-left:317.05pt;margin-top:30.5pt;width:3.6pt;height:35.2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39488" behindDoc="0" locked="0" layoutInCell="1" allowOverlap="1" wp14:anchorId="61142E3F" wp14:editId="5E3F121C">
                <wp:simplePos x="0" y="0"/>
                <wp:positionH relativeFrom="column">
                  <wp:posOffset>2191808</wp:posOffset>
                </wp:positionH>
                <wp:positionV relativeFrom="paragraph">
                  <wp:posOffset>89535</wp:posOffset>
                </wp:positionV>
                <wp:extent cx="562187" cy="17608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1F3AB0F"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142E3F" id="Text Box 341" o:spid="_x0000_s1090" type="#_x0000_t202" style="position:absolute;margin-left:172.6pt;margin-top:7.05pt;width:44.25pt;height:13.8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FM7Y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7p0u8WqhPRgNArxDu5rqnYB+HDs0CSBHVOMg9PtGgDlAzOFmd7wB9/O4/xNCnyctaSxEruvx8E&#13;&#10;Ks7MV0szjHocDByM7WDYQ7MC6nhMD8jJZNIFDGYwNULzSupfxizkElZSrpKHwVyFXuj0eqRaLlMQ&#13;&#10;qc6J8GA3TkboyHCk/qV7FejO8wk02EcYxCeKN2PqY+NNC8tDAF2nGUZiexbPfJNikwrOrys+iV/3&#13;&#10;Ker6D1j8B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C4UztgnAgAASwQAAA4AAAAAAAAAAAAAAAAALgIAAGRy&#13;&#10;cy9lMm9Eb2MueG1sUEsBAi0AFAAGAAgAAAAhAMvg9C7kAAAADgEAAA8AAAAAAAAAAAAAAAAAgQQA&#13;&#10;AGRycy9kb3ducmV2LnhtbFBLBQYAAAAABAAEAPMAAACSBQAAAAA=&#13;&#10;" fillcolor="white [3201]" stroked="f" strokeweight=".5pt">
                <v:textbox inset="0,0,0,0">
                  <w:txbxContent>
                    <w:p w14:paraId="11F3AB0F"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0512" behindDoc="0" locked="0" layoutInCell="1" allowOverlap="1" wp14:anchorId="34A6933D" wp14:editId="756B678B">
                <wp:simplePos x="0" y="0"/>
                <wp:positionH relativeFrom="column">
                  <wp:posOffset>2537883</wp:posOffset>
                </wp:positionH>
                <wp:positionV relativeFrom="paragraph">
                  <wp:posOffset>265429</wp:posOffset>
                </wp:positionV>
                <wp:extent cx="355600" cy="121497"/>
                <wp:effectExtent l="0" t="0" r="50800" b="43815"/>
                <wp:wrapNone/>
                <wp:docPr id="342" name="Straight Arrow Connector 342"/>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953700" id="Straight Arrow Connector 342" o:spid="_x0000_s1026" type="#_x0000_t32" style="position:absolute;margin-left:199.85pt;margin-top:20.9pt;width:28pt;height:9.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50752" behindDoc="0" locked="0" layoutInCell="1" allowOverlap="1" wp14:anchorId="34703E47" wp14:editId="5111EA28">
                <wp:simplePos x="0" y="0"/>
                <wp:positionH relativeFrom="column">
                  <wp:posOffset>490643</wp:posOffset>
                </wp:positionH>
                <wp:positionV relativeFrom="paragraph">
                  <wp:posOffset>189229</wp:posOffset>
                </wp:positionV>
                <wp:extent cx="198120" cy="197697"/>
                <wp:effectExtent l="25400" t="25400" r="17780" b="43815"/>
                <wp:wrapNone/>
                <wp:docPr id="343" name="Straight Arrow Connector 343"/>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1C871" id="Straight Arrow Connector 343" o:spid="_x0000_s1026" type="#_x0000_t32" style="position:absolute;margin-left:38.65pt;margin-top:14.9pt;width:15.6pt;height:15.55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9728" behindDoc="0" locked="0" layoutInCell="1" allowOverlap="1" wp14:anchorId="3750DB7F" wp14:editId="34015E3F">
                <wp:simplePos x="0" y="0"/>
                <wp:positionH relativeFrom="column">
                  <wp:posOffset>431377</wp:posOffset>
                </wp:positionH>
                <wp:positionV relativeFrom="paragraph">
                  <wp:posOffset>400897</wp:posOffset>
                </wp:positionV>
                <wp:extent cx="866775" cy="175895"/>
                <wp:effectExtent l="0" t="0" r="0" b="1905"/>
                <wp:wrapNone/>
                <wp:docPr id="344" name="Text Box 344"/>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3BEF0DB1"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750DB7F" id="Text Box 344" o:spid="_x0000_s1091" type="#_x0000_t202" style="position:absolute;margin-left:33.95pt;margin-top:31.55pt;width:68.25pt;height:13.8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" fillcolor="white [3201]" stroked="f" strokeweight=".5pt">
                <v:textbox inset="0,0,0,0">
                  <w:txbxContent>
                    <w:p w14:paraId="3BEF0DB1" w14:textId="77777777" w:rsidR="00CA0B97" w:rsidRPr="001B5743" w:rsidRDefault="00CA0B97" w:rsidP="00CA0B97">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3584" behindDoc="0" locked="0" layoutInCell="1" allowOverlap="1" wp14:anchorId="338958D3" wp14:editId="37216A7F">
                <wp:simplePos x="0" y="0"/>
                <wp:positionH relativeFrom="column">
                  <wp:posOffset>5260763</wp:posOffset>
                </wp:positionH>
                <wp:positionV relativeFrom="paragraph">
                  <wp:posOffset>2234776</wp:posOffset>
                </wp:positionV>
                <wp:extent cx="487680" cy="522605"/>
                <wp:effectExtent l="0" t="25400" r="33020" b="36195"/>
                <wp:wrapNone/>
                <wp:docPr id="345" name="Straight Arrow Connector 345"/>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B9A1288" id="Straight Arrow Connector 345" o:spid="_x0000_s1026" type="#_x0000_t32" style="position:absolute;margin-left:414.25pt;margin-top:175.95pt;width:38.4pt;height:41.15pt;flip:y;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841536" behindDoc="0" locked="0" layoutInCell="1" allowOverlap="1" wp14:anchorId="17FF6DCB" wp14:editId="3D23CE8D">
                <wp:simplePos x="0" y="0"/>
                <wp:positionH relativeFrom="column">
                  <wp:posOffset>4694555</wp:posOffset>
                </wp:positionH>
                <wp:positionV relativeFrom="paragraph">
                  <wp:posOffset>2759710</wp:posOffset>
                </wp:positionV>
                <wp:extent cx="886460" cy="175260"/>
                <wp:effectExtent l="0" t="0" r="2540" b="2540"/>
                <wp:wrapNone/>
                <wp:docPr id="346" name="Text Box 346"/>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0BEACE49"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7FF6DCB" id="Text Box 346" o:spid="_x0000_s1092" type="#_x0000_t202" style="position:absolute;margin-left:369.65pt;margin-top:217.3pt;width:69.8pt;height:13.8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" fillcolor="white [3201]" stroked="f" strokeweight=".5pt">
                <v:textbox inset="0,0,0,0">
                  <w:txbxContent>
                    <w:p w14:paraId="0BEACE49"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842560" behindDoc="0" locked="0" layoutInCell="1" allowOverlap="1" wp14:anchorId="21B7CDD8" wp14:editId="23608A0C">
                <wp:simplePos x="0" y="0"/>
                <wp:positionH relativeFrom="column">
                  <wp:posOffset>5053965</wp:posOffset>
                </wp:positionH>
                <wp:positionV relativeFrom="paragraph">
                  <wp:posOffset>2236470</wp:posOffset>
                </wp:positionV>
                <wp:extent cx="209550" cy="521335"/>
                <wp:effectExtent l="25400" t="25400" r="19050" b="37465"/>
                <wp:wrapNone/>
                <wp:docPr id="347" name="Straight Arrow Connector 347"/>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BC7A2D" id="Straight Arrow Connector 347" o:spid="_x0000_s1026" type="#_x0000_t32" style="position:absolute;margin-left:397.95pt;margin-top:176.1pt;width:16.5pt;height:41.05pt;flip:x 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795456" behindDoc="0" locked="0" layoutInCell="1" allowOverlap="1" wp14:anchorId="499CB923" wp14:editId="1C775832">
                <wp:simplePos x="0" y="0"/>
                <wp:positionH relativeFrom="column">
                  <wp:posOffset>2893695</wp:posOffset>
                </wp:positionH>
                <wp:positionV relativeFrom="paragraph">
                  <wp:posOffset>231352</wp:posOffset>
                </wp:positionV>
                <wp:extent cx="2790190" cy="1591310"/>
                <wp:effectExtent l="0" t="0" r="16510" b="21590"/>
                <wp:wrapNone/>
                <wp:docPr id="348" name="Rectangle 348"/>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CC570D" id="Rectangle 348" o:spid="_x0000_s1026" style="position:absolute;margin-left:227.85pt;margin-top:18.2pt;width:219.7pt;height:125.3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838464" behindDoc="0" locked="0" layoutInCell="1" allowOverlap="1" wp14:anchorId="297F3FE5" wp14:editId="11C303D8">
                <wp:simplePos x="0" y="0"/>
                <wp:positionH relativeFrom="column">
                  <wp:posOffset>2957618</wp:posOffset>
                </wp:positionH>
                <wp:positionV relativeFrom="paragraph">
                  <wp:posOffset>2879725</wp:posOffset>
                </wp:positionV>
                <wp:extent cx="386080" cy="176082"/>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5A87332A" w14:textId="77777777" w:rsidR="00CA0B97" w:rsidRPr="001B5743" w:rsidRDefault="00CA0B97" w:rsidP="00CA0B9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7F3FE5" id="Text Box 349" o:spid="_x0000_s1093" type="#_x0000_t202" style="position:absolute;margin-left:232.9pt;margin-top:226.75pt;width:30.4pt;height:13.8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HdeJgIAAEsEAAAOAAAAZHJzL2Uyb0RvYy54bWysVMFu2zAMvQ/YPwi6L3bSLguM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" fillcolor="white [3201]" stroked="f" strokeweight=".5pt">
                <v:textbox inset="0,0,0,0">
                  <w:txbxContent>
                    <w:p w14:paraId="5A87332A" w14:textId="77777777" w:rsidR="00CA0B97" w:rsidRPr="001B5743" w:rsidRDefault="00CA0B97" w:rsidP="00CA0B97">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1772C2C" wp14:editId="53E63806">
            <wp:extent cx="6291580" cy="3223260"/>
            <wp:effectExtent l="12700" t="12700" r="7620" b="15240"/>
            <wp:docPr id="401" name="Picture 4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3BD5FF9" w14:textId="77777777" w:rsidR="00CA0B97" w:rsidRPr="00200B75" w:rsidRDefault="00CA0B97" w:rsidP="00CA0B97">
      <w:pPr>
        <w:rPr>
          <w:b/>
          <w:bCs/>
          <w:sz w:val="28"/>
          <w:szCs w:val="28"/>
        </w:rPr>
      </w:pPr>
    </w:p>
    <w:p w14:paraId="33179ADD" w14:textId="481E7E7D" w:rsidR="00CA0B97" w:rsidRDefault="00CA0B97" w:rsidP="00CA0B97">
      <w:pPr>
        <w:rPr>
          <w:color w:val="000000" w:themeColor="text1"/>
        </w:rPr>
      </w:pPr>
      <w:r w:rsidRPr="00D9452A">
        <w:rPr>
          <w:color w:val="000000" w:themeColor="text1"/>
        </w:rPr>
        <w:t>Figure</w:t>
      </w:r>
      <w:r>
        <w:rPr>
          <w:color w:val="000000" w:themeColor="text1"/>
        </w:rPr>
        <w:t xml:space="preserve"> </w:t>
      </w:r>
      <w:r w:rsidR="0059016F">
        <w:rPr>
          <w:color w:val="000000" w:themeColor="text1"/>
        </w:rPr>
        <w:t>6</w:t>
      </w:r>
      <w:r>
        <w:rPr>
          <w:color w:val="000000" w:themeColor="text1"/>
        </w:rPr>
        <w:t>.</w:t>
      </w:r>
      <w:r w:rsidR="005638BD">
        <w:rPr>
          <w:color w:val="000000" w:themeColor="text1"/>
        </w:rPr>
        <w:t>9</w:t>
      </w:r>
      <w:r w:rsidRPr="00D9452A">
        <w:rPr>
          <w:color w:val="000000" w:themeColor="text1"/>
        </w:rPr>
        <w:t>: Question-Answer Identification Procedure</w:t>
      </w:r>
      <w:r w:rsidR="0059016F">
        <w:rPr>
          <w:color w:val="000000" w:themeColor="text1"/>
        </w:rPr>
        <w:t xml:space="preserve"> for </w:t>
      </w:r>
      <w:r w:rsidR="0059016F" w:rsidRPr="0059016F">
        <w:rPr>
          <w:color w:val="000000" w:themeColor="text1"/>
        </w:rPr>
        <w:t>VSUP + Bubble</w:t>
      </w:r>
    </w:p>
    <w:p w14:paraId="2B9CEE19" w14:textId="77777777" w:rsidR="00CA0B97" w:rsidRDefault="00CA0B97" w:rsidP="00CA0B97">
      <w:pPr>
        <w:rPr>
          <w:b/>
          <w:bCs/>
          <w:sz w:val="28"/>
          <w:szCs w:val="28"/>
          <w:u w:val="single"/>
        </w:rPr>
      </w:pPr>
    </w:p>
    <w:p w14:paraId="177D1895" w14:textId="77777777" w:rsidR="0059016F" w:rsidRDefault="0059016F" w:rsidP="00CA0B97">
      <w:pPr>
        <w:rPr>
          <w:b/>
          <w:bCs/>
        </w:rPr>
      </w:pPr>
    </w:p>
    <w:p w14:paraId="5CD61843" w14:textId="77777777" w:rsidR="001C1B34" w:rsidRDefault="001C1B34" w:rsidP="00CA0B97">
      <w:pPr>
        <w:rPr>
          <w:b/>
          <w:bCs/>
          <w:sz w:val="28"/>
          <w:szCs w:val="28"/>
        </w:rPr>
      </w:pPr>
    </w:p>
    <w:p w14:paraId="1C6DAD44" w14:textId="497C653E" w:rsidR="001C1B34" w:rsidRPr="00330F81" w:rsidRDefault="001C1B34" w:rsidP="001C1B34">
      <w:pPr>
        <w:autoSpaceDE w:val="0"/>
        <w:autoSpaceDN w:val="0"/>
        <w:adjustRightInd w:val="0"/>
        <w:spacing w:line="360" w:lineRule="auto"/>
        <w:jc w:val="both"/>
      </w:pPr>
      <w:r w:rsidRPr="00330F81">
        <w:t xml:space="preserve">Figure </w:t>
      </w:r>
      <w:r>
        <w:t>6.</w:t>
      </w:r>
      <w:r w:rsidR="005638BD">
        <w:t>10</w:t>
      </w:r>
      <w:r>
        <w:t xml:space="preserve"> shows a similar picture to that of Figure 6.</w:t>
      </w:r>
      <w:r w:rsidR="005638BD">
        <w:t>9</w:t>
      </w:r>
      <w:r>
        <w:t xml:space="preserve">, with only significant difference being that this question is using squares in a grid. </w:t>
      </w:r>
    </w:p>
    <w:p w14:paraId="77CA0A72" w14:textId="5B9E23F3" w:rsidR="00CA0B97" w:rsidRDefault="00CA0B97" w:rsidP="00CA0B97">
      <w:pPr>
        <w:rPr>
          <w:b/>
          <w:bCs/>
          <w:sz w:val="28"/>
          <w:szCs w:val="28"/>
        </w:rPr>
      </w:pPr>
      <w:r>
        <w:rPr>
          <w:b/>
          <w:bCs/>
          <w:sz w:val="28"/>
          <w:szCs w:val="28"/>
        </w:rPr>
        <w:br/>
      </w:r>
    </w:p>
    <w:p w14:paraId="1CFFB047" w14:textId="06CD5F8C" w:rsidR="00CA0B97" w:rsidRDefault="00CA0B97" w:rsidP="00CA0B97">
      <w:pPr>
        <w:rPr>
          <w:b/>
          <w:bCs/>
          <w:sz w:val="28"/>
          <w:szCs w:val="28"/>
        </w:rPr>
      </w:pPr>
      <w:r w:rsidRPr="005B7109">
        <w:rPr>
          <w:b/>
          <w:bCs/>
          <w:noProof/>
          <w:sz w:val="28"/>
          <w:szCs w:val="28"/>
        </w:rPr>
        <mc:AlternateContent>
          <mc:Choice Requires="wps">
            <w:drawing>
              <wp:anchor distT="0" distB="0" distL="114300" distR="114300" simplePos="0" relativeHeight="251817984" behindDoc="0" locked="0" layoutInCell="1" allowOverlap="1" wp14:anchorId="056B3F90" wp14:editId="7E72399F">
                <wp:simplePos x="0" y="0"/>
                <wp:positionH relativeFrom="column">
                  <wp:posOffset>1230630</wp:posOffset>
                </wp:positionH>
                <wp:positionV relativeFrom="paragraph">
                  <wp:posOffset>2353733</wp:posOffset>
                </wp:positionV>
                <wp:extent cx="212937" cy="245534"/>
                <wp:effectExtent l="0" t="25400" r="53975" b="46990"/>
                <wp:wrapNone/>
                <wp:docPr id="367" name="Straight Arrow Connector 367"/>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A6C8E" id="Straight Arrow Connector 367" o:spid="_x0000_s1026" type="#_x0000_t32" style="position:absolute;margin-left:96.9pt;margin-top:185.35pt;width:16.75pt;height:19.3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9008" behindDoc="0" locked="0" layoutInCell="1" allowOverlap="1" wp14:anchorId="7F197F72" wp14:editId="103B2DD4">
                <wp:simplePos x="0" y="0"/>
                <wp:positionH relativeFrom="column">
                  <wp:posOffset>1060027</wp:posOffset>
                </wp:positionH>
                <wp:positionV relativeFrom="paragraph">
                  <wp:posOffset>2599478</wp:posOffset>
                </wp:positionV>
                <wp:extent cx="386080" cy="175895"/>
                <wp:effectExtent l="0" t="0" r="0" b="1905"/>
                <wp:wrapNone/>
                <wp:docPr id="368" name="Text Box 368"/>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05B6C0F7" w14:textId="77777777" w:rsidR="00CA0B97" w:rsidRPr="001B5743" w:rsidRDefault="00CA0B97" w:rsidP="00CA0B97">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F197F72" id="Text Box 368" o:spid="_x0000_s1094" type="#_x0000_t202" style="position:absolute;margin-left:83.45pt;margin-top:204.7pt;width:30.4pt;height:13.8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ApVuxYJgIAAEsEAAAOAAAAAAAAAAAAAAAAAC4CAABk&#13;&#10;cnMvZTJvRG9jLnhtbFBLAQItABQABgAIAAAAIQBBDh845gAAABABAAAPAAAAAAAAAAAAAAAAAIAE&#13;&#10;AABkcnMvZG93bnJldi54bWxQSwUGAAAAAAQABADzAAAAkwUAAAAA&#13;&#10;" fillcolor="white [3201]" stroked="f" strokeweight=".5pt">
                <v:textbox inset="0,0,0,0">
                  <w:txbxContent>
                    <w:p w14:paraId="05B6C0F7" w14:textId="77777777" w:rsidR="00CA0B97" w:rsidRPr="001B5743" w:rsidRDefault="00CA0B97" w:rsidP="00CA0B97">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824128" behindDoc="0" locked="0" layoutInCell="1" allowOverlap="1" wp14:anchorId="4959E9C5" wp14:editId="1969F68C">
                <wp:simplePos x="0" y="0"/>
                <wp:positionH relativeFrom="column">
                  <wp:posOffset>4766310</wp:posOffset>
                </wp:positionH>
                <wp:positionV relativeFrom="paragraph">
                  <wp:posOffset>2034540</wp:posOffset>
                </wp:positionV>
                <wp:extent cx="1008380" cy="461010"/>
                <wp:effectExtent l="0" t="25400" r="33020" b="46990"/>
                <wp:wrapNone/>
                <wp:docPr id="369" name="Straight Arrow Connector 369"/>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AFC84" id="Straight Arrow Connector 369" o:spid="_x0000_s1026" type="#_x0000_t32" style="position:absolute;margin-left:375.3pt;margin-top:160.2pt;width:79.4pt;height:36.3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5392" behindDoc="0" locked="0" layoutInCell="1" allowOverlap="1" wp14:anchorId="11241362" wp14:editId="300844C2">
                <wp:simplePos x="0" y="0"/>
                <wp:positionH relativeFrom="column">
                  <wp:posOffset>634577</wp:posOffset>
                </wp:positionH>
                <wp:positionV relativeFrom="paragraph">
                  <wp:posOffset>910167</wp:posOffset>
                </wp:positionV>
                <wp:extent cx="1936750" cy="1442508"/>
                <wp:effectExtent l="0" t="0" r="19050" b="31115"/>
                <wp:wrapNone/>
                <wp:docPr id="370" name="Rectangle 370"/>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D33B7" id="Rectangle 370" o:spid="_x0000_s1026" style="position:absolute;margin-left:49.95pt;margin-top:71.65pt;width:152.5pt;height:113.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20032" behindDoc="0" locked="0" layoutInCell="1" allowOverlap="1" wp14:anchorId="48429C1F" wp14:editId="3E6C1C57">
                <wp:simplePos x="0" y="0"/>
                <wp:positionH relativeFrom="column">
                  <wp:posOffset>2494068</wp:posOffset>
                </wp:positionH>
                <wp:positionV relativeFrom="paragraph">
                  <wp:posOffset>286385</wp:posOffset>
                </wp:positionV>
                <wp:extent cx="562187" cy="176082"/>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D2DAB2" w14:textId="77777777" w:rsidR="00CA0B97" w:rsidRPr="001B5743" w:rsidRDefault="00CA0B97" w:rsidP="00CA0B9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429C1F" id="Text Box 371" o:spid="_x0000_s1095" type="#_x0000_t202" style="position:absolute;margin-left:196.4pt;margin-top:22.55pt;width:44.25pt;height:13.8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YjEjKA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" fillcolor="white [3201]" stroked="f" strokeweight=".5pt">
                <v:textbox inset="0,0,0,0">
                  <w:txbxContent>
                    <w:p w14:paraId="05D2DAB2" w14:textId="77777777" w:rsidR="00CA0B97" w:rsidRPr="001B5743" w:rsidRDefault="00CA0B97" w:rsidP="00CA0B97">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821056" behindDoc="0" locked="0" layoutInCell="1" allowOverlap="1" wp14:anchorId="54880F98" wp14:editId="02CB19D5">
                <wp:simplePos x="0" y="0"/>
                <wp:positionH relativeFrom="column">
                  <wp:posOffset>2611755</wp:posOffset>
                </wp:positionH>
                <wp:positionV relativeFrom="paragraph">
                  <wp:posOffset>461010</wp:posOffset>
                </wp:positionV>
                <wp:extent cx="676910" cy="230293"/>
                <wp:effectExtent l="0" t="0" r="34290" b="49530"/>
                <wp:wrapNone/>
                <wp:docPr id="372" name="Straight Arrow Connector 372"/>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AD3F579" id="Straight Arrow Connector 372" o:spid="_x0000_s1026" type="#_x0000_t32" style="position:absolute;margin-left:205.65pt;margin-top:36.3pt;width:53.3pt;height:18.15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15936" behindDoc="0" locked="0" layoutInCell="1" allowOverlap="1" wp14:anchorId="44AAAB2A" wp14:editId="6275393C">
                <wp:simplePos x="0" y="0"/>
                <wp:positionH relativeFrom="column">
                  <wp:posOffset>3289723</wp:posOffset>
                </wp:positionH>
                <wp:positionV relativeFrom="paragraph">
                  <wp:posOffset>171873</wp:posOffset>
                </wp:positionV>
                <wp:extent cx="2146724" cy="1591310"/>
                <wp:effectExtent l="0" t="0" r="12700" b="21590"/>
                <wp:wrapNone/>
                <wp:docPr id="373" name="Rectangle 373"/>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0B4D2" id="Rectangle 373" o:spid="_x0000_s1026" style="position:absolute;margin-left:259.05pt;margin-top:13.55pt;width:169.05pt;height:125.3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833344" behindDoc="0" locked="0" layoutInCell="1" allowOverlap="1" wp14:anchorId="46218E82" wp14:editId="1064F7A8">
                <wp:simplePos x="0" y="0"/>
                <wp:positionH relativeFrom="column">
                  <wp:posOffset>1551728</wp:posOffset>
                </wp:positionH>
                <wp:positionV relativeFrom="paragraph">
                  <wp:posOffset>767926</wp:posOffset>
                </wp:positionV>
                <wp:extent cx="45719" cy="394123"/>
                <wp:effectExtent l="50800" t="0" r="43815" b="38100"/>
                <wp:wrapNone/>
                <wp:docPr id="374" name="Straight Arrow Connector 374"/>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767CF" id="Straight Arrow Connector 374" o:spid="_x0000_s1026" type="#_x0000_t32" style="position:absolute;margin-left:122.2pt;margin-top:60.45pt;width:3.6pt;height:31.05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4368" behindDoc="0" locked="0" layoutInCell="1" allowOverlap="1" wp14:anchorId="0C7DA720" wp14:editId="4B8127DA">
                <wp:simplePos x="0" y="0"/>
                <wp:positionH relativeFrom="column">
                  <wp:posOffset>1349162</wp:posOffset>
                </wp:positionH>
                <wp:positionV relativeFrom="paragraph">
                  <wp:posOffset>754380</wp:posOffset>
                </wp:positionV>
                <wp:extent cx="247227" cy="408093"/>
                <wp:effectExtent l="25400" t="0" r="19685" b="36830"/>
                <wp:wrapNone/>
                <wp:docPr id="375" name="Straight Arrow Connector 375"/>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9EE8D" id="Straight Arrow Connector 375" o:spid="_x0000_s1026" type="#_x0000_t32" style="position:absolute;margin-left:106.25pt;margin-top:59.4pt;width:19.45pt;height:32.15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2320" behindDoc="0" locked="0" layoutInCell="1" allowOverlap="1" wp14:anchorId="34E2BCFF" wp14:editId="79796491">
                <wp:simplePos x="0" y="0"/>
                <wp:positionH relativeFrom="column">
                  <wp:posOffset>1603163</wp:posOffset>
                </wp:positionH>
                <wp:positionV relativeFrom="paragraph">
                  <wp:posOffset>754379</wp:posOffset>
                </wp:positionV>
                <wp:extent cx="426297" cy="392853"/>
                <wp:effectExtent l="0" t="0" r="43815" b="39370"/>
                <wp:wrapNone/>
                <wp:docPr id="376" name="Straight Arrow Connector 376"/>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A4DA4" id="Straight Arrow Connector 376" o:spid="_x0000_s1026" type="#_x0000_t32" style="position:absolute;margin-left:126.25pt;margin-top:59.4pt;width:33.55pt;height:30.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9248" behindDoc="0" locked="0" layoutInCell="1" allowOverlap="1" wp14:anchorId="4113F806" wp14:editId="361EE701">
                <wp:simplePos x="0" y="0"/>
                <wp:positionH relativeFrom="column">
                  <wp:posOffset>1390226</wp:posOffset>
                </wp:positionH>
                <wp:positionV relativeFrom="paragraph">
                  <wp:posOffset>603038</wp:posOffset>
                </wp:positionV>
                <wp:extent cx="636694" cy="194495"/>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13F806" id="Text Box 377" o:spid="_x0000_s1096" type="#_x0000_t202" style="position:absolute;margin-left:109.45pt;margin-top:47.5pt;width:50.15pt;height:15.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Ea1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fPyp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IoURrUnAgAASwQAAA4AAAAAAAAAAAAAAAAALgIA&#13;&#10;AGRycy9lMm9Eb2MueG1sUEsBAi0AFAAGAAgAAAAhAM86+T7nAAAADwEAAA8AAAAAAAAAAAAAAAAA&#13;&#10;gQQAAGRycy9kb3ducmV2LnhtbFBLBQYAAAAABAAEAPMAAACVBQAAAAA=&#13;&#10;" fillcolor="white [3201]" stroked="f" strokeweight=".5pt">
                <v:textbox inset="0,0,0,0">
                  <w:txbxContent>
                    <w:p w14:paraId="35DCCCB5" w14:textId="77777777" w:rsidR="00CA0B97" w:rsidRPr="00DF6E07" w:rsidRDefault="00CA0B97" w:rsidP="00CA0B97">
                      <w:pPr>
                        <w:rPr>
                          <w:b/>
                          <w:bCs/>
                          <w:color w:val="FF0000"/>
                          <w:sz w:val="18"/>
                          <w:szCs w:val="18"/>
                        </w:rPr>
                      </w:pPr>
                      <w:r w:rsidRPr="00DF6E07">
                        <w:rPr>
                          <w:b/>
                          <w:bCs/>
                          <w:color w:val="FF0000"/>
                          <w:sz w:val="18"/>
                          <w:szCs w:val="18"/>
                        </w:rPr>
                        <w:t>Cell to Click</w:t>
                      </w:r>
                    </w:p>
                  </w:txbxContent>
                </v:textbox>
              </v:shape>
            </w:pict>
          </mc:Fallback>
        </mc:AlternateContent>
      </w:r>
      <w:r w:rsidRPr="005B7109">
        <w:rPr>
          <w:b/>
          <w:bCs/>
          <w:noProof/>
          <w:sz w:val="28"/>
          <w:szCs w:val="28"/>
        </w:rPr>
        <mc:AlternateContent>
          <mc:Choice Requires="wps">
            <w:drawing>
              <wp:anchor distT="0" distB="0" distL="114300" distR="114300" simplePos="0" relativeHeight="251827200" behindDoc="0" locked="0" layoutInCell="1" allowOverlap="1" wp14:anchorId="5A90EF9F" wp14:editId="054593F0">
                <wp:simplePos x="0" y="0"/>
                <wp:positionH relativeFrom="column">
                  <wp:posOffset>5247852</wp:posOffset>
                </wp:positionH>
                <wp:positionV relativeFrom="paragraph">
                  <wp:posOffset>1211157</wp:posOffset>
                </wp:positionV>
                <wp:extent cx="785706" cy="173567"/>
                <wp:effectExtent l="0" t="0" r="1905" b="4445"/>
                <wp:wrapNone/>
                <wp:docPr id="378" name="Text Box 378"/>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64C8C5BB" w14:textId="77777777" w:rsidR="00CA0B97" w:rsidRPr="001B5743" w:rsidRDefault="00CA0B97" w:rsidP="00CA0B97">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EF9F" id="Text Box 378" o:spid="_x0000_s1097" type="#_x0000_t202" style="position:absolute;margin-left:413.2pt;margin-top:95.35pt;width:61.8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CAVRsCKAIAAEsEAAAOAAAAAAAAAAAAAAAAAC4C&#13;&#10;AABkcnMvZTJvRG9jLnhtbFBLAQItABQABgAIAAAAIQCiE++g5wAAABABAAAPAAAAAAAAAAAAAAAA&#13;&#10;AIIEAABkcnMvZG93bnJldi54bWxQSwUGAAAAAAQABADzAAAAlgUAAAAA&#13;&#10;" fillcolor="white [3201]" stroked="f" strokeweight=".5pt">
                <v:textbox inset="0,0,0,0">
                  <w:txbxContent>
                    <w:p w14:paraId="64C8C5BB" w14:textId="77777777" w:rsidR="00CA0B97" w:rsidRPr="001B5743" w:rsidRDefault="00CA0B97" w:rsidP="00CA0B97">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816960" behindDoc="0" locked="0" layoutInCell="1" allowOverlap="1" wp14:anchorId="59490440" wp14:editId="6134EF94">
                <wp:simplePos x="0" y="0"/>
                <wp:positionH relativeFrom="column">
                  <wp:posOffset>4256616</wp:posOffset>
                </wp:positionH>
                <wp:positionV relativeFrom="paragraph">
                  <wp:posOffset>1035473</wp:posOffset>
                </wp:positionV>
                <wp:extent cx="990600" cy="274320"/>
                <wp:effectExtent l="0" t="38100" r="0" b="81280"/>
                <wp:wrapNone/>
                <wp:docPr id="379" name="Straight Arrow Connector 379"/>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B7AE2D" id="Straight Arrow Connector 379" o:spid="_x0000_s1026" type="#_x0000_t32" style="position:absolute;margin-left:335.15pt;margin-top:81.55pt;width:78pt;height:21.6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5152" behindDoc="0" locked="0" layoutInCell="1" allowOverlap="1" wp14:anchorId="46D7E2EC" wp14:editId="63294FA0">
                <wp:simplePos x="0" y="0"/>
                <wp:positionH relativeFrom="column">
                  <wp:posOffset>4073737</wp:posOffset>
                </wp:positionH>
                <wp:positionV relativeFrom="paragraph">
                  <wp:posOffset>185420</wp:posOffset>
                </wp:positionV>
                <wp:extent cx="137160" cy="853440"/>
                <wp:effectExtent l="0" t="0" r="66040" b="35560"/>
                <wp:wrapNone/>
                <wp:docPr id="380" name="Straight Arrow Connector 380"/>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DCF44" id="Straight Arrow Connector 380" o:spid="_x0000_s1026" type="#_x0000_t32" style="position:absolute;margin-left:320.75pt;margin-top:14.6pt;width:10.8pt;height:67.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6176" behindDoc="0" locked="0" layoutInCell="1" allowOverlap="1" wp14:anchorId="42E08970" wp14:editId="3B055F23">
                <wp:simplePos x="0" y="0"/>
                <wp:positionH relativeFrom="column">
                  <wp:posOffset>3763856</wp:posOffset>
                </wp:positionH>
                <wp:positionV relativeFrom="paragraph">
                  <wp:posOffset>35136</wp:posOffset>
                </wp:positionV>
                <wp:extent cx="561975" cy="135466"/>
                <wp:effectExtent l="0" t="0" r="0" b="4445"/>
                <wp:wrapNone/>
                <wp:docPr id="381" name="Text Box 381"/>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628712B3" w14:textId="77777777" w:rsidR="00CA0B97" w:rsidRPr="001B5743" w:rsidRDefault="00CA0B97" w:rsidP="00CA0B97">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08970" id="Text Box 381" o:spid="_x0000_s1098" type="#_x0000_t202" style="position:absolute;margin-left:296.35pt;margin-top:2.75pt;width:44.25pt;height:10.65pt;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CXHORAKAIAAEsEAAAOAAAAAAAAAAAAAAAAAC4CAABk&#13;&#10;cnMvZTJvRG9jLnhtbFBLAQItABQABgAIAAAAIQCZyqOn5AAAAA0BAAAPAAAAAAAAAAAAAAAAAIIE&#13;&#10;AABkcnMvZG93bnJldi54bWxQSwUGAAAAAAQABADzAAAAkwUAAAAA&#13;&#10;" fillcolor="white [3201]" stroked="f" strokeweight=".5pt">
                <v:textbox inset="0,0,0,0">
                  <w:txbxContent>
                    <w:p w14:paraId="628712B3" w14:textId="77777777" w:rsidR="00CA0B97" w:rsidRPr="001B5743" w:rsidRDefault="00CA0B97" w:rsidP="00CA0B97">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823104" behindDoc="0" locked="0" layoutInCell="1" allowOverlap="1" wp14:anchorId="581F8633" wp14:editId="4C6C2D1D">
                <wp:simplePos x="0" y="0"/>
                <wp:positionH relativeFrom="column">
                  <wp:posOffset>4766309</wp:posOffset>
                </wp:positionH>
                <wp:positionV relativeFrom="paragraph">
                  <wp:posOffset>1998979</wp:posOffset>
                </wp:positionV>
                <wp:extent cx="202777" cy="496147"/>
                <wp:effectExtent l="0" t="25400" r="38735" b="37465"/>
                <wp:wrapNone/>
                <wp:docPr id="382" name="Straight Arrow Connector 382"/>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E1267" id="Straight Arrow Connector 382" o:spid="_x0000_s1026" type="#_x0000_t32" style="position:absolute;margin-left:375.3pt;margin-top:157.4pt;width:15.95pt;height:39.0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22080" behindDoc="0" locked="0" layoutInCell="1" allowOverlap="1" wp14:anchorId="6D0BA286" wp14:editId="7266EB95">
                <wp:simplePos x="0" y="0"/>
                <wp:positionH relativeFrom="column">
                  <wp:posOffset>4121574</wp:posOffset>
                </wp:positionH>
                <wp:positionV relativeFrom="paragraph">
                  <wp:posOffset>2494280</wp:posOffset>
                </wp:positionV>
                <wp:extent cx="1435524" cy="175871"/>
                <wp:effectExtent l="0" t="0" r="0" b="0"/>
                <wp:wrapNone/>
                <wp:docPr id="383" name="Text Box 383"/>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2B49A4" w14:textId="77777777" w:rsidR="00CA0B97" w:rsidRPr="001B5743" w:rsidRDefault="00CA0B97" w:rsidP="00CA0B9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D0BA286" id="Text Box 383" o:spid="_x0000_s1099" type="#_x0000_t202" style="position:absolute;margin-left:324.55pt;margin-top:196.4pt;width:113.05pt;height:13.8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NxsLwScCAABMBAAADgAAAAAAAAAAAAAAAAAu&#13;&#10;AgAAZHJzL2Uyb0RvYy54bWxQSwECLQAUAAYACAAAACEAQWIXPekAAAAQAQAADwAAAAAAAAAAAAAA&#13;&#10;AACBBAAAZHJzL2Rvd25yZXYueG1sUEsFBgAAAAAEAAQA8wAAAJcFAAAAAA==&#13;&#10;" fillcolor="white [3201]" stroked="f" strokeweight=".5pt">
                <v:textbox inset="0,0,0,0">
                  <w:txbxContent>
                    <w:p w14:paraId="622B49A4" w14:textId="77777777" w:rsidR="00CA0B97" w:rsidRPr="001B5743" w:rsidRDefault="00CA0B97" w:rsidP="00CA0B97">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831296" behindDoc="0" locked="0" layoutInCell="1" allowOverlap="1" wp14:anchorId="7168AB89" wp14:editId="5789A313">
                <wp:simplePos x="0" y="0"/>
                <wp:positionH relativeFrom="column">
                  <wp:posOffset>456565</wp:posOffset>
                </wp:positionH>
                <wp:positionV relativeFrom="paragraph">
                  <wp:posOffset>244687</wp:posOffset>
                </wp:positionV>
                <wp:extent cx="45719" cy="272626"/>
                <wp:effectExtent l="50800" t="25400" r="43815" b="32385"/>
                <wp:wrapNone/>
                <wp:docPr id="384" name="Straight Arrow Connector 38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6A7F8" id="Straight Arrow Connector 384" o:spid="_x0000_s1026" type="#_x0000_t32" style="position:absolute;margin-left:35.95pt;margin-top:19.25pt;width:3.6pt;height:21.45pt;flip:x 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830272" behindDoc="0" locked="0" layoutInCell="1" allowOverlap="1" wp14:anchorId="5641F6ED" wp14:editId="3BAAD8EF">
                <wp:simplePos x="0" y="0"/>
                <wp:positionH relativeFrom="column">
                  <wp:posOffset>196427</wp:posOffset>
                </wp:positionH>
                <wp:positionV relativeFrom="paragraph">
                  <wp:posOffset>515620</wp:posOffset>
                </wp:positionV>
                <wp:extent cx="866775" cy="176319"/>
                <wp:effectExtent l="0" t="0" r="0" b="1905"/>
                <wp:wrapNone/>
                <wp:docPr id="385" name="Text Box 385"/>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08DE20DA" w14:textId="77777777" w:rsidR="00CA0B97" w:rsidRPr="001B5743" w:rsidRDefault="00CA0B97" w:rsidP="00CA0B9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41F6ED" id="Text Box 385" o:spid="_x0000_s1100" type="#_x0000_t202" style="position:absolute;margin-left:15.45pt;margin-top:40.6pt;width:68.25pt;height:13.9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aZFJwIAAEsEAAAOAAAAZHJzL2Uyb0RvYy54bWysVFFv2jAQfp+0/2D5fQRaAW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B7gaZFJwIAAEsEAAAOAAAAAAAAAAAAAAAAAC4CAABk&#13;&#10;cnMvZTJvRG9jLnhtbFBLAQItABQABgAIAAAAIQDOLdEi5QAAAA4BAAAPAAAAAAAAAAAAAAAAAIEE&#13;&#10;AABkcnMvZG93bnJldi54bWxQSwUGAAAAAAQABADzAAAAkwUAAAAA&#13;&#10;" fillcolor="white [3201]" stroked="f" strokeweight=".5pt">
                <v:textbox inset="0,0,0,0">
                  <w:txbxContent>
                    <w:p w14:paraId="08DE20DA" w14:textId="77777777" w:rsidR="00CA0B97" w:rsidRPr="001B5743" w:rsidRDefault="00CA0B97" w:rsidP="00CA0B97">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828224" behindDoc="0" locked="0" layoutInCell="1" allowOverlap="1" wp14:anchorId="245125D0" wp14:editId="58245FFF">
                <wp:simplePos x="0" y="0"/>
                <wp:positionH relativeFrom="column">
                  <wp:posOffset>1690793</wp:posOffset>
                </wp:positionH>
                <wp:positionV relativeFrom="paragraph">
                  <wp:posOffset>1667510</wp:posOffset>
                </wp:positionV>
                <wp:extent cx="568960" cy="448945"/>
                <wp:effectExtent l="25400" t="25400" r="15240" b="46355"/>
                <wp:wrapNone/>
                <wp:docPr id="386" name="Straight Arrow Connector 386"/>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B9C" id="Straight Arrow Connector 386" o:spid="_x0000_s1026" type="#_x0000_t32" style="position:absolute;margin-left:133.15pt;margin-top:131.3pt;width:44.8pt;height:35.3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683A5C3" wp14:editId="037AE171">
            <wp:extent cx="6291580" cy="2774315"/>
            <wp:effectExtent l="12700" t="12700" r="7620" b="6985"/>
            <wp:docPr id="421" name="Picture 4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181A46D2" w14:textId="77777777" w:rsidR="00CA0B97" w:rsidRDefault="00CA0B97" w:rsidP="00CA0B97">
      <w:pPr>
        <w:rPr>
          <w:color w:val="000000" w:themeColor="text1"/>
        </w:rPr>
      </w:pPr>
    </w:p>
    <w:p w14:paraId="0CEAC51D" w14:textId="74960529" w:rsidR="0015690F" w:rsidRDefault="0015690F" w:rsidP="0015690F">
      <w:pPr>
        <w:rPr>
          <w:color w:val="000000" w:themeColor="text1"/>
        </w:rPr>
      </w:pPr>
      <w:r w:rsidRPr="00D9452A">
        <w:rPr>
          <w:color w:val="000000" w:themeColor="text1"/>
        </w:rPr>
        <w:t>Figure</w:t>
      </w:r>
      <w:r>
        <w:rPr>
          <w:color w:val="000000" w:themeColor="text1"/>
        </w:rPr>
        <w:t xml:space="preserve"> 6.</w:t>
      </w:r>
      <w:r w:rsidR="005638BD">
        <w:rPr>
          <w:color w:val="000000" w:themeColor="text1"/>
        </w:rPr>
        <w:t>10</w:t>
      </w:r>
      <w:r w:rsidRPr="00D9452A">
        <w:rPr>
          <w:color w:val="000000" w:themeColor="text1"/>
        </w:rPr>
        <w:t>: Question-Answer Identification Procedure</w:t>
      </w:r>
      <w:r>
        <w:rPr>
          <w:color w:val="000000" w:themeColor="text1"/>
        </w:rPr>
        <w:t xml:space="preserve"> for </w:t>
      </w:r>
      <w:r w:rsidRPr="0059016F">
        <w:rPr>
          <w:color w:val="000000" w:themeColor="text1"/>
        </w:rPr>
        <w:t xml:space="preserve">VSUP + </w:t>
      </w:r>
      <w:r w:rsidR="005638BD">
        <w:rPr>
          <w:color w:val="000000" w:themeColor="text1"/>
        </w:rPr>
        <w:t>Grid</w:t>
      </w:r>
    </w:p>
    <w:p w14:paraId="2598954C" w14:textId="77777777" w:rsidR="0015690F" w:rsidRDefault="0015690F" w:rsidP="0015690F">
      <w:pPr>
        <w:rPr>
          <w:b/>
          <w:bCs/>
          <w:sz w:val="28"/>
          <w:szCs w:val="28"/>
          <w:u w:val="single"/>
        </w:rPr>
      </w:pPr>
    </w:p>
    <w:p w14:paraId="63B231FF" w14:textId="77777777" w:rsidR="00754FE7" w:rsidRPr="009F7AA2" w:rsidRDefault="00754FE7" w:rsidP="003C6924">
      <w:pPr>
        <w:autoSpaceDE w:val="0"/>
        <w:autoSpaceDN w:val="0"/>
        <w:adjustRightInd w:val="0"/>
        <w:spacing w:line="360" w:lineRule="auto"/>
        <w:jc w:val="both"/>
        <w:rPr>
          <w:rFonts w:eastAsiaTheme="minorHAnsi"/>
          <w:b/>
          <w:bCs/>
          <w:lang w:eastAsia="en-US"/>
        </w:rPr>
      </w:pPr>
    </w:p>
    <w:p w14:paraId="19013D88" w14:textId="3A50E0D1" w:rsidR="003A5D26" w:rsidRPr="009F7AA2" w:rsidRDefault="003A5D26" w:rsidP="003A5D26">
      <w:pPr>
        <w:autoSpaceDE w:val="0"/>
        <w:autoSpaceDN w:val="0"/>
        <w:adjustRightInd w:val="0"/>
        <w:spacing w:line="360" w:lineRule="auto"/>
        <w:jc w:val="both"/>
        <w:rPr>
          <w:rFonts w:eastAsiaTheme="minorHAnsi"/>
          <w:b/>
          <w:bCs/>
          <w:lang w:eastAsia="en-US"/>
        </w:rPr>
      </w:pPr>
      <w:r w:rsidRPr="00162E4A">
        <w:rPr>
          <w:rFonts w:eastAsiaTheme="minorHAnsi"/>
          <w:b/>
          <w:bCs/>
          <w:lang w:val="en-GB" w:eastAsia="en-US"/>
        </w:rPr>
        <w:lastRenderedPageBreak/>
        <w:t>6.</w:t>
      </w:r>
      <w:r>
        <w:rPr>
          <w:rFonts w:eastAsiaTheme="minorHAnsi"/>
          <w:b/>
          <w:bCs/>
          <w:lang w:val="en-GB" w:eastAsia="en-US"/>
        </w:rPr>
        <w:t>6.</w:t>
      </w:r>
      <w:r w:rsidR="000F2EB8">
        <w:rPr>
          <w:rFonts w:eastAsiaTheme="minorHAnsi"/>
          <w:b/>
          <w:bCs/>
          <w:lang w:val="en-GB" w:eastAsia="en-US"/>
        </w:rPr>
        <w:t>7</w:t>
      </w:r>
      <w:r w:rsidRPr="00162E4A">
        <w:rPr>
          <w:rFonts w:eastAsiaTheme="minorHAnsi"/>
          <w:b/>
          <w:bCs/>
          <w:lang w:val="en-GB" w:eastAsia="en-US"/>
        </w:rPr>
        <w:tab/>
      </w:r>
      <w:r w:rsidRPr="003A5D26">
        <w:rPr>
          <w:rFonts w:eastAsiaTheme="minorHAnsi"/>
          <w:b/>
          <w:bCs/>
          <w:lang w:val="en-GB" w:eastAsia="en-US"/>
        </w:rPr>
        <w:t xml:space="preserve">Example </w:t>
      </w:r>
      <w:r w:rsidRPr="00DF6E07">
        <w:rPr>
          <w:rFonts w:eastAsiaTheme="minorHAnsi"/>
          <w:b/>
          <w:bCs/>
          <w:lang w:val="en-GB" w:eastAsia="en-US"/>
        </w:rPr>
        <w:t>PSQ</w:t>
      </w:r>
      <w:r w:rsidRPr="009F7AA2">
        <w:rPr>
          <w:rFonts w:eastAsiaTheme="minorHAnsi"/>
          <w:b/>
          <w:bCs/>
          <w:lang w:eastAsia="en-US"/>
        </w:rPr>
        <w:t xml:space="preserve"> </w:t>
      </w:r>
      <w:r w:rsidRPr="003A5D26">
        <w:rPr>
          <w:rFonts w:eastAsiaTheme="minorHAnsi"/>
          <w:b/>
          <w:bCs/>
          <w:lang w:val="en-GB" w:eastAsia="en-US"/>
        </w:rPr>
        <w:t>Questions</w:t>
      </w:r>
    </w:p>
    <w:p w14:paraId="31E37B2E" w14:textId="28A2A26D"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We intentionally placed PSQ at the end of core modules so that participants could give their ratings based on their </w:t>
      </w:r>
      <w:r w:rsidR="00F00806">
        <w:rPr>
          <w:rFonts w:eastAsiaTheme="minorHAnsi"/>
          <w:lang w:val="en-GB" w:eastAsia="en-US"/>
        </w:rPr>
        <w:t xml:space="preserve">recent </w:t>
      </w:r>
      <w:r>
        <w:rPr>
          <w:rFonts w:eastAsiaTheme="minorHAnsi"/>
          <w:lang w:val="en-GB" w:eastAsia="en-US"/>
        </w:rPr>
        <w:t xml:space="preserve">experiences gathered from the components. Since we have used our self-developed online web page to conduct the whole session, the system automatically and quantitatively captures the participant’s answers and saves in memory from time to time and stores in the server at the end of the study. Figure 6.4 shows System Usability Scale test related question sample for both CA and VSUP. </w:t>
      </w:r>
      <w:r>
        <w:rPr>
          <w:rFonts w:eastAsiaTheme="minorHAnsi"/>
          <w:lang w:val="en-GB" w:eastAsia="en-US"/>
        </w:rPr>
        <w:tab/>
      </w:r>
      <w:r>
        <w:rPr>
          <w:rFonts w:eastAsiaTheme="minorHAnsi"/>
          <w:lang w:val="en-GB" w:eastAsia="en-US"/>
        </w:rPr>
        <w:br/>
      </w:r>
    </w:p>
    <w:p w14:paraId="7EF95365" w14:textId="77777777"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noProof/>
          <w:lang w:val="en-GB" w:eastAsia="en-US"/>
        </w:rPr>
        <w:drawing>
          <wp:inline distT="0" distB="0" distL="0" distR="0" wp14:anchorId="0D2DBAB7" wp14:editId="2E60ADFD">
            <wp:extent cx="5731510" cy="2882900"/>
            <wp:effectExtent l="0" t="0" r="0" b="0"/>
            <wp:docPr id="294" name="Picture 2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E015908" w14:textId="023E0266"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11</w:t>
      </w:r>
      <w:r>
        <w:rPr>
          <w:rFonts w:eastAsiaTheme="minorHAnsi"/>
          <w:lang w:val="en-GB" w:eastAsia="en-US"/>
        </w:rPr>
        <w:t>: System Usability Scale (First Question Example)</w:t>
      </w:r>
    </w:p>
    <w:p w14:paraId="54C14DD0"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16D31076" w14:textId="77777777" w:rsidR="003C6924" w:rsidRDefault="003C6924" w:rsidP="003C6924">
      <w:pPr>
        <w:autoSpaceDE w:val="0"/>
        <w:autoSpaceDN w:val="0"/>
        <w:adjustRightInd w:val="0"/>
        <w:spacing w:line="360" w:lineRule="auto"/>
        <w:jc w:val="both"/>
        <w:rPr>
          <w:rFonts w:eastAsiaTheme="minorHAnsi"/>
          <w:b/>
          <w:bCs/>
          <w:lang w:val="en-GB" w:eastAsia="en-US"/>
        </w:rPr>
      </w:pPr>
      <w:r>
        <w:rPr>
          <w:rFonts w:eastAsiaTheme="minorHAnsi"/>
          <w:noProof/>
          <w:lang w:val="en-GB" w:eastAsia="en-US"/>
        </w:rPr>
        <w:drawing>
          <wp:inline distT="0" distB="0" distL="0" distR="0" wp14:anchorId="4DFF7C88" wp14:editId="5D593B08">
            <wp:extent cx="5731510" cy="2882900"/>
            <wp:effectExtent l="0" t="0" r="0" b="0"/>
            <wp:docPr id="295" name="Picture 2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882900"/>
                    </a:xfrm>
                    <a:prstGeom prst="rect">
                      <a:avLst/>
                    </a:prstGeom>
                  </pic:spPr>
                </pic:pic>
              </a:graphicData>
            </a:graphic>
          </wp:inline>
        </w:drawing>
      </w:r>
    </w:p>
    <w:p w14:paraId="3A2B47EC" w14:textId="1FEEAB85"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Figure 6.</w:t>
      </w:r>
      <w:r w:rsidR="00834279">
        <w:rPr>
          <w:rFonts w:eastAsiaTheme="minorHAnsi"/>
          <w:lang w:val="en-GB" w:eastAsia="en-US"/>
        </w:rPr>
        <w:t>12</w:t>
      </w:r>
      <w:r>
        <w:rPr>
          <w:rFonts w:eastAsiaTheme="minorHAnsi"/>
          <w:lang w:val="en-GB" w:eastAsia="en-US"/>
        </w:rPr>
        <w:t>: NASA-TLX Work-Load Scale (First Question Example)</w:t>
      </w:r>
    </w:p>
    <w:p w14:paraId="29730665" w14:textId="77777777" w:rsidR="003C6924" w:rsidRPr="00627BDC" w:rsidRDefault="003C6924" w:rsidP="003C6924">
      <w:pPr>
        <w:autoSpaceDE w:val="0"/>
        <w:autoSpaceDN w:val="0"/>
        <w:adjustRightInd w:val="0"/>
        <w:spacing w:line="360" w:lineRule="auto"/>
        <w:jc w:val="both"/>
        <w:rPr>
          <w:rFonts w:eastAsiaTheme="minorHAnsi"/>
          <w:lang w:val="en-GB" w:eastAsia="en-US"/>
        </w:rPr>
      </w:pPr>
    </w:p>
    <w:p w14:paraId="3CC92C7B" w14:textId="42D0EE08" w:rsidR="003C6924" w:rsidRDefault="003C6924" w:rsidP="003C6924">
      <w:pPr>
        <w:autoSpaceDE w:val="0"/>
        <w:autoSpaceDN w:val="0"/>
        <w:adjustRightInd w:val="0"/>
        <w:spacing w:line="360" w:lineRule="auto"/>
        <w:jc w:val="both"/>
        <w:rPr>
          <w:rFonts w:eastAsiaTheme="minorHAnsi"/>
          <w:lang w:val="en-GB" w:eastAsia="en-US"/>
        </w:rPr>
      </w:pPr>
      <w:r>
        <w:rPr>
          <w:rFonts w:eastAsiaTheme="minorHAnsi"/>
          <w:lang w:val="en-GB" w:eastAsia="en-US"/>
        </w:rPr>
        <w:t xml:space="preserve">Since </w:t>
      </w:r>
      <w:r w:rsidR="003A5D26">
        <w:rPr>
          <w:rFonts w:eastAsiaTheme="minorHAnsi"/>
          <w:lang w:val="en-GB" w:eastAsia="en-US"/>
        </w:rPr>
        <w:t xml:space="preserve">the </w:t>
      </w:r>
      <w:r>
        <w:rPr>
          <w:rFonts w:eastAsiaTheme="minorHAnsi"/>
          <w:lang w:val="en-GB" w:eastAsia="en-US"/>
        </w:rPr>
        <w:t xml:space="preserve">underlying mechanism is same for both </w:t>
      </w:r>
      <w:proofErr w:type="spellStart"/>
      <w:r>
        <w:rPr>
          <w:rFonts w:eastAsiaTheme="minorHAnsi"/>
          <w:lang w:val="en-GB" w:eastAsia="en-US"/>
        </w:rPr>
        <w:t>CA+Bubble</w:t>
      </w:r>
      <w:proofErr w:type="spellEnd"/>
      <w:r>
        <w:rPr>
          <w:rFonts w:eastAsiaTheme="minorHAnsi"/>
          <w:lang w:val="en-GB" w:eastAsia="en-US"/>
        </w:rPr>
        <w:t xml:space="preserve"> and </w:t>
      </w:r>
      <w:proofErr w:type="spellStart"/>
      <w:r>
        <w:rPr>
          <w:rFonts w:eastAsiaTheme="minorHAnsi"/>
          <w:lang w:val="en-GB" w:eastAsia="en-US"/>
        </w:rPr>
        <w:t>CA+Grid</w:t>
      </w:r>
      <w:proofErr w:type="spellEnd"/>
      <w:r>
        <w:rPr>
          <w:rFonts w:eastAsiaTheme="minorHAnsi"/>
          <w:lang w:val="en-GB" w:eastAsia="en-US"/>
        </w:rPr>
        <w:t xml:space="preserve">, they are grouped together and placed at the top of the UI in </w:t>
      </w:r>
      <w:r w:rsidR="00CA0B97">
        <w:rPr>
          <w:rFonts w:eastAsiaTheme="minorHAnsi"/>
          <w:lang w:val="en-GB" w:eastAsia="en-US"/>
        </w:rPr>
        <w:t xml:space="preserve">the </w:t>
      </w:r>
      <w:r>
        <w:rPr>
          <w:rFonts w:eastAsiaTheme="minorHAnsi"/>
          <w:lang w:val="en-GB" w:eastAsia="en-US"/>
        </w:rPr>
        <w:t xml:space="preserve">CA section. Similarly, </w:t>
      </w:r>
      <w:proofErr w:type="spellStart"/>
      <w:r>
        <w:rPr>
          <w:rFonts w:eastAsiaTheme="minorHAnsi"/>
          <w:lang w:val="en-GB" w:eastAsia="en-US"/>
        </w:rPr>
        <w:t>VSUP+Bubble</w:t>
      </w:r>
      <w:proofErr w:type="spellEnd"/>
      <w:r>
        <w:rPr>
          <w:rFonts w:eastAsiaTheme="minorHAnsi"/>
          <w:lang w:val="en-GB" w:eastAsia="en-US"/>
        </w:rPr>
        <w:t xml:space="preserve"> and </w:t>
      </w:r>
      <w:proofErr w:type="spellStart"/>
      <w:r>
        <w:rPr>
          <w:rFonts w:eastAsiaTheme="minorHAnsi"/>
          <w:lang w:val="en-GB" w:eastAsia="en-US"/>
        </w:rPr>
        <w:t>VSUP+Grid</w:t>
      </w:r>
      <w:proofErr w:type="spellEnd"/>
      <w:r>
        <w:rPr>
          <w:rFonts w:eastAsiaTheme="minorHAnsi"/>
          <w:lang w:val="en-GB" w:eastAsia="en-US"/>
        </w:rPr>
        <w:t xml:space="preserve"> are grouped together for the same reason and placed at the bottom in VSUP section of the UI. For both cases, we have shown the same question and the scale of answer is 1 to 5 where 1 means ‘Strongly Disagree’ and 5 means ‘Strongly Agree’ and the rest of the scales 2, 3, 4 carries in between weights based on their values. </w:t>
      </w:r>
    </w:p>
    <w:p w14:paraId="0CBC31B8" w14:textId="77777777" w:rsidR="003C6924" w:rsidRDefault="003C6924" w:rsidP="003C6924">
      <w:pPr>
        <w:autoSpaceDE w:val="0"/>
        <w:autoSpaceDN w:val="0"/>
        <w:adjustRightInd w:val="0"/>
        <w:spacing w:line="360" w:lineRule="auto"/>
        <w:jc w:val="both"/>
        <w:rPr>
          <w:rFonts w:eastAsiaTheme="minorHAnsi"/>
          <w:b/>
          <w:bCs/>
          <w:lang w:val="en-GB" w:eastAsia="en-US"/>
        </w:rPr>
      </w:pPr>
    </w:p>
    <w:p w14:paraId="06CD136B" w14:textId="7A734363" w:rsidR="003C6924" w:rsidRDefault="003C6924" w:rsidP="003C6924">
      <w:pPr>
        <w:autoSpaceDE w:val="0"/>
        <w:autoSpaceDN w:val="0"/>
        <w:adjustRightInd w:val="0"/>
        <w:spacing w:line="360" w:lineRule="auto"/>
        <w:jc w:val="both"/>
        <w:rPr>
          <w:rFonts w:eastAsiaTheme="minorHAnsi"/>
          <w:lang w:val="en-GB" w:eastAsia="en-US"/>
        </w:rPr>
      </w:pPr>
      <w:r w:rsidRPr="00FA53CE">
        <w:rPr>
          <w:rFonts w:eastAsiaTheme="minorHAnsi"/>
          <w:lang w:val="en-GB" w:eastAsia="en-US"/>
        </w:rPr>
        <w:t>Figure 6.5 shows</w:t>
      </w:r>
      <w:r>
        <w:rPr>
          <w:rFonts w:eastAsiaTheme="minorHAnsi"/>
          <w:b/>
          <w:bCs/>
          <w:lang w:val="en-GB" w:eastAsia="en-US"/>
        </w:rPr>
        <w:t xml:space="preserve"> </w:t>
      </w:r>
      <w:r>
        <w:rPr>
          <w:rFonts w:eastAsiaTheme="minorHAnsi"/>
          <w:lang w:val="en-GB" w:eastAsia="en-US"/>
        </w:rPr>
        <w:t>NASA-TLX Work-Load test related questions where CA and VSUP sections are placed in the top and bottom respectively since they are two groups of four components just like SUS test explained in previous section. But in this case the number of questions is six and the scale range is 1(Very Low) to 22 (Very High).</w:t>
      </w:r>
      <w:r w:rsidR="00D5174C">
        <w:rPr>
          <w:rFonts w:eastAsiaTheme="minorHAnsi"/>
          <w:lang w:val="en-GB" w:eastAsia="en-US"/>
        </w:rPr>
        <w:t xml:space="preserve"> </w:t>
      </w:r>
      <w:r>
        <w:rPr>
          <w:rFonts w:eastAsiaTheme="minorHAnsi"/>
          <w:lang w:val="en-GB" w:eastAsia="en-US"/>
        </w:rPr>
        <w:t>We have not shown all questions her</w:t>
      </w:r>
      <w:r w:rsidR="00D5174C">
        <w:rPr>
          <w:rFonts w:eastAsiaTheme="minorHAnsi"/>
          <w:lang w:val="en-GB" w:eastAsia="en-US"/>
        </w:rPr>
        <w:t xml:space="preserve">e </w:t>
      </w:r>
      <w:r>
        <w:rPr>
          <w:rFonts w:eastAsiaTheme="minorHAnsi"/>
          <w:lang w:val="en-GB" w:eastAsia="en-US"/>
        </w:rPr>
        <w:t>for SUS or NASA-TLX a</w:t>
      </w:r>
      <w:r w:rsidR="00D5174C">
        <w:rPr>
          <w:rFonts w:eastAsiaTheme="minorHAnsi"/>
          <w:lang w:val="en-GB" w:eastAsia="en-US"/>
        </w:rPr>
        <w:t>s</w:t>
      </w:r>
      <w:r>
        <w:rPr>
          <w:rFonts w:eastAsiaTheme="minorHAnsi"/>
          <w:lang w:val="en-GB" w:eastAsia="en-US"/>
        </w:rPr>
        <w:t xml:space="preserve"> the complete list can be found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E</w:t>
      </w:r>
      <w:r w:rsidRPr="006D162C">
        <w:rPr>
          <w:rFonts w:eastAsiaTheme="minorHAnsi"/>
          <w:color w:val="000000" w:themeColor="text1"/>
          <w:lang w:val="en-GB" w:eastAsia="en-US"/>
        </w:rPr>
        <w:t>.</w:t>
      </w:r>
      <w:r w:rsidR="00D5174C">
        <w:rPr>
          <w:rFonts w:eastAsiaTheme="minorHAnsi"/>
          <w:lang w:val="en-GB" w:eastAsia="en-US"/>
        </w:rPr>
        <w:t xml:space="preserve"> </w:t>
      </w:r>
      <w:r>
        <w:rPr>
          <w:rFonts w:eastAsiaTheme="minorHAnsi"/>
          <w:lang w:val="en-GB" w:eastAsia="en-US"/>
        </w:rPr>
        <w:t>We can summarise the questionnaire as follows:</w:t>
      </w:r>
    </w:p>
    <w:p w14:paraId="046E9C75"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Each component would appear to the participant conforming counter balancing rule as stated in 6.4.3.</w:t>
      </w:r>
    </w:p>
    <w:p w14:paraId="2274EAE7"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Every component had eight random ordered questions but the content of the question for every participant were same.</w:t>
      </w:r>
    </w:p>
    <w:p w14:paraId="7A6474CF"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The Post Session Questionnaire had two types of questions i. SUS and ii. NASA-TLX</w:t>
      </w:r>
    </w:p>
    <w:p w14:paraId="7AE221AE" w14:textId="77777777" w:rsidR="003C6924" w:rsidRDefault="003C6924" w:rsidP="002B35E4">
      <w:pPr>
        <w:pStyle w:val="ListParagraph"/>
        <w:numPr>
          <w:ilvl w:val="0"/>
          <w:numId w:val="25"/>
        </w:numPr>
        <w:autoSpaceDE w:val="0"/>
        <w:autoSpaceDN w:val="0"/>
        <w:adjustRightInd w:val="0"/>
        <w:spacing w:line="360" w:lineRule="auto"/>
        <w:jc w:val="both"/>
        <w:rPr>
          <w:rFonts w:eastAsiaTheme="minorHAnsi"/>
          <w:lang w:val="en-GB" w:eastAsia="en-US"/>
        </w:rPr>
      </w:pPr>
      <w:r>
        <w:rPr>
          <w:rFonts w:eastAsiaTheme="minorHAnsi"/>
          <w:lang w:val="en-GB" w:eastAsia="en-US"/>
        </w:rPr>
        <w:t>SUS had 10 questions and NASA-TLX has 6 questions.</w:t>
      </w:r>
    </w:p>
    <w:p w14:paraId="527C7F15" w14:textId="32ED2706" w:rsidR="003C6924" w:rsidRPr="00DF6E07" w:rsidRDefault="003C6924" w:rsidP="002B35E4">
      <w:pPr>
        <w:pStyle w:val="ListParagraph"/>
        <w:numPr>
          <w:ilvl w:val="0"/>
          <w:numId w:val="25"/>
        </w:numPr>
        <w:autoSpaceDE w:val="0"/>
        <w:autoSpaceDN w:val="0"/>
        <w:adjustRightInd w:val="0"/>
        <w:spacing w:line="360" w:lineRule="auto"/>
        <w:jc w:val="both"/>
        <w:rPr>
          <w:color w:val="000000" w:themeColor="text1"/>
        </w:rPr>
      </w:pPr>
      <w:r>
        <w:rPr>
          <w:rFonts w:eastAsiaTheme="minorHAnsi"/>
          <w:lang w:val="en-GB" w:eastAsia="en-US"/>
        </w:rPr>
        <w:t>Total number of questions = 4 x 8 + 2 (10 + 6) = 64</w:t>
      </w:r>
    </w:p>
    <w:p w14:paraId="0D241D9A" w14:textId="77777777" w:rsidR="003C6924" w:rsidRDefault="003C6924" w:rsidP="003C6924">
      <w:pPr>
        <w:jc w:val="both"/>
        <w:rPr>
          <w:color w:val="000000" w:themeColor="text1"/>
        </w:rPr>
      </w:pPr>
    </w:p>
    <w:p w14:paraId="068E87ED" w14:textId="77777777" w:rsidR="00A52717" w:rsidRDefault="00A52717" w:rsidP="003C6924">
      <w:pPr>
        <w:spacing w:line="360" w:lineRule="auto"/>
        <w:rPr>
          <w:rFonts w:eastAsiaTheme="minorHAnsi"/>
          <w:b/>
          <w:bCs/>
          <w:lang w:val="en-GB" w:eastAsia="en-US"/>
        </w:rPr>
        <w:sectPr w:rsidR="00A52717" w:rsidSect="00B96FD4">
          <w:pgSz w:w="11906" w:h="16838"/>
          <w:pgMar w:top="1440" w:right="1440" w:bottom="1440" w:left="1440" w:header="0" w:footer="340" w:gutter="0"/>
          <w:cols w:space="708"/>
          <w:docGrid w:linePitch="360"/>
        </w:sectPr>
      </w:pPr>
    </w:p>
    <w:p w14:paraId="3D904FAC" w14:textId="4EFEE6F9" w:rsidR="003C6924" w:rsidRDefault="003C6924" w:rsidP="003C6924">
      <w:pPr>
        <w:spacing w:line="360" w:lineRule="auto"/>
        <w:rPr>
          <w:rFonts w:eastAsiaTheme="minorHAnsi"/>
          <w:color w:val="000000" w:themeColor="text1"/>
          <w:lang w:val="en-GB" w:eastAsia="en-US"/>
        </w:rPr>
      </w:pPr>
      <w:r w:rsidRPr="006B192C">
        <w:rPr>
          <w:rFonts w:eastAsiaTheme="minorHAnsi"/>
          <w:b/>
          <w:bCs/>
          <w:lang w:val="en-GB" w:eastAsia="en-US"/>
        </w:rPr>
        <w:lastRenderedPageBreak/>
        <w:t>6.</w:t>
      </w:r>
      <w:r>
        <w:rPr>
          <w:rFonts w:eastAsiaTheme="minorHAnsi"/>
          <w:b/>
          <w:bCs/>
          <w:lang w:val="en-GB" w:eastAsia="en-US"/>
        </w:rPr>
        <w:t>7</w:t>
      </w:r>
      <w:r w:rsidRPr="006B192C">
        <w:rPr>
          <w:rFonts w:eastAsiaTheme="minorHAnsi"/>
          <w:b/>
          <w:bCs/>
          <w:lang w:val="en-GB" w:eastAsia="en-US"/>
        </w:rPr>
        <w:t xml:space="preserve"> </w:t>
      </w:r>
      <w:r>
        <w:rPr>
          <w:rFonts w:eastAsiaTheme="minorHAnsi"/>
          <w:b/>
          <w:bCs/>
          <w:lang w:val="en-GB" w:eastAsia="en-US"/>
        </w:rPr>
        <w:tab/>
      </w:r>
      <w:r w:rsidRPr="006B192C">
        <w:rPr>
          <w:rFonts w:eastAsiaTheme="minorHAnsi"/>
          <w:b/>
          <w:bCs/>
          <w:lang w:val="en-GB" w:eastAsia="en-US"/>
        </w:rPr>
        <w:t xml:space="preserve">Data Collection </w:t>
      </w:r>
      <w:r>
        <w:rPr>
          <w:rFonts w:eastAsiaTheme="minorHAnsi"/>
          <w:b/>
          <w:bCs/>
          <w:lang w:val="en-GB" w:eastAsia="en-US"/>
        </w:rPr>
        <w:t>and Storing</w:t>
      </w:r>
      <w:r>
        <w:rPr>
          <w:rFonts w:eastAsiaTheme="minorHAnsi"/>
          <w:b/>
          <w:bCs/>
          <w:lang w:val="en-GB" w:eastAsia="en-US"/>
        </w:rPr>
        <w:br/>
      </w:r>
      <w:r w:rsidRPr="0048794B">
        <w:rPr>
          <w:rFonts w:eastAsiaTheme="minorHAnsi"/>
          <w:color w:val="000000" w:themeColor="text1"/>
          <w:lang w:val="en-GB" w:eastAsia="en-US"/>
        </w:rPr>
        <w:t xml:space="preserve">We have developed the webpage, so we have implemented it in such a way that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system can automatically track </w:t>
      </w:r>
      <w:r>
        <w:rPr>
          <w:rFonts w:eastAsiaTheme="minorHAnsi"/>
          <w:color w:val="000000" w:themeColor="text1"/>
          <w:lang w:val="en-GB" w:eastAsia="en-US"/>
        </w:rPr>
        <w:t xml:space="preserve">the </w:t>
      </w:r>
      <w:r w:rsidRPr="0048794B">
        <w:rPr>
          <w:rFonts w:eastAsiaTheme="minorHAnsi"/>
          <w:color w:val="000000" w:themeColor="text1"/>
          <w:lang w:val="en-GB" w:eastAsia="en-US"/>
        </w:rPr>
        <w:t xml:space="preserve">status of every answer whether correct or wrong. That means it keeps </w:t>
      </w:r>
      <w:r>
        <w:rPr>
          <w:rFonts w:eastAsiaTheme="minorHAnsi"/>
          <w:color w:val="000000" w:themeColor="text1"/>
          <w:lang w:val="en-GB" w:eastAsia="en-US"/>
        </w:rPr>
        <w:t xml:space="preserve">a </w:t>
      </w:r>
      <w:r w:rsidRPr="0048794B">
        <w:rPr>
          <w:rFonts w:eastAsiaTheme="minorHAnsi"/>
          <w:color w:val="000000" w:themeColor="text1"/>
          <w:lang w:val="en-GB" w:eastAsia="en-US"/>
        </w:rPr>
        <w:t>record of every question from starting to end in a JSON object. The structure of the sample JSON data is given below:</w:t>
      </w:r>
    </w:p>
    <w:p w14:paraId="2BC2B29C" w14:textId="77777777" w:rsidR="00D5174C" w:rsidRPr="00FA1745" w:rsidRDefault="00D5174C" w:rsidP="003C6924">
      <w:pPr>
        <w:spacing w:line="360" w:lineRule="auto"/>
        <w:rPr>
          <w:rFonts w:eastAsiaTheme="minorHAnsi"/>
          <w:lang w:val="en-GB" w:eastAsia="en-US"/>
        </w:rPr>
      </w:pPr>
    </w:p>
    <w:p w14:paraId="644D5233"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Data = {</w:t>
      </w:r>
      <w:r>
        <w:rPr>
          <w:i/>
          <w:iCs/>
          <w:color w:val="000000" w:themeColor="text1"/>
          <w:sz w:val="20"/>
          <w:szCs w:val="20"/>
        </w:rPr>
        <w:br/>
        <w:t xml:space="preserve">    </w:t>
      </w:r>
      <w:r w:rsidRPr="00E5096E">
        <w:rPr>
          <w:i/>
          <w:iCs/>
          <w:color w:val="000000" w:themeColor="text1"/>
          <w:sz w:val="20"/>
          <w:szCs w:val="20"/>
        </w:rPr>
        <w:t>participant-</w:t>
      </w:r>
      <w:r>
        <w:rPr>
          <w:i/>
          <w:iCs/>
          <w:color w:val="000000" w:themeColor="text1"/>
          <w:sz w:val="20"/>
          <w:szCs w:val="20"/>
        </w:rPr>
        <w:t>index</w:t>
      </w:r>
      <w:r w:rsidRPr="00E5096E">
        <w:rPr>
          <w:i/>
          <w:iCs/>
          <w:color w:val="000000" w:themeColor="text1"/>
          <w:sz w:val="20"/>
          <w:szCs w:val="20"/>
        </w:rPr>
        <w:t>: 1</w:t>
      </w:r>
      <w:r>
        <w:rPr>
          <w:i/>
          <w:iCs/>
          <w:color w:val="000000" w:themeColor="text1"/>
          <w:sz w:val="20"/>
          <w:szCs w:val="20"/>
        </w:rPr>
        <w:t>,</w:t>
      </w:r>
    </w:p>
    <w:p w14:paraId="05574AC5" w14:textId="77777777" w:rsidR="003C6924" w:rsidRPr="0048794B" w:rsidRDefault="003C6924" w:rsidP="00DF6E07">
      <w:pPr>
        <w:spacing w:line="360" w:lineRule="auto"/>
        <w:ind w:left="720"/>
        <w:rPr>
          <w:rStyle w:val="name"/>
          <w:b/>
          <w:bCs/>
          <w:color w:val="000000" w:themeColor="text1"/>
          <w:sz w:val="20"/>
          <w:szCs w:val="20"/>
        </w:rPr>
      </w:pPr>
      <w:r w:rsidRPr="0048794B">
        <w:rPr>
          <w:i/>
          <w:iCs/>
          <w:color w:val="000000" w:themeColor="text1"/>
          <w:sz w:val="20"/>
          <w:szCs w:val="20"/>
        </w:rPr>
        <w:t xml:space="preserve">    ca-bubble: {</w:t>
      </w:r>
    </w:p>
    <w:p w14:paraId="00DC0BB0" w14:textId="77777777" w:rsidR="003C6924" w:rsidRPr="0048794B" w:rsidRDefault="003C6924" w:rsidP="00DF6E07">
      <w:pPr>
        <w:spacing w:line="360" w:lineRule="auto"/>
        <w:ind w:left="720"/>
        <w:rPr>
          <w:rStyle w:val="name"/>
          <w:b/>
          <w:bCs/>
          <w:color w:val="000000" w:themeColor="text1"/>
          <w:sz w:val="20"/>
          <w:szCs w:val="20"/>
        </w:rPr>
      </w:pPr>
      <w:r w:rsidRPr="0048794B">
        <w:rPr>
          <w:rStyle w:val="name"/>
          <w:color w:val="000000" w:themeColor="text1"/>
          <w:sz w:val="20"/>
          <w:szCs w:val="20"/>
        </w:rPr>
        <w:t xml:space="preserve">       Q1</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single target selection</w:t>
      </w:r>
    </w:p>
    <w:p w14:paraId="14B9012F"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w:t>
      </w:r>
      <w:proofErr w:type="gramStart"/>
      <w:r w:rsidRPr="0048794B">
        <w:rPr>
          <w:color w:val="000000" w:themeColor="text1"/>
          <w:sz w:val="20"/>
          <w:szCs w:val="20"/>
        </w:rPr>
        <w:t>true,</w:t>
      </w:r>
      <w:r>
        <w:rPr>
          <w:color w:val="000000" w:themeColor="text1"/>
          <w:sz w:val="20"/>
          <w:szCs w:val="20"/>
        </w:rPr>
        <w:t xml:space="preserve"> </w:t>
      </w:r>
      <w:r w:rsidRPr="0048794B">
        <w:rPr>
          <w:color w:val="000000" w:themeColor="text1"/>
          <w:sz w:val="20"/>
          <w:szCs w:val="20"/>
        </w:rPr>
        <w:t xml:space="preserve"> ca</w:t>
      </w:r>
      <w:proofErr w:type="gramEnd"/>
      <w:r w:rsidRPr="0048794B">
        <w:rPr>
          <w:color w:val="000000" w:themeColor="text1"/>
          <w:sz w:val="20"/>
          <w:szCs w:val="20"/>
        </w:rPr>
        <w:t xml:space="preserve">: 52,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"single-var-one",</w:t>
      </w:r>
    </w:p>
    <w:p w14:paraId="186F1BEE"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['Vietnam'], options: [</w:t>
      </w:r>
      <w:r w:rsidRPr="0048794B">
        <w:rPr>
          <w:rStyle w:val="object-value-string"/>
          <w:color w:val="000000" w:themeColor="text1"/>
          <w:sz w:val="20"/>
          <w:szCs w:val="20"/>
        </w:rPr>
        <w:t>'Vietnam'</w:t>
      </w:r>
      <w:r w:rsidRPr="0048794B">
        <w:rPr>
          <w:color w:val="000000" w:themeColor="text1"/>
          <w:sz w:val="20"/>
          <w:szCs w:val="20"/>
        </w:rPr>
        <w:t>, </w:t>
      </w:r>
      <w:r w:rsidRPr="0048794B">
        <w:rPr>
          <w:rStyle w:val="object-value-string"/>
          <w:color w:val="000000" w:themeColor="text1"/>
          <w:sz w:val="20"/>
          <w:szCs w:val="20"/>
        </w:rPr>
        <w:t>'Canada'</w:t>
      </w:r>
      <w:r w:rsidRPr="0048794B">
        <w:rPr>
          <w:color w:val="000000" w:themeColor="text1"/>
          <w:sz w:val="20"/>
          <w:szCs w:val="20"/>
        </w:rPr>
        <w:t>, </w:t>
      </w:r>
      <w:r w:rsidRPr="0048794B">
        <w:rPr>
          <w:rStyle w:val="object-value-string"/>
          <w:color w:val="000000" w:themeColor="text1"/>
          <w:sz w:val="20"/>
          <w:szCs w:val="20"/>
        </w:rPr>
        <w:t>'Philippines'</w:t>
      </w:r>
      <w:r w:rsidRPr="0048794B">
        <w:rPr>
          <w:color w:val="000000" w:themeColor="text1"/>
          <w:sz w:val="20"/>
          <w:szCs w:val="20"/>
        </w:rPr>
        <w:t>, </w:t>
      </w:r>
      <w:r w:rsidRPr="0048794B">
        <w:rPr>
          <w:rStyle w:val="object-value-string"/>
          <w:color w:val="000000" w:themeColor="text1"/>
          <w:sz w:val="20"/>
          <w:szCs w:val="20"/>
        </w:rPr>
        <w:t>'Kazakhstan'</w:t>
      </w:r>
      <w:r w:rsidRPr="0048794B">
        <w:rPr>
          <w:color w:val="000000" w:themeColor="text1"/>
          <w:sz w:val="20"/>
          <w:szCs w:val="20"/>
        </w:rPr>
        <w:t>, </w:t>
      </w:r>
      <w:r w:rsidRPr="0048794B">
        <w:rPr>
          <w:rStyle w:val="object-value-string"/>
          <w:color w:val="000000" w:themeColor="text1"/>
          <w:sz w:val="20"/>
          <w:szCs w:val="20"/>
        </w:rPr>
        <w:t>'Palestine'</w:t>
      </w:r>
      <w:r w:rsidRPr="0048794B">
        <w:rPr>
          <w:color w:val="000000" w:themeColor="text1"/>
          <w:sz w:val="20"/>
          <w:szCs w:val="20"/>
        </w:rPr>
        <w:t>, </w:t>
      </w:r>
      <w:r w:rsidRPr="0048794B">
        <w:rPr>
          <w:rStyle w:val="object-value-string"/>
          <w:color w:val="000000" w:themeColor="text1"/>
          <w:sz w:val="20"/>
          <w:szCs w:val="20"/>
        </w:rPr>
        <w:t>'Colombia'</w:t>
      </w:r>
      <w:r w:rsidRPr="0048794B">
        <w:rPr>
          <w:color w:val="000000" w:themeColor="text1"/>
          <w:sz w:val="20"/>
          <w:szCs w:val="20"/>
        </w:rPr>
        <w:t>]</w:t>
      </w:r>
    </w:p>
    <w:p w14:paraId="798F2CBF"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04B49530"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ECBFCA0" w14:textId="77777777" w:rsidR="003C6924" w:rsidRPr="0048794B" w:rsidRDefault="003C6924" w:rsidP="00DF6E07">
      <w:pPr>
        <w:ind w:left="720"/>
        <w:rPr>
          <w:rStyle w:val="name"/>
          <w:b/>
          <w:bCs/>
          <w:color w:val="000000" w:themeColor="text1"/>
          <w:sz w:val="20"/>
          <w:szCs w:val="20"/>
        </w:rPr>
      </w:pPr>
      <w:r w:rsidRPr="0048794B">
        <w:rPr>
          <w:rStyle w:val="name"/>
          <w:color w:val="000000" w:themeColor="text1"/>
          <w:sz w:val="20"/>
          <w:szCs w:val="20"/>
        </w:rPr>
        <w:t xml:space="preserve">       Q3</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single variable and all target selection</w:t>
      </w:r>
    </w:p>
    <w:p w14:paraId="12A743B8" w14:textId="77777777" w:rsidR="003C6924" w:rsidRPr="0048794B" w:rsidRDefault="003C6924" w:rsidP="00DF6E07">
      <w:pPr>
        <w:spacing w:line="360" w:lineRule="auto"/>
        <w:ind w:left="720"/>
        <w:rPr>
          <w:rStyle w:val="object-value-string"/>
          <w:color w:val="000000" w:themeColor="text1"/>
          <w:sz w:val="20"/>
          <w:szCs w:val="20"/>
        </w:rPr>
      </w:pPr>
      <w:r w:rsidRPr="0048794B">
        <w:rPr>
          <w:rStyle w:val="name"/>
          <w:b/>
          <w:bCs/>
          <w:color w:val="000000" w:themeColor="text1"/>
          <w:sz w:val="20"/>
          <w:szCs w:val="20"/>
        </w:rPr>
        <w:t xml:space="preserve">           </w:t>
      </w:r>
      <w:r w:rsidRPr="0048794B">
        <w:rPr>
          <w:color w:val="000000" w:themeColor="text1"/>
          <w:sz w:val="20"/>
          <w:szCs w:val="20"/>
        </w:rPr>
        <w:t>status: true,</w:t>
      </w:r>
      <w:r>
        <w:rPr>
          <w:color w:val="000000" w:themeColor="text1"/>
          <w:sz w:val="20"/>
          <w:szCs w:val="20"/>
        </w:rPr>
        <w:t xml:space="preserve"> ca: 90, </w:t>
      </w:r>
      <w:r w:rsidRPr="0048794B">
        <w:rPr>
          <w:rStyle w:val="name"/>
          <w:color w:val="000000" w:themeColor="text1"/>
          <w:sz w:val="20"/>
          <w:szCs w:val="20"/>
        </w:rPr>
        <w:t>mode</w:t>
      </w:r>
      <w:r w:rsidRPr="0048794B">
        <w:rPr>
          <w:color w:val="000000" w:themeColor="text1"/>
          <w:sz w:val="20"/>
          <w:szCs w:val="20"/>
        </w:rPr>
        <w:t>: </w:t>
      </w:r>
      <w:r w:rsidRPr="0048794B">
        <w:rPr>
          <w:rStyle w:val="object-value-string"/>
          <w:color w:val="000000" w:themeColor="text1"/>
          <w:sz w:val="20"/>
          <w:szCs w:val="20"/>
        </w:rPr>
        <w:t>"single-var-all ",</w:t>
      </w:r>
    </w:p>
    <w:p w14:paraId="35DDA929" w14:textId="77777777" w:rsidR="003C6924" w:rsidRPr="0048794B" w:rsidRDefault="003C6924" w:rsidP="00DF6E07">
      <w:pPr>
        <w:spacing w:line="360" w:lineRule="auto"/>
        <w:ind w:left="720"/>
        <w:rPr>
          <w:color w:val="000000" w:themeColor="text1"/>
          <w:sz w:val="20"/>
          <w:szCs w:val="20"/>
        </w:rPr>
      </w:pPr>
      <w:r w:rsidRPr="0048794B">
        <w:rPr>
          <w:rStyle w:val="object-value-string"/>
          <w:color w:val="000000" w:themeColor="text1"/>
          <w:sz w:val="20"/>
          <w:szCs w:val="20"/>
        </w:rPr>
        <w:t xml:space="preserve">           </w:t>
      </w:r>
      <w:r w:rsidRPr="0048794B">
        <w:rPr>
          <w:color w:val="000000" w:themeColor="text1"/>
          <w:sz w:val="20"/>
          <w:szCs w:val="20"/>
        </w:rPr>
        <w:t>selected: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'Argentina'</w:t>
      </w:r>
      <w:r w:rsidRPr="0048794B">
        <w:rPr>
          <w:color w:val="000000" w:themeColor="text1"/>
          <w:sz w:val="20"/>
          <w:szCs w:val="20"/>
        </w:rPr>
        <w:t>,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 </w:t>
      </w:r>
      <w:r w:rsidRPr="0048794B">
        <w:rPr>
          <w:rStyle w:val="object-value-string"/>
          <w:color w:val="000000" w:themeColor="text1"/>
          <w:sz w:val="20"/>
          <w:szCs w:val="20"/>
        </w:rPr>
        <w:t>'Russia'</w:t>
      </w:r>
      <w:r w:rsidRPr="0048794B">
        <w:rPr>
          <w:color w:val="000000" w:themeColor="text1"/>
          <w:sz w:val="20"/>
          <w:szCs w:val="20"/>
        </w:rPr>
        <w:t>]</w:t>
      </w:r>
    </w:p>
    <w:p w14:paraId="13AF5008"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479DF6FB" w14:textId="77777777" w:rsidR="003C6924" w:rsidRPr="0048794B" w:rsidRDefault="003C6924" w:rsidP="00DF6E07">
      <w:pPr>
        <w:ind w:left="720"/>
        <w:rPr>
          <w:color w:val="000000" w:themeColor="text1"/>
          <w:sz w:val="20"/>
          <w:szCs w:val="20"/>
        </w:rPr>
      </w:pPr>
      <w:r w:rsidRPr="0048794B">
        <w:rPr>
          <w:color w:val="000000" w:themeColor="text1"/>
          <w:sz w:val="20"/>
          <w:szCs w:val="20"/>
        </w:rPr>
        <w:t xml:space="preserve">       …</w:t>
      </w:r>
    </w:p>
    <w:p w14:paraId="1218DE3E" w14:textId="77777777" w:rsidR="003C6924" w:rsidRPr="0048794B" w:rsidRDefault="003C6924" w:rsidP="00DF6E07">
      <w:pPr>
        <w:ind w:left="720"/>
        <w:rPr>
          <w:rStyle w:val="name"/>
          <w:b/>
          <w:bCs/>
          <w:color w:val="000000" w:themeColor="text1"/>
          <w:sz w:val="20"/>
          <w:szCs w:val="20"/>
        </w:rPr>
      </w:pPr>
      <w:r w:rsidRPr="0048794B">
        <w:rPr>
          <w:color w:val="000000" w:themeColor="text1"/>
          <w:sz w:val="20"/>
          <w:szCs w:val="20"/>
        </w:rPr>
        <w:t xml:space="preserve">       </w:t>
      </w:r>
      <w:r w:rsidRPr="0048794B">
        <w:rPr>
          <w:rStyle w:val="name"/>
          <w:color w:val="000000" w:themeColor="text1"/>
          <w:sz w:val="20"/>
          <w:szCs w:val="20"/>
        </w:rPr>
        <w:t>Q8</w:t>
      </w:r>
      <w:r w:rsidRPr="0048794B">
        <w:rPr>
          <w:rStyle w:val="name"/>
          <w:b/>
          <w:bCs/>
          <w:color w:val="000000" w:themeColor="text1"/>
          <w:sz w:val="20"/>
          <w:szCs w:val="20"/>
        </w:rPr>
        <w:t xml:space="preserve">: </w:t>
      </w:r>
      <w:proofErr w:type="gramStart"/>
      <w:r w:rsidRPr="0048794B">
        <w:rPr>
          <w:rStyle w:val="name"/>
          <w:b/>
          <w:bCs/>
          <w:color w:val="000000" w:themeColor="text1"/>
          <w:sz w:val="20"/>
          <w:szCs w:val="20"/>
        </w:rPr>
        <w:t xml:space="preserve">{  </w:t>
      </w:r>
      <w:proofErr w:type="gramEnd"/>
      <w:r w:rsidRPr="0048794B">
        <w:rPr>
          <w:rStyle w:val="name"/>
          <w:b/>
          <w:bCs/>
          <w:color w:val="000000" w:themeColor="text1"/>
          <w:sz w:val="20"/>
          <w:szCs w:val="20"/>
        </w:rPr>
        <w:t xml:space="preserve">   // double variable with single target selection</w:t>
      </w:r>
    </w:p>
    <w:p w14:paraId="5F12A8F1" w14:textId="77777777" w:rsidR="003C6924" w:rsidRPr="00565895" w:rsidRDefault="003C6924" w:rsidP="00DF6E07">
      <w:pPr>
        <w:spacing w:line="360" w:lineRule="auto"/>
        <w:ind w:left="720"/>
        <w:rPr>
          <w:rStyle w:val="object-value-string"/>
          <w:color w:val="000000" w:themeColor="text1"/>
          <w:sz w:val="20"/>
          <w:szCs w:val="20"/>
          <w:lang w:val="fr-FR"/>
        </w:rPr>
      </w:pPr>
      <w:r w:rsidRPr="0048794B">
        <w:rPr>
          <w:rStyle w:val="name"/>
          <w:b/>
          <w:bCs/>
          <w:color w:val="000000" w:themeColor="text1"/>
          <w:sz w:val="20"/>
          <w:szCs w:val="20"/>
        </w:rPr>
        <w:t xml:space="preserve">           </w:t>
      </w:r>
      <w:proofErr w:type="spellStart"/>
      <w:proofErr w:type="gramStart"/>
      <w:r w:rsidRPr="00565895">
        <w:rPr>
          <w:color w:val="000000" w:themeColor="text1"/>
          <w:sz w:val="20"/>
          <w:szCs w:val="20"/>
          <w:lang w:val="fr-FR"/>
        </w:rPr>
        <w:t>status</w:t>
      </w:r>
      <w:proofErr w:type="spellEnd"/>
      <w:r w:rsidRPr="00565895">
        <w:rPr>
          <w:color w:val="000000" w:themeColor="text1"/>
          <w:sz w:val="20"/>
          <w:szCs w:val="20"/>
          <w:lang w:val="fr-FR"/>
        </w:rPr>
        <w:t>:</w:t>
      </w:r>
      <w:proofErr w:type="gramEnd"/>
      <w:r w:rsidRPr="00565895">
        <w:rPr>
          <w:color w:val="000000" w:themeColor="text1"/>
          <w:sz w:val="20"/>
          <w:szCs w:val="20"/>
          <w:lang w:val="fr-FR"/>
        </w:rPr>
        <w:t> </w:t>
      </w:r>
      <w:proofErr w:type="spellStart"/>
      <w:r w:rsidRPr="00565895">
        <w:rPr>
          <w:color w:val="000000" w:themeColor="text1"/>
          <w:sz w:val="20"/>
          <w:szCs w:val="20"/>
          <w:lang w:val="fr-FR"/>
        </w:rPr>
        <w:t>true</w:t>
      </w:r>
      <w:proofErr w:type="spellEnd"/>
      <w:r w:rsidRPr="00565895">
        <w:rPr>
          <w:color w:val="000000" w:themeColor="text1"/>
          <w:sz w:val="20"/>
          <w:szCs w:val="20"/>
          <w:lang w:val="fr-FR"/>
        </w:rPr>
        <w:t xml:space="preserve">, ca: 71, </w:t>
      </w:r>
      <w:r w:rsidRPr="00565895">
        <w:rPr>
          <w:rStyle w:val="name"/>
          <w:color w:val="000000" w:themeColor="text1"/>
          <w:sz w:val="20"/>
          <w:szCs w:val="20"/>
          <w:lang w:val="fr-FR"/>
        </w:rPr>
        <w:t>mode</w:t>
      </w:r>
      <w:r w:rsidRPr="00565895">
        <w:rPr>
          <w:color w:val="000000" w:themeColor="text1"/>
          <w:sz w:val="20"/>
          <w:szCs w:val="20"/>
          <w:lang w:val="fr-FR"/>
        </w:rPr>
        <w:t>: </w:t>
      </w:r>
      <w:r w:rsidRPr="00565895">
        <w:rPr>
          <w:rStyle w:val="object-value-string"/>
          <w:color w:val="000000" w:themeColor="text1"/>
          <w:sz w:val="20"/>
          <w:szCs w:val="20"/>
          <w:lang w:val="fr-FR"/>
        </w:rPr>
        <w:t>"double-var ",</w:t>
      </w:r>
    </w:p>
    <w:p w14:paraId="69E81D22" w14:textId="77777777" w:rsidR="003C6924" w:rsidRPr="0048794B" w:rsidRDefault="003C6924" w:rsidP="00DF6E07">
      <w:pPr>
        <w:spacing w:line="360" w:lineRule="auto"/>
        <w:ind w:left="720"/>
        <w:rPr>
          <w:color w:val="000000" w:themeColor="text1"/>
          <w:sz w:val="20"/>
          <w:szCs w:val="20"/>
        </w:rPr>
      </w:pPr>
      <w:r w:rsidRPr="00565895">
        <w:rPr>
          <w:rStyle w:val="object-value-string"/>
          <w:color w:val="000000" w:themeColor="text1"/>
          <w:sz w:val="20"/>
          <w:szCs w:val="20"/>
          <w:lang w:val="fr-FR"/>
        </w:rPr>
        <w:t xml:space="preserve">           </w:t>
      </w:r>
      <w:r w:rsidRPr="0048794B">
        <w:rPr>
          <w:color w:val="000000" w:themeColor="text1"/>
          <w:sz w:val="20"/>
          <w:szCs w:val="20"/>
        </w:rPr>
        <w:t>selected: [</w:t>
      </w:r>
      <w:r w:rsidRPr="0048794B">
        <w:rPr>
          <w:rStyle w:val="object-value-string"/>
          <w:color w:val="000000" w:themeColor="text1"/>
          <w:sz w:val="20"/>
          <w:szCs w:val="20"/>
        </w:rPr>
        <w:t>'Peru'</w:t>
      </w:r>
      <w:r w:rsidRPr="0048794B">
        <w:rPr>
          <w:color w:val="000000" w:themeColor="text1"/>
          <w:sz w:val="20"/>
          <w:szCs w:val="20"/>
        </w:rPr>
        <w:t>],</w:t>
      </w:r>
      <w:r>
        <w:rPr>
          <w:color w:val="000000" w:themeColor="text1"/>
          <w:sz w:val="20"/>
          <w:szCs w:val="20"/>
        </w:rPr>
        <w:t xml:space="preserve"> </w:t>
      </w:r>
      <w:r w:rsidRPr="0048794B">
        <w:rPr>
          <w:color w:val="000000" w:themeColor="text1"/>
          <w:sz w:val="20"/>
          <w:szCs w:val="20"/>
        </w:rPr>
        <w:t>options: [</w:t>
      </w:r>
      <w:r w:rsidRPr="0048794B">
        <w:rPr>
          <w:rStyle w:val="object-value-string"/>
          <w:color w:val="000000" w:themeColor="text1"/>
          <w:sz w:val="20"/>
          <w:szCs w:val="20"/>
        </w:rPr>
        <w:t>'Mongolia'</w:t>
      </w:r>
      <w:r w:rsidRPr="0048794B">
        <w:rPr>
          <w:color w:val="000000" w:themeColor="text1"/>
          <w:sz w:val="20"/>
          <w:szCs w:val="20"/>
        </w:rPr>
        <w:t>, </w:t>
      </w:r>
      <w:r w:rsidRPr="0048794B">
        <w:rPr>
          <w:rStyle w:val="object-value-string"/>
          <w:color w:val="000000" w:themeColor="text1"/>
          <w:sz w:val="20"/>
          <w:szCs w:val="20"/>
        </w:rPr>
        <w:t>'Peru'</w:t>
      </w:r>
      <w:r w:rsidRPr="0048794B">
        <w:rPr>
          <w:color w:val="000000" w:themeColor="text1"/>
          <w:sz w:val="20"/>
          <w:szCs w:val="20"/>
        </w:rPr>
        <w:t>]</w:t>
      </w:r>
    </w:p>
    <w:p w14:paraId="08B29DA9"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7571CFC" w14:textId="77777777" w:rsidR="003C6924" w:rsidRPr="0048794B" w:rsidRDefault="003C6924" w:rsidP="00DF6E07">
      <w:pPr>
        <w:spacing w:line="360" w:lineRule="auto"/>
        <w:ind w:left="720"/>
        <w:rPr>
          <w:rFonts w:eastAsiaTheme="minorHAnsi"/>
          <w:color w:val="000000" w:themeColor="text1"/>
          <w:sz w:val="20"/>
          <w:szCs w:val="20"/>
          <w:lang w:val="en-GB" w:eastAsia="en-US"/>
        </w:rPr>
      </w:pPr>
      <w:r w:rsidRPr="0048794B">
        <w:rPr>
          <w:rFonts w:eastAsiaTheme="minorHAnsi"/>
          <w:color w:val="000000" w:themeColor="text1"/>
          <w:sz w:val="20"/>
          <w:szCs w:val="20"/>
          <w:lang w:val="en-GB" w:eastAsia="en-US"/>
        </w:rPr>
        <w:t xml:space="preserve">       single-var-one-time: 4.9</w:t>
      </w:r>
      <w:proofErr w:type="gramStart"/>
      <w:r w:rsidRPr="0048794B">
        <w:rPr>
          <w:rFonts w:eastAsiaTheme="minorHAnsi"/>
          <w:color w:val="000000" w:themeColor="text1"/>
          <w:sz w:val="20"/>
          <w:szCs w:val="20"/>
          <w:lang w:val="en-GB" w:eastAsia="en-US"/>
        </w:rPr>
        <w:t>,  /</w:t>
      </w:r>
      <w:proofErr w:type="gramEnd"/>
      <w:r w:rsidRPr="0048794B">
        <w:rPr>
          <w:rFonts w:eastAsiaTheme="minorHAnsi"/>
          <w:color w:val="000000" w:themeColor="text1"/>
          <w:sz w:val="20"/>
          <w:szCs w:val="20"/>
          <w:lang w:val="en-GB" w:eastAsia="en-US"/>
        </w:rPr>
        <w:t>/ time required for questions of single variable-single answer</w:t>
      </w:r>
    </w:p>
    <w:p w14:paraId="73FFB90C"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single-var-all-time: 5.7</w:t>
      </w:r>
      <w:proofErr w:type="gramStart"/>
      <w:r w:rsidRPr="0048794B">
        <w:rPr>
          <w:rFonts w:eastAsia="MS Gothic"/>
          <w:color w:val="000000" w:themeColor="text1"/>
          <w:sz w:val="20"/>
          <w:szCs w:val="20"/>
          <w:lang w:val="en-GB" w:eastAsia="en-US"/>
        </w:rPr>
        <w:t>,</w:t>
      </w:r>
      <w:r w:rsidRPr="0048794B">
        <w:rPr>
          <w:rFonts w:eastAsiaTheme="minorHAnsi"/>
          <w:color w:val="000000" w:themeColor="text1"/>
          <w:sz w:val="20"/>
          <w:szCs w:val="20"/>
          <w:lang w:val="en-GB" w:eastAsia="en-US"/>
        </w:rPr>
        <w:t xml:space="preserve">  /</w:t>
      </w:r>
      <w:proofErr w:type="gramEnd"/>
      <w:r w:rsidRPr="0048794B">
        <w:rPr>
          <w:rFonts w:eastAsiaTheme="minorHAnsi"/>
          <w:color w:val="000000" w:themeColor="text1"/>
          <w:sz w:val="20"/>
          <w:szCs w:val="20"/>
          <w:lang w:val="en-GB" w:eastAsia="en-US"/>
        </w:rPr>
        <w:t>/ time required for questions of single variable-all answers</w:t>
      </w:r>
    </w:p>
    <w:p w14:paraId="346B08D5" w14:textId="77777777" w:rsidR="003C6924" w:rsidRPr="0048794B" w:rsidRDefault="003C6924" w:rsidP="00DF6E07">
      <w:pPr>
        <w:spacing w:line="360" w:lineRule="auto"/>
        <w:ind w:left="720"/>
        <w:rPr>
          <w:rFonts w:eastAsia="MS Gothic"/>
          <w:color w:val="000000" w:themeColor="text1"/>
          <w:sz w:val="20"/>
          <w:szCs w:val="20"/>
          <w:lang w:val="en-GB" w:eastAsia="en-US"/>
        </w:rPr>
      </w:pPr>
      <w:r w:rsidRPr="0048794B">
        <w:rPr>
          <w:rFonts w:eastAsiaTheme="minorHAnsi"/>
          <w:color w:val="000000" w:themeColor="text1"/>
          <w:sz w:val="20"/>
          <w:szCs w:val="20"/>
          <w:lang w:val="en-GB" w:eastAsia="en-US"/>
        </w:rPr>
        <w:t xml:space="preserve">       double-var-time: </w:t>
      </w:r>
      <w:proofErr w:type="gramStart"/>
      <w:r w:rsidRPr="0048794B">
        <w:rPr>
          <w:rFonts w:eastAsiaTheme="minorHAnsi"/>
          <w:color w:val="000000" w:themeColor="text1"/>
          <w:sz w:val="20"/>
          <w:szCs w:val="20"/>
          <w:lang w:val="en-GB" w:eastAsia="en-US"/>
        </w:rPr>
        <w:t>6.5  /</w:t>
      </w:r>
      <w:proofErr w:type="gramEnd"/>
      <w:r w:rsidRPr="0048794B">
        <w:rPr>
          <w:rFonts w:eastAsiaTheme="minorHAnsi"/>
          <w:color w:val="000000" w:themeColor="text1"/>
          <w:sz w:val="20"/>
          <w:szCs w:val="20"/>
          <w:lang w:val="en-GB" w:eastAsia="en-US"/>
        </w:rPr>
        <w:t>/ time required for questions of double variable-single answer</w:t>
      </w:r>
    </w:p>
    <w:p w14:paraId="093E9672" w14:textId="77777777" w:rsidR="003C6924" w:rsidRPr="0048794B" w:rsidRDefault="003C6924" w:rsidP="00DF6E07">
      <w:pPr>
        <w:spacing w:line="360" w:lineRule="auto"/>
        <w:ind w:left="720"/>
        <w:rPr>
          <w:color w:val="000000" w:themeColor="text1"/>
          <w:sz w:val="20"/>
          <w:szCs w:val="20"/>
        </w:rPr>
      </w:pPr>
      <w:r w:rsidRPr="0048794B">
        <w:rPr>
          <w:color w:val="000000" w:themeColor="text1"/>
          <w:sz w:val="20"/>
          <w:szCs w:val="20"/>
        </w:rPr>
        <w:t xml:space="preserve">   },</w:t>
      </w:r>
    </w:p>
    <w:p w14:paraId="411E3655"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ca-grid: {… same structure of ca-bubble   ...},</w:t>
      </w:r>
    </w:p>
    <w:p w14:paraId="3F172715" w14:textId="77777777" w:rsidR="003C6924" w:rsidRPr="0048794B" w:rsidRDefault="003C6924" w:rsidP="00DF6E07">
      <w:pPr>
        <w:spacing w:line="360" w:lineRule="auto"/>
        <w:ind w:left="720"/>
        <w:rPr>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-bubble: {…  same structure of ca-bubble …},</w:t>
      </w:r>
    </w:p>
    <w:p w14:paraId="7643200D" w14:textId="77777777" w:rsidR="003C6924" w:rsidRPr="0048794B" w:rsidRDefault="003C6924" w:rsidP="00DF6E07">
      <w:pPr>
        <w:spacing w:line="360" w:lineRule="auto"/>
        <w:ind w:left="720"/>
        <w:rPr>
          <w:i/>
          <w:iCs/>
          <w:color w:val="000000" w:themeColor="text1"/>
          <w:sz w:val="20"/>
          <w:szCs w:val="20"/>
        </w:rPr>
      </w:pPr>
      <w:r w:rsidRPr="0048794B">
        <w:rPr>
          <w:i/>
          <w:iCs/>
          <w:color w:val="000000" w:themeColor="text1"/>
          <w:sz w:val="20"/>
          <w:szCs w:val="20"/>
        </w:rPr>
        <w:t xml:space="preserve">   </w:t>
      </w:r>
      <w:proofErr w:type="spellStart"/>
      <w:r w:rsidRPr="0048794B">
        <w:rPr>
          <w:i/>
          <w:iCs/>
          <w:color w:val="000000" w:themeColor="text1"/>
          <w:sz w:val="20"/>
          <w:szCs w:val="20"/>
        </w:rPr>
        <w:t>vsup</w:t>
      </w:r>
      <w:proofErr w:type="spellEnd"/>
      <w:r w:rsidRPr="0048794B">
        <w:rPr>
          <w:i/>
          <w:iCs/>
          <w:color w:val="000000" w:themeColor="text1"/>
          <w:sz w:val="20"/>
          <w:szCs w:val="20"/>
        </w:rPr>
        <w:t>-grid: {… same structure of ca-bubble ….},</w:t>
      </w:r>
    </w:p>
    <w:p w14:paraId="0831813F" w14:textId="77777777" w:rsidR="003C6924" w:rsidRPr="0048794B" w:rsidRDefault="003C6924" w:rsidP="00DF6E07">
      <w:pPr>
        <w:spacing w:line="360" w:lineRule="auto"/>
        <w:ind w:left="720"/>
        <w:rPr>
          <w:color w:val="000000" w:themeColor="text1"/>
          <w:sz w:val="20"/>
          <w:szCs w:val="20"/>
        </w:rPr>
      </w:pPr>
      <w:r w:rsidRPr="0048794B">
        <w:rPr>
          <w:rStyle w:val="name"/>
          <w:b/>
          <w:bCs/>
          <w:color w:val="000000" w:themeColor="text1"/>
          <w:sz w:val="20"/>
          <w:szCs w:val="20"/>
        </w:rPr>
        <w:t xml:space="preserve">   </w:t>
      </w:r>
      <w:proofErr w:type="spellStart"/>
      <w:r w:rsidRPr="0048794B">
        <w:rPr>
          <w:rStyle w:val="name"/>
          <w:color w:val="000000" w:themeColor="text1"/>
          <w:sz w:val="20"/>
          <w:szCs w:val="20"/>
        </w:rPr>
        <w:t>nasa</w:t>
      </w:r>
      <w:proofErr w:type="spellEnd"/>
      <w:r w:rsidRPr="0048794B">
        <w:rPr>
          <w:rStyle w:val="name"/>
          <w:color w:val="000000" w:themeColor="text1"/>
          <w:sz w:val="20"/>
          <w:szCs w:val="20"/>
        </w:rPr>
        <w:t>-ca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15</w:t>
      </w:r>
      <w:r w:rsidRPr="0048794B">
        <w:rPr>
          <w:rStyle w:val="object-properties-preview"/>
          <w:color w:val="000000" w:themeColor="text1"/>
          <w:sz w:val="20"/>
          <w:szCs w:val="20"/>
        </w:rPr>
        <w:t>}, // answers of NASA-TLX for CA components</w:t>
      </w:r>
    </w:p>
    <w:p w14:paraId="6E37FE5D"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w:t>
      </w:r>
      <w:proofErr w:type="spellStart"/>
      <w:r w:rsidRPr="0048794B">
        <w:rPr>
          <w:rStyle w:val="name"/>
          <w:color w:val="000000" w:themeColor="text1"/>
          <w:sz w:val="20"/>
          <w:szCs w:val="20"/>
        </w:rPr>
        <w:t>nasa-vsup</w:t>
      </w:r>
      <w:proofErr w:type="spellEnd"/>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12</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13</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12</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NASA-TLX for VSUP components</w:t>
      </w:r>
    </w:p>
    <w:p w14:paraId="752623A1"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sus-ca</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4</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CA components</w:t>
      </w:r>
    </w:p>
    <w:p w14:paraId="5331BC6A" w14:textId="77777777" w:rsidR="003C6924" w:rsidRPr="0048794B" w:rsidRDefault="003C6924" w:rsidP="00DF6E07">
      <w:pPr>
        <w:spacing w:line="360" w:lineRule="auto"/>
        <w:ind w:left="720"/>
        <w:rPr>
          <w:color w:val="000000" w:themeColor="text1"/>
          <w:sz w:val="20"/>
          <w:szCs w:val="20"/>
        </w:rPr>
      </w:pPr>
      <w:r w:rsidRPr="0048794B">
        <w:rPr>
          <w:rStyle w:val="name"/>
          <w:color w:val="000000" w:themeColor="text1"/>
          <w:sz w:val="20"/>
          <w:szCs w:val="20"/>
        </w:rPr>
        <w:t xml:space="preserve">   sus-vsup</w:t>
      </w:r>
      <w:r w:rsidRPr="0048794B">
        <w:rPr>
          <w:color w:val="000000" w:themeColor="text1"/>
          <w:sz w:val="20"/>
          <w:szCs w:val="20"/>
        </w:rPr>
        <w:t>: </w:t>
      </w:r>
      <w:r w:rsidRPr="0048794B">
        <w:rPr>
          <w:rStyle w:val="object-properties-preview"/>
          <w:color w:val="000000" w:themeColor="text1"/>
          <w:sz w:val="20"/>
          <w:szCs w:val="20"/>
        </w:rPr>
        <w:t>{</w:t>
      </w:r>
      <w:r w:rsidRPr="0048794B">
        <w:rPr>
          <w:rStyle w:val="name"/>
          <w:color w:val="000000" w:themeColor="text1"/>
          <w:sz w:val="20"/>
          <w:szCs w:val="20"/>
        </w:rPr>
        <w:t>1</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2</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3</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4</w:t>
      </w:r>
      <w:r w:rsidRPr="0048794B">
        <w:rPr>
          <w:rStyle w:val="object-properties-preview"/>
          <w:color w:val="000000" w:themeColor="text1"/>
          <w:sz w:val="20"/>
          <w:szCs w:val="20"/>
        </w:rPr>
        <w:t>: </w:t>
      </w:r>
      <w:r w:rsidRPr="0048794B">
        <w:rPr>
          <w:rStyle w:val="object-value-number"/>
          <w:color w:val="000000" w:themeColor="text1"/>
          <w:sz w:val="20"/>
          <w:szCs w:val="20"/>
        </w:rPr>
        <w:t>1</w:t>
      </w:r>
      <w:r w:rsidRPr="0048794B">
        <w:rPr>
          <w:rStyle w:val="object-properties-preview"/>
          <w:color w:val="000000" w:themeColor="text1"/>
          <w:sz w:val="20"/>
          <w:szCs w:val="20"/>
        </w:rPr>
        <w:t>, </w:t>
      </w:r>
      <w:r w:rsidRPr="0048794B">
        <w:rPr>
          <w:rStyle w:val="name"/>
          <w:color w:val="000000" w:themeColor="text1"/>
          <w:sz w:val="20"/>
          <w:szCs w:val="20"/>
        </w:rPr>
        <w:t>5</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6</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7</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8</w:t>
      </w:r>
      <w:r w:rsidRPr="0048794B">
        <w:rPr>
          <w:rStyle w:val="object-properties-preview"/>
          <w:color w:val="000000" w:themeColor="text1"/>
          <w:sz w:val="20"/>
          <w:szCs w:val="20"/>
        </w:rPr>
        <w:t>: </w:t>
      </w:r>
      <w:r w:rsidRPr="0048794B">
        <w:rPr>
          <w:rStyle w:val="object-value-number"/>
          <w:color w:val="000000" w:themeColor="text1"/>
          <w:sz w:val="20"/>
          <w:szCs w:val="20"/>
        </w:rPr>
        <w:t>3</w:t>
      </w:r>
      <w:r w:rsidRPr="0048794B">
        <w:rPr>
          <w:rStyle w:val="object-properties-preview"/>
          <w:color w:val="000000" w:themeColor="text1"/>
          <w:sz w:val="20"/>
          <w:szCs w:val="20"/>
        </w:rPr>
        <w:t>, </w:t>
      </w:r>
      <w:r w:rsidRPr="0048794B">
        <w:rPr>
          <w:rStyle w:val="name"/>
          <w:color w:val="000000" w:themeColor="text1"/>
          <w:sz w:val="20"/>
          <w:szCs w:val="20"/>
        </w:rPr>
        <w:t>9</w:t>
      </w:r>
      <w:r w:rsidRPr="0048794B">
        <w:rPr>
          <w:rStyle w:val="object-properties-preview"/>
          <w:color w:val="000000" w:themeColor="text1"/>
          <w:sz w:val="20"/>
          <w:szCs w:val="20"/>
        </w:rPr>
        <w:t>: </w:t>
      </w:r>
      <w:r w:rsidRPr="0048794B">
        <w:rPr>
          <w:rStyle w:val="object-value-number"/>
          <w:color w:val="000000" w:themeColor="text1"/>
          <w:sz w:val="20"/>
          <w:szCs w:val="20"/>
        </w:rPr>
        <w:t>2</w:t>
      </w:r>
      <w:r w:rsidRPr="0048794B">
        <w:rPr>
          <w:rStyle w:val="object-properties-preview"/>
          <w:color w:val="000000" w:themeColor="text1"/>
          <w:sz w:val="20"/>
          <w:szCs w:val="20"/>
        </w:rPr>
        <w:t>, </w:t>
      </w:r>
      <w:r w:rsidRPr="0048794B">
        <w:rPr>
          <w:rStyle w:val="name"/>
          <w:color w:val="000000" w:themeColor="text1"/>
          <w:sz w:val="20"/>
          <w:szCs w:val="20"/>
        </w:rPr>
        <w:t>10</w:t>
      </w:r>
      <w:r w:rsidRPr="0048794B">
        <w:rPr>
          <w:rStyle w:val="object-properties-preview"/>
          <w:color w:val="000000" w:themeColor="text1"/>
          <w:sz w:val="20"/>
          <w:szCs w:val="20"/>
        </w:rPr>
        <w:t>: </w:t>
      </w:r>
      <w:r w:rsidRPr="0048794B">
        <w:rPr>
          <w:rStyle w:val="object-value-number"/>
          <w:color w:val="000000" w:themeColor="text1"/>
          <w:sz w:val="20"/>
          <w:szCs w:val="20"/>
        </w:rPr>
        <w:t>3</w:t>
      </w:r>
      <w:proofErr w:type="gramStart"/>
      <w:r w:rsidRPr="0048794B">
        <w:rPr>
          <w:rStyle w:val="object-properties-preview"/>
          <w:color w:val="000000" w:themeColor="text1"/>
          <w:sz w:val="20"/>
          <w:szCs w:val="20"/>
        </w:rPr>
        <w:t>}  /</w:t>
      </w:r>
      <w:proofErr w:type="gramEnd"/>
      <w:r w:rsidRPr="0048794B">
        <w:rPr>
          <w:rStyle w:val="object-properties-preview"/>
          <w:color w:val="000000" w:themeColor="text1"/>
          <w:sz w:val="20"/>
          <w:szCs w:val="20"/>
        </w:rPr>
        <w:t>/ answers of SUS for VSUP components</w:t>
      </w:r>
    </w:p>
    <w:p w14:paraId="36162220" w14:textId="77777777" w:rsidR="003C6924" w:rsidRDefault="003C6924" w:rsidP="00DF6E07">
      <w:pPr>
        <w:spacing w:line="360" w:lineRule="auto"/>
        <w:ind w:left="720"/>
        <w:rPr>
          <w:i/>
          <w:iCs/>
          <w:sz w:val="20"/>
          <w:szCs w:val="20"/>
        </w:rPr>
      </w:pPr>
      <w:r w:rsidRPr="0099177E">
        <w:rPr>
          <w:i/>
          <w:iCs/>
          <w:sz w:val="20"/>
          <w:szCs w:val="20"/>
        </w:rPr>
        <w:t>}</w:t>
      </w:r>
    </w:p>
    <w:p w14:paraId="0A27E385" w14:textId="77777777" w:rsidR="003C6924" w:rsidRDefault="003C6924" w:rsidP="00DF6E07">
      <w:pPr>
        <w:spacing w:line="360" w:lineRule="auto"/>
        <w:ind w:left="720"/>
        <w:rPr>
          <w:i/>
          <w:iCs/>
          <w:sz w:val="20"/>
          <w:szCs w:val="20"/>
        </w:rPr>
      </w:pPr>
      <w:r>
        <w:rPr>
          <w:i/>
          <w:iCs/>
          <w:sz w:val="20"/>
          <w:szCs w:val="20"/>
        </w:rPr>
        <w:t>}</w:t>
      </w:r>
    </w:p>
    <w:p w14:paraId="37501A24" w14:textId="77777777" w:rsidR="003C6924" w:rsidRPr="0099177E" w:rsidRDefault="003C6924" w:rsidP="003C6924">
      <w:pPr>
        <w:spacing w:line="360" w:lineRule="auto"/>
        <w:rPr>
          <w:rFonts w:eastAsiaTheme="minorHAnsi"/>
          <w:b/>
          <w:bCs/>
          <w:sz w:val="20"/>
          <w:szCs w:val="20"/>
          <w:lang w:val="en-GB" w:eastAsia="en-US"/>
        </w:rPr>
      </w:pPr>
    </w:p>
    <w:p w14:paraId="1707B318" w14:textId="77777777" w:rsidR="003C6924" w:rsidRDefault="003C6924" w:rsidP="003C6924">
      <w:pPr>
        <w:pStyle w:val="Heading2"/>
        <w:spacing w:before="240" w:after="120" w:line="360" w:lineRule="auto"/>
        <w:jc w:val="both"/>
        <w:rPr>
          <w:rFonts w:ascii="Times New Roman" w:hAnsi="Times New Roman" w:cs="Times New Roman"/>
          <w:color w:val="000000" w:themeColor="text1"/>
          <w:sz w:val="24"/>
          <w:szCs w:val="24"/>
        </w:rPr>
      </w:pPr>
      <w:r w:rsidRPr="0048794B">
        <w:rPr>
          <w:rFonts w:ascii="Times New Roman" w:hAnsi="Times New Roman" w:cs="Times New Roman"/>
          <w:color w:val="000000" w:themeColor="text1"/>
          <w:sz w:val="24"/>
          <w:szCs w:val="24"/>
        </w:rPr>
        <w:lastRenderedPageBreak/>
        <w:t xml:space="preserve">After completion of </w:t>
      </w:r>
      <w:r>
        <w:rPr>
          <w:rFonts w:ascii="Times New Roman" w:hAnsi="Times New Roman" w:cs="Times New Roman"/>
          <w:color w:val="000000" w:themeColor="text1"/>
          <w:sz w:val="24"/>
          <w:szCs w:val="24"/>
        </w:rPr>
        <w:t xml:space="preserve">the </w:t>
      </w:r>
      <w:r w:rsidRPr="0048794B">
        <w:rPr>
          <w:rFonts w:ascii="Times New Roman" w:hAnsi="Times New Roman" w:cs="Times New Roman"/>
          <w:color w:val="000000" w:themeColor="text1"/>
          <w:sz w:val="24"/>
          <w:szCs w:val="24"/>
        </w:rPr>
        <w:t xml:space="preserve">entire questionnaire, the generated JSON data is stored </w:t>
      </w:r>
      <w:r>
        <w:rPr>
          <w:rFonts w:ascii="Times New Roman" w:hAnsi="Times New Roman" w:cs="Times New Roman"/>
          <w:color w:val="000000" w:themeColor="text1"/>
          <w:sz w:val="24"/>
          <w:szCs w:val="24"/>
        </w:rPr>
        <w:t>on the</w:t>
      </w:r>
      <w:r w:rsidRPr="0048794B">
        <w:rPr>
          <w:rFonts w:ascii="Times New Roman" w:hAnsi="Times New Roman" w:cs="Times New Roman"/>
          <w:color w:val="000000" w:themeColor="text1"/>
          <w:sz w:val="24"/>
          <w:szCs w:val="24"/>
        </w:rPr>
        <w:t xml:space="preserve"> server with the email address provided by the participant. In the above sample structure, we see for every component it has its own block with the common set of properties for each. The above structure is designed with some self-descriptive properties that it would be helpful later in </w:t>
      </w:r>
      <w:r>
        <w:rPr>
          <w:rFonts w:ascii="Times New Roman" w:hAnsi="Times New Roman" w:cs="Times New Roman"/>
          <w:color w:val="000000" w:themeColor="text1"/>
          <w:sz w:val="24"/>
          <w:szCs w:val="24"/>
        </w:rPr>
        <w:t xml:space="preserve">the results and </w:t>
      </w:r>
      <w:r w:rsidRPr="0048794B">
        <w:rPr>
          <w:rFonts w:ascii="Times New Roman" w:hAnsi="Times New Roman" w:cs="Times New Roman"/>
          <w:color w:val="000000" w:themeColor="text1"/>
          <w:sz w:val="24"/>
          <w:szCs w:val="24"/>
        </w:rPr>
        <w:t>numerical analysis phase.</w:t>
      </w:r>
    </w:p>
    <w:p w14:paraId="1D6E554B" w14:textId="77777777" w:rsidR="003C6924" w:rsidRPr="00412CF6" w:rsidRDefault="003C6924" w:rsidP="003C6924"/>
    <w:p w14:paraId="2CCAF337" w14:textId="77777777" w:rsidR="003C6924" w:rsidRPr="0048794B" w:rsidRDefault="003C6924" w:rsidP="003C6924">
      <w:pPr>
        <w:spacing w:line="360" w:lineRule="auto"/>
        <w:rPr>
          <w:b/>
          <w:bCs/>
        </w:rPr>
      </w:pPr>
      <w:r w:rsidRPr="0048794B">
        <w:rPr>
          <w:b/>
          <w:bCs/>
        </w:rPr>
        <w:t>6.8</w:t>
      </w:r>
      <w:r w:rsidRPr="0048794B">
        <w:rPr>
          <w:b/>
          <w:bCs/>
        </w:rPr>
        <w:tab/>
        <w:t>Session Ending</w:t>
      </w:r>
    </w:p>
    <w:p w14:paraId="00E15E13" w14:textId="267F8A71" w:rsidR="003C6924"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Once the participant completed the post-session questionnaire, the page immediately informs the participant with following message:</w:t>
      </w:r>
    </w:p>
    <w:p w14:paraId="05EEC548" w14:textId="77777777" w:rsidR="00CE7E04" w:rsidRDefault="00CE7E04" w:rsidP="003C6924">
      <w:pPr>
        <w:autoSpaceDE w:val="0"/>
        <w:autoSpaceDN w:val="0"/>
        <w:adjustRightInd w:val="0"/>
        <w:spacing w:line="360" w:lineRule="auto"/>
        <w:rPr>
          <w:rFonts w:eastAsiaTheme="minorHAnsi"/>
          <w:lang w:val="en-GB" w:eastAsia="en-US"/>
        </w:rPr>
      </w:pPr>
    </w:p>
    <w:p w14:paraId="60E2B141" w14:textId="2D9A3606" w:rsidR="003C6924" w:rsidRDefault="003C6924" w:rsidP="003C6924">
      <w:pPr>
        <w:autoSpaceDE w:val="0"/>
        <w:autoSpaceDN w:val="0"/>
        <w:adjustRightInd w:val="0"/>
        <w:spacing w:line="360" w:lineRule="auto"/>
        <w:rPr>
          <w:rFonts w:eastAsiaTheme="minorHAnsi"/>
          <w:lang w:val="en-GB" w:eastAsia="en-US"/>
        </w:rPr>
      </w:pPr>
      <w:r>
        <w:rPr>
          <w:rFonts w:eastAsiaTheme="minorHAnsi"/>
          <w:noProof/>
          <w:lang w:val="en-GB" w:eastAsia="en-US"/>
        </w:rPr>
        <w:drawing>
          <wp:inline distT="0" distB="0" distL="0" distR="0" wp14:anchorId="433A82A4" wp14:editId="36B29429">
            <wp:extent cx="5731510" cy="1374140"/>
            <wp:effectExtent l="12700" t="12700" r="8890" b="10160"/>
            <wp:docPr id="297" name="Picture 2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text,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374140"/>
                    </a:xfrm>
                    <a:prstGeom prst="rect">
                      <a:avLst/>
                    </a:prstGeom>
                    <a:ln w="3175">
                      <a:solidFill>
                        <a:schemeClr val="accent1"/>
                      </a:solidFill>
                    </a:ln>
                  </pic:spPr>
                </pic:pic>
              </a:graphicData>
            </a:graphic>
          </wp:inline>
        </w:drawing>
      </w:r>
      <w:r>
        <w:rPr>
          <w:rFonts w:eastAsiaTheme="minorHAnsi"/>
          <w:lang w:val="en-GB" w:eastAsia="en-US"/>
        </w:rPr>
        <w:t xml:space="preserve"> </w:t>
      </w:r>
    </w:p>
    <w:p w14:paraId="10175255" w14:textId="23EFB779" w:rsidR="00E60319" w:rsidRDefault="00E60319" w:rsidP="003C6924">
      <w:pPr>
        <w:autoSpaceDE w:val="0"/>
        <w:autoSpaceDN w:val="0"/>
        <w:adjustRightInd w:val="0"/>
        <w:spacing w:line="360" w:lineRule="auto"/>
        <w:rPr>
          <w:rFonts w:eastAsiaTheme="minorHAnsi"/>
          <w:lang w:val="en-GB" w:eastAsia="en-US"/>
        </w:rPr>
      </w:pPr>
      <w:r>
        <w:rPr>
          <w:rFonts w:eastAsiaTheme="minorHAnsi"/>
          <w:lang w:val="en-GB" w:eastAsia="en-US"/>
        </w:rPr>
        <w:t>Figure 6.</w:t>
      </w:r>
      <w:r w:rsidR="00834279">
        <w:rPr>
          <w:rFonts w:eastAsiaTheme="minorHAnsi"/>
          <w:lang w:val="en-GB" w:eastAsia="en-US"/>
        </w:rPr>
        <w:t>13</w:t>
      </w:r>
      <w:r>
        <w:rPr>
          <w:rFonts w:eastAsiaTheme="minorHAnsi"/>
          <w:lang w:val="en-GB" w:eastAsia="en-US"/>
        </w:rPr>
        <w:t>: Session Ending Greetings</w:t>
      </w:r>
    </w:p>
    <w:p w14:paraId="57DDA8C7" w14:textId="77777777" w:rsidR="00CE7E04" w:rsidRDefault="00CE7E04" w:rsidP="003C6924">
      <w:pPr>
        <w:autoSpaceDE w:val="0"/>
        <w:autoSpaceDN w:val="0"/>
        <w:adjustRightInd w:val="0"/>
        <w:spacing w:line="360" w:lineRule="auto"/>
        <w:rPr>
          <w:rFonts w:eastAsiaTheme="minorHAnsi"/>
          <w:lang w:val="en-GB" w:eastAsia="en-US"/>
        </w:rPr>
      </w:pPr>
    </w:p>
    <w:p w14:paraId="73B6E6D9" w14:textId="3412FF6C" w:rsidR="003C6924" w:rsidRPr="00010FC0" w:rsidRDefault="003C6924" w:rsidP="003C6924">
      <w:pPr>
        <w:autoSpaceDE w:val="0"/>
        <w:autoSpaceDN w:val="0"/>
        <w:adjustRightInd w:val="0"/>
        <w:spacing w:line="360" w:lineRule="auto"/>
        <w:rPr>
          <w:rFonts w:eastAsiaTheme="minorHAnsi"/>
          <w:lang w:val="en-GB" w:eastAsia="en-US"/>
        </w:rPr>
      </w:pPr>
      <w:r>
        <w:rPr>
          <w:rFonts w:eastAsiaTheme="minorHAnsi"/>
          <w:lang w:val="en-GB" w:eastAsia="en-US"/>
        </w:rPr>
        <w:t xml:space="preserve">Finally, participants were given whole-hearted thanks for their dedication and participation in the study and immediately sent the promised $10 e-gift card (Amazon) to their email address. A sample of such gift card is attached in </w:t>
      </w:r>
      <w:r w:rsidRPr="006D162C">
        <w:rPr>
          <w:rFonts w:eastAsiaTheme="minorHAnsi"/>
          <w:color w:val="000000" w:themeColor="text1"/>
          <w:lang w:val="en-GB" w:eastAsia="en-US"/>
        </w:rPr>
        <w:t xml:space="preserve">APPENDIX </w:t>
      </w:r>
      <w:r w:rsidR="000D49FF">
        <w:rPr>
          <w:rFonts w:eastAsiaTheme="minorHAnsi"/>
          <w:color w:val="000000" w:themeColor="text1"/>
          <w:lang w:val="en-GB" w:eastAsia="en-US"/>
        </w:rPr>
        <w:t>G</w:t>
      </w:r>
      <w:r w:rsidRPr="006D162C">
        <w:rPr>
          <w:rFonts w:eastAsiaTheme="minorHAnsi"/>
          <w:color w:val="000000" w:themeColor="text1"/>
          <w:lang w:val="en-GB" w:eastAsia="en-US"/>
        </w:rPr>
        <w:t>.</w:t>
      </w:r>
    </w:p>
    <w:p w14:paraId="4AC30F23" w14:textId="77777777" w:rsidR="003C6924" w:rsidRDefault="003C6924" w:rsidP="003C6924"/>
    <w:p w14:paraId="27B14E9A" w14:textId="77777777" w:rsidR="00A52717" w:rsidRDefault="00A52717" w:rsidP="00C17963">
      <w:pPr>
        <w:tabs>
          <w:tab w:val="left" w:pos="720"/>
        </w:tabs>
        <w:spacing w:line="360" w:lineRule="auto"/>
        <w:jc w:val="both"/>
        <w:sectPr w:rsidR="00A52717" w:rsidSect="00B96FD4">
          <w:pgSz w:w="11906" w:h="16838"/>
          <w:pgMar w:top="1440" w:right="1440" w:bottom="1440" w:left="1440" w:header="0" w:footer="340" w:gutter="0"/>
          <w:cols w:space="708"/>
          <w:docGrid w:linePitch="360"/>
        </w:sectPr>
      </w:pPr>
    </w:p>
    <w:p w14:paraId="75F34A14" w14:textId="5DFF3FF2" w:rsidR="00C17963" w:rsidRPr="008119D9" w:rsidRDefault="00C17963" w:rsidP="00C17963">
      <w:pPr>
        <w:tabs>
          <w:tab w:val="left" w:pos="720"/>
        </w:tabs>
        <w:spacing w:line="360" w:lineRule="auto"/>
        <w:jc w:val="both"/>
        <w:rPr>
          <w:rFonts w:eastAsiaTheme="minorHAnsi"/>
          <w:b/>
          <w:bCs/>
          <w:color w:val="000000" w:themeColor="text1"/>
          <w:sz w:val="32"/>
          <w:szCs w:val="32"/>
          <w:lang w:val="en-GB" w:eastAsia="en-US"/>
        </w:rPr>
      </w:pPr>
      <w:r w:rsidRPr="008119D9">
        <w:rPr>
          <w:rFonts w:eastAsiaTheme="minorHAnsi"/>
          <w:b/>
          <w:bCs/>
          <w:color w:val="000000" w:themeColor="text1"/>
          <w:sz w:val="32"/>
          <w:szCs w:val="32"/>
          <w:lang w:val="en-GB" w:eastAsia="en-US"/>
        </w:rPr>
        <w:lastRenderedPageBreak/>
        <w:t>Chapter 7</w:t>
      </w:r>
      <w:r w:rsidRPr="008119D9">
        <w:rPr>
          <w:rFonts w:eastAsiaTheme="minorHAnsi"/>
          <w:b/>
          <w:bCs/>
          <w:color w:val="000000" w:themeColor="text1"/>
          <w:sz w:val="32"/>
          <w:szCs w:val="32"/>
          <w:lang w:val="en-GB" w:eastAsia="en-US"/>
        </w:rPr>
        <w:tab/>
      </w:r>
    </w:p>
    <w:p w14:paraId="116DE1C5"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3F7B09D3" w14:textId="77777777" w:rsidR="00C17963" w:rsidRPr="008119D9" w:rsidRDefault="00C17963" w:rsidP="00C17963">
      <w:pPr>
        <w:tabs>
          <w:tab w:val="left" w:pos="720"/>
        </w:tabs>
        <w:spacing w:line="360" w:lineRule="auto"/>
        <w:jc w:val="both"/>
        <w:rPr>
          <w:rFonts w:eastAsiaTheme="minorHAnsi"/>
          <w:b/>
          <w:bCs/>
          <w:color w:val="000000" w:themeColor="text1"/>
          <w:sz w:val="28"/>
          <w:szCs w:val="28"/>
          <w:lang w:val="en-GB" w:eastAsia="en-US"/>
        </w:rPr>
      </w:pPr>
      <w:r w:rsidRPr="008119D9">
        <w:rPr>
          <w:rFonts w:eastAsiaTheme="minorHAnsi"/>
          <w:b/>
          <w:bCs/>
          <w:color w:val="000000" w:themeColor="text1"/>
          <w:sz w:val="28"/>
          <w:szCs w:val="28"/>
          <w:lang w:val="en-GB" w:eastAsia="en-US"/>
        </w:rPr>
        <w:t>Evaluation: Results and Numerical Analysis</w:t>
      </w:r>
    </w:p>
    <w:p w14:paraId="6E34B386" w14:textId="77777777" w:rsidR="00C17963" w:rsidRPr="008119D9" w:rsidRDefault="00C17963" w:rsidP="00C17963">
      <w:pPr>
        <w:tabs>
          <w:tab w:val="left" w:pos="720"/>
        </w:tabs>
        <w:spacing w:line="360" w:lineRule="auto"/>
        <w:jc w:val="both"/>
        <w:rPr>
          <w:rFonts w:eastAsiaTheme="minorHAnsi"/>
          <w:b/>
          <w:bCs/>
          <w:color w:val="000000" w:themeColor="text1"/>
          <w:lang w:val="en-GB" w:eastAsia="en-US"/>
        </w:rPr>
      </w:pPr>
    </w:p>
    <w:p w14:paraId="76D80DA5" w14:textId="77777777" w:rsidR="00C17963" w:rsidRPr="008119D9" w:rsidRDefault="00C17963" w:rsidP="00C17963">
      <w:pPr>
        <w:spacing w:line="360" w:lineRule="auto"/>
        <w:jc w:val="both"/>
        <w:rPr>
          <w:color w:val="000000" w:themeColor="text1"/>
        </w:rPr>
      </w:pPr>
      <w:r w:rsidRPr="008119D9">
        <w:rPr>
          <w:rFonts w:eastAsiaTheme="minorHAnsi"/>
          <w:b/>
          <w:bCs/>
          <w:color w:val="000000" w:themeColor="text1"/>
          <w:lang w:val="en-GB" w:eastAsia="en-US"/>
        </w:rPr>
        <w:t>7.1</w:t>
      </w:r>
      <w:r w:rsidRPr="008119D9">
        <w:rPr>
          <w:rFonts w:eastAsiaTheme="minorHAnsi"/>
          <w:b/>
          <w:bCs/>
          <w:color w:val="000000" w:themeColor="text1"/>
          <w:lang w:val="en-GB" w:eastAsia="en-US"/>
        </w:rPr>
        <w:tab/>
        <w:t>Introduction</w:t>
      </w:r>
      <w:r w:rsidRPr="008119D9">
        <w:rPr>
          <w:rFonts w:eastAsiaTheme="minorHAnsi"/>
          <w:b/>
          <w:bCs/>
          <w:color w:val="000000" w:themeColor="text1"/>
          <w:lang w:val="en-GB" w:eastAsia="en-US"/>
        </w:rPr>
        <w:br/>
      </w:r>
      <w:r w:rsidRPr="008119D9">
        <w:rPr>
          <w:color w:val="000000" w:themeColor="text1"/>
        </w:rPr>
        <w:t>In the previous chapter, we have described the user study design including questionnaire presentation, data collection procedure, data structure, and the data storing mechanism. In this chapter, we discuss and analyze the study generated data with the help of statistical principles which are commonly used for user studies such t-test, and ANNOVA. The goal of the study was to evaluate user performance and user experience of our newly designed approach of uncertainty visualisation and generate quantitative and qualitative (user preferences, SUS, etc.) data. We will use that data in analysis, prepare results, eventually discuss the findings, and finally come to conclusions.</w:t>
      </w:r>
    </w:p>
    <w:p w14:paraId="5990576B" w14:textId="77777777" w:rsidR="00C17963" w:rsidRPr="008119D9" w:rsidRDefault="00C17963" w:rsidP="00C17963">
      <w:pPr>
        <w:spacing w:line="360" w:lineRule="auto"/>
        <w:jc w:val="both"/>
        <w:rPr>
          <w:color w:val="000000" w:themeColor="text1"/>
        </w:rPr>
      </w:pPr>
    </w:p>
    <w:p w14:paraId="0D1A1A41" w14:textId="41BE62AA"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7.</w:t>
      </w:r>
      <w:r w:rsidR="001C059C">
        <w:rPr>
          <w:rFonts w:eastAsiaTheme="minorHAnsi"/>
          <w:b/>
          <w:bCs/>
          <w:color w:val="000000" w:themeColor="text1"/>
          <w:lang w:val="en-GB" w:eastAsia="en-US"/>
        </w:rPr>
        <w:t>1</w:t>
      </w:r>
      <w:r w:rsidRPr="008119D9">
        <w:rPr>
          <w:rFonts w:eastAsiaTheme="minorHAnsi"/>
          <w:b/>
          <w:bCs/>
          <w:color w:val="000000" w:themeColor="text1"/>
          <w:lang w:val="en-GB" w:eastAsia="en-US"/>
        </w:rPr>
        <w:t>.1 Sample Population Demographics</w:t>
      </w:r>
    </w:p>
    <w:p w14:paraId="3D6DE231" w14:textId="77777777" w:rsidR="00C17963" w:rsidRPr="008119D9" w:rsidRDefault="00C17963" w:rsidP="00C17963">
      <w:pPr>
        <w:autoSpaceDE w:val="0"/>
        <w:autoSpaceDN w:val="0"/>
        <w:adjustRightInd w:val="0"/>
        <w:spacing w:line="360" w:lineRule="auto"/>
        <w:rPr>
          <w:rFonts w:eastAsiaTheme="minorHAnsi"/>
          <w:b/>
          <w:bCs/>
          <w:color w:val="000000" w:themeColor="text1"/>
          <w:lang w:val="en-GB" w:eastAsia="en-US"/>
        </w:rPr>
      </w:pPr>
      <w:r w:rsidRPr="008119D9">
        <w:rPr>
          <w:rFonts w:eastAsiaTheme="minorHAnsi"/>
          <w:b/>
          <w:bCs/>
          <w:color w:val="000000" w:themeColor="text1"/>
          <w:lang w:val="en-GB" w:eastAsia="en-US"/>
        </w:rPr>
        <w:t>Age and Gender</w:t>
      </w:r>
    </w:p>
    <w:p w14:paraId="3B8B3C94"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The sample population of 32 participants had a distribution of 78.12% male (25/32), 21.88% female (7/32). Given that we did not have any plan to control for gender within the recruitment policy, we have recruited on a first come first join basis. All participants were in the age range of 22-35 years old. </w:t>
      </w:r>
    </w:p>
    <w:p w14:paraId="679FDE3E"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B1DE09D"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Education</w:t>
      </w:r>
    </w:p>
    <w:p w14:paraId="443EDD0C"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There were 25% CS grad students (8/32), 28.12% CS undergrad students (9/32), 34.37% ICT grad students (11/32), 3% Statistics undergrad students (1/32) and 9.37% telecom professionals (3/32).</w:t>
      </w:r>
    </w:p>
    <w:p w14:paraId="3AB2F27F"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p>
    <w:p w14:paraId="7E0DC381" w14:textId="77777777" w:rsidR="00C17963" w:rsidRPr="008119D9" w:rsidRDefault="00C17963" w:rsidP="00C17963">
      <w:pPr>
        <w:autoSpaceDE w:val="0"/>
        <w:autoSpaceDN w:val="0"/>
        <w:adjustRightInd w:val="0"/>
        <w:spacing w:line="360" w:lineRule="auto"/>
        <w:jc w:val="both"/>
        <w:rPr>
          <w:rFonts w:eastAsiaTheme="minorHAnsi"/>
          <w:b/>
          <w:bCs/>
          <w:color w:val="000000" w:themeColor="text1"/>
          <w:lang w:val="en-GB" w:eastAsia="en-US"/>
        </w:rPr>
      </w:pPr>
      <w:r w:rsidRPr="008119D9">
        <w:rPr>
          <w:rFonts w:eastAsiaTheme="minorHAnsi"/>
          <w:b/>
          <w:bCs/>
          <w:color w:val="000000" w:themeColor="text1"/>
          <w:lang w:val="en-GB" w:eastAsia="en-US"/>
        </w:rPr>
        <w:t>Prior experience in visualisation</w:t>
      </w:r>
    </w:p>
    <w:p w14:paraId="00237853" w14:textId="11DFBF8A" w:rsidR="00B929C4" w:rsidRPr="00DF6E07" w:rsidRDefault="00B929C4" w:rsidP="00DF6E07">
      <w:pPr>
        <w:autoSpaceDE w:val="0"/>
        <w:autoSpaceDN w:val="0"/>
        <w:adjustRightInd w:val="0"/>
        <w:spacing w:line="360" w:lineRule="auto"/>
        <w:jc w:val="both"/>
        <w:rPr>
          <w:rFonts w:eastAsiaTheme="minorHAnsi"/>
          <w:color w:val="000000" w:themeColor="text1"/>
          <w:lang w:val="en-GB" w:eastAsia="en-US"/>
        </w:rPr>
      </w:pPr>
      <w:r>
        <w:rPr>
          <w:rFonts w:eastAsiaTheme="minorHAnsi"/>
          <w:color w:val="000000" w:themeColor="text1"/>
          <w:lang w:val="en-GB" w:eastAsia="en-US"/>
        </w:rPr>
        <w:t xml:space="preserve">The following experience with visualization was also noted: </w:t>
      </w:r>
    </w:p>
    <w:p w14:paraId="7112361A" w14:textId="13D226B4"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All CS and ICT students had taken at least one course of visualisation/graphics design in their undergraduate/graduate level and 12 of them had conducted their undergraduate thesis related to visualization or graphics or image processing.</w:t>
      </w:r>
    </w:p>
    <w:p w14:paraId="62B28897" w14:textId="47C9CFC0"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Telecom professionals also came from a CS background, so they had taken Computer graphics course in their undergraduate </w:t>
      </w:r>
      <w:r w:rsidR="00B929C4">
        <w:rPr>
          <w:rFonts w:eastAsiaTheme="minorHAnsi"/>
          <w:color w:val="000000" w:themeColor="text1"/>
          <w:lang w:val="en-GB" w:eastAsia="en-US"/>
        </w:rPr>
        <w:t>degrees</w:t>
      </w:r>
      <w:r w:rsidRPr="008119D9">
        <w:rPr>
          <w:rFonts w:eastAsiaTheme="minorHAnsi"/>
          <w:color w:val="000000" w:themeColor="text1"/>
          <w:lang w:val="en-GB" w:eastAsia="en-US"/>
        </w:rPr>
        <w:t xml:space="preserve">. </w:t>
      </w:r>
    </w:p>
    <w:p w14:paraId="762F0083" w14:textId="77777777"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lastRenderedPageBreak/>
        <w:t>All participants had played computer games many times.</w:t>
      </w:r>
    </w:p>
    <w:p w14:paraId="0433A4DE" w14:textId="2433C2DB" w:rsidR="00C17963" w:rsidRPr="008119D9" w:rsidRDefault="00C17963" w:rsidP="002B35E4">
      <w:pPr>
        <w:pStyle w:val="ListParagraph"/>
        <w:numPr>
          <w:ilvl w:val="0"/>
          <w:numId w:val="31"/>
        </w:num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15 participants have knowledge </w:t>
      </w:r>
      <w:r w:rsidR="00B929C4">
        <w:rPr>
          <w:rFonts w:eastAsiaTheme="minorHAnsi"/>
          <w:color w:val="000000" w:themeColor="text1"/>
          <w:lang w:val="en-GB" w:eastAsia="en-US"/>
        </w:rPr>
        <w:t>of</w:t>
      </w:r>
      <w:r w:rsidR="00B929C4" w:rsidRPr="008119D9">
        <w:rPr>
          <w:rFonts w:eastAsiaTheme="minorHAnsi"/>
          <w:color w:val="000000" w:themeColor="text1"/>
          <w:lang w:val="en-GB" w:eastAsia="en-US"/>
        </w:rPr>
        <w:t xml:space="preserve"> </w:t>
      </w:r>
      <w:r w:rsidRPr="008119D9">
        <w:rPr>
          <w:rFonts w:eastAsiaTheme="minorHAnsi"/>
          <w:color w:val="000000" w:themeColor="text1"/>
          <w:lang w:val="en-GB" w:eastAsia="en-US"/>
        </w:rPr>
        <w:t>animated movies.</w:t>
      </w:r>
    </w:p>
    <w:p w14:paraId="4C48951D" w14:textId="77777777" w:rsidR="00C17963" w:rsidRPr="008119D9" w:rsidRDefault="00C17963" w:rsidP="00C17963">
      <w:pPr>
        <w:pStyle w:val="ListParagraph"/>
        <w:autoSpaceDE w:val="0"/>
        <w:autoSpaceDN w:val="0"/>
        <w:adjustRightInd w:val="0"/>
        <w:spacing w:line="360" w:lineRule="auto"/>
        <w:jc w:val="both"/>
        <w:rPr>
          <w:color w:val="000000" w:themeColor="text1"/>
        </w:rPr>
      </w:pPr>
    </w:p>
    <w:p w14:paraId="178D69C8" w14:textId="3FDBE4FB" w:rsidR="00C17963" w:rsidRPr="008119D9" w:rsidRDefault="00C17963" w:rsidP="00C17963">
      <w:pPr>
        <w:spacing w:line="360" w:lineRule="auto"/>
        <w:jc w:val="both"/>
        <w:rPr>
          <w:b/>
          <w:bCs/>
          <w:color w:val="000000" w:themeColor="text1"/>
        </w:rPr>
      </w:pPr>
      <w:r w:rsidRPr="008119D9">
        <w:rPr>
          <w:b/>
          <w:bCs/>
          <w:color w:val="000000" w:themeColor="text1"/>
        </w:rPr>
        <w:t>7.2</w:t>
      </w:r>
      <w:r w:rsidRPr="008119D9">
        <w:rPr>
          <w:b/>
          <w:bCs/>
          <w:color w:val="000000" w:themeColor="text1"/>
        </w:rPr>
        <w:tab/>
        <w:t xml:space="preserve">Study </w:t>
      </w:r>
      <w:r w:rsidR="001C059C">
        <w:rPr>
          <w:b/>
          <w:bCs/>
          <w:color w:val="000000" w:themeColor="text1"/>
        </w:rPr>
        <w:t>R</w:t>
      </w:r>
      <w:r w:rsidRPr="008119D9">
        <w:rPr>
          <w:b/>
          <w:bCs/>
          <w:color w:val="000000" w:themeColor="text1"/>
        </w:rPr>
        <w:t>esults</w:t>
      </w:r>
    </w:p>
    <w:p w14:paraId="271FD4E1" w14:textId="77777777" w:rsidR="00C17963" w:rsidRPr="008119D9" w:rsidRDefault="00C17963" w:rsidP="00C17963">
      <w:pPr>
        <w:spacing w:line="360" w:lineRule="auto"/>
        <w:jc w:val="both"/>
        <w:rPr>
          <w:color w:val="000000" w:themeColor="text1"/>
        </w:rPr>
      </w:pPr>
      <w:r w:rsidRPr="008119D9">
        <w:rPr>
          <w:color w:val="000000" w:themeColor="text1"/>
        </w:rPr>
        <w:t>We have obtained several kinds of data from the user study such as:</w:t>
      </w:r>
    </w:p>
    <w:p w14:paraId="0B369090" w14:textId="70C717AF" w:rsidR="00C17963" w:rsidRPr="008119D9" w:rsidRDefault="00C17963" w:rsidP="002B35E4">
      <w:pPr>
        <w:pStyle w:val="ListParagraph"/>
        <w:numPr>
          <w:ilvl w:val="0"/>
          <w:numId w:val="28"/>
        </w:numPr>
        <w:spacing w:line="360" w:lineRule="auto"/>
        <w:jc w:val="both"/>
        <w:rPr>
          <w:color w:val="000000" w:themeColor="text1"/>
        </w:rPr>
      </w:pPr>
      <w:r w:rsidRPr="008119D9">
        <w:rPr>
          <w:rFonts w:eastAsiaTheme="minorHAnsi"/>
          <w:color w:val="000000" w:themeColor="text1"/>
          <w:lang w:val="en-GB" w:eastAsia="en-US"/>
        </w:rPr>
        <w:t>Quantitative Questionnaire Results</w:t>
      </w:r>
    </w:p>
    <w:p w14:paraId="4754891A" w14:textId="20E48365"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Time utilization data for each component</w:t>
      </w:r>
    </w:p>
    <w:p w14:paraId="111C8B68"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SUS data for CA and VSUP</w:t>
      </w:r>
    </w:p>
    <w:p w14:paraId="0F1CC9E9" w14:textId="77777777" w:rsidR="00C17963" w:rsidRPr="008119D9" w:rsidRDefault="00C17963" w:rsidP="002B35E4">
      <w:pPr>
        <w:pStyle w:val="ListParagraph"/>
        <w:numPr>
          <w:ilvl w:val="0"/>
          <w:numId w:val="28"/>
        </w:numPr>
        <w:spacing w:line="360" w:lineRule="auto"/>
        <w:jc w:val="both"/>
        <w:rPr>
          <w:color w:val="000000" w:themeColor="text1"/>
        </w:rPr>
      </w:pPr>
      <w:r w:rsidRPr="008119D9">
        <w:rPr>
          <w:color w:val="000000" w:themeColor="text1"/>
        </w:rPr>
        <w:t>NASA-TLX for CA and VSUP</w:t>
      </w:r>
    </w:p>
    <w:p w14:paraId="5E7A9ACD" w14:textId="77777777" w:rsidR="00C17963" w:rsidRPr="008119D9" w:rsidRDefault="00C17963" w:rsidP="00DF6E07">
      <w:pPr>
        <w:spacing w:line="360" w:lineRule="auto"/>
        <w:jc w:val="both"/>
        <w:rPr>
          <w:color w:val="000000" w:themeColor="text1"/>
        </w:rPr>
      </w:pPr>
      <w:r w:rsidRPr="008119D9">
        <w:rPr>
          <w:color w:val="000000" w:themeColor="text1"/>
        </w:rPr>
        <w:t>We analyse all these data in various ways in the following sections which helps to reach conclusions from the study.</w:t>
      </w:r>
    </w:p>
    <w:p w14:paraId="20919C4A" w14:textId="77777777" w:rsidR="00C17963" w:rsidRPr="008119D9" w:rsidRDefault="00C17963" w:rsidP="00C17963">
      <w:pPr>
        <w:rPr>
          <w:color w:val="000000" w:themeColor="text1"/>
        </w:rPr>
      </w:pPr>
    </w:p>
    <w:p w14:paraId="0D25995A" w14:textId="77777777" w:rsidR="00C17963" w:rsidRPr="008119D9" w:rsidRDefault="00C17963" w:rsidP="00C17963">
      <w:pPr>
        <w:rPr>
          <w:color w:val="000000" w:themeColor="text1"/>
        </w:rPr>
      </w:pPr>
    </w:p>
    <w:p w14:paraId="7678DCB2" w14:textId="77777777" w:rsidR="00C17963" w:rsidRPr="008119D9" w:rsidRDefault="00C17963" w:rsidP="00C17963">
      <w:pPr>
        <w:spacing w:line="360" w:lineRule="auto"/>
        <w:rPr>
          <w:b/>
          <w:bCs/>
          <w:color w:val="000000" w:themeColor="text1"/>
        </w:rPr>
      </w:pPr>
      <w:r w:rsidRPr="008119D9">
        <w:rPr>
          <w:b/>
          <w:bCs/>
          <w:color w:val="000000" w:themeColor="text1"/>
        </w:rPr>
        <w:t>7.2.1</w:t>
      </w:r>
      <w:r w:rsidRPr="008119D9">
        <w:rPr>
          <w:b/>
          <w:bCs/>
          <w:color w:val="000000" w:themeColor="text1"/>
        </w:rPr>
        <w:tab/>
      </w:r>
      <w:r w:rsidRPr="008119D9">
        <w:rPr>
          <w:rFonts w:eastAsiaTheme="minorHAnsi"/>
          <w:b/>
          <w:bCs/>
          <w:color w:val="000000" w:themeColor="text1"/>
          <w:lang w:val="en-GB" w:eastAsia="en-US"/>
        </w:rPr>
        <w:t>Quantitative Questionnaire Results</w:t>
      </w:r>
    </w:p>
    <w:p w14:paraId="15B7920D" w14:textId="3D5D6093" w:rsidR="00C17963" w:rsidRPr="008119D9" w:rsidRDefault="00C17963" w:rsidP="00C17963">
      <w:pPr>
        <w:spacing w:line="360" w:lineRule="auto"/>
        <w:jc w:val="both"/>
        <w:rPr>
          <w:color w:val="000000" w:themeColor="text1"/>
        </w:rPr>
      </w:pPr>
      <w:r w:rsidRPr="008119D9">
        <w:rPr>
          <w:color w:val="000000" w:themeColor="text1"/>
        </w:rPr>
        <w:t xml:space="preserve">As we have four core components, we designed </w:t>
      </w:r>
      <w:r w:rsidR="00A37DA6">
        <w:rPr>
          <w:color w:val="000000" w:themeColor="text1"/>
        </w:rPr>
        <w:t xml:space="preserve">the </w:t>
      </w:r>
      <w:r w:rsidRPr="008119D9">
        <w:rPr>
          <w:color w:val="000000" w:themeColor="text1"/>
        </w:rPr>
        <w:t xml:space="preserve">study content for each component individually and collected the log data for each component separately. As we already stated, there were 8 questions for each component and every question carried 1 point. For answering correctly, the participant gains one point and do no lose any points for wrong answers. So, a participant can gain minimum 0 point and maximum 8 points for a component. That point achievement is considered as the user performance of the study and we are going to analyse the user performance </w:t>
      </w:r>
      <w:proofErr w:type="gramStart"/>
      <w:r w:rsidRPr="008119D9">
        <w:rPr>
          <w:color w:val="000000" w:themeColor="text1"/>
        </w:rPr>
        <w:t>on the basis of</w:t>
      </w:r>
      <w:proofErr w:type="gramEnd"/>
      <w:r w:rsidRPr="008119D9">
        <w:rPr>
          <w:color w:val="000000" w:themeColor="text1"/>
        </w:rPr>
        <w:t xml:space="preserve"> ANOVA for four components and t-test for two grouped (CA and VSUP) components.</w:t>
      </w:r>
    </w:p>
    <w:p w14:paraId="3E6ABA17" w14:textId="77777777" w:rsidR="00C17963" w:rsidRPr="008119D9" w:rsidRDefault="00C17963" w:rsidP="00C17963">
      <w:pPr>
        <w:spacing w:line="360" w:lineRule="auto"/>
        <w:jc w:val="both"/>
        <w:rPr>
          <w:color w:val="000000" w:themeColor="text1"/>
        </w:rPr>
      </w:pPr>
    </w:p>
    <w:p w14:paraId="1F71D521" w14:textId="5ED0315B" w:rsidR="00C17963" w:rsidRDefault="00C17963" w:rsidP="00C17963">
      <w:pPr>
        <w:spacing w:line="360" w:lineRule="auto"/>
        <w:jc w:val="both"/>
        <w:rPr>
          <w:color w:val="000000" w:themeColor="text1"/>
        </w:rPr>
      </w:pPr>
      <w:r w:rsidRPr="008119D9">
        <w:rPr>
          <w:b/>
          <w:bCs/>
          <w:color w:val="000000" w:themeColor="text1"/>
        </w:rPr>
        <w:t>7.2.1.1 One-way repeated measures ANOVA</w:t>
      </w:r>
      <w:r w:rsidRPr="008119D9">
        <w:rPr>
          <w:b/>
          <w:bCs/>
          <w:color w:val="000000" w:themeColor="text1"/>
        </w:rPr>
        <w:tab/>
      </w:r>
      <w:r w:rsidRPr="008119D9">
        <w:rPr>
          <w:b/>
          <w:bCs/>
          <w:color w:val="000000" w:themeColor="text1"/>
        </w:rPr>
        <w:br/>
      </w:r>
      <w:r w:rsidRPr="008119D9">
        <w:rPr>
          <w:color w:val="000000" w:themeColor="text1"/>
        </w:rPr>
        <w:t xml:space="preserve">The user performance results that we received from the study can be summarized </w:t>
      </w:r>
      <w:r w:rsidR="00A37DA6">
        <w:rPr>
          <w:color w:val="000000" w:themeColor="text1"/>
        </w:rPr>
        <w:t>in</w:t>
      </w:r>
      <w:r w:rsidRPr="008119D9">
        <w:rPr>
          <w:color w:val="000000" w:themeColor="text1"/>
        </w:rPr>
        <w:t xml:space="preserve"> Table 7.1 graphical box plot</w:t>
      </w:r>
      <w:r w:rsidR="00A37DA6">
        <w:rPr>
          <w:color w:val="000000" w:themeColor="text1"/>
        </w:rPr>
        <w:t>s</w:t>
      </w:r>
      <w:r w:rsidRPr="008119D9">
        <w:rPr>
          <w:color w:val="000000" w:themeColor="text1"/>
        </w:rPr>
        <w:t xml:space="preserve"> in Figure 7.2</w:t>
      </w:r>
      <w:r w:rsidR="00A37DA6">
        <w:rPr>
          <w:color w:val="000000" w:themeColor="text1"/>
        </w:rPr>
        <w:t>,</w:t>
      </w:r>
      <w:r w:rsidRPr="008119D9">
        <w:rPr>
          <w:color w:val="000000" w:themeColor="text1"/>
        </w:rPr>
        <w:t xml:space="preserve"> and the complete raw data is attached in APPENDIX</w:t>
      </w:r>
      <w:r w:rsidRPr="008F30D9">
        <w:rPr>
          <w:color w:val="000000" w:themeColor="text1"/>
        </w:rPr>
        <w:t>-</w:t>
      </w:r>
      <w:r w:rsidR="000D49FF">
        <w:rPr>
          <w:color w:val="000000" w:themeColor="text1"/>
        </w:rPr>
        <w:t>I</w:t>
      </w:r>
      <w:r w:rsidRPr="008F30D9">
        <w:rPr>
          <w:color w:val="000000" w:themeColor="text1"/>
        </w:rPr>
        <w:t>.</w:t>
      </w:r>
    </w:p>
    <w:p w14:paraId="2D28ACD1" w14:textId="77777777" w:rsidR="00A37DA6" w:rsidRPr="008119D9" w:rsidRDefault="00A37DA6" w:rsidP="00C17963">
      <w:pPr>
        <w:spacing w:line="360" w:lineRule="auto"/>
        <w:jc w:val="both"/>
        <w:rPr>
          <w:b/>
          <w:bCs/>
          <w:color w:val="000000" w:themeColor="text1"/>
        </w:rPr>
      </w:pPr>
    </w:p>
    <w:tbl>
      <w:tblPr>
        <w:tblStyle w:val="TableGrid"/>
        <w:tblW w:w="9072" w:type="dxa"/>
        <w:tblLook w:val="04A0" w:firstRow="1" w:lastRow="0" w:firstColumn="1" w:lastColumn="0" w:noHBand="0" w:noVBand="1"/>
      </w:tblPr>
      <w:tblGrid>
        <w:gridCol w:w="2011"/>
        <w:gridCol w:w="1003"/>
        <w:gridCol w:w="1559"/>
        <w:gridCol w:w="1559"/>
        <w:gridCol w:w="1380"/>
        <w:gridCol w:w="1560"/>
      </w:tblGrid>
      <w:tr w:rsidR="00C17963" w:rsidRPr="008119D9" w14:paraId="327019D0" w14:textId="77777777" w:rsidTr="00010FC0">
        <w:tc>
          <w:tcPr>
            <w:tcW w:w="2000" w:type="dxa"/>
            <w:vAlign w:val="center"/>
          </w:tcPr>
          <w:p w14:paraId="6D0A257B" w14:textId="77777777" w:rsidR="00C17963" w:rsidRPr="00DF6E07" w:rsidRDefault="00C17963" w:rsidP="00010FC0">
            <w:pPr>
              <w:spacing w:line="360" w:lineRule="auto"/>
              <w:jc w:val="center"/>
              <w:rPr>
                <w:b/>
                <w:bCs/>
                <w:color w:val="000000" w:themeColor="text1"/>
              </w:rPr>
            </w:pPr>
            <w:r w:rsidRPr="00DF6E07">
              <w:rPr>
                <w:b/>
                <w:bCs/>
                <w:color w:val="000000" w:themeColor="text1"/>
              </w:rPr>
              <w:t>Groups</w:t>
            </w:r>
          </w:p>
        </w:tc>
        <w:tc>
          <w:tcPr>
            <w:tcW w:w="997" w:type="dxa"/>
            <w:vAlign w:val="center"/>
          </w:tcPr>
          <w:p w14:paraId="394CDF5D" w14:textId="77777777" w:rsidR="00C17963" w:rsidRPr="00DF6E07" w:rsidRDefault="00C17963" w:rsidP="00010FC0">
            <w:pPr>
              <w:spacing w:line="360" w:lineRule="auto"/>
              <w:jc w:val="center"/>
              <w:rPr>
                <w:b/>
                <w:bCs/>
                <w:color w:val="000000" w:themeColor="text1"/>
              </w:rPr>
            </w:pPr>
            <w:r w:rsidRPr="00DF6E07">
              <w:rPr>
                <w:b/>
                <w:bCs/>
                <w:color w:val="000000" w:themeColor="text1"/>
              </w:rPr>
              <w:t>N</w:t>
            </w:r>
          </w:p>
        </w:tc>
        <w:tc>
          <w:tcPr>
            <w:tcW w:w="1549" w:type="dxa"/>
            <w:vAlign w:val="center"/>
          </w:tcPr>
          <w:p w14:paraId="5521BA0A" w14:textId="77777777" w:rsidR="00C17963" w:rsidRPr="00DF6E07" w:rsidRDefault="00C17963" w:rsidP="00010FC0">
            <w:pPr>
              <w:spacing w:line="360" w:lineRule="auto"/>
              <w:jc w:val="center"/>
              <w:rPr>
                <w:b/>
                <w:bCs/>
                <w:color w:val="000000" w:themeColor="text1"/>
              </w:rPr>
            </w:pPr>
            <w:r w:rsidRPr="00DF6E07">
              <w:rPr>
                <w:b/>
                <w:bCs/>
                <w:color w:val="000000" w:themeColor="text1"/>
              </w:rPr>
              <w:t>Mean</w:t>
            </w:r>
          </w:p>
        </w:tc>
        <w:tc>
          <w:tcPr>
            <w:tcW w:w="1549" w:type="dxa"/>
            <w:vAlign w:val="center"/>
          </w:tcPr>
          <w:p w14:paraId="09EB07E0" w14:textId="77777777" w:rsidR="00C17963" w:rsidRPr="00DF6E07" w:rsidRDefault="00C17963" w:rsidP="00010FC0">
            <w:pPr>
              <w:spacing w:line="360" w:lineRule="auto"/>
              <w:jc w:val="center"/>
              <w:rPr>
                <w:b/>
                <w:bCs/>
                <w:color w:val="000000" w:themeColor="text1"/>
              </w:rPr>
            </w:pPr>
            <w:r w:rsidRPr="00DF6E07">
              <w:rPr>
                <w:b/>
                <w:bCs/>
                <w:color w:val="000000" w:themeColor="text1"/>
              </w:rPr>
              <w:t>Std. Dev.</w:t>
            </w:r>
          </w:p>
        </w:tc>
        <w:tc>
          <w:tcPr>
            <w:tcW w:w="1371" w:type="dxa"/>
            <w:vAlign w:val="center"/>
          </w:tcPr>
          <w:p w14:paraId="1899C19E" w14:textId="77777777" w:rsidR="00C17963" w:rsidRPr="00DF6E07" w:rsidRDefault="00C17963" w:rsidP="00010FC0">
            <w:pPr>
              <w:spacing w:line="360" w:lineRule="auto"/>
              <w:jc w:val="center"/>
              <w:rPr>
                <w:b/>
                <w:bCs/>
                <w:color w:val="000000" w:themeColor="text1"/>
              </w:rPr>
            </w:pPr>
            <w:r w:rsidRPr="00DF6E07">
              <w:rPr>
                <w:b/>
                <w:bCs/>
                <w:color w:val="000000" w:themeColor="text1"/>
              </w:rPr>
              <w:t>Variance</w:t>
            </w:r>
          </w:p>
        </w:tc>
        <w:tc>
          <w:tcPr>
            <w:tcW w:w="1550" w:type="dxa"/>
            <w:vAlign w:val="center"/>
          </w:tcPr>
          <w:p w14:paraId="5DA58870" w14:textId="77777777" w:rsidR="00C17963" w:rsidRPr="00DF6E07" w:rsidRDefault="00C17963" w:rsidP="00010FC0">
            <w:pPr>
              <w:spacing w:line="360" w:lineRule="auto"/>
              <w:jc w:val="center"/>
              <w:rPr>
                <w:b/>
                <w:bCs/>
                <w:color w:val="000000" w:themeColor="text1"/>
              </w:rPr>
            </w:pPr>
            <w:r w:rsidRPr="00DF6E07">
              <w:rPr>
                <w:b/>
                <w:bCs/>
                <w:color w:val="000000" w:themeColor="text1"/>
              </w:rPr>
              <w:t>Std. Error.</w:t>
            </w:r>
          </w:p>
        </w:tc>
      </w:tr>
      <w:tr w:rsidR="00C17963" w:rsidRPr="008119D9" w14:paraId="31A4E9D6" w14:textId="77777777" w:rsidTr="00010FC0">
        <w:tc>
          <w:tcPr>
            <w:tcW w:w="2000" w:type="dxa"/>
            <w:vAlign w:val="center"/>
          </w:tcPr>
          <w:p w14:paraId="119B1456" w14:textId="77777777" w:rsidR="00C17963" w:rsidRPr="008119D9" w:rsidRDefault="00C17963" w:rsidP="00010FC0">
            <w:pPr>
              <w:spacing w:line="360" w:lineRule="auto"/>
              <w:jc w:val="center"/>
              <w:rPr>
                <w:color w:val="000000" w:themeColor="text1"/>
              </w:rPr>
            </w:pPr>
            <w:r w:rsidRPr="008119D9">
              <w:rPr>
                <w:color w:val="000000" w:themeColor="text1"/>
              </w:rPr>
              <w:t>CA + Bubble</w:t>
            </w:r>
          </w:p>
        </w:tc>
        <w:tc>
          <w:tcPr>
            <w:tcW w:w="997" w:type="dxa"/>
            <w:vAlign w:val="center"/>
          </w:tcPr>
          <w:p w14:paraId="0567DD9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7CABD199" w14:textId="77777777" w:rsidR="00C17963" w:rsidRPr="008119D9" w:rsidRDefault="00C17963" w:rsidP="00010FC0">
            <w:pPr>
              <w:spacing w:line="360" w:lineRule="auto"/>
              <w:jc w:val="center"/>
              <w:rPr>
                <w:color w:val="000000" w:themeColor="text1"/>
              </w:rPr>
            </w:pPr>
            <w:r w:rsidRPr="008119D9">
              <w:rPr>
                <w:color w:val="000000" w:themeColor="text1"/>
              </w:rPr>
              <w:t>6.2813</w:t>
            </w:r>
          </w:p>
        </w:tc>
        <w:tc>
          <w:tcPr>
            <w:tcW w:w="1549" w:type="dxa"/>
            <w:vAlign w:val="center"/>
          </w:tcPr>
          <w:p w14:paraId="6694D730" w14:textId="77777777" w:rsidR="00C17963" w:rsidRPr="008119D9" w:rsidRDefault="00C17963" w:rsidP="00010FC0">
            <w:pPr>
              <w:spacing w:line="360" w:lineRule="auto"/>
              <w:jc w:val="center"/>
              <w:rPr>
                <w:color w:val="000000" w:themeColor="text1"/>
              </w:rPr>
            </w:pPr>
            <w:r w:rsidRPr="008119D9">
              <w:rPr>
                <w:color w:val="000000" w:themeColor="text1"/>
              </w:rPr>
              <w:t>1.301</w:t>
            </w:r>
          </w:p>
        </w:tc>
        <w:tc>
          <w:tcPr>
            <w:tcW w:w="1371" w:type="dxa"/>
            <w:vAlign w:val="center"/>
          </w:tcPr>
          <w:p w14:paraId="771028F9" w14:textId="77777777" w:rsidR="00C17963" w:rsidRPr="008119D9" w:rsidRDefault="00C17963" w:rsidP="00010FC0">
            <w:pPr>
              <w:spacing w:line="360" w:lineRule="auto"/>
              <w:jc w:val="center"/>
              <w:rPr>
                <w:color w:val="000000" w:themeColor="text1"/>
              </w:rPr>
            </w:pPr>
            <w:r w:rsidRPr="008119D9">
              <w:rPr>
                <w:color w:val="000000" w:themeColor="text1"/>
              </w:rPr>
              <w:t>1.692</w:t>
            </w:r>
          </w:p>
        </w:tc>
        <w:tc>
          <w:tcPr>
            <w:tcW w:w="1550" w:type="dxa"/>
            <w:vAlign w:val="center"/>
          </w:tcPr>
          <w:p w14:paraId="4200BECF" w14:textId="77777777" w:rsidR="00C17963" w:rsidRPr="008119D9" w:rsidRDefault="00C17963" w:rsidP="00010FC0">
            <w:pPr>
              <w:spacing w:line="360" w:lineRule="auto"/>
              <w:jc w:val="center"/>
              <w:rPr>
                <w:color w:val="000000" w:themeColor="text1"/>
              </w:rPr>
            </w:pPr>
            <w:r w:rsidRPr="008119D9">
              <w:rPr>
                <w:color w:val="000000" w:themeColor="text1"/>
              </w:rPr>
              <w:t>0.23</w:t>
            </w:r>
          </w:p>
        </w:tc>
      </w:tr>
      <w:tr w:rsidR="00C17963" w:rsidRPr="008119D9" w14:paraId="3210484E" w14:textId="77777777" w:rsidTr="00010FC0">
        <w:tc>
          <w:tcPr>
            <w:tcW w:w="2000" w:type="dxa"/>
            <w:vAlign w:val="center"/>
          </w:tcPr>
          <w:p w14:paraId="1EAB7A08" w14:textId="77777777" w:rsidR="00C17963" w:rsidRPr="008119D9" w:rsidRDefault="00C17963" w:rsidP="00010FC0">
            <w:pPr>
              <w:spacing w:line="360" w:lineRule="auto"/>
              <w:jc w:val="center"/>
              <w:rPr>
                <w:color w:val="000000" w:themeColor="text1"/>
              </w:rPr>
            </w:pPr>
            <w:r w:rsidRPr="008119D9">
              <w:rPr>
                <w:color w:val="000000" w:themeColor="text1"/>
              </w:rPr>
              <w:t>CA + Grid</w:t>
            </w:r>
          </w:p>
        </w:tc>
        <w:tc>
          <w:tcPr>
            <w:tcW w:w="997" w:type="dxa"/>
            <w:vAlign w:val="center"/>
          </w:tcPr>
          <w:p w14:paraId="33753CBB"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33A791C6" w14:textId="77777777" w:rsidR="00C17963" w:rsidRPr="008119D9" w:rsidRDefault="00C17963" w:rsidP="00010FC0">
            <w:pPr>
              <w:spacing w:line="360" w:lineRule="auto"/>
              <w:jc w:val="center"/>
              <w:rPr>
                <w:color w:val="000000" w:themeColor="text1"/>
              </w:rPr>
            </w:pPr>
            <w:r w:rsidRPr="008119D9">
              <w:rPr>
                <w:color w:val="000000" w:themeColor="text1"/>
              </w:rPr>
              <w:t>5.5938</w:t>
            </w:r>
          </w:p>
        </w:tc>
        <w:tc>
          <w:tcPr>
            <w:tcW w:w="1549" w:type="dxa"/>
            <w:vAlign w:val="center"/>
          </w:tcPr>
          <w:p w14:paraId="3E90297A" w14:textId="77777777" w:rsidR="00C17963" w:rsidRPr="008119D9" w:rsidRDefault="00C17963" w:rsidP="00010FC0">
            <w:pPr>
              <w:spacing w:line="360" w:lineRule="auto"/>
              <w:jc w:val="center"/>
              <w:rPr>
                <w:color w:val="000000" w:themeColor="text1"/>
              </w:rPr>
            </w:pPr>
            <w:r w:rsidRPr="008119D9">
              <w:rPr>
                <w:color w:val="000000" w:themeColor="text1"/>
              </w:rPr>
              <w:t>1.2916</w:t>
            </w:r>
          </w:p>
        </w:tc>
        <w:tc>
          <w:tcPr>
            <w:tcW w:w="1371" w:type="dxa"/>
            <w:vAlign w:val="center"/>
          </w:tcPr>
          <w:p w14:paraId="3B941146" w14:textId="77777777" w:rsidR="00C17963" w:rsidRPr="008119D9" w:rsidRDefault="00C17963" w:rsidP="00010FC0">
            <w:pPr>
              <w:spacing w:line="360" w:lineRule="auto"/>
              <w:jc w:val="center"/>
              <w:rPr>
                <w:color w:val="000000" w:themeColor="text1"/>
              </w:rPr>
            </w:pPr>
            <w:r w:rsidRPr="008119D9">
              <w:rPr>
                <w:color w:val="000000" w:themeColor="text1"/>
              </w:rPr>
              <w:t>1.668</w:t>
            </w:r>
          </w:p>
        </w:tc>
        <w:tc>
          <w:tcPr>
            <w:tcW w:w="1550" w:type="dxa"/>
            <w:vAlign w:val="center"/>
          </w:tcPr>
          <w:p w14:paraId="3A67901C" w14:textId="77777777" w:rsidR="00C17963" w:rsidRPr="008119D9" w:rsidRDefault="00C17963" w:rsidP="00010FC0">
            <w:pPr>
              <w:spacing w:line="360" w:lineRule="auto"/>
              <w:jc w:val="center"/>
              <w:rPr>
                <w:color w:val="000000" w:themeColor="text1"/>
              </w:rPr>
            </w:pPr>
            <w:r w:rsidRPr="008119D9">
              <w:rPr>
                <w:color w:val="000000" w:themeColor="text1"/>
              </w:rPr>
              <w:t>0.2283</w:t>
            </w:r>
          </w:p>
        </w:tc>
      </w:tr>
      <w:tr w:rsidR="00C17963" w:rsidRPr="008119D9" w14:paraId="6111FFE0" w14:textId="77777777" w:rsidTr="00010FC0">
        <w:tc>
          <w:tcPr>
            <w:tcW w:w="2000" w:type="dxa"/>
            <w:vAlign w:val="center"/>
          </w:tcPr>
          <w:p w14:paraId="35B2B2C6" w14:textId="77777777" w:rsidR="00C17963" w:rsidRPr="008119D9" w:rsidRDefault="00C17963" w:rsidP="00010FC0">
            <w:pPr>
              <w:spacing w:line="360" w:lineRule="auto"/>
              <w:jc w:val="center"/>
              <w:rPr>
                <w:color w:val="000000" w:themeColor="text1"/>
              </w:rPr>
            </w:pPr>
            <w:r w:rsidRPr="008119D9">
              <w:rPr>
                <w:color w:val="000000" w:themeColor="text1"/>
              </w:rPr>
              <w:t>VSUP + Bubble</w:t>
            </w:r>
          </w:p>
        </w:tc>
        <w:tc>
          <w:tcPr>
            <w:tcW w:w="997" w:type="dxa"/>
            <w:vAlign w:val="center"/>
          </w:tcPr>
          <w:p w14:paraId="238138FD"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2F73FA55" w14:textId="77777777" w:rsidR="00C17963" w:rsidRPr="008119D9" w:rsidRDefault="00C17963" w:rsidP="00010FC0">
            <w:pPr>
              <w:spacing w:line="360" w:lineRule="auto"/>
              <w:jc w:val="center"/>
              <w:rPr>
                <w:color w:val="000000" w:themeColor="text1"/>
              </w:rPr>
            </w:pPr>
            <w:r w:rsidRPr="008119D9">
              <w:rPr>
                <w:color w:val="000000" w:themeColor="text1"/>
              </w:rPr>
              <w:t>5.6563</w:t>
            </w:r>
          </w:p>
        </w:tc>
        <w:tc>
          <w:tcPr>
            <w:tcW w:w="1549" w:type="dxa"/>
            <w:vAlign w:val="center"/>
          </w:tcPr>
          <w:p w14:paraId="0F57601B" w14:textId="77777777" w:rsidR="00C17963" w:rsidRPr="008119D9" w:rsidRDefault="00C17963" w:rsidP="00010FC0">
            <w:pPr>
              <w:spacing w:line="360" w:lineRule="auto"/>
              <w:jc w:val="center"/>
              <w:rPr>
                <w:color w:val="000000" w:themeColor="text1"/>
              </w:rPr>
            </w:pPr>
            <w:r w:rsidRPr="008119D9">
              <w:rPr>
                <w:color w:val="000000" w:themeColor="text1"/>
              </w:rPr>
              <w:t>1.4053</w:t>
            </w:r>
          </w:p>
        </w:tc>
        <w:tc>
          <w:tcPr>
            <w:tcW w:w="1371" w:type="dxa"/>
            <w:vAlign w:val="center"/>
          </w:tcPr>
          <w:p w14:paraId="260E9B64" w14:textId="77777777" w:rsidR="00C17963" w:rsidRPr="008119D9" w:rsidRDefault="00C17963" w:rsidP="00010FC0">
            <w:pPr>
              <w:spacing w:line="360" w:lineRule="auto"/>
              <w:jc w:val="center"/>
              <w:rPr>
                <w:color w:val="000000" w:themeColor="text1"/>
              </w:rPr>
            </w:pPr>
            <w:r w:rsidRPr="008119D9">
              <w:rPr>
                <w:color w:val="000000" w:themeColor="text1"/>
              </w:rPr>
              <w:t>1.975</w:t>
            </w:r>
          </w:p>
        </w:tc>
        <w:tc>
          <w:tcPr>
            <w:tcW w:w="1550" w:type="dxa"/>
            <w:vAlign w:val="center"/>
          </w:tcPr>
          <w:p w14:paraId="196C0BEB"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r w:rsidR="00C17963" w:rsidRPr="008119D9" w14:paraId="2759547E" w14:textId="77777777" w:rsidTr="00010FC0">
        <w:tc>
          <w:tcPr>
            <w:tcW w:w="2000" w:type="dxa"/>
            <w:vAlign w:val="center"/>
          </w:tcPr>
          <w:p w14:paraId="0A92157C" w14:textId="77777777" w:rsidR="00C17963" w:rsidRPr="008119D9" w:rsidRDefault="00C17963" w:rsidP="00010FC0">
            <w:pPr>
              <w:spacing w:line="360" w:lineRule="auto"/>
              <w:jc w:val="center"/>
              <w:rPr>
                <w:color w:val="000000" w:themeColor="text1"/>
              </w:rPr>
            </w:pPr>
            <w:r w:rsidRPr="008119D9">
              <w:rPr>
                <w:color w:val="000000" w:themeColor="text1"/>
              </w:rPr>
              <w:t>VSUP + Grid</w:t>
            </w:r>
          </w:p>
        </w:tc>
        <w:tc>
          <w:tcPr>
            <w:tcW w:w="997" w:type="dxa"/>
            <w:vAlign w:val="center"/>
          </w:tcPr>
          <w:p w14:paraId="214EF91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1549" w:type="dxa"/>
            <w:vAlign w:val="center"/>
          </w:tcPr>
          <w:p w14:paraId="6DB77073" w14:textId="77777777" w:rsidR="00C17963" w:rsidRPr="008119D9" w:rsidRDefault="00C17963" w:rsidP="00010FC0">
            <w:pPr>
              <w:spacing w:line="360" w:lineRule="auto"/>
              <w:jc w:val="center"/>
              <w:rPr>
                <w:color w:val="000000" w:themeColor="text1"/>
              </w:rPr>
            </w:pPr>
            <w:r w:rsidRPr="008119D9">
              <w:rPr>
                <w:color w:val="000000" w:themeColor="text1"/>
              </w:rPr>
              <w:t>5.1875</w:t>
            </w:r>
          </w:p>
        </w:tc>
        <w:tc>
          <w:tcPr>
            <w:tcW w:w="1549" w:type="dxa"/>
            <w:vAlign w:val="center"/>
          </w:tcPr>
          <w:p w14:paraId="3161DE58" w14:textId="77777777" w:rsidR="00C17963" w:rsidRPr="008119D9" w:rsidRDefault="00C17963" w:rsidP="00010FC0">
            <w:pPr>
              <w:spacing w:line="360" w:lineRule="auto"/>
              <w:jc w:val="center"/>
              <w:rPr>
                <w:color w:val="000000" w:themeColor="text1"/>
              </w:rPr>
            </w:pPr>
            <w:r w:rsidRPr="008119D9">
              <w:rPr>
                <w:color w:val="000000" w:themeColor="text1"/>
              </w:rPr>
              <w:t>1.2032</w:t>
            </w:r>
          </w:p>
        </w:tc>
        <w:tc>
          <w:tcPr>
            <w:tcW w:w="1371" w:type="dxa"/>
            <w:vAlign w:val="center"/>
          </w:tcPr>
          <w:p w14:paraId="129BA579" w14:textId="77777777" w:rsidR="00C17963" w:rsidRPr="008119D9" w:rsidRDefault="00C17963" w:rsidP="00010FC0">
            <w:pPr>
              <w:spacing w:line="360" w:lineRule="auto"/>
              <w:jc w:val="center"/>
              <w:rPr>
                <w:color w:val="000000" w:themeColor="text1"/>
              </w:rPr>
            </w:pPr>
            <w:r w:rsidRPr="008119D9">
              <w:rPr>
                <w:color w:val="000000" w:themeColor="text1"/>
              </w:rPr>
              <w:t>1.456</w:t>
            </w:r>
          </w:p>
        </w:tc>
        <w:tc>
          <w:tcPr>
            <w:tcW w:w="1550" w:type="dxa"/>
            <w:vAlign w:val="center"/>
          </w:tcPr>
          <w:p w14:paraId="7827BBB7" w14:textId="77777777" w:rsidR="00C17963" w:rsidRPr="008119D9" w:rsidRDefault="00C17963" w:rsidP="00010FC0">
            <w:pPr>
              <w:spacing w:line="360" w:lineRule="auto"/>
              <w:jc w:val="center"/>
              <w:rPr>
                <w:color w:val="000000" w:themeColor="text1"/>
              </w:rPr>
            </w:pPr>
            <w:r w:rsidRPr="008119D9">
              <w:rPr>
                <w:color w:val="000000" w:themeColor="text1"/>
              </w:rPr>
              <w:t>0.2127</w:t>
            </w:r>
          </w:p>
        </w:tc>
      </w:tr>
    </w:tbl>
    <w:p w14:paraId="61721471" w14:textId="18BCB881" w:rsidR="00C17963" w:rsidRPr="008119D9" w:rsidRDefault="00C17963" w:rsidP="00DF6E07">
      <w:pPr>
        <w:jc w:val="both"/>
      </w:pPr>
      <w:r w:rsidRPr="008119D9">
        <w:rPr>
          <w:color w:val="000000" w:themeColor="text1"/>
        </w:rPr>
        <w:br/>
        <w:t xml:space="preserve">Table 7.1: </w:t>
      </w:r>
      <w:r w:rsidR="008D423C">
        <w:rPr>
          <w:color w:val="000000" w:themeColor="text1"/>
        </w:rPr>
        <w:t xml:space="preserve">ANOVA </w:t>
      </w:r>
      <w:r w:rsidRPr="008119D9">
        <w:rPr>
          <w:color w:val="000000" w:themeColor="text1"/>
        </w:rPr>
        <w:t>Data summary</w:t>
      </w:r>
    </w:p>
    <w:p w14:paraId="70871E58" w14:textId="37C8573F" w:rsidR="00C17963" w:rsidRPr="008119D9" w:rsidRDefault="00C17963" w:rsidP="00C17963">
      <w:pPr>
        <w:pStyle w:val="bodytext"/>
        <w:spacing w:before="120" w:beforeAutospacing="0" w:after="120" w:afterAutospacing="0" w:line="360" w:lineRule="auto"/>
        <w:textAlignment w:val="baseline"/>
        <w:rPr>
          <w:color w:val="000000" w:themeColor="text1"/>
        </w:rPr>
      </w:pPr>
      <w:r w:rsidRPr="008119D9">
        <w:rPr>
          <w:color w:val="000000" w:themeColor="text1"/>
        </w:rPr>
        <w:lastRenderedPageBreak/>
        <w:t xml:space="preserve">The </w:t>
      </w:r>
      <w:proofErr w:type="gramStart"/>
      <w:r w:rsidRPr="008119D9">
        <w:rPr>
          <w:color w:val="000000" w:themeColor="text1"/>
        </w:rPr>
        <w:t>results</w:t>
      </w:r>
      <w:proofErr w:type="gramEnd"/>
      <w:r w:rsidRPr="008119D9">
        <w:rPr>
          <w:color w:val="000000" w:themeColor="text1"/>
        </w:rPr>
        <w:t xml:space="preserve"> of a one-way ANOVA </w:t>
      </w:r>
      <w:r w:rsidR="00A37DA6">
        <w:rPr>
          <w:color w:val="000000" w:themeColor="text1"/>
        </w:rPr>
        <w:t xml:space="preserve">is </w:t>
      </w:r>
      <w:r w:rsidRPr="008119D9">
        <w:rPr>
          <w:color w:val="000000" w:themeColor="text1"/>
        </w:rPr>
        <w:t xml:space="preserve">considered reliable if the following assumptions </w:t>
      </w:r>
      <w:r w:rsidR="00A37DA6">
        <w:rPr>
          <w:color w:val="000000" w:themeColor="text1"/>
        </w:rPr>
        <w:t>hold</w:t>
      </w:r>
      <w:r w:rsidRPr="008119D9">
        <w:rPr>
          <w:color w:val="000000" w:themeColor="text1"/>
        </w:rPr>
        <w:t>:</w:t>
      </w:r>
    </w:p>
    <w:p w14:paraId="0AA41A5F"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response variable (the dependent variable) is normally distributed.</w:t>
      </w:r>
    </w:p>
    <w:p w14:paraId="5494607D"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the samples are independent.</w:t>
      </w:r>
    </w:p>
    <w:p w14:paraId="5B467B2B" w14:textId="77777777" w:rsidR="00C17963" w:rsidRPr="008119D9" w:rsidRDefault="00C17963" w:rsidP="002B35E4">
      <w:pPr>
        <w:pStyle w:val="listbullet"/>
        <w:numPr>
          <w:ilvl w:val="0"/>
          <w:numId w:val="30"/>
        </w:numPr>
        <w:spacing w:before="60" w:beforeAutospacing="0" w:after="0" w:afterAutospacing="0" w:line="360" w:lineRule="auto"/>
        <w:ind w:firstLine="0"/>
        <w:textAlignment w:val="baseline"/>
        <w:rPr>
          <w:color w:val="000000" w:themeColor="text1"/>
        </w:rPr>
      </w:pPr>
      <w:r w:rsidRPr="008119D9">
        <w:rPr>
          <w:color w:val="000000" w:themeColor="text1"/>
        </w:rPr>
        <w:t xml:space="preserve">the variances of populations are equal. </w:t>
      </w:r>
    </w:p>
    <w:p w14:paraId="39EFFFB5" w14:textId="2F04382B" w:rsidR="00C17963" w:rsidRPr="008119D9" w:rsidRDefault="00C17963" w:rsidP="00C17963">
      <w:pPr>
        <w:pStyle w:val="listbullet"/>
        <w:spacing w:before="60" w:beforeAutospacing="0" w:after="0" w:afterAutospacing="0" w:line="360" w:lineRule="auto"/>
        <w:jc w:val="both"/>
        <w:textAlignment w:val="baseline"/>
        <w:rPr>
          <w:color w:val="000000" w:themeColor="text1"/>
        </w:rPr>
      </w:pPr>
      <w:r w:rsidRPr="008119D9">
        <w:rPr>
          <w:color w:val="000000" w:themeColor="text1"/>
        </w:rPr>
        <w:t xml:space="preserve">Since the sample are taken from independent interfaces of </w:t>
      </w:r>
      <w:r w:rsidR="00A37DA6">
        <w:rPr>
          <w:color w:val="000000" w:themeColor="text1"/>
        </w:rPr>
        <w:t xml:space="preserve">the </w:t>
      </w:r>
      <w:r w:rsidRPr="008119D9">
        <w:rPr>
          <w:color w:val="000000" w:themeColor="text1"/>
        </w:rPr>
        <w:t xml:space="preserve">questionnaire, requirement 2 fulfilled. Again, </w:t>
      </w:r>
      <w:r w:rsidRPr="008119D9">
        <w:rPr>
          <w:color w:val="000000" w:themeColor="text1"/>
          <w:shd w:val="clear" w:color="auto" w:fill="FFFFFF"/>
        </w:rPr>
        <w:t>as per Keppel’s ratio rule of thumb [70], if the ratio of the larger variance to the smaller variance is less than 1.5, then we can assume the variances are approximately equal.</w:t>
      </w:r>
    </w:p>
    <w:p w14:paraId="4731897C" w14:textId="52B520CD" w:rsidR="00C17963" w:rsidRDefault="00C17963" w:rsidP="00C17963">
      <w:pPr>
        <w:spacing w:line="360" w:lineRule="auto"/>
        <w:jc w:val="both"/>
        <w:rPr>
          <w:color w:val="000000" w:themeColor="text1"/>
        </w:rPr>
      </w:pPr>
      <w:r w:rsidRPr="008119D9">
        <w:rPr>
          <w:color w:val="000000" w:themeColor="text1"/>
        </w:rPr>
        <w:t xml:space="preserve">So, from Table 7.1, we see that variances are equal which conforms condition (3). Since conditions 2 and 3 are met, we need to ensure data is normally distributed. On this purpose, we conducted Shapiro-Wilk Normality Test and obtained results shown in Table 7.2 which indicates the distributions of the components are </w:t>
      </w:r>
      <w:r w:rsidR="00A37DA6">
        <w:rPr>
          <w:color w:val="000000" w:themeColor="text1"/>
        </w:rPr>
        <w:t xml:space="preserve">approximately </w:t>
      </w:r>
      <w:r w:rsidRPr="008119D9">
        <w:rPr>
          <w:color w:val="000000" w:themeColor="text1"/>
        </w:rPr>
        <w:t xml:space="preserve">in normal distribution </w:t>
      </w:r>
      <w:r w:rsidR="00A37DA6">
        <w:rPr>
          <w:color w:val="000000" w:themeColor="text1"/>
        </w:rPr>
        <w:t xml:space="preserve">which </w:t>
      </w:r>
      <w:r w:rsidRPr="008119D9">
        <w:rPr>
          <w:color w:val="000000" w:themeColor="text1"/>
        </w:rPr>
        <w:t>satisfies requirement (1</w:t>
      </w:r>
      <w:proofErr w:type="gramStart"/>
      <w:r w:rsidRPr="008119D9">
        <w:rPr>
          <w:color w:val="000000" w:themeColor="text1"/>
        </w:rPr>
        <w:t>)</w:t>
      </w:r>
      <w:proofErr w:type="gramEnd"/>
      <w:r w:rsidRPr="008119D9">
        <w:rPr>
          <w:color w:val="000000" w:themeColor="text1"/>
        </w:rPr>
        <w:t xml:space="preserve"> and we can conduct an ANOVA test. Additionally, we have also showed </w:t>
      </w:r>
      <w:proofErr w:type="gramStart"/>
      <w:r w:rsidRPr="008119D9">
        <w:rPr>
          <w:color w:val="000000" w:themeColor="text1"/>
        </w:rPr>
        <w:t>box-plot</w:t>
      </w:r>
      <w:proofErr w:type="gramEnd"/>
      <w:r w:rsidRPr="008119D9">
        <w:rPr>
          <w:color w:val="000000" w:themeColor="text1"/>
        </w:rPr>
        <w:t xml:space="preserve"> (Figure 7.1) and normal distribution graphs in Figure 7.2.</w:t>
      </w:r>
    </w:p>
    <w:p w14:paraId="0FAAE1A0" w14:textId="77777777" w:rsidR="00A37DA6" w:rsidRPr="00DF6E07" w:rsidRDefault="00A37DA6" w:rsidP="00C17963">
      <w:pPr>
        <w:spacing w:line="360" w:lineRule="auto"/>
        <w:jc w:val="both"/>
        <w:rPr>
          <w:color w:val="000000" w:themeColor="text1"/>
          <w:sz w:val="12"/>
          <w:szCs w:val="12"/>
        </w:rPr>
      </w:pPr>
    </w:p>
    <w:tbl>
      <w:tblPr>
        <w:tblStyle w:val="TableGrid"/>
        <w:tblW w:w="9067" w:type="dxa"/>
        <w:tblLook w:val="04A0" w:firstRow="1" w:lastRow="0" w:firstColumn="1" w:lastColumn="0" w:noHBand="0" w:noVBand="1"/>
      </w:tblPr>
      <w:tblGrid>
        <w:gridCol w:w="1871"/>
        <w:gridCol w:w="1952"/>
        <w:gridCol w:w="1842"/>
        <w:gridCol w:w="3402"/>
      </w:tblGrid>
      <w:tr w:rsidR="00C17963" w:rsidRPr="008119D9" w14:paraId="1EBCE895" w14:textId="77777777" w:rsidTr="00010FC0">
        <w:trPr>
          <w:trHeight w:val="454"/>
        </w:trPr>
        <w:tc>
          <w:tcPr>
            <w:tcW w:w="1871" w:type="dxa"/>
            <w:vAlign w:val="center"/>
          </w:tcPr>
          <w:p w14:paraId="527445DE" w14:textId="77777777" w:rsidR="00C17963" w:rsidRPr="00DF6E07" w:rsidRDefault="00C17963" w:rsidP="00010FC0">
            <w:pPr>
              <w:rPr>
                <w:b/>
                <w:bCs/>
                <w:color w:val="000000" w:themeColor="text1"/>
              </w:rPr>
            </w:pPr>
            <w:r w:rsidRPr="00DF6E07">
              <w:rPr>
                <w:b/>
                <w:bCs/>
                <w:color w:val="000000" w:themeColor="text1"/>
              </w:rPr>
              <w:t>Component</w:t>
            </w:r>
          </w:p>
        </w:tc>
        <w:tc>
          <w:tcPr>
            <w:tcW w:w="1952" w:type="dxa"/>
            <w:vAlign w:val="center"/>
          </w:tcPr>
          <w:p w14:paraId="51A93E19" w14:textId="77777777" w:rsidR="00C17963" w:rsidRPr="00DF6E07" w:rsidRDefault="00C17963" w:rsidP="00010FC0">
            <w:pPr>
              <w:jc w:val="center"/>
              <w:rPr>
                <w:b/>
                <w:bCs/>
                <w:color w:val="000000" w:themeColor="text1"/>
              </w:rPr>
            </w:pPr>
            <w:r w:rsidRPr="00DF6E07">
              <w:rPr>
                <w:b/>
                <w:bCs/>
                <w:color w:val="000000" w:themeColor="text1"/>
              </w:rPr>
              <w:t>W</w:t>
            </w:r>
          </w:p>
        </w:tc>
        <w:tc>
          <w:tcPr>
            <w:tcW w:w="1842" w:type="dxa"/>
            <w:vAlign w:val="center"/>
          </w:tcPr>
          <w:p w14:paraId="64C026DD" w14:textId="77777777" w:rsidR="00C17963" w:rsidRPr="00DF6E07" w:rsidRDefault="00C17963" w:rsidP="00010FC0">
            <w:pPr>
              <w:jc w:val="center"/>
              <w:rPr>
                <w:b/>
                <w:bCs/>
                <w:color w:val="000000" w:themeColor="text1"/>
              </w:rPr>
            </w:pPr>
            <w:r w:rsidRPr="00DF6E07">
              <w:rPr>
                <w:b/>
                <w:bCs/>
                <w:color w:val="000000" w:themeColor="text1"/>
              </w:rPr>
              <w:t>P</w:t>
            </w:r>
          </w:p>
        </w:tc>
        <w:tc>
          <w:tcPr>
            <w:tcW w:w="3402" w:type="dxa"/>
            <w:vAlign w:val="center"/>
          </w:tcPr>
          <w:p w14:paraId="3A9FC7B3" w14:textId="77777777" w:rsidR="00C17963" w:rsidRPr="00DF6E07" w:rsidRDefault="00C17963" w:rsidP="00010FC0">
            <w:pPr>
              <w:jc w:val="center"/>
              <w:rPr>
                <w:b/>
                <w:bCs/>
                <w:color w:val="000000" w:themeColor="text1"/>
              </w:rPr>
            </w:pPr>
            <w:r w:rsidRPr="00DF6E07">
              <w:rPr>
                <w:b/>
                <w:bCs/>
                <w:color w:val="000000" w:themeColor="text1"/>
              </w:rPr>
              <w:t>Status</w:t>
            </w:r>
          </w:p>
        </w:tc>
      </w:tr>
      <w:tr w:rsidR="00C17963" w:rsidRPr="008119D9" w14:paraId="3DBB249D" w14:textId="77777777" w:rsidTr="00010FC0">
        <w:trPr>
          <w:trHeight w:val="454"/>
        </w:trPr>
        <w:tc>
          <w:tcPr>
            <w:tcW w:w="1871" w:type="dxa"/>
            <w:vAlign w:val="center"/>
          </w:tcPr>
          <w:p w14:paraId="50336BB4" w14:textId="77777777" w:rsidR="00C17963" w:rsidRPr="008119D9" w:rsidRDefault="00C17963" w:rsidP="00010FC0">
            <w:pPr>
              <w:rPr>
                <w:color w:val="000000" w:themeColor="text1"/>
              </w:rPr>
            </w:pPr>
            <w:r w:rsidRPr="008119D9">
              <w:rPr>
                <w:color w:val="000000" w:themeColor="text1"/>
              </w:rPr>
              <w:t>Ca + Bubble</w:t>
            </w:r>
          </w:p>
        </w:tc>
        <w:tc>
          <w:tcPr>
            <w:tcW w:w="1952" w:type="dxa"/>
            <w:vAlign w:val="center"/>
          </w:tcPr>
          <w:p w14:paraId="5FB7AE7B" w14:textId="77777777" w:rsidR="00C17963" w:rsidRPr="008119D9" w:rsidRDefault="00C17963" w:rsidP="00010FC0">
            <w:pPr>
              <w:jc w:val="center"/>
              <w:rPr>
                <w:color w:val="000000" w:themeColor="text1"/>
              </w:rPr>
            </w:pPr>
            <w:r w:rsidRPr="008119D9">
              <w:rPr>
                <w:color w:val="000000" w:themeColor="text1"/>
              </w:rPr>
              <w:t>0.915</w:t>
            </w:r>
          </w:p>
        </w:tc>
        <w:tc>
          <w:tcPr>
            <w:tcW w:w="1842" w:type="dxa"/>
            <w:vAlign w:val="center"/>
          </w:tcPr>
          <w:p w14:paraId="24AD9993" w14:textId="77777777" w:rsidR="00C17963" w:rsidRPr="008119D9" w:rsidRDefault="00C17963" w:rsidP="00010FC0">
            <w:pPr>
              <w:jc w:val="center"/>
              <w:rPr>
                <w:color w:val="000000" w:themeColor="text1"/>
              </w:rPr>
            </w:pPr>
            <w:r w:rsidRPr="008119D9">
              <w:rPr>
                <w:color w:val="000000" w:themeColor="text1"/>
              </w:rPr>
              <w:t>0.015</w:t>
            </w:r>
          </w:p>
        </w:tc>
        <w:tc>
          <w:tcPr>
            <w:tcW w:w="3402" w:type="dxa"/>
            <w:vAlign w:val="center"/>
          </w:tcPr>
          <w:p w14:paraId="32E95DAA"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851C1A3" w14:textId="77777777" w:rsidTr="00010FC0">
        <w:trPr>
          <w:trHeight w:val="454"/>
        </w:trPr>
        <w:tc>
          <w:tcPr>
            <w:tcW w:w="1871" w:type="dxa"/>
            <w:vAlign w:val="center"/>
          </w:tcPr>
          <w:p w14:paraId="4F787D6A" w14:textId="77777777" w:rsidR="00C17963" w:rsidRPr="008119D9" w:rsidRDefault="00C17963" w:rsidP="00010FC0">
            <w:pPr>
              <w:rPr>
                <w:color w:val="000000" w:themeColor="text1"/>
              </w:rPr>
            </w:pPr>
            <w:r w:rsidRPr="008119D9">
              <w:rPr>
                <w:color w:val="000000" w:themeColor="text1"/>
              </w:rPr>
              <w:t>Ca + Grid</w:t>
            </w:r>
          </w:p>
        </w:tc>
        <w:tc>
          <w:tcPr>
            <w:tcW w:w="1952" w:type="dxa"/>
            <w:vAlign w:val="center"/>
          </w:tcPr>
          <w:p w14:paraId="5C70384D" w14:textId="77777777" w:rsidR="00C17963" w:rsidRPr="008119D9" w:rsidRDefault="00C17963" w:rsidP="00010FC0">
            <w:pPr>
              <w:jc w:val="center"/>
              <w:rPr>
                <w:color w:val="000000" w:themeColor="text1"/>
              </w:rPr>
            </w:pPr>
            <w:r w:rsidRPr="008119D9">
              <w:rPr>
                <w:color w:val="000000" w:themeColor="text1"/>
              </w:rPr>
              <w:t>0.932</w:t>
            </w:r>
          </w:p>
        </w:tc>
        <w:tc>
          <w:tcPr>
            <w:tcW w:w="1842" w:type="dxa"/>
            <w:vAlign w:val="center"/>
          </w:tcPr>
          <w:p w14:paraId="582CD849" w14:textId="77777777" w:rsidR="00C17963" w:rsidRPr="008119D9" w:rsidRDefault="00C17963" w:rsidP="00010FC0">
            <w:pPr>
              <w:jc w:val="center"/>
              <w:rPr>
                <w:color w:val="000000" w:themeColor="text1"/>
              </w:rPr>
            </w:pPr>
            <w:r w:rsidRPr="008119D9">
              <w:rPr>
                <w:color w:val="000000" w:themeColor="text1"/>
              </w:rPr>
              <w:t>0.045</w:t>
            </w:r>
          </w:p>
        </w:tc>
        <w:tc>
          <w:tcPr>
            <w:tcW w:w="3402" w:type="dxa"/>
            <w:vAlign w:val="center"/>
          </w:tcPr>
          <w:p w14:paraId="4B723B17"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751BDE23" w14:textId="77777777" w:rsidTr="00010FC0">
        <w:trPr>
          <w:trHeight w:val="454"/>
        </w:trPr>
        <w:tc>
          <w:tcPr>
            <w:tcW w:w="1871" w:type="dxa"/>
            <w:vAlign w:val="center"/>
          </w:tcPr>
          <w:p w14:paraId="737E73B6" w14:textId="77777777" w:rsidR="00C17963" w:rsidRPr="008119D9" w:rsidRDefault="00C17963" w:rsidP="00010FC0">
            <w:pPr>
              <w:rPr>
                <w:color w:val="000000" w:themeColor="text1"/>
              </w:rPr>
            </w:pPr>
            <w:r w:rsidRPr="008119D9">
              <w:rPr>
                <w:color w:val="000000" w:themeColor="text1"/>
              </w:rPr>
              <w:t>VSUP + Bubble</w:t>
            </w:r>
          </w:p>
        </w:tc>
        <w:tc>
          <w:tcPr>
            <w:tcW w:w="1952" w:type="dxa"/>
            <w:vAlign w:val="center"/>
          </w:tcPr>
          <w:p w14:paraId="552A03BA" w14:textId="77777777" w:rsidR="00C17963" w:rsidRPr="008119D9" w:rsidRDefault="00C17963" w:rsidP="00010FC0">
            <w:pPr>
              <w:jc w:val="center"/>
              <w:rPr>
                <w:color w:val="000000" w:themeColor="text1"/>
              </w:rPr>
            </w:pPr>
            <w:r w:rsidRPr="008119D9">
              <w:rPr>
                <w:color w:val="000000" w:themeColor="text1"/>
              </w:rPr>
              <w:t>0.911</w:t>
            </w:r>
          </w:p>
        </w:tc>
        <w:tc>
          <w:tcPr>
            <w:tcW w:w="1842" w:type="dxa"/>
            <w:vAlign w:val="center"/>
          </w:tcPr>
          <w:p w14:paraId="47DDE517" w14:textId="77777777" w:rsidR="00C17963" w:rsidRPr="008119D9" w:rsidRDefault="00C17963" w:rsidP="00010FC0">
            <w:pPr>
              <w:jc w:val="center"/>
              <w:rPr>
                <w:color w:val="000000" w:themeColor="text1"/>
              </w:rPr>
            </w:pPr>
            <w:r w:rsidRPr="008119D9">
              <w:rPr>
                <w:color w:val="000000" w:themeColor="text1"/>
              </w:rPr>
              <w:t>0.012</w:t>
            </w:r>
          </w:p>
        </w:tc>
        <w:tc>
          <w:tcPr>
            <w:tcW w:w="3402" w:type="dxa"/>
            <w:vAlign w:val="center"/>
          </w:tcPr>
          <w:p w14:paraId="26AA7A20" w14:textId="77777777" w:rsidR="00C17963" w:rsidRPr="008119D9" w:rsidRDefault="00C17963" w:rsidP="00010FC0">
            <w:pPr>
              <w:jc w:val="center"/>
              <w:rPr>
                <w:color w:val="000000" w:themeColor="text1"/>
              </w:rPr>
            </w:pPr>
            <w:r w:rsidRPr="008119D9">
              <w:rPr>
                <w:color w:val="000000" w:themeColor="text1"/>
              </w:rPr>
              <w:t>Normal</w:t>
            </w:r>
          </w:p>
        </w:tc>
      </w:tr>
      <w:tr w:rsidR="00C17963" w:rsidRPr="008119D9" w14:paraId="24D91BCC" w14:textId="77777777" w:rsidTr="00010FC0">
        <w:trPr>
          <w:trHeight w:val="454"/>
        </w:trPr>
        <w:tc>
          <w:tcPr>
            <w:tcW w:w="1871" w:type="dxa"/>
            <w:vAlign w:val="center"/>
          </w:tcPr>
          <w:p w14:paraId="4925CD9D" w14:textId="77777777" w:rsidR="00C17963" w:rsidRPr="008119D9" w:rsidRDefault="00C17963" w:rsidP="00010FC0">
            <w:pPr>
              <w:rPr>
                <w:color w:val="000000" w:themeColor="text1"/>
              </w:rPr>
            </w:pPr>
            <w:r w:rsidRPr="008119D9">
              <w:rPr>
                <w:color w:val="000000" w:themeColor="text1"/>
              </w:rPr>
              <w:t>VSUP + Grid</w:t>
            </w:r>
          </w:p>
        </w:tc>
        <w:tc>
          <w:tcPr>
            <w:tcW w:w="1952" w:type="dxa"/>
            <w:vAlign w:val="center"/>
          </w:tcPr>
          <w:p w14:paraId="4A4DE543" w14:textId="77777777" w:rsidR="00C17963" w:rsidRPr="008119D9" w:rsidRDefault="00C17963" w:rsidP="00010FC0">
            <w:pPr>
              <w:jc w:val="center"/>
              <w:rPr>
                <w:color w:val="000000" w:themeColor="text1"/>
              </w:rPr>
            </w:pPr>
            <w:r w:rsidRPr="008119D9">
              <w:rPr>
                <w:color w:val="000000" w:themeColor="text1"/>
              </w:rPr>
              <w:t>0.913</w:t>
            </w:r>
          </w:p>
        </w:tc>
        <w:tc>
          <w:tcPr>
            <w:tcW w:w="1842" w:type="dxa"/>
            <w:vAlign w:val="center"/>
          </w:tcPr>
          <w:p w14:paraId="29612464" w14:textId="77777777" w:rsidR="00C17963" w:rsidRPr="008119D9" w:rsidRDefault="00C17963" w:rsidP="00010FC0">
            <w:pPr>
              <w:jc w:val="center"/>
              <w:rPr>
                <w:color w:val="000000" w:themeColor="text1"/>
              </w:rPr>
            </w:pPr>
            <w:r w:rsidRPr="008119D9">
              <w:rPr>
                <w:color w:val="000000" w:themeColor="text1"/>
              </w:rPr>
              <w:t>0.013</w:t>
            </w:r>
          </w:p>
        </w:tc>
        <w:tc>
          <w:tcPr>
            <w:tcW w:w="3402" w:type="dxa"/>
            <w:vAlign w:val="center"/>
          </w:tcPr>
          <w:p w14:paraId="0EBDDD22" w14:textId="77777777" w:rsidR="00C17963" w:rsidRPr="008119D9" w:rsidRDefault="00C17963" w:rsidP="00010FC0">
            <w:pPr>
              <w:jc w:val="center"/>
              <w:rPr>
                <w:color w:val="000000" w:themeColor="text1"/>
              </w:rPr>
            </w:pPr>
            <w:r w:rsidRPr="008119D9">
              <w:rPr>
                <w:color w:val="000000" w:themeColor="text1"/>
              </w:rPr>
              <w:t>Normal</w:t>
            </w:r>
          </w:p>
        </w:tc>
      </w:tr>
    </w:tbl>
    <w:p w14:paraId="380C2EA9" w14:textId="77777777" w:rsidR="00C17963" w:rsidRPr="008119D9" w:rsidRDefault="00C17963" w:rsidP="00C17963">
      <w:pPr>
        <w:rPr>
          <w:color w:val="000000" w:themeColor="text1"/>
        </w:rPr>
      </w:pPr>
    </w:p>
    <w:p w14:paraId="4666E329" w14:textId="77777777" w:rsidR="00C17963" w:rsidRPr="008119D9" w:rsidRDefault="00C17963" w:rsidP="00C17963">
      <w:pPr>
        <w:rPr>
          <w:color w:val="000000" w:themeColor="text1"/>
        </w:rPr>
      </w:pPr>
      <w:r w:rsidRPr="008119D9">
        <w:rPr>
          <w:color w:val="000000" w:themeColor="text1"/>
        </w:rPr>
        <w:t>Table 7.2: Shapiro-Wilk Test of Normality</w:t>
      </w:r>
    </w:p>
    <w:p w14:paraId="74256698" w14:textId="77777777" w:rsidR="00C17963" w:rsidRPr="008119D9" w:rsidRDefault="00C17963" w:rsidP="00C17963">
      <w:pPr>
        <w:spacing w:line="360" w:lineRule="auto"/>
        <w:jc w:val="center"/>
        <w:rPr>
          <w:color w:val="000000" w:themeColor="text1"/>
        </w:rPr>
      </w:pPr>
    </w:p>
    <w:p w14:paraId="59DDD917" w14:textId="77777777" w:rsidR="00C17963" w:rsidRPr="008119D9" w:rsidRDefault="00C17963" w:rsidP="00C17963">
      <w:pPr>
        <w:spacing w:line="360" w:lineRule="auto"/>
        <w:jc w:val="center"/>
        <w:rPr>
          <w:color w:val="000000" w:themeColor="text1"/>
        </w:rPr>
      </w:pPr>
      <w:r w:rsidRPr="008119D9">
        <w:rPr>
          <w:noProof/>
          <w:color w:val="000000" w:themeColor="text1"/>
        </w:rPr>
        <w:drawing>
          <wp:inline distT="0" distB="0" distL="0" distR="0" wp14:anchorId="2BE5B6B4" wp14:editId="288B1E96">
            <wp:extent cx="3435350" cy="2179731"/>
            <wp:effectExtent l="19050" t="19050" r="12700" b="11430"/>
            <wp:docPr id="265" name="Picture 26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79273" cy="2207600"/>
                    </a:xfrm>
                    <a:prstGeom prst="rect">
                      <a:avLst/>
                    </a:prstGeom>
                    <a:ln>
                      <a:solidFill>
                        <a:schemeClr val="accent1"/>
                      </a:solidFill>
                    </a:ln>
                  </pic:spPr>
                </pic:pic>
              </a:graphicData>
            </a:graphic>
          </wp:inline>
        </w:drawing>
      </w:r>
    </w:p>
    <w:p w14:paraId="2EDE3B92" w14:textId="77777777" w:rsidR="00C17963" w:rsidRPr="008119D9" w:rsidRDefault="00C17963" w:rsidP="00C17963">
      <w:pPr>
        <w:spacing w:line="360" w:lineRule="auto"/>
        <w:jc w:val="center"/>
        <w:rPr>
          <w:color w:val="000000" w:themeColor="text1"/>
        </w:rPr>
      </w:pPr>
      <w:r w:rsidRPr="008119D9">
        <w:rPr>
          <w:color w:val="000000" w:themeColor="text1"/>
        </w:rPr>
        <w:t>Figure 7.1: Box plot of user performance</w:t>
      </w:r>
      <w:r w:rsidRPr="008119D9">
        <w:rPr>
          <w:color w:val="000000" w:themeColor="text1"/>
        </w:rPr>
        <w:tab/>
      </w:r>
    </w:p>
    <w:p w14:paraId="1EA01F51" w14:textId="77777777" w:rsidR="00C17963" w:rsidRPr="008119D9" w:rsidRDefault="00C17963" w:rsidP="00C17963">
      <w:pPr>
        <w:spacing w:line="360" w:lineRule="auto"/>
        <w:rPr>
          <w:color w:val="000000" w:themeColor="text1"/>
        </w:rPr>
      </w:pPr>
      <w:r w:rsidRPr="008119D9">
        <w:rPr>
          <w:noProof/>
          <w:color w:val="000000" w:themeColor="text1"/>
        </w:rPr>
        <w:lastRenderedPageBreak/>
        <mc:AlternateContent>
          <mc:Choice Requires="wps">
            <w:drawing>
              <wp:anchor distT="0" distB="0" distL="114300" distR="114300" simplePos="0" relativeHeight="251787264" behindDoc="0" locked="0" layoutInCell="1" allowOverlap="1" wp14:anchorId="3626E952" wp14:editId="0DD1B680">
                <wp:simplePos x="0" y="0"/>
                <wp:positionH relativeFrom="column">
                  <wp:posOffset>279699</wp:posOffset>
                </wp:positionH>
                <wp:positionV relativeFrom="paragraph">
                  <wp:posOffset>144332</wp:posOffset>
                </wp:positionV>
                <wp:extent cx="623943" cy="161364"/>
                <wp:effectExtent l="0" t="0" r="0" b="3810"/>
                <wp:wrapNone/>
                <wp:docPr id="23" name="Text Box 23"/>
                <wp:cNvGraphicFramePr/>
                <a:graphic xmlns:a="http://schemas.openxmlformats.org/drawingml/2006/main">
                  <a:graphicData uri="http://schemas.microsoft.com/office/word/2010/wordprocessingShape">
                    <wps:wsp>
                      <wps:cNvSpPr txBox="1"/>
                      <wps:spPr>
                        <a:xfrm>
                          <a:off x="0" y="0"/>
                          <a:ext cx="623943" cy="161364"/>
                        </a:xfrm>
                        <a:prstGeom prst="rect">
                          <a:avLst/>
                        </a:prstGeom>
                        <a:solidFill>
                          <a:schemeClr val="lt1"/>
                        </a:solidFill>
                        <a:ln w="6350">
                          <a:noFill/>
                        </a:ln>
                      </wps:spPr>
                      <wps:txbx>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E952" id="Text Box 23" o:spid="_x0000_s1101" type="#_x0000_t202" style="position:absolute;margin-left:22pt;margin-top:11.35pt;width:49.15pt;height:12.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" fillcolor="white [3201]" stroked="f" strokeweight=".5pt">
                <v:textbox inset="0,0,0,0">
                  <w:txbxContent>
                    <w:p w14:paraId="041C2C20" w14:textId="77777777" w:rsidR="00C17963" w:rsidRPr="003C6C3E" w:rsidRDefault="00C17963" w:rsidP="00C17963">
                      <w:pPr>
                        <w:rPr>
                          <w:sz w:val="20"/>
                          <w:szCs w:val="20"/>
                          <w:lang w:val="en-US"/>
                        </w:rPr>
                      </w:pPr>
                      <w:proofErr w:type="spellStart"/>
                      <w:r w:rsidRPr="003C6C3E">
                        <w:rPr>
                          <w:sz w:val="20"/>
                          <w:szCs w:val="20"/>
                          <w:lang w:val="en-US"/>
                        </w:rPr>
                        <w:t>Ca+Bubble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88288" behindDoc="0" locked="0" layoutInCell="1" allowOverlap="1" wp14:anchorId="4152F975" wp14:editId="2738D6BF">
                <wp:simplePos x="0" y="0"/>
                <wp:positionH relativeFrom="column">
                  <wp:posOffset>3012141</wp:posOffset>
                </wp:positionH>
                <wp:positionV relativeFrom="paragraph">
                  <wp:posOffset>122816</wp:posOffset>
                </wp:positionV>
                <wp:extent cx="580913" cy="182880"/>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580913" cy="182880"/>
                        </a:xfrm>
                        <a:prstGeom prst="rect">
                          <a:avLst/>
                        </a:prstGeom>
                        <a:solidFill>
                          <a:schemeClr val="lt1"/>
                        </a:solidFill>
                        <a:ln w="6350">
                          <a:noFill/>
                        </a:ln>
                      </wps:spPr>
                      <wps:txbx>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2F975" id="Text Box 34" o:spid="_x0000_s1102" type="#_x0000_t202" style="position:absolute;margin-left:237.2pt;margin-top:9.65pt;width:45.75pt;height:14.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" fillcolor="white [3201]" stroked="f" strokeweight=".5pt">
                <v:textbox inset="0,0,0,0">
                  <w:txbxContent>
                    <w:p w14:paraId="65FCCDCD" w14:textId="77777777" w:rsidR="00C17963" w:rsidRPr="003C6C3E" w:rsidRDefault="00C17963" w:rsidP="00C17963">
                      <w:pPr>
                        <w:rPr>
                          <w:sz w:val="20"/>
                          <w:szCs w:val="20"/>
                          <w:lang w:val="en-US"/>
                        </w:rPr>
                      </w:pPr>
                      <w:proofErr w:type="spellStart"/>
                      <w:r w:rsidRPr="003C6C3E">
                        <w:rPr>
                          <w:sz w:val="20"/>
                          <w:szCs w:val="20"/>
                          <w:lang w:val="en-US"/>
                        </w:rPr>
                        <w:t>Ca</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4A931DAD" wp14:editId="08E649D9">
            <wp:extent cx="2732442" cy="1907429"/>
            <wp:effectExtent l="0" t="0" r="0" b="0"/>
            <wp:docPr id="266" name="Picture 2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1882" cy="1921000"/>
                    </a:xfrm>
                    <a:prstGeom prst="rect">
                      <a:avLst/>
                    </a:prstGeom>
                  </pic:spPr>
                </pic:pic>
              </a:graphicData>
            </a:graphic>
          </wp:inline>
        </w:drawing>
      </w:r>
      <w:r w:rsidRPr="008119D9">
        <w:rPr>
          <w:noProof/>
          <w:color w:val="000000" w:themeColor="text1"/>
        </w:rPr>
        <w:drawing>
          <wp:inline distT="0" distB="0" distL="0" distR="0" wp14:anchorId="05ABAEB3" wp14:editId="2659CA97">
            <wp:extent cx="2758498" cy="1925619"/>
            <wp:effectExtent l="0" t="0" r="0" b="5080"/>
            <wp:docPr id="267" name="Picture 2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4682" cy="1936917"/>
                    </a:xfrm>
                    <a:prstGeom prst="rect">
                      <a:avLst/>
                    </a:prstGeom>
                  </pic:spPr>
                </pic:pic>
              </a:graphicData>
            </a:graphic>
          </wp:inline>
        </w:drawing>
      </w:r>
    </w:p>
    <w:p w14:paraId="7FDE20A4" w14:textId="77777777" w:rsidR="00C17963" w:rsidRPr="008119D9" w:rsidRDefault="00C17963" w:rsidP="00C17963">
      <w:pPr>
        <w:spacing w:line="360" w:lineRule="auto"/>
        <w:rPr>
          <w:color w:val="000000" w:themeColor="text1"/>
        </w:rPr>
      </w:pPr>
      <w:r w:rsidRPr="008119D9">
        <w:rPr>
          <w:noProof/>
          <w:color w:val="000000" w:themeColor="text1"/>
        </w:rPr>
        <mc:AlternateContent>
          <mc:Choice Requires="wps">
            <w:drawing>
              <wp:anchor distT="0" distB="0" distL="114300" distR="114300" simplePos="0" relativeHeight="251789312" behindDoc="0" locked="0" layoutInCell="1" allowOverlap="1" wp14:anchorId="5DBDDA38" wp14:editId="57698E9A">
                <wp:simplePos x="0" y="0"/>
                <wp:positionH relativeFrom="column">
                  <wp:posOffset>279400</wp:posOffset>
                </wp:positionH>
                <wp:positionV relativeFrom="paragraph">
                  <wp:posOffset>202528</wp:posOffset>
                </wp:positionV>
                <wp:extent cx="774065" cy="171711"/>
                <wp:effectExtent l="0" t="0" r="635" b="6350"/>
                <wp:wrapNone/>
                <wp:docPr id="69" name="Text Box 69"/>
                <wp:cNvGraphicFramePr/>
                <a:graphic xmlns:a="http://schemas.openxmlformats.org/drawingml/2006/main">
                  <a:graphicData uri="http://schemas.microsoft.com/office/word/2010/wordprocessingShape">
                    <wps:wsp>
                      <wps:cNvSpPr txBox="1"/>
                      <wps:spPr>
                        <a:xfrm>
                          <a:off x="0" y="0"/>
                          <a:ext cx="774065" cy="171711"/>
                        </a:xfrm>
                        <a:prstGeom prst="rect">
                          <a:avLst/>
                        </a:prstGeom>
                        <a:solidFill>
                          <a:schemeClr val="lt1"/>
                        </a:solidFill>
                        <a:ln w="6350">
                          <a:noFill/>
                        </a:ln>
                      </wps:spPr>
                      <wps:txbx>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DA38" id="Text Box 69" o:spid="_x0000_s1103" type="#_x0000_t202" style="position:absolute;margin-left:22pt;margin-top:15.95pt;width:60.95pt;height:13.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" fillcolor="white [3201]" stroked="f" strokeweight=".5pt">
                <v:textbox inset="0,0,0,0">
                  <w:txbxContent>
                    <w:p w14:paraId="1FFDD93B"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+Bubble</w:t>
                      </w:r>
                      <w:proofErr w:type="spellEnd"/>
                    </w:p>
                  </w:txbxContent>
                </v:textbox>
              </v:shape>
            </w:pict>
          </mc:Fallback>
        </mc:AlternateContent>
      </w:r>
      <w:r w:rsidRPr="008119D9">
        <w:rPr>
          <w:noProof/>
          <w:color w:val="000000" w:themeColor="text1"/>
        </w:rPr>
        <mc:AlternateContent>
          <mc:Choice Requires="wps">
            <w:drawing>
              <wp:anchor distT="0" distB="0" distL="114300" distR="114300" simplePos="0" relativeHeight="251790336" behindDoc="0" locked="0" layoutInCell="1" allowOverlap="1" wp14:anchorId="0790983E" wp14:editId="512D4462">
                <wp:simplePos x="0" y="0"/>
                <wp:positionH relativeFrom="column">
                  <wp:posOffset>3068320</wp:posOffset>
                </wp:positionH>
                <wp:positionV relativeFrom="paragraph">
                  <wp:posOffset>121322</wp:posOffset>
                </wp:positionV>
                <wp:extent cx="774065" cy="247015"/>
                <wp:effectExtent l="0" t="0" r="635" b="0"/>
                <wp:wrapNone/>
                <wp:docPr id="262" name="Text Box 262"/>
                <wp:cNvGraphicFramePr/>
                <a:graphic xmlns:a="http://schemas.openxmlformats.org/drawingml/2006/main">
                  <a:graphicData uri="http://schemas.microsoft.com/office/word/2010/wordprocessingShape">
                    <wps:wsp>
                      <wps:cNvSpPr txBox="1"/>
                      <wps:spPr>
                        <a:xfrm>
                          <a:off x="0" y="0"/>
                          <a:ext cx="774065" cy="247015"/>
                        </a:xfrm>
                        <a:prstGeom prst="rect">
                          <a:avLst/>
                        </a:prstGeom>
                        <a:solidFill>
                          <a:schemeClr val="lt1"/>
                        </a:solidFill>
                        <a:ln w="6350">
                          <a:noFill/>
                        </a:ln>
                      </wps:spPr>
                      <wps:txbx>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0983E" id="Text Box 262" o:spid="_x0000_s1104" type="#_x0000_t202" style="position:absolute;margin-left:241.6pt;margin-top:9.55pt;width:60.95pt;height:19.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" fillcolor="white [3201]" stroked="f" strokeweight=".5pt">
                <v:textbox inset="0,0,0,0">
                  <w:txbxContent>
                    <w:p w14:paraId="152B267D" w14:textId="77777777" w:rsidR="00C17963" w:rsidRPr="003C6C3E" w:rsidRDefault="00C17963" w:rsidP="00C17963">
                      <w:pPr>
                        <w:rPr>
                          <w:sz w:val="20"/>
                          <w:szCs w:val="20"/>
                          <w:lang w:val="en-US"/>
                        </w:rPr>
                      </w:pPr>
                      <w:proofErr w:type="spellStart"/>
                      <w:r>
                        <w:rPr>
                          <w:sz w:val="20"/>
                          <w:szCs w:val="20"/>
                          <w:lang w:val="en-US"/>
                        </w:rPr>
                        <w:t>VSUP</w:t>
                      </w:r>
                      <w:r w:rsidRPr="003C6C3E">
                        <w:rPr>
                          <w:sz w:val="20"/>
                          <w:szCs w:val="20"/>
                          <w:lang w:val="en-US"/>
                        </w:rPr>
                        <w:t>+</w:t>
                      </w:r>
                      <w:r>
                        <w:rPr>
                          <w:sz w:val="20"/>
                          <w:szCs w:val="20"/>
                          <w:lang w:val="en-US"/>
                        </w:rPr>
                        <w:t>Grid</w:t>
                      </w:r>
                      <w:proofErr w:type="spellEnd"/>
                    </w:p>
                  </w:txbxContent>
                </v:textbox>
              </v:shape>
            </w:pict>
          </mc:Fallback>
        </mc:AlternateContent>
      </w:r>
      <w:r w:rsidRPr="008119D9">
        <w:rPr>
          <w:noProof/>
          <w:color w:val="000000" w:themeColor="text1"/>
        </w:rPr>
        <w:drawing>
          <wp:inline distT="0" distB="0" distL="0" distR="0" wp14:anchorId="50A556D7" wp14:editId="72015DE1">
            <wp:extent cx="2732405" cy="1907403"/>
            <wp:effectExtent l="0" t="0" r="0" b="0"/>
            <wp:docPr id="268" name="Picture 2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75348" cy="1937380"/>
                    </a:xfrm>
                    <a:prstGeom prst="rect">
                      <a:avLst/>
                    </a:prstGeom>
                  </pic:spPr>
                </pic:pic>
              </a:graphicData>
            </a:graphic>
          </wp:inline>
        </w:drawing>
      </w:r>
      <w:r w:rsidRPr="008119D9">
        <w:rPr>
          <w:noProof/>
          <w:color w:val="000000" w:themeColor="text1"/>
        </w:rPr>
        <w:drawing>
          <wp:inline distT="0" distB="0" distL="0" distR="0" wp14:anchorId="397B7088" wp14:editId="4F98EB8B">
            <wp:extent cx="2715409" cy="1895539"/>
            <wp:effectExtent l="0" t="0" r="2540" b="0"/>
            <wp:docPr id="269" name="Picture 2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745465" cy="1916520"/>
                    </a:xfrm>
                    <a:prstGeom prst="rect">
                      <a:avLst/>
                    </a:prstGeom>
                  </pic:spPr>
                </pic:pic>
              </a:graphicData>
            </a:graphic>
          </wp:inline>
        </w:drawing>
      </w:r>
    </w:p>
    <w:p w14:paraId="079738F4" w14:textId="77777777" w:rsidR="00C17963" w:rsidRPr="008119D9" w:rsidRDefault="00C17963" w:rsidP="00C17963">
      <w:pPr>
        <w:spacing w:line="360" w:lineRule="auto"/>
        <w:jc w:val="center"/>
        <w:rPr>
          <w:color w:val="000000" w:themeColor="text1"/>
        </w:rPr>
      </w:pPr>
      <w:r w:rsidRPr="008119D9">
        <w:rPr>
          <w:color w:val="000000" w:themeColor="text1"/>
        </w:rPr>
        <w:t>Figure 7.2: Normal Distributions for each component</w:t>
      </w:r>
      <w:r w:rsidRPr="008119D9">
        <w:rPr>
          <w:color w:val="000000" w:themeColor="text1"/>
        </w:rPr>
        <w:tab/>
      </w:r>
    </w:p>
    <w:p w14:paraId="4F70A867" w14:textId="77777777" w:rsidR="00C17963" w:rsidRPr="008119D9" w:rsidRDefault="00C17963" w:rsidP="00C17963">
      <w:pPr>
        <w:spacing w:line="360" w:lineRule="auto"/>
        <w:jc w:val="both"/>
        <w:rPr>
          <w:b/>
          <w:bCs/>
          <w:color w:val="000000" w:themeColor="text1"/>
        </w:rPr>
      </w:pPr>
    </w:p>
    <w:p w14:paraId="2FF9675D" w14:textId="77777777" w:rsidR="00C17963" w:rsidRPr="008119D9" w:rsidRDefault="00C17963" w:rsidP="00C17963">
      <w:pPr>
        <w:spacing w:line="360" w:lineRule="auto"/>
        <w:jc w:val="both"/>
        <w:rPr>
          <w:b/>
          <w:bCs/>
          <w:color w:val="000000" w:themeColor="text1"/>
        </w:rPr>
      </w:pPr>
    </w:p>
    <w:p w14:paraId="0DFF1C80" w14:textId="09B829D9" w:rsidR="00C17963" w:rsidRDefault="00C17963" w:rsidP="00C17963">
      <w:pPr>
        <w:spacing w:line="360" w:lineRule="auto"/>
        <w:jc w:val="both"/>
        <w:rPr>
          <w:color w:val="000000" w:themeColor="text1"/>
        </w:rPr>
      </w:pPr>
      <w:r w:rsidRPr="008119D9">
        <w:rPr>
          <w:color w:val="000000" w:themeColor="text1"/>
        </w:rPr>
        <w:t xml:space="preserve">We </w:t>
      </w:r>
      <w:r w:rsidR="00A37DA6">
        <w:rPr>
          <w:color w:val="000000" w:themeColor="text1"/>
        </w:rPr>
        <w:t>obtain</w:t>
      </w:r>
      <w:r w:rsidR="00A37DA6" w:rsidRPr="008119D9">
        <w:rPr>
          <w:color w:val="000000" w:themeColor="text1"/>
        </w:rPr>
        <w:t xml:space="preserve"> </w:t>
      </w:r>
      <w:r w:rsidRPr="008119D9">
        <w:rPr>
          <w:color w:val="000000" w:themeColor="text1"/>
        </w:rPr>
        <w:t>the ANOVA summary as in Table 7.</w:t>
      </w:r>
      <w:r w:rsidR="008C5D23">
        <w:rPr>
          <w:color w:val="000000" w:themeColor="text1"/>
        </w:rPr>
        <w:t>3</w:t>
      </w:r>
      <w:r w:rsidRPr="008119D9">
        <w:rPr>
          <w:color w:val="000000" w:themeColor="text1"/>
        </w:rPr>
        <w:t>.</w:t>
      </w:r>
    </w:p>
    <w:p w14:paraId="28F17DA2" w14:textId="77777777" w:rsidR="00A37DA6" w:rsidRPr="008119D9" w:rsidRDefault="00A37DA6" w:rsidP="00C17963">
      <w:pPr>
        <w:spacing w:line="360" w:lineRule="auto"/>
        <w:jc w:val="both"/>
        <w:rPr>
          <w:color w:val="000000" w:themeColor="text1"/>
        </w:rPr>
      </w:pPr>
    </w:p>
    <w:tbl>
      <w:tblPr>
        <w:tblStyle w:val="TableGrid"/>
        <w:tblW w:w="9072" w:type="dxa"/>
        <w:tblLook w:val="04A0" w:firstRow="1" w:lastRow="0" w:firstColumn="1" w:lastColumn="0" w:noHBand="0" w:noVBand="1"/>
      </w:tblPr>
      <w:tblGrid>
        <w:gridCol w:w="1564"/>
        <w:gridCol w:w="2139"/>
        <w:gridCol w:w="1569"/>
        <w:gridCol w:w="1811"/>
        <w:gridCol w:w="992"/>
        <w:gridCol w:w="997"/>
      </w:tblGrid>
      <w:tr w:rsidR="00C17963" w:rsidRPr="008119D9" w14:paraId="23FA80E3" w14:textId="77777777" w:rsidTr="00010FC0">
        <w:tc>
          <w:tcPr>
            <w:tcW w:w="1564" w:type="dxa"/>
          </w:tcPr>
          <w:p w14:paraId="0EF51971" w14:textId="77777777" w:rsidR="00C17963" w:rsidRPr="00DF6E07" w:rsidRDefault="00C17963" w:rsidP="00010FC0">
            <w:pPr>
              <w:spacing w:line="360" w:lineRule="auto"/>
              <w:rPr>
                <w:b/>
                <w:bCs/>
                <w:color w:val="000000" w:themeColor="text1"/>
                <w:sz w:val="20"/>
                <w:szCs w:val="20"/>
              </w:rPr>
            </w:pPr>
            <w:r w:rsidRPr="00DF6E07">
              <w:rPr>
                <w:b/>
                <w:bCs/>
                <w:color w:val="000000" w:themeColor="text1"/>
                <w:sz w:val="20"/>
                <w:szCs w:val="20"/>
              </w:rPr>
              <w:t>Source</w:t>
            </w:r>
          </w:p>
        </w:tc>
        <w:tc>
          <w:tcPr>
            <w:tcW w:w="2139" w:type="dxa"/>
          </w:tcPr>
          <w:p w14:paraId="6BDDCDB4"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Degrees of Freedom</w:t>
            </w:r>
          </w:p>
          <w:p w14:paraId="3729616F"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DF</w:t>
            </w:r>
          </w:p>
        </w:tc>
        <w:tc>
          <w:tcPr>
            <w:tcW w:w="1569" w:type="dxa"/>
          </w:tcPr>
          <w:p w14:paraId="498BC0A8"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Sum of Squares</w:t>
            </w:r>
            <w:r w:rsidRPr="00DF6E07">
              <w:rPr>
                <w:b/>
                <w:bCs/>
                <w:color w:val="000000" w:themeColor="text1"/>
                <w:sz w:val="20"/>
                <w:szCs w:val="20"/>
              </w:rPr>
              <w:br/>
              <w:t>SS</w:t>
            </w:r>
          </w:p>
        </w:tc>
        <w:tc>
          <w:tcPr>
            <w:tcW w:w="1811" w:type="dxa"/>
          </w:tcPr>
          <w:p w14:paraId="116AC500"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Mean Square</w:t>
            </w:r>
            <w:r w:rsidRPr="00DF6E07">
              <w:rPr>
                <w:b/>
                <w:bCs/>
                <w:color w:val="000000" w:themeColor="text1"/>
                <w:sz w:val="20"/>
                <w:szCs w:val="20"/>
              </w:rPr>
              <w:br/>
              <w:t>MS</w:t>
            </w:r>
          </w:p>
        </w:tc>
        <w:tc>
          <w:tcPr>
            <w:tcW w:w="992" w:type="dxa"/>
          </w:tcPr>
          <w:p w14:paraId="48144DEB"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F-Stat</w:t>
            </w:r>
          </w:p>
        </w:tc>
        <w:tc>
          <w:tcPr>
            <w:tcW w:w="997" w:type="dxa"/>
          </w:tcPr>
          <w:p w14:paraId="4DFDFDB2" w14:textId="77777777" w:rsidR="00C17963" w:rsidRPr="00DF6E07" w:rsidRDefault="00C17963" w:rsidP="00010FC0">
            <w:pPr>
              <w:spacing w:line="360" w:lineRule="auto"/>
              <w:jc w:val="center"/>
              <w:rPr>
                <w:b/>
                <w:bCs/>
                <w:color w:val="000000" w:themeColor="text1"/>
                <w:sz w:val="20"/>
                <w:szCs w:val="20"/>
              </w:rPr>
            </w:pPr>
            <w:r w:rsidRPr="00DF6E07">
              <w:rPr>
                <w:b/>
                <w:bCs/>
                <w:color w:val="000000" w:themeColor="text1"/>
                <w:sz w:val="20"/>
                <w:szCs w:val="20"/>
              </w:rPr>
              <w:t>P-Value</w:t>
            </w:r>
          </w:p>
        </w:tc>
      </w:tr>
      <w:tr w:rsidR="00C17963" w:rsidRPr="008119D9" w14:paraId="0598D827" w14:textId="77777777" w:rsidTr="00010FC0">
        <w:tc>
          <w:tcPr>
            <w:tcW w:w="1564" w:type="dxa"/>
          </w:tcPr>
          <w:p w14:paraId="5C2F5B8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Between Groups</w:t>
            </w:r>
          </w:p>
        </w:tc>
        <w:tc>
          <w:tcPr>
            <w:tcW w:w="2139" w:type="dxa"/>
          </w:tcPr>
          <w:p w14:paraId="1FD74CC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w:t>
            </w:r>
          </w:p>
        </w:tc>
        <w:tc>
          <w:tcPr>
            <w:tcW w:w="1569" w:type="dxa"/>
          </w:tcPr>
          <w:p w14:paraId="21A9E02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19.5875</w:t>
            </w:r>
          </w:p>
        </w:tc>
        <w:tc>
          <w:tcPr>
            <w:tcW w:w="1811" w:type="dxa"/>
          </w:tcPr>
          <w:p w14:paraId="0D096BA0"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6.5292</w:t>
            </w:r>
          </w:p>
        </w:tc>
        <w:tc>
          <w:tcPr>
            <w:tcW w:w="992" w:type="dxa"/>
          </w:tcPr>
          <w:p w14:paraId="3D728DB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3.8499</w:t>
            </w:r>
          </w:p>
        </w:tc>
        <w:tc>
          <w:tcPr>
            <w:tcW w:w="997" w:type="dxa"/>
          </w:tcPr>
          <w:p w14:paraId="6EB3DFAD"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0.0113</w:t>
            </w:r>
          </w:p>
        </w:tc>
      </w:tr>
      <w:tr w:rsidR="00C17963" w:rsidRPr="008119D9" w14:paraId="14876701" w14:textId="77777777" w:rsidTr="00010FC0">
        <w:tc>
          <w:tcPr>
            <w:tcW w:w="1564" w:type="dxa"/>
          </w:tcPr>
          <w:p w14:paraId="53A8FDA6"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Within Groups</w:t>
            </w:r>
          </w:p>
        </w:tc>
        <w:tc>
          <w:tcPr>
            <w:tcW w:w="2139" w:type="dxa"/>
          </w:tcPr>
          <w:p w14:paraId="1517ACF6"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124</w:t>
            </w:r>
          </w:p>
        </w:tc>
        <w:tc>
          <w:tcPr>
            <w:tcW w:w="1569" w:type="dxa"/>
          </w:tcPr>
          <w:p w14:paraId="4853232C"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210.2851</w:t>
            </w:r>
          </w:p>
        </w:tc>
        <w:tc>
          <w:tcPr>
            <w:tcW w:w="1811" w:type="dxa"/>
          </w:tcPr>
          <w:p w14:paraId="3879259A"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1.6958</w:t>
            </w:r>
          </w:p>
        </w:tc>
        <w:tc>
          <w:tcPr>
            <w:tcW w:w="992" w:type="dxa"/>
          </w:tcPr>
          <w:p w14:paraId="1AA45DE3" w14:textId="77777777" w:rsidR="00C17963" w:rsidRPr="008119D9" w:rsidRDefault="00C17963" w:rsidP="00010FC0">
            <w:pPr>
              <w:spacing w:line="360" w:lineRule="auto"/>
              <w:jc w:val="center"/>
              <w:rPr>
                <w:color w:val="000000" w:themeColor="text1"/>
                <w:sz w:val="20"/>
                <w:szCs w:val="20"/>
              </w:rPr>
            </w:pPr>
          </w:p>
        </w:tc>
        <w:tc>
          <w:tcPr>
            <w:tcW w:w="997" w:type="dxa"/>
          </w:tcPr>
          <w:p w14:paraId="2EB2983F" w14:textId="77777777" w:rsidR="00C17963" w:rsidRPr="008119D9" w:rsidRDefault="00C17963" w:rsidP="00010FC0">
            <w:pPr>
              <w:spacing w:line="360" w:lineRule="auto"/>
              <w:jc w:val="center"/>
              <w:rPr>
                <w:color w:val="000000" w:themeColor="text1"/>
                <w:sz w:val="20"/>
                <w:szCs w:val="20"/>
              </w:rPr>
            </w:pPr>
          </w:p>
        </w:tc>
      </w:tr>
      <w:tr w:rsidR="00C17963" w:rsidRPr="008119D9" w14:paraId="04BD5F1F" w14:textId="77777777" w:rsidTr="00010FC0">
        <w:tc>
          <w:tcPr>
            <w:tcW w:w="1564" w:type="dxa"/>
          </w:tcPr>
          <w:p w14:paraId="29875B18" w14:textId="77777777" w:rsidR="00C17963" w:rsidRPr="008119D9" w:rsidRDefault="00C17963" w:rsidP="00010FC0">
            <w:pPr>
              <w:spacing w:line="360" w:lineRule="auto"/>
              <w:rPr>
                <w:color w:val="000000" w:themeColor="text1"/>
                <w:sz w:val="20"/>
                <w:szCs w:val="20"/>
              </w:rPr>
            </w:pPr>
            <w:r w:rsidRPr="008119D9">
              <w:rPr>
                <w:color w:val="000000" w:themeColor="text1"/>
                <w:sz w:val="20"/>
                <w:szCs w:val="20"/>
              </w:rPr>
              <w:t>Total</w:t>
            </w:r>
          </w:p>
        </w:tc>
        <w:tc>
          <w:tcPr>
            <w:tcW w:w="2139" w:type="dxa"/>
          </w:tcPr>
          <w:p w14:paraId="48BE775E"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127</w:t>
            </w:r>
          </w:p>
        </w:tc>
        <w:tc>
          <w:tcPr>
            <w:tcW w:w="1569" w:type="dxa"/>
          </w:tcPr>
          <w:p w14:paraId="4DF62E35" w14:textId="77777777" w:rsidR="00C17963" w:rsidRPr="008119D9" w:rsidRDefault="00C17963" w:rsidP="00010FC0">
            <w:pPr>
              <w:spacing w:line="360" w:lineRule="auto"/>
              <w:jc w:val="center"/>
              <w:rPr>
                <w:color w:val="000000" w:themeColor="text1"/>
                <w:sz w:val="20"/>
                <w:szCs w:val="20"/>
              </w:rPr>
            </w:pPr>
            <w:r w:rsidRPr="008119D9">
              <w:rPr>
                <w:color w:val="000000" w:themeColor="text1"/>
                <w:sz w:val="20"/>
                <w:szCs w:val="20"/>
              </w:rPr>
              <w:t>229.8726</w:t>
            </w:r>
          </w:p>
        </w:tc>
        <w:tc>
          <w:tcPr>
            <w:tcW w:w="1811" w:type="dxa"/>
          </w:tcPr>
          <w:p w14:paraId="78579805" w14:textId="77777777" w:rsidR="00C17963" w:rsidRPr="008119D9" w:rsidRDefault="00C17963" w:rsidP="00010FC0">
            <w:pPr>
              <w:spacing w:line="360" w:lineRule="auto"/>
              <w:jc w:val="center"/>
              <w:rPr>
                <w:color w:val="000000" w:themeColor="text1"/>
                <w:sz w:val="20"/>
                <w:szCs w:val="20"/>
              </w:rPr>
            </w:pPr>
          </w:p>
        </w:tc>
        <w:tc>
          <w:tcPr>
            <w:tcW w:w="992" w:type="dxa"/>
          </w:tcPr>
          <w:p w14:paraId="536FDFD1" w14:textId="77777777" w:rsidR="00C17963" w:rsidRPr="008119D9" w:rsidRDefault="00C17963" w:rsidP="00010FC0">
            <w:pPr>
              <w:spacing w:line="360" w:lineRule="auto"/>
              <w:jc w:val="center"/>
              <w:rPr>
                <w:color w:val="000000" w:themeColor="text1"/>
                <w:sz w:val="20"/>
                <w:szCs w:val="20"/>
              </w:rPr>
            </w:pPr>
          </w:p>
        </w:tc>
        <w:tc>
          <w:tcPr>
            <w:tcW w:w="997" w:type="dxa"/>
          </w:tcPr>
          <w:p w14:paraId="05EA3344" w14:textId="77777777" w:rsidR="00C17963" w:rsidRPr="008119D9" w:rsidRDefault="00C17963" w:rsidP="00010FC0">
            <w:pPr>
              <w:spacing w:line="360" w:lineRule="auto"/>
              <w:jc w:val="center"/>
              <w:rPr>
                <w:color w:val="000000" w:themeColor="text1"/>
                <w:sz w:val="20"/>
                <w:szCs w:val="20"/>
              </w:rPr>
            </w:pPr>
          </w:p>
        </w:tc>
      </w:tr>
    </w:tbl>
    <w:p w14:paraId="6FF6CA34" w14:textId="7FE67FA4" w:rsidR="00C17963" w:rsidRPr="008119D9" w:rsidRDefault="00C17963" w:rsidP="00C17963">
      <w:pPr>
        <w:jc w:val="both"/>
        <w:rPr>
          <w:color w:val="000000" w:themeColor="text1"/>
        </w:rPr>
      </w:pPr>
      <w:r w:rsidRPr="008119D9">
        <w:rPr>
          <w:color w:val="000000" w:themeColor="text1"/>
        </w:rPr>
        <w:br/>
        <w:t>Table 7.</w:t>
      </w:r>
      <w:r w:rsidR="008C5D23">
        <w:rPr>
          <w:color w:val="000000" w:themeColor="text1"/>
        </w:rPr>
        <w:t>3</w:t>
      </w:r>
      <w:r w:rsidRPr="008119D9">
        <w:rPr>
          <w:color w:val="000000" w:themeColor="text1"/>
        </w:rPr>
        <w:t xml:space="preserve">: ANOVA </w:t>
      </w:r>
      <w:r w:rsidR="008C5D23">
        <w:rPr>
          <w:color w:val="000000" w:themeColor="text1"/>
        </w:rPr>
        <w:t xml:space="preserve">Test </w:t>
      </w:r>
      <w:r w:rsidR="00452786">
        <w:rPr>
          <w:color w:val="000000" w:themeColor="text1"/>
        </w:rPr>
        <w:t xml:space="preserve">Results </w:t>
      </w:r>
      <w:r w:rsidRPr="008119D9">
        <w:rPr>
          <w:color w:val="000000" w:themeColor="text1"/>
        </w:rPr>
        <w:t>Summary</w:t>
      </w:r>
      <w:r w:rsidRPr="008119D9">
        <w:rPr>
          <w:color w:val="000000" w:themeColor="text1"/>
        </w:rPr>
        <w:tab/>
      </w:r>
      <w:r w:rsidRPr="008119D9">
        <w:rPr>
          <w:color w:val="000000" w:themeColor="text1"/>
        </w:rPr>
        <w:br/>
      </w:r>
    </w:p>
    <w:p w14:paraId="69B81198" w14:textId="77777777" w:rsidR="00C17963" w:rsidRPr="008119D9" w:rsidRDefault="00C17963" w:rsidP="00C17963">
      <w:pPr>
        <w:rPr>
          <w:color w:val="000000" w:themeColor="text1"/>
        </w:rPr>
      </w:pPr>
    </w:p>
    <w:p w14:paraId="5587D2DA" w14:textId="77777777" w:rsidR="00C17963" w:rsidRPr="008119D9" w:rsidRDefault="00C17963" w:rsidP="00C17963">
      <w:pPr>
        <w:spacing w:line="360" w:lineRule="auto"/>
        <w:rPr>
          <w:color w:val="000000" w:themeColor="text1"/>
        </w:rPr>
      </w:pPr>
      <w:r w:rsidRPr="008119D9">
        <w:rPr>
          <w:color w:val="000000" w:themeColor="text1"/>
        </w:rPr>
        <w:t>So, we briefly point out the findings from the ANOVA test as follows:</w:t>
      </w:r>
    </w:p>
    <w:p w14:paraId="56B0DED8" w14:textId="77777777" w:rsidR="00C17963" w:rsidRPr="008119D9" w:rsidRDefault="00C17963" w:rsidP="00C17963">
      <w:pPr>
        <w:shd w:val="clear" w:color="auto" w:fill="FFFFFF"/>
        <w:spacing w:before="225" w:after="225" w:line="360" w:lineRule="auto"/>
        <w:textAlignment w:val="baseline"/>
        <w:rPr>
          <w:color w:val="000000" w:themeColor="text1"/>
        </w:rPr>
      </w:pPr>
      <w:r w:rsidRPr="008119D9">
        <w:rPr>
          <w:color w:val="000000" w:themeColor="text1"/>
        </w:rPr>
        <w:t>(1) Null and Alternative Hypotheses</w:t>
      </w:r>
    </w:p>
    <w:p w14:paraId="5A61E2A7"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following null and alternative hypotheses need to be tested:</w:t>
      </w:r>
    </w:p>
    <w:p w14:paraId="784106DE" w14:textId="77777777" w:rsidR="00C17963" w:rsidRPr="008119D9" w:rsidRDefault="00C17963" w:rsidP="00DF6E07">
      <w:pPr>
        <w:shd w:val="clear" w:color="auto" w:fill="FFFFFF"/>
        <w:spacing w:line="360" w:lineRule="auto"/>
        <w:ind w:left="720"/>
        <w:textAlignment w:val="baseline"/>
        <w:rPr>
          <w:color w:val="000000" w:themeColor="text1"/>
        </w:rPr>
      </w:pPr>
      <w:r w:rsidRPr="008119D9">
        <w:rPr>
          <w:color w:val="000000" w:themeColor="text1"/>
        </w:rPr>
        <w:t>Ho: </w:t>
      </w:r>
      <w:r w:rsidRPr="008119D9">
        <w:rPr>
          <w:i/>
          <w:iCs/>
          <w:color w:val="000000" w:themeColor="text1"/>
          <w:bdr w:val="none" w:sz="0" w:space="0" w:color="auto" w:frame="1"/>
        </w:rPr>
        <w:t xml:space="preserve"> 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 </w:t>
      </w:r>
      <w:r w:rsidRPr="008119D9">
        <w:rPr>
          <w:i/>
          <w:iCs/>
          <w:color w:val="000000" w:themeColor="text1"/>
          <w:bdr w:val="none" w:sz="0" w:space="0" w:color="auto" w:frame="1"/>
        </w:rPr>
        <w:t>μ</w:t>
      </w:r>
      <w:r w:rsidRPr="008119D9">
        <w:rPr>
          <w:color w:val="000000" w:themeColor="text1"/>
          <w:bdr w:val="none" w:sz="0" w:space="0" w:color="auto" w:frame="1"/>
        </w:rPr>
        <w:t xml:space="preserve">3 ​= </w:t>
      </w:r>
      <w:r w:rsidRPr="008119D9">
        <w:rPr>
          <w:i/>
          <w:iCs/>
          <w:color w:val="000000" w:themeColor="text1"/>
          <w:bdr w:val="none" w:sz="0" w:space="0" w:color="auto" w:frame="1"/>
        </w:rPr>
        <w:t>μ</w:t>
      </w:r>
      <w:r w:rsidRPr="008119D9">
        <w:rPr>
          <w:color w:val="000000" w:themeColor="text1"/>
          <w:bdr w:val="none" w:sz="0" w:space="0" w:color="auto" w:frame="1"/>
        </w:rPr>
        <w:t>4​ (Performances were equal for all components)</w:t>
      </w:r>
    </w:p>
    <w:p w14:paraId="71B1698F"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lastRenderedPageBreak/>
        <w:t xml:space="preserve">Ha: Not all means are equal </w:t>
      </w:r>
      <w:r w:rsidRPr="008119D9">
        <w:rPr>
          <w:color w:val="000000" w:themeColor="text1"/>
          <w:bdr w:val="none" w:sz="0" w:space="0" w:color="auto" w:frame="1"/>
        </w:rPr>
        <w:t>(Performances were not equal for all components)</w:t>
      </w:r>
    </w:p>
    <w:p w14:paraId="3E2B76FB" w14:textId="77777777"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above hypotheses will be tested using an F-ratio for a One-Way ANOVA.</w:t>
      </w:r>
    </w:p>
    <w:p w14:paraId="734845DF" w14:textId="792A2758" w:rsidR="00A37DA6" w:rsidRDefault="00C17963" w:rsidP="00A37DA6">
      <w:pPr>
        <w:shd w:val="clear" w:color="auto" w:fill="FFFFFF"/>
        <w:spacing w:before="225" w:after="225" w:line="360" w:lineRule="auto"/>
        <w:textAlignment w:val="baseline"/>
        <w:rPr>
          <w:color w:val="000000" w:themeColor="text1"/>
        </w:rPr>
      </w:pPr>
      <w:r w:rsidRPr="008119D9">
        <w:rPr>
          <w:color w:val="000000" w:themeColor="text1"/>
        </w:rPr>
        <w:t>(2) Rejection Region</w:t>
      </w:r>
      <w:r w:rsidRPr="008119D9">
        <w:rPr>
          <w:color w:val="000000" w:themeColor="text1"/>
        </w:rPr>
        <w:tab/>
      </w:r>
    </w:p>
    <w:p w14:paraId="2480418B" w14:textId="6134600A"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degrees of freedom are </w:t>
      </w:r>
      <w:r w:rsidRPr="008119D9">
        <w:rPr>
          <w:i/>
          <w:iCs/>
          <w:color w:val="000000" w:themeColor="text1"/>
          <w:bdr w:val="none" w:sz="0" w:space="0" w:color="auto" w:frame="1"/>
        </w:rPr>
        <w:t>df</w:t>
      </w:r>
      <w:r w:rsidRPr="008119D9">
        <w:rPr>
          <w:color w:val="000000" w:themeColor="text1"/>
          <w:bdr w:val="none" w:sz="0" w:space="0" w:color="auto" w:frame="1"/>
        </w:rPr>
        <w:t>1​=3</w:t>
      </w:r>
      <w:r w:rsidRPr="008119D9">
        <w:rPr>
          <w:color w:val="000000" w:themeColor="text1"/>
        </w:rPr>
        <w:t> and </w:t>
      </w:r>
      <w:r w:rsidRPr="008119D9">
        <w:rPr>
          <w:i/>
          <w:iCs/>
          <w:color w:val="000000" w:themeColor="text1"/>
          <w:bdr w:val="none" w:sz="0" w:space="0" w:color="auto" w:frame="1"/>
        </w:rPr>
        <w:t>df</w:t>
      </w:r>
      <w:r w:rsidRPr="008119D9">
        <w:rPr>
          <w:color w:val="000000" w:themeColor="text1"/>
          <w:bdr w:val="none" w:sz="0" w:space="0" w:color="auto" w:frame="1"/>
        </w:rPr>
        <w:t>2​=3</w:t>
      </w:r>
      <w:r w:rsidRPr="008119D9">
        <w:rPr>
          <w:color w:val="000000" w:themeColor="text1"/>
        </w:rPr>
        <w:t xml:space="preserve">, therefore, the rejection region for this F-test </w:t>
      </w:r>
      <w:proofErr w:type="gramStart"/>
      <w:r w:rsidRPr="008119D9">
        <w:rPr>
          <w:color w:val="000000" w:themeColor="text1"/>
        </w:rPr>
        <w:t>is </w:t>
      </w:r>
      <w:r w:rsidR="00A37DA6">
        <w:rPr>
          <w:color w:val="000000" w:themeColor="text1"/>
        </w:rPr>
        <w:t xml:space="preserve"> </w:t>
      </w:r>
      <w:r w:rsidRPr="008119D9">
        <w:rPr>
          <w:i/>
          <w:iCs/>
          <w:color w:val="000000" w:themeColor="text1"/>
          <w:bdr w:val="none" w:sz="0" w:space="0" w:color="auto" w:frame="1"/>
        </w:rPr>
        <w:t>R</w:t>
      </w:r>
      <w:proofErr w:type="gramEnd"/>
      <w:r w:rsidRPr="008119D9">
        <w:rPr>
          <w:i/>
          <w:iCs/>
          <w:color w:val="000000" w:themeColor="text1"/>
          <w:bdr w:val="none" w:sz="0" w:space="0" w:color="auto" w:frame="1"/>
        </w:rPr>
        <w:t xml:space="preserve"> </w:t>
      </w:r>
      <w:r w:rsidRPr="008119D9">
        <w:rPr>
          <w:color w:val="000000" w:themeColor="text1"/>
          <w:bdr w:val="none" w:sz="0" w:space="0" w:color="auto" w:frame="1"/>
        </w:rPr>
        <w:t>= {</w:t>
      </w:r>
      <w:r w:rsidRPr="008119D9">
        <w:rPr>
          <w:i/>
          <w:iCs/>
          <w:color w:val="000000" w:themeColor="text1"/>
          <w:bdr w:val="none" w:sz="0" w:space="0" w:color="auto" w:frame="1"/>
        </w:rPr>
        <w:t>F</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F </w:t>
      </w:r>
      <w:r w:rsidRPr="008119D9">
        <w:rPr>
          <w:color w:val="000000" w:themeColor="text1"/>
          <w:bdr w:val="none" w:sz="0" w:space="0" w:color="auto" w:frame="1"/>
        </w:rPr>
        <w:t>&gt; 2.678}</w:t>
      </w:r>
      <w:r w:rsidRPr="008119D9">
        <w:rPr>
          <w:color w:val="000000" w:themeColor="text1"/>
        </w:rPr>
        <w:t>.</w:t>
      </w:r>
    </w:p>
    <w:p w14:paraId="73BF8367" w14:textId="31555040" w:rsidR="00A37DA6" w:rsidRDefault="00C17963">
      <w:pPr>
        <w:shd w:val="clear" w:color="auto" w:fill="FFFFFF"/>
        <w:spacing w:before="225" w:after="225" w:line="360" w:lineRule="auto"/>
        <w:textAlignment w:val="baseline"/>
        <w:rPr>
          <w:color w:val="000000" w:themeColor="text1"/>
        </w:rPr>
      </w:pPr>
      <w:r w:rsidRPr="008119D9">
        <w:rPr>
          <w:color w:val="000000" w:themeColor="text1"/>
        </w:rPr>
        <w:t>(3) Test Statistics</w:t>
      </w:r>
    </w:p>
    <w:p w14:paraId="675F3A79" w14:textId="30F48151" w:rsidR="00C17963" w:rsidRPr="008119D9" w:rsidRDefault="00C17963" w:rsidP="00DF6E07">
      <w:pPr>
        <w:shd w:val="clear" w:color="auto" w:fill="FFFFFF"/>
        <w:spacing w:before="225" w:after="225" w:line="360" w:lineRule="auto"/>
        <w:ind w:left="720"/>
        <w:textAlignment w:val="baseline"/>
        <w:rPr>
          <w:color w:val="000000" w:themeColor="text1"/>
        </w:rPr>
      </w:pPr>
      <w:r w:rsidRPr="008119D9">
        <w:rPr>
          <w:color w:val="000000" w:themeColor="text1"/>
        </w:rPr>
        <w:t>The computed test statistic F equals 3.8499, which is not in the 95% region of acceptance</w:t>
      </w:r>
      <w:proofErr w:type="gramStart"/>
      <w:r w:rsidRPr="008119D9">
        <w:rPr>
          <w:color w:val="000000" w:themeColor="text1"/>
        </w:rPr>
        <w:t>:</w:t>
      </w:r>
      <w:r w:rsidR="00A37DA6">
        <w:rPr>
          <w:color w:val="000000" w:themeColor="text1"/>
        </w:rPr>
        <w:t xml:space="preserve">  </w:t>
      </w:r>
      <w:r w:rsidRPr="008119D9">
        <w:rPr>
          <w:color w:val="000000" w:themeColor="text1"/>
        </w:rPr>
        <w:t>[</w:t>
      </w:r>
      <w:proofErr w:type="gramEnd"/>
      <w:r w:rsidRPr="008119D9">
        <w:rPr>
          <w:color w:val="000000" w:themeColor="text1"/>
        </w:rPr>
        <w:t>-∞: 2.</w:t>
      </w:r>
      <w:r w:rsidRPr="008119D9">
        <w:rPr>
          <w:color w:val="000000" w:themeColor="text1"/>
          <w:bdr w:val="none" w:sz="0" w:space="0" w:color="auto" w:frame="1"/>
        </w:rPr>
        <w:t>678</w:t>
      </w:r>
      <w:r w:rsidRPr="008119D9">
        <w:rPr>
          <w:color w:val="000000" w:themeColor="text1"/>
        </w:rPr>
        <w:t>].</w:t>
      </w:r>
    </w:p>
    <w:p w14:paraId="23980B85" w14:textId="2F11C0A4" w:rsidR="00A37DA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4B533103" w14:textId="6173693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p-value equals 0.0113, [p </w:t>
      </w:r>
      <w:proofErr w:type="gramStart"/>
      <w:r w:rsidRPr="008119D9">
        <w:rPr>
          <w:color w:val="000000" w:themeColor="text1"/>
        </w:rPr>
        <w:t>( x</w:t>
      </w:r>
      <w:proofErr w:type="gramEnd"/>
      <w:r w:rsidRPr="008119D9">
        <w:rPr>
          <w:color w:val="000000" w:themeColor="text1"/>
        </w:rPr>
        <w:t xml:space="preserve"> ≤ F ) = 0.988735 ]. It means that the chance of type1 error (rejecting a correct H0) is small: 0.01126 (1.13%). The smaller the p-value the stronger it supports H1. Again, from the sample information we get that </w:t>
      </w:r>
      <w:r w:rsidRPr="008119D9">
        <w:rPr>
          <w:color w:val="000000" w:themeColor="text1"/>
          <w:bdr w:val="none" w:sz="0" w:space="0" w:color="auto" w:frame="1"/>
        </w:rPr>
        <w:t xml:space="preserve">F = 3.85 &gt; </w:t>
      </w:r>
      <w:r w:rsidRPr="008119D9">
        <w:rPr>
          <w:i/>
          <w:iCs/>
          <w:color w:val="000000" w:themeColor="text1"/>
          <w:bdr w:val="none" w:sz="0" w:space="0" w:color="auto" w:frame="1"/>
        </w:rPr>
        <w:t>Fc</w:t>
      </w:r>
      <w:r w:rsidRPr="008119D9">
        <w:rPr>
          <w:color w:val="000000" w:themeColor="text1"/>
          <w:bdr w:val="none" w:sz="0" w:space="0" w:color="auto" w:frame="1"/>
        </w:rPr>
        <w:t>​=2.678</w:t>
      </w:r>
      <w:r w:rsidRPr="008119D9">
        <w:rPr>
          <w:color w:val="000000" w:themeColor="text1"/>
        </w:rPr>
        <w:t>, it is then concluded that </w:t>
      </w:r>
      <w:r w:rsidRPr="008119D9">
        <w:rPr>
          <w:i/>
          <w:iCs/>
          <w:color w:val="000000" w:themeColor="text1"/>
        </w:rPr>
        <w:t>the null hypothesis is rejected.</w:t>
      </w:r>
    </w:p>
    <w:p w14:paraId="36F52BB3" w14:textId="5718209A" w:rsidR="00A37DA6"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(5) Conclusion</w:t>
      </w:r>
    </w:p>
    <w:p w14:paraId="518C1FFF" w14:textId="1AFEAB0F"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rejected.</w:t>
      </w:r>
      <w:r w:rsidRPr="008119D9">
        <w:rPr>
          <w:color w:val="000000" w:themeColor="text1"/>
        </w:rPr>
        <w:t> Therefore, there is not enough evidence to claim that all 4-population means are equal, at the </w:t>
      </w:r>
      <w:r w:rsidRPr="008119D9">
        <w:rPr>
          <w:i/>
          <w:iCs/>
          <w:color w:val="000000" w:themeColor="text1"/>
          <w:bdr w:val="none" w:sz="0" w:space="0" w:color="auto" w:frame="1"/>
        </w:rPr>
        <w:t>α=0.05</w:t>
      </w:r>
      <w:r w:rsidRPr="008119D9">
        <w:rPr>
          <w:color w:val="000000" w:themeColor="text1"/>
        </w:rPr>
        <w:t xml:space="preserve"> significance level. In other words, the difference between the averages of some groups is big enough to be statistically significant. </w:t>
      </w:r>
    </w:p>
    <w:p w14:paraId="1593BA74" w14:textId="02006721" w:rsidR="00A37DA6" w:rsidRPr="008119D9" w:rsidRDefault="00C17963" w:rsidP="00A37DA6">
      <w:pPr>
        <w:spacing w:line="360" w:lineRule="auto"/>
        <w:jc w:val="both"/>
        <w:rPr>
          <w:color w:val="000000" w:themeColor="text1"/>
        </w:rPr>
      </w:pPr>
      <w:r w:rsidRPr="008119D9">
        <w:rPr>
          <w:color w:val="000000" w:themeColor="text1"/>
        </w:rPr>
        <w:t>Figure 7.3 summarizes the results of the One-Way ANOVA</w:t>
      </w:r>
      <w:r w:rsidR="00A37DA6">
        <w:rPr>
          <w:color w:val="000000" w:themeColor="text1"/>
        </w:rPr>
        <w:t xml:space="preserve">.   And </w:t>
      </w:r>
      <w:r w:rsidR="00A37DA6" w:rsidRPr="008119D9">
        <w:rPr>
          <w:color w:val="000000" w:themeColor="text1"/>
        </w:rPr>
        <w:t xml:space="preserve">from Table 7.1 we see, </w:t>
      </w:r>
      <w:proofErr w:type="spellStart"/>
      <w:r w:rsidR="00A37DA6" w:rsidRPr="008119D9">
        <w:rPr>
          <w:color w:val="000000" w:themeColor="text1"/>
        </w:rPr>
        <w:t>CA+Bubble</w:t>
      </w:r>
      <w:proofErr w:type="spellEnd"/>
      <w:r w:rsidR="00A37DA6" w:rsidRPr="008119D9">
        <w:rPr>
          <w:color w:val="000000" w:themeColor="text1"/>
        </w:rPr>
        <w:t xml:space="preserve"> has significantly higher means compared other distributions and </w:t>
      </w:r>
      <w:proofErr w:type="spellStart"/>
      <w:r w:rsidR="00A37DA6" w:rsidRPr="008119D9">
        <w:rPr>
          <w:color w:val="000000" w:themeColor="text1"/>
        </w:rPr>
        <w:t>CA+Grid</w:t>
      </w:r>
      <w:proofErr w:type="spellEnd"/>
      <w:r w:rsidR="00A37DA6" w:rsidRPr="008119D9">
        <w:rPr>
          <w:color w:val="000000" w:themeColor="text1"/>
        </w:rPr>
        <w:t xml:space="preserve"> has closer mean with </w:t>
      </w:r>
      <w:proofErr w:type="spellStart"/>
      <w:r w:rsidR="00A37DA6" w:rsidRPr="008119D9">
        <w:rPr>
          <w:color w:val="000000" w:themeColor="text1"/>
        </w:rPr>
        <w:t>VSUP+Bubble</w:t>
      </w:r>
      <w:proofErr w:type="spellEnd"/>
      <w:r w:rsidR="00A37DA6" w:rsidRPr="008119D9">
        <w:rPr>
          <w:color w:val="000000" w:themeColor="text1"/>
        </w:rPr>
        <w:t xml:space="preserve">, and </w:t>
      </w:r>
      <w:proofErr w:type="spellStart"/>
      <w:r w:rsidR="00A37DA6" w:rsidRPr="008119D9">
        <w:rPr>
          <w:color w:val="000000" w:themeColor="text1"/>
        </w:rPr>
        <w:t>VSUP+Grid</w:t>
      </w:r>
      <w:proofErr w:type="spellEnd"/>
      <w:r w:rsidR="00A37DA6" w:rsidRPr="008119D9">
        <w:rPr>
          <w:color w:val="000000" w:themeColor="text1"/>
        </w:rPr>
        <w:t xml:space="preserve"> has significantly lower mean among all. So, we can conclude CA has significantly better user </w:t>
      </w:r>
      <w:r w:rsidR="00A37DA6">
        <w:rPr>
          <w:color w:val="000000" w:themeColor="text1"/>
        </w:rPr>
        <w:t>results</w:t>
      </w:r>
      <w:r w:rsidR="00A37DA6" w:rsidRPr="008119D9">
        <w:rPr>
          <w:color w:val="000000" w:themeColor="text1"/>
        </w:rPr>
        <w:t xml:space="preserve"> compared to VSUP.</w:t>
      </w:r>
    </w:p>
    <w:p w14:paraId="07B466A9" w14:textId="64810E97" w:rsidR="00C17963" w:rsidRPr="008119D9" w:rsidRDefault="00C17963" w:rsidP="00C17963">
      <w:pPr>
        <w:shd w:val="clear" w:color="auto" w:fill="FFFFFF"/>
        <w:spacing w:before="225" w:after="225"/>
        <w:textAlignment w:val="baseline"/>
        <w:rPr>
          <w:color w:val="000000" w:themeColor="text1"/>
        </w:rPr>
      </w:pPr>
    </w:p>
    <w:p w14:paraId="2ED31FE3" w14:textId="77777777"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3891210B" wp14:editId="64402D88">
            <wp:extent cx="4171950" cy="2527852"/>
            <wp:effectExtent l="19050" t="19050" r="19050" b="25400"/>
            <wp:docPr id="271" name="Picture 271"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182804" cy="2534428"/>
                    </a:xfrm>
                    <a:prstGeom prst="rect">
                      <a:avLst/>
                    </a:prstGeom>
                    <a:ln w="3175">
                      <a:solidFill>
                        <a:schemeClr val="bg1">
                          <a:lumMod val="75000"/>
                        </a:schemeClr>
                      </a:solidFill>
                    </a:ln>
                  </pic:spPr>
                </pic:pic>
              </a:graphicData>
            </a:graphic>
          </wp:inline>
        </w:drawing>
      </w:r>
    </w:p>
    <w:p w14:paraId="747B0DAB" w14:textId="77777777" w:rsidR="00C17963" w:rsidRPr="008119D9" w:rsidRDefault="00C17963" w:rsidP="00DF6E07">
      <w:pPr>
        <w:jc w:val="center"/>
        <w:rPr>
          <w:color w:val="000000" w:themeColor="text1"/>
        </w:rPr>
      </w:pPr>
      <w:r w:rsidRPr="008119D9">
        <w:rPr>
          <w:color w:val="000000" w:themeColor="text1"/>
        </w:rPr>
        <w:t>Figure 7.3: ANOVA Results: F=3.85, p-value=</w:t>
      </w:r>
      <w:r w:rsidRPr="008119D9">
        <w:rPr>
          <w:color w:val="000000" w:themeColor="text1"/>
          <w:sz w:val="20"/>
          <w:szCs w:val="20"/>
        </w:rPr>
        <w:t xml:space="preserve">0.0113, </w:t>
      </w:r>
      <w:r w:rsidRPr="008119D9">
        <w:rPr>
          <w:color w:val="000000" w:themeColor="text1"/>
        </w:rPr>
        <w:t>Ho rejected.</w:t>
      </w:r>
    </w:p>
    <w:p w14:paraId="3539E9C3" w14:textId="77777777" w:rsidR="00C17963" w:rsidRPr="008119D9" w:rsidRDefault="00C17963" w:rsidP="00C17963">
      <w:pPr>
        <w:spacing w:line="360" w:lineRule="auto"/>
        <w:jc w:val="both"/>
        <w:rPr>
          <w:color w:val="000000" w:themeColor="text1"/>
        </w:rPr>
      </w:pPr>
    </w:p>
    <w:p w14:paraId="2E7097A2" w14:textId="77777777" w:rsidR="0000105C" w:rsidRDefault="0000105C" w:rsidP="00C17963">
      <w:pPr>
        <w:spacing w:line="360" w:lineRule="auto"/>
        <w:jc w:val="both"/>
        <w:rPr>
          <w:b/>
          <w:bCs/>
          <w:color w:val="000000" w:themeColor="text1"/>
        </w:rPr>
      </w:pPr>
    </w:p>
    <w:p w14:paraId="15320066" w14:textId="0D55C4EE" w:rsidR="00C17963" w:rsidRPr="008119D9" w:rsidRDefault="00C17963" w:rsidP="00C17963">
      <w:pPr>
        <w:spacing w:line="360" w:lineRule="auto"/>
        <w:jc w:val="both"/>
        <w:rPr>
          <w:b/>
          <w:bCs/>
          <w:color w:val="000000" w:themeColor="text1"/>
        </w:rPr>
      </w:pPr>
      <w:r w:rsidRPr="008119D9">
        <w:rPr>
          <w:b/>
          <w:bCs/>
          <w:color w:val="000000" w:themeColor="text1"/>
        </w:rPr>
        <w:t xml:space="preserve">7.2.1.2 Paired t-test </w:t>
      </w:r>
    </w:p>
    <w:p w14:paraId="24016D31" w14:textId="77777777" w:rsidR="009F018F" w:rsidRDefault="00C17963" w:rsidP="00C17963">
      <w:pPr>
        <w:spacing w:line="360" w:lineRule="auto"/>
        <w:jc w:val="both"/>
        <w:rPr>
          <w:color w:val="000000" w:themeColor="text1"/>
        </w:rPr>
      </w:pPr>
      <w:r w:rsidRPr="008119D9">
        <w:rPr>
          <w:color w:val="000000" w:themeColor="text1"/>
        </w:rPr>
        <w:t>We have generated the CA and VSUP data from the four components performance data by grouping the two pairs (</w:t>
      </w:r>
      <w:proofErr w:type="spellStart"/>
      <w:r w:rsidRPr="008119D9">
        <w:rPr>
          <w:color w:val="000000" w:themeColor="text1"/>
        </w:rPr>
        <w:t>CA+Bubble</w:t>
      </w:r>
      <w:proofErr w:type="spellEnd"/>
      <w:r w:rsidR="00A37DA6">
        <w:rPr>
          <w:color w:val="000000" w:themeColor="text1"/>
        </w:rPr>
        <w:t xml:space="preserve"> with </w:t>
      </w:r>
      <w:proofErr w:type="spellStart"/>
      <w:r w:rsidRPr="008119D9">
        <w:rPr>
          <w:color w:val="000000" w:themeColor="text1"/>
        </w:rPr>
        <w:t>CA+Grid</w:t>
      </w:r>
      <w:proofErr w:type="spellEnd"/>
      <w:r w:rsidRPr="008119D9">
        <w:rPr>
          <w:color w:val="000000" w:themeColor="text1"/>
        </w:rPr>
        <w:t xml:space="preserve"> and </w:t>
      </w:r>
      <w:proofErr w:type="spellStart"/>
      <w:r w:rsidRPr="008119D9">
        <w:rPr>
          <w:color w:val="000000" w:themeColor="text1"/>
        </w:rPr>
        <w:t>VSUP+Bubble</w:t>
      </w:r>
      <w:proofErr w:type="spellEnd"/>
      <w:r w:rsidR="00A37DA6">
        <w:rPr>
          <w:color w:val="000000" w:themeColor="text1"/>
        </w:rPr>
        <w:t xml:space="preserve"> with</w:t>
      </w:r>
      <w:r w:rsidR="00A37DA6" w:rsidRPr="008119D9">
        <w:rPr>
          <w:color w:val="000000" w:themeColor="text1"/>
        </w:rPr>
        <w:t xml:space="preserve"> </w:t>
      </w:r>
      <w:proofErr w:type="spellStart"/>
      <w:r w:rsidRPr="008119D9">
        <w:rPr>
          <w:color w:val="000000" w:themeColor="text1"/>
        </w:rPr>
        <w:t>VSUP+Grid</w:t>
      </w:r>
      <w:proofErr w:type="spellEnd"/>
      <w:r w:rsidRPr="008119D9">
        <w:rPr>
          <w:color w:val="000000" w:themeColor="text1"/>
        </w:rPr>
        <w:t xml:space="preserve">). </w:t>
      </w:r>
    </w:p>
    <w:p w14:paraId="145EDE04" w14:textId="77777777" w:rsidR="009F018F" w:rsidRDefault="009F018F" w:rsidP="00C17963">
      <w:pPr>
        <w:spacing w:line="360" w:lineRule="auto"/>
        <w:jc w:val="both"/>
        <w:rPr>
          <w:color w:val="000000" w:themeColor="text1"/>
        </w:rPr>
      </w:pPr>
    </w:p>
    <w:p w14:paraId="432AE4E6" w14:textId="53FFAA18" w:rsidR="00A37DA6" w:rsidRPr="008119D9" w:rsidRDefault="00C17963" w:rsidP="00C17963">
      <w:pPr>
        <w:spacing w:line="360" w:lineRule="auto"/>
        <w:jc w:val="both"/>
        <w:rPr>
          <w:color w:val="000000" w:themeColor="text1"/>
        </w:rPr>
      </w:pPr>
      <w:r w:rsidRPr="008119D9">
        <w:rPr>
          <w:color w:val="000000" w:themeColor="text1"/>
        </w:rPr>
        <w:t>Now the statistical summary of CA and VSUP data are shown in the following Table 7.</w:t>
      </w:r>
      <w:r w:rsidR="00452786">
        <w:rPr>
          <w:color w:val="000000" w:themeColor="text1"/>
        </w:rPr>
        <w:t>4</w:t>
      </w:r>
      <w:r w:rsidRPr="008119D9">
        <w:rPr>
          <w:color w:val="000000" w:themeColor="text1"/>
        </w:rPr>
        <w:t xml:space="preserve">. </w:t>
      </w:r>
    </w:p>
    <w:tbl>
      <w:tblPr>
        <w:tblStyle w:val="TableGrid"/>
        <w:tblW w:w="0" w:type="auto"/>
        <w:tblLook w:val="04A0" w:firstRow="1" w:lastRow="0" w:firstColumn="1" w:lastColumn="0" w:noHBand="0" w:noVBand="1"/>
      </w:tblPr>
      <w:tblGrid>
        <w:gridCol w:w="3005"/>
        <w:gridCol w:w="3005"/>
        <w:gridCol w:w="3006"/>
      </w:tblGrid>
      <w:tr w:rsidR="00C17963" w:rsidRPr="008119D9" w14:paraId="7EC4ABDE" w14:textId="77777777" w:rsidTr="00010FC0">
        <w:tc>
          <w:tcPr>
            <w:tcW w:w="3005" w:type="dxa"/>
            <w:vAlign w:val="center"/>
          </w:tcPr>
          <w:p w14:paraId="2AA23752"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C310D19"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70D0366B"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0BC1EBEC" w14:textId="77777777" w:rsidTr="00010FC0">
        <w:tc>
          <w:tcPr>
            <w:tcW w:w="3005" w:type="dxa"/>
            <w:vAlign w:val="center"/>
          </w:tcPr>
          <w:p w14:paraId="5A024D5F"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255F1ABE" w14:textId="77777777" w:rsidR="00C17963" w:rsidRPr="008119D9" w:rsidRDefault="00C17963" w:rsidP="00010FC0">
            <w:pPr>
              <w:spacing w:line="360" w:lineRule="auto"/>
              <w:jc w:val="center"/>
              <w:rPr>
                <w:color w:val="000000" w:themeColor="text1"/>
              </w:rPr>
            </w:pPr>
            <w:r w:rsidRPr="008119D9">
              <w:rPr>
                <w:color w:val="000000" w:themeColor="text1"/>
              </w:rPr>
              <w:t>5.938</w:t>
            </w:r>
          </w:p>
        </w:tc>
        <w:tc>
          <w:tcPr>
            <w:tcW w:w="3006" w:type="dxa"/>
            <w:vAlign w:val="center"/>
          </w:tcPr>
          <w:p w14:paraId="4C91ADB6" w14:textId="77777777" w:rsidR="00C17963" w:rsidRPr="008119D9" w:rsidRDefault="00C17963" w:rsidP="00010FC0">
            <w:pPr>
              <w:spacing w:line="360" w:lineRule="auto"/>
              <w:jc w:val="center"/>
              <w:rPr>
                <w:color w:val="000000" w:themeColor="text1"/>
              </w:rPr>
            </w:pPr>
            <w:r w:rsidRPr="008119D9">
              <w:rPr>
                <w:color w:val="000000" w:themeColor="text1"/>
              </w:rPr>
              <w:t>5.422</w:t>
            </w:r>
          </w:p>
        </w:tc>
      </w:tr>
      <w:tr w:rsidR="00C17963" w:rsidRPr="008119D9" w14:paraId="54A8BF83" w14:textId="77777777" w:rsidTr="00010FC0">
        <w:tc>
          <w:tcPr>
            <w:tcW w:w="3005" w:type="dxa"/>
            <w:vAlign w:val="center"/>
          </w:tcPr>
          <w:p w14:paraId="2984772E"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9DCED43" w14:textId="77777777" w:rsidR="00C17963" w:rsidRPr="008119D9" w:rsidRDefault="00C17963" w:rsidP="00010FC0">
            <w:pPr>
              <w:spacing w:line="360" w:lineRule="auto"/>
              <w:jc w:val="center"/>
              <w:rPr>
                <w:color w:val="000000" w:themeColor="text1"/>
              </w:rPr>
            </w:pPr>
            <w:r w:rsidRPr="008119D9">
              <w:rPr>
                <w:color w:val="000000" w:themeColor="text1"/>
              </w:rPr>
              <w:t>1.105</w:t>
            </w:r>
          </w:p>
        </w:tc>
        <w:tc>
          <w:tcPr>
            <w:tcW w:w="3006" w:type="dxa"/>
            <w:vAlign w:val="center"/>
          </w:tcPr>
          <w:p w14:paraId="0B86FD1C" w14:textId="77777777" w:rsidR="00C17963" w:rsidRPr="008119D9" w:rsidRDefault="00C17963" w:rsidP="00010FC0">
            <w:pPr>
              <w:spacing w:line="360" w:lineRule="auto"/>
              <w:jc w:val="center"/>
              <w:rPr>
                <w:color w:val="000000" w:themeColor="text1"/>
              </w:rPr>
            </w:pPr>
            <w:r w:rsidRPr="008119D9">
              <w:rPr>
                <w:color w:val="000000" w:themeColor="text1"/>
              </w:rPr>
              <w:t>1.078</w:t>
            </w:r>
          </w:p>
        </w:tc>
      </w:tr>
      <w:tr w:rsidR="00C17963" w:rsidRPr="008119D9" w14:paraId="261FDDB0" w14:textId="77777777" w:rsidTr="00010FC0">
        <w:tc>
          <w:tcPr>
            <w:tcW w:w="3005" w:type="dxa"/>
            <w:vAlign w:val="center"/>
          </w:tcPr>
          <w:p w14:paraId="68C7E219"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5739CD4B" w14:textId="77777777" w:rsidR="00C17963" w:rsidRPr="008119D9" w:rsidRDefault="00C17963" w:rsidP="00010FC0">
            <w:pPr>
              <w:spacing w:line="360" w:lineRule="auto"/>
              <w:jc w:val="center"/>
              <w:rPr>
                <w:color w:val="000000" w:themeColor="text1"/>
              </w:rPr>
            </w:pPr>
            <w:r w:rsidRPr="008119D9">
              <w:rPr>
                <w:color w:val="000000" w:themeColor="text1"/>
              </w:rPr>
              <w:t>0.195</w:t>
            </w:r>
          </w:p>
        </w:tc>
        <w:tc>
          <w:tcPr>
            <w:tcW w:w="3006" w:type="dxa"/>
            <w:vAlign w:val="center"/>
          </w:tcPr>
          <w:p w14:paraId="5F85ABE2" w14:textId="77777777" w:rsidR="00C17963" w:rsidRPr="008119D9" w:rsidRDefault="00C17963" w:rsidP="00010FC0">
            <w:pPr>
              <w:spacing w:line="360" w:lineRule="auto"/>
              <w:jc w:val="center"/>
              <w:rPr>
                <w:color w:val="000000" w:themeColor="text1"/>
              </w:rPr>
            </w:pPr>
            <w:r w:rsidRPr="008119D9">
              <w:rPr>
                <w:color w:val="000000" w:themeColor="text1"/>
              </w:rPr>
              <w:t>0.191</w:t>
            </w:r>
          </w:p>
        </w:tc>
      </w:tr>
      <w:tr w:rsidR="00C17963" w:rsidRPr="008119D9" w14:paraId="52F977A9" w14:textId="77777777" w:rsidTr="00010FC0">
        <w:tc>
          <w:tcPr>
            <w:tcW w:w="3005" w:type="dxa"/>
            <w:vAlign w:val="center"/>
          </w:tcPr>
          <w:p w14:paraId="2F886196"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1E147742"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122FE88F"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77073B3" w14:textId="122D427F" w:rsidR="00C17963" w:rsidRPr="008119D9" w:rsidRDefault="00C17963" w:rsidP="00C17963">
      <w:pPr>
        <w:rPr>
          <w:color w:val="000000" w:themeColor="text1"/>
        </w:rPr>
      </w:pPr>
      <w:r w:rsidRPr="008119D9">
        <w:rPr>
          <w:color w:val="000000" w:themeColor="text1"/>
        </w:rPr>
        <w:t>Table 7.</w:t>
      </w:r>
      <w:r w:rsidR="00452786">
        <w:rPr>
          <w:color w:val="000000" w:themeColor="text1"/>
        </w:rPr>
        <w:t>4</w:t>
      </w:r>
      <w:r w:rsidRPr="008119D9">
        <w:rPr>
          <w:color w:val="000000" w:themeColor="text1"/>
        </w:rPr>
        <w:t>: Summary of CA vs VSUP performance</w:t>
      </w:r>
    </w:p>
    <w:p w14:paraId="42E3F941" w14:textId="77777777" w:rsidR="00C17963" w:rsidRPr="008119D9" w:rsidRDefault="00C17963" w:rsidP="00C17963">
      <w:pPr>
        <w:rPr>
          <w:color w:val="000000" w:themeColor="text1"/>
        </w:rPr>
      </w:pPr>
    </w:p>
    <w:p w14:paraId="3EDE13CC" w14:textId="30F4F193" w:rsidR="00C17963" w:rsidRPr="008119D9" w:rsidRDefault="00C17963" w:rsidP="00C17963">
      <w:pPr>
        <w:spacing w:line="360" w:lineRule="auto"/>
        <w:jc w:val="both"/>
        <w:rPr>
          <w:color w:val="000000" w:themeColor="text1"/>
        </w:rPr>
      </w:pPr>
      <w:r w:rsidRPr="008119D9">
        <w:rPr>
          <w:color w:val="000000" w:themeColor="text1"/>
        </w:rPr>
        <w:t xml:space="preserve">We present test result of Shapiro-Wilk normality test for significance level of 0.005 in the following table 7.6 where we see both distributions do not differ significantly from </w:t>
      </w:r>
      <w:r w:rsidR="00500936">
        <w:rPr>
          <w:color w:val="000000" w:themeColor="text1"/>
        </w:rPr>
        <w:t xml:space="preserve">a </w:t>
      </w:r>
      <w:r w:rsidRPr="008119D9">
        <w:rPr>
          <w:color w:val="000000" w:themeColor="text1"/>
        </w:rPr>
        <w:t>normal distribution. We also show the normal distribution graphs in Figure 7.</w:t>
      </w:r>
      <w:r w:rsidR="00452786">
        <w:rPr>
          <w:color w:val="000000" w:themeColor="text1"/>
        </w:rPr>
        <w:t>5</w:t>
      </w:r>
      <w:r w:rsidRPr="008119D9">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C17963" w:rsidRPr="008119D9" w14:paraId="7CB1978F" w14:textId="77777777" w:rsidTr="00010FC0">
        <w:tc>
          <w:tcPr>
            <w:tcW w:w="3005" w:type="dxa"/>
            <w:vAlign w:val="center"/>
          </w:tcPr>
          <w:p w14:paraId="68AA4323"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66DE813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0110CDBE"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5C7224BA" w14:textId="77777777" w:rsidTr="00010FC0">
        <w:tc>
          <w:tcPr>
            <w:tcW w:w="3005" w:type="dxa"/>
            <w:vAlign w:val="center"/>
          </w:tcPr>
          <w:p w14:paraId="4410493A" w14:textId="77777777" w:rsidR="00C17963" w:rsidRPr="008119D9" w:rsidRDefault="00C17963" w:rsidP="00010FC0">
            <w:pPr>
              <w:spacing w:line="360" w:lineRule="auto"/>
              <w:jc w:val="center"/>
              <w:rPr>
                <w:color w:val="000000" w:themeColor="text1"/>
              </w:rPr>
            </w:pPr>
            <w:r w:rsidRPr="008119D9">
              <w:rPr>
                <w:color w:val="000000" w:themeColor="text1"/>
              </w:rPr>
              <w:t>Skewness</w:t>
            </w:r>
          </w:p>
        </w:tc>
        <w:tc>
          <w:tcPr>
            <w:tcW w:w="3005" w:type="dxa"/>
            <w:vAlign w:val="center"/>
          </w:tcPr>
          <w:p w14:paraId="3FD61A40" w14:textId="77777777" w:rsidR="00C17963" w:rsidRPr="008119D9" w:rsidRDefault="00C17963" w:rsidP="00010FC0">
            <w:pPr>
              <w:jc w:val="center"/>
              <w:rPr>
                <w:color w:val="000000" w:themeColor="text1"/>
              </w:rPr>
            </w:pPr>
            <w:r w:rsidRPr="008119D9">
              <w:rPr>
                <w:color w:val="000000" w:themeColor="text1"/>
              </w:rPr>
              <w:t>-0.4622</w:t>
            </w:r>
          </w:p>
        </w:tc>
        <w:tc>
          <w:tcPr>
            <w:tcW w:w="3006" w:type="dxa"/>
            <w:vAlign w:val="center"/>
          </w:tcPr>
          <w:p w14:paraId="13B9DD79" w14:textId="77777777" w:rsidR="00C17963" w:rsidRPr="008119D9" w:rsidRDefault="00C17963" w:rsidP="00010FC0">
            <w:pPr>
              <w:jc w:val="center"/>
              <w:rPr>
                <w:color w:val="000000" w:themeColor="text1"/>
              </w:rPr>
            </w:pPr>
            <w:r w:rsidRPr="008119D9">
              <w:rPr>
                <w:color w:val="000000" w:themeColor="text1"/>
              </w:rPr>
              <w:t>0.07107</w:t>
            </w:r>
          </w:p>
        </w:tc>
      </w:tr>
      <w:tr w:rsidR="00C17963" w:rsidRPr="008119D9" w14:paraId="1DE47B51" w14:textId="77777777" w:rsidTr="00010FC0">
        <w:tc>
          <w:tcPr>
            <w:tcW w:w="3005" w:type="dxa"/>
            <w:vAlign w:val="center"/>
          </w:tcPr>
          <w:p w14:paraId="21F7CF23" w14:textId="77777777" w:rsidR="00C17963" w:rsidRPr="008119D9" w:rsidRDefault="00C17963" w:rsidP="00010FC0">
            <w:pPr>
              <w:spacing w:line="360" w:lineRule="auto"/>
              <w:jc w:val="center"/>
              <w:rPr>
                <w:color w:val="000000" w:themeColor="text1"/>
              </w:rPr>
            </w:pPr>
            <w:r w:rsidRPr="008119D9">
              <w:rPr>
                <w:color w:val="000000" w:themeColor="text1"/>
              </w:rPr>
              <w:t>Kurtosis</w:t>
            </w:r>
          </w:p>
        </w:tc>
        <w:tc>
          <w:tcPr>
            <w:tcW w:w="3005" w:type="dxa"/>
            <w:vAlign w:val="center"/>
          </w:tcPr>
          <w:p w14:paraId="3AD223D8" w14:textId="77777777" w:rsidR="00C17963" w:rsidRPr="008119D9" w:rsidRDefault="00C17963" w:rsidP="00010FC0">
            <w:pPr>
              <w:jc w:val="center"/>
              <w:rPr>
                <w:color w:val="000000" w:themeColor="text1"/>
              </w:rPr>
            </w:pPr>
            <w:r w:rsidRPr="008119D9">
              <w:rPr>
                <w:color w:val="000000" w:themeColor="text1"/>
              </w:rPr>
              <w:t>-0.8658</w:t>
            </w:r>
          </w:p>
        </w:tc>
        <w:tc>
          <w:tcPr>
            <w:tcW w:w="3006" w:type="dxa"/>
            <w:vAlign w:val="center"/>
          </w:tcPr>
          <w:p w14:paraId="2AB5DCCD" w14:textId="77777777" w:rsidR="00C17963" w:rsidRPr="008119D9" w:rsidRDefault="00C17963" w:rsidP="00010FC0">
            <w:pPr>
              <w:jc w:val="center"/>
              <w:rPr>
                <w:color w:val="000000" w:themeColor="text1"/>
              </w:rPr>
            </w:pPr>
            <w:r w:rsidRPr="008119D9">
              <w:rPr>
                <w:color w:val="000000" w:themeColor="text1"/>
              </w:rPr>
              <w:t>-0.8737</w:t>
            </w:r>
          </w:p>
        </w:tc>
      </w:tr>
      <w:tr w:rsidR="00C17963" w:rsidRPr="008119D9" w14:paraId="5F8FF740" w14:textId="77777777" w:rsidTr="00010FC0">
        <w:tc>
          <w:tcPr>
            <w:tcW w:w="3005" w:type="dxa"/>
            <w:vAlign w:val="center"/>
          </w:tcPr>
          <w:p w14:paraId="615B99E8" w14:textId="77777777" w:rsidR="00C17963" w:rsidRPr="008119D9" w:rsidRDefault="00C17963" w:rsidP="00010FC0">
            <w:pPr>
              <w:spacing w:line="360" w:lineRule="auto"/>
              <w:jc w:val="center"/>
              <w:rPr>
                <w:color w:val="000000" w:themeColor="text1"/>
              </w:rPr>
            </w:pPr>
            <w:r w:rsidRPr="008119D9">
              <w:rPr>
                <w:color w:val="000000" w:themeColor="text1"/>
              </w:rPr>
              <w:t>p-value</w:t>
            </w:r>
          </w:p>
        </w:tc>
        <w:tc>
          <w:tcPr>
            <w:tcW w:w="3005" w:type="dxa"/>
            <w:vAlign w:val="center"/>
          </w:tcPr>
          <w:p w14:paraId="122C3E10" w14:textId="77777777" w:rsidR="00C17963" w:rsidRPr="008119D9" w:rsidRDefault="00C17963" w:rsidP="00010FC0">
            <w:pPr>
              <w:jc w:val="center"/>
              <w:rPr>
                <w:color w:val="000000" w:themeColor="text1"/>
              </w:rPr>
            </w:pPr>
            <w:r w:rsidRPr="008119D9">
              <w:rPr>
                <w:color w:val="000000" w:themeColor="text1"/>
              </w:rPr>
              <w:t>.017</w:t>
            </w:r>
          </w:p>
        </w:tc>
        <w:tc>
          <w:tcPr>
            <w:tcW w:w="3006" w:type="dxa"/>
            <w:vAlign w:val="center"/>
          </w:tcPr>
          <w:p w14:paraId="4655AB0D" w14:textId="77777777" w:rsidR="00C17963" w:rsidRPr="008119D9" w:rsidRDefault="00C17963" w:rsidP="00010FC0">
            <w:pPr>
              <w:jc w:val="center"/>
              <w:rPr>
                <w:color w:val="000000" w:themeColor="text1"/>
              </w:rPr>
            </w:pPr>
            <w:r w:rsidRPr="008119D9">
              <w:rPr>
                <w:color w:val="000000" w:themeColor="text1"/>
              </w:rPr>
              <w:t>0.017</w:t>
            </w:r>
          </w:p>
        </w:tc>
      </w:tr>
      <w:tr w:rsidR="00C17963" w:rsidRPr="008119D9" w14:paraId="509DCCD3" w14:textId="77777777" w:rsidTr="00010FC0">
        <w:tc>
          <w:tcPr>
            <w:tcW w:w="3005" w:type="dxa"/>
            <w:vAlign w:val="center"/>
          </w:tcPr>
          <w:p w14:paraId="310D30D0" w14:textId="77777777" w:rsidR="00C17963" w:rsidRPr="008119D9" w:rsidRDefault="00C17963" w:rsidP="00010FC0">
            <w:pPr>
              <w:spacing w:line="360" w:lineRule="auto"/>
              <w:jc w:val="center"/>
              <w:rPr>
                <w:color w:val="000000" w:themeColor="text1"/>
              </w:rPr>
            </w:pPr>
            <w:r w:rsidRPr="008119D9">
              <w:rPr>
                <w:color w:val="000000" w:themeColor="text1"/>
              </w:rPr>
              <w:t>W</w:t>
            </w:r>
          </w:p>
        </w:tc>
        <w:tc>
          <w:tcPr>
            <w:tcW w:w="3005" w:type="dxa"/>
            <w:vAlign w:val="center"/>
          </w:tcPr>
          <w:p w14:paraId="621657E1" w14:textId="77777777" w:rsidR="00C17963" w:rsidRPr="008119D9" w:rsidRDefault="00C17963" w:rsidP="00010FC0">
            <w:pPr>
              <w:jc w:val="center"/>
              <w:rPr>
                <w:color w:val="000000" w:themeColor="text1"/>
              </w:rPr>
            </w:pPr>
            <w:r w:rsidRPr="008119D9">
              <w:rPr>
                <w:color w:val="000000" w:themeColor="text1"/>
              </w:rPr>
              <w:t>0.916</w:t>
            </w:r>
          </w:p>
        </w:tc>
        <w:tc>
          <w:tcPr>
            <w:tcW w:w="3006" w:type="dxa"/>
            <w:vAlign w:val="center"/>
          </w:tcPr>
          <w:p w14:paraId="0E36350C" w14:textId="77777777" w:rsidR="00C17963" w:rsidRPr="008119D9" w:rsidRDefault="00C17963" w:rsidP="00010FC0">
            <w:pPr>
              <w:jc w:val="center"/>
              <w:rPr>
                <w:color w:val="000000" w:themeColor="text1"/>
              </w:rPr>
            </w:pPr>
            <w:r w:rsidRPr="008119D9">
              <w:rPr>
                <w:color w:val="000000" w:themeColor="text1"/>
              </w:rPr>
              <w:t>0.956</w:t>
            </w:r>
          </w:p>
        </w:tc>
      </w:tr>
    </w:tbl>
    <w:p w14:paraId="12BB2168" w14:textId="642FDF23" w:rsidR="00C17963" w:rsidRPr="008119D9" w:rsidRDefault="00C17963" w:rsidP="00C17963">
      <w:pPr>
        <w:rPr>
          <w:color w:val="000000" w:themeColor="text1"/>
        </w:rPr>
      </w:pPr>
      <w:r w:rsidRPr="008119D9">
        <w:rPr>
          <w:color w:val="000000" w:themeColor="text1"/>
        </w:rPr>
        <w:t>Table 7.</w:t>
      </w:r>
      <w:r w:rsidR="00452786">
        <w:rPr>
          <w:color w:val="000000" w:themeColor="text1"/>
        </w:rPr>
        <w:t>5</w:t>
      </w:r>
      <w:r w:rsidRPr="008119D9">
        <w:rPr>
          <w:color w:val="000000" w:themeColor="text1"/>
        </w:rPr>
        <w:t xml:space="preserve">: Shapiro-Wilk Normality Test </w:t>
      </w:r>
    </w:p>
    <w:p w14:paraId="2FFD5039" w14:textId="77777777" w:rsidR="00C17963" w:rsidRPr="008119D9" w:rsidRDefault="00C17963" w:rsidP="00C17963">
      <w:pPr>
        <w:rPr>
          <w:color w:val="000000" w:themeColor="text1"/>
        </w:rPr>
      </w:pPr>
    </w:p>
    <w:p w14:paraId="23FB7273" w14:textId="39189E77" w:rsidR="00C17963" w:rsidRPr="008119D9" w:rsidRDefault="00C17963" w:rsidP="00DF6E07">
      <w:pPr>
        <w:jc w:val="center"/>
        <w:rPr>
          <w:color w:val="000000" w:themeColor="text1"/>
        </w:rPr>
      </w:pPr>
      <w:r w:rsidRPr="008119D9">
        <w:rPr>
          <w:noProof/>
          <w:color w:val="000000" w:themeColor="text1"/>
        </w:rPr>
        <w:drawing>
          <wp:inline distT="0" distB="0" distL="0" distR="0" wp14:anchorId="42114CA4" wp14:editId="2CB6139C">
            <wp:extent cx="2635214" cy="1839558"/>
            <wp:effectExtent l="0" t="0" r="0" b="2540"/>
            <wp:docPr id="272" name="Picture 2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51491" cy="1850921"/>
                    </a:xfrm>
                    <a:prstGeom prst="rect">
                      <a:avLst/>
                    </a:prstGeom>
                  </pic:spPr>
                </pic:pic>
              </a:graphicData>
            </a:graphic>
          </wp:inline>
        </w:drawing>
      </w:r>
      <w:r w:rsidRPr="008119D9">
        <w:rPr>
          <w:noProof/>
          <w:color w:val="000000" w:themeColor="text1"/>
        </w:rPr>
        <w:drawing>
          <wp:inline distT="0" distB="0" distL="0" distR="0" wp14:anchorId="601B0DF4" wp14:editId="08F33205">
            <wp:extent cx="2657139" cy="1854862"/>
            <wp:effectExtent l="0" t="0" r="0" b="0"/>
            <wp:docPr id="273" name="Picture 2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01439" cy="1885786"/>
                    </a:xfrm>
                    <a:prstGeom prst="rect">
                      <a:avLst/>
                    </a:prstGeom>
                  </pic:spPr>
                </pic:pic>
              </a:graphicData>
            </a:graphic>
          </wp:inline>
        </w:drawing>
      </w:r>
    </w:p>
    <w:p w14:paraId="00627428" w14:textId="77777777" w:rsidR="00C17963" w:rsidRPr="008119D9" w:rsidRDefault="00C17963" w:rsidP="00DF6E07">
      <w:pPr>
        <w:jc w:val="center"/>
        <w:rPr>
          <w:color w:val="000000" w:themeColor="text1"/>
        </w:rPr>
      </w:pPr>
    </w:p>
    <w:p w14:paraId="5C0ED5DB" w14:textId="7D00C244" w:rsidR="00C17963" w:rsidRPr="008119D9" w:rsidRDefault="00C17963" w:rsidP="00DF6E07">
      <w:pPr>
        <w:jc w:val="center"/>
        <w:rPr>
          <w:color w:val="000000" w:themeColor="text1"/>
        </w:rPr>
      </w:pPr>
      <w:r w:rsidRPr="008119D9">
        <w:rPr>
          <w:color w:val="000000" w:themeColor="text1"/>
        </w:rPr>
        <w:t xml:space="preserve">Figure 7.4: </w:t>
      </w:r>
      <w:ins w:id="0" w:author="Rashid Islam" w:date="2022-04-25T13:40:00Z">
        <w:r w:rsidR="00B621F4">
          <w:rPr>
            <w:color w:val="000000" w:themeColor="text1"/>
          </w:rPr>
          <w:t>Shapiro-Wilk</w:t>
        </w:r>
        <w:r w:rsidR="00B621F4" w:rsidRPr="008119D9">
          <w:rPr>
            <w:color w:val="000000" w:themeColor="text1"/>
          </w:rPr>
          <w:t xml:space="preserve"> </w:t>
        </w:r>
      </w:ins>
      <w:r w:rsidRPr="008119D9">
        <w:rPr>
          <w:color w:val="000000" w:themeColor="text1"/>
        </w:rPr>
        <w:t>Normal Distribution</w:t>
      </w:r>
      <w:ins w:id="1" w:author="Rashid Islam" w:date="2022-04-25T13:40:00Z">
        <w:r w:rsidR="00B621F4">
          <w:rPr>
            <w:color w:val="000000" w:themeColor="text1"/>
          </w:rPr>
          <w:t xml:space="preserve"> </w:t>
        </w:r>
      </w:ins>
      <w:del w:id="2" w:author="Rashid Islam" w:date="2022-04-25T13:40:00Z">
        <w:r w:rsidRPr="008119D9" w:rsidDel="00B621F4">
          <w:rPr>
            <w:color w:val="000000" w:themeColor="text1"/>
          </w:rPr>
          <w:delText xml:space="preserve"> </w:delText>
        </w:r>
      </w:del>
      <w:r w:rsidRPr="008119D9">
        <w:rPr>
          <w:color w:val="000000" w:themeColor="text1"/>
        </w:rPr>
        <w:t>CA (left), VSUP (right)</w:t>
      </w:r>
    </w:p>
    <w:p w14:paraId="402F1CA9" w14:textId="77777777" w:rsidR="00C17963" w:rsidRPr="008119D9" w:rsidRDefault="00C17963" w:rsidP="00C17963">
      <w:pPr>
        <w:rPr>
          <w:color w:val="000000" w:themeColor="text1"/>
        </w:rPr>
      </w:pPr>
    </w:p>
    <w:p w14:paraId="6A6B490C" w14:textId="77777777" w:rsidR="00C17963" w:rsidRPr="008119D9" w:rsidRDefault="00C17963" w:rsidP="00C17963">
      <w:pPr>
        <w:spacing w:line="360" w:lineRule="auto"/>
        <w:jc w:val="both"/>
        <w:rPr>
          <w:color w:val="000000" w:themeColor="text1"/>
        </w:rPr>
      </w:pPr>
    </w:p>
    <w:p w14:paraId="30DE4068"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data and draws conclusion from the test:</w:t>
      </w:r>
    </w:p>
    <w:p w14:paraId="34BD27DE" w14:textId="7A3D45A8"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(1) Null and Alternative Hypotheses</w:t>
      </w:r>
      <w:r w:rsidRPr="008119D9">
        <w:rPr>
          <w:color w:val="000000" w:themeColor="text1"/>
        </w:rPr>
        <w:tab/>
      </w:r>
    </w:p>
    <w:p w14:paraId="59599099" w14:textId="3FE44F25"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The following null and alternative hypotheses need to be tested using paired t-test:</w:t>
      </w:r>
      <w:r w:rsidRPr="008119D9">
        <w:rPr>
          <w:color w:val="000000" w:themeColor="text1"/>
        </w:rPr>
        <w:br/>
        <w:t>Ho: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 (performance of CA is higher or equal to performance of VSUP)</w:t>
      </w:r>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 ​</w:t>
      </w:r>
      <w:r w:rsidRPr="008119D9">
        <w:rPr>
          <w:color w:val="000000" w:themeColor="text1"/>
          <w:bdr w:val="none" w:sz="0" w:space="0" w:color="auto" w:frame="1"/>
        </w:rPr>
        <w:t>(</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&lt; 0</w:t>
      </w:r>
      <w:r w:rsidRPr="008119D9">
        <w:rPr>
          <w:color w:val="000000" w:themeColor="text1"/>
          <w:bdr w:val="none" w:sz="0" w:space="0" w:color="auto" w:frame="1"/>
        </w:rPr>
        <w:tab/>
        <w:t>(performance of CA is less</w:t>
      </w:r>
      <w:del w:id="3" w:author="Rashid Islam" w:date="2022-04-25T04:37:00Z">
        <w:r w:rsidRPr="008119D9" w:rsidDel="00A402D8">
          <w:rPr>
            <w:color w:val="000000" w:themeColor="text1"/>
            <w:bdr w:val="none" w:sz="0" w:space="0" w:color="auto" w:frame="1"/>
          </w:rPr>
          <w:delText>?</w:delText>
        </w:r>
      </w:del>
      <w:r w:rsidRPr="008119D9">
        <w:rPr>
          <w:color w:val="000000" w:themeColor="text1"/>
          <w:bdr w:val="none" w:sz="0" w:space="0" w:color="auto" w:frame="1"/>
        </w:rPr>
        <w:t xml:space="preserve"> than performance of VSUP)</w:t>
      </w:r>
      <w:r w:rsidRPr="008119D9">
        <w:rPr>
          <w:color w:val="000000" w:themeColor="text1"/>
          <w:bdr w:val="none" w:sz="0" w:space="0" w:color="auto" w:frame="1"/>
        </w:rPr>
        <w:br/>
      </w:r>
      <w:r w:rsidRPr="008119D9">
        <w:rPr>
          <w:color w:val="000000" w:themeColor="text1"/>
        </w:rPr>
        <w:t>This corresponds to a left-tailed test, for which a t-test for two paired samples be used.</w:t>
      </w:r>
    </w:p>
    <w:p w14:paraId="16CEDDE6" w14:textId="1BA62655"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5C0D2DF9" w14:textId="043C4279"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α</w:t>
      </w:r>
      <w:r w:rsidRPr="008119D9">
        <w:rPr>
          <w:color w:val="000000" w:themeColor="text1"/>
          <w:bdr w:val="none" w:sz="0" w:space="0" w:color="auto" w:frame="1"/>
        </w:rPr>
        <w:t>=0.05</w:t>
      </w:r>
      <w:r w:rsidRPr="008119D9">
        <w:rPr>
          <w:color w:val="000000" w:themeColor="text1"/>
        </w:rPr>
        <w:t>, and the critical value for a left-tailed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vertAlign w:val="subscript"/>
        </w:rPr>
        <w:t xml:space="preserve">​ </w:t>
      </w:r>
      <w:r w:rsidRPr="008119D9">
        <w:rPr>
          <w:color w:val="000000" w:themeColor="text1"/>
          <w:bdr w:val="none" w:sz="0" w:space="0" w:color="auto" w:frame="1"/>
        </w:rPr>
        <w:t>= −1.696</w:t>
      </w:r>
      <w:r w:rsidRPr="008119D9">
        <w:rPr>
          <w:color w:val="000000" w:themeColor="text1"/>
        </w:rPr>
        <w:t>.</w:t>
      </w:r>
    </w:p>
    <w:p w14:paraId="00A994FC" w14:textId="77777777" w:rsidR="00C17963" w:rsidRPr="008119D9" w:rsidRDefault="00C17963" w:rsidP="00DF6E07">
      <w:pPr>
        <w:shd w:val="clear" w:color="auto" w:fill="FFFFFF"/>
        <w:spacing w:line="360" w:lineRule="auto"/>
        <w:ind w:firstLine="720"/>
        <w:jc w:val="both"/>
        <w:textAlignment w:val="baseline"/>
        <w:rPr>
          <w:color w:val="000000" w:themeColor="text1"/>
        </w:rPr>
      </w:pPr>
      <w:r w:rsidRPr="008119D9">
        <w:rPr>
          <w:color w:val="000000" w:themeColor="text1"/>
        </w:rPr>
        <w:t>The rejection region for this left-tailed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&lt; −1.696}</w:t>
      </w:r>
    </w:p>
    <w:p w14:paraId="2A84347E" w14:textId="50195EB9"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04C52DC4" w14:textId="79CC37C3" w:rsidR="00C17963"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The computed t-statistic = 3.61</w:t>
      </w:r>
    </w:p>
    <w:p w14:paraId="3B64702B" w14:textId="7853C2D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t>(4) Decision about the null hypothesis</w:t>
      </w:r>
      <w:r w:rsidRPr="008119D9">
        <w:rPr>
          <w:color w:val="000000" w:themeColor="text1"/>
        </w:rPr>
        <w:tab/>
      </w:r>
    </w:p>
    <w:p w14:paraId="1A0E2770" w14:textId="40676217"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3.61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i/>
          <w:iCs/>
          <w:color w:val="000000" w:themeColor="text1"/>
          <w:bdr w:val="none" w:sz="0" w:space="0" w:color="auto" w:frame="1"/>
        </w:rPr>
        <w:t xml:space="preserve"> </w:t>
      </w:r>
      <w:r w:rsidRPr="008119D9">
        <w:rPr>
          <w:color w:val="000000" w:themeColor="text1"/>
          <w:bdr w:val="none" w:sz="0" w:space="0" w:color="auto" w:frame="1"/>
        </w:rPr>
        <w:t>​= −1.696</w:t>
      </w:r>
      <w:r w:rsidRPr="008119D9">
        <w:rPr>
          <w:color w:val="000000" w:themeColor="text1"/>
        </w:rPr>
        <w:t>, it is then concluded that </w:t>
      </w:r>
      <w:r w:rsidRPr="008119D9">
        <w:rPr>
          <w:i/>
          <w:iCs/>
          <w:color w:val="000000" w:themeColor="text1"/>
        </w:rPr>
        <w:t>the null hypothesis is not rejected.</w:t>
      </w:r>
      <w:r w:rsidR="00500936">
        <w:rPr>
          <w:color w:val="000000" w:themeColor="text1"/>
        </w:rPr>
        <w:t xml:space="preserve">  </w:t>
      </w: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0.9995</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0.9995 ≥ 0.05</w:t>
      </w:r>
      <w:r w:rsidRPr="008119D9">
        <w:rPr>
          <w:color w:val="000000" w:themeColor="text1"/>
        </w:rPr>
        <w:t>, it is concluded that the null hypothesis is not rejected.</w:t>
      </w:r>
    </w:p>
    <w:p w14:paraId="44CCE794" w14:textId="592AE30C" w:rsidR="00500936" w:rsidRDefault="00C17963" w:rsidP="00C17963">
      <w:pPr>
        <w:shd w:val="clear" w:color="auto" w:fill="FFFFFF"/>
        <w:spacing w:before="225" w:after="225" w:line="360" w:lineRule="auto"/>
        <w:jc w:val="both"/>
        <w:textAlignment w:val="baseline"/>
        <w:rPr>
          <w:color w:val="000000" w:themeColor="text1"/>
        </w:rPr>
      </w:pPr>
      <w:r w:rsidRPr="008119D9">
        <w:rPr>
          <w:color w:val="000000" w:themeColor="text1"/>
        </w:rPr>
        <w:lastRenderedPageBreak/>
        <w:t>(5) Conclusion</w:t>
      </w:r>
    </w:p>
    <w:p w14:paraId="4DF51A3F" w14:textId="5D552344" w:rsidR="00500936" w:rsidRPr="008119D9" w:rsidRDefault="00C17963" w:rsidP="00DF6E07">
      <w:pPr>
        <w:shd w:val="clear" w:color="auto" w:fill="FFFFFF"/>
        <w:spacing w:before="225" w:after="225" w:line="360" w:lineRule="auto"/>
        <w:ind w:firstLine="720"/>
        <w:jc w:val="both"/>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xml:space="preserve">  </w:t>
      </w:r>
    </w:p>
    <w:p w14:paraId="56F78DE8" w14:textId="77777777" w:rsidR="00C17963" w:rsidRPr="008119D9" w:rsidRDefault="00C17963" w:rsidP="009B4C90">
      <w:pPr>
        <w:shd w:val="clear" w:color="auto" w:fill="FFFFFF"/>
        <w:spacing w:before="225" w:after="225" w:line="360" w:lineRule="auto"/>
        <w:jc w:val="both"/>
        <w:textAlignment w:val="baseline"/>
        <w:rPr>
          <w:color w:val="000000" w:themeColor="text1"/>
        </w:rPr>
      </w:pPr>
      <w:r w:rsidRPr="008119D9">
        <w:rPr>
          <w:color w:val="000000" w:themeColor="text1"/>
        </w:rPr>
        <w:t>Confidence Interval: The 95% confidence interval is </w:t>
      </w:r>
      <w:r w:rsidRPr="008119D9">
        <w:rPr>
          <w:color w:val="000000" w:themeColor="text1"/>
          <w:bdr w:val="none" w:sz="0" w:space="0" w:color="auto" w:frame="1"/>
        </w:rPr>
        <w:t xml:space="preserve">0.224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i/>
          <w:iCs/>
          <w:color w:val="000000" w:themeColor="text1"/>
          <w:bdr w:val="none" w:sz="0" w:space="0" w:color="auto" w:frame="1"/>
          <w:vertAlign w:val="subscript"/>
        </w:rPr>
        <w:t xml:space="preserve"> </w:t>
      </w:r>
      <w:r w:rsidRPr="008119D9">
        <w:rPr>
          <w:color w:val="000000" w:themeColor="text1"/>
          <w:bdr w:val="none" w:sz="0" w:space="0" w:color="auto" w:frame="1"/>
          <w:vertAlign w:val="subscript"/>
        </w:rPr>
        <w:t>​</w:t>
      </w:r>
      <w:r w:rsidRPr="008119D9">
        <w:rPr>
          <w:color w:val="000000" w:themeColor="text1"/>
          <w:bdr w:val="none" w:sz="0" w:space="0" w:color="auto" w:frame="1"/>
        </w:rPr>
        <w:t>&lt; 0.807</w:t>
      </w:r>
      <w:r w:rsidRPr="008119D9">
        <w:rPr>
          <w:color w:val="000000" w:themeColor="text1"/>
        </w:rPr>
        <w:t>.</w:t>
      </w:r>
    </w:p>
    <w:p w14:paraId="720BDD60" w14:textId="4E34978C" w:rsidR="00C17963" w:rsidRDefault="00C17963" w:rsidP="00C17963">
      <w:pPr>
        <w:shd w:val="clear" w:color="auto" w:fill="FFFFFF"/>
        <w:spacing w:before="225" w:after="225"/>
        <w:textAlignment w:val="baseline"/>
        <w:rPr>
          <w:color w:val="000000" w:themeColor="text1"/>
        </w:rPr>
      </w:pPr>
      <w:r w:rsidRPr="008119D9">
        <w:rPr>
          <w:color w:val="000000" w:themeColor="text1"/>
        </w:rPr>
        <w:t>We can visualize the paired T-test scenario graphically as follows</w:t>
      </w:r>
      <w:r w:rsidR="00500936">
        <w:rPr>
          <w:color w:val="000000" w:themeColor="text1"/>
        </w:rPr>
        <w:t xml:space="preserve"> in Figure 7.5</w:t>
      </w:r>
      <w:r w:rsidRPr="008119D9">
        <w:rPr>
          <w:color w:val="000000" w:themeColor="text1"/>
        </w:rPr>
        <w:t>:</w:t>
      </w:r>
    </w:p>
    <w:p w14:paraId="52A6B3D2" w14:textId="77777777" w:rsidR="00500936" w:rsidRPr="008119D9" w:rsidRDefault="00500936" w:rsidP="00C17963">
      <w:pPr>
        <w:shd w:val="clear" w:color="auto" w:fill="FFFFFF"/>
        <w:spacing w:before="225" w:after="225"/>
        <w:textAlignment w:val="baseline"/>
        <w:rPr>
          <w:color w:val="000000" w:themeColor="text1"/>
        </w:rPr>
      </w:pPr>
    </w:p>
    <w:p w14:paraId="4C38972C" w14:textId="74D4FED6" w:rsidR="00C17963" w:rsidRPr="008119D9" w:rsidRDefault="00C17963" w:rsidP="00DF6E07">
      <w:pPr>
        <w:shd w:val="clear" w:color="auto" w:fill="FFFFFF"/>
        <w:spacing w:before="225" w:after="225"/>
        <w:jc w:val="center"/>
        <w:textAlignment w:val="baseline"/>
        <w:rPr>
          <w:color w:val="000000" w:themeColor="text1"/>
        </w:rPr>
      </w:pPr>
      <w:r w:rsidRPr="008119D9">
        <w:rPr>
          <w:noProof/>
          <w:color w:val="000000" w:themeColor="text1"/>
        </w:rPr>
        <w:drawing>
          <wp:inline distT="0" distB="0" distL="0" distR="0" wp14:anchorId="74D29E43" wp14:editId="4F0E763C">
            <wp:extent cx="4475181" cy="2694232"/>
            <wp:effectExtent l="0" t="0" r="0" b="0"/>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7423" cy="2713643"/>
                    </a:xfrm>
                    <a:prstGeom prst="rect">
                      <a:avLst/>
                    </a:prstGeom>
                  </pic:spPr>
                </pic:pic>
              </a:graphicData>
            </a:graphic>
          </wp:inline>
        </w:drawing>
      </w:r>
      <w:r w:rsidRPr="008119D9">
        <w:rPr>
          <w:color w:val="000000" w:themeColor="text1"/>
        </w:rPr>
        <w:br/>
        <w:t xml:space="preserve">Figure 7.5: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p-value=0.9995 for CA vs VSUP performance.</w:t>
      </w:r>
    </w:p>
    <w:p w14:paraId="320C5105"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3AED0D51" w14:textId="51E873D5" w:rsidR="00C17963" w:rsidRPr="008119D9" w:rsidRDefault="00C17963" w:rsidP="00C17963">
      <w:pPr>
        <w:spacing w:line="360" w:lineRule="auto"/>
        <w:jc w:val="both"/>
        <w:rPr>
          <w:rFonts w:eastAsiaTheme="minorHAnsi"/>
          <w:b/>
          <w:bCs/>
          <w:color w:val="000000" w:themeColor="text1"/>
          <w:sz w:val="26"/>
          <w:szCs w:val="26"/>
          <w:lang w:val="en-GB" w:eastAsia="en-US"/>
        </w:rPr>
      </w:pPr>
      <w:r w:rsidRPr="008119D9">
        <w:rPr>
          <w:color w:val="000000" w:themeColor="text1"/>
        </w:rPr>
        <w:t>Finally, based on above statistical test results, analysis and hypothesize conclusion, we can say that performance of CA quantitatively surpassed</w:t>
      </w:r>
      <w:r w:rsidR="00500936">
        <w:rPr>
          <w:color w:val="000000" w:themeColor="text1"/>
        </w:rPr>
        <w:t xml:space="preserve"> the</w:t>
      </w:r>
      <w:r w:rsidRPr="008119D9">
        <w:rPr>
          <w:color w:val="000000" w:themeColor="text1"/>
        </w:rPr>
        <w:t xml:space="preserve"> performance of VSUP. </w:t>
      </w:r>
    </w:p>
    <w:p w14:paraId="33249DC4" w14:textId="77777777" w:rsidR="00C17963" w:rsidRPr="008119D9" w:rsidRDefault="00C17963" w:rsidP="00C17963">
      <w:pPr>
        <w:spacing w:line="360" w:lineRule="auto"/>
        <w:jc w:val="both"/>
        <w:rPr>
          <w:rFonts w:eastAsiaTheme="minorHAnsi"/>
          <w:b/>
          <w:bCs/>
          <w:color w:val="000000" w:themeColor="text1"/>
          <w:sz w:val="26"/>
          <w:szCs w:val="26"/>
          <w:lang w:val="en-GB" w:eastAsia="en-US"/>
        </w:rPr>
      </w:pPr>
    </w:p>
    <w:p w14:paraId="1EC52AAB" w14:textId="77777777" w:rsidR="00C17963" w:rsidRPr="008119D9" w:rsidRDefault="00C17963" w:rsidP="00C17963">
      <w:pPr>
        <w:spacing w:line="360" w:lineRule="auto"/>
        <w:jc w:val="both"/>
        <w:rPr>
          <w:b/>
          <w:bCs/>
          <w:color w:val="000000" w:themeColor="text1"/>
        </w:rPr>
      </w:pPr>
      <w:r w:rsidRPr="008119D9">
        <w:rPr>
          <w:b/>
          <w:bCs/>
          <w:color w:val="000000" w:themeColor="text1"/>
        </w:rPr>
        <w:t>7.2.2</w:t>
      </w:r>
      <w:r w:rsidRPr="008119D9">
        <w:rPr>
          <w:b/>
          <w:bCs/>
          <w:color w:val="000000" w:themeColor="text1"/>
        </w:rPr>
        <w:tab/>
        <w:t>Time Utilization Results</w:t>
      </w:r>
    </w:p>
    <w:p w14:paraId="0D029A05" w14:textId="0A4FE93A" w:rsidR="00C17963" w:rsidRDefault="00C17963" w:rsidP="00C17963">
      <w:pPr>
        <w:spacing w:line="360" w:lineRule="auto"/>
        <w:jc w:val="both"/>
        <w:rPr>
          <w:color w:val="000000" w:themeColor="text1"/>
        </w:rPr>
      </w:pPr>
      <w:r w:rsidRPr="008119D9">
        <w:rPr>
          <w:color w:val="000000" w:themeColor="text1"/>
        </w:rPr>
        <w:t>Our automated system tracked effective response time for every component separately. The statistical summary of the timing data is represented in the following table 7.</w:t>
      </w:r>
      <w:r w:rsidR="00452786">
        <w:rPr>
          <w:color w:val="000000" w:themeColor="text1"/>
        </w:rPr>
        <w:t>6</w:t>
      </w:r>
      <w:r w:rsidRPr="008119D9">
        <w:rPr>
          <w:color w:val="000000" w:themeColor="text1"/>
        </w:rPr>
        <w:tab/>
      </w:r>
    </w:p>
    <w:p w14:paraId="36B2FADC" w14:textId="77777777" w:rsidR="00500936" w:rsidRPr="008119D9" w:rsidRDefault="00500936"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3005"/>
        <w:gridCol w:w="3005"/>
        <w:gridCol w:w="3006"/>
      </w:tblGrid>
      <w:tr w:rsidR="00C17963" w:rsidRPr="008119D9" w14:paraId="2852A275" w14:textId="77777777" w:rsidTr="00010FC0">
        <w:tc>
          <w:tcPr>
            <w:tcW w:w="3005" w:type="dxa"/>
            <w:vAlign w:val="center"/>
          </w:tcPr>
          <w:p w14:paraId="37DB78A0"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79AF5E8C"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57CB2B8D"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781EBF16" w14:textId="77777777" w:rsidTr="00010FC0">
        <w:tc>
          <w:tcPr>
            <w:tcW w:w="3005" w:type="dxa"/>
            <w:vAlign w:val="center"/>
          </w:tcPr>
          <w:p w14:paraId="052F1B01"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B2BA730" w14:textId="77777777" w:rsidR="00C17963" w:rsidRPr="008119D9" w:rsidRDefault="00C17963" w:rsidP="00010FC0">
            <w:pPr>
              <w:spacing w:line="360" w:lineRule="auto"/>
              <w:jc w:val="center"/>
              <w:rPr>
                <w:color w:val="000000" w:themeColor="text1"/>
              </w:rPr>
            </w:pPr>
            <w:r w:rsidRPr="008119D9">
              <w:rPr>
                <w:color w:val="000000" w:themeColor="text1"/>
              </w:rPr>
              <w:t>8.675</w:t>
            </w:r>
          </w:p>
        </w:tc>
        <w:tc>
          <w:tcPr>
            <w:tcW w:w="3006" w:type="dxa"/>
            <w:vAlign w:val="center"/>
          </w:tcPr>
          <w:p w14:paraId="54B9D49F" w14:textId="77777777" w:rsidR="00C17963" w:rsidRPr="008119D9" w:rsidRDefault="00C17963" w:rsidP="00010FC0">
            <w:pPr>
              <w:spacing w:line="360" w:lineRule="auto"/>
              <w:jc w:val="center"/>
              <w:rPr>
                <w:color w:val="000000" w:themeColor="text1"/>
              </w:rPr>
            </w:pPr>
            <w:r w:rsidRPr="008119D9">
              <w:rPr>
                <w:color w:val="000000" w:themeColor="text1"/>
              </w:rPr>
              <w:t>9.647</w:t>
            </w:r>
          </w:p>
        </w:tc>
      </w:tr>
      <w:tr w:rsidR="00C17963" w:rsidRPr="008119D9" w14:paraId="00BC85A1" w14:textId="77777777" w:rsidTr="00010FC0">
        <w:tc>
          <w:tcPr>
            <w:tcW w:w="3005" w:type="dxa"/>
            <w:vAlign w:val="center"/>
          </w:tcPr>
          <w:p w14:paraId="4E959B57"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5C752541" w14:textId="77777777" w:rsidR="00C17963" w:rsidRPr="008119D9" w:rsidRDefault="00C17963" w:rsidP="00010FC0">
            <w:pPr>
              <w:spacing w:line="360" w:lineRule="auto"/>
              <w:jc w:val="center"/>
              <w:rPr>
                <w:color w:val="000000" w:themeColor="text1"/>
              </w:rPr>
            </w:pPr>
            <w:r w:rsidRPr="008119D9">
              <w:rPr>
                <w:color w:val="000000" w:themeColor="text1"/>
              </w:rPr>
              <w:t>2.320</w:t>
            </w:r>
          </w:p>
        </w:tc>
        <w:tc>
          <w:tcPr>
            <w:tcW w:w="3006" w:type="dxa"/>
            <w:vAlign w:val="center"/>
          </w:tcPr>
          <w:p w14:paraId="152327DA" w14:textId="77777777" w:rsidR="00C17963" w:rsidRPr="008119D9" w:rsidRDefault="00C17963" w:rsidP="00010FC0">
            <w:pPr>
              <w:spacing w:line="360" w:lineRule="auto"/>
              <w:jc w:val="center"/>
              <w:rPr>
                <w:color w:val="000000" w:themeColor="text1"/>
              </w:rPr>
            </w:pPr>
            <w:r w:rsidRPr="008119D9">
              <w:rPr>
                <w:color w:val="000000" w:themeColor="text1"/>
              </w:rPr>
              <w:t>3.123</w:t>
            </w:r>
          </w:p>
        </w:tc>
      </w:tr>
      <w:tr w:rsidR="00C17963" w:rsidRPr="008119D9" w14:paraId="5CEF467B" w14:textId="77777777" w:rsidTr="00010FC0">
        <w:tc>
          <w:tcPr>
            <w:tcW w:w="3005" w:type="dxa"/>
            <w:vAlign w:val="center"/>
          </w:tcPr>
          <w:p w14:paraId="5B5F2423"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6BFA4AD3" w14:textId="77777777" w:rsidR="00C17963" w:rsidRPr="008119D9" w:rsidRDefault="00C17963" w:rsidP="00010FC0">
            <w:pPr>
              <w:spacing w:line="360" w:lineRule="auto"/>
              <w:jc w:val="center"/>
              <w:rPr>
                <w:color w:val="000000" w:themeColor="text1"/>
              </w:rPr>
            </w:pPr>
            <w:r w:rsidRPr="008119D9">
              <w:rPr>
                <w:color w:val="000000" w:themeColor="text1"/>
              </w:rPr>
              <w:t>0.410</w:t>
            </w:r>
          </w:p>
        </w:tc>
        <w:tc>
          <w:tcPr>
            <w:tcW w:w="3006" w:type="dxa"/>
            <w:vAlign w:val="center"/>
          </w:tcPr>
          <w:p w14:paraId="7C156C79" w14:textId="77777777" w:rsidR="00C17963" w:rsidRPr="008119D9" w:rsidRDefault="00C17963" w:rsidP="00010FC0">
            <w:pPr>
              <w:spacing w:line="360" w:lineRule="auto"/>
              <w:jc w:val="center"/>
              <w:rPr>
                <w:color w:val="000000" w:themeColor="text1"/>
              </w:rPr>
            </w:pPr>
            <w:r w:rsidRPr="008119D9">
              <w:rPr>
                <w:color w:val="000000" w:themeColor="text1"/>
              </w:rPr>
              <w:t>0.552</w:t>
            </w:r>
          </w:p>
        </w:tc>
      </w:tr>
      <w:tr w:rsidR="00C17963" w:rsidRPr="008119D9" w14:paraId="550524D8" w14:textId="77777777" w:rsidTr="00010FC0">
        <w:tc>
          <w:tcPr>
            <w:tcW w:w="3005" w:type="dxa"/>
            <w:vAlign w:val="center"/>
          </w:tcPr>
          <w:p w14:paraId="626FC582"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74F8EA7C"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0C488439"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41635DC4" w14:textId="063B1D32" w:rsidR="00C17963" w:rsidRPr="008119D9" w:rsidRDefault="00C17963" w:rsidP="00C17963">
      <w:pPr>
        <w:rPr>
          <w:color w:val="000000" w:themeColor="text1"/>
        </w:rPr>
      </w:pPr>
      <w:r w:rsidRPr="008119D9">
        <w:rPr>
          <w:color w:val="000000" w:themeColor="text1"/>
        </w:rPr>
        <w:br/>
        <w:t>Table 7.</w:t>
      </w:r>
      <w:r w:rsidR="00452786">
        <w:rPr>
          <w:color w:val="000000" w:themeColor="text1"/>
        </w:rPr>
        <w:t>6</w:t>
      </w:r>
      <w:r w:rsidRPr="008119D9">
        <w:rPr>
          <w:color w:val="000000" w:themeColor="text1"/>
        </w:rPr>
        <w:t>: Summary of CA vs VSUP timing</w:t>
      </w:r>
    </w:p>
    <w:p w14:paraId="1C11063E" w14:textId="77777777" w:rsidR="00C17963" w:rsidRPr="008119D9" w:rsidRDefault="00C17963" w:rsidP="00C17963">
      <w:pPr>
        <w:rPr>
          <w:rFonts w:ascii="Segoe UI" w:hAnsi="Segoe UI" w:cs="Segoe UI"/>
          <w:color w:val="000000" w:themeColor="text1"/>
          <w:shd w:val="clear" w:color="auto" w:fill="FBFCFC"/>
        </w:rPr>
      </w:pPr>
    </w:p>
    <w:p w14:paraId="54292A6D" w14:textId="77777777" w:rsidR="00C17963" w:rsidRPr="008119D9" w:rsidRDefault="00C17963" w:rsidP="00C17963">
      <w:pPr>
        <w:spacing w:line="360" w:lineRule="auto"/>
        <w:rPr>
          <w:color w:val="000000" w:themeColor="text1"/>
        </w:rPr>
      </w:pPr>
      <w:r w:rsidRPr="008119D9">
        <w:rPr>
          <w:color w:val="000000" w:themeColor="text1"/>
        </w:rPr>
        <w:t>The Shapiro-Wilk tests on both distributions showed that they met the normality test with the following results:</w:t>
      </w:r>
    </w:p>
    <w:p w14:paraId="4A4D7063" w14:textId="11874BD4"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 xml:space="preserve">32) = </w:t>
      </w:r>
      <w:r w:rsidR="00F70CAB">
        <w:rPr>
          <w:color w:val="000000" w:themeColor="text1"/>
        </w:rPr>
        <w:t>0</w:t>
      </w:r>
      <w:r w:rsidRPr="008119D9">
        <w:rPr>
          <w:color w:val="000000" w:themeColor="text1"/>
        </w:rPr>
        <w:t xml:space="preserve">.959, p = </w:t>
      </w:r>
      <w:r w:rsidR="00F70CAB">
        <w:rPr>
          <w:color w:val="000000" w:themeColor="text1"/>
        </w:rPr>
        <w:t>0</w:t>
      </w:r>
      <w:r w:rsidRPr="008119D9">
        <w:rPr>
          <w:color w:val="000000" w:themeColor="text1"/>
        </w:rPr>
        <w:t>.254</w:t>
      </w:r>
    </w:p>
    <w:p w14:paraId="17DD692C" w14:textId="0E74BB64"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 xml:space="preserve">32) = </w:t>
      </w:r>
      <w:r w:rsidR="00F70CAB">
        <w:rPr>
          <w:color w:val="000000" w:themeColor="text1"/>
        </w:rPr>
        <w:t>0</w:t>
      </w:r>
      <w:r w:rsidRPr="008119D9">
        <w:rPr>
          <w:color w:val="000000" w:themeColor="text1"/>
        </w:rPr>
        <w:t xml:space="preserve">.977, p = </w:t>
      </w:r>
      <w:r w:rsidR="00F70CAB">
        <w:rPr>
          <w:color w:val="000000" w:themeColor="text1"/>
        </w:rPr>
        <w:t>0</w:t>
      </w:r>
      <w:r w:rsidRPr="008119D9">
        <w:rPr>
          <w:color w:val="000000" w:themeColor="text1"/>
        </w:rPr>
        <w:t>.716</w:t>
      </w:r>
    </w:p>
    <w:p w14:paraId="24188358" w14:textId="77777777" w:rsidR="00C17963" w:rsidRPr="008119D9" w:rsidRDefault="00C17963" w:rsidP="00C17963">
      <w:pPr>
        <w:spacing w:line="360" w:lineRule="auto"/>
        <w:jc w:val="both"/>
        <w:rPr>
          <w:color w:val="000000" w:themeColor="text1"/>
        </w:rPr>
      </w:pPr>
    </w:p>
    <w:p w14:paraId="5B738FF3" w14:textId="77777777" w:rsidR="00C17963" w:rsidRPr="008119D9" w:rsidRDefault="00C17963" w:rsidP="00C17963">
      <w:pPr>
        <w:spacing w:line="360" w:lineRule="auto"/>
        <w:jc w:val="both"/>
        <w:rPr>
          <w:color w:val="000000" w:themeColor="text1"/>
        </w:rPr>
      </w:pPr>
      <w:r w:rsidRPr="008119D9">
        <w:rPr>
          <w:color w:val="000000" w:themeColor="text1"/>
        </w:rPr>
        <w:t>The following steps show the paired t-test results for the given time data and draws conclusion from the test:</w:t>
      </w:r>
    </w:p>
    <w:p w14:paraId="63FE5539" w14:textId="5DB09150" w:rsidR="00500936" w:rsidRDefault="00C17963" w:rsidP="00C17963">
      <w:pPr>
        <w:shd w:val="clear" w:color="auto" w:fill="FFFFFF"/>
        <w:spacing w:before="225" w:after="225"/>
        <w:textAlignment w:val="baseline"/>
        <w:rPr>
          <w:color w:val="000000" w:themeColor="text1"/>
        </w:rPr>
      </w:pPr>
      <w:r w:rsidRPr="008119D9">
        <w:rPr>
          <w:color w:val="000000" w:themeColor="text1"/>
          <w:u w:val="single"/>
        </w:rPr>
        <w:t>(</w:t>
      </w:r>
      <w:r w:rsidRPr="008119D9">
        <w:rPr>
          <w:color w:val="000000" w:themeColor="text1"/>
        </w:rPr>
        <w:t>1) Null and Alternative Hypotheses</w:t>
      </w:r>
    </w:p>
    <w:p w14:paraId="1AE49101" w14:textId="0B4EAAE2"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following null and alternative hypotheses need to be tested:</w:t>
      </w:r>
    </w:p>
    <w:p w14:paraId="618E518D" w14:textId="3207FE15" w:rsidR="00500936" w:rsidRPr="008119D9" w:rsidRDefault="00C17963" w:rsidP="00DF6E07">
      <w:pPr>
        <w:shd w:val="clear" w:color="auto" w:fill="FFFFFF"/>
        <w:spacing w:before="225" w:after="225" w:line="360" w:lineRule="auto"/>
        <w:ind w:left="720"/>
        <w:jc w:val="both"/>
        <w:textAlignment w:val="baseline"/>
        <w:rPr>
          <w:color w:val="000000" w:themeColor="text1"/>
          <w:bdr w:val="none" w:sz="0" w:space="0" w:color="auto" w:frame="1"/>
        </w:rPr>
      </w:pPr>
      <w:r w:rsidRPr="008119D9">
        <w:rPr>
          <w:color w:val="000000" w:themeColor="text1"/>
        </w:rPr>
        <w:t>Ho:</w:t>
      </w:r>
      <w:r w:rsidRPr="008119D9">
        <w:rPr>
          <w:i/>
          <w:iCs/>
          <w:color w:val="000000" w:themeColor="text1"/>
          <w:bdr w:val="none" w:sz="0" w:space="0" w:color="auto" w:frame="1"/>
        </w:rPr>
        <w:t xml:space="preserve">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vertAlign w:val="subscript"/>
        </w:rPr>
        <w:t>​</w:t>
      </w:r>
      <w:r w:rsidRPr="008119D9">
        <w:rPr>
          <w:color w:val="000000" w:themeColor="text1"/>
          <w:bdr w:val="none" w:sz="0" w:space="0" w:color="auto" w:frame="1"/>
          <w:vertAlign w:val="subscript"/>
        </w:rPr>
        <w:t>​</w:t>
      </w:r>
      <w:r w:rsidRPr="008119D9">
        <w:rPr>
          <w:color w:val="000000" w:themeColor="text1"/>
          <w:bdr w:val="none" w:sz="0" w:space="0" w:color="auto" w:frame="1"/>
        </w:rPr>
        <w:t xml:space="preserve"> =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 xml:space="preserve">2) &lt;= </w:t>
      </w:r>
      <w:proofErr w:type="gramStart"/>
      <w:r w:rsidRPr="008119D9">
        <w:rPr>
          <w:color w:val="000000" w:themeColor="text1"/>
          <w:bdr w:val="none" w:sz="0" w:space="0" w:color="auto" w:frame="1"/>
        </w:rPr>
        <w:t>0  (</w:t>
      </w:r>
      <w:proofErr w:type="gramEnd"/>
      <w:r w:rsidRPr="008119D9">
        <w:rPr>
          <w:color w:val="000000" w:themeColor="text1"/>
          <w:bdr w:val="none" w:sz="0" w:space="0" w:color="auto" w:frame="1"/>
        </w:rPr>
        <w:t>CA response was equal or faster than VSUP response)</w:t>
      </w:r>
      <w:ins w:id="4" w:author="Rashid Islam" w:date="2022-04-25T13:48:00Z">
        <w:r w:rsidR="004776B5">
          <w:rPr>
            <w:color w:val="000000" w:themeColor="text1"/>
            <w:bdr w:val="none" w:sz="0" w:space="0" w:color="auto" w:frame="1"/>
          </w:rPr>
          <w:tab/>
        </w:r>
      </w:ins>
      <w:r w:rsidRPr="008119D9">
        <w:rPr>
          <w:color w:val="000000" w:themeColor="text1"/>
        </w:rPr>
        <w:br/>
        <w:t xml:space="preserve">Ha: </w:t>
      </w:r>
      <w:proofErr w:type="spellStart"/>
      <w:r w:rsidRPr="008119D9">
        <w:rPr>
          <w:rStyle w:val="mord"/>
          <w:i/>
          <w:iCs/>
          <w:color w:val="000000" w:themeColor="text1"/>
          <w:bdr w:val="none" w:sz="0" w:space="0" w:color="auto" w:frame="1"/>
          <w:shd w:val="clear" w:color="auto" w:fill="FFFFFF"/>
        </w:rPr>
        <w:t>μ</w:t>
      </w:r>
      <w:r w:rsidRPr="008119D9">
        <w:rPr>
          <w:rStyle w:val="mord"/>
          <w:i/>
          <w:iCs/>
          <w:color w:val="000000" w:themeColor="text1"/>
          <w:bdr w:val="none" w:sz="0" w:space="0" w:color="auto" w:frame="1"/>
          <w:shd w:val="clear" w:color="auto" w:fill="FFFFFF"/>
          <w:vertAlign w:val="subscript"/>
        </w:rPr>
        <w:t>D</w:t>
      </w:r>
      <w:proofErr w:type="spellEnd"/>
      <w:r w:rsidRPr="008119D9">
        <w:rPr>
          <w:rStyle w:val="vlist-s"/>
          <w:color w:val="000000" w:themeColor="text1"/>
          <w:bdr w:val="none" w:sz="0" w:space="0" w:color="auto" w:frame="1"/>
          <w:shd w:val="clear" w:color="auto" w:fill="FFFFFF"/>
        </w:rPr>
        <w:t xml:space="preserve"> =</w:t>
      </w:r>
      <w:r w:rsidRPr="008119D9">
        <w:rPr>
          <w:color w:val="000000" w:themeColor="text1"/>
          <w:bdr w:val="none" w:sz="0" w:space="0" w:color="auto" w:frame="1"/>
        </w:rPr>
        <w:t xml:space="preserve"> (</w:t>
      </w:r>
      <w:r w:rsidRPr="008119D9">
        <w:rPr>
          <w:i/>
          <w:iCs/>
          <w:color w:val="000000" w:themeColor="text1"/>
          <w:bdr w:val="none" w:sz="0" w:space="0" w:color="auto" w:frame="1"/>
        </w:rPr>
        <w:t>μ</w:t>
      </w:r>
      <w:r w:rsidRPr="008119D9">
        <w:rPr>
          <w:color w:val="000000" w:themeColor="text1"/>
          <w:bdr w:val="none" w:sz="0" w:space="0" w:color="auto" w:frame="1"/>
        </w:rPr>
        <w:t xml:space="preserve">1​ - </w:t>
      </w:r>
      <w:r w:rsidRPr="008119D9">
        <w:rPr>
          <w:i/>
          <w:iCs/>
          <w:color w:val="000000" w:themeColor="text1"/>
          <w:bdr w:val="none" w:sz="0" w:space="0" w:color="auto" w:frame="1"/>
        </w:rPr>
        <w:t>μ</w:t>
      </w:r>
      <w:r w:rsidRPr="008119D9">
        <w:rPr>
          <w:color w:val="000000" w:themeColor="text1"/>
          <w:bdr w:val="none" w:sz="0" w:space="0" w:color="auto" w:frame="1"/>
        </w:rPr>
        <w:t>2) &gt; 0</w:t>
      </w:r>
      <w:r w:rsidRPr="008119D9">
        <w:rPr>
          <w:color w:val="000000" w:themeColor="text1"/>
          <w:bdr w:val="none" w:sz="0" w:space="0" w:color="auto" w:frame="1"/>
        </w:rPr>
        <w:tab/>
        <w:t xml:space="preserve">    (CA response was slower than VSUP response)</w:t>
      </w:r>
      <w:ins w:id="5" w:author="Rashid Islam" w:date="2022-04-25T13:48:00Z">
        <w:r w:rsidR="004776B5">
          <w:rPr>
            <w:color w:val="000000" w:themeColor="text1"/>
            <w:bdr w:val="none" w:sz="0" w:space="0" w:color="auto" w:frame="1"/>
          </w:rPr>
          <w:tab/>
        </w:r>
      </w:ins>
    </w:p>
    <w:p w14:paraId="657096AB" w14:textId="3D741D68" w:rsidR="00C17963" w:rsidRPr="008119D9" w:rsidRDefault="00C17963" w:rsidP="00DF6E07">
      <w:pPr>
        <w:shd w:val="clear" w:color="auto" w:fill="FFFFFF"/>
        <w:spacing w:before="225" w:after="225" w:line="360" w:lineRule="auto"/>
        <w:ind w:left="720"/>
        <w:jc w:val="both"/>
        <w:textAlignment w:val="baseline"/>
        <w:rPr>
          <w:color w:val="000000" w:themeColor="text1"/>
        </w:rPr>
      </w:pPr>
      <w:r w:rsidRPr="008119D9">
        <w:rPr>
          <w:color w:val="000000" w:themeColor="text1"/>
        </w:rPr>
        <w:t xml:space="preserve">This corresponds to a right-tailed test, for which a t-test for two paired samples </w:t>
      </w:r>
      <w:proofErr w:type="gramStart"/>
      <w:r w:rsidR="00500936">
        <w:rPr>
          <w:color w:val="000000" w:themeColor="text1"/>
        </w:rPr>
        <w:t>are</w:t>
      </w:r>
      <w:proofErr w:type="gramEnd"/>
      <w:r w:rsidR="00500936" w:rsidRPr="008119D9">
        <w:rPr>
          <w:color w:val="000000" w:themeColor="text1"/>
        </w:rPr>
        <w:t xml:space="preserve"> </w:t>
      </w:r>
      <w:r w:rsidRPr="008119D9">
        <w:rPr>
          <w:color w:val="000000" w:themeColor="text1"/>
        </w:rPr>
        <w:t>used.</w:t>
      </w:r>
    </w:p>
    <w:p w14:paraId="3721F6CE" w14:textId="2A99067C" w:rsidR="00500936" w:rsidRDefault="00C17963" w:rsidP="00DF6E07">
      <w:pPr>
        <w:shd w:val="clear" w:color="auto" w:fill="FFFFFF"/>
        <w:spacing w:before="225" w:after="225"/>
        <w:textAlignment w:val="baseline"/>
        <w:rPr>
          <w:color w:val="000000" w:themeColor="text1"/>
        </w:rPr>
      </w:pPr>
      <w:r w:rsidRPr="008119D9">
        <w:rPr>
          <w:color w:val="000000" w:themeColor="text1"/>
        </w:rPr>
        <w:t>(2) Rejection Region</w:t>
      </w:r>
    </w:p>
    <w:p w14:paraId="5F1409B5" w14:textId="25BA8572" w:rsidR="00C17963" w:rsidRDefault="00C17963" w:rsidP="00500936">
      <w:pPr>
        <w:shd w:val="clear" w:color="auto" w:fill="FFFFFF"/>
        <w:ind w:left="720"/>
        <w:textAlignment w:val="baseline"/>
        <w:rPr>
          <w:color w:val="000000" w:themeColor="text1"/>
        </w:rPr>
      </w:pPr>
      <w:r w:rsidRPr="008119D9">
        <w:rPr>
          <w:color w:val="000000" w:themeColor="text1"/>
        </w:rPr>
        <w:t>Based on the information provided, the significance level is </w:t>
      </w:r>
      <w:r w:rsidRPr="008119D9">
        <w:rPr>
          <w:i/>
          <w:iCs/>
          <w:color w:val="000000" w:themeColor="text1"/>
          <w:bdr w:val="none" w:sz="0" w:space="0" w:color="auto" w:frame="1"/>
        </w:rPr>
        <w:t xml:space="preserve">α </w:t>
      </w:r>
      <w:r w:rsidRPr="008119D9">
        <w:rPr>
          <w:color w:val="000000" w:themeColor="text1"/>
          <w:bdr w:val="none" w:sz="0" w:space="0" w:color="auto" w:frame="1"/>
        </w:rPr>
        <w:t>= 0.05</w:t>
      </w:r>
      <w:r w:rsidRPr="008119D9">
        <w:rPr>
          <w:color w:val="000000" w:themeColor="text1"/>
        </w:rPr>
        <w:t>, and the critical value for a right-tailed test is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 1.696</w:t>
      </w:r>
      <w:r w:rsidRPr="008119D9">
        <w:rPr>
          <w:color w:val="000000" w:themeColor="text1"/>
        </w:rPr>
        <w:t>.</w:t>
      </w:r>
    </w:p>
    <w:p w14:paraId="7F9E3443" w14:textId="77777777" w:rsidR="00500936" w:rsidRPr="008119D9" w:rsidRDefault="00500936" w:rsidP="00DF6E07">
      <w:pPr>
        <w:shd w:val="clear" w:color="auto" w:fill="FFFFFF"/>
        <w:ind w:left="720"/>
        <w:textAlignment w:val="baseline"/>
        <w:rPr>
          <w:color w:val="000000" w:themeColor="text1"/>
        </w:rPr>
      </w:pPr>
    </w:p>
    <w:p w14:paraId="1EC543B1"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The rejection region for this right-tailed test is </w:t>
      </w:r>
      <w:r w:rsidRPr="008119D9">
        <w:rPr>
          <w:i/>
          <w:iCs/>
          <w:color w:val="000000" w:themeColor="text1"/>
          <w:bdr w:val="none" w:sz="0" w:space="0" w:color="auto" w:frame="1"/>
        </w:rPr>
        <w:t>R</w:t>
      </w:r>
      <w:proofErr w:type="gramStart"/>
      <w:r w:rsidRPr="008119D9">
        <w:rPr>
          <w:color w:val="000000" w:themeColor="text1"/>
          <w:bdr w:val="none" w:sz="0" w:space="0" w:color="auto" w:frame="1"/>
        </w:rPr>
        <w:t>={</w:t>
      </w:r>
      <w:proofErr w:type="gramEnd"/>
      <w:r w:rsidRPr="008119D9">
        <w:rPr>
          <w:i/>
          <w:iCs/>
          <w:color w:val="000000" w:themeColor="text1"/>
          <w:bdr w:val="none" w:sz="0" w:space="0" w:color="auto" w:frame="1"/>
        </w:rPr>
        <w:t xml:space="preserve">t </w:t>
      </w:r>
      <w:r w:rsidRPr="008119D9">
        <w:rPr>
          <w:color w:val="000000" w:themeColor="text1"/>
          <w:bdr w:val="none" w:sz="0" w:space="0" w:color="auto" w:frame="1"/>
        </w:rPr>
        <w:t xml:space="preserve">: </w:t>
      </w:r>
      <w:r w:rsidRPr="008119D9">
        <w:rPr>
          <w:i/>
          <w:iCs/>
          <w:color w:val="000000" w:themeColor="text1"/>
          <w:bdr w:val="none" w:sz="0" w:space="0" w:color="auto" w:frame="1"/>
        </w:rPr>
        <w:t xml:space="preserve">t </w:t>
      </w:r>
      <w:r w:rsidRPr="008119D9">
        <w:rPr>
          <w:color w:val="000000" w:themeColor="text1"/>
          <w:bdr w:val="none" w:sz="0" w:space="0" w:color="auto" w:frame="1"/>
        </w:rPr>
        <w:t>&gt; 1.696}</w:t>
      </w:r>
    </w:p>
    <w:p w14:paraId="1D8FA454" w14:textId="4B9A8582" w:rsidR="00500936" w:rsidRDefault="00C17963" w:rsidP="00C17963">
      <w:pPr>
        <w:shd w:val="clear" w:color="auto" w:fill="FFFFFF"/>
        <w:spacing w:before="225" w:after="225"/>
        <w:textAlignment w:val="baseline"/>
        <w:rPr>
          <w:color w:val="000000" w:themeColor="text1"/>
        </w:rPr>
      </w:pPr>
      <w:r w:rsidRPr="008119D9">
        <w:rPr>
          <w:color w:val="000000" w:themeColor="text1"/>
        </w:rPr>
        <w:t>(3) Test Statistics</w:t>
      </w:r>
    </w:p>
    <w:p w14:paraId="14050AC9" w14:textId="2BDB77CC" w:rsidR="00C17963" w:rsidRPr="008119D9" w:rsidRDefault="00C17963" w:rsidP="00DF6E07">
      <w:pPr>
        <w:shd w:val="clear" w:color="auto" w:fill="FFFFFF"/>
        <w:spacing w:before="225" w:after="225"/>
        <w:ind w:firstLine="720"/>
        <w:textAlignment w:val="baseline"/>
        <w:rPr>
          <w:color w:val="000000" w:themeColor="text1"/>
        </w:rPr>
      </w:pPr>
      <w:r w:rsidRPr="008119D9">
        <w:rPr>
          <w:color w:val="000000" w:themeColor="text1"/>
        </w:rPr>
        <w:t>The computed t-statistic is equal to -2.656</w:t>
      </w:r>
    </w:p>
    <w:p w14:paraId="548C8E7E" w14:textId="0200AA7E" w:rsidR="00500936" w:rsidRDefault="00C17963" w:rsidP="00DF6E07">
      <w:pPr>
        <w:shd w:val="clear" w:color="auto" w:fill="FFFFFF"/>
        <w:spacing w:before="225" w:after="225"/>
        <w:textAlignment w:val="baseline"/>
        <w:rPr>
          <w:color w:val="000000" w:themeColor="text1"/>
        </w:rPr>
      </w:pPr>
      <w:r w:rsidRPr="008119D9">
        <w:rPr>
          <w:color w:val="000000" w:themeColor="text1"/>
        </w:rPr>
        <w:t>(4) Decision about the null hypothesis</w:t>
      </w:r>
    </w:p>
    <w:p w14:paraId="3D44C5E2" w14:textId="2A9FEE7A" w:rsidR="00C17963" w:rsidRPr="008119D9" w:rsidRDefault="00C17963" w:rsidP="00DF6E07">
      <w:pPr>
        <w:shd w:val="clear" w:color="auto" w:fill="FFFFFF"/>
        <w:ind w:left="720"/>
        <w:textAlignment w:val="baseline"/>
        <w:rPr>
          <w:i/>
          <w:iCs/>
          <w:color w:val="000000" w:themeColor="text1"/>
        </w:rPr>
      </w:pPr>
      <w:r w:rsidRPr="008119D9">
        <w:rPr>
          <w:color w:val="000000" w:themeColor="text1"/>
        </w:rPr>
        <w:t>Since it is observed that </w:t>
      </w:r>
      <w:r w:rsidRPr="008119D9">
        <w:rPr>
          <w:i/>
          <w:iCs/>
          <w:color w:val="000000" w:themeColor="text1"/>
          <w:bdr w:val="none" w:sz="0" w:space="0" w:color="auto" w:frame="1"/>
        </w:rPr>
        <w:t xml:space="preserve">t </w:t>
      </w:r>
      <w:r w:rsidRPr="008119D9">
        <w:rPr>
          <w:color w:val="000000" w:themeColor="text1"/>
          <w:bdr w:val="none" w:sz="0" w:space="0" w:color="auto" w:frame="1"/>
        </w:rPr>
        <w:t xml:space="preserve">= −2.656 ≤ </w:t>
      </w:r>
      <w:proofErr w:type="spellStart"/>
      <w:r w:rsidRPr="008119D9">
        <w:rPr>
          <w:i/>
          <w:iCs/>
          <w:color w:val="000000" w:themeColor="text1"/>
          <w:bdr w:val="none" w:sz="0" w:space="0" w:color="auto" w:frame="1"/>
        </w:rPr>
        <w:t>t</w:t>
      </w:r>
      <w:r w:rsidRPr="008119D9">
        <w:rPr>
          <w:i/>
          <w:iCs/>
          <w:color w:val="000000" w:themeColor="text1"/>
          <w:bdr w:val="none" w:sz="0" w:space="0" w:color="auto" w:frame="1"/>
          <w:vertAlign w:val="subscript"/>
        </w:rPr>
        <w:t>c</w:t>
      </w:r>
      <w:proofErr w:type="spellEnd"/>
      <w:r w:rsidRPr="008119D9">
        <w:rPr>
          <w:color w:val="000000" w:themeColor="text1"/>
          <w:bdr w:val="none" w:sz="0" w:space="0" w:color="auto" w:frame="1"/>
        </w:rPr>
        <w:t xml:space="preserve"> ​= 1.696</w:t>
      </w:r>
      <w:r w:rsidRPr="008119D9">
        <w:rPr>
          <w:color w:val="000000" w:themeColor="text1"/>
        </w:rPr>
        <w:t>, it is then concluded that </w:t>
      </w:r>
      <w:r w:rsidRPr="008119D9">
        <w:rPr>
          <w:i/>
          <w:iCs/>
          <w:color w:val="000000" w:themeColor="text1"/>
        </w:rPr>
        <w:t>the null hypothesis is not rejected.</w:t>
      </w:r>
    </w:p>
    <w:p w14:paraId="12684D5D" w14:textId="77777777" w:rsidR="00C17963" w:rsidRPr="008119D9" w:rsidRDefault="00C17963" w:rsidP="00DF6E07">
      <w:pPr>
        <w:shd w:val="clear" w:color="auto" w:fill="FFFFFF"/>
        <w:ind w:left="720"/>
        <w:textAlignment w:val="baseline"/>
        <w:rPr>
          <w:color w:val="000000" w:themeColor="text1"/>
        </w:rPr>
      </w:pPr>
    </w:p>
    <w:p w14:paraId="466CAF98"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Using the P-value approach: The p-value is </w:t>
      </w:r>
      <w:r w:rsidRPr="008119D9">
        <w:rPr>
          <w:i/>
          <w:iCs/>
          <w:color w:val="000000" w:themeColor="text1"/>
          <w:bdr w:val="none" w:sz="0" w:space="0" w:color="auto" w:frame="1"/>
        </w:rPr>
        <w:t xml:space="preserve">p </w:t>
      </w:r>
      <w:r w:rsidRPr="008119D9">
        <w:rPr>
          <w:color w:val="000000" w:themeColor="text1"/>
          <w:bdr w:val="none" w:sz="0" w:space="0" w:color="auto" w:frame="1"/>
        </w:rPr>
        <w:t>= 0.9938</w:t>
      </w:r>
      <w:r w:rsidRPr="008119D9">
        <w:rPr>
          <w:color w:val="000000" w:themeColor="text1"/>
        </w:rPr>
        <w:t>, and since </w:t>
      </w:r>
      <w:r w:rsidRPr="008119D9">
        <w:rPr>
          <w:i/>
          <w:iCs/>
          <w:color w:val="000000" w:themeColor="text1"/>
          <w:bdr w:val="none" w:sz="0" w:space="0" w:color="auto" w:frame="1"/>
        </w:rPr>
        <w:t xml:space="preserve">p </w:t>
      </w:r>
      <w:r w:rsidRPr="008119D9">
        <w:rPr>
          <w:color w:val="000000" w:themeColor="text1"/>
          <w:bdr w:val="none" w:sz="0" w:space="0" w:color="auto" w:frame="1"/>
        </w:rPr>
        <w:t>= 0.9938 ≥ 0.05</w:t>
      </w:r>
      <w:r w:rsidRPr="008119D9">
        <w:rPr>
          <w:color w:val="000000" w:themeColor="text1"/>
        </w:rPr>
        <w:t>, it is concluded that the null hypothesis is not rejected.</w:t>
      </w:r>
    </w:p>
    <w:p w14:paraId="529926A5" w14:textId="7777777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(5) Conclusion</w:t>
      </w:r>
    </w:p>
    <w:p w14:paraId="586C6C45" w14:textId="77777777" w:rsidR="00C17963" w:rsidRPr="008119D9" w:rsidRDefault="00C17963" w:rsidP="00DF6E07">
      <w:pPr>
        <w:shd w:val="clear" w:color="auto" w:fill="FFFFFF"/>
        <w:ind w:left="720"/>
        <w:textAlignment w:val="baseline"/>
        <w:rPr>
          <w:color w:val="000000" w:themeColor="text1"/>
        </w:rPr>
      </w:pPr>
      <w:r w:rsidRPr="008119D9">
        <w:rPr>
          <w:color w:val="000000" w:themeColor="text1"/>
        </w:rPr>
        <w:t>It is concluded that the null hypothesis Ho </w:t>
      </w:r>
      <w:r w:rsidRPr="008119D9">
        <w:rPr>
          <w:i/>
          <w:iCs/>
          <w:color w:val="000000" w:themeColor="text1"/>
        </w:rPr>
        <w:t>is not rejected.</w:t>
      </w:r>
      <w:r w:rsidRPr="008119D9">
        <w:rPr>
          <w:color w:val="000000" w:themeColor="text1"/>
        </w:rPr>
        <w:t> </w:t>
      </w:r>
    </w:p>
    <w:p w14:paraId="71D7E398" w14:textId="77777777" w:rsidR="00C17963" w:rsidRPr="008119D9" w:rsidRDefault="00C17963" w:rsidP="00DF6E07">
      <w:pPr>
        <w:shd w:val="clear" w:color="auto" w:fill="FFFFFF"/>
        <w:spacing w:before="225" w:after="225"/>
        <w:ind w:left="720"/>
        <w:textAlignment w:val="baseline"/>
        <w:rPr>
          <w:color w:val="000000" w:themeColor="text1"/>
        </w:rPr>
      </w:pPr>
      <w:r w:rsidRPr="008119D9">
        <w:rPr>
          <w:color w:val="000000" w:themeColor="text1"/>
        </w:rPr>
        <w:t>The 95% confidence interval is </w:t>
      </w:r>
      <w:r w:rsidRPr="008119D9">
        <w:rPr>
          <w:color w:val="000000" w:themeColor="text1"/>
          <w:bdr w:val="none" w:sz="0" w:space="0" w:color="auto" w:frame="1"/>
        </w:rPr>
        <w:t xml:space="preserve">−1.718 &lt; </w:t>
      </w:r>
      <w:proofErr w:type="spellStart"/>
      <w:r w:rsidRPr="008119D9">
        <w:rPr>
          <w:i/>
          <w:iCs/>
          <w:color w:val="000000" w:themeColor="text1"/>
          <w:bdr w:val="none" w:sz="0" w:space="0" w:color="auto" w:frame="1"/>
        </w:rPr>
        <w:t>μ</w:t>
      </w:r>
      <w:r w:rsidRPr="008119D9">
        <w:rPr>
          <w:i/>
          <w:iCs/>
          <w:color w:val="000000" w:themeColor="text1"/>
          <w:bdr w:val="none" w:sz="0" w:space="0" w:color="auto" w:frame="1"/>
          <w:vertAlign w:val="subscript"/>
        </w:rPr>
        <w:t>D</w:t>
      </w:r>
      <w:proofErr w:type="spellEnd"/>
      <w:r w:rsidRPr="008119D9">
        <w:rPr>
          <w:color w:val="000000" w:themeColor="text1"/>
          <w:bdr w:val="none" w:sz="0" w:space="0" w:color="auto" w:frame="1"/>
        </w:rPr>
        <w:t xml:space="preserve"> ​&lt; −0.226</w:t>
      </w:r>
      <w:r w:rsidRPr="008119D9">
        <w:rPr>
          <w:color w:val="000000" w:themeColor="text1"/>
        </w:rPr>
        <w:t>.</w:t>
      </w:r>
    </w:p>
    <w:p w14:paraId="024340E6" w14:textId="08DAE4C7" w:rsidR="00C17963" w:rsidRPr="008119D9" w:rsidRDefault="00C17963" w:rsidP="00C17963">
      <w:pPr>
        <w:shd w:val="clear" w:color="auto" w:fill="FFFFFF"/>
        <w:spacing w:before="225" w:after="225"/>
        <w:textAlignment w:val="baseline"/>
        <w:rPr>
          <w:color w:val="000000" w:themeColor="text1"/>
        </w:rPr>
      </w:pPr>
      <w:r w:rsidRPr="008119D9">
        <w:rPr>
          <w:color w:val="000000" w:themeColor="text1"/>
        </w:rPr>
        <w:t xml:space="preserve">We can visualize the paired T-test scenario graphically as </w:t>
      </w:r>
      <w:r w:rsidR="00500936">
        <w:rPr>
          <w:color w:val="000000" w:themeColor="text1"/>
        </w:rPr>
        <w:t xml:space="preserve">shown in Figure 7.6. </w:t>
      </w:r>
    </w:p>
    <w:p w14:paraId="691D62A3" w14:textId="2A414B82" w:rsidR="00C17963" w:rsidRPr="008119D9" w:rsidRDefault="00C17963" w:rsidP="00DF6E07">
      <w:pPr>
        <w:spacing w:line="360" w:lineRule="auto"/>
        <w:jc w:val="center"/>
        <w:rPr>
          <w:color w:val="000000" w:themeColor="text1"/>
        </w:rPr>
      </w:pPr>
      <w:r w:rsidRPr="008119D9">
        <w:rPr>
          <w:noProof/>
          <w:color w:val="000000" w:themeColor="text1"/>
        </w:rPr>
        <w:lastRenderedPageBreak/>
        <w:drawing>
          <wp:inline distT="0" distB="0" distL="0" distR="0" wp14:anchorId="78DACC69" wp14:editId="7CE0D891">
            <wp:extent cx="5731510" cy="3450590"/>
            <wp:effectExtent l="0" t="0" r="0" b="3810"/>
            <wp:docPr id="279" name="Picture 2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pic:spPr>
                </pic:pic>
              </a:graphicData>
            </a:graphic>
          </wp:inline>
        </w:drawing>
      </w:r>
      <w:r w:rsidRPr="008119D9">
        <w:rPr>
          <w:color w:val="000000" w:themeColor="text1"/>
        </w:rPr>
        <w:t xml:space="preserve">Figure 7.6: Paired t-test </w:t>
      </w:r>
      <w:r w:rsidR="009F20F9">
        <w:rPr>
          <w:color w:val="000000" w:themeColor="text1"/>
        </w:rPr>
        <w:t>gaussian plot</w:t>
      </w:r>
      <w:r w:rsidR="009F20F9" w:rsidRPr="008119D9">
        <w:rPr>
          <w:color w:val="000000" w:themeColor="text1"/>
        </w:rPr>
        <w:t xml:space="preserve"> </w:t>
      </w:r>
      <w:r w:rsidRPr="008119D9">
        <w:rPr>
          <w:color w:val="000000" w:themeColor="text1"/>
        </w:rPr>
        <w:t>with p-value=0.9938 for CA vs VSUP timing.</w:t>
      </w:r>
    </w:p>
    <w:p w14:paraId="275DF211" w14:textId="77777777" w:rsidR="00C17963" w:rsidRPr="008119D9" w:rsidRDefault="00C17963" w:rsidP="00C17963">
      <w:pPr>
        <w:spacing w:line="360" w:lineRule="auto"/>
        <w:jc w:val="both"/>
        <w:rPr>
          <w:color w:val="000000" w:themeColor="text1"/>
        </w:rPr>
      </w:pPr>
    </w:p>
    <w:p w14:paraId="7ADFBA97" w14:textId="2E326C43" w:rsidR="00C17963" w:rsidRPr="008119D9" w:rsidRDefault="00C17963" w:rsidP="00DF6E07">
      <w:pPr>
        <w:shd w:val="clear" w:color="auto" w:fill="FFFFFF"/>
        <w:spacing w:before="225" w:after="225" w:line="360" w:lineRule="auto"/>
        <w:jc w:val="both"/>
        <w:textAlignment w:val="baseline"/>
        <w:rPr>
          <w:color w:val="000000" w:themeColor="text1"/>
        </w:rPr>
      </w:pPr>
      <w:r w:rsidRPr="008119D9">
        <w:rPr>
          <w:color w:val="000000" w:themeColor="text1"/>
        </w:rPr>
        <w:t xml:space="preserve">Finally, based on above statistical test results, analysis and hypothesize conclusion, we can essentially say that user performance in CA method was faster than VSUP method. </w:t>
      </w:r>
    </w:p>
    <w:p w14:paraId="74062199" w14:textId="77777777" w:rsidR="00C17963" w:rsidRPr="008119D9" w:rsidRDefault="00C17963" w:rsidP="00C17963">
      <w:pPr>
        <w:spacing w:line="360" w:lineRule="auto"/>
        <w:jc w:val="both"/>
        <w:rPr>
          <w:color w:val="000000" w:themeColor="text1"/>
        </w:rPr>
      </w:pPr>
    </w:p>
    <w:p w14:paraId="17A7A74E" w14:textId="77777777" w:rsidR="00C17963" w:rsidRPr="008119D9" w:rsidRDefault="00C17963" w:rsidP="00C17963">
      <w:pPr>
        <w:spacing w:line="360" w:lineRule="auto"/>
        <w:jc w:val="both"/>
        <w:rPr>
          <w:b/>
          <w:bCs/>
          <w:color w:val="000000" w:themeColor="text1"/>
        </w:rPr>
      </w:pPr>
      <w:r w:rsidRPr="008119D9">
        <w:rPr>
          <w:b/>
          <w:bCs/>
          <w:color w:val="000000" w:themeColor="text1"/>
        </w:rPr>
        <w:t>7.2.3</w:t>
      </w:r>
      <w:r w:rsidRPr="008119D9">
        <w:rPr>
          <w:b/>
          <w:bCs/>
          <w:color w:val="000000" w:themeColor="text1"/>
        </w:rPr>
        <w:tab/>
        <w:t>SUS Results</w:t>
      </w:r>
    </w:p>
    <w:p w14:paraId="15CA0C44" w14:textId="1A465D94" w:rsidR="00C17963" w:rsidRPr="008119D9"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 xml:space="preserve">The SUS provides a quick tool for measuring the usability of various kinds of systems based on user experience. It consists of a 10-item questionnaire with five scale response from participants starting from Strongly agree to Strongly disagree. </w:t>
      </w:r>
      <w:r w:rsidR="001A6C2C">
        <w:rPr>
          <w:color w:val="000000" w:themeColor="text1"/>
          <w:shd w:val="clear" w:color="auto" w:fill="FFFFFF"/>
        </w:rPr>
        <w:t>C</w:t>
      </w:r>
      <w:r w:rsidRPr="008119D9">
        <w:rPr>
          <w:color w:val="000000" w:themeColor="text1"/>
          <w:shd w:val="clear" w:color="auto" w:fill="FFFFFF"/>
        </w:rPr>
        <w:t xml:space="preserve">ollectively its use is in classifying the ease of use of the system being tested. </w:t>
      </w:r>
      <w:r w:rsidR="001A6C2C">
        <w:rPr>
          <w:color w:val="000000" w:themeColor="text1"/>
          <w:shd w:val="clear" w:color="auto" w:fill="FFFFFF"/>
        </w:rPr>
        <w:t xml:space="preserve">We will </w:t>
      </w:r>
      <w:r w:rsidRPr="008119D9">
        <w:rPr>
          <w:color w:val="000000" w:themeColor="text1"/>
          <w:shd w:val="clear" w:color="auto" w:fill="FFFFFF"/>
        </w:rPr>
        <w:t xml:space="preserve">interpret the results </w:t>
      </w:r>
      <w:r w:rsidR="001A6C2C">
        <w:rPr>
          <w:color w:val="000000" w:themeColor="text1"/>
          <w:shd w:val="clear" w:color="auto" w:fill="FFFFFF"/>
        </w:rPr>
        <w:t>by</w:t>
      </w:r>
      <w:r w:rsidRPr="008119D9">
        <w:rPr>
          <w:color w:val="000000" w:themeColor="text1"/>
          <w:shd w:val="clear" w:color="auto" w:fill="FFFFFF"/>
        </w:rPr>
        <w:t xml:space="preserve"> normaliz</w:t>
      </w:r>
      <w:r w:rsidR="001A6C2C">
        <w:rPr>
          <w:color w:val="000000" w:themeColor="text1"/>
          <w:shd w:val="clear" w:color="auto" w:fill="FFFFFF"/>
        </w:rPr>
        <w:t>ing</w:t>
      </w:r>
      <w:r w:rsidRPr="008119D9">
        <w:rPr>
          <w:color w:val="000000" w:themeColor="text1"/>
          <w:shd w:val="clear" w:color="auto" w:fill="FFFFFF"/>
        </w:rPr>
        <w:t xml:space="preserve"> the scores to produce a percentile ranking</w:t>
      </w:r>
      <w:r w:rsidR="001A6C2C">
        <w:rPr>
          <w:color w:val="000000" w:themeColor="text1"/>
          <w:shd w:val="clear" w:color="auto" w:fill="FFFFFF"/>
        </w:rPr>
        <w:t xml:space="preserve">.  </w:t>
      </w:r>
      <w:r w:rsidRPr="008119D9">
        <w:rPr>
          <w:color w:val="000000" w:themeColor="text1"/>
          <w:shd w:val="clear" w:color="auto" w:fill="FFFFFF"/>
        </w:rPr>
        <w:t xml:space="preserve">By convention of SUS scoring, based on </w:t>
      </w:r>
      <w:proofErr w:type="spellStart"/>
      <w:r w:rsidRPr="008119D9">
        <w:rPr>
          <w:color w:val="000000" w:themeColor="text1"/>
          <w:shd w:val="clear" w:color="auto" w:fill="FFFFFF"/>
        </w:rPr>
        <w:t>Sauro</w:t>
      </w:r>
      <w:proofErr w:type="spellEnd"/>
      <w:r w:rsidRPr="008119D9">
        <w:rPr>
          <w:color w:val="000000" w:themeColor="text1"/>
          <w:shd w:val="clear" w:color="auto" w:fill="FFFFFF"/>
        </w:rPr>
        <w:t xml:space="preserve"> [69], we converted SUS results to </w:t>
      </w:r>
      <w:r w:rsidRPr="008119D9">
        <w:rPr>
          <w:color w:val="000000" w:themeColor="text1"/>
        </w:rPr>
        <w:t>SUS scores by the following rules:</w:t>
      </w:r>
    </w:p>
    <w:p w14:paraId="034557A3"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odd items: subtract one from the user response.</w:t>
      </w:r>
    </w:p>
    <w:p w14:paraId="163FADE8"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For even-numbered items: subtract the user responses from 5</w:t>
      </w:r>
    </w:p>
    <w:p w14:paraId="23FF5EC6" w14:textId="77777777" w:rsidR="00C17963" w:rsidRPr="008119D9" w:rsidRDefault="00C17963" w:rsidP="002B35E4">
      <w:pPr>
        <w:numPr>
          <w:ilvl w:val="0"/>
          <w:numId w:val="29"/>
        </w:numPr>
        <w:spacing w:line="360" w:lineRule="auto"/>
        <w:ind w:left="1200"/>
        <w:textAlignment w:val="baseline"/>
        <w:rPr>
          <w:color w:val="000000" w:themeColor="text1"/>
        </w:rPr>
      </w:pPr>
      <w:r w:rsidRPr="008119D9">
        <w:rPr>
          <w:color w:val="000000" w:themeColor="text1"/>
        </w:rPr>
        <w:t>This scales all values from 0 to 4 (with four being the most positive response).</w:t>
      </w:r>
    </w:p>
    <w:p w14:paraId="338A010C" w14:textId="1880C704" w:rsidR="00C17963" w:rsidRPr="001A6C2C" w:rsidRDefault="00C17963" w:rsidP="002B35E4">
      <w:pPr>
        <w:numPr>
          <w:ilvl w:val="0"/>
          <w:numId w:val="29"/>
        </w:numPr>
        <w:spacing w:line="360" w:lineRule="auto"/>
        <w:ind w:left="1200"/>
        <w:textAlignment w:val="baseline"/>
        <w:rPr>
          <w:color w:val="000000" w:themeColor="text1"/>
        </w:rPr>
      </w:pPr>
      <w:r w:rsidRPr="008119D9">
        <w:rPr>
          <w:color w:val="000000" w:themeColor="text1"/>
        </w:rPr>
        <w:t>Add up the converted responses for each user and multiply that total by 2.5. This converts the range of possible values to a range from 0 to 100 instead of 0 to 40.</w:t>
      </w:r>
    </w:p>
    <w:p w14:paraId="0C313A9E" w14:textId="77777777" w:rsidR="0085675C" w:rsidRDefault="00A52717" w:rsidP="00C17963">
      <w:pPr>
        <w:spacing w:line="360" w:lineRule="auto"/>
        <w:jc w:val="both"/>
        <w:rPr>
          <w:color w:val="000000" w:themeColor="text1"/>
        </w:rPr>
      </w:pPr>
      <w:r>
        <w:rPr>
          <w:color w:val="000000" w:themeColor="text1"/>
        </w:rPr>
        <w:br/>
      </w:r>
    </w:p>
    <w:p w14:paraId="090402E2" w14:textId="6D5CCB90" w:rsidR="001A6C2C" w:rsidRPr="008119D9" w:rsidRDefault="00C17963" w:rsidP="00C17963">
      <w:pPr>
        <w:spacing w:line="360" w:lineRule="auto"/>
        <w:jc w:val="both"/>
        <w:rPr>
          <w:color w:val="000000" w:themeColor="text1"/>
        </w:rPr>
      </w:pPr>
      <w:r w:rsidRPr="008119D9">
        <w:rPr>
          <w:color w:val="000000" w:themeColor="text1"/>
        </w:rPr>
        <w:lastRenderedPageBreak/>
        <w:t>The statistical overview of the scores is given below</w:t>
      </w:r>
      <w:r w:rsidR="001A6C2C">
        <w:rPr>
          <w:color w:val="000000" w:themeColor="text1"/>
        </w:rPr>
        <w:t xml:space="preserve"> in Table 7.7.</w:t>
      </w:r>
    </w:p>
    <w:tbl>
      <w:tblPr>
        <w:tblStyle w:val="TableGrid"/>
        <w:tblW w:w="0" w:type="auto"/>
        <w:tblLook w:val="04A0" w:firstRow="1" w:lastRow="0" w:firstColumn="1" w:lastColumn="0" w:noHBand="0" w:noVBand="1"/>
      </w:tblPr>
      <w:tblGrid>
        <w:gridCol w:w="3005"/>
        <w:gridCol w:w="3005"/>
        <w:gridCol w:w="3006"/>
      </w:tblGrid>
      <w:tr w:rsidR="00C17963" w:rsidRPr="008119D9" w14:paraId="79236B5B" w14:textId="77777777" w:rsidTr="00010FC0">
        <w:tc>
          <w:tcPr>
            <w:tcW w:w="3005" w:type="dxa"/>
            <w:vAlign w:val="center"/>
          </w:tcPr>
          <w:p w14:paraId="3284CB55" w14:textId="77777777" w:rsidR="00C17963" w:rsidRPr="00DF6E07" w:rsidRDefault="00C17963" w:rsidP="00010FC0">
            <w:pPr>
              <w:spacing w:line="360" w:lineRule="auto"/>
              <w:jc w:val="center"/>
              <w:rPr>
                <w:b/>
                <w:bCs/>
                <w:color w:val="000000" w:themeColor="text1"/>
              </w:rPr>
            </w:pPr>
            <w:r w:rsidRPr="00DF6E07">
              <w:rPr>
                <w:b/>
                <w:bCs/>
                <w:color w:val="000000" w:themeColor="text1"/>
              </w:rPr>
              <w:t>Group</w:t>
            </w:r>
          </w:p>
        </w:tc>
        <w:tc>
          <w:tcPr>
            <w:tcW w:w="3005" w:type="dxa"/>
            <w:vAlign w:val="center"/>
          </w:tcPr>
          <w:p w14:paraId="2B795665" w14:textId="77777777" w:rsidR="00C17963" w:rsidRPr="00DF6E07" w:rsidRDefault="00C17963" w:rsidP="00010FC0">
            <w:pPr>
              <w:spacing w:line="360" w:lineRule="auto"/>
              <w:jc w:val="center"/>
              <w:rPr>
                <w:b/>
                <w:bCs/>
                <w:color w:val="000000" w:themeColor="text1"/>
              </w:rPr>
            </w:pPr>
            <w:r w:rsidRPr="00DF6E07">
              <w:rPr>
                <w:b/>
                <w:bCs/>
                <w:color w:val="000000" w:themeColor="text1"/>
              </w:rPr>
              <w:t>CA</w:t>
            </w:r>
          </w:p>
        </w:tc>
        <w:tc>
          <w:tcPr>
            <w:tcW w:w="3006" w:type="dxa"/>
            <w:vAlign w:val="center"/>
          </w:tcPr>
          <w:p w14:paraId="68F42459" w14:textId="77777777" w:rsidR="00C17963" w:rsidRPr="00DF6E07" w:rsidRDefault="00C17963" w:rsidP="00010FC0">
            <w:pPr>
              <w:spacing w:line="360" w:lineRule="auto"/>
              <w:jc w:val="center"/>
              <w:rPr>
                <w:b/>
                <w:bCs/>
                <w:color w:val="000000" w:themeColor="text1"/>
              </w:rPr>
            </w:pPr>
            <w:r w:rsidRPr="00DF6E07">
              <w:rPr>
                <w:b/>
                <w:bCs/>
                <w:color w:val="000000" w:themeColor="text1"/>
              </w:rPr>
              <w:t>VSUP</w:t>
            </w:r>
          </w:p>
        </w:tc>
      </w:tr>
      <w:tr w:rsidR="00C17963" w:rsidRPr="008119D9" w14:paraId="6AEB127E" w14:textId="77777777" w:rsidTr="00010FC0">
        <w:tc>
          <w:tcPr>
            <w:tcW w:w="3005" w:type="dxa"/>
            <w:vAlign w:val="center"/>
          </w:tcPr>
          <w:p w14:paraId="5EDA7A04" w14:textId="77777777" w:rsidR="00C17963" w:rsidRPr="008119D9" w:rsidRDefault="00C17963" w:rsidP="00010FC0">
            <w:pPr>
              <w:spacing w:line="360" w:lineRule="auto"/>
              <w:jc w:val="center"/>
              <w:rPr>
                <w:color w:val="000000" w:themeColor="text1"/>
              </w:rPr>
            </w:pPr>
            <w:r w:rsidRPr="008119D9">
              <w:rPr>
                <w:color w:val="000000" w:themeColor="text1"/>
              </w:rPr>
              <w:t>Mean</w:t>
            </w:r>
          </w:p>
        </w:tc>
        <w:tc>
          <w:tcPr>
            <w:tcW w:w="3005" w:type="dxa"/>
            <w:vAlign w:val="center"/>
          </w:tcPr>
          <w:p w14:paraId="7E87E44F" w14:textId="77777777" w:rsidR="00C17963" w:rsidRPr="008119D9" w:rsidRDefault="00C17963" w:rsidP="00010FC0">
            <w:pPr>
              <w:spacing w:line="360" w:lineRule="auto"/>
              <w:jc w:val="center"/>
              <w:rPr>
                <w:color w:val="000000" w:themeColor="text1"/>
              </w:rPr>
            </w:pPr>
            <w:r w:rsidRPr="008119D9">
              <w:rPr>
                <w:color w:val="000000" w:themeColor="text1"/>
              </w:rPr>
              <w:t>60.078</w:t>
            </w:r>
          </w:p>
        </w:tc>
        <w:tc>
          <w:tcPr>
            <w:tcW w:w="3006" w:type="dxa"/>
            <w:vAlign w:val="center"/>
          </w:tcPr>
          <w:p w14:paraId="3E4EAA61" w14:textId="77777777" w:rsidR="00C17963" w:rsidRPr="008119D9" w:rsidRDefault="00C17963" w:rsidP="00010FC0">
            <w:pPr>
              <w:spacing w:line="360" w:lineRule="auto"/>
              <w:jc w:val="center"/>
              <w:rPr>
                <w:color w:val="000000" w:themeColor="text1"/>
              </w:rPr>
            </w:pPr>
            <w:r w:rsidRPr="008119D9">
              <w:rPr>
                <w:color w:val="000000" w:themeColor="text1"/>
              </w:rPr>
              <w:t>61.094</w:t>
            </w:r>
          </w:p>
        </w:tc>
      </w:tr>
      <w:tr w:rsidR="00C17963" w:rsidRPr="008119D9" w14:paraId="0374D04D" w14:textId="77777777" w:rsidTr="00010FC0">
        <w:tc>
          <w:tcPr>
            <w:tcW w:w="3005" w:type="dxa"/>
            <w:vAlign w:val="center"/>
          </w:tcPr>
          <w:p w14:paraId="57316202" w14:textId="77777777" w:rsidR="00C17963" w:rsidRPr="008119D9" w:rsidRDefault="00C17963" w:rsidP="00010FC0">
            <w:pPr>
              <w:spacing w:line="360" w:lineRule="auto"/>
              <w:jc w:val="center"/>
              <w:rPr>
                <w:color w:val="000000" w:themeColor="text1"/>
              </w:rPr>
            </w:pPr>
            <w:r w:rsidRPr="008119D9">
              <w:rPr>
                <w:color w:val="000000" w:themeColor="text1"/>
              </w:rPr>
              <w:t>SD</w:t>
            </w:r>
          </w:p>
        </w:tc>
        <w:tc>
          <w:tcPr>
            <w:tcW w:w="3005" w:type="dxa"/>
            <w:vAlign w:val="center"/>
          </w:tcPr>
          <w:p w14:paraId="1C89D8D8" w14:textId="77777777" w:rsidR="00C17963" w:rsidRPr="008119D9" w:rsidRDefault="00C17963" w:rsidP="00010FC0">
            <w:pPr>
              <w:spacing w:line="360" w:lineRule="auto"/>
              <w:jc w:val="center"/>
              <w:rPr>
                <w:color w:val="000000" w:themeColor="text1"/>
              </w:rPr>
            </w:pPr>
            <w:r w:rsidRPr="008119D9">
              <w:rPr>
                <w:color w:val="000000" w:themeColor="text1"/>
              </w:rPr>
              <w:t>16.307</w:t>
            </w:r>
          </w:p>
        </w:tc>
        <w:tc>
          <w:tcPr>
            <w:tcW w:w="3006" w:type="dxa"/>
            <w:vAlign w:val="center"/>
          </w:tcPr>
          <w:p w14:paraId="6F50A272" w14:textId="77777777" w:rsidR="00C17963" w:rsidRPr="008119D9" w:rsidRDefault="00C17963" w:rsidP="00010FC0">
            <w:pPr>
              <w:spacing w:line="360" w:lineRule="auto"/>
              <w:jc w:val="center"/>
              <w:rPr>
                <w:color w:val="000000" w:themeColor="text1"/>
              </w:rPr>
            </w:pPr>
            <w:r w:rsidRPr="008119D9">
              <w:rPr>
                <w:color w:val="000000" w:themeColor="text1"/>
              </w:rPr>
              <w:t>14.227</w:t>
            </w:r>
          </w:p>
        </w:tc>
      </w:tr>
      <w:tr w:rsidR="00C17963" w:rsidRPr="008119D9" w14:paraId="42A128A7" w14:textId="77777777" w:rsidTr="00010FC0">
        <w:tc>
          <w:tcPr>
            <w:tcW w:w="3005" w:type="dxa"/>
            <w:vAlign w:val="center"/>
          </w:tcPr>
          <w:p w14:paraId="3367C834" w14:textId="77777777" w:rsidR="00C17963" w:rsidRPr="008119D9" w:rsidRDefault="00C17963" w:rsidP="00010FC0">
            <w:pPr>
              <w:spacing w:line="360" w:lineRule="auto"/>
              <w:jc w:val="center"/>
              <w:rPr>
                <w:color w:val="000000" w:themeColor="text1"/>
              </w:rPr>
            </w:pPr>
            <w:r w:rsidRPr="008119D9">
              <w:rPr>
                <w:color w:val="000000" w:themeColor="text1"/>
              </w:rPr>
              <w:t>SEM</w:t>
            </w:r>
          </w:p>
        </w:tc>
        <w:tc>
          <w:tcPr>
            <w:tcW w:w="3005" w:type="dxa"/>
            <w:vAlign w:val="center"/>
          </w:tcPr>
          <w:p w14:paraId="2F784F81" w14:textId="77777777" w:rsidR="00C17963" w:rsidRPr="008119D9" w:rsidRDefault="00C17963" w:rsidP="00010FC0">
            <w:pPr>
              <w:spacing w:line="360" w:lineRule="auto"/>
              <w:jc w:val="center"/>
              <w:rPr>
                <w:color w:val="000000" w:themeColor="text1"/>
              </w:rPr>
            </w:pPr>
            <w:r w:rsidRPr="008119D9">
              <w:rPr>
                <w:color w:val="000000" w:themeColor="text1"/>
              </w:rPr>
              <w:t>2.883</w:t>
            </w:r>
          </w:p>
        </w:tc>
        <w:tc>
          <w:tcPr>
            <w:tcW w:w="3006" w:type="dxa"/>
            <w:vAlign w:val="center"/>
          </w:tcPr>
          <w:p w14:paraId="358ECED2" w14:textId="77777777" w:rsidR="00C17963" w:rsidRPr="008119D9" w:rsidRDefault="00C17963" w:rsidP="00010FC0">
            <w:pPr>
              <w:spacing w:line="360" w:lineRule="auto"/>
              <w:jc w:val="center"/>
              <w:rPr>
                <w:color w:val="000000" w:themeColor="text1"/>
              </w:rPr>
            </w:pPr>
            <w:r w:rsidRPr="008119D9">
              <w:rPr>
                <w:color w:val="000000" w:themeColor="text1"/>
              </w:rPr>
              <w:t>2.515</w:t>
            </w:r>
          </w:p>
        </w:tc>
      </w:tr>
      <w:tr w:rsidR="00C17963" w:rsidRPr="008119D9" w14:paraId="38113C39" w14:textId="77777777" w:rsidTr="00010FC0">
        <w:tc>
          <w:tcPr>
            <w:tcW w:w="3005" w:type="dxa"/>
            <w:vAlign w:val="center"/>
          </w:tcPr>
          <w:p w14:paraId="3BA16AC1" w14:textId="77777777" w:rsidR="00C17963" w:rsidRPr="008119D9" w:rsidRDefault="00C17963" w:rsidP="00010FC0">
            <w:pPr>
              <w:spacing w:line="360" w:lineRule="auto"/>
              <w:jc w:val="center"/>
              <w:rPr>
                <w:color w:val="000000" w:themeColor="text1"/>
              </w:rPr>
            </w:pPr>
            <w:r w:rsidRPr="008119D9">
              <w:rPr>
                <w:color w:val="000000" w:themeColor="text1"/>
              </w:rPr>
              <w:t>N</w:t>
            </w:r>
          </w:p>
        </w:tc>
        <w:tc>
          <w:tcPr>
            <w:tcW w:w="3005" w:type="dxa"/>
            <w:vAlign w:val="center"/>
          </w:tcPr>
          <w:p w14:paraId="3A895105" w14:textId="77777777" w:rsidR="00C17963" w:rsidRPr="008119D9" w:rsidRDefault="00C17963" w:rsidP="00010FC0">
            <w:pPr>
              <w:spacing w:line="360" w:lineRule="auto"/>
              <w:jc w:val="center"/>
              <w:rPr>
                <w:color w:val="000000" w:themeColor="text1"/>
              </w:rPr>
            </w:pPr>
            <w:r w:rsidRPr="008119D9">
              <w:rPr>
                <w:color w:val="000000" w:themeColor="text1"/>
              </w:rPr>
              <w:t>32</w:t>
            </w:r>
          </w:p>
        </w:tc>
        <w:tc>
          <w:tcPr>
            <w:tcW w:w="3006" w:type="dxa"/>
            <w:vAlign w:val="center"/>
          </w:tcPr>
          <w:p w14:paraId="40F5FDAA" w14:textId="77777777" w:rsidR="00C17963" w:rsidRPr="008119D9" w:rsidRDefault="00C17963" w:rsidP="00010FC0">
            <w:pPr>
              <w:spacing w:line="360" w:lineRule="auto"/>
              <w:jc w:val="center"/>
              <w:rPr>
                <w:color w:val="000000" w:themeColor="text1"/>
              </w:rPr>
            </w:pPr>
            <w:r w:rsidRPr="008119D9">
              <w:rPr>
                <w:color w:val="000000" w:themeColor="text1"/>
              </w:rPr>
              <w:t>32</w:t>
            </w:r>
          </w:p>
        </w:tc>
      </w:tr>
    </w:tbl>
    <w:p w14:paraId="08402BE7" w14:textId="77777777" w:rsidR="00C17963" w:rsidRPr="008119D9" w:rsidRDefault="00C17963" w:rsidP="00C17963">
      <w:pPr>
        <w:rPr>
          <w:color w:val="000000" w:themeColor="text1"/>
        </w:rPr>
      </w:pPr>
      <w:r w:rsidRPr="008119D9">
        <w:rPr>
          <w:color w:val="000000" w:themeColor="text1"/>
        </w:rPr>
        <w:br/>
        <w:t xml:space="preserve">Table 7.7: SUS scores summary of CA vs VSUP </w:t>
      </w:r>
      <w:r w:rsidRPr="008119D9">
        <w:rPr>
          <w:color w:val="000000" w:themeColor="text1"/>
        </w:rPr>
        <w:br/>
      </w:r>
      <w:r w:rsidRPr="008119D9">
        <w:rPr>
          <w:color w:val="000000" w:themeColor="text1"/>
        </w:rPr>
        <w:br/>
      </w:r>
    </w:p>
    <w:p w14:paraId="20E1048D" w14:textId="77777777" w:rsidR="00C17963" w:rsidRPr="008119D9" w:rsidRDefault="00C17963" w:rsidP="00C17963">
      <w:pPr>
        <w:spacing w:line="360" w:lineRule="auto"/>
        <w:jc w:val="both"/>
        <w:rPr>
          <w:color w:val="000000" w:themeColor="text1"/>
        </w:rPr>
      </w:pPr>
      <w:r w:rsidRPr="008119D9">
        <w:rPr>
          <w:color w:val="000000" w:themeColor="text1"/>
        </w:rPr>
        <w:t>The Shapiro-Wilk tests on both distributions showed that they do not meet normality test with the following results:</w:t>
      </w:r>
    </w:p>
    <w:p w14:paraId="73786192" w14:textId="77777777" w:rsidR="00C17963" w:rsidRPr="008119D9" w:rsidRDefault="00C17963" w:rsidP="00DF6E07">
      <w:pPr>
        <w:spacing w:line="360" w:lineRule="auto"/>
        <w:ind w:left="720"/>
        <w:rPr>
          <w:color w:val="000000" w:themeColor="text1"/>
        </w:rPr>
      </w:pPr>
      <w:r w:rsidRPr="008119D9">
        <w:rPr>
          <w:color w:val="000000" w:themeColor="text1"/>
        </w:rPr>
        <w:t xml:space="preserve">For CA = </w:t>
      </w:r>
      <w:proofErr w:type="gramStart"/>
      <w:r w:rsidRPr="008119D9">
        <w:rPr>
          <w:color w:val="000000" w:themeColor="text1"/>
        </w:rPr>
        <w:t>W(</w:t>
      </w:r>
      <w:proofErr w:type="gramEnd"/>
      <w:r w:rsidRPr="008119D9">
        <w:rPr>
          <w:color w:val="000000" w:themeColor="text1"/>
        </w:rPr>
        <w:t>32) = 0.913, p = 0.013</w:t>
      </w:r>
    </w:p>
    <w:p w14:paraId="6C4421C3" w14:textId="77777777" w:rsidR="00C17963" w:rsidRPr="008119D9" w:rsidRDefault="00C17963" w:rsidP="00DF6E07">
      <w:pPr>
        <w:spacing w:line="360" w:lineRule="auto"/>
        <w:ind w:left="720"/>
        <w:rPr>
          <w:color w:val="000000" w:themeColor="text1"/>
        </w:rPr>
      </w:pPr>
      <w:r w:rsidRPr="008119D9">
        <w:rPr>
          <w:color w:val="000000" w:themeColor="text1"/>
        </w:rPr>
        <w:t xml:space="preserve">For VSUP = </w:t>
      </w:r>
      <w:proofErr w:type="gramStart"/>
      <w:r w:rsidRPr="008119D9">
        <w:rPr>
          <w:color w:val="000000" w:themeColor="text1"/>
        </w:rPr>
        <w:t>W(</w:t>
      </w:r>
      <w:proofErr w:type="gramEnd"/>
      <w:r w:rsidRPr="008119D9">
        <w:rPr>
          <w:color w:val="000000" w:themeColor="text1"/>
        </w:rPr>
        <w:t>32) = 0.889, p = 0.003</w:t>
      </w:r>
    </w:p>
    <w:p w14:paraId="0CD01C45" w14:textId="77777777" w:rsidR="00C17963" w:rsidRPr="008119D9" w:rsidRDefault="00C17963" w:rsidP="00C17963">
      <w:pPr>
        <w:rPr>
          <w:color w:val="000000" w:themeColor="text1"/>
        </w:rPr>
      </w:pPr>
    </w:p>
    <w:p w14:paraId="717AB527" w14:textId="346AD392" w:rsidR="001A6C2C" w:rsidRPr="008119D9" w:rsidRDefault="00C17963" w:rsidP="00C17963">
      <w:pPr>
        <w:spacing w:line="360" w:lineRule="auto"/>
        <w:jc w:val="both"/>
        <w:rPr>
          <w:color w:val="000000" w:themeColor="text1"/>
        </w:rPr>
      </w:pPr>
      <w:r w:rsidRPr="008119D9">
        <w:rPr>
          <w:color w:val="000000" w:themeColor="text1"/>
        </w:rPr>
        <w:t xml:space="preserve">The following steps show the Kruskal-Wallis Test results, which is non-parametric alternative to the paired t-test since the distributions are not normal. The purpose of the test is to assess </w:t>
      </w:r>
      <w:proofErr w:type="gramStart"/>
      <w:r w:rsidRPr="008119D9">
        <w:rPr>
          <w:color w:val="000000" w:themeColor="text1"/>
        </w:rPr>
        <w:t>whether or not</w:t>
      </w:r>
      <w:proofErr w:type="gramEnd"/>
      <w:r w:rsidRPr="008119D9">
        <w:rPr>
          <w:color w:val="000000" w:themeColor="text1"/>
        </w:rPr>
        <w:t xml:space="preserve"> the samples come from populations with the same population median.</w:t>
      </w:r>
    </w:p>
    <w:p w14:paraId="77CEAFFD" w14:textId="77777777" w:rsidR="00C17963" w:rsidRPr="00DF6E07" w:rsidRDefault="00C17963" w:rsidP="00DF6E07">
      <w:pPr>
        <w:spacing w:line="360" w:lineRule="auto"/>
        <w:jc w:val="both"/>
        <w:rPr>
          <w:sz w:val="14"/>
          <w:szCs w:val="14"/>
        </w:rPr>
      </w:pPr>
    </w:p>
    <w:p w14:paraId="777FCE98" w14:textId="01434CAD"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(1) Null and Alternative Hypotheses</w:t>
      </w:r>
    </w:p>
    <w:p w14:paraId="4619C405" w14:textId="6A19B69F"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following null and alternative hypotheses need to be tested:</w:t>
      </w:r>
    </w:p>
    <w:p w14:paraId="6581E09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Ho</w:t>
      </w:r>
      <w:r w:rsidRPr="008119D9">
        <w:rPr>
          <w:color w:val="000000" w:themeColor="text1"/>
        </w:rPr>
        <w:t>: The samples come from populations with equal medians.</w:t>
      </w:r>
    </w:p>
    <w:p w14:paraId="4292B6FC" w14:textId="77777777" w:rsidR="00C17963"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i/>
          <w:iCs/>
          <w:color w:val="000000" w:themeColor="text1"/>
        </w:rPr>
        <w:t>Ha</w:t>
      </w:r>
      <w:r w:rsidRPr="008119D9">
        <w:rPr>
          <w:color w:val="000000" w:themeColor="text1"/>
        </w:rPr>
        <w:t>: The samples come from populations with medians that are not all equal.</w:t>
      </w:r>
    </w:p>
    <w:p w14:paraId="2762A691" w14:textId="0DE14B03" w:rsidR="001A6C2C"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The above hypotheses will be tested using the Kruskal-</w:t>
      </w:r>
      <w:proofErr w:type="gramStart"/>
      <w:r w:rsidRPr="008119D9">
        <w:rPr>
          <w:color w:val="000000" w:themeColor="text1"/>
        </w:rPr>
        <w:t>Wallis</w:t>
      </w:r>
      <w:proofErr w:type="gramEnd"/>
      <w:r w:rsidRPr="008119D9">
        <w:rPr>
          <w:color w:val="000000" w:themeColor="text1"/>
        </w:rPr>
        <w:t xml:space="preserve"> test.</w:t>
      </w:r>
    </w:p>
    <w:p w14:paraId="3085D7D6" w14:textId="1707747B" w:rsidR="001A6C2C" w:rsidRDefault="00C17963" w:rsidP="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(2) Rejection Region</w:t>
      </w:r>
      <w:r w:rsidRPr="008119D9">
        <w:rPr>
          <w:color w:val="000000" w:themeColor="text1"/>
        </w:rPr>
        <w:tab/>
      </w:r>
    </w:p>
    <w:p w14:paraId="63BD0022" w14:textId="77777777" w:rsidR="001A6C2C" w:rsidRDefault="00C17963" w:rsidP="001A6C2C">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Based on the information provided, the significance level is </w:t>
      </w:r>
      <w:r w:rsidRPr="008119D9">
        <w:rPr>
          <w:rStyle w:val="mord"/>
          <w:i/>
          <w:iCs/>
          <w:color w:val="000000" w:themeColor="text1"/>
          <w:bdr w:val="none" w:sz="0" w:space="0" w:color="auto" w:frame="1"/>
        </w:rPr>
        <w:t>α</w:t>
      </w:r>
      <w:r w:rsidRPr="008119D9">
        <w:rPr>
          <w:rStyle w:val="mrel"/>
          <w:color w:val="000000" w:themeColor="text1"/>
          <w:bdr w:val="none" w:sz="0" w:space="0" w:color="auto" w:frame="1"/>
        </w:rPr>
        <w:t>=</w:t>
      </w:r>
      <w:r w:rsidRPr="008119D9">
        <w:rPr>
          <w:rStyle w:val="mord"/>
          <w:color w:val="000000" w:themeColor="text1"/>
          <w:bdr w:val="none" w:sz="0" w:space="0" w:color="auto" w:frame="1"/>
        </w:rPr>
        <w:t>0.05</w:t>
      </w:r>
      <w:r w:rsidRPr="008119D9">
        <w:rPr>
          <w:color w:val="000000" w:themeColor="text1"/>
        </w:rPr>
        <w:t>, and the number of degrees of freedom is </w:t>
      </w:r>
      <w:r w:rsidRPr="008119D9">
        <w:rPr>
          <w:rStyle w:val="mord"/>
          <w:i/>
          <w:iCs/>
          <w:color w:val="000000" w:themeColor="text1"/>
          <w:bdr w:val="none" w:sz="0" w:space="0" w:color="auto" w:frame="1"/>
        </w:rPr>
        <w:t xml:space="preserve">df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 xml:space="preserve">2 </w:t>
      </w:r>
      <w:r w:rsidRPr="008119D9">
        <w:rPr>
          <w:rStyle w:val="mbin"/>
          <w:color w:val="000000" w:themeColor="text1"/>
          <w:bdr w:val="none" w:sz="0" w:space="0" w:color="auto" w:frame="1"/>
        </w:rPr>
        <w:t xml:space="preserve">– </w:t>
      </w:r>
      <w:r w:rsidRPr="008119D9">
        <w:rPr>
          <w:rStyle w:val="mord"/>
          <w:color w:val="000000" w:themeColor="text1"/>
          <w:bdr w:val="none" w:sz="0" w:space="0" w:color="auto" w:frame="1"/>
        </w:rPr>
        <w:t xml:space="preserve">1 </w:t>
      </w:r>
      <w:r w:rsidRPr="008119D9">
        <w:rPr>
          <w:rStyle w:val="mrel"/>
          <w:color w:val="000000" w:themeColor="text1"/>
          <w:bdr w:val="none" w:sz="0" w:space="0" w:color="auto" w:frame="1"/>
        </w:rPr>
        <w:t xml:space="preserve">= </w:t>
      </w:r>
      <w:r w:rsidRPr="008119D9">
        <w:rPr>
          <w:rStyle w:val="mord"/>
          <w:color w:val="000000" w:themeColor="text1"/>
          <w:bdr w:val="none" w:sz="0" w:space="0" w:color="auto" w:frame="1"/>
        </w:rPr>
        <w:t>1</w:t>
      </w:r>
      <w:r w:rsidRPr="008119D9">
        <w:rPr>
          <w:color w:val="000000" w:themeColor="text1"/>
        </w:rPr>
        <w:t>. Therefore, the rejection region for this Chi-Square test is </w:t>
      </w:r>
      <w:r w:rsidRPr="008119D9">
        <w:rPr>
          <w:rStyle w:val="mord"/>
          <w:i/>
          <w:iCs/>
          <w:color w:val="000000" w:themeColor="text1"/>
          <w:bdr w:val="none" w:sz="0" w:space="0" w:color="auto" w:frame="1"/>
        </w:rPr>
        <w:t xml:space="preserve">R </w:t>
      </w:r>
      <w:r w:rsidRPr="008119D9">
        <w:rPr>
          <w:rStyle w:val="mrel"/>
          <w:color w:val="000000" w:themeColor="text1"/>
          <w:bdr w:val="none" w:sz="0" w:space="0" w:color="auto" w:frame="1"/>
        </w:rPr>
        <w:t xml:space="preserve">= </w:t>
      </w:r>
      <w:r w:rsidRPr="008119D9">
        <w:rPr>
          <w:rStyle w:val="mopen"/>
          <w:color w:val="000000" w:themeColor="text1"/>
          <w:bdr w:val="none" w:sz="0" w:space="0" w:color="auto" w:frame="1"/>
        </w:rPr>
        <w:t>{</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2</w:t>
      </w:r>
      <w:r w:rsidRPr="008119D9">
        <w:rPr>
          <w:rStyle w:val="mrel"/>
          <w:color w:val="000000" w:themeColor="text1"/>
          <w:bdr w:val="none" w:sz="0" w:space="0" w:color="auto" w:frame="1"/>
        </w:rPr>
        <w:t xml:space="preserve">: </w:t>
      </w:r>
      <w:r w:rsidRPr="008119D9">
        <w:rPr>
          <w:rStyle w:val="mord"/>
          <w:i/>
          <w:iCs/>
          <w:color w:val="000000" w:themeColor="text1"/>
          <w:bdr w:val="none" w:sz="0" w:space="0" w:color="auto" w:frame="1"/>
        </w:rPr>
        <w:t>χ</w:t>
      </w:r>
      <w:r w:rsidRPr="008119D9">
        <w:rPr>
          <w:rStyle w:val="mord"/>
          <w:color w:val="000000" w:themeColor="text1"/>
          <w:bdr w:val="none" w:sz="0" w:space="0" w:color="auto" w:frame="1"/>
        </w:rPr>
        <w:t xml:space="preserve">2 </w:t>
      </w:r>
      <w:r w:rsidRPr="008119D9">
        <w:rPr>
          <w:rStyle w:val="mrel"/>
          <w:color w:val="000000" w:themeColor="text1"/>
          <w:bdr w:val="none" w:sz="0" w:space="0" w:color="auto" w:frame="1"/>
        </w:rPr>
        <w:t xml:space="preserve">&gt; </w:t>
      </w:r>
      <w:r w:rsidRPr="008119D9">
        <w:rPr>
          <w:rStyle w:val="mord"/>
          <w:color w:val="000000" w:themeColor="text1"/>
          <w:bdr w:val="none" w:sz="0" w:space="0" w:color="auto" w:frame="1"/>
        </w:rPr>
        <w:t>3.841</w:t>
      </w:r>
      <w:r w:rsidRPr="008119D9">
        <w:rPr>
          <w:rStyle w:val="mclose"/>
          <w:color w:val="000000" w:themeColor="text1"/>
          <w:bdr w:val="none" w:sz="0" w:space="0" w:color="auto" w:frame="1"/>
        </w:rPr>
        <w:t>}</w:t>
      </w:r>
      <w:r w:rsidRPr="008119D9">
        <w:rPr>
          <w:color w:val="000000" w:themeColor="text1"/>
        </w:rPr>
        <w:t>.</w:t>
      </w:r>
      <w:r w:rsidRPr="008119D9">
        <w:rPr>
          <w:color w:val="000000" w:themeColor="text1"/>
        </w:rPr>
        <w:tab/>
      </w:r>
    </w:p>
    <w:p w14:paraId="73562B53" w14:textId="3743E51D" w:rsidR="001A6C2C" w:rsidRDefault="00C17963">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t>(3) Test Statistics</w:t>
      </w:r>
      <w:r w:rsidRPr="008119D9">
        <w:rPr>
          <w:color w:val="000000" w:themeColor="text1"/>
        </w:rPr>
        <w:tab/>
      </w:r>
    </w:p>
    <w:p w14:paraId="73BEC9E6" w14:textId="5B2512AB" w:rsidR="001A6C2C" w:rsidRDefault="00C17963" w:rsidP="001A6C2C">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The computed H statistic is = </w:t>
      </w:r>
      <w:r w:rsidRPr="008119D9">
        <w:rPr>
          <w:rStyle w:val="mord"/>
          <w:color w:val="000000" w:themeColor="text1"/>
          <w:bdr w:val="none" w:sz="0" w:space="0" w:color="auto" w:frame="1"/>
          <w:shd w:val="clear" w:color="auto" w:fill="FFFFFF"/>
        </w:rPr>
        <w:t>0.146</w:t>
      </w:r>
      <w:r w:rsidRPr="008119D9">
        <w:rPr>
          <w:rStyle w:val="mord"/>
          <w:color w:val="000000" w:themeColor="text1"/>
          <w:bdr w:val="none" w:sz="0" w:space="0" w:color="auto" w:frame="1"/>
          <w:shd w:val="clear" w:color="auto" w:fill="FFFFFF"/>
        </w:rPr>
        <w:tab/>
      </w:r>
      <w:r w:rsidRPr="008119D9">
        <w:rPr>
          <w:color w:val="000000" w:themeColor="text1"/>
          <w:u w:val="single"/>
        </w:rPr>
        <w:br/>
      </w:r>
      <w:r w:rsidRPr="008119D9">
        <w:rPr>
          <w:color w:val="000000" w:themeColor="text1"/>
        </w:rPr>
        <w:t>(4) Decision about the null hypothesis</w:t>
      </w:r>
      <w:r w:rsidRPr="008119D9">
        <w:rPr>
          <w:color w:val="000000" w:themeColor="text1"/>
        </w:rPr>
        <w:tab/>
      </w:r>
    </w:p>
    <w:p w14:paraId="618B1806" w14:textId="6F2A0CCE" w:rsidR="001A6C2C" w:rsidRPr="008119D9" w:rsidRDefault="00C17963" w:rsidP="00DF6E07">
      <w:pPr>
        <w:pStyle w:val="NormalWeb"/>
        <w:shd w:val="clear" w:color="auto" w:fill="FFFFFF"/>
        <w:spacing w:before="0" w:beforeAutospacing="0" w:after="0" w:afterAutospacing="0" w:line="360" w:lineRule="auto"/>
        <w:ind w:left="720"/>
        <w:jc w:val="both"/>
        <w:textAlignment w:val="baseline"/>
        <w:rPr>
          <w:color w:val="000000" w:themeColor="text1"/>
        </w:rPr>
      </w:pPr>
      <w:r w:rsidRPr="008119D9">
        <w:rPr>
          <w:color w:val="000000" w:themeColor="text1"/>
        </w:rPr>
        <w:t>Since it is observed that </w:t>
      </w:r>
      <w:r w:rsidRPr="008119D9">
        <w:rPr>
          <w:rStyle w:val="mord"/>
          <w:i/>
          <w:iCs/>
          <w:color w:val="000000" w:themeColor="text1"/>
          <w:bdr w:val="none" w:sz="0" w:space="0" w:color="auto" w:frame="1"/>
        </w:rPr>
        <w:t>χ</w:t>
      </w:r>
      <w:r w:rsidRPr="008119D9">
        <w:rPr>
          <w:rStyle w:val="mord"/>
          <w:i/>
          <w:iCs/>
          <w:color w:val="000000" w:themeColor="text1"/>
          <w:bdr w:val="none" w:sz="0" w:space="0" w:color="auto" w:frame="1"/>
          <w:vertAlign w:val="superscript"/>
        </w:rPr>
        <w:t>2</w:t>
      </w:r>
      <w:r w:rsidRPr="008119D9">
        <w:rPr>
          <w:rStyle w:val="mord"/>
          <w:i/>
          <w:iCs/>
          <w:color w:val="000000" w:themeColor="text1"/>
          <w:bdr w:val="none" w:sz="0" w:space="0" w:color="auto" w:frame="1"/>
        </w:rPr>
        <w:t xml:space="preserve">=0.146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shd w:val="clear" w:color="auto" w:fill="FFFFFF"/>
        </w:rPr>
        <w:t>χ</w:t>
      </w:r>
      <w:r w:rsidRPr="008119D9">
        <w:rPr>
          <w:rStyle w:val="mord"/>
          <w:i/>
          <w:iCs/>
          <w:color w:val="000000" w:themeColor="text1"/>
          <w:bdr w:val="none" w:sz="0" w:space="0" w:color="auto" w:frame="1"/>
          <w:shd w:val="clear" w:color="auto" w:fill="FFFFFF"/>
          <w:vertAlign w:val="subscript"/>
        </w:rPr>
        <w:t>c</w:t>
      </w:r>
      <w:r w:rsidRPr="008119D9">
        <w:rPr>
          <w:rStyle w:val="mord"/>
          <w:i/>
          <w:iCs/>
          <w:color w:val="000000" w:themeColor="text1"/>
          <w:bdr w:val="none" w:sz="0" w:space="0" w:color="auto" w:frame="1"/>
          <w:shd w:val="clear" w:color="auto" w:fill="FFFFFF"/>
        </w:rPr>
        <w:t>2</w:t>
      </w:r>
      <w:r w:rsidRPr="008119D9">
        <w:rPr>
          <w:rStyle w:val="vlist-s"/>
          <w:i/>
          <w:iCs/>
          <w:color w:val="000000" w:themeColor="text1"/>
          <w:bdr w:val="none" w:sz="0" w:space="0" w:color="auto" w:frame="1"/>
          <w:shd w:val="clear" w:color="auto" w:fill="FFFFFF"/>
        </w:rPr>
        <w:t xml:space="preserve">​ </w:t>
      </w:r>
      <w:r w:rsidRPr="008119D9">
        <w:rPr>
          <w:rStyle w:val="mrel"/>
          <w:rFonts w:eastAsiaTheme="majorEastAsia"/>
          <w:i/>
          <w:iCs/>
          <w:color w:val="000000" w:themeColor="text1"/>
          <w:bdr w:val="none" w:sz="0" w:space="0" w:color="auto" w:frame="1"/>
        </w:rPr>
        <w:t xml:space="preserve">= </w:t>
      </w:r>
      <w:r w:rsidRPr="008119D9">
        <w:rPr>
          <w:rStyle w:val="mord"/>
          <w:i/>
          <w:iCs/>
          <w:color w:val="000000" w:themeColor="text1"/>
          <w:bdr w:val="none" w:sz="0" w:space="0" w:color="auto" w:frame="1"/>
        </w:rPr>
        <w:t>3.841</w:t>
      </w:r>
      <w:r w:rsidRPr="008119D9">
        <w:rPr>
          <w:color w:val="000000" w:themeColor="text1"/>
        </w:rPr>
        <w:t>, it is then concluded that the null hypothesis is not rejected.</w:t>
      </w:r>
      <w:r w:rsidR="001A6C2C">
        <w:rPr>
          <w:color w:val="000000" w:themeColor="text1"/>
        </w:rPr>
        <w:t xml:space="preserve">  </w:t>
      </w:r>
      <w:r w:rsidRPr="008119D9">
        <w:rPr>
          <w:color w:val="000000" w:themeColor="text1"/>
        </w:rPr>
        <w:t>The p-value is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0.702</w:t>
      </w:r>
      <w:r w:rsidRPr="008119D9">
        <w:rPr>
          <w:color w:val="000000" w:themeColor="text1"/>
        </w:rPr>
        <w:t>, and since </w:t>
      </w:r>
      <w:r w:rsidRPr="008119D9">
        <w:rPr>
          <w:rStyle w:val="mord"/>
          <w:i/>
          <w:iCs/>
          <w:color w:val="000000" w:themeColor="text1"/>
          <w:bdr w:val="none" w:sz="0" w:space="0" w:color="auto" w:frame="1"/>
        </w:rPr>
        <w:t xml:space="preserve">p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 xml:space="preserve">0.702 </w:t>
      </w:r>
      <w:r w:rsidRPr="008119D9">
        <w:rPr>
          <w:rStyle w:val="mrel"/>
          <w:rFonts w:eastAsiaTheme="majorEastAsia"/>
          <w:color w:val="000000" w:themeColor="text1"/>
          <w:bdr w:val="none" w:sz="0" w:space="0" w:color="auto" w:frame="1"/>
        </w:rPr>
        <w:t xml:space="preserve">≥ </w:t>
      </w:r>
      <w:r w:rsidRPr="008119D9">
        <w:rPr>
          <w:rStyle w:val="mord"/>
          <w:color w:val="000000" w:themeColor="text1"/>
          <w:bdr w:val="none" w:sz="0" w:space="0" w:color="auto" w:frame="1"/>
        </w:rPr>
        <w:t>0.05</w:t>
      </w:r>
      <w:r w:rsidRPr="008119D9">
        <w:rPr>
          <w:color w:val="000000" w:themeColor="text1"/>
        </w:rPr>
        <w:t>, it is concluded that the null hypothesis is not rejected.</w:t>
      </w:r>
    </w:p>
    <w:p w14:paraId="0DDE8FE5" w14:textId="77777777" w:rsidR="0085675C" w:rsidRDefault="0085675C" w:rsidP="001A6C2C">
      <w:pPr>
        <w:pStyle w:val="NormalWeb"/>
        <w:shd w:val="clear" w:color="auto" w:fill="FFFFFF"/>
        <w:spacing w:before="0" w:beforeAutospacing="0" w:after="0" w:afterAutospacing="0" w:line="360" w:lineRule="auto"/>
        <w:jc w:val="both"/>
        <w:textAlignment w:val="baseline"/>
        <w:rPr>
          <w:color w:val="000000" w:themeColor="text1"/>
        </w:rPr>
      </w:pPr>
    </w:p>
    <w:p w14:paraId="189933EF" w14:textId="57A2713A" w:rsidR="001A6C2C" w:rsidRDefault="00C17963" w:rsidP="001A6C2C">
      <w:pPr>
        <w:pStyle w:val="NormalWeb"/>
        <w:shd w:val="clear" w:color="auto" w:fill="FFFFFF"/>
        <w:spacing w:before="0" w:beforeAutospacing="0" w:after="0" w:afterAutospacing="0" w:line="360" w:lineRule="auto"/>
        <w:jc w:val="both"/>
        <w:textAlignment w:val="baseline"/>
        <w:rPr>
          <w:color w:val="000000" w:themeColor="text1"/>
        </w:rPr>
      </w:pPr>
      <w:r w:rsidRPr="008119D9">
        <w:rPr>
          <w:color w:val="000000" w:themeColor="text1"/>
        </w:rPr>
        <w:lastRenderedPageBreak/>
        <w:t>(5) Conclusion</w:t>
      </w:r>
    </w:p>
    <w:p w14:paraId="26CED8DE" w14:textId="2AB90FA0" w:rsidR="00C17963" w:rsidRPr="008119D9" w:rsidRDefault="00C17963" w:rsidP="00DF6E07">
      <w:pPr>
        <w:pStyle w:val="NormalWeb"/>
        <w:shd w:val="clear" w:color="auto" w:fill="FFFFFF"/>
        <w:spacing w:before="0" w:beforeAutospacing="0" w:after="0" w:afterAutospacing="0" w:line="360" w:lineRule="auto"/>
        <w:ind w:firstLine="720"/>
        <w:jc w:val="both"/>
        <w:textAlignment w:val="baseline"/>
        <w:rPr>
          <w:color w:val="000000" w:themeColor="text1"/>
        </w:rPr>
      </w:pPr>
      <w:r w:rsidRPr="008119D9">
        <w:rPr>
          <w:color w:val="000000" w:themeColor="text1"/>
        </w:rPr>
        <w:t xml:space="preserve">It is concluded that the null hypothesis </w:t>
      </w:r>
      <w:r w:rsidRPr="008119D9">
        <w:rPr>
          <w:i/>
          <w:iCs/>
          <w:color w:val="000000" w:themeColor="text1"/>
        </w:rPr>
        <w:t>Ho</w:t>
      </w:r>
      <w:r w:rsidRPr="008119D9">
        <w:rPr>
          <w:color w:val="000000" w:themeColor="text1"/>
        </w:rPr>
        <w:t> is not rejected</w:t>
      </w:r>
      <w:r w:rsidRPr="008119D9">
        <w:rPr>
          <w:i/>
          <w:iCs/>
          <w:color w:val="000000" w:themeColor="text1"/>
        </w:rPr>
        <w:t>.</w:t>
      </w:r>
      <w:r w:rsidRPr="008119D9">
        <w:rPr>
          <w:color w:val="000000" w:themeColor="text1"/>
        </w:rPr>
        <w:t> </w:t>
      </w:r>
    </w:p>
    <w:p w14:paraId="686284BA" w14:textId="77777777" w:rsidR="00C17963" w:rsidRPr="008119D9" w:rsidRDefault="00C17963" w:rsidP="00C17963">
      <w:pPr>
        <w:pStyle w:val="NormalWeb"/>
        <w:shd w:val="clear" w:color="auto" w:fill="FFFFFF"/>
        <w:spacing w:before="225" w:beforeAutospacing="0" w:after="225" w:afterAutospacing="0"/>
        <w:textAlignment w:val="baseline"/>
        <w:rPr>
          <w:rFonts w:ascii="Arial" w:hAnsi="Arial" w:cs="Arial"/>
          <w:color w:val="000000" w:themeColor="text1"/>
          <w:sz w:val="26"/>
          <w:szCs w:val="26"/>
        </w:rPr>
      </w:pPr>
      <w:r w:rsidRPr="008119D9">
        <w:rPr>
          <w:rFonts w:ascii="Arial" w:hAnsi="Arial" w:cs="Arial"/>
          <w:noProof/>
          <w:color w:val="000000" w:themeColor="text1"/>
          <w:sz w:val="26"/>
          <w:szCs w:val="26"/>
        </w:rPr>
        <w:drawing>
          <wp:inline distT="0" distB="0" distL="0" distR="0" wp14:anchorId="58E13FC4" wp14:editId="54581D3D">
            <wp:extent cx="4091709" cy="2589844"/>
            <wp:effectExtent l="12700" t="12700" r="10795" b="13970"/>
            <wp:docPr id="280" name="Picture 28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02601" cy="2596738"/>
                    </a:xfrm>
                    <a:prstGeom prst="rect">
                      <a:avLst/>
                    </a:prstGeom>
                    <a:ln w="3175">
                      <a:solidFill>
                        <a:schemeClr val="bg1">
                          <a:lumMod val="75000"/>
                        </a:schemeClr>
                      </a:solidFill>
                    </a:ln>
                  </pic:spPr>
                </pic:pic>
              </a:graphicData>
            </a:graphic>
          </wp:inline>
        </w:drawing>
      </w:r>
    </w:p>
    <w:p w14:paraId="268AC9BC" w14:textId="77777777" w:rsidR="00C17963" w:rsidRPr="008119D9" w:rsidRDefault="00C17963" w:rsidP="00C17963">
      <w:pPr>
        <w:pStyle w:val="NormalWeb"/>
        <w:shd w:val="clear" w:color="auto" w:fill="FFFFFF"/>
        <w:spacing w:before="225" w:beforeAutospacing="0" w:after="225" w:afterAutospacing="0"/>
        <w:textAlignment w:val="baseline"/>
        <w:rPr>
          <w:color w:val="000000" w:themeColor="text1"/>
        </w:rPr>
      </w:pPr>
      <w:r w:rsidRPr="008119D9">
        <w:rPr>
          <w:color w:val="000000" w:themeColor="text1"/>
        </w:rPr>
        <w:t>Figure 7.7: SUS rating plots for visualization methods</w:t>
      </w:r>
    </w:p>
    <w:p w14:paraId="3569F5EF" w14:textId="77777777" w:rsidR="00C17963" w:rsidRPr="008119D9" w:rsidRDefault="00C17963" w:rsidP="00C17963">
      <w:pPr>
        <w:spacing w:line="360" w:lineRule="auto"/>
        <w:jc w:val="both"/>
        <w:rPr>
          <w:color w:val="000000" w:themeColor="text1"/>
        </w:rPr>
      </w:pPr>
    </w:p>
    <w:p w14:paraId="3D0C93FD" w14:textId="77777777" w:rsidR="00C17963" w:rsidRPr="008119D9" w:rsidRDefault="00C17963" w:rsidP="00C17963">
      <w:pPr>
        <w:autoSpaceDE w:val="0"/>
        <w:autoSpaceDN w:val="0"/>
        <w:adjustRightInd w:val="0"/>
        <w:spacing w:line="360" w:lineRule="auto"/>
        <w:jc w:val="both"/>
        <w:rPr>
          <w:rFonts w:eastAsiaTheme="minorHAnsi"/>
          <w:color w:val="000000" w:themeColor="text1"/>
          <w:lang w:val="en-GB" w:eastAsia="en-US"/>
        </w:rPr>
      </w:pPr>
      <w:r w:rsidRPr="008119D9">
        <w:rPr>
          <w:rFonts w:eastAsiaTheme="minorHAnsi"/>
          <w:color w:val="000000" w:themeColor="text1"/>
          <w:lang w:val="en-GB" w:eastAsia="en-US"/>
        </w:rPr>
        <w:t xml:space="preserve">Finally, although the scores of the methods are slightly varying according to Figure 7.7, the differences (χ2 = 0.146, p = 0.702, df = 1) were not statistically significant as per Kruskal-Wallis test at </w:t>
      </w:r>
      <w:r w:rsidRPr="008119D9">
        <w:rPr>
          <w:rFonts w:eastAsiaTheme="minorHAnsi"/>
          <w:i/>
          <w:iCs/>
          <w:color w:val="000000" w:themeColor="text1"/>
          <w:lang w:val="en-GB" w:eastAsia="en-US"/>
        </w:rPr>
        <w:t>α</w:t>
      </w:r>
      <w:r w:rsidRPr="008119D9">
        <w:rPr>
          <w:rFonts w:eastAsiaTheme="minorHAnsi"/>
          <w:color w:val="000000" w:themeColor="text1"/>
          <w:lang w:val="en-GB" w:eastAsia="en-US"/>
        </w:rPr>
        <w:t xml:space="preserve"> = 0.05.</w:t>
      </w:r>
    </w:p>
    <w:p w14:paraId="666F21E6" w14:textId="77777777" w:rsidR="00C17963" w:rsidRPr="008119D9" w:rsidRDefault="00C17963" w:rsidP="00C17963">
      <w:pPr>
        <w:spacing w:line="360" w:lineRule="auto"/>
        <w:jc w:val="both"/>
        <w:rPr>
          <w:color w:val="000000" w:themeColor="text1"/>
        </w:rPr>
      </w:pPr>
    </w:p>
    <w:p w14:paraId="507465D8" w14:textId="77777777" w:rsidR="00C17963" w:rsidRPr="008119D9" w:rsidRDefault="00C17963" w:rsidP="00C17963">
      <w:pPr>
        <w:spacing w:line="360" w:lineRule="auto"/>
        <w:jc w:val="both"/>
        <w:rPr>
          <w:color w:val="000000" w:themeColor="text1"/>
        </w:rPr>
      </w:pPr>
    </w:p>
    <w:p w14:paraId="1C7401E3" w14:textId="77777777" w:rsidR="00C17963" w:rsidRPr="008119D9" w:rsidRDefault="00C17963" w:rsidP="00C17963">
      <w:pPr>
        <w:spacing w:line="360" w:lineRule="auto"/>
        <w:jc w:val="both"/>
        <w:rPr>
          <w:b/>
          <w:bCs/>
          <w:color w:val="000000" w:themeColor="text1"/>
        </w:rPr>
      </w:pPr>
      <w:r w:rsidRPr="008119D9">
        <w:rPr>
          <w:color w:val="000000" w:themeColor="text1"/>
        </w:rPr>
        <w:t xml:space="preserve"> </w:t>
      </w:r>
      <w:r w:rsidRPr="008119D9">
        <w:rPr>
          <w:b/>
          <w:bCs/>
          <w:color w:val="000000" w:themeColor="text1"/>
        </w:rPr>
        <w:t>7.2.4</w:t>
      </w:r>
      <w:r w:rsidRPr="008119D9">
        <w:rPr>
          <w:b/>
          <w:bCs/>
          <w:color w:val="000000" w:themeColor="text1"/>
        </w:rPr>
        <w:tab/>
        <w:t>NASA-TLX Results</w:t>
      </w:r>
    </w:p>
    <w:p w14:paraId="6DB92406" w14:textId="1BFA53D1" w:rsidR="00AD75C6" w:rsidRDefault="00C17963" w:rsidP="00C17963">
      <w:pPr>
        <w:spacing w:line="360" w:lineRule="auto"/>
        <w:jc w:val="both"/>
        <w:rPr>
          <w:color w:val="000000" w:themeColor="text1"/>
          <w:shd w:val="clear" w:color="auto" w:fill="FFFFFF"/>
        </w:rPr>
      </w:pPr>
      <w:r w:rsidRPr="008119D9">
        <w:rPr>
          <w:color w:val="000000" w:themeColor="text1"/>
          <w:shd w:val="clear" w:color="auto" w:fill="FFFFFF"/>
        </w:rPr>
        <w:t>TLX stands for Task Load Index and is a measure of perceived workload.</w:t>
      </w:r>
      <w:r w:rsidRPr="008119D9">
        <w:rPr>
          <w:color w:val="000000" w:themeColor="text1"/>
        </w:rPr>
        <w:t xml:space="preserve"> Just like SUS data, we have collected Nasa-</w:t>
      </w:r>
      <w:r w:rsidR="001A6C2C">
        <w:rPr>
          <w:color w:val="000000" w:themeColor="text1"/>
        </w:rPr>
        <w:t>TLX</w:t>
      </w:r>
      <w:r w:rsidR="001A6C2C" w:rsidRPr="008119D9">
        <w:rPr>
          <w:color w:val="000000" w:themeColor="text1"/>
        </w:rPr>
        <w:t xml:space="preserve"> </w:t>
      </w:r>
      <w:r w:rsidRPr="008119D9">
        <w:rPr>
          <w:color w:val="000000" w:themeColor="text1"/>
        </w:rPr>
        <w:t xml:space="preserve">test data from our online system. A TLX method increments of high, medium, and low estimates for each point result in 21 gradations on the scales. </w:t>
      </w:r>
      <w:r w:rsidRPr="008119D9">
        <w:rPr>
          <w:color w:val="000000" w:themeColor="text1"/>
          <w:shd w:val="clear" w:color="auto" w:fill="FFFFFF"/>
        </w:rPr>
        <w:t xml:space="preserve">To score, we subtract 1 from the given rating in the range of 1-21, and multiply by 5. For example, if user gives a rating 5, the score would be 20: (5-1) x 5. </w:t>
      </w:r>
    </w:p>
    <w:p w14:paraId="2D915D90" w14:textId="77777777" w:rsidR="00AD75C6" w:rsidRDefault="00AD75C6" w:rsidP="00C17963">
      <w:pPr>
        <w:spacing w:line="360" w:lineRule="auto"/>
        <w:jc w:val="both"/>
        <w:rPr>
          <w:color w:val="000000" w:themeColor="text1"/>
          <w:shd w:val="clear" w:color="auto" w:fill="FFFFFF"/>
        </w:rPr>
      </w:pPr>
    </w:p>
    <w:p w14:paraId="6B89F5FA" w14:textId="26AE61C5" w:rsidR="00440E03" w:rsidRDefault="00440E03" w:rsidP="00C17963">
      <w:pPr>
        <w:spacing w:line="360" w:lineRule="auto"/>
        <w:jc w:val="both"/>
        <w:rPr>
          <w:color w:val="000000" w:themeColor="text1"/>
          <w:shd w:val="clear" w:color="auto" w:fill="FFFFFF"/>
        </w:rPr>
      </w:pPr>
    </w:p>
    <w:p w14:paraId="4F61D997" w14:textId="77777777" w:rsidR="0085675C" w:rsidRDefault="0085675C" w:rsidP="00C17963">
      <w:pPr>
        <w:spacing w:line="360" w:lineRule="auto"/>
        <w:jc w:val="both"/>
        <w:rPr>
          <w:color w:val="000000" w:themeColor="text1"/>
          <w:shd w:val="clear" w:color="auto" w:fill="FFFFFF"/>
        </w:rPr>
        <w:sectPr w:rsidR="0085675C" w:rsidSect="00B96FD4">
          <w:pgSz w:w="11906" w:h="16838"/>
          <w:pgMar w:top="1440" w:right="1440" w:bottom="1440" w:left="1440" w:header="0" w:footer="340" w:gutter="0"/>
          <w:cols w:space="708"/>
          <w:docGrid w:linePitch="360"/>
        </w:sectPr>
      </w:pPr>
    </w:p>
    <w:p w14:paraId="273EBB0A" w14:textId="77777777" w:rsidR="00C17963" w:rsidRPr="008119D9" w:rsidRDefault="00C17963" w:rsidP="00C17963">
      <w:pPr>
        <w:spacing w:line="360" w:lineRule="auto"/>
        <w:jc w:val="both"/>
        <w:rPr>
          <w:color w:val="000000" w:themeColor="text1"/>
        </w:rPr>
      </w:pPr>
    </w:p>
    <w:tbl>
      <w:tblPr>
        <w:tblStyle w:val="TableGrid"/>
        <w:tblW w:w="0" w:type="auto"/>
        <w:tblLook w:val="04A0" w:firstRow="1" w:lastRow="0" w:firstColumn="1" w:lastColumn="0" w:noHBand="0" w:noVBand="1"/>
      </w:tblPr>
      <w:tblGrid>
        <w:gridCol w:w="1271"/>
        <w:gridCol w:w="2262"/>
        <w:gridCol w:w="2132"/>
        <w:gridCol w:w="1421"/>
        <w:gridCol w:w="1930"/>
      </w:tblGrid>
      <w:tr w:rsidR="00C17963" w:rsidRPr="008119D9" w14:paraId="7D56339E" w14:textId="77777777" w:rsidTr="00010FC0">
        <w:tc>
          <w:tcPr>
            <w:tcW w:w="1271" w:type="dxa"/>
            <w:vMerge w:val="restart"/>
            <w:vAlign w:val="center"/>
          </w:tcPr>
          <w:p w14:paraId="2C9A44A7" w14:textId="77777777" w:rsidR="00C17963" w:rsidRPr="00DF6E07" w:rsidRDefault="00C17963" w:rsidP="00010FC0">
            <w:pPr>
              <w:spacing w:line="360" w:lineRule="auto"/>
              <w:rPr>
                <w:b/>
                <w:bCs/>
                <w:color w:val="000000" w:themeColor="text1"/>
              </w:rPr>
            </w:pPr>
            <w:r w:rsidRPr="00DF6E07">
              <w:rPr>
                <w:b/>
                <w:bCs/>
                <w:color w:val="000000" w:themeColor="text1"/>
              </w:rPr>
              <w:t>Methods</w:t>
            </w:r>
          </w:p>
        </w:tc>
        <w:tc>
          <w:tcPr>
            <w:tcW w:w="2262" w:type="dxa"/>
            <w:vMerge w:val="restart"/>
            <w:vAlign w:val="center"/>
          </w:tcPr>
          <w:p w14:paraId="3548823A" w14:textId="77777777" w:rsidR="00C17963" w:rsidRPr="00DF6E07" w:rsidRDefault="00C17963" w:rsidP="00010FC0">
            <w:pPr>
              <w:spacing w:line="360" w:lineRule="auto"/>
              <w:rPr>
                <w:b/>
                <w:bCs/>
                <w:color w:val="000000" w:themeColor="text1"/>
              </w:rPr>
            </w:pPr>
            <w:r w:rsidRPr="00DF6E07">
              <w:rPr>
                <w:b/>
                <w:bCs/>
                <w:color w:val="000000" w:themeColor="text1"/>
              </w:rPr>
              <w:t>NASA-TLX</w:t>
            </w:r>
          </w:p>
        </w:tc>
        <w:tc>
          <w:tcPr>
            <w:tcW w:w="5483" w:type="dxa"/>
            <w:gridSpan w:val="3"/>
            <w:vAlign w:val="center"/>
          </w:tcPr>
          <w:p w14:paraId="39B8B074" w14:textId="77777777" w:rsidR="00C17963" w:rsidRPr="00DF6E07" w:rsidRDefault="00C17963" w:rsidP="00010FC0">
            <w:pPr>
              <w:spacing w:line="360" w:lineRule="auto"/>
              <w:jc w:val="center"/>
              <w:rPr>
                <w:b/>
                <w:bCs/>
                <w:color w:val="000000" w:themeColor="text1"/>
              </w:rPr>
            </w:pPr>
            <w:r w:rsidRPr="00DF6E07">
              <w:rPr>
                <w:b/>
                <w:bCs/>
                <w:color w:val="000000" w:themeColor="text1"/>
              </w:rPr>
              <w:t>Shapiro-Wilk Normality Test (</w:t>
            </w:r>
            <w:r w:rsidRPr="00DF6E07">
              <w:rPr>
                <w:rFonts w:eastAsiaTheme="minorHAnsi"/>
                <w:b/>
                <w:bCs/>
                <w:color w:val="000000" w:themeColor="text1"/>
              </w:rPr>
              <w:t>α = 0.05)</w:t>
            </w:r>
          </w:p>
        </w:tc>
      </w:tr>
      <w:tr w:rsidR="00C17963" w:rsidRPr="008119D9" w14:paraId="57F6E374" w14:textId="77777777" w:rsidTr="00DF6E07">
        <w:tc>
          <w:tcPr>
            <w:tcW w:w="1271" w:type="dxa"/>
            <w:vMerge/>
            <w:vAlign w:val="center"/>
          </w:tcPr>
          <w:p w14:paraId="6F0740A9" w14:textId="77777777" w:rsidR="00C17963" w:rsidRPr="00DF6E07" w:rsidRDefault="00C17963" w:rsidP="00010FC0">
            <w:pPr>
              <w:spacing w:line="360" w:lineRule="auto"/>
              <w:rPr>
                <w:b/>
                <w:bCs/>
                <w:color w:val="000000" w:themeColor="text1"/>
              </w:rPr>
            </w:pPr>
          </w:p>
        </w:tc>
        <w:tc>
          <w:tcPr>
            <w:tcW w:w="2262" w:type="dxa"/>
            <w:vMerge/>
            <w:vAlign w:val="center"/>
          </w:tcPr>
          <w:p w14:paraId="044894CD" w14:textId="77777777" w:rsidR="00C17963" w:rsidRPr="00DF6E07" w:rsidRDefault="00C17963" w:rsidP="00010FC0">
            <w:pPr>
              <w:spacing w:line="360" w:lineRule="auto"/>
              <w:rPr>
                <w:b/>
                <w:bCs/>
                <w:color w:val="000000" w:themeColor="text1"/>
              </w:rPr>
            </w:pPr>
          </w:p>
        </w:tc>
        <w:tc>
          <w:tcPr>
            <w:tcW w:w="2132" w:type="dxa"/>
            <w:vAlign w:val="center"/>
          </w:tcPr>
          <w:p w14:paraId="6F812442" w14:textId="77777777" w:rsidR="00C17963" w:rsidRPr="00DF6E07" w:rsidRDefault="00C17963" w:rsidP="00010FC0">
            <w:pPr>
              <w:spacing w:line="360" w:lineRule="auto"/>
              <w:jc w:val="center"/>
              <w:rPr>
                <w:b/>
                <w:bCs/>
                <w:color w:val="000000" w:themeColor="text1"/>
              </w:rPr>
            </w:pPr>
            <w:r w:rsidRPr="00DF6E07">
              <w:rPr>
                <w:b/>
                <w:bCs/>
                <w:color w:val="000000" w:themeColor="text1"/>
              </w:rPr>
              <w:t>Test Statistic (W)</w:t>
            </w:r>
          </w:p>
        </w:tc>
        <w:tc>
          <w:tcPr>
            <w:tcW w:w="1421" w:type="dxa"/>
            <w:vAlign w:val="center"/>
          </w:tcPr>
          <w:p w14:paraId="4858E320" w14:textId="77777777" w:rsidR="00C17963" w:rsidRPr="00DF6E07" w:rsidRDefault="00C17963" w:rsidP="00010FC0">
            <w:pPr>
              <w:spacing w:line="360" w:lineRule="auto"/>
              <w:jc w:val="center"/>
              <w:rPr>
                <w:b/>
                <w:bCs/>
                <w:color w:val="000000" w:themeColor="text1"/>
              </w:rPr>
            </w:pPr>
            <w:r w:rsidRPr="00DF6E07">
              <w:rPr>
                <w:b/>
                <w:bCs/>
                <w:color w:val="000000" w:themeColor="text1"/>
              </w:rPr>
              <w:t>p-value</w:t>
            </w:r>
          </w:p>
        </w:tc>
        <w:tc>
          <w:tcPr>
            <w:tcW w:w="1930" w:type="dxa"/>
            <w:vAlign w:val="center"/>
          </w:tcPr>
          <w:p w14:paraId="150E12E0" w14:textId="77777777" w:rsidR="00C17963" w:rsidRPr="00DF6E07" w:rsidRDefault="00C17963" w:rsidP="00010FC0">
            <w:pPr>
              <w:spacing w:line="360" w:lineRule="auto"/>
              <w:jc w:val="center"/>
              <w:rPr>
                <w:b/>
                <w:bCs/>
                <w:color w:val="000000" w:themeColor="text1"/>
              </w:rPr>
            </w:pPr>
            <w:r w:rsidRPr="00DF6E07">
              <w:rPr>
                <w:b/>
                <w:bCs/>
                <w:color w:val="000000" w:themeColor="text1"/>
              </w:rPr>
              <w:t>Status</w:t>
            </w:r>
          </w:p>
        </w:tc>
      </w:tr>
      <w:tr w:rsidR="00C17963" w:rsidRPr="008119D9" w14:paraId="318AC603" w14:textId="77777777" w:rsidTr="00DF6E07">
        <w:tc>
          <w:tcPr>
            <w:tcW w:w="1271" w:type="dxa"/>
            <w:vMerge w:val="restart"/>
            <w:vAlign w:val="center"/>
          </w:tcPr>
          <w:p w14:paraId="3580CF4E" w14:textId="77777777" w:rsidR="00C17963" w:rsidRPr="008119D9" w:rsidRDefault="00C17963" w:rsidP="00010FC0">
            <w:pPr>
              <w:spacing w:line="360" w:lineRule="auto"/>
              <w:rPr>
                <w:color w:val="000000" w:themeColor="text1"/>
              </w:rPr>
            </w:pPr>
            <w:r w:rsidRPr="008119D9">
              <w:rPr>
                <w:color w:val="000000" w:themeColor="text1"/>
              </w:rPr>
              <w:t>CA</w:t>
            </w:r>
          </w:p>
        </w:tc>
        <w:tc>
          <w:tcPr>
            <w:tcW w:w="2262" w:type="dxa"/>
            <w:vAlign w:val="center"/>
          </w:tcPr>
          <w:p w14:paraId="299DA7F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2041BD9F" w14:textId="77777777" w:rsidR="00C17963" w:rsidRPr="008119D9" w:rsidRDefault="00C17963" w:rsidP="00010FC0">
            <w:pPr>
              <w:spacing w:line="360" w:lineRule="auto"/>
              <w:jc w:val="center"/>
              <w:rPr>
                <w:color w:val="000000" w:themeColor="text1"/>
              </w:rPr>
            </w:pPr>
            <w:r w:rsidRPr="008119D9">
              <w:rPr>
                <w:color w:val="000000" w:themeColor="text1"/>
              </w:rPr>
              <w:t>0.906</w:t>
            </w:r>
          </w:p>
        </w:tc>
        <w:tc>
          <w:tcPr>
            <w:tcW w:w="1421" w:type="dxa"/>
            <w:vAlign w:val="center"/>
          </w:tcPr>
          <w:p w14:paraId="15143F27" w14:textId="77777777" w:rsidR="00C17963" w:rsidRPr="008119D9" w:rsidRDefault="00C17963" w:rsidP="00010FC0">
            <w:pPr>
              <w:spacing w:line="360" w:lineRule="auto"/>
              <w:jc w:val="center"/>
              <w:rPr>
                <w:color w:val="000000" w:themeColor="text1"/>
              </w:rPr>
            </w:pPr>
            <w:r w:rsidRPr="008119D9">
              <w:rPr>
                <w:color w:val="000000" w:themeColor="text1"/>
              </w:rPr>
              <w:t>0.009</w:t>
            </w:r>
          </w:p>
        </w:tc>
        <w:tc>
          <w:tcPr>
            <w:tcW w:w="1930" w:type="dxa"/>
            <w:vAlign w:val="center"/>
          </w:tcPr>
          <w:p w14:paraId="44C76C1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229E72" w14:textId="77777777" w:rsidTr="00DF6E07">
        <w:tc>
          <w:tcPr>
            <w:tcW w:w="1271" w:type="dxa"/>
            <w:vMerge/>
            <w:vAlign w:val="center"/>
          </w:tcPr>
          <w:p w14:paraId="33DB2D25" w14:textId="77777777" w:rsidR="00C17963" w:rsidRPr="008119D9" w:rsidRDefault="00C17963" w:rsidP="00010FC0">
            <w:pPr>
              <w:spacing w:line="360" w:lineRule="auto"/>
              <w:rPr>
                <w:color w:val="000000" w:themeColor="text1"/>
              </w:rPr>
            </w:pPr>
          </w:p>
        </w:tc>
        <w:tc>
          <w:tcPr>
            <w:tcW w:w="2262" w:type="dxa"/>
            <w:vAlign w:val="center"/>
          </w:tcPr>
          <w:p w14:paraId="7A5FA5E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426D6BDC" w14:textId="77777777" w:rsidR="00C17963" w:rsidRPr="008119D9" w:rsidRDefault="00C17963" w:rsidP="00010FC0">
            <w:pPr>
              <w:spacing w:line="360" w:lineRule="auto"/>
              <w:jc w:val="center"/>
              <w:rPr>
                <w:color w:val="000000" w:themeColor="text1"/>
              </w:rPr>
            </w:pPr>
            <w:r w:rsidRPr="008119D9">
              <w:rPr>
                <w:color w:val="000000" w:themeColor="text1"/>
              </w:rPr>
              <w:t>0.914</w:t>
            </w:r>
          </w:p>
        </w:tc>
        <w:tc>
          <w:tcPr>
            <w:tcW w:w="1421" w:type="dxa"/>
            <w:vAlign w:val="center"/>
          </w:tcPr>
          <w:p w14:paraId="7ACFAD03" w14:textId="77777777" w:rsidR="00C17963" w:rsidRPr="008119D9" w:rsidRDefault="00C17963" w:rsidP="00010FC0">
            <w:pPr>
              <w:spacing w:line="360" w:lineRule="auto"/>
              <w:jc w:val="center"/>
              <w:rPr>
                <w:color w:val="000000" w:themeColor="text1"/>
              </w:rPr>
            </w:pPr>
            <w:r w:rsidRPr="008119D9">
              <w:rPr>
                <w:color w:val="000000" w:themeColor="text1"/>
              </w:rPr>
              <w:t>0.014</w:t>
            </w:r>
          </w:p>
        </w:tc>
        <w:tc>
          <w:tcPr>
            <w:tcW w:w="1930" w:type="dxa"/>
            <w:vAlign w:val="center"/>
          </w:tcPr>
          <w:p w14:paraId="0C2D40F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673952C" w14:textId="77777777" w:rsidTr="00DF6E07">
        <w:tc>
          <w:tcPr>
            <w:tcW w:w="1271" w:type="dxa"/>
            <w:vMerge/>
            <w:vAlign w:val="center"/>
          </w:tcPr>
          <w:p w14:paraId="2E255D46" w14:textId="77777777" w:rsidR="00C17963" w:rsidRPr="008119D9" w:rsidRDefault="00C17963" w:rsidP="00010FC0">
            <w:pPr>
              <w:spacing w:line="360" w:lineRule="auto"/>
              <w:rPr>
                <w:color w:val="000000" w:themeColor="text1"/>
              </w:rPr>
            </w:pPr>
          </w:p>
        </w:tc>
        <w:tc>
          <w:tcPr>
            <w:tcW w:w="2262" w:type="dxa"/>
            <w:vAlign w:val="center"/>
          </w:tcPr>
          <w:p w14:paraId="6A780272"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902BC36" w14:textId="77777777" w:rsidR="00C17963" w:rsidRPr="008119D9" w:rsidRDefault="00C17963" w:rsidP="00010FC0">
            <w:pPr>
              <w:spacing w:line="360" w:lineRule="auto"/>
              <w:jc w:val="center"/>
              <w:rPr>
                <w:color w:val="000000" w:themeColor="text1"/>
              </w:rPr>
            </w:pPr>
            <w:r w:rsidRPr="008119D9">
              <w:rPr>
                <w:color w:val="000000" w:themeColor="text1"/>
              </w:rPr>
              <w:t>0.948</w:t>
            </w:r>
          </w:p>
        </w:tc>
        <w:tc>
          <w:tcPr>
            <w:tcW w:w="1421" w:type="dxa"/>
            <w:vAlign w:val="center"/>
          </w:tcPr>
          <w:p w14:paraId="18FB3392" w14:textId="77777777" w:rsidR="00C17963" w:rsidRPr="008119D9" w:rsidRDefault="00C17963" w:rsidP="00010FC0">
            <w:pPr>
              <w:spacing w:line="360" w:lineRule="auto"/>
              <w:jc w:val="center"/>
              <w:rPr>
                <w:color w:val="000000" w:themeColor="text1"/>
              </w:rPr>
            </w:pPr>
            <w:r w:rsidRPr="008119D9">
              <w:rPr>
                <w:color w:val="000000" w:themeColor="text1"/>
              </w:rPr>
              <w:t>0.128</w:t>
            </w:r>
          </w:p>
        </w:tc>
        <w:tc>
          <w:tcPr>
            <w:tcW w:w="1930" w:type="dxa"/>
            <w:vAlign w:val="center"/>
          </w:tcPr>
          <w:p w14:paraId="77F6143E" w14:textId="77777777" w:rsidR="00C17963" w:rsidRPr="008119D9" w:rsidRDefault="00C17963" w:rsidP="00010FC0">
            <w:pPr>
              <w:spacing w:line="360" w:lineRule="auto"/>
              <w:jc w:val="center"/>
              <w:rPr>
                <w:color w:val="000000" w:themeColor="text1"/>
              </w:rPr>
            </w:pPr>
            <w:r w:rsidRPr="008119D9">
              <w:rPr>
                <w:color w:val="000000" w:themeColor="text1"/>
              </w:rPr>
              <w:t>Normal</w:t>
            </w:r>
          </w:p>
        </w:tc>
      </w:tr>
      <w:tr w:rsidR="00C17963" w:rsidRPr="008119D9" w14:paraId="6113E8AC" w14:textId="77777777" w:rsidTr="00DF6E07">
        <w:tc>
          <w:tcPr>
            <w:tcW w:w="1271" w:type="dxa"/>
            <w:vMerge/>
            <w:vAlign w:val="center"/>
          </w:tcPr>
          <w:p w14:paraId="0B2E7C33" w14:textId="77777777" w:rsidR="00C17963" w:rsidRPr="008119D9" w:rsidRDefault="00C17963" w:rsidP="00010FC0">
            <w:pPr>
              <w:spacing w:line="360" w:lineRule="auto"/>
              <w:rPr>
                <w:color w:val="000000" w:themeColor="text1"/>
              </w:rPr>
            </w:pPr>
          </w:p>
        </w:tc>
        <w:tc>
          <w:tcPr>
            <w:tcW w:w="2262" w:type="dxa"/>
            <w:vAlign w:val="center"/>
          </w:tcPr>
          <w:p w14:paraId="115F6162"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1327B091" w14:textId="77777777" w:rsidR="00C17963" w:rsidRPr="008119D9" w:rsidRDefault="00C17963" w:rsidP="00010FC0">
            <w:pPr>
              <w:spacing w:line="360" w:lineRule="auto"/>
              <w:jc w:val="center"/>
              <w:rPr>
                <w:color w:val="000000" w:themeColor="text1"/>
              </w:rPr>
            </w:pPr>
            <w:r w:rsidRPr="008119D9">
              <w:rPr>
                <w:color w:val="000000" w:themeColor="text1"/>
              </w:rPr>
              <w:t>0.932</w:t>
            </w:r>
          </w:p>
        </w:tc>
        <w:tc>
          <w:tcPr>
            <w:tcW w:w="1421" w:type="dxa"/>
            <w:vAlign w:val="center"/>
          </w:tcPr>
          <w:p w14:paraId="74AD547C" w14:textId="77777777" w:rsidR="00C17963" w:rsidRPr="008119D9" w:rsidRDefault="00C17963" w:rsidP="00010FC0">
            <w:pPr>
              <w:spacing w:line="360" w:lineRule="auto"/>
              <w:jc w:val="center"/>
              <w:rPr>
                <w:color w:val="000000" w:themeColor="text1"/>
              </w:rPr>
            </w:pPr>
            <w:r w:rsidRPr="008119D9">
              <w:rPr>
                <w:color w:val="000000" w:themeColor="text1"/>
              </w:rPr>
              <w:t>0.044</w:t>
            </w:r>
          </w:p>
        </w:tc>
        <w:tc>
          <w:tcPr>
            <w:tcW w:w="1930" w:type="dxa"/>
            <w:vAlign w:val="center"/>
          </w:tcPr>
          <w:p w14:paraId="388F0086"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3F57D730" w14:textId="77777777" w:rsidTr="00DF6E07">
        <w:tc>
          <w:tcPr>
            <w:tcW w:w="1271" w:type="dxa"/>
            <w:vMerge/>
            <w:vAlign w:val="center"/>
          </w:tcPr>
          <w:p w14:paraId="53D20013" w14:textId="77777777" w:rsidR="00C17963" w:rsidRPr="008119D9" w:rsidRDefault="00C17963" w:rsidP="00010FC0">
            <w:pPr>
              <w:spacing w:line="360" w:lineRule="auto"/>
              <w:rPr>
                <w:color w:val="000000" w:themeColor="text1"/>
              </w:rPr>
            </w:pPr>
          </w:p>
        </w:tc>
        <w:tc>
          <w:tcPr>
            <w:tcW w:w="2262" w:type="dxa"/>
            <w:vAlign w:val="center"/>
          </w:tcPr>
          <w:p w14:paraId="3A59C0D4"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20475C62" w14:textId="77777777" w:rsidR="00C17963" w:rsidRPr="008119D9" w:rsidRDefault="00C17963" w:rsidP="00010FC0">
            <w:pPr>
              <w:spacing w:line="360" w:lineRule="auto"/>
              <w:jc w:val="center"/>
              <w:rPr>
                <w:color w:val="000000" w:themeColor="text1"/>
              </w:rPr>
            </w:pPr>
            <w:r w:rsidRPr="008119D9">
              <w:rPr>
                <w:color w:val="000000" w:themeColor="text1"/>
              </w:rPr>
              <w:t>0.942</w:t>
            </w:r>
          </w:p>
        </w:tc>
        <w:tc>
          <w:tcPr>
            <w:tcW w:w="1421" w:type="dxa"/>
            <w:vAlign w:val="center"/>
          </w:tcPr>
          <w:p w14:paraId="6CAFED7F" w14:textId="77777777" w:rsidR="00C17963" w:rsidRPr="008119D9" w:rsidRDefault="00C17963" w:rsidP="00010FC0">
            <w:pPr>
              <w:spacing w:line="360" w:lineRule="auto"/>
              <w:jc w:val="center"/>
              <w:rPr>
                <w:color w:val="000000" w:themeColor="text1"/>
              </w:rPr>
            </w:pPr>
            <w:r w:rsidRPr="008119D9">
              <w:rPr>
                <w:color w:val="000000" w:themeColor="text1"/>
              </w:rPr>
              <w:t>0.085</w:t>
            </w:r>
          </w:p>
        </w:tc>
        <w:tc>
          <w:tcPr>
            <w:tcW w:w="1930" w:type="dxa"/>
            <w:vAlign w:val="center"/>
          </w:tcPr>
          <w:p w14:paraId="34370F6F"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C9D51EC" w14:textId="77777777" w:rsidTr="00DF6E07">
        <w:tc>
          <w:tcPr>
            <w:tcW w:w="1271" w:type="dxa"/>
            <w:vMerge/>
            <w:vAlign w:val="center"/>
          </w:tcPr>
          <w:p w14:paraId="27E71951" w14:textId="77777777" w:rsidR="00C17963" w:rsidRPr="008119D9" w:rsidRDefault="00C17963" w:rsidP="00010FC0">
            <w:pPr>
              <w:spacing w:line="360" w:lineRule="auto"/>
              <w:rPr>
                <w:color w:val="000000" w:themeColor="text1"/>
              </w:rPr>
            </w:pPr>
          </w:p>
        </w:tc>
        <w:tc>
          <w:tcPr>
            <w:tcW w:w="2262" w:type="dxa"/>
            <w:vAlign w:val="center"/>
          </w:tcPr>
          <w:p w14:paraId="67C2F9D6"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3DF77689" w14:textId="77777777" w:rsidR="00C17963" w:rsidRPr="008119D9" w:rsidRDefault="00C17963" w:rsidP="00010FC0">
            <w:pPr>
              <w:spacing w:line="360" w:lineRule="auto"/>
              <w:jc w:val="center"/>
              <w:rPr>
                <w:color w:val="000000" w:themeColor="text1"/>
              </w:rPr>
            </w:pPr>
            <w:r w:rsidRPr="008119D9">
              <w:rPr>
                <w:color w:val="000000" w:themeColor="text1"/>
              </w:rPr>
              <w:t>0.916</w:t>
            </w:r>
          </w:p>
        </w:tc>
        <w:tc>
          <w:tcPr>
            <w:tcW w:w="1421" w:type="dxa"/>
            <w:vAlign w:val="center"/>
          </w:tcPr>
          <w:p w14:paraId="598B3FE8" w14:textId="77777777" w:rsidR="00C17963" w:rsidRPr="008119D9" w:rsidRDefault="00C17963" w:rsidP="00010FC0">
            <w:pPr>
              <w:spacing w:line="360" w:lineRule="auto"/>
              <w:jc w:val="center"/>
              <w:rPr>
                <w:color w:val="000000" w:themeColor="text1"/>
              </w:rPr>
            </w:pPr>
            <w:r w:rsidRPr="008119D9">
              <w:rPr>
                <w:color w:val="000000" w:themeColor="text1"/>
              </w:rPr>
              <w:t>0.017</w:t>
            </w:r>
          </w:p>
        </w:tc>
        <w:tc>
          <w:tcPr>
            <w:tcW w:w="1930" w:type="dxa"/>
            <w:vAlign w:val="center"/>
          </w:tcPr>
          <w:p w14:paraId="4E1F94D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1EFBDC99" w14:textId="77777777" w:rsidTr="00DF6E07">
        <w:tc>
          <w:tcPr>
            <w:tcW w:w="1271" w:type="dxa"/>
            <w:vMerge w:val="restart"/>
            <w:vAlign w:val="center"/>
          </w:tcPr>
          <w:p w14:paraId="2A5C9A76" w14:textId="77777777" w:rsidR="00C17963" w:rsidRPr="008119D9" w:rsidRDefault="00C17963" w:rsidP="00010FC0">
            <w:pPr>
              <w:spacing w:line="360" w:lineRule="auto"/>
              <w:rPr>
                <w:color w:val="000000" w:themeColor="text1"/>
              </w:rPr>
            </w:pPr>
            <w:r w:rsidRPr="008119D9">
              <w:rPr>
                <w:color w:val="000000" w:themeColor="text1"/>
              </w:rPr>
              <w:t>VSUP</w:t>
            </w:r>
          </w:p>
        </w:tc>
        <w:tc>
          <w:tcPr>
            <w:tcW w:w="2262" w:type="dxa"/>
            <w:vAlign w:val="center"/>
          </w:tcPr>
          <w:p w14:paraId="3D9E5E89" w14:textId="77777777" w:rsidR="00C17963" w:rsidRPr="008119D9" w:rsidRDefault="00C17963" w:rsidP="00010FC0">
            <w:pPr>
              <w:spacing w:line="360" w:lineRule="auto"/>
              <w:rPr>
                <w:color w:val="000000" w:themeColor="text1"/>
              </w:rPr>
            </w:pPr>
            <w:r w:rsidRPr="008119D9">
              <w:rPr>
                <w:color w:val="000000" w:themeColor="text1"/>
              </w:rPr>
              <w:t>Mental Demand</w:t>
            </w:r>
          </w:p>
        </w:tc>
        <w:tc>
          <w:tcPr>
            <w:tcW w:w="2132" w:type="dxa"/>
            <w:vAlign w:val="center"/>
          </w:tcPr>
          <w:p w14:paraId="7F9D740C" w14:textId="77777777" w:rsidR="00C17963" w:rsidRPr="008119D9" w:rsidRDefault="00C17963" w:rsidP="00010FC0">
            <w:pPr>
              <w:spacing w:line="360" w:lineRule="auto"/>
              <w:jc w:val="center"/>
              <w:rPr>
                <w:color w:val="000000" w:themeColor="text1"/>
              </w:rPr>
            </w:pPr>
            <w:r w:rsidRPr="008119D9">
              <w:rPr>
                <w:color w:val="000000" w:themeColor="text1"/>
              </w:rPr>
              <w:t>0.863</w:t>
            </w:r>
          </w:p>
        </w:tc>
        <w:tc>
          <w:tcPr>
            <w:tcW w:w="1421" w:type="dxa"/>
            <w:vAlign w:val="center"/>
          </w:tcPr>
          <w:p w14:paraId="5679FF19" w14:textId="77777777" w:rsidR="00C17963" w:rsidRPr="008119D9" w:rsidRDefault="00C17963" w:rsidP="00010FC0">
            <w:pPr>
              <w:spacing w:line="360" w:lineRule="auto"/>
              <w:jc w:val="center"/>
              <w:rPr>
                <w:color w:val="000000" w:themeColor="text1"/>
              </w:rPr>
            </w:pPr>
            <w:r w:rsidRPr="008119D9">
              <w:rPr>
                <w:color w:val="000000" w:themeColor="text1"/>
              </w:rPr>
              <w:t>0.001</w:t>
            </w:r>
          </w:p>
        </w:tc>
        <w:tc>
          <w:tcPr>
            <w:tcW w:w="1930" w:type="dxa"/>
            <w:vAlign w:val="center"/>
          </w:tcPr>
          <w:p w14:paraId="213C3CF9"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73A60C4" w14:textId="77777777" w:rsidTr="00DF6E07">
        <w:tc>
          <w:tcPr>
            <w:tcW w:w="1271" w:type="dxa"/>
            <w:vMerge/>
            <w:vAlign w:val="center"/>
          </w:tcPr>
          <w:p w14:paraId="3F4A9FA4" w14:textId="77777777" w:rsidR="00C17963" w:rsidRPr="008119D9" w:rsidRDefault="00C17963" w:rsidP="00010FC0">
            <w:pPr>
              <w:spacing w:line="360" w:lineRule="auto"/>
              <w:rPr>
                <w:color w:val="000000" w:themeColor="text1"/>
              </w:rPr>
            </w:pPr>
          </w:p>
        </w:tc>
        <w:tc>
          <w:tcPr>
            <w:tcW w:w="2262" w:type="dxa"/>
            <w:vAlign w:val="center"/>
          </w:tcPr>
          <w:p w14:paraId="2CDB2A0D" w14:textId="77777777" w:rsidR="00C17963" w:rsidRPr="008119D9" w:rsidRDefault="00C17963" w:rsidP="00010FC0">
            <w:pPr>
              <w:spacing w:line="360" w:lineRule="auto"/>
              <w:rPr>
                <w:color w:val="000000" w:themeColor="text1"/>
              </w:rPr>
            </w:pPr>
            <w:r w:rsidRPr="008119D9">
              <w:rPr>
                <w:color w:val="000000" w:themeColor="text1"/>
              </w:rPr>
              <w:t>Physical Demand</w:t>
            </w:r>
          </w:p>
        </w:tc>
        <w:tc>
          <w:tcPr>
            <w:tcW w:w="2132" w:type="dxa"/>
            <w:vAlign w:val="center"/>
          </w:tcPr>
          <w:p w14:paraId="6EE8F588" w14:textId="77777777" w:rsidR="00C17963" w:rsidRPr="008119D9" w:rsidRDefault="00C17963" w:rsidP="00010FC0">
            <w:pPr>
              <w:spacing w:line="360" w:lineRule="auto"/>
              <w:jc w:val="center"/>
              <w:rPr>
                <w:color w:val="000000" w:themeColor="text1"/>
              </w:rPr>
            </w:pPr>
            <w:r w:rsidRPr="008119D9">
              <w:rPr>
                <w:color w:val="000000" w:themeColor="text1"/>
              </w:rPr>
              <w:t>0.903</w:t>
            </w:r>
          </w:p>
        </w:tc>
        <w:tc>
          <w:tcPr>
            <w:tcW w:w="1421" w:type="dxa"/>
            <w:vAlign w:val="center"/>
          </w:tcPr>
          <w:p w14:paraId="7A20672D" w14:textId="77777777" w:rsidR="00C17963" w:rsidRPr="008119D9" w:rsidRDefault="00C17963" w:rsidP="00010FC0">
            <w:pPr>
              <w:spacing w:line="360" w:lineRule="auto"/>
              <w:jc w:val="center"/>
              <w:rPr>
                <w:color w:val="000000" w:themeColor="text1"/>
              </w:rPr>
            </w:pPr>
            <w:r w:rsidRPr="008119D9">
              <w:rPr>
                <w:color w:val="000000" w:themeColor="text1"/>
              </w:rPr>
              <w:t>0.007</w:t>
            </w:r>
          </w:p>
        </w:tc>
        <w:tc>
          <w:tcPr>
            <w:tcW w:w="1930" w:type="dxa"/>
            <w:vAlign w:val="center"/>
          </w:tcPr>
          <w:p w14:paraId="48232474"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50FEA5C" w14:textId="77777777" w:rsidTr="00DF6E07">
        <w:tc>
          <w:tcPr>
            <w:tcW w:w="1271" w:type="dxa"/>
            <w:vMerge/>
            <w:vAlign w:val="center"/>
          </w:tcPr>
          <w:p w14:paraId="659F04E2" w14:textId="77777777" w:rsidR="00C17963" w:rsidRPr="008119D9" w:rsidRDefault="00C17963" w:rsidP="00010FC0">
            <w:pPr>
              <w:spacing w:line="360" w:lineRule="auto"/>
              <w:rPr>
                <w:color w:val="000000" w:themeColor="text1"/>
              </w:rPr>
            </w:pPr>
          </w:p>
        </w:tc>
        <w:tc>
          <w:tcPr>
            <w:tcW w:w="2262" w:type="dxa"/>
            <w:vAlign w:val="center"/>
          </w:tcPr>
          <w:p w14:paraId="208B4F75" w14:textId="77777777" w:rsidR="00C17963" w:rsidRPr="008119D9" w:rsidRDefault="00C17963" w:rsidP="00010FC0">
            <w:pPr>
              <w:spacing w:line="360" w:lineRule="auto"/>
              <w:rPr>
                <w:color w:val="000000" w:themeColor="text1"/>
              </w:rPr>
            </w:pPr>
            <w:r w:rsidRPr="008119D9">
              <w:rPr>
                <w:color w:val="000000" w:themeColor="text1"/>
              </w:rPr>
              <w:t>Temporal Demand</w:t>
            </w:r>
          </w:p>
        </w:tc>
        <w:tc>
          <w:tcPr>
            <w:tcW w:w="2132" w:type="dxa"/>
            <w:vAlign w:val="center"/>
          </w:tcPr>
          <w:p w14:paraId="1B7410ED" w14:textId="77777777" w:rsidR="00C17963" w:rsidRPr="008119D9" w:rsidRDefault="00C17963" w:rsidP="00010FC0">
            <w:pPr>
              <w:spacing w:line="360" w:lineRule="auto"/>
              <w:jc w:val="center"/>
              <w:rPr>
                <w:color w:val="000000" w:themeColor="text1"/>
              </w:rPr>
            </w:pPr>
            <w:r w:rsidRPr="008119D9">
              <w:rPr>
                <w:color w:val="000000" w:themeColor="text1"/>
              </w:rPr>
              <w:t>0.938</w:t>
            </w:r>
          </w:p>
        </w:tc>
        <w:tc>
          <w:tcPr>
            <w:tcW w:w="1421" w:type="dxa"/>
            <w:vAlign w:val="center"/>
          </w:tcPr>
          <w:p w14:paraId="4EBA0A45" w14:textId="77777777" w:rsidR="00C17963" w:rsidRPr="008119D9" w:rsidRDefault="00C17963" w:rsidP="00010FC0">
            <w:pPr>
              <w:spacing w:line="360" w:lineRule="auto"/>
              <w:jc w:val="center"/>
              <w:rPr>
                <w:color w:val="000000" w:themeColor="text1"/>
              </w:rPr>
            </w:pPr>
            <w:r w:rsidRPr="008119D9">
              <w:rPr>
                <w:color w:val="000000" w:themeColor="text1"/>
              </w:rPr>
              <w:t>0.067</w:t>
            </w:r>
          </w:p>
        </w:tc>
        <w:tc>
          <w:tcPr>
            <w:tcW w:w="1930" w:type="dxa"/>
            <w:vAlign w:val="center"/>
          </w:tcPr>
          <w:p w14:paraId="5228DF6B"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4398E098" w14:textId="77777777" w:rsidTr="00DF6E07">
        <w:tc>
          <w:tcPr>
            <w:tcW w:w="1271" w:type="dxa"/>
            <w:vMerge/>
            <w:vAlign w:val="center"/>
          </w:tcPr>
          <w:p w14:paraId="4E9E80C5" w14:textId="77777777" w:rsidR="00C17963" w:rsidRPr="008119D9" w:rsidRDefault="00C17963" w:rsidP="00010FC0">
            <w:pPr>
              <w:spacing w:line="360" w:lineRule="auto"/>
              <w:rPr>
                <w:color w:val="000000" w:themeColor="text1"/>
              </w:rPr>
            </w:pPr>
          </w:p>
        </w:tc>
        <w:tc>
          <w:tcPr>
            <w:tcW w:w="2262" w:type="dxa"/>
            <w:vAlign w:val="center"/>
          </w:tcPr>
          <w:p w14:paraId="31BEEBFF" w14:textId="77777777" w:rsidR="00C17963" w:rsidRPr="008119D9" w:rsidRDefault="00C17963" w:rsidP="00010FC0">
            <w:pPr>
              <w:spacing w:line="360" w:lineRule="auto"/>
              <w:rPr>
                <w:color w:val="000000" w:themeColor="text1"/>
              </w:rPr>
            </w:pPr>
            <w:r w:rsidRPr="008119D9">
              <w:rPr>
                <w:color w:val="000000" w:themeColor="text1"/>
              </w:rPr>
              <w:t>Performance</w:t>
            </w:r>
          </w:p>
        </w:tc>
        <w:tc>
          <w:tcPr>
            <w:tcW w:w="2132" w:type="dxa"/>
            <w:vAlign w:val="center"/>
          </w:tcPr>
          <w:p w14:paraId="047054BB" w14:textId="77777777" w:rsidR="00C17963" w:rsidRPr="008119D9" w:rsidRDefault="00C17963" w:rsidP="00010FC0">
            <w:pPr>
              <w:spacing w:line="360" w:lineRule="auto"/>
              <w:jc w:val="center"/>
              <w:rPr>
                <w:color w:val="000000" w:themeColor="text1"/>
              </w:rPr>
            </w:pPr>
            <w:r w:rsidRPr="008119D9">
              <w:rPr>
                <w:color w:val="000000" w:themeColor="text1"/>
              </w:rPr>
              <w:t>0.887</w:t>
            </w:r>
          </w:p>
        </w:tc>
        <w:tc>
          <w:tcPr>
            <w:tcW w:w="1421" w:type="dxa"/>
            <w:vAlign w:val="center"/>
          </w:tcPr>
          <w:p w14:paraId="646F3B29" w14:textId="77777777" w:rsidR="00C17963" w:rsidRPr="008119D9" w:rsidRDefault="00C17963" w:rsidP="00010FC0">
            <w:pPr>
              <w:spacing w:line="360" w:lineRule="auto"/>
              <w:jc w:val="center"/>
              <w:rPr>
                <w:color w:val="000000" w:themeColor="text1"/>
              </w:rPr>
            </w:pPr>
            <w:r w:rsidRPr="008119D9">
              <w:rPr>
                <w:color w:val="000000" w:themeColor="text1"/>
              </w:rPr>
              <w:t>0.003</w:t>
            </w:r>
          </w:p>
        </w:tc>
        <w:tc>
          <w:tcPr>
            <w:tcW w:w="1930" w:type="dxa"/>
            <w:vAlign w:val="center"/>
          </w:tcPr>
          <w:p w14:paraId="1A3D7AB3"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2971ED66" w14:textId="77777777" w:rsidTr="00DF6E07">
        <w:tc>
          <w:tcPr>
            <w:tcW w:w="1271" w:type="dxa"/>
            <w:vMerge/>
            <w:vAlign w:val="center"/>
          </w:tcPr>
          <w:p w14:paraId="5AED1091" w14:textId="77777777" w:rsidR="00C17963" w:rsidRPr="008119D9" w:rsidRDefault="00C17963" w:rsidP="00010FC0">
            <w:pPr>
              <w:spacing w:line="360" w:lineRule="auto"/>
              <w:rPr>
                <w:color w:val="000000" w:themeColor="text1"/>
              </w:rPr>
            </w:pPr>
          </w:p>
        </w:tc>
        <w:tc>
          <w:tcPr>
            <w:tcW w:w="2262" w:type="dxa"/>
            <w:vAlign w:val="center"/>
          </w:tcPr>
          <w:p w14:paraId="53A1735A" w14:textId="77777777" w:rsidR="00C17963" w:rsidRPr="008119D9" w:rsidRDefault="00C17963" w:rsidP="00010FC0">
            <w:pPr>
              <w:spacing w:line="360" w:lineRule="auto"/>
              <w:rPr>
                <w:color w:val="000000" w:themeColor="text1"/>
              </w:rPr>
            </w:pPr>
            <w:r w:rsidRPr="008119D9">
              <w:rPr>
                <w:color w:val="000000" w:themeColor="text1"/>
              </w:rPr>
              <w:t>Effort</w:t>
            </w:r>
          </w:p>
        </w:tc>
        <w:tc>
          <w:tcPr>
            <w:tcW w:w="2132" w:type="dxa"/>
            <w:vAlign w:val="center"/>
          </w:tcPr>
          <w:p w14:paraId="73D31404" w14:textId="77777777" w:rsidR="00C17963" w:rsidRPr="008119D9" w:rsidRDefault="00C17963" w:rsidP="00010FC0">
            <w:pPr>
              <w:spacing w:line="360" w:lineRule="auto"/>
              <w:jc w:val="center"/>
              <w:rPr>
                <w:color w:val="000000" w:themeColor="text1"/>
              </w:rPr>
            </w:pPr>
            <w:r w:rsidRPr="008119D9">
              <w:rPr>
                <w:color w:val="000000" w:themeColor="text1"/>
              </w:rPr>
              <w:t>0.901</w:t>
            </w:r>
          </w:p>
        </w:tc>
        <w:tc>
          <w:tcPr>
            <w:tcW w:w="1421" w:type="dxa"/>
            <w:vAlign w:val="center"/>
          </w:tcPr>
          <w:p w14:paraId="03B3D2DF" w14:textId="77777777" w:rsidR="00C17963" w:rsidRPr="008119D9" w:rsidRDefault="00C17963" w:rsidP="00010FC0">
            <w:pPr>
              <w:spacing w:line="360" w:lineRule="auto"/>
              <w:jc w:val="center"/>
              <w:rPr>
                <w:color w:val="000000" w:themeColor="text1"/>
              </w:rPr>
            </w:pPr>
            <w:r w:rsidRPr="008119D9">
              <w:rPr>
                <w:color w:val="000000" w:themeColor="text1"/>
              </w:rPr>
              <w:t>0.006</w:t>
            </w:r>
          </w:p>
        </w:tc>
        <w:tc>
          <w:tcPr>
            <w:tcW w:w="1930" w:type="dxa"/>
            <w:vAlign w:val="center"/>
          </w:tcPr>
          <w:p w14:paraId="24AD5A67"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r w:rsidR="00C17963" w:rsidRPr="008119D9" w14:paraId="036B14DD" w14:textId="77777777" w:rsidTr="00DF6E07">
        <w:tc>
          <w:tcPr>
            <w:tcW w:w="1271" w:type="dxa"/>
            <w:vMerge/>
            <w:vAlign w:val="center"/>
          </w:tcPr>
          <w:p w14:paraId="12AD1C94" w14:textId="77777777" w:rsidR="00C17963" w:rsidRPr="008119D9" w:rsidRDefault="00C17963" w:rsidP="00010FC0">
            <w:pPr>
              <w:spacing w:line="360" w:lineRule="auto"/>
              <w:rPr>
                <w:color w:val="000000" w:themeColor="text1"/>
              </w:rPr>
            </w:pPr>
          </w:p>
        </w:tc>
        <w:tc>
          <w:tcPr>
            <w:tcW w:w="2262" w:type="dxa"/>
            <w:vAlign w:val="center"/>
          </w:tcPr>
          <w:p w14:paraId="162E07ED" w14:textId="77777777" w:rsidR="00C17963" w:rsidRPr="008119D9" w:rsidRDefault="00C17963" w:rsidP="00010FC0">
            <w:pPr>
              <w:spacing w:line="360" w:lineRule="auto"/>
              <w:rPr>
                <w:color w:val="000000" w:themeColor="text1"/>
              </w:rPr>
            </w:pPr>
            <w:r w:rsidRPr="008119D9">
              <w:rPr>
                <w:color w:val="000000" w:themeColor="text1"/>
              </w:rPr>
              <w:t>Mental Frustration</w:t>
            </w:r>
          </w:p>
        </w:tc>
        <w:tc>
          <w:tcPr>
            <w:tcW w:w="2132" w:type="dxa"/>
            <w:vAlign w:val="center"/>
          </w:tcPr>
          <w:p w14:paraId="7EF2BE60" w14:textId="77777777" w:rsidR="00C17963" w:rsidRPr="008119D9" w:rsidRDefault="00C17963" w:rsidP="00010FC0">
            <w:pPr>
              <w:spacing w:line="360" w:lineRule="auto"/>
              <w:jc w:val="center"/>
              <w:rPr>
                <w:color w:val="000000" w:themeColor="text1"/>
              </w:rPr>
            </w:pPr>
            <w:r w:rsidRPr="008119D9">
              <w:rPr>
                <w:color w:val="000000" w:themeColor="text1"/>
              </w:rPr>
              <w:t>0.877</w:t>
            </w:r>
          </w:p>
        </w:tc>
        <w:tc>
          <w:tcPr>
            <w:tcW w:w="1421" w:type="dxa"/>
            <w:vAlign w:val="center"/>
          </w:tcPr>
          <w:p w14:paraId="417E5A51" w14:textId="77777777" w:rsidR="00C17963" w:rsidRPr="008119D9" w:rsidRDefault="00C17963" w:rsidP="00010FC0">
            <w:pPr>
              <w:spacing w:line="360" w:lineRule="auto"/>
              <w:jc w:val="center"/>
              <w:rPr>
                <w:color w:val="000000" w:themeColor="text1"/>
              </w:rPr>
            </w:pPr>
            <w:r w:rsidRPr="008119D9">
              <w:rPr>
                <w:color w:val="000000" w:themeColor="text1"/>
              </w:rPr>
              <w:t>0.002</w:t>
            </w:r>
          </w:p>
        </w:tc>
        <w:tc>
          <w:tcPr>
            <w:tcW w:w="1930" w:type="dxa"/>
            <w:vAlign w:val="center"/>
          </w:tcPr>
          <w:p w14:paraId="275BAF91" w14:textId="77777777" w:rsidR="00C17963" w:rsidRPr="008119D9" w:rsidRDefault="00C17963" w:rsidP="00010FC0">
            <w:pPr>
              <w:spacing w:line="360" w:lineRule="auto"/>
              <w:jc w:val="center"/>
              <w:rPr>
                <w:color w:val="000000" w:themeColor="text1"/>
              </w:rPr>
            </w:pPr>
            <w:r w:rsidRPr="008119D9">
              <w:rPr>
                <w:color w:val="000000" w:themeColor="text1"/>
              </w:rPr>
              <w:t>Not normal</w:t>
            </w:r>
          </w:p>
        </w:tc>
      </w:tr>
    </w:tbl>
    <w:p w14:paraId="3E0C04D4" w14:textId="77777777" w:rsidR="00C17963" w:rsidRPr="008119D9" w:rsidRDefault="00C17963" w:rsidP="00C17963">
      <w:pPr>
        <w:spacing w:line="360" w:lineRule="auto"/>
        <w:rPr>
          <w:color w:val="000000" w:themeColor="text1"/>
        </w:rPr>
      </w:pPr>
      <w:r w:rsidRPr="008119D9">
        <w:rPr>
          <w:color w:val="000000" w:themeColor="text1"/>
        </w:rPr>
        <w:br/>
        <w:t>Table 7.8: Normality test results of NASA-TLX score</w:t>
      </w:r>
    </w:p>
    <w:p w14:paraId="6E2208BD" w14:textId="77777777" w:rsidR="00C17963" w:rsidRPr="008119D9" w:rsidRDefault="00C17963" w:rsidP="00C17963">
      <w:pPr>
        <w:spacing w:line="360" w:lineRule="auto"/>
        <w:jc w:val="both"/>
        <w:rPr>
          <w:rFonts w:eastAsiaTheme="minorHAnsi"/>
          <w:color w:val="000000" w:themeColor="text1"/>
        </w:rPr>
      </w:pPr>
    </w:p>
    <w:p w14:paraId="2AB61EB1" w14:textId="77777777" w:rsidR="00C17963" w:rsidRPr="008119D9" w:rsidRDefault="00C17963" w:rsidP="00C17963">
      <w:pPr>
        <w:spacing w:line="360" w:lineRule="auto"/>
        <w:jc w:val="both"/>
        <w:rPr>
          <w:color w:val="000000" w:themeColor="text1"/>
        </w:rPr>
      </w:pPr>
      <w:r w:rsidRPr="008119D9">
        <w:rPr>
          <w:rFonts w:eastAsiaTheme="minorHAnsi"/>
          <w:color w:val="000000" w:themeColor="text1"/>
        </w:rPr>
        <w:t xml:space="preserve">Since almost the datasets didn’t follow a normal distribution, we used the Kruskal-Wallis non-parametric test to evaluate the differences across the two methods of uncertainty representations (CA and VSUP) on NASA-TLX ratings. </w:t>
      </w:r>
      <w:r w:rsidRPr="008119D9">
        <w:rPr>
          <w:color w:val="000000" w:themeColor="text1"/>
        </w:rPr>
        <w:t xml:space="preserve"> The following null and alternative hypotheses need to be tested with Kruskal-</w:t>
      </w:r>
      <w:proofErr w:type="gramStart"/>
      <w:r w:rsidRPr="008119D9">
        <w:rPr>
          <w:color w:val="000000" w:themeColor="text1"/>
        </w:rPr>
        <w:t>Wallis</w:t>
      </w:r>
      <w:proofErr w:type="gramEnd"/>
      <w:r w:rsidRPr="008119D9">
        <w:rPr>
          <w:color w:val="000000" w:themeColor="text1"/>
        </w:rPr>
        <w:t xml:space="preserve"> test.</w:t>
      </w:r>
      <w:r w:rsidRPr="008119D9">
        <w:rPr>
          <w:color w:val="000000" w:themeColor="text1"/>
        </w:rPr>
        <w:tab/>
      </w:r>
      <w:r w:rsidRPr="008119D9">
        <w:rPr>
          <w:color w:val="000000" w:themeColor="text1"/>
        </w:rPr>
        <w:br/>
      </w:r>
    </w:p>
    <w:p w14:paraId="27C432A9"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Ho: The samples come from populations with equal medians</w:t>
      </w:r>
    </w:p>
    <w:p w14:paraId="2CD84660" w14:textId="77777777" w:rsidR="00C17963" w:rsidRPr="008119D9" w:rsidRDefault="00C17963" w:rsidP="00DF6E07">
      <w:pPr>
        <w:spacing w:line="360" w:lineRule="auto"/>
        <w:ind w:left="720"/>
        <w:jc w:val="both"/>
        <w:rPr>
          <w:i/>
          <w:iCs/>
          <w:color w:val="000000" w:themeColor="text1"/>
        </w:rPr>
      </w:pPr>
      <w:r w:rsidRPr="008119D9">
        <w:rPr>
          <w:i/>
          <w:iCs/>
          <w:color w:val="000000" w:themeColor="text1"/>
        </w:rPr>
        <w:t>Ha: The samples come from populations with medians that are not all equal</w:t>
      </w:r>
    </w:p>
    <w:p w14:paraId="0010A792" w14:textId="77777777" w:rsidR="00C17963" w:rsidRPr="008119D9" w:rsidRDefault="00C17963" w:rsidP="00C17963">
      <w:pPr>
        <w:spacing w:line="360" w:lineRule="auto"/>
        <w:jc w:val="both"/>
        <w:rPr>
          <w:rFonts w:eastAsiaTheme="minorHAnsi"/>
          <w:color w:val="000000" w:themeColor="text1"/>
        </w:rPr>
      </w:pPr>
    </w:p>
    <w:p w14:paraId="19F94596" w14:textId="50CD7969" w:rsidR="00C17963" w:rsidRDefault="00C17963" w:rsidP="00C17963">
      <w:pPr>
        <w:spacing w:line="360" w:lineRule="auto"/>
        <w:jc w:val="both"/>
        <w:rPr>
          <w:rFonts w:eastAsiaTheme="minorHAnsi"/>
          <w:color w:val="000000" w:themeColor="text1"/>
        </w:rPr>
      </w:pPr>
      <w:r w:rsidRPr="008119D9">
        <w:rPr>
          <w:rFonts w:eastAsiaTheme="minorHAnsi"/>
          <w:color w:val="000000" w:themeColor="text1"/>
        </w:rPr>
        <w:t xml:space="preserve">The following table shows the summary of such test results of Kruskal-Wallis test </w:t>
      </w:r>
      <w:r w:rsidRPr="008119D9">
        <w:rPr>
          <w:color w:val="000000" w:themeColor="text1"/>
        </w:rPr>
        <w:t>at the α = 0.05 significance level</w:t>
      </w:r>
      <w:r w:rsidRPr="008119D9">
        <w:rPr>
          <w:rFonts w:eastAsiaTheme="minorHAnsi"/>
          <w:color w:val="000000" w:themeColor="text1"/>
        </w:rPr>
        <w:t>:</w:t>
      </w:r>
    </w:p>
    <w:p w14:paraId="6B6BF19F" w14:textId="77777777" w:rsidR="0085675C" w:rsidRDefault="0085675C" w:rsidP="00C17963">
      <w:pPr>
        <w:jc w:val="both"/>
        <w:rPr>
          <w:rFonts w:eastAsiaTheme="minorHAnsi"/>
          <w:color w:val="000000" w:themeColor="text1"/>
        </w:rPr>
        <w:sectPr w:rsidR="0085675C" w:rsidSect="00B96FD4">
          <w:pgSz w:w="11906" w:h="16838"/>
          <w:pgMar w:top="1440" w:right="1440" w:bottom="1440" w:left="1440" w:header="0" w:footer="340" w:gutter="0"/>
          <w:cols w:space="708"/>
          <w:docGrid w:linePitch="360"/>
        </w:sectPr>
      </w:pPr>
    </w:p>
    <w:p w14:paraId="0AEF5228" w14:textId="77777777" w:rsidR="00C17963" w:rsidRPr="008119D9" w:rsidRDefault="00C17963" w:rsidP="00C17963">
      <w:pPr>
        <w:jc w:val="both"/>
        <w:rPr>
          <w:rFonts w:eastAsiaTheme="minorHAnsi"/>
          <w:color w:val="000000" w:themeColor="text1"/>
        </w:rPr>
      </w:pPr>
    </w:p>
    <w:tbl>
      <w:tblPr>
        <w:tblStyle w:val="TableGrid"/>
        <w:tblW w:w="0" w:type="auto"/>
        <w:tblLook w:val="04A0" w:firstRow="1" w:lastRow="0" w:firstColumn="1" w:lastColumn="0" w:noHBand="0" w:noVBand="1"/>
      </w:tblPr>
      <w:tblGrid>
        <w:gridCol w:w="1696"/>
        <w:gridCol w:w="1649"/>
        <w:gridCol w:w="1629"/>
        <w:gridCol w:w="1258"/>
        <w:gridCol w:w="1276"/>
        <w:gridCol w:w="1508"/>
      </w:tblGrid>
      <w:tr w:rsidR="00C17963" w:rsidRPr="008119D9" w14:paraId="565E842A" w14:textId="77777777" w:rsidTr="00010FC0">
        <w:trPr>
          <w:trHeight w:val="454"/>
        </w:trPr>
        <w:tc>
          <w:tcPr>
            <w:tcW w:w="1696" w:type="dxa"/>
            <w:vAlign w:val="center"/>
          </w:tcPr>
          <w:p w14:paraId="1A2F6E51" w14:textId="77777777" w:rsidR="00C17963" w:rsidRPr="00DF6E07" w:rsidRDefault="00C17963" w:rsidP="00010FC0">
            <w:pPr>
              <w:jc w:val="center"/>
              <w:rPr>
                <w:rFonts w:eastAsiaTheme="minorHAnsi"/>
                <w:b/>
                <w:bCs/>
                <w:color w:val="000000" w:themeColor="text1"/>
              </w:rPr>
            </w:pPr>
            <w:r w:rsidRPr="00DF6E07">
              <w:rPr>
                <w:b/>
                <w:bCs/>
                <w:color w:val="000000" w:themeColor="text1"/>
              </w:rPr>
              <w:t>NASA-TLX</w:t>
            </w:r>
          </w:p>
        </w:tc>
        <w:tc>
          <w:tcPr>
            <w:tcW w:w="1649" w:type="dxa"/>
            <w:vAlign w:val="center"/>
          </w:tcPr>
          <w:p w14:paraId="28A7DA09"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X2</w:t>
            </w:r>
          </w:p>
        </w:tc>
        <w:tc>
          <w:tcPr>
            <w:tcW w:w="1629" w:type="dxa"/>
            <w:vAlign w:val="center"/>
          </w:tcPr>
          <w:p w14:paraId="4A644CED"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P</w:t>
            </w:r>
          </w:p>
        </w:tc>
        <w:tc>
          <w:tcPr>
            <w:tcW w:w="1258" w:type="dxa"/>
            <w:vAlign w:val="center"/>
          </w:tcPr>
          <w:p w14:paraId="04E7F692"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df</w:t>
            </w:r>
          </w:p>
        </w:tc>
        <w:tc>
          <w:tcPr>
            <w:tcW w:w="1276" w:type="dxa"/>
            <w:vAlign w:val="center"/>
          </w:tcPr>
          <w:p w14:paraId="51EAE3AE"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H</w:t>
            </w:r>
          </w:p>
        </w:tc>
        <w:tc>
          <w:tcPr>
            <w:tcW w:w="1508" w:type="dxa"/>
            <w:vAlign w:val="center"/>
          </w:tcPr>
          <w:p w14:paraId="3B2D5D3B" w14:textId="77777777" w:rsidR="00C17963" w:rsidRPr="00DF6E07" w:rsidRDefault="00C17963" w:rsidP="00010FC0">
            <w:pPr>
              <w:jc w:val="center"/>
              <w:rPr>
                <w:rFonts w:eastAsiaTheme="minorHAnsi"/>
                <w:b/>
                <w:bCs/>
                <w:color w:val="000000" w:themeColor="text1"/>
              </w:rPr>
            </w:pPr>
            <w:r w:rsidRPr="00DF6E07">
              <w:rPr>
                <w:rFonts w:eastAsiaTheme="minorHAnsi"/>
                <w:b/>
                <w:bCs/>
                <w:color w:val="000000" w:themeColor="text1"/>
              </w:rPr>
              <w:t>Conclusion</w:t>
            </w:r>
          </w:p>
        </w:tc>
      </w:tr>
      <w:tr w:rsidR="00C17963" w:rsidRPr="008119D9" w14:paraId="19052740" w14:textId="77777777" w:rsidTr="00010FC0">
        <w:trPr>
          <w:trHeight w:val="454"/>
        </w:trPr>
        <w:tc>
          <w:tcPr>
            <w:tcW w:w="1696" w:type="dxa"/>
            <w:vAlign w:val="center"/>
          </w:tcPr>
          <w:p w14:paraId="03011009" w14:textId="77777777" w:rsidR="00C17963" w:rsidRPr="008119D9" w:rsidRDefault="00C17963" w:rsidP="00010FC0">
            <w:pPr>
              <w:jc w:val="center"/>
              <w:rPr>
                <w:rFonts w:eastAsiaTheme="minorHAnsi"/>
                <w:color w:val="000000" w:themeColor="text1"/>
              </w:rPr>
            </w:pPr>
            <w:r w:rsidRPr="008119D9">
              <w:rPr>
                <w:color w:val="000000" w:themeColor="text1"/>
              </w:rPr>
              <w:t>Mental Demand</w:t>
            </w:r>
          </w:p>
        </w:tc>
        <w:tc>
          <w:tcPr>
            <w:tcW w:w="1649" w:type="dxa"/>
            <w:vAlign w:val="center"/>
          </w:tcPr>
          <w:p w14:paraId="5AD0D567" w14:textId="77777777" w:rsidR="00C17963" w:rsidRPr="008119D9" w:rsidRDefault="00C17963" w:rsidP="00010FC0">
            <w:pPr>
              <w:jc w:val="center"/>
              <w:rPr>
                <w:color w:val="000000" w:themeColor="text1"/>
              </w:rPr>
            </w:pPr>
            <w:r w:rsidRPr="008119D9">
              <w:rPr>
                <w:color w:val="000000" w:themeColor="text1"/>
              </w:rPr>
              <w:t>0.19</w:t>
            </w:r>
          </w:p>
        </w:tc>
        <w:tc>
          <w:tcPr>
            <w:tcW w:w="1629" w:type="dxa"/>
            <w:vAlign w:val="center"/>
          </w:tcPr>
          <w:p w14:paraId="1897A9BD" w14:textId="77777777" w:rsidR="00C17963" w:rsidRPr="008119D9" w:rsidRDefault="00C17963" w:rsidP="00010FC0">
            <w:pPr>
              <w:jc w:val="center"/>
              <w:rPr>
                <w:color w:val="000000" w:themeColor="text1"/>
              </w:rPr>
            </w:pPr>
            <w:r w:rsidRPr="008119D9">
              <w:rPr>
                <w:color w:val="000000" w:themeColor="text1"/>
              </w:rPr>
              <w:t>0.6626</w:t>
            </w:r>
          </w:p>
        </w:tc>
        <w:tc>
          <w:tcPr>
            <w:tcW w:w="1258" w:type="dxa"/>
            <w:vAlign w:val="center"/>
          </w:tcPr>
          <w:p w14:paraId="0D576F8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6E5F87C1" w14:textId="77777777" w:rsidR="00C17963" w:rsidRPr="008119D9" w:rsidRDefault="00C17963" w:rsidP="00010FC0">
            <w:pPr>
              <w:jc w:val="center"/>
              <w:rPr>
                <w:color w:val="000000" w:themeColor="text1"/>
              </w:rPr>
            </w:pPr>
            <w:r w:rsidRPr="008119D9">
              <w:rPr>
                <w:color w:val="000000" w:themeColor="text1"/>
              </w:rPr>
              <w:t>0.19</w:t>
            </w:r>
          </w:p>
        </w:tc>
        <w:tc>
          <w:tcPr>
            <w:tcW w:w="1508" w:type="dxa"/>
            <w:vAlign w:val="center"/>
          </w:tcPr>
          <w:p w14:paraId="61E7E9E7" w14:textId="77777777" w:rsidR="00C17963" w:rsidRPr="008119D9" w:rsidRDefault="00C17963" w:rsidP="00010FC0">
            <w:pPr>
              <w:jc w:val="center"/>
              <w:rPr>
                <w:color w:val="000000" w:themeColor="text1"/>
              </w:rPr>
            </w:pPr>
            <w:r w:rsidRPr="008119D9">
              <w:rPr>
                <w:rFonts w:eastAsiaTheme="minorHAnsi"/>
                <w:color w:val="000000" w:themeColor="text1"/>
              </w:rPr>
              <w:t>Not Rejected</w:t>
            </w:r>
          </w:p>
        </w:tc>
      </w:tr>
      <w:tr w:rsidR="00C17963" w:rsidRPr="008119D9" w14:paraId="765CA1B0" w14:textId="77777777" w:rsidTr="00010FC0">
        <w:trPr>
          <w:trHeight w:val="454"/>
        </w:trPr>
        <w:tc>
          <w:tcPr>
            <w:tcW w:w="1696" w:type="dxa"/>
            <w:vAlign w:val="center"/>
          </w:tcPr>
          <w:p w14:paraId="75BF7E0A" w14:textId="77777777" w:rsidR="00C17963" w:rsidRPr="008119D9" w:rsidRDefault="00C17963" w:rsidP="00010FC0">
            <w:pPr>
              <w:jc w:val="center"/>
              <w:rPr>
                <w:rFonts w:eastAsiaTheme="minorHAnsi"/>
                <w:color w:val="000000" w:themeColor="text1"/>
              </w:rPr>
            </w:pPr>
            <w:r w:rsidRPr="008119D9">
              <w:rPr>
                <w:color w:val="000000" w:themeColor="text1"/>
              </w:rPr>
              <w:t>Physical Demand</w:t>
            </w:r>
          </w:p>
        </w:tc>
        <w:tc>
          <w:tcPr>
            <w:tcW w:w="1649" w:type="dxa"/>
            <w:vAlign w:val="center"/>
          </w:tcPr>
          <w:p w14:paraId="4E5343E3" w14:textId="77777777" w:rsidR="00C17963" w:rsidRPr="008119D9" w:rsidRDefault="00C17963" w:rsidP="00010FC0">
            <w:pPr>
              <w:jc w:val="center"/>
              <w:rPr>
                <w:color w:val="000000" w:themeColor="text1"/>
              </w:rPr>
            </w:pPr>
            <w:r w:rsidRPr="008119D9">
              <w:rPr>
                <w:color w:val="000000" w:themeColor="text1"/>
              </w:rPr>
              <w:t>0.062</w:t>
            </w:r>
          </w:p>
          <w:p w14:paraId="6B6037D9" w14:textId="77777777" w:rsidR="00C17963" w:rsidRPr="008119D9" w:rsidRDefault="00C17963" w:rsidP="00010FC0">
            <w:pPr>
              <w:jc w:val="center"/>
              <w:rPr>
                <w:rFonts w:eastAsiaTheme="minorHAnsi"/>
                <w:color w:val="000000" w:themeColor="text1"/>
              </w:rPr>
            </w:pPr>
          </w:p>
        </w:tc>
        <w:tc>
          <w:tcPr>
            <w:tcW w:w="1629" w:type="dxa"/>
            <w:vAlign w:val="center"/>
          </w:tcPr>
          <w:p w14:paraId="654B7E9C" w14:textId="77777777" w:rsidR="00C17963" w:rsidRPr="008119D9" w:rsidRDefault="00C17963" w:rsidP="00010FC0">
            <w:pPr>
              <w:jc w:val="center"/>
              <w:rPr>
                <w:color w:val="000000" w:themeColor="text1"/>
              </w:rPr>
            </w:pPr>
            <w:r w:rsidRPr="008119D9">
              <w:rPr>
                <w:color w:val="000000" w:themeColor="text1"/>
              </w:rPr>
              <w:t>0.8038</w:t>
            </w:r>
          </w:p>
          <w:p w14:paraId="1C450D67" w14:textId="77777777" w:rsidR="00C17963" w:rsidRPr="008119D9" w:rsidRDefault="00C17963" w:rsidP="00010FC0">
            <w:pPr>
              <w:jc w:val="center"/>
              <w:rPr>
                <w:rFonts w:eastAsiaTheme="minorHAnsi"/>
                <w:color w:val="000000" w:themeColor="text1"/>
              </w:rPr>
            </w:pPr>
          </w:p>
        </w:tc>
        <w:tc>
          <w:tcPr>
            <w:tcW w:w="1258" w:type="dxa"/>
            <w:vAlign w:val="center"/>
          </w:tcPr>
          <w:p w14:paraId="201FDD05"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16ECFED" w14:textId="77777777" w:rsidR="00C17963" w:rsidRPr="008119D9" w:rsidRDefault="00C17963" w:rsidP="00010FC0">
            <w:pPr>
              <w:jc w:val="center"/>
              <w:rPr>
                <w:color w:val="000000" w:themeColor="text1"/>
              </w:rPr>
            </w:pPr>
            <w:r w:rsidRPr="008119D9">
              <w:rPr>
                <w:color w:val="000000" w:themeColor="text1"/>
              </w:rPr>
              <w:t>0.062</w:t>
            </w:r>
          </w:p>
          <w:p w14:paraId="132B790A" w14:textId="77777777" w:rsidR="00C17963" w:rsidRPr="008119D9" w:rsidRDefault="00C17963" w:rsidP="00010FC0">
            <w:pPr>
              <w:jc w:val="center"/>
              <w:rPr>
                <w:rFonts w:eastAsiaTheme="minorHAnsi"/>
                <w:color w:val="000000" w:themeColor="text1"/>
              </w:rPr>
            </w:pPr>
          </w:p>
        </w:tc>
        <w:tc>
          <w:tcPr>
            <w:tcW w:w="1508" w:type="dxa"/>
            <w:vAlign w:val="center"/>
          </w:tcPr>
          <w:p w14:paraId="05CF221F"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7340115B" w14:textId="77777777" w:rsidTr="00010FC0">
        <w:trPr>
          <w:trHeight w:val="454"/>
        </w:trPr>
        <w:tc>
          <w:tcPr>
            <w:tcW w:w="1696" w:type="dxa"/>
            <w:vAlign w:val="center"/>
          </w:tcPr>
          <w:p w14:paraId="5AB3DBC1" w14:textId="77777777" w:rsidR="00C17963" w:rsidRPr="008119D9" w:rsidRDefault="00C17963" w:rsidP="00010FC0">
            <w:pPr>
              <w:jc w:val="center"/>
              <w:rPr>
                <w:rFonts w:eastAsiaTheme="minorHAnsi"/>
                <w:color w:val="000000" w:themeColor="text1"/>
              </w:rPr>
            </w:pPr>
            <w:r w:rsidRPr="008119D9">
              <w:rPr>
                <w:color w:val="000000" w:themeColor="text1"/>
              </w:rPr>
              <w:t>Temporal Demand</w:t>
            </w:r>
          </w:p>
        </w:tc>
        <w:tc>
          <w:tcPr>
            <w:tcW w:w="1649" w:type="dxa"/>
            <w:vAlign w:val="center"/>
          </w:tcPr>
          <w:p w14:paraId="41025241" w14:textId="77777777" w:rsidR="00C17963" w:rsidRPr="008119D9" w:rsidRDefault="00C17963" w:rsidP="00010FC0">
            <w:pPr>
              <w:jc w:val="center"/>
              <w:rPr>
                <w:color w:val="000000" w:themeColor="text1"/>
              </w:rPr>
            </w:pPr>
            <w:r w:rsidRPr="008119D9">
              <w:rPr>
                <w:color w:val="000000" w:themeColor="text1"/>
              </w:rPr>
              <w:t>0.018</w:t>
            </w:r>
          </w:p>
          <w:p w14:paraId="111A6AF9" w14:textId="77777777" w:rsidR="00C17963" w:rsidRPr="008119D9" w:rsidRDefault="00C17963" w:rsidP="00010FC0">
            <w:pPr>
              <w:jc w:val="center"/>
              <w:rPr>
                <w:rFonts w:eastAsiaTheme="minorHAnsi"/>
                <w:color w:val="000000" w:themeColor="text1"/>
              </w:rPr>
            </w:pPr>
          </w:p>
        </w:tc>
        <w:tc>
          <w:tcPr>
            <w:tcW w:w="1629" w:type="dxa"/>
            <w:vAlign w:val="center"/>
          </w:tcPr>
          <w:p w14:paraId="3D868063" w14:textId="77777777" w:rsidR="00C17963" w:rsidRPr="008119D9" w:rsidRDefault="00C17963" w:rsidP="00010FC0">
            <w:pPr>
              <w:jc w:val="center"/>
              <w:rPr>
                <w:color w:val="000000" w:themeColor="text1"/>
              </w:rPr>
            </w:pPr>
            <w:r w:rsidRPr="008119D9">
              <w:rPr>
                <w:color w:val="000000" w:themeColor="text1"/>
              </w:rPr>
              <w:t>0.8932</w:t>
            </w:r>
          </w:p>
          <w:p w14:paraId="6BF83D10" w14:textId="77777777" w:rsidR="00C17963" w:rsidRPr="008119D9" w:rsidRDefault="00C17963" w:rsidP="00010FC0">
            <w:pPr>
              <w:jc w:val="center"/>
              <w:rPr>
                <w:rFonts w:eastAsiaTheme="minorHAnsi"/>
                <w:color w:val="000000" w:themeColor="text1"/>
              </w:rPr>
            </w:pPr>
          </w:p>
        </w:tc>
        <w:tc>
          <w:tcPr>
            <w:tcW w:w="1258" w:type="dxa"/>
            <w:vAlign w:val="center"/>
          </w:tcPr>
          <w:p w14:paraId="2D4B8C9E"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465E6257" w14:textId="77777777" w:rsidR="00C17963" w:rsidRPr="008119D9" w:rsidRDefault="00C17963" w:rsidP="00010FC0">
            <w:pPr>
              <w:jc w:val="center"/>
              <w:rPr>
                <w:color w:val="000000" w:themeColor="text1"/>
              </w:rPr>
            </w:pPr>
            <w:r w:rsidRPr="008119D9">
              <w:rPr>
                <w:color w:val="000000" w:themeColor="text1"/>
              </w:rPr>
              <w:t>0.018</w:t>
            </w:r>
          </w:p>
          <w:p w14:paraId="2DEF6E63" w14:textId="77777777" w:rsidR="00C17963" w:rsidRPr="008119D9" w:rsidRDefault="00C17963" w:rsidP="00010FC0">
            <w:pPr>
              <w:jc w:val="center"/>
              <w:rPr>
                <w:rFonts w:eastAsiaTheme="minorHAnsi"/>
                <w:color w:val="000000" w:themeColor="text1"/>
              </w:rPr>
            </w:pPr>
          </w:p>
        </w:tc>
        <w:tc>
          <w:tcPr>
            <w:tcW w:w="1508" w:type="dxa"/>
            <w:vAlign w:val="center"/>
          </w:tcPr>
          <w:p w14:paraId="556A8A1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5163D40F" w14:textId="77777777" w:rsidTr="00010FC0">
        <w:trPr>
          <w:trHeight w:val="454"/>
        </w:trPr>
        <w:tc>
          <w:tcPr>
            <w:tcW w:w="1696" w:type="dxa"/>
            <w:vAlign w:val="center"/>
          </w:tcPr>
          <w:p w14:paraId="7BE6C611" w14:textId="77777777" w:rsidR="00C17963" w:rsidRPr="008119D9" w:rsidRDefault="00C17963" w:rsidP="00010FC0">
            <w:pPr>
              <w:jc w:val="center"/>
              <w:rPr>
                <w:rFonts w:eastAsiaTheme="minorHAnsi"/>
                <w:color w:val="000000" w:themeColor="text1"/>
              </w:rPr>
            </w:pPr>
            <w:r w:rsidRPr="008119D9">
              <w:rPr>
                <w:color w:val="000000" w:themeColor="text1"/>
              </w:rPr>
              <w:t>Performance</w:t>
            </w:r>
          </w:p>
        </w:tc>
        <w:tc>
          <w:tcPr>
            <w:tcW w:w="1649" w:type="dxa"/>
            <w:vAlign w:val="center"/>
          </w:tcPr>
          <w:p w14:paraId="5F497DAC" w14:textId="77777777" w:rsidR="00C17963" w:rsidRPr="008119D9" w:rsidRDefault="00C17963" w:rsidP="00010FC0">
            <w:pPr>
              <w:jc w:val="center"/>
              <w:rPr>
                <w:color w:val="000000" w:themeColor="text1"/>
              </w:rPr>
            </w:pPr>
            <w:r w:rsidRPr="008119D9">
              <w:rPr>
                <w:color w:val="000000" w:themeColor="text1"/>
              </w:rPr>
              <w:t>3.61</w:t>
            </w:r>
          </w:p>
        </w:tc>
        <w:tc>
          <w:tcPr>
            <w:tcW w:w="1629" w:type="dxa"/>
            <w:vAlign w:val="center"/>
          </w:tcPr>
          <w:p w14:paraId="2167274C" w14:textId="77777777" w:rsidR="00C17963" w:rsidRPr="008119D9" w:rsidRDefault="00C17963" w:rsidP="00010FC0">
            <w:pPr>
              <w:jc w:val="center"/>
              <w:rPr>
                <w:color w:val="000000" w:themeColor="text1"/>
              </w:rPr>
            </w:pPr>
            <w:r w:rsidRPr="008119D9">
              <w:rPr>
                <w:color w:val="000000" w:themeColor="text1"/>
              </w:rPr>
              <w:t>0.0574</w:t>
            </w:r>
          </w:p>
        </w:tc>
        <w:tc>
          <w:tcPr>
            <w:tcW w:w="1258" w:type="dxa"/>
            <w:vAlign w:val="center"/>
          </w:tcPr>
          <w:p w14:paraId="0D5B531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38F9A50" w14:textId="77777777" w:rsidR="00C17963" w:rsidRPr="008119D9" w:rsidRDefault="00C17963" w:rsidP="00010FC0">
            <w:pPr>
              <w:jc w:val="center"/>
              <w:rPr>
                <w:color w:val="000000" w:themeColor="text1"/>
              </w:rPr>
            </w:pPr>
            <w:r w:rsidRPr="008119D9">
              <w:rPr>
                <w:color w:val="000000" w:themeColor="text1"/>
              </w:rPr>
              <w:t>3.61</w:t>
            </w:r>
          </w:p>
        </w:tc>
        <w:tc>
          <w:tcPr>
            <w:tcW w:w="1508" w:type="dxa"/>
            <w:vAlign w:val="center"/>
          </w:tcPr>
          <w:p w14:paraId="371F9354"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A515BD4" w14:textId="77777777" w:rsidTr="00010FC0">
        <w:trPr>
          <w:trHeight w:val="454"/>
        </w:trPr>
        <w:tc>
          <w:tcPr>
            <w:tcW w:w="1696" w:type="dxa"/>
            <w:vAlign w:val="center"/>
          </w:tcPr>
          <w:p w14:paraId="7DCB156B" w14:textId="77777777" w:rsidR="00C17963" w:rsidRPr="008119D9" w:rsidRDefault="00C17963" w:rsidP="00010FC0">
            <w:pPr>
              <w:jc w:val="center"/>
              <w:rPr>
                <w:color w:val="000000" w:themeColor="text1"/>
              </w:rPr>
            </w:pPr>
            <w:r w:rsidRPr="008119D9">
              <w:rPr>
                <w:color w:val="000000" w:themeColor="text1"/>
              </w:rPr>
              <w:t>Effort</w:t>
            </w:r>
          </w:p>
        </w:tc>
        <w:tc>
          <w:tcPr>
            <w:tcW w:w="1649" w:type="dxa"/>
            <w:vAlign w:val="center"/>
          </w:tcPr>
          <w:p w14:paraId="73019F22" w14:textId="77777777" w:rsidR="00C17963" w:rsidRPr="008119D9" w:rsidRDefault="00C17963" w:rsidP="00010FC0">
            <w:pPr>
              <w:jc w:val="center"/>
              <w:rPr>
                <w:color w:val="000000" w:themeColor="text1"/>
              </w:rPr>
            </w:pPr>
            <w:r w:rsidRPr="008119D9">
              <w:rPr>
                <w:color w:val="000000" w:themeColor="text1"/>
              </w:rPr>
              <w:t>0.062</w:t>
            </w:r>
          </w:p>
        </w:tc>
        <w:tc>
          <w:tcPr>
            <w:tcW w:w="1629" w:type="dxa"/>
            <w:vAlign w:val="center"/>
          </w:tcPr>
          <w:p w14:paraId="2042BF88" w14:textId="77777777" w:rsidR="00C17963" w:rsidRPr="008119D9" w:rsidRDefault="00C17963" w:rsidP="00010FC0">
            <w:pPr>
              <w:jc w:val="center"/>
              <w:rPr>
                <w:color w:val="000000" w:themeColor="text1"/>
              </w:rPr>
            </w:pPr>
            <w:r w:rsidRPr="008119D9">
              <w:rPr>
                <w:color w:val="000000" w:themeColor="text1"/>
              </w:rPr>
              <w:t>0.8038</w:t>
            </w:r>
          </w:p>
        </w:tc>
        <w:tc>
          <w:tcPr>
            <w:tcW w:w="1258" w:type="dxa"/>
            <w:vAlign w:val="center"/>
          </w:tcPr>
          <w:p w14:paraId="3BBA98B3"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0080F222" w14:textId="77777777" w:rsidR="00C17963" w:rsidRPr="008119D9" w:rsidRDefault="00C17963" w:rsidP="00010FC0">
            <w:pPr>
              <w:jc w:val="center"/>
              <w:rPr>
                <w:color w:val="000000" w:themeColor="text1"/>
              </w:rPr>
            </w:pPr>
            <w:r w:rsidRPr="008119D9">
              <w:rPr>
                <w:color w:val="000000" w:themeColor="text1"/>
              </w:rPr>
              <w:t>0.062</w:t>
            </w:r>
          </w:p>
        </w:tc>
        <w:tc>
          <w:tcPr>
            <w:tcW w:w="1508" w:type="dxa"/>
            <w:vAlign w:val="center"/>
          </w:tcPr>
          <w:p w14:paraId="6DD5B36D"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r w:rsidR="00C17963" w:rsidRPr="008119D9" w14:paraId="3C6E6E0D" w14:textId="77777777" w:rsidTr="00010FC0">
        <w:trPr>
          <w:trHeight w:val="454"/>
        </w:trPr>
        <w:tc>
          <w:tcPr>
            <w:tcW w:w="1696" w:type="dxa"/>
            <w:vAlign w:val="center"/>
          </w:tcPr>
          <w:p w14:paraId="5E3CA35D" w14:textId="77777777" w:rsidR="00C17963" w:rsidRPr="008119D9" w:rsidRDefault="00C17963" w:rsidP="00010FC0">
            <w:pPr>
              <w:jc w:val="center"/>
              <w:rPr>
                <w:color w:val="000000" w:themeColor="text1"/>
              </w:rPr>
            </w:pPr>
            <w:r w:rsidRPr="008119D9">
              <w:rPr>
                <w:color w:val="000000" w:themeColor="text1"/>
              </w:rPr>
              <w:t>Mental Frustration</w:t>
            </w:r>
          </w:p>
        </w:tc>
        <w:tc>
          <w:tcPr>
            <w:tcW w:w="1649" w:type="dxa"/>
            <w:vAlign w:val="center"/>
          </w:tcPr>
          <w:p w14:paraId="57540E56" w14:textId="77777777" w:rsidR="00C17963" w:rsidRPr="008119D9" w:rsidRDefault="00C17963" w:rsidP="00010FC0">
            <w:pPr>
              <w:jc w:val="center"/>
              <w:rPr>
                <w:color w:val="000000" w:themeColor="text1"/>
              </w:rPr>
            </w:pPr>
            <w:r w:rsidRPr="008119D9">
              <w:rPr>
                <w:color w:val="000000" w:themeColor="text1"/>
              </w:rPr>
              <w:t>0.173</w:t>
            </w:r>
          </w:p>
          <w:p w14:paraId="4EB6D421" w14:textId="77777777" w:rsidR="00C17963" w:rsidRPr="008119D9" w:rsidRDefault="00C17963" w:rsidP="00010FC0">
            <w:pPr>
              <w:jc w:val="center"/>
              <w:rPr>
                <w:rFonts w:eastAsiaTheme="minorHAnsi"/>
                <w:color w:val="000000" w:themeColor="text1"/>
              </w:rPr>
            </w:pPr>
          </w:p>
        </w:tc>
        <w:tc>
          <w:tcPr>
            <w:tcW w:w="1629" w:type="dxa"/>
            <w:vAlign w:val="center"/>
          </w:tcPr>
          <w:p w14:paraId="56F4DC7D" w14:textId="77777777" w:rsidR="00C17963" w:rsidRPr="008119D9" w:rsidRDefault="00C17963" w:rsidP="00010FC0">
            <w:pPr>
              <w:jc w:val="center"/>
              <w:rPr>
                <w:color w:val="000000" w:themeColor="text1"/>
              </w:rPr>
            </w:pPr>
            <w:r w:rsidRPr="008119D9">
              <w:rPr>
                <w:color w:val="000000" w:themeColor="text1"/>
              </w:rPr>
              <w:t>0.6772</w:t>
            </w:r>
          </w:p>
          <w:p w14:paraId="0ABB93D6" w14:textId="77777777" w:rsidR="00C17963" w:rsidRPr="008119D9" w:rsidRDefault="00C17963" w:rsidP="00010FC0">
            <w:pPr>
              <w:jc w:val="center"/>
              <w:rPr>
                <w:rFonts w:eastAsiaTheme="minorHAnsi"/>
                <w:color w:val="000000" w:themeColor="text1"/>
              </w:rPr>
            </w:pPr>
          </w:p>
        </w:tc>
        <w:tc>
          <w:tcPr>
            <w:tcW w:w="1258" w:type="dxa"/>
            <w:vAlign w:val="center"/>
          </w:tcPr>
          <w:p w14:paraId="592325D9"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1</w:t>
            </w:r>
          </w:p>
        </w:tc>
        <w:tc>
          <w:tcPr>
            <w:tcW w:w="1276" w:type="dxa"/>
            <w:vAlign w:val="center"/>
          </w:tcPr>
          <w:p w14:paraId="346FDD02" w14:textId="77777777" w:rsidR="00C17963" w:rsidRPr="008119D9" w:rsidRDefault="00C17963" w:rsidP="00010FC0">
            <w:pPr>
              <w:jc w:val="center"/>
              <w:rPr>
                <w:color w:val="000000" w:themeColor="text1"/>
              </w:rPr>
            </w:pPr>
            <w:r w:rsidRPr="008119D9">
              <w:rPr>
                <w:color w:val="000000" w:themeColor="text1"/>
              </w:rPr>
              <w:t>0.173</w:t>
            </w:r>
          </w:p>
          <w:p w14:paraId="427E7423" w14:textId="77777777" w:rsidR="00C17963" w:rsidRPr="008119D9" w:rsidRDefault="00C17963" w:rsidP="00010FC0">
            <w:pPr>
              <w:jc w:val="center"/>
              <w:rPr>
                <w:rFonts w:eastAsiaTheme="minorHAnsi"/>
                <w:color w:val="000000" w:themeColor="text1"/>
              </w:rPr>
            </w:pPr>
          </w:p>
        </w:tc>
        <w:tc>
          <w:tcPr>
            <w:tcW w:w="1508" w:type="dxa"/>
            <w:vAlign w:val="center"/>
          </w:tcPr>
          <w:p w14:paraId="083A3776" w14:textId="77777777" w:rsidR="00C17963" w:rsidRPr="008119D9" w:rsidRDefault="00C17963" w:rsidP="00010FC0">
            <w:pPr>
              <w:jc w:val="center"/>
              <w:rPr>
                <w:rFonts w:eastAsiaTheme="minorHAnsi"/>
                <w:color w:val="000000" w:themeColor="text1"/>
              </w:rPr>
            </w:pPr>
            <w:r w:rsidRPr="008119D9">
              <w:rPr>
                <w:rFonts w:eastAsiaTheme="minorHAnsi"/>
                <w:color w:val="000000" w:themeColor="text1"/>
              </w:rPr>
              <w:t>Not Rejected</w:t>
            </w:r>
          </w:p>
        </w:tc>
      </w:tr>
    </w:tbl>
    <w:p w14:paraId="7380CDCC" w14:textId="77777777" w:rsidR="00C17963" w:rsidRPr="008119D9" w:rsidRDefault="00C17963" w:rsidP="00C17963">
      <w:pPr>
        <w:jc w:val="both"/>
        <w:rPr>
          <w:rFonts w:eastAsiaTheme="minorHAnsi"/>
          <w:color w:val="000000" w:themeColor="text1"/>
        </w:rPr>
      </w:pPr>
      <w:r w:rsidRPr="008119D9">
        <w:rPr>
          <w:rFonts w:eastAsiaTheme="minorHAnsi"/>
          <w:color w:val="000000" w:themeColor="text1"/>
        </w:rPr>
        <w:br/>
        <w:t>Table 7.9: Kruskal-</w:t>
      </w:r>
      <w:proofErr w:type="gramStart"/>
      <w:r w:rsidRPr="008119D9">
        <w:rPr>
          <w:rFonts w:eastAsiaTheme="minorHAnsi"/>
          <w:color w:val="000000" w:themeColor="text1"/>
        </w:rPr>
        <w:t>Wallis</w:t>
      </w:r>
      <w:proofErr w:type="gramEnd"/>
      <w:r w:rsidRPr="008119D9">
        <w:rPr>
          <w:rFonts w:eastAsiaTheme="minorHAnsi"/>
          <w:color w:val="000000" w:themeColor="text1"/>
        </w:rPr>
        <w:t xml:space="preserve"> test results of NASA-TLX</w:t>
      </w:r>
    </w:p>
    <w:p w14:paraId="2F640C96" w14:textId="77777777" w:rsidR="00C17963" w:rsidRPr="008119D9" w:rsidRDefault="00C17963" w:rsidP="00C17963">
      <w:pPr>
        <w:jc w:val="both"/>
        <w:rPr>
          <w:rFonts w:eastAsiaTheme="minorHAnsi"/>
          <w:color w:val="000000" w:themeColor="text1"/>
        </w:rPr>
      </w:pPr>
    </w:p>
    <w:p w14:paraId="2C43AB8A" w14:textId="77777777" w:rsidR="00C17963" w:rsidRPr="008119D9" w:rsidRDefault="00C17963" w:rsidP="00C17963">
      <w:pPr>
        <w:jc w:val="both"/>
        <w:rPr>
          <w:rFonts w:eastAsiaTheme="minorHAnsi"/>
          <w:color w:val="000000" w:themeColor="text1"/>
        </w:rPr>
      </w:pPr>
    </w:p>
    <w:p w14:paraId="3B1886D4" w14:textId="77777777" w:rsidR="00C17963" w:rsidRPr="008119D9" w:rsidRDefault="00C17963" w:rsidP="00C17963">
      <w:pPr>
        <w:autoSpaceDE w:val="0"/>
        <w:autoSpaceDN w:val="0"/>
        <w:adjustRightInd w:val="0"/>
        <w:spacing w:line="360" w:lineRule="auto"/>
        <w:jc w:val="both"/>
        <w:rPr>
          <w:color w:val="000000" w:themeColor="text1"/>
        </w:rPr>
      </w:pPr>
      <w:r w:rsidRPr="008119D9">
        <w:rPr>
          <w:rFonts w:eastAsiaTheme="minorHAnsi"/>
          <w:color w:val="000000" w:themeColor="text1"/>
          <w:lang w:val="en-GB" w:eastAsia="en-US"/>
        </w:rPr>
        <w:t>No statistically significant differences were found between the learning conditions on: mental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0.19, p = 0.6626, df = 1), physical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temporal demand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w:t>
      </w:r>
      <w:r w:rsidRPr="008119D9">
        <w:rPr>
          <w:color w:val="000000" w:themeColor="text1"/>
        </w:rPr>
        <w:t>0.018</w:t>
      </w:r>
      <w:r w:rsidRPr="008119D9">
        <w:rPr>
          <w:rFonts w:eastAsiaTheme="minorHAnsi"/>
          <w:color w:val="000000" w:themeColor="text1"/>
          <w:lang w:val="en-GB" w:eastAsia="en-US"/>
        </w:rPr>
        <w:t>, p = 0.8932, df = 1), performance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3.61, p = 0.0574, df = 1), effort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0.62, p = 0.8038, df = 1), and mental frustration (χ</w:t>
      </w:r>
      <w:r w:rsidRPr="008119D9">
        <w:rPr>
          <w:rFonts w:eastAsiaTheme="minorHAnsi"/>
          <w:color w:val="000000" w:themeColor="text1"/>
          <w:sz w:val="16"/>
          <w:szCs w:val="16"/>
          <w:lang w:val="en-GB" w:eastAsia="en-US"/>
        </w:rPr>
        <w:t xml:space="preserve">2 </w:t>
      </w:r>
      <w:r w:rsidRPr="008119D9">
        <w:rPr>
          <w:rFonts w:eastAsiaTheme="minorHAnsi"/>
          <w:color w:val="000000" w:themeColor="text1"/>
          <w:lang w:val="en-GB" w:eastAsia="en-US"/>
        </w:rPr>
        <w:t xml:space="preserve">= 0.61, p = 0.6772, df = 1) for the </w:t>
      </w:r>
      <w:r w:rsidRPr="008119D9">
        <w:rPr>
          <w:color w:val="000000" w:themeColor="text1"/>
        </w:rPr>
        <w:t>significance level α = 0.05.</w:t>
      </w:r>
    </w:p>
    <w:p w14:paraId="6D690C4E" w14:textId="77777777" w:rsidR="00C17963" w:rsidRPr="008119D9" w:rsidRDefault="00C17963" w:rsidP="00C17963">
      <w:pPr>
        <w:autoSpaceDE w:val="0"/>
        <w:autoSpaceDN w:val="0"/>
        <w:adjustRightInd w:val="0"/>
        <w:spacing w:line="360" w:lineRule="auto"/>
        <w:jc w:val="both"/>
        <w:rPr>
          <w:b/>
          <w:bCs/>
          <w:color w:val="000000" w:themeColor="text1"/>
        </w:rPr>
      </w:pPr>
    </w:p>
    <w:p w14:paraId="7209FA54" w14:textId="77777777" w:rsidR="00C17963" w:rsidRPr="008119D9" w:rsidRDefault="00C17963" w:rsidP="00C17963">
      <w:pPr>
        <w:autoSpaceDE w:val="0"/>
        <w:autoSpaceDN w:val="0"/>
        <w:adjustRightInd w:val="0"/>
        <w:spacing w:line="360" w:lineRule="auto"/>
        <w:jc w:val="both"/>
        <w:rPr>
          <w:b/>
          <w:bCs/>
          <w:color w:val="000000" w:themeColor="text1"/>
        </w:rPr>
      </w:pPr>
      <w:r w:rsidRPr="008119D9">
        <w:rPr>
          <w:b/>
          <w:bCs/>
          <w:color w:val="000000" w:themeColor="text1"/>
        </w:rPr>
        <w:t>7.3</w:t>
      </w:r>
      <w:r w:rsidRPr="008119D9">
        <w:rPr>
          <w:b/>
          <w:bCs/>
          <w:color w:val="000000" w:themeColor="text1"/>
        </w:rPr>
        <w:tab/>
        <w:t>User Comments:</w:t>
      </w:r>
    </w:p>
    <w:p w14:paraId="03D55B3C" w14:textId="7C51903F"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Although participants did not offer many informative </w:t>
      </w:r>
      <w:r w:rsidR="00D66239" w:rsidRPr="008119D9">
        <w:rPr>
          <w:color w:val="000000" w:themeColor="text1"/>
        </w:rPr>
        <w:t>comments,</w:t>
      </w:r>
      <w:r w:rsidRPr="008119D9">
        <w:rPr>
          <w:color w:val="000000" w:themeColor="text1"/>
        </w:rPr>
        <w:t xml:space="preserve"> we note a few comments that were made during the experiment. Participants (4, 21) commented that “</w:t>
      </w:r>
      <w:r w:rsidRPr="008119D9">
        <w:rPr>
          <w:i/>
          <w:iCs/>
          <w:color w:val="000000" w:themeColor="text1"/>
        </w:rPr>
        <w:t>CA representation is deterministically difficult</w:t>
      </w:r>
      <w:r w:rsidRPr="008119D9">
        <w:rPr>
          <w:color w:val="000000" w:themeColor="text1"/>
        </w:rPr>
        <w:t xml:space="preserve">” but we also noted that in these cases the comment was the opposite of their performance given that they performed better in CA than VSUP.  It is </w:t>
      </w:r>
      <w:r w:rsidR="00D66239" w:rsidRPr="008119D9">
        <w:rPr>
          <w:color w:val="000000" w:themeColor="text1"/>
        </w:rPr>
        <w:t>interesting,</w:t>
      </w:r>
      <w:r w:rsidRPr="008119D9">
        <w:rPr>
          <w:color w:val="000000" w:themeColor="text1"/>
        </w:rPr>
        <w:t xml:space="preserve"> nonetheless. Some other participants (19, 24) made a more nuanced comment, stating that “</w:t>
      </w:r>
      <w:r w:rsidRPr="008119D9">
        <w:rPr>
          <w:i/>
          <w:iCs/>
          <w:color w:val="000000" w:themeColor="text1"/>
        </w:rPr>
        <w:t>CA representation is complex but gives more confidence to find target</w:t>
      </w:r>
      <w:r w:rsidRPr="008119D9">
        <w:rPr>
          <w:color w:val="000000" w:themeColor="text1"/>
        </w:rPr>
        <w:t>”. Another comment that was commonly expressed by participants (14, 25, 31) is that “</w:t>
      </w:r>
      <w:r w:rsidRPr="008119D9">
        <w:rPr>
          <w:i/>
          <w:iCs/>
          <w:color w:val="000000" w:themeColor="text1"/>
        </w:rPr>
        <w:t>Colors are very close in VSUP which made them puzzled to select target</w:t>
      </w:r>
      <w:r w:rsidRPr="008119D9">
        <w:rPr>
          <w:color w:val="000000" w:themeColor="text1"/>
        </w:rPr>
        <w:t>”.</w:t>
      </w:r>
    </w:p>
    <w:p w14:paraId="2B19C3DF" w14:textId="77777777" w:rsidR="00C17963" w:rsidRPr="008119D9" w:rsidRDefault="00C17963" w:rsidP="00C17963">
      <w:pPr>
        <w:autoSpaceDE w:val="0"/>
        <w:autoSpaceDN w:val="0"/>
        <w:adjustRightInd w:val="0"/>
        <w:spacing w:line="360" w:lineRule="auto"/>
        <w:jc w:val="both"/>
        <w:rPr>
          <w:color w:val="000000" w:themeColor="text1"/>
        </w:rPr>
      </w:pPr>
    </w:p>
    <w:p w14:paraId="167C08E6" w14:textId="77777777" w:rsidR="00C17963" w:rsidRPr="008119D9" w:rsidRDefault="00C17963" w:rsidP="00C17963">
      <w:pPr>
        <w:autoSpaceDE w:val="0"/>
        <w:autoSpaceDN w:val="0"/>
        <w:adjustRightInd w:val="0"/>
        <w:spacing w:line="360" w:lineRule="auto"/>
        <w:jc w:val="both"/>
        <w:rPr>
          <w:color w:val="000000" w:themeColor="text1"/>
        </w:rPr>
      </w:pPr>
      <w:r w:rsidRPr="008119D9">
        <w:rPr>
          <w:b/>
          <w:bCs/>
          <w:color w:val="000000" w:themeColor="text1"/>
        </w:rPr>
        <w:t>7.4</w:t>
      </w:r>
      <w:r w:rsidRPr="008119D9">
        <w:rPr>
          <w:b/>
          <w:bCs/>
          <w:color w:val="000000" w:themeColor="text1"/>
        </w:rPr>
        <w:tab/>
        <w:t>Summary of the results</w:t>
      </w:r>
    </w:p>
    <w:p w14:paraId="2F6E0C97" w14:textId="77777777" w:rsidR="00C17963" w:rsidRPr="008119D9" w:rsidRDefault="00C17963" w:rsidP="00C17963">
      <w:pPr>
        <w:autoSpaceDE w:val="0"/>
        <w:autoSpaceDN w:val="0"/>
        <w:adjustRightInd w:val="0"/>
        <w:spacing w:line="360" w:lineRule="auto"/>
        <w:jc w:val="both"/>
        <w:rPr>
          <w:color w:val="000000" w:themeColor="text1"/>
        </w:rPr>
      </w:pPr>
      <w:r w:rsidRPr="008119D9">
        <w:rPr>
          <w:color w:val="000000" w:themeColor="text1"/>
        </w:rPr>
        <w:t xml:space="preserve">We obtained two types of results from the study i. Quantitative and ii. Qualitative. Based on a statistical analysis in the former sections, we can summarise as that the Quantitative results were better for CA than the VSUP approach whereas subjective results were not significantly </w:t>
      </w:r>
      <w:r w:rsidRPr="008119D9">
        <w:rPr>
          <w:color w:val="000000" w:themeColor="text1"/>
        </w:rPr>
        <w:lastRenderedPageBreak/>
        <w:t xml:space="preserve">different from each other. In other words, user performance and speed of target identification was significantly better in CA than VSUP although user preference was </w:t>
      </w:r>
      <w:proofErr w:type="gramStart"/>
      <w:r w:rsidRPr="008119D9">
        <w:rPr>
          <w:color w:val="000000" w:themeColor="text1"/>
        </w:rPr>
        <w:t>more or less similar</w:t>
      </w:r>
      <w:proofErr w:type="gramEnd"/>
      <w:r w:rsidRPr="008119D9">
        <w:rPr>
          <w:color w:val="000000" w:themeColor="text1"/>
        </w:rPr>
        <w:t>.</w:t>
      </w:r>
    </w:p>
    <w:p w14:paraId="181B5486" w14:textId="77777777" w:rsidR="003C6924" w:rsidRDefault="003C6924" w:rsidP="003C6924">
      <w:pPr>
        <w:sectPr w:rsidR="003C6924" w:rsidSect="009B4C90">
          <w:pgSz w:w="11906" w:h="16838"/>
          <w:pgMar w:top="1440" w:right="1440" w:bottom="1440" w:left="1440" w:header="0" w:footer="340" w:gutter="0"/>
          <w:cols w:space="708"/>
          <w:docGrid w:linePitch="360"/>
        </w:sectPr>
      </w:pPr>
    </w:p>
    <w:p w14:paraId="78DC08EF" w14:textId="77777777" w:rsidR="00C17963" w:rsidRPr="008119D9" w:rsidRDefault="00C17963" w:rsidP="00C17963">
      <w:pPr>
        <w:rPr>
          <w:b/>
          <w:bCs/>
          <w:color w:val="000000" w:themeColor="text1"/>
          <w:sz w:val="32"/>
          <w:szCs w:val="32"/>
        </w:rPr>
      </w:pPr>
      <w:r w:rsidRPr="008119D9">
        <w:rPr>
          <w:b/>
          <w:bCs/>
          <w:color w:val="000000" w:themeColor="text1"/>
          <w:sz w:val="32"/>
          <w:szCs w:val="32"/>
        </w:rPr>
        <w:lastRenderedPageBreak/>
        <w:t>Chapter 8</w:t>
      </w:r>
    </w:p>
    <w:p w14:paraId="2C4FBD60" w14:textId="77777777" w:rsidR="00C17963" w:rsidRPr="008119D9" w:rsidRDefault="00C17963" w:rsidP="00C17963">
      <w:pPr>
        <w:rPr>
          <w:color w:val="000000" w:themeColor="text1"/>
        </w:rPr>
      </w:pPr>
    </w:p>
    <w:p w14:paraId="0A20CBCB" w14:textId="77777777" w:rsidR="00C17963" w:rsidRPr="008119D9" w:rsidRDefault="00C17963" w:rsidP="00C17963">
      <w:pPr>
        <w:rPr>
          <w:color w:val="000000" w:themeColor="text1"/>
        </w:rPr>
      </w:pPr>
    </w:p>
    <w:p w14:paraId="2736DBE7" w14:textId="77777777" w:rsidR="00C17963" w:rsidRPr="008119D9" w:rsidRDefault="00C17963" w:rsidP="00C17963">
      <w:pPr>
        <w:rPr>
          <w:b/>
          <w:bCs/>
          <w:color w:val="000000" w:themeColor="text1"/>
          <w:sz w:val="28"/>
          <w:szCs w:val="28"/>
        </w:rPr>
      </w:pPr>
      <w:r w:rsidRPr="008119D9">
        <w:rPr>
          <w:b/>
          <w:bCs/>
          <w:color w:val="000000" w:themeColor="text1"/>
          <w:sz w:val="28"/>
          <w:szCs w:val="28"/>
        </w:rPr>
        <w:t>Conclusions and Future Work</w:t>
      </w:r>
    </w:p>
    <w:p w14:paraId="7E9EE662" w14:textId="77777777" w:rsidR="00C17963" w:rsidRPr="008119D9" w:rsidRDefault="00C17963" w:rsidP="00C17963">
      <w:pPr>
        <w:rPr>
          <w:b/>
          <w:bCs/>
          <w:color w:val="000000" w:themeColor="text1"/>
        </w:rPr>
      </w:pPr>
    </w:p>
    <w:p w14:paraId="30F94A05" w14:textId="77777777" w:rsidR="00C17963" w:rsidRPr="008119D9" w:rsidRDefault="00C17963" w:rsidP="00C17963">
      <w:pPr>
        <w:rPr>
          <w:b/>
          <w:bCs/>
          <w:color w:val="000000" w:themeColor="text1"/>
        </w:rPr>
      </w:pPr>
    </w:p>
    <w:p w14:paraId="66996493" w14:textId="06AA5013" w:rsidR="00C17963" w:rsidRPr="008119D9" w:rsidRDefault="00C17963" w:rsidP="00C17963">
      <w:pPr>
        <w:spacing w:line="360" w:lineRule="auto"/>
        <w:jc w:val="both"/>
        <w:rPr>
          <w:color w:val="000000" w:themeColor="text1"/>
        </w:rPr>
      </w:pPr>
      <w:r w:rsidRPr="008119D9">
        <w:rPr>
          <w:color w:val="000000" w:themeColor="text1"/>
        </w:rPr>
        <w:t xml:space="preserve">In this thesis, we propose a novel approach </w:t>
      </w:r>
      <w:r w:rsidR="00F00806">
        <w:rPr>
          <w:color w:val="000000" w:themeColor="text1"/>
        </w:rPr>
        <w:t>for</w:t>
      </w:r>
      <w:r w:rsidR="00F00806" w:rsidRPr="008119D9">
        <w:rPr>
          <w:color w:val="000000" w:themeColor="text1"/>
        </w:rPr>
        <w:t xml:space="preserve"> </w:t>
      </w:r>
      <w:r w:rsidRPr="008119D9">
        <w:rPr>
          <w:color w:val="000000" w:themeColor="text1"/>
        </w:rPr>
        <w:t>uncertainty visualisation</w:t>
      </w:r>
      <w:r w:rsidR="00F00806">
        <w:rPr>
          <w:color w:val="000000" w:themeColor="text1"/>
        </w:rPr>
        <w:t xml:space="preserve">, namely </w:t>
      </w:r>
      <w:r w:rsidRPr="008119D9">
        <w:rPr>
          <w:color w:val="000000" w:themeColor="text1"/>
        </w:rPr>
        <w:t>Chromatic Aberration. We conduct</w:t>
      </w:r>
      <w:r w:rsidR="00F00806">
        <w:rPr>
          <w:color w:val="000000" w:themeColor="text1"/>
        </w:rPr>
        <w:t>ed</w:t>
      </w:r>
      <w:r w:rsidRPr="008119D9">
        <w:rPr>
          <w:color w:val="000000" w:themeColor="text1"/>
        </w:rPr>
        <w:t xml:space="preserve"> a within subject comparative user study with VSUP and our system to assess user performance accuracy/error rate, task completion time, and subjective assessment with NASA-TLX and SUS. From numerical analysis and evaluation of the results, we see user performance and perception is </w:t>
      </w:r>
      <w:r w:rsidR="00F00806">
        <w:rPr>
          <w:color w:val="000000" w:themeColor="text1"/>
        </w:rPr>
        <w:t xml:space="preserve">both </w:t>
      </w:r>
      <w:r w:rsidRPr="008119D9">
        <w:rPr>
          <w:color w:val="000000" w:themeColor="text1"/>
        </w:rPr>
        <w:t>statistically improved and faster compared to VSUP whereas in the subjective assessment do not vary significantly.</w:t>
      </w:r>
    </w:p>
    <w:p w14:paraId="25B4558A" w14:textId="77777777" w:rsidR="00C17963" w:rsidRPr="008119D9" w:rsidRDefault="00C17963" w:rsidP="00C17963">
      <w:pPr>
        <w:spacing w:line="360" w:lineRule="auto"/>
        <w:jc w:val="both"/>
        <w:rPr>
          <w:color w:val="000000" w:themeColor="text1"/>
        </w:rPr>
      </w:pPr>
    </w:p>
    <w:p w14:paraId="340217DD" w14:textId="2D2BA03E" w:rsidR="000C03AA" w:rsidRDefault="00C17963" w:rsidP="009B4C90">
      <w:pPr>
        <w:spacing w:line="360" w:lineRule="auto"/>
        <w:jc w:val="both"/>
        <w:rPr>
          <w:rFonts w:ascii="Times" w:hAnsi="Times"/>
          <w:b/>
          <w:bCs/>
          <w:color w:val="000000" w:themeColor="text1"/>
          <w:lang w:val="en-US"/>
        </w:rPr>
      </w:pPr>
      <w:r w:rsidRPr="008119D9">
        <w:rPr>
          <w:color w:val="000000" w:themeColor="text1"/>
        </w:rPr>
        <w:t xml:space="preserve">Nevertheless, </w:t>
      </w:r>
      <w:r w:rsidR="00F00806">
        <w:rPr>
          <w:color w:val="000000" w:themeColor="text1"/>
        </w:rPr>
        <w:t xml:space="preserve">we note that </w:t>
      </w:r>
      <w:r w:rsidRPr="008119D9">
        <w:rPr>
          <w:color w:val="000000" w:themeColor="text1"/>
        </w:rPr>
        <w:t xml:space="preserve">in </w:t>
      </w:r>
      <w:r w:rsidRPr="008119D9">
        <w:rPr>
          <w:rFonts w:ascii="Times" w:hAnsi="Times"/>
          <w:color w:val="000000" w:themeColor="text1"/>
          <w:lang w:val="en-US"/>
        </w:rPr>
        <w:t xml:space="preserve">real </w:t>
      </w:r>
      <w:r w:rsidR="00F00806">
        <w:rPr>
          <w:rFonts w:ascii="Times" w:hAnsi="Times"/>
          <w:color w:val="000000" w:themeColor="text1"/>
          <w:lang w:val="en-US"/>
        </w:rPr>
        <w:t xml:space="preserve">chromatic </w:t>
      </w:r>
      <w:r w:rsidRPr="008119D9">
        <w:rPr>
          <w:rFonts w:ascii="Times" w:hAnsi="Times"/>
          <w:color w:val="000000" w:themeColor="text1"/>
          <w:lang w:val="en-US"/>
        </w:rPr>
        <w:t>aberration the</w:t>
      </w:r>
      <w:r w:rsidR="00F00806">
        <w:rPr>
          <w:rFonts w:ascii="Times" w:hAnsi="Times"/>
          <w:color w:val="000000" w:themeColor="text1"/>
          <w:lang w:val="en-US"/>
        </w:rPr>
        <w:t xml:space="preserve"> chromatic blurring appears continuously</w:t>
      </w:r>
      <w:r w:rsidRPr="008119D9">
        <w:rPr>
          <w:rFonts w:ascii="Times" w:hAnsi="Times"/>
          <w:color w:val="000000" w:themeColor="text1"/>
          <w:lang w:val="en-US"/>
        </w:rPr>
        <w:t xml:space="preserve"> from inner edge to outer edge</w:t>
      </w:r>
      <w:r w:rsidR="00F00806">
        <w:rPr>
          <w:rFonts w:ascii="Times" w:hAnsi="Times"/>
          <w:color w:val="000000" w:themeColor="text1"/>
          <w:lang w:val="en-US"/>
        </w:rPr>
        <w:t>. B</w:t>
      </w:r>
      <w:r w:rsidRPr="008119D9">
        <w:rPr>
          <w:rFonts w:ascii="Times" w:hAnsi="Times"/>
          <w:color w:val="000000" w:themeColor="text1"/>
          <w:lang w:val="en-US"/>
        </w:rPr>
        <w:t>ut in our case, it just gives us a range of uncertainty for the prediction, so the edges are with the same bright color. However, our simplified implementation allows us to reduce the aberration to both double and/or single parameter, which facilitates chromatic aberration tuning with regards to the amount of represented uncertainty</w:t>
      </w:r>
      <w:r w:rsidRPr="008119D9">
        <w:rPr>
          <w:color w:val="000000" w:themeColor="text1"/>
        </w:rPr>
        <w:t>.</w:t>
      </w:r>
      <w:r w:rsidR="00F00806">
        <w:rPr>
          <w:color w:val="000000" w:themeColor="text1"/>
        </w:rPr>
        <w:t xml:space="preserve">  It also allows one to implement the approach relatively easily using standard d3 and SVG operations.</w:t>
      </w:r>
      <w:ins w:id="6" w:author="Rashid Islam" w:date="2022-04-25T15:14:00Z">
        <w:r w:rsidR="00EB6FC8">
          <w:rPr>
            <w:color w:val="000000" w:themeColor="text1"/>
          </w:rPr>
          <w:t xml:space="preserve"> </w:t>
        </w:r>
      </w:ins>
      <w:del w:id="7" w:author="Rashid Islam" w:date="2022-04-25T15:14:00Z">
        <w:r w:rsidR="00F00806" w:rsidDel="00EB6FC8">
          <w:rPr>
            <w:color w:val="000000" w:themeColor="text1"/>
          </w:rPr>
          <w:delText xml:space="preserve">  </w:delText>
        </w:r>
        <w:r w:rsidRPr="008119D9" w:rsidDel="00EB6FC8">
          <w:rPr>
            <w:color w:val="000000" w:themeColor="text1"/>
          </w:rPr>
          <w:delText xml:space="preserve"> </w:delText>
        </w:r>
      </w:del>
      <w:r w:rsidR="00F00806">
        <w:rPr>
          <w:color w:val="000000" w:themeColor="text1"/>
        </w:rPr>
        <w:t xml:space="preserve">However, </w:t>
      </w:r>
      <w:r w:rsidRPr="008119D9">
        <w:rPr>
          <w:color w:val="000000" w:themeColor="text1"/>
        </w:rPr>
        <w:t xml:space="preserve">additional research </w:t>
      </w:r>
      <w:r w:rsidR="00F00806">
        <w:rPr>
          <w:color w:val="000000" w:themeColor="text1"/>
        </w:rPr>
        <w:t>could</w:t>
      </w:r>
      <w:r w:rsidR="00F00806" w:rsidRPr="008119D9">
        <w:rPr>
          <w:color w:val="000000" w:themeColor="text1"/>
        </w:rPr>
        <w:t xml:space="preserve"> </w:t>
      </w:r>
      <w:r w:rsidRPr="008119D9">
        <w:rPr>
          <w:color w:val="000000" w:themeColor="text1"/>
        </w:rPr>
        <w:t xml:space="preserve">be conducted </w:t>
      </w:r>
      <w:r w:rsidR="00F00806">
        <w:rPr>
          <w:color w:val="000000" w:themeColor="text1"/>
        </w:rPr>
        <w:t>that examine more sophisticated effects</w:t>
      </w:r>
      <w:r w:rsidRPr="008119D9">
        <w:rPr>
          <w:color w:val="000000" w:themeColor="text1"/>
        </w:rPr>
        <w:t xml:space="preserve">. </w:t>
      </w:r>
      <w:r w:rsidR="00F00806">
        <w:rPr>
          <w:color w:val="000000" w:themeColor="text1"/>
        </w:rPr>
        <w:t xml:space="preserve"> </w:t>
      </w:r>
      <w:r w:rsidRPr="008119D9">
        <w:rPr>
          <w:color w:val="000000" w:themeColor="text1"/>
        </w:rPr>
        <w:t xml:space="preserve">In addition, further research could be conducted with more levels of uncertainties than were tested in both </w:t>
      </w:r>
      <w:r w:rsidR="00F00806">
        <w:rPr>
          <w:color w:val="000000" w:themeColor="text1"/>
        </w:rPr>
        <w:t xml:space="preserve">in </w:t>
      </w:r>
      <w:proofErr w:type="spellStart"/>
      <w:r w:rsidRPr="008119D9">
        <w:rPr>
          <w:rFonts w:ascii="Times" w:hAnsi="Times"/>
          <w:color w:val="000000" w:themeColor="text1"/>
        </w:rPr>
        <w:t>Correll</w:t>
      </w:r>
      <w:proofErr w:type="spellEnd"/>
      <w:r w:rsidRPr="008119D9">
        <w:rPr>
          <w:rFonts w:ascii="Times" w:hAnsi="Times"/>
          <w:color w:val="000000" w:themeColor="text1"/>
        </w:rPr>
        <w:t xml:space="preserve"> et al. [35]</w:t>
      </w:r>
      <w:r w:rsidRPr="008119D9">
        <w:rPr>
          <w:color w:val="000000" w:themeColor="text1"/>
        </w:rPr>
        <w:t xml:space="preserve"> and the present work, for instance 8-levels instead of 4-levels.</w:t>
      </w:r>
      <w:r w:rsidR="00F00806">
        <w:rPr>
          <w:color w:val="000000" w:themeColor="text1"/>
        </w:rPr>
        <w:t xml:space="preserve"> The role of CA might also be explored in animated visualizations. And f</w:t>
      </w:r>
      <w:r w:rsidR="00D7656F">
        <w:rPr>
          <w:color w:val="000000" w:themeColor="text1"/>
        </w:rPr>
        <w:t>inally</w:t>
      </w:r>
      <w:r w:rsidR="00F00806">
        <w:rPr>
          <w:color w:val="000000" w:themeColor="text1"/>
        </w:rPr>
        <w:t>,</w:t>
      </w:r>
      <w:r w:rsidR="00D7656F">
        <w:rPr>
          <w:color w:val="000000" w:themeColor="text1"/>
        </w:rPr>
        <w:t xml:space="preserve"> other future work may refine and expand upon some of our other experimental designs such as the starfish streamgraph layout</w:t>
      </w:r>
      <w:r w:rsidR="00F00806">
        <w:rPr>
          <w:color w:val="000000" w:themeColor="text1"/>
        </w:rPr>
        <w:t xml:space="preserve"> briefly discussed</w:t>
      </w:r>
      <w:r w:rsidR="00D7656F">
        <w:rPr>
          <w:color w:val="000000" w:themeColor="text1"/>
        </w:rPr>
        <w:t xml:space="preserve">.  </w:t>
      </w:r>
    </w:p>
    <w:p w14:paraId="3891C1B5" w14:textId="77777777" w:rsidR="0085675C" w:rsidRDefault="0085675C" w:rsidP="00804F52">
      <w:pPr>
        <w:rPr>
          <w:rFonts w:ascii="Times" w:hAnsi="Times"/>
          <w:b/>
          <w:bCs/>
          <w:color w:val="000000" w:themeColor="text1"/>
          <w:lang w:val="en-US"/>
        </w:rPr>
        <w:sectPr w:rsidR="0085675C" w:rsidSect="00443913">
          <w:headerReference w:type="default" r:id="rId72"/>
          <w:pgSz w:w="11906" w:h="16838"/>
          <w:pgMar w:top="1440" w:right="1440" w:bottom="1440" w:left="1440" w:header="0" w:footer="340" w:gutter="0"/>
          <w:cols w:space="708"/>
          <w:docGrid w:linePitch="360"/>
        </w:sectPr>
      </w:pPr>
    </w:p>
    <w:p w14:paraId="665A3311" w14:textId="77777777" w:rsidR="00804F52" w:rsidRPr="009F7AA2" w:rsidRDefault="00804F52" w:rsidP="00804F52">
      <w:pPr>
        <w:rPr>
          <w:rFonts w:ascii="Times" w:hAnsi="Times"/>
          <w:b/>
          <w:bCs/>
          <w:color w:val="000000" w:themeColor="text1"/>
          <w:sz w:val="32"/>
          <w:szCs w:val="32"/>
          <w:lang w:val="en-US"/>
        </w:rPr>
      </w:pPr>
      <w:r w:rsidRPr="009F7AA2">
        <w:rPr>
          <w:rFonts w:ascii="Times" w:hAnsi="Times"/>
          <w:b/>
          <w:bCs/>
          <w:color w:val="000000" w:themeColor="text1"/>
          <w:sz w:val="32"/>
          <w:szCs w:val="32"/>
          <w:lang w:val="en-US"/>
        </w:rPr>
        <w:lastRenderedPageBreak/>
        <w:t>References:</w:t>
      </w:r>
    </w:p>
    <w:p w14:paraId="2D660EE2" w14:textId="77777777" w:rsidR="00804F52" w:rsidRPr="00A6387F" w:rsidRDefault="00804F52" w:rsidP="00804F52">
      <w:pPr>
        <w:pStyle w:val="NormalWeb"/>
        <w:rPr>
          <w:rFonts w:ascii="Times" w:hAnsi="Times"/>
          <w:color w:val="000000" w:themeColor="text1"/>
          <w:lang w:val="en-US"/>
        </w:rPr>
      </w:pPr>
      <w:r w:rsidRPr="00A6387F">
        <w:rPr>
          <w:rFonts w:ascii="Times" w:hAnsi="Times"/>
          <w:color w:val="000000" w:themeColor="text1"/>
          <w:lang w:val="en-US"/>
        </w:rPr>
        <w:t>[1]</w:t>
      </w:r>
      <w:r w:rsidRPr="00A6387F">
        <w:rPr>
          <w:rFonts w:ascii="Times" w:hAnsi="Times"/>
          <w:color w:val="000000" w:themeColor="text1"/>
          <w:lang w:val="en-US"/>
        </w:rPr>
        <w:tab/>
      </w:r>
      <w:r w:rsidRPr="00A6387F">
        <w:rPr>
          <w:rFonts w:ascii="Times" w:hAnsi="Times"/>
          <w:color w:val="000000" w:themeColor="text1"/>
          <w:shd w:val="clear" w:color="auto" w:fill="FFFFFF"/>
        </w:rPr>
        <w:t>Song, Xin; Xiao, Jun PhD; Deng, Jiang PhD; Kang</w:t>
      </w:r>
      <w:r w:rsidRPr="00A6387F">
        <w:rPr>
          <w:rFonts w:ascii="Times" w:hAnsi="Times"/>
          <w:color w:val="000000" w:themeColor="text1"/>
          <w:shd w:val="clear" w:color="auto" w:fill="FFFFFF"/>
          <w:lang w:val="en-US"/>
        </w:rPr>
        <w:t xml:space="preserve">, et al. </w:t>
      </w:r>
      <w:r w:rsidRPr="00A6387F">
        <w:rPr>
          <w:rFonts w:ascii="Times" w:hAnsi="Times" w:cs="Arial"/>
          <w:color w:val="000000" w:themeColor="text1"/>
        </w:rPr>
        <w:t xml:space="preserve">Time series analysis of </w:t>
      </w:r>
      <w:r w:rsidRPr="00A6387F">
        <w:rPr>
          <w:rFonts w:ascii="Times" w:hAnsi="Times" w:cs="Arial"/>
          <w:color w:val="000000" w:themeColor="text1"/>
        </w:rPr>
        <w:br/>
        <w:t xml:space="preserve">            influenza incidence in Chinese provinces from 2004 to 2011</w:t>
      </w:r>
      <w:r w:rsidRPr="00A6387F">
        <w:rPr>
          <w:rFonts w:ascii="Times" w:hAnsi="Times" w:cs="Arial"/>
          <w:color w:val="000000" w:themeColor="text1"/>
          <w:lang w:val="en-US"/>
        </w:rPr>
        <w:t xml:space="preserve">. </w:t>
      </w:r>
      <w:r w:rsidRPr="00A6387F">
        <w:rPr>
          <w:rFonts w:ascii="Times" w:hAnsi="Times"/>
          <w:color w:val="000000" w:themeColor="text1"/>
        </w:rPr>
        <w:t xml:space="preserve">Received March 1, </w:t>
      </w:r>
      <w:r w:rsidRPr="00A6387F">
        <w:rPr>
          <w:rFonts w:ascii="Times" w:hAnsi="Times"/>
          <w:color w:val="000000" w:themeColor="text1"/>
        </w:rPr>
        <w:br/>
        <w:t xml:space="preserve">            2016</w:t>
      </w:r>
      <w:r w:rsidRPr="00A6387F">
        <w:rPr>
          <w:rFonts w:ascii="Times" w:hAnsi="Times"/>
          <w:color w:val="000000" w:themeColor="text1"/>
          <w:lang w:val="en-US"/>
        </w:rPr>
        <w:t xml:space="preserve">, </w:t>
      </w:r>
      <w:r w:rsidRPr="00A6387F">
        <w:rPr>
          <w:rFonts w:ascii="Times" w:hAnsi="Times"/>
          <w:color w:val="000000" w:themeColor="text1"/>
        </w:rPr>
        <w:t>Accepted May 20, 2016</w:t>
      </w:r>
      <w:r w:rsidRPr="00A6387F">
        <w:rPr>
          <w:rFonts w:ascii="Times" w:hAnsi="Times"/>
          <w:color w:val="000000" w:themeColor="text1"/>
          <w:lang w:val="en-US"/>
        </w:rPr>
        <w:t xml:space="preserve">, </w:t>
      </w:r>
      <w:r w:rsidRPr="00A6387F">
        <w:rPr>
          <w:rFonts w:ascii="Times" w:hAnsi="Times"/>
          <w:color w:val="000000" w:themeColor="text1"/>
        </w:rPr>
        <w:t>Medicine: June 2016 - Volume 95 - Issue 26 - p e3929</w:t>
      </w:r>
    </w:p>
    <w:p w14:paraId="3F55C9AC" w14:textId="77777777" w:rsidR="00804F52" w:rsidRPr="00A6387F" w:rsidRDefault="00804F52" w:rsidP="00804F52">
      <w:pPr>
        <w:rPr>
          <w:rFonts w:ascii="Times" w:hAnsi="Times" w:cs="AppleSystemUIFont"/>
          <w:color w:val="000000" w:themeColor="text1"/>
          <w:lang w:val="en-GB"/>
        </w:rPr>
      </w:pPr>
      <w:r w:rsidRPr="00A6387F">
        <w:rPr>
          <w:rFonts w:ascii="Times" w:hAnsi="Times"/>
          <w:color w:val="000000" w:themeColor="text1"/>
          <w:lang w:val="en-US"/>
        </w:rPr>
        <w:t>[2]</w:t>
      </w:r>
      <w:r w:rsidRPr="00A6387F">
        <w:rPr>
          <w:rFonts w:ascii="Times" w:hAnsi="Times"/>
          <w:color w:val="000000" w:themeColor="text1"/>
          <w:lang w:val="en-US"/>
        </w:rPr>
        <w:tab/>
      </w:r>
      <w:r w:rsidRPr="00A6387F">
        <w:rPr>
          <w:rFonts w:ascii="Times" w:hAnsi="Times" w:cs="AppleSystemUIFont"/>
          <w:color w:val="000000" w:themeColor="text1"/>
          <w:lang w:val="en-GB"/>
        </w:rPr>
        <w:t xml:space="preserve">Muhammad Ali, Dost Muhammad Khan, et al. </w:t>
      </w:r>
      <w:r w:rsidRPr="00A6387F">
        <w:rPr>
          <w:rFonts w:ascii="Times" w:hAnsi="Times" w:cs="Open Sans"/>
          <w:color w:val="000000" w:themeColor="text1"/>
        </w:rPr>
        <w:t>Forecasting COVID-19 in Pakistan</w:t>
      </w:r>
      <w:r w:rsidRPr="00A6387F">
        <w:rPr>
          <w:rFonts w:ascii="Times" w:hAnsi="Times" w:cs="Open Sans"/>
          <w:color w:val="000000" w:themeColor="text1"/>
          <w:lang w:val="en-US"/>
        </w:rPr>
        <w:t xml:space="preserve">, </w:t>
      </w:r>
      <w:r w:rsidRPr="00A6387F">
        <w:rPr>
          <w:rFonts w:ascii="Times" w:hAnsi="Times" w:cs="Open Sans"/>
          <w:color w:val="000000" w:themeColor="text1"/>
          <w:lang w:val="en-US"/>
        </w:rPr>
        <w:br/>
        <w:t xml:space="preserve">            </w:t>
      </w:r>
      <w:r w:rsidRPr="00A6387F">
        <w:rPr>
          <w:rFonts w:ascii="Times" w:hAnsi="Times"/>
          <w:color w:val="000000" w:themeColor="text1"/>
          <w:shd w:val="clear" w:color="auto" w:fill="FFFFFF"/>
        </w:rPr>
        <w:t xml:space="preserve">received: August 17, 2020; Accepted: November 10, 2020; Published: November 30, </w:t>
      </w:r>
      <w:r w:rsidRPr="00A6387F">
        <w:rPr>
          <w:rFonts w:ascii="Times" w:hAnsi="Times"/>
          <w:color w:val="000000" w:themeColor="text1"/>
          <w:shd w:val="clear" w:color="auto" w:fill="FFFFFF"/>
        </w:rPr>
        <w:br/>
        <w:t xml:space="preserve">            2020.</w:t>
      </w:r>
      <w:r w:rsidRPr="00A6387F">
        <w:rPr>
          <w:rFonts w:ascii="Times" w:hAnsi="Times" w:cs="AppleSystemUIFont"/>
          <w:color w:val="000000" w:themeColor="text1"/>
          <w:lang w:val="en-GB"/>
        </w:rPr>
        <w:t xml:space="preserve"> </w:t>
      </w:r>
      <w:r w:rsidRPr="00A6387F">
        <w:rPr>
          <w:rFonts w:ascii="Times" w:hAnsi="Times" w:cs="AppleSystemUIFont"/>
          <w:color w:val="000000" w:themeColor="text1"/>
          <w:lang w:val="en-GB"/>
        </w:rPr>
        <w:br/>
      </w:r>
    </w:p>
    <w:p w14:paraId="59268F98" w14:textId="77777777" w:rsidR="00804F52" w:rsidRPr="00A6387F" w:rsidRDefault="00804F52" w:rsidP="00804F52">
      <w:pPr>
        <w:rPr>
          <w:rFonts w:ascii="Times" w:hAnsi="Times"/>
          <w:color w:val="000000" w:themeColor="text1"/>
        </w:rPr>
      </w:pPr>
      <w:r w:rsidRPr="00A6387F">
        <w:rPr>
          <w:rFonts w:ascii="Times" w:hAnsi="Times" w:cs="AppleSystemUIFont"/>
          <w:color w:val="000000" w:themeColor="text1"/>
          <w:lang w:val="en-GB"/>
        </w:rPr>
        <w:t>[3]</w:t>
      </w:r>
      <w:r w:rsidRPr="00A6387F">
        <w:rPr>
          <w:rFonts w:ascii="Times" w:hAnsi="Times" w:cs="AppleSystemUIFont"/>
          <w:color w:val="000000" w:themeColor="text1"/>
          <w:lang w:val="en-GB"/>
        </w:rPr>
        <w:tab/>
      </w:r>
      <w:r w:rsidRPr="00A6387F">
        <w:rPr>
          <w:rFonts w:ascii="Times" w:hAnsi="Times" w:cs="Arial"/>
          <w:color w:val="000000" w:themeColor="text1"/>
        </w:rPr>
        <w:t xml:space="preserve">COVID-19: A Comparison of Time Series Methods to Forecast Percentage of Active </w:t>
      </w:r>
      <w:r w:rsidRPr="00A6387F">
        <w:rPr>
          <w:rFonts w:ascii="Times" w:hAnsi="Times" w:cs="Arial"/>
          <w:color w:val="000000" w:themeColor="text1"/>
        </w:rPr>
        <w:br/>
        <w:t xml:space="preserve">            Cases per Population</w:t>
      </w:r>
      <w:r w:rsidRPr="00A6387F">
        <w:rPr>
          <w:rFonts w:ascii="Times" w:hAnsi="Times" w:cs="Arial"/>
          <w:color w:val="000000" w:themeColor="text1"/>
          <w:lang w:val="en-US"/>
        </w:rPr>
        <w:t xml:space="preserve">. </w:t>
      </w:r>
      <w:r w:rsidRPr="00A6387F">
        <w:rPr>
          <w:rStyle w:val="Emphasis"/>
          <w:rFonts w:ascii="Times" w:hAnsi="Times" w:cs="Arial"/>
          <w:i w:val="0"/>
          <w:iCs w:val="0"/>
          <w:color w:val="000000" w:themeColor="text1"/>
          <w:shd w:val="clear" w:color="auto" w:fill="FFFFFF"/>
        </w:rPr>
        <w:t>Appl. Sci.</w:t>
      </w:r>
      <w:r w:rsidRPr="00A6387F">
        <w:rPr>
          <w:rFonts w:ascii="Times" w:hAnsi="Times" w:cs="Arial"/>
          <w:color w:val="000000" w:themeColor="text1"/>
          <w:shd w:val="clear" w:color="auto" w:fill="FFFFFF"/>
        </w:rPr>
        <w:t> 2020, </w:t>
      </w:r>
      <w:r w:rsidRPr="00A6387F">
        <w:rPr>
          <w:rStyle w:val="Emphasis"/>
          <w:rFonts w:ascii="Times" w:hAnsi="Times" w:cs="Arial"/>
          <w:i w:val="0"/>
          <w:iCs w:val="0"/>
          <w:color w:val="000000" w:themeColor="text1"/>
          <w:shd w:val="clear" w:color="auto" w:fill="FFFFFF"/>
        </w:rPr>
        <w:t>10</w:t>
      </w:r>
      <w:r w:rsidRPr="00A6387F">
        <w:rPr>
          <w:rFonts w:ascii="Times" w:hAnsi="Times" w:cs="Arial"/>
          <w:color w:val="000000" w:themeColor="text1"/>
          <w:shd w:val="clear" w:color="auto" w:fill="FFFFFF"/>
        </w:rPr>
        <w:t xml:space="preserve">(11), 3880; Received: 5 May 2020 / </w:t>
      </w:r>
      <w:r w:rsidRPr="00A6387F">
        <w:rPr>
          <w:rFonts w:ascii="Times" w:hAnsi="Times" w:cs="Arial"/>
          <w:color w:val="000000" w:themeColor="text1"/>
          <w:shd w:val="clear" w:color="auto" w:fill="FFFFFF"/>
        </w:rPr>
        <w:br/>
        <w:t xml:space="preserve">            Revised: 23 May 2020 / Accepted: 29 May 2020 / Published: 3 June 2020</w:t>
      </w:r>
    </w:p>
    <w:p w14:paraId="375F9854" w14:textId="77777777" w:rsidR="00804F52" w:rsidRPr="00A6387F" w:rsidRDefault="00804F52" w:rsidP="00804F52">
      <w:pPr>
        <w:rPr>
          <w:rFonts w:ascii="Times" w:hAnsi="Times"/>
          <w:color w:val="000000" w:themeColor="text1"/>
        </w:rPr>
      </w:pPr>
    </w:p>
    <w:p w14:paraId="6963ADBF"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[4]</w:t>
      </w:r>
      <w:r w:rsidRPr="00A6387F">
        <w:rPr>
          <w:rFonts w:ascii="Times" w:hAnsi="Times"/>
          <w:color w:val="000000" w:themeColor="text1"/>
          <w:lang w:val="en-US"/>
        </w:rPr>
        <w:tab/>
      </w:r>
      <w:proofErr w:type="spellStart"/>
      <w:r w:rsidRPr="00A6387F">
        <w:rPr>
          <w:rFonts w:ascii="Times" w:hAnsi="Times"/>
          <w:color w:val="000000" w:themeColor="text1"/>
        </w:rPr>
        <w:t>Christophorus</w:t>
      </w:r>
      <w:proofErr w:type="spellEnd"/>
      <w:r w:rsidRPr="00A6387F">
        <w:rPr>
          <w:rFonts w:ascii="Times" w:hAnsi="Times"/>
          <w:color w:val="000000" w:themeColor="text1"/>
        </w:rPr>
        <w:t xml:space="preserve"> </w:t>
      </w:r>
      <w:proofErr w:type="spellStart"/>
      <w:r w:rsidRPr="00A6387F">
        <w:rPr>
          <w:rFonts w:ascii="Times" w:hAnsi="Times"/>
          <w:color w:val="000000" w:themeColor="text1"/>
        </w:rPr>
        <w:t>Beneditto</w:t>
      </w:r>
      <w:proofErr w:type="spellEnd"/>
      <w:r w:rsidRPr="00A6387F">
        <w:rPr>
          <w:rFonts w:ascii="Times" w:hAnsi="Times"/>
          <w:color w:val="000000" w:themeColor="text1"/>
          <w:lang w:val="en-US"/>
        </w:rPr>
        <w:t>,</w:t>
      </w:r>
      <w:r w:rsidRPr="00A6387F">
        <w:rPr>
          <w:rFonts w:ascii="Times" w:hAnsi="Times"/>
          <w:color w:val="000000" w:themeColor="text1"/>
        </w:rPr>
        <w:t xml:space="preserve"> Aditya </w:t>
      </w:r>
      <w:proofErr w:type="spellStart"/>
      <w:r w:rsidRPr="00A6387F">
        <w:rPr>
          <w:rFonts w:ascii="Times" w:hAnsi="Times"/>
          <w:color w:val="000000" w:themeColor="text1"/>
        </w:rPr>
        <w:t>Satrio</w:t>
      </w:r>
      <w:proofErr w:type="spellEnd"/>
      <w:r w:rsidRPr="00A6387F">
        <w:rPr>
          <w:rFonts w:ascii="Times" w:hAnsi="Times"/>
          <w:color w:val="000000" w:themeColor="text1"/>
          <w:lang w:val="en-US"/>
        </w:rPr>
        <w:t xml:space="preserve"> et al. </w:t>
      </w:r>
      <w:r w:rsidRPr="00A6387F">
        <w:rPr>
          <w:rFonts w:ascii="Times" w:hAnsi="Times"/>
          <w:color w:val="000000" w:themeColor="text1"/>
        </w:rPr>
        <w:t xml:space="preserve">Time series analysis and forecasting of </w:t>
      </w:r>
      <w:r w:rsidRPr="00A6387F">
        <w:rPr>
          <w:rFonts w:ascii="Times" w:hAnsi="Times"/>
          <w:color w:val="000000" w:themeColor="text1"/>
        </w:rPr>
        <w:br/>
        <w:t xml:space="preserve">             coronavirus disease in Indonesia using ARIMA model and </w:t>
      </w:r>
      <w:proofErr w:type="gramStart"/>
      <w:r w:rsidRPr="00A6387F">
        <w:rPr>
          <w:rFonts w:ascii="Times" w:hAnsi="Times"/>
          <w:color w:val="000000" w:themeColor="text1"/>
        </w:rPr>
        <w:t>PROPHET</w:t>
      </w:r>
      <w:r w:rsidRPr="00A6387F">
        <w:rPr>
          <w:rFonts w:ascii="Times" w:hAnsi="Times"/>
          <w:color w:val="000000" w:themeColor="text1"/>
          <w:lang w:val="en-US"/>
        </w:rPr>
        <w:t xml:space="preserve">,   </w:t>
      </w:r>
      <w:proofErr w:type="gramEnd"/>
      <w:r w:rsidRPr="00A6387F">
        <w:rPr>
          <w:rFonts w:ascii="Times" w:hAnsi="Times"/>
          <w:color w:val="000000" w:themeColor="text1"/>
          <w:lang w:val="en-US"/>
        </w:rPr>
        <w:br/>
        <w:t xml:space="preserve">             </w:t>
      </w:r>
      <w:r w:rsidRPr="00A6387F">
        <w:rPr>
          <w:rFonts w:ascii="Times" w:hAnsi="Times" w:cs="Arial"/>
          <w:color w:val="000000" w:themeColor="text1"/>
        </w:rPr>
        <w:t>https://doi.org/10.1016/j.procs.2021.01.036</w:t>
      </w:r>
      <w:r w:rsidRPr="00A6387F">
        <w:rPr>
          <w:rStyle w:val="Hyperlink"/>
          <w:rFonts w:ascii="Times" w:hAnsi="Times" w:cs="Arial"/>
          <w:color w:val="000000" w:themeColor="text1"/>
        </w:rPr>
        <w:br/>
      </w:r>
      <w:r w:rsidRPr="00A6387F">
        <w:rPr>
          <w:rFonts w:ascii="Times" w:hAnsi="Times" w:cs="Arial"/>
          <w:color w:val="000000" w:themeColor="text1"/>
        </w:rPr>
        <w:br/>
      </w:r>
      <w:r w:rsidRPr="00A6387F">
        <w:rPr>
          <w:rFonts w:ascii="Times" w:hAnsi="Times" w:cs="Arial"/>
          <w:color w:val="000000" w:themeColor="text1"/>
          <w:lang w:val="en-US"/>
        </w:rPr>
        <w:t xml:space="preserve">[5] </w:t>
      </w:r>
      <w:r w:rsidRPr="00A6387F">
        <w:rPr>
          <w:rFonts w:ascii="Times" w:hAnsi="Times"/>
          <w:color w:val="000000" w:themeColor="text1"/>
        </w:rPr>
        <w:tab/>
        <w:t xml:space="preserve">Leo J, </w:t>
      </w:r>
      <w:proofErr w:type="spellStart"/>
      <w:r w:rsidRPr="00A6387F">
        <w:rPr>
          <w:rFonts w:ascii="Times" w:hAnsi="Times"/>
          <w:color w:val="000000" w:themeColor="text1"/>
        </w:rPr>
        <w:t>Luhanga</w:t>
      </w:r>
      <w:proofErr w:type="spellEnd"/>
      <w:r w:rsidRPr="00A6387F">
        <w:rPr>
          <w:rFonts w:ascii="Times" w:hAnsi="Times"/>
          <w:color w:val="000000" w:themeColor="text1"/>
        </w:rPr>
        <w:t xml:space="preserve"> E, Michael K. Machine Learning Model for Imbalanced Cholera </w:t>
      </w:r>
      <w:r w:rsidRPr="00A6387F">
        <w:rPr>
          <w:rFonts w:ascii="Times" w:hAnsi="Times"/>
          <w:color w:val="000000" w:themeColor="text1"/>
        </w:rPr>
        <w:br/>
        <w:t xml:space="preserve">            Dataset in Tanzania. The Scientific World Journal. 2019 Jul; 2019: p. 1–12.</w:t>
      </w:r>
      <w:r w:rsidRPr="00A6387F">
        <w:rPr>
          <w:rFonts w:ascii="Times" w:hAnsi="Times"/>
          <w:color w:val="000000" w:themeColor="text1"/>
        </w:rPr>
        <w:br/>
      </w:r>
    </w:p>
    <w:p w14:paraId="300D736C" w14:textId="77777777" w:rsidR="00804F52" w:rsidRPr="00A6387F" w:rsidRDefault="00804F52" w:rsidP="00804F52">
      <w:pPr>
        <w:rPr>
          <w:rFonts w:ascii="Times" w:hAnsi="Times"/>
          <w:color w:val="000000" w:themeColor="text1"/>
        </w:rPr>
      </w:pPr>
      <w:r w:rsidRPr="00A6387F">
        <w:rPr>
          <w:rFonts w:ascii="Times" w:hAnsi="Times"/>
          <w:color w:val="000000" w:themeColor="text1"/>
          <w:lang w:val="en-US"/>
        </w:rPr>
        <w:t>[6]</w:t>
      </w:r>
      <w:r w:rsidRPr="00A6387F">
        <w:rPr>
          <w:rFonts w:ascii="Times" w:hAnsi="Times"/>
          <w:color w:val="000000" w:themeColor="text1"/>
          <w:lang w:val="en-US"/>
        </w:rPr>
        <w:tab/>
      </w:r>
      <w:proofErr w:type="spellStart"/>
      <w:r w:rsidRPr="00A6387F">
        <w:rPr>
          <w:rFonts w:ascii="Times" w:eastAsiaTheme="minorHAnsi" w:hAnsi="Times" w:cs="AppleSystemUIFont"/>
          <w:color w:val="000000" w:themeColor="text1"/>
          <w:lang w:val="en-GB" w:eastAsia="en-US"/>
        </w:rPr>
        <w:t>Emrah</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Gecili</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Assem</w:t>
      </w:r>
      <w:proofErr w:type="spellEnd"/>
      <w:r w:rsidRPr="00A6387F">
        <w:rPr>
          <w:rFonts w:ascii="Times" w:eastAsiaTheme="minorHAnsi" w:hAnsi="Times" w:cs="AppleSystemUIFont"/>
          <w:color w:val="000000" w:themeColor="text1"/>
          <w:lang w:val="en-GB" w:eastAsia="en-US"/>
        </w:rPr>
        <w:t xml:space="preserve"> </w:t>
      </w:r>
      <w:proofErr w:type="spellStart"/>
      <w:r w:rsidRPr="00A6387F">
        <w:rPr>
          <w:rFonts w:ascii="Times" w:eastAsiaTheme="minorHAnsi" w:hAnsi="Times" w:cs="AppleSystemUIFont"/>
          <w:color w:val="000000" w:themeColor="text1"/>
          <w:lang w:val="en-GB" w:eastAsia="en-US"/>
        </w:rPr>
        <w:t>Ziady</w:t>
      </w:r>
      <w:proofErr w:type="spellEnd"/>
      <w:r w:rsidRPr="00A6387F">
        <w:rPr>
          <w:rFonts w:ascii="Times" w:eastAsiaTheme="minorHAnsi" w:hAnsi="Times" w:cs="AppleSystemUIFont"/>
          <w:color w:val="000000" w:themeColor="text1"/>
          <w:lang w:val="en-GB" w:eastAsia="en-US"/>
        </w:rPr>
        <w:t xml:space="preserve">, Rhonda D. </w:t>
      </w:r>
      <w:proofErr w:type="spellStart"/>
      <w:r w:rsidRPr="00A6387F">
        <w:rPr>
          <w:rFonts w:ascii="Times" w:eastAsiaTheme="minorHAnsi" w:hAnsi="Times" w:cs="AppleSystemUIFont"/>
          <w:color w:val="000000" w:themeColor="text1"/>
          <w:lang w:val="en-GB" w:eastAsia="en-US"/>
        </w:rPr>
        <w:t>Szczesniak</w:t>
      </w:r>
      <w:proofErr w:type="spellEnd"/>
      <w:r w:rsidRPr="00A6387F">
        <w:rPr>
          <w:rFonts w:ascii="Times" w:hAnsi="Times"/>
          <w:color w:val="000000" w:themeColor="text1"/>
        </w:rPr>
        <w:t xml:space="preserve">. </w:t>
      </w:r>
      <w:r w:rsidRPr="00A6387F">
        <w:rPr>
          <w:rFonts w:ascii="Times" w:hAnsi="Times" w:cs="Open Sans"/>
          <w:color w:val="000000" w:themeColor="text1"/>
        </w:rPr>
        <w:t xml:space="preserve">Forecasting COVID-19 </w:t>
      </w:r>
      <w:r w:rsidRPr="00A6387F">
        <w:rPr>
          <w:rFonts w:ascii="Times" w:hAnsi="Times" w:cs="Open Sans"/>
          <w:color w:val="000000" w:themeColor="text1"/>
        </w:rPr>
        <w:br/>
        <w:t xml:space="preserve">            confirmed cases, </w:t>
      </w:r>
      <w:proofErr w:type="gramStart"/>
      <w:r w:rsidRPr="00A6387F">
        <w:rPr>
          <w:rFonts w:ascii="Times" w:hAnsi="Times" w:cs="Open Sans"/>
          <w:color w:val="000000" w:themeColor="text1"/>
        </w:rPr>
        <w:t>deaths</w:t>
      </w:r>
      <w:proofErr w:type="gramEnd"/>
      <w:r w:rsidRPr="00A6387F">
        <w:rPr>
          <w:rFonts w:ascii="Times" w:hAnsi="Times" w:cs="Open Sans"/>
          <w:color w:val="000000" w:themeColor="text1"/>
        </w:rPr>
        <w:t xml:space="preserve"> and recoveries: Revisiting established time series modeling </w:t>
      </w:r>
      <w:r w:rsidRPr="00A6387F">
        <w:rPr>
          <w:rFonts w:ascii="Times" w:hAnsi="Times" w:cs="Open Sans"/>
          <w:color w:val="000000" w:themeColor="text1"/>
        </w:rPr>
        <w:br/>
        <w:t xml:space="preserve">            through novel applications for the USA and Italy</w:t>
      </w:r>
      <w:r w:rsidRPr="00A6387F">
        <w:rPr>
          <w:rFonts w:ascii="Times" w:hAnsi="Times" w:cs="Open Sans"/>
          <w:color w:val="000000" w:themeColor="text1"/>
          <w:lang w:val="en-US"/>
        </w:rPr>
        <w:t xml:space="preserve">. </w:t>
      </w:r>
      <w:r w:rsidRPr="00A6387F">
        <w:rPr>
          <w:rStyle w:val="Strong"/>
          <w:rFonts w:ascii="Times" w:hAnsi="Times"/>
          <w:b w:val="0"/>
          <w:bCs w:val="0"/>
          <w:color w:val="000000" w:themeColor="text1"/>
          <w:shd w:val="clear" w:color="auto" w:fill="FFFFFF"/>
        </w:rPr>
        <w:t>Received:</w:t>
      </w:r>
      <w:r w:rsidRPr="00A6387F">
        <w:rPr>
          <w:rFonts w:ascii="Times" w:hAnsi="Times"/>
          <w:color w:val="000000" w:themeColor="text1"/>
          <w:shd w:val="clear" w:color="auto" w:fill="FFFFFF"/>
        </w:rPr>
        <w:t xml:space="preserve"> June 30, </w:t>
      </w:r>
      <w:r w:rsidRPr="00A6387F">
        <w:rPr>
          <w:rFonts w:ascii="Times" w:hAnsi="Times"/>
          <w:color w:val="000000" w:themeColor="text1"/>
          <w:shd w:val="clear" w:color="auto" w:fill="FFFFFF"/>
        </w:rPr>
        <w:br/>
        <w:t xml:space="preserve">            2020; </w:t>
      </w:r>
      <w:r w:rsidRPr="00A6387F">
        <w:rPr>
          <w:rStyle w:val="Strong"/>
          <w:rFonts w:ascii="Times" w:hAnsi="Times"/>
          <w:b w:val="0"/>
          <w:bCs w:val="0"/>
          <w:color w:val="000000" w:themeColor="text1"/>
          <w:shd w:val="clear" w:color="auto" w:fill="FFFFFF"/>
        </w:rPr>
        <w:t>Accepted:</w:t>
      </w:r>
      <w:r w:rsidRPr="00A6387F">
        <w:rPr>
          <w:rFonts w:ascii="Times" w:hAnsi="Times"/>
          <w:color w:val="000000" w:themeColor="text1"/>
          <w:shd w:val="clear" w:color="auto" w:fill="FFFFFF"/>
        </w:rPr>
        <w:t> December 5, 2020; </w:t>
      </w:r>
      <w:r w:rsidRPr="00A6387F">
        <w:rPr>
          <w:rStyle w:val="Strong"/>
          <w:rFonts w:ascii="Times" w:hAnsi="Times"/>
          <w:b w:val="0"/>
          <w:bCs w:val="0"/>
          <w:color w:val="000000" w:themeColor="text1"/>
          <w:shd w:val="clear" w:color="auto" w:fill="FFFFFF"/>
        </w:rPr>
        <w:t>Published:</w:t>
      </w:r>
      <w:r w:rsidRPr="00A6387F">
        <w:rPr>
          <w:rFonts w:ascii="Times" w:hAnsi="Times"/>
          <w:color w:val="000000" w:themeColor="text1"/>
          <w:shd w:val="clear" w:color="auto" w:fill="FFFFFF"/>
        </w:rPr>
        <w:t> January 7, 2021</w:t>
      </w:r>
      <w:r w:rsidRPr="00A6387F">
        <w:rPr>
          <w:rFonts w:ascii="Times" w:hAnsi="Times"/>
          <w:color w:val="000000" w:themeColor="text1"/>
          <w:lang w:val="en-US"/>
        </w:rPr>
        <w:t>.</w:t>
      </w:r>
      <w:r w:rsidRPr="00A6387F">
        <w:rPr>
          <w:rFonts w:ascii="Times" w:hAnsi="Times"/>
          <w:color w:val="000000" w:themeColor="text1"/>
        </w:rPr>
        <w:br/>
      </w:r>
      <w:r w:rsidRPr="00A6387F">
        <w:rPr>
          <w:rFonts w:ascii="Times" w:hAnsi="Times"/>
          <w:color w:val="000000" w:themeColor="text1"/>
          <w:lang w:val="en-US"/>
        </w:rPr>
        <w:br/>
        <w:t>[7]</w:t>
      </w:r>
      <w:r w:rsidRPr="00A6387F">
        <w:rPr>
          <w:rFonts w:ascii="Times" w:hAnsi="Times"/>
          <w:color w:val="000000" w:themeColor="text1"/>
        </w:rPr>
        <w:tab/>
      </w:r>
      <w:proofErr w:type="spellStart"/>
      <w:r w:rsidRPr="00A6387F">
        <w:rPr>
          <w:rFonts w:ascii="Times" w:hAnsi="Times"/>
          <w:color w:val="000000" w:themeColor="text1"/>
        </w:rPr>
        <w:t>Sathler</w:t>
      </w:r>
      <w:proofErr w:type="spellEnd"/>
      <w:r w:rsidRPr="00A6387F">
        <w:rPr>
          <w:rFonts w:ascii="Times" w:hAnsi="Times"/>
          <w:color w:val="000000" w:themeColor="text1"/>
        </w:rPr>
        <w:t xml:space="preserve"> C, Luciano J. Predictive modeling of dengue fever epidemics: A Neural </w:t>
      </w:r>
      <w:r w:rsidRPr="00A6387F">
        <w:rPr>
          <w:rFonts w:ascii="Times" w:hAnsi="Times"/>
          <w:color w:val="000000" w:themeColor="text1"/>
        </w:rPr>
        <w:br/>
        <w:t xml:space="preserve">            Network Approach. 2017.</w:t>
      </w:r>
      <w:r w:rsidRPr="00A6387F">
        <w:rPr>
          <w:rFonts w:ascii="Times" w:hAnsi="Times"/>
          <w:color w:val="000000" w:themeColor="text1"/>
          <w:shd w:val="clear" w:color="auto" w:fill="FFFFFF"/>
          <w:lang w:val="en-US"/>
        </w:rPr>
        <w:t xml:space="preserve"> </w:t>
      </w:r>
      <w:r w:rsidRPr="00A6387F">
        <w:rPr>
          <w:rFonts w:ascii="Times" w:hAnsi="Times"/>
          <w:color w:val="000000" w:themeColor="text1"/>
          <w:shd w:val="clear" w:color="auto" w:fill="FFFFFF"/>
        </w:rPr>
        <w:t xml:space="preserve">Data Science for Drug Discovery, Health and Translational   </w:t>
      </w:r>
      <w:r w:rsidRPr="00A6387F">
        <w:rPr>
          <w:rFonts w:ascii="Times" w:hAnsi="Times"/>
          <w:color w:val="000000" w:themeColor="text1"/>
          <w:shd w:val="clear" w:color="auto" w:fill="FFFFFF"/>
        </w:rPr>
        <w:br/>
        <w:t xml:space="preserve">            Medicine</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December 10, 2017</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rPr>
        <w:t xml:space="preserve"> I590</w:t>
      </w:r>
      <w:r w:rsidRPr="00A6387F">
        <w:rPr>
          <w:rFonts w:ascii="Times" w:hAnsi="Times"/>
          <w:color w:val="000000" w:themeColor="text1"/>
          <w:shd w:val="clear" w:color="auto" w:fill="FFFFFF"/>
          <w:lang w:val="en-US"/>
        </w:rPr>
        <w:t>.</w:t>
      </w:r>
      <w:r w:rsidRPr="00A6387F">
        <w:rPr>
          <w:rFonts w:ascii="Times" w:hAnsi="Times"/>
          <w:color w:val="000000" w:themeColor="text1"/>
          <w:shd w:val="clear" w:color="auto" w:fill="FFFFFF"/>
          <w:lang w:val="en-US"/>
        </w:rPr>
        <w:br/>
      </w:r>
    </w:p>
    <w:p w14:paraId="0F11B374"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[8]</w:t>
      </w:r>
      <w:r w:rsidRPr="00A6387F">
        <w:rPr>
          <w:rFonts w:ascii="Times" w:hAnsi="Times"/>
          <w:color w:val="000000" w:themeColor="text1"/>
        </w:rPr>
        <w:tab/>
        <w:t xml:space="preserve">Miranda GHB, </w:t>
      </w:r>
      <w:proofErr w:type="spellStart"/>
      <w:r w:rsidRPr="00A6387F">
        <w:rPr>
          <w:rFonts w:ascii="Times" w:hAnsi="Times"/>
          <w:color w:val="000000" w:themeColor="text1"/>
        </w:rPr>
        <w:t>Baetens</w:t>
      </w:r>
      <w:proofErr w:type="spellEnd"/>
      <w:r w:rsidRPr="00A6387F">
        <w:rPr>
          <w:rFonts w:ascii="Times" w:hAnsi="Times"/>
          <w:color w:val="000000" w:themeColor="text1"/>
        </w:rPr>
        <w:t xml:space="preserve"> JM, </w:t>
      </w:r>
      <w:proofErr w:type="spellStart"/>
      <w:r w:rsidRPr="00A6387F">
        <w:rPr>
          <w:rFonts w:ascii="Times" w:hAnsi="Times"/>
          <w:color w:val="000000" w:themeColor="text1"/>
        </w:rPr>
        <w:t>Bossuyt</w:t>
      </w:r>
      <w:proofErr w:type="spellEnd"/>
      <w:r w:rsidRPr="00A6387F">
        <w:rPr>
          <w:rFonts w:ascii="Times" w:hAnsi="Times"/>
          <w:color w:val="000000" w:themeColor="text1"/>
        </w:rPr>
        <w:t xml:space="preserve"> N, Bruno OM, </w:t>
      </w:r>
      <w:proofErr w:type="spellStart"/>
      <w:r w:rsidRPr="00A6387F">
        <w:rPr>
          <w:rFonts w:ascii="Times" w:hAnsi="Times"/>
          <w:color w:val="000000" w:themeColor="text1"/>
        </w:rPr>
        <w:t>Baets</w:t>
      </w:r>
      <w:proofErr w:type="spellEnd"/>
      <w:r w:rsidRPr="00A6387F">
        <w:rPr>
          <w:rFonts w:ascii="Times" w:hAnsi="Times"/>
          <w:color w:val="000000" w:themeColor="text1"/>
        </w:rPr>
        <w:t xml:space="preserve"> BD. Real-time prediction of influenza outbreaks in Belgium. Epidemics. 2019 Sep; 28: p. 100341.</w:t>
      </w:r>
      <w:r w:rsidRPr="00A6387F">
        <w:rPr>
          <w:rFonts w:ascii="Times" w:hAnsi="Times"/>
          <w:color w:val="000000" w:themeColor="text1"/>
          <w:lang w:val="en-US"/>
        </w:rPr>
        <w:t xml:space="preserve"> </w:t>
      </w:r>
    </w:p>
    <w:p w14:paraId="351E2BFA" w14:textId="77777777" w:rsidR="00804F52" w:rsidRPr="00A6387F" w:rsidRDefault="00804F52" w:rsidP="00804F52">
      <w:pPr>
        <w:rPr>
          <w:rFonts w:ascii="Times" w:hAnsi="Times"/>
          <w:color w:val="000000" w:themeColor="text1"/>
        </w:rPr>
      </w:pPr>
    </w:p>
    <w:p w14:paraId="6189F08F"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lang w:val="en-US"/>
        </w:rPr>
        <w:t xml:space="preserve">[9] </w:t>
      </w:r>
      <w:r w:rsidRPr="00A6387F">
        <w:rPr>
          <w:rFonts w:ascii="Times" w:hAnsi="Times"/>
          <w:color w:val="000000" w:themeColor="text1"/>
          <w:lang w:val="en-US"/>
        </w:rPr>
        <w:tab/>
      </w:r>
      <w:proofErr w:type="spellStart"/>
      <w:r w:rsidRPr="00A6387F">
        <w:rPr>
          <w:rFonts w:ascii="Times" w:hAnsi="Times"/>
          <w:color w:val="000000" w:themeColor="text1"/>
        </w:rPr>
        <w:t>Muktevi</w:t>
      </w:r>
      <w:proofErr w:type="spellEnd"/>
      <w:r w:rsidRPr="00A6387F">
        <w:rPr>
          <w:rFonts w:ascii="Times" w:hAnsi="Times"/>
          <w:color w:val="000000" w:themeColor="text1"/>
        </w:rPr>
        <w:t xml:space="preserve"> </w:t>
      </w:r>
      <w:proofErr w:type="spellStart"/>
      <w:r w:rsidRPr="00A6387F">
        <w:rPr>
          <w:rFonts w:ascii="Times" w:hAnsi="Times"/>
          <w:color w:val="000000" w:themeColor="text1"/>
        </w:rPr>
        <w:t>Srivenkatesh</w:t>
      </w:r>
      <w:proofErr w:type="spellEnd"/>
      <w:r w:rsidRPr="00A6387F">
        <w:rPr>
          <w:rFonts w:ascii="Times" w:hAnsi="Times"/>
          <w:color w:val="000000" w:themeColor="text1"/>
          <w:lang w:val="en-US"/>
        </w:rPr>
        <w:t xml:space="preserve">, </w:t>
      </w:r>
      <w:r w:rsidRPr="00A6387F">
        <w:rPr>
          <w:rFonts w:ascii="Times" w:hAnsi="Times"/>
          <w:color w:val="000000" w:themeColor="text1"/>
        </w:rPr>
        <w:t>Performance Evolution of Different Machine Learning Algorithms for Prediction of Liver Disease</w:t>
      </w:r>
      <w:r w:rsidRPr="00A6387F">
        <w:rPr>
          <w:rFonts w:ascii="Times" w:hAnsi="Times"/>
          <w:color w:val="000000" w:themeColor="text1"/>
          <w:lang w:val="en-US"/>
        </w:rPr>
        <w:t xml:space="preserve">. </w:t>
      </w:r>
      <w:r w:rsidRPr="00A6387F">
        <w:rPr>
          <w:rFonts w:ascii="Times" w:hAnsi="Times"/>
          <w:color w:val="000000" w:themeColor="text1"/>
        </w:rPr>
        <w:t>International Journal of Innovative Technology and Exploring Engineering (IJITEE) ISSN: 2278-3075, Volume-9 Issue-2, December 2019</w:t>
      </w:r>
      <w:r w:rsidRPr="00A6387F">
        <w:rPr>
          <w:rFonts w:ascii="Times" w:hAnsi="Times"/>
          <w:color w:val="000000" w:themeColor="text1"/>
          <w:lang w:val="en-US"/>
        </w:rPr>
        <w:t xml:space="preserve">. </w:t>
      </w:r>
    </w:p>
    <w:p w14:paraId="03DE7685" w14:textId="77777777" w:rsidR="00804F52" w:rsidRPr="00A6387F" w:rsidRDefault="00804F52" w:rsidP="00804F52">
      <w:pPr>
        <w:rPr>
          <w:rFonts w:ascii="Times" w:hAnsi="Times"/>
          <w:color w:val="000000" w:themeColor="text1"/>
          <w:lang w:val="en-US"/>
        </w:rPr>
      </w:pPr>
    </w:p>
    <w:p w14:paraId="08757442"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10</w:t>
      </w:r>
      <w:r w:rsidRPr="00A6387F">
        <w:rPr>
          <w:rFonts w:ascii="Times" w:hAnsi="Times" w:cs="Calibri"/>
          <w:color w:val="000000" w:themeColor="text1"/>
        </w:rPr>
        <w:t xml:space="preserve">]        K. Koh, B. Kim &amp; J. </w:t>
      </w:r>
      <w:proofErr w:type="spellStart"/>
      <w:r w:rsidRPr="00A6387F">
        <w:rPr>
          <w:rFonts w:ascii="Times" w:hAnsi="Times" w:cs="Calibri"/>
          <w:color w:val="000000" w:themeColor="text1"/>
        </w:rPr>
        <w:t>Seo</w:t>
      </w:r>
      <w:proofErr w:type="spellEnd"/>
      <w:r w:rsidRPr="00A6387F">
        <w:rPr>
          <w:rFonts w:ascii="Times" w:hAnsi="Times" w:cs="Calibri"/>
          <w:color w:val="000000" w:themeColor="text1"/>
        </w:rPr>
        <w:t xml:space="preserve">. 2014. Effect of lateral chromatic aberration for chart </w:t>
      </w:r>
      <w:r w:rsidRPr="00A6387F">
        <w:rPr>
          <w:rFonts w:ascii="Times" w:hAnsi="Times" w:cs="Calibri"/>
          <w:color w:val="000000" w:themeColor="text1"/>
        </w:rPr>
        <w:br/>
        <w:t xml:space="preserve">  </w:t>
      </w:r>
      <w:r w:rsidRPr="00A6387F">
        <w:rPr>
          <w:rFonts w:ascii="Times" w:hAnsi="Times" w:cs="Calibri"/>
          <w:color w:val="000000" w:themeColor="text1"/>
        </w:rPr>
        <w:tab/>
        <w:t xml:space="preserve">   reading in information visualization on display devices. Advanced Visual Interfaces. </w:t>
      </w:r>
      <w:r w:rsidRPr="00A6387F">
        <w:rPr>
          <w:rFonts w:ascii="Times" w:hAnsi="Times" w:cs="Calibri"/>
          <w:color w:val="000000" w:themeColor="text1"/>
        </w:rPr>
        <w:br/>
        <w:t xml:space="preserve">              Como, Italy, 289-292.</w:t>
      </w:r>
      <w:r w:rsidRPr="00A6387F">
        <w:rPr>
          <w:rFonts w:ascii="Times" w:hAnsi="Times" w:cs="Calibri"/>
          <w:color w:val="000000" w:themeColor="text1"/>
        </w:rPr>
        <w:br/>
      </w:r>
    </w:p>
    <w:p w14:paraId="1CF9B456"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11</w:t>
      </w:r>
      <w:r w:rsidRPr="00A6387F">
        <w:rPr>
          <w:rFonts w:ascii="Times" w:hAnsi="Times" w:cs="Calibri"/>
          <w:color w:val="000000" w:themeColor="text1"/>
        </w:rPr>
        <w:t xml:space="preserve">]        H. S. </w:t>
      </w:r>
      <w:proofErr w:type="spellStart"/>
      <w:r w:rsidRPr="00A6387F">
        <w:rPr>
          <w:rFonts w:ascii="Times" w:hAnsi="Times" w:cs="Calibri"/>
          <w:color w:val="000000" w:themeColor="text1"/>
        </w:rPr>
        <w:t>Yoo</w:t>
      </w:r>
      <w:proofErr w:type="spellEnd"/>
      <w:r w:rsidRPr="00A6387F">
        <w:rPr>
          <w:rFonts w:ascii="Times" w:hAnsi="Times" w:cs="Calibri"/>
          <w:color w:val="000000" w:themeColor="text1"/>
        </w:rPr>
        <w:t xml:space="preserve">. 2007. Color illusions on liquid crystal displays and design guidelines for </w:t>
      </w:r>
      <w:r w:rsidRPr="00A6387F">
        <w:rPr>
          <w:rFonts w:ascii="Times" w:hAnsi="Times" w:cs="Calibri"/>
          <w:color w:val="000000" w:themeColor="text1"/>
        </w:rPr>
        <w:br/>
        <w:t xml:space="preserve">               information visualization. Master of Science, Virginia Tech.</w:t>
      </w:r>
      <w:r w:rsidRPr="00A6387F">
        <w:rPr>
          <w:rFonts w:ascii="Times" w:hAnsi="Times" w:cs="Calibri"/>
          <w:color w:val="000000" w:themeColor="text1"/>
        </w:rPr>
        <w:br/>
      </w:r>
    </w:p>
    <w:p w14:paraId="32880F19"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t>[</w:t>
      </w:r>
      <w:r w:rsidRPr="00A6387F">
        <w:rPr>
          <w:rFonts w:ascii="Times" w:hAnsi="Times" w:cs="Calibri"/>
          <w:color w:val="000000" w:themeColor="text1"/>
          <w:lang w:val="en-US"/>
        </w:rPr>
        <w:t>12</w:t>
      </w:r>
      <w:r w:rsidRPr="00A6387F">
        <w:rPr>
          <w:rFonts w:ascii="Times" w:hAnsi="Times" w:cs="Calibri"/>
          <w:color w:val="000000" w:themeColor="text1"/>
        </w:rPr>
        <w:t xml:space="preserve">]        T. Boult &amp; W. </w:t>
      </w:r>
      <w:proofErr w:type="spellStart"/>
      <w:r w:rsidRPr="00A6387F">
        <w:rPr>
          <w:rFonts w:ascii="Times" w:hAnsi="Times" w:cs="Calibri"/>
          <w:color w:val="000000" w:themeColor="text1"/>
        </w:rPr>
        <w:t>Wolberg</w:t>
      </w:r>
      <w:proofErr w:type="spellEnd"/>
      <w:r w:rsidRPr="00A6387F">
        <w:rPr>
          <w:rFonts w:ascii="Times" w:hAnsi="Times" w:cs="Calibri"/>
          <w:color w:val="000000" w:themeColor="text1"/>
        </w:rPr>
        <w:t xml:space="preserve">. 1992. Correcting chromatic aberrations using image </w:t>
      </w:r>
      <w:r w:rsidRPr="00A6387F">
        <w:rPr>
          <w:rFonts w:ascii="Times" w:hAnsi="Times" w:cs="Calibri"/>
          <w:color w:val="000000" w:themeColor="text1"/>
        </w:rPr>
        <w:br/>
        <w:t xml:space="preserve">               warping. CVPR, Champaign, IL, 684–87.</w:t>
      </w:r>
      <w:r w:rsidRPr="00A6387F">
        <w:rPr>
          <w:rFonts w:ascii="Times" w:hAnsi="Times" w:cs="Calibri"/>
          <w:color w:val="000000" w:themeColor="text1"/>
        </w:rPr>
        <w:br/>
      </w:r>
    </w:p>
    <w:p w14:paraId="28B81357" w14:textId="77777777" w:rsidR="00804F52" w:rsidRPr="00A6387F" w:rsidRDefault="00804F52" w:rsidP="00804F52">
      <w:pPr>
        <w:shd w:val="clear" w:color="auto" w:fill="FFFFFF"/>
        <w:rPr>
          <w:rFonts w:ascii="Times" w:hAnsi="Times" w:cs="Calibri"/>
          <w:color w:val="000000" w:themeColor="text1"/>
        </w:rPr>
      </w:pPr>
      <w:r w:rsidRPr="00A6387F">
        <w:rPr>
          <w:rFonts w:ascii="Times" w:hAnsi="Times" w:cs="Calibri"/>
          <w:color w:val="000000" w:themeColor="text1"/>
        </w:rPr>
        <w:lastRenderedPageBreak/>
        <w:t>[</w:t>
      </w:r>
      <w:r w:rsidRPr="00A6387F">
        <w:rPr>
          <w:rFonts w:ascii="Times" w:hAnsi="Times" w:cs="Calibri"/>
          <w:color w:val="000000" w:themeColor="text1"/>
          <w:lang w:val="en-US"/>
        </w:rPr>
        <w:t>13</w:t>
      </w:r>
      <w:r w:rsidRPr="00A6387F">
        <w:rPr>
          <w:rFonts w:ascii="Times" w:hAnsi="Times" w:cs="Calibri"/>
          <w:color w:val="000000" w:themeColor="text1"/>
        </w:rPr>
        <w:t xml:space="preserve">]        M. K. Johnson &amp; H. Farid. 2006. Exposing digital forgeries through chromatic </w:t>
      </w:r>
      <w:r w:rsidRPr="00A6387F">
        <w:rPr>
          <w:rFonts w:ascii="Times" w:hAnsi="Times" w:cs="Calibri"/>
          <w:color w:val="000000" w:themeColor="text1"/>
        </w:rPr>
        <w:br/>
        <w:t xml:space="preserve">               aberration. Multimedia and security, Geneva, Switzerland, 48-55.</w:t>
      </w:r>
      <w:r w:rsidRPr="00A6387F">
        <w:rPr>
          <w:rFonts w:ascii="Times" w:hAnsi="Times" w:cs="Calibri"/>
          <w:color w:val="000000" w:themeColor="text1"/>
        </w:rPr>
        <w:br/>
      </w:r>
    </w:p>
    <w:p w14:paraId="38CAC19B" w14:textId="77777777" w:rsidR="00804F52" w:rsidRPr="009F7AA2" w:rsidRDefault="00804F52" w:rsidP="00804F52">
      <w:pPr>
        <w:shd w:val="clear" w:color="auto" w:fill="FFFFFF"/>
        <w:rPr>
          <w:rFonts w:ascii="Times" w:hAnsi="Times" w:cs="Calibri"/>
          <w:color w:val="000000" w:themeColor="text1"/>
          <w:lang w:val="fr-FR"/>
        </w:rPr>
      </w:pPr>
      <w:r w:rsidRPr="00A6387F">
        <w:rPr>
          <w:rFonts w:ascii="Times" w:hAnsi="Times" w:cs="Calibri"/>
          <w:color w:val="000000" w:themeColor="text1"/>
        </w:rPr>
        <w:t>[</w:t>
      </w:r>
      <w:r w:rsidRPr="00A6387F">
        <w:rPr>
          <w:rFonts w:ascii="Times" w:hAnsi="Times" w:cs="Calibri"/>
          <w:color w:val="000000" w:themeColor="text1"/>
          <w:lang w:val="en-US"/>
        </w:rPr>
        <w:t>14</w:t>
      </w:r>
      <w:r w:rsidRPr="00A6387F">
        <w:rPr>
          <w:rFonts w:ascii="Times" w:hAnsi="Times" w:cs="Calibri"/>
          <w:color w:val="000000" w:themeColor="text1"/>
        </w:rPr>
        <w:t xml:space="preserve">]      M. Hullin, E. </w:t>
      </w:r>
      <w:proofErr w:type="spellStart"/>
      <w:r w:rsidRPr="00A6387F">
        <w:rPr>
          <w:rFonts w:ascii="Times" w:hAnsi="Times" w:cs="Calibri"/>
          <w:color w:val="000000" w:themeColor="text1"/>
        </w:rPr>
        <w:t>Eisemann</w:t>
      </w:r>
      <w:proofErr w:type="spellEnd"/>
      <w:r w:rsidRPr="00A6387F">
        <w:rPr>
          <w:rFonts w:ascii="Times" w:hAnsi="Times" w:cs="Calibri"/>
          <w:color w:val="000000" w:themeColor="text1"/>
        </w:rPr>
        <w:t xml:space="preserve"> H.P. Seidel &amp; S. Lee. 2011. </w:t>
      </w:r>
      <w:proofErr w:type="gramStart"/>
      <w:r w:rsidRPr="00A6387F">
        <w:rPr>
          <w:rFonts w:ascii="Times" w:hAnsi="Times" w:cs="Calibri"/>
          <w:color w:val="000000" w:themeColor="text1"/>
        </w:rPr>
        <w:t>Physically-based</w:t>
      </w:r>
      <w:proofErr w:type="gramEnd"/>
      <w:r w:rsidRPr="00A6387F">
        <w:rPr>
          <w:rFonts w:ascii="Times" w:hAnsi="Times" w:cs="Calibri"/>
          <w:color w:val="000000" w:themeColor="text1"/>
        </w:rPr>
        <w:t xml:space="preserve"> real-time lens  </w:t>
      </w:r>
      <w:r w:rsidRPr="00A6387F">
        <w:rPr>
          <w:rFonts w:ascii="Times" w:hAnsi="Times" w:cs="Calibri"/>
          <w:color w:val="000000" w:themeColor="text1"/>
        </w:rPr>
        <w:br/>
        <w:t xml:space="preserve">             flare rendering. </w:t>
      </w:r>
      <w:r w:rsidRPr="009F7AA2">
        <w:rPr>
          <w:rFonts w:ascii="Times" w:hAnsi="Times" w:cs="Calibri"/>
          <w:color w:val="000000" w:themeColor="text1"/>
          <w:lang w:val="fr-FR"/>
        </w:rPr>
        <w:t xml:space="preserve">ACM SIGGRAPH, Vancouver, </w:t>
      </w:r>
      <w:proofErr w:type="gramStart"/>
      <w:r w:rsidRPr="009F7AA2">
        <w:rPr>
          <w:rFonts w:ascii="Times" w:hAnsi="Times" w:cs="Calibri"/>
          <w:color w:val="000000" w:themeColor="text1"/>
          <w:lang w:val="fr-FR"/>
        </w:rPr>
        <w:t>108:</w:t>
      </w:r>
      <w:proofErr w:type="gramEnd"/>
      <w:r w:rsidRPr="009F7AA2">
        <w:rPr>
          <w:rFonts w:ascii="Times" w:hAnsi="Times" w:cs="Calibri"/>
          <w:color w:val="000000" w:themeColor="text1"/>
          <w:lang w:val="fr-FR"/>
        </w:rPr>
        <w:t>1–108:9.</w:t>
      </w:r>
      <w:r w:rsidRPr="009F7AA2">
        <w:rPr>
          <w:rFonts w:ascii="Times" w:hAnsi="Times" w:cs="Calibri"/>
          <w:color w:val="000000" w:themeColor="text1"/>
          <w:lang w:val="fr-FR"/>
        </w:rPr>
        <w:br/>
      </w:r>
    </w:p>
    <w:p w14:paraId="55721858" w14:textId="77777777" w:rsidR="00804F52" w:rsidRPr="00A6387F" w:rsidRDefault="00804F52" w:rsidP="00804F52">
      <w:pPr>
        <w:shd w:val="clear" w:color="auto" w:fill="FFFFFF"/>
        <w:rPr>
          <w:rFonts w:ascii="Times" w:hAnsi="Times"/>
          <w:color w:val="000000" w:themeColor="text1"/>
          <w:lang w:val="en-US"/>
        </w:rPr>
      </w:pPr>
      <w:r w:rsidRPr="009F7AA2">
        <w:rPr>
          <w:rFonts w:ascii="Times" w:hAnsi="Times" w:cs="Calibri"/>
          <w:color w:val="000000" w:themeColor="text1"/>
          <w:lang w:val="fr-FR"/>
        </w:rPr>
        <w:t xml:space="preserve">[15]      S. Lee, E. </w:t>
      </w:r>
      <w:proofErr w:type="spellStart"/>
      <w:r w:rsidRPr="009F7AA2">
        <w:rPr>
          <w:rFonts w:ascii="Times" w:hAnsi="Times" w:cs="Calibri"/>
          <w:color w:val="000000" w:themeColor="text1"/>
          <w:lang w:val="fr-FR"/>
        </w:rPr>
        <w:t>Eisemann</w:t>
      </w:r>
      <w:proofErr w:type="spellEnd"/>
      <w:r w:rsidRPr="009F7AA2">
        <w:rPr>
          <w:rFonts w:ascii="Times" w:hAnsi="Times" w:cs="Calibri"/>
          <w:color w:val="000000" w:themeColor="text1"/>
          <w:lang w:val="fr-FR"/>
        </w:rPr>
        <w:t xml:space="preserve"> &amp; H.P. Seidel. </w:t>
      </w:r>
      <w:r w:rsidRPr="00A6387F">
        <w:rPr>
          <w:rFonts w:ascii="Times" w:hAnsi="Times" w:cs="Calibri"/>
          <w:color w:val="000000" w:themeColor="text1"/>
        </w:rPr>
        <w:t xml:space="preserve">2010. Real-time lens blur effects and focus </w:t>
      </w:r>
      <w:r w:rsidRPr="00A6387F">
        <w:rPr>
          <w:rFonts w:ascii="Times" w:hAnsi="Times" w:cs="Calibri"/>
          <w:color w:val="000000" w:themeColor="text1"/>
        </w:rPr>
        <w:br/>
        <w:t xml:space="preserve">             control. ACM SIGGRAPH, Los Angeles, 1-7.</w:t>
      </w:r>
      <w:r w:rsidRPr="00A6387F">
        <w:rPr>
          <w:rFonts w:ascii="Times" w:hAnsi="Times" w:cs="Calibri"/>
          <w:color w:val="000000" w:themeColor="text1"/>
        </w:rPr>
        <w:br/>
      </w:r>
    </w:p>
    <w:p w14:paraId="151CDB49" w14:textId="77777777" w:rsidR="00804F52" w:rsidRPr="00A6387F" w:rsidRDefault="00804F52" w:rsidP="00804F52">
      <w:pPr>
        <w:shd w:val="clear" w:color="auto" w:fill="FFFFFF"/>
        <w:ind w:left="720" w:hanging="720"/>
        <w:jc w:val="both"/>
        <w:rPr>
          <w:rFonts w:ascii="Times" w:hAnsi="Times"/>
          <w:color w:val="000000" w:themeColor="text1"/>
        </w:rPr>
      </w:pPr>
      <w:r w:rsidRPr="00A6387F">
        <w:rPr>
          <w:rFonts w:ascii="Times" w:hAnsi="Times" w:cs="Arial"/>
          <w:color w:val="000000" w:themeColor="text1"/>
          <w:lang w:val="en-US"/>
        </w:rPr>
        <w:t>[16]</w:t>
      </w:r>
      <w:r w:rsidRPr="00A6387F">
        <w:rPr>
          <w:rFonts w:ascii="Times" w:hAnsi="Times" w:cs="Arial"/>
          <w:color w:val="000000" w:themeColor="text1"/>
          <w:lang w:val="en-US"/>
        </w:rPr>
        <w:tab/>
      </w:r>
      <w:r w:rsidRPr="00A6387F">
        <w:rPr>
          <w:rFonts w:ascii="Times" w:hAnsi="Times"/>
          <w:color w:val="000000" w:themeColor="text1"/>
        </w:rPr>
        <w:t>Bonneau et al.</w:t>
      </w:r>
      <w:r w:rsidRPr="00A6387F">
        <w:rPr>
          <w:rFonts w:ascii="Times" w:hAnsi="Times" w:cs="Arial"/>
          <w:color w:val="000000" w:themeColor="text1"/>
          <w:lang w:val="en-GB"/>
        </w:rPr>
        <w:t xml:space="preserve"> </w:t>
      </w:r>
      <w:r w:rsidRPr="00A6387F">
        <w:rPr>
          <w:rFonts w:ascii="Times" w:hAnsi="Times"/>
          <w:color w:val="000000" w:themeColor="text1"/>
        </w:rPr>
        <w:t>Overview and State-of-the-Art of Uncertainty Visualization</w:t>
      </w:r>
      <w:r w:rsidRPr="00A6387F">
        <w:rPr>
          <w:rFonts w:ascii="Times" w:hAnsi="Times" w:cs="Arial"/>
          <w:color w:val="000000" w:themeColor="text1"/>
          <w:lang w:val="en-GB"/>
        </w:rPr>
        <w:t xml:space="preserve">, </w:t>
      </w:r>
      <w:r w:rsidRPr="00A6387F">
        <w:rPr>
          <w:rFonts w:ascii="Times" w:hAnsi="Times"/>
          <w:color w:val="000000" w:themeColor="text1"/>
        </w:rPr>
        <w:t xml:space="preserve">The University of Grenoble, France e-mail: </w:t>
      </w:r>
      <w:proofErr w:type="spellStart"/>
      <w:r w:rsidRPr="00A6387F">
        <w:rPr>
          <w:rFonts w:ascii="Times" w:hAnsi="Times"/>
          <w:color w:val="000000" w:themeColor="text1"/>
        </w:rPr>
        <w:t>Georges-Pierre.Bonneau@ujf-grenoble</w:t>
      </w:r>
      <w:proofErr w:type="spellEnd"/>
      <w:r w:rsidRPr="00A6387F">
        <w:rPr>
          <w:rFonts w:ascii="Times" w:hAnsi="Times"/>
          <w:color w:val="000000" w:themeColor="text1"/>
        </w:rPr>
        <w:t xml:space="preserve">. </w:t>
      </w:r>
      <w:proofErr w:type="spellStart"/>
      <w:r w:rsidRPr="00A6387F">
        <w:rPr>
          <w:rFonts w:ascii="Times" w:hAnsi="Times"/>
          <w:color w:val="000000" w:themeColor="text1"/>
        </w:rPr>
        <w:t>fr</w:t>
      </w:r>
      <w:proofErr w:type="spellEnd"/>
      <w:r w:rsidRPr="00A6387F">
        <w:rPr>
          <w:rFonts w:ascii="Times" w:hAnsi="Times"/>
          <w:color w:val="000000" w:themeColor="text1"/>
          <w:lang w:val="en-US"/>
        </w:rPr>
        <w:t xml:space="preserve">. </w:t>
      </w:r>
      <w:r w:rsidRPr="00A6387F">
        <w:rPr>
          <w:rFonts w:ascii="Times" w:hAnsi="Times"/>
          <w:color w:val="000000" w:themeColor="text1"/>
        </w:rPr>
        <w:t>ISBN: 978-1-4471-6496-8</w:t>
      </w:r>
    </w:p>
    <w:p w14:paraId="0F1547E7" w14:textId="77777777" w:rsidR="00804F52" w:rsidRPr="00A6387F" w:rsidRDefault="00804F52" w:rsidP="00804F52">
      <w:pPr>
        <w:autoSpaceDE w:val="0"/>
        <w:autoSpaceDN w:val="0"/>
        <w:adjustRightInd w:val="0"/>
        <w:jc w:val="both"/>
        <w:rPr>
          <w:rFonts w:ascii="Times" w:hAnsi="Times" w:cs="Arial"/>
          <w:color w:val="000000" w:themeColor="text1"/>
          <w:lang w:val="en-GB"/>
        </w:rPr>
      </w:pPr>
    </w:p>
    <w:p w14:paraId="3E742E3A"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GB"/>
        </w:rPr>
        <w:t>[17]</w:t>
      </w:r>
      <w:r w:rsidRPr="00A6387F">
        <w:rPr>
          <w:rFonts w:ascii="Times" w:hAnsi="Times" w:cs="Arial"/>
          <w:color w:val="000000" w:themeColor="text1"/>
          <w:lang w:val="en-GB"/>
        </w:rPr>
        <w:tab/>
      </w:r>
      <w:r w:rsidRPr="00A6387F">
        <w:rPr>
          <w:rFonts w:ascii="Times" w:eastAsiaTheme="minorHAnsi" w:hAnsi="Times"/>
          <w:color w:val="000000" w:themeColor="text1"/>
          <w:lang w:val="en-GB" w:eastAsia="en-US"/>
        </w:rPr>
        <w:t xml:space="preserve">Simon Barthelme, Pascal </w:t>
      </w:r>
      <w:proofErr w:type="spellStart"/>
      <w:r w:rsidRPr="00A6387F">
        <w:rPr>
          <w:rFonts w:ascii="Times" w:eastAsiaTheme="minorHAnsi" w:hAnsi="Times"/>
          <w:color w:val="000000" w:themeColor="text1"/>
          <w:lang w:val="en-GB" w:eastAsia="en-US"/>
        </w:rPr>
        <w:t>Mamassian</w:t>
      </w:r>
      <w:proofErr w:type="spellEnd"/>
      <w:r w:rsidRPr="00A6387F">
        <w:rPr>
          <w:rFonts w:ascii="Times" w:hAnsi="Times" w:cs="Arial"/>
          <w:color w:val="000000" w:themeColor="text1"/>
          <w:lang w:val="en-US"/>
        </w:rPr>
        <w:t xml:space="preserve">. </w:t>
      </w:r>
      <w:r w:rsidRPr="00A6387F">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0A1E4196" w14:textId="77777777" w:rsidR="00804F52" w:rsidRPr="00A6387F" w:rsidRDefault="00804F52" w:rsidP="00804F52">
      <w:pPr>
        <w:ind w:left="720" w:hanging="720"/>
        <w:jc w:val="both"/>
        <w:rPr>
          <w:rFonts w:ascii="Times" w:hAnsi="Times" w:cs="Arial"/>
          <w:color w:val="000000" w:themeColor="text1"/>
          <w:bdr w:val="none" w:sz="0" w:space="0" w:color="auto" w:frame="1"/>
          <w:shd w:val="clear" w:color="auto" w:fill="FFFFFF"/>
          <w:lang w:val="en-US"/>
        </w:rPr>
      </w:pPr>
    </w:p>
    <w:p w14:paraId="45C6DB27" w14:textId="77777777" w:rsidR="00804F52" w:rsidRPr="00A6387F" w:rsidRDefault="00804F52" w:rsidP="00804F52">
      <w:pPr>
        <w:autoSpaceDE w:val="0"/>
        <w:autoSpaceDN w:val="0"/>
        <w:adjustRightInd w:val="0"/>
        <w:ind w:left="720" w:hanging="720"/>
        <w:jc w:val="both"/>
        <w:rPr>
          <w:rFonts w:ascii="Times" w:eastAsiaTheme="minorHAnsi" w:hAnsi="Times" w:cs="`˚"/>
          <w:color w:val="000000" w:themeColor="text1"/>
          <w:lang w:val="en-GB" w:eastAsia="en-US"/>
        </w:rPr>
      </w:pPr>
      <w:r w:rsidRPr="00A6387F">
        <w:rPr>
          <w:rFonts w:ascii="Times" w:hAnsi="Times" w:cs="Arial"/>
          <w:color w:val="000000" w:themeColor="text1"/>
          <w:bdr w:val="none" w:sz="0" w:space="0" w:color="auto" w:frame="1"/>
          <w:shd w:val="clear" w:color="auto" w:fill="FFFFFF"/>
          <w:lang w:val="en-US"/>
        </w:rPr>
        <w:t>[18]</w:t>
      </w:r>
      <w:r w:rsidRPr="00A6387F">
        <w:rPr>
          <w:rFonts w:ascii="Times" w:hAnsi="Times" w:cs="Arial"/>
          <w:color w:val="000000" w:themeColor="text1"/>
          <w:bdr w:val="none" w:sz="0" w:space="0" w:color="auto" w:frame="1"/>
          <w:shd w:val="clear" w:color="auto" w:fill="FFFFFF"/>
          <w:lang w:val="en-US"/>
        </w:rPr>
        <w:tab/>
      </w:r>
      <w:r w:rsidRPr="00A6387F">
        <w:rPr>
          <w:rFonts w:ascii="Times" w:eastAsiaTheme="minorHAnsi" w:hAnsi="Times"/>
          <w:color w:val="000000" w:themeColor="text1"/>
          <w:lang w:val="en-GB" w:eastAsia="en-US"/>
        </w:rPr>
        <w:t xml:space="preserve">Henning </w:t>
      </w:r>
      <w:proofErr w:type="spellStart"/>
      <w:r w:rsidRPr="00A6387F">
        <w:rPr>
          <w:rFonts w:ascii="Times" w:eastAsiaTheme="minorHAnsi" w:hAnsi="Times"/>
          <w:color w:val="000000" w:themeColor="text1"/>
          <w:lang w:val="en-GB" w:eastAsia="en-US"/>
        </w:rPr>
        <w:t>Griethe</w:t>
      </w:r>
      <w:proofErr w:type="spellEnd"/>
      <w:r w:rsidRPr="00A6387F">
        <w:rPr>
          <w:rFonts w:ascii="Times" w:eastAsiaTheme="minorHAnsi" w:hAnsi="Times"/>
          <w:color w:val="000000" w:themeColor="text1"/>
          <w:lang w:val="en-GB" w:eastAsia="en-US"/>
        </w:rPr>
        <w:t xml:space="preserve"> et al.</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The Visualization of Uncertain Data: Methods and Problems</w:t>
      </w:r>
      <w:r w:rsidRPr="00A6387F">
        <w:rPr>
          <w:rFonts w:ascii="Times" w:hAnsi="Times" w:cs="Arial"/>
          <w:color w:val="000000" w:themeColor="text1"/>
          <w:lang w:val="en-GB"/>
        </w:rPr>
        <w:t xml:space="preserve">. </w:t>
      </w:r>
      <w:r w:rsidRPr="00A6387F">
        <w:rPr>
          <w:rFonts w:ascii="Times" w:eastAsiaTheme="minorHAnsi" w:hAnsi="Times"/>
          <w:color w:val="000000" w:themeColor="text1"/>
          <w:lang w:val="en-GB" w:eastAsia="en-US"/>
        </w:rPr>
        <w:t>Computer Graphics, 18051 Rostock, Germany</w:t>
      </w:r>
      <w:r w:rsidRPr="00A6387F">
        <w:rPr>
          <w:rFonts w:ascii="Times" w:hAnsi="Times" w:cs="Arial"/>
          <w:color w:val="000000" w:themeColor="text1"/>
          <w:lang w:val="en-US"/>
        </w:rPr>
        <w:t xml:space="preserve">. </w:t>
      </w:r>
      <w:r w:rsidRPr="00A6387F">
        <w:rPr>
          <w:rFonts w:ascii="Times" w:eastAsiaTheme="minorHAnsi" w:hAnsi="Times" w:cs="`˚"/>
          <w:color w:val="000000" w:themeColor="text1"/>
          <w:lang w:val="en-GB" w:eastAsia="en-US"/>
        </w:rPr>
        <w:t>January 2006, 2,988 reads, 36 publications, 262 citations.</w:t>
      </w:r>
    </w:p>
    <w:p w14:paraId="78D241D4"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353459FA" w14:textId="77777777" w:rsidR="00804F52" w:rsidRPr="00A6387F" w:rsidRDefault="00804F52" w:rsidP="00804F52">
      <w:pPr>
        <w:autoSpaceDE w:val="0"/>
        <w:autoSpaceDN w:val="0"/>
        <w:adjustRightInd w:val="0"/>
        <w:ind w:left="720" w:hanging="720"/>
        <w:jc w:val="both"/>
        <w:rPr>
          <w:rFonts w:ascii="Times" w:hAnsi="Times" w:cs="Arial"/>
          <w:color w:val="000000" w:themeColor="text1"/>
          <w:lang w:val="en-US"/>
        </w:rPr>
      </w:pPr>
      <w:r w:rsidRPr="00A6387F">
        <w:rPr>
          <w:rFonts w:ascii="Times" w:hAnsi="Times" w:cs="Arial"/>
          <w:color w:val="000000" w:themeColor="text1"/>
          <w:lang w:val="en-US"/>
        </w:rPr>
        <w:t>[19]</w:t>
      </w:r>
      <w:r w:rsidRPr="00A6387F">
        <w:rPr>
          <w:rFonts w:ascii="Times" w:hAnsi="Times" w:cs="Arial"/>
          <w:color w:val="000000" w:themeColor="text1"/>
          <w:lang w:val="en-US"/>
        </w:rPr>
        <w:tab/>
      </w:r>
      <w:r w:rsidRPr="00A6387F">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A6387F">
        <w:rPr>
          <w:rFonts w:ascii="Times" w:hAnsi="Times" w:cs="Arial"/>
          <w:color w:val="000000" w:themeColor="text1"/>
          <w:lang w:val="en-US"/>
        </w:rPr>
        <w:t>.</w:t>
      </w:r>
    </w:p>
    <w:p w14:paraId="346C9E51"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460262BE"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hAnsi="Times" w:cs="Arial"/>
          <w:color w:val="000000" w:themeColor="text1"/>
          <w:lang w:val="en-US"/>
        </w:rPr>
        <w:t>[20]</w:t>
      </w:r>
      <w:r w:rsidRPr="00A6387F">
        <w:rPr>
          <w:rFonts w:ascii="Times" w:hAnsi="Times" w:cs="Arial"/>
          <w:color w:val="000000" w:themeColor="text1"/>
          <w:lang w:val="en-US"/>
        </w:rPr>
        <w:tab/>
      </w:r>
      <w:proofErr w:type="spellStart"/>
      <w:r w:rsidRPr="00A6387F">
        <w:rPr>
          <w:rFonts w:ascii="Times" w:eastAsiaTheme="minorHAnsi" w:hAnsi="Times"/>
          <w:color w:val="000000" w:themeColor="text1"/>
          <w:lang w:val="en-GB" w:eastAsia="en-US"/>
        </w:rPr>
        <w:t>Lundstr¨om</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Ljung</w:t>
      </w:r>
      <w:proofErr w:type="spellEnd"/>
      <w:r w:rsidRPr="00A6387F">
        <w:rPr>
          <w:rFonts w:ascii="Times" w:eastAsiaTheme="minorHAnsi" w:hAnsi="Times"/>
          <w:color w:val="000000" w:themeColor="text1"/>
          <w:lang w:val="en-GB" w:eastAsia="en-US"/>
        </w:rPr>
        <w:t xml:space="preserve">, P., Persson, A., </w:t>
      </w:r>
      <w:proofErr w:type="spellStart"/>
      <w:r w:rsidRPr="00A6387F">
        <w:rPr>
          <w:rFonts w:ascii="Times" w:eastAsiaTheme="minorHAnsi" w:hAnsi="Times"/>
          <w:color w:val="000000" w:themeColor="text1"/>
          <w:lang w:val="en-GB" w:eastAsia="en-US"/>
        </w:rPr>
        <w:t>Ynnerman</w:t>
      </w:r>
      <w:proofErr w:type="spellEnd"/>
      <w:r w:rsidRPr="00A6387F">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6492DA4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p>
    <w:p w14:paraId="70CCCC07" w14:textId="77777777" w:rsidR="00804F52" w:rsidRPr="00A6387F" w:rsidRDefault="00804F52" w:rsidP="00804F52">
      <w:pPr>
        <w:autoSpaceDE w:val="0"/>
        <w:autoSpaceDN w:val="0"/>
        <w:adjustRightInd w:val="0"/>
        <w:ind w:left="720" w:hanging="720"/>
        <w:jc w:val="both"/>
        <w:rPr>
          <w:rFonts w:ascii="Times" w:eastAsiaTheme="minorHAnsi" w:hAnsi="Times"/>
          <w:color w:val="000000" w:themeColor="text1"/>
          <w:lang w:val="en-GB" w:eastAsia="en-US"/>
        </w:rPr>
      </w:pPr>
      <w:r w:rsidRPr="00A6387F">
        <w:rPr>
          <w:rFonts w:ascii="Times" w:eastAsiaTheme="minorHAnsi" w:hAnsi="Times"/>
          <w:color w:val="000000" w:themeColor="text1"/>
          <w:lang w:val="en-GB" w:eastAsia="en-US"/>
        </w:rPr>
        <w:t>[21]</w:t>
      </w:r>
      <w:r w:rsidRPr="00A6387F">
        <w:rPr>
          <w:rFonts w:ascii="Times" w:eastAsiaTheme="minorHAnsi" w:hAnsi="Times"/>
          <w:color w:val="000000" w:themeColor="text1"/>
          <w:lang w:val="en-GB" w:eastAsia="en-US"/>
        </w:rPr>
        <w:tab/>
        <w:t xml:space="preserve">Pang, A., </w:t>
      </w:r>
      <w:proofErr w:type="spellStart"/>
      <w:r w:rsidRPr="00A6387F">
        <w:rPr>
          <w:rFonts w:ascii="Times" w:eastAsiaTheme="minorHAnsi" w:hAnsi="Times"/>
          <w:color w:val="000000" w:themeColor="text1"/>
          <w:lang w:val="en-GB" w:eastAsia="en-US"/>
        </w:rPr>
        <w:t>Wittenbrink</w:t>
      </w:r>
      <w:proofErr w:type="spellEnd"/>
      <w:r w:rsidRPr="00A6387F">
        <w:rPr>
          <w:rFonts w:ascii="Times" w:eastAsiaTheme="minorHAnsi" w:hAnsi="Times"/>
          <w:color w:val="000000" w:themeColor="text1"/>
          <w:lang w:val="en-GB" w:eastAsia="en-US"/>
        </w:rPr>
        <w:t xml:space="preserve">, C., </w:t>
      </w:r>
      <w:proofErr w:type="spellStart"/>
      <w:r w:rsidRPr="00A6387F">
        <w:rPr>
          <w:rFonts w:ascii="Times" w:eastAsiaTheme="minorHAnsi" w:hAnsi="Times"/>
          <w:color w:val="000000" w:themeColor="text1"/>
          <w:lang w:val="en-GB" w:eastAsia="en-US"/>
        </w:rPr>
        <w:t>Lodha</w:t>
      </w:r>
      <w:proofErr w:type="spellEnd"/>
      <w:r w:rsidRPr="00A6387F">
        <w:rPr>
          <w:rFonts w:ascii="Times" w:eastAsiaTheme="minorHAnsi" w:hAnsi="Times"/>
          <w:color w:val="000000" w:themeColor="text1"/>
          <w:lang w:val="en-GB" w:eastAsia="en-US"/>
        </w:rPr>
        <w:t>., S.: Approaches to uncertainty visualization. The Visual Computer 13(8), 370–390 (1997).</w:t>
      </w:r>
    </w:p>
    <w:p w14:paraId="7BBC1A81" w14:textId="77777777" w:rsidR="00804F52" w:rsidRPr="00A6387F" w:rsidRDefault="00804F52" w:rsidP="00804F52">
      <w:pPr>
        <w:pStyle w:val="nova-e-listitem"/>
        <w:shd w:val="clear" w:color="auto" w:fill="FFFFFF"/>
        <w:spacing w:after="120" w:afterAutospacing="0"/>
        <w:ind w:left="720" w:hanging="720"/>
        <w:rPr>
          <w:rFonts w:ascii="Times" w:hAnsi="Times"/>
          <w:color w:val="000000" w:themeColor="text1"/>
          <w:bdr w:val="none" w:sz="0" w:space="0" w:color="auto" w:frame="1"/>
        </w:rPr>
      </w:pPr>
      <w:r w:rsidRPr="00A6387F">
        <w:rPr>
          <w:rFonts w:ascii="Times" w:hAnsi="Times" w:cs="Arial"/>
          <w:color w:val="000000" w:themeColor="text1"/>
          <w:lang w:val="en-US"/>
        </w:rPr>
        <w:t xml:space="preserve">[22] </w:t>
      </w:r>
      <w:r w:rsidRPr="00A6387F">
        <w:rPr>
          <w:rFonts w:ascii="Times" w:hAnsi="Times" w:cs="Arial"/>
          <w:color w:val="000000" w:themeColor="text1"/>
          <w:lang w:val="en-US"/>
        </w:rPr>
        <w:tab/>
      </w:r>
      <w:r w:rsidRPr="00A6387F">
        <w:rPr>
          <w:rFonts w:ascii="Times" w:hAnsi="Times"/>
          <w:color w:val="000000" w:themeColor="text1"/>
        </w:rPr>
        <w:t xml:space="preserve">Rudolf </w:t>
      </w:r>
      <w:proofErr w:type="spellStart"/>
      <w:r w:rsidRPr="00A6387F">
        <w:rPr>
          <w:rFonts w:ascii="Times" w:hAnsi="Times"/>
          <w:color w:val="000000" w:themeColor="text1"/>
        </w:rPr>
        <w:t>Netzel</w:t>
      </w:r>
      <w:proofErr w:type="spellEnd"/>
      <w:r w:rsidRPr="00A6387F">
        <w:rPr>
          <w:rFonts w:ascii="Times" w:hAnsi="Times"/>
          <w:color w:val="000000" w:themeColor="text1"/>
        </w:rPr>
        <w:t xml:space="preserve"> and Daniel Weiskopf</w:t>
      </w:r>
      <w:r w:rsidRPr="00A6387F">
        <w:rPr>
          <w:rFonts w:ascii="Times" w:hAnsi="Times"/>
          <w:color w:val="000000" w:themeColor="text1"/>
          <w:lang w:val="en-US"/>
        </w:rPr>
        <w:t xml:space="preserve">, </w:t>
      </w:r>
      <w:proofErr w:type="spellStart"/>
      <w:r w:rsidRPr="00A6387F">
        <w:rPr>
          <w:rFonts w:ascii="Times" w:hAnsi="Times"/>
          <w:color w:val="000000" w:themeColor="text1"/>
        </w:rPr>
        <w:t>Tex</w:t>
      </w:r>
      <w:proofErr w:type="spellEnd"/>
      <w:r w:rsidRPr="00A6387F">
        <w:rPr>
          <w:rFonts w:ascii="Times" w:hAnsi="Times"/>
          <w:color w:val="000000" w:themeColor="text1"/>
          <w:lang w:val="en-US"/>
        </w:rPr>
        <w:t>t</w:t>
      </w:r>
      <w:proofErr w:type="spellStart"/>
      <w:r w:rsidRPr="00A6387F">
        <w:rPr>
          <w:rFonts w:ascii="Times" w:hAnsi="Times"/>
          <w:color w:val="000000" w:themeColor="text1"/>
        </w:rPr>
        <w:t>ure</w:t>
      </w:r>
      <w:proofErr w:type="spellEnd"/>
      <w:r w:rsidRPr="00A6387F">
        <w:rPr>
          <w:rFonts w:ascii="Times" w:hAnsi="Times"/>
          <w:color w:val="000000" w:themeColor="text1"/>
          <w:lang w:val="en-US"/>
        </w:rPr>
        <w:t xml:space="preserve"> </w:t>
      </w:r>
      <w:r w:rsidRPr="00A6387F">
        <w:rPr>
          <w:rFonts w:ascii="Times" w:hAnsi="Times"/>
          <w:color w:val="000000" w:themeColor="text1"/>
        </w:rPr>
        <w:t xml:space="preserve">Based Flow </w:t>
      </w:r>
      <w:proofErr w:type="spellStart"/>
      <w:r w:rsidRPr="00A6387F">
        <w:rPr>
          <w:rFonts w:ascii="Times" w:hAnsi="Times"/>
          <w:color w:val="000000" w:themeColor="text1"/>
        </w:rPr>
        <w:t>VisualizaTion</w:t>
      </w:r>
      <w:proofErr w:type="spellEnd"/>
      <w:r w:rsidRPr="00A6387F">
        <w:rPr>
          <w:rFonts w:ascii="Times" w:hAnsi="Times"/>
          <w:color w:val="000000" w:themeColor="text1"/>
          <w:lang w:val="en-US"/>
        </w:rPr>
        <w:t xml:space="preserve">. </w:t>
      </w:r>
      <w:r w:rsidRPr="00A6387F">
        <w:rPr>
          <w:rFonts w:ascii="Times" w:hAnsi="Times"/>
          <w:color w:val="000000" w:themeColor="text1"/>
        </w:rPr>
        <w:t>November 2013</w:t>
      </w:r>
      <w:r w:rsidRPr="00A6387F">
        <w:rPr>
          <w:rFonts w:ascii="Times" w:hAnsi="Times"/>
          <w:color w:val="000000" w:themeColor="text1"/>
          <w:lang w:val="en-US"/>
        </w:rPr>
        <w:t xml:space="preserve">, </w:t>
      </w:r>
      <w:r w:rsidRPr="00A6387F">
        <w:rPr>
          <w:rFonts w:ascii="Times" w:hAnsi="Times"/>
          <w:color w:val="000000" w:themeColor="text1"/>
          <w:bdr w:val="none" w:sz="0" w:space="0" w:color="auto" w:frame="1"/>
        </w:rPr>
        <w:t>Computing in Science and Engineering</w:t>
      </w:r>
      <w:r w:rsidRPr="00A6387F">
        <w:rPr>
          <w:rFonts w:ascii="Times" w:hAnsi="Times"/>
          <w:color w:val="000000" w:themeColor="text1"/>
        </w:rPr>
        <w:t> 15(6): 96-102</w:t>
      </w:r>
      <w:r w:rsidRPr="00A6387F">
        <w:rPr>
          <w:rFonts w:ascii="Times" w:hAnsi="Times"/>
          <w:color w:val="000000" w:themeColor="text1"/>
          <w:lang w:val="en-US"/>
        </w:rPr>
        <w:t xml:space="preserve">, </w:t>
      </w:r>
    </w:p>
    <w:p w14:paraId="7A51D1B4" w14:textId="77777777" w:rsidR="00804F52" w:rsidRPr="00A6387F" w:rsidRDefault="00804F52" w:rsidP="00804F52">
      <w:pPr>
        <w:ind w:left="720" w:hanging="720"/>
        <w:jc w:val="both"/>
        <w:rPr>
          <w:rFonts w:ascii="Times" w:hAnsi="Times" w:cs="Arial"/>
          <w:color w:val="000000" w:themeColor="text1"/>
          <w:shd w:val="clear" w:color="auto" w:fill="FFFFFF"/>
          <w:lang w:val="en-US"/>
        </w:rPr>
      </w:pPr>
      <w:r w:rsidRPr="00A6387F">
        <w:rPr>
          <w:rFonts w:ascii="Times" w:hAnsi="Times"/>
          <w:color w:val="000000" w:themeColor="text1"/>
          <w:lang w:val="en-US"/>
        </w:rPr>
        <w:t>[23]</w:t>
      </w:r>
      <w:r w:rsidRPr="00A6387F">
        <w:rPr>
          <w:rFonts w:ascii="Times" w:hAnsi="Times"/>
          <w:color w:val="000000" w:themeColor="text1"/>
          <w:lang w:val="en-US"/>
        </w:rPr>
        <w:tab/>
      </w:r>
      <w:r w:rsidRPr="00A6387F">
        <w:rPr>
          <w:rFonts w:ascii="Times" w:hAnsi="Times"/>
          <w:color w:val="000000" w:themeColor="text1"/>
        </w:rPr>
        <w:t xml:space="preserve">Jesus J. </w:t>
      </w:r>
      <w:proofErr w:type="spellStart"/>
      <w:r w:rsidRPr="00A6387F">
        <w:rPr>
          <w:rFonts w:ascii="Times" w:hAnsi="Times"/>
          <w:color w:val="000000" w:themeColor="text1"/>
        </w:rPr>
        <w:t>Caban</w:t>
      </w:r>
      <w:proofErr w:type="spellEnd"/>
      <w:r w:rsidRPr="00A6387F">
        <w:rPr>
          <w:rFonts w:ascii="Times" w:hAnsi="Times"/>
          <w:color w:val="000000" w:themeColor="text1"/>
        </w:rPr>
        <w:t>, </w:t>
      </w:r>
      <w:proofErr w:type="spellStart"/>
      <w:r w:rsidRPr="00A6387F">
        <w:rPr>
          <w:rFonts w:ascii="Times" w:hAnsi="Times"/>
          <w:color w:val="000000" w:themeColor="text1"/>
        </w:rPr>
        <w:t>Alark</w:t>
      </w:r>
      <w:proofErr w:type="spellEnd"/>
      <w:r w:rsidRPr="00A6387F">
        <w:rPr>
          <w:rFonts w:ascii="Times" w:hAnsi="Times"/>
          <w:color w:val="000000" w:themeColor="text1"/>
        </w:rPr>
        <w:t xml:space="preserve"> Joshi, and Penny </w:t>
      </w:r>
      <w:proofErr w:type="spellStart"/>
      <w:r w:rsidRPr="00A6387F">
        <w:rPr>
          <w:rFonts w:ascii="Times" w:hAnsi="Times"/>
          <w:color w:val="000000" w:themeColor="text1"/>
        </w:rPr>
        <w:t>Rheingans</w:t>
      </w:r>
      <w:proofErr w:type="spellEnd"/>
      <w:r w:rsidRPr="00A6387F">
        <w:rPr>
          <w:rFonts w:ascii="Times" w:hAnsi="Times"/>
          <w:color w:val="000000" w:themeColor="text1"/>
          <w:lang w:val="en-US"/>
        </w:rPr>
        <w:t xml:space="preserve">. </w:t>
      </w:r>
      <w:r w:rsidRPr="00A6387F">
        <w:rPr>
          <w:rFonts w:ascii="Times" w:hAnsi="Times"/>
          <w:color w:val="000000" w:themeColor="text1"/>
        </w:rPr>
        <w:t>Texture-based feature tracking for effective time-varying data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13, Issue: 6, Nov.-Dec. 2007)</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1472 –</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1479</w:t>
      </w:r>
      <w:r w:rsidRPr="00A6387F">
        <w:rPr>
          <w:rFonts w:ascii="Times" w:hAnsi="Times" w:cs="Arial"/>
          <w:color w:val="000000" w:themeColor="text1"/>
          <w:shd w:val="clear" w:color="auto" w:fill="FFFFFF"/>
          <w:lang w:val="en-US"/>
        </w:rPr>
        <w:t>.</w:t>
      </w:r>
    </w:p>
    <w:p w14:paraId="2FE6D68F" w14:textId="77777777" w:rsidR="00804F52" w:rsidRPr="00A6387F" w:rsidRDefault="00804F52" w:rsidP="00804F52">
      <w:pPr>
        <w:ind w:left="720" w:hanging="720"/>
        <w:jc w:val="both"/>
        <w:rPr>
          <w:rFonts w:ascii="Times" w:hAnsi="Times" w:cs="Arial"/>
          <w:color w:val="000000" w:themeColor="text1"/>
          <w:shd w:val="clear" w:color="auto" w:fill="FFFFFF"/>
          <w:lang w:val="en-US"/>
        </w:rPr>
      </w:pPr>
    </w:p>
    <w:p w14:paraId="45C202A4"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[24]</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Sven </w:t>
      </w:r>
      <w:proofErr w:type="spellStart"/>
      <w:r w:rsidRPr="00A6387F">
        <w:rPr>
          <w:rStyle w:val="blue-tooltip"/>
          <w:rFonts w:ascii="Times" w:hAnsi="Times" w:cs="Arial"/>
          <w:color w:val="000000" w:themeColor="text1"/>
          <w:shd w:val="clear" w:color="auto" w:fill="FFFFFF"/>
        </w:rPr>
        <w:t>Bachthaler</w:t>
      </w:r>
      <w:proofErr w:type="spellEnd"/>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Daniel Weiskopf</w:t>
      </w:r>
      <w:r w:rsidRPr="00A6387F">
        <w:rPr>
          <w:rFonts w:ascii="Times" w:hAnsi="Times"/>
          <w:color w:val="000000" w:themeColor="text1"/>
          <w:lang w:val="en-US"/>
        </w:rPr>
        <w:t xml:space="preserve">. </w:t>
      </w:r>
      <w:r w:rsidRPr="00A6387F">
        <w:rPr>
          <w:rFonts w:ascii="Times" w:hAnsi="Times"/>
          <w:color w:val="000000" w:themeColor="text1"/>
        </w:rPr>
        <w:t>Animation of Orthogonal Texture Patterns for Vector Field Visualization</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14, Issue: 4, July-Aug. 2008)</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741 – 755</w:t>
      </w:r>
      <w:r w:rsidRPr="00A6387F">
        <w:rPr>
          <w:rFonts w:ascii="Times" w:hAnsi="Times" w:cs="Arial"/>
          <w:color w:val="000000" w:themeColor="text1"/>
          <w:shd w:val="clear" w:color="auto" w:fill="FFFFFF"/>
          <w:lang w:val="en-US"/>
        </w:rPr>
        <w:t xml:space="preserve">. </w:t>
      </w:r>
    </w:p>
    <w:p w14:paraId="3EEC2D7D" w14:textId="77777777" w:rsidR="00804F52" w:rsidRPr="00A6387F" w:rsidRDefault="00804F52" w:rsidP="00804F52">
      <w:pPr>
        <w:ind w:left="720" w:hanging="720"/>
        <w:jc w:val="both"/>
        <w:rPr>
          <w:rFonts w:ascii="Times" w:hAnsi="Times"/>
          <w:color w:val="000000" w:themeColor="text1"/>
          <w:lang w:val="en-US"/>
        </w:rPr>
      </w:pPr>
    </w:p>
    <w:p w14:paraId="0599DB12"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[25]</w:t>
      </w:r>
      <w:r w:rsidRPr="00A6387F">
        <w:rPr>
          <w:rFonts w:ascii="Times" w:hAnsi="Times"/>
          <w:color w:val="000000" w:themeColor="text1"/>
          <w:lang w:val="en-US"/>
        </w:rPr>
        <w:tab/>
      </w:r>
      <w:proofErr w:type="spellStart"/>
      <w:r w:rsidRPr="00A6387F">
        <w:rPr>
          <w:rStyle w:val="blue-tooltip"/>
          <w:rFonts w:ascii="Times" w:hAnsi="Times" w:cs="Arial"/>
          <w:color w:val="000000" w:themeColor="text1"/>
          <w:shd w:val="clear" w:color="auto" w:fill="FFFFFF"/>
        </w:rPr>
        <w:t>Jin</w:t>
      </w:r>
      <w:proofErr w:type="spellEnd"/>
      <w:r w:rsidRPr="00A6387F">
        <w:rPr>
          <w:rStyle w:val="blue-tooltip"/>
          <w:rFonts w:ascii="Times" w:hAnsi="Times" w:cs="Arial"/>
          <w:color w:val="000000" w:themeColor="text1"/>
          <w:shd w:val="clear" w:color="auto" w:fill="FFFFFF"/>
        </w:rPr>
        <w:t xml:space="preserve"> Huang</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Zherong</w:t>
      </w:r>
      <w:proofErr w:type="spellEnd"/>
      <w:r w:rsidRPr="00A6387F">
        <w:rPr>
          <w:rStyle w:val="blue-tooltip"/>
          <w:rFonts w:ascii="Times" w:hAnsi="Times" w:cs="Arial"/>
          <w:color w:val="000000" w:themeColor="text1"/>
          <w:shd w:val="clear" w:color="auto" w:fill="FFFFFF"/>
        </w:rPr>
        <w:t xml:space="preserve"> Pan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Guoning</w:t>
      </w:r>
      <w:proofErr w:type="spellEnd"/>
      <w:r w:rsidRPr="00A6387F">
        <w:rPr>
          <w:rStyle w:val="blue-tooltip"/>
          <w:rFonts w:ascii="Times" w:hAnsi="Times" w:cs="Arial"/>
          <w:color w:val="000000" w:themeColor="text1"/>
          <w:shd w:val="clear" w:color="auto" w:fill="FFFFFF"/>
        </w:rPr>
        <w:t xml:space="preserve">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Wei Chen</w:t>
      </w:r>
      <w:r w:rsidRPr="00A6387F">
        <w:rPr>
          <w:rStyle w:val="authors-info"/>
          <w:rFonts w:ascii="Times" w:hAnsi="Times" w:cs="Arial"/>
          <w:color w:val="000000" w:themeColor="text1"/>
          <w:shd w:val="clear" w:color="auto" w:fill="FFFFFF"/>
          <w:lang w:val="en-US"/>
        </w:rPr>
        <w:t>,</w:t>
      </w:r>
      <w:r w:rsidRPr="00A6387F">
        <w:rPr>
          <w:rStyle w:val="authors-info"/>
          <w:rFonts w:ascii="Times" w:hAnsi="Times" w:cs="Arial"/>
          <w:color w:val="000000" w:themeColor="text1"/>
          <w:shd w:val="clear" w:color="auto" w:fill="FFFFFF"/>
        </w:rPr>
        <w:t> </w:t>
      </w:r>
      <w:proofErr w:type="spellStart"/>
      <w:r w:rsidRPr="00A6387F">
        <w:rPr>
          <w:rStyle w:val="blue-tooltip"/>
          <w:rFonts w:ascii="Times" w:hAnsi="Times" w:cs="Arial"/>
          <w:color w:val="000000" w:themeColor="text1"/>
          <w:shd w:val="clear" w:color="auto" w:fill="FFFFFF"/>
        </w:rPr>
        <w:t>Hujun</w:t>
      </w:r>
      <w:proofErr w:type="spellEnd"/>
      <w:r w:rsidRPr="00A6387F">
        <w:rPr>
          <w:rStyle w:val="blue-tooltip"/>
          <w:rFonts w:ascii="Times" w:hAnsi="Times" w:cs="Arial"/>
          <w:color w:val="000000" w:themeColor="text1"/>
          <w:shd w:val="clear" w:color="auto" w:fill="FFFFFF"/>
        </w:rPr>
        <w:t xml:space="preserve"> Bao</w:t>
      </w:r>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Image-Space Texture-Based Output-Coherent Surface Flow Visualization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Transactions on Visualization and Computer Graphics (Volume: 19, Issue: 9, Sept.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1476 – 1487</w:t>
      </w:r>
      <w:r w:rsidRPr="00A6387F">
        <w:rPr>
          <w:rFonts w:ascii="Times" w:hAnsi="Times" w:cs="Arial"/>
          <w:color w:val="000000" w:themeColor="text1"/>
          <w:shd w:val="clear" w:color="auto" w:fill="FFFFFF"/>
          <w:lang w:val="en-US"/>
        </w:rPr>
        <w:t>.</w:t>
      </w:r>
    </w:p>
    <w:p w14:paraId="7A760007" w14:textId="77777777" w:rsidR="00804F52" w:rsidRPr="00A6387F" w:rsidRDefault="00804F52" w:rsidP="00804F52">
      <w:pPr>
        <w:ind w:left="720" w:hanging="720"/>
        <w:jc w:val="both"/>
        <w:rPr>
          <w:rFonts w:ascii="Times" w:hAnsi="Times"/>
          <w:color w:val="000000" w:themeColor="text1"/>
        </w:rPr>
      </w:pPr>
    </w:p>
    <w:p w14:paraId="1BEBF91E"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 xml:space="preserve">[26] </w:t>
      </w:r>
      <w:r w:rsidRPr="00A6387F">
        <w:rPr>
          <w:rFonts w:ascii="Times" w:hAnsi="Times"/>
          <w:color w:val="000000" w:themeColor="text1"/>
          <w:lang w:val="en-US"/>
        </w:rPr>
        <w:tab/>
      </w:r>
      <w:r w:rsidRPr="00A6387F">
        <w:rPr>
          <w:rFonts w:ascii="Times" w:hAnsi="Times"/>
          <w:color w:val="000000" w:themeColor="text1"/>
        </w:rPr>
        <w:t xml:space="preserve">Andrea Kratz, Daniel Baum, and Ingrid </w:t>
      </w:r>
      <w:proofErr w:type="spellStart"/>
      <w:r w:rsidRPr="00A6387F">
        <w:rPr>
          <w:rFonts w:ascii="Times" w:hAnsi="Times"/>
          <w:color w:val="000000" w:themeColor="text1"/>
        </w:rPr>
        <w:t>Hotz</w:t>
      </w:r>
      <w:proofErr w:type="spellEnd"/>
      <w:r w:rsidRPr="00A6387F">
        <w:rPr>
          <w:rFonts w:ascii="Times" w:hAnsi="Times"/>
          <w:color w:val="000000" w:themeColor="text1"/>
          <w:lang w:val="en-US"/>
        </w:rPr>
        <w:t xml:space="preserve">. </w:t>
      </w:r>
      <w:r w:rsidRPr="00A6387F">
        <w:rPr>
          <w:rFonts w:ascii="Times" w:hAnsi="Times" w:cs="Arial"/>
          <w:color w:val="000000" w:themeColor="text1"/>
        </w:rPr>
        <w:t>Anisotropic Sampling of Planar and Two-Manifold Domains for Texture Generation and Glyph Distribution</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 xml:space="preserve">IEEE Transactions </w:t>
      </w:r>
      <w:r w:rsidRPr="00A6387F">
        <w:rPr>
          <w:rFonts w:ascii="Times" w:hAnsi="Times" w:cs="Arial"/>
          <w:color w:val="000000" w:themeColor="text1"/>
          <w:shd w:val="clear" w:color="auto" w:fill="FFFFFF"/>
        </w:rPr>
        <w:lastRenderedPageBreak/>
        <w:t>on Visualization and Computer Graphics (Volume: 19, Issue: 11, Nov. 2013)</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Page(s): </w:t>
      </w:r>
      <w:r w:rsidRPr="00A6387F">
        <w:rPr>
          <w:rFonts w:ascii="Times" w:hAnsi="Times" w:cs="Arial"/>
          <w:color w:val="000000" w:themeColor="text1"/>
          <w:shd w:val="clear" w:color="auto" w:fill="FFFFFF"/>
        </w:rPr>
        <w:t>1782 – 1794</w:t>
      </w:r>
      <w:r w:rsidRPr="00A6387F">
        <w:rPr>
          <w:rFonts w:ascii="Times" w:hAnsi="Times" w:cs="Arial"/>
          <w:color w:val="000000" w:themeColor="text1"/>
          <w:shd w:val="clear" w:color="auto" w:fill="FFFFFF"/>
          <w:lang w:val="en-US"/>
        </w:rPr>
        <w:t>.</w:t>
      </w:r>
    </w:p>
    <w:p w14:paraId="46C0AF04" w14:textId="77777777" w:rsidR="00804F52" w:rsidRPr="00A6387F" w:rsidRDefault="00804F52" w:rsidP="00804F52">
      <w:pPr>
        <w:ind w:left="720" w:hanging="720"/>
        <w:jc w:val="both"/>
        <w:rPr>
          <w:rFonts w:ascii="Times" w:hAnsi="Times"/>
          <w:color w:val="000000" w:themeColor="text1"/>
        </w:rPr>
      </w:pPr>
    </w:p>
    <w:p w14:paraId="6907125A" w14:textId="77777777" w:rsidR="00804F52" w:rsidRPr="00A6387F" w:rsidRDefault="00804F52" w:rsidP="00804F52">
      <w:pPr>
        <w:ind w:left="720" w:hanging="720"/>
        <w:jc w:val="both"/>
        <w:rPr>
          <w:rFonts w:ascii="Times" w:hAnsi="Times" w:cs="Arial"/>
          <w:color w:val="000000" w:themeColor="text1"/>
          <w:shd w:val="clear" w:color="auto" w:fill="FFFFFF"/>
        </w:rPr>
      </w:pPr>
      <w:r w:rsidRPr="00A6387F">
        <w:rPr>
          <w:rFonts w:ascii="Times" w:hAnsi="Times"/>
          <w:color w:val="000000" w:themeColor="text1"/>
          <w:lang w:val="en-US"/>
        </w:rPr>
        <w:t>[27]</w:t>
      </w:r>
      <w:r w:rsidRPr="00A6387F">
        <w:rPr>
          <w:rFonts w:ascii="Times" w:hAnsi="Times"/>
          <w:color w:val="000000" w:themeColor="text1"/>
          <w:lang w:val="en-US"/>
        </w:rPr>
        <w:tab/>
      </w:r>
      <w:r w:rsidRPr="00A6387F">
        <w:rPr>
          <w:rFonts w:ascii="Times" w:hAnsi="Times" w:cs="Arial"/>
          <w:color w:val="000000" w:themeColor="text1"/>
          <w:shd w:val="clear" w:color="auto" w:fill="FFFFFF"/>
        </w:rPr>
        <w:t>D. Weiskopf</w:t>
      </w:r>
      <w:r w:rsidRPr="00A6387F">
        <w:rPr>
          <w:rFonts w:ascii="Times" w:hAnsi="Times"/>
          <w:color w:val="000000" w:themeColor="text1"/>
          <w:lang w:val="en-US"/>
        </w:rPr>
        <w:t xml:space="preserve">. </w:t>
      </w:r>
      <w:r w:rsidRPr="00A6387F">
        <w:rPr>
          <w:rFonts w:ascii="Times" w:hAnsi="Times" w:cs="Arial"/>
          <w:color w:val="000000" w:themeColor="text1"/>
        </w:rPr>
        <w:t>On the role of color in the perception of motion in animated visualizations</w:t>
      </w:r>
      <w:r w:rsidRPr="00A6387F">
        <w:rPr>
          <w:rFonts w:ascii="Times" w:hAnsi="Times" w:cs="Arial"/>
          <w:color w:val="000000" w:themeColor="text1"/>
          <w:lang w:val="en-US"/>
        </w:rPr>
        <w:t xml:space="preserve">. </w:t>
      </w:r>
      <w:r w:rsidRPr="00A6387F">
        <w:rPr>
          <w:rStyle w:val="Strong"/>
          <w:rFonts w:ascii="Times" w:hAnsi="Times" w:cs="Arial"/>
          <w:b w:val="0"/>
          <w:bCs w:val="0"/>
          <w:color w:val="000000" w:themeColor="text1"/>
          <w:shd w:val="clear" w:color="auto" w:fill="FFFFFF"/>
        </w:rPr>
        <w:t>Conference: </w:t>
      </w:r>
      <w:r w:rsidRPr="00A6387F">
        <w:rPr>
          <w:rFonts w:ascii="Times" w:hAnsi="Times" w:cs="Arial"/>
          <w:color w:val="000000" w:themeColor="text1"/>
          <w:shd w:val="clear" w:color="auto" w:fill="FFFFFF"/>
        </w:rPr>
        <w:t>10-15 Oct. 2004</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Austin, TX, USA</w:t>
      </w:r>
      <w:r w:rsidRPr="00A6387F">
        <w:rPr>
          <w:rFonts w:ascii="Times" w:hAnsi="Times"/>
          <w:color w:val="000000" w:themeColor="text1"/>
          <w:lang w:val="en-US"/>
        </w:rPr>
        <w:t>.</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IEEE Visualization 2004</w:t>
      </w:r>
      <w:r w:rsidRPr="00A6387F">
        <w:rPr>
          <w:rFonts w:ascii="Times" w:hAnsi="Times"/>
          <w:color w:val="000000" w:themeColor="text1"/>
          <w:lang w:val="en-US"/>
        </w:rPr>
        <w:t>.</w:t>
      </w:r>
      <w:r w:rsidRPr="00A6387F">
        <w:rPr>
          <w:rStyle w:val="Strong"/>
          <w:rFonts w:ascii="Times" w:hAnsi="Times" w:cs="Arial"/>
          <w:b w:val="0"/>
          <w:bCs w:val="0"/>
          <w:color w:val="000000" w:themeColor="text1"/>
          <w:shd w:val="clear" w:color="auto" w:fill="FFFFFF"/>
        </w:rPr>
        <w:t xml:space="preserve"> 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0-7803-8788-0</w:t>
      </w:r>
      <w:r w:rsidRPr="00A6387F">
        <w:rPr>
          <w:rStyle w:val="isbn-value"/>
          <w:rFonts w:ascii="Times" w:hAnsi="Times" w:cs="Arial"/>
          <w:color w:val="000000" w:themeColor="text1"/>
          <w:shd w:val="clear" w:color="auto" w:fill="FFFFFF"/>
          <w:lang w:val="en-US"/>
        </w:rPr>
        <w:t>.</w:t>
      </w:r>
    </w:p>
    <w:p w14:paraId="4F580819" w14:textId="77777777" w:rsidR="00804F52" w:rsidRPr="00A6387F" w:rsidRDefault="00804F52" w:rsidP="00804F52">
      <w:pPr>
        <w:jc w:val="both"/>
        <w:rPr>
          <w:rFonts w:ascii="Times" w:hAnsi="Times"/>
          <w:color w:val="000000" w:themeColor="text1"/>
          <w:lang w:val="en-US"/>
        </w:rPr>
      </w:pPr>
    </w:p>
    <w:p w14:paraId="7F3B7527" w14:textId="77777777" w:rsidR="00804F52" w:rsidRPr="00A6387F" w:rsidRDefault="00804F52" w:rsidP="00804F52">
      <w:pPr>
        <w:ind w:left="720" w:hanging="720"/>
        <w:jc w:val="both"/>
        <w:rPr>
          <w:rFonts w:ascii="Times" w:hAnsi="Times"/>
          <w:color w:val="000000" w:themeColor="text1"/>
        </w:rPr>
      </w:pPr>
      <w:r w:rsidRPr="00A6387F">
        <w:rPr>
          <w:rFonts w:ascii="Times" w:hAnsi="Times"/>
          <w:color w:val="000000" w:themeColor="text1"/>
          <w:lang w:val="en-US"/>
        </w:rPr>
        <w:t>[28]</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C.G. Healey</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J.T. Enns</w:t>
      </w:r>
      <w:r w:rsidRPr="00A6387F">
        <w:rPr>
          <w:rFonts w:ascii="Times" w:hAnsi="Times"/>
          <w:color w:val="000000" w:themeColor="text1"/>
          <w:lang w:val="en-US"/>
        </w:rPr>
        <w:t xml:space="preserve">. </w:t>
      </w:r>
      <w:r w:rsidRPr="00A6387F">
        <w:rPr>
          <w:rFonts w:ascii="Times" w:hAnsi="Times" w:cs="Arial"/>
          <w:color w:val="000000" w:themeColor="text1"/>
        </w:rPr>
        <w:t>Building perceptual textures to visualize multidimensional datasets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18-23 Oct.</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Research Triangle Park, NC, USA</w:t>
      </w:r>
      <w:r w:rsidRPr="00A6387F">
        <w:rPr>
          <w:rFonts w:ascii="Times" w:hAnsi="Times"/>
          <w:color w:val="000000" w:themeColor="text1"/>
          <w:lang w:val="en-US"/>
        </w:rPr>
        <w:t>.</w:t>
      </w:r>
      <w:r w:rsidRPr="00A6387F">
        <w:rPr>
          <w:rFonts w:ascii="Times" w:hAnsi="Times" w:cs="Arial"/>
          <w:color w:val="000000" w:themeColor="text1"/>
          <w:shd w:val="clear" w:color="auto" w:fill="FFFFFF"/>
        </w:rPr>
        <w:t xml:space="preserve"> 1998</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Proceedings Visualization '98 (Cat. No.98CB36276)</w:t>
      </w:r>
      <w:r w:rsidRPr="00A6387F">
        <w:rPr>
          <w:rFonts w:ascii="Times" w:hAnsi="Times"/>
          <w:color w:val="000000" w:themeColor="text1"/>
          <w:lang w:val="en-US"/>
        </w:rPr>
        <w:t xml:space="preserve">. </w:t>
      </w:r>
      <w:r w:rsidRPr="00A6387F">
        <w:rPr>
          <w:rStyle w:val="Strong"/>
          <w:rFonts w:ascii="Times" w:hAnsi="Times" w:cs="Arial"/>
          <w:b w:val="0"/>
          <w:bCs w:val="0"/>
          <w:color w:val="000000" w:themeColor="text1"/>
          <w:shd w:val="clear" w:color="auto" w:fill="FFFFFF"/>
        </w:rPr>
        <w:t>ISBN:</w:t>
      </w:r>
      <w:r w:rsidRPr="00A6387F">
        <w:rPr>
          <w:rStyle w:val="Strong"/>
          <w:rFonts w:ascii="Times" w:hAnsi="Times" w:cs="Arial"/>
          <w:b w:val="0"/>
          <w:bCs w:val="0"/>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0-8186-9176-X</w:t>
      </w:r>
      <w:r w:rsidRPr="00A6387F">
        <w:rPr>
          <w:rStyle w:val="Strong"/>
          <w:rFonts w:ascii="Times" w:hAnsi="Times" w:cs="Arial"/>
          <w:b w:val="0"/>
          <w:bCs w:val="0"/>
          <w:color w:val="000000" w:themeColor="text1"/>
          <w:shd w:val="clear" w:color="auto" w:fill="FFFFFF"/>
          <w:lang w:val="en-US"/>
        </w:rPr>
        <w:t>.</w:t>
      </w:r>
    </w:p>
    <w:p w14:paraId="270A63B6" w14:textId="77777777" w:rsidR="00804F52" w:rsidRPr="00A6387F" w:rsidRDefault="00804F52" w:rsidP="00804F52">
      <w:pPr>
        <w:shd w:val="clear" w:color="auto" w:fill="FFFFFF"/>
        <w:ind w:left="720" w:hanging="720"/>
        <w:rPr>
          <w:rFonts w:ascii="Times" w:hAnsi="Times"/>
          <w:color w:val="000000" w:themeColor="text1"/>
          <w:lang w:val="en-US"/>
        </w:rPr>
      </w:pPr>
    </w:p>
    <w:p w14:paraId="54A01169" w14:textId="77777777" w:rsidR="00804F52" w:rsidRPr="00A6387F" w:rsidRDefault="00804F52" w:rsidP="00804F52">
      <w:pPr>
        <w:ind w:left="720" w:hanging="720"/>
        <w:rPr>
          <w:rFonts w:ascii="Times" w:hAnsi="Times" w:cs="Arial"/>
          <w:color w:val="000000" w:themeColor="text1"/>
          <w:shd w:val="clear" w:color="auto" w:fill="FFFFFF"/>
        </w:rPr>
      </w:pPr>
      <w:r w:rsidRPr="00A6387F">
        <w:rPr>
          <w:rFonts w:ascii="Times" w:hAnsi="Times"/>
          <w:color w:val="000000" w:themeColor="text1"/>
          <w:lang w:val="en-US"/>
        </w:rPr>
        <w:t>[29]</w:t>
      </w:r>
      <w:r w:rsidRPr="00A6387F">
        <w:rPr>
          <w:rFonts w:ascii="Times" w:hAnsi="Times"/>
          <w:color w:val="000000" w:themeColor="text1"/>
          <w:lang w:val="en-US"/>
        </w:rPr>
        <w:tab/>
      </w:r>
      <w:r w:rsidRPr="00A6387F">
        <w:rPr>
          <w:rStyle w:val="blue-tooltip"/>
          <w:rFonts w:ascii="Times" w:hAnsi="Times" w:cs="Arial"/>
          <w:color w:val="000000" w:themeColor="text1"/>
          <w:shd w:val="clear" w:color="auto" w:fill="FFFFFF"/>
        </w:rPr>
        <w:t xml:space="preserve">R.P. </w:t>
      </w:r>
      <w:proofErr w:type="spellStart"/>
      <w:r w:rsidRPr="00A6387F">
        <w:rPr>
          <w:rStyle w:val="blue-tooltip"/>
          <w:rFonts w:ascii="Times" w:hAnsi="Times" w:cs="Arial"/>
          <w:color w:val="000000" w:themeColor="text1"/>
          <w:shd w:val="clear" w:color="auto" w:fill="FFFFFF"/>
        </w:rPr>
        <w:t>Botchen</w:t>
      </w:r>
      <w:proofErr w:type="spellEnd"/>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D. Weiskopf</w:t>
      </w:r>
      <w:r w:rsidRPr="00A6387F">
        <w:rPr>
          <w:rStyle w:val="authors-info"/>
          <w:rFonts w:ascii="Times" w:hAnsi="Times" w:cs="Arial"/>
          <w:color w:val="000000" w:themeColor="text1"/>
          <w:shd w:val="clear" w:color="auto" w:fill="FFFFFF"/>
        </w:rPr>
        <w:t>; </w:t>
      </w:r>
      <w:r w:rsidRPr="00A6387F">
        <w:rPr>
          <w:rStyle w:val="blue-tooltip"/>
          <w:rFonts w:ascii="Times" w:hAnsi="Times" w:cs="Arial"/>
          <w:color w:val="000000" w:themeColor="text1"/>
          <w:shd w:val="clear" w:color="auto" w:fill="FFFFFF"/>
        </w:rPr>
        <w:t xml:space="preserve">T. </w:t>
      </w:r>
      <w:proofErr w:type="spellStart"/>
      <w:r w:rsidRPr="00A6387F">
        <w:rPr>
          <w:rStyle w:val="blue-tooltip"/>
          <w:rFonts w:ascii="Times" w:hAnsi="Times" w:cs="Arial"/>
          <w:color w:val="000000" w:themeColor="text1"/>
          <w:shd w:val="clear" w:color="auto" w:fill="FFFFFF"/>
        </w:rPr>
        <w:t>Ertl</w:t>
      </w:r>
      <w:proofErr w:type="spellEnd"/>
      <w:r w:rsidRPr="00A6387F">
        <w:rPr>
          <w:rStyle w:val="blue-tooltip"/>
          <w:rFonts w:ascii="Times" w:hAnsi="Times" w:cs="Arial"/>
          <w:color w:val="000000" w:themeColor="text1"/>
          <w:shd w:val="clear" w:color="auto" w:fill="FFFFFF"/>
          <w:lang w:val="en-US"/>
        </w:rPr>
        <w:t xml:space="preserve">. </w:t>
      </w:r>
      <w:r w:rsidRPr="00A6387F">
        <w:rPr>
          <w:rFonts w:ascii="Times" w:hAnsi="Times" w:cs="Arial"/>
          <w:color w:val="000000" w:themeColor="text1"/>
        </w:rPr>
        <w:t xml:space="preserve">Texture-based visualization of uncertainty in flow </w:t>
      </w:r>
      <w:r w:rsidRPr="00A6387F">
        <w:rPr>
          <w:rFonts w:ascii="Times" w:hAnsi="Times" w:cs="Arial"/>
          <w:color w:val="000000" w:themeColor="text1"/>
        </w:rPr>
        <w:br/>
        <w:t>fields</w:t>
      </w:r>
      <w:r w:rsidRPr="00A6387F">
        <w:rPr>
          <w:rFonts w:ascii="Times" w:hAnsi="Times" w:cs="Arial"/>
          <w:color w:val="000000" w:themeColor="text1"/>
          <w:lang w:val="en-US"/>
        </w:rPr>
        <w:t xml:space="preserve">. </w:t>
      </w:r>
      <w:r w:rsidRPr="00A6387F">
        <w:rPr>
          <w:rFonts w:ascii="Times" w:hAnsi="Times" w:cs="Arial"/>
          <w:color w:val="000000" w:themeColor="text1"/>
          <w:shd w:val="clear" w:color="auto" w:fill="FFFFFF"/>
        </w:rPr>
        <w:t>VIS 05. IEEE Visualization, Minneapolis, MN, USA</w:t>
      </w:r>
      <w:r w:rsidRPr="00A6387F">
        <w:rPr>
          <w:rFonts w:ascii="Times" w:hAnsi="Times"/>
          <w:color w:val="000000" w:themeColor="text1"/>
          <w:lang w:val="en-US"/>
        </w:rPr>
        <w:t xml:space="preserve">. </w:t>
      </w:r>
      <w:r w:rsidRPr="00A6387F">
        <w:rPr>
          <w:rFonts w:ascii="Times" w:hAnsi="Times" w:cs="Arial"/>
          <w:color w:val="000000" w:themeColor="text1"/>
          <w:shd w:val="clear" w:color="auto" w:fill="FFFFFF"/>
        </w:rPr>
        <w:t>23-28 Oct. 2005</w:t>
      </w:r>
      <w:r w:rsidRPr="00A6387F">
        <w:rPr>
          <w:rFonts w:ascii="Times" w:hAnsi="Times" w:cs="Arial"/>
          <w:color w:val="000000" w:themeColor="text1"/>
          <w:shd w:val="clear" w:color="auto" w:fill="FFFFFF"/>
          <w:lang w:val="en-US"/>
        </w:rPr>
        <w:t xml:space="preserve">. </w:t>
      </w:r>
      <w:r w:rsidRPr="00A6387F">
        <w:rPr>
          <w:rStyle w:val="Strong"/>
          <w:rFonts w:ascii="Times" w:hAnsi="Times" w:cs="Arial"/>
          <w:b w:val="0"/>
          <w:bCs w:val="0"/>
          <w:color w:val="000000" w:themeColor="text1"/>
          <w:shd w:val="clear" w:color="auto" w:fill="FFFFFF"/>
        </w:rPr>
        <w:t>ISBN:</w:t>
      </w:r>
      <w:r w:rsidRPr="00A6387F">
        <w:rPr>
          <w:rStyle w:val="isbn-value"/>
          <w:rFonts w:ascii="Times" w:hAnsi="Times" w:cs="Arial"/>
          <w:color w:val="000000" w:themeColor="text1"/>
          <w:shd w:val="clear" w:color="auto" w:fill="FFFFFF"/>
          <w:lang w:val="en-US"/>
        </w:rPr>
        <w:t xml:space="preserve"> </w:t>
      </w:r>
      <w:r w:rsidRPr="00A6387F">
        <w:rPr>
          <w:rStyle w:val="isbn-value"/>
          <w:rFonts w:ascii="Times" w:hAnsi="Times" w:cs="Arial"/>
          <w:color w:val="000000" w:themeColor="text1"/>
          <w:shd w:val="clear" w:color="auto" w:fill="FFFFFF"/>
        </w:rPr>
        <w:t>0-7803-9462-3</w:t>
      </w:r>
      <w:r w:rsidRPr="00A6387F">
        <w:rPr>
          <w:rStyle w:val="isbn-value"/>
          <w:rFonts w:ascii="Times" w:hAnsi="Times" w:cs="Arial"/>
          <w:color w:val="000000" w:themeColor="text1"/>
          <w:shd w:val="clear" w:color="auto" w:fill="FFFFFF"/>
          <w:lang w:val="en-US"/>
        </w:rPr>
        <w:t>.</w:t>
      </w:r>
    </w:p>
    <w:p w14:paraId="1BC8D040" w14:textId="77777777" w:rsidR="00804F52" w:rsidRPr="00A6387F" w:rsidRDefault="00804F52" w:rsidP="00804F52">
      <w:pPr>
        <w:jc w:val="both"/>
        <w:rPr>
          <w:rFonts w:ascii="Times" w:hAnsi="Times"/>
          <w:color w:val="000000" w:themeColor="text1"/>
        </w:rPr>
      </w:pPr>
    </w:p>
    <w:p w14:paraId="01E9D855"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r w:rsidRPr="00A6387F">
        <w:rPr>
          <w:rFonts w:ascii="Times" w:hAnsi="Times"/>
          <w:color w:val="000000" w:themeColor="text1"/>
          <w:lang w:val="en-US"/>
        </w:rPr>
        <w:t>[30]</w:t>
      </w:r>
      <w:r w:rsidRPr="00A6387F">
        <w:rPr>
          <w:rFonts w:ascii="Times" w:hAnsi="Times"/>
          <w:color w:val="000000" w:themeColor="text1"/>
          <w:lang w:val="en-US"/>
        </w:rPr>
        <w:tab/>
      </w:r>
      <w:proofErr w:type="spellStart"/>
      <w:r w:rsidRPr="00A6387F">
        <w:rPr>
          <w:rFonts w:ascii="Times" w:hAnsi="Times"/>
          <w:color w:val="000000" w:themeColor="text1"/>
        </w:rPr>
        <w:t>Aasim</w:t>
      </w:r>
      <w:proofErr w:type="spellEnd"/>
      <w:r w:rsidRPr="00A6387F">
        <w:rPr>
          <w:rFonts w:ascii="Times" w:hAnsi="Times"/>
          <w:color w:val="000000" w:themeColor="text1"/>
        </w:rPr>
        <w:t xml:space="preserve"> Kamal · Parashar </w:t>
      </w:r>
      <w:proofErr w:type="spellStart"/>
      <w:r w:rsidRPr="00A6387F">
        <w:rPr>
          <w:rFonts w:ascii="Times" w:hAnsi="Times"/>
          <w:color w:val="000000" w:themeColor="text1"/>
        </w:rPr>
        <w:t>Dhakal</w:t>
      </w:r>
      <w:proofErr w:type="spellEnd"/>
      <w:r w:rsidRPr="00A6387F">
        <w:rPr>
          <w:rFonts w:ascii="Times" w:hAnsi="Times"/>
          <w:color w:val="000000" w:themeColor="text1"/>
          <w:lang w:val="en-US"/>
        </w:rPr>
        <w:t>,</w:t>
      </w:r>
      <w:r w:rsidRPr="00A6387F">
        <w:rPr>
          <w:rFonts w:ascii="Times" w:hAnsi="Times"/>
          <w:color w:val="000000" w:themeColor="text1"/>
          <w:shd w:val="clear" w:color="auto" w:fill="FFFFFF"/>
        </w:rPr>
        <w:t xml:space="preserve"> et al</w:t>
      </w:r>
      <w:r w:rsidRPr="00A6387F">
        <w:rPr>
          <w:rFonts w:ascii="Times" w:hAnsi="Times"/>
          <w:color w:val="000000" w:themeColor="text1"/>
          <w:shd w:val="clear" w:color="auto" w:fill="FFFFFF"/>
          <w:lang w:val="en-US"/>
        </w:rPr>
        <w:t>.</w:t>
      </w:r>
      <w:r w:rsidRPr="00A6387F">
        <w:rPr>
          <w:rFonts w:ascii="Times" w:hAnsi="Times"/>
          <w:color w:val="000000" w:themeColor="text1"/>
          <w:lang w:val="en-US"/>
        </w:rPr>
        <w:t xml:space="preserve"> </w:t>
      </w:r>
      <w:r w:rsidRPr="00A6387F">
        <w:rPr>
          <w:rFonts w:ascii="Times" w:hAnsi="Times"/>
          <w:color w:val="000000" w:themeColor="text1"/>
        </w:rPr>
        <w:t>Recent advances and challenges in uncertainty visualization: a survey</w:t>
      </w:r>
      <w:r w:rsidRPr="00A6387F">
        <w:rPr>
          <w:rFonts w:ascii="Times" w:hAnsi="Times"/>
          <w:color w:val="000000" w:themeColor="text1"/>
          <w:lang w:val="en-US"/>
        </w:rPr>
        <w:t xml:space="preserve">. </w:t>
      </w:r>
      <w:r w:rsidRPr="00A6387F">
        <w:rPr>
          <w:rFonts w:ascii="Times" w:eastAsiaTheme="minorHAnsi" w:hAnsi="Times" w:cs="AppleSystemUIFont"/>
          <w:color w:val="000000" w:themeColor="text1"/>
          <w:lang w:val="en-GB" w:eastAsia="en-US"/>
        </w:rPr>
        <w:t xml:space="preserve">May 2021, </w:t>
      </w:r>
      <w:r w:rsidRPr="00A6387F">
        <w:rPr>
          <w:rFonts w:ascii="Times" w:eastAsiaTheme="minorHAnsi" w:hAnsi="Times" w:cs="AppleSystemUIFont"/>
          <w:color w:val="000000" w:themeColor="text1"/>
          <w:u w:color="DCA10D"/>
          <w:lang w:val="en-GB" w:eastAsia="en-US"/>
        </w:rPr>
        <w:t>Journal of Visualization</w:t>
      </w:r>
      <w:r w:rsidRPr="00A6387F">
        <w:rPr>
          <w:rFonts w:ascii="Times" w:eastAsiaTheme="minorHAnsi" w:hAnsi="Times" w:cs="AppleSystemUIFont"/>
          <w:color w:val="000000" w:themeColor="text1"/>
          <w:lang w:val="en-GB" w:eastAsia="en-US"/>
        </w:rPr>
        <w:t xml:space="preserve"> 24(5):1-30. </w:t>
      </w:r>
    </w:p>
    <w:p w14:paraId="031CE762" w14:textId="77777777" w:rsidR="00804F52" w:rsidRPr="00A6387F" w:rsidRDefault="00804F52" w:rsidP="00804F52">
      <w:pPr>
        <w:ind w:left="720" w:hanging="720"/>
        <w:rPr>
          <w:rFonts w:ascii="Times" w:eastAsiaTheme="minorHAnsi" w:hAnsi="Times" w:cs="AppleSystemUIFont"/>
          <w:color w:val="000000" w:themeColor="text1"/>
          <w:u w:color="DCA10D"/>
          <w:lang w:val="en-GB" w:eastAsia="en-US"/>
        </w:rPr>
      </w:pPr>
    </w:p>
    <w:p w14:paraId="06E55E6B" w14:textId="77777777" w:rsidR="00804F52" w:rsidRPr="00A6387F" w:rsidRDefault="00804F52" w:rsidP="00804F52">
      <w:pPr>
        <w:ind w:left="720" w:hanging="720"/>
        <w:rPr>
          <w:rFonts w:ascii="Times" w:hAnsi="Times" w:cs="Arial"/>
          <w:color w:val="000000" w:themeColor="text1"/>
        </w:rPr>
      </w:pPr>
      <w:r w:rsidRPr="00A6387F">
        <w:rPr>
          <w:rFonts w:ascii="Times" w:eastAsiaTheme="minorHAnsi" w:hAnsi="Times" w:cs="AppleSystemUIFont"/>
          <w:color w:val="000000" w:themeColor="text1"/>
          <w:u w:color="DCA10D"/>
          <w:lang w:val="en-GB" w:eastAsia="en-US"/>
        </w:rPr>
        <w:t>[31]</w:t>
      </w:r>
      <w:r w:rsidRPr="00A6387F">
        <w:rPr>
          <w:rFonts w:ascii="Times" w:eastAsiaTheme="minorHAnsi" w:hAnsi="Times" w:cs="AppleSystemUIFont"/>
          <w:color w:val="000000" w:themeColor="text1"/>
          <w:u w:color="DCA10D"/>
          <w:lang w:val="en-GB" w:eastAsia="en-US"/>
        </w:rPr>
        <w:tab/>
      </w:r>
      <w:proofErr w:type="spellStart"/>
      <w:r w:rsidRPr="00A6387F">
        <w:rPr>
          <w:rFonts w:ascii="Times" w:hAnsi="Times" w:cs="Arial"/>
          <w:color w:val="000000" w:themeColor="text1"/>
          <w:shd w:val="clear" w:color="auto" w:fill="FFFFFF"/>
        </w:rPr>
        <w:t>Galit</w:t>
      </w:r>
      <w:proofErr w:type="spellEnd"/>
      <w:r w:rsidRPr="00A6387F">
        <w:rPr>
          <w:rFonts w:ascii="Times" w:hAnsi="Times" w:cs="Arial"/>
          <w:color w:val="000000" w:themeColor="text1"/>
          <w:shd w:val="clear" w:color="auto" w:fill="FFFFFF"/>
        </w:rPr>
        <w:t xml:space="preserve"> </w:t>
      </w:r>
      <w:proofErr w:type="spellStart"/>
      <w:r w:rsidRPr="00A6387F">
        <w:rPr>
          <w:rFonts w:ascii="Times" w:hAnsi="Times" w:cs="Arial"/>
          <w:color w:val="000000" w:themeColor="text1"/>
          <w:shd w:val="clear" w:color="auto" w:fill="FFFFFF"/>
        </w:rPr>
        <w:t>Shmueli</w:t>
      </w:r>
      <w:proofErr w:type="spellEnd"/>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shd w:val="clear" w:color="auto" w:fill="FFFFFF"/>
        </w:rPr>
        <w:t xml:space="preserve">Kenneth C. </w:t>
      </w:r>
      <w:proofErr w:type="spellStart"/>
      <w:r w:rsidRPr="00A6387F">
        <w:rPr>
          <w:rFonts w:ascii="Times" w:hAnsi="Times" w:cs="Arial"/>
          <w:color w:val="000000" w:themeColor="text1"/>
          <w:shd w:val="clear" w:color="auto" w:fill="FFFFFF"/>
        </w:rPr>
        <w:t>Lichtendahl</w:t>
      </w:r>
      <w:proofErr w:type="spellEnd"/>
      <w:r w:rsidRPr="00A6387F">
        <w:rPr>
          <w:rFonts w:ascii="Times" w:hAnsi="Times" w:cs="Arial"/>
          <w:color w:val="000000" w:themeColor="text1"/>
          <w:shd w:val="clear" w:color="auto" w:fill="FFFFFF"/>
        </w:rPr>
        <w:t xml:space="preserve"> Jr</w:t>
      </w:r>
      <w:r w:rsidRPr="00A6387F">
        <w:rPr>
          <w:rFonts w:ascii="Times" w:hAnsi="Times" w:cs="Arial"/>
          <w:color w:val="000000" w:themeColor="text1"/>
          <w:shd w:val="clear" w:color="auto" w:fill="FFFFFF"/>
          <w:lang w:val="en-US"/>
        </w:rPr>
        <w:t xml:space="preserve">. </w:t>
      </w:r>
      <w:r w:rsidRPr="00A6387F">
        <w:rPr>
          <w:rStyle w:val="a-size-extra-large"/>
          <w:rFonts w:ascii="Times" w:hAnsi="Times" w:cs="Arial"/>
          <w:color w:val="000000" w:themeColor="text1"/>
        </w:rPr>
        <w:t>Practical Time Series Forecasting with R: A Hands-On Guide [2nd Edition] (Practical</w:t>
      </w:r>
      <w:r w:rsidRPr="00A6387F">
        <w:rPr>
          <w:rStyle w:val="a-size-extra-large"/>
          <w:rFonts w:ascii="Times" w:hAnsi="Times" w:cs="Arial"/>
          <w:color w:val="000000" w:themeColor="text1"/>
          <w:lang w:val="en-US"/>
        </w:rPr>
        <w:t xml:space="preserve"> </w:t>
      </w:r>
      <w:r w:rsidRPr="00A6387F">
        <w:rPr>
          <w:rStyle w:val="a-size-extra-large"/>
          <w:rFonts w:ascii="Times" w:hAnsi="Times" w:cs="Arial"/>
          <w:color w:val="000000" w:themeColor="text1"/>
        </w:rPr>
        <w:t>Analytics) </w:t>
      </w:r>
      <w:r w:rsidRPr="00A6387F">
        <w:rPr>
          <w:rStyle w:val="a-size-large"/>
          <w:rFonts w:ascii="Times" w:hAnsi="Times" w:cs="Arial"/>
          <w:color w:val="000000" w:themeColor="text1"/>
        </w:rPr>
        <w:t>Paperback – July 19, 2016</w:t>
      </w:r>
      <w:r w:rsidRPr="00A6387F">
        <w:rPr>
          <w:rStyle w:val="a-size-large"/>
          <w:rFonts w:ascii="Times" w:hAnsi="Times" w:cs="Arial"/>
          <w:color w:val="000000" w:themeColor="text1"/>
          <w:lang w:val="en-US"/>
        </w:rPr>
        <w:t xml:space="preserve">. </w:t>
      </w:r>
      <w:r w:rsidRPr="00A6387F">
        <w:rPr>
          <w:rFonts w:ascii="Times" w:hAnsi="Times"/>
          <w:color w:val="000000" w:themeColor="text1"/>
          <w:shd w:val="clear" w:color="auto" w:fill="FFFFFF"/>
        </w:rPr>
        <w:t>Page 18-19</w:t>
      </w:r>
      <w:r w:rsidRPr="00A6387F">
        <w:rPr>
          <w:rFonts w:ascii="Times" w:hAnsi="Times"/>
          <w:color w:val="000000" w:themeColor="text1"/>
          <w:shd w:val="clear" w:color="auto" w:fill="FFFFFF"/>
          <w:lang w:val="en-US"/>
        </w:rPr>
        <w:t xml:space="preserve">. </w:t>
      </w:r>
      <w:r w:rsidRPr="00A6387F">
        <w:rPr>
          <w:rFonts w:ascii="Times" w:hAnsi="Times" w:cs="Arial"/>
          <w:color w:val="000000" w:themeColor="text1"/>
          <w:shd w:val="clear" w:color="auto" w:fill="FFFFFF"/>
        </w:rPr>
        <w:t>ISBN-13</w:t>
      </w:r>
      <w:r w:rsidRPr="00A6387F">
        <w:rPr>
          <w:rFonts w:ascii="Times" w:hAnsi="Times" w:cs="Arial"/>
          <w:color w:val="000000" w:themeColor="text1"/>
          <w:shd w:val="clear" w:color="auto" w:fill="FFFFFF"/>
          <w:lang w:val="en-US"/>
        </w:rPr>
        <w:t xml:space="preserve"> </w:t>
      </w:r>
      <w:r w:rsidRPr="00A6387F">
        <w:rPr>
          <w:rFonts w:ascii="Times" w:hAnsi="Times" w:cs="Arial"/>
          <w:color w:val="000000" w:themeColor="text1"/>
        </w:rPr>
        <w:t>978-0997847918</w:t>
      </w:r>
    </w:p>
    <w:p w14:paraId="2863E1BF" w14:textId="77777777" w:rsidR="00804F52" w:rsidRPr="00A6387F" w:rsidRDefault="00804F52" w:rsidP="00804F52">
      <w:pPr>
        <w:ind w:left="720" w:hanging="720"/>
        <w:rPr>
          <w:rFonts w:ascii="Times" w:hAnsi="Times" w:cs="Arial"/>
          <w:color w:val="000000" w:themeColor="text1"/>
        </w:rPr>
      </w:pPr>
    </w:p>
    <w:p w14:paraId="1AD8150E"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[32]</w:t>
      </w:r>
      <w:r w:rsidRPr="00A6387F">
        <w:rPr>
          <w:rFonts w:ascii="Times" w:hAnsi="Times"/>
          <w:color w:val="000000" w:themeColor="text1"/>
        </w:rPr>
        <w:tab/>
      </w:r>
      <w:r w:rsidRPr="00A6387F">
        <w:rPr>
          <w:rFonts w:ascii="Times" w:hAnsi="Times"/>
          <w:color w:val="000000" w:themeColor="text1"/>
          <w:bdr w:val="none" w:sz="0" w:space="0" w:color="auto" w:frame="1"/>
          <w:shd w:val="clear" w:color="auto" w:fill="FFFFFF"/>
        </w:rPr>
        <w:t xml:space="preserve">Jason Brownlee. </w:t>
      </w:r>
      <w:r w:rsidRPr="00A6387F">
        <w:rPr>
          <w:rFonts w:ascii="Times" w:hAnsi="Times"/>
          <w:color w:val="000000" w:themeColor="text1"/>
        </w:rPr>
        <w:t>Deep Learning Models for Univariate Time Series Forecasting. https://machinelearningmastery.com/how-to-develop-deep-learning-models-for-univariate-time-series-forecasting.</w:t>
      </w:r>
    </w:p>
    <w:p w14:paraId="6EAC71FB" w14:textId="77777777" w:rsidR="00804F52" w:rsidRPr="00A6387F" w:rsidRDefault="00804F52" w:rsidP="00804F52">
      <w:pPr>
        <w:ind w:left="720" w:hanging="720"/>
        <w:rPr>
          <w:rFonts w:ascii="Times" w:hAnsi="Times"/>
          <w:color w:val="000000" w:themeColor="text1"/>
        </w:rPr>
      </w:pPr>
    </w:p>
    <w:p w14:paraId="689D975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A6387F">
        <w:rPr>
          <w:rFonts w:ascii="Times" w:hAnsi="Times"/>
          <w:b w:val="0"/>
          <w:bCs w:val="0"/>
          <w:color w:val="000000" w:themeColor="text1"/>
          <w:sz w:val="24"/>
          <w:szCs w:val="24"/>
        </w:rPr>
        <w:t xml:space="preserve">[33] </w:t>
      </w:r>
      <w:r w:rsidRPr="00A6387F">
        <w:rPr>
          <w:rFonts w:ascii="Times" w:hAnsi="Times"/>
          <w:b w:val="0"/>
          <w:bCs w:val="0"/>
          <w:color w:val="000000" w:themeColor="text1"/>
          <w:sz w:val="24"/>
          <w:szCs w:val="24"/>
        </w:rPr>
        <w:tab/>
      </w:r>
      <w:r w:rsidRPr="00A6387F">
        <w:rPr>
          <w:rFonts w:ascii="Times" w:hAnsi="Times"/>
          <w:b w:val="0"/>
          <w:bCs w:val="0"/>
          <w:color w:val="000000" w:themeColor="text1"/>
          <w:sz w:val="24"/>
          <w:szCs w:val="24"/>
          <w:shd w:val="clear" w:color="auto" w:fill="FFFFFF"/>
        </w:rPr>
        <w:t xml:space="preserve">Aayush Agrawal, </w:t>
      </w:r>
      <w:r w:rsidRPr="00A6387F">
        <w:rPr>
          <w:rFonts w:ascii="Times" w:hAnsi="Times"/>
          <w:b w:val="0"/>
          <w:bCs w:val="0"/>
          <w:color w:val="000000" w:themeColor="text1"/>
          <w:spacing w:val="-3"/>
          <w:sz w:val="24"/>
          <w:szCs w:val="24"/>
        </w:rPr>
        <w:t xml:space="preserve">Building Neural Network from scratch. </w:t>
      </w:r>
      <w:r w:rsidRPr="00A6387F">
        <w:rPr>
          <w:rFonts w:ascii="Times" w:hAnsi="Times"/>
          <w:b w:val="0"/>
          <w:bCs w:val="0"/>
          <w:color w:val="000000" w:themeColor="text1"/>
          <w:sz w:val="24"/>
          <w:szCs w:val="24"/>
        </w:rPr>
        <w:t xml:space="preserve">https://towardsdatascience.   </w:t>
      </w:r>
      <w:r w:rsidRPr="00A6387F">
        <w:rPr>
          <w:rFonts w:ascii="Times" w:hAnsi="Times"/>
          <w:b w:val="0"/>
          <w:bCs w:val="0"/>
          <w:color w:val="000000" w:themeColor="text1"/>
          <w:sz w:val="24"/>
          <w:szCs w:val="24"/>
        </w:rPr>
        <w:br/>
        <w:t>com/building-neural-network-from-scratch-9c88535bf8e9</w:t>
      </w:r>
    </w:p>
    <w:p w14:paraId="00C44A91" w14:textId="77777777" w:rsidR="00804F52" w:rsidRPr="00A6387F" w:rsidRDefault="00804F52" w:rsidP="00804F52">
      <w:pPr>
        <w:pStyle w:val="nova-legacy-e-listitem"/>
        <w:shd w:val="clear" w:color="auto" w:fill="FFFFFF"/>
        <w:ind w:left="720" w:hanging="720"/>
        <w:jc w:val="both"/>
        <w:rPr>
          <w:rFonts w:ascii="Times" w:hAnsi="Times"/>
          <w:color w:val="000000" w:themeColor="text1"/>
        </w:rPr>
      </w:pPr>
      <w:r w:rsidRPr="00A6387F">
        <w:rPr>
          <w:rFonts w:ascii="Times" w:hAnsi="Times"/>
          <w:color w:val="000000" w:themeColor="text1"/>
        </w:rPr>
        <w:t>[34]</w:t>
      </w:r>
      <w:r w:rsidRPr="00A6387F">
        <w:rPr>
          <w:rFonts w:ascii="Times" w:hAnsi="Times"/>
          <w:color w:val="000000" w:themeColor="text1"/>
        </w:rPr>
        <w:tab/>
      </w:r>
      <w:proofErr w:type="spellStart"/>
      <w:r w:rsidRPr="00A6387F">
        <w:rPr>
          <w:rFonts w:ascii="Times" w:hAnsi="Times"/>
          <w:color w:val="000000" w:themeColor="text1"/>
          <w:bdr w:val="none" w:sz="0" w:space="0" w:color="auto" w:frame="1"/>
          <w:shd w:val="clear" w:color="auto" w:fill="FFFFFF"/>
        </w:rPr>
        <w:t>Akinori</w:t>
      </w:r>
      <w:proofErr w:type="spellEnd"/>
      <w:r w:rsidRPr="00A6387F">
        <w:rPr>
          <w:rFonts w:ascii="Times" w:hAnsi="Times"/>
          <w:color w:val="000000" w:themeColor="text1"/>
          <w:bdr w:val="none" w:sz="0" w:space="0" w:color="auto" w:frame="1"/>
          <w:shd w:val="clear" w:color="auto" w:fill="FFFFFF"/>
        </w:rPr>
        <w:t xml:space="preserve"> Hidaka</w:t>
      </w:r>
      <w:r w:rsidRPr="00A6387F">
        <w:rPr>
          <w:rFonts w:ascii="Times" w:hAnsi="Times"/>
          <w:color w:val="000000" w:themeColor="text1"/>
        </w:rPr>
        <w:t xml:space="preserve">, </w:t>
      </w:r>
      <w:proofErr w:type="spellStart"/>
      <w:r w:rsidRPr="00A6387F">
        <w:rPr>
          <w:rFonts w:ascii="Times" w:hAnsi="Times"/>
          <w:color w:val="000000" w:themeColor="text1"/>
          <w:bdr w:val="none" w:sz="0" w:space="0" w:color="auto" w:frame="1"/>
          <w:shd w:val="clear" w:color="auto" w:fill="FFFFFF"/>
        </w:rPr>
        <w:t>Takio</w:t>
      </w:r>
      <w:proofErr w:type="spellEnd"/>
      <w:r w:rsidRPr="00A6387F">
        <w:rPr>
          <w:rFonts w:ascii="Times" w:hAnsi="Times"/>
          <w:color w:val="000000" w:themeColor="text1"/>
          <w:bdr w:val="none" w:sz="0" w:space="0" w:color="auto" w:frame="1"/>
          <w:shd w:val="clear" w:color="auto" w:fill="FFFFFF"/>
        </w:rPr>
        <w:t xml:space="preserve"> Kurita</w:t>
      </w:r>
      <w:r w:rsidRPr="00A6387F">
        <w:rPr>
          <w:rFonts w:ascii="Times" w:hAnsi="Times"/>
          <w:color w:val="000000" w:themeColor="text1"/>
        </w:rPr>
        <w:t xml:space="preserve">. Consecutive Dimensionality Reduction by Canonical </w:t>
      </w:r>
      <w:r w:rsidRPr="00A6387F">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056D3B40" w14:textId="77777777" w:rsidR="00804F52" w:rsidRPr="00A6387F" w:rsidRDefault="00804F52" w:rsidP="00804F52">
      <w:pPr>
        <w:rPr>
          <w:rFonts w:ascii="Times" w:hAnsi="Times"/>
          <w:color w:val="000000" w:themeColor="text1"/>
        </w:rPr>
      </w:pPr>
    </w:p>
    <w:p w14:paraId="4A86BDEC"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[35]</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Dominik Moritz, Jeffrey </w:t>
      </w:r>
      <w:proofErr w:type="spellStart"/>
      <w:r w:rsidRPr="00A6387F">
        <w:rPr>
          <w:rFonts w:ascii="Times" w:hAnsi="Times"/>
          <w:color w:val="000000" w:themeColor="text1"/>
        </w:rPr>
        <w:t>Heer</w:t>
      </w:r>
      <w:proofErr w:type="spellEnd"/>
      <w:r w:rsidRPr="00A6387F">
        <w:rPr>
          <w:rFonts w:ascii="Times" w:hAnsi="Times"/>
          <w:color w:val="000000" w:themeColor="text1"/>
        </w:rPr>
        <w:t>. Value-Suppressing Uncertainty Palettes</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Style w:val="epub-sectiontitle"/>
          <w:rFonts w:ascii="Times" w:hAnsi="Times"/>
          <w:color w:val="000000" w:themeColor="text1"/>
          <w:shd w:val="clear" w:color="auto" w:fill="FFFFFF"/>
        </w:rPr>
        <w:t xml:space="preserve">Proceedings of the 2018 CHI Conference on Human Factors in Computing Systems. </w:t>
      </w:r>
      <w:r w:rsidRPr="00A6387F">
        <w:rPr>
          <w:rStyle w:val="epub-sectiondate"/>
          <w:rFonts w:ascii="Times" w:hAnsi="Times"/>
          <w:color w:val="000000" w:themeColor="text1"/>
          <w:shd w:val="clear" w:color="auto" w:fill="FFFFFF"/>
        </w:rPr>
        <w:t>April 2018. </w:t>
      </w:r>
      <w:r w:rsidRPr="00A6387F">
        <w:rPr>
          <w:rStyle w:val="epub-sectionids"/>
          <w:rFonts w:ascii="Times" w:hAnsi="Times"/>
          <w:color w:val="000000" w:themeColor="text1"/>
          <w:shd w:val="clear" w:color="auto" w:fill="FFFFFF"/>
        </w:rPr>
        <w:t xml:space="preserve">Paper No.: 642 </w:t>
      </w:r>
      <w:r w:rsidRPr="00A6387F">
        <w:rPr>
          <w:rStyle w:val="epub-sectionpagerange"/>
          <w:rFonts w:ascii="Times" w:hAnsi="Times"/>
          <w:color w:val="000000" w:themeColor="text1"/>
          <w:shd w:val="clear" w:color="auto" w:fill="FFFFFF"/>
        </w:rPr>
        <w:t>Pages 1–11.</w:t>
      </w:r>
    </w:p>
    <w:p w14:paraId="2E30EA80" w14:textId="77777777" w:rsidR="00804F52" w:rsidRPr="00A6387F" w:rsidRDefault="00804F52" w:rsidP="00804F52">
      <w:pPr>
        <w:ind w:left="720" w:hanging="720"/>
        <w:rPr>
          <w:rFonts w:ascii="Times" w:hAnsi="Times"/>
          <w:color w:val="000000" w:themeColor="text1"/>
        </w:rPr>
      </w:pPr>
    </w:p>
    <w:p w14:paraId="25A0E9F9" w14:textId="77777777" w:rsidR="00804F52" w:rsidRPr="00A6387F" w:rsidRDefault="00804F52" w:rsidP="00804F52">
      <w:pPr>
        <w:ind w:left="720" w:hanging="720"/>
        <w:rPr>
          <w:rStyle w:val="epub-sectionpagerange"/>
          <w:rFonts w:ascii="Times" w:hAnsi="Times"/>
          <w:color w:val="000000" w:themeColor="text1"/>
          <w:shd w:val="clear" w:color="auto" w:fill="FFFFFF"/>
        </w:rPr>
      </w:pPr>
      <w:r w:rsidRPr="00A6387F">
        <w:rPr>
          <w:rFonts w:ascii="Times" w:hAnsi="Times"/>
          <w:color w:val="000000" w:themeColor="text1"/>
        </w:rPr>
        <w:t>[36]</w:t>
      </w:r>
      <w:r w:rsidRPr="00A6387F">
        <w:rPr>
          <w:rFonts w:ascii="Times" w:hAnsi="Times"/>
          <w:color w:val="000000" w:themeColor="text1"/>
        </w:rPr>
        <w:tab/>
        <w:t xml:space="preserve">Jessica </w:t>
      </w:r>
      <w:proofErr w:type="spellStart"/>
      <w:r w:rsidRPr="00A6387F">
        <w:rPr>
          <w:rFonts w:ascii="Times" w:hAnsi="Times"/>
          <w:color w:val="000000" w:themeColor="text1"/>
        </w:rPr>
        <w:t>Hullman</w:t>
      </w:r>
      <w:proofErr w:type="spellEnd"/>
      <w:r w:rsidRPr="00A6387F">
        <w:rPr>
          <w:rFonts w:ascii="Times" w:hAnsi="Times"/>
          <w:color w:val="000000" w:themeColor="text1"/>
        </w:rPr>
        <w:t>. Why Authors Don’t Visualize Uncertainty</w:t>
      </w:r>
      <w:r w:rsidRPr="00A6387F">
        <w:rPr>
          <w:rFonts w:ascii="Times" w:eastAsiaTheme="minorHAnsi" w:hAnsi="Times" w:cs="AppleSystemUIFont"/>
          <w:color w:val="000000" w:themeColor="text1"/>
          <w:lang w:val="en-GB" w:eastAsia="en-US"/>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Times" w:hAnsi="Times"/>
          <w:color w:val="000000" w:themeColor="text1"/>
        </w:rPr>
        <w:t xml:space="preserve"> </w:t>
      </w:r>
      <w:r w:rsidRPr="00A6387F">
        <w:rPr>
          <w:rFonts w:ascii="Times" w:hAnsi="Times"/>
          <w:color w:val="000000" w:themeColor="text1"/>
          <w:shd w:val="clear" w:color="auto" w:fill="FFFFFF"/>
        </w:rPr>
        <w:t>IEEE Transactions on Visualization and Computer Graphic.</w:t>
      </w:r>
      <w:r w:rsidRPr="00A6387F">
        <w:rPr>
          <w:rFonts w:ascii="Times" w:hAnsi="Times"/>
          <w:color w:val="000000" w:themeColor="text1"/>
        </w:rPr>
        <w:t xml:space="preserve"> </w:t>
      </w:r>
      <w:r w:rsidRPr="00A6387F">
        <w:rPr>
          <w:rFonts w:ascii="Times" w:hAnsi="Times"/>
          <w:color w:val="000000" w:themeColor="text1"/>
          <w:shd w:val="clear" w:color="auto" w:fill="FFFFFF"/>
        </w:rPr>
        <w:t>Jan. 2020, pp. 130-139, vol. 26</w:t>
      </w:r>
      <w:r w:rsidRPr="00A6387F">
        <w:rPr>
          <w:rStyle w:val="epub-sectionpagerange"/>
          <w:rFonts w:ascii="Times" w:hAnsi="Times"/>
          <w:color w:val="000000" w:themeColor="text1"/>
          <w:shd w:val="clear" w:color="auto" w:fill="FFFFFF"/>
        </w:rPr>
        <w:t xml:space="preserve">. </w:t>
      </w:r>
    </w:p>
    <w:p w14:paraId="293CB526" w14:textId="77777777" w:rsidR="00804F52" w:rsidRPr="00A6387F" w:rsidRDefault="00804F52" w:rsidP="00804F52">
      <w:pPr>
        <w:ind w:left="720" w:hanging="720"/>
        <w:rPr>
          <w:rFonts w:ascii="Times" w:hAnsi="Times"/>
          <w:color w:val="000000" w:themeColor="text1"/>
        </w:rPr>
      </w:pPr>
    </w:p>
    <w:p w14:paraId="18FE356B" w14:textId="77777777" w:rsidR="00804F52" w:rsidRPr="00A6387F" w:rsidRDefault="00804F52" w:rsidP="00804F52">
      <w:pPr>
        <w:ind w:left="720" w:hanging="720"/>
        <w:rPr>
          <w:rFonts w:ascii="Times" w:hAnsi="Times"/>
          <w:color w:val="000000" w:themeColor="text1"/>
        </w:rPr>
      </w:pPr>
      <w:r w:rsidRPr="00A6387F">
        <w:rPr>
          <w:rFonts w:ascii="Times" w:hAnsi="Times"/>
          <w:color w:val="000000" w:themeColor="text1"/>
        </w:rPr>
        <w:t>[37]</w:t>
      </w:r>
      <w:r w:rsidRPr="00A6387F">
        <w:rPr>
          <w:rFonts w:ascii="Times" w:hAnsi="Times"/>
          <w:color w:val="000000" w:themeColor="text1"/>
        </w:rPr>
        <w:tab/>
      </w:r>
      <w:proofErr w:type="spellStart"/>
      <w:r w:rsidRPr="00A6387F">
        <w:rPr>
          <w:rStyle w:val="loaauthor-name"/>
          <w:rFonts w:ascii="Times" w:hAnsi="Times"/>
          <w:color w:val="000000" w:themeColor="text1"/>
        </w:rPr>
        <w:t>Shunan</w:t>
      </w:r>
      <w:proofErr w:type="spellEnd"/>
      <w:r w:rsidRPr="00A6387F">
        <w:rPr>
          <w:rStyle w:val="loaauthor-name"/>
          <w:rFonts w:ascii="Times" w:hAnsi="Times"/>
          <w:color w:val="000000" w:themeColor="text1"/>
        </w:rPr>
        <w:t xml:space="preserve"> Guo</w:t>
      </w:r>
      <w:r w:rsidRPr="00A6387F">
        <w:rPr>
          <w:rFonts w:ascii="Times" w:hAnsi="Times"/>
          <w:color w:val="000000" w:themeColor="text1"/>
        </w:rPr>
        <w:t xml:space="preserve">, </w:t>
      </w:r>
      <w:r w:rsidRPr="00A6387F">
        <w:rPr>
          <w:rStyle w:val="loaauthor-name"/>
          <w:rFonts w:ascii="Times" w:hAnsi="Times"/>
          <w:color w:val="000000" w:themeColor="text1"/>
        </w:rPr>
        <w:t>Fan Du</w:t>
      </w:r>
      <w:r w:rsidRPr="00A6387F">
        <w:rPr>
          <w:rFonts w:ascii="Times" w:hAnsi="Times"/>
          <w:color w:val="000000" w:themeColor="text1"/>
        </w:rPr>
        <w:t xml:space="preserve">, </w:t>
      </w:r>
      <w:r w:rsidRPr="00A6387F">
        <w:rPr>
          <w:rStyle w:val="loaauthor-name"/>
          <w:rFonts w:ascii="Times" w:hAnsi="Times"/>
          <w:color w:val="000000" w:themeColor="text1"/>
          <w:shd w:val="clear" w:color="auto" w:fill="FFFFFF"/>
        </w:rPr>
        <w:t>Sana Malik, et al</w:t>
      </w:r>
      <w:r w:rsidRPr="00A6387F">
        <w:rPr>
          <w:rFonts w:ascii="Times" w:hAnsi="Times"/>
          <w:color w:val="000000" w:themeColor="text1"/>
        </w:rPr>
        <w:t xml:space="preserve">. Visualizing Uncertainty and Alternatives in Event Sequence Predictions. </w:t>
      </w:r>
      <w:r w:rsidRPr="00A6387F">
        <w:rPr>
          <w:rStyle w:val="epub-sectiontitle"/>
          <w:rFonts w:ascii="Times" w:hAnsi="Times"/>
          <w:color w:val="000000" w:themeColor="text1"/>
          <w:shd w:val="clear" w:color="auto" w:fill="FFFFFF"/>
        </w:rPr>
        <w:t xml:space="preserve">Proceedings of the 2019 CHI Conference on Human Factors in Computing Systems. </w:t>
      </w:r>
      <w:r w:rsidRPr="00A6387F">
        <w:rPr>
          <w:rStyle w:val="epub-sectiondate"/>
          <w:rFonts w:ascii="Times" w:hAnsi="Times"/>
          <w:color w:val="000000" w:themeColor="text1"/>
          <w:shd w:val="clear" w:color="auto" w:fill="FFFFFF"/>
        </w:rPr>
        <w:t>May 2019. </w:t>
      </w:r>
      <w:r w:rsidRPr="00A6387F">
        <w:rPr>
          <w:rStyle w:val="epub-sectionids"/>
          <w:rFonts w:ascii="Times" w:hAnsi="Times"/>
          <w:color w:val="000000" w:themeColor="text1"/>
          <w:shd w:val="clear" w:color="auto" w:fill="FFFFFF"/>
        </w:rPr>
        <w:t xml:space="preserve">Paper No.: 573. </w:t>
      </w:r>
      <w:r w:rsidRPr="00A6387F">
        <w:rPr>
          <w:rStyle w:val="epub-sectionpagerange"/>
          <w:rFonts w:ascii="Times" w:hAnsi="Times"/>
          <w:color w:val="000000" w:themeColor="text1"/>
          <w:shd w:val="clear" w:color="auto" w:fill="FFFFFF"/>
        </w:rPr>
        <w:t>Pages 1–12.</w:t>
      </w:r>
    </w:p>
    <w:p w14:paraId="6B540FB4" w14:textId="77777777" w:rsidR="00804F52" w:rsidRPr="00A6387F" w:rsidRDefault="00804F52" w:rsidP="00804F52">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12EB5152"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t>[38]</w:t>
      </w:r>
      <w:r w:rsidRPr="00A6387F">
        <w:rPr>
          <w:rFonts w:ascii="Times" w:hAnsi="Times"/>
          <w:color w:val="000000" w:themeColor="text1"/>
        </w:rPr>
        <w:tab/>
      </w:r>
      <w:r w:rsidRPr="00A6387F">
        <w:rPr>
          <w:rFonts w:ascii="Times" w:eastAsiaTheme="minorHAnsi" w:hAnsi="Times"/>
          <w:color w:val="000000" w:themeColor="text1"/>
          <w:lang w:val="en-GB" w:eastAsia="en-US"/>
        </w:rPr>
        <w:t xml:space="preserve">Michelle </w:t>
      </w:r>
      <w:proofErr w:type="spellStart"/>
      <w:r w:rsidRPr="00A6387F">
        <w:rPr>
          <w:rFonts w:ascii="Times" w:eastAsiaTheme="minorHAnsi" w:hAnsi="Times"/>
          <w:color w:val="000000" w:themeColor="text1"/>
          <w:lang w:val="en-GB" w:eastAsia="en-US"/>
        </w:rPr>
        <w:t>Korporaal</w:t>
      </w:r>
      <w:proofErr w:type="spellEnd"/>
      <w:r w:rsidRPr="00A6387F">
        <w:rPr>
          <w:rFonts w:ascii="Times" w:eastAsiaTheme="minorHAnsi" w:hAnsi="Times"/>
          <w:color w:val="000000" w:themeColor="text1"/>
          <w:lang w:val="en-GB" w:eastAsia="en-US"/>
        </w:rPr>
        <w:t xml:space="preserve">, Ian T. </w:t>
      </w:r>
      <w:proofErr w:type="spellStart"/>
      <w:r w:rsidRPr="00A6387F">
        <w:rPr>
          <w:rFonts w:ascii="Times" w:eastAsiaTheme="minorHAnsi" w:hAnsi="Times"/>
          <w:color w:val="000000" w:themeColor="text1"/>
          <w:lang w:val="en-GB" w:eastAsia="en-US"/>
        </w:rPr>
        <w:t>Ruginski</w:t>
      </w:r>
      <w:proofErr w:type="spellEnd"/>
      <w:r w:rsidRPr="00A6387F">
        <w:rPr>
          <w:rFonts w:ascii="Times" w:eastAsiaTheme="minorHAnsi" w:hAnsi="Times"/>
          <w:color w:val="000000" w:themeColor="text1"/>
          <w:lang w:val="en-GB" w:eastAsia="en-US"/>
        </w:rPr>
        <w:t>, and Sara Irina Fabrikant</w:t>
      </w:r>
      <w:r w:rsidRPr="00A6387F">
        <w:rPr>
          <w:rStyle w:val="blue-tooltip"/>
          <w:rFonts w:ascii="Times" w:hAnsi="Times" w:cs="Arial"/>
          <w:color w:val="000000" w:themeColor="text1"/>
          <w:shd w:val="clear" w:color="auto" w:fill="FFFFFF"/>
        </w:rPr>
        <w:t xml:space="preserve">. </w:t>
      </w:r>
      <w:r w:rsidRPr="00A6387F">
        <w:rPr>
          <w:rFonts w:ascii="Times" w:eastAsiaTheme="minorHAnsi" w:hAnsi="Times"/>
          <w:color w:val="000000" w:themeColor="text1"/>
          <w:lang w:val="en-GB" w:eastAsia="en-US"/>
        </w:rPr>
        <w:t xml:space="preserve">Effects of Uncertainty </w:t>
      </w:r>
      <w:r w:rsidRPr="00A6387F">
        <w:rPr>
          <w:rFonts w:ascii="Times" w:eastAsiaTheme="minorHAnsi" w:hAnsi="Times"/>
          <w:color w:val="000000" w:themeColor="text1"/>
          <w:lang w:val="en-GB" w:eastAsia="en-US"/>
        </w:rPr>
        <w:br/>
        <w:t>Visualization on Map-Based Decision Making Under Time Pressure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Human-Media Interaction, a section of the journal Frontiers in Computer Science</w:t>
      </w:r>
      <w:r w:rsidRPr="00A6387F">
        <w:rPr>
          <w:rFonts w:ascii="Times" w:hAnsi="Times" w:cs="Arial"/>
          <w:color w:val="000000" w:themeColor="text1"/>
        </w:rPr>
        <w:t xml:space="preserve">. </w:t>
      </w:r>
      <w:r w:rsidRPr="00A6387F">
        <w:rPr>
          <w:rFonts w:ascii="Times" w:eastAsiaTheme="minorHAnsi" w:hAnsi="Times"/>
          <w:color w:val="000000" w:themeColor="text1"/>
          <w:lang w:val="en-GB" w:eastAsia="en-US"/>
        </w:rPr>
        <w:t>Received: 22 May 2020</w:t>
      </w:r>
      <w:r w:rsidRPr="00A6387F">
        <w:rPr>
          <w:rFonts w:ascii="Times" w:hAnsi="Times" w:cs="Arial"/>
          <w:color w:val="000000" w:themeColor="text1"/>
        </w:rPr>
        <w:t xml:space="preserve">. </w:t>
      </w:r>
      <w:proofErr w:type="spellStart"/>
      <w:r w:rsidRPr="00A6387F">
        <w:rPr>
          <w:rFonts w:ascii="Times" w:eastAsiaTheme="minorHAnsi" w:hAnsi="Times"/>
          <w:color w:val="000000" w:themeColor="text1"/>
          <w:lang w:val="en-GB" w:eastAsia="en-US"/>
        </w:rPr>
        <w:t>doi</w:t>
      </w:r>
      <w:proofErr w:type="spellEnd"/>
      <w:r w:rsidRPr="00A6387F">
        <w:rPr>
          <w:rFonts w:ascii="Times" w:eastAsiaTheme="minorHAnsi" w:hAnsi="Times"/>
          <w:color w:val="000000" w:themeColor="text1"/>
          <w:lang w:val="en-GB" w:eastAsia="en-US"/>
        </w:rPr>
        <w:t>: 10.3389/fcomp.2020.00032.</w:t>
      </w:r>
    </w:p>
    <w:p w14:paraId="689B840A" w14:textId="77777777" w:rsidR="00804F52" w:rsidRPr="00A6387F" w:rsidRDefault="00804F52" w:rsidP="00804F52">
      <w:pPr>
        <w:autoSpaceDE w:val="0"/>
        <w:autoSpaceDN w:val="0"/>
        <w:adjustRightInd w:val="0"/>
        <w:ind w:left="720" w:hanging="720"/>
        <w:rPr>
          <w:rFonts w:ascii="Times" w:eastAsiaTheme="minorHAnsi" w:hAnsi="Times"/>
          <w:color w:val="000000" w:themeColor="text1"/>
          <w:lang w:val="en-GB" w:eastAsia="en-US"/>
        </w:rPr>
      </w:pPr>
      <w:r w:rsidRPr="00A6387F">
        <w:rPr>
          <w:rFonts w:ascii="Times" w:hAnsi="Times"/>
          <w:color w:val="000000" w:themeColor="text1"/>
        </w:rPr>
        <w:lastRenderedPageBreak/>
        <w:t>[39]</w:t>
      </w:r>
      <w:r w:rsidRPr="00A6387F">
        <w:rPr>
          <w:rFonts w:ascii="Times" w:hAnsi="Times"/>
          <w:color w:val="000000" w:themeColor="text1"/>
        </w:rPr>
        <w:tab/>
        <w:t xml:space="preserve">Max Schneider, Michelle McDowell et al. </w:t>
      </w:r>
      <w:r w:rsidRPr="00A6387F">
        <w:rPr>
          <w:rFonts w:ascii="Times" w:hAnsi="Times" w:cs="Open Sans"/>
          <w:color w:val="000000" w:themeColor="text1"/>
        </w:rPr>
        <w:t xml:space="preserve">Effective uncertainty visualization for aftershock forecast maps. Natural Hazards and Earth System Sciences. </w:t>
      </w:r>
      <w:r w:rsidRPr="00A6387F">
        <w:rPr>
          <w:rFonts w:ascii="Times" w:hAnsi="Times"/>
          <w:color w:val="000000" w:themeColor="text1"/>
        </w:rPr>
        <w:t>Discussion started: 3 September 2021.</w:t>
      </w:r>
      <w:r w:rsidRPr="00A6387F">
        <w:rPr>
          <w:rFonts w:ascii="Times" w:hAnsi="Times" w:cs="Open Sans"/>
          <w:color w:val="000000" w:themeColor="text1"/>
        </w:rPr>
        <w:t xml:space="preserve"> </w:t>
      </w:r>
      <w:r w:rsidRPr="00A6387F">
        <w:rPr>
          <w:rFonts w:ascii="Times" w:hAnsi="Times"/>
          <w:color w:val="000000" w:themeColor="text1"/>
        </w:rPr>
        <w:t>https://doi.org/10.5194/nhess-2021-237.</w:t>
      </w:r>
    </w:p>
    <w:p w14:paraId="312557E3" w14:textId="77777777" w:rsidR="00804F52" w:rsidRPr="00565895" w:rsidRDefault="00804F52" w:rsidP="00804F52">
      <w:pPr>
        <w:spacing w:after="160" w:line="259" w:lineRule="auto"/>
        <w:rPr>
          <w:rFonts w:ascii="Times" w:hAnsi="Times"/>
          <w:color w:val="000000" w:themeColor="text1"/>
        </w:rPr>
      </w:pPr>
    </w:p>
    <w:p w14:paraId="00A97AA8" w14:textId="77777777" w:rsidR="00804F52" w:rsidRPr="00A6387F" w:rsidRDefault="00804F52" w:rsidP="00804F52">
      <w:pPr>
        <w:spacing w:after="160" w:line="259" w:lineRule="auto"/>
        <w:ind w:left="720" w:hanging="720"/>
        <w:rPr>
          <w:rFonts w:ascii="Times" w:hAnsi="Times"/>
          <w:color w:val="000000" w:themeColor="text1"/>
          <w:u w:val="single"/>
        </w:rPr>
      </w:pPr>
      <w:r w:rsidRPr="00565895">
        <w:rPr>
          <w:rFonts w:ascii="Times" w:hAnsi="Times"/>
          <w:color w:val="000000" w:themeColor="text1"/>
        </w:rPr>
        <w:t>[40]</w:t>
      </w:r>
      <w:r w:rsidRPr="00565895">
        <w:rPr>
          <w:rFonts w:ascii="Times" w:hAnsi="Times"/>
          <w:color w:val="000000" w:themeColor="text1"/>
        </w:rPr>
        <w:tab/>
        <w:t xml:space="preserve">Ken </w:t>
      </w:r>
      <w:proofErr w:type="spellStart"/>
      <w:r w:rsidRPr="00565895">
        <w:rPr>
          <w:rFonts w:ascii="Times" w:hAnsi="Times"/>
          <w:color w:val="000000" w:themeColor="text1"/>
        </w:rPr>
        <w:t>Brodlie</w:t>
      </w:r>
      <w:proofErr w:type="spellEnd"/>
      <w:r w:rsidRPr="00565895">
        <w:rPr>
          <w:rFonts w:ascii="Times" w:hAnsi="Times"/>
          <w:color w:val="000000" w:themeColor="text1"/>
        </w:rPr>
        <w:t xml:space="preserve">, Rodolfo Allendes Osorio, and Adriano </w:t>
      </w:r>
      <w:r w:rsidRPr="00A6387F">
        <w:rPr>
          <w:rFonts w:ascii="Times" w:hAnsi="Times"/>
          <w:color w:val="000000" w:themeColor="text1"/>
        </w:rPr>
        <w:t xml:space="preserve">Lopes. 2012. A review of uncertainty in data visualization. In Expanding the frontiers of visual analytics and visualization. Springer, 81–109. DOI: </w:t>
      </w:r>
      <w:hyperlink r:id="rId73" w:history="1">
        <w:r w:rsidRPr="00A6387F">
          <w:rPr>
            <w:rStyle w:val="Hyperlink"/>
            <w:rFonts w:ascii="Times" w:hAnsi="Times"/>
            <w:color w:val="000000" w:themeColor="text1"/>
          </w:rPr>
          <w:t>http://dx.doi.org/10.1007/978-1-4471-2804-5_6</w:t>
        </w:r>
      </w:hyperlink>
      <w:r w:rsidRPr="00A6387F">
        <w:rPr>
          <w:rFonts w:ascii="Times" w:hAnsi="Times"/>
          <w:color w:val="000000" w:themeColor="text1"/>
          <w:u w:val="single"/>
        </w:rPr>
        <w:br/>
      </w:r>
    </w:p>
    <w:p w14:paraId="00D334AF" w14:textId="77777777" w:rsidR="00804F52" w:rsidRPr="00A6387F" w:rsidRDefault="00804F52" w:rsidP="00804F52">
      <w:pPr>
        <w:spacing w:after="160" w:line="259" w:lineRule="auto"/>
        <w:ind w:left="720" w:hanging="720"/>
        <w:rPr>
          <w:rStyle w:val="Hyperlink"/>
          <w:rFonts w:ascii="Times" w:hAnsi="Times"/>
          <w:color w:val="000000" w:themeColor="text1"/>
        </w:rPr>
      </w:pPr>
      <w:r w:rsidRPr="00A6387F">
        <w:rPr>
          <w:rFonts w:ascii="Times" w:hAnsi="Times"/>
          <w:color w:val="000000" w:themeColor="text1"/>
        </w:rPr>
        <w:t>[41]</w:t>
      </w:r>
      <w:r w:rsidRPr="00A6387F">
        <w:rPr>
          <w:rFonts w:ascii="Times" w:hAnsi="Times"/>
          <w:color w:val="000000" w:themeColor="text1"/>
        </w:rPr>
        <w:tab/>
        <w:t xml:space="preserve">Michael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and Michael </w:t>
      </w:r>
      <w:proofErr w:type="spellStart"/>
      <w:r w:rsidRPr="00A6387F">
        <w:rPr>
          <w:rFonts w:ascii="Times" w:hAnsi="Times"/>
          <w:color w:val="000000" w:themeColor="text1"/>
        </w:rPr>
        <w:t>Gleicher</w:t>
      </w:r>
      <w:proofErr w:type="spellEnd"/>
      <w:r w:rsidRPr="00A6387F">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74" w:history="1">
        <w:r w:rsidRPr="00A6387F">
          <w:rPr>
            <w:rStyle w:val="Hyperlink"/>
            <w:rFonts w:ascii="Times" w:hAnsi="Times"/>
            <w:color w:val="000000" w:themeColor="text1"/>
          </w:rPr>
          <w:t>http://dx.doi.org/10.1109/TVCG.2014.2346298</w:t>
        </w:r>
      </w:hyperlink>
    </w:p>
    <w:p w14:paraId="4198D326" w14:textId="77777777" w:rsidR="00804F52" w:rsidRPr="00A6387F" w:rsidRDefault="00804F52" w:rsidP="00804F52">
      <w:pPr>
        <w:spacing w:after="160" w:line="259" w:lineRule="auto"/>
        <w:rPr>
          <w:rFonts w:ascii="Times" w:hAnsi="Times"/>
          <w:color w:val="000000" w:themeColor="text1"/>
        </w:rPr>
      </w:pPr>
      <w:r w:rsidRPr="00C42535">
        <w:rPr>
          <w:rFonts w:ascii="Times" w:hAnsi="Times"/>
          <w:color w:val="000000" w:themeColor="text1"/>
          <w:u w:val="single"/>
        </w:rPr>
        <w:br/>
      </w:r>
      <w:r w:rsidRPr="00565895">
        <w:rPr>
          <w:rFonts w:ascii="Times" w:hAnsi="Times"/>
          <w:color w:val="000000" w:themeColor="text1"/>
          <w:lang w:val="fr-FR"/>
        </w:rPr>
        <w:t>[42]</w:t>
      </w:r>
      <w:r w:rsidRPr="00565895">
        <w:rPr>
          <w:rFonts w:ascii="Times" w:hAnsi="Times"/>
          <w:color w:val="000000" w:themeColor="text1"/>
          <w:lang w:val="fr-FR"/>
        </w:rPr>
        <w:tab/>
        <w:t xml:space="preserve">Miriam </w:t>
      </w:r>
      <w:proofErr w:type="spellStart"/>
      <w:r w:rsidRPr="00565895">
        <w:rPr>
          <w:rFonts w:ascii="Times" w:hAnsi="Times"/>
          <w:color w:val="000000" w:themeColor="text1"/>
          <w:lang w:val="fr-FR"/>
        </w:rPr>
        <w:t>Greis</w:t>
      </w:r>
      <w:proofErr w:type="spellEnd"/>
      <w:r w:rsidRPr="00565895">
        <w:rPr>
          <w:rFonts w:ascii="Times" w:hAnsi="Times"/>
          <w:color w:val="000000" w:themeColor="text1"/>
          <w:lang w:val="fr-FR"/>
        </w:rPr>
        <w:t xml:space="preserve">, Passant El </w:t>
      </w:r>
      <w:proofErr w:type="spellStart"/>
      <w:r w:rsidRPr="00565895">
        <w:rPr>
          <w:rFonts w:ascii="Times" w:hAnsi="Times"/>
          <w:color w:val="000000" w:themeColor="text1"/>
          <w:lang w:val="fr-FR"/>
        </w:rPr>
        <w:t>Agroudy</w:t>
      </w:r>
      <w:proofErr w:type="spellEnd"/>
      <w:r w:rsidRPr="00565895">
        <w:rPr>
          <w:rFonts w:ascii="Times" w:hAnsi="Times"/>
          <w:color w:val="000000" w:themeColor="text1"/>
          <w:lang w:val="fr-FR"/>
        </w:rPr>
        <w:t xml:space="preserve">, et al. 2016. </w:t>
      </w:r>
      <w:r w:rsidRPr="00A6387F">
        <w:rPr>
          <w:rFonts w:ascii="Times" w:hAnsi="Times"/>
          <w:color w:val="000000" w:themeColor="text1"/>
        </w:rPr>
        <w:t xml:space="preserve">Decision-Making under </w:t>
      </w:r>
      <w:proofErr w:type="gramStart"/>
      <w:r w:rsidRPr="00A6387F">
        <w:rPr>
          <w:rFonts w:ascii="Times" w:hAnsi="Times"/>
          <w:color w:val="000000" w:themeColor="text1"/>
        </w:rPr>
        <w:t>Uncertainty:</w:t>
      </w:r>
      <w:proofErr w:type="gramEnd"/>
      <w:r w:rsidRPr="00A6387F">
        <w:rPr>
          <w:rFonts w:ascii="Times" w:hAnsi="Times"/>
          <w:color w:val="000000" w:themeColor="text1"/>
        </w:rPr>
        <w:t xml:space="preserve">   </w:t>
      </w:r>
      <w:r w:rsidRPr="00A6387F">
        <w:rPr>
          <w:rFonts w:ascii="Times" w:hAnsi="Times"/>
          <w:color w:val="000000" w:themeColor="text1"/>
        </w:rPr>
        <w:br/>
        <w:t xml:space="preserve">            How the Amount of Presented Uncertainty Influences User Behavior. In Proceedings </w:t>
      </w:r>
      <w:r w:rsidRPr="00A6387F">
        <w:rPr>
          <w:rFonts w:ascii="Times" w:hAnsi="Times"/>
          <w:color w:val="000000" w:themeColor="text1"/>
        </w:rPr>
        <w:br/>
        <w:t xml:space="preserve">            of the 9th Nordic Conference on Human-Computer Interaction. ACM, 52. DOI:                </w:t>
      </w:r>
      <w:r w:rsidRPr="00A6387F">
        <w:rPr>
          <w:rFonts w:ascii="Times" w:hAnsi="Times"/>
          <w:color w:val="000000" w:themeColor="text1"/>
        </w:rPr>
        <w:br/>
        <w:t xml:space="preserve">            http://dx.doi.org/10.1145/2971485.2971535</w:t>
      </w:r>
      <w:r w:rsidRPr="00A6387F">
        <w:rPr>
          <w:rFonts w:ascii="Times" w:hAnsi="Times"/>
          <w:color w:val="000000" w:themeColor="text1"/>
        </w:rPr>
        <w:br/>
      </w:r>
    </w:p>
    <w:p w14:paraId="1EE939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[43]</w:t>
      </w:r>
      <w:r w:rsidRPr="00A6387F">
        <w:rPr>
          <w:rFonts w:ascii="Times" w:hAnsi="Times"/>
          <w:color w:val="000000" w:themeColor="text1"/>
        </w:rPr>
        <w:tab/>
        <w:t xml:space="preserve">Lydia R </w:t>
      </w:r>
      <w:proofErr w:type="spellStart"/>
      <w:r w:rsidRPr="00A6387F">
        <w:rPr>
          <w:rFonts w:ascii="Times" w:hAnsi="Times"/>
          <w:color w:val="000000" w:themeColor="text1"/>
        </w:rPr>
        <w:t>Lucchesi</w:t>
      </w:r>
      <w:proofErr w:type="spellEnd"/>
      <w:r w:rsidRPr="00A6387F">
        <w:rPr>
          <w:rFonts w:ascii="Times" w:hAnsi="Times"/>
          <w:color w:val="000000" w:themeColor="text1"/>
        </w:rPr>
        <w:t xml:space="preserve"> and Christopher K </w:t>
      </w:r>
      <w:proofErr w:type="spellStart"/>
      <w:r w:rsidRPr="00A6387F">
        <w:rPr>
          <w:rFonts w:ascii="Times" w:hAnsi="Times"/>
          <w:color w:val="000000" w:themeColor="text1"/>
        </w:rPr>
        <w:t>Wikle</w:t>
      </w:r>
      <w:proofErr w:type="spellEnd"/>
      <w:r w:rsidRPr="00A6387F">
        <w:rPr>
          <w:rFonts w:ascii="Times" w:hAnsi="Times"/>
          <w:color w:val="000000" w:themeColor="text1"/>
        </w:rPr>
        <w:t xml:space="preserve">. 2017. Visualizing uncertainty in areal data with bivariate choropleth maps, map </w:t>
      </w:r>
      <w:proofErr w:type="spellStart"/>
      <w:r w:rsidRPr="00A6387F">
        <w:rPr>
          <w:rFonts w:ascii="Times" w:hAnsi="Times"/>
          <w:color w:val="000000" w:themeColor="text1"/>
        </w:rPr>
        <w:t>pixelation</w:t>
      </w:r>
      <w:proofErr w:type="spellEnd"/>
      <w:r w:rsidRPr="00A6387F">
        <w:rPr>
          <w:rFonts w:ascii="Times" w:hAnsi="Times"/>
          <w:color w:val="000000" w:themeColor="text1"/>
        </w:rPr>
        <w:t xml:space="preserve"> and glyph rotation. Stat (2017). </w:t>
      </w:r>
      <w:proofErr w:type="spellStart"/>
      <w:proofErr w:type="gramStart"/>
      <w:r w:rsidRPr="00A6387F">
        <w:rPr>
          <w:rFonts w:ascii="Times" w:hAnsi="Times"/>
          <w:color w:val="000000" w:themeColor="text1"/>
        </w:rPr>
        <w:t>DOI:http</w:t>
      </w:r>
      <w:proofErr w:type="spellEnd"/>
      <w:r w:rsidRPr="00A6387F">
        <w:rPr>
          <w:rFonts w:ascii="Times" w:hAnsi="Times"/>
          <w:color w:val="000000" w:themeColor="text1"/>
        </w:rPr>
        <w:t>://dx.doi.org/10.1002/sta4.150</w:t>
      </w:r>
      <w:proofErr w:type="gramEnd"/>
      <w:r w:rsidRPr="00A6387F">
        <w:rPr>
          <w:rFonts w:ascii="Times" w:hAnsi="Times"/>
          <w:color w:val="000000" w:themeColor="text1"/>
        </w:rPr>
        <w:br/>
      </w:r>
    </w:p>
    <w:p w14:paraId="7447033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[44]</w:t>
      </w:r>
      <w:r w:rsidRPr="00A6387F">
        <w:rPr>
          <w:rFonts w:ascii="Times" w:hAnsi="Times"/>
          <w:color w:val="000000" w:themeColor="text1"/>
        </w:rPr>
        <w:tab/>
        <w:t xml:space="preserve">Alan M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Robert E Roth, James O’Brien, </w:t>
      </w:r>
      <w:proofErr w:type="spellStart"/>
      <w:r w:rsidRPr="00A6387F">
        <w:rPr>
          <w:rFonts w:ascii="Times" w:hAnsi="Times"/>
          <w:color w:val="000000" w:themeColor="text1"/>
        </w:rPr>
        <w:t>Bonan</w:t>
      </w:r>
      <w:proofErr w:type="spellEnd"/>
      <w:r w:rsidRPr="00A6387F">
        <w:rPr>
          <w:rFonts w:ascii="Times" w:hAnsi="Times"/>
          <w:color w:val="000000" w:themeColor="text1"/>
        </w:rPr>
        <w:t xml:space="preserve"> Li, Derek </w:t>
      </w:r>
      <w:proofErr w:type="spellStart"/>
      <w:r w:rsidRPr="00A6387F">
        <w:rPr>
          <w:rFonts w:ascii="Times" w:hAnsi="Times"/>
          <w:color w:val="000000" w:themeColor="text1"/>
        </w:rPr>
        <w:t>Swingley</w:t>
      </w:r>
      <w:proofErr w:type="spellEnd"/>
      <w:r w:rsidRPr="00A6387F">
        <w:rPr>
          <w:rFonts w:ascii="Times" w:hAnsi="Times"/>
          <w:color w:val="000000" w:themeColor="text1"/>
        </w:rPr>
        <w:t xml:space="preserve">, and Mark </w:t>
      </w:r>
      <w:proofErr w:type="spellStart"/>
      <w:r w:rsidRPr="00A6387F">
        <w:rPr>
          <w:rFonts w:ascii="Times" w:hAnsi="Times"/>
          <w:color w:val="000000" w:themeColor="text1"/>
        </w:rPr>
        <w:t>Gahegan</w:t>
      </w:r>
      <w:proofErr w:type="spellEnd"/>
      <w:r w:rsidRPr="00A6387F">
        <w:rPr>
          <w:rFonts w:ascii="Times" w:hAnsi="Times"/>
          <w:color w:val="000000" w:themeColor="text1"/>
        </w:rPr>
        <w:t>. 2012. Visual semiotics &amp; uncertainty visualization: An empirical study. IEEE Transactions on Visualization and Computer Graphics 18, 12 (2012), 2496–2505. DOI: http://dx.doi.org/10.1109/TVCG.2012.279</w:t>
      </w:r>
      <w:r w:rsidRPr="00A6387F">
        <w:rPr>
          <w:rFonts w:ascii="Times" w:hAnsi="Times"/>
          <w:color w:val="000000" w:themeColor="text1"/>
        </w:rPr>
        <w:br/>
      </w:r>
    </w:p>
    <w:p w14:paraId="6352B463"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[45]</w:t>
      </w:r>
      <w:r w:rsidRPr="00A6387F">
        <w:rPr>
          <w:rFonts w:ascii="Times" w:hAnsi="Times"/>
          <w:color w:val="000000" w:themeColor="text1"/>
        </w:rPr>
        <w:tab/>
        <w:t xml:space="preserve">Maria </w:t>
      </w:r>
      <w:proofErr w:type="spellStart"/>
      <w:r w:rsidRPr="00A6387F">
        <w:rPr>
          <w:rFonts w:ascii="Times" w:hAnsi="Times"/>
          <w:color w:val="000000" w:themeColor="text1"/>
        </w:rPr>
        <w:t>Riveiro</w:t>
      </w:r>
      <w:proofErr w:type="spellEnd"/>
      <w:r w:rsidRPr="00A6387F">
        <w:rPr>
          <w:rFonts w:ascii="Times" w:hAnsi="Times"/>
          <w:color w:val="000000" w:themeColor="text1"/>
        </w:rPr>
        <w:t>. 2007. Evaluation of uncertainty visualization techniques for information fusion. In 10th International Conference on Information Fusion. IEEE, 1–8. DOI: http://dx.doi.org/10.1109/ICIF.2007.4408049</w:t>
      </w:r>
      <w:r w:rsidRPr="00A6387F">
        <w:rPr>
          <w:rFonts w:ascii="Times" w:hAnsi="Times"/>
          <w:color w:val="000000" w:themeColor="text1"/>
        </w:rPr>
        <w:br/>
      </w:r>
    </w:p>
    <w:p w14:paraId="76DF135A"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[46]</w:t>
      </w:r>
      <w:r w:rsidRPr="00A6387F">
        <w:rPr>
          <w:rFonts w:ascii="Times" w:hAnsi="Times"/>
          <w:color w:val="000000" w:themeColor="text1"/>
        </w:rPr>
        <w:tab/>
        <w:t xml:space="preserve">Judi Thomson, Elizabeth </w:t>
      </w:r>
      <w:proofErr w:type="spellStart"/>
      <w:r w:rsidRPr="00A6387F">
        <w:rPr>
          <w:rFonts w:ascii="Times" w:hAnsi="Times"/>
          <w:color w:val="000000" w:themeColor="text1"/>
        </w:rPr>
        <w:t>Hetzler</w:t>
      </w:r>
      <w:proofErr w:type="spellEnd"/>
      <w:r w:rsidRPr="00A6387F">
        <w:rPr>
          <w:rFonts w:ascii="Times" w:hAnsi="Times"/>
          <w:color w:val="000000" w:themeColor="text1"/>
        </w:rPr>
        <w:t xml:space="preserve">, Alan </w:t>
      </w:r>
      <w:proofErr w:type="spellStart"/>
      <w:r w:rsidRPr="00A6387F">
        <w:rPr>
          <w:rFonts w:ascii="Times" w:hAnsi="Times"/>
          <w:color w:val="000000" w:themeColor="text1"/>
        </w:rPr>
        <w:t>MacEachren</w:t>
      </w:r>
      <w:proofErr w:type="spellEnd"/>
      <w:r w:rsidRPr="00A6387F">
        <w:rPr>
          <w:rFonts w:ascii="Times" w:hAnsi="Times"/>
          <w:color w:val="000000" w:themeColor="text1"/>
        </w:rPr>
        <w:t xml:space="preserve">, Mark </w:t>
      </w:r>
      <w:proofErr w:type="spellStart"/>
      <w:r w:rsidRPr="00A6387F">
        <w:rPr>
          <w:rFonts w:ascii="Times" w:hAnsi="Times"/>
          <w:color w:val="000000" w:themeColor="text1"/>
        </w:rPr>
        <w:t>Gahegan</w:t>
      </w:r>
      <w:proofErr w:type="spellEnd"/>
      <w:r w:rsidRPr="00A6387F">
        <w:rPr>
          <w:rFonts w:ascii="Times" w:hAnsi="Times"/>
          <w:color w:val="000000" w:themeColor="text1"/>
        </w:rPr>
        <w:t>, and Misha Pavel. 2005. A typology for visualizing uncertainty. In Electronic Imaging 2005. International Society for Optics and Photonics, 146–157.</w:t>
      </w:r>
      <w:r w:rsidRPr="00A6387F">
        <w:rPr>
          <w:rFonts w:ascii="Times" w:hAnsi="Times"/>
          <w:color w:val="000000" w:themeColor="text1"/>
        </w:rPr>
        <w:br/>
      </w:r>
    </w:p>
    <w:p w14:paraId="66F65848"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[47]</w:t>
      </w:r>
      <w:r w:rsidRPr="00A6387F">
        <w:rPr>
          <w:rFonts w:ascii="Times" w:hAnsi="Times"/>
          <w:color w:val="000000" w:themeColor="text1"/>
        </w:rPr>
        <w:tab/>
        <w:t xml:space="preserve">N. </w:t>
      </w:r>
      <w:proofErr w:type="spellStart"/>
      <w:r w:rsidRPr="00A6387F">
        <w:rPr>
          <w:rFonts w:ascii="Times" w:hAnsi="Times"/>
          <w:color w:val="000000" w:themeColor="text1"/>
        </w:rPr>
        <w:t>Boukhelifa</w:t>
      </w:r>
      <w:proofErr w:type="spellEnd"/>
      <w:r w:rsidRPr="00A6387F">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sidRPr="00A6387F">
        <w:rPr>
          <w:rFonts w:ascii="Times" w:hAnsi="Times"/>
          <w:color w:val="000000" w:themeColor="text1"/>
        </w:rPr>
        <w:br/>
      </w:r>
    </w:p>
    <w:p w14:paraId="13A5B446"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[48]</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X. </w:t>
      </w:r>
      <w:proofErr w:type="spellStart"/>
      <w:r w:rsidRPr="00A6387F">
        <w:rPr>
          <w:rFonts w:ascii="Times" w:hAnsi="Times"/>
          <w:color w:val="000000" w:themeColor="text1"/>
        </w:rPr>
        <w:t>Qiao</w:t>
      </w:r>
      <w:proofErr w:type="spellEnd"/>
      <w:r w:rsidRPr="00A6387F">
        <w:rPr>
          <w:rFonts w:ascii="Times" w:hAnsi="Times"/>
          <w:color w:val="000000" w:themeColor="text1"/>
        </w:rPr>
        <w:t xml:space="preserve">, M. </w:t>
      </w:r>
      <w:proofErr w:type="spellStart"/>
      <w:r w:rsidRPr="00A6387F">
        <w:rPr>
          <w:rFonts w:ascii="Times" w:hAnsi="Times"/>
          <w:color w:val="000000" w:themeColor="text1"/>
        </w:rPr>
        <w:t>Correll</w:t>
      </w:r>
      <w:proofErr w:type="spellEnd"/>
      <w:r w:rsidRPr="00A6387F">
        <w:rPr>
          <w:rFonts w:ascii="Times" w:hAnsi="Times"/>
          <w:color w:val="000000" w:themeColor="text1"/>
        </w:rPr>
        <w:t xml:space="preserve">, A. Kale, and M. Kay. In pursuit of error: A survey of uncertainty visualization evaluation. IEEE transactions on visualization and computer </w:t>
      </w:r>
      <w:r w:rsidRPr="00A6387F">
        <w:rPr>
          <w:rFonts w:ascii="Times" w:hAnsi="Times"/>
          <w:color w:val="000000" w:themeColor="text1"/>
        </w:rPr>
        <w:lastRenderedPageBreak/>
        <w:t>graphics, 25(1):903–913, 2019.</w:t>
      </w:r>
      <w:r w:rsidRPr="00A6387F">
        <w:rPr>
          <w:rFonts w:ascii="Times" w:hAnsi="Times"/>
          <w:color w:val="000000" w:themeColor="text1"/>
        </w:rPr>
        <w:br/>
      </w:r>
    </w:p>
    <w:p w14:paraId="5701AD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76664FA9"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[49]</w:t>
      </w:r>
      <w:r w:rsidRPr="00A6387F">
        <w:rPr>
          <w:rFonts w:ascii="Times" w:hAnsi="Times"/>
          <w:color w:val="000000" w:themeColor="text1"/>
        </w:rPr>
        <w:tab/>
        <w:t xml:space="preserve">R. Finger and A. M. </w:t>
      </w:r>
      <w:proofErr w:type="spellStart"/>
      <w:r w:rsidRPr="00A6387F">
        <w:rPr>
          <w:rFonts w:ascii="Times" w:hAnsi="Times"/>
          <w:color w:val="000000" w:themeColor="text1"/>
        </w:rPr>
        <w:t>Bisantz</w:t>
      </w:r>
      <w:proofErr w:type="spellEnd"/>
      <w:r w:rsidRPr="00A6387F">
        <w:rPr>
          <w:rFonts w:ascii="Times" w:hAnsi="Times"/>
          <w:color w:val="000000" w:themeColor="text1"/>
        </w:rPr>
        <w:t>. Utilizing graphical formats to convey uncertainty in a decision-making task. Theoretical Issues in Ergonomics Science, 3(1):1–25, 2002.</w:t>
      </w:r>
    </w:p>
    <w:p w14:paraId="4E0B0147"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173CD670" w14:textId="77777777" w:rsidR="00804F52" w:rsidRPr="00A6387F" w:rsidRDefault="00804F52" w:rsidP="00804F52">
      <w:pPr>
        <w:spacing w:after="160" w:line="259" w:lineRule="auto"/>
        <w:ind w:left="720" w:hanging="720"/>
        <w:rPr>
          <w:rFonts w:ascii="Times" w:hAnsi="Times"/>
          <w:color w:val="000000" w:themeColor="text1"/>
        </w:rPr>
      </w:pPr>
      <w:r w:rsidRPr="00A6387F">
        <w:rPr>
          <w:rFonts w:ascii="Times" w:hAnsi="Times"/>
          <w:color w:val="000000" w:themeColor="text1"/>
        </w:rPr>
        <w:t>[50]</w:t>
      </w:r>
      <w:r w:rsidRPr="00A6387F">
        <w:rPr>
          <w:rFonts w:ascii="Times" w:hAnsi="Times"/>
          <w:color w:val="000000" w:themeColor="text1"/>
        </w:rPr>
        <w:tab/>
        <w:t xml:space="preserve">J. </w:t>
      </w:r>
      <w:proofErr w:type="spellStart"/>
      <w:r w:rsidRPr="00A6387F">
        <w:rPr>
          <w:rFonts w:ascii="Times" w:hAnsi="Times"/>
          <w:color w:val="000000" w:themeColor="text1"/>
        </w:rPr>
        <w:t>Hullman</w:t>
      </w:r>
      <w:proofErr w:type="spellEnd"/>
      <w:r w:rsidRPr="00A6387F">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A6387F">
        <w:rPr>
          <w:rFonts w:ascii="Times" w:hAnsi="Times"/>
          <w:color w:val="000000" w:themeColor="text1"/>
        </w:rPr>
        <w:t>PloS</w:t>
      </w:r>
      <w:proofErr w:type="spellEnd"/>
      <w:r w:rsidRPr="00A6387F">
        <w:rPr>
          <w:rFonts w:ascii="Times" w:hAnsi="Times"/>
          <w:color w:val="000000" w:themeColor="text1"/>
        </w:rPr>
        <w:t xml:space="preserve"> one, 10(11</w:t>
      </w:r>
      <w:proofErr w:type="gramStart"/>
      <w:r w:rsidRPr="00A6387F">
        <w:rPr>
          <w:rFonts w:ascii="Times" w:hAnsi="Times"/>
          <w:color w:val="000000" w:themeColor="text1"/>
        </w:rPr>
        <w:t>):e</w:t>
      </w:r>
      <w:proofErr w:type="gramEnd"/>
      <w:r w:rsidRPr="00A6387F">
        <w:rPr>
          <w:rFonts w:ascii="Times" w:hAnsi="Times"/>
          <w:color w:val="000000" w:themeColor="text1"/>
        </w:rPr>
        <w:t>0142444, 2015.</w:t>
      </w:r>
    </w:p>
    <w:p w14:paraId="13FB51C5" w14:textId="77777777" w:rsidR="00804F52" w:rsidRPr="00A6387F" w:rsidRDefault="00804F52" w:rsidP="00804F52">
      <w:pPr>
        <w:pStyle w:val="NormalWeb"/>
        <w:ind w:left="720" w:hanging="720"/>
        <w:jc w:val="both"/>
        <w:rPr>
          <w:rFonts w:ascii="Times" w:hAnsi="Times"/>
          <w:color w:val="000000" w:themeColor="text1"/>
        </w:rPr>
      </w:pPr>
      <w:r w:rsidRPr="00A6387F">
        <w:rPr>
          <w:rFonts w:ascii="Times" w:hAnsi="Times"/>
          <w:color w:val="000000" w:themeColor="text1"/>
        </w:rPr>
        <w:t>[51]</w:t>
      </w:r>
      <w:r w:rsidRPr="00A6387F">
        <w:rPr>
          <w:rFonts w:ascii="Times" w:hAnsi="Times"/>
          <w:color w:val="000000" w:themeColor="text1"/>
        </w:rPr>
        <w:tab/>
        <w:t xml:space="preserve">M. Kay, T. Kola, J. R. </w:t>
      </w:r>
      <w:proofErr w:type="spellStart"/>
      <w:r w:rsidRPr="00A6387F">
        <w:rPr>
          <w:rFonts w:ascii="Times" w:hAnsi="Times"/>
          <w:color w:val="000000" w:themeColor="text1"/>
        </w:rPr>
        <w:t>Hullman</w:t>
      </w:r>
      <w:proofErr w:type="spellEnd"/>
      <w:r w:rsidRPr="00A6387F">
        <w:rPr>
          <w:rFonts w:ascii="Times" w:hAnsi="Times"/>
          <w:color w:val="000000" w:themeColor="text1"/>
        </w:rPr>
        <w:t>, and S. A. Munson. When (</w:t>
      </w:r>
      <w:proofErr w:type="spellStart"/>
      <w:r w:rsidRPr="00A6387F">
        <w:rPr>
          <w:rFonts w:ascii="Times" w:hAnsi="Times"/>
          <w:color w:val="000000" w:themeColor="text1"/>
        </w:rPr>
        <w:t>ish</w:t>
      </w:r>
      <w:proofErr w:type="spellEnd"/>
      <w:r w:rsidRPr="00A6387F">
        <w:rPr>
          <w:rFonts w:ascii="Times" w:hAnsi="Times"/>
          <w:color w:val="000000" w:themeColor="text1"/>
        </w:rPr>
        <w:t xml:space="preserve">) is my </w:t>
      </w:r>
      <w:proofErr w:type="gramStart"/>
      <w:r w:rsidRPr="00A6387F">
        <w:rPr>
          <w:rFonts w:ascii="Times" w:hAnsi="Times"/>
          <w:color w:val="000000" w:themeColor="text1"/>
        </w:rPr>
        <w:t>bus?:</w:t>
      </w:r>
      <w:proofErr w:type="gramEnd"/>
      <w:r w:rsidRPr="00A6387F">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2B7CA632"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A6387F">
        <w:rPr>
          <w:rFonts w:ascii="Times" w:hAnsi="Times"/>
          <w:b w:val="0"/>
          <w:bCs w:val="0"/>
          <w:color w:val="000000" w:themeColor="text1"/>
          <w:sz w:val="24"/>
          <w:szCs w:val="24"/>
        </w:rPr>
        <w:t>[52]</w:t>
      </w:r>
      <w:r w:rsidRPr="00A6387F">
        <w:rPr>
          <w:rFonts w:ascii="Times" w:hAnsi="Times"/>
          <w:b w:val="0"/>
          <w:bCs w:val="0"/>
          <w:color w:val="000000" w:themeColor="text1"/>
          <w:sz w:val="24"/>
          <w:szCs w:val="24"/>
        </w:rPr>
        <w:tab/>
        <w:t xml:space="preserve">M. Fernandes, </w:t>
      </w:r>
      <w:proofErr w:type="spellStart"/>
      <w:proofErr w:type="gramStart"/>
      <w:r w:rsidRPr="00A6387F">
        <w:rPr>
          <w:rFonts w:ascii="Times" w:hAnsi="Times"/>
          <w:b w:val="0"/>
          <w:bCs w:val="0"/>
          <w:color w:val="000000" w:themeColor="text1"/>
          <w:sz w:val="24"/>
          <w:szCs w:val="24"/>
        </w:rPr>
        <w:t>L.Walls</w:t>
      </w:r>
      <w:proofErr w:type="spellEnd"/>
      <w:proofErr w:type="gramEnd"/>
      <w:r w:rsidRPr="00A6387F">
        <w:rPr>
          <w:rFonts w:ascii="Times" w:hAnsi="Times"/>
          <w:b w:val="0"/>
          <w:bCs w:val="0"/>
          <w:color w:val="000000" w:themeColor="text1"/>
          <w:sz w:val="24"/>
          <w:szCs w:val="24"/>
        </w:rPr>
        <w:t xml:space="preserve">, S. Munson, J. </w:t>
      </w:r>
      <w:proofErr w:type="spellStart"/>
      <w:r w:rsidRPr="00A6387F">
        <w:rPr>
          <w:rFonts w:ascii="Times" w:hAnsi="Times"/>
          <w:b w:val="0"/>
          <w:bCs w:val="0"/>
          <w:color w:val="000000" w:themeColor="text1"/>
          <w:sz w:val="24"/>
          <w:szCs w:val="24"/>
        </w:rPr>
        <w:t>Hullman</w:t>
      </w:r>
      <w:proofErr w:type="spellEnd"/>
      <w:r w:rsidRPr="00A6387F">
        <w:rPr>
          <w:rFonts w:ascii="Times" w:hAnsi="Times"/>
          <w:b w:val="0"/>
          <w:bCs w:val="0"/>
          <w:color w:val="000000" w:themeColor="text1"/>
          <w:sz w:val="24"/>
          <w:szCs w:val="24"/>
        </w:rPr>
        <w:t xml:space="preserve">, and M. Kay. Uncertainty displays using quantile </w:t>
      </w:r>
      <w:proofErr w:type="spellStart"/>
      <w:r w:rsidRPr="00A6387F">
        <w:rPr>
          <w:rFonts w:ascii="Times" w:hAnsi="Times"/>
          <w:b w:val="0"/>
          <w:bCs w:val="0"/>
          <w:color w:val="000000" w:themeColor="text1"/>
          <w:sz w:val="24"/>
          <w:szCs w:val="24"/>
        </w:rPr>
        <w:t>dotplots</w:t>
      </w:r>
      <w:proofErr w:type="spellEnd"/>
      <w:r w:rsidRPr="00A6387F">
        <w:rPr>
          <w:rFonts w:ascii="Times" w:hAnsi="Times"/>
          <w:b w:val="0"/>
          <w:bCs w:val="0"/>
          <w:color w:val="000000" w:themeColor="text1"/>
          <w:sz w:val="24"/>
          <w:szCs w:val="24"/>
        </w:rPr>
        <w:t xml:space="preserve"> or </w:t>
      </w:r>
      <w:proofErr w:type="spellStart"/>
      <w:r w:rsidRPr="00A6387F">
        <w:rPr>
          <w:rFonts w:ascii="Times" w:hAnsi="Times"/>
          <w:b w:val="0"/>
          <w:bCs w:val="0"/>
          <w:color w:val="000000" w:themeColor="text1"/>
          <w:sz w:val="24"/>
          <w:szCs w:val="24"/>
        </w:rPr>
        <w:t>cdfs</w:t>
      </w:r>
      <w:proofErr w:type="spellEnd"/>
      <w:r w:rsidRPr="00A6387F">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6800856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770ADE4A"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rPr>
      </w:pPr>
      <w:r w:rsidRPr="00A6387F">
        <w:rPr>
          <w:rFonts w:ascii="Times" w:hAnsi="Times"/>
          <w:b w:val="0"/>
          <w:bCs w:val="0"/>
          <w:color w:val="000000" w:themeColor="text1"/>
          <w:sz w:val="24"/>
          <w:szCs w:val="24"/>
        </w:rPr>
        <w:t>[53]</w:t>
      </w:r>
      <w:r w:rsidRPr="00A6387F">
        <w:rPr>
          <w:rFonts w:ascii="Times" w:hAnsi="Times"/>
          <w:b w:val="0"/>
          <w:bCs w:val="0"/>
          <w:color w:val="000000" w:themeColor="text1"/>
          <w:sz w:val="24"/>
          <w:szCs w:val="24"/>
        </w:rPr>
        <w:tab/>
        <w:t>M. Skeels, B. Lee, G. Smith, and G. G. Robertson. Revealing uncertainty for information visualization. Information Visualization, 9(1):70– 81, 2010.</w:t>
      </w:r>
      <w:r w:rsidRPr="00A6387F">
        <w:rPr>
          <w:rFonts w:ascii="Times" w:hAnsi="Times"/>
          <w:b w:val="0"/>
          <w:bCs w:val="0"/>
          <w:color w:val="000000" w:themeColor="text1"/>
        </w:rPr>
        <w:br/>
      </w:r>
    </w:p>
    <w:p w14:paraId="76FEB238" w14:textId="77777777" w:rsidR="00804F52" w:rsidRPr="00A6387F" w:rsidRDefault="00804F52" w:rsidP="00804F52">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A6387F">
        <w:rPr>
          <w:rFonts w:ascii="Times" w:hAnsi="Times"/>
          <w:b w:val="0"/>
          <w:bCs w:val="0"/>
          <w:color w:val="000000" w:themeColor="text1"/>
          <w:sz w:val="24"/>
          <w:szCs w:val="24"/>
        </w:rPr>
        <w:t>[54]</w:t>
      </w:r>
      <w:r w:rsidRPr="00A6387F">
        <w:rPr>
          <w:rFonts w:ascii="Times" w:hAnsi="Times"/>
          <w:b w:val="0"/>
          <w:bCs w:val="0"/>
          <w:color w:val="000000" w:themeColor="text1"/>
          <w:sz w:val="24"/>
          <w:szCs w:val="24"/>
        </w:rPr>
        <w:tab/>
        <w:t xml:space="preserve">C. M. </w:t>
      </w:r>
      <w:proofErr w:type="spellStart"/>
      <w:r w:rsidRPr="00A6387F">
        <w:rPr>
          <w:rFonts w:ascii="Times" w:hAnsi="Times"/>
          <w:b w:val="0"/>
          <w:bCs w:val="0"/>
          <w:color w:val="000000" w:themeColor="text1"/>
          <w:sz w:val="24"/>
          <w:szCs w:val="24"/>
        </w:rPr>
        <w:t>Wittenbrink</w:t>
      </w:r>
      <w:proofErr w:type="spellEnd"/>
      <w:r w:rsidRPr="00A6387F">
        <w:rPr>
          <w:rFonts w:ascii="Times" w:hAnsi="Times"/>
          <w:b w:val="0"/>
          <w:bCs w:val="0"/>
          <w:color w:val="000000" w:themeColor="text1"/>
          <w:sz w:val="24"/>
          <w:szCs w:val="24"/>
        </w:rPr>
        <w:t xml:space="preserve">, A. T. Pang, and S. K. </w:t>
      </w:r>
      <w:proofErr w:type="spellStart"/>
      <w:r w:rsidRPr="00A6387F">
        <w:rPr>
          <w:rFonts w:ascii="Times" w:hAnsi="Times"/>
          <w:b w:val="0"/>
          <w:bCs w:val="0"/>
          <w:color w:val="000000" w:themeColor="text1"/>
          <w:sz w:val="24"/>
          <w:szCs w:val="24"/>
        </w:rPr>
        <w:t>Lodha</w:t>
      </w:r>
      <w:proofErr w:type="spellEnd"/>
      <w:r w:rsidRPr="00A6387F">
        <w:rPr>
          <w:rFonts w:ascii="Times" w:hAnsi="Times"/>
          <w:b w:val="0"/>
          <w:bCs w:val="0"/>
          <w:color w:val="000000" w:themeColor="text1"/>
          <w:sz w:val="24"/>
          <w:szCs w:val="24"/>
        </w:rPr>
        <w:t>. Glyphs for visualizing uncertainty in vector fields. IEEE transactions on Visualization and Computer Graphics, 2(3):266–279, 1996.</w:t>
      </w:r>
    </w:p>
    <w:p w14:paraId="2407F991" w14:textId="77777777" w:rsidR="00804F52" w:rsidRPr="00A6387F" w:rsidRDefault="00804F52" w:rsidP="00804F52">
      <w:pPr>
        <w:pStyle w:val="NormalWeb"/>
        <w:shd w:val="clear" w:color="auto" w:fill="FFFFFF"/>
        <w:spacing w:before="0" w:beforeAutospacing="0" w:after="0" w:afterAutospacing="0"/>
        <w:jc w:val="both"/>
        <w:rPr>
          <w:rFonts w:ascii="Times" w:hAnsi="Times"/>
          <w:color w:val="000000" w:themeColor="text1"/>
        </w:rPr>
      </w:pPr>
    </w:p>
    <w:p w14:paraId="60FE06D1" w14:textId="77777777" w:rsidR="00804F52" w:rsidRPr="00A6387F" w:rsidRDefault="00804F52" w:rsidP="00804F52">
      <w:pPr>
        <w:autoSpaceDE w:val="0"/>
        <w:autoSpaceDN w:val="0"/>
        <w:adjustRightInd w:val="0"/>
        <w:jc w:val="both"/>
        <w:rPr>
          <w:rFonts w:ascii="Times" w:eastAsiaTheme="minorHAnsi" w:hAnsi="Times" w:cs="AppleSystemUIFont"/>
          <w:color w:val="000000" w:themeColor="text1"/>
          <w:lang w:val="en-GB" w:eastAsia="en-US"/>
        </w:rPr>
      </w:pPr>
      <w:r w:rsidRPr="00A6387F">
        <w:rPr>
          <w:rFonts w:ascii="Times" w:hAnsi="Times"/>
          <w:color w:val="000000" w:themeColor="text1"/>
        </w:rPr>
        <w:t>[55]</w:t>
      </w:r>
      <w:r w:rsidRPr="00A6387F">
        <w:rPr>
          <w:rFonts w:ascii="Times" w:hAnsi="Times"/>
          <w:color w:val="000000" w:themeColor="text1"/>
        </w:rPr>
        <w:tab/>
        <w:t xml:space="preserve">Z. Wang et al. </w:t>
      </w:r>
      <w:r w:rsidRPr="00A6387F">
        <w:rPr>
          <w:rFonts w:ascii="Times" w:eastAsiaTheme="minorHAnsi" w:hAnsi="Times" w:cs="AppleSystemUIFont"/>
          <w:color w:val="000000" w:themeColor="text1"/>
          <w:lang w:val="en-GB" w:eastAsia="en-US"/>
        </w:rPr>
        <w:t>Model identiﬁcation of reduced order</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ﬂuid dynamics systems</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215C81">
          <w:t>‬</w:t>
        </w:r>
        <w:r w:rsidR="009B2505">
          <w:t>‬</w:t>
        </w:r>
        <w:r w:rsidR="002B35E4">
          <w:t>‬</w:t>
        </w:r>
        <w:r w:rsidR="00ED2EB7">
          <w:t>‬</w:t>
        </w:r>
        <w:r w:rsidR="00ED7538">
          <w:t>‬</w:t>
        </w:r>
        <w:r w:rsidR="008C4DA0">
          <w:t>‬</w:t>
        </w:r>
        <w:r w:rsidR="005B25C0">
          <w:t>‬</w:t>
        </w:r>
        <w:r w:rsidR="00867777">
          <w:t>‬</w:t>
        </w:r>
      </w:bdo>
    </w:p>
    <w:p w14:paraId="0C586349" w14:textId="77777777" w:rsidR="00804F52" w:rsidRPr="00A6387F" w:rsidRDefault="00804F52" w:rsidP="00804F52">
      <w:pPr>
        <w:autoSpaceDE w:val="0"/>
        <w:autoSpaceDN w:val="0"/>
        <w:adjustRightInd w:val="0"/>
        <w:ind w:left="720"/>
        <w:jc w:val="both"/>
        <w:rPr>
          <w:color w:val="000000" w:themeColor="text1"/>
        </w:rPr>
      </w:pPr>
      <w:r w:rsidRPr="00A6387F">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A6387F">
        <w:rPr>
          <w:rFonts w:ascii="Times" w:eastAsiaTheme="minorHAnsi" w:hAnsi="Times" w:cs="AppleSystemUIFont"/>
          <w:color w:val="000000" w:themeColor="text1"/>
          <w:lang w:val="en-GB" w:eastAsia="en-US"/>
        </w:rPr>
        <w:t>Numer</w:t>
      </w:r>
      <w:proofErr w:type="spellEnd"/>
      <w:r w:rsidRPr="00A6387F">
        <w:rPr>
          <w:rFonts w:ascii="Times" w:eastAsiaTheme="minorHAnsi" w:hAnsi="Times" w:cs="AppleSystemUIFont"/>
          <w:color w:val="000000" w:themeColor="text1"/>
          <w:lang w:val="en-GB" w:eastAsia="en-US"/>
        </w:rPr>
        <w:t>.</w:t>
      </w:r>
      <w:bdo w:val="ltr">
        <w:r w:rsidRPr="00A6387F">
          <w:rPr>
            <w:rFonts w:ascii="Times" w:eastAsiaTheme="minorHAnsi" w:hAnsi="Times" w:cs="AppleSystemUIFont"/>
            <w:color w:val="000000" w:themeColor="text1"/>
            <w:lang w:val="en-GB" w:eastAsia="en-US"/>
          </w:rPr>
          <w:t xml:space="preserve"> </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 xml:space="preserve">Meth. Fluids </w:t>
        </w:r>
        <w:bdo w:val="ltr">
          <w:r w:rsidRPr="00A6387F">
            <w:rPr>
              <w:rFonts w:ascii="Times" w:eastAsiaTheme="minorHAnsi" w:hAnsi="Times" w:cs="AppleSystemUIFont"/>
              <w:color w:val="000000" w:themeColor="text1"/>
              <w:lang w:val="en-GB" w:eastAsia="en-US"/>
            </w:rPr>
            <w:t xml:space="preserve">2014; </w:t>
          </w:r>
          <w:bdo w:val="ltr">
            <w:r w:rsidRPr="00A6387F">
              <w:rPr>
                <w:rFonts w:ascii="Times" w:eastAsiaTheme="minorHAnsi" w:hAnsi="Times" w:cs="AppleSystemUIFont"/>
                <w:color w:val="000000" w:themeColor="text1"/>
                <w:lang w:val="en-GB" w:eastAsia="en-US"/>
              </w:rPr>
              <w:t>0</w:t>
            </w:r>
            <w:r w:rsidRPr="00A6387F">
              <w:rPr>
                <w:rFonts w:ascii="MS Mincho" w:eastAsia="MS Mincho" w:hAnsi="MS Mincho" w:cs="MS Mincho" w:hint="eastAsia"/>
                <w:color w:val="000000" w:themeColor="text1"/>
                <w:lang w:val="en-GB" w:eastAsia="en-US"/>
              </w:rPr>
              <w:t>‬</w:t>
            </w:r>
            <w:r w:rsidRPr="00A6387F">
              <w:rPr>
                <w:rFonts w:ascii="MS Mincho" w:eastAsia="MS Mincho" w:hAnsi="MS Mincho" w:cs="MS Mincho" w:hint="eastAsia"/>
                <w:color w:val="000000" w:themeColor="text1"/>
                <w:lang w:val="en-GB" w:eastAsia="en-US"/>
              </w:rPr>
              <w:t>‬</w:t>
            </w:r>
            <w:r w:rsidRPr="00A6387F">
              <w:rPr>
                <w:rFonts w:ascii="Times" w:eastAsiaTheme="minorHAnsi" w:hAnsi="Times" w:cs="AppleSystemUIFont"/>
                <w:color w:val="000000" w:themeColor="text1"/>
                <w:lang w:val="en-GB" w:eastAsia="en-US"/>
              </w:rPr>
              <w:t>0:1-18.</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rFonts w:ascii="MS Mincho" w:eastAsia="MS Mincho" w:hAnsi="MS Mincho" w:cs="MS Mincho" w:hint="eastAsia"/>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Pr="00A6387F">
              <w:rPr>
                <w:color w:val="000000" w:themeColor="text1"/>
              </w:rPr>
              <w:t>‬</w:t>
            </w:r>
            <w:r w:rsidR="00CB1DD6">
              <w:t>‬</w:t>
            </w:r>
            <w:r w:rsidR="00CB1DD6">
              <w:t>‬</w:t>
            </w:r>
            <w:r w:rsidR="00CB1DD6">
              <w:t>‬</w:t>
            </w:r>
            <w:r w:rsidR="00215C81">
              <w:t>‬</w:t>
            </w:r>
            <w:r w:rsidR="00215C81">
              <w:t>‬</w:t>
            </w:r>
            <w:r w:rsidR="00215C81">
              <w:t>‬</w:t>
            </w:r>
            <w:r w:rsidR="009B2505">
              <w:t>‬</w:t>
            </w:r>
            <w:r w:rsidR="009B2505">
              <w:t>‬</w:t>
            </w:r>
            <w:r w:rsidR="009B2505">
              <w:t>‬</w:t>
            </w:r>
            <w:r w:rsidR="002B35E4">
              <w:t>‬</w:t>
            </w:r>
            <w:r w:rsidR="002B35E4">
              <w:t>‬</w:t>
            </w:r>
            <w:r w:rsidR="002B35E4">
              <w:t>‬</w:t>
            </w:r>
            <w:r w:rsidR="00ED2EB7">
              <w:t>‬</w:t>
            </w:r>
            <w:r w:rsidR="00ED2EB7">
              <w:t>‬</w:t>
            </w:r>
            <w:r w:rsidR="00ED2EB7">
              <w:t>‬</w:t>
            </w:r>
            <w:r w:rsidR="00ED7538">
              <w:t>‬</w:t>
            </w:r>
            <w:r w:rsidR="00ED7538">
              <w:t>‬</w:t>
            </w:r>
            <w:r w:rsidR="00ED7538">
              <w:t>‬</w:t>
            </w:r>
            <w:r w:rsidR="008C4DA0">
              <w:t>‬</w:t>
            </w:r>
            <w:r w:rsidR="008C4DA0">
              <w:t>‬</w:t>
            </w:r>
            <w:r w:rsidR="008C4DA0">
              <w:t>‬</w:t>
            </w:r>
            <w:r w:rsidR="005B25C0">
              <w:t>‬</w:t>
            </w:r>
            <w:r w:rsidR="005B25C0">
              <w:t>‬</w:t>
            </w:r>
            <w:r w:rsidR="005B25C0">
              <w:t>‬</w:t>
            </w:r>
            <w:r w:rsidR="00867777">
              <w:t>‬</w:t>
            </w:r>
            <w:r w:rsidR="00867777">
              <w:t>‬</w:t>
            </w:r>
            <w:r w:rsidR="00867777">
              <w:t>‬</w:t>
            </w:r>
          </w:bdo>
        </w:bdo>
      </w:bdo>
    </w:p>
    <w:p w14:paraId="35E59574" w14:textId="77777777" w:rsidR="00804F52" w:rsidRPr="00A6387F" w:rsidRDefault="00804F52" w:rsidP="00804F52">
      <w:pPr>
        <w:autoSpaceDE w:val="0"/>
        <w:autoSpaceDN w:val="0"/>
        <w:adjustRightInd w:val="0"/>
        <w:ind w:left="720"/>
        <w:jc w:val="both"/>
        <w:rPr>
          <w:color w:val="000000" w:themeColor="text1"/>
        </w:rPr>
      </w:pPr>
    </w:p>
    <w:p w14:paraId="43A343E1" w14:textId="77777777" w:rsidR="00804F52" w:rsidRPr="00A6387F" w:rsidRDefault="00804F52" w:rsidP="00804F52">
      <w:pPr>
        <w:pStyle w:val="NormalWeb"/>
        <w:shd w:val="clear" w:color="auto" w:fill="FFFFFF"/>
        <w:ind w:left="720" w:hanging="720"/>
        <w:rPr>
          <w:color w:val="000000" w:themeColor="text1"/>
        </w:rPr>
      </w:pPr>
      <w:r w:rsidRPr="00A6387F">
        <w:rPr>
          <w:rFonts w:ascii="Times" w:hAnsi="Times"/>
          <w:color w:val="000000" w:themeColor="text1"/>
        </w:rPr>
        <w:t>[56]</w:t>
      </w:r>
      <w:r w:rsidRPr="00A6387F">
        <w:rPr>
          <w:rFonts w:ascii="Times" w:hAnsi="Times"/>
          <w:color w:val="000000" w:themeColor="text1"/>
        </w:rPr>
        <w:tab/>
        <w:t xml:space="preserve">Alan Conrad </w:t>
      </w:r>
      <w:proofErr w:type="spellStart"/>
      <w:r w:rsidRPr="00A6387F">
        <w:rPr>
          <w:rFonts w:ascii="Times" w:hAnsi="Times"/>
          <w:color w:val="000000" w:themeColor="text1"/>
        </w:rPr>
        <w:t>Bovik</w:t>
      </w:r>
      <w:proofErr w:type="spellEnd"/>
      <w:r w:rsidRPr="00A6387F">
        <w:rPr>
          <w:rFonts w:ascii="Times" w:hAnsi="Times"/>
          <w:color w:val="000000" w:themeColor="text1"/>
        </w:rPr>
        <w:t xml:space="preserve"> et al. Multichannel Texture Analysis Using Localized Spatial Filters. received April 18, 1988; revised June 15, 1989. Recommended for acceptance by W. E. L. </w:t>
      </w:r>
      <w:proofErr w:type="spellStart"/>
      <w:r w:rsidRPr="00A6387F">
        <w:rPr>
          <w:rFonts w:ascii="Times" w:hAnsi="Times"/>
          <w:color w:val="000000" w:themeColor="text1"/>
        </w:rPr>
        <w:t>Grimson</w:t>
      </w:r>
      <w:proofErr w:type="spellEnd"/>
      <w:r w:rsidRPr="00A6387F">
        <w:rPr>
          <w:rFonts w:ascii="Times" w:hAnsi="Times"/>
          <w:color w:val="000000" w:themeColor="text1"/>
        </w:rPr>
        <w:t>. Department of Electrical and Computer Engineering, University of</w:t>
      </w:r>
      <w:r w:rsidRPr="00A6387F">
        <w:rPr>
          <w:rFonts w:ascii="Times" w:hAnsi="Times"/>
          <w:b/>
          <w:bCs/>
          <w:color w:val="000000" w:themeColor="text1"/>
        </w:rPr>
        <w:t xml:space="preserve"> </w:t>
      </w:r>
      <w:r w:rsidRPr="00A6387F">
        <w:rPr>
          <w:rFonts w:ascii="Times" w:hAnsi="Times"/>
          <w:color w:val="000000" w:themeColor="text1"/>
        </w:rPr>
        <w:t>Texas, Austin, TX 78712.</w:t>
      </w:r>
      <w:r w:rsidRPr="00A6387F">
        <w:rPr>
          <w:rFonts w:ascii="TimesNewRomanPSMT" w:hAnsi="TimesNewRomanPSMT"/>
          <w:color w:val="000000" w:themeColor="text1"/>
          <w:sz w:val="14"/>
          <w:szCs w:val="14"/>
        </w:rPr>
        <w:t xml:space="preserve"> </w:t>
      </w:r>
    </w:p>
    <w:p w14:paraId="696FE62D" w14:textId="77777777" w:rsidR="00804F52" w:rsidRPr="00A6387F" w:rsidRDefault="00804F52" w:rsidP="00804F52">
      <w:pPr>
        <w:ind w:left="720" w:hanging="720"/>
        <w:rPr>
          <w:rFonts w:ascii="Times" w:hAnsi="Times"/>
          <w:color w:val="000000" w:themeColor="text1"/>
        </w:rPr>
      </w:pPr>
      <w:r w:rsidRPr="00565895">
        <w:rPr>
          <w:rFonts w:ascii="Times" w:hAnsi="Times"/>
          <w:color w:val="000000" w:themeColor="text1"/>
          <w:lang w:val="fr-FR"/>
        </w:rPr>
        <w:t>[57]</w:t>
      </w:r>
      <w:r w:rsidRPr="00565895">
        <w:rPr>
          <w:rFonts w:ascii="Times" w:hAnsi="Times"/>
          <w:color w:val="000000" w:themeColor="text1"/>
          <w:lang w:val="fr-FR"/>
        </w:rPr>
        <w:tab/>
      </w:r>
      <w:r w:rsidRPr="00565895">
        <w:rPr>
          <w:rFonts w:ascii="Times" w:hAnsi="Times"/>
          <w:color w:val="000000" w:themeColor="text1"/>
          <w:shd w:val="clear" w:color="auto" w:fill="FFFFFF"/>
          <w:lang w:val="fr-FR"/>
        </w:rPr>
        <w:t xml:space="preserve">Ying Tang, </w:t>
      </w:r>
      <w:proofErr w:type="spellStart"/>
      <w:r w:rsidRPr="00565895">
        <w:rPr>
          <w:rFonts w:ascii="Times" w:hAnsi="Times"/>
          <w:color w:val="000000" w:themeColor="text1"/>
          <w:shd w:val="clear" w:color="auto" w:fill="FFFFFF"/>
          <w:lang w:val="fr-FR"/>
        </w:rPr>
        <w:t>Huamin</w:t>
      </w:r>
      <w:proofErr w:type="spellEnd"/>
      <w:r w:rsidRPr="00565895">
        <w:rPr>
          <w:rFonts w:ascii="Times" w:hAnsi="Times"/>
          <w:color w:val="000000" w:themeColor="text1"/>
          <w:shd w:val="clear" w:color="auto" w:fill="FFFFFF"/>
          <w:lang w:val="fr-FR"/>
        </w:rPr>
        <w:t xml:space="preserve"> </w:t>
      </w:r>
      <w:proofErr w:type="spellStart"/>
      <w:r w:rsidRPr="00565895">
        <w:rPr>
          <w:rFonts w:ascii="Times" w:hAnsi="Times"/>
          <w:color w:val="000000" w:themeColor="text1"/>
          <w:shd w:val="clear" w:color="auto" w:fill="FFFFFF"/>
          <w:lang w:val="fr-FR"/>
        </w:rPr>
        <w:t>Qu</w:t>
      </w:r>
      <w:proofErr w:type="spellEnd"/>
      <w:r w:rsidRPr="00565895">
        <w:rPr>
          <w:rFonts w:ascii="Times" w:hAnsi="Times"/>
          <w:color w:val="000000" w:themeColor="text1"/>
          <w:shd w:val="clear" w:color="auto" w:fill="FFFFFF"/>
          <w:lang w:val="fr-FR"/>
        </w:rPr>
        <w:t xml:space="preserve"> </w:t>
      </w:r>
      <w:r w:rsidRPr="00565895">
        <w:rPr>
          <w:rFonts w:ascii="Times" w:hAnsi="Times"/>
          <w:color w:val="000000" w:themeColor="text1"/>
          <w:lang w:val="fr-FR"/>
        </w:rPr>
        <w:t xml:space="preserve">et al. </w:t>
      </w:r>
      <w:r w:rsidRPr="00A6387F">
        <w:rPr>
          <w:rFonts w:ascii="Times" w:hAnsi="Times"/>
          <w:color w:val="000000" w:themeColor="text1"/>
          <w:shd w:val="clear" w:color="auto" w:fill="FFFFFF"/>
        </w:rPr>
        <w:t>Natural Textures for Weather Data Visualization</w:t>
      </w:r>
      <w:r w:rsidRPr="00A6387F">
        <w:rPr>
          <w:rFonts w:ascii="Times" w:hAnsi="Times"/>
          <w:color w:val="000000" w:themeColor="text1"/>
        </w:rPr>
        <w:t xml:space="preserve">. August 2006.  Information Visualization, 2006. IV 2006. Tenth International Conference. </w:t>
      </w:r>
    </w:p>
    <w:p w14:paraId="04DE4B94" w14:textId="77777777" w:rsidR="00804F52" w:rsidRPr="00A6387F" w:rsidRDefault="00804F52" w:rsidP="00804F52">
      <w:pPr>
        <w:autoSpaceDE w:val="0"/>
        <w:autoSpaceDN w:val="0"/>
        <w:adjustRightInd w:val="0"/>
        <w:ind w:left="720"/>
        <w:jc w:val="both"/>
        <w:rPr>
          <w:color w:val="000000" w:themeColor="text1"/>
        </w:rPr>
      </w:pPr>
    </w:p>
    <w:p w14:paraId="5F063093" w14:textId="77777777" w:rsidR="00804F52" w:rsidRPr="00A6387F" w:rsidRDefault="00804F52" w:rsidP="00804F52">
      <w:pPr>
        <w:autoSpaceDE w:val="0"/>
        <w:autoSpaceDN w:val="0"/>
        <w:adjustRightInd w:val="0"/>
        <w:ind w:left="720"/>
        <w:jc w:val="both"/>
        <w:rPr>
          <w:color w:val="000000" w:themeColor="text1"/>
        </w:rPr>
      </w:pPr>
    </w:p>
    <w:p w14:paraId="0B826001" w14:textId="77777777" w:rsidR="00804F52" w:rsidRPr="00A6387F" w:rsidRDefault="00804F52" w:rsidP="00804F52">
      <w:pPr>
        <w:ind w:left="720" w:hanging="720"/>
        <w:jc w:val="both"/>
        <w:rPr>
          <w:rFonts w:ascii="Times" w:hAnsi="Times"/>
          <w:color w:val="000000" w:themeColor="text1"/>
        </w:rPr>
      </w:pPr>
      <w:r w:rsidRPr="009F7AA2">
        <w:rPr>
          <w:rFonts w:ascii="Times" w:hAnsi="Times"/>
          <w:color w:val="000000" w:themeColor="text1"/>
          <w:lang w:val="fr-FR"/>
        </w:rPr>
        <w:t>[58]</w:t>
      </w:r>
      <w:r w:rsidRPr="009F7AA2">
        <w:rPr>
          <w:rFonts w:ascii="Times" w:hAnsi="Times"/>
          <w:color w:val="000000" w:themeColor="text1"/>
          <w:lang w:val="fr-FR"/>
        </w:rPr>
        <w:tab/>
        <w:t xml:space="preserve">Olga </w:t>
      </w:r>
      <w:proofErr w:type="spellStart"/>
      <w:r w:rsidRPr="009F7AA2">
        <w:rPr>
          <w:rFonts w:ascii="Times" w:hAnsi="Times"/>
          <w:color w:val="000000" w:themeColor="text1"/>
          <w:lang w:val="fr-FR"/>
        </w:rPr>
        <w:t>Scrivner</w:t>
      </w:r>
      <w:proofErr w:type="spellEnd"/>
      <w:r w:rsidRPr="009F7AA2">
        <w:rPr>
          <w:rFonts w:ascii="Times" w:hAnsi="Times"/>
          <w:color w:val="000000" w:themeColor="text1"/>
          <w:shd w:val="clear" w:color="auto" w:fill="FFFFFF"/>
          <w:lang w:val="fr-FR"/>
        </w:rPr>
        <w:t xml:space="preserve">, </w:t>
      </w:r>
      <w:proofErr w:type="spellStart"/>
      <w:r w:rsidRPr="009F7AA2">
        <w:rPr>
          <w:rFonts w:ascii="Times" w:hAnsi="Times"/>
          <w:color w:val="000000" w:themeColor="text1"/>
          <w:lang w:val="fr-FR"/>
        </w:rPr>
        <w:t>Vinita</w:t>
      </w:r>
      <w:proofErr w:type="spellEnd"/>
      <w:r w:rsidRPr="009F7AA2">
        <w:rPr>
          <w:rFonts w:ascii="Times" w:hAnsi="Times"/>
          <w:color w:val="000000" w:themeColor="text1"/>
          <w:lang w:val="fr-FR"/>
        </w:rPr>
        <w:t xml:space="preserve"> </w:t>
      </w:r>
      <w:proofErr w:type="spellStart"/>
      <w:r w:rsidRPr="009F7AA2">
        <w:rPr>
          <w:rFonts w:ascii="Times" w:hAnsi="Times"/>
          <w:color w:val="000000" w:themeColor="text1"/>
          <w:lang w:val="fr-FR"/>
        </w:rPr>
        <w:t>Chakilam</w:t>
      </w:r>
      <w:proofErr w:type="spellEnd"/>
      <w:r w:rsidRPr="009F7AA2">
        <w:rPr>
          <w:rFonts w:ascii="Times" w:hAnsi="Times"/>
          <w:color w:val="000000" w:themeColor="text1"/>
          <w:lang w:val="fr-FR"/>
        </w:rPr>
        <w:t>,</w:t>
      </w:r>
      <w:r w:rsidRPr="009F7AA2">
        <w:rPr>
          <w:rFonts w:ascii="Times" w:hAnsi="Times"/>
          <w:color w:val="000000" w:themeColor="text1"/>
          <w:shd w:val="clear" w:color="auto" w:fill="FFFFFF"/>
          <w:lang w:val="fr-FR"/>
        </w:rPr>
        <w:t xml:space="preserve"> </w:t>
      </w:r>
      <w:r w:rsidRPr="009F7AA2">
        <w:rPr>
          <w:rFonts w:ascii="Times" w:hAnsi="Times"/>
          <w:color w:val="000000" w:themeColor="text1"/>
          <w:lang w:val="fr-FR"/>
        </w:rPr>
        <w:t xml:space="preserve">et al. </w:t>
      </w:r>
      <w:r w:rsidRPr="00A6387F">
        <w:rPr>
          <w:rFonts w:ascii="Times" w:hAnsi="Times"/>
          <w:color w:val="000000" w:themeColor="text1"/>
        </w:rPr>
        <w:t xml:space="preserve">Topic Analysis through Streamgraph via Shiny </w:t>
      </w:r>
      <w:r w:rsidRPr="00A6387F">
        <w:rPr>
          <w:rFonts w:ascii="Times" w:hAnsi="Times"/>
          <w:color w:val="000000" w:themeColor="text1"/>
        </w:rPr>
        <w:br/>
        <w:t xml:space="preserve">Application: </w:t>
      </w:r>
      <w:proofErr w:type="gramStart"/>
      <w:r w:rsidRPr="00A6387F">
        <w:rPr>
          <w:rFonts w:ascii="Times" w:hAnsi="Times"/>
          <w:color w:val="000000" w:themeColor="text1"/>
        </w:rPr>
        <w:t>a</w:t>
      </w:r>
      <w:proofErr w:type="gramEnd"/>
      <w:r w:rsidRPr="00A6387F">
        <w:rPr>
          <w:rFonts w:ascii="Times" w:hAnsi="Times"/>
          <w:color w:val="000000" w:themeColor="text1"/>
        </w:rPr>
        <w:t xml:space="preserve"> Social Collaborative Approach Proceedings of the 51st Hawaii International Conference on System Sciences | 2018. ISBN: 978-0-9981331-1-9</w:t>
      </w:r>
    </w:p>
    <w:p w14:paraId="23A9CFB8" w14:textId="77777777" w:rsidR="00804F52" w:rsidRPr="00A6387F" w:rsidRDefault="00804F52" w:rsidP="00804F52">
      <w:pPr>
        <w:ind w:left="720" w:hanging="720"/>
        <w:jc w:val="both"/>
        <w:rPr>
          <w:rFonts w:ascii="Times" w:hAnsi="Times"/>
          <w:color w:val="000000" w:themeColor="text1"/>
        </w:rPr>
      </w:pPr>
    </w:p>
    <w:p w14:paraId="44929904" w14:textId="77777777" w:rsidR="00804F52" w:rsidRPr="00A6387F" w:rsidRDefault="00804F52" w:rsidP="00804F52">
      <w:pPr>
        <w:rPr>
          <w:color w:val="000000" w:themeColor="text1"/>
        </w:rPr>
      </w:pPr>
    </w:p>
    <w:p w14:paraId="4704F9C2" w14:textId="77777777" w:rsidR="00804F52" w:rsidRPr="00A6387F" w:rsidRDefault="00804F52" w:rsidP="00804F52">
      <w:pPr>
        <w:jc w:val="both"/>
        <w:rPr>
          <w:color w:val="000000" w:themeColor="text1"/>
        </w:rPr>
      </w:pPr>
      <w:r w:rsidRPr="00A6387F">
        <w:rPr>
          <w:color w:val="000000" w:themeColor="text1"/>
        </w:rPr>
        <w:lastRenderedPageBreak/>
        <w:t xml:space="preserve">[59] </w:t>
      </w:r>
      <w:proofErr w:type="spellStart"/>
      <w:r w:rsidRPr="00A6387F">
        <w:rPr>
          <w:color w:val="000000" w:themeColor="text1"/>
        </w:rPr>
        <w:t>Stéfan</w:t>
      </w:r>
      <w:proofErr w:type="spellEnd"/>
      <w:r w:rsidRPr="00A6387F">
        <w:rPr>
          <w:color w:val="000000" w:themeColor="text1"/>
        </w:rPr>
        <w:t xml:space="preserve"> van der Walt and Nathaniel Smith. 2015. </w:t>
      </w:r>
      <w:proofErr w:type="spellStart"/>
      <w:r w:rsidRPr="00A6387F">
        <w:rPr>
          <w:color w:val="000000" w:themeColor="text1"/>
        </w:rPr>
        <w:t>Mpl</w:t>
      </w:r>
      <w:proofErr w:type="spellEnd"/>
      <w:r w:rsidRPr="00A6387F">
        <w:rPr>
          <w:color w:val="000000" w:themeColor="text1"/>
        </w:rPr>
        <w:t xml:space="preserve"> colormaps. </w:t>
      </w:r>
      <w:r w:rsidRPr="00A6387F">
        <w:rPr>
          <w:color w:val="000000" w:themeColor="text1"/>
        </w:rPr>
        <w:br/>
        <w:t xml:space="preserve">            https://bids.github.io/colormap/, (2015).</w:t>
      </w:r>
    </w:p>
    <w:p w14:paraId="24EE5002" w14:textId="77777777" w:rsidR="00804F52" w:rsidRPr="00A6387F" w:rsidRDefault="00804F52" w:rsidP="00804F52">
      <w:pPr>
        <w:rPr>
          <w:color w:val="000000" w:themeColor="text1"/>
        </w:rPr>
      </w:pPr>
    </w:p>
    <w:p w14:paraId="65802FF8" w14:textId="77777777" w:rsidR="00804F52" w:rsidRPr="00A6387F" w:rsidRDefault="00804F52" w:rsidP="00804F52">
      <w:pPr>
        <w:jc w:val="both"/>
        <w:rPr>
          <w:color w:val="000000" w:themeColor="text1"/>
        </w:rPr>
      </w:pPr>
      <w:r w:rsidRPr="00A6387F">
        <w:rPr>
          <w:color w:val="000000" w:themeColor="text1"/>
        </w:rPr>
        <w:t xml:space="preserve">[60] </w:t>
      </w:r>
      <w:r w:rsidRPr="00A6387F">
        <w:rPr>
          <w:color w:val="000000" w:themeColor="text1"/>
        </w:rPr>
        <w:tab/>
        <w:t xml:space="preserve">LeGrand H Hardy, Gertrude Rand, and M Catherine </w:t>
      </w:r>
      <w:proofErr w:type="spellStart"/>
      <w:r w:rsidRPr="00A6387F">
        <w:rPr>
          <w:color w:val="000000" w:themeColor="text1"/>
        </w:rPr>
        <w:t>Rittler</w:t>
      </w:r>
      <w:proofErr w:type="spellEnd"/>
      <w:r w:rsidRPr="00A6387F">
        <w:rPr>
          <w:color w:val="000000" w:themeColor="text1"/>
        </w:rPr>
        <w:t xml:space="preserve">. 1945. Tests for the </w:t>
      </w:r>
      <w:r w:rsidRPr="00A6387F">
        <w:rPr>
          <w:color w:val="000000" w:themeColor="text1"/>
        </w:rPr>
        <w:br/>
        <w:t xml:space="preserve">      </w:t>
      </w:r>
      <w:r w:rsidRPr="00A6387F">
        <w:rPr>
          <w:color w:val="000000" w:themeColor="text1"/>
        </w:rPr>
        <w:tab/>
        <w:t xml:space="preserve">detection and analysis of color-blindness. I. The Ishihara test: an evaluation. JOSA 35, </w:t>
      </w:r>
      <w:r w:rsidRPr="00A6387F">
        <w:rPr>
          <w:color w:val="000000" w:themeColor="text1"/>
        </w:rPr>
        <w:br/>
        <w:t xml:space="preserve">            4 (1945), 268–275.</w:t>
      </w:r>
    </w:p>
    <w:p w14:paraId="01BD35BC" w14:textId="77777777" w:rsidR="00804F52" w:rsidRPr="00A6387F" w:rsidRDefault="00804F52" w:rsidP="00804F52">
      <w:pPr>
        <w:rPr>
          <w:color w:val="000000" w:themeColor="text1"/>
        </w:rPr>
      </w:pPr>
    </w:p>
    <w:p w14:paraId="52C30B58" w14:textId="77777777" w:rsidR="00804F52" w:rsidRPr="00A6387F" w:rsidRDefault="00804F52" w:rsidP="00804F52">
      <w:pPr>
        <w:ind w:left="720" w:hanging="720"/>
        <w:jc w:val="both"/>
        <w:rPr>
          <w:color w:val="000000" w:themeColor="text1"/>
        </w:rPr>
      </w:pPr>
      <w:r w:rsidRPr="00A6387F">
        <w:rPr>
          <w:color w:val="000000" w:themeColor="text1"/>
        </w:rPr>
        <w:t xml:space="preserve">[61] </w:t>
      </w:r>
      <w:r w:rsidRPr="00A6387F">
        <w:rPr>
          <w:color w:val="000000" w:themeColor="text1"/>
        </w:rPr>
        <w:tab/>
        <w:t xml:space="preserve">Brooke, J. (1986). SUS: a "quick and dirty" usability scale. In P. W. Jordan; B. Thomas; B. A. </w:t>
      </w:r>
      <w:proofErr w:type="spellStart"/>
      <w:r w:rsidRPr="00A6387F">
        <w:rPr>
          <w:color w:val="000000" w:themeColor="text1"/>
        </w:rPr>
        <w:t>Weerdmeester</w:t>
      </w:r>
      <w:proofErr w:type="spellEnd"/>
      <w:r w:rsidRPr="00A6387F">
        <w:rPr>
          <w:color w:val="000000" w:themeColor="text1"/>
        </w:rPr>
        <w:t>; A. L. McClelland (eds.). Usability Evaluation in Industry. London: Taylor and Francis.</w:t>
      </w:r>
    </w:p>
    <w:p w14:paraId="1F970298" w14:textId="77777777" w:rsidR="00804F52" w:rsidRPr="00A6387F" w:rsidRDefault="00804F52" w:rsidP="00804F52">
      <w:pPr>
        <w:rPr>
          <w:color w:val="000000" w:themeColor="text1"/>
        </w:rPr>
      </w:pPr>
    </w:p>
    <w:p w14:paraId="7F4B409B" w14:textId="77777777" w:rsidR="00804F52" w:rsidRPr="00A6387F" w:rsidRDefault="00804F52" w:rsidP="00804F52">
      <w:pPr>
        <w:jc w:val="both"/>
        <w:rPr>
          <w:color w:val="000000" w:themeColor="text1"/>
        </w:rPr>
      </w:pPr>
      <w:r w:rsidRPr="00A6387F">
        <w:rPr>
          <w:color w:val="000000" w:themeColor="text1"/>
        </w:rPr>
        <w:t xml:space="preserve">[62] </w:t>
      </w:r>
      <w:r w:rsidRPr="00A6387F">
        <w:rPr>
          <w:color w:val="000000" w:themeColor="text1"/>
        </w:rPr>
        <w:tab/>
        <w:t>NASA (1986). Nasa Task Load Index (TLX) v. 1.0 Manual.</w:t>
      </w:r>
    </w:p>
    <w:p w14:paraId="04FA6DC7" w14:textId="77777777" w:rsidR="00804F52" w:rsidRPr="00A6387F" w:rsidRDefault="00804F52" w:rsidP="00804F52">
      <w:pPr>
        <w:rPr>
          <w:color w:val="000000" w:themeColor="text1"/>
        </w:rPr>
      </w:pPr>
    </w:p>
    <w:p w14:paraId="16521B53" w14:textId="77777777" w:rsidR="00804F52" w:rsidRPr="00A6387F" w:rsidRDefault="00804F52" w:rsidP="00804F52">
      <w:pPr>
        <w:ind w:left="720" w:hanging="720"/>
        <w:jc w:val="both"/>
        <w:rPr>
          <w:color w:val="000000" w:themeColor="text1"/>
        </w:rPr>
      </w:pPr>
      <w:r w:rsidRPr="00A6387F">
        <w:rPr>
          <w:color w:val="000000" w:themeColor="text1"/>
        </w:rPr>
        <w:t xml:space="preserve">[63] </w:t>
      </w:r>
      <w:r w:rsidRPr="00A6387F">
        <w:rPr>
          <w:color w:val="000000" w:themeColor="text1"/>
        </w:rPr>
        <w:tab/>
        <w:t xml:space="preserve">Shapiro, S. S.; Wilk, M. B. (1965). "An analysis of variance test for normality (complete samples)". </w:t>
      </w:r>
      <w:proofErr w:type="spellStart"/>
      <w:r w:rsidRPr="00A6387F">
        <w:rPr>
          <w:color w:val="000000" w:themeColor="text1"/>
        </w:rPr>
        <w:t>Biometrika</w:t>
      </w:r>
      <w:proofErr w:type="spellEnd"/>
      <w:r w:rsidRPr="00A6387F">
        <w:rPr>
          <w:color w:val="000000" w:themeColor="text1"/>
        </w:rPr>
        <w:t>. 52 (3–4): 591–611.</w:t>
      </w:r>
    </w:p>
    <w:p w14:paraId="66EF032F" w14:textId="77777777" w:rsidR="00804F52" w:rsidRPr="00A6387F" w:rsidRDefault="00804F52" w:rsidP="00804F52">
      <w:pPr>
        <w:ind w:left="720" w:hanging="720"/>
        <w:jc w:val="both"/>
        <w:rPr>
          <w:rFonts w:ascii="Times" w:hAnsi="Times"/>
          <w:color w:val="000000" w:themeColor="text1"/>
        </w:rPr>
      </w:pPr>
    </w:p>
    <w:p w14:paraId="7A5A1F93" w14:textId="77777777" w:rsidR="00804F52" w:rsidRPr="00A6387F" w:rsidRDefault="00804F52" w:rsidP="00804F52">
      <w:pPr>
        <w:rPr>
          <w:color w:val="000000" w:themeColor="text1"/>
        </w:rPr>
      </w:pPr>
      <w:r w:rsidRPr="00A6387F">
        <w:rPr>
          <w:color w:val="000000" w:themeColor="text1"/>
        </w:rPr>
        <w:t xml:space="preserve">[64] </w:t>
      </w:r>
      <w:r w:rsidRPr="00A6387F">
        <w:rPr>
          <w:color w:val="000000" w:themeColor="text1"/>
        </w:rPr>
        <w:tab/>
      </w:r>
      <w:r w:rsidRPr="00A6387F">
        <w:rPr>
          <w:rFonts w:eastAsiaTheme="minorHAnsi"/>
          <w:color w:val="000000" w:themeColor="text1"/>
          <w:lang w:val="en-GB" w:eastAsia="en-US"/>
        </w:rPr>
        <w:t xml:space="preserve"> Heidi Lam, Enrico </w:t>
      </w:r>
      <w:proofErr w:type="spellStart"/>
      <w:r w:rsidRPr="00A6387F">
        <w:rPr>
          <w:rFonts w:eastAsiaTheme="minorHAnsi"/>
          <w:color w:val="000000" w:themeColor="text1"/>
          <w:lang w:val="en-GB" w:eastAsia="en-US"/>
        </w:rPr>
        <w:t>Bertini</w:t>
      </w:r>
      <w:proofErr w:type="spellEnd"/>
      <w:r w:rsidRPr="00A6387F">
        <w:rPr>
          <w:rFonts w:eastAsiaTheme="minorHAnsi"/>
          <w:color w:val="000000" w:themeColor="text1"/>
          <w:lang w:val="en-GB" w:eastAsia="en-US"/>
        </w:rPr>
        <w:t xml:space="preserve">, et al. Empirical Studies in Information Visualization:  </w:t>
      </w:r>
      <w:r w:rsidRPr="00A6387F">
        <w:rPr>
          <w:rFonts w:eastAsiaTheme="minorHAnsi"/>
          <w:color w:val="000000" w:themeColor="text1"/>
          <w:lang w:val="en-GB" w:eastAsia="en-US"/>
        </w:rPr>
        <w:br/>
        <w:t xml:space="preserve">             Seven Scenarios. IEEE Electronic Library (IEL) Journals. 06 December 2011. </w:t>
      </w:r>
      <w:r w:rsidRPr="00A6387F">
        <w:rPr>
          <w:rFonts w:eastAsiaTheme="minorHAnsi"/>
          <w:color w:val="000000" w:themeColor="text1"/>
          <w:lang w:val="en-GB" w:eastAsia="en-US"/>
        </w:rPr>
        <w:br/>
        <w:t xml:space="preserve">             Page(s):</w:t>
      </w:r>
      <w:r w:rsidRPr="00A6387F">
        <w:rPr>
          <w:rFonts w:eastAsiaTheme="minorHAnsi"/>
          <w:b/>
          <w:bCs/>
          <w:color w:val="000000" w:themeColor="text1"/>
          <w:lang w:val="en-GB" w:eastAsia="en-US"/>
        </w:rPr>
        <w:t> </w:t>
      </w:r>
      <w:r w:rsidRPr="00A6387F">
        <w:rPr>
          <w:rFonts w:eastAsiaTheme="minorHAnsi"/>
          <w:color w:val="000000" w:themeColor="text1"/>
          <w:lang w:val="en-GB" w:eastAsia="en-US"/>
        </w:rPr>
        <w:t xml:space="preserve">1520 – 1536. ISSN: 1077-2626. </w:t>
      </w:r>
      <w:r w:rsidRPr="00A6387F">
        <w:rPr>
          <w:rFonts w:eastAsia="MS Gothic"/>
          <w:color w:val="000000" w:themeColor="text1"/>
          <w:lang w:val="en-GB" w:eastAsia="en-US"/>
        </w:rPr>
        <w:t> </w:t>
      </w:r>
      <w:r w:rsidRPr="00A6387F">
        <w:rPr>
          <w:rFonts w:eastAsiaTheme="minorHAnsi"/>
          <w:color w:val="000000" w:themeColor="text1"/>
          <w:lang w:val="en-GB" w:eastAsia="en-US"/>
        </w:rPr>
        <w:t>IEEE Electronic Library (IEL) Journals</w:t>
      </w:r>
    </w:p>
    <w:p w14:paraId="6E7A541E" w14:textId="77777777" w:rsidR="00804F52" w:rsidRPr="00A6387F" w:rsidRDefault="00804F52" w:rsidP="00804F52">
      <w:pPr>
        <w:pStyle w:val="NormalWeb"/>
        <w:rPr>
          <w:color w:val="000000" w:themeColor="text1"/>
        </w:rPr>
      </w:pPr>
      <w:r w:rsidRPr="00A6387F">
        <w:rPr>
          <w:color w:val="000000" w:themeColor="text1"/>
        </w:rPr>
        <w:t>[65</w:t>
      </w:r>
      <w:proofErr w:type="gramStart"/>
      <w:r w:rsidRPr="00A6387F">
        <w:rPr>
          <w:color w:val="000000" w:themeColor="text1"/>
        </w:rPr>
        <w:t>]  </w:t>
      </w:r>
      <w:r w:rsidRPr="00A6387F">
        <w:rPr>
          <w:color w:val="000000" w:themeColor="text1"/>
        </w:rPr>
        <w:tab/>
      </w:r>
      <w:proofErr w:type="gramEnd"/>
      <w:r w:rsidRPr="00A6387F">
        <w:rPr>
          <w:color w:val="000000" w:themeColor="text1"/>
        </w:rPr>
        <w:t xml:space="preserve">S. Greenberg and B. Buxton, “Usability Evaluation Considered Harmful (Some of the </w:t>
      </w:r>
      <w:r w:rsidRPr="00A6387F">
        <w:rPr>
          <w:color w:val="000000" w:themeColor="text1"/>
        </w:rPr>
        <w:br/>
        <w:t xml:space="preserve">            Time),” Proc. Conf. Human Factors in Computing Systems (CHI), pp. 217-224, 2008. </w:t>
      </w:r>
    </w:p>
    <w:p w14:paraId="65F9FDB4" w14:textId="77777777" w:rsidR="00804F52" w:rsidRPr="00A6387F" w:rsidRDefault="00804F52" w:rsidP="00804F52">
      <w:pPr>
        <w:spacing w:before="100" w:beforeAutospacing="1" w:after="100" w:afterAutospacing="1"/>
        <w:ind w:left="720" w:hanging="720"/>
        <w:rPr>
          <w:color w:val="000000" w:themeColor="text1"/>
        </w:rPr>
      </w:pPr>
      <w:r w:rsidRPr="00A6387F">
        <w:rPr>
          <w:color w:val="000000" w:themeColor="text1"/>
        </w:rPr>
        <w:t xml:space="preserve">[66] </w:t>
      </w:r>
      <w:r w:rsidRPr="00A6387F">
        <w:rPr>
          <w:color w:val="000000" w:themeColor="text1"/>
        </w:rPr>
        <w:tab/>
        <w:t xml:space="preserve"> J. McGrath, “Methodology Matters: Doing Research in the Behavioral and Social </w:t>
      </w:r>
      <w:r w:rsidRPr="00A6387F">
        <w:rPr>
          <w:color w:val="000000" w:themeColor="text1"/>
        </w:rPr>
        <w:br/>
        <w:t xml:space="preserve"> Sciences,” Readings in Human-Computer Interaction: Toward the Year 2000, Morgan Kaufmann, 1994. </w:t>
      </w:r>
    </w:p>
    <w:p w14:paraId="4286D781" w14:textId="77777777" w:rsidR="00804F52" w:rsidRPr="00A6387F" w:rsidRDefault="00804F52" w:rsidP="00804F52">
      <w:pPr>
        <w:pStyle w:val="Heading1"/>
        <w:ind w:left="720" w:hanging="720"/>
        <w:rPr>
          <w:b w:val="0"/>
          <w:bCs w:val="0"/>
          <w:color w:val="000000" w:themeColor="text1"/>
          <w:sz w:val="24"/>
          <w:szCs w:val="24"/>
        </w:rPr>
      </w:pPr>
      <w:r w:rsidRPr="00A6387F">
        <w:rPr>
          <w:b w:val="0"/>
          <w:bCs w:val="0"/>
          <w:color w:val="000000" w:themeColor="text1"/>
          <w:sz w:val="24"/>
          <w:szCs w:val="24"/>
        </w:rPr>
        <w:t>[67]</w:t>
      </w:r>
      <w:r w:rsidRPr="00A6387F">
        <w:rPr>
          <w:b w:val="0"/>
          <w:bCs w:val="0"/>
          <w:color w:val="000000" w:themeColor="text1"/>
          <w:sz w:val="24"/>
          <w:szCs w:val="24"/>
        </w:rPr>
        <w:tab/>
        <w:t xml:space="preserve">I. Scott </w:t>
      </w:r>
      <w:proofErr w:type="spellStart"/>
      <w:r w:rsidRPr="00A6387F">
        <w:rPr>
          <w:b w:val="0"/>
          <w:bCs w:val="0"/>
          <w:color w:val="000000" w:themeColor="text1"/>
          <w:sz w:val="24"/>
          <w:szCs w:val="24"/>
        </w:rPr>
        <w:t>MacKenzie</w:t>
      </w:r>
      <w:proofErr w:type="spellEnd"/>
      <w:r w:rsidRPr="00A6387F">
        <w:rPr>
          <w:b w:val="0"/>
          <w:bCs w:val="0"/>
          <w:color w:val="000000" w:themeColor="text1"/>
          <w:sz w:val="24"/>
          <w:szCs w:val="24"/>
        </w:rPr>
        <w:t xml:space="preserve">, Within-subjects vs. Between-subjects Designs: Which to Use? </w:t>
      </w:r>
      <w:r w:rsidRPr="00A6387F">
        <w:rPr>
          <w:b w:val="0"/>
          <w:bCs w:val="0"/>
          <w:color w:val="000000" w:themeColor="text1"/>
          <w:sz w:val="24"/>
          <w:szCs w:val="24"/>
        </w:rPr>
        <w:br/>
        <w:t>https://www.yorku.ca/mack/RN-Counterbalancing.html</w:t>
      </w:r>
    </w:p>
    <w:p w14:paraId="4A064608" w14:textId="77777777" w:rsidR="00804F52" w:rsidRPr="00A6387F" w:rsidRDefault="00804F52" w:rsidP="00804F52">
      <w:pPr>
        <w:rPr>
          <w:color w:val="000000" w:themeColor="text1"/>
        </w:rPr>
      </w:pPr>
      <w:r w:rsidRPr="00A6387F">
        <w:rPr>
          <w:color w:val="000000" w:themeColor="text1"/>
        </w:rPr>
        <w:t xml:space="preserve">[68]     Shapiro, S. S.; Wilk, M. B. (1965). "An analysis of variance test for normality </w:t>
      </w:r>
      <w:r w:rsidRPr="00A6387F">
        <w:rPr>
          <w:color w:val="000000" w:themeColor="text1"/>
        </w:rPr>
        <w:br/>
        <w:t xml:space="preserve">         </w:t>
      </w:r>
      <w:proofErr w:type="gramStart"/>
      <w:r w:rsidRPr="00A6387F">
        <w:rPr>
          <w:color w:val="000000" w:themeColor="text1"/>
        </w:rPr>
        <w:t xml:space="preserve">   (</w:t>
      </w:r>
      <w:proofErr w:type="gramEnd"/>
      <w:r w:rsidRPr="00A6387F">
        <w:rPr>
          <w:color w:val="000000" w:themeColor="text1"/>
        </w:rPr>
        <w:t xml:space="preserve">complete samples)". </w:t>
      </w:r>
      <w:proofErr w:type="spellStart"/>
      <w:r w:rsidRPr="00A6387F">
        <w:rPr>
          <w:color w:val="000000" w:themeColor="text1"/>
        </w:rPr>
        <w:t>Biometrika</w:t>
      </w:r>
      <w:proofErr w:type="spellEnd"/>
      <w:r w:rsidRPr="00A6387F">
        <w:rPr>
          <w:color w:val="000000" w:themeColor="text1"/>
        </w:rPr>
        <w:t>. 52 (3–4): 591–611.</w:t>
      </w:r>
    </w:p>
    <w:p w14:paraId="6DB97666" w14:textId="77777777" w:rsidR="00804F52" w:rsidRPr="00A6387F" w:rsidRDefault="00804F52" w:rsidP="00804F52">
      <w:pPr>
        <w:rPr>
          <w:color w:val="000000" w:themeColor="text1"/>
        </w:rPr>
      </w:pPr>
    </w:p>
    <w:p w14:paraId="7F000A8E" w14:textId="77777777" w:rsidR="00804F52" w:rsidRPr="00A6387F" w:rsidRDefault="00804F52" w:rsidP="00804F52">
      <w:pPr>
        <w:rPr>
          <w:color w:val="000000" w:themeColor="text1"/>
        </w:rPr>
      </w:pPr>
      <w:r w:rsidRPr="00A6387F">
        <w:rPr>
          <w:color w:val="000000" w:themeColor="text1"/>
        </w:rPr>
        <w:t xml:space="preserve">[69]     </w:t>
      </w:r>
      <w:r w:rsidRPr="00A6387F">
        <w:rPr>
          <w:color w:val="000000" w:themeColor="text1"/>
          <w:shd w:val="clear" w:color="auto" w:fill="FFFFFF"/>
        </w:rPr>
        <w:t xml:space="preserve">Jeff </w:t>
      </w:r>
      <w:proofErr w:type="spellStart"/>
      <w:r w:rsidRPr="00A6387F">
        <w:rPr>
          <w:color w:val="000000" w:themeColor="text1"/>
          <w:shd w:val="clear" w:color="auto" w:fill="FFFFFF"/>
        </w:rPr>
        <w:t>Sauro</w:t>
      </w:r>
      <w:proofErr w:type="spellEnd"/>
      <w:r w:rsidRPr="00A6387F">
        <w:rPr>
          <w:color w:val="000000" w:themeColor="text1"/>
          <w:shd w:val="clear" w:color="auto" w:fill="FFFFFF"/>
        </w:rPr>
        <w:t xml:space="preserve">, PhD. </w:t>
      </w:r>
      <w:r w:rsidRPr="00A6387F">
        <w:rPr>
          <w:color w:val="000000" w:themeColor="text1"/>
        </w:rPr>
        <w:t xml:space="preserve">Measuring Usability with the System Usability Scale (SUS). </w:t>
      </w:r>
      <w:r w:rsidRPr="00A6387F">
        <w:rPr>
          <w:color w:val="000000" w:themeColor="text1"/>
        </w:rPr>
        <w:br/>
        <w:t xml:space="preserve">            https://measuringu.com/sus</w:t>
      </w:r>
      <w:r w:rsidRPr="00A6387F">
        <w:rPr>
          <w:color w:val="000000" w:themeColor="text1"/>
          <w:shd w:val="clear" w:color="auto" w:fill="FFFFFF"/>
        </w:rPr>
        <w:t>. February 3, 2011.</w:t>
      </w:r>
    </w:p>
    <w:p w14:paraId="3FA1F22E" w14:textId="77777777" w:rsidR="00804F52" w:rsidRPr="00A6387F" w:rsidRDefault="00804F52" w:rsidP="00804F52">
      <w:pPr>
        <w:rPr>
          <w:color w:val="000000" w:themeColor="text1"/>
        </w:rPr>
      </w:pPr>
    </w:p>
    <w:p w14:paraId="7EFFF169" w14:textId="0ED63BC8" w:rsidR="00735210" w:rsidRDefault="00804F52" w:rsidP="00804F52">
      <w:r w:rsidRPr="00A6387F">
        <w:rPr>
          <w:color w:val="000000" w:themeColor="text1"/>
        </w:rPr>
        <w:t>[70]</w:t>
      </w:r>
      <w:r w:rsidRPr="00A6387F">
        <w:rPr>
          <w:color w:val="000000" w:themeColor="text1"/>
        </w:rPr>
        <w:tab/>
        <w:t>Keppel, Geoffrey: Design and Analysis, 3rd Edition. Prentice-Hall.</w:t>
      </w:r>
    </w:p>
    <w:p w14:paraId="355ED58B" w14:textId="123300BA" w:rsidR="00735210" w:rsidRDefault="00735210" w:rsidP="00804F52"/>
    <w:p w14:paraId="49AFA122" w14:textId="71C56CB7" w:rsidR="00735210" w:rsidRDefault="00735210" w:rsidP="00804F52"/>
    <w:p w14:paraId="1ECC9082" w14:textId="1C50463C" w:rsidR="00735210" w:rsidRDefault="00735210" w:rsidP="00FA0291">
      <w:pPr>
        <w:sectPr w:rsidR="00735210" w:rsidSect="00443913">
          <w:pgSz w:w="11906" w:h="16838"/>
          <w:pgMar w:top="1440" w:right="1440" w:bottom="1440" w:left="1440" w:header="0" w:footer="340" w:gutter="0"/>
          <w:cols w:space="708"/>
          <w:docGrid w:linePitch="360"/>
        </w:sectPr>
      </w:pPr>
    </w:p>
    <w:p w14:paraId="12FB605B" w14:textId="77777777" w:rsidR="0045432F" w:rsidRDefault="0045432F" w:rsidP="0045432F">
      <w:pPr>
        <w:rPr>
          <w:sz w:val="28"/>
          <w:szCs w:val="28"/>
        </w:rPr>
      </w:pPr>
      <w:r>
        <w:rPr>
          <w:noProof/>
        </w:rPr>
        <w:lastRenderedPageBreak/>
        <w:drawing>
          <wp:inline distT="0" distB="0" distL="0" distR="0" wp14:anchorId="56E0AF06" wp14:editId="1F452EA7">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76"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77" w:history="1">
              <w:r w:rsidRPr="00841C43">
                <w:rPr>
                  <w:rStyle w:val="Hyperlink"/>
                  <w:rFonts w:cs="Calibri"/>
                  <w:szCs w:val="20"/>
                </w:rPr>
                <w:t>TCPS</w:t>
              </w:r>
            </w:hyperlink>
            <w:r w:rsidRPr="00AA3D1C">
              <w:rPr>
                <w:rFonts w:cs="Calibri"/>
                <w:szCs w:val="20"/>
              </w:rPr>
              <w:t xml:space="preserve">) and consistent with the University </w:t>
            </w:r>
            <w:hyperlink r:id="rId78"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8" w:name="_Hlk93394711"/>
            <w:r w:rsidRPr="00AA3D1C">
              <w:rPr>
                <w:rFonts w:cs="Calibri"/>
                <w:szCs w:val="22"/>
              </w:rPr>
              <w:t>TCPS Course on Research Ethics (</w:t>
            </w:r>
            <w:hyperlink r:id="rId79" w:history="1">
              <w:r w:rsidRPr="00841C43">
                <w:rPr>
                  <w:rStyle w:val="Hyperlink"/>
                  <w:rFonts w:cs="Calibri"/>
                  <w:szCs w:val="22"/>
                </w:rPr>
                <w:t>CORE</w:t>
              </w:r>
            </w:hyperlink>
            <w:r w:rsidRPr="00AA3D1C">
              <w:rPr>
                <w:rFonts w:cs="Calibri"/>
                <w:szCs w:val="22"/>
              </w:rPr>
              <w:t>) online tutorial</w:t>
            </w:r>
            <w:bookmarkEnd w:id="8"/>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80" w:history="1">
              <w:r w:rsidRPr="00841C43">
                <w:rPr>
                  <w:rStyle w:val="Hyperlink"/>
                  <w:rFonts w:cs="Calibri"/>
                  <w:bCs/>
                  <w:szCs w:val="20"/>
                  <w:lang w:val="en-GB"/>
                </w:rPr>
                <w:t>TCPS</w:t>
              </w:r>
            </w:hyperlink>
            <w:r w:rsidRPr="00AA3D1C">
              <w:rPr>
                <w:rFonts w:cs="Calibri"/>
                <w:bCs/>
                <w:szCs w:val="20"/>
                <w:lang w:val="en-GB"/>
              </w:rPr>
              <w:t xml:space="preserve"> and University </w:t>
            </w:r>
            <w:hyperlink r:id="rId81"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82"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83"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9"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9"/>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060D0C8D"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w:t>
            </w:r>
            <w:r w:rsidR="000D49FF">
              <w:rPr>
                <w:color w:val="000000" w:themeColor="text1"/>
              </w:rPr>
              <w:t>F</w:t>
            </w:r>
            <w:r>
              <w:rPr>
                <w:color w:val="000000" w:themeColor="text1"/>
              </w:rPr>
              <w:t xml:space="preserve">.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10" w:name="_Hlk97541811"/>
            <w:r w:rsidRPr="00040570">
              <w:rPr>
                <w:color w:val="000000" w:themeColor="text1"/>
                <w:lang w:val="en-US"/>
              </w:rPr>
              <w:t xml:space="preserve">We have four sections in the survey. Each component has 8 questions. We have used </w:t>
            </w:r>
            <w:hyperlink r:id="rId84"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10"/>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3DA73173"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0D49FF">
              <w:t>C</w:t>
            </w:r>
            <w:r w:rsidRPr="00907A17">
              <w:t>.</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505B1353"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w:t>
            </w:r>
            <w:r w:rsidR="000D49FF">
              <w:rPr>
                <w:rFonts w:ascii="Times" w:hAnsi="Times"/>
              </w:rPr>
              <w:t>B</w:t>
            </w:r>
            <w:r w:rsidRPr="00046004">
              <w:rPr>
                <w:rFonts w:ascii="Times" w:hAnsi="Times"/>
              </w:rPr>
              <w:t xml:space="preserve">)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w:t>
            </w:r>
            <w:r w:rsidR="000D49FF">
              <w:rPr>
                <w:rFonts w:ascii="Times" w:hAnsi="Times"/>
              </w:rPr>
              <w:t>C</w:t>
            </w:r>
            <w:r>
              <w:rPr>
                <w:rFonts w:ascii="Times" w:hAnsi="Times"/>
              </w:rPr>
              <w:t>)</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85"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51012920"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sidR="000D49FF">
              <w:rPr>
                <w:rFonts w:ascii="Times" w:hAnsi="Times"/>
                <w:color w:val="000000" w:themeColor="text1"/>
              </w:rPr>
              <w:t xml:space="preserve">E </w:t>
            </w:r>
            <w:r>
              <w:rPr>
                <w:rFonts w:ascii="Times" w:hAnsi="Times"/>
                <w:color w:val="000000" w:themeColor="text1"/>
              </w:rPr>
              <w:t>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2B35E4">
            <w:pPr>
              <w:pStyle w:val="ListParagraph"/>
              <w:numPr>
                <w:ilvl w:val="0"/>
                <w:numId w:val="16"/>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2B35E4">
            <w:pPr>
              <w:pStyle w:val="ListParagraph"/>
              <w:numPr>
                <w:ilvl w:val="0"/>
                <w:numId w:val="16"/>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34937F87" w:rsidR="0045432F" w:rsidRPr="00046004" w:rsidRDefault="0045432F" w:rsidP="002B35E4">
            <w:pPr>
              <w:pStyle w:val="NormalWeb"/>
              <w:numPr>
                <w:ilvl w:val="0"/>
                <w:numId w:val="15"/>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sidR="000D49FF">
              <w:rPr>
                <w:rFonts w:ascii="Times" w:hAnsi="Times"/>
              </w:rPr>
              <w:t>E</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2B35E4">
            <w:pPr>
              <w:pStyle w:val="NormalWeb"/>
              <w:numPr>
                <w:ilvl w:val="0"/>
                <w:numId w:val="15"/>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2B35E4">
            <w:pPr>
              <w:pStyle w:val="NormalWeb"/>
              <w:numPr>
                <w:ilvl w:val="0"/>
                <w:numId w:val="15"/>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19901BC9"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w:t>
            </w:r>
            <w:r w:rsidR="000D49FF">
              <w:rPr>
                <w:rFonts w:ascii="Times" w:hAnsi="Times"/>
                <w:lang w:val="en-GB"/>
              </w:rPr>
              <w:t>E</w:t>
            </w:r>
            <w:r>
              <w:rPr>
                <w:rFonts w:ascii="Times" w:hAnsi="Times"/>
                <w:lang w:val="en-GB"/>
              </w:rPr>
              <w:t>]</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4886BB45"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sidR="000D49FF">
              <w:rPr>
                <w:rFonts w:ascii="Times" w:hAnsi="Times"/>
              </w:rPr>
              <w:t>E</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11"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12" w:name="_Hlk20834429"/>
            <w:r w:rsidRPr="00046004">
              <w:rPr>
                <w:rFonts w:ascii="Times" w:hAnsi="Times" w:cstheme="minorHAnsi"/>
                <w:szCs w:val="22"/>
              </w:rPr>
              <w:t>anonymous, anonymized, de-identified/coded, identifying</w:t>
            </w:r>
            <w:bookmarkEnd w:id="12"/>
            <w:r w:rsidRPr="00046004">
              <w:rPr>
                <w:rFonts w:ascii="Times" w:hAnsi="Times" w:cstheme="minorHAnsi"/>
                <w:szCs w:val="22"/>
              </w:rPr>
              <w:t xml:space="preserve">) (see </w:t>
            </w:r>
            <w:hyperlink r:id="rId86"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11"/>
            <w:r w:rsidRPr="00046004">
              <w:rPr>
                <w:rFonts w:ascii="Times" w:hAnsi="Times" w:cstheme="minorHAnsi"/>
              </w:rPr>
              <w:t>. [Note that plans for long term storage will be covered in 2.6.2]</w:t>
            </w:r>
          </w:p>
          <w:p w14:paraId="6305C614"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87"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2B35E4">
            <w:pPr>
              <w:pStyle w:val="ListParagraph"/>
              <w:widowControl w:val="0"/>
              <w:numPr>
                <w:ilvl w:val="0"/>
                <w:numId w:val="13"/>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3CB2A51"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rsidR="008366FC">
              <w:t>E</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88" w:history="1">
              <w:r w:rsidRPr="00FB0B8B">
                <w:rPr>
                  <w:rStyle w:val="Hyperlink"/>
                </w:rPr>
                <w:t>child</w:t>
              </w:r>
            </w:hyperlink>
            <w:r w:rsidRPr="00463DD8">
              <w:t xml:space="preserve"> or </w:t>
            </w:r>
            <w:hyperlink r:id="rId89"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90"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91"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13"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92"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13"/>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2B35E4">
            <w:pPr>
              <w:pStyle w:val="ListParagraph"/>
              <w:numPr>
                <w:ilvl w:val="1"/>
                <w:numId w:val="14"/>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2B35E4">
            <w:pPr>
              <w:pStyle w:val="ListParagraph"/>
              <w:numPr>
                <w:ilvl w:val="2"/>
                <w:numId w:val="14"/>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93"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94"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95"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96"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97"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98"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99"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100"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14"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14"/>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15"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16" w:name="_Hlk49510127"/>
      <w:r>
        <w:t xml:space="preserve"> (required for research involving Indigenous communities)</w:t>
      </w:r>
    </w:p>
    <w:bookmarkEnd w:id="16"/>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7"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15"/>
    <w:bookmarkEnd w:id="17"/>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101" w:history="1">
        <w:r w:rsidRPr="00DD0B7D">
          <w:rPr>
            <w:rStyle w:val="Hyperlink"/>
          </w:rPr>
          <w:t>Research Ethics website</w:t>
        </w:r>
      </w:hyperlink>
      <w:r w:rsidRPr="00463DD8">
        <w:t xml:space="preserve"> and may be used in conjunction with the information in the </w:t>
      </w:r>
      <w:hyperlink r:id="rId102" w:history="1">
        <w:r w:rsidRPr="00CD3472">
          <w:rPr>
            <w:rStyle w:val="Hyperlink"/>
            <w:i/>
          </w:rPr>
          <w:t>Guidance</w:t>
        </w:r>
      </w:hyperlink>
      <w:r w:rsidRPr="00463DD8">
        <w:t xml:space="preserve"> document to help you develop your consent form.  </w:t>
      </w:r>
    </w:p>
    <w:p w14:paraId="0D5BA34E" w14:textId="77777777" w:rsidR="00B61D75" w:rsidRDefault="00B61D75"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F15CCD7" w14:textId="30BAE7CE" w:rsidR="0085675C" w:rsidRDefault="0085675C" w:rsidP="0045432F">
      <w:pPr>
        <w:pStyle w:val="Heading1"/>
        <w:shd w:val="clear" w:color="auto" w:fill="FFFFFF"/>
        <w:spacing w:before="0" w:beforeAutospacing="0" w:after="0" w:afterAutospacing="0"/>
        <w:ind w:left="720" w:hanging="720"/>
        <w:rPr>
          <w:rFonts w:ascii="Times" w:hAnsi="Times"/>
          <w:color w:val="000000" w:themeColor="text1"/>
          <w:lang w:val="en-US"/>
        </w:rPr>
        <w:sectPr w:rsidR="0085675C" w:rsidSect="00443913">
          <w:headerReference w:type="default" r:id="rId103"/>
          <w:pgSz w:w="11906" w:h="16838"/>
          <w:pgMar w:top="1440" w:right="1440" w:bottom="1440" w:left="1440" w:header="0" w:footer="340" w:gutter="0"/>
          <w:cols w:space="708"/>
          <w:docGrid w:linePitch="360"/>
        </w:sectPr>
      </w:pPr>
    </w:p>
    <w:p w14:paraId="09301D0E" w14:textId="77777777" w:rsidR="0045432F" w:rsidRDefault="0045432F" w:rsidP="0045432F">
      <w:r>
        <w:rPr>
          <w:noProof/>
        </w:rPr>
        <w:lastRenderedPageBreak/>
        <w:drawing>
          <wp:inline distT="0" distB="0" distL="0" distR="0" wp14:anchorId="423B81E3" wp14:editId="0403291C">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4"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5884CF" w14:textId="77777777" w:rsidR="008E6EE2" w:rsidRDefault="008E6EE2"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ADE4574" w14:textId="77777777" w:rsidR="00FC3B90" w:rsidRDefault="00FC3B90" w:rsidP="00FC3B90">
      <w:pPr>
        <w:pStyle w:val="Heading1"/>
        <w:shd w:val="clear" w:color="auto" w:fill="FFFFFF"/>
        <w:spacing w:before="0" w:beforeAutospacing="0" w:after="0" w:afterAutospacing="0"/>
        <w:rPr>
          <w:rFonts w:ascii="Times" w:hAnsi="Times"/>
          <w:color w:val="000000" w:themeColor="text1"/>
          <w:lang w:val="en-US"/>
        </w:rPr>
        <w:sectPr w:rsidR="00FC3B90" w:rsidSect="00443913">
          <w:headerReference w:type="default" r:id="rId105"/>
          <w:pgSz w:w="11906" w:h="16838"/>
          <w:pgMar w:top="1440" w:right="1440" w:bottom="1440" w:left="1440" w:header="0" w:footer="340" w:gutter="0"/>
          <w:cols w:space="708"/>
          <w:docGrid w:linePitch="360"/>
        </w:sectPr>
      </w:pPr>
    </w:p>
    <w:p w14:paraId="652EA3A0" w14:textId="0FF439BE"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lastRenderedPageBreak/>
        <w:t>Hello Everyone,</w:t>
      </w:r>
      <w:r w:rsidRPr="00FC3B90">
        <w:rPr>
          <w:color w:val="000000" w:themeColor="text1"/>
          <w:bdr w:val="none" w:sz="0" w:space="0" w:color="auto" w:frame="1"/>
          <w:shd w:val="clear" w:color="auto" w:fill="FFFFFF"/>
        </w:rPr>
        <w:tab/>
      </w:r>
    </w:p>
    <w:p w14:paraId="49481993" w14:textId="77777777" w:rsidR="008F30D9" w:rsidRPr="00FC3B90" w:rsidRDefault="008F30D9" w:rsidP="008F30D9">
      <w:pPr>
        <w:jc w:val="both"/>
        <w:rPr>
          <w:color w:val="000000" w:themeColor="text1"/>
          <w:bdr w:val="none" w:sz="0" w:space="0" w:color="auto" w:frame="1"/>
          <w:shd w:val="clear" w:color="auto" w:fill="FFFFFF"/>
        </w:rPr>
      </w:pPr>
    </w:p>
    <w:p w14:paraId="6E09FE2E" w14:textId="77777777" w:rsidR="008F30D9" w:rsidRPr="00FC3B90" w:rsidRDefault="008F30D9" w:rsidP="008F30D9">
      <w:pPr>
        <w:pStyle w:val="xmsonormal"/>
        <w:spacing w:before="0" w:beforeAutospacing="0" w:after="0" w:afterAutospacing="0" w:line="253" w:lineRule="atLeast"/>
        <w:rPr>
          <w:color w:val="000000" w:themeColor="text1"/>
        </w:rPr>
      </w:pPr>
      <w:r w:rsidRPr="00FC3B90">
        <w:rPr>
          <w:color w:val="000000" w:themeColor="text1"/>
          <w:bdr w:val="none" w:sz="0" w:space="0" w:color="auto" w:frame="1"/>
          <w:shd w:val="clear" w:color="auto" w:fill="FFFFFF"/>
        </w:rPr>
        <w:t>Research Title: </w:t>
      </w:r>
      <w:r w:rsidRPr="00FC3B90">
        <w:rPr>
          <w:color w:val="000000" w:themeColor="text1"/>
        </w:rPr>
        <w:t>V</w:t>
      </w:r>
      <w:r w:rsidRPr="00FC3B90">
        <w:rPr>
          <w:color w:val="000000" w:themeColor="text1"/>
          <w:shd w:val="clear" w:color="auto" w:fill="FFFFFF"/>
        </w:rPr>
        <w:t>isualizing Uncertainty with Chromatic Aberration</w:t>
      </w:r>
      <w:r w:rsidRPr="00FC3B90">
        <w:rPr>
          <w:color w:val="000000" w:themeColor="text1"/>
          <w:bdr w:val="none" w:sz="0" w:space="0" w:color="auto" w:frame="1"/>
          <w:shd w:val="clear" w:color="auto" w:fill="FFFFFF"/>
        </w:rPr>
        <w:t>.</w:t>
      </w:r>
    </w:p>
    <w:p w14:paraId="10692C7D" w14:textId="77777777" w:rsidR="008F30D9" w:rsidRPr="00FC3B90" w:rsidRDefault="008F30D9" w:rsidP="008F30D9">
      <w:pPr>
        <w:jc w:val="both"/>
        <w:rPr>
          <w:color w:val="000000" w:themeColor="text1"/>
        </w:rPr>
      </w:pP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I am writing to let you know that we are going to conduct a research study for my thesis component of my Master of Computer Science, at Dalhousie University. For this purpose, </w:t>
      </w:r>
      <w:r w:rsidRPr="00FC3B90">
        <w:rPr>
          <w:color w:val="000000" w:themeColor="text1"/>
          <w:shd w:val="clear" w:color="auto" w:fill="FFFFFF"/>
        </w:rPr>
        <w:t xml:space="preserve">we are recruiting participants to take part in a user study. </w:t>
      </w:r>
      <w:r w:rsidRPr="00FC3B90">
        <w:rPr>
          <w:color w:val="000000" w:themeColor="text1"/>
        </w:rPr>
        <w:t>The primary goal of the user study is to evaluate of our newly designed technique for uncertainty visualization in a web-based application through user feedback. In the study we will compare it with an existing solution published in an international journal.</w:t>
      </w:r>
    </w:p>
    <w:p w14:paraId="2DDC81F7" w14:textId="77777777" w:rsidR="008F30D9" w:rsidRPr="00FC3B90" w:rsidRDefault="008F30D9" w:rsidP="008F30D9">
      <w:pPr>
        <w:jc w:val="both"/>
        <w:rPr>
          <w:color w:val="000000" w:themeColor="text1"/>
          <w:bdr w:val="none" w:sz="0" w:space="0" w:color="auto" w:frame="1"/>
          <w:shd w:val="clear" w:color="auto" w:fill="FFFFFF"/>
        </w:rPr>
      </w:pPr>
      <w:r w:rsidRPr="00FC3B90">
        <w:rPr>
          <w:color w:val="000000" w:themeColor="text1"/>
          <w:bdr w:val="none" w:sz="0" w:space="0" w:color="auto" w:frame="1"/>
          <w:shd w:val="clear" w:color="auto" w:fill="FFFFFF"/>
        </w:rPr>
        <w:t xml:space="preserve"> </w:t>
      </w:r>
      <w:r w:rsidRPr="00FC3B90">
        <w:rPr>
          <w:color w:val="000000" w:themeColor="text1"/>
          <w:bdr w:val="none" w:sz="0" w:space="0" w:color="auto" w:frame="1"/>
          <w:shd w:val="clear" w:color="auto" w:fill="FFFFFF"/>
        </w:rPr>
        <w:br/>
      </w:r>
      <w:r w:rsidRPr="00FC3B90">
        <w:rPr>
          <w:color w:val="000000" w:themeColor="text1"/>
        </w:rPr>
        <w:br/>
      </w:r>
      <w:r w:rsidRPr="00FC3B90">
        <w:rPr>
          <w:color w:val="000000" w:themeColor="text1"/>
          <w:bdr w:val="none" w:sz="0" w:space="0" w:color="auto" w:frame="1"/>
          <w:shd w:val="clear" w:color="auto" w:fill="FFFFFF"/>
        </w:rPr>
        <w:t xml:space="preserve">The survey will be conducted completely online as we have a publicly accessible web application, and all questions will be asked and answered online. So, you will be able to participate from your own computer at home. </w:t>
      </w:r>
      <w:r w:rsidRPr="00FC3B90">
        <w:rPr>
          <w:color w:val="000000" w:themeColor="text1"/>
        </w:rPr>
        <w:t xml:space="preserve">You must have a computer with internet connection suitable for audio-video conferencing (screen share only) using Skype or MS Teams.  For this you must be willing to share your screen with the researcher and allow it to be recorded. </w:t>
      </w:r>
      <w:r w:rsidRPr="00FC3B90">
        <w:rPr>
          <w:color w:val="000000" w:themeColor="text1"/>
          <w:bdr w:val="none" w:sz="0" w:space="0" w:color="auto" w:frame="1"/>
          <w:shd w:val="clear" w:color="auto" w:fill="FFFFFF"/>
        </w:rPr>
        <w:t xml:space="preserve">Please be assured that your responses will be kept confidential and that the results will be reported in thesis and research paper only in </w:t>
      </w:r>
      <w:r w:rsidRPr="00FC3B90">
        <w:rPr>
          <w:rFonts w:cs="Calibri"/>
          <w:color w:val="000000" w:themeColor="text1"/>
          <w:szCs w:val="22"/>
        </w:rPr>
        <w:t xml:space="preserve">anonymous </w:t>
      </w:r>
      <w:r w:rsidRPr="00FC3B90">
        <w:rPr>
          <w:color w:val="000000" w:themeColor="text1"/>
          <w:bdr w:val="none" w:sz="0" w:space="0" w:color="auto" w:frame="1"/>
          <w:shd w:val="clear" w:color="auto" w:fill="FFFFFF"/>
        </w:rPr>
        <w:t xml:space="preserve">form. </w:t>
      </w:r>
    </w:p>
    <w:p w14:paraId="7F72B04D" w14:textId="77777777" w:rsidR="008F30D9" w:rsidRPr="00FC3B90" w:rsidRDefault="008F30D9" w:rsidP="008F30D9">
      <w:pPr>
        <w:rPr>
          <w:color w:val="000000" w:themeColor="text1"/>
        </w:rPr>
      </w:pPr>
    </w:p>
    <w:p w14:paraId="6DE2766D" w14:textId="77777777" w:rsidR="008F30D9" w:rsidRPr="00FC3B90" w:rsidRDefault="008F30D9" w:rsidP="008F30D9">
      <w:pPr>
        <w:rPr>
          <w:color w:val="000000" w:themeColor="text1"/>
        </w:rPr>
      </w:pPr>
      <w:r w:rsidRPr="00FC3B90">
        <w:rPr>
          <w:color w:val="000000" w:themeColor="text1"/>
        </w:rPr>
        <w:t xml:space="preserve">This study consists of a single session and will be completed approximately in 1 hour. </w:t>
      </w:r>
      <w:r w:rsidRPr="00FC3B90">
        <w:rPr>
          <w:color w:val="000000" w:themeColor="text1"/>
          <w:lang w:eastAsia="zh-CN"/>
        </w:rPr>
        <w:t>Compensation is $10 e-gift card for participation in the study.</w:t>
      </w:r>
    </w:p>
    <w:p w14:paraId="23E62890" w14:textId="77777777" w:rsidR="008F30D9" w:rsidRPr="00FC3B90" w:rsidRDefault="008F30D9" w:rsidP="008F30D9">
      <w:pPr>
        <w:rPr>
          <w:color w:val="000000" w:themeColor="text1"/>
        </w:rPr>
      </w:pPr>
    </w:p>
    <w:p w14:paraId="4FAEE49E" w14:textId="77777777" w:rsidR="008F30D9" w:rsidRPr="00FC3B90" w:rsidRDefault="008F30D9" w:rsidP="008F30D9">
      <w:pPr>
        <w:rPr>
          <w:color w:val="000000" w:themeColor="text1"/>
        </w:rPr>
      </w:pPr>
      <w:r w:rsidRPr="00FC3B90">
        <w:rPr>
          <w:color w:val="000000" w:themeColor="text1"/>
          <w:bdr w:val="none" w:sz="0" w:space="0" w:color="auto" w:frame="1"/>
          <w:shd w:val="clear" w:color="auto" w:fill="FFFFFF"/>
        </w:rPr>
        <w:t>Please contact me if you are interested in participating or if you need any further information about the user study.</w:t>
      </w:r>
    </w:p>
    <w:p w14:paraId="0385661B" w14:textId="77777777" w:rsidR="008F30D9" w:rsidRPr="00FC3B90" w:rsidRDefault="008F30D9" w:rsidP="008F30D9">
      <w:pPr>
        <w:rPr>
          <w:color w:val="000000" w:themeColor="text1"/>
        </w:rPr>
      </w:pPr>
    </w:p>
    <w:p w14:paraId="2FAAD215" w14:textId="77777777" w:rsidR="008F30D9" w:rsidRPr="00FC3B90" w:rsidRDefault="008F30D9" w:rsidP="008F30D9">
      <w:pPr>
        <w:rPr>
          <w:color w:val="000000" w:themeColor="text1"/>
        </w:rPr>
      </w:pPr>
    </w:p>
    <w:p w14:paraId="474A32EA" w14:textId="77777777" w:rsidR="008F30D9" w:rsidRPr="00FC3B90" w:rsidRDefault="008F30D9" w:rsidP="008F30D9">
      <w:pPr>
        <w:rPr>
          <w:color w:val="000000" w:themeColor="text1"/>
        </w:rPr>
      </w:pPr>
      <w:r w:rsidRPr="00FC3B90">
        <w:rPr>
          <w:color w:val="000000" w:themeColor="text1"/>
        </w:rPr>
        <w:t>Best Regards,</w:t>
      </w:r>
    </w:p>
    <w:p w14:paraId="04901932" w14:textId="77777777" w:rsidR="008F30D9" w:rsidRPr="00FC3B90" w:rsidRDefault="008F30D9" w:rsidP="008F30D9">
      <w:pPr>
        <w:rPr>
          <w:color w:val="000000" w:themeColor="text1"/>
        </w:rPr>
      </w:pPr>
    </w:p>
    <w:p w14:paraId="40AD4CC4"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rPr>
      </w:pPr>
      <w:r w:rsidRPr="00FC3B90">
        <w:rPr>
          <w:b w:val="0"/>
          <w:bCs w:val="0"/>
          <w:color w:val="000000" w:themeColor="text1"/>
          <w:sz w:val="24"/>
          <w:szCs w:val="24"/>
        </w:rPr>
        <w:t>Md Rashidul Islam</w:t>
      </w:r>
    </w:p>
    <w:p w14:paraId="0D9427BB" w14:textId="77777777" w:rsidR="008F30D9" w:rsidRPr="00FC3B90" w:rsidRDefault="008F30D9" w:rsidP="008F30D9">
      <w:pPr>
        <w:pStyle w:val="Heading1"/>
        <w:shd w:val="clear" w:color="auto" w:fill="FFFFFF"/>
        <w:spacing w:before="0" w:beforeAutospacing="0" w:after="0" w:afterAutospacing="0"/>
        <w:ind w:left="720" w:hanging="720"/>
        <w:rPr>
          <w:b w:val="0"/>
          <w:bCs w:val="0"/>
          <w:color w:val="000000" w:themeColor="text1"/>
          <w:sz w:val="24"/>
          <w:szCs w:val="24"/>
          <w:lang w:val="en-GB"/>
        </w:rPr>
      </w:pPr>
      <w:r w:rsidRPr="00FC3B90">
        <w:rPr>
          <w:b w:val="0"/>
          <w:bCs w:val="0"/>
          <w:color w:val="000000" w:themeColor="text1"/>
          <w:sz w:val="24"/>
          <w:szCs w:val="24"/>
          <w:lang w:val="en-GB"/>
        </w:rPr>
        <w:t>md313724@dal.ca</w:t>
      </w:r>
    </w:p>
    <w:p w14:paraId="34BD7CC9" w14:textId="77777777" w:rsidR="00FC3B90" w:rsidRDefault="00FC3B90" w:rsidP="008F30D9">
      <w:pPr>
        <w:pStyle w:val="Heading1"/>
        <w:shd w:val="clear" w:color="auto" w:fill="FFFFFF"/>
        <w:spacing w:before="0" w:beforeAutospacing="0" w:after="0" w:afterAutospacing="0"/>
        <w:ind w:left="720" w:hanging="720"/>
        <w:rPr>
          <w:b w:val="0"/>
          <w:bCs w:val="0"/>
          <w:sz w:val="24"/>
          <w:szCs w:val="24"/>
          <w:lang w:val="en-GB"/>
        </w:rPr>
        <w:sectPr w:rsidR="00FC3B90" w:rsidSect="00443913">
          <w:headerReference w:type="default" r:id="rId106"/>
          <w:pgSz w:w="11906" w:h="16838"/>
          <w:pgMar w:top="1440" w:right="1440" w:bottom="1440" w:left="1440" w:header="0" w:footer="340" w:gutter="0"/>
          <w:cols w:space="708"/>
          <w:docGrid w:linePitch="360"/>
        </w:sectPr>
      </w:pPr>
    </w:p>
    <w:p w14:paraId="403AA849" w14:textId="77777777" w:rsidR="00A81AEB" w:rsidRPr="000708EA" w:rsidRDefault="00A81AEB" w:rsidP="00A81AEB">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2556E039"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10E4AD2C" w14:textId="77777777" w:rsidR="00A81AEB" w:rsidRDefault="00A81AEB" w:rsidP="00A81AEB">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2FD428E2" w14:textId="77777777" w:rsidR="00A81AEB" w:rsidRPr="00271EF0" w:rsidRDefault="00A81AEB" w:rsidP="00A81AEB">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79312CE8"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6E94B312" w14:textId="77777777" w:rsidR="00A81AEB" w:rsidRPr="00C403EB" w:rsidRDefault="00A81AEB" w:rsidP="00FC3B90">
      <w:pPr>
        <w:spacing w:before="100" w:beforeAutospacing="1" w:after="100" w:after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59A69DDE" w14:textId="77777777" w:rsidR="00A81AEB" w:rsidRPr="00201B5E" w:rsidRDefault="00A81AEB" w:rsidP="002B35E4">
      <w:pPr>
        <w:numPr>
          <w:ilvl w:val="0"/>
          <w:numId w:val="32"/>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68032FE1" w14:textId="77777777" w:rsidR="00A81AEB" w:rsidRPr="00271EF0" w:rsidRDefault="00A81AEB" w:rsidP="002B35E4">
      <w:pPr>
        <w:numPr>
          <w:ilvl w:val="0"/>
          <w:numId w:val="32"/>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5D50A999" w14:textId="77777777" w:rsidR="00A81AEB" w:rsidRPr="003D3A85" w:rsidRDefault="00A81AEB" w:rsidP="002B35E4">
      <w:pPr>
        <w:numPr>
          <w:ilvl w:val="0"/>
          <w:numId w:val="32"/>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7A872AC5" w14:textId="77777777" w:rsidR="00A81AEB" w:rsidRPr="00E469F9" w:rsidRDefault="00A81AEB" w:rsidP="002B35E4">
      <w:pPr>
        <w:numPr>
          <w:ilvl w:val="0"/>
          <w:numId w:val="32"/>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E80BFC1" w14:textId="77777777" w:rsidR="00A81AEB" w:rsidRPr="008C2C8E" w:rsidRDefault="00A81AEB" w:rsidP="00A81AEB">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1C491014" w14:textId="77777777" w:rsidR="00A81AEB" w:rsidRPr="00271EF0" w:rsidRDefault="00A81AEB" w:rsidP="00A81AEB">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107"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71125531" w14:textId="30C0C540" w:rsidR="00A81AEB" w:rsidRPr="00A81AEB" w:rsidRDefault="00A81AEB" w:rsidP="00FC3B90">
      <w:pPr>
        <w:spacing w:before="100" w:beforeAutospacing="1" w:after="100" w:afterAutospacing="1"/>
        <w:rPr>
          <w:lang w:val="en-GB"/>
        </w:rPr>
      </w:pPr>
      <w:r w:rsidRPr="00271EF0">
        <w:rPr>
          <w:rFonts w:ascii="Times" w:hAnsi="Times" w:cs="Calibri"/>
        </w:rPr>
        <w:t xml:space="preserve">Thank you, </w:t>
      </w:r>
      <w:r w:rsidR="006D162C">
        <w:rPr>
          <w:rFonts w:ascii="Times" w:hAnsi="Times" w:cs="Calibri"/>
        </w:rPr>
        <w:br/>
      </w:r>
      <w:r w:rsidRPr="006D162C">
        <w:t>Md Rashidul Islam, MCS Student</w:t>
      </w:r>
      <w:r w:rsidRPr="006D162C">
        <w:br/>
        <w:t>+1 (902) 884 3533</w:t>
      </w:r>
      <w:r w:rsidRPr="006D162C">
        <w:br/>
        <w:t>Dalhousie University</w:t>
      </w:r>
      <w:r w:rsidRPr="006D162C">
        <w:br/>
        <w:t>6299 South St, Halifax, NS B3H 4R2</w:t>
      </w:r>
    </w:p>
    <w:p w14:paraId="571C6AA7" w14:textId="5AFC61F6" w:rsidR="00A81AEB" w:rsidRPr="006D162C" w:rsidRDefault="00A81AEB" w:rsidP="008F30D9">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sectPr w:rsidR="00A81AEB" w:rsidRPr="006D162C" w:rsidSect="00443913">
          <w:headerReference w:type="default" r:id="rId108"/>
          <w:pgSz w:w="11906" w:h="16838"/>
          <w:pgMar w:top="1440" w:right="1440" w:bottom="1440" w:left="1440" w:header="0" w:footer="340" w:gutter="0"/>
          <w:cols w:space="708"/>
          <w:docGrid w:linePitch="360"/>
        </w:sectPr>
      </w:pPr>
    </w:p>
    <w:p w14:paraId="78ADB1CC" w14:textId="2C0E0D5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109"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576DF2C4" w:rsidR="0045432F" w:rsidRPr="00704014" w:rsidRDefault="00A75123" w:rsidP="0045432F">
      <w:pPr>
        <w:spacing w:before="100" w:beforeAutospacing="1" w:after="100" w:afterAutospacing="1"/>
        <w:rPr>
          <w:sz w:val="28"/>
          <w:szCs w:val="28"/>
        </w:rPr>
      </w:pPr>
      <w:r>
        <w:rPr>
          <w:b/>
          <w:bCs/>
          <w:sz w:val="28"/>
          <w:szCs w:val="28"/>
        </w:rPr>
        <w:t>E</w:t>
      </w:r>
      <w:r w:rsidR="00371C3A">
        <w:rPr>
          <w:b/>
          <w:bCs/>
          <w:sz w:val="28"/>
          <w:szCs w:val="28"/>
        </w:rPr>
        <w:t>.</w:t>
      </w:r>
      <w:r w:rsidR="0045432F">
        <w:rPr>
          <w:b/>
          <w:bCs/>
          <w:sz w:val="28"/>
          <w:szCs w:val="28"/>
        </w:rPr>
        <w:t>1</w:t>
      </w:r>
      <w:r w:rsidR="0045432F">
        <w:rPr>
          <w:b/>
          <w:bCs/>
          <w:sz w:val="28"/>
          <w:szCs w:val="28"/>
        </w:rPr>
        <w:tab/>
      </w:r>
      <w:r w:rsidR="0045432F"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2B35E4">
      <w:pPr>
        <w:pStyle w:val="ListParagraph"/>
        <w:numPr>
          <w:ilvl w:val="0"/>
          <w:numId w:val="17"/>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2B35E4">
      <w:pPr>
        <w:pStyle w:val="ListParagraph"/>
        <w:numPr>
          <w:ilvl w:val="0"/>
          <w:numId w:val="17"/>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084CBD8A">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453D8CF2"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w:t>
      </w:r>
      <w:r w:rsidR="009F20F9">
        <w:rPr>
          <w:color w:val="000000" w:themeColor="text1"/>
        </w:rPr>
        <w:t>E</w:t>
      </w:r>
      <w:r>
        <w:rPr>
          <w:color w:val="000000" w:themeColor="text1"/>
        </w:rPr>
        <w:t>.</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03100A9D">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0"/>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3007333A" w:rsidR="0045432F" w:rsidRPr="00FD5AB3" w:rsidRDefault="0045432F" w:rsidP="0045432F">
      <w:r>
        <w:br/>
      </w:r>
      <w:r w:rsidRPr="00FD5AB3">
        <w:t>Figure</w:t>
      </w:r>
      <w:r>
        <w:t xml:space="preserve"> </w:t>
      </w:r>
      <w:r w:rsidR="00A75123" w:rsidRPr="00803930">
        <w:rPr>
          <w:sz w:val="28"/>
          <w:szCs w:val="28"/>
        </w:rPr>
        <w:t>E</w:t>
      </w:r>
      <w:r>
        <w:t>.</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6554E825" w:rsidR="0045432F" w:rsidRDefault="0045432F" w:rsidP="0045432F">
      <w:pPr>
        <w:rPr>
          <w:b/>
          <w:bCs/>
          <w:u w:val="single"/>
        </w:rPr>
      </w:pPr>
      <w:r w:rsidRPr="00EC646B">
        <w:rPr>
          <w:b/>
          <w:bCs/>
          <w:noProof/>
        </w:rPr>
        <w:lastRenderedPageBreak/>
        <w:drawing>
          <wp:inline distT="0" distB="0" distL="0" distR="0" wp14:anchorId="363D44A0" wp14:editId="1973D459">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w:t>
      </w:r>
      <w:r w:rsidR="009F20F9">
        <w:t>E</w:t>
      </w:r>
      <w:r>
        <w:t>.</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0BA60D5D">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2"/>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055AB12E" w:rsidR="0045432F" w:rsidRPr="00FD5AB3" w:rsidRDefault="0045432F" w:rsidP="0045432F">
      <w:r>
        <w:br/>
      </w:r>
      <w:r w:rsidRPr="00FD5AB3">
        <w:t>Figure</w:t>
      </w:r>
      <w:r>
        <w:t xml:space="preserve"> </w:t>
      </w:r>
      <w:r w:rsidR="009F20F9">
        <w:t>E</w:t>
      </w:r>
      <w:r>
        <w:t>.</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7C5B67A6">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111"/>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034BEE1B" w:rsidR="0045432F" w:rsidRPr="00FD5AB3" w:rsidRDefault="0045432F" w:rsidP="0045432F">
      <w:r>
        <w:br/>
      </w:r>
      <w:r w:rsidRPr="00FD5AB3">
        <w:t>Figure</w:t>
      </w:r>
      <w:r>
        <w:t xml:space="preserve"> </w:t>
      </w:r>
      <w:r w:rsidR="009F20F9">
        <w:t>E</w:t>
      </w:r>
      <w:r>
        <w:t>.</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2B35E4">
      <w:pPr>
        <w:pStyle w:val="ListParagraph"/>
        <w:numPr>
          <w:ilvl w:val="0"/>
          <w:numId w:val="18"/>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2B35E4">
      <w:pPr>
        <w:pStyle w:val="ListParagraph"/>
        <w:numPr>
          <w:ilvl w:val="0"/>
          <w:numId w:val="18"/>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2B35E4">
      <w:pPr>
        <w:pStyle w:val="ListParagraph"/>
        <w:numPr>
          <w:ilvl w:val="0"/>
          <w:numId w:val="18"/>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2B35E4">
      <w:pPr>
        <w:pStyle w:val="ListParagraph"/>
        <w:numPr>
          <w:ilvl w:val="0"/>
          <w:numId w:val="18"/>
        </w:numPr>
        <w:spacing w:after="100" w:line="276" w:lineRule="auto"/>
        <w:rPr>
          <w:rFonts w:ascii="Times" w:hAnsi="Times"/>
          <w:color w:val="000000" w:themeColor="text1"/>
        </w:rPr>
      </w:pPr>
      <w:r w:rsidRPr="003403E6">
        <w:rPr>
          <w:rFonts w:ascii="Times" w:hAnsi="Times"/>
          <w:color w:val="000000" w:themeColor="text1"/>
        </w:rPr>
        <w:t>Questions on NASA TLX</w:t>
      </w:r>
    </w:p>
    <w:p w14:paraId="5E5BD3F1" w14:textId="77777777" w:rsidR="0085675C" w:rsidRDefault="0085675C" w:rsidP="0045432F">
      <w:pPr>
        <w:rPr>
          <w:color w:val="000000" w:themeColor="text1"/>
        </w:rPr>
        <w:sectPr w:rsidR="0085675C" w:rsidSect="00443913">
          <w:headerReference w:type="default" r:id="rId112"/>
          <w:pgSz w:w="11906" w:h="16838"/>
          <w:pgMar w:top="1440" w:right="1440" w:bottom="1440" w:left="1440" w:header="0" w:footer="340" w:gutter="0"/>
          <w:cols w:space="708"/>
          <w:docGrid w:linePitch="360"/>
        </w:sectPr>
      </w:pPr>
    </w:p>
    <w:p w14:paraId="3E645F61" w14:textId="1F4512BC" w:rsidR="0045432F" w:rsidRDefault="00A75123" w:rsidP="0045432F">
      <w:pPr>
        <w:rPr>
          <w:b/>
          <w:bCs/>
          <w:color w:val="000000" w:themeColor="text1"/>
          <w:sz w:val="28"/>
          <w:szCs w:val="28"/>
        </w:rPr>
      </w:pPr>
      <w:r>
        <w:rPr>
          <w:b/>
          <w:bCs/>
          <w:sz w:val="28"/>
          <w:szCs w:val="28"/>
        </w:rPr>
        <w:lastRenderedPageBreak/>
        <w:t>E</w:t>
      </w:r>
      <w:r w:rsidR="00371C3A">
        <w:rPr>
          <w:b/>
          <w:bCs/>
          <w:color w:val="000000" w:themeColor="text1"/>
          <w:sz w:val="28"/>
          <w:szCs w:val="28"/>
        </w:rPr>
        <w:t>.</w:t>
      </w:r>
      <w:r w:rsidR="0045432F">
        <w:rPr>
          <w:b/>
          <w:bCs/>
          <w:color w:val="000000" w:themeColor="text1"/>
          <w:sz w:val="28"/>
          <w:szCs w:val="28"/>
        </w:rPr>
        <w:t>2</w:t>
      </w:r>
      <w:r w:rsidR="0045432F" w:rsidRPr="003C653A">
        <w:rPr>
          <w:b/>
          <w:bCs/>
          <w:color w:val="000000" w:themeColor="text1"/>
          <w:sz w:val="28"/>
          <w:szCs w:val="28"/>
        </w:rPr>
        <w:tab/>
        <w:t>Example</w:t>
      </w:r>
      <w:r w:rsidR="0045432F">
        <w:rPr>
          <w:b/>
          <w:bCs/>
          <w:color w:val="000000" w:themeColor="text1"/>
          <w:sz w:val="28"/>
          <w:szCs w:val="28"/>
        </w:rPr>
        <w:t xml:space="preserve"> of CA + Bubble</w:t>
      </w:r>
      <w:r w:rsidR="0045432F"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69504" behindDoc="0" locked="0" layoutInCell="1" allowOverlap="1" wp14:anchorId="6980120E" wp14:editId="59A4345A">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105" style="position:absolute;left:0;text-align:left;margin-left:15.1pt;margin-top:14.7pt;width:453.85pt;height:243.2pt;z-index:251669504;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">
                <v:shape id="Straight Arrow Connector 84" o:spid="_x0000_s1106"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107"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108"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109"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110"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111"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112"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113"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114"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115"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116"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117"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118"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119"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120"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2752" behindDoc="0" locked="0" layoutInCell="1" allowOverlap="1" wp14:anchorId="7C7B9290" wp14:editId="0B795403">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23BCD" id="Rectangle 99" o:spid="_x0000_s1026" style="position:absolute;margin-left:243.55pt;margin-top:30.2pt;width:219.7pt;height:125.3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&#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55168" behindDoc="0" locked="0" layoutInCell="1" allowOverlap="1" wp14:anchorId="7D360E2E" wp14:editId="4898BF78">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D0201" id="Rectangle 196" o:spid="_x0000_s1026" style="position:absolute;margin-left:3.55pt;margin-top:57.75pt;width:190.9pt;height:2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&#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26F64A44">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4"/>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12FA44B9"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w:t>
      </w:r>
      <w:r w:rsidR="00AE7EF1">
        <w:rPr>
          <w:color w:val="000000" w:themeColor="text1"/>
        </w:rPr>
        <w:t>E</w:t>
      </w:r>
      <w:r>
        <w:rPr>
          <w:color w:val="000000" w:themeColor="text1"/>
        </w:rPr>
        <w:t>.</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82C530F" w14:textId="77777777" w:rsidR="0085675C" w:rsidRDefault="0085675C" w:rsidP="0045432F">
      <w:pPr>
        <w:rPr>
          <w:b/>
          <w:bCs/>
          <w:sz w:val="28"/>
          <w:szCs w:val="28"/>
          <w:u w:val="single"/>
        </w:rPr>
        <w:sectPr w:rsidR="0085675C" w:rsidSect="00443913">
          <w:pgSz w:w="11906" w:h="16838"/>
          <w:pgMar w:top="1440" w:right="1440" w:bottom="1440" w:left="1440" w:header="0" w:footer="340" w:gutter="0"/>
          <w:cols w:space="708"/>
          <w:docGrid w:linePitch="360"/>
        </w:sectPr>
      </w:pPr>
    </w:p>
    <w:p w14:paraId="363E9356" w14:textId="37EC87E5" w:rsidR="0045432F" w:rsidRPr="00E0004B" w:rsidRDefault="00803930" w:rsidP="0045432F">
      <w:pPr>
        <w:rPr>
          <w:b/>
          <w:bCs/>
          <w:sz w:val="28"/>
          <w:szCs w:val="28"/>
        </w:rPr>
      </w:pPr>
      <w:r>
        <w:rPr>
          <w:b/>
          <w:bCs/>
          <w:sz w:val="28"/>
          <w:szCs w:val="28"/>
        </w:rPr>
        <w:lastRenderedPageBreak/>
        <w:t>E</w:t>
      </w:r>
      <w:r w:rsidR="00371C3A">
        <w:rPr>
          <w:b/>
          <w:bCs/>
          <w:sz w:val="28"/>
          <w:szCs w:val="28"/>
        </w:rPr>
        <w:t>.</w:t>
      </w:r>
      <w:r w:rsidR="0045432F">
        <w:rPr>
          <w:b/>
          <w:bCs/>
          <w:sz w:val="28"/>
          <w:szCs w:val="28"/>
        </w:rPr>
        <w:t>3</w:t>
      </w:r>
      <w:r w:rsidR="0045432F">
        <w:rPr>
          <w:b/>
          <w:bCs/>
          <w:sz w:val="28"/>
          <w:szCs w:val="28"/>
        </w:rPr>
        <w:tab/>
      </w:r>
      <w:r w:rsidR="0045432F" w:rsidRPr="00E0004B">
        <w:rPr>
          <w:b/>
          <w:bCs/>
          <w:sz w:val="28"/>
          <w:szCs w:val="28"/>
        </w:rPr>
        <w:t xml:space="preserve">Questionnaire </w:t>
      </w:r>
      <w:r w:rsidR="0045432F">
        <w:rPr>
          <w:b/>
          <w:bCs/>
          <w:sz w:val="28"/>
          <w:szCs w:val="28"/>
        </w:rPr>
        <w:t>on</w:t>
      </w:r>
      <w:r w:rsidR="0045432F"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518BED3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113"/>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262B288E"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.7: CA + </w:t>
      </w:r>
      <w:proofErr w:type="spellStart"/>
      <w:r w:rsidRPr="00565895">
        <w:rPr>
          <w:lang w:val="fr-FR"/>
        </w:rPr>
        <w:t>Bubble</w:t>
      </w:r>
      <w:proofErr w:type="spellEnd"/>
      <w:r w:rsidRPr="00565895">
        <w:rPr>
          <w:lang w:val="fr-FR"/>
        </w:rPr>
        <w:t xml:space="preserve"> Questionnaire UI</w:t>
      </w:r>
    </w:p>
    <w:p w14:paraId="4639ED50" w14:textId="77777777" w:rsidR="0045432F" w:rsidRPr="00565895" w:rsidRDefault="0045432F" w:rsidP="0045432F">
      <w:pPr>
        <w:rPr>
          <w:lang w:val="fr-FR"/>
        </w:rPr>
      </w:pPr>
    </w:p>
    <w:p w14:paraId="3751E8B6" w14:textId="77777777" w:rsidR="0045432F" w:rsidRPr="00565895" w:rsidRDefault="0045432F" w:rsidP="0045432F">
      <w:pPr>
        <w:rPr>
          <w:lang w:val="fr-FR"/>
        </w:rPr>
      </w:pPr>
    </w:p>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10B616D"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5CA58F5A" w14:textId="77777777" w:rsidR="005413EE" w:rsidRDefault="005413EE" w:rsidP="0045432F">
      <w:pPr>
        <w:rPr>
          <w:color w:val="000000" w:themeColor="text1"/>
        </w:rPr>
      </w:pPr>
    </w:p>
    <w:p w14:paraId="7BCAD647" w14:textId="6CF44BEB" w:rsidR="002516D0" w:rsidRDefault="002516D0" w:rsidP="0045432F">
      <w:pPr>
        <w:rPr>
          <w:color w:val="000000" w:themeColor="text1"/>
        </w:rPr>
      </w:pPr>
      <w:r>
        <w:rPr>
          <w:noProof/>
          <w:color w:val="000000" w:themeColor="text1"/>
        </w:rPr>
        <w:drawing>
          <wp:inline distT="0" distB="0" distL="0" distR="0" wp14:anchorId="746DB1BE" wp14:editId="7F3360D6">
            <wp:extent cx="5731510" cy="424180"/>
            <wp:effectExtent l="12700" t="12700" r="889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4">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31763EBF" w14:textId="2051F2DD" w:rsidR="002516D0" w:rsidRDefault="002516D0" w:rsidP="0045432F">
      <w:pPr>
        <w:rPr>
          <w:color w:val="000000" w:themeColor="text1"/>
        </w:rPr>
      </w:pPr>
    </w:p>
    <w:p w14:paraId="02DEDB16" w14:textId="6F4AA6ED" w:rsidR="002516D0" w:rsidRDefault="002516D0" w:rsidP="0045432F">
      <w:pPr>
        <w:rPr>
          <w:color w:val="000000" w:themeColor="text1"/>
        </w:rPr>
      </w:pPr>
      <w:r>
        <w:rPr>
          <w:noProof/>
          <w:color w:val="000000" w:themeColor="text1"/>
        </w:rPr>
        <w:drawing>
          <wp:inline distT="0" distB="0" distL="0" distR="0" wp14:anchorId="23B57A01" wp14:editId="1A690A5A">
            <wp:extent cx="5731510" cy="424180"/>
            <wp:effectExtent l="12700" t="12700" r="889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5">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1DF2BE26" w14:textId="77777777" w:rsidR="005413EE" w:rsidRPr="003403E6" w:rsidRDefault="005413EE" w:rsidP="0045432F">
      <w:pPr>
        <w:rPr>
          <w:color w:val="000000" w:themeColor="text1"/>
        </w:rPr>
      </w:pPr>
    </w:p>
    <w:p w14:paraId="2739FF7C" w14:textId="0A3ACDB8" w:rsidR="005413EE" w:rsidRDefault="002516D0" w:rsidP="0045432F">
      <w:pPr>
        <w:rPr>
          <w:color w:val="FF0000"/>
        </w:rPr>
      </w:pPr>
      <w:r>
        <w:rPr>
          <w:noProof/>
          <w:color w:val="FF0000"/>
        </w:rPr>
        <w:drawing>
          <wp:inline distT="0" distB="0" distL="0" distR="0" wp14:anchorId="16C24255" wp14:editId="156F3536">
            <wp:extent cx="5731510" cy="424180"/>
            <wp:effectExtent l="12700" t="12700" r="889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16">
                      <a:extLst>
                        <a:ext uri="{28A0092B-C50C-407E-A947-70E740481C1C}">
                          <a14:useLocalDpi xmlns:a14="http://schemas.microsoft.com/office/drawing/2010/main" val="0"/>
                        </a:ext>
                      </a:extLst>
                    </a:blip>
                    <a:stretch>
                      <a:fillRect/>
                    </a:stretch>
                  </pic:blipFill>
                  <pic:spPr>
                    <a:xfrm>
                      <a:off x="0" y="0"/>
                      <a:ext cx="5731510" cy="424180"/>
                    </a:xfrm>
                    <a:prstGeom prst="rect">
                      <a:avLst/>
                    </a:prstGeom>
                    <a:ln w="3175">
                      <a:solidFill>
                        <a:schemeClr val="accent1"/>
                      </a:solidFill>
                    </a:ln>
                  </pic:spPr>
                </pic:pic>
              </a:graphicData>
            </a:graphic>
          </wp:inline>
        </w:drawing>
      </w:r>
    </w:p>
    <w:p w14:paraId="604DA353" w14:textId="1D7F9C7E" w:rsidR="002516D0" w:rsidRDefault="002516D0" w:rsidP="0045432F">
      <w:pPr>
        <w:rPr>
          <w:color w:val="FF0000"/>
        </w:rPr>
      </w:pPr>
    </w:p>
    <w:p w14:paraId="43A3527C" w14:textId="2F51DF61" w:rsidR="002516D0" w:rsidRDefault="002516D0" w:rsidP="0045432F">
      <w:pPr>
        <w:rPr>
          <w:color w:val="FF0000"/>
        </w:rPr>
      </w:pPr>
      <w:r>
        <w:rPr>
          <w:noProof/>
          <w:color w:val="FF0000"/>
        </w:rPr>
        <w:drawing>
          <wp:inline distT="0" distB="0" distL="0" distR="0" wp14:anchorId="72F35644" wp14:editId="5379B4DD">
            <wp:extent cx="5731510" cy="944880"/>
            <wp:effectExtent l="12700" t="12700" r="8890" b="762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31510" cy="944880"/>
                    </a:xfrm>
                    <a:prstGeom prst="rect">
                      <a:avLst/>
                    </a:prstGeom>
                    <a:ln w="3175">
                      <a:solidFill>
                        <a:schemeClr val="accent1"/>
                      </a:solidFill>
                    </a:ln>
                  </pic:spPr>
                </pic:pic>
              </a:graphicData>
            </a:graphic>
          </wp:inline>
        </w:drawing>
      </w:r>
    </w:p>
    <w:p w14:paraId="30C299AC" w14:textId="4BD120E6" w:rsidR="002516D0" w:rsidRDefault="002516D0" w:rsidP="0045432F">
      <w:pPr>
        <w:rPr>
          <w:color w:val="FF0000"/>
        </w:rPr>
      </w:pPr>
      <w:r>
        <w:rPr>
          <w:noProof/>
          <w:color w:val="FF0000"/>
        </w:rPr>
        <w:lastRenderedPageBreak/>
        <w:drawing>
          <wp:inline distT="0" distB="0" distL="0" distR="0" wp14:anchorId="35BD4A17" wp14:editId="35328CA7">
            <wp:extent cx="5731510" cy="944880"/>
            <wp:effectExtent l="12700" t="12700" r="8890" b="7620"/>
            <wp:docPr id="391" name="Picture 39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Graphical user interface, text, application, chat or text message&#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31510" cy="944880"/>
                    </a:xfrm>
                    <a:prstGeom prst="rect">
                      <a:avLst/>
                    </a:prstGeom>
                    <a:ln w="3175">
                      <a:solidFill>
                        <a:schemeClr val="accent1"/>
                      </a:solidFill>
                    </a:ln>
                  </pic:spPr>
                </pic:pic>
              </a:graphicData>
            </a:graphic>
          </wp:inline>
        </w:drawing>
      </w:r>
    </w:p>
    <w:p w14:paraId="4A117755" w14:textId="77777777" w:rsidR="002516D0" w:rsidRDefault="002516D0" w:rsidP="0045432F">
      <w:pPr>
        <w:rPr>
          <w:color w:val="FF0000"/>
        </w:rPr>
      </w:pPr>
    </w:p>
    <w:p w14:paraId="6126C9DB" w14:textId="2C03646D" w:rsidR="0045432F" w:rsidRDefault="002516D0" w:rsidP="0045432F">
      <w:pPr>
        <w:rPr>
          <w:color w:val="000000" w:themeColor="text1"/>
        </w:rPr>
      </w:pPr>
      <w:r>
        <w:rPr>
          <w:noProof/>
          <w:color w:val="000000" w:themeColor="text1"/>
        </w:rPr>
        <w:drawing>
          <wp:inline distT="0" distB="0" distL="0" distR="0" wp14:anchorId="7E3FEEA3" wp14:editId="3D67BE1B">
            <wp:extent cx="5731510" cy="433705"/>
            <wp:effectExtent l="12700" t="12700" r="8890" b="1079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pic:nvPicPr>
                  <pic:blipFill>
                    <a:blip r:embed="rId119">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19307BDF" w14:textId="740CDE6B" w:rsidR="002516D0" w:rsidRDefault="002516D0" w:rsidP="0045432F">
      <w:pPr>
        <w:rPr>
          <w:color w:val="000000" w:themeColor="text1"/>
        </w:rPr>
      </w:pPr>
    </w:p>
    <w:p w14:paraId="2CBDA8DB" w14:textId="43AC9A76" w:rsidR="002516D0" w:rsidRDefault="002516D0" w:rsidP="0045432F">
      <w:pPr>
        <w:rPr>
          <w:color w:val="000000" w:themeColor="text1"/>
        </w:rPr>
      </w:pPr>
      <w:r>
        <w:rPr>
          <w:noProof/>
          <w:color w:val="000000" w:themeColor="text1"/>
        </w:rPr>
        <w:drawing>
          <wp:inline distT="0" distB="0" distL="0" distR="0" wp14:anchorId="566673A9" wp14:editId="28F68D17">
            <wp:extent cx="5731510" cy="433705"/>
            <wp:effectExtent l="12700" t="12700" r="8890" b="1079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120">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4FAE6952" w14:textId="77777777" w:rsidR="005413EE" w:rsidRDefault="005413EE" w:rsidP="0045432F">
      <w:pPr>
        <w:rPr>
          <w:color w:val="000000" w:themeColor="text1"/>
        </w:rPr>
      </w:pPr>
    </w:p>
    <w:p w14:paraId="3E5CB4DE" w14:textId="17CE4457" w:rsidR="002516D0" w:rsidRDefault="002516D0" w:rsidP="0045432F">
      <w:pPr>
        <w:rPr>
          <w:color w:val="000000" w:themeColor="text1"/>
        </w:rPr>
      </w:pPr>
      <w:r>
        <w:rPr>
          <w:noProof/>
          <w:color w:val="000000" w:themeColor="text1"/>
        </w:rPr>
        <w:drawing>
          <wp:inline distT="0" distB="0" distL="0" distR="0" wp14:anchorId="5F207846" wp14:editId="7770F67A">
            <wp:extent cx="5731510" cy="433705"/>
            <wp:effectExtent l="12700" t="12700" r="8890" b="1079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121">
                      <a:extLst>
                        <a:ext uri="{28A0092B-C50C-407E-A947-70E740481C1C}">
                          <a14:useLocalDpi xmlns:a14="http://schemas.microsoft.com/office/drawing/2010/main" val="0"/>
                        </a:ext>
                      </a:extLst>
                    </a:blip>
                    <a:stretch>
                      <a:fillRect/>
                    </a:stretch>
                  </pic:blipFill>
                  <pic:spPr>
                    <a:xfrm>
                      <a:off x="0" y="0"/>
                      <a:ext cx="5731510" cy="433705"/>
                    </a:xfrm>
                    <a:prstGeom prst="rect">
                      <a:avLst/>
                    </a:prstGeom>
                    <a:ln w="3175">
                      <a:solidFill>
                        <a:schemeClr val="accent1"/>
                      </a:solidFill>
                    </a:ln>
                  </pic:spPr>
                </pic:pic>
              </a:graphicData>
            </a:graphic>
          </wp:inline>
        </w:drawing>
      </w:r>
    </w:p>
    <w:p w14:paraId="065B2597" w14:textId="77777777" w:rsidR="002516D0" w:rsidRDefault="002516D0" w:rsidP="0045432F">
      <w:pPr>
        <w:rPr>
          <w:color w:val="000000" w:themeColor="text1"/>
        </w:rPr>
      </w:pPr>
    </w:p>
    <w:p w14:paraId="281ACD06" w14:textId="60BF94AB"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.8: Questions on CA + </w:t>
      </w:r>
      <w:proofErr w:type="spellStart"/>
      <w:r w:rsidRPr="00565895">
        <w:rPr>
          <w:color w:val="000000" w:themeColor="text1"/>
          <w:lang w:val="fr-FR"/>
        </w:rPr>
        <w:t>Bubble</w:t>
      </w:r>
      <w:proofErr w:type="spellEnd"/>
      <w:r w:rsidRPr="00565895">
        <w:rPr>
          <w:color w:val="000000" w:themeColor="text1"/>
          <w:lang w:val="fr-FR"/>
        </w:rPr>
        <w:t xml:space="preserve"> </w:t>
      </w:r>
    </w:p>
    <w:p w14:paraId="27381953" w14:textId="77777777" w:rsidR="0045432F" w:rsidRPr="00565895" w:rsidRDefault="0045432F" w:rsidP="0045432F">
      <w:pPr>
        <w:rPr>
          <w:color w:val="FF0000"/>
          <w:lang w:val="fr-FR"/>
        </w:rPr>
      </w:pPr>
    </w:p>
    <w:p w14:paraId="2E305D32" w14:textId="77777777" w:rsidR="0045432F" w:rsidRPr="00565895" w:rsidRDefault="0045432F" w:rsidP="0045432F">
      <w:pPr>
        <w:rPr>
          <w:lang w:val="fr-FR"/>
        </w:rPr>
      </w:pPr>
    </w:p>
    <w:p w14:paraId="34EFEA2F" w14:textId="77777777" w:rsidR="0085675C" w:rsidRDefault="0085675C" w:rsidP="0045432F">
      <w:pPr>
        <w:rPr>
          <w:b/>
          <w:bCs/>
          <w:sz w:val="28"/>
          <w:szCs w:val="28"/>
          <w:u w:val="single"/>
          <w:lang w:val="fr-FR"/>
        </w:rPr>
        <w:sectPr w:rsidR="0085675C" w:rsidSect="00443913">
          <w:pgSz w:w="11906" w:h="16838"/>
          <w:pgMar w:top="1440" w:right="1440" w:bottom="1440" w:left="1440" w:header="0" w:footer="340" w:gutter="0"/>
          <w:cols w:space="708"/>
          <w:docGrid w:linePitch="360"/>
        </w:sectPr>
      </w:pPr>
    </w:p>
    <w:p w14:paraId="74DD04B3" w14:textId="08262E9E" w:rsidR="0045432F" w:rsidRDefault="00803930" w:rsidP="0045432F">
      <w:pPr>
        <w:rPr>
          <w:b/>
          <w:bCs/>
          <w:sz w:val="28"/>
          <w:szCs w:val="28"/>
          <w:u w:val="single"/>
        </w:rPr>
      </w:pPr>
      <w:r w:rsidRPr="00565895">
        <w:rPr>
          <w:b/>
          <w:bCs/>
          <w:color w:val="000000" w:themeColor="text1"/>
          <w:sz w:val="28"/>
          <w:szCs w:val="28"/>
        </w:rPr>
        <w:lastRenderedPageBreak/>
        <w:t>E</w:t>
      </w:r>
      <w:r w:rsidR="00371C3A" w:rsidRPr="00565895">
        <w:rPr>
          <w:b/>
          <w:bCs/>
          <w:color w:val="000000" w:themeColor="text1"/>
          <w:sz w:val="28"/>
          <w:szCs w:val="28"/>
        </w:rPr>
        <w:t>.</w:t>
      </w:r>
      <w:r w:rsidR="0045432F" w:rsidRPr="00565895">
        <w:rPr>
          <w:b/>
          <w:bCs/>
          <w:color w:val="000000" w:themeColor="text1"/>
          <w:sz w:val="28"/>
          <w:szCs w:val="28"/>
        </w:rPr>
        <w:t xml:space="preserve">4 </w:t>
      </w:r>
      <w:r w:rsidRPr="00565895">
        <w:rPr>
          <w:b/>
          <w:bCs/>
          <w:color w:val="000000" w:themeColor="text1"/>
          <w:sz w:val="28"/>
          <w:szCs w:val="28"/>
        </w:rPr>
        <w:tab/>
      </w:r>
      <w:r w:rsidR="0045432F" w:rsidRPr="00565895">
        <w:rPr>
          <w:b/>
          <w:bCs/>
          <w:color w:val="000000" w:themeColor="text1"/>
          <w:sz w:val="28"/>
          <w:szCs w:val="28"/>
        </w:rPr>
        <w:t xml:space="preserve">Example of VSUP + </w:t>
      </w:r>
      <w:proofErr w:type="gramStart"/>
      <w:r w:rsidR="0045432F" w:rsidRPr="00565895">
        <w:rPr>
          <w:b/>
          <w:bCs/>
          <w:color w:val="000000" w:themeColor="text1"/>
          <w:sz w:val="28"/>
          <w:szCs w:val="28"/>
        </w:rPr>
        <w:t>Bubble :</w:t>
      </w:r>
      <w:proofErr w:type="gramEnd"/>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07392" behindDoc="0" locked="0" layoutInCell="1" allowOverlap="1" wp14:anchorId="26F476B5" wp14:editId="51A5FE04">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9B5A5" id="Straight Arrow Connector 220" o:spid="_x0000_s1026" type="#_x0000_t32" style="position:absolute;margin-left:320.6pt;margin-top:68.7pt;width:69.75pt;height:20.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08416" behindDoc="0" locked="0" layoutInCell="1" allowOverlap="1" wp14:anchorId="012105BE" wp14:editId="680EB04C">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234277" id="Straight Arrow Connector 221" o:spid="_x0000_s1026" type="#_x0000_t32" style="position:absolute;margin-left:185.4pt;margin-top:212.7pt;width:46.7pt;height:16.9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3120" behindDoc="0" locked="0" layoutInCell="1" allowOverlap="1" wp14:anchorId="1326F597" wp14:editId="168E5371">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DF7D" id="Rectangle 236" o:spid="_x0000_s1026" style="position:absolute;margin-left:2.85pt;margin-top:49.1pt;width:182.35pt;height:20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5053C7B8" wp14:editId="6D23C4E1">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121" type="#_x0000_t202" style="position:absolute;margin-left:187.35pt;margin-top:148.2pt;width:50.1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5D00CCB6" wp14:editId="1044D9BC">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1B0AEF" id="Straight Arrow Connector 231" o:spid="_x0000_s1026" type="#_x0000_t32" style="position:absolute;margin-left:96.75pt;margin-top:128.45pt;width:90.8pt;height:22.6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3FABDFE1" wp14:editId="3C61CDA6">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122" type="#_x0000_t202" style="position:absolute;margin-left:390.25pt;margin-top:84.35pt;width:34.65pt;height:13.8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ygAJgIAAEsEAAAOAAAAZHJzL2Uyb0RvYy54bWysVFFv2yAQfp+0/4B4X+xkaV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PkfKAAmAgAASwQAAA4AAAAAAAAAAAAAAAAALgIAAGRy&#13;&#10;cy9lMm9Eb2MueG1sUEsBAi0AFAAGAAgAAAAhAMjZeQblAAAAEAEAAA8AAAAAAAAAAAAAAAAAgAQA&#13;&#10;AGRycy9kb3ducmV2LnhtbFBLBQYAAAAABAAEAPMAAACSBQ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8708BB3" wp14:editId="0F1B36AB">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123" type="#_x0000_t202" style="position:absolute;margin-left:309.1pt;margin-top:20.9pt;width:44.25pt;height:13.8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hiiJwIAAEsEAAAOAAAAZHJzL2Uyb0RvYy54bWysVMGO2jAQvVfqP1i+lwQqWB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SaIYoi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6544760A" wp14:editId="220CFE09">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E4F2D" id="Straight Arrow Connector 228" o:spid="_x0000_s1026" type="#_x0000_t32" style="position:absolute;margin-left:317.05pt;margin-top:30.5pt;width:3.6pt;height:35.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0464" behindDoc="0" locked="0" layoutInCell="1" allowOverlap="1" wp14:anchorId="295E4F1A" wp14:editId="677A76C9">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124" type="#_x0000_t202" style="position:absolute;margin-left:172.6pt;margin-top:7.0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nXNJw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1488" behindDoc="0" locked="0" layoutInCell="1" allowOverlap="1" wp14:anchorId="76E0C378" wp14:editId="602BDCDA">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7C703" id="Straight Arrow Connector 224" o:spid="_x0000_s1026" type="#_x0000_t32" style="position:absolute;margin-left:199.85pt;margin-top:20.9pt;width:28pt;height: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4E3C1A9A" wp14:editId="0DC47D40">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44092" id="Straight Arrow Connector 234" o:spid="_x0000_s1026" type="#_x0000_t32" style="position:absolute;margin-left:38.65pt;margin-top:14.9pt;width:15.6pt;height:15.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00B9BD52" wp14:editId="4605C2DC">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125" type="#_x0000_t202" style="position:absolute;margin-left:33.95pt;margin-top:31.55pt;width:68.25pt;height:13.8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tjKg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i5M+353UJ6JBoROId7JtaZiN8KHZ4EkCeqcZB6eaKkMUDK4WJwdAH/87TzG06TIy1lDEiu4/34U&#13;&#10;qDgzXy3NMOqxN7A3dr1hj/UKqOMRPSAnk0kXMJjerBDqV1L/MmYhl7CSchU89OYqdEKn1yPVcpmC&#13;&#10;SHVOhI3dOhmhI8OR+pf2VaC7zCfQYB+hF5/I34ypi403LSyPASqdZhiJ7Vi88E2KTSq4vK74JH7d&#13;&#10;p6jbP2DxEw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Fe2MqAnAgAASwQAAA4AAAAAAAAAAAAAAAAALgIAAGRy&#13;&#10;cy9lMm9Eb2MueG1sUEsBAi0AFAAGAAgAAAAhAMh23gvkAAAADQEAAA8AAAAAAAAAAAAAAAAAgQQA&#13;&#10;AGRycy9kb3ducmV2LnhtbFBLBQYAAAAABAAEAPMAAACSBQ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606D357A" wp14:editId="66115E1E">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AB31B93" id="Straight Arrow Connector 227" o:spid="_x0000_s1026" type="#_x0000_t32" style="position:absolute;margin-left:414.25pt;margin-top:175.95pt;width:38.4pt;height:41.15pt;flip:y;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2512" behindDoc="0" locked="0" layoutInCell="1" allowOverlap="1" wp14:anchorId="74FD712F" wp14:editId="435489D4">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126" type="#_x0000_t202" style="position:absolute;margin-left:369.65pt;margin-top:217.3pt;width:69.8pt;height:13.8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YAcDViYCAABLBAAADgAAAAAAAAAAAAAAAAAuAgAA&#13;&#10;ZHJzL2Uyb0RvYy54bWxQSwECLQAUAAYACAAAACEAevREd+cAAAAQAQAADwAAAAAAAAAAAAAAAACA&#13;&#10;BAAAZHJzL2Rvd25yZXYueG1sUEsFBgAAAAAEAAQA8wAAAJQFA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3536" behindDoc="0" locked="0" layoutInCell="1" allowOverlap="1" wp14:anchorId="31666DCD" wp14:editId="1D385732">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B8DF733" id="Straight Arrow Connector 226" o:spid="_x0000_s1026" type="#_x0000_t32" style="position:absolute;margin-left:397.95pt;margin-top:176.1pt;width:16.5pt;height:41.05pt;flip:x 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4144" behindDoc="0" locked="0" layoutInCell="1" allowOverlap="1" wp14:anchorId="28F3F679" wp14:editId="1575D017">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4ADBC" id="Rectangle 235" o:spid="_x0000_s1026" style="position:absolute;margin-left:227.85pt;margin-top:18.2pt;width:219.7pt;height:125.3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09440" behindDoc="0" locked="0" layoutInCell="1" allowOverlap="1" wp14:anchorId="5BD8E44A" wp14:editId="63BCBB4D">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127" type="#_x0000_t202" style="position:absolute;margin-left:232.9pt;margin-top:226.75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B/P0fMlAgAASwQAAA4AAAAAAAAAAAAAAAAALgIAAGRy&#13;&#10;cy9lMm9Eb2MueG1sUEsBAi0AFAAGAAgAAAAhAEYMR0jmAAAAEAEAAA8AAAAAAAAAAAAAAAAAfwQA&#13;&#10;AGRycy9kb3ducmV2LnhtbFBLBQYAAAAABAAEAPMAAACSBQ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5A6A549C">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30B75018"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603DB590" w14:textId="77777777" w:rsidR="0085675C" w:rsidRDefault="0085675C" w:rsidP="0045432F">
      <w:pPr>
        <w:rPr>
          <w:b/>
          <w:bCs/>
          <w:sz w:val="28"/>
          <w:szCs w:val="28"/>
          <w:u w:val="single"/>
        </w:rPr>
        <w:sectPr w:rsidR="0085675C" w:rsidSect="00443913">
          <w:pgSz w:w="11906" w:h="16838"/>
          <w:pgMar w:top="1440" w:right="1440" w:bottom="1440" w:left="1440" w:header="0" w:footer="340" w:gutter="0"/>
          <w:cols w:space="708"/>
          <w:docGrid w:linePitch="360"/>
        </w:sectPr>
      </w:pPr>
    </w:p>
    <w:p w14:paraId="1B460B78" w14:textId="3BD70F62" w:rsidR="0045432F" w:rsidRPr="008059B9" w:rsidRDefault="00803930" w:rsidP="0045432F">
      <w:pPr>
        <w:rPr>
          <w:b/>
          <w:bCs/>
          <w:color w:val="000000" w:themeColor="text1"/>
          <w:sz w:val="28"/>
          <w:szCs w:val="28"/>
          <w:lang w:val="fr-FR"/>
        </w:rPr>
      </w:pPr>
      <w:r>
        <w:rPr>
          <w:b/>
          <w:bCs/>
          <w:color w:val="000000" w:themeColor="text1"/>
          <w:sz w:val="28"/>
          <w:szCs w:val="28"/>
          <w:lang w:val="fr-FR"/>
        </w:rPr>
        <w:lastRenderedPageBreak/>
        <w:t>E</w:t>
      </w:r>
      <w:r w:rsidR="00BE0BDC">
        <w:rPr>
          <w:b/>
          <w:bCs/>
          <w:color w:val="000000" w:themeColor="text1"/>
          <w:sz w:val="28"/>
          <w:szCs w:val="28"/>
          <w:lang w:val="fr-FR"/>
        </w:rPr>
        <w:t>.5</w:t>
      </w:r>
      <w:r w:rsidR="0045432F" w:rsidRPr="008059B9">
        <w:rPr>
          <w:b/>
          <w:bCs/>
          <w:color w:val="000000" w:themeColor="text1"/>
          <w:sz w:val="28"/>
          <w:szCs w:val="28"/>
          <w:lang w:val="fr-FR"/>
        </w:rPr>
        <w:tab/>
        <w:t xml:space="preserve">Questionnaire on VSUP + </w:t>
      </w:r>
      <w:proofErr w:type="spellStart"/>
      <w:r w:rsidR="0045432F" w:rsidRPr="008059B9">
        <w:rPr>
          <w:b/>
          <w:bCs/>
          <w:color w:val="000000" w:themeColor="text1"/>
          <w:sz w:val="28"/>
          <w:szCs w:val="28"/>
          <w:lang w:val="fr-FR"/>
        </w:rPr>
        <w:t>Bubble</w:t>
      </w:r>
      <w:proofErr w:type="spellEnd"/>
      <w:r w:rsidR="0045432F">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C3CC42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122"/>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038878BF" w:rsidR="0045432F" w:rsidRPr="00D239DC" w:rsidRDefault="0045432F" w:rsidP="0045432F">
      <w:pPr>
        <w:rPr>
          <w:lang w:val="fr-FR"/>
        </w:rPr>
      </w:pPr>
      <w:r w:rsidRPr="00565895">
        <w:rPr>
          <w:lang w:val="fr-FR"/>
        </w:rPr>
        <w:t xml:space="preserve">        </w:t>
      </w:r>
      <w:r w:rsidRPr="00565895">
        <w:rPr>
          <w:lang w:val="fr-FR"/>
        </w:rPr>
        <w:tab/>
      </w:r>
      <w:r w:rsidRPr="00565895">
        <w:rPr>
          <w:lang w:val="fr-FR"/>
        </w:rPr>
        <w:tab/>
      </w:r>
      <w:r w:rsidRPr="00565895">
        <w:rPr>
          <w:lang w:val="fr-FR"/>
        </w:rPr>
        <w:tab/>
        <w:t xml:space="preserve">  </w:t>
      </w:r>
      <w:r w:rsidRPr="00D239DC">
        <w:rPr>
          <w:lang w:val="fr-FR"/>
        </w:rPr>
        <w:br/>
        <w:t xml:space="preserve">Figure </w:t>
      </w:r>
      <w:r w:rsidR="00AE7EF1" w:rsidRPr="00D239DC">
        <w:rPr>
          <w:lang w:val="fr-FR"/>
        </w:rPr>
        <w:t>E</w:t>
      </w:r>
      <w:r w:rsidRPr="00D239DC">
        <w:rPr>
          <w:lang w:val="fr-FR"/>
        </w:rPr>
        <w:t>.10</w:t>
      </w:r>
      <w:r w:rsidRPr="00D239DC">
        <w:rPr>
          <w:color w:val="000000" w:themeColor="text1"/>
          <w:lang w:val="fr-FR"/>
        </w:rPr>
        <w:t> </w:t>
      </w:r>
      <w:r w:rsidRPr="00D239DC">
        <w:rPr>
          <w:lang w:val="fr-FR"/>
        </w:rPr>
        <w:t xml:space="preserve">:  VSUP + </w:t>
      </w:r>
      <w:proofErr w:type="spellStart"/>
      <w:r w:rsidRPr="00D239DC">
        <w:rPr>
          <w:lang w:val="fr-FR"/>
        </w:rPr>
        <w:t>Bubble</w:t>
      </w:r>
      <w:proofErr w:type="spellEnd"/>
      <w:r w:rsidRPr="00D239DC">
        <w:rPr>
          <w:lang w:val="fr-FR"/>
        </w:rPr>
        <w:t xml:space="preserve"> </w:t>
      </w:r>
      <w:r w:rsidRPr="00D239DC">
        <w:rPr>
          <w:color w:val="000000" w:themeColor="text1"/>
          <w:lang w:val="fr-FR"/>
        </w:rPr>
        <w:t>Questionnaire UI</w:t>
      </w:r>
    </w:p>
    <w:p w14:paraId="0D894D88" w14:textId="77777777" w:rsidR="0045432F" w:rsidRPr="00D239DC" w:rsidRDefault="0045432F" w:rsidP="0045432F">
      <w:pPr>
        <w:rPr>
          <w:lang w:val="fr-FR"/>
        </w:rPr>
      </w:pPr>
    </w:p>
    <w:p w14:paraId="67701393" w14:textId="77777777" w:rsidR="0045432F" w:rsidRPr="00D239DC" w:rsidRDefault="0045432F" w:rsidP="0045432F">
      <w:pPr>
        <w:rPr>
          <w:lang w:val="fr-FR"/>
        </w:rPr>
      </w:pPr>
    </w:p>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56795A2B"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088501BC" w14:textId="77777777" w:rsidR="005413EE" w:rsidRPr="003403E6" w:rsidRDefault="005413EE" w:rsidP="0045432F">
      <w:pPr>
        <w:rPr>
          <w:color w:val="000000" w:themeColor="text1"/>
        </w:rPr>
      </w:pPr>
    </w:p>
    <w:p w14:paraId="334511FB" w14:textId="3B9B987A" w:rsidR="005413EE" w:rsidRPr="0070208B" w:rsidRDefault="005413EE" w:rsidP="0045432F">
      <w:pPr>
        <w:rPr>
          <w:b/>
          <w:bCs/>
          <w:color w:val="A5A5A5" w:themeColor="accent3"/>
        </w:rPr>
      </w:pPr>
      <w:r>
        <w:rPr>
          <w:b/>
          <w:bCs/>
          <w:noProof/>
          <w:color w:val="A5A5A5" w:themeColor="accent3"/>
        </w:rPr>
        <w:drawing>
          <wp:inline distT="0" distB="0" distL="0" distR="0" wp14:anchorId="798732A0" wp14:editId="0A7769D0">
            <wp:extent cx="5731510" cy="345440"/>
            <wp:effectExtent l="12700" t="12700" r="8890" b="1016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pic:cNvPicPr/>
                  </pic:nvPicPr>
                  <pic:blipFill>
                    <a:blip r:embed="rId123">
                      <a:extLst>
                        <a:ext uri="{28A0092B-C50C-407E-A947-70E740481C1C}">
                          <a14:useLocalDpi xmlns:a14="http://schemas.microsoft.com/office/drawing/2010/main" val="0"/>
                        </a:ext>
                      </a:extLst>
                    </a:blip>
                    <a:stretch>
                      <a:fillRect/>
                    </a:stretch>
                  </pic:blipFill>
                  <pic:spPr>
                    <a:xfrm>
                      <a:off x="0" y="0"/>
                      <a:ext cx="5731510" cy="345440"/>
                    </a:xfrm>
                    <a:prstGeom prst="rect">
                      <a:avLst/>
                    </a:prstGeom>
                    <a:ln w="3175">
                      <a:solidFill>
                        <a:schemeClr val="accent1"/>
                      </a:solidFill>
                    </a:ln>
                  </pic:spPr>
                </pic:pic>
              </a:graphicData>
            </a:graphic>
          </wp:inline>
        </w:drawing>
      </w:r>
    </w:p>
    <w:p w14:paraId="6DEC089A" w14:textId="0112065A" w:rsidR="0045432F" w:rsidRDefault="0045432F" w:rsidP="0045432F">
      <w:pPr>
        <w:rPr>
          <w:b/>
          <w:bCs/>
          <w:color w:val="A5A5A5" w:themeColor="accent3"/>
        </w:rPr>
      </w:pPr>
    </w:p>
    <w:p w14:paraId="2B8A67EA" w14:textId="4453D1DE" w:rsidR="005413EE" w:rsidRDefault="005413EE" w:rsidP="0045432F">
      <w:pPr>
        <w:rPr>
          <w:b/>
          <w:bCs/>
          <w:color w:val="A5A5A5" w:themeColor="accent3"/>
        </w:rPr>
      </w:pPr>
      <w:r>
        <w:rPr>
          <w:b/>
          <w:bCs/>
          <w:noProof/>
          <w:color w:val="A5A5A5" w:themeColor="accent3"/>
        </w:rPr>
        <w:drawing>
          <wp:inline distT="0" distB="0" distL="0" distR="0" wp14:anchorId="08162785" wp14:editId="406A2D2C">
            <wp:extent cx="5731510" cy="354330"/>
            <wp:effectExtent l="12700" t="12700" r="8890" b="1397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pic:nvPicPr>
                  <pic:blipFill>
                    <a:blip r:embed="rId124">
                      <a:extLst>
                        <a:ext uri="{28A0092B-C50C-407E-A947-70E740481C1C}">
                          <a14:useLocalDpi xmlns:a14="http://schemas.microsoft.com/office/drawing/2010/main" val="0"/>
                        </a:ext>
                      </a:extLst>
                    </a:blip>
                    <a:stretch>
                      <a:fillRect/>
                    </a:stretch>
                  </pic:blipFill>
                  <pic:spPr>
                    <a:xfrm>
                      <a:off x="0" y="0"/>
                      <a:ext cx="5731510" cy="354330"/>
                    </a:xfrm>
                    <a:prstGeom prst="rect">
                      <a:avLst/>
                    </a:prstGeom>
                    <a:ln w="3175">
                      <a:solidFill>
                        <a:schemeClr val="accent1"/>
                      </a:solidFill>
                    </a:ln>
                  </pic:spPr>
                </pic:pic>
              </a:graphicData>
            </a:graphic>
          </wp:inline>
        </w:drawing>
      </w:r>
    </w:p>
    <w:p w14:paraId="5EA71D2B" w14:textId="77777777" w:rsidR="005413EE" w:rsidRDefault="005413EE" w:rsidP="0045432F">
      <w:pPr>
        <w:rPr>
          <w:b/>
          <w:bCs/>
          <w:color w:val="A5A5A5" w:themeColor="accent3"/>
        </w:rPr>
      </w:pPr>
    </w:p>
    <w:p w14:paraId="4B94CAB5" w14:textId="74AD11A5" w:rsidR="005413EE" w:rsidRDefault="005413EE" w:rsidP="0045432F">
      <w:pPr>
        <w:rPr>
          <w:b/>
          <w:bCs/>
          <w:color w:val="A5A5A5" w:themeColor="accent3"/>
        </w:rPr>
      </w:pPr>
      <w:r>
        <w:rPr>
          <w:b/>
          <w:bCs/>
          <w:noProof/>
          <w:color w:val="A5A5A5" w:themeColor="accent3"/>
        </w:rPr>
        <w:drawing>
          <wp:inline distT="0" distB="0" distL="0" distR="0" wp14:anchorId="48E1CC0C" wp14:editId="1EBA85D5">
            <wp:extent cx="5731510" cy="354330"/>
            <wp:effectExtent l="12700" t="12700" r="8890" b="139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pic:cNvPicPr/>
                  </pic:nvPicPr>
                  <pic:blipFill>
                    <a:blip r:embed="rId125">
                      <a:extLst>
                        <a:ext uri="{28A0092B-C50C-407E-A947-70E740481C1C}">
                          <a14:useLocalDpi xmlns:a14="http://schemas.microsoft.com/office/drawing/2010/main" val="0"/>
                        </a:ext>
                      </a:extLst>
                    </a:blip>
                    <a:stretch>
                      <a:fillRect/>
                    </a:stretch>
                  </pic:blipFill>
                  <pic:spPr>
                    <a:xfrm>
                      <a:off x="0" y="0"/>
                      <a:ext cx="5731510" cy="354330"/>
                    </a:xfrm>
                    <a:prstGeom prst="rect">
                      <a:avLst/>
                    </a:prstGeom>
                    <a:ln w="3175">
                      <a:solidFill>
                        <a:schemeClr val="accent1"/>
                      </a:solidFill>
                    </a:ln>
                  </pic:spPr>
                </pic:pic>
              </a:graphicData>
            </a:graphic>
          </wp:inline>
        </w:drawing>
      </w:r>
    </w:p>
    <w:p w14:paraId="2E8ADBE8" w14:textId="77777777" w:rsidR="005413EE" w:rsidRDefault="005413EE" w:rsidP="0045432F">
      <w:pPr>
        <w:rPr>
          <w:b/>
          <w:bCs/>
          <w:color w:val="A5A5A5" w:themeColor="accent3"/>
        </w:rPr>
      </w:pPr>
    </w:p>
    <w:p w14:paraId="5099109C" w14:textId="1091A18A" w:rsidR="005413EE" w:rsidRDefault="005413EE" w:rsidP="0045432F">
      <w:pPr>
        <w:rPr>
          <w:b/>
          <w:bCs/>
          <w:color w:val="A5A5A5" w:themeColor="accent3"/>
        </w:rPr>
      </w:pPr>
      <w:r>
        <w:rPr>
          <w:b/>
          <w:bCs/>
          <w:noProof/>
          <w:color w:val="A5A5A5" w:themeColor="accent3"/>
        </w:rPr>
        <w:drawing>
          <wp:inline distT="0" distB="0" distL="0" distR="0" wp14:anchorId="7320D504" wp14:editId="12E905D6">
            <wp:extent cx="5731510" cy="754380"/>
            <wp:effectExtent l="12700" t="12700" r="8890" b="7620"/>
            <wp:docPr id="417" name="Picture 4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Graphical user interface, text, application, chat or text messag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731510" cy="754380"/>
                    </a:xfrm>
                    <a:prstGeom prst="rect">
                      <a:avLst/>
                    </a:prstGeom>
                    <a:ln w="3175">
                      <a:solidFill>
                        <a:schemeClr val="accent1"/>
                      </a:solidFill>
                    </a:ln>
                  </pic:spPr>
                </pic:pic>
              </a:graphicData>
            </a:graphic>
          </wp:inline>
        </w:drawing>
      </w:r>
    </w:p>
    <w:p w14:paraId="3DEED77E" w14:textId="77777777" w:rsidR="005413EE" w:rsidRDefault="005413EE" w:rsidP="0045432F">
      <w:pPr>
        <w:rPr>
          <w:b/>
          <w:bCs/>
          <w:color w:val="A5A5A5" w:themeColor="accent3"/>
        </w:rPr>
      </w:pPr>
    </w:p>
    <w:p w14:paraId="29A1ECBA" w14:textId="0947CDA1" w:rsidR="005413EE" w:rsidRDefault="005413EE" w:rsidP="0045432F">
      <w:pPr>
        <w:rPr>
          <w:b/>
          <w:bCs/>
          <w:color w:val="A5A5A5" w:themeColor="accent3"/>
        </w:rPr>
      </w:pPr>
      <w:r>
        <w:rPr>
          <w:b/>
          <w:bCs/>
          <w:noProof/>
          <w:color w:val="A5A5A5" w:themeColor="accent3"/>
        </w:rPr>
        <w:drawing>
          <wp:inline distT="0" distB="0" distL="0" distR="0" wp14:anchorId="3CF2BE55" wp14:editId="17B8E401">
            <wp:extent cx="5731510" cy="754380"/>
            <wp:effectExtent l="12700" t="12700" r="8890" b="7620"/>
            <wp:docPr id="418" name="Picture 4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 text, application, chat or text messag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731510" cy="754380"/>
                    </a:xfrm>
                    <a:prstGeom prst="rect">
                      <a:avLst/>
                    </a:prstGeom>
                    <a:ln w="3175">
                      <a:solidFill>
                        <a:schemeClr val="accent1"/>
                      </a:solidFill>
                    </a:ln>
                  </pic:spPr>
                </pic:pic>
              </a:graphicData>
            </a:graphic>
          </wp:inline>
        </w:drawing>
      </w:r>
    </w:p>
    <w:p w14:paraId="22A86159" w14:textId="3310C5AF" w:rsidR="005413EE" w:rsidRDefault="005413EE" w:rsidP="0045432F">
      <w:pPr>
        <w:rPr>
          <w:b/>
          <w:bCs/>
          <w:color w:val="A5A5A5" w:themeColor="accent3"/>
        </w:rPr>
      </w:pPr>
      <w:r>
        <w:rPr>
          <w:b/>
          <w:bCs/>
          <w:noProof/>
          <w:color w:val="A5A5A5" w:themeColor="accent3"/>
        </w:rPr>
        <w:lastRenderedPageBreak/>
        <w:drawing>
          <wp:inline distT="0" distB="0" distL="0" distR="0" wp14:anchorId="7F39B039" wp14:editId="2ADB1DBE">
            <wp:extent cx="5731510" cy="319405"/>
            <wp:effectExtent l="12700" t="12700" r="8890" b="1079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128">
                      <a:extLst>
                        <a:ext uri="{28A0092B-C50C-407E-A947-70E740481C1C}">
                          <a14:useLocalDpi xmlns:a14="http://schemas.microsoft.com/office/drawing/2010/main" val="0"/>
                        </a:ext>
                      </a:extLst>
                    </a:blip>
                    <a:stretch>
                      <a:fillRect/>
                    </a:stretch>
                  </pic:blipFill>
                  <pic:spPr>
                    <a:xfrm>
                      <a:off x="0" y="0"/>
                      <a:ext cx="5731510" cy="319405"/>
                    </a:xfrm>
                    <a:prstGeom prst="rect">
                      <a:avLst/>
                    </a:prstGeom>
                    <a:ln w="3175">
                      <a:solidFill>
                        <a:schemeClr val="accent1"/>
                      </a:solidFill>
                    </a:ln>
                  </pic:spPr>
                </pic:pic>
              </a:graphicData>
            </a:graphic>
          </wp:inline>
        </w:drawing>
      </w:r>
    </w:p>
    <w:p w14:paraId="257CA53D" w14:textId="77777777" w:rsidR="005413EE" w:rsidRDefault="005413EE" w:rsidP="0045432F">
      <w:pPr>
        <w:rPr>
          <w:b/>
          <w:bCs/>
          <w:color w:val="A5A5A5" w:themeColor="accent3"/>
        </w:rPr>
      </w:pPr>
    </w:p>
    <w:p w14:paraId="4F83A17F" w14:textId="60EEE31B" w:rsidR="005413EE" w:rsidRDefault="005413EE" w:rsidP="0045432F">
      <w:pPr>
        <w:rPr>
          <w:b/>
          <w:bCs/>
          <w:color w:val="A5A5A5" w:themeColor="accent3"/>
        </w:rPr>
      </w:pPr>
      <w:r>
        <w:rPr>
          <w:b/>
          <w:bCs/>
          <w:noProof/>
          <w:color w:val="A5A5A5" w:themeColor="accent3"/>
        </w:rPr>
        <w:drawing>
          <wp:inline distT="0" distB="0" distL="0" distR="0" wp14:anchorId="1F99B51D" wp14:editId="5C66704B">
            <wp:extent cx="5731510" cy="319405"/>
            <wp:effectExtent l="12700" t="12700" r="8890" b="1079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pic:nvPicPr>
                  <pic:blipFill>
                    <a:blip r:embed="rId129">
                      <a:extLst>
                        <a:ext uri="{28A0092B-C50C-407E-A947-70E740481C1C}">
                          <a14:useLocalDpi xmlns:a14="http://schemas.microsoft.com/office/drawing/2010/main" val="0"/>
                        </a:ext>
                      </a:extLst>
                    </a:blip>
                    <a:stretch>
                      <a:fillRect/>
                    </a:stretch>
                  </pic:blipFill>
                  <pic:spPr>
                    <a:xfrm>
                      <a:off x="0" y="0"/>
                      <a:ext cx="5731510" cy="319405"/>
                    </a:xfrm>
                    <a:prstGeom prst="rect">
                      <a:avLst/>
                    </a:prstGeom>
                    <a:ln w="3175">
                      <a:solidFill>
                        <a:schemeClr val="accent1"/>
                      </a:solidFill>
                    </a:ln>
                  </pic:spPr>
                </pic:pic>
              </a:graphicData>
            </a:graphic>
          </wp:inline>
        </w:drawing>
      </w:r>
    </w:p>
    <w:p w14:paraId="478B784C" w14:textId="77777777" w:rsidR="005413EE" w:rsidRDefault="005413EE" w:rsidP="0045432F">
      <w:pPr>
        <w:rPr>
          <w:b/>
          <w:bCs/>
          <w:color w:val="A5A5A5" w:themeColor="accent3"/>
        </w:rPr>
      </w:pPr>
    </w:p>
    <w:p w14:paraId="14A32A12" w14:textId="7B482154" w:rsidR="005413EE" w:rsidRDefault="005413EE" w:rsidP="0045432F">
      <w:pPr>
        <w:rPr>
          <w:color w:val="A5A5A5" w:themeColor="accent3"/>
          <w:lang w:val="fr-FR"/>
        </w:rPr>
      </w:pPr>
      <w:r>
        <w:rPr>
          <w:noProof/>
          <w:color w:val="A5A5A5" w:themeColor="accent3"/>
          <w:lang w:val="fr-FR"/>
        </w:rPr>
        <w:drawing>
          <wp:inline distT="0" distB="0" distL="0" distR="0" wp14:anchorId="195D34AE" wp14:editId="20F82B62">
            <wp:extent cx="5731510" cy="317500"/>
            <wp:effectExtent l="12700" t="12700" r="8890" b="1270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pic:nvPicPr>
                  <pic:blipFill>
                    <a:blip r:embed="rId130">
                      <a:extLst>
                        <a:ext uri="{28A0092B-C50C-407E-A947-70E740481C1C}">
                          <a14:useLocalDpi xmlns:a14="http://schemas.microsoft.com/office/drawing/2010/main" val="0"/>
                        </a:ext>
                      </a:extLst>
                    </a:blip>
                    <a:stretch>
                      <a:fillRect/>
                    </a:stretch>
                  </pic:blipFill>
                  <pic:spPr>
                    <a:xfrm>
                      <a:off x="0" y="0"/>
                      <a:ext cx="5731510" cy="317500"/>
                    </a:xfrm>
                    <a:prstGeom prst="rect">
                      <a:avLst/>
                    </a:prstGeom>
                    <a:ln w="3175">
                      <a:solidFill>
                        <a:schemeClr val="accent1"/>
                      </a:solidFill>
                    </a:ln>
                  </pic:spPr>
                </pic:pic>
              </a:graphicData>
            </a:graphic>
          </wp:inline>
        </w:drawing>
      </w:r>
    </w:p>
    <w:p w14:paraId="19339E83" w14:textId="77777777" w:rsidR="005413EE" w:rsidRPr="0080306C" w:rsidRDefault="005413EE" w:rsidP="0045432F">
      <w:pPr>
        <w:rPr>
          <w:color w:val="A5A5A5" w:themeColor="accent3"/>
          <w:lang w:val="fr-FR"/>
        </w:rPr>
      </w:pPr>
    </w:p>
    <w:p w14:paraId="1312EF1D" w14:textId="258CEA91" w:rsidR="0045432F" w:rsidRPr="00566526" w:rsidRDefault="0045432F" w:rsidP="0045432F">
      <w:pPr>
        <w:rPr>
          <w:rFonts w:ascii="Times" w:hAnsi="Times"/>
        </w:rPr>
      </w:pPr>
      <w:r>
        <w:rPr>
          <w:rFonts w:ascii="Times" w:hAnsi="Times"/>
        </w:rPr>
        <w:t xml:space="preserve">Figure </w:t>
      </w:r>
      <w:r w:rsidR="00AE7EF1">
        <w:rPr>
          <w:rFonts w:ascii="Times" w:hAnsi="Times"/>
        </w:rPr>
        <w:t>E</w:t>
      </w:r>
      <w:r>
        <w:rPr>
          <w:rFonts w:ascii="Times" w:hAnsi="Times"/>
        </w:rPr>
        <w:t xml:space="preserve">.11: Questions on VSUP + Bubble </w:t>
      </w:r>
    </w:p>
    <w:p w14:paraId="586BE60E" w14:textId="77777777" w:rsidR="0045432F" w:rsidRDefault="0045432F" w:rsidP="0045432F">
      <w:pPr>
        <w:rPr>
          <w:b/>
          <w:bCs/>
        </w:rPr>
      </w:pPr>
    </w:p>
    <w:p w14:paraId="3B1A0A9F" w14:textId="77777777" w:rsidR="0045432F" w:rsidRDefault="0045432F" w:rsidP="0045432F">
      <w:pPr>
        <w:rPr>
          <w:b/>
          <w:bCs/>
          <w:color w:val="FF0000"/>
        </w:rPr>
      </w:pPr>
    </w:p>
    <w:p w14:paraId="4801416D" w14:textId="77777777" w:rsidR="0085675C" w:rsidRDefault="0085675C" w:rsidP="0045432F">
      <w:pPr>
        <w:rPr>
          <w:b/>
          <w:bCs/>
          <w:color w:val="000000" w:themeColor="text1"/>
          <w:sz w:val="28"/>
          <w:szCs w:val="28"/>
        </w:rPr>
        <w:sectPr w:rsidR="0085675C" w:rsidSect="00443913">
          <w:pgSz w:w="11906" w:h="16838"/>
          <w:pgMar w:top="1440" w:right="1440" w:bottom="1440" w:left="1440" w:header="0" w:footer="340" w:gutter="0"/>
          <w:cols w:space="708"/>
          <w:docGrid w:linePitch="360"/>
        </w:sectPr>
      </w:pPr>
    </w:p>
    <w:p w14:paraId="71164542" w14:textId="4475EDFB" w:rsidR="0045432F" w:rsidRDefault="00803930" w:rsidP="0045432F">
      <w:pPr>
        <w:rPr>
          <w:b/>
          <w:bCs/>
          <w:color w:val="000000" w:themeColor="text1"/>
          <w:sz w:val="28"/>
          <w:szCs w:val="28"/>
        </w:rPr>
      </w:pPr>
      <w:r>
        <w:rPr>
          <w:b/>
          <w:bCs/>
          <w:color w:val="000000" w:themeColor="text1"/>
          <w:sz w:val="28"/>
          <w:szCs w:val="28"/>
        </w:rPr>
        <w:lastRenderedPageBreak/>
        <w:t>E</w:t>
      </w:r>
      <w:r w:rsidR="00BE0BDC">
        <w:rPr>
          <w:b/>
          <w:bCs/>
          <w:color w:val="000000" w:themeColor="text1"/>
          <w:sz w:val="28"/>
          <w:szCs w:val="28"/>
        </w:rPr>
        <w:t>.</w:t>
      </w:r>
      <w:r w:rsidR="0045432F">
        <w:rPr>
          <w:b/>
          <w:bCs/>
          <w:color w:val="000000" w:themeColor="text1"/>
          <w:sz w:val="28"/>
          <w:szCs w:val="28"/>
        </w:rPr>
        <w:t>6</w:t>
      </w:r>
      <w:r w:rsidR="0045432F" w:rsidRPr="003C653A">
        <w:rPr>
          <w:b/>
          <w:bCs/>
          <w:color w:val="000000" w:themeColor="text1"/>
          <w:sz w:val="28"/>
          <w:szCs w:val="28"/>
        </w:rPr>
        <w:tab/>
        <w:t>Example</w:t>
      </w:r>
      <w:r w:rsidR="0045432F">
        <w:rPr>
          <w:b/>
          <w:bCs/>
          <w:color w:val="000000" w:themeColor="text1"/>
          <w:sz w:val="28"/>
          <w:szCs w:val="28"/>
        </w:rPr>
        <w:t xml:space="preserve"> of CA + Grid</w:t>
      </w:r>
      <w:r w:rsidR="0045432F"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680768" behindDoc="0" locked="0" layoutInCell="1" allowOverlap="1" wp14:anchorId="0C1AC88B" wp14:editId="39CD4693">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128" type="#_x0000_t202" style="position:absolute;margin-left:409.9pt;margin-top:77.55pt;width:34.65pt;height:1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0528" behindDoc="0" locked="0" layoutInCell="1" allowOverlap="1" wp14:anchorId="71217DB8" wp14:editId="13194A73">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9BB3A" id="Straight Arrow Connector 179" o:spid="_x0000_s1026" type="#_x0000_t32" style="position:absolute;margin-left:299.95pt;margin-top:86.05pt;width:110pt;height:28.3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3600" behindDoc="0" locked="0" layoutInCell="1" allowOverlap="1" wp14:anchorId="4B97481C" wp14:editId="4C49D77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129" type="#_x0000_t202" style="position:absolute;margin-left:148.05pt;margin-top:1.3pt;width:44.25pt;height:13.8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3A7D42AF" wp14:editId="47DC118D">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84A6" id="Straight Arrow Connector 186" o:spid="_x0000_s1026" type="#_x0000_t32" style="position:absolute;margin-left:417.6pt;margin-top:170.25pt;width:39.25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8DA5130" wp14:editId="609A2AD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550B9" id="Straight Arrow Connector 185" o:spid="_x0000_s1026" type="#_x0000_t32" style="position:absolute;margin-left:409.95pt;margin-top:173.05pt;width:7.9pt;height:33.0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5648" behindDoc="0" locked="0" layoutInCell="1" allowOverlap="1" wp14:anchorId="5D0F7841" wp14:editId="156A1AB4">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130" type="#_x0000_t202" style="position:absolute;margin-left:372.65pt;margin-top:206.15pt;width:1in;height:1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1552" behindDoc="0" locked="0" layoutInCell="1" allowOverlap="1" wp14:anchorId="539C6E3D" wp14:editId="228F1F65">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FB01F" id="Straight Arrow Connector 180" o:spid="_x0000_s1026" type="#_x0000_t32" style="position:absolute;margin-left:108.1pt;margin-top:191.05pt;width:24.95pt;height:22.3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&#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85888" behindDoc="0" locked="0" layoutInCell="1" allowOverlap="1" wp14:anchorId="6E194F64" wp14:editId="67B41B6A">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EFB0" id="Rectangle 195" o:spid="_x0000_s1026" style="position:absolute;margin-left:15.3pt;margin-top:61.05pt;width:159.95pt;height:130.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2576" behindDoc="0" locked="0" layoutInCell="1" allowOverlap="1" wp14:anchorId="293FBBB2" wp14:editId="038C946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131" type="#_x0000_t202" style="position:absolute;margin-left:125.95pt;margin-top:208.7pt;width:30.4pt;height:13.8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BFLVbR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96A9F34" wp14:editId="4326775B">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132" type="#_x0000_t202" style="position:absolute;margin-left:188.55pt;margin-top:165pt;width:50.15pt;height:15.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Wu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473cHxYloQOgU4p1cayp2I3x4FkiSoM5J5uGJltIAJYOzxVkF+ONv5zGeJkVezhqSWM7994NA&#13;&#10;xZn5ammGUY+9gb2x6w17qFdAHY/oATmZTLqAwfRmiVC/kvqXMQu5hJWUK+ehN1ehEzq9HqmWyxRE&#13;&#10;qnMibOzWyQgdGY7Uv7SvAt15PoEG+wi9+MTszZi62HjTwvIQoNRphpHYjsUz36TYpILz64pP4td9&#13;&#10;irr+AxY/AQ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B7Q/Wu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7D11FA03" wp14:editId="35BDB786">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133" type="#_x0000_t202" style="position:absolute;margin-left:300.1pt;margin-top:20pt;width:44.25pt;height:14.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JMWEww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977A58D" wp14:editId="4A3664DF">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70F97" id="Straight Arrow Connector 187" o:spid="_x0000_s1026" type="#_x0000_t32" style="position:absolute;margin-left:312.9pt;margin-top:34.8pt;width:8.55pt;height:40.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41D8030F" wp14:editId="23C8AD02">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64DB2" id="Straight Arrow Connector 190" o:spid="_x0000_s1026" type="#_x0000_t32" style="position:absolute;margin-left:163.55pt;margin-top:129.85pt;width:44.8pt;height:35.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4624" behindDoc="0" locked="0" layoutInCell="1" allowOverlap="1" wp14:anchorId="191821AB" wp14:editId="64A1F214">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BC3847C" id="Straight Arrow Connector 183" o:spid="_x0000_s1026" type="#_x0000_t32" style="position:absolute;margin-left:179.05pt;margin-top:12pt;width:53.3pt;height:1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56192" behindDoc="0" locked="0" layoutInCell="1" allowOverlap="1" wp14:anchorId="4B8B70EF" wp14:editId="33D0C6A1">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D4674" id="Rectangle 194" o:spid="_x0000_s1026" style="position:absolute;margin-left:232.95pt;margin-top:17.75pt;width:219.7pt;height:125.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&#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097143F5" wp14:editId="6B60CE6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5901C1A" id="Straight Arrow Connector 193" o:spid="_x0000_s1026" type="#_x0000_t32" style="position:absolute;margin-left:31.3pt;margin-top:17.85pt;width:22.65pt;height:17.05pt;flip:x y;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563388DD" wp14:editId="7BDB1CEE">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134" type="#_x0000_t202" style="position:absolute;margin-left:57.95pt;margin-top:30pt;width:68.25pt;height:13.8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CI6sPA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1FF1DCA9">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55"/>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2A0F727A"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2B1E7579" w14:textId="77777777" w:rsidR="0085675C" w:rsidRDefault="0085675C" w:rsidP="0045432F">
      <w:pPr>
        <w:rPr>
          <w:b/>
          <w:bCs/>
          <w:color w:val="FF0000"/>
        </w:rPr>
        <w:sectPr w:rsidR="0085675C" w:rsidSect="00443913">
          <w:pgSz w:w="11906" w:h="16838"/>
          <w:pgMar w:top="1440" w:right="1440" w:bottom="1440" w:left="1440" w:header="0" w:footer="340" w:gutter="0"/>
          <w:cols w:space="708"/>
          <w:docGrid w:linePitch="360"/>
        </w:sectPr>
      </w:pPr>
    </w:p>
    <w:p w14:paraId="7AB2A066" w14:textId="7B3785AE" w:rsidR="0045432F" w:rsidRPr="00D654E6" w:rsidRDefault="00803930" w:rsidP="0045432F">
      <w:pPr>
        <w:rPr>
          <w:b/>
          <w:bCs/>
          <w:sz w:val="28"/>
          <w:szCs w:val="28"/>
        </w:rPr>
      </w:pPr>
      <w:r>
        <w:rPr>
          <w:b/>
          <w:bCs/>
          <w:sz w:val="28"/>
          <w:szCs w:val="28"/>
        </w:rPr>
        <w:lastRenderedPageBreak/>
        <w:t>E</w:t>
      </w:r>
      <w:r w:rsidR="00BE0BDC">
        <w:rPr>
          <w:b/>
          <w:bCs/>
          <w:sz w:val="28"/>
          <w:szCs w:val="28"/>
        </w:rPr>
        <w:t>.</w:t>
      </w:r>
      <w:r w:rsidR="0045432F">
        <w:rPr>
          <w:b/>
          <w:bCs/>
          <w:sz w:val="28"/>
          <w:szCs w:val="28"/>
        </w:rPr>
        <w:t>7</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1CAAFF29">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31"/>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Pr="00565895" w:rsidRDefault="0045432F" w:rsidP="0045432F">
      <w:pPr>
        <w:rPr>
          <w:lang w:val="fr-FR"/>
        </w:rPr>
      </w:pPr>
      <w:r w:rsidRPr="00565895">
        <w:rPr>
          <w:lang w:val="fr-FR"/>
        </w:rPr>
        <w:t xml:space="preserve">                          </w:t>
      </w:r>
    </w:p>
    <w:p w14:paraId="10669B7F" w14:textId="2DA775D5" w:rsidR="0045432F" w:rsidRPr="00565895" w:rsidRDefault="0045432F" w:rsidP="0045432F">
      <w:pPr>
        <w:rPr>
          <w:lang w:val="fr-FR"/>
        </w:rPr>
      </w:pPr>
      <w:r w:rsidRPr="00565895">
        <w:rPr>
          <w:lang w:val="fr-FR"/>
        </w:rPr>
        <w:t xml:space="preserve">Figure </w:t>
      </w:r>
      <w:r w:rsidR="00AE7EF1" w:rsidRPr="00565895">
        <w:rPr>
          <w:lang w:val="fr-FR"/>
        </w:rPr>
        <w:t>E</w:t>
      </w:r>
      <w:r w:rsidRPr="00565895">
        <w:rPr>
          <w:lang w:val="fr-FR"/>
        </w:rPr>
        <w:t xml:space="preserve">.13: CA + </w:t>
      </w:r>
      <w:proofErr w:type="spellStart"/>
      <w:r w:rsidRPr="00565895">
        <w:rPr>
          <w:lang w:val="fr-FR"/>
        </w:rPr>
        <w:t>Grid</w:t>
      </w:r>
      <w:proofErr w:type="spellEnd"/>
      <w:r w:rsidRPr="00565895">
        <w:rPr>
          <w:lang w:val="fr-FR"/>
        </w:rPr>
        <w:t xml:space="preserve"> Questionnaire UI</w:t>
      </w:r>
    </w:p>
    <w:p w14:paraId="4B681062" w14:textId="77777777" w:rsidR="0045432F" w:rsidRPr="00565895" w:rsidRDefault="0045432F" w:rsidP="0045432F">
      <w:pPr>
        <w:rPr>
          <w:lang w:val="fr-FR"/>
        </w:rPr>
      </w:pPr>
    </w:p>
    <w:p w14:paraId="724950BF" w14:textId="77777777" w:rsidR="0045432F" w:rsidRPr="00565895" w:rsidRDefault="0045432F" w:rsidP="0045432F">
      <w:pPr>
        <w:rPr>
          <w:color w:val="000000" w:themeColor="text1"/>
          <w:lang w:val="fr-FR"/>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59DD079E" w14:textId="20F8E335" w:rsidR="00C82927" w:rsidRDefault="00F13B32" w:rsidP="0045432F">
      <w:pPr>
        <w:rPr>
          <w:b/>
          <w:bCs/>
          <w:color w:val="000000" w:themeColor="text1"/>
        </w:rPr>
      </w:pPr>
      <w:r>
        <w:rPr>
          <w:b/>
          <w:bCs/>
          <w:noProof/>
          <w:color w:val="000000" w:themeColor="text1"/>
        </w:rPr>
        <w:drawing>
          <wp:inline distT="0" distB="0" distL="0" distR="0" wp14:anchorId="41077311" wp14:editId="7A077316">
            <wp:extent cx="5731510" cy="360045"/>
            <wp:effectExtent l="12700" t="12700" r="8890" b="825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132">
                      <a:extLst>
                        <a:ext uri="{28A0092B-C50C-407E-A947-70E740481C1C}">
                          <a14:useLocalDpi xmlns:a14="http://schemas.microsoft.com/office/drawing/2010/main" val="0"/>
                        </a:ext>
                      </a:extLst>
                    </a:blip>
                    <a:stretch>
                      <a:fillRect/>
                    </a:stretch>
                  </pic:blipFill>
                  <pic:spPr>
                    <a:xfrm>
                      <a:off x="0" y="0"/>
                      <a:ext cx="5731510" cy="360045"/>
                    </a:xfrm>
                    <a:prstGeom prst="rect">
                      <a:avLst/>
                    </a:prstGeom>
                    <a:ln w="3175">
                      <a:solidFill>
                        <a:schemeClr val="accent1"/>
                      </a:solidFill>
                    </a:ln>
                  </pic:spPr>
                </pic:pic>
              </a:graphicData>
            </a:graphic>
          </wp:inline>
        </w:drawing>
      </w:r>
    </w:p>
    <w:p w14:paraId="66EBB2F1" w14:textId="77777777" w:rsidR="00F13B32" w:rsidRDefault="00F13B32" w:rsidP="0045432F">
      <w:pPr>
        <w:rPr>
          <w:b/>
          <w:bCs/>
          <w:color w:val="000000" w:themeColor="text1"/>
        </w:rPr>
      </w:pPr>
    </w:p>
    <w:p w14:paraId="1CCA422C" w14:textId="0F7A2B31" w:rsidR="00F13B32" w:rsidRDefault="00F13B32" w:rsidP="0045432F">
      <w:pPr>
        <w:rPr>
          <w:b/>
          <w:bCs/>
          <w:color w:val="000000" w:themeColor="text1"/>
        </w:rPr>
      </w:pPr>
      <w:r>
        <w:rPr>
          <w:b/>
          <w:bCs/>
          <w:noProof/>
          <w:color w:val="000000" w:themeColor="text1"/>
        </w:rPr>
        <w:drawing>
          <wp:inline distT="0" distB="0" distL="0" distR="0" wp14:anchorId="743EBF9A" wp14:editId="67695CA6">
            <wp:extent cx="5731510" cy="360045"/>
            <wp:effectExtent l="12700" t="12700" r="8890" b="825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pic:nvPicPr>
                  <pic:blipFill>
                    <a:blip r:embed="rId133">
                      <a:extLst>
                        <a:ext uri="{28A0092B-C50C-407E-A947-70E740481C1C}">
                          <a14:useLocalDpi xmlns:a14="http://schemas.microsoft.com/office/drawing/2010/main" val="0"/>
                        </a:ext>
                      </a:extLst>
                    </a:blip>
                    <a:stretch>
                      <a:fillRect/>
                    </a:stretch>
                  </pic:blipFill>
                  <pic:spPr>
                    <a:xfrm>
                      <a:off x="0" y="0"/>
                      <a:ext cx="5731510" cy="360045"/>
                    </a:xfrm>
                    <a:prstGeom prst="rect">
                      <a:avLst/>
                    </a:prstGeom>
                    <a:ln w="3175">
                      <a:solidFill>
                        <a:schemeClr val="accent1"/>
                      </a:solidFill>
                    </a:ln>
                  </pic:spPr>
                </pic:pic>
              </a:graphicData>
            </a:graphic>
          </wp:inline>
        </w:drawing>
      </w:r>
    </w:p>
    <w:p w14:paraId="5CD7B4C4" w14:textId="77777777" w:rsidR="00C82927" w:rsidRDefault="00C82927" w:rsidP="0045432F">
      <w:pPr>
        <w:rPr>
          <w:b/>
          <w:bCs/>
          <w:color w:val="000000" w:themeColor="text1"/>
        </w:rPr>
      </w:pPr>
    </w:p>
    <w:p w14:paraId="7BC44D87" w14:textId="6A2EBD08" w:rsidR="00F13B32" w:rsidRDefault="00F13B32" w:rsidP="0045432F">
      <w:pPr>
        <w:rPr>
          <w:b/>
          <w:bCs/>
          <w:color w:val="000000" w:themeColor="text1"/>
        </w:rPr>
      </w:pPr>
      <w:r>
        <w:rPr>
          <w:b/>
          <w:bCs/>
          <w:noProof/>
          <w:color w:val="000000" w:themeColor="text1"/>
        </w:rPr>
        <w:drawing>
          <wp:inline distT="0" distB="0" distL="0" distR="0" wp14:anchorId="4E08CC82" wp14:editId="6641B525">
            <wp:extent cx="5729270" cy="338993"/>
            <wp:effectExtent l="12700" t="12700" r="0" b="171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34">
                      <a:extLst>
                        <a:ext uri="{28A0092B-C50C-407E-A947-70E740481C1C}">
                          <a14:useLocalDpi xmlns:a14="http://schemas.microsoft.com/office/drawing/2010/main" val="0"/>
                        </a:ext>
                      </a:extLst>
                    </a:blip>
                    <a:stretch>
                      <a:fillRect/>
                    </a:stretch>
                  </pic:blipFill>
                  <pic:spPr>
                    <a:xfrm>
                      <a:off x="0" y="0"/>
                      <a:ext cx="5753714" cy="340439"/>
                    </a:xfrm>
                    <a:prstGeom prst="rect">
                      <a:avLst/>
                    </a:prstGeom>
                    <a:ln w="3175">
                      <a:solidFill>
                        <a:schemeClr val="accent1"/>
                      </a:solidFill>
                    </a:ln>
                  </pic:spPr>
                </pic:pic>
              </a:graphicData>
            </a:graphic>
          </wp:inline>
        </w:drawing>
      </w:r>
    </w:p>
    <w:p w14:paraId="305A9250" w14:textId="77777777" w:rsidR="00C82927" w:rsidRDefault="00C82927" w:rsidP="0045432F">
      <w:pPr>
        <w:rPr>
          <w:b/>
          <w:bCs/>
          <w:color w:val="000000" w:themeColor="text1"/>
        </w:rPr>
      </w:pPr>
    </w:p>
    <w:p w14:paraId="73CA2350" w14:textId="1DABE360" w:rsidR="00F13B32" w:rsidRDefault="00F13B32" w:rsidP="0045432F">
      <w:pPr>
        <w:rPr>
          <w:b/>
          <w:bCs/>
          <w:color w:val="000000" w:themeColor="text1"/>
        </w:rPr>
      </w:pPr>
      <w:r>
        <w:rPr>
          <w:b/>
          <w:bCs/>
          <w:noProof/>
          <w:color w:val="000000" w:themeColor="text1"/>
        </w:rPr>
        <w:drawing>
          <wp:inline distT="0" distB="0" distL="0" distR="0" wp14:anchorId="1FDC3AEE" wp14:editId="79BDB675">
            <wp:extent cx="5731510" cy="695960"/>
            <wp:effectExtent l="12700" t="12700" r="8890" b="1524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pic:cNvPicPr/>
                  </pic:nvPicPr>
                  <pic:blipFill>
                    <a:blip r:embed="rId135">
                      <a:extLst>
                        <a:ext uri="{28A0092B-C50C-407E-A947-70E740481C1C}">
                          <a14:useLocalDpi xmlns:a14="http://schemas.microsoft.com/office/drawing/2010/main" val="0"/>
                        </a:ext>
                      </a:extLst>
                    </a:blip>
                    <a:stretch>
                      <a:fillRect/>
                    </a:stretch>
                  </pic:blipFill>
                  <pic:spPr>
                    <a:xfrm>
                      <a:off x="0" y="0"/>
                      <a:ext cx="5731510" cy="695960"/>
                    </a:xfrm>
                    <a:prstGeom prst="rect">
                      <a:avLst/>
                    </a:prstGeom>
                    <a:ln w="3175">
                      <a:solidFill>
                        <a:schemeClr val="accent1"/>
                      </a:solidFill>
                    </a:ln>
                  </pic:spPr>
                </pic:pic>
              </a:graphicData>
            </a:graphic>
          </wp:inline>
        </w:drawing>
      </w:r>
    </w:p>
    <w:p w14:paraId="663EAB52" w14:textId="77777777" w:rsidR="00C82927" w:rsidRDefault="00C82927" w:rsidP="0045432F">
      <w:pPr>
        <w:rPr>
          <w:b/>
          <w:bCs/>
          <w:color w:val="000000" w:themeColor="text1"/>
        </w:rPr>
      </w:pPr>
    </w:p>
    <w:p w14:paraId="79903E6E" w14:textId="0D3F53A4" w:rsidR="00F13B32" w:rsidRDefault="00F13B32" w:rsidP="0045432F">
      <w:pPr>
        <w:rPr>
          <w:b/>
          <w:bCs/>
          <w:color w:val="000000" w:themeColor="text1"/>
        </w:rPr>
      </w:pPr>
      <w:r>
        <w:rPr>
          <w:b/>
          <w:bCs/>
          <w:noProof/>
          <w:color w:val="000000" w:themeColor="text1"/>
        </w:rPr>
        <w:drawing>
          <wp:inline distT="0" distB="0" distL="0" distR="0" wp14:anchorId="0C2B9CE4" wp14:editId="31ACCABE">
            <wp:extent cx="5731510" cy="695960"/>
            <wp:effectExtent l="12700" t="12700" r="8890" b="1524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36">
                      <a:extLst>
                        <a:ext uri="{28A0092B-C50C-407E-A947-70E740481C1C}">
                          <a14:useLocalDpi xmlns:a14="http://schemas.microsoft.com/office/drawing/2010/main" val="0"/>
                        </a:ext>
                      </a:extLst>
                    </a:blip>
                    <a:stretch>
                      <a:fillRect/>
                    </a:stretch>
                  </pic:blipFill>
                  <pic:spPr>
                    <a:xfrm>
                      <a:off x="0" y="0"/>
                      <a:ext cx="5731510" cy="695960"/>
                    </a:xfrm>
                    <a:prstGeom prst="rect">
                      <a:avLst/>
                    </a:prstGeom>
                    <a:ln w="3175">
                      <a:solidFill>
                        <a:schemeClr val="accent1"/>
                      </a:solidFill>
                    </a:ln>
                  </pic:spPr>
                </pic:pic>
              </a:graphicData>
            </a:graphic>
          </wp:inline>
        </w:drawing>
      </w:r>
    </w:p>
    <w:p w14:paraId="51786ECD" w14:textId="77777777" w:rsidR="00C82927" w:rsidRDefault="00C82927" w:rsidP="0045432F">
      <w:pPr>
        <w:rPr>
          <w:b/>
          <w:bCs/>
          <w:color w:val="000000" w:themeColor="text1"/>
        </w:rPr>
      </w:pPr>
    </w:p>
    <w:p w14:paraId="42FAC3A0" w14:textId="143F9F78" w:rsidR="00F13B32" w:rsidRDefault="00F13B32" w:rsidP="0045432F">
      <w:pPr>
        <w:rPr>
          <w:b/>
          <w:bCs/>
          <w:color w:val="000000" w:themeColor="text1"/>
        </w:rPr>
      </w:pPr>
      <w:r>
        <w:rPr>
          <w:b/>
          <w:bCs/>
          <w:noProof/>
          <w:color w:val="000000" w:themeColor="text1"/>
        </w:rPr>
        <w:drawing>
          <wp:inline distT="0" distB="0" distL="0" distR="0" wp14:anchorId="4B94D201" wp14:editId="19E85C74">
            <wp:extent cx="5731510" cy="368300"/>
            <wp:effectExtent l="12700" t="12700" r="8890" b="1270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402"/>
                    <pic:cNvPicPr/>
                  </pic:nvPicPr>
                  <pic:blipFill>
                    <a:blip r:embed="rId137">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67D56EC5" w14:textId="77777777" w:rsidR="00C82927" w:rsidRDefault="00C82927" w:rsidP="0045432F">
      <w:pPr>
        <w:rPr>
          <w:b/>
          <w:bCs/>
          <w:color w:val="000000" w:themeColor="text1"/>
        </w:rPr>
      </w:pPr>
    </w:p>
    <w:p w14:paraId="304C6974" w14:textId="020773E8" w:rsidR="00F13B32" w:rsidRDefault="00F13B32" w:rsidP="0045432F">
      <w:pPr>
        <w:rPr>
          <w:b/>
          <w:bCs/>
          <w:color w:val="000000" w:themeColor="text1"/>
        </w:rPr>
      </w:pPr>
      <w:r>
        <w:rPr>
          <w:b/>
          <w:bCs/>
          <w:noProof/>
          <w:color w:val="000000" w:themeColor="text1"/>
        </w:rPr>
        <w:lastRenderedPageBreak/>
        <w:drawing>
          <wp:inline distT="0" distB="0" distL="0" distR="0" wp14:anchorId="3C4C4648" wp14:editId="27A330D0">
            <wp:extent cx="5731510" cy="368300"/>
            <wp:effectExtent l="12700" t="12700" r="8890" b="1270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138">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2F633D1" w14:textId="77777777" w:rsidR="00C82927" w:rsidRDefault="00C82927" w:rsidP="0045432F">
      <w:pPr>
        <w:rPr>
          <w:b/>
          <w:bCs/>
          <w:color w:val="000000" w:themeColor="text1"/>
        </w:rPr>
      </w:pPr>
    </w:p>
    <w:p w14:paraId="3262A01F" w14:textId="715D79B0" w:rsidR="00F13B32" w:rsidRDefault="00F13B32" w:rsidP="0045432F">
      <w:pPr>
        <w:rPr>
          <w:b/>
          <w:bCs/>
          <w:color w:val="000000" w:themeColor="text1"/>
        </w:rPr>
      </w:pPr>
      <w:r>
        <w:rPr>
          <w:b/>
          <w:bCs/>
          <w:noProof/>
          <w:color w:val="000000" w:themeColor="text1"/>
        </w:rPr>
        <w:drawing>
          <wp:inline distT="0" distB="0" distL="0" distR="0" wp14:anchorId="2A123645" wp14:editId="603AD531">
            <wp:extent cx="5731510" cy="368300"/>
            <wp:effectExtent l="12700" t="12700" r="8890" b="1270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pic:cNvPicPr/>
                  </pic:nvPicPr>
                  <pic:blipFill>
                    <a:blip r:embed="rId139">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D73A760" w14:textId="77777777" w:rsidR="00F13B32" w:rsidRPr="003403E6" w:rsidRDefault="00F13B32" w:rsidP="0045432F">
      <w:pPr>
        <w:rPr>
          <w:b/>
          <w:bCs/>
          <w:color w:val="000000" w:themeColor="text1"/>
        </w:rPr>
      </w:pPr>
    </w:p>
    <w:p w14:paraId="76C264F3" w14:textId="0C60391C"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.14: Questions on CA + </w:t>
      </w:r>
      <w:proofErr w:type="spellStart"/>
      <w:r w:rsidRPr="00565895">
        <w:rPr>
          <w:color w:val="000000" w:themeColor="text1"/>
          <w:lang w:val="fr-FR"/>
        </w:rPr>
        <w:t>Grid</w:t>
      </w:r>
      <w:proofErr w:type="spellEnd"/>
    </w:p>
    <w:p w14:paraId="1AA7B0EC" w14:textId="77777777" w:rsidR="0045432F" w:rsidRPr="00565895" w:rsidRDefault="0045432F" w:rsidP="0045432F">
      <w:pPr>
        <w:rPr>
          <w:color w:val="FF0000"/>
          <w:lang w:val="fr-FR"/>
        </w:rPr>
      </w:pPr>
    </w:p>
    <w:p w14:paraId="346C0D85" w14:textId="77777777" w:rsidR="00BE0BDC" w:rsidRPr="00565895" w:rsidRDefault="00BE0BDC" w:rsidP="0045432F">
      <w:pPr>
        <w:rPr>
          <w:color w:val="FF0000"/>
          <w:lang w:val="fr-FR"/>
        </w:rPr>
      </w:pPr>
    </w:p>
    <w:p w14:paraId="6D85BAA4" w14:textId="77777777" w:rsidR="0085675C" w:rsidRDefault="0085675C" w:rsidP="0045432F">
      <w:pPr>
        <w:rPr>
          <w:b/>
          <w:bCs/>
          <w:sz w:val="28"/>
          <w:szCs w:val="28"/>
        </w:rPr>
        <w:sectPr w:rsidR="0085675C" w:rsidSect="00443913">
          <w:pgSz w:w="11906" w:h="16838"/>
          <w:pgMar w:top="1440" w:right="1440" w:bottom="1440" w:left="1440" w:header="0" w:footer="340" w:gutter="0"/>
          <w:cols w:space="708"/>
          <w:docGrid w:linePitch="360"/>
        </w:sectPr>
      </w:pPr>
    </w:p>
    <w:p w14:paraId="5622D940" w14:textId="1C1059B3" w:rsidR="0045432F"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8</w:t>
      </w:r>
      <w:r w:rsidR="0045432F">
        <w:rPr>
          <w:b/>
          <w:bCs/>
          <w:sz w:val="28"/>
          <w:szCs w:val="28"/>
        </w:rPr>
        <w:tab/>
        <w:t>Example</w:t>
      </w:r>
      <w:r w:rsidR="0045432F" w:rsidRPr="00D654E6">
        <w:rPr>
          <w:b/>
          <w:bCs/>
          <w:sz w:val="28"/>
          <w:szCs w:val="28"/>
        </w:rPr>
        <w:t xml:space="preserve"> </w:t>
      </w:r>
      <w:r w:rsidR="0045432F">
        <w:rPr>
          <w:b/>
          <w:bCs/>
          <w:sz w:val="28"/>
          <w:szCs w:val="28"/>
        </w:rPr>
        <w:t xml:space="preserve">of </w:t>
      </w:r>
      <w:r w:rsidR="0045432F" w:rsidRPr="00D654E6">
        <w:rPr>
          <w:b/>
          <w:bCs/>
          <w:sz w:val="28"/>
          <w:szCs w:val="28"/>
        </w:rPr>
        <w:t>VSUP + Grid</w:t>
      </w:r>
      <w:r w:rsidR="0045432F">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688960" behindDoc="0" locked="0" layoutInCell="1" allowOverlap="1" wp14:anchorId="6C230D52" wp14:editId="646F5187">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ECB1" id="Straight Arrow Connector 201" o:spid="_x0000_s1026" type="#_x0000_t32" style="position:absolute;margin-left:96.9pt;margin-top:185.35pt;width:16.75pt;height:19.3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&#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9984" behindDoc="0" locked="0" layoutInCell="1" allowOverlap="1" wp14:anchorId="2C1AC145" wp14:editId="1D979A50">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135" type="#_x0000_t202" style="position:absolute;margin-left:83.45pt;margin-top:204.7pt;width:30.4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695104" behindDoc="0" locked="0" layoutInCell="1" allowOverlap="1" wp14:anchorId="3F18EA0E" wp14:editId="5C07A29D">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47FAA" id="Straight Arrow Connector 207" o:spid="_x0000_s1026" type="#_x0000_t32" style="position:absolute;margin-left:375.3pt;margin-top:160.2pt;width:79.4pt;height:36.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D51D478" wp14:editId="2BF639A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F96EA" id="Rectangle 218" o:spid="_x0000_s1026" style="position:absolute;margin-left:49.95pt;margin-top:71.65pt;width:152.5pt;height:11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1008" behindDoc="0" locked="0" layoutInCell="1" allowOverlap="1" wp14:anchorId="314E048B" wp14:editId="200F771E">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136" type="#_x0000_t202" style="position:absolute;margin-left:196.4pt;margin-top:22.55pt;width:44.25pt;height:13.8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mB7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LP50O8eqjPS4KBXiLd8o7DYLfPhmTmUBHaOMg9PuEgNmAwuFiU1uJ9/O4/xOCn0UtKixErqfxyZ&#13;&#10;E5TobwZnGPU4GG4w9oNhjs0asOMxPiDLk4kXXNCDKR00r6j+VcyCLmY45ippGMx16IWOr4eL1SoF&#13;&#10;oeosC1uzszxCR4Yj9S/dK3P2Mp+Ag32EQXyseDemPjbeNLA6BpAqzTAS27N44RsVm1RweV3xSbzd&#13;&#10;p6jbP2D5Cw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JQ2YHs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2032" behindDoc="0" locked="0" layoutInCell="1" allowOverlap="1" wp14:anchorId="409E7794" wp14:editId="0C598880">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8DEAABE" id="Straight Arrow Connector 204" o:spid="_x0000_s1026" type="#_x0000_t32" style="position:absolute;margin-left:205.65pt;margin-top:36.3pt;width:53.3pt;height:18.1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86912" behindDoc="0" locked="0" layoutInCell="1" allowOverlap="1" wp14:anchorId="2E3F19B2" wp14:editId="61D65EBB">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50E0B9" id="Rectangle 199" o:spid="_x0000_s1026" style="position:absolute;margin-left:259.05pt;margin-top:13.55pt;width:169.05pt;height:125.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&#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612063E3" wp14:editId="77FD09AA">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D4FE8" id="Straight Arrow Connector 216" o:spid="_x0000_s1026" type="#_x0000_t32" style="position:absolute;margin-left:122.2pt;margin-top:60.45pt;width:3.6pt;height:31.0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7DD6469C" wp14:editId="4168C7E0">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E469B" id="Straight Arrow Connector 217" o:spid="_x0000_s1026" type="#_x0000_t32" style="position:absolute;margin-left:106.25pt;margin-top:59.4pt;width:19.45pt;height:32.1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158AA4D2" wp14:editId="6BC8C5CC">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1928A" id="Straight Arrow Connector 215" o:spid="_x0000_s1026" type="#_x0000_t32" style="position:absolute;margin-left:126.25pt;margin-top:59.4pt;width:33.55pt;height:30.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282AC386" wp14:editId="105912C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137" type="#_x0000_t202" style="position:absolute;margin-left:109.45pt;margin-top:47.5pt;width:50.15pt;height:15.3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QBftJwIAAEsEAAAOAAAAZHJzL2Uyb0RvYy54bWysVFFv2jAQfp+0/2D5fQQ6ygo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LdAF+0nAgAASwQAAA4AAAAAAAAAAAAAAAAALgIA&#13;&#10;AGRycy9lMm9Eb2MueG1sUEsBAi0AFAAGAAgAAAAhAM86+T7nAAAADwEAAA8AAAAAAAAAAAAAAAAA&#13;&#10;gQQAAGRycy9kb3ducmV2LnhtbFBLBQYAAAAABAAEAPMAAACVBQ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71E148E5" wp14:editId="44314277">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138" type="#_x0000_t202" style="position:absolute;margin-left:413.2pt;margin-top:95.35pt;width:61.85pt;height:13.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87936" behindDoc="0" locked="0" layoutInCell="1" allowOverlap="1" wp14:anchorId="7281CA49" wp14:editId="30CFAC98">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1DDCE" id="Straight Arrow Connector 200" o:spid="_x0000_s1026" type="#_x0000_t32" style="position:absolute;margin-left:335.15pt;margin-top:81.55pt;width:78pt;height:21.6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D6258F5" wp14:editId="2A1D032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043D4A" id="Straight Arrow Connector 208" o:spid="_x0000_s1026" type="#_x0000_t32" style="position:absolute;margin-left:320.75pt;margin-top:14.6pt;width:10.8pt;height:67.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0243D897" wp14:editId="360E06D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139" type="#_x0000_t202" style="position:absolute;margin-left:296.35pt;margin-top:2.75pt;width:44.25pt;height:10.6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BX3bu6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3CFB1558" wp14:editId="532A527B">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5CD10" id="Straight Arrow Connector 206" o:spid="_x0000_s1026" type="#_x0000_t32" style="position:absolute;margin-left:375.3pt;margin-top:157.4pt;width:15.95pt;height:39.0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3B735AAF" wp14:editId="19AB1EBD">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140" type="#_x0000_t202" style="position:absolute;margin-left:324.55pt;margin-top:196.4pt;width:113.0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rTjTGS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F38E6CE" wp14:editId="54C6FB45">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A2E49" id="Straight Arrow Connector 214" o:spid="_x0000_s1026" type="#_x0000_t32" style="position:absolute;margin-left:35.95pt;margin-top:19.25pt;width:3.6pt;height:21.4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&#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365A71F4" wp14:editId="70A27243">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141" type="#_x0000_t202" style="position:absolute;margin-left:15.45pt;margin-top:40.6pt;width:68.25pt;height:13.9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105E9C77" wp14:editId="23065945">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677AE" id="Straight Arrow Connector 211" o:spid="_x0000_s1026" type="#_x0000_t32" style="position:absolute;margin-left:133.15pt;margin-top:131.3pt;width:44.8pt;height:35.3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&#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459B7951">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57"/>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627B9AA5" w:rsidR="0045432F" w:rsidRDefault="0045432F" w:rsidP="0045432F">
      <w:pPr>
        <w:rPr>
          <w:color w:val="000000" w:themeColor="text1"/>
        </w:rPr>
      </w:pPr>
      <w:r w:rsidRPr="00D9452A">
        <w:rPr>
          <w:color w:val="000000" w:themeColor="text1"/>
        </w:rPr>
        <w:t>Figure</w:t>
      </w:r>
      <w:r>
        <w:rPr>
          <w:color w:val="000000" w:themeColor="text1"/>
        </w:rPr>
        <w:t xml:space="preserve"> </w:t>
      </w:r>
      <w:r w:rsidR="00AE7EF1">
        <w:rPr>
          <w:color w:val="000000" w:themeColor="text1"/>
        </w:rPr>
        <w:t>E</w:t>
      </w:r>
      <w:r>
        <w:rPr>
          <w:color w:val="000000" w:themeColor="text1"/>
        </w:rPr>
        <w:t>.15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1B8AD7CB" w14:textId="77777777" w:rsidR="0085675C" w:rsidRDefault="0085675C" w:rsidP="0045432F">
      <w:pPr>
        <w:rPr>
          <w:b/>
          <w:bCs/>
        </w:rPr>
        <w:sectPr w:rsidR="0085675C" w:rsidSect="00443913">
          <w:pgSz w:w="11906" w:h="16838"/>
          <w:pgMar w:top="1440" w:right="1440" w:bottom="1440" w:left="1440" w:header="0" w:footer="340" w:gutter="0"/>
          <w:cols w:space="708"/>
          <w:docGrid w:linePitch="360"/>
        </w:sectPr>
      </w:pPr>
    </w:p>
    <w:p w14:paraId="623EAB7B" w14:textId="3A4DFAAD" w:rsidR="0045432F" w:rsidRPr="00D654E6" w:rsidRDefault="00803930" w:rsidP="0045432F">
      <w:pPr>
        <w:rPr>
          <w:b/>
          <w:bCs/>
          <w:sz w:val="28"/>
          <w:szCs w:val="28"/>
        </w:rPr>
      </w:pPr>
      <w:r>
        <w:rPr>
          <w:b/>
          <w:bCs/>
          <w:sz w:val="28"/>
          <w:szCs w:val="28"/>
        </w:rPr>
        <w:lastRenderedPageBreak/>
        <w:t>E</w:t>
      </w:r>
      <w:r w:rsidR="00460646">
        <w:rPr>
          <w:b/>
          <w:bCs/>
          <w:sz w:val="28"/>
          <w:szCs w:val="28"/>
        </w:rPr>
        <w:t>.</w:t>
      </w:r>
      <w:r w:rsidR="0045432F">
        <w:rPr>
          <w:b/>
          <w:bCs/>
          <w:sz w:val="28"/>
          <w:szCs w:val="28"/>
        </w:rPr>
        <w:t>9</w:t>
      </w:r>
      <w:r w:rsidR="0045432F">
        <w:rPr>
          <w:b/>
          <w:bCs/>
          <w:sz w:val="28"/>
          <w:szCs w:val="28"/>
        </w:rPr>
        <w:tab/>
      </w:r>
      <w:r w:rsidR="0045432F" w:rsidRPr="00D654E6">
        <w:rPr>
          <w:b/>
          <w:bCs/>
          <w:sz w:val="28"/>
          <w:szCs w:val="28"/>
        </w:rPr>
        <w:t xml:space="preserve">Questionnaire </w:t>
      </w:r>
      <w:r w:rsidR="0045432F">
        <w:rPr>
          <w:b/>
          <w:bCs/>
          <w:sz w:val="28"/>
          <w:szCs w:val="28"/>
        </w:rPr>
        <w:t xml:space="preserve">on </w:t>
      </w:r>
      <w:r w:rsidR="0045432F"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7889FCAD">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40"/>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3AE8A3FA" w:rsidR="0045432F" w:rsidRPr="00565895" w:rsidRDefault="0045432F" w:rsidP="0045432F">
      <w:pPr>
        <w:rPr>
          <w:lang w:val="fr-FR"/>
        </w:rPr>
      </w:pPr>
      <w:r w:rsidRPr="00565895">
        <w:rPr>
          <w:lang w:val="fr-FR"/>
        </w:rPr>
        <w:br/>
        <w:t xml:space="preserve">Figure </w:t>
      </w:r>
      <w:r w:rsidR="00AE7EF1" w:rsidRPr="00565895">
        <w:rPr>
          <w:lang w:val="fr-FR"/>
        </w:rPr>
        <w:t>E</w:t>
      </w:r>
      <w:r w:rsidRPr="00565895">
        <w:rPr>
          <w:lang w:val="fr-FR"/>
        </w:rPr>
        <w:t xml:space="preserve">.16: VSUP + </w:t>
      </w:r>
      <w:proofErr w:type="spellStart"/>
      <w:r w:rsidRPr="00565895">
        <w:rPr>
          <w:lang w:val="fr-FR"/>
        </w:rPr>
        <w:t>Grid</w:t>
      </w:r>
      <w:proofErr w:type="spellEnd"/>
      <w:r w:rsidRPr="00565895">
        <w:rPr>
          <w:lang w:val="fr-FR"/>
        </w:rPr>
        <w:t xml:space="preserve"> Questionnaire UI</w:t>
      </w:r>
    </w:p>
    <w:p w14:paraId="41CDDDDA" w14:textId="77777777" w:rsidR="0045432F" w:rsidRPr="00565895" w:rsidRDefault="0045432F" w:rsidP="0045432F">
      <w:pPr>
        <w:rPr>
          <w:lang w:val="fr-FR"/>
        </w:rPr>
      </w:pPr>
    </w:p>
    <w:p w14:paraId="11C4BFCD" w14:textId="77777777" w:rsidR="0045432F" w:rsidRPr="00565895" w:rsidRDefault="0045432F" w:rsidP="0045432F">
      <w:pPr>
        <w:rPr>
          <w:b/>
          <w:bCs/>
          <w:color w:val="000000" w:themeColor="text1"/>
          <w:lang w:val="fr-FR"/>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5708F860" w14:textId="0E2D5BD6" w:rsidR="00F01C41" w:rsidRDefault="00F01C41" w:rsidP="0045432F">
      <w:pPr>
        <w:rPr>
          <w:b/>
          <w:bCs/>
          <w:color w:val="000000" w:themeColor="text1"/>
        </w:rPr>
      </w:pPr>
    </w:p>
    <w:p w14:paraId="7D28D5DD" w14:textId="554FDAAA" w:rsidR="00F01C41" w:rsidRDefault="00F01C41" w:rsidP="0045432F">
      <w:pPr>
        <w:rPr>
          <w:b/>
          <w:bCs/>
          <w:color w:val="000000" w:themeColor="text1"/>
        </w:rPr>
      </w:pPr>
      <w:r>
        <w:rPr>
          <w:b/>
          <w:bCs/>
          <w:noProof/>
          <w:color w:val="000000" w:themeColor="text1"/>
        </w:rPr>
        <w:drawing>
          <wp:inline distT="0" distB="0" distL="0" distR="0" wp14:anchorId="40D8F67E" wp14:editId="67BFD1B6">
            <wp:extent cx="5731510" cy="368300"/>
            <wp:effectExtent l="12700" t="12700" r="8890" b="1270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141">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3849FAC" w14:textId="77777777" w:rsidR="00C82927" w:rsidRDefault="00C82927" w:rsidP="0045432F">
      <w:pPr>
        <w:rPr>
          <w:b/>
          <w:bCs/>
          <w:color w:val="000000" w:themeColor="text1"/>
        </w:rPr>
      </w:pPr>
    </w:p>
    <w:p w14:paraId="27659E70" w14:textId="41EE7A40" w:rsidR="00F01C41" w:rsidRDefault="00F01C41" w:rsidP="0045432F">
      <w:pPr>
        <w:rPr>
          <w:b/>
          <w:bCs/>
          <w:color w:val="000000" w:themeColor="text1"/>
        </w:rPr>
      </w:pPr>
      <w:r>
        <w:rPr>
          <w:b/>
          <w:bCs/>
          <w:noProof/>
          <w:color w:val="000000" w:themeColor="text1"/>
        </w:rPr>
        <w:drawing>
          <wp:inline distT="0" distB="0" distL="0" distR="0" wp14:anchorId="42CE9436" wp14:editId="7AAF8B5A">
            <wp:extent cx="5731510" cy="368300"/>
            <wp:effectExtent l="12700" t="12700" r="8890" b="1270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42">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74D4D153" w14:textId="77777777" w:rsidR="00C82927" w:rsidRPr="00214D26" w:rsidRDefault="00C82927" w:rsidP="0045432F">
      <w:pPr>
        <w:rPr>
          <w:b/>
          <w:bCs/>
          <w:color w:val="000000" w:themeColor="text1"/>
        </w:rPr>
      </w:pPr>
    </w:p>
    <w:p w14:paraId="7E554C28" w14:textId="29578994" w:rsidR="00C82927" w:rsidRDefault="00F01C41" w:rsidP="0045432F">
      <w:pPr>
        <w:rPr>
          <w:b/>
          <w:bCs/>
          <w:color w:val="000000" w:themeColor="text1"/>
        </w:rPr>
      </w:pPr>
      <w:r>
        <w:rPr>
          <w:b/>
          <w:bCs/>
          <w:noProof/>
          <w:color w:val="000000" w:themeColor="text1"/>
        </w:rPr>
        <w:drawing>
          <wp:inline distT="0" distB="0" distL="0" distR="0" wp14:anchorId="3784D611" wp14:editId="49D47B0B">
            <wp:extent cx="5731510" cy="368300"/>
            <wp:effectExtent l="12700" t="12700" r="8890" b="1270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143">
                      <a:extLst>
                        <a:ext uri="{28A0092B-C50C-407E-A947-70E740481C1C}">
                          <a14:useLocalDpi xmlns:a14="http://schemas.microsoft.com/office/drawing/2010/main" val="0"/>
                        </a:ext>
                      </a:extLst>
                    </a:blip>
                    <a:stretch>
                      <a:fillRect/>
                    </a:stretch>
                  </pic:blipFill>
                  <pic:spPr>
                    <a:xfrm>
                      <a:off x="0" y="0"/>
                      <a:ext cx="5731510" cy="368300"/>
                    </a:xfrm>
                    <a:prstGeom prst="rect">
                      <a:avLst/>
                    </a:prstGeom>
                    <a:ln w="3175">
                      <a:solidFill>
                        <a:schemeClr val="accent1"/>
                      </a:solidFill>
                    </a:ln>
                  </pic:spPr>
                </pic:pic>
              </a:graphicData>
            </a:graphic>
          </wp:inline>
        </w:drawing>
      </w:r>
    </w:p>
    <w:p w14:paraId="1E45ADBD" w14:textId="77777777" w:rsidR="00C82927" w:rsidRDefault="00C82927" w:rsidP="0045432F">
      <w:pPr>
        <w:rPr>
          <w:b/>
          <w:bCs/>
          <w:color w:val="000000" w:themeColor="text1"/>
        </w:rPr>
      </w:pPr>
    </w:p>
    <w:p w14:paraId="5803369E" w14:textId="75582E48" w:rsidR="00C82927" w:rsidRDefault="00F01C41" w:rsidP="0045432F">
      <w:pPr>
        <w:rPr>
          <w:b/>
          <w:bCs/>
          <w:color w:val="000000" w:themeColor="text1"/>
        </w:rPr>
      </w:pPr>
      <w:r>
        <w:rPr>
          <w:b/>
          <w:bCs/>
          <w:noProof/>
          <w:color w:val="000000" w:themeColor="text1"/>
        </w:rPr>
        <w:drawing>
          <wp:inline distT="0" distB="0" distL="0" distR="0" wp14:anchorId="024C34FF" wp14:editId="036C32A6">
            <wp:extent cx="5731510" cy="719455"/>
            <wp:effectExtent l="12700" t="12700" r="8890" b="17145"/>
            <wp:docPr id="408" name="Picture 4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08" descr="Graphical user interface, text, application, chat or text messag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719455"/>
                    </a:xfrm>
                    <a:prstGeom prst="rect">
                      <a:avLst/>
                    </a:prstGeom>
                    <a:ln w="3175">
                      <a:solidFill>
                        <a:schemeClr val="accent1"/>
                      </a:solidFill>
                    </a:ln>
                  </pic:spPr>
                </pic:pic>
              </a:graphicData>
            </a:graphic>
          </wp:inline>
        </w:drawing>
      </w:r>
    </w:p>
    <w:p w14:paraId="238C1D3A" w14:textId="5149FD81" w:rsidR="00F01C41" w:rsidRDefault="00F01C41" w:rsidP="0045432F">
      <w:pPr>
        <w:rPr>
          <w:b/>
          <w:bCs/>
          <w:color w:val="000000" w:themeColor="text1"/>
        </w:rPr>
      </w:pPr>
    </w:p>
    <w:p w14:paraId="1E8F29FD" w14:textId="0E533F2A" w:rsidR="00F01C41" w:rsidRDefault="00F01C41" w:rsidP="0045432F">
      <w:pPr>
        <w:rPr>
          <w:b/>
          <w:bCs/>
          <w:color w:val="000000" w:themeColor="text1"/>
        </w:rPr>
      </w:pPr>
      <w:r>
        <w:rPr>
          <w:b/>
          <w:bCs/>
          <w:noProof/>
          <w:color w:val="000000" w:themeColor="text1"/>
        </w:rPr>
        <w:drawing>
          <wp:inline distT="0" distB="0" distL="0" distR="0" wp14:anchorId="438F53ED" wp14:editId="58416613">
            <wp:extent cx="5731510" cy="719455"/>
            <wp:effectExtent l="12700" t="12700" r="8890" b="17145"/>
            <wp:docPr id="409" name="Picture 4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Graphical user interface, text, application, chat or text messag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719455"/>
                    </a:xfrm>
                    <a:prstGeom prst="rect">
                      <a:avLst/>
                    </a:prstGeom>
                    <a:ln w="3175">
                      <a:solidFill>
                        <a:schemeClr val="accent1"/>
                      </a:solidFill>
                    </a:ln>
                  </pic:spPr>
                </pic:pic>
              </a:graphicData>
            </a:graphic>
          </wp:inline>
        </w:drawing>
      </w:r>
    </w:p>
    <w:p w14:paraId="2AAAFA16" w14:textId="77777777" w:rsidR="00C82927" w:rsidRDefault="00C82927" w:rsidP="0045432F">
      <w:pPr>
        <w:rPr>
          <w:b/>
          <w:bCs/>
          <w:color w:val="000000" w:themeColor="text1"/>
        </w:rPr>
      </w:pPr>
    </w:p>
    <w:p w14:paraId="72A0E84E" w14:textId="7C48F0EF" w:rsidR="00F01C41" w:rsidRDefault="00F01C41" w:rsidP="0045432F">
      <w:pPr>
        <w:rPr>
          <w:b/>
          <w:bCs/>
          <w:color w:val="000000" w:themeColor="text1"/>
        </w:rPr>
      </w:pPr>
      <w:r>
        <w:rPr>
          <w:b/>
          <w:bCs/>
          <w:noProof/>
          <w:color w:val="000000" w:themeColor="text1"/>
        </w:rPr>
        <w:drawing>
          <wp:inline distT="0" distB="0" distL="0" distR="0" wp14:anchorId="45BB2A30" wp14:editId="06F9E809">
            <wp:extent cx="5731510" cy="302260"/>
            <wp:effectExtent l="12700" t="12700" r="8890" b="152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410"/>
                    <pic:cNvPicPr/>
                  </pic:nvPicPr>
                  <pic:blipFill>
                    <a:blip r:embed="rId146">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155003F4" w14:textId="77777777" w:rsidR="00C82927" w:rsidRDefault="00C82927" w:rsidP="0045432F">
      <w:pPr>
        <w:rPr>
          <w:b/>
          <w:bCs/>
          <w:color w:val="000000" w:themeColor="text1"/>
        </w:rPr>
      </w:pPr>
    </w:p>
    <w:p w14:paraId="7E033877" w14:textId="39B45652" w:rsidR="00F01C41" w:rsidRDefault="00F01C41" w:rsidP="0045432F">
      <w:pPr>
        <w:rPr>
          <w:b/>
          <w:bCs/>
          <w:color w:val="000000" w:themeColor="text1"/>
        </w:rPr>
      </w:pPr>
      <w:r>
        <w:rPr>
          <w:b/>
          <w:bCs/>
          <w:noProof/>
          <w:color w:val="000000" w:themeColor="text1"/>
        </w:rPr>
        <w:lastRenderedPageBreak/>
        <w:drawing>
          <wp:inline distT="0" distB="0" distL="0" distR="0" wp14:anchorId="07B3B05B" wp14:editId="7835AAAF">
            <wp:extent cx="5731510" cy="302260"/>
            <wp:effectExtent l="12700" t="12700" r="8890" b="152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pic:cNvPicPr/>
                  </pic:nvPicPr>
                  <pic:blipFill>
                    <a:blip r:embed="rId147">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566067D9" w14:textId="77777777" w:rsidR="00C82927" w:rsidRDefault="00C82927" w:rsidP="0045432F">
      <w:pPr>
        <w:rPr>
          <w:b/>
          <w:bCs/>
          <w:color w:val="000000" w:themeColor="text1"/>
        </w:rPr>
      </w:pPr>
    </w:p>
    <w:p w14:paraId="4716FA86" w14:textId="567C538A" w:rsidR="00F01C41" w:rsidRPr="00214D26" w:rsidRDefault="00F01C41" w:rsidP="0045432F">
      <w:pPr>
        <w:rPr>
          <w:b/>
          <w:bCs/>
          <w:color w:val="000000" w:themeColor="text1"/>
        </w:rPr>
      </w:pPr>
      <w:r>
        <w:rPr>
          <w:b/>
          <w:bCs/>
          <w:noProof/>
          <w:color w:val="000000" w:themeColor="text1"/>
        </w:rPr>
        <w:drawing>
          <wp:inline distT="0" distB="0" distL="0" distR="0" wp14:anchorId="7A9DC526" wp14:editId="02280B8D">
            <wp:extent cx="5731510" cy="302260"/>
            <wp:effectExtent l="12700" t="12700" r="8890" b="152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pic:cNvPicPr/>
                  </pic:nvPicPr>
                  <pic:blipFill>
                    <a:blip r:embed="rId148">
                      <a:extLst>
                        <a:ext uri="{28A0092B-C50C-407E-A947-70E740481C1C}">
                          <a14:useLocalDpi xmlns:a14="http://schemas.microsoft.com/office/drawing/2010/main" val="0"/>
                        </a:ext>
                      </a:extLst>
                    </a:blip>
                    <a:stretch>
                      <a:fillRect/>
                    </a:stretch>
                  </pic:blipFill>
                  <pic:spPr>
                    <a:xfrm>
                      <a:off x="0" y="0"/>
                      <a:ext cx="5731510" cy="302260"/>
                    </a:xfrm>
                    <a:prstGeom prst="rect">
                      <a:avLst/>
                    </a:prstGeom>
                    <a:ln w="3175">
                      <a:solidFill>
                        <a:schemeClr val="accent1"/>
                      </a:solidFill>
                    </a:ln>
                  </pic:spPr>
                </pic:pic>
              </a:graphicData>
            </a:graphic>
          </wp:inline>
        </w:drawing>
      </w:r>
    </w:p>
    <w:p w14:paraId="78CB5E87" w14:textId="77777777" w:rsidR="0045432F" w:rsidRDefault="0045432F" w:rsidP="0045432F">
      <w:pPr>
        <w:rPr>
          <w:b/>
          <w:bCs/>
        </w:rPr>
      </w:pPr>
    </w:p>
    <w:p w14:paraId="2CF6697D" w14:textId="09E78737" w:rsidR="0045432F" w:rsidRPr="00565895" w:rsidRDefault="0045432F" w:rsidP="0045432F">
      <w:pPr>
        <w:rPr>
          <w:color w:val="000000" w:themeColor="text1"/>
          <w:lang w:val="fr-FR"/>
        </w:rPr>
      </w:pPr>
      <w:r w:rsidRPr="00565895">
        <w:rPr>
          <w:color w:val="000000" w:themeColor="text1"/>
          <w:lang w:val="fr-FR"/>
        </w:rPr>
        <w:t xml:space="preserve">Figure </w:t>
      </w:r>
      <w:r w:rsidR="00AE7EF1" w:rsidRPr="00565895">
        <w:rPr>
          <w:color w:val="000000" w:themeColor="text1"/>
          <w:lang w:val="fr-FR"/>
        </w:rPr>
        <w:t>E</w:t>
      </w:r>
      <w:r w:rsidRPr="00565895">
        <w:rPr>
          <w:color w:val="000000" w:themeColor="text1"/>
          <w:lang w:val="fr-FR"/>
        </w:rPr>
        <w:t xml:space="preserve">.17: Questions on VSUP + </w:t>
      </w:r>
      <w:proofErr w:type="spellStart"/>
      <w:r w:rsidRPr="00565895">
        <w:rPr>
          <w:color w:val="000000" w:themeColor="text1"/>
          <w:lang w:val="fr-FR"/>
        </w:rPr>
        <w:t>Grid</w:t>
      </w:r>
      <w:proofErr w:type="spellEnd"/>
    </w:p>
    <w:p w14:paraId="0439B169" w14:textId="77777777" w:rsidR="0045432F" w:rsidRPr="00565895" w:rsidRDefault="0045432F" w:rsidP="0045432F">
      <w:pPr>
        <w:rPr>
          <w:b/>
          <w:bCs/>
          <w:color w:val="C00000"/>
          <w:sz w:val="28"/>
          <w:szCs w:val="28"/>
          <w:lang w:val="fr-FR"/>
        </w:rPr>
      </w:pPr>
    </w:p>
    <w:p w14:paraId="2A3C87C9" w14:textId="77777777" w:rsidR="0085675C" w:rsidRDefault="0085675C" w:rsidP="0045432F">
      <w:pPr>
        <w:rPr>
          <w:b/>
          <w:bCs/>
          <w:color w:val="C00000"/>
          <w:sz w:val="28"/>
          <w:szCs w:val="28"/>
          <w:lang w:val="fr-FR"/>
        </w:rPr>
        <w:sectPr w:rsidR="0085675C" w:rsidSect="00443913">
          <w:pgSz w:w="11906" w:h="16838"/>
          <w:pgMar w:top="1440" w:right="1440" w:bottom="1440" w:left="1440" w:header="0" w:footer="340" w:gutter="0"/>
          <w:cols w:space="708"/>
          <w:docGrid w:linePitch="360"/>
        </w:sectPr>
      </w:pPr>
    </w:p>
    <w:p w14:paraId="471060F8" w14:textId="5C967FBC" w:rsidR="0045432F" w:rsidRPr="00214D26" w:rsidRDefault="00803930" w:rsidP="0045432F">
      <w:pPr>
        <w:rPr>
          <w:b/>
          <w:bCs/>
          <w:color w:val="000000" w:themeColor="text1"/>
          <w:sz w:val="28"/>
          <w:szCs w:val="28"/>
        </w:rPr>
      </w:pPr>
      <w:r>
        <w:rPr>
          <w:b/>
          <w:bCs/>
          <w:color w:val="000000" w:themeColor="text1"/>
          <w:sz w:val="28"/>
          <w:szCs w:val="28"/>
        </w:rPr>
        <w:lastRenderedPageBreak/>
        <w:t>E</w:t>
      </w:r>
      <w:r w:rsidR="00460646">
        <w:rPr>
          <w:b/>
          <w:bCs/>
          <w:color w:val="000000" w:themeColor="text1"/>
          <w:sz w:val="28"/>
          <w:szCs w:val="28"/>
        </w:rPr>
        <w:t>.</w:t>
      </w:r>
      <w:r w:rsidR="0045432F">
        <w:rPr>
          <w:b/>
          <w:bCs/>
          <w:color w:val="000000" w:themeColor="text1"/>
          <w:sz w:val="28"/>
          <w:szCs w:val="28"/>
        </w:rPr>
        <w:t>10</w:t>
      </w:r>
      <w:r w:rsidR="0045432F"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57216" behindDoc="0" locked="0" layoutInCell="1" allowOverlap="1" wp14:anchorId="645A5842" wp14:editId="74A5B2E2">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142" type="#_x0000_t202" style="position:absolute;margin-left:6.35pt;margin-top:8.1pt;width:52.35pt;height:30.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h/1qp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58240" behindDoc="0" locked="0" layoutInCell="1" allowOverlap="1" wp14:anchorId="7D26ADC3" wp14:editId="13CC6E62">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143" type="#_x0000_t202" style="position:absolute;margin-left:214.25pt;margin-top:8.1pt;width:44.2pt;height:28.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HYkFAi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59264" behindDoc="0" locked="0" layoutInCell="1" allowOverlap="1" wp14:anchorId="1EC1A679" wp14:editId="24B356D5">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144" style="position:absolute;margin-left:26pt;margin-top:.2pt;width:218.45pt;height:16.3pt;z-index:2516592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">
                      <v:shape id="Text Box 103" o:spid="_x0000_s114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14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4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4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4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0288" behindDoc="0" locked="0" layoutInCell="1" allowOverlap="1" wp14:anchorId="046D9E20" wp14:editId="0F16E9D2">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50" style="position:absolute;margin-left:25.4pt;margin-top:.8pt;width:218.45pt;height:16.3pt;z-index:2516602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">
                      <v:shape id="Text Box 110" o:spid="_x0000_s115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5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5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5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5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1312" behindDoc="0" locked="0" layoutInCell="1" allowOverlap="1" wp14:anchorId="51565B21" wp14:editId="7D14D8DB">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56" style="position:absolute;margin-left:25.4pt;margin-top:.25pt;width:218.45pt;height:16.3pt;z-index:2516613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yLlDjNQMAADQRAAAOAAAAAAAAAAAAAAAAAC4CAABkcnMvZTJvRG9jLnhtbFBLAQIt&#13;&#10;ABQABgAIAAAAIQDv8ID24gAAAAsBAAAPAAAAAAAAAAAAAAAAAI8FAABkcnMvZG93bnJldi54bWxQ&#13;&#10;SwUGAAAAAAQABADzAAAAngYAAAAA&#13;&#10;">
                      <v:shape id="Text Box 116" o:spid="_x0000_s115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5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5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6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6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2336" behindDoc="0" locked="0" layoutInCell="1" allowOverlap="1" wp14:anchorId="167FD72D" wp14:editId="23D032E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62" style="position:absolute;margin-left:25.4pt;margin-top:.7pt;width:218.45pt;height:16.3pt;z-index:2516623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NEGYUy8DAAA4EQAADgAAAAAAAAAAAAAAAAAuAgAAZHJzL2Uyb0RvYy54bWxQSwECLQAUAAYA&#13;&#10;CAAAACEAPSKbweMAAAAMAQAADwAAAAAAAAAAAAAAAACJBQAAZHJzL2Rvd25yZXYueG1sUEsFBgAA&#13;&#10;AAAEAAQA8wAAAJkGAAAAAA==&#13;&#10;">
                      <v:shape id="Text Box 122" o:spid="_x0000_s116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6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6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6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6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3360" behindDoc="0" locked="0" layoutInCell="1" allowOverlap="1" wp14:anchorId="493FCAC6" wp14:editId="053DD71C">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68" style="position:absolute;margin-left:25.85pt;margin-top:.3pt;width:218.45pt;height:16.3pt;z-index:2516633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">
                      <v:shape id="Text Box 128" o:spid="_x0000_s116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7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7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7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7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4384" behindDoc="0" locked="0" layoutInCell="1" allowOverlap="1" wp14:anchorId="18D79628" wp14:editId="30720512">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74" style="position:absolute;margin-left:24.3pt;margin-top:.4pt;width:218.45pt;height:16.3pt;z-index:2516643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0J8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">
                      <v:shape id="Text Box 134" o:spid="_x0000_s1175"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76"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77"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78"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79"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4F546B39" wp14:editId="21394A59">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80" style="position:absolute;margin-left:25pt;margin-top:.4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">
                      <v:shape id="Text Box 140" o:spid="_x0000_s1181"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82"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83"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84"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85"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0EB2F2CC" wp14:editId="2DE604C3">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86" style="position:absolute;margin-left:25.15pt;margin-top:1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yntyOQ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">
                      <v:shape id="Text Box 174" o:spid="_x0000_s1187"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88"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89"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90"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91"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1954F569" wp14:editId="6C516ACE">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92" style="position:absolute;margin-left:25.15pt;margin-top:.4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">
                      <v:shape id="Text Box 238" o:spid="_x0000_s1193"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94"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95"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96"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97"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17348DA9" wp14:editId="0A7B42FF">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98" style="position:absolute;margin-left:24.25pt;margin-top:.4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N7oLU84AwAAOBEAAA4AAAAAAAAAAAAAAAAALgIAAGRycy9lMm9Eb2MueG1sUEsB&#13;&#10;Ai0AFAAGAAgAAAAhANu7hpvhAAAACwEAAA8AAAAAAAAAAAAAAAAAkgUAAGRycy9kb3ducmV2Lnht&#13;&#10;bFBLBQYAAAAABAAEAPMAAACgBgAAAAA=&#13;&#10;">
                      <v:shape id="Text Box 244" o:spid="_x0000_s1199"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200"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201"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202"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203"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5B54C59" w14:textId="77777777" w:rsidR="0085675C" w:rsidRDefault="0085675C" w:rsidP="0045432F">
      <w:pPr>
        <w:rPr>
          <w:b/>
          <w:bCs/>
          <w:color w:val="000000" w:themeColor="text1"/>
          <w:sz w:val="28"/>
          <w:szCs w:val="28"/>
          <w:lang w:val="fr-FR"/>
        </w:rPr>
        <w:sectPr w:rsidR="0085675C" w:rsidSect="00443913">
          <w:pgSz w:w="11906" w:h="16838"/>
          <w:pgMar w:top="1440" w:right="1440" w:bottom="1440" w:left="1440" w:header="0" w:footer="340" w:gutter="0"/>
          <w:cols w:space="708"/>
          <w:docGrid w:linePitch="360"/>
        </w:sectPr>
      </w:pPr>
    </w:p>
    <w:p w14:paraId="67BAD705" w14:textId="14AF34AE" w:rsidR="0045432F" w:rsidRPr="00565895" w:rsidRDefault="00803930" w:rsidP="0045432F">
      <w:pPr>
        <w:rPr>
          <w:color w:val="000000" w:themeColor="text1"/>
          <w:sz w:val="28"/>
          <w:szCs w:val="28"/>
          <w:lang w:val="fr-FR"/>
        </w:rPr>
      </w:pPr>
      <w:r w:rsidRPr="00565895">
        <w:rPr>
          <w:b/>
          <w:bCs/>
          <w:color w:val="000000" w:themeColor="text1"/>
          <w:sz w:val="28"/>
          <w:szCs w:val="28"/>
          <w:lang w:val="fr-FR"/>
        </w:rPr>
        <w:lastRenderedPageBreak/>
        <w:t>E</w:t>
      </w:r>
      <w:r w:rsidR="00460646" w:rsidRPr="00565895">
        <w:rPr>
          <w:b/>
          <w:bCs/>
          <w:color w:val="000000" w:themeColor="text1"/>
          <w:sz w:val="28"/>
          <w:szCs w:val="28"/>
          <w:lang w:val="fr-FR"/>
        </w:rPr>
        <w:t>.</w:t>
      </w:r>
      <w:r w:rsidR="0045432F" w:rsidRPr="00565895">
        <w:rPr>
          <w:b/>
          <w:bCs/>
          <w:color w:val="000000" w:themeColor="text1"/>
          <w:sz w:val="28"/>
          <w:szCs w:val="28"/>
          <w:lang w:val="fr-FR"/>
        </w:rPr>
        <w:t>11</w:t>
      </w:r>
      <w:r w:rsidR="0045432F" w:rsidRPr="00565895">
        <w:rPr>
          <w:b/>
          <w:bCs/>
          <w:color w:val="000000" w:themeColor="text1"/>
          <w:sz w:val="28"/>
          <w:szCs w:val="28"/>
          <w:lang w:val="fr-FR"/>
        </w:rPr>
        <w:tab/>
        <w:t xml:space="preserve">Questions on NASA </w:t>
      </w:r>
      <w:proofErr w:type="gramStart"/>
      <w:r w:rsidR="0045432F" w:rsidRPr="00565895">
        <w:rPr>
          <w:b/>
          <w:bCs/>
          <w:color w:val="000000" w:themeColor="text1"/>
          <w:sz w:val="28"/>
          <w:szCs w:val="28"/>
          <w:lang w:val="fr-FR"/>
        </w:rPr>
        <w:t>TLX:</w:t>
      </w:r>
      <w:proofErr w:type="gramEnd"/>
    </w:p>
    <w:p w14:paraId="06E177C7" w14:textId="637EAAC3" w:rsidR="008260A9" w:rsidRDefault="0045432F" w:rsidP="008260A9">
      <w:pPr>
        <w:pStyle w:val="Heading1"/>
        <w:shd w:val="clear" w:color="auto" w:fill="FFFFFF"/>
        <w:spacing w:before="0" w:beforeAutospacing="0" w:after="0" w:afterAutospacing="0"/>
        <w:ind w:left="720" w:hanging="720"/>
        <w:rPr>
          <w:rFonts w:ascii="Times" w:hAnsi="Times"/>
          <w:color w:val="000000" w:themeColor="text1"/>
          <w:lang w:val="en-US"/>
        </w:rPr>
        <w:sectPr w:rsidR="008260A9" w:rsidSect="00443913">
          <w:pgSz w:w="11906" w:h="16838"/>
          <w:pgMar w:top="1440" w:right="1440" w:bottom="1440" w:left="1440" w:header="0" w:footer="340" w:gutter="0"/>
          <w:cols w:space="708"/>
          <w:docGrid w:linePitch="360"/>
        </w:sectPr>
      </w:pPr>
      <w:r>
        <w:rPr>
          <w:noProof/>
          <w:color w:val="000000" w:themeColor="text1"/>
          <w:sz w:val="28"/>
          <w:szCs w:val="28"/>
        </w:rPr>
        <w:drawing>
          <wp:inline distT="0" distB="0" distL="0" distR="0" wp14:anchorId="55521344" wp14:editId="0941206E">
            <wp:extent cx="5852160" cy="6250408"/>
            <wp:effectExtent l="0" t="0" r="254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49"/>
                    <a:stretch>
                      <a:fillRect/>
                    </a:stretch>
                  </pic:blipFill>
                  <pic:spPr>
                    <a:xfrm>
                      <a:off x="0" y="0"/>
                      <a:ext cx="5862748" cy="6261716"/>
                    </a:xfrm>
                    <a:prstGeom prst="rect">
                      <a:avLst/>
                    </a:prstGeom>
                  </pic:spPr>
                </pic:pic>
              </a:graphicData>
            </a:graphic>
          </wp:inline>
        </w:drawing>
      </w:r>
    </w:p>
    <w:p w14:paraId="4185F17F" w14:textId="4679A7FC" w:rsidR="008260A9" w:rsidRDefault="008260A9" w:rsidP="008260A9">
      <w:r>
        <w:rPr>
          <w:noProof/>
        </w:rPr>
        <w:lastRenderedPageBreak/>
        <w:drawing>
          <wp:inline distT="0" distB="0" distL="0" distR="0" wp14:anchorId="7794C436" wp14:editId="5A35E695">
            <wp:extent cx="2674620" cy="2628900"/>
            <wp:effectExtent l="0" t="0" r="0" b="0"/>
            <wp:docPr id="300" name="Picture 300"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sidR="00945849">
        <w:t xml:space="preserve"> </w:t>
      </w:r>
      <w:r>
        <w:rPr>
          <w:noProof/>
        </w:rPr>
        <w:drawing>
          <wp:inline distT="0" distB="0" distL="0" distR="0" wp14:anchorId="3C09F6EE" wp14:editId="6552EBF7">
            <wp:extent cx="2674620" cy="2628900"/>
            <wp:effectExtent l="0" t="0" r="0" b="0"/>
            <wp:docPr id="324" name="Picture 324"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8E59FF" w14:textId="77777777" w:rsidR="008260A9" w:rsidRDefault="008260A9" w:rsidP="008260A9">
      <w:pPr>
        <w:pStyle w:val="Heading3"/>
        <w:ind w:left="720" w:firstLine="720"/>
      </w:pPr>
      <w:r>
        <w:t xml:space="preserve">    Plate-1</w:t>
      </w:r>
      <w:r w:rsidRPr="008C2C8E">
        <w:t xml:space="preserve"> </w:t>
      </w:r>
      <w:r>
        <w:tab/>
      </w:r>
      <w:r>
        <w:tab/>
      </w:r>
      <w:r>
        <w:tab/>
      </w:r>
      <w:r>
        <w:tab/>
      </w:r>
      <w:r>
        <w:tab/>
      </w:r>
      <w:r>
        <w:tab/>
        <w:t xml:space="preserve">   Plate-2</w:t>
      </w:r>
    </w:p>
    <w:p w14:paraId="521F62B4" w14:textId="77777777" w:rsidR="008260A9" w:rsidRDefault="008260A9" w:rsidP="008260A9">
      <w:pPr>
        <w:pStyle w:val="Heading3"/>
      </w:pPr>
    </w:p>
    <w:p w14:paraId="191A6FC8" w14:textId="77777777" w:rsidR="008260A9" w:rsidRDefault="008260A9" w:rsidP="008260A9"/>
    <w:p w14:paraId="263EFDB6" w14:textId="77777777" w:rsidR="008260A9" w:rsidRPr="001910CC" w:rsidRDefault="008260A9" w:rsidP="008260A9"/>
    <w:p w14:paraId="5997EF7B" w14:textId="77777777" w:rsidR="008260A9" w:rsidRDefault="008260A9" w:rsidP="008260A9">
      <w:r>
        <w:rPr>
          <w:noProof/>
        </w:rPr>
        <w:drawing>
          <wp:inline distT="0" distB="0" distL="0" distR="0" wp14:anchorId="5D058B48" wp14:editId="38BD3774">
            <wp:extent cx="2674620" cy="2628900"/>
            <wp:effectExtent l="0" t="0" r="0" b="0"/>
            <wp:docPr id="302" name="Picture 302"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4E051F01" wp14:editId="3583363E">
            <wp:extent cx="2674620" cy="2628900"/>
            <wp:effectExtent l="0" t="0" r="0" b="0"/>
            <wp:docPr id="303" name="Picture 303"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CB1CA6" w14:textId="77777777" w:rsidR="008260A9" w:rsidRDefault="008260A9" w:rsidP="008260A9">
      <w:pPr>
        <w:pStyle w:val="Heading3"/>
      </w:pPr>
      <w:r>
        <w:t xml:space="preserve">                               Plate-3</w:t>
      </w:r>
      <w:r w:rsidRPr="008C2C8E">
        <w:t xml:space="preserve"> </w:t>
      </w:r>
      <w:r>
        <w:tab/>
      </w:r>
      <w:r>
        <w:tab/>
      </w:r>
      <w:r>
        <w:tab/>
      </w:r>
      <w:r>
        <w:tab/>
      </w:r>
      <w:r>
        <w:tab/>
        <w:t xml:space="preserve">              Plate-4</w:t>
      </w:r>
    </w:p>
    <w:p w14:paraId="6F16D369" w14:textId="77777777" w:rsidR="008260A9" w:rsidRDefault="008260A9" w:rsidP="008260A9"/>
    <w:p w14:paraId="59B94B72" w14:textId="77777777" w:rsidR="008260A9" w:rsidRDefault="008260A9" w:rsidP="008260A9">
      <w:r>
        <w:rPr>
          <w:noProof/>
        </w:rPr>
        <w:lastRenderedPageBreak/>
        <w:drawing>
          <wp:inline distT="0" distB="0" distL="0" distR="0" wp14:anchorId="05C4A9F1" wp14:editId="64B8259E">
            <wp:extent cx="2674620" cy="2628900"/>
            <wp:effectExtent l="0" t="0" r="0" b="0"/>
            <wp:docPr id="304" name="Picture 304"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787F88A" wp14:editId="06568D52">
            <wp:extent cx="2674620" cy="2628900"/>
            <wp:effectExtent l="0" t="0" r="0" b="0"/>
            <wp:docPr id="305" name="Picture 305"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902843" w14:textId="77777777" w:rsidR="008260A9" w:rsidRDefault="008260A9" w:rsidP="008260A9">
      <w:pPr>
        <w:pStyle w:val="Heading3"/>
        <w:ind w:left="720" w:firstLine="720"/>
      </w:pPr>
      <w:r>
        <w:t>Plate-5</w:t>
      </w:r>
      <w:r w:rsidRPr="008C2C8E">
        <w:t xml:space="preserve"> </w:t>
      </w:r>
      <w:r>
        <w:tab/>
      </w:r>
      <w:r>
        <w:tab/>
      </w:r>
      <w:r>
        <w:tab/>
      </w:r>
      <w:r>
        <w:tab/>
      </w:r>
      <w:r>
        <w:tab/>
      </w:r>
      <w:r>
        <w:tab/>
        <w:t xml:space="preserve">   Plate-6</w:t>
      </w:r>
    </w:p>
    <w:p w14:paraId="19654FA2" w14:textId="77777777" w:rsidR="008260A9" w:rsidRDefault="008260A9" w:rsidP="008260A9"/>
    <w:p w14:paraId="5EACC3A8" w14:textId="77777777" w:rsidR="008260A9" w:rsidRDefault="008260A9" w:rsidP="008260A9"/>
    <w:p w14:paraId="24DADAA6" w14:textId="77777777" w:rsidR="008260A9" w:rsidRDefault="008260A9" w:rsidP="008260A9"/>
    <w:p w14:paraId="7B02EB3E" w14:textId="77777777" w:rsidR="008260A9" w:rsidRPr="00124E45" w:rsidRDefault="008260A9" w:rsidP="008260A9"/>
    <w:p w14:paraId="3A079AAA" w14:textId="77777777" w:rsidR="008260A9" w:rsidRDefault="008260A9" w:rsidP="008260A9">
      <w:r>
        <w:rPr>
          <w:noProof/>
        </w:rPr>
        <w:drawing>
          <wp:inline distT="0" distB="0" distL="0" distR="0" wp14:anchorId="41782555" wp14:editId="393CFD9A">
            <wp:extent cx="2674620" cy="2628900"/>
            <wp:effectExtent l="0" t="0" r="0" b="0"/>
            <wp:docPr id="306" name="Picture 306"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3D9E0F9" wp14:editId="08989D1B">
            <wp:extent cx="2674620" cy="2628900"/>
            <wp:effectExtent l="0" t="0" r="0" b="0"/>
            <wp:docPr id="307" name="Picture 307"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0C55063" w14:textId="77777777" w:rsidR="008260A9" w:rsidRDefault="008260A9" w:rsidP="008260A9">
      <w:pPr>
        <w:pStyle w:val="Heading3"/>
        <w:ind w:left="720" w:firstLine="720"/>
      </w:pPr>
      <w:r>
        <w:t>Plate-7</w:t>
      </w:r>
      <w:r>
        <w:tab/>
      </w:r>
      <w:r>
        <w:tab/>
      </w:r>
      <w:r>
        <w:tab/>
      </w:r>
      <w:r>
        <w:tab/>
      </w:r>
      <w:r>
        <w:tab/>
      </w:r>
      <w:r>
        <w:tab/>
        <w:t xml:space="preserve">              Plate-8</w:t>
      </w:r>
    </w:p>
    <w:p w14:paraId="3CA9BDA2" w14:textId="77777777" w:rsidR="008260A9" w:rsidRDefault="008260A9" w:rsidP="008260A9"/>
    <w:p w14:paraId="56DCB742" w14:textId="77777777" w:rsidR="008260A9" w:rsidRDefault="008260A9" w:rsidP="008260A9">
      <w:r>
        <w:rPr>
          <w:noProof/>
        </w:rPr>
        <w:lastRenderedPageBreak/>
        <w:drawing>
          <wp:inline distT="0" distB="0" distL="0" distR="0" wp14:anchorId="61CFD6F8" wp14:editId="7D76D0D7">
            <wp:extent cx="2674620" cy="2628900"/>
            <wp:effectExtent l="0" t="0" r="0" b="0"/>
            <wp:docPr id="308" name="Picture 308"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236C5C2" wp14:editId="1A4D94D8">
            <wp:extent cx="2674620" cy="2628900"/>
            <wp:effectExtent l="0" t="0" r="0" b="0"/>
            <wp:docPr id="309" name="Picture 309"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C6F3CC9" w14:textId="77777777" w:rsidR="008260A9" w:rsidRDefault="008260A9" w:rsidP="008260A9">
      <w:pPr>
        <w:pStyle w:val="Heading3"/>
        <w:ind w:left="720" w:firstLine="720"/>
      </w:pPr>
      <w:r>
        <w:t>Plate-9</w:t>
      </w:r>
      <w:r>
        <w:tab/>
      </w:r>
      <w:r>
        <w:tab/>
      </w:r>
      <w:r>
        <w:tab/>
      </w:r>
      <w:r>
        <w:tab/>
      </w:r>
      <w:r>
        <w:tab/>
      </w:r>
      <w:r>
        <w:tab/>
        <w:t xml:space="preserve">               Plate-10</w:t>
      </w:r>
    </w:p>
    <w:p w14:paraId="027BD4BF" w14:textId="77777777" w:rsidR="008260A9" w:rsidRDefault="008260A9" w:rsidP="008260A9"/>
    <w:p w14:paraId="639D6240" w14:textId="77777777" w:rsidR="008260A9" w:rsidRDefault="008260A9" w:rsidP="008260A9"/>
    <w:p w14:paraId="27CF1A4E" w14:textId="77777777" w:rsidR="008260A9" w:rsidRDefault="008260A9" w:rsidP="008260A9">
      <w:pPr>
        <w:pStyle w:val="Heading3"/>
      </w:pPr>
    </w:p>
    <w:p w14:paraId="4F30DFC7" w14:textId="77777777" w:rsidR="008260A9" w:rsidRDefault="008260A9" w:rsidP="008260A9">
      <w:r>
        <w:rPr>
          <w:noProof/>
        </w:rPr>
        <w:drawing>
          <wp:inline distT="0" distB="0" distL="0" distR="0" wp14:anchorId="2D53F57E" wp14:editId="08FDA025">
            <wp:extent cx="2674620" cy="2628900"/>
            <wp:effectExtent l="0" t="0" r="0" b="0"/>
            <wp:docPr id="310" name="Picture 310"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4F555DB" wp14:editId="52EB5EB1">
            <wp:extent cx="2674620" cy="2628900"/>
            <wp:effectExtent l="0" t="0" r="0" b="0"/>
            <wp:docPr id="311" name="Picture 311"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105AD09" w14:textId="77777777" w:rsidR="008260A9" w:rsidRDefault="008260A9" w:rsidP="008260A9">
      <w:pPr>
        <w:pStyle w:val="Heading3"/>
        <w:ind w:left="720" w:firstLine="720"/>
      </w:pPr>
      <w:r>
        <w:t>Plate-11</w:t>
      </w:r>
      <w:r>
        <w:tab/>
      </w:r>
      <w:r>
        <w:tab/>
      </w:r>
      <w:r>
        <w:tab/>
      </w:r>
      <w:r>
        <w:tab/>
      </w:r>
      <w:r>
        <w:tab/>
      </w:r>
      <w:r>
        <w:tab/>
        <w:t xml:space="preserve">   Plate-12</w:t>
      </w:r>
    </w:p>
    <w:p w14:paraId="71CC00A4" w14:textId="77777777" w:rsidR="008260A9" w:rsidRDefault="008260A9" w:rsidP="008260A9"/>
    <w:p w14:paraId="3A4193A2" w14:textId="77777777" w:rsidR="008260A9" w:rsidRDefault="008260A9" w:rsidP="008260A9">
      <w:r>
        <w:rPr>
          <w:noProof/>
        </w:rPr>
        <w:lastRenderedPageBreak/>
        <w:drawing>
          <wp:inline distT="0" distB="0" distL="0" distR="0" wp14:anchorId="2A9C859E" wp14:editId="51BEC5A8">
            <wp:extent cx="2674620" cy="2628900"/>
            <wp:effectExtent l="0" t="0" r="0" b="0"/>
            <wp:docPr id="312" name="Picture 312"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EB18DE8" wp14:editId="1C9DC8E3">
            <wp:extent cx="2674620" cy="2628900"/>
            <wp:effectExtent l="0" t="0" r="0" b="0"/>
            <wp:docPr id="313" name="Picture 313"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C971AA" w14:textId="77777777" w:rsidR="008260A9" w:rsidRDefault="008260A9" w:rsidP="008260A9">
      <w:pPr>
        <w:pStyle w:val="Heading3"/>
        <w:ind w:left="720" w:firstLine="720"/>
      </w:pPr>
      <w:r>
        <w:t>Plate-13</w:t>
      </w:r>
      <w:r>
        <w:tab/>
      </w:r>
      <w:r>
        <w:tab/>
      </w:r>
      <w:r>
        <w:tab/>
      </w:r>
      <w:r>
        <w:tab/>
      </w:r>
      <w:r>
        <w:tab/>
      </w:r>
      <w:r>
        <w:tab/>
        <w:t xml:space="preserve">   Plate-14</w:t>
      </w:r>
    </w:p>
    <w:p w14:paraId="4B1A48FE" w14:textId="77777777" w:rsidR="008260A9" w:rsidRDefault="008260A9" w:rsidP="008260A9"/>
    <w:p w14:paraId="4A6F27FE" w14:textId="77777777" w:rsidR="008260A9" w:rsidRDefault="008260A9" w:rsidP="008260A9"/>
    <w:p w14:paraId="255E19E9" w14:textId="77777777" w:rsidR="008260A9" w:rsidRDefault="008260A9" w:rsidP="008260A9"/>
    <w:p w14:paraId="2614C2EF" w14:textId="77777777" w:rsidR="008260A9" w:rsidRDefault="008260A9" w:rsidP="008260A9"/>
    <w:p w14:paraId="058702A6" w14:textId="77777777" w:rsidR="008260A9" w:rsidRDefault="008260A9" w:rsidP="008260A9">
      <w:r>
        <w:rPr>
          <w:noProof/>
        </w:rPr>
        <w:drawing>
          <wp:inline distT="0" distB="0" distL="0" distR="0" wp14:anchorId="6C306A81" wp14:editId="1872BFFE">
            <wp:extent cx="2674620" cy="2628900"/>
            <wp:effectExtent l="0" t="0" r="0" b="0"/>
            <wp:docPr id="314" name="Picture 314"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53C20C2" wp14:editId="6EC16FC4">
            <wp:extent cx="2674620" cy="2628900"/>
            <wp:effectExtent l="0" t="0" r="0" b="0"/>
            <wp:docPr id="315" name="Picture 31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77D5A25" w14:textId="77777777" w:rsidR="008260A9" w:rsidRDefault="008260A9" w:rsidP="008260A9">
      <w:pPr>
        <w:pStyle w:val="Heading3"/>
        <w:ind w:left="720" w:firstLine="720"/>
      </w:pPr>
      <w:r>
        <w:t>Plate-15</w:t>
      </w:r>
      <w:r>
        <w:tab/>
      </w:r>
      <w:r>
        <w:tab/>
      </w:r>
      <w:r>
        <w:tab/>
      </w:r>
      <w:r>
        <w:tab/>
      </w:r>
      <w:r>
        <w:tab/>
      </w:r>
      <w:r>
        <w:tab/>
        <w:t xml:space="preserve">   Plate-16</w:t>
      </w:r>
    </w:p>
    <w:p w14:paraId="0EF80DFE" w14:textId="77777777" w:rsidR="008260A9" w:rsidRDefault="008260A9" w:rsidP="008260A9"/>
    <w:p w14:paraId="5D3D86DD" w14:textId="77777777" w:rsidR="008260A9" w:rsidRDefault="008260A9" w:rsidP="008260A9">
      <w:r>
        <w:rPr>
          <w:noProof/>
        </w:rPr>
        <w:lastRenderedPageBreak/>
        <w:drawing>
          <wp:inline distT="0" distB="0" distL="0" distR="0" wp14:anchorId="0DE9A260" wp14:editId="5706ED34">
            <wp:extent cx="2674620" cy="2628900"/>
            <wp:effectExtent l="0" t="0" r="0" b="0"/>
            <wp:docPr id="316" name="Picture 316"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FC6C3CD" wp14:editId="47525621">
            <wp:extent cx="2674620" cy="2628900"/>
            <wp:effectExtent l="0" t="0" r="0" b="0"/>
            <wp:docPr id="317" name="Picture 31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C6BB1F7" w14:textId="77777777" w:rsidR="008260A9" w:rsidRDefault="008260A9" w:rsidP="008260A9">
      <w:pPr>
        <w:pStyle w:val="Heading3"/>
        <w:ind w:left="720" w:firstLine="720"/>
      </w:pPr>
      <w:r>
        <w:t>Plate-17</w:t>
      </w:r>
      <w:r>
        <w:tab/>
      </w:r>
      <w:r>
        <w:tab/>
      </w:r>
      <w:r>
        <w:tab/>
      </w:r>
      <w:r>
        <w:tab/>
      </w:r>
      <w:r>
        <w:tab/>
      </w:r>
      <w:r>
        <w:tab/>
        <w:t xml:space="preserve">   Plate-18</w:t>
      </w:r>
    </w:p>
    <w:p w14:paraId="6A9716DC" w14:textId="77777777" w:rsidR="008260A9" w:rsidRDefault="008260A9" w:rsidP="008260A9"/>
    <w:p w14:paraId="4154F6B9" w14:textId="77777777" w:rsidR="008260A9" w:rsidRDefault="008260A9" w:rsidP="008260A9"/>
    <w:p w14:paraId="7389FA42" w14:textId="77777777" w:rsidR="008260A9" w:rsidRDefault="008260A9" w:rsidP="008260A9"/>
    <w:p w14:paraId="0F52BB21" w14:textId="77777777" w:rsidR="008260A9" w:rsidRDefault="008260A9" w:rsidP="008260A9">
      <w:pPr>
        <w:pStyle w:val="Heading3"/>
      </w:pPr>
    </w:p>
    <w:p w14:paraId="73E18BEB" w14:textId="77777777" w:rsidR="008260A9" w:rsidRDefault="008260A9" w:rsidP="008260A9">
      <w:r>
        <w:rPr>
          <w:noProof/>
        </w:rPr>
        <w:drawing>
          <wp:inline distT="0" distB="0" distL="0" distR="0" wp14:anchorId="3CBF14D8" wp14:editId="098F68AE">
            <wp:extent cx="2674620" cy="2628900"/>
            <wp:effectExtent l="0" t="0" r="0" b="0"/>
            <wp:docPr id="318" name="Picture 318"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DAF9641" wp14:editId="34241A8C">
            <wp:extent cx="2674620" cy="2628900"/>
            <wp:effectExtent l="0" t="0" r="0" b="0"/>
            <wp:docPr id="319" name="Picture 319"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C1B9A6" w14:textId="77777777" w:rsidR="008260A9" w:rsidRDefault="008260A9" w:rsidP="008260A9">
      <w:pPr>
        <w:pStyle w:val="Heading3"/>
        <w:ind w:left="720" w:firstLine="720"/>
      </w:pPr>
      <w:r>
        <w:t>Plate-19</w:t>
      </w:r>
      <w:r>
        <w:tab/>
      </w:r>
      <w:r>
        <w:tab/>
      </w:r>
      <w:r>
        <w:tab/>
      </w:r>
      <w:r>
        <w:tab/>
      </w:r>
      <w:r>
        <w:tab/>
      </w:r>
      <w:r>
        <w:tab/>
        <w:t xml:space="preserve">   Plate-20</w:t>
      </w:r>
    </w:p>
    <w:p w14:paraId="58FBD1C5" w14:textId="77777777" w:rsidR="008260A9" w:rsidRDefault="008260A9" w:rsidP="008260A9"/>
    <w:p w14:paraId="4FAB62CF" w14:textId="77777777" w:rsidR="008260A9" w:rsidRDefault="008260A9" w:rsidP="008260A9">
      <w:r>
        <w:rPr>
          <w:noProof/>
        </w:rPr>
        <w:lastRenderedPageBreak/>
        <w:drawing>
          <wp:inline distT="0" distB="0" distL="0" distR="0" wp14:anchorId="681B4C04" wp14:editId="7A402984">
            <wp:extent cx="2674620" cy="2628900"/>
            <wp:effectExtent l="0" t="0" r="0" b="0"/>
            <wp:docPr id="320" name="Picture 32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A8594A8" wp14:editId="41A4B37E">
            <wp:extent cx="2674620" cy="2628900"/>
            <wp:effectExtent l="0" t="0" r="0" b="0"/>
            <wp:docPr id="321" name="Picture 321"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CFA7CC8" w14:textId="77777777" w:rsidR="008260A9" w:rsidRDefault="008260A9" w:rsidP="008260A9">
      <w:pPr>
        <w:pStyle w:val="Heading3"/>
        <w:ind w:left="720" w:firstLine="720"/>
      </w:pPr>
      <w:r>
        <w:t>Plate-21</w:t>
      </w:r>
      <w:r>
        <w:tab/>
      </w:r>
      <w:r>
        <w:tab/>
      </w:r>
      <w:r>
        <w:tab/>
      </w:r>
      <w:r>
        <w:tab/>
      </w:r>
      <w:r>
        <w:tab/>
      </w:r>
      <w:r>
        <w:tab/>
        <w:t xml:space="preserve">   Plate-22</w:t>
      </w:r>
    </w:p>
    <w:p w14:paraId="3091FFD7" w14:textId="77777777" w:rsidR="008260A9" w:rsidRDefault="008260A9" w:rsidP="008260A9"/>
    <w:p w14:paraId="6C10A642" w14:textId="77777777" w:rsidR="008260A9" w:rsidRDefault="008260A9" w:rsidP="008260A9"/>
    <w:p w14:paraId="55C712EF" w14:textId="77777777" w:rsidR="008260A9" w:rsidRDefault="008260A9" w:rsidP="008260A9"/>
    <w:p w14:paraId="512E3676" w14:textId="77777777" w:rsidR="008260A9" w:rsidRDefault="008260A9" w:rsidP="008260A9"/>
    <w:p w14:paraId="74EC2C53" w14:textId="77777777" w:rsidR="008260A9" w:rsidRDefault="008260A9" w:rsidP="008260A9">
      <w:r>
        <w:rPr>
          <w:noProof/>
        </w:rPr>
        <w:drawing>
          <wp:inline distT="0" distB="0" distL="0" distR="0" wp14:anchorId="6686C708" wp14:editId="5B8E6B13">
            <wp:extent cx="2674620" cy="2628900"/>
            <wp:effectExtent l="0" t="0" r="0" b="0"/>
            <wp:docPr id="322" name="Picture 322"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1AEAAB2" wp14:editId="24D72CA2">
            <wp:extent cx="2674620" cy="2628900"/>
            <wp:effectExtent l="0" t="0" r="0" b="0"/>
            <wp:docPr id="323" name="Picture 323"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36D55BA" w14:textId="77777777" w:rsidR="008260A9" w:rsidRPr="00661C2C" w:rsidRDefault="008260A9" w:rsidP="008260A9">
      <w:r>
        <w:t xml:space="preserve">         </w:t>
      </w:r>
      <w:r>
        <w:tab/>
      </w:r>
      <w:r>
        <w:tab/>
        <w:t>Plate-23</w:t>
      </w:r>
      <w:r>
        <w:tab/>
      </w:r>
      <w:r>
        <w:tab/>
      </w:r>
      <w:r>
        <w:tab/>
      </w:r>
      <w:r>
        <w:tab/>
      </w:r>
      <w:r>
        <w:tab/>
      </w:r>
      <w:r>
        <w:tab/>
        <w:t xml:space="preserve">   Plate-2</w:t>
      </w:r>
    </w:p>
    <w:p w14:paraId="7B5C071B" w14:textId="347E97DD" w:rsidR="008E6EE2" w:rsidRDefault="008E6EE2" w:rsidP="00945849">
      <w:pPr>
        <w:pStyle w:val="Heading1"/>
        <w:shd w:val="clear" w:color="auto" w:fill="FFFFFF"/>
        <w:tabs>
          <w:tab w:val="left" w:pos="2297"/>
        </w:tabs>
        <w:spacing w:before="0" w:beforeAutospacing="0" w:after="0" w:afterAutospacing="0"/>
        <w:rPr>
          <w:rFonts w:ascii="Times" w:hAnsi="Times"/>
          <w:color w:val="000000" w:themeColor="text1"/>
          <w:lang w:val="en-US"/>
        </w:rPr>
      </w:pPr>
    </w:p>
    <w:p w14:paraId="2195ADE7" w14:textId="14898315" w:rsidR="008260A9" w:rsidRPr="00945849" w:rsidRDefault="008260A9" w:rsidP="00945849">
      <w:pPr>
        <w:tabs>
          <w:tab w:val="left" w:pos="2297"/>
        </w:tabs>
        <w:rPr>
          <w:lang w:val="en-US"/>
        </w:rPr>
        <w:sectPr w:rsidR="008260A9" w:rsidRPr="00945849" w:rsidSect="00443913">
          <w:headerReference w:type="default" r:id="rId174"/>
          <w:pgSz w:w="11906" w:h="16838"/>
          <w:pgMar w:top="1440" w:right="1440" w:bottom="1440" w:left="1440" w:header="0" w:footer="340" w:gutter="0"/>
          <w:cols w:space="708"/>
          <w:docGrid w:linePitch="360"/>
        </w:sectPr>
      </w:pPr>
      <w:r>
        <w:rPr>
          <w:lang w:val="en-US"/>
        </w:rPr>
        <w:tab/>
      </w:r>
    </w:p>
    <w:p w14:paraId="1B2B7542" w14:textId="77777777" w:rsidR="00980254" w:rsidRDefault="00980254" w:rsidP="00490808">
      <w:pPr>
        <w:pStyle w:val="Heading3"/>
      </w:pPr>
      <w:r>
        <w:rPr>
          <w:rFonts w:ascii="Times" w:hAnsi="Times"/>
          <w:noProof/>
          <w:color w:val="000000" w:themeColor="text1"/>
          <w:sz w:val="23"/>
          <w:szCs w:val="23"/>
          <w:shd w:val="clear" w:color="auto" w:fill="FFFFFF"/>
          <w:lang w:val="en-US"/>
        </w:rPr>
        <w:lastRenderedPageBreak/>
        <w:drawing>
          <wp:inline distT="0" distB="0" distL="0" distR="0" wp14:anchorId="24ECCB86" wp14:editId="2B489E4F">
            <wp:extent cx="5731510" cy="7545705"/>
            <wp:effectExtent l="12700" t="12700" r="8890" b="10795"/>
            <wp:docPr id="299" name="Picture 2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7545705"/>
                    </a:xfrm>
                    <a:prstGeom prst="rect">
                      <a:avLst/>
                    </a:prstGeom>
                    <a:ln w="3175">
                      <a:solidFill>
                        <a:schemeClr val="accent1"/>
                      </a:solidFill>
                    </a:ln>
                  </pic:spPr>
                </pic:pic>
              </a:graphicData>
            </a:graphic>
          </wp:inline>
        </w:drawing>
      </w:r>
    </w:p>
    <w:p w14:paraId="6D3E2D5B" w14:textId="77777777" w:rsidR="00980254" w:rsidRDefault="00980254" w:rsidP="00980254">
      <w:pPr>
        <w:spacing w:line="360" w:lineRule="auto"/>
        <w:jc w:val="both"/>
        <w:rPr>
          <w:rFonts w:ascii="Times" w:hAnsi="Times"/>
          <w:color w:val="000000" w:themeColor="text1"/>
          <w:sz w:val="23"/>
          <w:szCs w:val="23"/>
          <w:shd w:val="clear" w:color="auto" w:fill="FFFFFF"/>
          <w:lang w:val="en-US"/>
        </w:rPr>
      </w:pPr>
    </w:p>
    <w:p w14:paraId="20AD6553" w14:textId="13B6199A" w:rsidR="00490808" w:rsidRDefault="00980254" w:rsidP="009E0977">
      <w:pPr>
        <w:spacing w:line="360" w:lineRule="auto"/>
        <w:jc w:val="both"/>
        <w:rPr>
          <w:rFonts w:ascii="Times" w:hAnsi="Times"/>
          <w:color w:val="000000" w:themeColor="text1"/>
          <w:sz w:val="23"/>
          <w:szCs w:val="23"/>
          <w:shd w:val="clear" w:color="auto" w:fill="FFFFFF"/>
          <w:lang w:val="en-US"/>
        </w:rPr>
        <w:sectPr w:rsidR="00490808" w:rsidSect="00443913">
          <w:headerReference w:type="default" r:id="rId176"/>
          <w:pgSz w:w="11906" w:h="16838"/>
          <w:pgMar w:top="1440" w:right="1440" w:bottom="1440" w:left="1440" w:header="0" w:footer="340" w:gutter="0"/>
          <w:cols w:space="708"/>
          <w:docGrid w:linePitch="360"/>
        </w:sectPr>
      </w:pPr>
      <w:r>
        <w:rPr>
          <w:rFonts w:ascii="Times" w:hAnsi="Times"/>
          <w:color w:val="000000" w:themeColor="text1"/>
          <w:sz w:val="23"/>
          <w:szCs w:val="23"/>
          <w:shd w:val="clear" w:color="auto" w:fill="FFFFFF"/>
          <w:lang w:val="en-US"/>
        </w:rPr>
        <w:t xml:space="preserve">Figure </w:t>
      </w:r>
      <w:r w:rsidR="00AE7EF1">
        <w:rPr>
          <w:rFonts w:ascii="Times" w:hAnsi="Times"/>
          <w:color w:val="000000" w:themeColor="text1"/>
          <w:sz w:val="23"/>
          <w:szCs w:val="23"/>
          <w:shd w:val="clear" w:color="auto" w:fill="FFFFFF"/>
          <w:lang w:val="en-US"/>
        </w:rPr>
        <w:t>G</w:t>
      </w:r>
      <w:r>
        <w:rPr>
          <w:rFonts w:ascii="Times" w:hAnsi="Times"/>
          <w:color w:val="000000" w:themeColor="text1"/>
          <w:sz w:val="23"/>
          <w:szCs w:val="23"/>
          <w:shd w:val="clear" w:color="auto" w:fill="FFFFFF"/>
          <w:lang w:val="en-US"/>
        </w:rPr>
        <w:t>.1: Amazon gift-card (Claim Code redacted since it is sent to the participan</w:t>
      </w:r>
      <w:r w:rsidR="00D74A36">
        <w:rPr>
          <w:rFonts w:ascii="Times" w:hAnsi="Times"/>
          <w:color w:val="000000" w:themeColor="text1"/>
          <w:sz w:val="23"/>
          <w:szCs w:val="23"/>
          <w:shd w:val="clear" w:color="auto" w:fill="FFFFFF"/>
          <w:lang w:val="en-US"/>
        </w:rPr>
        <w:t>t)</w:t>
      </w:r>
    </w:p>
    <w:p w14:paraId="64D763C0" w14:textId="4C5995A1" w:rsidR="00B61D75" w:rsidRDefault="00B61D75">
      <w:pPr>
        <w:rPr>
          <w:rFonts w:ascii="Times" w:hAnsi="Times"/>
          <w:color w:val="000000" w:themeColor="text1"/>
          <w:sz w:val="23"/>
          <w:szCs w:val="23"/>
          <w:shd w:val="clear" w:color="auto" w:fill="FFFFFF"/>
          <w:lang w:val="en-US"/>
        </w:rPr>
      </w:pPr>
    </w:p>
    <w:p w14:paraId="724B02E4" w14:textId="3F09D59F" w:rsidR="00490808" w:rsidRDefault="00490808">
      <w:pPr>
        <w:rPr>
          <w:rFonts w:ascii="Times" w:hAnsi="Times"/>
          <w:color w:val="000000" w:themeColor="text1"/>
          <w:sz w:val="23"/>
          <w:szCs w:val="23"/>
          <w:shd w:val="clear" w:color="auto" w:fill="FFFFFF"/>
          <w:lang w:val="en-US"/>
        </w:rPr>
      </w:pPr>
      <w:r>
        <w:rPr>
          <w:rFonts w:ascii="Times" w:hAnsi="Times"/>
          <w:b/>
          <w:bCs/>
          <w:noProof/>
          <w:color w:val="000000" w:themeColor="text1"/>
          <w:kern w:val="36"/>
          <w:sz w:val="48"/>
          <w:szCs w:val="48"/>
          <w:lang w:val="en-US"/>
        </w:rPr>
        <w:drawing>
          <wp:inline distT="0" distB="0" distL="0" distR="0" wp14:anchorId="7755053B" wp14:editId="5F06A4B2">
            <wp:extent cx="5731510" cy="6936740"/>
            <wp:effectExtent l="0" t="0" r="0" b="0"/>
            <wp:docPr id="298" name="Picture 2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1433D536" w14:textId="23873AB5" w:rsidR="00490808" w:rsidRDefault="00490808">
      <w:pPr>
        <w:rPr>
          <w:rFonts w:ascii="Times" w:hAnsi="Times"/>
          <w:color w:val="000000" w:themeColor="text1"/>
          <w:sz w:val="23"/>
          <w:szCs w:val="23"/>
          <w:shd w:val="clear" w:color="auto" w:fill="FFFFFF"/>
          <w:lang w:val="en-US"/>
        </w:rPr>
      </w:pPr>
    </w:p>
    <w:p w14:paraId="77D4320E" w14:textId="77777777" w:rsidR="009F580B" w:rsidRDefault="009F580B">
      <w:pPr>
        <w:rPr>
          <w:rFonts w:ascii="Times" w:hAnsi="Times"/>
          <w:color w:val="000000" w:themeColor="text1"/>
          <w:sz w:val="23"/>
          <w:szCs w:val="23"/>
          <w:shd w:val="clear" w:color="auto" w:fill="FFFFFF"/>
          <w:lang w:val="en-US"/>
        </w:rPr>
        <w:sectPr w:rsidR="009F580B" w:rsidSect="00443913">
          <w:headerReference w:type="default" r:id="rId178"/>
          <w:pgSz w:w="11906" w:h="16838"/>
          <w:pgMar w:top="1440" w:right="1440" w:bottom="1440" w:left="1440" w:header="0" w:footer="340" w:gutter="0"/>
          <w:cols w:space="708"/>
          <w:docGrid w:linePitch="360"/>
        </w:sectPr>
      </w:pPr>
    </w:p>
    <w:p w14:paraId="01E86EBD" w14:textId="76991B07" w:rsidR="00A30768" w:rsidRDefault="00A30768" w:rsidP="00D66239">
      <w:pPr>
        <w:rPr>
          <w:b/>
          <w:bCs/>
          <w:lang w:val="en-US"/>
        </w:rPr>
      </w:pPr>
      <w:r>
        <w:rPr>
          <w:b/>
          <w:bCs/>
          <w:lang w:val="en-US"/>
        </w:rPr>
        <w:lastRenderedPageBreak/>
        <w:t>PID refers to Participant Id based on Session Order</w:t>
      </w:r>
      <w:r w:rsidR="00EE55FA">
        <w:rPr>
          <w:b/>
          <w:bCs/>
          <w:lang w:val="en-US"/>
        </w:rPr>
        <w:t xml:space="preserve"> among the participants.</w:t>
      </w:r>
    </w:p>
    <w:p w14:paraId="0B74453D" w14:textId="77777777" w:rsidR="00A30768" w:rsidRDefault="00A30768" w:rsidP="00D66239">
      <w:pPr>
        <w:rPr>
          <w:b/>
          <w:bCs/>
          <w:lang w:val="en-US"/>
        </w:rPr>
      </w:pPr>
    </w:p>
    <w:p w14:paraId="660FA86A" w14:textId="1FEDD3F0" w:rsidR="00D66239" w:rsidRPr="00373402" w:rsidRDefault="00D66239" w:rsidP="00D66239">
      <w:pPr>
        <w:rPr>
          <w:b/>
          <w:bCs/>
          <w:lang w:val="en-US"/>
        </w:rPr>
      </w:pPr>
      <w:r w:rsidRPr="00373402">
        <w:rPr>
          <w:b/>
          <w:bCs/>
          <w:lang w:val="en-US"/>
        </w:rPr>
        <w:t>Study results of four components (all questions, out of 8):</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1"/>
        <w:gridCol w:w="1842"/>
        <w:gridCol w:w="2127"/>
        <w:gridCol w:w="1984"/>
      </w:tblGrid>
      <w:tr w:rsidR="00D66239" w:rsidRPr="00ED23F7" w14:paraId="405CC1FC" w14:textId="77777777" w:rsidTr="00010FC0">
        <w:trPr>
          <w:trHeight w:val="320"/>
        </w:trPr>
        <w:tc>
          <w:tcPr>
            <w:tcW w:w="1555" w:type="dxa"/>
            <w:shd w:val="clear" w:color="auto" w:fill="F2F2F2" w:themeFill="background1" w:themeFillShade="F2"/>
            <w:noWrap/>
            <w:vAlign w:val="bottom"/>
            <w:hideMark/>
          </w:tcPr>
          <w:p w14:paraId="01BCCF71" w14:textId="7DB27677"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1701" w:type="dxa"/>
            <w:shd w:val="clear" w:color="auto" w:fill="F2F2F2" w:themeFill="background1" w:themeFillShade="F2"/>
            <w:noWrap/>
            <w:vAlign w:val="bottom"/>
            <w:hideMark/>
          </w:tcPr>
          <w:p w14:paraId="436EC8DD" w14:textId="33FC4E5E"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CA+Bubble</w:t>
            </w:r>
            <w:proofErr w:type="spellEnd"/>
          </w:p>
        </w:tc>
        <w:tc>
          <w:tcPr>
            <w:tcW w:w="1842" w:type="dxa"/>
            <w:shd w:val="clear" w:color="auto" w:fill="F2F2F2" w:themeFill="background1" w:themeFillShade="F2"/>
            <w:noWrap/>
            <w:vAlign w:val="bottom"/>
            <w:hideMark/>
          </w:tcPr>
          <w:p w14:paraId="0C1CA394" w14:textId="17435E25" w:rsidR="00D66239" w:rsidRPr="00ED23F7" w:rsidRDefault="00A37D6D" w:rsidP="00010FC0">
            <w:pPr>
              <w:jc w:val="center"/>
              <w:rPr>
                <w:rFonts w:ascii="Calibri" w:hAnsi="Calibri" w:cs="Calibri"/>
                <w:b/>
                <w:bCs/>
                <w:color w:val="000000"/>
              </w:rPr>
            </w:pPr>
            <w:proofErr w:type="spellStart"/>
            <w:r>
              <w:rPr>
                <w:rFonts w:ascii="Calibri" w:hAnsi="Calibri" w:cs="Calibri"/>
                <w:b/>
                <w:bCs/>
                <w:color w:val="000000"/>
              </w:rPr>
              <w:t>Ca</w:t>
            </w:r>
            <w:r w:rsidR="00D66239">
              <w:rPr>
                <w:rFonts w:ascii="Calibri" w:hAnsi="Calibri" w:cs="Calibri"/>
                <w:b/>
                <w:bCs/>
                <w:color w:val="000000"/>
              </w:rPr>
              <w:t>+Grid</w:t>
            </w:r>
            <w:proofErr w:type="spellEnd"/>
          </w:p>
        </w:tc>
        <w:tc>
          <w:tcPr>
            <w:tcW w:w="2127" w:type="dxa"/>
            <w:shd w:val="clear" w:color="auto" w:fill="F2F2F2" w:themeFill="background1" w:themeFillShade="F2"/>
            <w:noWrap/>
            <w:vAlign w:val="bottom"/>
            <w:hideMark/>
          </w:tcPr>
          <w:p w14:paraId="41BC0E5A" w14:textId="36880373"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VSUP+B</w:t>
            </w:r>
            <w:r w:rsidRPr="00ED23F7">
              <w:rPr>
                <w:rFonts w:ascii="Calibri" w:hAnsi="Calibri" w:cs="Calibri"/>
                <w:b/>
                <w:bCs/>
                <w:color w:val="000000"/>
              </w:rPr>
              <w:t>ubble</w:t>
            </w:r>
            <w:proofErr w:type="spellEnd"/>
          </w:p>
        </w:tc>
        <w:tc>
          <w:tcPr>
            <w:tcW w:w="1984" w:type="dxa"/>
            <w:shd w:val="clear" w:color="auto" w:fill="F2F2F2" w:themeFill="background1" w:themeFillShade="F2"/>
            <w:noWrap/>
            <w:vAlign w:val="bottom"/>
            <w:hideMark/>
          </w:tcPr>
          <w:p w14:paraId="667F6544" w14:textId="227A18E5" w:rsidR="00D66239" w:rsidRPr="00ED23F7" w:rsidRDefault="00D66239" w:rsidP="00010FC0">
            <w:pPr>
              <w:jc w:val="center"/>
              <w:rPr>
                <w:rFonts w:ascii="Calibri" w:hAnsi="Calibri" w:cs="Calibri"/>
                <w:b/>
                <w:bCs/>
                <w:color w:val="000000"/>
              </w:rPr>
            </w:pPr>
            <w:proofErr w:type="spellStart"/>
            <w:r>
              <w:rPr>
                <w:rFonts w:ascii="Calibri" w:hAnsi="Calibri" w:cs="Calibri"/>
                <w:b/>
                <w:bCs/>
                <w:color w:val="000000"/>
              </w:rPr>
              <w:t>VSUP+G</w:t>
            </w:r>
            <w:r w:rsidRPr="00ED23F7">
              <w:rPr>
                <w:rFonts w:ascii="Calibri" w:hAnsi="Calibri" w:cs="Calibri"/>
                <w:b/>
                <w:bCs/>
                <w:color w:val="000000"/>
              </w:rPr>
              <w:t>rid</w:t>
            </w:r>
            <w:proofErr w:type="spellEnd"/>
          </w:p>
        </w:tc>
      </w:tr>
      <w:tr w:rsidR="00D66239" w:rsidRPr="00ED23F7" w14:paraId="5971D61A" w14:textId="77777777" w:rsidTr="00010FC0">
        <w:trPr>
          <w:trHeight w:val="320"/>
        </w:trPr>
        <w:tc>
          <w:tcPr>
            <w:tcW w:w="1555" w:type="dxa"/>
            <w:shd w:val="clear" w:color="auto" w:fill="auto"/>
            <w:noWrap/>
            <w:vAlign w:val="bottom"/>
            <w:hideMark/>
          </w:tcPr>
          <w:p w14:paraId="418ACA0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1701" w:type="dxa"/>
            <w:shd w:val="clear" w:color="auto" w:fill="auto"/>
            <w:noWrap/>
            <w:vAlign w:val="bottom"/>
            <w:hideMark/>
          </w:tcPr>
          <w:p w14:paraId="0475FE9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3DB56EC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466B1E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2C422A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7BCE02B" w14:textId="77777777" w:rsidTr="00010FC0">
        <w:trPr>
          <w:trHeight w:val="320"/>
        </w:trPr>
        <w:tc>
          <w:tcPr>
            <w:tcW w:w="1555" w:type="dxa"/>
            <w:shd w:val="clear" w:color="auto" w:fill="auto"/>
            <w:noWrap/>
            <w:vAlign w:val="bottom"/>
            <w:hideMark/>
          </w:tcPr>
          <w:p w14:paraId="7F2F8C3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1701" w:type="dxa"/>
            <w:shd w:val="clear" w:color="auto" w:fill="auto"/>
            <w:noWrap/>
            <w:vAlign w:val="bottom"/>
            <w:hideMark/>
          </w:tcPr>
          <w:p w14:paraId="5E22317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0D0208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B7BE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6FCA9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D4A63E1" w14:textId="77777777" w:rsidTr="00010FC0">
        <w:trPr>
          <w:trHeight w:val="320"/>
        </w:trPr>
        <w:tc>
          <w:tcPr>
            <w:tcW w:w="1555" w:type="dxa"/>
            <w:shd w:val="clear" w:color="auto" w:fill="auto"/>
            <w:noWrap/>
            <w:vAlign w:val="bottom"/>
            <w:hideMark/>
          </w:tcPr>
          <w:p w14:paraId="23F0CA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1701" w:type="dxa"/>
            <w:shd w:val="clear" w:color="auto" w:fill="auto"/>
            <w:noWrap/>
            <w:vAlign w:val="bottom"/>
            <w:hideMark/>
          </w:tcPr>
          <w:p w14:paraId="6794AA1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4D4D692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2DC6E2B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1F55F0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14D657C3" w14:textId="77777777" w:rsidTr="00010FC0">
        <w:trPr>
          <w:trHeight w:val="320"/>
        </w:trPr>
        <w:tc>
          <w:tcPr>
            <w:tcW w:w="1555" w:type="dxa"/>
            <w:shd w:val="clear" w:color="auto" w:fill="auto"/>
            <w:noWrap/>
            <w:vAlign w:val="bottom"/>
            <w:hideMark/>
          </w:tcPr>
          <w:p w14:paraId="29E6A99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1701" w:type="dxa"/>
            <w:shd w:val="clear" w:color="auto" w:fill="auto"/>
            <w:noWrap/>
            <w:vAlign w:val="bottom"/>
            <w:hideMark/>
          </w:tcPr>
          <w:p w14:paraId="11060E6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06376D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72D3AFE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3E105D4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D49F1DC" w14:textId="77777777" w:rsidTr="00010FC0">
        <w:trPr>
          <w:trHeight w:val="320"/>
        </w:trPr>
        <w:tc>
          <w:tcPr>
            <w:tcW w:w="1555" w:type="dxa"/>
            <w:shd w:val="clear" w:color="auto" w:fill="auto"/>
            <w:noWrap/>
            <w:vAlign w:val="bottom"/>
            <w:hideMark/>
          </w:tcPr>
          <w:p w14:paraId="7DF1A2D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1701" w:type="dxa"/>
            <w:shd w:val="clear" w:color="auto" w:fill="auto"/>
            <w:noWrap/>
            <w:vAlign w:val="bottom"/>
            <w:hideMark/>
          </w:tcPr>
          <w:p w14:paraId="39FFF0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2ABF666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BC9027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3970892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9CA74F9" w14:textId="77777777" w:rsidTr="00010FC0">
        <w:trPr>
          <w:trHeight w:val="320"/>
        </w:trPr>
        <w:tc>
          <w:tcPr>
            <w:tcW w:w="1555" w:type="dxa"/>
            <w:shd w:val="clear" w:color="auto" w:fill="auto"/>
            <w:noWrap/>
            <w:vAlign w:val="bottom"/>
            <w:hideMark/>
          </w:tcPr>
          <w:p w14:paraId="08D05F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1701" w:type="dxa"/>
            <w:shd w:val="clear" w:color="auto" w:fill="auto"/>
            <w:noWrap/>
            <w:vAlign w:val="bottom"/>
            <w:hideMark/>
          </w:tcPr>
          <w:p w14:paraId="3CE16FB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F88665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1ECA4E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52372D1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797C366F" w14:textId="77777777" w:rsidTr="00010FC0">
        <w:trPr>
          <w:trHeight w:val="320"/>
        </w:trPr>
        <w:tc>
          <w:tcPr>
            <w:tcW w:w="1555" w:type="dxa"/>
            <w:shd w:val="clear" w:color="auto" w:fill="auto"/>
            <w:noWrap/>
            <w:vAlign w:val="bottom"/>
            <w:hideMark/>
          </w:tcPr>
          <w:p w14:paraId="56F63A3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1701" w:type="dxa"/>
            <w:shd w:val="clear" w:color="auto" w:fill="auto"/>
            <w:noWrap/>
            <w:vAlign w:val="bottom"/>
            <w:hideMark/>
          </w:tcPr>
          <w:p w14:paraId="3F242DF1"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6A0347D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2127" w:type="dxa"/>
            <w:shd w:val="clear" w:color="auto" w:fill="auto"/>
            <w:noWrap/>
            <w:vAlign w:val="bottom"/>
            <w:hideMark/>
          </w:tcPr>
          <w:p w14:paraId="1AE82CB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580957DA"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7B83BEAC" w14:textId="77777777" w:rsidTr="00010FC0">
        <w:trPr>
          <w:trHeight w:val="320"/>
        </w:trPr>
        <w:tc>
          <w:tcPr>
            <w:tcW w:w="1555" w:type="dxa"/>
            <w:shd w:val="clear" w:color="auto" w:fill="auto"/>
            <w:noWrap/>
            <w:vAlign w:val="bottom"/>
            <w:hideMark/>
          </w:tcPr>
          <w:p w14:paraId="2D41444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1701" w:type="dxa"/>
            <w:shd w:val="clear" w:color="auto" w:fill="auto"/>
            <w:noWrap/>
            <w:vAlign w:val="bottom"/>
            <w:hideMark/>
          </w:tcPr>
          <w:p w14:paraId="3BE5065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5C30704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49500A4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EA6AE9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400276BB" w14:textId="77777777" w:rsidTr="00010FC0">
        <w:trPr>
          <w:trHeight w:val="320"/>
        </w:trPr>
        <w:tc>
          <w:tcPr>
            <w:tcW w:w="1555" w:type="dxa"/>
            <w:shd w:val="clear" w:color="auto" w:fill="auto"/>
            <w:noWrap/>
            <w:vAlign w:val="bottom"/>
            <w:hideMark/>
          </w:tcPr>
          <w:p w14:paraId="0836D01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1701" w:type="dxa"/>
            <w:shd w:val="clear" w:color="auto" w:fill="auto"/>
            <w:noWrap/>
            <w:vAlign w:val="bottom"/>
            <w:hideMark/>
          </w:tcPr>
          <w:p w14:paraId="39D8A7C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47A9D024"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58A2D42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79B215F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18546F8" w14:textId="77777777" w:rsidTr="00010FC0">
        <w:trPr>
          <w:trHeight w:val="320"/>
        </w:trPr>
        <w:tc>
          <w:tcPr>
            <w:tcW w:w="1555" w:type="dxa"/>
            <w:shd w:val="clear" w:color="auto" w:fill="auto"/>
            <w:noWrap/>
            <w:vAlign w:val="bottom"/>
            <w:hideMark/>
          </w:tcPr>
          <w:p w14:paraId="3991CC7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1701" w:type="dxa"/>
            <w:shd w:val="clear" w:color="auto" w:fill="auto"/>
            <w:noWrap/>
            <w:vAlign w:val="bottom"/>
            <w:hideMark/>
          </w:tcPr>
          <w:p w14:paraId="295D8D41"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shd w:val="clear" w:color="auto" w:fill="auto"/>
            <w:noWrap/>
            <w:vAlign w:val="bottom"/>
            <w:hideMark/>
          </w:tcPr>
          <w:p w14:paraId="0500CDE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0AE8083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028FCBAC"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6AF61B6F" w14:textId="77777777" w:rsidTr="00010FC0">
        <w:trPr>
          <w:trHeight w:val="320"/>
        </w:trPr>
        <w:tc>
          <w:tcPr>
            <w:tcW w:w="1555" w:type="dxa"/>
            <w:shd w:val="clear" w:color="auto" w:fill="auto"/>
            <w:noWrap/>
            <w:vAlign w:val="bottom"/>
            <w:hideMark/>
          </w:tcPr>
          <w:p w14:paraId="51008ED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1701" w:type="dxa"/>
            <w:shd w:val="clear" w:color="auto" w:fill="auto"/>
            <w:noWrap/>
            <w:vAlign w:val="bottom"/>
            <w:hideMark/>
          </w:tcPr>
          <w:p w14:paraId="1D755495"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393A969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17B117F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FF1667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03111B78" w14:textId="77777777" w:rsidTr="00010FC0">
        <w:trPr>
          <w:trHeight w:val="320"/>
        </w:trPr>
        <w:tc>
          <w:tcPr>
            <w:tcW w:w="1555" w:type="dxa"/>
            <w:shd w:val="clear" w:color="auto" w:fill="auto"/>
            <w:noWrap/>
            <w:vAlign w:val="bottom"/>
            <w:hideMark/>
          </w:tcPr>
          <w:p w14:paraId="7E87508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1701" w:type="dxa"/>
            <w:shd w:val="clear" w:color="auto" w:fill="auto"/>
            <w:noWrap/>
            <w:vAlign w:val="bottom"/>
            <w:hideMark/>
          </w:tcPr>
          <w:p w14:paraId="282A52B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AB33AE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8E85BC8"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1515DEC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5221BAD7" w14:textId="77777777" w:rsidTr="00010FC0">
        <w:trPr>
          <w:trHeight w:val="320"/>
        </w:trPr>
        <w:tc>
          <w:tcPr>
            <w:tcW w:w="1555" w:type="dxa"/>
            <w:shd w:val="clear" w:color="auto" w:fill="auto"/>
            <w:noWrap/>
            <w:vAlign w:val="bottom"/>
            <w:hideMark/>
          </w:tcPr>
          <w:p w14:paraId="425778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1701" w:type="dxa"/>
            <w:shd w:val="clear" w:color="auto" w:fill="auto"/>
            <w:noWrap/>
            <w:vAlign w:val="bottom"/>
            <w:hideMark/>
          </w:tcPr>
          <w:p w14:paraId="30B793C9"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842" w:type="dxa"/>
            <w:shd w:val="clear" w:color="auto" w:fill="auto"/>
            <w:noWrap/>
            <w:vAlign w:val="bottom"/>
            <w:hideMark/>
          </w:tcPr>
          <w:p w14:paraId="0DAD4E1B"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4C9A0B3E"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4CAE34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1CF4C6A1" w14:textId="77777777" w:rsidTr="00010FC0">
        <w:trPr>
          <w:trHeight w:val="320"/>
        </w:trPr>
        <w:tc>
          <w:tcPr>
            <w:tcW w:w="1555" w:type="dxa"/>
            <w:shd w:val="clear" w:color="auto" w:fill="auto"/>
            <w:noWrap/>
            <w:vAlign w:val="bottom"/>
            <w:hideMark/>
          </w:tcPr>
          <w:p w14:paraId="7309B2D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1701" w:type="dxa"/>
            <w:shd w:val="clear" w:color="auto" w:fill="auto"/>
            <w:noWrap/>
            <w:vAlign w:val="bottom"/>
            <w:hideMark/>
          </w:tcPr>
          <w:p w14:paraId="561F52D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ABA4034"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263DB78D"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28B75997"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7B271DF0" w14:textId="77777777" w:rsidTr="00010FC0">
        <w:trPr>
          <w:trHeight w:val="320"/>
        </w:trPr>
        <w:tc>
          <w:tcPr>
            <w:tcW w:w="1555" w:type="dxa"/>
            <w:shd w:val="clear" w:color="auto" w:fill="auto"/>
            <w:noWrap/>
            <w:vAlign w:val="bottom"/>
            <w:hideMark/>
          </w:tcPr>
          <w:p w14:paraId="7574E0F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1701" w:type="dxa"/>
            <w:shd w:val="clear" w:color="auto" w:fill="auto"/>
            <w:noWrap/>
            <w:vAlign w:val="bottom"/>
            <w:hideMark/>
          </w:tcPr>
          <w:p w14:paraId="1FE7FCD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21DC718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20FCB15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2D551E"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30DD6D8D" w14:textId="77777777" w:rsidTr="00010FC0">
        <w:trPr>
          <w:trHeight w:val="320"/>
        </w:trPr>
        <w:tc>
          <w:tcPr>
            <w:tcW w:w="1555" w:type="dxa"/>
            <w:shd w:val="clear" w:color="auto" w:fill="auto"/>
            <w:noWrap/>
            <w:vAlign w:val="bottom"/>
            <w:hideMark/>
          </w:tcPr>
          <w:p w14:paraId="26B4695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1701" w:type="dxa"/>
            <w:shd w:val="clear" w:color="auto" w:fill="auto"/>
            <w:noWrap/>
            <w:vAlign w:val="bottom"/>
            <w:hideMark/>
          </w:tcPr>
          <w:p w14:paraId="7238F5E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0E3EA8F0"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4E3C9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01A84EA3"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B0C27EE" w14:textId="77777777" w:rsidTr="00010FC0">
        <w:trPr>
          <w:trHeight w:val="320"/>
        </w:trPr>
        <w:tc>
          <w:tcPr>
            <w:tcW w:w="1555" w:type="dxa"/>
            <w:shd w:val="clear" w:color="auto" w:fill="auto"/>
            <w:noWrap/>
            <w:vAlign w:val="bottom"/>
            <w:hideMark/>
          </w:tcPr>
          <w:p w14:paraId="39C085C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1701" w:type="dxa"/>
            <w:shd w:val="clear" w:color="auto" w:fill="auto"/>
            <w:noWrap/>
            <w:vAlign w:val="bottom"/>
            <w:hideMark/>
          </w:tcPr>
          <w:p w14:paraId="29D7FFB0"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E78D881"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5D16B75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843C5A"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17A2B0" w14:textId="77777777" w:rsidTr="00010FC0">
        <w:trPr>
          <w:trHeight w:val="320"/>
        </w:trPr>
        <w:tc>
          <w:tcPr>
            <w:tcW w:w="1555" w:type="dxa"/>
            <w:shd w:val="clear" w:color="auto" w:fill="auto"/>
            <w:noWrap/>
            <w:vAlign w:val="bottom"/>
            <w:hideMark/>
          </w:tcPr>
          <w:p w14:paraId="0C64AA2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1701" w:type="dxa"/>
            <w:shd w:val="clear" w:color="auto" w:fill="auto"/>
            <w:noWrap/>
            <w:vAlign w:val="bottom"/>
            <w:hideMark/>
          </w:tcPr>
          <w:p w14:paraId="0CDF9792"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78C67EDF"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71FE321C"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3FD55B2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5550E146" w14:textId="77777777" w:rsidTr="00010FC0">
        <w:trPr>
          <w:trHeight w:val="320"/>
        </w:trPr>
        <w:tc>
          <w:tcPr>
            <w:tcW w:w="1555" w:type="dxa"/>
            <w:shd w:val="clear" w:color="auto" w:fill="auto"/>
            <w:noWrap/>
            <w:vAlign w:val="bottom"/>
            <w:hideMark/>
          </w:tcPr>
          <w:p w14:paraId="60C935D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1701" w:type="dxa"/>
            <w:shd w:val="clear" w:color="auto" w:fill="auto"/>
            <w:noWrap/>
            <w:vAlign w:val="bottom"/>
            <w:hideMark/>
          </w:tcPr>
          <w:p w14:paraId="22247046"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6AF3F31C"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2127" w:type="dxa"/>
            <w:shd w:val="clear" w:color="auto" w:fill="auto"/>
            <w:noWrap/>
            <w:vAlign w:val="bottom"/>
            <w:hideMark/>
          </w:tcPr>
          <w:p w14:paraId="2BC27687"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5E49EE8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77AE144B" w14:textId="77777777" w:rsidTr="00010FC0">
        <w:trPr>
          <w:trHeight w:val="320"/>
        </w:trPr>
        <w:tc>
          <w:tcPr>
            <w:tcW w:w="1555" w:type="dxa"/>
            <w:shd w:val="clear" w:color="auto" w:fill="auto"/>
            <w:noWrap/>
            <w:vAlign w:val="bottom"/>
            <w:hideMark/>
          </w:tcPr>
          <w:p w14:paraId="1ADF1CA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1701" w:type="dxa"/>
            <w:shd w:val="clear" w:color="auto" w:fill="auto"/>
            <w:noWrap/>
            <w:vAlign w:val="bottom"/>
            <w:hideMark/>
          </w:tcPr>
          <w:p w14:paraId="7C5B5E40"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583BBBCE"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06A09FB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5B1CB73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4D10727C" w14:textId="77777777" w:rsidTr="00010FC0">
        <w:trPr>
          <w:trHeight w:val="320"/>
        </w:trPr>
        <w:tc>
          <w:tcPr>
            <w:tcW w:w="1555" w:type="dxa"/>
            <w:shd w:val="clear" w:color="auto" w:fill="auto"/>
            <w:noWrap/>
            <w:vAlign w:val="bottom"/>
            <w:hideMark/>
          </w:tcPr>
          <w:p w14:paraId="6C4D747C"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1701" w:type="dxa"/>
            <w:shd w:val="clear" w:color="auto" w:fill="auto"/>
            <w:noWrap/>
            <w:vAlign w:val="bottom"/>
            <w:hideMark/>
          </w:tcPr>
          <w:p w14:paraId="727AA0F8"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657E47E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38991B7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4C0A1EA"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2C0D125F" w14:textId="77777777" w:rsidTr="00010FC0">
        <w:trPr>
          <w:trHeight w:val="320"/>
        </w:trPr>
        <w:tc>
          <w:tcPr>
            <w:tcW w:w="1555" w:type="dxa"/>
            <w:shd w:val="clear" w:color="auto" w:fill="auto"/>
            <w:noWrap/>
            <w:vAlign w:val="bottom"/>
            <w:hideMark/>
          </w:tcPr>
          <w:p w14:paraId="0B04EF2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1701" w:type="dxa"/>
            <w:shd w:val="clear" w:color="auto" w:fill="auto"/>
            <w:noWrap/>
            <w:vAlign w:val="bottom"/>
            <w:hideMark/>
          </w:tcPr>
          <w:p w14:paraId="575707BA"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40D047A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1158DC42"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984" w:type="dxa"/>
            <w:shd w:val="clear" w:color="auto" w:fill="auto"/>
            <w:noWrap/>
            <w:vAlign w:val="bottom"/>
            <w:hideMark/>
          </w:tcPr>
          <w:p w14:paraId="1906919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229C6C64" w14:textId="77777777" w:rsidTr="00010FC0">
        <w:trPr>
          <w:trHeight w:val="320"/>
        </w:trPr>
        <w:tc>
          <w:tcPr>
            <w:tcW w:w="1555" w:type="dxa"/>
            <w:shd w:val="clear" w:color="auto" w:fill="auto"/>
            <w:noWrap/>
            <w:vAlign w:val="bottom"/>
            <w:hideMark/>
          </w:tcPr>
          <w:p w14:paraId="0C86944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1701" w:type="dxa"/>
            <w:shd w:val="clear" w:color="auto" w:fill="auto"/>
            <w:noWrap/>
            <w:vAlign w:val="bottom"/>
            <w:hideMark/>
          </w:tcPr>
          <w:p w14:paraId="21F3A331"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1AC84D2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1443CB7"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984" w:type="dxa"/>
            <w:shd w:val="clear" w:color="auto" w:fill="auto"/>
            <w:noWrap/>
            <w:vAlign w:val="bottom"/>
            <w:hideMark/>
          </w:tcPr>
          <w:p w14:paraId="01D9FBC5"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48EEF08F" w14:textId="77777777" w:rsidTr="00010FC0">
        <w:trPr>
          <w:trHeight w:val="320"/>
        </w:trPr>
        <w:tc>
          <w:tcPr>
            <w:tcW w:w="1555" w:type="dxa"/>
            <w:shd w:val="clear" w:color="auto" w:fill="auto"/>
            <w:noWrap/>
            <w:vAlign w:val="bottom"/>
            <w:hideMark/>
          </w:tcPr>
          <w:p w14:paraId="65F6F82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1701" w:type="dxa"/>
            <w:shd w:val="clear" w:color="auto" w:fill="auto"/>
            <w:noWrap/>
            <w:vAlign w:val="bottom"/>
            <w:hideMark/>
          </w:tcPr>
          <w:p w14:paraId="4E9B712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C517FDF"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1DA3748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22B9B203"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078CB85D" w14:textId="77777777" w:rsidTr="00010FC0">
        <w:trPr>
          <w:trHeight w:val="320"/>
        </w:trPr>
        <w:tc>
          <w:tcPr>
            <w:tcW w:w="1555" w:type="dxa"/>
            <w:shd w:val="clear" w:color="auto" w:fill="auto"/>
            <w:noWrap/>
            <w:vAlign w:val="bottom"/>
            <w:hideMark/>
          </w:tcPr>
          <w:p w14:paraId="118F85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1701" w:type="dxa"/>
            <w:shd w:val="clear" w:color="auto" w:fill="auto"/>
            <w:noWrap/>
            <w:vAlign w:val="bottom"/>
            <w:hideMark/>
          </w:tcPr>
          <w:p w14:paraId="49F2FB09"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09955D0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2127" w:type="dxa"/>
            <w:shd w:val="clear" w:color="auto" w:fill="auto"/>
            <w:noWrap/>
            <w:vAlign w:val="bottom"/>
            <w:hideMark/>
          </w:tcPr>
          <w:p w14:paraId="421E26A3"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19BD204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11DAC835" w14:textId="77777777" w:rsidTr="00010FC0">
        <w:trPr>
          <w:trHeight w:val="320"/>
        </w:trPr>
        <w:tc>
          <w:tcPr>
            <w:tcW w:w="1555" w:type="dxa"/>
            <w:shd w:val="clear" w:color="auto" w:fill="auto"/>
            <w:noWrap/>
            <w:vAlign w:val="bottom"/>
            <w:hideMark/>
          </w:tcPr>
          <w:p w14:paraId="3C89767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1701" w:type="dxa"/>
            <w:shd w:val="clear" w:color="auto" w:fill="auto"/>
            <w:noWrap/>
            <w:vAlign w:val="bottom"/>
            <w:hideMark/>
          </w:tcPr>
          <w:p w14:paraId="0092934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1229527B"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564DEEEF"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shd w:val="clear" w:color="auto" w:fill="auto"/>
            <w:noWrap/>
            <w:vAlign w:val="bottom"/>
            <w:hideMark/>
          </w:tcPr>
          <w:p w14:paraId="06D41949"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0A6DA895" w14:textId="77777777" w:rsidTr="00010FC0">
        <w:trPr>
          <w:trHeight w:val="320"/>
        </w:trPr>
        <w:tc>
          <w:tcPr>
            <w:tcW w:w="1555" w:type="dxa"/>
            <w:shd w:val="clear" w:color="auto" w:fill="auto"/>
            <w:noWrap/>
            <w:vAlign w:val="bottom"/>
            <w:hideMark/>
          </w:tcPr>
          <w:p w14:paraId="113F660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1701" w:type="dxa"/>
            <w:shd w:val="clear" w:color="auto" w:fill="auto"/>
            <w:noWrap/>
            <w:vAlign w:val="bottom"/>
            <w:hideMark/>
          </w:tcPr>
          <w:p w14:paraId="483B07E5"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842" w:type="dxa"/>
            <w:shd w:val="clear" w:color="auto" w:fill="auto"/>
            <w:noWrap/>
            <w:vAlign w:val="bottom"/>
            <w:hideMark/>
          </w:tcPr>
          <w:p w14:paraId="1BAAA9BF"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shd w:val="clear" w:color="auto" w:fill="auto"/>
            <w:noWrap/>
            <w:vAlign w:val="bottom"/>
            <w:hideMark/>
          </w:tcPr>
          <w:p w14:paraId="7D3EB7C9"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984" w:type="dxa"/>
            <w:shd w:val="clear" w:color="auto" w:fill="auto"/>
            <w:noWrap/>
            <w:vAlign w:val="bottom"/>
            <w:hideMark/>
          </w:tcPr>
          <w:p w14:paraId="6A1D8B16"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r>
      <w:tr w:rsidR="00D66239" w:rsidRPr="00ED23F7" w14:paraId="2F2BB8C5" w14:textId="77777777" w:rsidTr="00010FC0">
        <w:trPr>
          <w:trHeight w:val="320"/>
        </w:trPr>
        <w:tc>
          <w:tcPr>
            <w:tcW w:w="1555" w:type="dxa"/>
            <w:shd w:val="clear" w:color="auto" w:fill="auto"/>
            <w:noWrap/>
            <w:vAlign w:val="bottom"/>
            <w:hideMark/>
          </w:tcPr>
          <w:p w14:paraId="2BE90A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1701" w:type="dxa"/>
            <w:shd w:val="clear" w:color="auto" w:fill="auto"/>
            <w:noWrap/>
            <w:vAlign w:val="bottom"/>
            <w:hideMark/>
          </w:tcPr>
          <w:p w14:paraId="2647E7A6"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2F8E85E6"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09B3A40C"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4BA90B85"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r>
      <w:tr w:rsidR="00D66239" w:rsidRPr="00ED23F7" w14:paraId="6121F47E" w14:textId="77777777" w:rsidTr="00010FC0">
        <w:trPr>
          <w:trHeight w:val="320"/>
        </w:trPr>
        <w:tc>
          <w:tcPr>
            <w:tcW w:w="1555" w:type="dxa"/>
            <w:shd w:val="clear" w:color="auto" w:fill="auto"/>
            <w:noWrap/>
            <w:vAlign w:val="bottom"/>
            <w:hideMark/>
          </w:tcPr>
          <w:p w14:paraId="3B5C3409"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1701" w:type="dxa"/>
            <w:shd w:val="clear" w:color="auto" w:fill="auto"/>
            <w:noWrap/>
            <w:vAlign w:val="bottom"/>
            <w:hideMark/>
          </w:tcPr>
          <w:p w14:paraId="5B450845"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1842" w:type="dxa"/>
            <w:shd w:val="clear" w:color="auto" w:fill="auto"/>
            <w:noWrap/>
            <w:vAlign w:val="bottom"/>
            <w:hideMark/>
          </w:tcPr>
          <w:p w14:paraId="025B3874"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2127" w:type="dxa"/>
            <w:shd w:val="clear" w:color="auto" w:fill="auto"/>
            <w:noWrap/>
            <w:vAlign w:val="bottom"/>
            <w:hideMark/>
          </w:tcPr>
          <w:p w14:paraId="00917783"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c>
          <w:tcPr>
            <w:tcW w:w="1984" w:type="dxa"/>
            <w:shd w:val="clear" w:color="auto" w:fill="auto"/>
            <w:noWrap/>
            <w:vAlign w:val="bottom"/>
            <w:hideMark/>
          </w:tcPr>
          <w:p w14:paraId="67A28700"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7E9ECC7B" w14:textId="77777777" w:rsidTr="00010FC0">
        <w:trPr>
          <w:trHeight w:val="320"/>
        </w:trPr>
        <w:tc>
          <w:tcPr>
            <w:tcW w:w="1555" w:type="dxa"/>
            <w:shd w:val="clear" w:color="auto" w:fill="auto"/>
            <w:noWrap/>
            <w:vAlign w:val="bottom"/>
            <w:hideMark/>
          </w:tcPr>
          <w:p w14:paraId="6EAD694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1701" w:type="dxa"/>
            <w:shd w:val="clear" w:color="auto" w:fill="auto"/>
            <w:noWrap/>
            <w:vAlign w:val="bottom"/>
            <w:hideMark/>
          </w:tcPr>
          <w:p w14:paraId="0DACAB07"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842" w:type="dxa"/>
            <w:shd w:val="clear" w:color="auto" w:fill="auto"/>
            <w:noWrap/>
            <w:vAlign w:val="bottom"/>
            <w:hideMark/>
          </w:tcPr>
          <w:p w14:paraId="3429E41D"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46210BB2"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7CCA795C"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r>
      <w:tr w:rsidR="00D66239" w:rsidRPr="00ED23F7" w14:paraId="62822D98" w14:textId="77777777" w:rsidTr="00010FC0">
        <w:trPr>
          <w:trHeight w:val="320"/>
        </w:trPr>
        <w:tc>
          <w:tcPr>
            <w:tcW w:w="1555" w:type="dxa"/>
            <w:shd w:val="clear" w:color="auto" w:fill="auto"/>
            <w:noWrap/>
            <w:vAlign w:val="bottom"/>
            <w:hideMark/>
          </w:tcPr>
          <w:p w14:paraId="2D1799D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1701" w:type="dxa"/>
            <w:shd w:val="clear" w:color="auto" w:fill="auto"/>
            <w:noWrap/>
            <w:vAlign w:val="bottom"/>
            <w:hideMark/>
          </w:tcPr>
          <w:p w14:paraId="7D76DE58" w14:textId="77777777" w:rsidR="00D66239" w:rsidRPr="00ED23F7" w:rsidRDefault="00D66239" w:rsidP="00010FC0">
            <w:pPr>
              <w:jc w:val="center"/>
              <w:rPr>
                <w:rFonts w:ascii="Calibri" w:hAnsi="Calibri" w:cs="Calibri"/>
                <w:color w:val="000000"/>
              </w:rPr>
            </w:pPr>
            <w:r>
              <w:rPr>
                <w:rFonts w:ascii="Calibri" w:hAnsi="Calibri" w:cs="Calibri"/>
                <w:color w:val="000000"/>
              </w:rPr>
              <w:t>8</w:t>
            </w:r>
          </w:p>
        </w:tc>
        <w:tc>
          <w:tcPr>
            <w:tcW w:w="1842" w:type="dxa"/>
            <w:shd w:val="clear" w:color="auto" w:fill="auto"/>
            <w:noWrap/>
            <w:vAlign w:val="bottom"/>
            <w:hideMark/>
          </w:tcPr>
          <w:p w14:paraId="543CCA1B"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2127" w:type="dxa"/>
            <w:shd w:val="clear" w:color="auto" w:fill="auto"/>
            <w:noWrap/>
            <w:vAlign w:val="bottom"/>
            <w:hideMark/>
          </w:tcPr>
          <w:p w14:paraId="3B225CA1"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c>
          <w:tcPr>
            <w:tcW w:w="1984" w:type="dxa"/>
            <w:shd w:val="clear" w:color="auto" w:fill="auto"/>
            <w:noWrap/>
            <w:vAlign w:val="bottom"/>
            <w:hideMark/>
          </w:tcPr>
          <w:p w14:paraId="304858C4" w14:textId="77777777" w:rsidR="00D66239" w:rsidRPr="00ED23F7" w:rsidRDefault="00D66239" w:rsidP="00010FC0">
            <w:pPr>
              <w:jc w:val="center"/>
              <w:rPr>
                <w:rFonts w:ascii="Calibri" w:hAnsi="Calibri" w:cs="Calibri"/>
                <w:color w:val="000000"/>
              </w:rPr>
            </w:pPr>
            <w:r>
              <w:rPr>
                <w:rFonts w:ascii="Calibri" w:hAnsi="Calibri" w:cs="Calibri"/>
                <w:color w:val="000000"/>
              </w:rPr>
              <w:t>7</w:t>
            </w:r>
          </w:p>
        </w:tc>
      </w:tr>
      <w:tr w:rsidR="00D66239" w:rsidRPr="00ED23F7" w14:paraId="335F3B37" w14:textId="77777777" w:rsidTr="00010FC0">
        <w:trPr>
          <w:trHeight w:val="320"/>
        </w:trPr>
        <w:tc>
          <w:tcPr>
            <w:tcW w:w="1555" w:type="dxa"/>
            <w:tcBorders>
              <w:bottom w:val="single" w:sz="4" w:space="0" w:color="auto"/>
            </w:tcBorders>
            <w:shd w:val="clear" w:color="auto" w:fill="auto"/>
            <w:noWrap/>
            <w:vAlign w:val="bottom"/>
            <w:hideMark/>
          </w:tcPr>
          <w:p w14:paraId="371C0A9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1701" w:type="dxa"/>
            <w:tcBorders>
              <w:bottom w:val="single" w:sz="4" w:space="0" w:color="auto"/>
            </w:tcBorders>
            <w:shd w:val="clear" w:color="auto" w:fill="auto"/>
            <w:noWrap/>
            <w:vAlign w:val="bottom"/>
            <w:hideMark/>
          </w:tcPr>
          <w:p w14:paraId="49D0268A" w14:textId="77777777" w:rsidR="00D66239" w:rsidRPr="00ED23F7" w:rsidRDefault="00D66239" w:rsidP="00010FC0">
            <w:pPr>
              <w:jc w:val="center"/>
              <w:rPr>
                <w:rFonts w:ascii="Calibri" w:hAnsi="Calibri" w:cs="Calibri"/>
                <w:color w:val="000000"/>
              </w:rPr>
            </w:pPr>
            <w:r>
              <w:rPr>
                <w:rFonts w:ascii="Calibri" w:hAnsi="Calibri" w:cs="Calibri"/>
                <w:color w:val="000000"/>
              </w:rPr>
              <w:t>4</w:t>
            </w:r>
          </w:p>
        </w:tc>
        <w:tc>
          <w:tcPr>
            <w:tcW w:w="1842" w:type="dxa"/>
            <w:tcBorders>
              <w:bottom w:val="single" w:sz="4" w:space="0" w:color="auto"/>
            </w:tcBorders>
            <w:shd w:val="clear" w:color="auto" w:fill="auto"/>
            <w:noWrap/>
            <w:vAlign w:val="bottom"/>
            <w:hideMark/>
          </w:tcPr>
          <w:p w14:paraId="51635F7D" w14:textId="77777777" w:rsidR="00D66239" w:rsidRPr="00ED23F7" w:rsidRDefault="00D66239" w:rsidP="00010FC0">
            <w:pPr>
              <w:jc w:val="center"/>
              <w:rPr>
                <w:rFonts w:ascii="Calibri" w:hAnsi="Calibri" w:cs="Calibri"/>
                <w:color w:val="000000"/>
              </w:rPr>
            </w:pPr>
            <w:r>
              <w:rPr>
                <w:rFonts w:ascii="Calibri" w:hAnsi="Calibri" w:cs="Calibri"/>
                <w:color w:val="000000"/>
              </w:rPr>
              <w:t>5</w:t>
            </w:r>
          </w:p>
        </w:tc>
        <w:tc>
          <w:tcPr>
            <w:tcW w:w="2127" w:type="dxa"/>
            <w:tcBorders>
              <w:bottom w:val="single" w:sz="4" w:space="0" w:color="auto"/>
            </w:tcBorders>
            <w:shd w:val="clear" w:color="auto" w:fill="auto"/>
            <w:noWrap/>
            <w:vAlign w:val="bottom"/>
            <w:hideMark/>
          </w:tcPr>
          <w:p w14:paraId="6C5312B4" w14:textId="77777777" w:rsidR="00D66239" w:rsidRPr="00ED23F7" w:rsidRDefault="00D66239" w:rsidP="00010FC0">
            <w:pPr>
              <w:jc w:val="center"/>
              <w:rPr>
                <w:rFonts w:ascii="Calibri" w:hAnsi="Calibri" w:cs="Calibri"/>
                <w:color w:val="000000"/>
              </w:rPr>
            </w:pPr>
            <w:r>
              <w:rPr>
                <w:rFonts w:ascii="Calibri" w:hAnsi="Calibri" w:cs="Calibri"/>
                <w:color w:val="000000"/>
              </w:rPr>
              <w:t>6</w:t>
            </w:r>
          </w:p>
        </w:tc>
        <w:tc>
          <w:tcPr>
            <w:tcW w:w="1984" w:type="dxa"/>
            <w:tcBorders>
              <w:bottom w:val="single" w:sz="4" w:space="0" w:color="auto"/>
            </w:tcBorders>
            <w:shd w:val="clear" w:color="auto" w:fill="auto"/>
            <w:noWrap/>
            <w:vAlign w:val="bottom"/>
            <w:hideMark/>
          </w:tcPr>
          <w:p w14:paraId="4A016A7E" w14:textId="77777777" w:rsidR="00D66239" w:rsidRPr="00ED23F7" w:rsidRDefault="00D66239" w:rsidP="00010FC0">
            <w:pPr>
              <w:jc w:val="center"/>
              <w:rPr>
                <w:rFonts w:ascii="Calibri" w:hAnsi="Calibri" w:cs="Calibri"/>
                <w:color w:val="000000"/>
              </w:rPr>
            </w:pPr>
            <w:r>
              <w:rPr>
                <w:rFonts w:ascii="Calibri" w:hAnsi="Calibri" w:cs="Calibri"/>
                <w:color w:val="000000"/>
              </w:rPr>
              <w:t>3</w:t>
            </w:r>
          </w:p>
        </w:tc>
      </w:tr>
      <w:tr w:rsidR="00D66239" w:rsidRPr="00ED23F7" w14:paraId="4E2B7781" w14:textId="77777777" w:rsidTr="00010FC0">
        <w:trPr>
          <w:trHeight w:val="320"/>
        </w:trPr>
        <w:tc>
          <w:tcPr>
            <w:tcW w:w="1555" w:type="dxa"/>
            <w:shd w:val="clear" w:color="auto" w:fill="F2F2F2" w:themeFill="background1" w:themeFillShade="F2"/>
            <w:noWrap/>
            <w:vAlign w:val="bottom"/>
            <w:hideMark/>
          </w:tcPr>
          <w:p w14:paraId="676F85D8"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1701" w:type="dxa"/>
            <w:shd w:val="clear" w:color="auto" w:fill="F2F2F2" w:themeFill="background1" w:themeFillShade="F2"/>
            <w:noWrap/>
            <w:vAlign w:val="bottom"/>
            <w:hideMark/>
          </w:tcPr>
          <w:p w14:paraId="3C6E99A5" w14:textId="77777777" w:rsidR="00D66239" w:rsidRPr="00ED23F7" w:rsidRDefault="00D66239" w:rsidP="00010FC0">
            <w:pPr>
              <w:jc w:val="center"/>
              <w:rPr>
                <w:rFonts w:ascii="Calibri" w:hAnsi="Calibri" w:cs="Calibri"/>
                <w:b/>
                <w:bCs/>
                <w:color w:val="000000"/>
              </w:rPr>
            </w:pPr>
            <w:r>
              <w:rPr>
                <w:rFonts w:ascii="Calibri" w:hAnsi="Calibri" w:cs="Calibri"/>
                <w:color w:val="000000"/>
              </w:rPr>
              <w:t>6.3</w:t>
            </w:r>
          </w:p>
        </w:tc>
        <w:tc>
          <w:tcPr>
            <w:tcW w:w="1842" w:type="dxa"/>
            <w:shd w:val="clear" w:color="auto" w:fill="F2F2F2" w:themeFill="background1" w:themeFillShade="F2"/>
            <w:noWrap/>
            <w:vAlign w:val="bottom"/>
            <w:hideMark/>
          </w:tcPr>
          <w:p w14:paraId="7A09112D" w14:textId="77777777" w:rsidR="00D66239" w:rsidRPr="00ED23F7" w:rsidRDefault="00D66239" w:rsidP="00010FC0">
            <w:pPr>
              <w:jc w:val="center"/>
              <w:rPr>
                <w:rFonts w:ascii="Calibri" w:hAnsi="Calibri" w:cs="Calibri"/>
                <w:b/>
                <w:bCs/>
                <w:color w:val="000000"/>
              </w:rPr>
            </w:pPr>
            <w:r>
              <w:rPr>
                <w:rFonts w:ascii="Calibri" w:hAnsi="Calibri" w:cs="Calibri"/>
                <w:color w:val="000000"/>
              </w:rPr>
              <w:t>5.6</w:t>
            </w:r>
          </w:p>
        </w:tc>
        <w:tc>
          <w:tcPr>
            <w:tcW w:w="2127" w:type="dxa"/>
            <w:shd w:val="clear" w:color="auto" w:fill="F2F2F2" w:themeFill="background1" w:themeFillShade="F2"/>
            <w:noWrap/>
            <w:vAlign w:val="bottom"/>
            <w:hideMark/>
          </w:tcPr>
          <w:p w14:paraId="48E4DB11" w14:textId="77777777" w:rsidR="00D66239" w:rsidRPr="00ED23F7" w:rsidRDefault="00D66239" w:rsidP="00010FC0">
            <w:pPr>
              <w:jc w:val="center"/>
              <w:rPr>
                <w:rFonts w:ascii="Calibri" w:hAnsi="Calibri" w:cs="Calibri"/>
                <w:b/>
                <w:bCs/>
                <w:color w:val="000000"/>
              </w:rPr>
            </w:pPr>
            <w:r>
              <w:rPr>
                <w:rFonts w:ascii="Calibri" w:hAnsi="Calibri" w:cs="Calibri"/>
                <w:color w:val="000000"/>
              </w:rPr>
              <w:t>5.7</w:t>
            </w:r>
          </w:p>
        </w:tc>
        <w:tc>
          <w:tcPr>
            <w:tcW w:w="1984" w:type="dxa"/>
            <w:shd w:val="clear" w:color="auto" w:fill="F2F2F2" w:themeFill="background1" w:themeFillShade="F2"/>
            <w:noWrap/>
            <w:vAlign w:val="bottom"/>
            <w:hideMark/>
          </w:tcPr>
          <w:p w14:paraId="0EB4EE6D" w14:textId="77777777" w:rsidR="00D66239" w:rsidRPr="00ED23F7" w:rsidRDefault="00D66239" w:rsidP="00010FC0">
            <w:pPr>
              <w:jc w:val="center"/>
              <w:rPr>
                <w:rFonts w:ascii="Calibri" w:hAnsi="Calibri" w:cs="Calibri"/>
                <w:b/>
                <w:bCs/>
                <w:color w:val="000000"/>
              </w:rPr>
            </w:pPr>
            <w:r>
              <w:rPr>
                <w:rFonts w:ascii="Calibri" w:hAnsi="Calibri" w:cs="Calibri"/>
                <w:color w:val="000000"/>
              </w:rPr>
              <w:t>5.2</w:t>
            </w:r>
          </w:p>
        </w:tc>
      </w:tr>
    </w:tbl>
    <w:p w14:paraId="1D98F27E" w14:textId="7497B834" w:rsidR="006A5CCB" w:rsidRDefault="004E10FE" w:rsidP="00980254">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I.1: </w:t>
      </w:r>
      <w:r w:rsidR="000F1C89">
        <w:rPr>
          <w:rFonts w:ascii="Times" w:hAnsi="Times"/>
          <w:color w:val="000000" w:themeColor="text1"/>
          <w:sz w:val="23"/>
          <w:szCs w:val="23"/>
          <w:shd w:val="clear" w:color="auto" w:fill="FFFFFF"/>
          <w:lang w:val="en-US"/>
        </w:rPr>
        <w:t>Questionnaire</w:t>
      </w:r>
      <w:r>
        <w:rPr>
          <w:rFonts w:ascii="Times" w:hAnsi="Times"/>
          <w:color w:val="000000" w:themeColor="text1"/>
          <w:sz w:val="23"/>
          <w:szCs w:val="23"/>
          <w:shd w:val="clear" w:color="auto" w:fill="FFFFFF"/>
          <w:lang w:val="en-US"/>
        </w:rPr>
        <w:t xml:space="preserve"> Raw Scores of four components</w:t>
      </w:r>
    </w:p>
    <w:p w14:paraId="69163E79" w14:textId="1567A577" w:rsidR="00D66239" w:rsidRDefault="00D66239" w:rsidP="00980254">
      <w:pPr>
        <w:rPr>
          <w:rFonts w:ascii="Times" w:hAnsi="Times"/>
          <w:color w:val="000000" w:themeColor="text1"/>
          <w:sz w:val="23"/>
          <w:szCs w:val="23"/>
          <w:shd w:val="clear" w:color="auto" w:fill="FFFFFF"/>
          <w:lang w:val="en-US"/>
        </w:rPr>
      </w:pPr>
    </w:p>
    <w:p w14:paraId="44438339" w14:textId="6D0DF600" w:rsidR="00D66239" w:rsidRDefault="00D66239" w:rsidP="00980254">
      <w:pPr>
        <w:rPr>
          <w:rFonts w:ascii="Times" w:hAnsi="Times"/>
          <w:color w:val="000000" w:themeColor="text1"/>
          <w:sz w:val="23"/>
          <w:szCs w:val="23"/>
          <w:shd w:val="clear" w:color="auto" w:fill="FFFFFF"/>
          <w:lang w:val="en-US"/>
        </w:rPr>
      </w:pPr>
    </w:p>
    <w:p w14:paraId="4BA3451A" w14:textId="519ECDE3" w:rsidR="00D66239" w:rsidRDefault="00D66239" w:rsidP="00980254">
      <w:pPr>
        <w:rPr>
          <w:rFonts w:ascii="Times" w:hAnsi="Times"/>
          <w:color w:val="000000" w:themeColor="text1"/>
          <w:sz w:val="23"/>
          <w:szCs w:val="23"/>
          <w:shd w:val="clear" w:color="auto" w:fill="FFFFFF"/>
          <w:lang w:val="en-US"/>
        </w:rPr>
      </w:pPr>
    </w:p>
    <w:p w14:paraId="544D5654" w14:textId="35F5BEB1" w:rsidR="00D66239" w:rsidRDefault="00D66239" w:rsidP="00980254">
      <w:pPr>
        <w:rPr>
          <w:rFonts w:ascii="Times" w:hAnsi="Times"/>
          <w:color w:val="000000" w:themeColor="text1"/>
          <w:sz w:val="23"/>
          <w:szCs w:val="23"/>
          <w:shd w:val="clear" w:color="auto" w:fill="FFFFFF"/>
          <w:lang w:val="en-US"/>
        </w:rPr>
      </w:pPr>
    </w:p>
    <w:p w14:paraId="2FA14E8A" w14:textId="5A4ECD7D" w:rsidR="00D66239" w:rsidRDefault="00D66239" w:rsidP="00980254">
      <w:pPr>
        <w:rPr>
          <w:rFonts w:ascii="Times" w:hAnsi="Times"/>
          <w:color w:val="000000" w:themeColor="text1"/>
          <w:sz w:val="23"/>
          <w:szCs w:val="23"/>
          <w:shd w:val="clear" w:color="auto" w:fill="FFFFFF"/>
          <w:lang w:val="en-US"/>
        </w:rPr>
      </w:pPr>
    </w:p>
    <w:p w14:paraId="1C2E0795" w14:textId="2CE5AA6F" w:rsidR="00D66239" w:rsidRDefault="00D66239" w:rsidP="00980254">
      <w:pPr>
        <w:rPr>
          <w:rFonts w:ascii="Times" w:hAnsi="Times"/>
          <w:color w:val="000000" w:themeColor="text1"/>
          <w:sz w:val="23"/>
          <w:szCs w:val="23"/>
          <w:shd w:val="clear" w:color="auto" w:fill="FFFFFF"/>
          <w:lang w:val="en-US"/>
        </w:rPr>
      </w:pPr>
    </w:p>
    <w:p w14:paraId="4D6AE7B1" w14:textId="4D40D8DD" w:rsidR="00D66239" w:rsidRPr="00373402" w:rsidRDefault="00D66239" w:rsidP="00D66239">
      <w:pPr>
        <w:rPr>
          <w:b/>
          <w:bCs/>
          <w:lang w:val="en-US"/>
        </w:rPr>
      </w:pPr>
      <w:r w:rsidRPr="00373402">
        <w:rPr>
          <w:b/>
          <w:bCs/>
          <w:lang w:val="en-US"/>
        </w:rPr>
        <w:lastRenderedPageBreak/>
        <w:t>Study Results: CA vs VSUP (averaged from four components)</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3685"/>
        <w:gridCol w:w="3969"/>
      </w:tblGrid>
      <w:tr w:rsidR="00373402" w:rsidRPr="00ED23F7" w14:paraId="63D05695" w14:textId="77777777" w:rsidTr="00373402">
        <w:trPr>
          <w:trHeight w:val="320"/>
        </w:trPr>
        <w:tc>
          <w:tcPr>
            <w:tcW w:w="1413" w:type="dxa"/>
            <w:shd w:val="clear" w:color="auto" w:fill="F2F2F2" w:themeFill="background1" w:themeFillShade="F2"/>
            <w:noWrap/>
            <w:vAlign w:val="bottom"/>
            <w:hideMark/>
          </w:tcPr>
          <w:p w14:paraId="1947582E" w14:textId="5616091C" w:rsidR="00D66239" w:rsidRPr="00ED23F7" w:rsidRDefault="00D66239" w:rsidP="00010FC0">
            <w:pPr>
              <w:jc w:val="center"/>
              <w:rPr>
                <w:rFonts w:ascii="Calibri" w:hAnsi="Calibri" w:cs="Calibri"/>
                <w:b/>
                <w:bCs/>
                <w:color w:val="000000"/>
              </w:rPr>
            </w:pPr>
            <w:r>
              <w:rPr>
                <w:rFonts w:ascii="Calibri" w:hAnsi="Calibri" w:cs="Calibri"/>
                <w:b/>
                <w:bCs/>
                <w:color w:val="000000"/>
              </w:rPr>
              <w:t>PID</w:t>
            </w:r>
          </w:p>
        </w:tc>
        <w:tc>
          <w:tcPr>
            <w:tcW w:w="3685" w:type="dxa"/>
            <w:shd w:val="clear" w:color="auto" w:fill="F2F2F2" w:themeFill="background1" w:themeFillShade="F2"/>
            <w:noWrap/>
            <w:vAlign w:val="bottom"/>
            <w:hideMark/>
          </w:tcPr>
          <w:p w14:paraId="610E9F3F" w14:textId="30E31E0C" w:rsidR="00D66239" w:rsidRPr="00ED23F7" w:rsidRDefault="00D66239" w:rsidP="00010FC0">
            <w:pPr>
              <w:jc w:val="center"/>
              <w:rPr>
                <w:rFonts w:ascii="Calibri" w:hAnsi="Calibri" w:cs="Calibri"/>
                <w:b/>
                <w:bCs/>
                <w:color w:val="000000"/>
              </w:rPr>
            </w:pPr>
            <w:r>
              <w:rPr>
                <w:rFonts w:ascii="Calibri" w:hAnsi="Calibri" w:cs="Calibri"/>
                <w:b/>
                <w:bCs/>
                <w:color w:val="000000"/>
              </w:rPr>
              <w:t>CA</w:t>
            </w:r>
          </w:p>
        </w:tc>
        <w:tc>
          <w:tcPr>
            <w:tcW w:w="3969" w:type="dxa"/>
            <w:shd w:val="clear" w:color="auto" w:fill="F2F2F2" w:themeFill="background1" w:themeFillShade="F2"/>
            <w:noWrap/>
            <w:vAlign w:val="bottom"/>
            <w:hideMark/>
          </w:tcPr>
          <w:p w14:paraId="0900191E" w14:textId="4F237D31" w:rsidR="00D66239" w:rsidRPr="00ED23F7" w:rsidRDefault="00D66239" w:rsidP="00010FC0">
            <w:pPr>
              <w:jc w:val="center"/>
              <w:rPr>
                <w:rFonts w:ascii="Calibri" w:hAnsi="Calibri" w:cs="Calibri"/>
                <w:b/>
                <w:bCs/>
                <w:color w:val="000000"/>
              </w:rPr>
            </w:pPr>
            <w:r>
              <w:rPr>
                <w:rFonts w:ascii="Calibri" w:hAnsi="Calibri" w:cs="Calibri"/>
                <w:b/>
                <w:bCs/>
                <w:color w:val="000000"/>
              </w:rPr>
              <w:t>VSUP</w:t>
            </w:r>
          </w:p>
        </w:tc>
      </w:tr>
      <w:tr w:rsidR="00D66239" w:rsidRPr="00ED23F7" w14:paraId="47A0FBFB" w14:textId="77777777" w:rsidTr="00A37D6D">
        <w:trPr>
          <w:trHeight w:val="320"/>
        </w:trPr>
        <w:tc>
          <w:tcPr>
            <w:tcW w:w="1413" w:type="dxa"/>
            <w:shd w:val="clear" w:color="auto" w:fill="auto"/>
            <w:noWrap/>
            <w:vAlign w:val="bottom"/>
            <w:hideMark/>
          </w:tcPr>
          <w:p w14:paraId="4A96854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w:t>
            </w:r>
          </w:p>
        </w:tc>
        <w:tc>
          <w:tcPr>
            <w:tcW w:w="3685" w:type="dxa"/>
            <w:shd w:val="clear" w:color="auto" w:fill="auto"/>
            <w:noWrap/>
            <w:vAlign w:val="bottom"/>
            <w:hideMark/>
          </w:tcPr>
          <w:p w14:paraId="0B846F0F"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2A539A2"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8E3812A" w14:textId="77777777" w:rsidTr="00A37D6D">
        <w:trPr>
          <w:trHeight w:val="320"/>
        </w:trPr>
        <w:tc>
          <w:tcPr>
            <w:tcW w:w="1413" w:type="dxa"/>
            <w:shd w:val="clear" w:color="auto" w:fill="auto"/>
            <w:noWrap/>
            <w:vAlign w:val="bottom"/>
            <w:hideMark/>
          </w:tcPr>
          <w:p w14:paraId="05EF970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w:t>
            </w:r>
          </w:p>
        </w:tc>
        <w:tc>
          <w:tcPr>
            <w:tcW w:w="3685" w:type="dxa"/>
            <w:shd w:val="clear" w:color="auto" w:fill="auto"/>
            <w:noWrap/>
            <w:vAlign w:val="bottom"/>
            <w:hideMark/>
          </w:tcPr>
          <w:p w14:paraId="53821FB7"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2079B74"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F958D48" w14:textId="77777777" w:rsidTr="00A37D6D">
        <w:trPr>
          <w:trHeight w:val="320"/>
        </w:trPr>
        <w:tc>
          <w:tcPr>
            <w:tcW w:w="1413" w:type="dxa"/>
            <w:shd w:val="clear" w:color="auto" w:fill="auto"/>
            <w:noWrap/>
            <w:vAlign w:val="bottom"/>
            <w:hideMark/>
          </w:tcPr>
          <w:p w14:paraId="0ADF01C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w:t>
            </w:r>
          </w:p>
        </w:tc>
        <w:tc>
          <w:tcPr>
            <w:tcW w:w="3685" w:type="dxa"/>
            <w:shd w:val="clear" w:color="auto" w:fill="auto"/>
            <w:noWrap/>
            <w:vAlign w:val="bottom"/>
            <w:hideMark/>
          </w:tcPr>
          <w:p w14:paraId="2854CB4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5806FFF0"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71225CC3" w14:textId="77777777" w:rsidTr="00A37D6D">
        <w:trPr>
          <w:trHeight w:val="320"/>
        </w:trPr>
        <w:tc>
          <w:tcPr>
            <w:tcW w:w="1413" w:type="dxa"/>
            <w:shd w:val="clear" w:color="auto" w:fill="auto"/>
            <w:noWrap/>
            <w:vAlign w:val="bottom"/>
            <w:hideMark/>
          </w:tcPr>
          <w:p w14:paraId="4759B6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4</w:t>
            </w:r>
          </w:p>
        </w:tc>
        <w:tc>
          <w:tcPr>
            <w:tcW w:w="3685" w:type="dxa"/>
            <w:shd w:val="clear" w:color="auto" w:fill="auto"/>
            <w:noWrap/>
            <w:vAlign w:val="bottom"/>
            <w:hideMark/>
          </w:tcPr>
          <w:p w14:paraId="57C03686"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3F88C1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4EE9097" w14:textId="77777777" w:rsidTr="00A37D6D">
        <w:trPr>
          <w:trHeight w:val="320"/>
        </w:trPr>
        <w:tc>
          <w:tcPr>
            <w:tcW w:w="1413" w:type="dxa"/>
            <w:shd w:val="clear" w:color="auto" w:fill="auto"/>
            <w:noWrap/>
            <w:vAlign w:val="bottom"/>
            <w:hideMark/>
          </w:tcPr>
          <w:p w14:paraId="4E4D96F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5</w:t>
            </w:r>
          </w:p>
        </w:tc>
        <w:tc>
          <w:tcPr>
            <w:tcW w:w="3685" w:type="dxa"/>
            <w:shd w:val="clear" w:color="auto" w:fill="auto"/>
            <w:noWrap/>
            <w:vAlign w:val="bottom"/>
            <w:hideMark/>
          </w:tcPr>
          <w:p w14:paraId="11A5010F"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2265DF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1EBFDB5B" w14:textId="77777777" w:rsidTr="00A37D6D">
        <w:trPr>
          <w:trHeight w:val="320"/>
        </w:trPr>
        <w:tc>
          <w:tcPr>
            <w:tcW w:w="1413" w:type="dxa"/>
            <w:shd w:val="clear" w:color="auto" w:fill="auto"/>
            <w:noWrap/>
            <w:vAlign w:val="bottom"/>
            <w:hideMark/>
          </w:tcPr>
          <w:p w14:paraId="1F2DA084"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6</w:t>
            </w:r>
          </w:p>
        </w:tc>
        <w:tc>
          <w:tcPr>
            <w:tcW w:w="3685" w:type="dxa"/>
            <w:shd w:val="clear" w:color="auto" w:fill="auto"/>
            <w:noWrap/>
            <w:vAlign w:val="bottom"/>
            <w:hideMark/>
          </w:tcPr>
          <w:p w14:paraId="3473A02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52D3B47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BA7DFB7" w14:textId="77777777" w:rsidTr="00A37D6D">
        <w:trPr>
          <w:trHeight w:val="320"/>
        </w:trPr>
        <w:tc>
          <w:tcPr>
            <w:tcW w:w="1413" w:type="dxa"/>
            <w:shd w:val="clear" w:color="auto" w:fill="auto"/>
            <w:noWrap/>
            <w:vAlign w:val="bottom"/>
            <w:hideMark/>
          </w:tcPr>
          <w:p w14:paraId="414EF18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7</w:t>
            </w:r>
          </w:p>
        </w:tc>
        <w:tc>
          <w:tcPr>
            <w:tcW w:w="3685" w:type="dxa"/>
            <w:shd w:val="clear" w:color="auto" w:fill="auto"/>
            <w:noWrap/>
            <w:vAlign w:val="bottom"/>
            <w:hideMark/>
          </w:tcPr>
          <w:p w14:paraId="0C9475C1"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c>
          <w:tcPr>
            <w:tcW w:w="3969" w:type="dxa"/>
            <w:shd w:val="clear" w:color="auto" w:fill="auto"/>
            <w:noWrap/>
            <w:vAlign w:val="bottom"/>
            <w:hideMark/>
          </w:tcPr>
          <w:p w14:paraId="367618F2"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1BD0C63C" w14:textId="77777777" w:rsidTr="00A37D6D">
        <w:trPr>
          <w:trHeight w:val="320"/>
        </w:trPr>
        <w:tc>
          <w:tcPr>
            <w:tcW w:w="1413" w:type="dxa"/>
            <w:shd w:val="clear" w:color="auto" w:fill="auto"/>
            <w:noWrap/>
            <w:vAlign w:val="bottom"/>
            <w:hideMark/>
          </w:tcPr>
          <w:p w14:paraId="223E6D9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8</w:t>
            </w:r>
          </w:p>
        </w:tc>
        <w:tc>
          <w:tcPr>
            <w:tcW w:w="3685" w:type="dxa"/>
            <w:shd w:val="clear" w:color="auto" w:fill="auto"/>
            <w:noWrap/>
            <w:vAlign w:val="bottom"/>
            <w:hideMark/>
          </w:tcPr>
          <w:p w14:paraId="4FFEE1F1"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002EBB36"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46339913" w14:textId="77777777" w:rsidTr="00A37D6D">
        <w:trPr>
          <w:trHeight w:val="320"/>
        </w:trPr>
        <w:tc>
          <w:tcPr>
            <w:tcW w:w="1413" w:type="dxa"/>
            <w:shd w:val="clear" w:color="auto" w:fill="auto"/>
            <w:noWrap/>
            <w:vAlign w:val="bottom"/>
            <w:hideMark/>
          </w:tcPr>
          <w:p w14:paraId="3351A77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9</w:t>
            </w:r>
          </w:p>
        </w:tc>
        <w:tc>
          <w:tcPr>
            <w:tcW w:w="3685" w:type="dxa"/>
            <w:shd w:val="clear" w:color="auto" w:fill="auto"/>
            <w:noWrap/>
            <w:vAlign w:val="bottom"/>
            <w:hideMark/>
          </w:tcPr>
          <w:p w14:paraId="5E91726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0CDE4617"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E05966C" w14:textId="77777777" w:rsidTr="00A37D6D">
        <w:trPr>
          <w:trHeight w:val="320"/>
        </w:trPr>
        <w:tc>
          <w:tcPr>
            <w:tcW w:w="1413" w:type="dxa"/>
            <w:shd w:val="clear" w:color="auto" w:fill="auto"/>
            <w:noWrap/>
            <w:vAlign w:val="bottom"/>
            <w:hideMark/>
          </w:tcPr>
          <w:p w14:paraId="44845AF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10</w:t>
            </w:r>
          </w:p>
        </w:tc>
        <w:tc>
          <w:tcPr>
            <w:tcW w:w="3685" w:type="dxa"/>
            <w:shd w:val="clear" w:color="auto" w:fill="auto"/>
            <w:noWrap/>
            <w:vAlign w:val="bottom"/>
            <w:hideMark/>
          </w:tcPr>
          <w:p w14:paraId="24A3D476"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C1A74F4"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72AA4B3A" w14:textId="77777777" w:rsidTr="00A37D6D">
        <w:trPr>
          <w:trHeight w:val="320"/>
        </w:trPr>
        <w:tc>
          <w:tcPr>
            <w:tcW w:w="1413" w:type="dxa"/>
            <w:shd w:val="clear" w:color="auto" w:fill="auto"/>
            <w:noWrap/>
            <w:vAlign w:val="bottom"/>
            <w:hideMark/>
          </w:tcPr>
          <w:p w14:paraId="176888A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11</w:t>
            </w:r>
          </w:p>
        </w:tc>
        <w:tc>
          <w:tcPr>
            <w:tcW w:w="3685" w:type="dxa"/>
            <w:shd w:val="clear" w:color="auto" w:fill="auto"/>
            <w:noWrap/>
            <w:vAlign w:val="bottom"/>
            <w:hideMark/>
          </w:tcPr>
          <w:p w14:paraId="204F12DC"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1493518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43FB4E5A" w14:textId="77777777" w:rsidTr="00A37D6D">
        <w:trPr>
          <w:trHeight w:val="320"/>
        </w:trPr>
        <w:tc>
          <w:tcPr>
            <w:tcW w:w="1413" w:type="dxa"/>
            <w:shd w:val="clear" w:color="auto" w:fill="auto"/>
            <w:noWrap/>
            <w:vAlign w:val="bottom"/>
            <w:hideMark/>
          </w:tcPr>
          <w:p w14:paraId="0A14E4F6"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12</w:t>
            </w:r>
          </w:p>
        </w:tc>
        <w:tc>
          <w:tcPr>
            <w:tcW w:w="3685" w:type="dxa"/>
            <w:shd w:val="clear" w:color="auto" w:fill="auto"/>
            <w:noWrap/>
            <w:vAlign w:val="bottom"/>
            <w:hideMark/>
          </w:tcPr>
          <w:p w14:paraId="5EA072A1"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4C5A6C58"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368E7DE9" w14:textId="77777777" w:rsidTr="00A37D6D">
        <w:trPr>
          <w:trHeight w:val="320"/>
        </w:trPr>
        <w:tc>
          <w:tcPr>
            <w:tcW w:w="1413" w:type="dxa"/>
            <w:shd w:val="clear" w:color="auto" w:fill="auto"/>
            <w:noWrap/>
            <w:vAlign w:val="bottom"/>
            <w:hideMark/>
          </w:tcPr>
          <w:p w14:paraId="1AF99921"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13</w:t>
            </w:r>
          </w:p>
        </w:tc>
        <w:tc>
          <w:tcPr>
            <w:tcW w:w="3685" w:type="dxa"/>
            <w:shd w:val="clear" w:color="auto" w:fill="auto"/>
            <w:noWrap/>
            <w:vAlign w:val="bottom"/>
            <w:hideMark/>
          </w:tcPr>
          <w:p w14:paraId="747456EF"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c>
          <w:tcPr>
            <w:tcW w:w="3969" w:type="dxa"/>
            <w:shd w:val="clear" w:color="auto" w:fill="auto"/>
            <w:noWrap/>
            <w:vAlign w:val="bottom"/>
            <w:hideMark/>
          </w:tcPr>
          <w:p w14:paraId="2E3807C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6E8F574C" w14:textId="77777777" w:rsidTr="00A37D6D">
        <w:trPr>
          <w:trHeight w:val="320"/>
        </w:trPr>
        <w:tc>
          <w:tcPr>
            <w:tcW w:w="1413" w:type="dxa"/>
            <w:shd w:val="clear" w:color="auto" w:fill="auto"/>
            <w:noWrap/>
            <w:vAlign w:val="bottom"/>
            <w:hideMark/>
          </w:tcPr>
          <w:p w14:paraId="138124B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14</w:t>
            </w:r>
          </w:p>
        </w:tc>
        <w:tc>
          <w:tcPr>
            <w:tcW w:w="3685" w:type="dxa"/>
            <w:shd w:val="clear" w:color="auto" w:fill="auto"/>
            <w:noWrap/>
            <w:vAlign w:val="bottom"/>
            <w:hideMark/>
          </w:tcPr>
          <w:p w14:paraId="5C6A6ED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7A2B6A06"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0DFADEAC" w14:textId="77777777" w:rsidTr="00A37D6D">
        <w:trPr>
          <w:trHeight w:val="320"/>
        </w:trPr>
        <w:tc>
          <w:tcPr>
            <w:tcW w:w="1413" w:type="dxa"/>
            <w:shd w:val="clear" w:color="auto" w:fill="auto"/>
            <w:noWrap/>
            <w:vAlign w:val="bottom"/>
            <w:hideMark/>
          </w:tcPr>
          <w:p w14:paraId="0C14E6D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15</w:t>
            </w:r>
          </w:p>
        </w:tc>
        <w:tc>
          <w:tcPr>
            <w:tcW w:w="3685" w:type="dxa"/>
            <w:shd w:val="clear" w:color="auto" w:fill="auto"/>
            <w:noWrap/>
            <w:vAlign w:val="bottom"/>
            <w:hideMark/>
          </w:tcPr>
          <w:p w14:paraId="18E86CB2"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279EB10C"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31CABD1A" w14:textId="77777777" w:rsidTr="00A37D6D">
        <w:trPr>
          <w:trHeight w:val="320"/>
        </w:trPr>
        <w:tc>
          <w:tcPr>
            <w:tcW w:w="1413" w:type="dxa"/>
            <w:shd w:val="clear" w:color="auto" w:fill="auto"/>
            <w:noWrap/>
            <w:vAlign w:val="bottom"/>
            <w:hideMark/>
          </w:tcPr>
          <w:p w14:paraId="6C3D20A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16</w:t>
            </w:r>
          </w:p>
        </w:tc>
        <w:tc>
          <w:tcPr>
            <w:tcW w:w="3685" w:type="dxa"/>
            <w:shd w:val="clear" w:color="auto" w:fill="auto"/>
            <w:noWrap/>
            <w:vAlign w:val="bottom"/>
            <w:hideMark/>
          </w:tcPr>
          <w:p w14:paraId="0019D0E1"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796EFC1C"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439DB31C" w14:textId="77777777" w:rsidTr="00A37D6D">
        <w:trPr>
          <w:trHeight w:val="320"/>
        </w:trPr>
        <w:tc>
          <w:tcPr>
            <w:tcW w:w="1413" w:type="dxa"/>
            <w:shd w:val="clear" w:color="auto" w:fill="auto"/>
            <w:noWrap/>
            <w:vAlign w:val="bottom"/>
            <w:hideMark/>
          </w:tcPr>
          <w:p w14:paraId="49C56A8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17</w:t>
            </w:r>
          </w:p>
        </w:tc>
        <w:tc>
          <w:tcPr>
            <w:tcW w:w="3685" w:type="dxa"/>
            <w:shd w:val="clear" w:color="auto" w:fill="auto"/>
            <w:noWrap/>
            <w:vAlign w:val="bottom"/>
            <w:hideMark/>
          </w:tcPr>
          <w:p w14:paraId="3594C650"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788BBE9"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73A68616" w14:textId="77777777" w:rsidTr="00A37D6D">
        <w:trPr>
          <w:trHeight w:val="320"/>
        </w:trPr>
        <w:tc>
          <w:tcPr>
            <w:tcW w:w="1413" w:type="dxa"/>
            <w:shd w:val="clear" w:color="auto" w:fill="auto"/>
            <w:noWrap/>
            <w:vAlign w:val="bottom"/>
            <w:hideMark/>
          </w:tcPr>
          <w:p w14:paraId="13ED0E5E"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18</w:t>
            </w:r>
          </w:p>
        </w:tc>
        <w:tc>
          <w:tcPr>
            <w:tcW w:w="3685" w:type="dxa"/>
            <w:shd w:val="clear" w:color="auto" w:fill="auto"/>
            <w:noWrap/>
            <w:vAlign w:val="bottom"/>
            <w:hideMark/>
          </w:tcPr>
          <w:p w14:paraId="084CF3C9"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0B310C03" w14:textId="77777777" w:rsidR="00D66239" w:rsidRPr="00ED23F7" w:rsidRDefault="00D66239" w:rsidP="00010FC0">
            <w:pPr>
              <w:jc w:val="center"/>
              <w:rPr>
                <w:rFonts w:ascii="Calibri" w:hAnsi="Calibri" w:cs="Calibri"/>
                <w:color w:val="000000"/>
              </w:rPr>
            </w:pPr>
            <w:r>
              <w:rPr>
                <w:rFonts w:ascii="Calibri" w:hAnsi="Calibri" w:cs="Calibri"/>
                <w:color w:val="000000"/>
              </w:rPr>
              <w:t>4.0</w:t>
            </w:r>
          </w:p>
        </w:tc>
      </w:tr>
      <w:tr w:rsidR="00D66239" w:rsidRPr="00ED23F7" w14:paraId="623B324F" w14:textId="77777777" w:rsidTr="00A37D6D">
        <w:trPr>
          <w:trHeight w:val="320"/>
        </w:trPr>
        <w:tc>
          <w:tcPr>
            <w:tcW w:w="1413" w:type="dxa"/>
            <w:shd w:val="clear" w:color="auto" w:fill="auto"/>
            <w:noWrap/>
            <w:vAlign w:val="bottom"/>
            <w:hideMark/>
          </w:tcPr>
          <w:p w14:paraId="5672E04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19</w:t>
            </w:r>
          </w:p>
        </w:tc>
        <w:tc>
          <w:tcPr>
            <w:tcW w:w="3685" w:type="dxa"/>
            <w:shd w:val="clear" w:color="auto" w:fill="auto"/>
            <w:noWrap/>
            <w:vAlign w:val="bottom"/>
            <w:hideMark/>
          </w:tcPr>
          <w:p w14:paraId="10128EA9"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32F7A9D6"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0F792A45" w14:textId="77777777" w:rsidTr="00A37D6D">
        <w:trPr>
          <w:trHeight w:val="320"/>
        </w:trPr>
        <w:tc>
          <w:tcPr>
            <w:tcW w:w="1413" w:type="dxa"/>
            <w:shd w:val="clear" w:color="auto" w:fill="auto"/>
            <w:noWrap/>
            <w:vAlign w:val="bottom"/>
            <w:hideMark/>
          </w:tcPr>
          <w:p w14:paraId="1405EA0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20</w:t>
            </w:r>
          </w:p>
        </w:tc>
        <w:tc>
          <w:tcPr>
            <w:tcW w:w="3685" w:type="dxa"/>
            <w:shd w:val="clear" w:color="auto" w:fill="auto"/>
            <w:noWrap/>
            <w:vAlign w:val="bottom"/>
            <w:hideMark/>
          </w:tcPr>
          <w:p w14:paraId="41F0B709"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c>
          <w:tcPr>
            <w:tcW w:w="3969" w:type="dxa"/>
            <w:shd w:val="clear" w:color="auto" w:fill="auto"/>
            <w:noWrap/>
            <w:vAlign w:val="bottom"/>
            <w:hideMark/>
          </w:tcPr>
          <w:p w14:paraId="4AAAA49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5D8883CF" w14:textId="77777777" w:rsidTr="00A37D6D">
        <w:trPr>
          <w:trHeight w:val="320"/>
        </w:trPr>
        <w:tc>
          <w:tcPr>
            <w:tcW w:w="1413" w:type="dxa"/>
            <w:shd w:val="clear" w:color="auto" w:fill="auto"/>
            <w:noWrap/>
            <w:vAlign w:val="bottom"/>
            <w:hideMark/>
          </w:tcPr>
          <w:p w14:paraId="365764BF"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21</w:t>
            </w:r>
          </w:p>
        </w:tc>
        <w:tc>
          <w:tcPr>
            <w:tcW w:w="3685" w:type="dxa"/>
            <w:shd w:val="clear" w:color="auto" w:fill="auto"/>
            <w:noWrap/>
            <w:vAlign w:val="bottom"/>
            <w:hideMark/>
          </w:tcPr>
          <w:p w14:paraId="51C0B865"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696EDFB1"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7CFF87F8" w14:textId="77777777" w:rsidTr="00A37D6D">
        <w:trPr>
          <w:trHeight w:val="320"/>
        </w:trPr>
        <w:tc>
          <w:tcPr>
            <w:tcW w:w="1413" w:type="dxa"/>
            <w:shd w:val="clear" w:color="auto" w:fill="auto"/>
            <w:noWrap/>
            <w:vAlign w:val="bottom"/>
            <w:hideMark/>
          </w:tcPr>
          <w:p w14:paraId="5935755D"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22</w:t>
            </w:r>
          </w:p>
        </w:tc>
        <w:tc>
          <w:tcPr>
            <w:tcW w:w="3685" w:type="dxa"/>
            <w:shd w:val="clear" w:color="auto" w:fill="auto"/>
            <w:noWrap/>
            <w:vAlign w:val="bottom"/>
            <w:hideMark/>
          </w:tcPr>
          <w:p w14:paraId="72E45077"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3BEFE3B6" w14:textId="77777777" w:rsidR="00D66239" w:rsidRPr="00ED23F7" w:rsidRDefault="00D66239" w:rsidP="00010FC0">
            <w:pPr>
              <w:jc w:val="center"/>
              <w:rPr>
                <w:rFonts w:ascii="Calibri" w:hAnsi="Calibri" w:cs="Calibri"/>
                <w:color w:val="000000"/>
              </w:rPr>
            </w:pPr>
            <w:r>
              <w:rPr>
                <w:rFonts w:ascii="Calibri" w:hAnsi="Calibri" w:cs="Calibri"/>
                <w:color w:val="000000"/>
              </w:rPr>
              <w:t>3.5</w:t>
            </w:r>
          </w:p>
        </w:tc>
      </w:tr>
      <w:tr w:rsidR="00D66239" w:rsidRPr="00ED23F7" w14:paraId="02C291A6" w14:textId="77777777" w:rsidTr="00A37D6D">
        <w:trPr>
          <w:trHeight w:val="320"/>
        </w:trPr>
        <w:tc>
          <w:tcPr>
            <w:tcW w:w="1413" w:type="dxa"/>
            <w:shd w:val="clear" w:color="auto" w:fill="auto"/>
            <w:noWrap/>
            <w:vAlign w:val="bottom"/>
            <w:hideMark/>
          </w:tcPr>
          <w:p w14:paraId="7210208A"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23</w:t>
            </w:r>
          </w:p>
        </w:tc>
        <w:tc>
          <w:tcPr>
            <w:tcW w:w="3685" w:type="dxa"/>
            <w:shd w:val="clear" w:color="auto" w:fill="auto"/>
            <w:noWrap/>
            <w:vAlign w:val="bottom"/>
            <w:hideMark/>
          </w:tcPr>
          <w:p w14:paraId="6FBD3A40"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c>
          <w:tcPr>
            <w:tcW w:w="3969" w:type="dxa"/>
            <w:shd w:val="clear" w:color="auto" w:fill="auto"/>
            <w:noWrap/>
            <w:vAlign w:val="bottom"/>
            <w:hideMark/>
          </w:tcPr>
          <w:p w14:paraId="4970ADA6" w14:textId="77777777" w:rsidR="00D66239" w:rsidRPr="00ED23F7" w:rsidRDefault="00D66239" w:rsidP="00010FC0">
            <w:pPr>
              <w:jc w:val="center"/>
              <w:rPr>
                <w:rFonts w:ascii="Calibri" w:hAnsi="Calibri" w:cs="Calibri"/>
                <w:color w:val="000000"/>
              </w:rPr>
            </w:pPr>
            <w:r>
              <w:rPr>
                <w:rFonts w:ascii="Calibri" w:hAnsi="Calibri" w:cs="Calibri"/>
                <w:color w:val="000000"/>
              </w:rPr>
              <w:t>7.5</w:t>
            </w:r>
          </w:p>
        </w:tc>
      </w:tr>
      <w:tr w:rsidR="00D66239" w:rsidRPr="00ED23F7" w14:paraId="1863F7D3" w14:textId="77777777" w:rsidTr="00A37D6D">
        <w:trPr>
          <w:trHeight w:val="320"/>
        </w:trPr>
        <w:tc>
          <w:tcPr>
            <w:tcW w:w="1413" w:type="dxa"/>
            <w:shd w:val="clear" w:color="auto" w:fill="auto"/>
            <w:noWrap/>
            <w:vAlign w:val="bottom"/>
            <w:hideMark/>
          </w:tcPr>
          <w:p w14:paraId="7D5A46B2"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24</w:t>
            </w:r>
          </w:p>
        </w:tc>
        <w:tc>
          <w:tcPr>
            <w:tcW w:w="3685" w:type="dxa"/>
            <w:shd w:val="clear" w:color="auto" w:fill="auto"/>
            <w:noWrap/>
            <w:vAlign w:val="bottom"/>
            <w:hideMark/>
          </w:tcPr>
          <w:p w14:paraId="0B57201E"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877D646" w14:textId="77777777" w:rsidR="00D66239" w:rsidRPr="00ED23F7" w:rsidRDefault="00D66239" w:rsidP="00010FC0">
            <w:pPr>
              <w:jc w:val="center"/>
              <w:rPr>
                <w:rFonts w:ascii="Calibri" w:hAnsi="Calibri" w:cs="Calibri"/>
                <w:color w:val="000000"/>
              </w:rPr>
            </w:pPr>
            <w:r>
              <w:rPr>
                <w:rFonts w:ascii="Calibri" w:hAnsi="Calibri" w:cs="Calibri"/>
                <w:color w:val="000000"/>
              </w:rPr>
              <w:t>6.0</w:t>
            </w:r>
          </w:p>
        </w:tc>
      </w:tr>
      <w:tr w:rsidR="00D66239" w:rsidRPr="00ED23F7" w14:paraId="64CDCF03" w14:textId="77777777" w:rsidTr="00A37D6D">
        <w:trPr>
          <w:trHeight w:val="320"/>
        </w:trPr>
        <w:tc>
          <w:tcPr>
            <w:tcW w:w="1413" w:type="dxa"/>
            <w:shd w:val="clear" w:color="auto" w:fill="auto"/>
            <w:noWrap/>
            <w:vAlign w:val="bottom"/>
            <w:hideMark/>
          </w:tcPr>
          <w:p w14:paraId="4E271C90"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25</w:t>
            </w:r>
          </w:p>
        </w:tc>
        <w:tc>
          <w:tcPr>
            <w:tcW w:w="3685" w:type="dxa"/>
            <w:shd w:val="clear" w:color="auto" w:fill="auto"/>
            <w:noWrap/>
            <w:vAlign w:val="bottom"/>
            <w:hideMark/>
          </w:tcPr>
          <w:p w14:paraId="4D7FA205"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4776E43"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104E965A" w14:textId="77777777" w:rsidTr="00A37D6D">
        <w:trPr>
          <w:trHeight w:val="320"/>
        </w:trPr>
        <w:tc>
          <w:tcPr>
            <w:tcW w:w="1413" w:type="dxa"/>
            <w:shd w:val="clear" w:color="auto" w:fill="auto"/>
            <w:noWrap/>
            <w:vAlign w:val="bottom"/>
            <w:hideMark/>
          </w:tcPr>
          <w:p w14:paraId="468B9BA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26</w:t>
            </w:r>
          </w:p>
        </w:tc>
        <w:tc>
          <w:tcPr>
            <w:tcW w:w="3685" w:type="dxa"/>
            <w:shd w:val="clear" w:color="auto" w:fill="auto"/>
            <w:noWrap/>
            <w:vAlign w:val="bottom"/>
            <w:hideMark/>
          </w:tcPr>
          <w:p w14:paraId="74DF2F48"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c>
          <w:tcPr>
            <w:tcW w:w="3969" w:type="dxa"/>
            <w:shd w:val="clear" w:color="auto" w:fill="auto"/>
            <w:noWrap/>
            <w:vAlign w:val="bottom"/>
            <w:hideMark/>
          </w:tcPr>
          <w:p w14:paraId="3125C04A"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4824E2D9" w14:textId="77777777" w:rsidTr="00A37D6D">
        <w:trPr>
          <w:trHeight w:val="320"/>
        </w:trPr>
        <w:tc>
          <w:tcPr>
            <w:tcW w:w="1413" w:type="dxa"/>
            <w:shd w:val="clear" w:color="auto" w:fill="auto"/>
            <w:noWrap/>
            <w:vAlign w:val="bottom"/>
            <w:hideMark/>
          </w:tcPr>
          <w:p w14:paraId="31EAA86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27</w:t>
            </w:r>
          </w:p>
        </w:tc>
        <w:tc>
          <w:tcPr>
            <w:tcW w:w="3685" w:type="dxa"/>
            <w:shd w:val="clear" w:color="auto" w:fill="auto"/>
            <w:noWrap/>
            <w:vAlign w:val="bottom"/>
            <w:hideMark/>
          </w:tcPr>
          <w:p w14:paraId="124B499E"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c>
          <w:tcPr>
            <w:tcW w:w="3969" w:type="dxa"/>
            <w:shd w:val="clear" w:color="auto" w:fill="auto"/>
            <w:noWrap/>
            <w:vAlign w:val="bottom"/>
            <w:hideMark/>
          </w:tcPr>
          <w:p w14:paraId="6D53EFD6" w14:textId="77777777" w:rsidR="00D66239" w:rsidRPr="00ED23F7" w:rsidRDefault="00D66239" w:rsidP="00010FC0">
            <w:pPr>
              <w:jc w:val="center"/>
              <w:rPr>
                <w:rFonts w:ascii="Calibri" w:hAnsi="Calibri" w:cs="Calibri"/>
                <w:color w:val="000000"/>
              </w:rPr>
            </w:pPr>
            <w:r>
              <w:rPr>
                <w:rFonts w:ascii="Calibri" w:hAnsi="Calibri" w:cs="Calibri"/>
                <w:color w:val="000000"/>
              </w:rPr>
              <w:t>5.0</w:t>
            </w:r>
          </w:p>
        </w:tc>
      </w:tr>
      <w:tr w:rsidR="00D66239" w:rsidRPr="00ED23F7" w14:paraId="6F855823" w14:textId="77777777" w:rsidTr="00A37D6D">
        <w:trPr>
          <w:trHeight w:val="320"/>
        </w:trPr>
        <w:tc>
          <w:tcPr>
            <w:tcW w:w="1413" w:type="dxa"/>
            <w:shd w:val="clear" w:color="auto" w:fill="auto"/>
            <w:noWrap/>
            <w:vAlign w:val="bottom"/>
            <w:hideMark/>
          </w:tcPr>
          <w:p w14:paraId="4A1F6D4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28</w:t>
            </w:r>
          </w:p>
        </w:tc>
        <w:tc>
          <w:tcPr>
            <w:tcW w:w="3685" w:type="dxa"/>
            <w:shd w:val="clear" w:color="auto" w:fill="auto"/>
            <w:noWrap/>
            <w:vAlign w:val="bottom"/>
            <w:hideMark/>
          </w:tcPr>
          <w:p w14:paraId="32B043D1"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2F26688B" w14:textId="77777777" w:rsidR="00D66239" w:rsidRPr="00ED23F7" w:rsidRDefault="00D66239" w:rsidP="00010FC0">
            <w:pPr>
              <w:jc w:val="center"/>
              <w:rPr>
                <w:rFonts w:ascii="Calibri" w:hAnsi="Calibri" w:cs="Calibri"/>
                <w:color w:val="000000"/>
              </w:rPr>
            </w:pPr>
            <w:r>
              <w:rPr>
                <w:rFonts w:ascii="Calibri" w:hAnsi="Calibri" w:cs="Calibri"/>
                <w:color w:val="000000"/>
              </w:rPr>
              <w:t>5.5</w:t>
            </w:r>
          </w:p>
        </w:tc>
      </w:tr>
      <w:tr w:rsidR="00D66239" w:rsidRPr="00ED23F7" w14:paraId="63B9E518" w14:textId="77777777" w:rsidTr="00A37D6D">
        <w:trPr>
          <w:trHeight w:val="320"/>
        </w:trPr>
        <w:tc>
          <w:tcPr>
            <w:tcW w:w="1413" w:type="dxa"/>
            <w:shd w:val="clear" w:color="auto" w:fill="auto"/>
            <w:noWrap/>
            <w:vAlign w:val="bottom"/>
            <w:hideMark/>
          </w:tcPr>
          <w:p w14:paraId="69932708"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29</w:t>
            </w:r>
          </w:p>
        </w:tc>
        <w:tc>
          <w:tcPr>
            <w:tcW w:w="3685" w:type="dxa"/>
            <w:shd w:val="clear" w:color="auto" w:fill="auto"/>
            <w:noWrap/>
            <w:vAlign w:val="bottom"/>
            <w:hideMark/>
          </w:tcPr>
          <w:p w14:paraId="4D4D4289"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shd w:val="clear" w:color="auto" w:fill="auto"/>
            <w:noWrap/>
            <w:vAlign w:val="bottom"/>
            <w:hideMark/>
          </w:tcPr>
          <w:p w14:paraId="27FE597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D66239" w:rsidRPr="00ED23F7" w14:paraId="5B92A002" w14:textId="77777777" w:rsidTr="00A37D6D">
        <w:trPr>
          <w:trHeight w:val="320"/>
        </w:trPr>
        <w:tc>
          <w:tcPr>
            <w:tcW w:w="1413" w:type="dxa"/>
            <w:shd w:val="clear" w:color="auto" w:fill="auto"/>
            <w:noWrap/>
            <w:vAlign w:val="bottom"/>
            <w:hideMark/>
          </w:tcPr>
          <w:p w14:paraId="6D96A787"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30</w:t>
            </w:r>
          </w:p>
        </w:tc>
        <w:tc>
          <w:tcPr>
            <w:tcW w:w="3685" w:type="dxa"/>
            <w:shd w:val="clear" w:color="auto" w:fill="auto"/>
            <w:noWrap/>
            <w:vAlign w:val="bottom"/>
            <w:hideMark/>
          </w:tcPr>
          <w:p w14:paraId="47A5CFC4"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c>
          <w:tcPr>
            <w:tcW w:w="3969" w:type="dxa"/>
            <w:shd w:val="clear" w:color="auto" w:fill="auto"/>
            <w:noWrap/>
            <w:vAlign w:val="bottom"/>
            <w:hideMark/>
          </w:tcPr>
          <w:p w14:paraId="3F20776E" w14:textId="77777777" w:rsidR="00D66239" w:rsidRPr="00ED23F7" w:rsidRDefault="00D66239" w:rsidP="00010FC0">
            <w:pPr>
              <w:jc w:val="center"/>
              <w:rPr>
                <w:rFonts w:ascii="Calibri" w:hAnsi="Calibri" w:cs="Calibri"/>
                <w:color w:val="000000"/>
              </w:rPr>
            </w:pPr>
            <w:r>
              <w:rPr>
                <w:rFonts w:ascii="Calibri" w:hAnsi="Calibri" w:cs="Calibri"/>
                <w:color w:val="000000"/>
              </w:rPr>
              <w:t>6.5</w:t>
            </w:r>
          </w:p>
        </w:tc>
      </w:tr>
      <w:tr w:rsidR="00D66239" w:rsidRPr="00ED23F7" w14:paraId="54E9C90B" w14:textId="77777777" w:rsidTr="00A37D6D">
        <w:trPr>
          <w:trHeight w:val="320"/>
        </w:trPr>
        <w:tc>
          <w:tcPr>
            <w:tcW w:w="1413" w:type="dxa"/>
            <w:shd w:val="clear" w:color="auto" w:fill="auto"/>
            <w:noWrap/>
            <w:vAlign w:val="bottom"/>
            <w:hideMark/>
          </w:tcPr>
          <w:p w14:paraId="23115FE5"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31</w:t>
            </w:r>
          </w:p>
        </w:tc>
        <w:tc>
          <w:tcPr>
            <w:tcW w:w="3685" w:type="dxa"/>
            <w:shd w:val="clear" w:color="auto" w:fill="auto"/>
            <w:noWrap/>
            <w:vAlign w:val="bottom"/>
            <w:hideMark/>
          </w:tcPr>
          <w:p w14:paraId="6C988EA2"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c>
          <w:tcPr>
            <w:tcW w:w="3969" w:type="dxa"/>
            <w:shd w:val="clear" w:color="auto" w:fill="auto"/>
            <w:noWrap/>
            <w:vAlign w:val="bottom"/>
            <w:hideMark/>
          </w:tcPr>
          <w:p w14:paraId="33A4D0C4" w14:textId="77777777" w:rsidR="00D66239" w:rsidRPr="00ED23F7" w:rsidRDefault="00D66239" w:rsidP="00010FC0">
            <w:pPr>
              <w:jc w:val="center"/>
              <w:rPr>
                <w:rFonts w:ascii="Calibri" w:hAnsi="Calibri" w:cs="Calibri"/>
                <w:color w:val="000000"/>
              </w:rPr>
            </w:pPr>
            <w:r>
              <w:rPr>
                <w:rFonts w:ascii="Calibri" w:hAnsi="Calibri" w:cs="Calibri"/>
                <w:color w:val="000000"/>
              </w:rPr>
              <w:t>7.0</w:t>
            </w:r>
          </w:p>
        </w:tc>
      </w:tr>
      <w:tr w:rsidR="00D66239" w:rsidRPr="00ED23F7" w14:paraId="31F4DDAE" w14:textId="77777777" w:rsidTr="00A37D6D">
        <w:trPr>
          <w:trHeight w:val="320"/>
        </w:trPr>
        <w:tc>
          <w:tcPr>
            <w:tcW w:w="1413" w:type="dxa"/>
            <w:tcBorders>
              <w:bottom w:val="single" w:sz="4" w:space="0" w:color="auto"/>
            </w:tcBorders>
            <w:shd w:val="clear" w:color="auto" w:fill="auto"/>
            <w:noWrap/>
            <w:vAlign w:val="bottom"/>
            <w:hideMark/>
          </w:tcPr>
          <w:p w14:paraId="27D27CAB" w14:textId="77777777" w:rsidR="00D66239" w:rsidRPr="00ED23F7" w:rsidRDefault="00D66239" w:rsidP="00010FC0">
            <w:pPr>
              <w:jc w:val="center"/>
              <w:rPr>
                <w:rFonts w:ascii="Calibri" w:hAnsi="Calibri" w:cs="Calibri"/>
                <w:color w:val="000000"/>
              </w:rPr>
            </w:pPr>
            <w:r w:rsidRPr="00ED23F7">
              <w:rPr>
                <w:rFonts w:ascii="Calibri" w:hAnsi="Calibri" w:cs="Calibri"/>
                <w:color w:val="000000"/>
              </w:rPr>
              <w:t>32</w:t>
            </w:r>
          </w:p>
        </w:tc>
        <w:tc>
          <w:tcPr>
            <w:tcW w:w="3685" w:type="dxa"/>
            <w:tcBorders>
              <w:bottom w:val="single" w:sz="4" w:space="0" w:color="auto"/>
            </w:tcBorders>
            <w:shd w:val="clear" w:color="auto" w:fill="auto"/>
            <w:noWrap/>
            <w:vAlign w:val="bottom"/>
            <w:hideMark/>
          </w:tcPr>
          <w:p w14:paraId="51058583"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c>
          <w:tcPr>
            <w:tcW w:w="3969" w:type="dxa"/>
            <w:tcBorders>
              <w:bottom w:val="single" w:sz="4" w:space="0" w:color="auto"/>
            </w:tcBorders>
            <w:shd w:val="clear" w:color="auto" w:fill="auto"/>
            <w:noWrap/>
            <w:vAlign w:val="bottom"/>
            <w:hideMark/>
          </w:tcPr>
          <w:p w14:paraId="5BDFC0D0" w14:textId="77777777" w:rsidR="00D66239" w:rsidRPr="00ED23F7" w:rsidRDefault="00D66239" w:rsidP="00010FC0">
            <w:pPr>
              <w:jc w:val="center"/>
              <w:rPr>
                <w:rFonts w:ascii="Calibri" w:hAnsi="Calibri" w:cs="Calibri"/>
                <w:color w:val="000000"/>
              </w:rPr>
            </w:pPr>
            <w:r>
              <w:rPr>
                <w:rFonts w:ascii="Calibri" w:hAnsi="Calibri" w:cs="Calibri"/>
                <w:color w:val="000000"/>
              </w:rPr>
              <w:t>4.5</w:t>
            </w:r>
          </w:p>
        </w:tc>
      </w:tr>
      <w:tr w:rsidR="00373402" w:rsidRPr="00ED23F7" w14:paraId="50867C57" w14:textId="77777777" w:rsidTr="00373402">
        <w:trPr>
          <w:trHeight w:val="320"/>
        </w:trPr>
        <w:tc>
          <w:tcPr>
            <w:tcW w:w="1413" w:type="dxa"/>
            <w:shd w:val="clear" w:color="auto" w:fill="F2F2F2" w:themeFill="background1" w:themeFillShade="F2"/>
            <w:noWrap/>
            <w:vAlign w:val="bottom"/>
            <w:hideMark/>
          </w:tcPr>
          <w:p w14:paraId="19E92831" w14:textId="77777777" w:rsidR="00D66239" w:rsidRPr="00ED23F7" w:rsidRDefault="00D66239" w:rsidP="00010FC0">
            <w:pPr>
              <w:jc w:val="center"/>
              <w:rPr>
                <w:rFonts w:ascii="Calibri" w:hAnsi="Calibri" w:cs="Calibri"/>
                <w:b/>
                <w:bCs/>
                <w:color w:val="000000"/>
              </w:rPr>
            </w:pPr>
            <w:r>
              <w:rPr>
                <w:rFonts w:ascii="Calibri" w:hAnsi="Calibri" w:cs="Calibri"/>
                <w:b/>
                <w:bCs/>
                <w:color w:val="000000"/>
              </w:rPr>
              <w:t>Avg</w:t>
            </w:r>
          </w:p>
        </w:tc>
        <w:tc>
          <w:tcPr>
            <w:tcW w:w="3685" w:type="dxa"/>
            <w:shd w:val="clear" w:color="auto" w:fill="F2F2F2" w:themeFill="background1" w:themeFillShade="F2"/>
            <w:noWrap/>
            <w:vAlign w:val="bottom"/>
            <w:hideMark/>
          </w:tcPr>
          <w:p w14:paraId="20B79A52" w14:textId="77777777" w:rsidR="00D66239" w:rsidRPr="00ED23F7" w:rsidRDefault="00D66239" w:rsidP="00010FC0">
            <w:pPr>
              <w:jc w:val="center"/>
              <w:rPr>
                <w:rFonts w:ascii="Calibri" w:hAnsi="Calibri" w:cs="Calibri"/>
                <w:b/>
                <w:bCs/>
                <w:color w:val="000000"/>
              </w:rPr>
            </w:pPr>
            <w:r>
              <w:rPr>
                <w:rFonts w:ascii="Calibri" w:hAnsi="Calibri" w:cs="Calibri"/>
                <w:color w:val="000000"/>
              </w:rPr>
              <w:t>5.9</w:t>
            </w:r>
          </w:p>
        </w:tc>
        <w:tc>
          <w:tcPr>
            <w:tcW w:w="3969" w:type="dxa"/>
            <w:shd w:val="clear" w:color="auto" w:fill="F2F2F2" w:themeFill="background1" w:themeFillShade="F2"/>
            <w:noWrap/>
            <w:vAlign w:val="bottom"/>
            <w:hideMark/>
          </w:tcPr>
          <w:p w14:paraId="3EA8104F" w14:textId="77777777" w:rsidR="00D66239" w:rsidRPr="00ED23F7" w:rsidRDefault="00D66239" w:rsidP="00010FC0">
            <w:pPr>
              <w:jc w:val="center"/>
              <w:rPr>
                <w:rFonts w:ascii="Calibri" w:hAnsi="Calibri" w:cs="Calibri"/>
                <w:b/>
                <w:bCs/>
                <w:color w:val="000000"/>
              </w:rPr>
            </w:pPr>
            <w:r>
              <w:rPr>
                <w:rFonts w:ascii="Calibri" w:hAnsi="Calibri" w:cs="Calibri"/>
                <w:color w:val="000000"/>
              </w:rPr>
              <w:t>5.5</w:t>
            </w:r>
          </w:p>
        </w:tc>
      </w:tr>
    </w:tbl>
    <w:p w14:paraId="7864F6EA" w14:textId="632D78AD" w:rsidR="00D66239" w:rsidRDefault="00D66239" w:rsidP="00980254">
      <w:pPr>
        <w:rPr>
          <w:rFonts w:ascii="Times" w:hAnsi="Times"/>
          <w:color w:val="000000" w:themeColor="text1"/>
          <w:sz w:val="23"/>
          <w:szCs w:val="23"/>
          <w:shd w:val="clear" w:color="auto" w:fill="FFFFFF"/>
          <w:lang w:val="en-US"/>
        </w:rPr>
      </w:pPr>
    </w:p>
    <w:p w14:paraId="227125C6" w14:textId="1B76E6B1" w:rsidR="004E10FE" w:rsidRDefault="004E10FE" w:rsidP="004E10F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I.2: Study Raw Scores of CA vs VSUP</w:t>
      </w:r>
    </w:p>
    <w:p w14:paraId="627B7A7C" w14:textId="3616C7A1" w:rsidR="00D66239" w:rsidRDefault="00D66239" w:rsidP="00980254">
      <w:pPr>
        <w:rPr>
          <w:rFonts w:ascii="Times" w:hAnsi="Times"/>
          <w:color w:val="000000" w:themeColor="text1"/>
          <w:sz w:val="23"/>
          <w:szCs w:val="23"/>
          <w:shd w:val="clear" w:color="auto" w:fill="FFFFFF"/>
          <w:lang w:val="en-US"/>
        </w:rPr>
      </w:pPr>
    </w:p>
    <w:p w14:paraId="22F54A80" w14:textId="3737D044" w:rsidR="00D66239" w:rsidRDefault="00D66239" w:rsidP="00980254">
      <w:pPr>
        <w:rPr>
          <w:rFonts w:ascii="Times" w:hAnsi="Times"/>
          <w:color w:val="000000" w:themeColor="text1"/>
          <w:sz w:val="23"/>
          <w:szCs w:val="23"/>
          <w:shd w:val="clear" w:color="auto" w:fill="FFFFFF"/>
          <w:lang w:val="en-US"/>
        </w:rPr>
      </w:pPr>
    </w:p>
    <w:p w14:paraId="733D8A48" w14:textId="1AEED43C" w:rsidR="00D66239" w:rsidRDefault="00D66239" w:rsidP="00980254">
      <w:pPr>
        <w:rPr>
          <w:rFonts w:ascii="Times" w:hAnsi="Times"/>
          <w:color w:val="000000" w:themeColor="text1"/>
          <w:sz w:val="23"/>
          <w:szCs w:val="23"/>
          <w:shd w:val="clear" w:color="auto" w:fill="FFFFFF"/>
          <w:lang w:val="en-US"/>
        </w:rPr>
      </w:pPr>
    </w:p>
    <w:p w14:paraId="5750C0CF" w14:textId="5001BC2F" w:rsidR="00D66239" w:rsidRDefault="00D66239" w:rsidP="00980254">
      <w:pPr>
        <w:rPr>
          <w:rFonts w:ascii="Times" w:hAnsi="Times"/>
          <w:color w:val="000000" w:themeColor="text1"/>
          <w:sz w:val="23"/>
          <w:szCs w:val="23"/>
          <w:shd w:val="clear" w:color="auto" w:fill="FFFFFF"/>
          <w:lang w:val="en-US"/>
        </w:rPr>
      </w:pPr>
    </w:p>
    <w:p w14:paraId="6D9D41FF" w14:textId="44F9B532" w:rsidR="00D66239" w:rsidRDefault="00D66239" w:rsidP="00980254">
      <w:pPr>
        <w:rPr>
          <w:rFonts w:ascii="Times" w:hAnsi="Times"/>
          <w:color w:val="000000" w:themeColor="text1"/>
          <w:sz w:val="23"/>
          <w:szCs w:val="23"/>
          <w:shd w:val="clear" w:color="auto" w:fill="FFFFFF"/>
          <w:lang w:val="en-US"/>
        </w:rPr>
      </w:pPr>
    </w:p>
    <w:p w14:paraId="3AA905D2" w14:textId="01512E26" w:rsidR="00D66239" w:rsidRDefault="00D66239" w:rsidP="00980254">
      <w:pPr>
        <w:rPr>
          <w:rFonts w:ascii="Times" w:hAnsi="Times"/>
          <w:color w:val="000000" w:themeColor="text1"/>
          <w:sz w:val="23"/>
          <w:szCs w:val="23"/>
          <w:shd w:val="clear" w:color="auto" w:fill="FFFFFF"/>
          <w:lang w:val="en-US"/>
        </w:rPr>
      </w:pPr>
    </w:p>
    <w:p w14:paraId="226407A7" w14:textId="72864CB6" w:rsidR="00D66239" w:rsidRDefault="00D66239" w:rsidP="00980254">
      <w:pPr>
        <w:rPr>
          <w:rFonts w:ascii="Times" w:hAnsi="Times"/>
          <w:color w:val="000000" w:themeColor="text1"/>
          <w:sz w:val="23"/>
          <w:szCs w:val="23"/>
          <w:shd w:val="clear" w:color="auto" w:fill="FFFFFF"/>
          <w:lang w:val="en-US"/>
        </w:rPr>
      </w:pPr>
    </w:p>
    <w:p w14:paraId="2539CC8E" w14:textId="35692B25" w:rsidR="00D66239" w:rsidRDefault="00D66239" w:rsidP="00980254">
      <w:pPr>
        <w:rPr>
          <w:rFonts w:ascii="Times" w:hAnsi="Times"/>
          <w:color w:val="000000" w:themeColor="text1"/>
          <w:sz w:val="23"/>
          <w:szCs w:val="23"/>
          <w:shd w:val="clear" w:color="auto" w:fill="FFFFFF"/>
          <w:lang w:val="en-US"/>
        </w:rPr>
      </w:pPr>
    </w:p>
    <w:p w14:paraId="103E0C26" w14:textId="44A05D76" w:rsidR="00D66239" w:rsidRPr="004F6D98" w:rsidRDefault="00D66239" w:rsidP="00D66239">
      <w:pPr>
        <w:rPr>
          <w:b/>
          <w:bCs/>
          <w:lang w:val="en-US"/>
        </w:rPr>
      </w:pPr>
      <w:r>
        <w:rPr>
          <w:b/>
          <w:bCs/>
          <w:lang w:val="en-US"/>
        </w:rPr>
        <w:t xml:space="preserve">CA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2292FA68" w14:textId="77777777" w:rsidTr="00010FC0">
        <w:trPr>
          <w:trHeight w:val="320"/>
        </w:trPr>
        <w:tc>
          <w:tcPr>
            <w:tcW w:w="1555" w:type="dxa"/>
            <w:shd w:val="clear" w:color="auto" w:fill="F2F2F2" w:themeFill="background1" w:themeFillShade="F2"/>
            <w:noWrap/>
            <w:vAlign w:val="bottom"/>
            <w:hideMark/>
          </w:tcPr>
          <w:p w14:paraId="3764BCB6" w14:textId="7866EF0E"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2EA860B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0C933B1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074E25A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5C06C0F8"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0A25D35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682A9ED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461D0C01"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6362510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4DCBBBD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1BF1B3F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4C7F6F2E" w14:textId="77777777" w:rsidTr="00010FC0">
        <w:trPr>
          <w:trHeight w:val="320"/>
        </w:trPr>
        <w:tc>
          <w:tcPr>
            <w:tcW w:w="1555" w:type="dxa"/>
            <w:shd w:val="clear" w:color="auto" w:fill="auto"/>
            <w:noWrap/>
            <w:vAlign w:val="bottom"/>
            <w:hideMark/>
          </w:tcPr>
          <w:p w14:paraId="7B9D272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56F4901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8726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95904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6FB4B2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17E876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1E819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35F719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F94F2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033EA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2B09C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4636716" w14:textId="77777777" w:rsidTr="00010FC0">
        <w:trPr>
          <w:trHeight w:val="320"/>
        </w:trPr>
        <w:tc>
          <w:tcPr>
            <w:tcW w:w="1555" w:type="dxa"/>
            <w:shd w:val="clear" w:color="auto" w:fill="auto"/>
            <w:noWrap/>
            <w:vAlign w:val="bottom"/>
            <w:hideMark/>
          </w:tcPr>
          <w:p w14:paraId="4FD912D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5B414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88AEE0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04DA0B3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BEDD95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EB778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8C4D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4960C1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B5A680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656C68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A0B73B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CBAA900" w14:textId="77777777" w:rsidTr="00010FC0">
        <w:trPr>
          <w:trHeight w:val="320"/>
        </w:trPr>
        <w:tc>
          <w:tcPr>
            <w:tcW w:w="1555" w:type="dxa"/>
            <w:shd w:val="clear" w:color="auto" w:fill="auto"/>
            <w:noWrap/>
            <w:vAlign w:val="bottom"/>
            <w:hideMark/>
          </w:tcPr>
          <w:p w14:paraId="1476799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2023F52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1E804B0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ACA58E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FC173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B6D71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09C8D2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E063B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7B5E4D3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BC4A90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295ED3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505F47B7" w14:textId="77777777" w:rsidTr="00010FC0">
        <w:trPr>
          <w:trHeight w:val="320"/>
        </w:trPr>
        <w:tc>
          <w:tcPr>
            <w:tcW w:w="1555" w:type="dxa"/>
            <w:shd w:val="clear" w:color="auto" w:fill="auto"/>
            <w:noWrap/>
            <w:vAlign w:val="bottom"/>
            <w:hideMark/>
          </w:tcPr>
          <w:p w14:paraId="1FF26A9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31F0445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97A0EB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A92CE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CF9BCE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3D17E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6F978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8AE9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B2498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5FB07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A4BFE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AB78AE8" w14:textId="77777777" w:rsidTr="00010FC0">
        <w:trPr>
          <w:trHeight w:val="320"/>
        </w:trPr>
        <w:tc>
          <w:tcPr>
            <w:tcW w:w="1555" w:type="dxa"/>
            <w:shd w:val="clear" w:color="auto" w:fill="auto"/>
            <w:noWrap/>
            <w:vAlign w:val="bottom"/>
            <w:hideMark/>
          </w:tcPr>
          <w:p w14:paraId="724F1A7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5FB6F8A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96F26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834DAF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013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9BF18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31BE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13D4FC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8295C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5C7EBB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1AAA63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39F62C6A" w14:textId="77777777" w:rsidTr="00010FC0">
        <w:trPr>
          <w:trHeight w:val="320"/>
        </w:trPr>
        <w:tc>
          <w:tcPr>
            <w:tcW w:w="1555" w:type="dxa"/>
            <w:shd w:val="clear" w:color="auto" w:fill="auto"/>
            <w:noWrap/>
            <w:vAlign w:val="bottom"/>
            <w:hideMark/>
          </w:tcPr>
          <w:p w14:paraId="1E58DAF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51D44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7F35D1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2E465C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62CF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5B0263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1B6B29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8ED53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3A61B8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67B7E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9DFC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12B2BE8" w14:textId="77777777" w:rsidTr="00010FC0">
        <w:trPr>
          <w:trHeight w:val="320"/>
        </w:trPr>
        <w:tc>
          <w:tcPr>
            <w:tcW w:w="1555" w:type="dxa"/>
            <w:shd w:val="clear" w:color="auto" w:fill="auto"/>
            <w:noWrap/>
            <w:vAlign w:val="bottom"/>
            <w:hideMark/>
          </w:tcPr>
          <w:p w14:paraId="3412B01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4BFACE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6FC67FC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D20E70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24C13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A4FB6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34E9BB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9B9169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CA3BD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0A4D9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F3EA42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CAD0E" w14:textId="77777777" w:rsidTr="00010FC0">
        <w:trPr>
          <w:trHeight w:val="320"/>
        </w:trPr>
        <w:tc>
          <w:tcPr>
            <w:tcW w:w="1555" w:type="dxa"/>
            <w:shd w:val="clear" w:color="auto" w:fill="auto"/>
            <w:noWrap/>
            <w:vAlign w:val="bottom"/>
            <w:hideMark/>
          </w:tcPr>
          <w:p w14:paraId="404013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531A8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D0A9E3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B64D42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62B1DF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F29E2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F46A0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94820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3F4C5D0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6F9A526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E58FAD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63B29B" w14:textId="77777777" w:rsidTr="00010FC0">
        <w:trPr>
          <w:trHeight w:val="320"/>
        </w:trPr>
        <w:tc>
          <w:tcPr>
            <w:tcW w:w="1555" w:type="dxa"/>
            <w:shd w:val="clear" w:color="auto" w:fill="auto"/>
            <w:noWrap/>
            <w:vAlign w:val="bottom"/>
            <w:hideMark/>
          </w:tcPr>
          <w:p w14:paraId="43A7B17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1350626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DDC9F8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3E1C7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7B52CE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C8989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6A8BD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98498F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EEE1D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FFBAB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4F22AE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16A4F65" w14:textId="77777777" w:rsidTr="00010FC0">
        <w:trPr>
          <w:trHeight w:val="320"/>
        </w:trPr>
        <w:tc>
          <w:tcPr>
            <w:tcW w:w="1555" w:type="dxa"/>
            <w:shd w:val="clear" w:color="auto" w:fill="auto"/>
            <w:noWrap/>
            <w:vAlign w:val="bottom"/>
            <w:hideMark/>
          </w:tcPr>
          <w:p w14:paraId="30C7DF5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7ECFF02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3E244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D026C2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0FC863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2B4ADB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79FE6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0B20BD7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1112C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640993D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E7960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458A0A8" w14:textId="77777777" w:rsidTr="00010FC0">
        <w:trPr>
          <w:trHeight w:val="320"/>
        </w:trPr>
        <w:tc>
          <w:tcPr>
            <w:tcW w:w="1555" w:type="dxa"/>
            <w:shd w:val="clear" w:color="auto" w:fill="auto"/>
            <w:noWrap/>
            <w:vAlign w:val="bottom"/>
            <w:hideMark/>
          </w:tcPr>
          <w:p w14:paraId="1674BB5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1744F1B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AFA014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740ED3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7C8913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47878A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B947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AFEB9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914746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1A1C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F672DE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D5FF160" w14:textId="77777777" w:rsidTr="00010FC0">
        <w:trPr>
          <w:trHeight w:val="320"/>
        </w:trPr>
        <w:tc>
          <w:tcPr>
            <w:tcW w:w="1555" w:type="dxa"/>
            <w:shd w:val="clear" w:color="auto" w:fill="auto"/>
            <w:noWrap/>
            <w:vAlign w:val="bottom"/>
            <w:hideMark/>
          </w:tcPr>
          <w:p w14:paraId="5718072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4FD8216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185BD3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72B8B0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24BE6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DD28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35582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283743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80EAA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5A3DA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00D7B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B8F2EB3" w14:textId="77777777" w:rsidTr="00010FC0">
        <w:trPr>
          <w:trHeight w:val="320"/>
        </w:trPr>
        <w:tc>
          <w:tcPr>
            <w:tcW w:w="1555" w:type="dxa"/>
            <w:shd w:val="clear" w:color="auto" w:fill="auto"/>
            <w:noWrap/>
            <w:vAlign w:val="bottom"/>
            <w:hideMark/>
          </w:tcPr>
          <w:p w14:paraId="74BBD9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659A879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7451235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7C5BF3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84639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921D27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192F72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E20F6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197AA5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26ECF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0930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E395576" w14:textId="77777777" w:rsidTr="00010FC0">
        <w:trPr>
          <w:trHeight w:val="320"/>
        </w:trPr>
        <w:tc>
          <w:tcPr>
            <w:tcW w:w="1555" w:type="dxa"/>
            <w:shd w:val="clear" w:color="auto" w:fill="auto"/>
            <w:noWrap/>
            <w:vAlign w:val="bottom"/>
            <w:hideMark/>
          </w:tcPr>
          <w:p w14:paraId="7EFF675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272D28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A79E4C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014A25D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49AA5DD"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0BD9D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E8CD36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B9814F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691C6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F7358A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71C280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0380918A" w14:textId="77777777" w:rsidTr="00010FC0">
        <w:trPr>
          <w:trHeight w:val="320"/>
        </w:trPr>
        <w:tc>
          <w:tcPr>
            <w:tcW w:w="1555" w:type="dxa"/>
            <w:shd w:val="clear" w:color="auto" w:fill="auto"/>
            <w:noWrap/>
            <w:vAlign w:val="bottom"/>
            <w:hideMark/>
          </w:tcPr>
          <w:p w14:paraId="3890686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170338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A024D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7B260B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134214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7ED2C0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0BF122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D299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F28585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9D2421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23E84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885E636" w14:textId="77777777" w:rsidTr="00010FC0">
        <w:trPr>
          <w:trHeight w:val="320"/>
        </w:trPr>
        <w:tc>
          <w:tcPr>
            <w:tcW w:w="1555" w:type="dxa"/>
            <w:shd w:val="clear" w:color="auto" w:fill="auto"/>
            <w:noWrap/>
            <w:vAlign w:val="bottom"/>
            <w:hideMark/>
          </w:tcPr>
          <w:p w14:paraId="765C146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45869E6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8770B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69EE642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8431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F667B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999D8B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E1CCA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18573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7A404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3EDB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A188496" w14:textId="77777777" w:rsidTr="00010FC0">
        <w:trPr>
          <w:trHeight w:val="320"/>
        </w:trPr>
        <w:tc>
          <w:tcPr>
            <w:tcW w:w="1555" w:type="dxa"/>
            <w:shd w:val="clear" w:color="auto" w:fill="auto"/>
            <w:noWrap/>
            <w:vAlign w:val="bottom"/>
            <w:hideMark/>
          </w:tcPr>
          <w:p w14:paraId="63DD642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F592C4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B03708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E01171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ADF35E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023BE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4B529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22AC9CB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5305BA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DCBEC2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32FC1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17D60592" w14:textId="77777777" w:rsidTr="00010FC0">
        <w:trPr>
          <w:trHeight w:val="320"/>
        </w:trPr>
        <w:tc>
          <w:tcPr>
            <w:tcW w:w="1555" w:type="dxa"/>
            <w:shd w:val="clear" w:color="auto" w:fill="auto"/>
            <w:noWrap/>
            <w:vAlign w:val="bottom"/>
            <w:hideMark/>
          </w:tcPr>
          <w:p w14:paraId="29A35CD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7B2E53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B376EA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89CE4E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605F2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D245D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735231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C8F43A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F2431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A8A987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207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E31D827" w14:textId="77777777" w:rsidTr="00010FC0">
        <w:trPr>
          <w:trHeight w:val="320"/>
        </w:trPr>
        <w:tc>
          <w:tcPr>
            <w:tcW w:w="1555" w:type="dxa"/>
            <w:shd w:val="clear" w:color="auto" w:fill="auto"/>
            <w:noWrap/>
            <w:vAlign w:val="bottom"/>
            <w:hideMark/>
          </w:tcPr>
          <w:p w14:paraId="08A074C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EADB0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84F173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D3A40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ECAE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99C311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81551A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44EA098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17D1B3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1789371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614273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259C4C89" w14:textId="77777777" w:rsidTr="00010FC0">
        <w:trPr>
          <w:trHeight w:val="320"/>
        </w:trPr>
        <w:tc>
          <w:tcPr>
            <w:tcW w:w="1555" w:type="dxa"/>
            <w:shd w:val="clear" w:color="auto" w:fill="auto"/>
            <w:noWrap/>
            <w:vAlign w:val="bottom"/>
            <w:hideMark/>
          </w:tcPr>
          <w:p w14:paraId="693E223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0FB36DD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189FDD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5DB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E3E9F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89322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A2B26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FA1FD9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48984B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B4F64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B5922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442A1E05" w14:textId="77777777" w:rsidTr="00010FC0">
        <w:trPr>
          <w:trHeight w:val="320"/>
        </w:trPr>
        <w:tc>
          <w:tcPr>
            <w:tcW w:w="1555" w:type="dxa"/>
            <w:shd w:val="clear" w:color="auto" w:fill="auto"/>
            <w:noWrap/>
            <w:vAlign w:val="bottom"/>
            <w:hideMark/>
          </w:tcPr>
          <w:p w14:paraId="7830F72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0986E6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74445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1351E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DD4C55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6A2D47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FBDFF3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66F407D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DCB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81D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63511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B56B069" w14:textId="77777777" w:rsidTr="00010FC0">
        <w:trPr>
          <w:trHeight w:val="320"/>
        </w:trPr>
        <w:tc>
          <w:tcPr>
            <w:tcW w:w="1555" w:type="dxa"/>
            <w:shd w:val="clear" w:color="auto" w:fill="auto"/>
            <w:noWrap/>
            <w:vAlign w:val="bottom"/>
            <w:hideMark/>
          </w:tcPr>
          <w:p w14:paraId="1ECE70A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70C53B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98B15A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7CA516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A1BC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2D9A82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1430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8A73CF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02D988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6E5381C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4A6BAB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91AF641" w14:textId="77777777" w:rsidTr="00010FC0">
        <w:trPr>
          <w:trHeight w:val="320"/>
        </w:trPr>
        <w:tc>
          <w:tcPr>
            <w:tcW w:w="1555" w:type="dxa"/>
            <w:shd w:val="clear" w:color="auto" w:fill="auto"/>
            <w:noWrap/>
            <w:vAlign w:val="bottom"/>
            <w:hideMark/>
          </w:tcPr>
          <w:p w14:paraId="27BA9E7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3D5EDB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B280DF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4AAD2BD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0772F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5965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B9ABA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9EDE0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65D8DAF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B5473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1DF93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6CD8B5BE" w14:textId="77777777" w:rsidTr="00010FC0">
        <w:trPr>
          <w:trHeight w:val="320"/>
        </w:trPr>
        <w:tc>
          <w:tcPr>
            <w:tcW w:w="1555" w:type="dxa"/>
            <w:shd w:val="clear" w:color="auto" w:fill="auto"/>
            <w:noWrap/>
            <w:vAlign w:val="bottom"/>
            <w:hideMark/>
          </w:tcPr>
          <w:p w14:paraId="1A66031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5691744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526A95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73BA83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6B0A9C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26F38A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FDD18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40137B5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466FC0F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84B00C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069907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7EA9198" w14:textId="77777777" w:rsidTr="00010FC0">
        <w:trPr>
          <w:trHeight w:val="320"/>
        </w:trPr>
        <w:tc>
          <w:tcPr>
            <w:tcW w:w="1555" w:type="dxa"/>
            <w:shd w:val="clear" w:color="auto" w:fill="auto"/>
            <w:noWrap/>
            <w:vAlign w:val="bottom"/>
            <w:hideMark/>
          </w:tcPr>
          <w:p w14:paraId="50C12BEA"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1DBE9B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46CFC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41E43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7FDA58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8C3106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E59A87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509FF38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234D90D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71B9DD3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026997A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72152D3" w14:textId="77777777" w:rsidTr="00010FC0">
        <w:trPr>
          <w:trHeight w:val="320"/>
        </w:trPr>
        <w:tc>
          <w:tcPr>
            <w:tcW w:w="1555" w:type="dxa"/>
            <w:shd w:val="clear" w:color="auto" w:fill="auto"/>
            <w:noWrap/>
            <w:vAlign w:val="bottom"/>
            <w:hideMark/>
          </w:tcPr>
          <w:p w14:paraId="6CE03E1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71BB39A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6A0473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3DD9BB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4EFEE77"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639C41F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C9C834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B659BC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416F34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F806CB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CD6CA7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EE0F376" w14:textId="77777777" w:rsidTr="00010FC0">
        <w:trPr>
          <w:trHeight w:val="320"/>
        </w:trPr>
        <w:tc>
          <w:tcPr>
            <w:tcW w:w="1555" w:type="dxa"/>
            <w:shd w:val="clear" w:color="auto" w:fill="auto"/>
            <w:noWrap/>
            <w:vAlign w:val="bottom"/>
            <w:hideMark/>
          </w:tcPr>
          <w:p w14:paraId="547359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684005B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B270D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450E0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DBDB77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23542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034C2E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1326A06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BE4FAB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A723FA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BFFC9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5ACE294F" w14:textId="77777777" w:rsidTr="00010FC0">
        <w:trPr>
          <w:trHeight w:val="320"/>
        </w:trPr>
        <w:tc>
          <w:tcPr>
            <w:tcW w:w="1555" w:type="dxa"/>
            <w:shd w:val="clear" w:color="auto" w:fill="auto"/>
            <w:noWrap/>
            <w:vAlign w:val="bottom"/>
            <w:hideMark/>
          </w:tcPr>
          <w:p w14:paraId="36E8BAE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1956086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148C456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44E99C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6DD3E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E6683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D2B5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79C49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11C1917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9F62BE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03FEA3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E3B9F30" w14:textId="77777777" w:rsidTr="00010FC0">
        <w:trPr>
          <w:trHeight w:val="320"/>
        </w:trPr>
        <w:tc>
          <w:tcPr>
            <w:tcW w:w="1555" w:type="dxa"/>
            <w:shd w:val="clear" w:color="auto" w:fill="auto"/>
            <w:noWrap/>
            <w:vAlign w:val="bottom"/>
            <w:hideMark/>
          </w:tcPr>
          <w:p w14:paraId="3213A59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36C3C52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0F6E5CD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17EC02B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42FF35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E96ABB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54763C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1ECB95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2A58F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0AA33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27A05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389626E8" w14:textId="77777777" w:rsidTr="00010FC0">
        <w:trPr>
          <w:trHeight w:val="320"/>
        </w:trPr>
        <w:tc>
          <w:tcPr>
            <w:tcW w:w="1555" w:type="dxa"/>
            <w:shd w:val="clear" w:color="auto" w:fill="auto"/>
            <w:noWrap/>
            <w:vAlign w:val="bottom"/>
            <w:hideMark/>
          </w:tcPr>
          <w:p w14:paraId="2056B61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3995452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2E8B87E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9E8B1A2"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2EF3671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AC6FC5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4ECBF37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148163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5890AB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56D7E1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48B8C6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4A3698A6" w14:textId="77777777" w:rsidTr="00010FC0">
        <w:trPr>
          <w:trHeight w:val="320"/>
        </w:trPr>
        <w:tc>
          <w:tcPr>
            <w:tcW w:w="1555" w:type="dxa"/>
            <w:shd w:val="clear" w:color="auto" w:fill="auto"/>
            <w:noWrap/>
            <w:vAlign w:val="bottom"/>
            <w:hideMark/>
          </w:tcPr>
          <w:p w14:paraId="735F63C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2D84A1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42C6A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6FBA99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A514F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B211F4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0BA4D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063BE56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2DC088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0E3F977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8A26CD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43323E20" w14:textId="77777777" w:rsidTr="00010FC0">
        <w:trPr>
          <w:trHeight w:val="320"/>
        </w:trPr>
        <w:tc>
          <w:tcPr>
            <w:tcW w:w="1555" w:type="dxa"/>
            <w:tcBorders>
              <w:bottom w:val="single" w:sz="4" w:space="0" w:color="auto"/>
            </w:tcBorders>
            <w:shd w:val="clear" w:color="auto" w:fill="auto"/>
            <w:noWrap/>
            <w:vAlign w:val="bottom"/>
            <w:hideMark/>
          </w:tcPr>
          <w:p w14:paraId="2B8AEDA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0BCBCEE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tcBorders>
              <w:bottom w:val="single" w:sz="4" w:space="0" w:color="auto"/>
            </w:tcBorders>
            <w:shd w:val="clear" w:color="auto" w:fill="auto"/>
            <w:noWrap/>
            <w:vAlign w:val="bottom"/>
            <w:hideMark/>
          </w:tcPr>
          <w:p w14:paraId="24CC2B7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tcBorders>
              <w:bottom w:val="single" w:sz="4" w:space="0" w:color="auto"/>
            </w:tcBorders>
            <w:shd w:val="clear" w:color="auto" w:fill="auto"/>
            <w:noWrap/>
            <w:vAlign w:val="bottom"/>
            <w:hideMark/>
          </w:tcPr>
          <w:p w14:paraId="47AD122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tcBorders>
              <w:bottom w:val="single" w:sz="4" w:space="0" w:color="auto"/>
            </w:tcBorders>
            <w:shd w:val="clear" w:color="auto" w:fill="auto"/>
            <w:noWrap/>
            <w:vAlign w:val="bottom"/>
            <w:hideMark/>
          </w:tcPr>
          <w:p w14:paraId="559E67C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tcBorders>
              <w:bottom w:val="single" w:sz="4" w:space="0" w:color="auto"/>
            </w:tcBorders>
            <w:shd w:val="clear" w:color="auto" w:fill="auto"/>
            <w:noWrap/>
            <w:vAlign w:val="bottom"/>
            <w:hideMark/>
          </w:tcPr>
          <w:p w14:paraId="38FF9ED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417EB49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34E2EE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00D369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98F9C38"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2568DEA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3C9F660" w14:textId="77777777" w:rsidTr="00010FC0">
        <w:trPr>
          <w:trHeight w:val="320"/>
        </w:trPr>
        <w:tc>
          <w:tcPr>
            <w:tcW w:w="1555" w:type="dxa"/>
            <w:shd w:val="clear" w:color="auto" w:fill="F2F2F2" w:themeFill="background1" w:themeFillShade="F2"/>
            <w:noWrap/>
            <w:vAlign w:val="bottom"/>
            <w:hideMark/>
          </w:tcPr>
          <w:p w14:paraId="798637D3"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D18909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226EC858" w14:textId="77777777" w:rsidR="00D66239" w:rsidRPr="00C17512" w:rsidRDefault="00D66239" w:rsidP="00010FC0">
            <w:pPr>
              <w:jc w:val="center"/>
              <w:rPr>
                <w:rFonts w:ascii="Calibri" w:hAnsi="Calibri" w:cs="Calibri"/>
                <w:b/>
                <w:bCs/>
                <w:color w:val="000000"/>
              </w:rPr>
            </w:pPr>
            <w:r>
              <w:rPr>
                <w:rFonts w:ascii="Calibri" w:hAnsi="Calibri" w:cs="Calibri"/>
                <w:color w:val="000000"/>
              </w:rPr>
              <w:t>2.7</w:t>
            </w:r>
          </w:p>
        </w:tc>
        <w:tc>
          <w:tcPr>
            <w:tcW w:w="850" w:type="dxa"/>
            <w:shd w:val="clear" w:color="auto" w:fill="F2F2F2" w:themeFill="background1" w:themeFillShade="F2"/>
            <w:noWrap/>
            <w:vAlign w:val="bottom"/>
            <w:hideMark/>
          </w:tcPr>
          <w:p w14:paraId="0F089E41"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09" w:type="dxa"/>
            <w:shd w:val="clear" w:color="auto" w:fill="F2F2F2" w:themeFill="background1" w:themeFillShade="F2"/>
            <w:noWrap/>
            <w:vAlign w:val="bottom"/>
            <w:hideMark/>
          </w:tcPr>
          <w:p w14:paraId="58ABE5A0" w14:textId="77777777" w:rsidR="00D66239" w:rsidRPr="00C17512" w:rsidRDefault="00D66239" w:rsidP="00010FC0">
            <w:pPr>
              <w:jc w:val="center"/>
              <w:rPr>
                <w:rFonts w:ascii="Calibri" w:hAnsi="Calibri" w:cs="Calibri"/>
                <w:b/>
                <w:bCs/>
                <w:color w:val="000000"/>
              </w:rPr>
            </w:pPr>
            <w:r>
              <w:rPr>
                <w:rFonts w:ascii="Calibri" w:hAnsi="Calibri" w:cs="Calibri"/>
                <w:color w:val="000000"/>
              </w:rPr>
              <w:t>3.3</w:t>
            </w:r>
          </w:p>
        </w:tc>
        <w:tc>
          <w:tcPr>
            <w:tcW w:w="709" w:type="dxa"/>
            <w:shd w:val="clear" w:color="auto" w:fill="F2F2F2" w:themeFill="background1" w:themeFillShade="F2"/>
            <w:noWrap/>
            <w:vAlign w:val="bottom"/>
            <w:hideMark/>
          </w:tcPr>
          <w:p w14:paraId="559505F0"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09" w:type="dxa"/>
            <w:shd w:val="clear" w:color="auto" w:fill="F2F2F2" w:themeFill="background1" w:themeFillShade="F2"/>
            <w:noWrap/>
            <w:vAlign w:val="bottom"/>
            <w:hideMark/>
          </w:tcPr>
          <w:p w14:paraId="5111A7B8"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11" w:type="dxa"/>
            <w:shd w:val="clear" w:color="auto" w:fill="F2F2F2" w:themeFill="background1" w:themeFillShade="F2"/>
            <w:noWrap/>
            <w:vAlign w:val="bottom"/>
            <w:hideMark/>
          </w:tcPr>
          <w:p w14:paraId="2D5C2E63" w14:textId="77777777" w:rsidR="00D66239" w:rsidRPr="00C17512" w:rsidRDefault="00D66239" w:rsidP="00010FC0">
            <w:pPr>
              <w:jc w:val="center"/>
              <w:rPr>
                <w:rFonts w:ascii="Calibri" w:hAnsi="Calibri" w:cs="Calibri"/>
                <w:b/>
                <w:bCs/>
                <w:color w:val="000000"/>
              </w:rPr>
            </w:pPr>
            <w:r>
              <w:rPr>
                <w:rFonts w:ascii="Calibri" w:hAnsi="Calibri" w:cs="Calibri"/>
                <w:color w:val="000000"/>
              </w:rPr>
              <w:t>3.9</w:t>
            </w:r>
          </w:p>
        </w:tc>
        <w:tc>
          <w:tcPr>
            <w:tcW w:w="666" w:type="dxa"/>
            <w:shd w:val="clear" w:color="auto" w:fill="F2F2F2" w:themeFill="background1" w:themeFillShade="F2"/>
            <w:noWrap/>
            <w:vAlign w:val="bottom"/>
            <w:hideMark/>
          </w:tcPr>
          <w:p w14:paraId="446C5F0F" w14:textId="77777777" w:rsidR="00D66239" w:rsidRPr="00C17512" w:rsidRDefault="00D66239" w:rsidP="00010FC0">
            <w:pPr>
              <w:jc w:val="center"/>
              <w:rPr>
                <w:rFonts w:ascii="Calibri" w:hAnsi="Calibri" w:cs="Calibri"/>
                <w:b/>
                <w:bCs/>
                <w:color w:val="000000"/>
              </w:rPr>
            </w:pPr>
            <w:r>
              <w:rPr>
                <w:rFonts w:ascii="Calibri" w:hAnsi="Calibri" w:cs="Calibri"/>
                <w:color w:val="000000"/>
              </w:rPr>
              <w:t>3</w:t>
            </w:r>
          </w:p>
        </w:tc>
        <w:tc>
          <w:tcPr>
            <w:tcW w:w="774" w:type="dxa"/>
            <w:shd w:val="clear" w:color="auto" w:fill="F2F2F2" w:themeFill="background1" w:themeFillShade="F2"/>
            <w:noWrap/>
            <w:vAlign w:val="bottom"/>
            <w:hideMark/>
          </w:tcPr>
          <w:p w14:paraId="0C87AD27" w14:textId="77777777" w:rsidR="00D66239" w:rsidRPr="00C17512" w:rsidRDefault="00D66239" w:rsidP="00010FC0">
            <w:pPr>
              <w:jc w:val="center"/>
              <w:rPr>
                <w:rFonts w:ascii="Calibri" w:hAnsi="Calibri" w:cs="Calibri"/>
                <w:b/>
                <w:bCs/>
                <w:color w:val="000000"/>
              </w:rPr>
            </w:pPr>
            <w:r>
              <w:rPr>
                <w:rFonts w:ascii="Calibri" w:hAnsi="Calibri" w:cs="Calibri"/>
                <w:color w:val="000000"/>
              </w:rPr>
              <w:t>4.1</w:t>
            </w:r>
          </w:p>
        </w:tc>
        <w:tc>
          <w:tcPr>
            <w:tcW w:w="774" w:type="dxa"/>
            <w:shd w:val="clear" w:color="auto" w:fill="F2F2F2" w:themeFill="background1" w:themeFillShade="F2"/>
            <w:noWrap/>
            <w:vAlign w:val="bottom"/>
            <w:hideMark/>
          </w:tcPr>
          <w:p w14:paraId="4C0A5775" w14:textId="77777777" w:rsidR="00D66239" w:rsidRPr="00C17512" w:rsidRDefault="00D66239" w:rsidP="00010FC0">
            <w:pPr>
              <w:jc w:val="center"/>
              <w:rPr>
                <w:rFonts w:ascii="Calibri" w:hAnsi="Calibri" w:cs="Calibri"/>
                <w:b/>
                <w:bCs/>
                <w:color w:val="000000"/>
              </w:rPr>
            </w:pPr>
            <w:r>
              <w:rPr>
                <w:rFonts w:ascii="Calibri" w:hAnsi="Calibri" w:cs="Calibri"/>
                <w:color w:val="000000"/>
              </w:rPr>
              <w:t>3.2</w:t>
            </w:r>
          </w:p>
        </w:tc>
      </w:tr>
    </w:tbl>
    <w:p w14:paraId="35FD96AB" w14:textId="77777777" w:rsidR="00D66239" w:rsidRDefault="00D66239" w:rsidP="00D66239">
      <w:pPr>
        <w:rPr>
          <w:lang w:val="en-US"/>
        </w:rPr>
      </w:pPr>
    </w:p>
    <w:p w14:paraId="48DFFA66" w14:textId="07FBC26E"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I.3: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CA</w:t>
      </w:r>
    </w:p>
    <w:p w14:paraId="1EA8EFD4" w14:textId="52055322" w:rsidR="00D66239" w:rsidRDefault="00D66239" w:rsidP="00980254">
      <w:pPr>
        <w:rPr>
          <w:rFonts w:ascii="Times" w:hAnsi="Times"/>
          <w:color w:val="000000" w:themeColor="text1"/>
          <w:sz w:val="23"/>
          <w:szCs w:val="23"/>
          <w:shd w:val="clear" w:color="auto" w:fill="FFFFFF"/>
          <w:lang w:val="en-US"/>
        </w:rPr>
      </w:pPr>
    </w:p>
    <w:p w14:paraId="31532541" w14:textId="1DC68F54" w:rsidR="00D66239" w:rsidRDefault="00D66239" w:rsidP="00980254">
      <w:pPr>
        <w:rPr>
          <w:rFonts w:ascii="Times" w:hAnsi="Times"/>
          <w:color w:val="000000" w:themeColor="text1"/>
          <w:sz w:val="23"/>
          <w:szCs w:val="23"/>
          <w:shd w:val="clear" w:color="auto" w:fill="FFFFFF"/>
          <w:lang w:val="en-US"/>
        </w:rPr>
      </w:pPr>
    </w:p>
    <w:p w14:paraId="657550B2" w14:textId="60A5ABEE" w:rsidR="00D66239" w:rsidRDefault="00D66239" w:rsidP="00980254">
      <w:pPr>
        <w:rPr>
          <w:rFonts w:ascii="Times" w:hAnsi="Times"/>
          <w:color w:val="000000" w:themeColor="text1"/>
          <w:sz w:val="23"/>
          <w:szCs w:val="23"/>
          <w:shd w:val="clear" w:color="auto" w:fill="FFFFFF"/>
          <w:lang w:val="en-US"/>
        </w:rPr>
      </w:pPr>
    </w:p>
    <w:p w14:paraId="4EC1BF8C" w14:textId="79DE41E3" w:rsidR="00D66239" w:rsidRDefault="00D66239" w:rsidP="00980254">
      <w:pPr>
        <w:rPr>
          <w:rFonts w:ascii="Times" w:hAnsi="Times"/>
          <w:color w:val="000000" w:themeColor="text1"/>
          <w:sz w:val="23"/>
          <w:szCs w:val="23"/>
          <w:shd w:val="clear" w:color="auto" w:fill="FFFFFF"/>
          <w:lang w:val="en-US"/>
        </w:rPr>
      </w:pPr>
    </w:p>
    <w:p w14:paraId="5E928E1C" w14:textId="3762B0B3" w:rsidR="00D66239" w:rsidRDefault="00D66239" w:rsidP="00980254">
      <w:pPr>
        <w:rPr>
          <w:rFonts w:ascii="Times" w:hAnsi="Times"/>
          <w:color w:val="000000" w:themeColor="text1"/>
          <w:sz w:val="23"/>
          <w:szCs w:val="23"/>
          <w:shd w:val="clear" w:color="auto" w:fill="FFFFFF"/>
          <w:lang w:val="en-US"/>
        </w:rPr>
      </w:pPr>
    </w:p>
    <w:p w14:paraId="6021856A" w14:textId="01080ACE" w:rsidR="00D66239" w:rsidRDefault="00D66239" w:rsidP="00980254">
      <w:pPr>
        <w:rPr>
          <w:rFonts w:ascii="Times" w:hAnsi="Times"/>
          <w:color w:val="000000" w:themeColor="text1"/>
          <w:sz w:val="23"/>
          <w:szCs w:val="23"/>
          <w:shd w:val="clear" w:color="auto" w:fill="FFFFFF"/>
          <w:lang w:val="en-US"/>
        </w:rPr>
      </w:pPr>
    </w:p>
    <w:p w14:paraId="2C932567" w14:textId="240EAC79" w:rsidR="00D66239" w:rsidRDefault="00D66239" w:rsidP="00980254">
      <w:pPr>
        <w:rPr>
          <w:rFonts w:ascii="Times" w:hAnsi="Times"/>
          <w:color w:val="000000" w:themeColor="text1"/>
          <w:sz w:val="23"/>
          <w:szCs w:val="23"/>
          <w:shd w:val="clear" w:color="auto" w:fill="FFFFFF"/>
          <w:lang w:val="en-US"/>
        </w:rPr>
      </w:pPr>
    </w:p>
    <w:p w14:paraId="61FB6AF2" w14:textId="0542A4F7" w:rsidR="00D66239" w:rsidRDefault="00D66239" w:rsidP="00980254">
      <w:pPr>
        <w:rPr>
          <w:rFonts w:ascii="Times" w:hAnsi="Times"/>
          <w:color w:val="000000" w:themeColor="text1"/>
          <w:sz w:val="23"/>
          <w:szCs w:val="23"/>
          <w:shd w:val="clear" w:color="auto" w:fill="FFFFFF"/>
          <w:lang w:val="en-US"/>
        </w:rPr>
      </w:pPr>
    </w:p>
    <w:p w14:paraId="0E79C714" w14:textId="46EE4B6D" w:rsidR="00D66239" w:rsidRPr="00EA3C02" w:rsidRDefault="00D66239" w:rsidP="00D66239">
      <w:pPr>
        <w:rPr>
          <w:b/>
          <w:bCs/>
          <w:lang w:val="en-US"/>
        </w:rPr>
      </w:pPr>
      <w:r>
        <w:rPr>
          <w:b/>
          <w:bCs/>
          <w:lang w:val="en-US"/>
        </w:rPr>
        <w:t xml:space="preserve">VSUP Results </w:t>
      </w:r>
      <w:r w:rsidR="0027701E">
        <w:rPr>
          <w:b/>
          <w:bCs/>
          <w:lang w:val="en-US"/>
        </w:rPr>
        <w:t xml:space="preserve">for </w:t>
      </w:r>
      <w:r>
        <w:rPr>
          <w:b/>
          <w:bCs/>
          <w:lang w:val="en-US"/>
        </w:rPr>
        <w:t>SUS</w:t>
      </w:r>
      <w:r w:rsidRPr="002B5AFA">
        <w:rPr>
          <w:b/>
          <w:bCs/>
          <w:lang w:val="en-US"/>
        </w:rPr>
        <w:t>:</w:t>
      </w:r>
    </w:p>
    <w:tbl>
      <w:tblPr>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08"/>
        <w:gridCol w:w="851"/>
        <w:gridCol w:w="850"/>
        <w:gridCol w:w="709"/>
        <w:gridCol w:w="709"/>
        <w:gridCol w:w="709"/>
        <w:gridCol w:w="711"/>
        <w:gridCol w:w="666"/>
        <w:gridCol w:w="774"/>
        <w:gridCol w:w="774"/>
      </w:tblGrid>
      <w:tr w:rsidR="00D66239" w:rsidRPr="00C17512" w14:paraId="3DF7AD7D" w14:textId="77777777" w:rsidTr="00010FC0">
        <w:trPr>
          <w:trHeight w:val="320"/>
        </w:trPr>
        <w:tc>
          <w:tcPr>
            <w:tcW w:w="1555" w:type="dxa"/>
            <w:shd w:val="clear" w:color="auto" w:fill="F2F2F2" w:themeFill="background1" w:themeFillShade="F2"/>
            <w:noWrap/>
            <w:vAlign w:val="bottom"/>
            <w:hideMark/>
          </w:tcPr>
          <w:p w14:paraId="70D712B8" w14:textId="271AE569" w:rsidR="00D66239" w:rsidRPr="00373402" w:rsidRDefault="00A30768" w:rsidP="00010FC0">
            <w:pPr>
              <w:jc w:val="center"/>
              <w:rPr>
                <w:rFonts w:ascii="Calibri" w:hAnsi="Calibri" w:cs="Calibri"/>
                <w:b/>
                <w:bCs/>
                <w:color w:val="000000"/>
              </w:rPr>
            </w:pPr>
            <w:r w:rsidRPr="00373402">
              <w:rPr>
                <w:rFonts w:ascii="Calibri" w:hAnsi="Calibri" w:cs="Calibri"/>
                <w:b/>
                <w:bCs/>
                <w:color w:val="000000"/>
              </w:rPr>
              <w:t>PID</w:t>
            </w:r>
          </w:p>
        </w:tc>
        <w:tc>
          <w:tcPr>
            <w:tcW w:w="708" w:type="dxa"/>
            <w:shd w:val="clear" w:color="auto" w:fill="F2F2F2" w:themeFill="background1" w:themeFillShade="F2"/>
            <w:noWrap/>
            <w:vAlign w:val="bottom"/>
            <w:hideMark/>
          </w:tcPr>
          <w:p w14:paraId="05F60F7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w:t>
            </w:r>
          </w:p>
        </w:tc>
        <w:tc>
          <w:tcPr>
            <w:tcW w:w="851" w:type="dxa"/>
            <w:shd w:val="clear" w:color="auto" w:fill="F2F2F2" w:themeFill="background1" w:themeFillShade="F2"/>
            <w:noWrap/>
            <w:vAlign w:val="bottom"/>
            <w:hideMark/>
          </w:tcPr>
          <w:p w14:paraId="4BBCDE97"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Q#2</w:t>
            </w:r>
          </w:p>
        </w:tc>
        <w:tc>
          <w:tcPr>
            <w:tcW w:w="850" w:type="dxa"/>
            <w:shd w:val="clear" w:color="auto" w:fill="F2F2F2" w:themeFill="background1" w:themeFillShade="F2"/>
            <w:noWrap/>
            <w:vAlign w:val="bottom"/>
            <w:hideMark/>
          </w:tcPr>
          <w:p w14:paraId="27B418D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Q#3</w:t>
            </w:r>
          </w:p>
        </w:tc>
        <w:tc>
          <w:tcPr>
            <w:tcW w:w="709" w:type="dxa"/>
            <w:shd w:val="clear" w:color="auto" w:fill="F2F2F2" w:themeFill="background1" w:themeFillShade="F2"/>
            <w:noWrap/>
            <w:vAlign w:val="bottom"/>
            <w:hideMark/>
          </w:tcPr>
          <w:p w14:paraId="43294BEA"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Q#4</w:t>
            </w:r>
          </w:p>
        </w:tc>
        <w:tc>
          <w:tcPr>
            <w:tcW w:w="709" w:type="dxa"/>
            <w:shd w:val="clear" w:color="auto" w:fill="F2F2F2" w:themeFill="background1" w:themeFillShade="F2"/>
            <w:noWrap/>
            <w:vAlign w:val="bottom"/>
            <w:hideMark/>
          </w:tcPr>
          <w:p w14:paraId="2252341D"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Q#5</w:t>
            </w:r>
          </w:p>
        </w:tc>
        <w:tc>
          <w:tcPr>
            <w:tcW w:w="709" w:type="dxa"/>
            <w:shd w:val="clear" w:color="auto" w:fill="F2F2F2" w:themeFill="background1" w:themeFillShade="F2"/>
            <w:noWrap/>
            <w:vAlign w:val="bottom"/>
            <w:hideMark/>
          </w:tcPr>
          <w:p w14:paraId="46A609C9"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Q#6</w:t>
            </w:r>
          </w:p>
        </w:tc>
        <w:tc>
          <w:tcPr>
            <w:tcW w:w="711" w:type="dxa"/>
            <w:shd w:val="clear" w:color="auto" w:fill="F2F2F2" w:themeFill="background1" w:themeFillShade="F2"/>
            <w:noWrap/>
            <w:vAlign w:val="bottom"/>
            <w:hideMark/>
          </w:tcPr>
          <w:p w14:paraId="6AD24845"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Q#7</w:t>
            </w:r>
          </w:p>
        </w:tc>
        <w:tc>
          <w:tcPr>
            <w:tcW w:w="666" w:type="dxa"/>
            <w:shd w:val="clear" w:color="auto" w:fill="F2F2F2" w:themeFill="background1" w:themeFillShade="F2"/>
            <w:noWrap/>
            <w:vAlign w:val="bottom"/>
            <w:hideMark/>
          </w:tcPr>
          <w:p w14:paraId="202B809F"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Q#8</w:t>
            </w:r>
          </w:p>
        </w:tc>
        <w:tc>
          <w:tcPr>
            <w:tcW w:w="774" w:type="dxa"/>
            <w:shd w:val="clear" w:color="auto" w:fill="F2F2F2" w:themeFill="background1" w:themeFillShade="F2"/>
            <w:noWrap/>
            <w:vAlign w:val="bottom"/>
            <w:hideMark/>
          </w:tcPr>
          <w:p w14:paraId="3FF2097C"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Q#9</w:t>
            </w:r>
          </w:p>
        </w:tc>
        <w:tc>
          <w:tcPr>
            <w:tcW w:w="774" w:type="dxa"/>
            <w:shd w:val="clear" w:color="auto" w:fill="F2F2F2" w:themeFill="background1" w:themeFillShade="F2"/>
            <w:noWrap/>
            <w:vAlign w:val="bottom"/>
            <w:hideMark/>
          </w:tcPr>
          <w:p w14:paraId="4362BCF4" w14:textId="77777777" w:rsidR="00D66239" w:rsidRPr="00373402" w:rsidRDefault="00D66239" w:rsidP="00010FC0">
            <w:pPr>
              <w:jc w:val="center"/>
              <w:rPr>
                <w:rFonts w:ascii="Calibri" w:hAnsi="Calibri" w:cs="Calibri"/>
                <w:b/>
                <w:bCs/>
                <w:color w:val="000000"/>
              </w:rPr>
            </w:pPr>
            <w:r w:rsidRPr="00373402">
              <w:rPr>
                <w:rFonts w:ascii="Calibri" w:hAnsi="Calibri" w:cs="Calibri"/>
                <w:b/>
                <w:bCs/>
                <w:color w:val="000000"/>
              </w:rPr>
              <w:t>Q#10</w:t>
            </w:r>
          </w:p>
        </w:tc>
      </w:tr>
      <w:tr w:rsidR="00D66239" w:rsidRPr="00C17512" w14:paraId="182AEEEC" w14:textId="77777777" w:rsidTr="00010FC0">
        <w:trPr>
          <w:trHeight w:val="320"/>
        </w:trPr>
        <w:tc>
          <w:tcPr>
            <w:tcW w:w="1555" w:type="dxa"/>
            <w:shd w:val="clear" w:color="auto" w:fill="auto"/>
            <w:noWrap/>
            <w:vAlign w:val="bottom"/>
            <w:hideMark/>
          </w:tcPr>
          <w:p w14:paraId="61C76DD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w:t>
            </w:r>
          </w:p>
        </w:tc>
        <w:tc>
          <w:tcPr>
            <w:tcW w:w="708" w:type="dxa"/>
            <w:shd w:val="clear" w:color="auto" w:fill="auto"/>
            <w:noWrap/>
            <w:vAlign w:val="bottom"/>
            <w:hideMark/>
          </w:tcPr>
          <w:p w14:paraId="3ACEFF9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22F4BA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B76D1D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85CDC1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D74B7B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B90BC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30677E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3A33079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52B67BC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DB65D6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693CE4E8" w14:textId="77777777" w:rsidTr="00010FC0">
        <w:trPr>
          <w:trHeight w:val="320"/>
        </w:trPr>
        <w:tc>
          <w:tcPr>
            <w:tcW w:w="1555" w:type="dxa"/>
            <w:shd w:val="clear" w:color="auto" w:fill="auto"/>
            <w:noWrap/>
            <w:vAlign w:val="bottom"/>
            <w:hideMark/>
          </w:tcPr>
          <w:p w14:paraId="421CA2C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w:t>
            </w:r>
          </w:p>
        </w:tc>
        <w:tc>
          <w:tcPr>
            <w:tcW w:w="708" w:type="dxa"/>
            <w:shd w:val="clear" w:color="auto" w:fill="auto"/>
            <w:noWrap/>
            <w:vAlign w:val="bottom"/>
            <w:hideMark/>
          </w:tcPr>
          <w:p w14:paraId="5F9DC4B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428FCC0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1935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CFB039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4C4F79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35A555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B89828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2561B2F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1C58F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4A8EF43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646691D1" w14:textId="77777777" w:rsidTr="00010FC0">
        <w:trPr>
          <w:trHeight w:val="320"/>
        </w:trPr>
        <w:tc>
          <w:tcPr>
            <w:tcW w:w="1555" w:type="dxa"/>
            <w:shd w:val="clear" w:color="auto" w:fill="auto"/>
            <w:noWrap/>
            <w:vAlign w:val="bottom"/>
            <w:hideMark/>
          </w:tcPr>
          <w:p w14:paraId="6026982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w:t>
            </w:r>
          </w:p>
        </w:tc>
        <w:tc>
          <w:tcPr>
            <w:tcW w:w="708" w:type="dxa"/>
            <w:shd w:val="clear" w:color="auto" w:fill="auto"/>
            <w:noWrap/>
            <w:vAlign w:val="bottom"/>
            <w:hideMark/>
          </w:tcPr>
          <w:p w14:paraId="43A91F3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4A202AA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4F11D53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7A2D527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7C1242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795ABE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13EFFFA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792E86F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8FDD7B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D49D46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08FA0ED7" w14:textId="77777777" w:rsidTr="00010FC0">
        <w:trPr>
          <w:trHeight w:val="320"/>
        </w:trPr>
        <w:tc>
          <w:tcPr>
            <w:tcW w:w="1555" w:type="dxa"/>
            <w:shd w:val="clear" w:color="auto" w:fill="auto"/>
            <w:noWrap/>
            <w:vAlign w:val="bottom"/>
            <w:hideMark/>
          </w:tcPr>
          <w:p w14:paraId="4DF4D851"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4</w:t>
            </w:r>
          </w:p>
        </w:tc>
        <w:tc>
          <w:tcPr>
            <w:tcW w:w="708" w:type="dxa"/>
            <w:shd w:val="clear" w:color="auto" w:fill="auto"/>
            <w:noWrap/>
            <w:vAlign w:val="bottom"/>
            <w:hideMark/>
          </w:tcPr>
          <w:p w14:paraId="451B69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47B0F7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B10B63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7B2B167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3F0B011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35D2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FD5AD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375CF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992E91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405437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3E39978D" w14:textId="77777777" w:rsidTr="00010FC0">
        <w:trPr>
          <w:trHeight w:val="320"/>
        </w:trPr>
        <w:tc>
          <w:tcPr>
            <w:tcW w:w="1555" w:type="dxa"/>
            <w:shd w:val="clear" w:color="auto" w:fill="auto"/>
            <w:noWrap/>
            <w:vAlign w:val="bottom"/>
            <w:hideMark/>
          </w:tcPr>
          <w:p w14:paraId="7C180314"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5</w:t>
            </w:r>
          </w:p>
        </w:tc>
        <w:tc>
          <w:tcPr>
            <w:tcW w:w="708" w:type="dxa"/>
            <w:shd w:val="clear" w:color="auto" w:fill="auto"/>
            <w:noWrap/>
            <w:vAlign w:val="bottom"/>
            <w:hideMark/>
          </w:tcPr>
          <w:p w14:paraId="403B003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28411D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0FACAF4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ECE338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779AB27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4BDF1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5EB51F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2FB4CF4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6804FA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437D6FDF"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4D0606E" w14:textId="77777777" w:rsidTr="00010FC0">
        <w:trPr>
          <w:trHeight w:val="320"/>
        </w:trPr>
        <w:tc>
          <w:tcPr>
            <w:tcW w:w="1555" w:type="dxa"/>
            <w:shd w:val="clear" w:color="auto" w:fill="auto"/>
            <w:noWrap/>
            <w:vAlign w:val="bottom"/>
            <w:hideMark/>
          </w:tcPr>
          <w:p w14:paraId="4277D86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6</w:t>
            </w:r>
          </w:p>
        </w:tc>
        <w:tc>
          <w:tcPr>
            <w:tcW w:w="708" w:type="dxa"/>
            <w:shd w:val="clear" w:color="auto" w:fill="auto"/>
            <w:noWrap/>
            <w:vAlign w:val="bottom"/>
            <w:hideMark/>
          </w:tcPr>
          <w:p w14:paraId="0AB5117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5F6C420C"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572EA0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2C496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AC2FBE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47349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77B99D5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6D5B83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0091D6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8B8CE5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14301C97" w14:textId="77777777" w:rsidTr="00010FC0">
        <w:trPr>
          <w:trHeight w:val="320"/>
        </w:trPr>
        <w:tc>
          <w:tcPr>
            <w:tcW w:w="1555" w:type="dxa"/>
            <w:shd w:val="clear" w:color="auto" w:fill="auto"/>
            <w:noWrap/>
            <w:vAlign w:val="bottom"/>
            <w:hideMark/>
          </w:tcPr>
          <w:p w14:paraId="591035B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7</w:t>
            </w:r>
          </w:p>
        </w:tc>
        <w:tc>
          <w:tcPr>
            <w:tcW w:w="708" w:type="dxa"/>
            <w:shd w:val="clear" w:color="auto" w:fill="auto"/>
            <w:noWrap/>
            <w:vAlign w:val="bottom"/>
            <w:hideMark/>
          </w:tcPr>
          <w:p w14:paraId="5DE9EB4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1F3B9F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E31206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DB4DE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D2ECC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CD183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C9B7D8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42A83E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E13C83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F45A1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F89EDC5" w14:textId="77777777" w:rsidTr="00010FC0">
        <w:trPr>
          <w:trHeight w:val="320"/>
        </w:trPr>
        <w:tc>
          <w:tcPr>
            <w:tcW w:w="1555" w:type="dxa"/>
            <w:shd w:val="clear" w:color="auto" w:fill="auto"/>
            <w:noWrap/>
            <w:vAlign w:val="bottom"/>
            <w:hideMark/>
          </w:tcPr>
          <w:p w14:paraId="14C57B3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8</w:t>
            </w:r>
          </w:p>
        </w:tc>
        <w:tc>
          <w:tcPr>
            <w:tcW w:w="708" w:type="dxa"/>
            <w:shd w:val="clear" w:color="auto" w:fill="auto"/>
            <w:noWrap/>
            <w:vAlign w:val="bottom"/>
            <w:hideMark/>
          </w:tcPr>
          <w:p w14:paraId="7715975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25BF00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C14D78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769DF1D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454D3F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53E652"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5EB7B7D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4914D46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3F26363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7FA7C9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06B8D78A" w14:textId="77777777" w:rsidTr="00010FC0">
        <w:trPr>
          <w:trHeight w:val="320"/>
        </w:trPr>
        <w:tc>
          <w:tcPr>
            <w:tcW w:w="1555" w:type="dxa"/>
            <w:shd w:val="clear" w:color="auto" w:fill="auto"/>
            <w:noWrap/>
            <w:vAlign w:val="bottom"/>
            <w:hideMark/>
          </w:tcPr>
          <w:p w14:paraId="0973544B"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9</w:t>
            </w:r>
          </w:p>
        </w:tc>
        <w:tc>
          <w:tcPr>
            <w:tcW w:w="708" w:type="dxa"/>
            <w:shd w:val="clear" w:color="auto" w:fill="auto"/>
            <w:noWrap/>
            <w:vAlign w:val="bottom"/>
            <w:hideMark/>
          </w:tcPr>
          <w:p w14:paraId="28757DC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E677F3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388D3E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335F3B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7D4D4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AE47FF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B0D910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28093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99EE24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F5CD08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F9B4887" w14:textId="77777777" w:rsidTr="00010FC0">
        <w:trPr>
          <w:trHeight w:val="320"/>
        </w:trPr>
        <w:tc>
          <w:tcPr>
            <w:tcW w:w="1555" w:type="dxa"/>
            <w:shd w:val="clear" w:color="auto" w:fill="auto"/>
            <w:noWrap/>
            <w:vAlign w:val="bottom"/>
            <w:hideMark/>
          </w:tcPr>
          <w:p w14:paraId="7C316C5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10</w:t>
            </w:r>
          </w:p>
        </w:tc>
        <w:tc>
          <w:tcPr>
            <w:tcW w:w="708" w:type="dxa"/>
            <w:shd w:val="clear" w:color="auto" w:fill="auto"/>
            <w:noWrap/>
            <w:vAlign w:val="bottom"/>
            <w:hideMark/>
          </w:tcPr>
          <w:p w14:paraId="0F167A6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6C62CD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25656E85"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F4DA8E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1547AE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0FCE95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419038C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54DFB88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5B8269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4ADEE4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F43EED4" w14:textId="77777777" w:rsidTr="00010FC0">
        <w:trPr>
          <w:trHeight w:val="320"/>
        </w:trPr>
        <w:tc>
          <w:tcPr>
            <w:tcW w:w="1555" w:type="dxa"/>
            <w:shd w:val="clear" w:color="auto" w:fill="auto"/>
            <w:noWrap/>
            <w:vAlign w:val="bottom"/>
            <w:hideMark/>
          </w:tcPr>
          <w:p w14:paraId="433A2CF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11</w:t>
            </w:r>
          </w:p>
        </w:tc>
        <w:tc>
          <w:tcPr>
            <w:tcW w:w="708" w:type="dxa"/>
            <w:shd w:val="clear" w:color="auto" w:fill="auto"/>
            <w:noWrap/>
            <w:vAlign w:val="bottom"/>
            <w:hideMark/>
          </w:tcPr>
          <w:p w14:paraId="29DD17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1CF838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F4910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16C96F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DE8E21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A35799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5085B63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4AD716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CE4EA3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4FB143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117394B" w14:textId="77777777" w:rsidTr="00010FC0">
        <w:trPr>
          <w:trHeight w:val="320"/>
        </w:trPr>
        <w:tc>
          <w:tcPr>
            <w:tcW w:w="1555" w:type="dxa"/>
            <w:shd w:val="clear" w:color="auto" w:fill="auto"/>
            <w:noWrap/>
            <w:vAlign w:val="bottom"/>
            <w:hideMark/>
          </w:tcPr>
          <w:p w14:paraId="4C2E1B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12</w:t>
            </w:r>
          </w:p>
        </w:tc>
        <w:tc>
          <w:tcPr>
            <w:tcW w:w="708" w:type="dxa"/>
            <w:shd w:val="clear" w:color="auto" w:fill="auto"/>
            <w:noWrap/>
            <w:vAlign w:val="bottom"/>
            <w:hideMark/>
          </w:tcPr>
          <w:p w14:paraId="1FDA1C1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D752E6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382AD5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73FCC3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558A91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0048E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9EB8F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2CF6DCC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15803C7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739DA0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19B2501E" w14:textId="77777777" w:rsidTr="00010FC0">
        <w:trPr>
          <w:trHeight w:val="320"/>
        </w:trPr>
        <w:tc>
          <w:tcPr>
            <w:tcW w:w="1555" w:type="dxa"/>
            <w:shd w:val="clear" w:color="auto" w:fill="auto"/>
            <w:noWrap/>
            <w:vAlign w:val="bottom"/>
            <w:hideMark/>
          </w:tcPr>
          <w:p w14:paraId="72FD9C6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13</w:t>
            </w:r>
          </w:p>
        </w:tc>
        <w:tc>
          <w:tcPr>
            <w:tcW w:w="708" w:type="dxa"/>
            <w:shd w:val="clear" w:color="auto" w:fill="auto"/>
            <w:noWrap/>
            <w:vAlign w:val="bottom"/>
            <w:hideMark/>
          </w:tcPr>
          <w:p w14:paraId="06670BEC"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3A41013A"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D8D32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B296B2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1F00142E"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112E2D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C95C39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87DAED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8A8EA9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3C41B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3FCBF9B" w14:textId="77777777" w:rsidTr="00010FC0">
        <w:trPr>
          <w:trHeight w:val="320"/>
        </w:trPr>
        <w:tc>
          <w:tcPr>
            <w:tcW w:w="1555" w:type="dxa"/>
            <w:shd w:val="clear" w:color="auto" w:fill="auto"/>
            <w:noWrap/>
            <w:vAlign w:val="bottom"/>
            <w:hideMark/>
          </w:tcPr>
          <w:p w14:paraId="68B856A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14</w:t>
            </w:r>
          </w:p>
        </w:tc>
        <w:tc>
          <w:tcPr>
            <w:tcW w:w="708" w:type="dxa"/>
            <w:shd w:val="clear" w:color="auto" w:fill="auto"/>
            <w:noWrap/>
            <w:vAlign w:val="bottom"/>
            <w:hideMark/>
          </w:tcPr>
          <w:p w14:paraId="02E22B8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39ABA29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088A6E6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41BB33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5A333D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2107E9E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47A57BB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2870C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1EF6EA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9754C4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r>
      <w:tr w:rsidR="00D66239" w:rsidRPr="00C17512" w14:paraId="74E1AF2E" w14:textId="77777777" w:rsidTr="00010FC0">
        <w:trPr>
          <w:trHeight w:val="320"/>
        </w:trPr>
        <w:tc>
          <w:tcPr>
            <w:tcW w:w="1555" w:type="dxa"/>
            <w:shd w:val="clear" w:color="auto" w:fill="auto"/>
            <w:noWrap/>
            <w:vAlign w:val="bottom"/>
            <w:hideMark/>
          </w:tcPr>
          <w:p w14:paraId="124F4613"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15</w:t>
            </w:r>
          </w:p>
        </w:tc>
        <w:tc>
          <w:tcPr>
            <w:tcW w:w="708" w:type="dxa"/>
            <w:shd w:val="clear" w:color="auto" w:fill="auto"/>
            <w:noWrap/>
            <w:vAlign w:val="bottom"/>
            <w:hideMark/>
          </w:tcPr>
          <w:p w14:paraId="063FF33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5E61395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52E10A8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E5DD40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09BFB7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B0AE5C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7C1E3CE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shd w:val="clear" w:color="auto" w:fill="auto"/>
            <w:noWrap/>
            <w:vAlign w:val="bottom"/>
            <w:hideMark/>
          </w:tcPr>
          <w:p w14:paraId="2F12CD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F6BE6D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983806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5EB81956" w14:textId="77777777" w:rsidTr="00010FC0">
        <w:trPr>
          <w:trHeight w:val="320"/>
        </w:trPr>
        <w:tc>
          <w:tcPr>
            <w:tcW w:w="1555" w:type="dxa"/>
            <w:shd w:val="clear" w:color="auto" w:fill="auto"/>
            <w:noWrap/>
            <w:vAlign w:val="bottom"/>
            <w:hideMark/>
          </w:tcPr>
          <w:p w14:paraId="110A67A8"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16</w:t>
            </w:r>
          </w:p>
        </w:tc>
        <w:tc>
          <w:tcPr>
            <w:tcW w:w="708" w:type="dxa"/>
            <w:shd w:val="clear" w:color="auto" w:fill="auto"/>
            <w:noWrap/>
            <w:vAlign w:val="bottom"/>
            <w:hideMark/>
          </w:tcPr>
          <w:p w14:paraId="573759E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0180731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37CB3AF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AA16C1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DBBD424"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C64E9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27C26E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6926FD3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CC6BB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84D0B5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7F11138" w14:textId="77777777" w:rsidTr="00010FC0">
        <w:trPr>
          <w:trHeight w:val="320"/>
        </w:trPr>
        <w:tc>
          <w:tcPr>
            <w:tcW w:w="1555" w:type="dxa"/>
            <w:shd w:val="clear" w:color="auto" w:fill="auto"/>
            <w:noWrap/>
            <w:vAlign w:val="bottom"/>
            <w:hideMark/>
          </w:tcPr>
          <w:p w14:paraId="57B0DC3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17</w:t>
            </w:r>
          </w:p>
        </w:tc>
        <w:tc>
          <w:tcPr>
            <w:tcW w:w="708" w:type="dxa"/>
            <w:shd w:val="clear" w:color="auto" w:fill="auto"/>
            <w:noWrap/>
            <w:vAlign w:val="bottom"/>
            <w:hideMark/>
          </w:tcPr>
          <w:p w14:paraId="36FC4FD8"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088FD79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114F096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2027D7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38926D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A2F12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90A14C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2CACA5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8C1351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171F54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64D96B07" w14:textId="77777777" w:rsidTr="00010FC0">
        <w:trPr>
          <w:trHeight w:val="320"/>
        </w:trPr>
        <w:tc>
          <w:tcPr>
            <w:tcW w:w="1555" w:type="dxa"/>
            <w:shd w:val="clear" w:color="auto" w:fill="auto"/>
            <w:noWrap/>
            <w:vAlign w:val="bottom"/>
            <w:hideMark/>
          </w:tcPr>
          <w:p w14:paraId="662E5A9F"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18</w:t>
            </w:r>
          </w:p>
        </w:tc>
        <w:tc>
          <w:tcPr>
            <w:tcW w:w="708" w:type="dxa"/>
            <w:shd w:val="clear" w:color="auto" w:fill="auto"/>
            <w:noWrap/>
            <w:vAlign w:val="bottom"/>
            <w:hideMark/>
          </w:tcPr>
          <w:p w14:paraId="1B5778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1" w:type="dxa"/>
            <w:shd w:val="clear" w:color="auto" w:fill="auto"/>
            <w:noWrap/>
            <w:vAlign w:val="bottom"/>
            <w:hideMark/>
          </w:tcPr>
          <w:p w14:paraId="05AFFDF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0" w:type="dxa"/>
            <w:shd w:val="clear" w:color="auto" w:fill="auto"/>
            <w:noWrap/>
            <w:vAlign w:val="bottom"/>
            <w:hideMark/>
          </w:tcPr>
          <w:p w14:paraId="4BADCEB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5DFCC8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55B5F13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FF2CDB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60CA314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47D073A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22F20D90"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AFF07C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124EF33" w14:textId="77777777" w:rsidTr="00010FC0">
        <w:trPr>
          <w:trHeight w:val="320"/>
        </w:trPr>
        <w:tc>
          <w:tcPr>
            <w:tcW w:w="1555" w:type="dxa"/>
            <w:shd w:val="clear" w:color="auto" w:fill="auto"/>
            <w:noWrap/>
            <w:vAlign w:val="bottom"/>
            <w:hideMark/>
          </w:tcPr>
          <w:p w14:paraId="03EBC55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19</w:t>
            </w:r>
          </w:p>
        </w:tc>
        <w:tc>
          <w:tcPr>
            <w:tcW w:w="708" w:type="dxa"/>
            <w:shd w:val="clear" w:color="auto" w:fill="auto"/>
            <w:noWrap/>
            <w:vAlign w:val="bottom"/>
            <w:hideMark/>
          </w:tcPr>
          <w:p w14:paraId="06FD326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3A8376E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6076564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6DA0A5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65CB65D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70E2EA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0620EF8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3891B14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484A190D"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5DAFED06"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44A0B248" w14:textId="77777777" w:rsidTr="00010FC0">
        <w:trPr>
          <w:trHeight w:val="320"/>
        </w:trPr>
        <w:tc>
          <w:tcPr>
            <w:tcW w:w="1555" w:type="dxa"/>
            <w:shd w:val="clear" w:color="auto" w:fill="auto"/>
            <w:noWrap/>
            <w:vAlign w:val="bottom"/>
            <w:hideMark/>
          </w:tcPr>
          <w:p w14:paraId="40F94035"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20</w:t>
            </w:r>
          </w:p>
        </w:tc>
        <w:tc>
          <w:tcPr>
            <w:tcW w:w="708" w:type="dxa"/>
            <w:shd w:val="clear" w:color="auto" w:fill="auto"/>
            <w:noWrap/>
            <w:vAlign w:val="bottom"/>
            <w:hideMark/>
          </w:tcPr>
          <w:p w14:paraId="35211270"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50CD1CB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67D3840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87BE6F1"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09" w:type="dxa"/>
            <w:shd w:val="clear" w:color="auto" w:fill="auto"/>
            <w:noWrap/>
            <w:vAlign w:val="bottom"/>
            <w:hideMark/>
          </w:tcPr>
          <w:p w14:paraId="0457777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A8E770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67A2CB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0812B0D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016F6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C0345F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201BD203" w14:textId="77777777" w:rsidTr="00010FC0">
        <w:trPr>
          <w:trHeight w:val="320"/>
        </w:trPr>
        <w:tc>
          <w:tcPr>
            <w:tcW w:w="1555" w:type="dxa"/>
            <w:shd w:val="clear" w:color="auto" w:fill="auto"/>
            <w:noWrap/>
            <w:vAlign w:val="bottom"/>
            <w:hideMark/>
          </w:tcPr>
          <w:p w14:paraId="63E456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21</w:t>
            </w:r>
          </w:p>
        </w:tc>
        <w:tc>
          <w:tcPr>
            <w:tcW w:w="708" w:type="dxa"/>
            <w:shd w:val="clear" w:color="auto" w:fill="auto"/>
            <w:noWrap/>
            <w:vAlign w:val="bottom"/>
            <w:hideMark/>
          </w:tcPr>
          <w:p w14:paraId="49E711E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40A74614"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shd w:val="clear" w:color="auto" w:fill="auto"/>
            <w:noWrap/>
            <w:vAlign w:val="bottom"/>
            <w:hideMark/>
          </w:tcPr>
          <w:p w14:paraId="6C3841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453DB1C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ADA881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CA3E84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11" w:type="dxa"/>
            <w:shd w:val="clear" w:color="auto" w:fill="auto"/>
            <w:noWrap/>
            <w:vAlign w:val="bottom"/>
            <w:hideMark/>
          </w:tcPr>
          <w:p w14:paraId="17127A1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3AE32BE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817614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73FB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69881EE" w14:textId="77777777" w:rsidTr="00010FC0">
        <w:trPr>
          <w:trHeight w:val="320"/>
        </w:trPr>
        <w:tc>
          <w:tcPr>
            <w:tcW w:w="1555" w:type="dxa"/>
            <w:shd w:val="clear" w:color="auto" w:fill="auto"/>
            <w:noWrap/>
            <w:vAlign w:val="bottom"/>
            <w:hideMark/>
          </w:tcPr>
          <w:p w14:paraId="6654725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22</w:t>
            </w:r>
          </w:p>
        </w:tc>
        <w:tc>
          <w:tcPr>
            <w:tcW w:w="708" w:type="dxa"/>
            <w:shd w:val="clear" w:color="auto" w:fill="auto"/>
            <w:noWrap/>
            <w:vAlign w:val="bottom"/>
            <w:hideMark/>
          </w:tcPr>
          <w:p w14:paraId="50B4393E"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2D04E919"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306F3B4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642BCE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956ED0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6CEDA1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58925E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23E72C5"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30C58E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2607717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26D3E812" w14:textId="77777777" w:rsidTr="00010FC0">
        <w:trPr>
          <w:trHeight w:val="320"/>
        </w:trPr>
        <w:tc>
          <w:tcPr>
            <w:tcW w:w="1555" w:type="dxa"/>
            <w:shd w:val="clear" w:color="auto" w:fill="auto"/>
            <w:noWrap/>
            <w:vAlign w:val="bottom"/>
            <w:hideMark/>
          </w:tcPr>
          <w:p w14:paraId="23BD349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23</w:t>
            </w:r>
          </w:p>
        </w:tc>
        <w:tc>
          <w:tcPr>
            <w:tcW w:w="708" w:type="dxa"/>
            <w:shd w:val="clear" w:color="auto" w:fill="auto"/>
            <w:noWrap/>
            <w:vAlign w:val="bottom"/>
            <w:hideMark/>
          </w:tcPr>
          <w:p w14:paraId="2C9685D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2599DA9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1A64410E"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13207A46"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FF8E2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9FCFC8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2971A8A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085F088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40D7B77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A5B9C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r>
      <w:tr w:rsidR="00D66239" w:rsidRPr="00C17512" w14:paraId="6F39A197" w14:textId="77777777" w:rsidTr="00010FC0">
        <w:trPr>
          <w:trHeight w:val="320"/>
        </w:trPr>
        <w:tc>
          <w:tcPr>
            <w:tcW w:w="1555" w:type="dxa"/>
            <w:shd w:val="clear" w:color="auto" w:fill="auto"/>
            <w:noWrap/>
            <w:vAlign w:val="bottom"/>
            <w:hideMark/>
          </w:tcPr>
          <w:p w14:paraId="2A7AD4E7"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24</w:t>
            </w:r>
          </w:p>
        </w:tc>
        <w:tc>
          <w:tcPr>
            <w:tcW w:w="708" w:type="dxa"/>
            <w:shd w:val="clear" w:color="auto" w:fill="auto"/>
            <w:noWrap/>
            <w:vAlign w:val="bottom"/>
            <w:hideMark/>
          </w:tcPr>
          <w:p w14:paraId="45467E0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C5CCF45"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4F885A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D149C79"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5AC3A32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1E56D6C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047B42D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07BF7604"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571F375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639BE8AA"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r>
      <w:tr w:rsidR="00D66239" w:rsidRPr="00C17512" w14:paraId="7D1F7807" w14:textId="77777777" w:rsidTr="00010FC0">
        <w:trPr>
          <w:trHeight w:val="320"/>
        </w:trPr>
        <w:tc>
          <w:tcPr>
            <w:tcW w:w="1555" w:type="dxa"/>
            <w:shd w:val="clear" w:color="auto" w:fill="auto"/>
            <w:noWrap/>
            <w:vAlign w:val="bottom"/>
            <w:hideMark/>
          </w:tcPr>
          <w:p w14:paraId="10F903E9"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25</w:t>
            </w:r>
          </w:p>
        </w:tc>
        <w:tc>
          <w:tcPr>
            <w:tcW w:w="708" w:type="dxa"/>
            <w:shd w:val="clear" w:color="auto" w:fill="auto"/>
            <w:noWrap/>
            <w:vAlign w:val="bottom"/>
            <w:hideMark/>
          </w:tcPr>
          <w:p w14:paraId="3C17C46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1" w:type="dxa"/>
            <w:shd w:val="clear" w:color="auto" w:fill="auto"/>
            <w:noWrap/>
            <w:vAlign w:val="bottom"/>
            <w:hideMark/>
          </w:tcPr>
          <w:p w14:paraId="76D69D8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226706E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6580E6A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1D1D252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227218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shd w:val="clear" w:color="auto" w:fill="auto"/>
            <w:noWrap/>
            <w:vAlign w:val="bottom"/>
            <w:hideMark/>
          </w:tcPr>
          <w:p w14:paraId="323D57F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76653DA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24FA4D9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317F565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45516E9B" w14:textId="77777777" w:rsidTr="00010FC0">
        <w:trPr>
          <w:trHeight w:val="320"/>
        </w:trPr>
        <w:tc>
          <w:tcPr>
            <w:tcW w:w="1555" w:type="dxa"/>
            <w:shd w:val="clear" w:color="auto" w:fill="auto"/>
            <w:noWrap/>
            <w:vAlign w:val="bottom"/>
            <w:hideMark/>
          </w:tcPr>
          <w:p w14:paraId="3B4CA87E"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26</w:t>
            </w:r>
          </w:p>
        </w:tc>
        <w:tc>
          <w:tcPr>
            <w:tcW w:w="708" w:type="dxa"/>
            <w:shd w:val="clear" w:color="auto" w:fill="auto"/>
            <w:noWrap/>
            <w:vAlign w:val="bottom"/>
            <w:hideMark/>
          </w:tcPr>
          <w:p w14:paraId="06E8BEA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29E7783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2FFCBF5C"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E46084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FB8A68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59D9198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78B52861"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58DB175C"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681C03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5C518B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0A3F4ADD" w14:textId="77777777" w:rsidTr="00010FC0">
        <w:trPr>
          <w:trHeight w:val="320"/>
        </w:trPr>
        <w:tc>
          <w:tcPr>
            <w:tcW w:w="1555" w:type="dxa"/>
            <w:shd w:val="clear" w:color="auto" w:fill="auto"/>
            <w:noWrap/>
            <w:vAlign w:val="bottom"/>
            <w:hideMark/>
          </w:tcPr>
          <w:p w14:paraId="600D1982"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27</w:t>
            </w:r>
          </w:p>
        </w:tc>
        <w:tc>
          <w:tcPr>
            <w:tcW w:w="708" w:type="dxa"/>
            <w:shd w:val="clear" w:color="auto" w:fill="auto"/>
            <w:noWrap/>
            <w:vAlign w:val="bottom"/>
            <w:hideMark/>
          </w:tcPr>
          <w:p w14:paraId="71986AF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7F4C5E4B"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2FCA581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00A1183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3F2989A8"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792CFEB"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163F402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38D6447"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74" w:type="dxa"/>
            <w:shd w:val="clear" w:color="auto" w:fill="auto"/>
            <w:noWrap/>
            <w:vAlign w:val="bottom"/>
            <w:hideMark/>
          </w:tcPr>
          <w:p w14:paraId="324CA32D"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411CD5B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068636A1" w14:textId="77777777" w:rsidTr="00010FC0">
        <w:trPr>
          <w:trHeight w:val="320"/>
        </w:trPr>
        <w:tc>
          <w:tcPr>
            <w:tcW w:w="1555" w:type="dxa"/>
            <w:shd w:val="clear" w:color="auto" w:fill="auto"/>
            <w:noWrap/>
            <w:vAlign w:val="bottom"/>
            <w:hideMark/>
          </w:tcPr>
          <w:p w14:paraId="3927A60D"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28</w:t>
            </w:r>
          </w:p>
        </w:tc>
        <w:tc>
          <w:tcPr>
            <w:tcW w:w="708" w:type="dxa"/>
            <w:shd w:val="clear" w:color="auto" w:fill="auto"/>
            <w:noWrap/>
            <w:vAlign w:val="bottom"/>
            <w:hideMark/>
          </w:tcPr>
          <w:p w14:paraId="411A09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shd w:val="clear" w:color="auto" w:fill="auto"/>
            <w:noWrap/>
            <w:vAlign w:val="bottom"/>
            <w:hideMark/>
          </w:tcPr>
          <w:p w14:paraId="1EDEF5FE"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6A8FC14D"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27F7915F"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5F90C0A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4F3BAA06"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11" w:type="dxa"/>
            <w:shd w:val="clear" w:color="auto" w:fill="auto"/>
            <w:noWrap/>
            <w:vAlign w:val="bottom"/>
            <w:hideMark/>
          </w:tcPr>
          <w:p w14:paraId="3EF67C79"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666" w:type="dxa"/>
            <w:shd w:val="clear" w:color="auto" w:fill="auto"/>
            <w:noWrap/>
            <w:vAlign w:val="bottom"/>
            <w:hideMark/>
          </w:tcPr>
          <w:p w14:paraId="11121510"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7DBEB7E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74" w:type="dxa"/>
            <w:shd w:val="clear" w:color="auto" w:fill="auto"/>
            <w:noWrap/>
            <w:vAlign w:val="bottom"/>
            <w:hideMark/>
          </w:tcPr>
          <w:p w14:paraId="18A17EB2"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55CAF71F" w14:textId="77777777" w:rsidTr="00010FC0">
        <w:trPr>
          <w:trHeight w:val="320"/>
        </w:trPr>
        <w:tc>
          <w:tcPr>
            <w:tcW w:w="1555" w:type="dxa"/>
            <w:shd w:val="clear" w:color="auto" w:fill="auto"/>
            <w:noWrap/>
            <w:vAlign w:val="bottom"/>
            <w:hideMark/>
          </w:tcPr>
          <w:p w14:paraId="65EA684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29</w:t>
            </w:r>
          </w:p>
        </w:tc>
        <w:tc>
          <w:tcPr>
            <w:tcW w:w="708" w:type="dxa"/>
            <w:shd w:val="clear" w:color="auto" w:fill="auto"/>
            <w:noWrap/>
            <w:vAlign w:val="bottom"/>
            <w:hideMark/>
          </w:tcPr>
          <w:p w14:paraId="6CB01315"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39D906EA"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0" w:type="dxa"/>
            <w:shd w:val="clear" w:color="auto" w:fill="auto"/>
            <w:noWrap/>
            <w:vAlign w:val="bottom"/>
            <w:hideMark/>
          </w:tcPr>
          <w:p w14:paraId="55EB0344"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33E933C0"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09" w:type="dxa"/>
            <w:shd w:val="clear" w:color="auto" w:fill="auto"/>
            <w:noWrap/>
            <w:vAlign w:val="bottom"/>
            <w:hideMark/>
          </w:tcPr>
          <w:p w14:paraId="147323BF"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202F0572"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46F09C96"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666" w:type="dxa"/>
            <w:shd w:val="clear" w:color="auto" w:fill="auto"/>
            <w:noWrap/>
            <w:vAlign w:val="bottom"/>
            <w:hideMark/>
          </w:tcPr>
          <w:p w14:paraId="17B40CD9"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715D98F3"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2EC1A45B"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7BAF3034" w14:textId="77777777" w:rsidTr="00010FC0">
        <w:trPr>
          <w:trHeight w:val="320"/>
        </w:trPr>
        <w:tc>
          <w:tcPr>
            <w:tcW w:w="1555" w:type="dxa"/>
            <w:shd w:val="clear" w:color="auto" w:fill="auto"/>
            <w:noWrap/>
            <w:vAlign w:val="bottom"/>
            <w:hideMark/>
          </w:tcPr>
          <w:p w14:paraId="667745B6"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30</w:t>
            </w:r>
          </w:p>
        </w:tc>
        <w:tc>
          <w:tcPr>
            <w:tcW w:w="708" w:type="dxa"/>
            <w:shd w:val="clear" w:color="auto" w:fill="auto"/>
            <w:noWrap/>
            <w:vAlign w:val="bottom"/>
            <w:hideMark/>
          </w:tcPr>
          <w:p w14:paraId="08BA551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851" w:type="dxa"/>
            <w:shd w:val="clear" w:color="auto" w:fill="auto"/>
            <w:noWrap/>
            <w:vAlign w:val="bottom"/>
            <w:hideMark/>
          </w:tcPr>
          <w:p w14:paraId="6F5E7A5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850" w:type="dxa"/>
            <w:shd w:val="clear" w:color="auto" w:fill="auto"/>
            <w:noWrap/>
            <w:vAlign w:val="bottom"/>
            <w:hideMark/>
          </w:tcPr>
          <w:p w14:paraId="16883D8A"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03AD9A33"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09" w:type="dxa"/>
            <w:shd w:val="clear" w:color="auto" w:fill="auto"/>
            <w:noWrap/>
            <w:vAlign w:val="bottom"/>
            <w:hideMark/>
          </w:tcPr>
          <w:p w14:paraId="36013972"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805969D"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11" w:type="dxa"/>
            <w:shd w:val="clear" w:color="auto" w:fill="auto"/>
            <w:noWrap/>
            <w:vAlign w:val="bottom"/>
            <w:hideMark/>
          </w:tcPr>
          <w:p w14:paraId="396FFAD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666" w:type="dxa"/>
            <w:shd w:val="clear" w:color="auto" w:fill="auto"/>
            <w:noWrap/>
            <w:vAlign w:val="bottom"/>
            <w:hideMark/>
          </w:tcPr>
          <w:p w14:paraId="17F638D0"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74" w:type="dxa"/>
            <w:shd w:val="clear" w:color="auto" w:fill="auto"/>
            <w:noWrap/>
            <w:vAlign w:val="bottom"/>
            <w:hideMark/>
          </w:tcPr>
          <w:p w14:paraId="5BEE33F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5C4C719B"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114F9742" w14:textId="77777777" w:rsidTr="00010FC0">
        <w:trPr>
          <w:trHeight w:val="320"/>
        </w:trPr>
        <w:tc>
          <w:tcPr>
            <w:tcW w:w="1555" w:type="dxa"/>
            <w:shd w:val="clear" w:color="auto" w:fill="auto"/>
            <w:noWrap/>
            <w:vAlign w:val="bottom"/>
            <w:hideMark/>
          </w:tcPr>
          <w:p w14:paraId="0AD9467C"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31</w:t>
            </w:r>
          </w:p>
        </w:tc>
        <w:tc>
          <w:tcPr>
            <w:tcW w:w="708" w:type="dxa"/>
            <w:shd w:val="clear" w:color="auto" w:fill="auto"/>
            <w:noWrap/>
            <w:vAlign w:val="bottom"/>
            <w:hideMark/>
          </w:tcPr>
          <w:p w14:paraId="4C71C5CF"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1" w:type="dxa"/>
            <w:shd w:val="clear" w:color="auto" w:fill="auto"/>
            <w:noWrap/>
            <w:vAlign w:val="bottom"/>
            <w:hideMark/>
          </w:tcPr>
          <w:p w14:paraId="43BE69F8"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850" w:type="dxa"/>
            <w:shd w:val="clear" w:color="auto" w:fill="auto"/>
            <w:noWrap/>
            <w:vAlign w:val="bottom"/>
            <w:hideMark/>
          </w:tcPr>
          <w:p w14:paraId="7AF42BC7"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04406596"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shd w:val="clear" w:color="auto" w:fill="auto"/>
            <w:noWrap/>
            <w:vAlign w:val="bottom"/>
            <w:hideMark/>
          </w:tcPr>
          <w:p w14:paraId="3585DB5F"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shd w:val="clear" w:color="auto" w:fill="auto"/>
            <w:noWrap/>
            <w:vAlign w:val="bottom"/>
            <w:hideMark/>
          </w:tcPr>
          <w:p w14:paraId="6B3DA7F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11" w:type="dxa"/>
            <w:shd w:val="clear" w:color="auto" w:fill="auto"/>
            <w:noWrap/>
            <w:vAlign w:val="bottom"/>
            <w:hideMark/>
          </w:tcPr>
          <w:p w14:paraId="3761DAD7"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666" w:type="dxa"/>
            <w:shd w:val="clear" w:color="auto" w:fill="auto"/>
            <w:noWrap/>
            <w:vAlign w:val="bottom"/>
            <w:hideMark/>
          </w:tcPr>
          <w:p w14:paraId="40154CC9"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shd w:val="clear" w:color="auto" w:fill="auto"/>
            <w:noWrap/>
            <w:vAlign w:val="bottom"/>
            <w:hideMark/>
          </w:tcPr>
          <w:p w14:paraId="0C2F9D54"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shd w:val="clear" w:color="auto" w:fill="auto"/>
            <w:noWrap/>
            <w:vAlign w:val="bottom"/>
            <w:hideMark/>
          </w:tcPr>
          <w:p w14:paraId="19B35EFC"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r>
      <w:tr w:rsidR="00D66239" w:rsidRPr="00C17512" w14:paraId="3EAC73C8" w14:textId="77777777" w:rsidTr="00010FC0">
        <w:trPr>
          <w:trHeight w:val="320"/>
        </w:trPr>
        <w:tc>
          <w:tcPr>
            <w:tcW w:w="1555" w:type="dxa"/>
            <w:tcBorders>
              <w:bottom w:val="single" w:sz="4" w:space="0" w:color="auto"/>
            </w:tcBorders>
            <w:shd w:val="clear" w:color="auto" w:fill="auto"/>
            <w:noWrap/>
            <w:vAlign w:val="bottom"/>
            <w:hideMark/>
          </w:tcPr>
          <w:p w14:paraId="356A6AD0" w14:textId="77777777" w:rsidR="00D66239" w:rsidRPr="00C17512" w:rsidRDefault="00D66239" w:rsidP="00010FC0">
            <w:pPr>
              <w:jc w:val="center"/>
              <w:rPr>
                <w:rFonts w:ascii="Calibri" w:hAnsi="Calibri" w:cs="Calibri"/>
                <w:color w:val="000000"/>
              </w:rPr>
            </w:pPr>
            <w:r w:rsidRPr="00C17512">
              <w:rPr>
                <w:rFonts w:ascii="Calibri" w:hAnsi="Calibri" w:cs="Calibri"/>
                <w:color w:val="000000"/>
              </w:rPr>
              <w:t>32</w:t>
            </w:r>
          </w:p>
        </w:tc>
        <w:tc>
          <w:tcPr>
            <w:tcW w:w="708" w:type="dxa"/>
            <w:tcBorders>
              <w:bottom w:val="single" w:sz="4" w:space="0" w:color="auto"/>
            </w:tcBorders>
            <w:shd w:val="clear" w:color="auto" w:fill="auto"/>
            <w:noWrap/>
            <w:vAlign w:val="bottom"/>
            <w:hideMark/>
          </w:tcPr>
          <w:p w14:paraId="4E906B01"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851" w:type="dxa"/>
            <w:tcBorders>
              <w:bottom w:val="single" w:sz="4" w:space="0" w:color="auto"/>
            </w:tcBorders>
            <w:shd w:val="clear" w:color="auto" w:fill="auto"/>
            <w:noWrap/>
            <w:vAlign w:val="bottom"/>
            <w:hideMark/>
          </w:tcPr>
          <w:p w14:paraId="1565DD1B"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850" w:type="dxa"/>
            <w:tcBorders>
              <w:bottom w:val="single" w:sz="4" w:space="0" w:color="auto"/>
            </w:tcBorders>
            <w:shd w:val="clear" w:color="auto" w:fill="auto"/>
            <w:noWrap/>
            <w:vAlign w:val="bottom"/>
            <w:hideMark/>
          </w:tcPr>
          <w:p w14:paraId="7FE0232E"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54B29BC3" w14:textId="77777777" w:rsidR="00D66239" w:rsidRPr="00C17512" w:rsidRDefault="00D66239" w:rsidP="00010FC0">
            <w:pPr>
              <w:jc w:val="center"/>
              <w:rPr>
                <w:rFonts w:ascii="Calibri" w:hAnsi="Calibri" w:cs="Calibri"/>
                <w:color w:val="000000"/>
              </w:rPr>
            </w:pPr>
            <w:r>
              <w:rPr>
                <w:rFonts w:ascii="Calibri" w:hAnsi="Calibri" w:cs="Calibri"/>
                <w:color w:val="000000"/>
              </w:rPr>
              <w:t>4</w:t>
            </w:r>
          </w:p>
        </w:tc>
        <w:tc>
          <w:tcPr>
            <w:tcW w:w="709" w:type="dxa"/>
            <w:tcBorders>
              <w:bottom w:val="single" w:sz="4" w:space="0" w:color="auto"/>
            </w:tcBorders>
            <w:shd w:val="clear" w:color="auto" w:fill="auto"/>
            <w:noWrap/>
            <w:vAlign w:val="bottom"/>
            <w:hideMark/>
          </w:tcPr>
          <w:p w14:paraId="630E7203"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c>
          <w:tcPr>
            <w:tcW w:w="709" w:type="dxa"/>
            <w:tcBorders>
              <w:bottom w:val="single" w:sz="4" w:space="0" w:color="auto"/>
            </w:tcBorders>
            <w:shd w:val="clear" w:color="auto" w:fill="auto"/>
            <w:noWrap/>
            <w:vAlign w:val="bottom"/>
            <w:hideMark/>
          </w:tcPr>
          <w:p w14:paraId="3C38C5B1"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711" w:type="dxa"/>
            <w:tcBorders>
              <w:bottom w:val="single" w:sz="4" w:space="0" w:color="auto"/>
            </w:tcBorders>
            <w:shd w:val="clear" w:color="auto" w:fill="auto"/>
            <w:noWrap/>
            <w:vAlign w:val="bottom"/>
            <w:hideMark/>
          </w:tcPr>
          <w:p w14:paraId="6904E0A7" w14:textId="77777777" w:rsidR="00D66239" w:rsidRPr="00C17512" w:rsidRDefault="00D66239" w:rsidP="00010FC0">
            <w:pPr>
              <w:jc w:val="center"/>
              <w:rPr>
                <w:rFonts w:ascii="Calibri" w:hAnsi="Calibri" w:cs="Calibri"/>
                <w:color w:val="000000"/>
              </w:rPr>
            </w:pPr>
            <w:r>
              <w:rPr>
                <w:rFonts w:ascii="Calibri" w:hAnsi="Calibri" w:cs="Calibri"/>
                <w:color w:val="000000"/>
              </w:rPr>
              <w:t>1</w:t>
            </w:r>
          </w:p>
        </w:tc>
        <w:tc>
          <w:tcPr>
            <w:tcW w:w="666" w:type="dxa"/>
            <w:tcBorders>
              <w:bottom w:val="single" w:sz="4" w:space="0" w:color="auto"/>
            </w:tcBorders>
            <w:shd w:val="clear" w:color="auto" w:fill="auto"/>
            <w:noWrap/>
            <w:vAlign w:val="bottom"/>
            <w:hideMark/>
          </w:tcPr>
          <w:p w14:paraId="7B2B6033" w14:textId="77777777" w:rsidR="00D66239" w:rsidRPr="00C17512" w:rsidRDefault="00D66239" w:rsidP="00010FC0">
            <w:pPr>
              <w:jc w:val="center"/>
              <w:rPr>
                <w:rFonts w:ascii="Calibri" w:hAnsi="Calibri" w:cs="Calibri"/>
                <w:color w:val="000000"/>
              </w:rPr>
            </w:pPr>
            <w:r>
              <w:rPr>
                <w:rFonts w:ascii="Calibri" w:hAnsi="Calibri" w:cs="Calibri"/>
                <w:color w:val="000000"/>
              </w:rPr>
              <w:t>2</w:t>
            </w:r>
          </w:p>
        </w:tc>
        <w:tc>
          <w:tcPr>
            <w:tcW w:w="774" w:type="dxa"/>
            <w:tcBorders>
              <w:bottom w:val="single" w:sz="4" w:space="0" w:color="auto"/>
            </w:tcBorders>
            <w:shd w:val="clear" w:color="auto" w:fill="auto"/>
            <w:noWrap/>
            <w:vAlign w:val="bottom"/>
            <w:hideMark/>
          </w:tcPr>
          <w:p w14:paraId="4A167631" w14:textId="77777777" w:rsidR="00D66239" w:rsidRPr="00C17512" w:rsidRDefault="00D66239" w:rsidP="00010FC0">
            <w:pPr>
              <w:jc w:val="center"/>
              <w:rPr>
                <w:rFonts w:ascii="Calibri" w:hAnsi="Calibri" w:cs="Calibri"/>
                <w:color w:val="000000"/>
              </w:rPr>
            </w:pPr>
            <w:r>
              <w:rPr>
                <w:rFonts w:ascii="Calibri" w:hAnsi="Calibri" w:cs="Calibri"/>
                <w:color w:val="000000"/>
              </w:rPr>
              <w:t>3</w:t>
            </w:r>
          </w:p>
        </w:tc>
        <w:tc>
          <w:tcPr>
            <w:tcW w:w="774" w:type="dxa"/>
            <w:tcBorders>
              <w:bottom w:val="single" w:sz="4" w:space="0" w:color="auto"/>
            </w:tcBorders>
            <w:shd w:val="clear" w:color="auto" w:fill="auto"/>
            <w:noWrap/>
            <w:vAlign w:val="bottom"/>
            <w:hideMark/>
          </w:tcPr>
          <w:p w14:paraId="5AC124C5" w14:textId="77777777" w:rsidR="00D66239" w:rsidRPr="00C17512" w:rsidRDefault="00D66239" w:rsidP="00010FC0">
            <w:pPr>
              <w:jc w:val="center"/>
              <w:rPr>
                <w:rFonts w:ascii="Calibri" w:hAnsi="Calibri" w:cs="Calibri"/>
                <w:color w:val="000000"/>
              </w:rPr>
            </w:pPr>
            <w:r>
              <w:rPr>
                <w:rFonts w:ascii="Calibri" w:hAnsi="Calibri" w:cs="Calibri"/>
                <w:color w:val="000000"/>
              </w:rPr>
              <w:t>5</w:t>
            </w:r>
          </w:p>
        </w:tc>
      </w:tr>
      <w:tr w:rsidR="00D66239" w:rsidRPr="00C17512" w14:paraId="2508A22B" w14:textId="77777777" w:rsidTr="00010FC0">
        <w:trPr>
          <w:trHeight w:val="320"/>
        </w:trPr>
        <w:tc>
          <w:tcPr>
            <w:tcW w:w="1555" w:type="dxa"/>
            <w:shd w:val="clear" w:color="auto" w:fill="F2F2F2" w:themeFill="background1" w:themeFillShade="F2"/>
            <w:noWrap/>
            <w:vAlign w:val="bottom"/>
            <w:hideMark/>
          </w:tcPr>
          <w:p w14:paraId="78E28DCE" w14:textId="77777777" w:rsidR="00D66239" w:rsidRPr="00C17512" w:rsidRDefault="00D66239" w:rsidP="00010FC0">
            <w:pPr>
              <w:jc w:val="center"/>
              <w:rPr>
                <w:rFonts w:ascii="Calibri" w:hAnsi="Calibri" w:cs="Calibri"/>
                <w:b/>
                <w:bCs/>
                <w:color w:val="000000"/>
              </w:rPr>
            </w:pPr>
            <w:r w:rsidRPr="00C17512">
              <w:rPr>
                <w:rFonts w:ascii="Calibri" w:hAnsi="Calibri" w:cs="Calibri"/>
                <w:b/>
                <w:bCs/>
                <w:color w:val="000000"/>
              </w:rPr>
              <w:t>Avg</w:t>
            </w:r>
          </w:p>
        </w:tc>
        <w:tc>
          <w:tcPr>
            <w:tcW w:w="708" w:type="dxa"/>
            <w:shd w:val="clear" w:color="auto" w:fill="F2F2F2" w:themeFill="background1" w:themeFillShade="F2"/>
            <w:noWrap/>
            <w:vAlign w:val="bottom"/>
            <w:hideMark/>
          </w:tcPr>
          <w:p w14:paraId="266702FC"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851" w:type="dxa"/>
            <w:shd w:val="clear" w:color="auto" w:fill="F2F2F2" w:themeFill="background1" w:themeFillShade="F2"/>
            <w:noWrap/>
            <w:vAlign w:val="bottom"/>
            <w:hideMark/>
          </w:tcPr>
          <w:p w14:paraId="58EA4DCB" w14:textId="77777777" w:rsidR="00D66239" w:rsidRPr="00C17512" w:rsidRDefault="00D66239" w:rsidP="00010FC0">
            <w:pPr>
              <w:jc w:val="center"/>
              <w:rPr>
                <w:rFonts w:ascii="Calibri" w:hAnsi="Calibri" w:cs="Calibri"/>
                <w:b/>
                <w:bCs/>
                <w:color w:val="000000"/>
              </w:rPr>
            </w:pPr>
            <w:r>
              <w:rPr>
                <w:rFonts w:ascii="Calibri" w:hAnsi="Calibri" w:cs="Calibri"/>
                <w:color w:val="000000"/>
              </w:rPr>
              <w:t>2.8</w:t>
            </w:r>
          </w:p>
        </w:tc>
        <w:tc>
          <w:tcPr>
            <w:tcW w:w="850" w:type="dxa"/>
            <w:shd w:val="clear" w:color="auto" w:fill="F2F2F2" w:themeFill="background1" w:themeFillShade="F2"/>
            <w:noWrap/>
            <w:vAlign w:val="bottom"/>
            <w:hideMark/>
          </w:tcPr>
          <w:p w14:paraId="2FB75331" w14:textId="77777777" w:rsidR="00D66239" w:rsidRPr="00C17512" w:rsidRDefault="00D66239" w:rsidP="00010FC0">
            <w:pPr>
              <w:jc w:val="center"/>
              <w:rPr>
                <w:rFonts w:ascii="Calibri" w:hAnsi="Calibri" w:cs="Calibri"/>
                <w:b/>
                <w:bCs/>
                <w:color w:val="000000"/>
              </w:rPr>
            </w:pPr>
            <w:r>
              <w:rPr>
                <w:rFonts w:ascii="Calibri" w:hAnsi="Calibri" w:cs="Calibri"/>
                <w:color w:val="000000"/>
              </w:rPr>
              <w:t>3.7</w:t>
            </w:r>
          </w:p>
        </w:tc>
        <w:tc>
          <w:tcPr>
            <w:tcW w:w="709" w:type="dxa"/>
            <w:shd w:val="clear" w:color="auto" w:fill="F2F2F2" w:themeFill="background1" w:themeFillShade="F2"/>
            <w:noWrap/>
            <w:vAlign w:val="bottom"/>
            <w:hideMark/>
          </w:tcPr>
          <w:p w14:paraId="26FF4E9A" w14:textId="77777777" w:rsidR="00D66239" w:rsidRPr="00C17512" w:rsidRDefault="00D66239" w:rsidP="00010FC0">
            <w:pPr>
              <w:jc w:val="center"/>
              <w:rPr>
                <w:rFonts w:ascii="Calibri" w:hAnsi="Calibri" w:cs="Calibri"/>
                <w:b/>
                <w:bCs/>
                <w:color w:val="000000"/>
              </w:rPr>
            </w:pPr>
            <w:r>
              <w:rPr>
                <w:rFonts w:ascii="Calibri" w:hAnsi="Calibri" w:cs="Calibri"/>
                <w:color w:val="000000"/>
              </w:rPr>
              <w:t>3.1</w:t>
            </w:r>
          </w:p>
        </w:tc>
        <w:tc>
          <w:tcPr>
            <w:tcW w:w="709" w:type="dxa"/>
            <w:shd w:val="clear" w:color="auto" w:fill="F2F2F2" w:themeFill="background1" w:themeFillShade="F2"/>
            <w:noWrap/>
            <w:vAlign w:val="bottom"/>
            <w:hideMark/>
          </w:tcPr>
          <w:p w14:paraId="2B772E95" w14:textId="77777777" w:rsidR="00D66239" w:rsidRPr="00C17512" w:rsidRDefault="00D66239" w:rsidP="00010FC0">
            <w:pPr>
              <w:jc w:val="center"/>
              <w:rPr>
                <w:rFonts w:ascii="Calibri" w:hAnsi="Calibri" w:cs="Calibri"/>
                <w:b/>
                <w:bCs/>
                <w:color w:val="000000"/>
              </w:rPr>
            </w:pPr>
            <w:r>
              <w:rPr>
                <w:rFonts w:ascii="Calibri" w:hAnsi="Calibri" w:cs="Calibri"/>
                <w:color w:val="000000"/>
              </w:rPr>
              <w:t>4.3</w:t>
            </w:r>
          </w:p>
        </w:tc>
        <w:tc>
          <w:tcPr>
            <w:tcW w:w="709" w:type="dxa"/>
            <w:shd w:val="clear" w:color="auto" w:fill="F2F2F2" w:themeFill="background1" w:themeFillShade="F2"/>
            <w:noWrap/>
            <w:vAlign w:val="bottom"/>
            <w:hideMark/>
          </w:tcPr>
          <w:p w14:paraId="1642CC4B" w14:textId="77777777" w:rsidR="00D66239" w:rsidRPr="00C17512" w:rsidRDefault="00D66239" w:rsidP="00010FC0">
            <w:pPr>
              <w:jc w:val="center"/>
              <w:rPr>
                <w:rFonts w:ascii="Calibri" w:hAnsi="Calibri" w:cs="Calibri"/>
                <w:b/>
                <w:bCs/>
                <w:color w:val="000000"/>
              </w:rPr>
            </w:pPr>
            <w:r>
              <w:rPr>
                <w:rFonts w:ascii="Calibri" w:hAnsi="Calibri" w:cs="Calibri"/>
                <w:color w:val="000000"/>
              </w:rPr>
              <w:t>2.9</w:t>
            </w:r>
          </w:p>
        </w:tc>
        <w:tc>
          <w:tcPr>
            <w:tcW w:w="711" w:type="dxa"/>
            <w:shd w:val="clear" w:color="auto" w:fill="F2F2F2" w:themeFill="background1" w:themeFillShade="F2"/>
            <w:noWrap/>
            <w:vAlign w:val="bottom"/>
            <w:hideMark/>
          </w:tcPr>
          <w:p w14:paraId="1BA41BA3"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666" w:type="dxa"/>
            <w:shd w:val="clear" w:color="auto" w:fill="F2F2F2" w:themeFill="background1" w:themeFillShade="F2"/>
            <w:noWrap/>
            <w:vAlign w:val="bottom"/>
            <w:hideMark/>
          </w:tcPr>
          <w:p w14:paraId="01C4ED26" w14:textId="77777777" w:rsidR="00D66239" w:rsidRPr="00C17512" w:rsidRDefault="00D66239" w:rsidP="00010FC0">
            <w:pPr>
              <w:jc w:val="center"/>
              <w:rPr>
                <w:rFonts w:ascii="Calibri" w:hAnsi="Calibri" w:cs="Calibri"/>
                <w:b/>
                <w:bCs/>
                <w:color w:val="000000"/>
              </w:rPr>
            </w:pPr>
            <w:r>
              <w:rPr>
                <w:rFonts w:ascii="Calibri" w:hAnsi="Calibri" w:cs="Calibri"/>
                <w:color w:val="000000"/>
              </w:rPr>
              <w:t>2.6</w:t>
            </w:r>
          </w:p>
        </w:tc>
        <w:tc>
          <w:tcPr>
            <w:tcW w:w="774" w:type="dxa"/>
            <w:shd w:val="clear" w:color="auto" w:fill="F2F2F2" w:themeFill="background1" w:themeFillShade="F2"/>
            <w:noWrap/>
            <w:vAlign w:val="bottom"/>
            <w:hideMark/>
          </w:tcPr>
          <w:p w14:paraId="7ACA6F5E" w14:textId="77777777" w:rsidR="00D66239" w:rsidRPr="00C17512" w:rsidRDefault="00D66239" w:rsidP="00010FC0">
            <w:pPr>
              <w:jc w:val="center"/>
              <w:rPr>
                <w:rFonts w:ascii="Calibri" w:hAnsi="Calibri" w:cs="Calibri"/>
                <w:b/>
                <w:bCs/>
                <w:color w:val="000000"/>
              </w:rPr>
            </w:pPr>
            <w:r>
              <w:rPr>
                <w:rFonts w:ascii="Calibri" w:hAnsi="Calibri" w:cs="Calibri"/>
                <w:color w:val="000000"/>
              </w:rPr>
              <w:t>3.8</w:t>
            </w:r>
          </w:p>
        </w:tc>
        <w:tc>
          <w:tcPr>
            <w:tcW w:w="774" w:type="dxa"/>
            <w:shd w:val="clear" w:color="auto" w:fill="F2F2F2" w:themeFill="background1" w:themeFillShade="F2"/>
            <w:noWrap/>
            <w:vAlign w:val="bottom"/>
            <w:hideMark/>
          </w:tcPr>
          <w:p w14:paraId="431F5B91" w14:textId="77777777" w:rsidR="00D66239" w:rsidRPr="00C17512" w:rsidRDefault="00D66239" w:rsidP="00010FC0">
            <w:pPr>
              <w:jc w:val="center"/>
              <w:rPr>
                <w:rFonts w:ascii="Calibri" w:hAnsi="Calibri" w:cs="Calibri"/>
                <w:b/>
                <w:bCs/>
                <w:color w:val="000000"/>
              </w:rPr>
            </w:pPr>
            <w:r>
              <w:rPr>
                <w:rFonts w:ascii="Calibri" w:hAnsi="Calibri" w:cs="Calibri"/>
                <w:color w:val="000000"/>
              </w:rPr>
              <w:t>3.5</w:t>
            </w:r>
          </w:p>
        </w:tc>
      </w:tr>
    </w:tbl>
    <w:p w14:paraId="55BA07FE" w14:textId="77777777" w:rsidR="004E10FE" w:rsidRDefault="004E10FE" w:rsidP="004E10FE">
      <w:pPr>
        <w:rPr>
          <w:rFonts w:ascii="Times" w:hAnsi="Times"/>
          <w:color w:val="000000" w:themeColor="text1"/>
          <w:sz w:val="23"/>
          <w:szCs w:val="23"/>
          <w:shd w:val="clear" w:color="auto" w:fill="FFFFFF"/>
          <w:lang w:val="en-US"/>
        </w:rPr>
      </w:pPr>
    </w:p>
    <w:p w14:paraId="6925B54A" w14:textId="4973118B" w:rsidR="004E10FE" w:rsidRDefault="004E10FE" w:rsidP="00325080">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 xml:space="preserve">Table I.4: </w:t>
      </w:r>
      <w:r w:rsidR="001A5202">
        <w:rPr>
          <w:rFonts w:ascii="Times" w:hAnsi="Times"/>
          <w:color w:val="000000" w:themeColor="text1"/>
          <w:sz w:val="23"/>
          <w:szCs w:val="23"/>
          <w:shd w:val="clear" w:color="auto" w:fill="FFFFFF"/>
          <w:lang w:val="en-US"/>
        </w:rPr>
        <w:t>SUS</w:t>
      </w:r>
      <w:r>
        <w:rPr>
          <w:rFonts w:ascii="Times" w:hAnsi="Times"/>
          <w:color w:val="000000" w:themeColor="text1"/>
          <w:sz w:val="23"/>
          <w:szCs w:val="23"/>
          <w:shd w:val="clear" w:color="auto" w:fill="FFFFFF"/>
          <w:lang w:val="en-US"/>
        </w:rPr>
        <w:t xml:space="preserve"> Raw scores for </w:t>
      </w:r>
      <w:r w:rsidR="001A5202">
        <w:rPr>
          <w:rFonts w:ascii="Times" w:hAnsi="Times"/>
          <w:color w:val="000000" w:themeColor="text1"/>
          <w:sz w:val="23"/>
          <w:szCs w:val="23"/>
          <w:shd w:val="clear" w:color="auto" w:fill="FFFFFF"/>
          <w:lang w:val="en-US"/>
        </w:rPr>
        <w:t>VSUP</w:t>
      </w:r>
    </w:p>
    <w:p w14:paraId="574212F4" w14:textId="77777777" w:rsidR="00D66239" w:rsidRDefault="00D66239" w:rsidP="00D66239">
      <w:pPr>
        <w:rPr>
          <w:lang w:val="en-US"/>
        </w:rPr>
      </w:pPr>
    </w:p>
    <w:p w14:paraId="68BF47D5" w14:textId="0D33A7C0" w:rsidR="00D66239" w:rsidRDefault="00D66239" w:rsidP="00980254">
      <w:pPr>
        <w:rPr>
          <w:rFonts w:ascii="Times" w:hAnsi="Times"/>
          <w:color w:val="000000" w:themeColor="text1"/>
          <w:sz w:val="23"/>
          <w:szCs w:val="23"/>
          <w:shd w:val="clear" w:color="auto" w:fill="FFFFFF"/>
          <w:lang w:val="en-US"/>
        </w:rPr>
      </w:pPr>
    </w:p>
    <w:p w14:paraId="11B71D69" w14:textId="38F00283" w:rsidR="00D66239" w:rsidRDefault="00D66239" w:rsidP="00980254">
      <w:pPr>
        <w:rPr>
          <w:rFonts w:ascii="Times" w:hAnsi="Times"/>
          <w:color w:val="000000" w:themeColor="text1"/>
          <w:sz w:val="23"/>
          <w:szCs w:val="23"/>
          <w:shd w:val="clear" w:color="auto" w:fill="FFFFFF"/>
          <w:lang w:val="en-US"/>
        </w:rPr>
      </w:pPr>
    </w:p>
    <w:p w14:paraId="6A9D2C5C" w14:textId="77777777" w:rsidR="00D66239" w:rsidRDefault="00D66239" w:rsidP="00980254">
      <w:pPr>
        <w:rPr>
          <w:rFonts w:ascii="Times" w:hAnsi="Times"/>
          <w:color w:val="000000" w:themeColor="text1"/>
          <w:sz w:val="23"/>
          <w:szCs w:val="23"/>
          <w:shd w:val="clear" w:color="auto" w:fill="FFFFFF"/>
          <w:lang w:val="en-US"/>
        </w:rPr>
      </w:pPr>
    </w:p>
    <w:p w14:paraId="36CC5532" w14:textId="57ED3122" w:rsidR="00D66239" w:rsidRDefault="00D66239" w:rsidP="00980254">
      <w:pPr>
        <w:rPr>
          <w:rFonts w:ascii="Times" w:hAnsi="Times"/>
          <w:color w:val="000000" w:themeColor="text1"/>
          <w:sz w:val="23"/>
          <w:szCs w:val="23"/>
          <w:shd w:val="clear" w:color="auto" w:fill="FFFFFF"/>
          <w:lang w:val="en-US"/>
        </w:rPr>
      </w:pPr>
    </w:p>
    <w:p w14:paraId="33164864" w14:textId="1091DFC9" w:rsidR="0027701E" w:rsidRDefault="0027701E" w:rsidP="0027701E">
      <w:pPr>
        <w:rPr>
          <w:b/>
          <w:bCs/>
          <w:lang w:val="en-US"/>
        </w:rPr>
      </w:pPr>
      <w:r>
        <w:rPr>
          <w:b/>
          <w:bCs/>
          <w:lang w:val="en-US"/>
        </w:rPr>
        <w:lastRenderedPageBreak/>
        <w:t>CA Results for NASA-TLX</w:t>
      </w:r>
      <w:r w:rsidRPr="00325B4C">
        <w:rPr>
          <w:b/>
          <w:bCs/>
          <w:lang w:val="en-US"/>
        </w:rPr>
        <w:t>:</w:t>
      </w:r>
      <w:r w:rsidR="000F1C89">
        <w:rPr>
          <w:b/>
          <w:bCs/>
          <w:lang w:val="en-US"/>
        </w:rPr>
        <w:br/>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1BF5BC0" w14:textId="77777777" w:rsidTr="00010FC0">
        <w:trPr>
          <w:trHeight w:val="320"/>
        </w:trPr>
        <w:tc>
          <w:tcPr>
            <w:tcW w:w="1555" w:type="dxa"/>
            <w:shd w:val="clear" w:color="auto" w:fill="F2F2F2" w:themeFill="background1" w:themeFillShade="F2"/>
            <w:noWrap/>
            <w:vAlign w:val="bottom"/>
            <w:hideMark/>
          </w:tcPr>
          <w:p w14:paraId="78E3E2F7" w14:textId="5FB758C4"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P</w:t>
            </w:r>
            <w:r w:rsidR="00A30768">
              <w:rPr>
                <w:rFonts w:ascii="Calibri" w:hAnsi="Calibri" w:cs="Calibri"/>
                <w:b/>
                <w:bCs/>
                <w:color w:val="000000"/>
              </w:rPr>
              <w:t>ID</w:t>
            </w:r>
          </w:p>
        </w:tc>
        <w:tc>
          <w:tcPr>
            <w:tcW w:w="1275" w:type="dxa"/>
            <w:shd w:val="clear" w:color="auto" w:fill="F2F2F2" w:themeFill="background1" w:themeFillShade="F2"/>
            <w:noWrap/>
            <w:vAlign w:val="bottom"/>
            <w:hideMark/>
          </w:tcPr>
          <w:p w14:paraId="598718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EB9B56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2570F0B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78CF23BF"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3D9B47FA"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092529C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0E2B17BB" w14:textId="77777777" w:rsidTr="00010FC0">
        <w:trPr>
          <w:trHeight w:val="320"/>
        </w:trPr>
        <w:tc>
          <w:tcPr>
            <w:tcW w:w="1555" w:type="dxa"/>
            <w:shd w:val="clear" w:color="auto" w:fill="auto"/>
            <w:noWrap/>
            <w:vAlign w:val="bottom"/>
            <w:hideMark/>
          </w:tcPr>
          <w:p w14:paraId="552FCD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25D8B41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581EBE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44438C3"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84278FE"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19286E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F17C69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5EC044C" w14:textId="77777777" w:rsidTr="00010FC0">
        <w:trPr>
          <w:trHeight w:val="320"/>
        </w:trPr>
        <w:tc>
          <w:tcPr>
            <w:tcW w:w="1555" w:type="dxa"/>
            <w:shd w:val="clear" w:color="auto" w:fill="auto"/>
            <w:noWrap/>
            <w:vAlign w:val="bottom"/>
            <w:hideMark/>
          </w:tcPr>
          <w:p w14:paraId="263A18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1DC06B39"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9DE30B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C00A3F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A01F51"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CDE2A4F"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520A084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6753ED" w14:textId="77777777" w:rsidTr="00010FC0">
        <w:trPr>
          <w:trHeight w:val="320"/>
        </w:trPr>
        <w:tc>
          <w:tcPr>
            <w:tcW w:w="1555" w:type="dxa"/>
            <w:shd w:val="clear" w:color="auto" w:fill="auto"/>
            <w:noWrap/>
            <w:vAlign w:val="bottom"/>
            <w:hideMark/>
          </w:tcPr>
          <w:p w14:paraId="2A6DD18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520BA31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37CD05F"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52A1A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2B0F8484"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5" w:type="dxa"/>
            <w:shd w:val="clear" w:color="auto" w:fill="auto"/>
            <w:noWrap/>
            <w:vAlign w:val="bottom"/>
            <w:hideMark/>
          </w:tcPr>
          <w:p w14:paraId="0D5B8C6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0C270E9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FDEB613" w14:textId="77777777" w:rsidTr="00010FC0">
        <w:trPr>
          <w:trHeight w:val="320"/>
        </w:trPr>
        <w:tc>
          <w:tcPr>
            <w:tcW w:w="1555" w:type="dxa"/>
            <w:shd w:val="clear" w:color="auto" w:fill="auto"/>
            <w:noWrap/>
            <w:vAlign w:val="bottom"/>
            <w:hideMark/>
          </w:tcPr>
          <w:p w14:paraId="040B973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BB51D4E"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E320AA1"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60CEC5C3"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785ACA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5E3E0C5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0D6D298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49463C86" w14:textId="77777777" w:rsidTr="00010FC0">
        <w:trPr>
          <w:trHeight w:val="320"/>
        </w:trPr>
        <w:tc>
          <w:tcPr>
            <w:tcW w:w="1555" w:type="dxa"/>
            <w:shd w:val="clear" w:color="auto" w:fill="auto"/>
            <w:noWrap/>
            <w:vAlign w:val="bottom"/>
            <w:hideMark/>
          </w:tcPr>
          <w:p w14:paraId="0DFBB9D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0D14424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D3F2582"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A8EE14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664BCE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51AFC388"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5EED1B8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2EC287C2" w14:textId="77777777" w:rsidTr="00010FC0">
        <w:trPr>
          <w:trHeight w:val="320"/>
        </w:trPr>
        <w:tc>
          <w:tcPr>
            <w:tcW w:w="1555" w:type="dxa"/>
            <w:shd w:val="clear" w:color="auto" w:fill="auto"/>
            <w:noWrap/>
            <w:vAlign w:val="bottom"/>
            <w:hideMark/>
          </w:tcPr>
          <w:p w14:paraId="268CADC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7DF3A7F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7FDEE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4F9685C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C97F36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4C6249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71BB052D"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70A9DBDC" w14:textId="77777777" w:rsidTr="00010FC0">
        <w:trPr>
          <w:trHeight w:val="320"/>
        </w:trPr>
        <w:tc>
          <w:tcPr>
            <w:tcW w:w="1555" w:type="dxa"/>
            <w:shd w:val="clear" w:color="auto" w:fill="auto"/>
            <w:noWrap/>
            <w:vAlign w:val="bottom"/>
            <w:hideMark/>
          </w:tcPr>
          <w:p w14:paraId="77DEF36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3F2D36D3"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449D064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707CD6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15EE36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1047704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FAAA5D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34961F5C" w14:textId="77777777" w:rsidTr="00010FC0">
        <w:trPr>
          <w:trHeight w:val="320"/>
        </w:trPr>
        <w:tc>
          <w:tcPr>
            <w:tcW w:w="1555" w:type="dxa"/>
            <w:shd w:val="clear" w:color="auto" w:fill="auto"/>
            <w:noWrap/>
            <w:vAlign w:val="bottom"/>
            <w:hideMark/>
          </w:tcPr>
          <w:p w14:paraId="3F64793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0C8A006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53F3535"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04E9036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7A34556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5" w:type="dxa"/>
            <w:shd w:val="clear" w:color="auto" w:fill="auto"/>
            <w:noWrap/>
            <w:vAlign w:val="bottom"/>
            <w:hideMark/>
          </w:tcPr>
          <w:p w14:paraId="44BCC86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960E0A0"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1CF53256" w14:textId="77777777" w:rsidTr="00010FC0">
        <w:trPr>
          <w:trHeight w:val="320"/>
        </w:trPr>
        <w:tc>
          <w:tcPr>
            <w:tcW w:w="1555" w:type="dxa"/>
            <w:shd w:val="clear" w:color="auto" w:fill="auto"/>
            <w:noWrap/>
            <w:vAlign w:val="bottom"/>
            <w:hideMark/>
          </w:tcPr>
          <w:p w14:paraId="7E3DDF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26C5F4E0"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13500FD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17B819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A28692E"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7B58014B"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7A36A216"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07AD120B" w14:textId="77777777" w:rsidTr="00010FC0">
        <w:trPr>
          <w:trHeight w:val="320"/>
        </w:trPr>
        <w:tc>
          <w:tcPr>
            <w:tcW w:w="1555" w:type="dxa"/>
            <w:shd w:val="clear" w:color="auto" w:fill="auto"/>
            <w:noWrap/>
            <w:vAlign w:val="bottom"/>
            <w:hideMark/>
          </w:tcPr>
          <w:p w14:paraId="0598C8F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5162564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495355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B2B358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3B0378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0A4E3F0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76D5EB3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7171B242" w14:textId="77777777" w:rsidTr="00010FC0">
        <w:trPr>
          <w:trHeight w:val="320"/>
        </w:trPr>
        <w:tc>
          <w:tcPr>
            <w:tcW w:w="1555" w:type="dxa"/>
            <w:shd w:val="clear" w:color="auto" w:fill="auto"/>
            <w:noWrap/>
            <w:vAlign w:val="bottom"/>
            <w:hideMark/>
          </w:tcPr>
          <w:p w14:paraId="1599F60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4E814A8E"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511610C3"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568DE740"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1CED56FF"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582F38D2"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26A3B55F"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158E41" w14:textId="77777777" w:rsidTr="00010FC0">
        <w:trPr>
          <w:trHeight w:val="320"/>
        </w:trPr>
        <w:tc>
          <w:tcPr>
            <w:tcW w:w="1555" w:type="dxa"/>
            <w:shd w:val="clear" w:color="auto" w:fill="auto"/>
            <w:noWrap/>
            <w:vAlign w:val="bottom"/>
            <w:hideMark/>
          </w:tcPr>
          <w:p w14:paraId="31D0896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283354B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4468BD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1704F6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CA35CD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622D7AF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D283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489DB20" w14:textId="77777777" w:rsidTr="00010FC0">
        <w:trPr>
          <w:trHeight w:val="320"/>
        </w:trPr>
        <w:tc>
          <w:tcPr>
            <w:tcW w:w="1555" w:type="dxa"/>
            <w:shd w:val="clear" w:color="auto" w:fill="auto"/>
            <w:noWrap/>
            <w:vAlign w:val="bottom"/>
            <w:hideMark/>
          </w:tcPr>
          <w:p w14:paraId="6DFF393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7342D88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678D1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17CEA5"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05F751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91BFBCD"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5197B865"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57A96F25" w14:textId="77777777" w:rsidTr="00010FC0">
        <w:trPr>
          <w:trHeight w:val="320"/>
        </w:trPr>
        <w:tc>
          <w:tcPr>
            <w:tcW w:w="1555" w:type="dxa"/>
            <w:shd w:val="clear" w:color="auto" w:fill="auto"/>
            <w:noWrap/>
            <w:vAlign w:val="bottom"/>
            <w:hideMark/>
          </w:tcPr>
          <w:p w14:paraId="77A82BB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09A13A09"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93C342E"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5AA721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6E7009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70DA75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61D8DD2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5B4A7C0" w14:textId="77777777" w:rsidTr="00010FC0">
        <w:trPr>
          <w:trHeight w:val="320"/>
        </w:trPr>
        <w:tc>
          <w:tcPr>
            <w:tcW w:w="1555" w:type="dxa"/>
            <w:shd w:val="clear" w:color="auto" w:fill="auto"/>
            <w:noWrap/>
            <w:vAlign w:val="bottom"/>
            <w:hideMark/>
          </w:tcPr>
          <w:p w14:paraId="1A19C4F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69A53DF8"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3474CEE"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615F0746"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5A6E6D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3EF2B1DA"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F9DD9AC"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113A8AEF" w14:textId="77777777" w:rsidTr="00010FC0">
        <w:trPr>
          <w:trHeight w:val="320"/>
        </w:trPr>
        <w:tc>
          <w:tcPr>
            <w:tcW w:w="1555" w:type="dxa"/>
            <w:shd w:val="clear" w:color="auto" w:fill="auto"/>
            <w:noWrap/>
            <w:vAlign w:val="bottom"/>
            <w:hideMark/>
          </w:tcPr>
          <w:p w14:paraId="5E944B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7A2C527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16436B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4C92ABD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1D84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1B87F3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DF453A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008FA694" w14:textId="77777777" w:rsidTr="00010FC0">
        <w:trPr>
          <w:trHeight w:val="320"/>
        </w:trPr>
        <w:tc>
          <w:tcPr>
            <w:tcW w:w="1555" w:type="dxa"/>
            <w:shd w:val="clear" w:color="auto" w:fill="auto"/>
            <w:noWrap/>
            <w:vAlign w:val="bottom"/>
            <w:hideMark/>
          </w:tcPr>
          <w:p w14:paraId="0DF0B51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665EF02A"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33074CA"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54FD5B0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169ACA4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5" w:type="dxa"/>
            <w:shd w:val="clear" w:color="auto" w:fill="auto"/>
            <w:noWrap/>
            <w:vAlign w:val="bottom"/>
            <w:hideMark/>
          </w:tcPr>
          <w:p w14:paraId="4B4DF2DC"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086AB4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428EF8FA" w14:textId="77777777" w:rsidTr="00010FC0">
        <w:trPr>
          <w:trHeight w:val="320"/>
        </w:trPr>
        <w:tc>
          <w:tcPr>
            <w:tcW w:w="1555" w:type="dxa"/>
            <w:shd w:val="clear" w:color="auto" w:fill="auto"/>
            <w:noWrap/>
            <w:vAlign w:val="bottom"/>
            <w:hideMark/>
          </w:tcPr>
          <w:p w14:paraId="21F6290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7B9099E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56E212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1CF9D32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3726ECE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6B5BB41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8196D9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3A326B02" w14:textId="77777777" w:rsidTr="00010FC0">
        <w:trPr>
          <w:trHeight w:val="320"/>
        </w:trPr>
        <w:tc>
          <w:tcPr>
            <w:tcW w:w="1555" w:type="dxa"/>
            <w:shd w:val="clear" w:color="auto" w:fill="auto"/>
            <w:noWrap/>
            <w:vAlign w:val="bottom"/>
            <w:hideMark/>
          </w:tcPr>
          <w:p w14:paraId="01F259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4964271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23B5A8C"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A0D6D26"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50211EC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21A769B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2E8EDFF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6B8367DB" w14:textId="77777777" w:rsidTr="00010FC0">
        <w:trPr>
          <w:trHeight w:val="320"/>
        </w:trPr>
        <w:tc>
          <w:tcPr>
            <w:tcW w:w="1555" w:type="dxa"/>
            <w:shd w:val="clear" w:color="auto" w:fill="auto"/>
            <w:noWrap/>
            <w:vAlign w:val="bottom"/>
            <w:hideMark/>
          </w:tcPr>
          <w:p w14:paraId="3B3FFDA0"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20F1AB0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23C204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07B069F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5DD041E"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5AF3A3E6"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FE3A6D0"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7F5EF2A" w14:textId="77777777" w:rsidTr="00010FC0">
        <w:trPr>
          <w:trHeight w:val="320"/>
        </w:trPr>
        <w:tc>
          <w:tcPr>
            <w:tcW w:w="1555" w:type="dxa"/>
            <w:shd w:val="clear" w:color="auto" w:fill="auto"/>
            <w:noWrap/>
            <w:vAlign w:val="bottom"/>
            <w:hideMark/>
          </w:tcPr>
          <w:p w14:paraId="2B3424C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0A73FFF9"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1F2FBBD7"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0545EC6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668B7905"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0FAE9E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167" w:type="dxa"/>
            <w:shd w:val="clear" w:color="auto" w:fill="auto"/>
            <w:noWrap/>
            <w:vAlign w:val="bottom"/>
            <w:hideMark/>
          </w:tcPr>
          <w:p w14:paraId="391078C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5BB85F11" w14:textId="77777777" w:rsidTr="00010FC0">
        <w:trPr>
          <w:trHeight w:val="320"/>
        </w:trPr>
        <w:tc>
          <w:tcPr>
            <w:tcW w:w="1555" w:type="dxa"/>
            <w:shd w:val="clear" w:color="auto" w:fill="auto"/>
            <w:noWrap/>
            <w:vAlign w:val="bottom"/>
            <w:hideMark/>
          </w:tcPr>
          <w:p w14:paraId="40E4F0A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29F2158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731DA54"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E91980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1281A0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1FA206A"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167" w:type="dxa"/>
            <w:shd w:val="clear" w:color="auto" w:fill="auto"/>
            <w:noWrap/>
            <w:vAlign w:val="bottom"/>
            <w:hideMark/>
          </w:tcPr>
          <w:p w14:paraId="43BA4365"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4D9C5835" w14:textId="77777777" w:rsidTr="00010FC0">
        <w:trPr>
          <w:trHeight w:val="320"/>
        </w:trPr>
        <w:tc>
          <w:tcPr>
            <w:tcW w:w="1555" w:type="dxa"/>
            <w:shd w:val="clear" w:color="auto" w:fill="auto"/>
            <w:noWrap/>
            <w:vAlign w:val="bottom"/>
            <w:hideMark/>
          </w:tcPr>
          <w:p w14:paraId="4B24062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400D3DD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57095C7B"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1D2DC78F"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004D698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5" w:type="dxa"/>
            <w:shd w:val="clear" w:color="auto" w:fill="auto"/>
            <w:noWrap/>
            <w:vAlign w:val="bottom"/>
            <w:hideMark/>
          </w:tcPr>
          <w:p w14:paraId="34D5485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754405B8"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r>
      <w:tr w:rsidR="0027701E" w:rsidRPr="00D03FF5" w14:paraId="421CD016" w14:textId="77777777" w:rsidTr="00010FC0">
        <w:trPr>
          <w:trHeight w:val="320"/>
        </w:trPr>
        <w:tc>
          <w:tcPr>
            <w:tcW w:w="1555" w:type="dxa"/>
            <w:shd w:val="clear" w:color="auto" w:fill="auto"/>
            <w:noWrap/>
            <w:vAlign w:val="bottom"/>
            <w:hideMark/>
          </w:tcPr>
          <w:p w14:paraId="01F0C6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0CFD7B72"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37579B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7CCA4B63"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77BB0C9F"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5DE0331C"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167" w:type="dxa"/>
            <w:shd w:val="clear" w:color="auto" w:fill="auto"/>
            <w:noWrap/>
            <w:vAlign w:val="bottom"/>
            <w:hideMark/>
          </w:tcPr>
          <w:p w14:paraId="7D15A30B"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490ED2E1" w14:textId="77777777" w:rsidTr="00010FC0">
        <w:trPr>
          <w:trHeight w:val="320"/>
        </w:trPr>
        <w:tc>
          <w:tcPr>
            <w:tcW w:w="1555" w:type="dxa"/>
            <w:shd w:val="clear" w:color="auto" w:fill="auto"/>
            <w:noWrap/>
            <w:vAlign w:val="bottom"/>
            <w:hideMark/>
          </w:tcPr>
          <w:p w14:paraId="6667B5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33B77E0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216B921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36D130C3"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12487498"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0ADB733"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59DA0C"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7B39585D" w14:textId="77777777" w:rsidTr="00010FC0">
        <w:trPr>
          <w:trHeight w:val="320"/>
        </w:trPr>
        <w:tc>
          <w:tcPr>
            <w:tcW w:w="1555" w:type="dxa"/>
            <w:shd w:val="clear" w:color="auto" w:fill="auto"/>
            <w:noWrap/>
            <w:vAlign w:val="bottom"/>
            <w:hideMark/>
          </w:tcPr>
          <w:p w14:paraId="58BCE2E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6158D1DD"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777FC5B"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4118E63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73444D1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4ED416"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167" w:type="dxa"/>
            <w:shd w:val="clear" w:color="auto" w:fill="auto"/>
            <w:noWrap/>
            <w:vAlign w:val="bottom"/>
            <w:hideMark/>
          </w:tcPr>
          <w:p w14:paraId="512B0A5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r>
      <w:tr w:rsidR="0027701E" w:rsidRPr="00D03FF5" w14:paraId="33B4D25E" w14:textId="77777777" w:rsidTr="00010FC0">
        <w:trPr>
          <w:trHeight w:val="320"/>
        </w:trPr>
        <w:tc>
          <w:tcPr>
            <w:tcW w:w="1555" w:type="dxa"/>
            <w:shd w:val="clear" w:color="auto" w:fill="auto"/>
            <w:noWrap/>
            <w:vAlign w:val="bottom"/>
            <w:hideMark/>
          </w:tcPr>
          <w:p w14:paraId="61FFEC0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320EDFA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7FA7B17B"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F50C06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7F13D7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CCF5A6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9CC751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754DF0EB" w14:textId="77777777" w:rsidTr="00010FC0">
        <w:trPr>
          <w:trHeight w:val="320"/>
        </w:trPr>
        <w:tc>
          <w:tcPr>
            <w:tcW w:w="1555" w:type="dxa"/>
            <w:shd w:val="clear" w:color="auto" w:fill="auto"/>
            <w:noWrap/>
            <w:vAlign w:val="bottom"/>
            <w:hideMark/>
          </w:tcPr>
          <w:p w14:paraId="3AF71FE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35901D97"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74CBEB91"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18FEFA"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FFAACD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5" w:type="dxa"/>
            <w:shd w:val="clear" w:color="auto" w:fill="auto"/>
            <w:noWrap/>
            <w:vAlign w:val="bottom"/>
            <w:hideMark/>
          </w:tcPr>
          <w:p w14:paraId="3EC57CC9"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9510C34"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r>
      <w:tr w:rsidR="0027701E" w:rsidRPr="00D03FF5" w14:paraId="513D5AFE" w14:textId="77777777" w:rsidTr="00010FC0">
        <w:trPr>
          <w:trHeight w:val="320"/>
        </w:trPr>
        <w:tc>
          <w:tcPr>
            <w:tcW w:w="1555" w:type="dxa"/>
            <w:shd w:val="clear" w:color="auto" w:fill="auto"/>
            <w:noWrap/>
            <w:vAlign w:val="bottom"/>
            <w:hideMark/>
          </w:tcPr>
          <w:p w14:paraId="4A2052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5518E7D8"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37831C5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3BE30B6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10392113"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7AB6814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468AADE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6DA63ED3" w14:textId="77777777" w:rsidTr="00010FC0">
        <w:trPr>
          <w:trHeight w:val="320"/>
        </w:trPr>
        <w:tc>
          <w:tcPr>
            <w:tcW w:w="1555" w:type="dxa"/>
            <w:shd w:val="clear" w:color="auto" w:fill="auto"/>
            <w:noWrap/>
            <w:vAlign w:val="bottom"/>
            <w:hideMark/>
          </w:tcPr>
          <w:p w14:paraId="39D89C5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45F275D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19EC652"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276" w:type="dxa"/>
            <w:shd w:val="clear" w:color="auto" w:fill="auto"/>
            <w:noWrap/>
            <w:vAlign w:val="bottom"/>
            <w:hideMark/>
          </w:tcPr>
          <w:p w14:paraId="432AE0C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5EFDF37B"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5" w:type="dxa"/>
            <w:shd w:val="clear" w:color="auto" w:fill="auto"/>
            <w:noWrap/>
            <w:vAlign w:val="bottom"/>
            <w:hideMark/>
          </w:tcPr>
          <w:p w14:paraId="4F729C0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7AD8E3C0"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r>
      <w:tr w:rsidR="0027701E" w:rsidRPr="00D03FF5" w14:paraId="40030AD9" w14:textId="77777777" w:rsidTr="00010FC0">
        <w:trPr>
          <w:trHeight w:val="320"/>
        </w:trPr>
        <w:tc>
          <w:tcPr>
            <w:tcW w:w="1555" w:type="dxa"/>
            <w:shd w:val="clear" w:color="auto" w:fill="auto"/>
            <w:noWrap/>
            <w:vAlign w:val="bottom"/>
            <w:hideMark/>
          </w:tcPr>
          <w:p w14:paraId="1DC50B1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B46E3CC"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599DC14E"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140DB005"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C266BC2"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1900D74F"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50509F7B"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r>
      <w:tr w:rsidR="0027701E" w:rsidRPr="00D03FF5" w14:paraId="21FFFF85" w14:textId="77777777" w:rsidTr="00010FC0">
        <w:trPr>
          <w:trHeight w:val="320"/>
        </w:trPr>
        <w:tc>
          <w:tcPr>
            <w:tcW w:w="1555" w:type="dxa"/>
            <w:tcBorders>
              <w:bottom w:val="single" w:sz="4" w:space="0" w:color="auto"/>
            </w:tcBorders>
            <w:shd w:val="clear" w:color="auto" w:fill="auto"/>
            <w:noWrap/>
            <w:vAlign w:val="bottom"/>
            <w:hideMark/>
          </w:tcPr>
          <w:p w14:paraId="4FC4068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2E3ACE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tcBorders>
              <w:bottom w:val="single" w:sz="4" w:space="0" w:color="auto"/>
            </w:tcBorders>
            <w:shd w:val="clear" w:color="auto" w:fill="auto"/>
            <w:noWrap/>
            <w:vAlign w:val="bottom"/>
            <w:hideMark/>
          </w:tcPr>
          <w:p w14:paraId="2100536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tcBorders>
              <w:bottom w:val="single" w:sz="4" w:space="0" w:color="auto"/>
            </w:tcBorders>
            <w:shd w:val="clear" w:color="auto" w:fill="auto"/>
            <w:noWrap/>
            <w:vAlign w:val="bottom"/>
            <w:hideMark/>
          </w:tcPr>
          <w:p w14:paraId="248C0EC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tcBorders>
              <w:bottom w:val="single" w:sz="4" w:space="0" w:color="auto"/>
            </w:tcBorders>
            <w:shd w:val="clear" w:color="auto" w:fill="auto"/>
            <w:noWrap/>
            <w:vAlign w:val="bottom"/>
            <w:hideMark/>
          </w:tcPr>
          <w:p w14:paraId="2C1FADE7"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tcBorders>
              <w:bottom w:val="single" w:sz="4" w:space="0" w:color="auto"/>
            </w:tcBorders>
            <w:shd w:val="clear" w:color="auto" w:fill="auto"/>
            <w:noWrap/>
            <w:vAlign w:val="bottom"/>
            <w:hideMark/>
          </w:tcPr>
          <w:p w14:paraId="565F46F1"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20316518"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BE5A502" w14:textId="77777777" w:rsidTr="00010FC0">
        <w:trPr>
          <w:trHeight w:val="320"/>
        </w:trPr>
        <w:tc>
          <w:tcPr>
            <w:tcW w:w="1555" w:type="dxa"/>
            <w:shd w:val="clear" w:color="auto" w:fill="F2F2F2" w:themeFill="background1" w:themeFillShade="F2"/>
            <w:noWrap/>
            <w:vAlign w:val="bottom"/>
            <w:hideMark/>
          </w:tcPr>
          <w:p w14:paraId="74FA54D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29515BE" w14:textId="77777777" w:rsidR="0027701E" w:rsidRPr="00D03FF5" w:rsidRDefault="0027701E" w:rsidP="00010FC0">
            <w:pPr>
              <w:jc w:val="center"/>
              <w:rPr>
                <w:rFonts w:ascii="Calibri" w:hAnsi="Calibri" w:cs="Calibri"/>
                <w:b/>
                <w:bCs/>
                <w:color w:val="000000"/>
              </w:rPr>
            </w:pPr>
            <w:r>
              <w:rPr>
                <w:rFonts w:ascii="Calibri" w:hAnsi="Calibri" w:cs="Calibri"/>
                <w:color w:val="000000"/>
              </w:rPr>
              <w:t>14</w:t>
            </w:r>
          </w:p>
        </w:tc>
        <w:tc>
          <w:tcPr>
            <w:tcW w:w="1276" w:type="dxa"/>
            <w:shd w:val="clear" w:color="auto" w:fill="F2F2F2" w:themeFill="background1" w:themeFillShade="F2"/>
            <w:noWrap/>
            <w:vAlign w:val="bottom"/>
            <w:hideMark/>
          </w:tcPr>
          <w:p w14:paraId="6C6FF3DC" w14:textId="77777777" w:rsidR="0027701E" w:rsidRPr="00D03FF5" w:rsidRDefault="0027701E" w:rsidP="00010FC0">
            <w:pPr>
              <w:jc w:val="center"/>
              <w:rPr>
                <w:rFonts w:ascii="Calibri" w:hAnsi="Calibri" w:cs="Calibri"/>
                <w:b/>
                <w:bCs/>
                <w:color w:val="000000"/>
              </w:rPr>
            </w:pPr>
            <w:r>
              <w:rPr>
                <w:rFonts w:ascii="Calibri" w:hAnsi="Calibri" w:cs="Calibri"/>
                <w:color w:val="000000"/>
              </w:rPr>
              <w:t>8.3</w:t>
            </w:r>
          </w:p>
        </w:tc>
        <w:tc>
          <w:tcPr>
            <w:tcW w:w="1276" w:type="dxa"/>
            <w:shd w:val="clear" w:color="auto" w:fill="F2F2F2" w:themeFill="background1" w:themeFillShade="F2"/>
            <w:noWrap/>
            <w:vAlign w:val="bottom"/>
            <w:hideMark/>
          </w:tcPr>
          <w:p w14:paraId="1DEB36F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63A82E8B" w14:textId="77777777" w:rsidR="0027701E" w:rsidRPr="00D03FF5" w:rsidRDefault="0027701E" w:rsidP="00010FC0">
            <w:pPr>
              <w:jc w:val="center"/>
              <w:rPr>
                <w:rFonts w:ascii="Calibri" w:hAnsi="Calibri" w:cs="Calibri"/>
                <w:b/>
                <w:bCs/>
                <w:color w:val="000000"/>
              </w:rPr>
            </w:pPr>
            <w:r>
              <w:rPr>
                <w:rFonts w:ascii="Calibri" w:hAnsi="Calibri" w:cs="Calibri"/>
                <w:color w:val="000000"/>
              </w:rPr>
              <w:t>13.7</w:t>
            </w:r>
          </w:p>
        </w:tc>
        <w:tc>
          <w:tcPr>
            <w:tcW w:w="1275" w:type="dxa"/>
            <w:shd w:val="clear" w:color="auto" w:fill="F2F2F2" w:themeFill="background1" w:themeFillShade="F2"/>
            <w:noWrap/>
            <w:vAlign w:val="bottom"/>
            <w:hideMark/>
          </w:tcPr>
          <w:p w14:paraId="460E66A8"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318524E8" w14:textId="77777777" w:rsidR="0027701E" w:rsidRPr="00D03FF5" w:rsidRDefault="0027701E" w:rsidP="00010FC0">
            <w:pPr>
              <w:jc w:val="center"/>
              <w:rPr>
                <w:rFonts w:ascii="Calibri" w:hAnsi="Calibri" w:cs="Calibri"/>
                <w:b/>
                <w:bCs/>
                <w:color w:val="000000"/>
              </w:rPr>
            </w:pPr>
            <w:r>
              <w:rPr>
                <w:rFonts w:ascii="Calibri" w:hAnsi="Calibri" w:cs="Calibri"/>
                <w:color w:val="000000"/>
              </w:rPr>
              <w:t>10</w:t>
            </w:r>
          </w:p>
        </w:tc>
      </w:tr>
    </w:tbl>
    <w:p w14:paraId="13F81792" w14:textId="77777777" w:rsidR="0027701E" w:rsidRDefault="0027701E" w:rsidP="0027701E">
      <w:pPr>
        <w:rPr>
          <w:lang w:val="en-US"/>
        </w:rPr>
      </w:pPr>
    </w:p>
    <w:p w14:paraId="098A5EEE" w14:textId="27ECB1A0"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I.5: NASA-TLX Raw Scores for CA</w:t>
      </w:r>
    </w:p>
    <w:p w14:paraId="15EB6AFE" w14:textId="03746154" w:rsidR="0027701E" w:rsidRDefault="0027701E" w:rsidP="00980254">
      <w:pPr>
        <w:rPr>
          <w:rFonts w:ascii="Times" w:hAnsi="Times"/>
          <w:color w:val="000000" w:themeColor="text1"/>
          <w:sz w:val="23"/>
          <w:szCs w:val="23"/>
          <w:shd w:val="clear" w:color="auto" w:fill="FFFFFF"/>
          <w:lang w:val="en-US"/>
        </w:rPr>
      </w:pPr>
    </w:p>
    <w:p w14:paraId="22C678D5" w14:textId="36FDB10B" w:rsidR="0027701E" w:rsidRDefault="0027701E" w:rsidP="00980254">
      <w:pPr>
        <w:rPr>
          <w:rFonts w:ascii="Times" w:hAnsi="Times"/>
          <w:color w:val="000000" w:themeColor="text1"/>
          <w:sz w:val="23"/>
          <w:szCs w:val="23"/>
          <w:shd w:val="clear" w:color="auto" w:fill="FFFFFF"/>
          <w:lang w:val="en-US"/>
        </w:rPr>
      </w:pPr>
    </w:p>
    <w:p w14:paraId="3D7DB5AF" w14:textId="1AAFC761" w:rsidR="0027701E" w:rsidRDefault="0027701E" w:rsidP="00980254">
      <w:pPr>
        <w:rPr>
          <w:rFonts w:ascii="Times" w:hAnsi="Times"/>
          <w:color w:val="000000" w:themeColor="text1"/>
          <w:sz w:val="23"/>
          <w:szCs w:val="23"/>
          <w:shd w:val="clear" w:color="auto" w:fill="FFFFFF"/>
          <w:lang w:val="en-US"/>
        </w:rPr>
      </w:pPr>
    </w:p>
    <w:p w14:paraId="64808EAE" w14:textId="32EE9D20" w:rsidR="0027701E" w:rsidRDefault="0027701E" w:rsidP="00980254">
      <w:pPr>
        <w:rPr>
          <w:rFonts w:ascii="Times" w:hAnsi="Times"/>
          <w:color w:val="000000" w:themeColor="text1"/>
          <w:sz w:val="23"/>
          <w:szCs w:val="23"/>
          <w:shd w:val="clear" w:color="auto" w:fill="FFFFFF"/>
          <w:lang w:val="en-US"/>
        </w:rPr>
      </w:pPr>
    </w:p>
    <w:p w14:paraId="7741C77A" w14:textId="318E9A44" w:rsidR="0027701E" w:rsidRDefault="0027701E" w:rsidP="00980254">
      <w:pPr>
        <w:rPr>
          <w:rFonts w:ascii="Times" w:hAnsi="Times"/>
          <w:color w:val="000000" w:themeColor="text1"/>
          <w:sz w:val="23"/>
          <w:szCs w:val="23"/>
          <w:shd w:val="clear" w:color="auto" w:fill="FFFFFF"/>
          <w:lang w:val="en-US"/>
        </w:rPr>
      </w:pPr>
    </w:p>
    <w:p w14:paraId="46C101C9" w14:textId="756E691D" w:rsidR="0027701E" w:rsidRDefault="0027701E" w:rsidP="00980254">
      <w:pPr>
        <w:rPr>
          <w:rFonts w:ascii="Times" w:hAnsi="Times"/>
          <w:color w:val="000000" w:themeColor="text1"/>
          <w:sz w:val="23"/>
          <w:szCs w:val="23"/>
          <w:shd w:val="clear" w:color="auto" w:fill="FFFFFF"/>
          <w:lang w:val="en-US"/>
        </w:rPr>
      </w:pPr>
    </w:p>
    <w:p w14:paraId="173CC00B" w14:textId="28A7CB4E" w:rsidR="0027701E" w:rsidRDefault="0027701E" w:rsidP="0027701E">
      <w:pPr>
        <w:rPr>
          <w:b/>
          <w:bCs/>
          <w:lang w:val="en-US"/>
        </w:rPr>
      </w:pPr>
      <w:r>
        <w:rPr>
          <w:b/>
          <w:bCs/>
          <w:lang w:val="en-US"/>
        </w:rPr>
        <w:lastRenderedPageBreak/>
        <w:t>VSUP Results for NASA-TLX</w:t>
      </w:r>
      <w:r w:rsidRPr="00325B4C">
        <w:rPr>
          <w:b/>
          <w:bCs/>
          <w:lang w:val="en-US"/>
        </w:rPr>
        <w:t>:</w:t>
      </w:r>
    </w:p>
    <w:p w14:paraId="482F3FCF" w14:textId="77777777" w:rsidR="000F1C89" w:rsidRDefault="000F1C89" w:rsidP="0027701E">
      <w:pPr>
        <w:rPr>
          <w:b/>
          <w:bCs/>
          <w:lang w:val="en-US"/>
        </w:rPr>
      </w:pP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275"/>
        <w:gridCol w:w="1276"/>
        <w:gridCol w:w="1276"/>
        <w:gridCol w:w="1276"/>
        <w:gridCol w:w="1275"/>
        <w:gridCol w:w="1167"/>
      </w:tblGrid>
      <w:tr w:rsidR="0027701E" w:rsidRPr="00D03FF5" w14:paraId="7C4FBFA4" w14:textId="77777777" w:rsidTr="00010FC0">
        <w:trPr>
          <w:trHeight w:val="320"/>
        </w:trPr>
        <w:tc>
          <w:tcPr>
            <w:tcW w:w="1555" w:type="dxa"/>
            <w:shd w:val="clear" w:color="auto" w:fill="F2F2F2" w:themeFill="background1" w:themeFillShade="F2"/>
            <w:noWrap/>
            <w:vAlign w:val="bottom"/>
            <w:hideMark/>
          </w:tcPr>
          <w:p w14:paraId="10A02BAF" w14:textId="2E40D02C" w:rsidR="0027701E" w:rsidRPr="00D03FF5" w:rsidRDefault="00A30768" w:rsidP="00010FC0">
            <w:pPr>
              <w:jc w:val="center"/>
              <w:rPr>
                <w:rFonts w:ascii="Calibri" w:hAnsi="Calibri" w:cs="Calibri"/>
                <w:b/>
                <w:bCs/>
                <w:color w:val="000000"/>
              </w:rPr>
            </w:pPr>
            <w:r>
              <w:rPr>
                <w:rFonts w:ascii="Calibri" w:hAnsi="Calibri" w:cs="Calibri"/>
                <w:b/>
                <w:bCs/>
                <w:color w:val="000000"/>
              </w:rPr>
              <w:t>PID</w:t>
            </w:r>
          </w:p>
        </w:tc>
        <w:tc>
          <w:tcPr>
            <w:tcW w:w="1275" w:type="dxa"/>
            <w:shd w:val="clear" w:color="auto" w:fill="F2F2F2" w:themeFill="background1" w:themeFillShade="F2"/>
            <w:noWrap/>
            <w:vAlign w:val="bottom"/>
            <w:hideMark/>
          </w:tcPr>
          <w:p w14:paraId="6BB88933"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Q#1</w:t>
            </w:r>
          </w:p>
        </w:tc>
        <w:tc>
          <w:tcPr>
            <w:tcW w:w="1276" w:type="dxa"/>
            <w:shd w:val="clear" w:color="auto" w:fill="F2F2F2" w:themeFill="background1" w:themeFillShade="F2"/>
            <w:noWrap/>
            <w:vAlign w:val="bottom"/>
            <w:hideMark/>
          </w:tcPr>
          <w:p w14:paraId="21746550"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Q#2</w:t>
            </w:r>
          </w:p>
        </w:tc>
        <w:tc>
          <w:tcPr>
            <w:tcW w:w="1276" w:type="dxa"/>
            <w:shd w:val="clear" w:color="auto" w:fill="F2F2F2" w:themeFill="background1" w:themeFillShade="F2"/>
            <w:noWrap/>
            <w:vAlign w:val="bottom"/>
            <w:hideMark/>
          </w:tcPr>
          <w:p w14:paraId="095F643D"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Q#3</w:t>
            </w:r>
          </w:p>
        </w:tc>
        <w:tc>
          <w:tcPr>
            <w:tcW w:w="1276" w:type="dxa"/>
            <w:shd w:val="clear" w:color="auto" w:fill="F2F2F2" w:themeFill="background1" w:themeFillShade="F2"/>
            <w:noWrap/>
            <w:vAlign w:val="bottom"/>
            <w:hideMark/>
          </w:tcPr>
          <w:p w14:paraId="2B953827"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Q#4</w:t>
            </w:r>
          </w:p>
        </w:tc>
        <w:tc>
          <w:tcPr>
            <w:tcW w:w="1275" w:type="dxa"/>
            <w:shd w:val="clear" w:color="auto" w:fill="F2F2F2" w:themeFill="background1" w:themeFillShade="F2"/>
            <w:noWrap/>
            <w:vAlign w:val="bottom"/>
            <w:hideMark/>
          </w:tcPr>
          <w:p w14:paraId="1697E84B"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Q#5</w:t>
            </w:r>
          </w:p>
        </w:tc>
        <w:tc>
          <w:tcPr>
            <w:tcW w:w="1167" w:type="dxa"/>
            <w:shd w:val="clear" w:color="auto" w:fill="F2F2F2" w:themeFill="background1" w:themeFillShade="F2"/>
            <w:noWrap/>
            <w:vAlign w:val="bottom"/>
            <w:hideMark/>
          </w:tcPr>
          <w:p w14:paraId="5CB73A98"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Q#6</w:t>
            </w:r>
          </w:p>
        </w:tc>
      </w:tr>
      <w:tr w:rsidR="0027701E" w:rsidRPr="00D03FF5" w14:paraId="62E2A767" w14:textId="77777777" w:rsidTr="00010FC0">
        <w:trPr>
          <w:trHeight w:val="320"/>
        </w:trPr>
        <w:tc>
          <w:tcPr>
            <w:tcW w:w="1555" w:type="dxa"/>
            <w:shd w:val="clear" w:color="auto" w:fill="auto"/>
            <w:noWrap/>
            <w:vAlign w:val="bottom"/>
            <w:hideMark/>
          </w:tcPr>
          <w:p w14:paraId="1A78026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w:t>
            </w:r>
          </w:p>
        </w:tc>
        <w:tc>
          <w:tcPr>
            <w:tcW w:w="1275" w:type="dxa"/>
            <w:shd w:val="clear" w:color="auto" w:fill="auto"/>
            <w:noWrap/>
            <w:vAlign w:val="bottom"/>
            <w:hideMark/>
          </w:tcPr>
          <w:p w14:paraId="0900B470"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7B16D4B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35EAB0B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78A46A8"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5EC55D44"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5497E96C"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r>
      <w:tr w:rsidR="0027701E" w:rsidRPr="00D03FF5" w14:paraId="3AC9625E" w14:textId="77777777" w:rsidTr="00010FC0">
        <w:trPr>
          <w:trHeight w:val="320"/>
        </w:trPr>
        <w:tc>
          <w:tcPr>
            <w:tcW w:w="1555" w:type="dxa"/>
            <w:shd w:val="clear" w:color="auto" w:fill="auto"/>
            <w:noWrap/>
            <w:vAlign w:val="bottom"/>
            <w:hideMark/>
          </w:tcPr>
          <w:p w14:paraId="2C3D0C16"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w:t>
            </w:r>
          </w:p>
        </w:tc>
        <w:tc>
          <w:tcPr>
            <w:tcW w:w="1275" w:type="dxa"/>
            <w:shd w:val="clear" w:color="auto" w:fill="auto"/>
            <w:noWrap/>
            <w:vAlign w:val="bottom"/>
            <w:hideMark/>
          </w:tcPr>
          <w:p w14:paraId="3D057086"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14BA97E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563315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5969CDE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4B0DAA5B"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664D33CE"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5A7E64B2" w14:textId="77777777" w:rsidTr="00010FC0">
        <w:trPr>
          <w:trHeight w:val="320"/>
        </w:trPr>
        <w:tc>
          <w:tcPr>
            <w:tcW w:w="1555" w:type="dxa"/>
            <w:shd w:val="clear" w:color="auto" w:fill="auto"/>
            <w:noWrap/>
            <w:vAlign w:val="bottom"/>
            <w:hideMark/>
          </w:tcPr>
          <w:p w14:paraId="5ACF85A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w:t>
            </w:r>
          </w:p>
        </w:tc>
        <w:tc>
          <w:tcPr>
            <w:tcW w:w="1275" w:type="dxa"/>
            <w:shd w:val="clear" w:color="auto" w:fill="auto"/>
            <w:noWrap/>
            <w:vAlign w:val="bottom"/>
            <w:hideMark/>
          </w:tcPr>
          <w:p w14:paraId="6646C815"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4476AFDC"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569C9"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9F7F5D9"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shd w:val="clear" w:color="auto" w:fill="auto"/>
            <w:noWrap/>
            <w:vAlign w:val="bottom"/>
            <w:hideMark/>
          </w:tcPr>
          <w:p w14:paraId="789F57A7"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13F288FF"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5D87E87" w14:textId="77777777" w:rsidTr="00010FC0">
        <w:trPr>
          <w:trHeight w:val="320"/>
        </w:trPr>
        <w:tc>
          <w:tcPr>
            <w:tcW w:w="1555" w:type="dxa"/>
            <w:shd w:val="clear" w:color="auto" w:fill="auto"/>
            <w:noWrap/>
            <w:vAlign w:val="bottom"/>
            <w:hideMark/>
          </w:tcPr>
          <w:p w14:paraId="3DE9D42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4</w:t>
            </w:r>
          </w:p>
        </w:tc>
        <w:tc>
          <w:tcPr>
            <w:tcW w:w="1275" w:type="dxa"/>
            <w:shd w:val="clear" w:color="auto" w:fill="auto"/>
            <w:noWrap/>
            <w:vAlign w:val="bottom"/>
            <w:hideMark/>
          </w:tcPr>
          <w:p w14:paraId="4E7C038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06A03075"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A6FA6E2"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386216A6"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5" w:type="dxa"/>
            <w:shd w:val="clear" w:color="auto" w:fill="auto"/>
            <w:noWrap/>
            <w:vAlign w:val="bottom"/>
            <w:hideMark/>
          </w:tcPr>
          <w:p w14:paraId="260BC363"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2C5361B7"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84B17EF" w14:textId="77777777" w:rsidTr="00010FC0">
        <w:trPr>
          <w:trHeight w:val="320"/>
        </w:trPr>
        <w:tc>
          <w:tcPr>
            <w:tcW w:w="1555" w:type="dxa"/>
            <w:shd w:val="clear" w:color="auto" w:fill="auto"/>
            <w:noWrap/>
            <w:vAlign w:val="bottom"/>
            <w:hideMark/>
          </w:tcPr>
          <w:p w14:paraId="2D7ABAB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5</w:t>
            </w:r>
          </w:p>
        </w:tc>
        <w:tc>
          <w:tcPr>
            <w:tcW w:w="1275" w:type="dxa"/>
            <w:shd w:val="clear" w:color="auto" w:fill="auto"/>
            <w:noWrap/>
            <w:vAlign w:val="bottom"/>
            <w:hideMark/>
          </w:tcPr>
          <w:p w14:paraId="585AB941"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2B81CF3A"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DF7AB07"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116905E9"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0514715F"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167" w:type="dxa"/>
            <w:shd w:val="clear" w:color="auto" w:fill="auto"/>
            <w:noWrap/>
            <w:vAlign w:val="bottom"/>
            <w:hideMark/>
          </w:tcPr>
          <w:p w14:paraId="7C4E060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E012666" w14:textId="77777777" w:rsidTr="00010FC0">
        <w:trPr>
          <w:trHeight w:val="320"/>
        </w:trPr>
        <w:tc>
          <w:tcPr>
            <w:tcW w:w="1555" w:type="dxa"/>
            <w:shd w:val="clear" w:color="auto" w:fill="auto"/>
            <w:noWrap/>
            <w:vAlign w:val="bottom"/>
            <w:hideMark/>
          </w:tcPr>
          <w:p w14:paraId="53E2055D"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6</w:t>
            </w:r>
          </w:p>
        </w:tc>
        <w:tc>
          <w:tcPr>
            <w:tcW w:w="1275" w:type="dxa"/>
            <w:shd w:val="clear" w:color="auto" w:fill="auto"/>
            <w:noWrap/>
            <w:vAlign w:val="bottom"/>
            <w:hideMark/>
          </w:tcPr>
          <w:p w14:paraId="20F49CF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6335D9C9"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3F0E71D"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BDEF70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63B6FFC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7E7EB560"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1AEBBFCE" w14:textId="77777777" w:rsidTr="00010FC0">
        <w:trPr>
          <w:trHeight w:val="320"/>
        </w:trPr>
        <w:tc>
          <w:tcPr>
            <w:tcW w:w="1555" w:type="dxa"/>
            <w:shd w:val="clear" w:color="auto" w:fill="auto"/>
            <w:noWrap/>
            <w:vAlign w:val="bottom"/>
            <w:hideMark/>
          </w:tcPr>
          <w:p w14:paraId="6D2B011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7</w:t>
            </w:r>
          </w:p>
        </w:tc>
        <w:tc>
          <w:tcPr>
            <w:tcW w:w="1275" w:type="dxa"/>
            <w:shd w:val="clear" w:color="auto" w:fill="auto"/>
            <w:noWrap/>
            <w:vAlign w:val="bottom"/>
            <w:hideMark/>
          </w:tcPr>
          <w:p w14:paraId="25D536E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7FA91A34"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155F439D"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2B1A84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7491F8F2"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F08427F"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557388AB" w14:textId="77777777" w:rsidTr="00010FC0">
        <w:trPr>
          <w:trHeight w:val="320"/>
        </w:trPr>
        <w:tc>
          <w:tcPr>
            <w:tcW w:w="1555" w:type="dxa"/>
            <w:shd w:val="clear" w:color="auto" w:fill="auto"/>
            <w:noWrap/>
            <w:vAlign w:val="bottom"/>
            <w:hideMark/>
          </w:tcPr>
          <w:p w14:paraId="612A081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8</w:t>
            </w:r>
          </w:p>
        </w:tc>
        <w:tc>
          <w:tcPr>
            <w:tcW w:w="1275" w:type="dxa"/>
            <w:shd w:val="clear" w:color="auto" w:fill="auto"/>
            <w:noWrap/>
            <w:vAlign w:val="bottom"/>
            <w:hideMark/>
          </w:tcPr>
          <w:p w14:paraId="24864F47"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9C0B3E"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3068290F"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6" w:type="dxa"/>
            <w:shd w:val="clear" w:color="auto" w:fill="auto"/>
            <w:noWrap/>
            <w:vAlign w:val="bottom"/>
            <w:hideMark/>
          </w:tcPr>
          <w:p w14:paraId="26FBEEA1"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29FE699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shd w:val="clear" w:color="auto" w:fill="auto"/>
            <w:noWrap/>
            <w:vAlign w:val="bottom"/>
            <w:hideMark/>
          </w:tcPr>
          <w:p w14:paraId="202563D4"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071CEBD" w14:textId="77777777" w:rsidTr="00010FC0">
        <w:trPr>
          <w:trHeight w:val="320"/>
        </w:trPr>
        <w:tc>
          <w:tcPr>
            <w:tcW w:w="1555" w:type="dxa"/>
            <w:shd w:val="clear" w:color="auto" w:fill="auto"/>
            <w:noWrap/>
            <w:vAlign w:val="bottom"/>
            <w:hideMark/>
          </w:tcPr>
          <w:p w14:paraId="4C4EDA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9</w:t>
            </w:r>
          </w:p>
        </w:tc>
        <w:tc>
          <w:tcPr>
            <w:tcW w:w="1275" w:type="dxa"/>
            <w:shd w:val="clear" w:color="auto" w:fill="auto"/>
            <w:noWrap/>
            <w:vAlign w:val="bottom"/>
            <w:hideMark/>
          </w:tcPr>
          <w:p w14:paraId="08341812"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18C1D31"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0748B28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0AF6853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2E617F7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6D632AE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r>
      <w:tr w:rsidR="0027701E" w:rsidRPr="00D03FF5" w14:paraId="4E35D18F" w14:textId="77777777" w:rsidTr="00010FC0">
        <w:trPr>
          <w:trHeight w:val="320"/>
        </w:trPr>
        <w:tc>
          <w:tcPr>
            <w:tcW w:w="1555" w:type="dxa"/>
            <w:shd w:val="clear" w:color="auto" w:fill="auto"/>
            <w:noWrap/>
            <w:vAlign w:val="bottom"/>
            <w:hideMark/>
          </w:tcPr>
          <w:p w14:paraId="7914F50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10</w:t>
            </w:r>
          </w:p>
        </w:tc>
        <w:tc>
          <w:tcPr>
            <w:tcW w:w="1275" w:type="dxa"/>
            <w:shd w:val="clear" w:color="auto" w:fill="auto"/>
            <w:noWrap/>
            <w:vAlign w:val="bottom"/>
            <w:hideMark/>
          </w:tcPr>
          <w:p w14:paraId="3408517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E298F34"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B67A358"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31F23E9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3556DAC0"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6012D9AE"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291CBCFB" w14:textId="77777777" w:rsidTr="00010FC0">
        <w:trPr>
          <w:trHeight w:val="320"/>
        </w:trPr>
        <w:tc>
          <w:tcPr>
            <w:tcW w:w="1555" w:type="dxa"/>
            <w:shd w:val="clear" w:color="auto" w:fill="auto"/>
            <w:noWrap/>
            <w:vAlign w:val="bottom"/>
            <w:hideMark/>
          </w:tcPr>
          <w:p w14:paraId="01B543A1"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11</w:t>
            </w:r>
          </w:p>
        </w:tc>
        <w:tc>
          <w:tcPr>
            <w:tcW w:w="1275" w:type="dxa"/>
            <w:shd w:val="clear" w:color="auto" w:fill="auto"/>
            <w:noWrap/>
            <w:vAlign w:val="bottom"/>
            <w:hideMark/>
          </w:tcPr>
          <w:p w14:paraId="21F02173"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144007D5"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777932B1"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7F9AB8F7"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6DB6E7EB"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167" w:type="dxa"/>
            <w:shd w:val="clear" w:color="auto" w:fill="auto"/>
            <w:noWrap/>
            <w:vAlign w:val="bottom"/>
            <w:hideMark/>
          </w:tcPr>
          <w:p w14:paraId="1CEC1CE2"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1A9FB01F" w14:textId="77777777" w:rsidTr="00010FC0">
        <w:trPr>
          <w:trHeight w:val="320"/>
        </w:trPr>
        <w:tc>
          <w:tcPr>
            <w:tcW w:w="1555" w:type="dxa"/>
            <w:shd w:val="clear" w:color="auto" w:fill="auto"/>
            <w:noWrap/>
            <w:vAlign w:val="bottom"/>
            <w:hideMark/>
          </w:tcPr>
          <w:p w14:paraId="4E8AA979"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12</w:t>
            </w:r>
          </w:p>
        </w:tc>
        <w:tc>
          <w:tcPr>
            <w:tcW w:w="1275" w:type="dxa"/>
            <w:shd w:val="clear" w:color="auto" w:fill="auto"/>
            <w:noWrap/>
            <w:vAlign w:val="bottom"/>
            <w:hideMark/>
          </w:tcPr>
          <w:p w14:paraId="38945A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E720DDF"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688AE592"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3960FC5"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1EE7CA77"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3D4EFF2A"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6954B7BF" w14:textId="77777777" w:rsidTr="00010FC0">
        <w:trPr>
          <w:trHeight w:val="320"/>
        </w:trPr>
        <w:tc>
          <w:tcPr>
            <w:tcW w:w="1555" w:type="dxa"/>
            <w:shd w:val="clear" w:color="auto" w:fill="auto"/>
            <w:noWrap/>
            <w:vAlign w:val="bottom"/>
            <w:hideMark/>
          </w:tcPr>
          <w:p w14:paraId="7B346223"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13</w:t>
            </w:r>
          </w:p>
        </w:tc>
        <w:tc>
          <w:tcPr>
            <w:tcW w:w="1275" w:type="dxa"/>
            <w:shd w:val="clear" w:color="auto" w:fill="auto"/>
            <w:noWrap/>
            <w:vAlign w:val="bottom"/>
            <w:hideMark/>
          </w:tcPr>
          <w:p w14:paraId="23A5C07E"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28D66B48"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4DE63E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22AB57FB"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5" w:type="dxa"/>
            <w:shd w:val="clear" w:color="auto" w:fill="auto"/>
            <w:noWrap/>
            <w:vAlign w:val="bottom"/>
            <w:hideMark/>
          </w:tcPr>
          <w:p w14:paraId="225B0177"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167" w:type="dxa"/>
            <w:shd w:val="clear" w:color="auto" w:fill="auto"/>
            <w:noWrap/>
            <w:vAlign w:val="bottom"/>
            <w:hideMark/>
          </w:tcPr>
          <w:p w14:paraId="1853FE6F"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r>
      <w:tr w:rsidR="0027701E" w:rsidRPr="00D03FF5" w14:paraId="23C2E820" w14:textId="77777777" w:rsidTr="00010FC0">
        <w:trPr>
          <w:trHeight w:val="320"/>
        </w:trPr>
        <w:tc>
          <w:tcPr>
            <w:tcW w:w="1555" w:type="dxa"/>
            <w:shd w:val="clear" w:color="auto" w:fill="auto"/>
            <w:noWrap/>
            <w:vAlign w:val="bottom"/>
            <w:hideMark/>
          </w:tcPr>
          <w:p w14:paraId="721A08E7"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14</w:t>
            </w:r>
          </w:p>
        </w:tc>
        <w:tc>
          <w:tcPr>
            <w:tcW w:w="1275" w:type="dxa"/>
            <w:shd w:val="clear" w:color="auto" w:fill="auto"/>
            <w:noWrap/>
            <w:vAlign w:val="bottom"/>
            <w:hideMark/>
          </w:tcPr>
          <w:p w14:paraId="6BD4830C"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52B44A6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69968883" w14:textId="77777777" w:rsidR="0027701E" w:rsidRPr="00D03FF5" w:rsidRDefault="0027701E" w:rsidP="00010FC0">
            <w:pPr>
              <w:jc w:val="center"/>
              <w:rPr>
                <w:rFonts w:ascii="Calibri" w:hAnsi="Calibri" w:cs="Calibri"/>
                <w:color w:val="000000"/>
              </w:rPr>
            </w:pPr>
            <w:r>
              <w:rPr>
                <w:rFonts w:ascii="Calibri" w:hAnsi="Calibri" w:cs="Calibri"/>
                <w:color w:val="000000"/>
              </w:rPr>
              <w:t>7</w:t>
            </w:r>
          </w:p>
        </w:tc>
        <w:tc>
          <w:tcPr>
            <w:tcW w:w="1276" w:type="dxa"/>
            <w:shd w:val="clear" w:color="auto" w:fill="auto"/>
            <w:noWrap/>
            <w:vAlign w:val="bottom"/>
            <w:hideMark/>
          </w:tcPr>
          <w:p w14:paraId="4EFFED8B"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4B48D32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167" w:type="dxa"/>
            <w:shd w:val="clear" w:color="auto" w:fill="auto"/>
            <w:noWrap/>
            <w:vAlign w:val="bottom"/>
            <w:hideMark/>
          </w:tcPr>
          <w:p w14:paraId="43DA2B7B"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59749E14" w14:textId="77777777" w:rsidTr="00010FC0">
        <w:trPr>
          <w:trHeight w:val="320"/>
        </w:trPr>
        <w:tc>
          <w:tcPr>
            <w:tcW w:w="1555" w:type="dxa"/>
            <w:shd w:val="clear" w:color="auto" w:fill="auto"/>
            <w:noWrap/>
            <w:vAlign w:val="bottom"/>
            <w:hideMark/>
          </w:tcPr>
          <w:p w14:paraId="074FD05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15</w:t>
            </w:r>
          </w:p>
        </w:tc>
        <w:tc>
          <w:tcPr>
            <w:tcW w:w="1275" w:type="dxa"/>
            <w:shd w:val="clear" w:color="auto" w:fill="auto"/>
            <w:noWrap/>
            <w:vAlign w:val="bottom"/>
            <w:hideMark/>
          </w:tcPr>
          <w:p w14:paraId="1BF79236"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03B0F2D8"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6" w:type="dxa"/>
            <w:shd w:val="clear" w:color="auto" w:fill="auto"/>
            <w:noWrap/>
            <w:vAlign w:val="bottom"/>
            <w:hideMark/>
          </w:tcPr>
          <w:p w14:paraId="3660F80D"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4118CB5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6F3C859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167" w:type="dxa"/>
            <w:shd w:val="clear" w:color="auto" w:fill="auto"/>
            <w:noWrap/>
            <w:vAlign w:val="bottom"/>
            <w:hideMark/>
          </w:tcPr>
          <w:p w14:paraId="7FDCECC7"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r>
      <w:tr w:rsidR="0027701E" w:rsidRPr="00D03FF5" w14:paraId="788B570E" w14:textId="77777777" w:rsidTr="00010FC0">
        <w:trPr>
          <w:trHeight w:val="320"/>
        </w:trPr>
        <w:tc>
          <w:tcPr>
            <w:tcW w:w="1555" w:type="dxa"/>
            <w:shd w:val="clear" w:color="auto" w:fill="auto"/>
            <w:noWrap/>
            <w:vAlign w:val="bottom"/>
            <w:hideMark/>
          </w:tcPr>
          <w:p w14:paraId="69E154F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16</w:t>
            </w:r>
          </w:p>
        </w:tc>
        <w:tc>
          <w:tcPr>
            <w:tcW w:w="1275" w:type="dxa"/>
            <w:shd w:val="clear" w:color="auto" w:fill="auto"/>
            <w:noWrap/>
            <w:vAlign w:val="bottom"/>
            <w:hideMark/>
          </w:tcPr>
          <w:p w14:paraId="04861AB9"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27BBD026"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B2D0A55"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9F2587D"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13985C2"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6CD2EDB"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r>
      <w:tr w:rsidR="0027701E" w:rsidRPr="00D03FF5" w14:paraId="6C433578" w14:textId="77777777" w:rsidTr="00010FC0">
        <w:trPr>
          <w:trHeight w:val="320"/>
        </w:trPr>
        <w:tc>
          <w:tcPr>
            <w:tcW w:w="1555" w:type="dxa"/>
            <w:shd w:val="clear" w:color="auto" w:fill="auto"/>
            <w:noWrap/>
            <w:vAlign w:val="bottom"/>
            <w:hideMark/>
          </w:tcPr>
          <w:p w14:paraId="1497A99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17</w:t>
            </w:r>
          </w:p>
        </w:tc>
        <w:tc>
          <w:tcPr>
            <w:tcW w:w="1275" w:type="dxa"/>
            <w:shd w:val="clear" w:color="auto" w:fill="auto"/>
            <w:noWrap/>
            <w:vAlign w:val="bottom"/>
            <w:hideMark/>
          </w:tcPr>
          <w:p w14:paraId="19513F0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5CEC969C"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B5AC40C"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641FF758"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3960D5E4"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52FA6D62"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7DC7C623" w14:textId="77777777" w:rsidTr="00010FC0">
        <w:trPr>
          <w:trHeight w:val="320"/>
        </w:trPr>
        <w:tc>
          <w:tcPr>
            <w:tcW w:w="1555" w:type="dxa"/>
            <w:shd w:val="clear" w:color="auto" w:fill="auto"/>
            <w:noWrap/>
            <w:vAlign w:val="bottom"/>
            <w:hideMark/>
          </w:tcPr>
          <w:p w14:paraId="696739D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18</w:t>
            </w:r>
          </w:p>
        </w:tc>
        <w:tc>
          <w:tcPr>
            <w:tcW w:w="1275" w:type="dxa"/>
            <w:shd w:val="clear" w:color="auto" w:fill="auto"/>
            <w:noWrap/>
            <w:vAlign w:val="bottom"/>
            <w:hideMark/>
          </w:tcPr>
          <w:p w14:paraId="382414D3"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B3FC34F"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6" w:type="dxa"/>
            <w:shd w:val="clear" w:color="auto" w:fill="auto"/>
            <w:noWrap/>
            <w:vAlign w:val="bottom"/>
            <w:hideMark/>
          </w:tcPr>
          <w:p w14:paraId="383493AD"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541235DA"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59A8DC83"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207225"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13C1A048" w14:textId="77777777" w:rsidTr="00010FC0">
        <w:trPr>
          <w:trHeight w:val="320"/>
        </w:trPr>
        <w:tc>
          <w:tcPr>
            <w:tcW w:w="1555" w:type="dxa"/>
            <w:shd w:val="clear" w:color="auto" w:fill="auto"/>
            <w:noWrap/>
            <w:vAlign w:val="bottom"/>
            <w:hideMark/>
          </w:tcPr>
          <w:p w14:paraId="74091E9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19</w:t>
            </w:r>
          </w:p>
        </w:tc>
        <w:tc>
          <w:tcPr>
            <w:tcW w:w="1275" w:type="dxa"/>
            <w:shd w:val="clear" w:color="auto" w:fill="auto"/>
            <w:noWrap/>
            <w:vAlign w:val="bottom"/>
            <w:hideMark/>
          </w:tcPr>
          <w:p w14:paraId="1CE7FDBF"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AFE4F59"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5936BD55"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40A41F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389183A3"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167" w:type="dxa"/>
            <w:shd w:val="clear" w:color="auto" w:fill="auto"/>
            <w:noWrap/>
            <w:vAlign w:val="bottom"/>
            <w:hideMark/>
          </w:tcPr>
          <w:p w14:paraId="4173D510"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r>
      <w:tr w:rsidR="0027701E" w:rsidRPr="00D03FF5" w14:paraId="539C3876" w14:textId="77777777" w:rsidTr="00010FC0">
        <w:trPr>
          <w:trHeight w:val="320"/>
        </w:trPr>
        <w:tc>
          <w:tcPr>
            <w:tcW w:w="1555" w:type="dxa"/>
            <w:shd w:val="clear" w:color="auto" w:fill="auto"/>
            <w:noWrap/>
            <w:vAlign w:val="bottom"/>
            <w:hideMark/>
          </w:tcPr>
          <w:p w14:paraId="062E98FE"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20</w:t>
            </w:r>
          </w:p>
        </w:tc>
        <w:tc>
          <w:tcPr>
            <w:tcW w:w="1275" w:type="dxa"/>
            <w:shd w:val="clear" w:color="auto" w:fill="auto"/>
            <w:noWrap/>
            <w:vAlign w:val="bottom"/>
            <w:hideMark/>
          </w:tcPr>
          <w:p w14:paraId="44AFE98B"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2B9F45D9"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18477332"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c>
          <w:tcPr>
            <w:tcW w:w="1276" w:type="dxa"/>
            <w:shd w:val="clear" w:color="auto" w:fill="auto"/>
            <w:noWrap/>
            <w:vAlign w:val="bottom"/>
            <w:hideMark/>
          </w:tcPr>
          <w:p w14:paraId="081B051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5" w:type="dxa"/>
            <w:shd w:val="clear" w:color="auto" w:fill="auto"/>
            <w:noWrap/>
            <w:vAlign w:val="bottom"/>
            <w:hideMark/>
          </w:tcPr>
          <w:p w14:paraId="0F9EA7C9"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167" w:type="dxa"/>
            <w:shd w:val="clear" w:color="auto" w:fill="auto"/>
            <w:noWrap/>
            <w:vAlign w:val="bottom"/>
            <w:hideMark/>
          </w:tcPr>
          <w:p w14:paraId="5497837D"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6DFEE9B8" w14:textId="77777777" w:rsidTr="00010FC0">
        <w:trPr>
          <w:trHeight w:val="320"/>
        </w:trPr>
        <w:tc>
          <w:tcPr>
            <w:tcW w:w="1555" w:type="dxa"/>
            <w:shd w:val="clear" w:color="auto" w:fill="auto"/>
            <w:noWrap/>
            <w:vAlign w:val="bottom"/>
            <w:hideMark/>
          </w:tcPr>
          <w:p w14:paraId="2B2EEFD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21</w:t>
            </w:r>
          </w:p>
        </w:tc>
        <w:tc>
          <w:tcPr>
            <w:tcW w:w="1275" w:type="dxa"/>
            <w:shd w:val="clear" w:color="auto" w:fill="auto"/>
            <w:noWrap/>
            <w:vAlign w:val="bottom"/>
            <w:hideMark/>
          </w:tcPr>
          <w:p w14:paraId="42B3F74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0D2329E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190B5019"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620C8601"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157DB3A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167" w:type="dxa"/>
            <w:shd w:val="clear" w:color="auto" w:fill="auto"/>
            <w:noWrap/>
            <w:vAlign w:val="bottom"/>
            <w:hideMark/>
          </w:tcPr>
          <w:p w14:paraId="1262A920"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r>
      <w:tr w:rsidR="0027701E" w:rsidRPr="00D03FF5" w14:paraId="3D243BC5" w14:textId="77777777" w:rsidTr="00010FC0">
        <w:trPr>
          <w:trHeight w:val="320"/>
        </w:trPr>
        <w:tc>
          <w:tcPr>
            <w:tcW w:w="1555" w:type="dxa"/>
            <w:shd w:val="clear" w:color="auto" w:fill="auto"/>
            <w:noWrap/>
            <w:vAlign w:val="bottom"/>
            <w:hideMark/>
          </w:tcPr>
          <w:p w14:paraId="6759216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22</w:t>
            </w:r>
          </w:p>
        </w:tc>
        <w:tc>
          <w:tcPr>
            <w:tcW w:w="1275" w:type="dxa"/>
            <w:shd w:val="clear" w:color="auto" w:fill="auto"/>
            <w:noWrap/>
            <w:vAlign w:val="bottom"/>
            <w:hideMark/>
          </w:tcPr>
          <w:p w14:paraId="6163DD29"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6" w:type="dxa"/>
            <w:shd w:val="clear" w:color="auto" w:fill="auto"/>
            <w:noWrap/>
            <w:vAlign w:val="bottom"/>
            <w:hideMark/>
          </w:tcPr>
          <w:p w14:paraId="4F285F2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AD8807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EC62343"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524391BD"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167" w:type="dxa"/>
            <w:shd w:val="clear" w:color="auto" w:fill="auto"/>
            <w:noWrap/>
            <w:vAlign w:val="bottom"/>
            <w:hideMark/>
          </w:tcPr>
          <w:p w14:paraId="053AD5AF"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r>
      <w:tr w:rsidR="0027701E" w:rsidRPr="00D03FF5" w14:paraId="00B7ABCE" w14:textId="77777777" w:rsidTr="00010FC0">
        <w:trPr>
          <w:trHeight w:val="320"/>
        </w:trPr>
        <w:tc>
          <w:tcPr>
            <w:tcW w:w="1555" w:type="dxa"/>
            <w:shd w:val="clear" w:color="auto" w:fill="auto"/>
            <w:noWrap/>
            <w:vAlign w:val="bottom"/>
            <w:hideMark/>
          </w:tcPr>
          <w:p w14:paraId="3215B9F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23</w:t>
            </w:r>
          </w:p>
        </w:tc>
        <w:tc>
          <w:tcPr>
            <w:tcW w:w="1275" w:type="dxa"/>
            <w:shd w:val="clear" w:color="auto" w:fill="auto"/>
            <w:noWrap/>
            <w:vAlign w:val="bottom"/>
            <w:hideMark/>
          </w:tcPr>
          <w:p w14:paraId="068B80C3"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30D77861"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5531FC46"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79A7FDDD"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275" w:type="dxa"/>
            <w:shd w:val="clear" w:color="auto" w:fill="auto"/>
            <w:noWrap/>
            <w:vAlign w:val="bottom"/>
            <w:hideMark/>
          </w:tcPr>
          <w:p w14:paraId="3CC311D4"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228FC650"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329C178" w14:textId="77777777" w:rsidTr="00010FC0">
        <w:trPr>
          <w:trHeight w:val="320"/>
        </w:trPr>
        <w:tc>
          <w:tcPr>
            <w:tcW w:w="1555" w:type="dxa"/>
            <w:shd w:val="clear" w:color="auto" w:fill="auto"/>
            <w:noWrap/>
            <w:vAlign w:val="bottom"/>
            <w:hideMark/>
          </w:tcPr>
          <w:p w14:paraId="2146AEE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24</w:t>
            </w:r>
          </w:p>
        </w:tc>
        <w:tc>
          <w:tcPr>
            <w:tcW w:w="1275" w:type="dxa"/>
            <w:shd w:val="clear" w:color="auto" w:fill="auto"/>
            <w:noWrap/>
            <w:vAlign w:val="bottom"/>
            <w:hideMark/>
          </w:tcPr>
          <w:p w14:paraId="2FB11FE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920A3B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343467D3"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shd w:val="clear" w:color="auto" w:fill="auto"/>
            <w:noWrap/>
            <w:vAlign w:val="bottom"/>
            <w:hideMark/>
          </w:tcPr>
          <w:p w14:paraId="597FD361"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5" w:type="dxa"/>
            <w:shd w:val="clear" w:color="auto" w:fill="auto"/>
            <w:noWrap/>
            <w:vAlign w:val="bottom"/>
            <w:hideMark/>
          </w:tcPr>
          <w:p w14:paraId="17DD264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167" w:type="dxa"/>
            <w:shd w:val="clear" w:color="auto" w:fill="auto"/>
            <w:noWrap/>
            <w:vAlign w:val="bottom"/>
            <w:hideMark/>
          </w:tcPr>
          <w:p w14:paraId="1A114250"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r>
      <w:tr w:rsidR="0027701E" w:rsidRPr="00D03FF5" w14:paraId="5F69E915" w14:textId="77777777" w:rsidTr="00010FC0">
        <w:trPr>
          <w:trHeight w:val="320"/>
        </w:trPr>
        <w:tc>
          <w:tcPr>
            <w:tcW w:w="1555" w:type="dxa"/>
            <w:shd w:val="clear" w:color="auto" w:fill="auto"/>
            <w:noWrap/>
            <w:vAlign w:val="bottom"/>
            <w:hideMark/>
          </w:tcPr>
          <w:p w14:paraId="13EFDA3C"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25</w:t>
            </w:r>
          </w:p>
        </w:tc>
        <w:tc>
          <w:tcPr>
            <w:tcW w:w="1275" w:type="dxa"/>
            <w:shd w:val="clear" w:color="auto" w:fill="auto"/>
            <w:noWrap/>
            <w:vAlign w:val="bottom"/>
            <w:hideMark/>
          </w:tcPr>
          <w:p w14:paraId="7393E7C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0C2F3E58"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777E6E"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239E7E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5" w:type="dxa"/>
            <w:shd w:val="clear" w:color="auto" w:fill="auto"/>
            <w:noWrap/>
            <w:vAlign w:val="bottom"/>
            <w:hideMark/>
          </w:tcPr>
          <w:p w14:paraId="028152C5"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3651139B" w14:textId="77777777" w:rsidR="0027701E" w:rsidRPr="00D03FF5" w:rsidRDefault="0027701E" w:rsidP="00010FC0">
            <w:pPr>
              <w:jc w:val="center"/>
              <w:rPr>
                <w:rFonts w:ascii="Calibri" w:hAnsi="Calibri" w:cs="Calibri"/>
                <w:color w:val="000000"/>
              </w:rPr>
            </w:pPr>
            <w:r>
              <w:rPr>
                <w:rFonts w:ascii="Calibri" w:hAnsi="Calibri" w:cs="Calibri"/>
                <w:color w:val="000000"/>
              </w:rPr>
              <w:t>3</w:t>
            </w:r>
          </w:p>
        </w:tc>
      </w:tr>
      <w:tr w:rsidR="0027701E" w:rsidRPr="00D03FF5" w14:paraId="5F8F3912" w14:textId="77777777" w:rsidTr="00010FC0">
        <w:trPr>
          <w:trHeight w:val="320"/>
        </w:trPr>
        <w:tc>
          <w:tcPr>
            <w:tcW w:w="1555" w:type="dxa"/>
            <w:shd w:val="clear" w:color="auto" w:fill="auto"/>
            <w:noWrap/>
            <w:vAlign w:val="bottom"/>
            <w:hideMark/>
          </w:tcPr>
          <w:p w14:paraId="7D1FC3A2"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26</w:t>
            </w:r>
          </w:p>
        </w:tc>
        <w:tc>
          <w:tcPr>
            <w:tcW w:w="1275" w:type="dxa"/>
            <w:shd w:val="clear" w:color="auto" w:fill="auto"/>
            <w:noWrap/>
            <w:vAlign w:val="bottom"/>
            <w:hideMark/>
          </w:tcPr>
          <w:p w14:paraId="46A12B77"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c>
          <w:tcPr>
            <w:tcW w:w="1276" w:type="dxa"/>
            <w:shd w:val="clear" w:color="auto" w:fill="auto"/>
            <w:noWrap/>
            <w:vAlign w:val="bottom"/>
            <w:hideMark/>
          </w:tcPr>
          <w:p w14:paraId="300D59C2"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0B39460A" w14:textId="77777777" w:rsidR="0027701E" w:rsidRPr="00D03FF5" w:rsidRDefault="0027701E" w:rsidP="00010FC0">
            <w:pPr>
              <w:jc w:val="center"/>
              <w:rPr>
                <w:rFonts w:ascii="Calibri" w:hAnsi="Calibri" w:cs="Calibri"/>
                <w:color w:val="000000"/>
              </w:rPr>
            </w:pPr>
            <w:r>
              <w:rPr>
                <w:rFonts w:ascii="Calibri" w:hAnsi="Calibri" w:cs="Calibri"/>
                <w:color w:val="000000"/>
              </w:rPr>
              <w:t>12</w:t>
            </w:r>
          </w:p>
        </w:tc>
        <w:tc>
          <w:tcPr>
            <w:tcW w:w="1276" w:type="dxa"/>
            <w:shd w:val="clear" w:color="auto" w:fill="auto"/>
            <w:noWrap/>
            <w:vAlign w:val="bottom"/>
            <w:hideMark/>
          </w:tcPr>
          <w:p w14:paraId="2F40A9F4" w14:textId="77777777" w:rsidR="0027701E" w:rsidRPr="00D03FF5" w:rsidRDefault="0027701E" w:rsidP="00010FC0">
            <w:pPr>
              <w:jc w:val="center"/>
              <w:rPr>
                <w:rFonts w:ascii="Calibri" w:hAnsi="Calibri" w:cs="Calibri"/>
                <w:color w:val="000000"/>
              </w:rPr>
            </w:pPr>
            <w:r>
              <w:rPr>
                <w:rFonts w:ascii="Calibri" w:hAnsi="Calibri" w:cs="Calibri"/>
                <w:color w:val="000000"/>
              </w:rPr>
              <w:t>13</w:t>
            </w:r>
          </w:p>
        </w:tc>
        <w:tc>
          <w:tcPr>
            <w:tcW w:w="1275" w:type="dxa"/>
            <w:shd w:val="clear" w:color="auto" w:fill="auto"/>
            <w:noWrap/>
            <w:vAlign w:val="bottom"/>
            <w:hideMark/>
          </w:tcPr>
          <w:p w14:paraId="5EC4B195" w14:textId="77777777" w:rsidR="0027701E" w:rsidRPr="00D03FF5" w:rsidRDefault="0027701E" w:rsidP="00010FC0">
            <w:pPr>
              <w:jc w:val="center"/>
              <w:rPr>
                <w:rFonts w:ascii="Calibri" w:hAnsi="Calibri" w:cs="Calibri"/>
                <w:color w:val="000000"/>
              </w:rPr>
            </w:pPr>
            <w:r>
              <w:rPr>
                <w:rFonts w:ascii="Calibri" w:hAnsi="Calibri" w:cs="Calibri"/>
                <w:color w:val="000000"/>
              </w:rPr>
              <w:t>14</w:t>
            </w:r>
          </w:p>
        </w:tc>
        <w:tc>
          <w:tcPr>
            <w:tcW w:w="1167" w:type="dxa"/>
            <w:shd w:val="clear" w:color="auto" w:fill="auto"/>
            <w:noWrap/>
            <w:vAlign w:val="bottom"/>
            <w:hideMark/>
          </w:tcPr>
          <w:p w14:paraId="3ADD86F5"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114E6BD7" w14:textId="77777777" w:rsidTr="00010FC0">
        <w:trPr>
          <w:trHeight w:val="320"/>
        </w:trPr>
        <w:tc>
          <w:tcPr>
            <w:tcW w:w="1555" w:type="dxa"/>
            <w:shd w:val="clear" w:color="auto" w:fill="auto"/>
            <w:noWrap/>
            <w:vAlign w:val="bottom"/>
            <w:hideMark/>
          </w:tcPr>
          <w:p w14:paraId="148D601A"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27</w:t>
            </w:r>
          </w:p>
        </w:tc>
        <w:tc>
          <w:tcPr>
            <w:tcW w:w="1275" w:type="dxa"/>
            <w:shd w:val="clear" w:color="auto" w:fill="auto"/>
            <w:noWrap/>
            <w:vAlign w:val="bottom"/>
            <w:hideMark/>
          </w:tcPr>
          <w:p w14:paraId="0EAC82E4"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0B261636" w14:textId="77777777" w:rsidR="0027701E" w:rsidRPr="00D03FF5" w:rsidRDefault="0027701E" w:rsidP="00010FC0">
            <w:pPr>
              <w:jc w:val="center"/>
              <w:rPr>
                <w:rFonts w:ascii="Calibri" w:hAnsi="Calibri" w:cs="Calibri"/>
                <w:color w:val="000000"/>
              </w:rPr>
            </w:pPr>
            <w:r>
              <w:rPr>
                <w:rFonts w:ascii="Calibri" w:hAnsi="Calibri" w:cs="Calibri"/>
                <w:color w:val="000000"/>
              </w:rPr>
              <w:t>0</w:t>
            </w:r>
          </w:p>
        </w:tc>
        <w:tc>
          <w:tcPr>
            <w:tcW w:w="1276" w:type="dxa"/>
            <w:shd w:val="clear" w:color="auto" w:fill="auto"/>
            <w:noWrap/>
            <w:vAlign w:val="bottom"/>
            <w:hideMark/>
          </w:tcPr>
          <w:p w14:paraId="4F2EBDA1"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4F2DA32D"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24D9DF73"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167" w:type="dxa"/>
            <w:shd w:val="clear" w:color="auto" w:fill="auto"/>
            <w:noWrap/>
            <w:vAlign w:val="bottom"/>
            <w:hideMark/>
          </w:tcPr>
          <w:p w14:paraId="555DFA0B"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r>
      <w:tr w:rsidR="0027701E" w:rsidRPr="00D03FF5" w14:paraId="2BDAD2E1" w14:textId="77777777" w:rsidTr="00010FC0">
        <w:trPr>
          <w:trHeight w:val="320"/>
        </w:trPr>
        <w:tc>
          <w:tcPr>
            <w:tcW w:w="1555" w:type="dxa"/>
            <w:shd w:val="clear" w:color="auto" w:fill="auto"/>
            <w:noWrap/>
            <w:vAlign w:val="bottom"/>
            <w:hideMark/>
          </w:tcPr>
          <w:p w14:paraId="088BC38B"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28</w:t>
            </w:r>
          </w:p>
        </w:tc>
        <w:tc>
          <w:tcPr>
            <w:tcW w:w="1275" w:type="dxa"/>
            <w:shd w:val="clear" w:color="auto" w:fill="auto"/>
            <w:noWrap/>
            <w:vAlign w:val="bottom"/>
            <w:hideMark/>
          </w:tcPr>
          <w:p w14:paraId="74D953F4"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076BB24" w14:textId="77777777" w:rsidR="0027701E" w:rsidRPr="00D03FF5" w:rsidRDefault="0027701E" w:rsidP="00010FC0">
            <w:pPr>
              <w:jc w:val="center"/>
              <w:rPr>
                <w:rFonts w:ascii="Calibri" w:hAnsi="Calibri" w:cs="Calibri"/>
                <w:color w:val="000000"/>
              </w:rPr>
            </w:pPr>
            <w:r>
              <w:rPr>
                <w:rFonts w:ascii="Calibri" w:hAnsi="Calibri" w:cs="Calibri"/>
                <w:color w:val="000000"/>
              </w:rPr>
              <w:t>1</w:t>
            </w:r>
          </w:p>
        </w:tc>
        <w:tc>
          <w:tcPr>
            <w:tcW w:w="1276" w:type="dxa"/>
            <w:shd w:val="clear" w:color="auto" w:fill="auto"/>
            <w:noWrap/>
            <w:vAlign w:val="bottom"/>
            <w:hideMark/>
          </w:tcPr>
          <w:p w14:paraId="75F625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6" w:type="dxa"/>
            <w:shd w:val="clear" w:color="auto" w:fill="auto"/>
            <w:noWrap/>
            <w:vAlign w:val="bottom"/>
            <w:hideMark/>
          </w:tcPr>
          <w:p w14:paraId="7F0A7086"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275" w:type="dxa"/>
            <w:shd w:val="clear" w:color="auto" w:fill="auto"/>
            <w:noWrap/>
            <w:vAlign w:val="bottom"/>
            <w:hideMark/>
          </w:tcPr>
          <w:p w14:paraId="4E8BC5C8"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c>
          <w:tcPr>
            <w:tcW w:w="1167" w:type="dxa"/>
            <w:shd w:val="clear" w:color="auto" w:fill="auto"/>
            <w:noWrap/>
            <w:vAlign w:val="bottom"/>
            <w:hideMark/>
          </w:tcPr>
          <w:p w14:paraId="632F624B" w14:textId="77777777" w:rsidR="0027701E" w:rsidRPr="00D03FF5" w:rsidRDefault="0027701E" w:rsidP="00010FC0">
            <w:pPr>
              <w:jc w:val="center"/>
              <w:rPr>
                <w:rFonts w:ascii="Calibri" w:hAnsi="Calibri" w:cs="Calibri"/>
                <w:color w:val="000000"/>
              </w:rPr>
            </w:pPr>
            <w:r>
              <w:rPr>
                <w:rFonts w:ascii="Calibri" w:hAnsi="Calibri" w:cs="Calibri"/>
                <w:color w:val="000000"/>
              </w:rPr>
              <w:t>20</w:t>
            </w:r>
          </w:p>
        </w:tc>
      </w:tr>
      <w:tr w:rsidR="0027701E" w:rsidRPr="00D03FF5" w14:paraId="2E4D8A16" w14:textId="77777777" w:rsidTr="00010FC0">
        <w:trPr>
          <w:trHeight w:val="320"/>
        </w:trPr>
        <w:tc>
          <w:tcPr>
            <w:tcW w:w="1555" w:type="dxa"/>
            <w:shd w:val="clear" w:color="auto" w:fill="auto"/>
            <w:noWrap/>
            <w:vAlign w:val="bottom"/>
            <w:hideMark/>
          </w:tcPr>
          <w:p w14:paraId="04D8D058"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29</w:t>
            </w:r>
          </w:p>
        </w:tc>
        <w:tc>
          <w:tcPr>
            <w:tcW w:w="1275" w:type="dxa"/>
            <w:shd w:val="clear" w:color="auto" w:fill="auto"/>
            <w:noWrap/>
            <w:vAlign w:val="bottom"/>
            <w:hideMark/>
          </w:tcPr>
          <w:p w14:paraId="0CBD61D7"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6" w:type="dxa"/>
            <w:shd w:val="clear" w:color="auto" w:fill="auto"/>
            <w:noWrap/>
            <w:vAlign w:val="bottom"/>
            <w:hideMark/>
          </w:tcPr>
          <w:p w14:paraId="585F2C7A" w14:textId="77777777" w:rsidR="0027701E" w:rsidRPr="00D03FF5" w:rsidRDefault="0027701E" w:rsidP="00010FC0">
            <w:pPr>
              <w:jc w:val="center"/>
              <w:rPr>
                <w:rFonts w:ascii="Calibri" w:hAnsi="Calibri" w:cs="Calibri"/>
                <w:color w:val="000000"/>
              </w:rPr>
            </w:pPr>
            <w:r>
              <w:rPr>
                <w:rFonts w:ascii="Calibri" w:hAnsi="Calibri" w:cs="Calibri"/>
                <w:color w:val="000000"/>
              </w:rPr>
              <w:t>11</w:t>
            </w:r>
          </w:p>
        </w:tc>
        <w:tc>
          <w:tcPr>
            <w:tcW w:w="1276" w:type="dxa"/>
            <w:shd w:val="clear" w:color="auto" w:fill="auto"/>
            <w:noWrap/>
            <w:vAlign w:val="bottom"/>
            <w:hideMark/>
          </w:tcPr>
          <w:p w14:paraId="563A2713"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c>
          <w:tcPr>
            <w:tcW w:w="1276" w:type="dxa"/>
            <w:shd w:val="clear" w:color="auto" w:fill="auto"/>
            <w:noWrap/>
            <w:vAlign w:val="bottom"/>
            <w:hideMark/>
          </w:tcPr>
          <w:p w14:paraId="0FF9ED2E"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5" w:type="dxa"/>
            <w:shd w:val="clear" w:color="auto" w:fill="auto"/>
            <w:noWrap/>
            <w:vAlign w:val="bottom"/>
            <w:hideMark/>
          </w:tcPr>
          <w:p w14:paraId="020CB90F"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167" w:type="dxa"/>
            <w:shd w:val="clear" w:color="auto" w:fill="auto"/>
            <w:noWrap/>
            <w:vAlign w:val="bottom"/>
            <w:hideMark/>
          </w:tcPr>
          <w:p w14:paraId="3D242288" w14:textId="77777777" w:rsidR="0027701E" w:rsidRPr="00D03FF5" w:rsidRDefault="0027701E" w:rsidP="00010FC0">
            <w:pPr>
              <w:jc w:val="center"/>
              <w:rPr>
                <w:rFonts w:ascii="Calibri" w:hAnsi="Calibri" w:cs="Calibri"/>
                <w:color w:val="000000"/>
              </w:rPr>
            </w:pPr>
            <w:r>
              <w:rPr>
                <w:rFonts w:ascii="Calibri" w:hAnsi="Calibri" w:cs="Calibri"/>
                <w:color w:val="000000"/>
              </w:rPr>
              <w:t>6</w:t>
            </w:r>
          </w:p>
        </w:tc>
      </w:tr>
      <w:tr w:rsidR="0027701E" w:rsidRPr="00D03FF5" w14:paraId="1311155D" w14:textId="77777777" w:rsidTr="00010FC0">
        <w:trPr>
          <w:trHeight w:val="320"/>
        </w:trPr>
        <w:tc>
          <w:tcPr>
            <w:tcW w:w="1555" w:type="dxa"/>
            <w:shd w:val="clear" w:color="auto" w:fill="auto"/>
            <w:noWrap/>
            <w:vAlign w:val="bottom"/>
            <w:hideMark/>
          </w:tcPr>
          <w:p w14:paraId="6FB72DD4"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30</w:t>
            </w:r>
          </w:p>
        </w:tc>
        <w:tc>
          <w:tcPr>
            <w:tcW w:w="1275" w:type="dxa"/>
            <w:shd w:val="clear" w:color="auto" w:fill="auto"/>
            <w:noWrap/>
            <w:vAlign w:val="bottom"/>
            <w:hideMark/>
          </w:tcPr>
          <w:p w14:paraId="616614ED" w14:textId="77777777" w:rsidR="0027701E" w:rsidRPr="00D03FF5" w:rsidRDefault="0027701E" w:rsidP="00010FC0">
            <w:pPr>
              <w:jc w:val="center"/>
              <w:rPr>
                <w:rFonts w:ascii="Calibri" w:hAnsi="Calibri" w:cs="Calibri"/>
                <w:color w:val="000000"/>
              </w:rPr>
            </w:pPr>
            <w:r>
              <w:rPr>
                <w:rFonts w:ascii="Calibri" w:hAnsi="Calibri" w:cs="Calibri"/>
                <w:color w:val="000000"/>
              </w:rPr>
              <w:t>17</w:t>
            </w:r>
          </w:p>
        </w:tc>
        <w:tc>
          <w:tcPr>
            <w:tcW w:w="1276" w:type="dxa"/>
            <w:shd w:val="clear" w:color="auto" w:fill="auto"/>
            <w:noWrap/>
            <w:vAlign w:val="bottom"/>
            <w:hideMark/>
          </w:tcPr>
          <w:p w14:paraId="243DAC21"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shd w:val="clear" w:color="auto" w:fill="auto"/>
            <w:noWrap/>
            <w:vAlign w:val="bottom"/>
            <w:hideMark/>
          </w:tcPr>
          <w:p w14:paraId="6D013445"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shd w:val="clear" w:color="auto" w:fill="auto"/>
            <w:noWrap/>
            <w:vAlign w:val="bottom"/>
            <w:hideMark/>
          </w:tcPr>
          <w:p w14:paraId="623F237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275" w:type="dxa"/>
            <w:shd w:val="clear" w:color="auto" w:fill="auto"/>
            <w:noWrap/>
            <w:vAlign w:val="bottom"/>
            <w:hideMark/>
          </w:tcPr>
          <w:p w14:paraId="2B3F80F1" w14:textId="77777777" w:rsidR="0027701E" w:rsidRPr="00D03FF5" w:rsidRDefault="0027701E" w:rsidP="00010FC0">
            <w:pPr>
              <w:jc w:val="center"/>
              <w:rPr>
                <w:rFonts w:ascii="Calibri" w:hAnsi="Calibri" w:cs="Calibri"/>
                <w:color w:val="000000"/>
              </w:rPr>
            </w:pPr>
            <w:r>
              <w:rPr>
                <w:rFonts w:ascii="Calibri" w:hAnsi="Calibri" w:cs="Calibri"/>
                <w:color w:val="000000"/>
              </w:rPr>
              <w:t>21</w:t>
            </w:r>
          </w:p>
        </w:tc>
        <w:tc>
          <w:tcPr>
            <w:tcW w:w="1167" w:type="dxa"/>
            <w:shd w:val="clear" w:color="auto" w:fill="auto"/>
            <w:noWrap/>
            <w:vAlign w:val="bottom"/>
            <w:hideMark/>
          </w:tcPr>
          <w:p w14:paraId="3E425DB1" w14:textId="77777777" w:rsidR="0027701E" w:rsidRPr="00D03FF5" w:rsidRDefault="0027701E" w:rsidP="00010FC0">
            <w:pPr>
              <w:jc w:val="center"/>
              <w:rPr>
                <w:rFonts w:ascii="Calibri" w:hAnsi="Calibri" w:cs="Calibri"/>
                <w:color w:val="000000"/>
              </w:rPr>
            </w:pPr>
            <w:r>
              <w:rPr>
                <w:rFonts w:ascii="Calibri" w:hAnsi="Calibri" w:cs="Calibri"/>
                <w:color w:val="000000"/>
              </w:rPr>
              <w:t>10</w:t>
            </w:r>
          </w:p>
        </w:tc>
      </w:tr>
      <w:tr w:rsidR="0027701E" w:rsidRPr="00D03FF5" w14:paraId="7043096F" w14:textId="77777777" w:rsidTr="00010FC0">
        <w:trPr>
          <w:trHeight w:val="320"/>
        </w:trPr>
        <w:tc>
          <w:tcPr>
            <w:tcW w:w="1555" w:type="dxa"/>
            <w:shd w:val="clear" w:color="auto" w:fill="auto"/>
            <w:noWrap/>
            <w:vAlign w:val="bottom"/>
            <w:hideMark/>
          </w:tcPr>
          <w:p w14:paraId="116D3DE5"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31</w:t>
            </w:r>
          </w:p>
        </w:tc>
        <w:tc>
          <w:tcPr>
            <w:tcW w:w="1275" w:type="dxa"/>
            <w:shd w:val="clear" w:color="auto" w:fill="auto"/>
            <w:noWrap/>
            <w:vAlign w:val="bottom"/>
            <w:hideMark/>
          </w:tcPr>
          <w:p w14:paraId="26EC3B02"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276" w:type="dxa"/>
            <w:shd w:val="clear" w:color="auto" w:fill="auto"/>
            <w:noWrap/>
            <w:vAlign w:val="bottom"/>
            <w:hideMark/>
          </w:tcPr>
          <w:p w14:paraId="4FA073C6"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c>
          <w:tcPr>
            <w:tcW w:w="1276" w:type="dxa"/>
            <w:shd w:val="clear" w:color="auto" w:fill="auto"/>
            <w:noWrap/>
            <w:vAlign w:val="bottom"/>
            <w:hideMark/>
          </w:tcPr>
          <w:p w14:paraId="598647AC" w14:textId="77777777" w:rsidR="0027701E" w:rsidRPr="00D03FF5" w:rsidRDefault="0027701E" w:rsidP="00010FC0">
            <w:pPr>
              <w:jc w:val="center"/>
              <w:rPr>
                <w:rFonts w:ascii="Calibri" w:hAnsi="Calibri" w:cs="Calibri"/>
                <w:color w:val="000000"/>
              </w:rPr>
            </w:pPr>
            <w:r>
              <w:rPr>
                <w:rFonts w:ascii="Calibri" w:hAnsi="Calibri" w:cs="Calibri"/>
                <w:color w:val="000000"/>
              </w:rPr>
              <w:t>9</w:t>
            </w:r>
          </w:p>
        </w:tc>
        <w:tc>
          <w:tcPr>
            <w:tcW w:w="1276" w:type="dxa"/>
            <w:shd w:val="clear" w:color="auto" w:fill="auto"/>
            <w:noWrap/>
            <w:vAlign w:val="bottom"/>
            <w:hideMark/>
          </w:tcPr>
          <w:p w14:paraId="0F787C09" w14:textId="77777777" w:rsidR="0027701E" w:rsidRPr="00D03FF5" w:rsidRDefault="0027701E" w:rsidP="00010FC0">
            <w:pPr>
              <w:jc w:val="center"/>
              <w:rPr>
                <w:rFonts w:ascii="Calibri" w:hAnsi="Calibri" w:cs="Calibri"/>
                <w:color w:val="000000"/>
              </w:rPr>
            </w:pPr>
            <w:r>
              <w:rPr>
                <w:rFonts w:ascii="Calibri" w:hAnsi="Calibri" w:cs="Calibri"/>
                <w:color w:val="000000"/>
              </w:rPr>
              <w:t>19</w:t>
            </w:r>
          </w:p>
        </w:tc>
        <w:tc>
          <w:tcPr>
            <w:tcW w:w="1275" w:type="dxa"/>
            <w:shd w:val="clear" w:color="auto" w:fill="auto"/>
            <w:noWrap/>
            <w:vAlign w:val="bottom"/>
            <w:hideMark/>
          </w:tcPr>
          <w:p w14:paraId="1C3B23FD"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c>
          <w:tcPr>
            <w:tcW w:w="1167" w:type="dxa"/>
            <w:shd w:val="clear" w:color="auto" w:fill="auto"/>
            <w:noWrap/>
            <w:vAlign w:val="bottom"/>
            <w:hideMark/>
          </w:tcPr>
          <w:p w14:paraId="23E055A9" w14:textId="77777777" w:rsidR="0027701E" w:rsidRPr="00D03FF5" w:rsidRDefault="0027701E" w:rsidP="00010FC0">
            <w:pPr>
              <w:jc w:val="center"/>
              <w:rPr>
                <w:rFonts w:ascii="Calibri" w:hAnsi="Calibri" w:cs="Calibri"/>
                <w:color w:val="000000"/>
              </w:rPr>
            </w:pPr>
            <w:r>
              <w:rPr>
                <w:rFonts w:ascii="Calibri" w:hAnsi="Calibri" w:cs="Calibri"/>
                <w:color w:val="000000"/>
              </w:rPr>
              <w:t>8</w:t>
            </w:r>
          </w:p>
        </w:tc>
      </w:tr>
      <w:tr w:rsidR="0027701E" w:rsidRPr="00D03FF5" w14:paraId="32056568" w14:textId="77777777" w:rsidTr="00010FC0">
        <w:trPr>
          <w:trHeight w:val="320"/>
        </w:trPr>
        <w:tc>
          <w:tcPr>
            <w:tcW w:w="1555" w:type="dxa"/>
            <w:tcBorders>
              <w:bottom w:val="single" w:sz="4" w:space="0" w:color="auto"/>
            </w:tcBorders>
            <w:shd w:val="clear" w:color="auto" w:fill="auto"/>
            <w:noWrap/>
            <w:vAlign w:val="bottom"/>
            <w:hideMark/>
          </w:tcPr>
          <w:p w14:paraId="56CDEDBF" w14:textId="77777777" w:rsidR="0027701E" w:rsidRPr="00D03FF5" w:rsidRDefault="0027701E" w:rsidP="00010FC0">
            <w:pPr>
              <w:jc w:val="center"/>
              <w:rPr>
                <w:rFonts w:ascii="Calibri" w:hAnsi="Calibri" w:cs="Calibri"/>
                <w:color w:val="000000"/>
              </w:rPr>
            </w:pPr>
            <w:r w:rsidRPr="00D03FF5">
              <w:rPr>
                <w:rFonts w:ascii="Calibri" w:hAnsi="Calibri" w:cs="Calibri"/>
                <w:color w:val="000000"/>
              </w:rPr>
              <w:t>32</w:t>
            </w:r>
          </w:p>
        </w:tc>
        <w:tc>
          <w:tcPr>
            <w:tcW w:w="1275" w:type="dxa"/>
            <w:tcBorders>
              <w:bottom w:val="single" w:sz="4" w:space="0" w:color="auto"/>
            </w:tcBorders>
            <w:shd w:val="clear" w:color="auto" w:fill="auto"/>
            <w:noWrap/>
            <w:vAlign w:val="bottom"/>
            <w:hideMark/>
          </w:tcPr>
          <w:p w14:paraId="35268D22" w14:textId="77777777" w:rsidR="0027701E" w:rsidRPr="00D03FF5" w:rsidRDefault="0027701E" w:rsidP="00010FC0">
            <w:pPr>
              <w:jc w:val="center"/>
              <w:rPr>
                <w:rFonts w:ascii="Calibri" w:hAnsi="Calibri" w:cs="Calibri"/>
                <w:color w:val="000000"/>
              </w:rPr>
            </w:pPr>
            <w:r>
              <w:rPr>
                <w:rFonts w:ascii="Calibri" w:hAnsi="Calibri" w:cs="Calibri"/>
                <w:color w:val="000000"/>
              </w:rPr>
              <w:t>18</w:t>
            </w:r>
          </w:p>
        </w:tc>
        <w:tc>
          <w:tcPr>
            <w:tcW w:w="1276" w:type="dxa"/>
            <w:tcBorders>
              <w:bottom w:val="single" w:sz="4" w:space="0" w:color="auto"/>
            </w:tcBorders>
            <w:shd w:val="clear" w:color="auto" w:fill="auto"/>
            <w:noWrap/>
            <w:vAlign w:val="bottom"/>
            <w:hideMark/>
          </w:tcPr>
          <w:p w14:paraId="2301158A" w14:textId="77777777" w:rsidR="0027701E" w:rsidRPr="00D03FF5" w:rsidRDefault="0027701E" w:rsidP="00010FC0">
            <w:pPr>
              <w:jc w:val="center"/>
              <w:rPr>
                <w:rFonts w:ascii="Calibri" w:hAnsi="Calibri" w:cs="Calibri"/>
                <w:color w:val="000000"/>
              </w:rPr>
            </w:pPr>
            <w:r>
              <w:rPr>
                <w:rFonts w:ascii="Calibri" w:hAnsi="Calibri" w:cs="Calibri"/>
                <w:color w:val="000000"/>
              </w:rPr>
              <w:t>2</w:t>
            </w:r>
          </w:p>
        </w:tc>
        <w:tc>
          <w:tcPr>
            <w:tcW w:w="1276" w:type="dxa"/>
            <w:tcBorders>
              <w:bottom w:val="single" w:sz="4" w:space="0" w:color="auto"/>
            </w:tcBorders>
            <w:shd w:val="clear" w:color="auto" w:fill="auto"/>
            <w:noWrap/>
            <w:vAlign w:val="bottom"/>
            <w:hideMark/>
          </w:tcPr>
          <w:p w14:paraId="7BA40DD8" w14:textId="77777777" w:rsidR="0027701E" w:rsidRPr="00D03FF5" w:rsidRDefault="0027701E" w:rsidP="00010FC0">
            <w:pPr>
              <w:jc w:val="center"/>
              <w:rPr>
                <w:rFonts w:ascii="Calibri" w:hAnsi="Calibri" w:cs="Calibri"/>
                <w:color w:val="000000"/>
              </w:rPr>
            </w:pPr>
            <w:r>
              <w:rPr>
                <w:rFonts w:ascii="Calibri" w:hAnsi="Calibri" w:cs="Calibri"/>
                <w:color w:val="000000"/>
              </w:rPr>
              <w:t>15</w:t>
            </w:r>
          </w:p>
        </w:tc>
        <w:tc>
          <w:tcPr>
            <w:tcW w:w="1276" w:type="dxa"/>
            <w:tcBorders>
              <w:bottom w:val="single" w:sz="4" w:space="0" w:color="auto"/>
            </w:tcBorders>
            <w:shd w:val="clear" w:color="auto" w:fill="auto"/>
            <w:noWrap/>
            <w:vAlign w:val="bottom"/>
            <w:hideMark/>
          </w:tcPr>
          <w:p w14:paraId="5FB418F1" w14:textId="77777777" w:rsidR="0027701E" w:rsidRPr="00D03FF5" w:rsidRDefault="0027701E" w:rsidP="00010FC0">
            <w:pPr>
              <w:jc w:val="center"/>
              <w:rPr>
                <w:rFonts w:ascii="Calibri" w:hAnsi="Calibri" w:cs="Calibri"/>
                <w:color w:val="000000"/>
              </w:rPr>
            </w:pPr>
            <w:r>
              <w:rPr>
                <w:rFonts w:ascii="Calibri" w:hAnsi="Calibri" w:cs="Calibri"/>
                <w:color w:val="000000"/>
              </w:rPr>
              <w:t>16</w:t>
            </w:r>
          </w:p>
        </w:tc>
        <w:tc>
          <w:tcPr>
            <w:tcW w:w="1275" w:type="dxa"/>
            <w:tcBorders>
              <w:bottom w:val="single" w:sz="4" w:space="0" w:color="auto"/>
            </w:tcBorders>
            <w:shd w:val="clear" w:color="auto" w:fill="auto"/>
            <w:noWrap/>
            <w:vAlign w:val="bottom"/>
            <w:hideMark/>
          </w:tcPr>
          <w:p w14:paraId="1B2DD0F6" w14:textId="77777777" w:rsidR="0027701E" w:rsidRPr="00D03FF5" w:rsidRDefault="0027701E" w:rsidP="00010FC0">
            <w:pPr>
              <w:jc w:val="center"/>
              <w:rPr>
                <w:rFonts w:ascii="Calibri" w:hAnsi="Calibri" w:cs="Calibri"/>
                <w:color w:val="000000"/>
              </w:rPr>
            </w:pPr>
            <w:r>
              <w:rPr>
                <w:rFonts w:ascii="Calibri" w:hAnsi="Calibri" w:cs="Calibri"/>
                <w:color w:val="000000"/>
              </w:rPr>
              <w:t>5</w:t>
            </w:r>
          </w:p>
        </w:tc>
        <w:tc>
          <w:tcPr>
            <w:tcW w:w="1167" w:type="dxa"/>
            <w:tcBorders>
              <w:bottom w:val="single" w:sz="4" w:space="0" w:color="auto"/>
            </w:tcBorders>
            <w:shd w:val="clear" w:color="auto" w:fill="auto"/>
            <w:noWrap/>
            <w:vAlign w:val="bottom"/>
            <w:hideMark/>
          </w:tcPr>
          <w:p w14:paraId="47B62710" w14:textId="77777777" w:rsidR="0027701E" w:rsidRPr="00D03FF5" w:rsidRDefault="0027701E" w:rsidP="00010FC0">
            <w:pPr>
              <w:jc w:val="center"/>
              <w:rPr>
                <w:rFonts w:ascii="Calibri" w:hAnsi="Calibri" w:cs="Calibri"/>
                <w:color w:val="000000"/>
              </w:rPr>
            </w:pPr>
            <w:r>
              <w:rPr>
                <w:rFonts w:ascii="Calibri" w:hAnsi="Calibri" w:cs="Calibri"/>
                <w:color w:val="000000"/>
              </w:rPr>
              <w:t>4</w:t>
            </w:r>
          </w:p>
        </w:tc>
      </w:tr>
      <w:tr w:rsidR="0027701E" w:rsidRPr="00D03FF5" w14:paraId="1917E99B" w14:textId="77777777" w:rsidTr="00010FC0">
        <w:trPr>
          <w:trHeight w:val="320"/>
        </w:trPr>
        <w:tc>
          <w:tcPr>
            <w:tcW w:w="1555" w:type="dxa"/>
            <w:shd w:val="clear" w:color="auto" w:fill="F2F2F2" w:themeFill="background1" w:themeFillShade="F2"/>
            <w:noWrap/>
            <w:vAlign w:val="bottom"/>
            <w:hideMark/>
          </w:tcPr>
          <w:p w14:paraId="14102365" w14:textId="77777777" w:rsidR="0027701E" w:rsidRPr="00D03FF5" w:rsidRDefault="0027701E" w:rsidP="00010FC0">
            <w:pPr>
              <w:jc w:val="center"/>
              <w:rPr>
                <w:rFonts w:ascii="Calibri" w:hAnsi="Calibri" w:cs="Calibri"/>
                <w:b/>
                <w:bCs/>
                <w:color w:val="000000"/>
              </w:rPr>
            </w:pPr>
            <w:r w:rsidRPr="00D03FF5">
              <w:rPr>
                <w:rFonts w:ascii="Calibri" w:hAnsi="Calibri" w:cs="Calibri"/>
                <w:b/>
                <w:bCs/>
                <w:color w:val="000000"/>
              </w:rPr>
              <w:t>Avg</w:t>
            </w:r>
          </w:p>
        </w:tc>
        <w:tc>
          <w:tcPr>
            <w:tcW w:w="1275" w:type="dxa"/>
            <w:shd w:val="clear" w:color="auto" w:fill="F2F2F2" w:themeFill="background1" w:themeFillShade="F2"/>
            <w:noWrap/>
            <w:vAlign w:val="bottom"/>
            <w:hideMark/>
          </w:tcPr>
          <w:p w14:paraId="4A2AA0A6"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276" w:type="dxa"/>
            <w:shd w:val="clear" w:color="auto" w:fill="F2F2F2" w:themeFill="background1" w:themeFillShade="F2"/>
            <w:noWrap/>
            <w:vAlign w:val="bottom"/>
            <w:hideMark/>
          </w:tcPr>
          <w:p w14:paraId="6061DAAB" w14:textId="77777777" w:rsidR="0027701E" w:rsidRPr="00D03FF5" w:rsidRDefault="0027701E" w:rsidP="00010FC0">
            <w:pPr>
              <w:jc w:val="center"/>
              <w:rPr>
                <w:rFonts w:ascii="Calibri" w:hAnsi="Calibri" w:cs="Calibri"/>
                <w:b/>
                <w:bCs/>
                <w:color w:val="000000"/>
              </w:rPr>
            </w:pPr>
            <w:r>
              <w:rPr>
                <w:rFonts w:ascii="Calibri" w:hAnsi="Calibri" w:cs="Calibri"/>
                <w:color w:val="000000"/>
              </w:rPr>
              <w:t>8</w:t>
            </w:r>
          </w:p>
        </w:tc>
        <w:tc>
          <w:tcPr>
            <w:tcW w:w="1276" w:type="dxa"/>
            <w:shd w:val="clear" w:color="auto" w:fill="F2F2F2" w:themeFill="background1" w:themeFillShade="F2"/>
            <w:noWrap/>
            <w:vAlign w:val="bottom"/>
            <w:hideMark/>
          </w:tcPr>
          <w:p w14:paraId="250EAE36" w14:textId="77777777" w:rsidR="0027701E" w:rsidRPr="00D03FF5" w:rsidRDefault="0027701E" w:rsidP="00010FC0">
            <w:pPr>
              <w:jc w:val="center"/>
              <w:rPr>
                <w:rFonts w:ascii="Calibri" w:hAnsi="Calibri" w:cs="Calibri"/>
                <w:b/>
                <w:bCs/>
                <w:color w:val="000000"/>
              </w:rPr>
            </w:pPr>
            <w:r>
              <w:rPr>
                <w:rFonts w:ascii="Calibri" w:hAnsi="Calibri" w:cs="Calibri"/>
                <w:color w:val="000000"/>
              </w:rPr>
              <w:t>10.4</w:t>
            </w:r>
          </w:p>
        </w:tc>
        <w:tc>
          <w:tcPr>
            <w:tcW w:w="1276" w:type="dxa"/>
            <w:shd w:val="clear" w:color="auto" w:fill="F2F2F2" w:themeFill="background1" w:themeFillShade="F2"/>
            <w:noWrap/>
            <w:vAlign w:val="bottom"/>
            <w:hideMark/>
          </w:tcPr>
          <w:p w14:paraId="3F3E0A29" w14:textId="77777777" w:rsidR="0027701E" w:rsidRPr="00D03FF5" w:rsidRDefault="0027701E" w:rsidP="00010FC0">
            <w:pPr>
              <w:jc w:val="center"/>
              <w:rPr>
                <w:rFonts w:ascii="Calibri" w:hAnsi="Calibri" w:cs="Calibri"/>
                <w:b/>
                <w:bCs/>
                <w:color w:val="000000"/>
              </w:rPr>
            </w:pPr>
            <w:r>
              <w:rPr>
                <w:rFonts w:ascii="Calibri" w:hAnsi="Calibri" w:cs="Calibri"/>
                <w:color w:val="000000"/>
              </w:rPr>
              <w:t>16.3</w:t>
            </w:r>
          </w:p>
        </w:tc>
        <w:tc>
          <w:tcPr>
            <w:tcW w:w="1275" w:type="dxa"/>
            <w:shd w:val="clear" w:color="auto" w:fill="F2F2F2" w:themeFill="background1" w:themeFillShade="F2"/>
            <w:noWrap/>
            <w:vAlign w:val="bottom"/>
            <w:hideMark/>
          </w:tcPr>
          <w:p w14:paraId="4A1897BE" w14:textId="77777777" w:rsidR="0027701E" w:rsidRPr="00D03FF5" w:rsidRDefault="0027701E" w:rsidP="00010FC0">
            <w:pPr>
              <w:jc w:val="center"/>
              <w:rPr>
                <w:rFonts w:ascii="Calibri" w:hAnsi="Calibri" w:cs="Calibri"/>
                <w:b/>
                <w:bCs/>
                <w:color w:val="000000"/>
              </w:rPr>
            </w:pPr>
            <w:r>
              <w:rPr>
                <w:rFonts w:ascii="Calibri" w:hAnsi="Calibri" w:cs="Calibri"/>
                <w:color w:val="000000"/>
              </w:rPr>
              <w:t>12.7</w:t>
            </w:r>
          </w:p>
        </w:tc>
        <w:tc>
          <w:tcPr>
            <w:tcW w:w="1167" w:type="dxa"/>
            <w:shd w:val="clear" w:color="auto" w:fill="F2F2F2" w:themeFill="background1" w:themeFillShade="F2"/>
            <w:noWrap/>
            <w:vAlign w:val="bottom"/>
            <w:hideMark/>
          </w:tcPr>
          <w:p w14:paraId="2C822D7D" w14:textId="77777777" w:rsidR="0027701E" w:rsidRPr="00D03FF5" w:rsidRDefault="0027701E" w:rsidP="00010FC0">
            <w:pPr>
              <w:jc w:val="center"/>
              <w:rPr>
                <w:rFonts w:ascii="Calibri" w:hAnsi="Calibri" w:cs="Calibri"/>
                <w:b/>
                <w:bCs/>
                <w:color w:val="000000"/>
              </w:rPr>
            </w:pPr>
            <w:r>
              <w:rPr>
                <w:rFonts w:ascii="Calibri" w:hAnsi="Calibri" w:cs="Calibri"/>
                <w:color w:val="000000"/>
              </w:rPr>
              <w:t>9.1</w:t>
            </w:r>
          </w:p>
        </w:tc>
      </w:tr>
    </w:tbl>
    <w:p w14:paraId="4569A6F1" w14:textId="77777777" w:rsidR="0027701E" w:rsidRDefault="0027701E" w:rsidP="0027701E">
      <w:pPr>
        <w:rPr>
          <w:lang w:val="en-US"/>
        </w:rPr>
      </w:pPr>
    </w:p>
    <w:p w14:paraId="013637E8" w14:textId="77777777" w:rsidR="0027701E" w:rsidRDefault="0027701E" w:rsidP="0027701E">
      <w:pPr>
        <w:rPr>
          <w:lang w:val="en-US"/>
        </w:rPr>
      </w:pPr>
    </w:p>
    <w:p w14:paraId="7C9A3822" w14:textId="31F9DDA1" w:rsidR="000F1C89" w:rsidRDefault="000F1C89" w:rsidP="000F1C89">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I.6: NASA-TLX Raw Scores for VSUP</w:t>
      </w:r>
    </w:p>
    <w:p w14:paraId="27C3695C" w14:textId="0EADB096" w:rsidR="0027701E" w:rsidRDefault="0027701E" w:rsidP="00980254">
      <w:pPr>
        <w:rPr>
          <w:rFonts w:ascii="Times" w:hAnsi="Times"/>
          <w:color w:val="000000" w:themeColor="text1"/>
          <w:sz w:val="23"/>
          <w:szCs w:val="23"/>
          <w:shd w:val="clear" w:color="auto" w:fill="FFFFFF"/>
          <w:lang w:val="en-US"/>
        </w:rPr>
      </w:pPr>
    </w:p>
    <w:p w14:paraId="385C2CE1" w14:textId="47ED46BE" w:rsidR="0027701E" w:rsidRDefault="0027701E" w:rsidP="00980254">
      <w:pPr>
        <w:rPr>
          <w:rFonts w:ascii="Times" w:hAnsi="Times"/>
          <w:color w:val="000000" w:themeColor="text1"/>
          <w:sz w:val="23"/>
          <w:szCs w:val="23"/>
          <w:shd w:val="clear" w:color="auto" w:fill="FFFFFF"/>
          <w:lang w:val="en-US"/>
        </w:rPr>
      </w:pPr>
    </w:p>
    <w:p w14:paraId="74BFAFB3" w14:textId="78C46D92" w:rsidR="0027701E" w:rsidRDefault="0027701E" w:rsidP="00980254">
      <w:pPr>
        <w:rPr>
          <w:rFonts w:ascii="Times" w:hAnsi="Times"/>
          <w:color w:val="000000" w:themeColor="text1"/>
          <w:sz w:val="23"/>
          <w:szCs w:val="23"/>
          <w:shd w:val="clear" w:color="auto" w:fill="FFFFFF"/>
          <w:lang w:val="en-US"/>
        </w:rPr>
      </w:pPr>
    </w:p>
    <w:p w14:paraId="22AC6A82" w14:textId="4B7EC96E" w:rsidR="0027701E" w:rsidRDefault="0027701E" w:rsidP="00980254">
      <w:pPr>
        <w:rPr>
          <w:rFonts w:ascii="Times" w:hAnsi="Times"/>
          <w:color w:val="000000" w:themeColor="text1"/>
          <w:sz w:val="23"/>
          <w:szCs w:val="23"/>
          <w:shd w:val="clear" w:color="auto" w:fill="FFFFFF"/>
          <w:lang w:val="en-US"/>
        </w:rPr>
      </w:pPr>
    </w:p>
    <w:p w14:paraId="6D93FAC5" w14:textId="61083CCB" w:rsidR="0027701E" w:rsidRDefault="0027701E" w:rsidP="00980254">
      <w:pPr>
        <w:rPr>
          <w:rFonts w:ascii="Times" w:hAnsi="Times"/>
          <w:color w:val="000000" w:themeColor="text1"/>
          <w:sz w:val="23"/>
          <w:szCs w:val="23"/>
          <w:shd w:val="clear" w:color="auto" w:fill="FFFFFF"/>
          <w:lang w:val="en-US"/>
        </w:rPr>
      </w:pPr>
    </w:p>
    <w:p w14:paraId="529503A8" w14:textId="5D966841" w:rsidR="0027701E" w:rsidRDefault="0027701E" w:rsidP="0027701E">
      <w:pPr>
        <w:rPr>
          <w:b/>
          <w:bCs/>
          <w:lang w:val="en-US"/>
        </w:rPr>
      </w:pPr>
      <w:r w:rsidRPr="005672AE">
        <w:rPr>
          <w:b/>
          <w:bCs/>
          <w:lang w:val="en-US"/>
        </w:rPr>
        <w:lastRenderedPageBreak/>
        <w:t>Total time</w:t>
      </w:r>
      <w:r w:rsidR="001E40B9">
        <w:rPr>
          <w:b/>
          <w:bCs/>
          <w:lang w:val="en-US"/>
        </w:rPr>
        <w:t>(minutes) utilized</w:t>
      </w:r>
      <w:r w:rsidRPr="005672AE">
        <w:rPr>
          <w:b/>
          <w:bCs/>
          <w:lang w:val="en-US"/>
        </w:rPr>
        <w:t xml:space="preserve">: </w:t>
      </w:r>
      <w:r w:rsidR="001E40B9">
        <w:rPr>
          <w:b/>
          <w:bCs/>
          <w:lang w:val="en-US"/>
        </w:rPr>
        <w:t>for</w:t>
      </w:r>
      <w:r w:rsidRPr="005672AE">
        <w:rPr>
          <w:b/>
          <w:bCs/>
          <w:lang w:val="en-US"/>
        </w:rPr>
        <w:t xml:space="preserve"> 8 questions</w:t>
      </w:r>
      <w:r w:rsidR="001E40B9">
        <w:rPr>
          <w:b/>
          <w:bCs/>
          <w:lang w:val="en-US"/>
        </w:rPr>
        <w:t xml:space="preserve"> per component</w:t>
      </w:r>
    </w:p>
    <w:p w14:paraId="6E2A6598" w14:textId="77777777" w:rsidR="001A5202" w:rsidRPr="005672AE" w:rsidRDefault="001A5202" w:rsidP="0027701E">
      <w:pPr>
        <w:rPr>
          <w:b/>
          <w:bCs/>
          <w:lang w:val="en-US"/>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2126"/>
        <w:gridCol w:w="1843"/>
        <w:gridCol w:w="2126"/>
        <w:gridCol w:w="2268"/>
      </w:tblGrid>
      <w:tr w:rsidR="0027701E" w:rsidRPr="0065406B" w14:paraId="10FC3CA6" w14:textId="77777777" w:rsidTr="00373402">
        <w:trPr>
          <w:trHeight w:val="320"/>
        </w:trPr>
        <w:tc>
          <w:tcPr>
            <w:tcW w:w="704" w:type="dxa"/>
            <w:shd w:val="clear" w:color="auto" w:fill="auto"/>
            <w:noWrap/>
            <w:vAlign w:val="bottom"/>
            <w:hideMark/>
          </w:tcPr>
          <w:p w14:paraId="39BA3759" w14:textId="3E0CAECB" w:rsidR="0027701E" w:rsidRPr="00373402" w:rsidRDefault="00A30768" w:rsidP="00373402">
            <w:pPr>
              <w:rPr>
                <w:rFonts w:ascii="Calibri" w:hAnsi="Calibri" w:cs="Calibri"/>
                <w:b/>
                <w:bCs/>
                <w:color w:val="000000"/>
              </w:rPr>
            </w:pPr>
            <w:r>
              <w:rPr>
                <w:rFonts w:ascii="Calibri" w:hAnsi="Calibri" w:cs="Calibri"/>
                <w:b/>
                <w:bCs/>
                <w:color w:val="000000"/>
              </w:rPr>
              <w:t xml:space="preserve"> PID</w:t>
            </w:r>
          </w:p>
        </w:tc>
        <w:tc>
          <w:tcPr>
            <w:tcW w:w="2126" w:type="dxa"/>
            <w:shd w:val="clear" w:color="auto" w:fill="auto"/>
            <w:noWrap/>
            <w:vAlign w:val="bottom"/>
            <w:hideMark/>
          </w:tcPr>
          <w:p w14:paraId="37EA19B7" w14:textId="48BC9821" w:rsidR="0027701E" w:rsidRPr="00373402" w:rsidRDefault="00A37D6D" w:rsidP="00010FC0">
            <w:pPr>
              <w:jc w:val="center"/>
              <w:rPr>
                <w:rFonts w:ascii="Calibri" w:hAnsi="Calibri" w:cs="Calibri"/>
                <w:b/>
                <w:bCs/>
                <w:color w:val="000000"/>
              </w:rPr>
            </w:pPr>
            <w:proofErr w:type="spellStart"/>
            <w:r>
              <w:rPr>
                <w:rFonts w:ascii="Calibri" w:hAnsi="Calibri" w:cs="Calibri"/>
                <w:b/>
                <w:bCs/>
                <w:color w:val="000000"/>
              </w:rPr>
              <w:t>CA</w:t>
            </w:r>
            <w:r w:rsidR="00A30768">
              <w:rPr>
                <w:rFonts w:ascii="Calibri" w:hAnsi="Calibri" w:cs="Calibri"/>
                <w:b/>
                <w:bCs/>
                <w:color w:val="000000"/>
              </w:rPr>
              <w:t>+B</w:t>
            </w:r>
            <w:r w:rsidR="0027701E" w:rsidRPr="00373402">
              <w:rPr>
                <w:rFonts w:ascii="Calibri" w:hAnsi="Calibri" w:cs="Calibri"/>
                <w:b/>
                <w:bCs/>
                <w:color w:val="000000"/>
              </w:rPr>
              <w:t>ubble</w:t>
            </w:r>
            <w:proofErr w:type="spellEnd"/>
          </w:p>
        </w:tc>
        <w:tc>
          <w:tcPr>
            <w:tcW w:w="1843" w:type="dxa"/>
            <w:shd w:val="clear" w:color="auto" w:fill="auto"/>
            <w:noWrap/>
            <w:vAlign w:val="bottom"/>
            <w:hideMark/>
          </w:tcPr>
          <w:p w14:paraId="2AE946CA" w14:textId="77490357"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CA+G</w:t>
            </w:r>
            <w:r w:rsidR="0027701E" w:rsidRPr="00373402">
              <w:rPr>
                <w:rFonts w:ascii="Calibri" w:hAnsi="Calibri" w:cs="Calibri"/>
                <w:b/>
                <w:bCs/>
                <w:color w:val="000000"/>
              </w:rPr>
              <w:t>rid</w:t>
            </w:r>
            <w:proofErr w:type="spellEnd"/>
          </w:p>
        </w:tc>
        <w:tc>
          <w:tcPr>
            <w:tcW w:w="2126" w:type="dxa"/>
            <w:shd w:val="clear" w:color="auto" w:fill="auto"/>
            <w:noWrap/>
            <w:vAlign w:val="bottom"/>
            <w:hideMark/>
          </w:tcPr>
          <w:p w14:paraId="524D8DE5" w14:textId="71ADF64C"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VSUP+B</w:t>
            </w:r>
            <w:r w:rsidR="0027701E" w:rsidRPr="00373402">
              <w:rPr>
                <w:rFonts w:ascii="Calibri" w:hAnsi="Calibri" w:cs="Calibri"/>
                <w:b/>
                <w:bCs/>
                <w:color w:val="000000"/>
              </w:rPr>
              <w:t>ubble</w:t>
            </w:r>
            <w:proofErr w:type="spellEnd"/>
          </w:p>
        </w:tc>
        <w:tc>
          <w:tcPr>
            <w:tcW w:w="2268" w:type="dxa"/>
            <w:shd w:val="clear" w:color="auto" w:fill="auto"/>
            <w:noWrap/>
            <w:vAlign w:val="bottom"/>
            <w:hideMark/>
          </w:tcPr>
          <w:p w14:paraId="04497438" w14:textId="78A133FE" w:rsidR="0027701E" w:rsidRPr="00373402" w:rsidRDefault="00A30768" w:rsidP="00010FC0">
            <w:pPr>
              <w:jc w:val="center"/>
              <w:rPr>
                <w:rFonts w:ascii="Calibri" w:hAnsi="Calibri" w:cs="Calibri"/>
                <w:b/>
                <w:bCs/>
                <w:color w:val="000000"/>
              </w:rPr>
            </w:pPr>
            <w:proofErr w:type="spellStart"/>
            <w:r>
              <w:rPr>
                <w:rFonts w:ascii="Calibri" w:hAnsi="Calibri" w:cs="Calibri"/>
                <w:b/>
                <w:bCs/>
                <w:color w:val="000000"/>
              </w:rPr>
              <w:t>VSUP+G</w:t>
            </w:r>
            <w:r w:rsidR="0027701E" w:rsidRPr="00373402">
              <w:rPr>
                <w:rFonts w:ascii="Calibri" w:hAnsi="Calibri" w:cs="Calibri"/>
                <w:b/>
                <w:bCs/>
                <w:color w:val="000000"/>
              </w:rPr>
              <w:t>rid</w:t>
            </w:r>
            <w:proofErr w:type="spellEnd"/>
          </w:p>
        </w:tc>
      </w:tr>
      <w:tr w:rsidR="0027701E" w:rsidRPr="0065406B" w14:paraId="7B0DC173" w14:textId="77777777" w:rsidTr="00373402">
        <w:trPr>
          <w:trHeight w:val="320"/>
        </w:trPr>
        <w:tc>
          <w:tcPr>
            <w:tcW w:w="704" w:type="dxa"/>
            <w:shd w:val="clear" w:color="auto" w:fill="auto"/>
            <w:noWrap/>
            <w:vAlign w:val="bottom"/>
            <w:hideMark/>
          </w:tcPr>
          <w:p w14:paraId="37AF578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w:t>
            </w:r>
          </w:p>
        </w:tc>
        <w:tc>
          <w:tcPr>
            <w:tcW w:w="2126" w:type="dxa"/>
            <w:shd w:val="clear" w:color="auto" w:fill="auto"/>
            <w:noWrap/>
            <w:vAlign w:val="bottom"/>
            <w:hideMark/>
          </w:tcPr>
          <w:p w14:paraId="5CBE1B8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0433E8F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567BE433"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69EE6E63"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0272499A" w14:textId="77777777" w:rsidTr="00373402">
        <w:trPr>
          <w:trHeight w:val="320"/>
        </w:trPr>
        <w:tc>
          <w:tcPr>
            <w:tcW w:w="704" w:type="dxa"/>
            <w:shd w:val="clear" w:color="auto" w:fill="auto"/>
            <w:noWrap/>
            <w:vAlign w:val="bottom"/>
            <w:hideMark/>
          </w:tcPr>
          <w:p w14:paraId="59C351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w:t>
            </w:r>
          </w:p>
        </w:tc>
        <w:tc>
          <w:tcPr>
            <w:tcW w:w="2126" w:type="dxa"/>
            <w:shd w:val="clear" w:color="auto" w:fill="auto"/>
            <w:noWrap/>
            <w:vAlign w:val="bottom"/>
            <w:hideMark/>
          </w:tcPr>
          <w:p w14:paraId="35257359"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1843" w:type="dxa"/>
            <w:shd w:val="clear" w:color="auto" w:fill="auto"/>
            <w:noWrap/>
            <w:vAlign w:val="bottom"/>
            <w:hideMark/>
          </w:tcPr>
          <w:p w14:paraId="78C6E350"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126" w:type="dxa"/>
            <w:shd w:val="clear" w:color="auto" w:fill="auto"/>
            <w:noWrap/>
            <w:vAlign w:val="bottom"/>
            <w:hideMark/>
          </w:tcPr>
          <w:p w14:paraId="010B66EF"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2D787D79"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653BECCA" w14:textId="77777777" w:rsidTr="00373402">
        <w:trPr>
          <w:trHeight w:val="320"/>
        </w:trPr>
        <w:tc>
          <w:tcPr>
            <w:tcW w:w="704" w:type="dxa"/>
            <w:shd w:val="clear" w:color="auto" w:fill="auto"/>
            <w:noWrap/>
            <w:vAlign w:val="bottom"/>
            <w:hideMark/>
          </w:tcPr>
          <w:p w14:paraId="757E523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w:t>
            </w:r>
          </w:p>
        </w:tc>
        <w:tc>
          <w:tcPr>
            <w:tcW w:w="2126" w:type="dxa"/>
            <w:shd w:val="clear" w:color="auto" w:fill="auto"/>
            <w:noWrap/>
            <w:vAlign w:val="bottom"/>
            <w:hideMark/>
          </w:tcPr>
          <w:p w14:paraId="0A2562E4"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574F6F50"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1D6E2988"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263BF53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742C89C9" w14:textId="77777777" w:rsidTr="00373402">
        <w:trPr>
          <w:trHeight w:val="320"/>
        </w:trPr>
        <w:tc>
          <w:tcPr>
            <w:tcW w:w="704" w:type="dxa"/>
            <w:shd w:val="clear" w:color="auto" w:fill="auto"/>
            <w:noWrap/>
            <w:vAlign w:val="bottom"/>
            <w:hideMark/>
          </w:tcPr>
          <w:p w14:paraId="46F7F41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4</w:t>
            </w:r>
          </w:p>
        </w:tc>
        <w:tc>
          <w:tcPr>
            <w:tcW w:w="2126" w:type="dxa"/>
            <w:shd w:val="clear" w:color="auto" w:fill="auto"/>
            <w:noWrap/>
            <w:vAlign w:val="bottom"/>
            <w:hideMark/>
          </w:tcPr>
          <w:p w14:paraId="315C4072"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1843" w:type="dxa"/>
            <w:shd w:val="clear" w:color="auto" w:fill="auto"/>
            <w:noWrap/>
            <w:vAlign w:val="bottom"/>
            <w:hideMark/>
          </w:tcPr>
          <w:p w14:paraId="3B211554" w14:textId="77777777" w:rsidR="0027701E" w:rsidRPr="0065406B" w:rsidRDefault="0027701E" w:rsidP="00010FC0">
            <w:pPr>
              <w:jc w:val="center"/>
              <w:rPr>
                <w:rFonts w:ascii="Calibri" w:hAnsi="Calibri" w:cs="Calibri"/>
                <w:color w:val="000000"/>
              </w:rPr>
            </w:pPr>
            <w:r>
              <w:rPr>
                <w:rFonts w:ascii="Calibri" w:hAnsi="Calibri" w:cs="Calibri"/>
                <w:color w:val="000000"/>
              </w:rPr>
              <w:t>5.8</w:t>
            </w:r>
          </w:p>
        </w:tc>
        <w:tc>
          <w:tcPr>
            <w:tcW w:w="2126" w:type="dxa"/>
            <w:shd w:val="clear" w:color="auto" w:fill="auto"/>
            <w:noWrap/>
            <w:vAlign w:val="bottom"/>
            <w:hideMark/>
          </w:tcPr>
          <w:p w14:paraId="7F3C0F07"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268" w:type="dxa"/>
            <w:shd w:val="clear" w:color="auto" w:fill="auto"/>
            <w:noWrap/>
            <w:vAlign w:val="bottom"/>
            <w:hideMark/>
          </w:tcPr>
          <w:p w14:paraId="3E1985B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477C6204" w14:textId="77777777" w:rsidTr="00373402">
        <w:trPr>
          <w:trHeight w:val="320"/>
        </w:trPr>
        <w:tc>
          <w:tcPr>
            <w:tcW w:w="704" w:type="dxa"/>
            <w:shd w:val="clear" w:color="auto" w:fill="auto"/>
            <w:noWrap/>
            <w:vAlign w:val="bottom"/>
            <w:hideMark/>
          </w:tcPr>
          <w:p w14:paraId="6BAED3F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5</w:t>
            </w:r>
          </w:p>
        </w:tc>
        <w:tc>
          <w:tcPr>
            <w:tcW w:w="2126" w:type="dxa"/>
            <w:shd w:val="clear" w:color="auto" w:fill="auto"/>
            <w:noWrap/>
            <w:vAlign w:val="bottom"/>
            <w:hideMark/>
          </w:tcPr>
          <w:p w14:paraId="2D066C98"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6A80D02B"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6ABEF05D"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3A180B75" w14:textId="77777777" w:rsidR="0027701E" w:rsidRPr="0065406B" w:rsidRDefault="0027701E" w:rsidP="00010FC0">
            <w:pPr>
              <w:jc w:val="center"/>
              <w:rPr>
                <w:rFonts w:ascii="Calibri" w:hAnsi="Calibri" w:cs="Calibri"/>
                <w:color w:val="000000"/>
              </w:rPr>
            </w:pPr>
            <w:r>
              <w:rPr>
                <w:rFonts w:ascii="Calibri" w:hAnsi="Calibri" w:cs="Calibri"/>
                <w:color w:val="000000"/>
              </w:rPr>
              <w:t>4</w:t>
            </w:r>
          </w:p>
        </w:tc>
      </w:tr>
      <w:tr w:rsidR="0027701E" w:rsidRPr="0065406B" w14:paraId="3C82CB3B" w14:textId="77777777" w:rsidTr="00373402">
        <w:trPr>
          <w:trHeight w:val="320"/>
        </w:trPr>
        <w:tc>
          <w:tcPr>
            <w:tcW w:w="704" w:type="dxa"/>
            <w:shd w:val="clear" w:color="auto" w:fill="auto"/>
            <w:noWrap/>
            <w:vAlign w:val="bottom"/>
            <w:hideMark/>
          </w:tcPr>
          <w:p w14:paraId="09C91D7B"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6</w:t>
            </w:r>
          </w:p>
        </w:tc>
        <w:tc>
          <w:tcPr>
            <w:tcW w:w="2126" w:type="dxa"/>
            <w:shd w:val="clear" w:color="auto" w:fill="auto"/>
            <w:noWrap/>
            <w:vAlign w:val="bottom"/>
            <w:hideMark/>
          </w:tcPr>
          <w:p w14:paraId="037CABFD"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60DEB424"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126" w:type="dxa"/>
            <w:shd w:val="clear" w:color="auto" w:fill="auto"/>
            <w:noWrap/>
            <w:vAlign w:val="bottom"/>
            <w:hideMark/>
          </w:tcPr>
          <w:p w14:paraId="5AB1C1DC" w14:textId="77777777" w:rsidR="0027701E" w:rsidRPr="0065406B" w:rsidRDefault="0027701E" w:rsidP="00010FC0">
            <w:pPr>
              <w:jc w:val="center"/>
              <w:rPr>
                <w:rFonts w:ascii="Calibri" w:hAnsi="Calibri" w:cs="Calibri"/>
                <w:color w:val="000000"/>
              </w:rPr>
            </w:pPr>
            <w:r>
              <w:rPr>
                <w:rFonts w:ascii="Calibri" w:hAnsi="Calibri" w:cs="Calibri"/>
                <w:color w:val="000000"/>
              </w:rPr>
              <w:t>2.8</w:t>
            </w:r>
          </w:p>
        </w:tc>
        <w:tc>
          <w:tcPr>
            <w:tcW w:w="2268" w:type="dxa"/>
            <w:shd w:val="clear" w:color="auto" w:fill="auto"/>
            <w:noWrap/>
            <w:vAlign w:val="bottom"/>
            <w:hideMark/>
          </w:tcPr>
          <w:p w14:paraId="70670DA1"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CDD0D0" w14:textId="77777777" w:rsidTr="00373402">
        <w:trPr>
          <w:trHeight w:val="320"/>
        </w:trPr>
        <w:tc>
          <w:tcPr>
            <w:tcW w:w="704" w:type="dxa"/>
            <w:shd w:val="clear" w:color="auto" w:fill="auto"/>
            <w:noWrap/>
            <w:vAlign w:val="bottom"/>
            <w:hideMark/>
          </w:tcPr>
          <w:p w14:paraId="00BB66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7</w:t>
            </w:r>
          </w:p>
        </w:tc>
        <w:tc>
          <w:tcPr>
            <w:tcW w:w="2126" w:type="dxa"/>
            <w:shd w:val="clear" w:color="auto" w:fill="auto"/>
            <w:noWrap/>
            <w:vAlign w:val="bottom"/>
            <w:hideMark/>
          </w:tcPr>
          <w:p w14:paraId="304810B1"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1843" w:type="dxa"/>
            <w:shd w:val="clear" w:color="auto" w:fill="auto"/>
            <w:noWrap/>
            <w:vAlign w:val="bottom"/>
            <w:hideMark/>
          </w:tcPr>
          <w:p w14:paraId="57B520B4"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126" w:type="dxa"/>
            <w:shd w:val="clear" w:color="auto" w:fill="auto"/>
            <w:noWrap/>
            <w:vAlign w:val="bottom"/>
            <w:hideMark/>
          </w:tcPr>
          <w:p w14:paraId="5AB48CE4"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B8DF3C6"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r>
      <w:tr w:rsidR="0027701E" w:rsidRPr="0065406B" w14:paraId="7E927F1B" w14:textId="77777777" w:rsidTr="00373402">
        <w:trPr>
          <w:trHeight w:val="320"/>
        </w:trPr>
        <w:tc>
          <w:tcPr>
            <w:tcW w:w="704" w:type="dxa"/>
            <w:shd w:val="clear" w:color="auto" w:fill="auto"/>
            <w:noWrap/>
            <w:vAlign w:val="bottom"/>
            <w:hideMark/>
          </w:tcPr>
          <w:p w14:paraId="45D0AC41"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8</w:t>
            </w:r>
          </w:p>
        </w:tc>
        <w:tc>
          <w:tcPr>
            <w:tcW w:w="2126" w:type="dxa"/>
            <w:shd w:val="clear" w:color="auto" w:fill="auto"/>
            <w:noWrap/>
            <w:vAlign w:val="bottom"/>
            <w:hideMark/>
          </w:tcPr>
          <w:p w14:paraId="716D1AA5"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1A40E67"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2126" w:type="dxa"/>
            <w:shd w:val="clear" w:color="auto" w:fill="auto"/>
            <w:noWrap/>
            <w:vAlign w:val="bottom"/>
            <w:hideMark/>
          </w:tcPr>
          <w:p w14:paraId="0DC92C9C"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268" w:type="dxa"/>
            <w:shd w:val="clear" w:color="auto" w:fill="auto"/>
            <w:noWrap/>
            <w:vAlign w:val="bottom"/>
            <w:hideMark/>
          </w:tcPr>
          <w:p w14:paraId="79C11012"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08DE010B" w14:textId="77777777" w:rsidTr="00373402">
        <w:trPr>
          <w:trHeight w:val="320"/>
        </w:trPr>
        <w:tc>
          <w:tcPr>
            <w:tcW w:w="704" w:type="dxa"/>
            <w:shd w:val="clear" w:color="auto" w:fill="auto"/>
            <w:noWrap/>
            <w:vAlign w:val="bottom"/>
            <w:hideMark/>
          </w:tcPr>
          <w:p w14:paraId="55231B1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9</w:t>
            </w:r>
          </w:p>
        </w:tc>
        <w:tc>
          <w:tcPr>
            <w:tcW w:w="2126" w:type="dxa"/>
            <w:shd w:val="clear" w:color="auto" w:fill="auto"/>
            <w:noWrap/>
            <w:vAlign w:val="bottom"/>
            <w:hideMark/>
          </w:tcPr>
          <w:p w14:paraId="3ED2BA3D"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c>
          <w:tcPr>
            <w:tcW w:w="1843" w:type="dxa"/>
            <w:shd w:val="clear" w:color="auto" w:fill="auto"/>
            <w:noWrap/>
            <w:vAlign w:val="bottom"/>
            <w:hideMark/>
          </w:tcPr>
          <w:p w14:paraId="353F862F"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610B929D"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4046D3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r>
      <w:tr w:rsidR="0027701E" w:rsidRPr="0065406B" w14:paraId="422E0266" w14:textId="77777777" w:rsidTr="00373402">
        <w:trPr>
          <w:trHeight w:val="320"/>
        </w:trPr>
        <w:tc>
          <w:tcPr>
            <w:tcW w:w="704" w:type="dxa"/>
            <w:shd w:val="clear" w:color="auto" w:fill="auto"/>
            <w:noWrap/>
            <w:vAlign w:val="bottom"/>
            <w:hideMark/>
          </w:tcPr>
          <w:p w14:paraId="47DAA95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10</w:t>
            </w:r>
          </w:p>
        </w:tc>
        <w:tc>
          <w:tcPr>
            <w:tcW w:w="2126" w:type="dxa"/>
            <w:shd w:val="clear" w:color="auto" w:fill="auto"/>
            <w:noWrap/>
            <w:vAlign w:val="bottom"/>
            <w:hideMark/>
          </w:tcPr>
          <w:p w14:paraId="2AA00843"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869C403"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126" w:type="dxa"/>
            <w:shd w:val="clear" w:color="auto" w:fill="auto"/>
            <w:noWrap/>
            <w:vAlign w:val="bottom"/>
            <w:hideMark/>
          </w:tcPr>
          <w:p w14:paraId="6C91807A"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24FABCE9"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r>
      <w:tr w:rsidR="0027701E" w:rsidRPr="0065406B" w14:paraId="10329786" w14:textId="77777777" w:rsidTr="00373402">
        <w:trPr>
          <w:trHeight w:val="320"/>
        </w:trPr>
        <w:tc>
          <w:tcPr>
            <w:tcW w:w="704" w:type="dxa"/>
            <w:shd w:val="clear" w:color="auto" w:fill="auto"/>
            <w:noWrap/>
            <w:vAlign w:val="bottom"/>
            <w:hideMark/>
          </w:tcPr>
          <w:p w14:paraId="7A1ECF0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11</w:t>
            </w:r>
          </w:p>
        </w:tc>
        <w:tc>
          <w:tcPr>
            <w:tcW w:w="2126" w:type="dxa"/>
            <w:shd w:val="clear" w:color="auto" w:fill="auto"/>
            <w:noWrap/>
            <w:vAlign w:val="bottom"/>
            <w:hideMark/>
          </w:tcPr>
          <w:p w14:paraId="0AF946CB"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1843" w:type="dxa"/>
            <w:shd w:val="clear" w:color="auto" w:fill="auto"/>
            <w:noWrap/>
            <w:vAlign w:val="bottom"/>
            <w:hideMark/>
          </w:tcPr>
          <w:p w14:paraId="181D87FB"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126" w:type="dxa"/>
            <w:shd w:val="clear" w:color="auto" w:fill="auto"/>
            <w:noWrap/>
            <w:vAlign w:val="bottom"/>
            <w:hideMark/>
          </w:tcPr>
          <w:p w14:paraId="3FF65E6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268" w:type="dxa"/>
            <w:shd w:val="clear" w:color="auto" w:fill="auto"/>
            <w:noWrap/>
            <w:vAlign w:val="bottom"/>
            <w:hideMark/>
          </w:tcPr>
          <w:p w14:paraId="69918F47"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r>
      <w:tr w:rsidR="0027701E" w:rsidRPr="0065406B" w14:paraId="5F7F383A" w14:textId="77777777" w:rsidTr="00373402">
        <w:trPr>
          <w:trHeight w:val="320"/>
        </w:trPr>
        <w:tc>
          <w:tcPr>
            <w:tcW w:w="704" w:type="dxa"/>
            <w:shd w:val="clear" w:color="auto" w:fill="auto"/>
            <w:noWrap/>
            <w:vAlign w:val="bottom"/>
            <w:hideMark/>
          </w:tcPr>
          <w:p w14:paraId="7FEBA56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12</w:t>
            </w:r>
          </w:p>
        </w:tc>
        <w:tc>
          <w:tcPr>
            <w:tcW w:w="2126" w:type="dxa"/>
            <w:shd w:val="clear" w:color="auto" w:fill="auto"/>
            <w:noWrap/>
            <w:vAlign w:val="bottom"/>
            <w:hideMark/>
          </w:tcPr>
          <w:p w14:paraId="0E354354"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2C649800"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126" w:type="dxa"/>
            <w:shd w:val="clear" w:color="auto" w:fill="auto"/>
            <w:noWrap/>
            <w:vAlign w:val="bottom"/>
            <w:hideMark/>
          </w:tcPr>
          <w:p w14:paraId="2A281177" w14:textId="77777777" w:rsidR="0027701E" w:rsidRPr="0065406B" w:rsidRDefault="0027701E" w:rsidP="00010FC0">
            <w:pPr>
              <w:jc w:val="center"/>
              <w:rPr>
                <w:rFonts w:ascii="Calibri" w:hAnsi="Calibri" w:cs="Calibri"/>
                <w:color w:val="000000"/>
              </w:rPr>
            </w:pPr>
            <w:r>
              <w:rPr>
                <w:rFonts w:ascii="Calibri" w:hAnsi="Calibri" w:cs="Calibri"/>
                <w:color w:val="000000"/>
              </w:rPr>
              <w:t>2.6</w:t>
            </w:r>
          </w:p>
        </w:tc>
        <w:tc>
          <w:tcPr>
            <w:tcW w:w="2268" w:type="dxa"/>
            <w:shd w:val="clear" w:color="auto" w:fill="auto"/>
            <w:noWrap/>
            <w:vAlign w:val="bottom"/>
            <w:hideMark/>
          </w:tcPr>
          <w:p w14:paraId="5E32D76C" w14:textId="77777777" w:rsidR="0027701E" w:rsidRPr="0065406B" w:rsidRDefault="0027701E" w:rsidP="00010FC0">
            <w:pPr>
              <w:jc w:val="center"/>
              <w:rPr>
                <w:rFonts w:ascii="Calibri" w:hAnsi="Calibri" w:cs="Calibri"/>
                <w:color w:val="000000"/>
              </w:rPr>
            </w:pPr>
            <w:r>
              <w:rPr>
                <w:rFonts w:ascii="Calibri" w:hAnsi="Calibri" w:cs="Calibri"/>
                <w:color w:val="000000"/>
              </w:rPr>
              <w:t>7</w:t>
            </w:r>
          </w:p>
        </w:tc>
      </w:tr>
      <w:tr w:rsidR="0027701E" w:rsidRPr="0065406B" w14:paraId="0339E7A7" w14:textId="77777777" w:rsidTr="00373402">
        <w:trPr>
          <w:trHeight w:val="320"/>
        </w:trPr>
        <w:tc>
          <w:tcPr>
            <w:tcW w:w="704" w:type="dxa"/>
            <w:shd w:val="clear" w:color="auto" w:fill="auto"/>
            <w:noWrap/>
            <w:vAlign w:val="bottom"/>
            <w:hideMark/>
          </w:tcPr>
          <w:p w14:paraId="2E9CFBC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13</w:t>
            </w:r>
          </w:p>
        </w:tc>
        <w:tc>
          <w:tcPr>
            <w:tcW w:w="2126" w:type="dxa"/>
            <w:shd w:val="clear" w:color="auto" w:fill="auto"/>
            <w:noWrap/>
            <w:vAlign w:val="bottom"/>
            <w:hideMark/>
          </w:tcPr>
          <w:p w14:paraId="57742B61" w14:textId="77777777" w:rsidR="0027701E" w:rsidRPr="0065406B" w:rsidRDefault="0027701E" w:rsidP="00010FC0">
            <w:pPr>
              <w:jc w:val="center"/>
              <w:rPr>
                <w:rFonts w:ascii="Calibri" w:hAnsi="Calibri" w:cs="Calibri"/>
                <w:color w:val="000000"/>
              </w:rPr>
            </w:pPr>
            <w:r>
              <w:rPr>
                <w:rFonts w:ascii="Calibri" w:hAnsi="Calibri" w:cs="Calibri"/>
                <w:color w:val="000000"/>
              </w:rPr>
              <w:t>6.8</w:t>
            </w:r>
          </w:p>
        </w:tc>
        <w:tc>
          <w:tcPr>
            <w:tcW w:w="1843" w:type="dxa"/>
            <w:shd w:val="clear" w:color="auto" w:fill="auto"/>
            <w:noWrap/>
            <w:vAlign w:val="bottom"/>
            <w:hideMark/>
          </w:tcPr>
          <w:p w14:paraId="1EB10E85"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126" w:type="dxa"/>
            <w:shd w:val="clear" w:color="auto" w:fill="auto"/>
            <w:noWrap/>
            <w:vAlign w:val="bottom"/>
            <w:hideMark/>
          </w:tcPr>
          <w:p w14:paraId="0986B579" w14:textId="77777777" w:rsidR="0027701E" w:rsidRPr="0065406B" w:rsidRDefault="0027701E" w:rsidP="00010FC0">
            <w:pPr>
              <w:jc w:val="center"/>
              <w:rPr>
                <w:rFonts w:ascii="Calibri" w:hAnsi="Calibri" w:cs="Calibri"/>
                <w:color w:val="000000"/>
              </w:rPr>
            </w:pPr>
            <w:r>
              <w:rPr>
                <w:rFonts w:ascii="Calibri" w:hAnsi="Calibri" w:cs="Calibri"/>
                <w:color w:val="000000"/>
              </w:rPr>
              <w:t>4.2</w:t>
            </w:r>
          </w:p>
        </w:tc>
        <w:tc>
          <w:tcPr>
            <w:tcW w:w="2268" w:type="dxa"/>
            <w:shd w:val="clear" w:color="auto" w:fill="auto"/>
            <w:noWrap/>
            <w:vAlign w:val="bottom"/>
            <w:hideMark/>
          </w:tcPr>
          <w:p w14:paraId="0FEC9C6E"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r>
      <w:tr w:rsidR="0027701E" w:rsidRPr="0065406B" w14:paraId="12AEFD9D" w14:textId="77777777" w:rsidTr="00373402">
        <w:trPr>
          <w:trHeight w:val="320"/>
        </w:trPr>
        <w:tc>
          <w:tcPr>
            <w:tcW w:w="704" w:type="dxa"/>
            <w:shd w:val="clear" w:color="auto" w:fill="auto"/>
            <w:noWrap/>
            <w:vAlign w:val="bottom"/>
            <w:hideMark/>
          </w:tcPr>
          <w:p w14:paraId="5F78B44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14</w:t>
            </w:r>
          </w:p>
        </w:tc>
        <w:tc>
          <w:tcPr>
            <w:tcW w:w="2126" w:type="dxa"/>
            <w:shd w:val="clear" w:color="auto" w:fill="auto"/>
            <w:noWrap/>
            <w:vAlign w:val="bottom"/>
            <w:hideMark/>
          </w:tcPr>
          <w:p w14:paraId="34A8F3FE" w14:textId="77777777" w:rsidR="0027701E" w:rsidRPr="0065406B" w:rsidRDefault="0027701E" w:rsidP="00010FC0">
            <w:pPr>
              <w:jc w:val="center"/>
              <w:rPr>
                <w:rFonts w:ascii="Calibri" w:hAnsi="Calibri" w:cs="Calibri"/>
                <w:color w:val="000000"/>
              </w:rPr>
            </w:pPr>
            <w:r>
              <w:rPr>
                <w:rFonts w:ascii="Calibri" w:hAnsi="Calibri" w:cs="Calibri"/>
                <w:color w:val="000000"/>
              </w:rPr>
              <w:t>1.3</w:t>
            </w:r>
          </w:p>
        </w:tc>
        <w:tc>
          <w:tcPr>
            <w:tcW w:w="1843" w:type="dxa"/>
            <w:shd w:val="clear" w:color="auto" w:fill="auto"/>
            <w:noWrap/>
            <w:vAlign w:val="bottom"/>
            <w:hideMark/>
          </w:tcPr>
          <w:p w14:paraId="50A52CD7" w14:textId="77777777" w:rsidR="0027701E" w:rsidRPr="0065406B" w:rsidRDefault="0027701E" w:rsidP="00010FC0">
            <w:pPr>
              <w:jc w:val="center"/>
              <w:rPr>
                <w:rFonts w:ascii="Calibri" w:hAnsi="Calibri" w:cs="Calibri"/>
                <w:color w:val="000000"/>
              </w:rPr>
            </w:pPr>
            <w:r>
              <w:rPr>
                <w:rFonts w:ascii="Calibri" w:hAnsi="Calibri" w:cs="Calibri"/>
                <w:color w:val="000000"/>
              </w:rPr>
              <w:t>3.1</w:t>
            </w:r>
          </w:p>
        </w:tc>
        <w:tc>
          <w:tcPr>
            <w:tcW w:w="2126" w:type="dxa"/>
            <w:shd w:val="clear" w:color="auto" w:fill="auto"/>
            <w:noWrap/>
            <w:vAlign w:val="bottom"/>
            <w:hideMark/>
          </w:tcPr>
          <w:p w14:paraId="6BB61E94"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2268" w:type="dxa"/>
            <w:shd w:val="clear" w:color="auto" w:fill="auto"/>
            <w:noWrap/>
            <w:vAlign w:val="bottom"/>
            <w:hideMark/>
          </w:tcPr>
          <w:p w14:paraId="44BFF1E0"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r>
      <w:tr w:rsidR="0027701E" w:rsidRPr="0065406B" w14:paraId="0F01E0B0" w14:textId="77777777" w:rsidTr="00373402">
        <w:trPr>
          <w:trHeight w:val="320"/>
        </w:trPr>
        <w:tc>
          <w:tcPr>
            <w:tcW w:w="704" w:type="dxa"/>
            <w:shd w:val="clear" w:color="auto" w:fill="auto"/>
            <w:noWrap/>
            <w:vAlign w:val="bottom"/>
            <w:hideMark/>
          </w:tcPr>
          <w:p w14:paraId="5E441E5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15</w:t>
            </w:r>
          </w:p>
        </w:tc>
        <w:tc>
          <w:tcPr>
            <w:tcW w:w="2126" w:type="dxa"/>
            <w:shd w:val="clear" w:color="auto" w:fill="auto"/>
            <w:noWrap/>
            <w:vAlign w:val="bottom"/>
            <w:hideMark/>
          </w:tcPr>
          <w:p w14:paraId="764CD32F" w14:textId="77777777" w:rsidR="0027701E" w:rsidRPr="0065406B" w:rsidRDefault="0027701E" w:rsidP="00010FC0">
            <w:pPr>
              <w:jc w:val="center"/>
              <w:rPr>
                <w:rFonts w:ascii="Calibri" w:hAnsi="Calibri" w:cs="Calibri"/>
                <w:color w:val="000000"/>
              </w:rPr>
            </w:pPr>
            <w:r>
              <w:rPr>
                <w:rFonts w:ascii="Calibri" w:hAnsi="Calibri" w:cs="Calibri"/>
                <w:color w:val="000000"/>
              </w:rPr>
              <w:t>3.2</w:t>
            </w:r>
          </w:p>
        </w:tc>
        <w:tc>
          <w:tcPr>
            <w:tcW w:w="1843" w:type="dxa"/>
            <w:shd w:val="clear" w:color="auto" w:fill="auto"/>
            <w:noWrap/>
            <w:vAlign w:val="bottom"/>
            <w:hideMark/>
          </w:tcPr>
          <w:p w14:paraId="7C4E9B45"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126" w:type="dxa"/>
            <w:shd w:val="clear" w:color="auto" w:fill="auto"/>
            <w:noWrap/>
            <w:vAlign w:val="bottom"/>
            <w:hideMark/>
          </w:tcPr>
          <w:p w14:paraId="6EA7A72A" w14:textId="77777777" w:rsidR="0027701E" w:rsidRPr="0065406B" w:rsidRDefault="0027701E" w:rsidP="00010FC0">
            <w:pPr>
              <w:jc w:val="center"/>
              <w:rPr>
                <w:rFonts w:ascii="Calibri" w:hAnsi="Calibri" w:cs="Calibri"/>
                <w:color w:val="000000"/>
              </w:rPr>
            </w:pPr>
            <w:r>
              <w:rPr>
                <w:rFonts w:ascii="Calibri" w:hAnsi="Calibri" w:cs="Calibri"/>
                <w:color w:val="000000"/>
              </w:rPr>
              <w:t>7.6</w:t>
            </w:r>
          </w:p>
        </w:tc>
        <w:tc>
          <w:tcPr>
            <w:tcW w:w="2268" w:type="dxa"/>
            <w:shd w:val="clear" w:color="auto" w:fill="auto"/>
            <w:noWrap/>
            <w:vAlign w:val="bottom"/>
            <w:hideMark/>
          </w:tcPr>
          <w:p w14:paraId="30C4F543"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0D40C079" w14:textId="77777777" w:rsidTr="00373402">
        <w:trPr>
          <w:trHeight w:val="320"/>
        </w:trPr>
        <w:tc>
          <w:tcPr>
            <w:tcW w:w="704" w:type="dxa"/>
            <w:shd w:val="clear" w:color="auto" w:fill="auto"/>
            <w:noWrap/>
            <w:vAlign w:val="bottom"/>
            <w:hideMark/>
          </w:tcPr>
          <w:p w14:paraId="56156F2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16</w:t>
            </w:r>
          </w:p>
        </w:tc>
        <w:tc>
          <w:tcPr>
            <w:tcW w:w="2126" w:type="dxa"/>
            <w:shd w:val="clear" w:color="auto" w:fill="auto"/>
            <w:noWrap/>
            <w:vAlign w:val="bottom"/>
            <w:hideMark/>
          </w:tcPr>
          <w:p w14:paraId="0F55A28E"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c>
          <w:tcPr>
            <w:tcW w:w="1843" w:type="dxa"/>
            <w:shd w:val="clear" w:color="auto" w:fill="auto"/>
            <w:noWrap/>
            <w:vAlign w:val="bottom"/>
            <w:hideMark/>
          </w:tcPr>
          <w:p w14:paraId="6349D955" w14:textId="77777777" w:rsidR="0027701E" w:rsidRPr="0065406B" w:rsidRDefault="0027701E" w:rsidP="00010FC0">
            <w:pPr>
              <w:jc w:val="center"/>
              <w:rPr>
                <w:rFonts w:ascii="Calibri" w:hAnsi="Calibri" w:cs="Calibri"/>
                <w:color w:val="000000"/>
              </w:rPr>
            </w:pPr>
            <w:r>
              <w:rPr>
                <w:rFonts w:ascii="Calibri" w:hAnsi="Calibri" w:cs="Calibri"/>
                <w:color w:val="000000"/>
              </w:rPr>
              <w:t>2.9</w:t>
            </w:r>
          </w:p>
        </w:tc>
        <w:tc>
          <w:tcPr>
            <w:tcW w:w="2126" w:type="dxa"/>
            <w:shd w:val="clear" w:color="auto" w:fill="auto"/>
            <w:noWrap/>
            <w:vAlign w:val="bottom"/>
            <w:hideMark/>
          </w:tcPr>
          <w:p w14:paraId="2323711D"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268" w:type="dxa"/>
            <w:shd w:val="clear" w:color="auto" w:fill="auto"/>
            <w:noWrap/>
            <w:vAlign w:val="bottom"/>
            <w:hideMark/>
          </w:tcPr>
          <w:p w14:paraId="21B73A35" w14:textId="77777777" w:rsidR="0027701E" w:rsidRPr="0065406B" w:rsidRDefault="0027701E" w:rsidP="00010FC0">
            <w:pPr>
              <w:jc w:val="center"/>
              <w:rPr>
                <w:rFonts w:ascii="Calibri" w:hAnsi="Calibri" w:cs="Calibri"/>
                <w:color w:val="000000"/>
              </w:rPr>
            </w:pPr>
            <w:r>
              <w:rPr>
                <w:rFonts w:ascii="Calibri" w:hAnsi="Calibri" w:cs="Calibri"/>
                <w:color w:val="000000"/>
              </w:rPr>
              <w:t>7.7</w:t>
            </w:r>
          </w:p>
        </w:tc>
      </w:tr>
      <w:tr w:rsidR="0027701E" w:rsidRPr="0065406B" w14:paraId="0106A0BD" w14:textId="77777777" w:rsidTr="00373402">
        <w:trPr>
          <w:trHeight w:val="320"/>
        </w:trPr>
        <w:tc>
          <w:tcPr>
            <w:tcW w:w="704" w:type="dxa"/>
            <w:shd w:val="clear" w:color="auto" w:fill="auto"/>
            <w:noWrap/>
            <w:vAlign w:val="bottom"/>
            <w:hideMark/>
          </w:tcPr>
          <w:p w14:paraId="0824A4C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17</w:t>
            </w:r>
          </w:p>
        </w:tc>
        <w:tc>
          <w:tcPr>
            <w:tcW w:w="2126" w:type="dxa"/>
            <w:shd w:val="clear" w:color="auto" w:fill="auto"/>
            <w:noWrap/>
            <w:vAlign w:val="bottom"/>
            <w:hideMark/>
          </w:tcPr>
          <w:p w14:paraId="00D2DA7D"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1843" w:type="dxa"/>
            <w:shd w:val="clear" w:color="auto" w:fill="auto"/>
            <w:noWrap/>
            <w:vAlign w:val="bottom"/>
            <w:hideMark/>
          </w:tcPr>
          <w:p w14:paraId="34149F9D" w14:textId="77777777" w:rsidR="0027701E" w:rsidRPr="0065406B" w:rsidRDefault="0027701E" w:rsidP="00010FC0">
            <w:pPr>
              <w:jc w:val="center"/>
              <w:rPr>
                <w:rFonts w:ascii="Calibri" w:hAnsi="Calibri" w:cs="Calibri"/>
                <w:color w:val="000000"/>
              </w:rPr>
            </w:pPr>
            <w:r>
              <w:rPr>
                <w:rFonts w:ascii="Calibri" w:hAnsi="Calibri" w:cs="Calibri"/>
                <w:color w:val="000000"/>
              </w:rPr>
              <w:t>5.2</w:t>
            </w:r>
          </w:p>
        </w:tc>
        <w:tc>
          <w:tcPr>
            <w:tcW w:w="2126" w:type="dxa"/>
            <w:shd w:val="clear" w:color="auto" w:fill="auto"/>
            <w:noWrap/>
            <w:vAlign w:val="bottom"/>
            <w:hideMark/>
          </w:tcPr>
          <w:p w14:paraId="163C1857" w14:textId="77777777" w:rsidR="0027701E" w:rsidRPr="0065406B" w:rsidRDefault="0027701E" w:rsidP="00010FC0">
            <w:pPr>
              <w:jc w:val="center"/>
              <w:rPr>
                <w:rFonts w:ascii="Calibri" w:hAnsi="Calibri" w:cs="Calibri"/>
                <w:color w:val="000000"/>
              </w:rPr>
            </w:pPr>
            <w:r>
              <w:rPr>
                <w:rFonts w:ascii="Calibri" w:hAnsi="Calibri" w:cs="Calibri"/>
                <w:color w:val="000000"/>
              </w:rPr>
              <w:t>6.6</w:t>
            </w:r>
          </w:p>
        </w:tc>
        <w:tc>
          <w:tcPr>
            <w:tcW w:w="2268" w:type="dxa"/>
            <w:shd w:val="clear" w:color="auto" w:fill="auto"/>
            <w:noWrap/>
            <w:vAlign w:val="bottom"/>
            <w:hideMark/>
          </w:tcPr>
          <w:p w14:paraId="1A7E7978"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r>
      <w:tr w:rsidR="0027701E" w:rsidRPr="0065406B" w14:paraId="15485E42" w14:textId="77777777" w:rsidTr="00373402">
        <w:trPr>
          <w:trHeight w:val="320"/>
        </w:trPr>
        <w:tc>
          <w:tcPr>
            <w:tcW w:w="704" w:type="dxa"/>
            <w:shd w:val="clear" w:color="auto" w:fill="auto"/>
            <w:noWrap/>
            <w:vAlign w:val="bottom"/>
            <w:hideMark/>
          </w:tcPr>
          <w:p w14:paraId="76512DF7"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18</w:t>
            </w:r>
          </w:p>
        </w:tc>
        <w:tc>
          <w:tcPr>
            <w:tcW w:w="2126" w:type="dxa"/>
            <w:shd w:val="clear" w:color="auto" w:fill="auto"/>
            <w:noWrap/>
            <w:vAlign w:val="bottom"/>
            <w:hideMark/>
          </w:tcPr>
          <w:p w14:paraId="235D40E0" w14:textId="77777777" w:rsidR="0027701E" w:rsidRPr="0065406B" w:rsidRDefault="0027701E" w:rsidP="00010FC0">
            <w:pPr>
              <w:jc w:val="center"/>
              <w:rPr>
                <w:rFonts w:ascii="Calibri" w:hAnsi="Calibri" w:cs="Calibri"/>
                <w:color w:val="000000"/>
              </w:rPr>
            </w:pPr>
            <w:r>
              <w:rPr>
                <w:rFonts w:ascii="Calibri" w:hAnsi="Calibri" w:cs="Calibri"/>
                <w:color w:val="000000"/>
              </w:rPr>
              <w:t>1.8</w:t>
            </w:r>
          </w:p>
        </w:tc>
        <w:tc>
          <w:tcPr>
            <w:tcW w:w="1843" w:type="dxa"/>
            <w:shd w:val="clear" w:color="auto" w:fill="auto"/>
            <w:noWrap/>
            <w:vAlign w:val="bottom"/>
            <w:hideMark/>
          </w:tcPr>
          <w:p w14:paraId="4B8E9A6E" w14:textId="77777777" w:rsidR="0027701E" w:rsidRPr="0065406B" w:rsidRDefault="0027701E" w:rsidP="00010FC0">
            <w:pPr>
              <w:jc w:val="center"/>
              <w:rPr>
                <w:rFonts w:ascii="Calibri" w:hAnsi="Calibri" w:cs="Calibri"/>
                <w:color w:val="000000"/>
              </w:rPr>
            </w:pPr>
            <w:r>
              <w:rPr>
                <w:rFonts w:ascii="Calibri" w:hAnsi="Calibri" w:cs="Calibri"/>
                <w:color w:val="000000"/>
              </w:rPr>
              <w:t>3.4</w:t>
            </w:r>
          </w:p>
        </w:tc>
        <w:tc>
          <w:tcPr>
            <w:tcW w:w="2126" w:type="dxa"/>
            <w:shd w:val="clear" w:color="auto" w:fill="auto"/>
            <w:noWrap/>
            <w:vAlign w:val="bottom"/>
            <w:hideMark/>
          </w:tcPr>
          <w:p w14:paraId="38C74B9F" w14:textId="77777777" w:rsidR="0027701E" w:rsidRPr="0065406B" w:rsidRDefault="0027701E" w:rsidP="00010FC0">
            <w:pPr>
              <w:jc w:val="center"/>
              <w:rPr>
                <w:rFonts w:ascii="Calibri" w:hAnsi="Calibri" w:cs="Calibri"/>
                <w:color w:val="000000"/>
              </w:rPr>
            </w:pPr>
            <w:r>
              <w:rPr>
                <w:rFonts w:ascii="Calibri" w:hAnsi="Calibri" w:cs="Calibri"/>
                <w:color w:val="000000"/>
              </w:rPr>
              <w:t>2</w:t>
            </w:r>
          </w:p>
        </w:tc>
        <w:tc>
          <w:tcPr>
            <w:tcW w:w="2268" w:type="dxa"/>
            <w:shd w:val="clear" w:color="auto" w:fill="auto"/>
            <w:noWrap/>
            <w:vAlign w:val="bottom"/>
            <w:hideMark/>
          </w:tcPr>
          <w:p w14:paraId="50ACEE8C" w14:textId="77777777" w:rsidR="0027701E" w:rsidRPr="0065406B" w:rsidRDefault="0027701E" w:rsidP="00010FC0">
            <w:pPr>
              <w:jc w:val="center"/>
              <w:rPr>
                <w:rFonts w:ascii="Calibri" w:hAnsi="Calibri" w:cs="Calibri"/>
                <w:color w:val="000000"/>
              </w:rPr>
            </w:pPr>
            <w:r>
              <w:rPr>
                <w:rFonts w:ascii="Calibri" w:hAnsi="Calibri" w:cs="Calibri"/>
                <w:color w:val="000000"/>
              </w:rPr>
              <w:t>1.4</w:t>
            </w:r>
          </w:p>
        </w:tc>
      </w:tr>
      <w:tr w:rsidR="0027701E" w:rsidRPr="0065406B" w14:paraId="6BBAAC09" w14:textId="77777777" w:rsidTr="00373402">
        <w:trPr>
          <w:trHeight w:val="320"/>
        </w:trPr>
        <w:tc>
          <w:tcPr>
            <w:tcW w:w="704" w:type="dxa"/>
            <w:shd w:val="clear" w:color="auto" w:fill="auto"/>
            <w:noWrap/>
            <w:vAlign w:val="bottom"/>
            <w:hideMark/>
          </w:tcPr>
          <w:p w14:paraId="1454C4F3"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19</w:t>
            </w:r>
          </w:p>
        </w:tc>
        <w:tc>
          <w:tcPr>
            <w:tcW w:w="2126" w:type="dxa"/>
            <w:shd w:val="clear" w:color="auto" w:fill="auto"/>
            <w:noWrap/>
            <w:vAlign w:val="bottom"/>
            <w:hideMark/>
          </w:tcPr>
          <w:p w14:paraId="13144FE2" w14:textId="77777777" w:rsidR="0027701E" w:rsidRPr="0065406B" w:rsidRDefault="0027701E" w:rsidP="00010FC0">
            <w:pPr>
              <w:jc w:val="center"/>
              <w:rPr>
                <w:rFonts w:ascii="Calibri" w:hAnsi="Calibri" w:cs="Calibri"/>
                <w:color w:val="000000"/>
              </w:rPr>
            </w:pPr>
            <w:r>
              <w:rPr>
                <w:rFonts w:ascii="Calibri" w:hAnsi="Calibri" w:cs="Calibri"/>
                <w:color w:val="000000"/>
              </w:rPr>
              <w:t>7.8</w:t>
            </w:r>
          </w:p>
        </w:tc>
        <w:tc>
          <w:tcPr>
            <w:tcW w:w="1843" w:type="dxa"/>
            <w:shd w:val="clear" w:color="auto" w:fill="auto"/>
            <w:noWrap/>
            <w:vAlign w:val="bottom"/>
            <w:hideMark/>
          </w:tcPr>
          <w:p w14:paraId="0D494E06"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126" w:type="dxa"/>
            <w:shd w:val="clear" w:color="auto" w:fill="auto"/>
            <w:noWrap/>
            <w:vAlign w:val="bottom"/>
            <w:hideMark/>
          </w:tcPr>
          <w:p w14:paraId="5042E324" w14:textId="77777777" w:rsidR="0027701E" w:rsidRPr="0065406B" w:rsidRDefault="0027701E" w:rsidP="00010FC0">
            <w:pPr>
              <w:jc w:val="center"/>
              <w:rPr>
                <w:rFonts w:ascii="Calibri" w:hAnsi="Calibri" w:cs="Calibri"/>
                <w:color w:val="000000"/>
              </w:rPr>
            </w:pPr>
            <w:r>
              <w:rPr>
                <w:rFonts w:ascii="Calibri" w:hAnsi="Calibri" w:cs="Calibri"/>
                <w:color w:val="000000"/>
              </w:rPr>
              <w:t>8.7</w:t>
            </w:r>
          </w:p>
        </w:tc>
        <w:tc>
          <w:tcPr>
            <w:tcW w:w="2268" w:type="dxa"/>
            <w:shd w:val="clear" w:color="auto" w:fill="auto"/>
            <w:noWrap/>
            <w:vAlign w:val="bottom"/>
            <w:hideMark/>
          </w:tcPr>
          <w:p w14:paraId="3110C74D"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r>
      <w:tr w:rsidR="0027701E" w:rsidRPr="0065406B" w14:paraId="31147C7E" w14:textId="77777777" w:rsidTr="00373402">
        <w:trPr>
          <w:trHeight w:val="320"/>
        </w:trPr>
        <w:tc>
          <w:tcPr>
            <w:tcW w:w="704" w:type="dxa"/>
            <w:shd w:val="clear" w:color="auto" w:fill="auto"/>
            <w:noWrap/>
            <w:vAlign w:val="bottom"/>
            <w:hideMark/>
          </w:tcPr>
          <w:p w14:paraId="7366D804"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20</w:t>
            </w:r>
          </w:p>
        </w:tc>
        <w:tc>
          <w:tcPr>
            <w:tcW w:w="2126" w:type="dxa"/>
            <w:shd w:val="clear" w:color="auto" w:fill="auto"/>
            <w:noWrap/>
            <w:vAlign w:val="bottom"/>
            <w:hideMark/>
          </w:tcPr>
          <w:p w14:paraId="4B7A104E"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c>
          <w:tcPr>
            <w:tcW w:w="1843" w:type="dxa"/>
            <w:shd w:val="clear" w:color="auto" w:fill="auto"/>
            <w:noWrap/>
            <w:vAlign w:val="bottom"/>
            <w:hideMark/>
          </w:tcPr>
          <w:p w14:paraId="24D06E1C" w14:textId="77777777" w:rsidR="0027701E" w:rsidRPr="0065406B" w:rsidRDefault="0027701E" w:rsidP="00010FC0">
            <w:pPr>
              <w:jc w:val="center"/>
              <w:rPr>
                <w:rFonts w:ascii="Calibri" w:hAnsi="Calibri" w:cs="Calibri"/>
                <w:color w:val="000000"/>
              </w:rPr>
            </w:pPr>
            <w:r>
              <w:rPr>
                <w:rFonts w:ascii="Calibri" w:hAnsi="Calibri" w:cs="Calibri"/>
                <w:color w:val="000000"/>
              </w:rPr>
              <w:t>5.6</w:t>
            </w:r>
          </w:p>
        </w:tc>
        <w:tc>
          <w:tcPr>
            <w:tcW w:w="2126" w:type="dxa"/>
            <w:shd w:val="clear" w:color="auto" w:fill="auto"/>
            <w:noWrap/>
            <w:vAlign w:val="bottom"/>
            <w:hideMark/>
          </w:tcPr>
          <w:p w14:paraId="6B1CDF9E"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4DBB9A1F" w14:textId="77777777" w:rsidR="0027701E" w:rsidRPr="0065406B" w:rsidRDefault="0027701E" w:rsidP="00010FC0">
            <w:pPr>
              <w:jc w:val="center"/>
              <w:rPr>
                <w:rFonts w:ascii="Calibri" w:hAnsi="Calibri" w:cs="Calibri"/>
                <w:color w:val="000000"/>
              </w:rPr>
            </w:pPr>
            <w:r>
              <w:rPr>
                <w:rFonts w:ascii="Calibri" w:hAnsi="Calibri" w:cs="Calibri"/>
                <w:color w:val="000000"/>
              </w:rPr>
              <w:t>2.7</w:t>
            </w:r>
          </w:p>
        </w:tc>
      </w:tr>
      <w:tr w:rsidR="0027701E" w:rsidRPr="0065406B" w14:paraId="24D79B8B" w14:textId="77777777" w:rsidTr="00373402">
        <w:trPr>
          <w:trHeight w:val="320"/>
        </w:trPr>
        <w:tc>
          <w:tcPr>
            <w:tcW w:w="704" w:type="dxa"/>
            <w:shd w:val="clear" w:color="auto" w:fill="auto"/>
            <w:noWrap/>
            <w:vAlign w:val="bottom"/>
            <w:hideMark/>
          </w:tcPr>
          <w:p w14:paraId="79F8B07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21</w:t>
            </w:r>
          </w:p>
        </w:tc>
        <w:tc>
          <w:tcPr>
            <w:tcW w:w="2126" w:type="dxa"/>
            <w:shd w:val="clear" w:color="auto" w:fill="auto"/>
            <w:noWrap/>
            <w:vAlign w:val="bottom"/>
            <w:hideMark/>
          </w:tcPr>
          <w:p w14:paraId="54966BAB"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1843" w:type="dxa"/>
            <w:shd w:val="clear" w:color="auto" w:fill="auto"/>
            <w:noWrap/>
            <w:vAlign w:val="bottom"/>
            <w:hideMark/>
          </w:tcPr>
          <w:p w14:paraId="29AD6001" w14:textId="77777777" w:rsidR="0027701E" w:rsidRPr="0065406B" w:rsidRDefault="0027701E" w:rsidP="00010FC0">
            <w:pPr>
              <w:jc w:val="center"/>
              <w:rPr>
                <w:rFonts w:ascii="Calibri" w:hAnsi="Calibri" w:cs="Calibri"/>
                <w:color w:val="000000"/>
              </w:rPr>
            </w:pPr>
            <w:r>
              <w:rPr>
                <w:rFonts w:ascii="Calibri" w:hAnsi="Calibri" w:cs="Calibri"/>
                <w:color w:val="000000"/>
              </w:rPr>
              <w:t>3.7</w:t>
            </w:r>
          </w:p>
        </w:tc>
        <w:tc>
          <w:tcPr>
            <w:tcW w:w="2126" w:type="dxa"/>
            <w:shd w:val="clear" w:color="auto" w:fill="auto"/>
            <w:noWrap/>
            <w:vAlign w:val="bottom"/>
            <w:hideMark/>
          </w:tcPr>
          <w:p w14:paraId="7B48DAE1"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2268" w:type="dxa"/>
            <w:shd w:val="clear" w:color="auto" w:fill="auto"/>
            <w:noWrap/>
            <w:vAlign w:val="bottom"/>
            <w:hideMark/>
          </w:tcPr>
          <w:p w14:paraId="3501E5BF"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r>
      <w:tr w:rsidR="0027701E" w:rsidRPr="0065406B" w14:paraId="6EBCF9D6" w14:textId="77777777" w:rsidTr="00373402">
        <w:trPr>
          <w:trHeight w:val="320"/>
        </w:trPr>
        <w:tc>
          <w:tcPr>
            <w:tcW w:w="704" w:type="dxa"/>
            <w:shd w:val="clear" w:color="auto" w:fill="auto"/>
            <w:noWrap/>
            <w:vAlign w:val="bottom"/>
            <w:hideMark/>
          </w:tcPr>
          <w:p w14:paraId="7E76DE1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22</w:t>
            </w:r>
          </w:p>
        </w:tc>
        <w:tc>
          <w:tcPr>
            <w:tcW w:w="2126" w:type="dxa"/>
            <w:shd w:val="clear" w:color="auto" w:fill="auto"/>
            <w:noWrap/>
            <w:vAlign w:val="bottom"/>
            <w:hideMark/>
          </w:tcPr>
          <w:p w14:paraId="3132F3D8"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0AC17712"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3B019999" w14:textId="77777777" w:rsidR="0027701E" w:rsidRPr="0065406B" w:rsidRDefault="0027701E" w:rsidP="00010FC0">
            <w:pPr>
              <w:jc w:val="center"/>
              <w:rPr>
                <w:rFonts w:ascii="Calibri" w:hAnsi="Calibri" w:cs="Calibri"/>
                <w:color w:val="000000"/>
              </w:rPr>
            </w:pPr>
            <w:r>
              <w:rPr>
                <w:rFonts w:ascii="Calibri" w:hAnsi="Calibri" w:cs="Calibri"/>
                <w:color w:val="000000"/>
              </w:rPr>
              <w:t>3.3</w:t>
            </w:r>
          </w:p>
        </w:tc>
        <w:tc>
          <w:tcPr>
            <w:tcW w:w="2268" w:type="dxa"/>
            <w:shd w:val="clear" w:color="auto" w:fill="auto"/>
            <w:noWrap/>
            <w:vAlign w:val="bottom"/>
            <w:hideMark/>
          </w:tcPr>
          <w:p w14:paraId="476E54EE" w14:textId="77777777" w:rsidR="0027701E" w:rsidRPr="0065406B" w:rsidRDefault="0027701E" w:rsidP="00010FC0">
            <w:pPr>
              <w:jc w:val="center"/>
              <w:rPr>
                <w:rFonts w:ascii="Calibri" w:hAnsi="Calibri" w:cs="Calibri"/>
                <w:color w:val="000000"/>
              </w:rPr>
            </w:pPr>
            <w:r>
              <w:rPr>
                <w:rFonts w:ascii="Calibri" w:hAnsi="Calibri" w:cs="Calibri"/>
                <w:color w:val="000000"/>
              </w:rPr>
              <w:t>1.9</w:t>
            </w:r>
          </w:p>
        </w:tc>
      </w:tr>
      <w:tr w:rsidR="0027701E" w:rsidRPr="0065406B" w14:paraId="7B046178" w14:textId="77777777" w:rsidTr="00373402">
        <w:trPr>
          <w:trHeight w:val="320"/>
        </w:trPr>
        <w:tc>
          <w:tcPr>
            <w:tcW w:w="704" w:type="dxa"/>
            <w:shd w:val="clear" w:color="auto" w:fill="auto"/>
            <w:noWrap/>
            <w:vAlign w:val="bottom"/>
            <w:hideMark/>
          </w:tcPr>
          <w:p w14:paraId="62C97C9A"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23</w:t>
            </w:r>
          </w:p>
        </w:tc>
        <w:tc>
          <w:tcPr>
            <w:tcW w:w="2126" w:type="dxa"/>
            <w:shd w:val="clear" w:color="auto" w:fill="auto"/>
            <w:noWrap/>
            <w:vAlign w:val="bottom"/>
            <w:hideMark/>
          </w:tcPr>
          <w:p w14:paraId="66BE1581" w14:textId="77777777" w:rsidR="0027701E" w:rsidRPr="0065406B" w:rsidRDefault="0027701E" w:rsidP="00010FC0">
            <w:pPr>
              <w:jc w:val="center"/>
              <w:rPr>
                <w:rFonts w:ascii="Calibri" w:hAnsi="Calibri" w:cs="Calibri"/>
                <w:color w:val="000000"/>
              </w:rPr>
            </w:pPr>
            <w:r>
              <w:rPr>
                <w:rFonts w:ascii="Calibri" w:hAnsi="Calibri" w:cs="Calibri"/>
                <w:color w:val="000000"/>
              </w:rPr>
              <w:t>5.9</w:t>
            </w:r>
          </w:p>
        </w:tc>
        <w:tc>
          <w:tcPr>
            <w:tcW w:w="1843" w:type="dxa"/>
            <w:shd w:val="clear" w:color="auto" w:fill="auto"/>
            <w:noWrap/>
            <w:vAlign w:val="bottom"/>
            <w:hideMark/>
          </w:tcPr>
          <w:p w14:paraId="254BF5D8"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2126" w:type="dxa"/>
            <w:shd w:val="clear" w:color="auto" w:fill="auto"/>
            <w:noWrap/>
            <w:vAlign w:val="bottom"/>
            <w:hideMark/>
          </w:tcPr>
          <w:p w14:paraId="6E231C3C" w14:textId="77777777" w:rsidR="0027701E" w:rsidRPr="0065406B" w:rsidRDefault="0027701E" w:rsidP="00010FC0">
            <w:pPr>
              <w:jc w:val="center"/>
              <w:rPr>
                <w:rFonts w:ascii="Calibri" w:hAnsi="Calibri" w:cs="Calibri"/>
                <w:color w:val="000000"/>
              </w:rPr>
            </w:pPr>
            <w:r>
              <w:rPr>
                <w:rFonts w:ascii="Calibri" w:hAnsi="Calibri" w:cs="Calibri"/>
                <w:color w:val="000000"/>
              </w:rPr>
              <w:t>6.5</w:t>
            </w:r>
          </w:p>
        </w:tc>
        <w:tc>
          <w:tcPr>
            <w:tcW w:w="2268" w:type="dxa"/>
            <w:shd w:val="clear" w:color="auto" w:fill="auto"/>
            <w:noWrap/>
            <w:vAlign w:val="bottom"/>
            <w:hideMark/>
          </w:tcPr>
          <w:p w14:paraId="53FF0F8C" w14:textId="77777777" w:rsidR="0027701E" w:rsidRPr="0065406B" w:rsidRDefault="0027701E" w:rsidP="00010FC0">
            <w:pPr>
              <w:jc w:val="center"/>
              <w:rPr>
                <w:rFonts w:ascii="Calibri" w:hAnsi="Calibri" w:cs="Calibri"/>
                <w:color w:val="000000"/>
              </w:rPr>
            </w:pPr>
            <w:r>
              <w:rPr>
                <w:rFonts w:ascii="Calibri" w:hAnsi="Calibri" w:cs="Calibri"/>
                <w:color w:val="000000"/>
              </w:rPr>
              <w:t>7.1</w:t>
            </w:r>
          </w:p>
        </w:tc>
      </w:tr>
      <w:tr w:rsidR="0027701E" w:rsidRPr="0065406B" w14:paraId="01EEBB31" w14:textId="77777777" w:rsidTr="00373402">
        <w:trPr>
          <w:trHeight w:val="320"/>
        </w:trPr>
        <w:tc>
          <w:tcPr>
            <w:tcW w:w="704" w:type="dxa"/>
            <w:shd w:val="clear" w:color="auto" w:fill="auto"/>
            <w:noWrap/>
            <w:vAlign w:val="bottom"/>
            <w:hideMark/>
          </w:tcPr>
          <w:p w14:paraId="721C433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24</w:t>
            </w:r>
          </w:p>
        </w:tc>
        <w:tc>
          <w:tcPr>
            <w:tcW w:w="2126" w:type="dxa"/>
            <w:shd w:val="clear" w:color="auto" w:fill="auto"/>
            <w:noWrap/>
            <w:vAlign w:val="bottom"/>
            <w:hideMark/>
          </w:tcPr>
          <w:p w14:paraId="414B49F4"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1843" w:type="dxa"/>
            <w:shd w:val="clear" w:color="auto" w:fill="auto"/>
            <w:noWrap/>
            <w:vAlign w:val="bottom"/>
            <w:hideMark/>
          </w:tcPr>
          <w:p w14:paraId="0060FFAB"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243CF76C"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2268" w:type="dxa"/>
            <w:shd w:val="clear" w:color="auto" w:fill="auto"/>
            <w:noWrap/>
            <w:vAlign w:val="bottom"/>
            <w:hideMark/>
          </w:tcPr>
          <w:p w14:paraId="51ECBBD5" w14:textId="77777777" w:rsidR="0027701E" w:rsidRPr="0065406B" w:rsidRDefault="0027701E" w:rsidP="00010FC0">
            <w:pPr>
              <w:jc w:val="center"/>
              <w:rPr>
                <w:rFonts w:ascii="Calibri" w:hAnsi="Calibri" w:cs="Calibri"/>
                <w:color w:val="000000"/>
              </w:rPr>
            </w:pPr>
            <w:r>
              <w:rPr>
                <w:rFonts w:ascii="Calibri" w:hAnsi="Calibri" w:cs="Calibri"/>
                <w:color w:val="000000"/>
              </w:rPr>
              <w:t>5.3</w:t>
            </w:r>
          </w:p>
        </w:tc>
      </w:tr>
      <w:tr w:rsidR="0027701E" w:rsidRPr="0065406B" w14:paraId="3AB61E54" w14:textId="77777777" w:rsidTr="00373402">
        <w:trPr>
          <w:trHeight w:val="320"/>
        </w:trPr>
        <w:tc>
          <w:tcPr>
            <w:tcW w:w="704" w:type="dxa"/>
            <w:shd w:val="clear" w:color="auto" w:fill="auto"/>
            <w:noWrap/>
            <w:vAlign w:val="bottom"/>
            <w:hideMark/>
          </w:tcPr>
          <w:p w14:paraId="3E8FEDFD"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25</w:t>
            </w:r>
          </w:p>
        </w:tc>
        <w:tc>
          <w:tcPr>
            <w:tcW w:w="2126" w:type="dxa"/>
            <w:shd w:val="clear" w:color="auto" w:fill="auto"/>
            <w:noWrap/>
            <w:vAlign w:val="bottom"/>
            <w:hideMark/>
          </w:tcPr>
          <w:p w14:paraId="32A9DCAD"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1843" w:type="dxa"/>
            <w:shd w:val="clear" w:color="auto" w:fill="auto"/>
            <w:noWrap/>
            <w:vAlign w:val="bottom"/>
            <w:hideMark/>
          </w:tcPr>
          <w:p w14:paraId="3983BA8E" w14:textId="77777777" w:rsidR="0027701E" w:rsidRPr="0065406B" w:rsidRDefault="0027701E" w:rsidP="00010FC0">
            <w:pPr>
              <w:jc w:val="center"/>
              <w:rPr>
                <w:rFonts w:ascii="Calibri" w:hAnsi="Calibri" w:cs="Calibri"/>
                <w:color w:val="000000"/>
              </w:rPr>
            </w:pPr>
            <w:r>
              <w:rPr>
                <w:rFonts w:ascii="Calibri" w:hAnsi="Calibri" w:cs="Calibri"/>
                <w:color w:val="000000"/>
              </w:rPr>
              <w:t>5.5</w:t>
            </w:r>
          </w:p>
        </w:tc>
        <w:tc>
          <w:tcPr>
            <w:tcW w:w="2126" w:type="dxa"/>
            <w:shd w:val="clear" w:color="auto" w:fill="auto"/>
            <w:noWrap/>
            <w:vAlign w:val="bottom"/>
            <w:hideMark/>
          </w:tcPr>
          <w:p w14:paraId="0D98AE09" w14:textId="77777777" w:rsidR="0027701E" w:rsidRPr="0065406B" w:rsidRDefault="0027701E" w:rsidP="00010FC0">
            <w:pPr>
              <w:jc w:val="center"/>
              <w:rPr>
                <w:rFonts w:ascii="Calibri" w:hAnsi="Calibri" w:cs="Calibri"/>
                <w:color w:val="000000"/>
              </w:rPr>
            </w:pPr>
            <w:r>
              <w:rPr>
                <w:rFonts w:ascii="Calibri" w:hAnsi="Calibri" w:cs="Calibri"/>
                <w:color w:val="000000"/>
              </w:rPr>
              <w:t>8.8</w:t>
            </w:r>
          </w:p>
        </w:tc>
        <w:tc>
          <w:tcPr>
            <w:tcW w:w="2268" w:type="dxa"/>
            <w:shd w:val="clear" w:color="auto" w:fill="auto"/>
            <w:noWrap/>
            <w:vAlign w:val="bottom"/>
            <w:hideMark/>
          </w:tcPr>
          <w:p w14:paraId="35593795" w14:textId="77777777" w:rsidR="0027701E" w:rsidRPr="0065406B" w:rsidRDefault="0027701E" w:rsidP="00010FC0">
            <w:pPr>
              <w:jc w:val="center"/>
              <w:rPr>
                <w:rFonts w:ascii="Calibri" w:hAnsi="Calibri" w:cs="Calibri"/>
                <w:color w:val="000000"/>
              </w:rPr>
            </w:pPr>
            <w:r>
              <w:rPr>
                <w:rFonts w:ascii="Calibri" w:hAnsi="Calibri" w:cs="Calibri"/>
                <w:color w:val="000000"/>
              </w:rPr>
              <w:t>7.5</w:t>
            </w:r>
          </w:p>
        </w:tc>
      </w:tr>
      <w:tr w:rsidR="0027701E" w:rsidRPr="0065406B" w14:paraId="0F8842BD" w14:textId="77777777" w:rsidTr="00373402">
        <w:trPr>
          <w:trHeight w:val="320"/>
        </w:trPr>
        <w:tc>
          <w:tcPr>
            <w:tcW w:w="704" w:type="dxa"/>
            <w:shd w:val="clear" w:color="auto" w:fill="auto"/>
            <w:noWrap/>
            <w:vAlign w:val="bottom"/>
            <w:hideMark/>
          </w:tcPr>
          <w:p w14:paraId="77B65620"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26</w:t>
            </w:r>
          </w:p>
        </w:tc>
        <w:tc>
          <w:tcPr>
            <w:tcW w:w="2126" w:type="dxa"/>
            <w:shd w:val="clear" w:color="auto" w:fill="auto"/>
            <w:noWrap/>
            <w:vAlign w:val="bottom"/>
            <w:hideMark/>
          </w:tcPr>
          <w:p w14:paraId="2913131F" w14:textId="77777777" w:rsidR="0027701E" w:rsidRPr="0065406B" w:rsidRDefault="0027701E" w:rsidP="00010FC0">
            <w:pPr>
              <w:jc w:val="center"/>
              <w:rPr>
                <w:rFonts w:ascii="Calibri" w:hAnsi="Calibri" w:cs="Calibri"/>
                <w:color w:val="000000"/>
              </w:rPr>
            </w:pPr>
            <w:r>
              <w:rPr>
                <w:rFonts w:ascii="Calibri" w:hAnsi="Calibri" w:cs="Calibri"/>
                <w:color w:val="000000"/>
              </w:rPr>
              <w:t>2.5</w:t>
            </w:r>
          </w:p>
        </w:tc>
        <w:tc>
          <w:tcPr>
            <w:tcW w:w="1843" w:type="dxa"/>
            <w:shd w:val="clear" w:color="auto" w:fill="auto"/>
            <w:noWrap/>
            <w:vAlign w:val="bottom"/>
            <w:hideMark/>
          </w:tcPr>
          <w:p w14:paraId="5BD14BBA" w14:textId="77777777" w:rsidR="0027701E" w:rsidRPr="0065406B" w:rsidRDefault="0027701E" w:rsidP="00010FC0">
            <w:pPr>
              <w:jc w:val="center"/>
              <w:rPr>
                <w:rFonts w:ascii="Calibri" w:hAnsi="Calibri" w:cs="Calibri"/>
                <w:color w:val="000000"/>
              </w:rPr>
            </w:pPr>
            <w:r>
              <w:rPr>
                <w:rFonts w:ascii="Calibri" w:hAnsi="Calibri" w:cs="Calibri"/>
                <w:color w:val="000000"/>
              </w:rPr>
              <w:t>3.5</w:t>
            </w:r>
          </w:p>
        </w:tc>
        <w:tc>
          <w:tcPr>
            <w:tcW w:w="2126" w:type="dxa"/>
            <w:shd w:val="clear" w:color="auto" w:fill="auto"/>
            <w:noWrap/>
            <w:vAlign w:val="bottom"/>
            <w:hideMark/>
          </w:tcPr>
          <w:p w14:paraId="0752F2A5" w14:textId="77777777" w:rsidR="0027701E" w:rsidRPr="0065406B" w:rsidRDefault="0027701E" w:rsidP="00010FC0">
            <w:pPr>
              <w:jc w:val="center"/>
              <w:rPr>
                <w:rFonts w:ascii="Calibri" w:hAnsi="Calibri" w:cs="Calibri"/>
                <w:color w:val="000000"/>
              </w:rPr>
            </w:pPr>
            <w:r>
              <w:rPr>
                <w:rFonts w:ascii="Calibri" w:hAnsi="Calibri" w:cs="Calibri"/>
                <w:color w:val="000000"/>
              </w:rPr>
              <w:t>2.4</w:t>
            </w:r>
          </w:p>
        </w:tc>
        <w:tc>
          <w:tcPr>
            <w:tcW w:w="2268" w:type="dxa"/>
            <w:shd w:val="clear" w:color="auto" w:fill="auto"/>
            <w:noWrap/>
            <w:vAlign w:val="bottom"/>
            <w:hideMark/>
          </w:tcPr>
          <w:p w14:paraId="14334FC7"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r>
      <w:tr w:rsidR="0027701E" w:rsidRPr="0065406B" w14:paraId="50FA186F" w14:textId="77777777" w:rsidTr="00373402">
        <w:trPr>
          <w:trHeight w:val="320"/>
        </w:trPr>
        <w:tc>
          <w:tcPr>
            <w:tcW w:w="704" w:type="dxa"/>
            <w:shd w:val="clear" w:color="auto" w:fill="auto"/>
            <w:noWrap/>
            <w:vAlign w:val="bottom"/>
            <w:hideMark/>
          </w:tcPr>
          <w:p w14:paraId="7974FE09"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27</w:t>
            </w:r>
          </w:p>
        </w:tc>
        <w:tc>
          <w:tcPr>
            <w:tcW w:w="2126" w:type="dxa"/>
            <w:shd w:val="clear" w:color="auto" w:fill="auto"/>
            <w:noWrap/>
            <w:vAlign w:val="bottom"/>
            <w:hideMark/>
          </w:tcPr>
          <w:p w14:paraId="18429403" w14:textId="77777777" w:rsidR="0027701E" w:rsidRPr="0065406B" w:rsidRDefault="0027701E" w:rsidP="00010FC0">
            <w:pPr>
              <w:jc w:val="center"/>
              <w:rPr>
                <w:rFonts w:ascii="Calibri" w:hAnsi="Calibri" w:cs="Calibri"/>
                <w:color w:val="000000"/>
              </w:rPr>
            </w:pPr>
            <w:r>
              <w:rPr>
                <w:rFonts w:ascii="Calibri" w:hAnsi="Calibri" w:cs="Calibri"/>
                <w:color w:val="000000"/>
              </w:rPr>
              <w:t>3.8</w:t>
            </w:r>
          </w:p>
        </w:tc>
        <w:tc>
          <w:tcPr>
            <w:tcW w:w="1843" w:type="dxa"/>
            <w:shd w:val="clear" w:color="auto" w:fill="auto"/>
            <w:noWrap/>
            <w:vAlign w:val="bottom"/>
            <w:hideMark/>
          </w:tcPr>
          <w:p w14:paraId="4D34EA91"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2126" w:type="dxa"/>
            <w:shd w:val="clear" w:color="auto" w:fill="auto"/>
            <w:noWrap/>
            <w:vAlign w:val="bottom"/>
            <w:hideMark/>
          </w:tcPr>
          <w:p w14:paraId="02178E5A" w14:textId="77777777" w:rsidR="0027701E" w:rsidRPr="0065406B" w:rsidRDefault="0027701E" w:rsidP="00010FC0">
            <w:pPr>
              <w:jc w:val="center"/>
              <w:rPr>
                <w:rFonts w:ascii="Calibri" w:hAnsi="Calibri" w:cs="Calibri"/>
                <w:color w:val="000000"/>
              </w:rPr>
            </w:pPr>
            <w:r>
              <w:rPr>
                <w:rFonts w:ascii="Calibri" w:hAnsi="Calibri" w:cs="Calibri"/>
                <w:color w:val="000000"/>
              </w:rPr>
              <w:t>6.1</w:t>
            </w:r>
          </w:p>
        </w:tc>
        <w:tc>
          <w:tcPr>
            <w:tcW w:w="2268" w:type="dxa"/>
            <w:shd w:val="clear" w:color="auto" w:fill="auto"/>
            <w:noWrap/>
            <w:vAlign w:val="bottom"/>
            <w:hideMark/>
          </w:tcPr>
          <w:p w14:paraId="5CBCC5B8" w14:textId="77777777" w:rsidR="0027701E" w:rsidRPr="0065406B" w:rsidRDefault="0027701E" w:rsidP="00010FC0">
            <w:pPr>
              <w:jc w:val="center"/>
              <w:rPr>
                <w:rFonts w:ascii="Calibri" w:hAnsi="Calibri" w:cs="Calibri"/>
                <w:color w:val="000000"/>
              </w:rPr>
            </w:pPr>
            <w:r>
              <w:rPr>
                <w:rFonts w:ascii="Calibri" w:hAnsi="Calibri" w:cs="Calibri"/>
                <w:color w:val="000000"/>
              </w:rPr>
              <w:t>3.9</w:t>
            </w:r>
          </w:p>
        </w:tc>
      </w:tr>
      <w:tr w:rsidR="0027701E" w:rsidRPr="0065406B" w14:paraId="68D831E7" w14:textId="77777777" w:rsidTr="00373402">
        <w:trPr>
          <w:trHeight w:val="320"/>
        </w:trPr>
        <w:tc>
          <w:tcPr>
            <w:tcW w:w="704" w:type="dxa"/>
            <w:shd w:val="clear" w:color="auto" w:fill="auto"/>
            <w:noWrap/>
            <w:vAlign w:val="bottom"/>
            <w:hideMark/>
          </w:tcPr>
          <w:p w14:paraId="25883D15"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28</w:t>
            </w:r>
          </w:p>
        </w:tc>
        <w:tc>
          <w:tcPr>
            <w:tcW w:w="2126" w:type="dxa"/>
            <w:shd w:val="clear" w:color="auto" w:fill="auto"/>
            <w:noWrap/>
            <w:vAlign w:val="bottom"/>
            <w:hideMark/>
          </w:tcPr>
          <w:p w14:paraId="769C1189"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1843" w:type="dxa"/>
            <w:shd w:val="clear" w:color="auto" w:fill="auto"/>
            <w:noWrap/>
            <w:vAlign w:val="bottom"/>
            <w:hideMark/>
          </w:tcPr>
          <w:p w14:paraId="5C59BCD7" w14:textId="77777777" w:rsidR="0027701E" w:rsidRPr="0065406B" w:rsidRDefault="0027701E" w:rsidP="00010FC0">
            <w:pPr>
              <w:jc w:val="center"/>
              <w:rPr>
                <w:rFonts w:ascii="Calibri" w:hAnsi="Calibri" w:cs="Calibri"/>
                <w:color w:val="000000"/>
              </w:rPr>
            </w:pPr>
            <w:r>
              <w:rPr>
                <w:rFonts w:ascii="Calibri" w:hAnsi="Calibri" w:cs="Calibri"/>
                <w:color w:val="000000"/>
              </w:rPr>
              <w:t>6</w:t>
            </w:r>
          </w:p>
        </w:tc>
        <w:tc>
          <w:tcPr>
            <w:tcW w:w="2126" w:type="dxa"/>
            <w:shd w:val="clear" w:color="auto" w:fill="auto"/>
            <w:noWrap/>
            <w:vAlign w:val="bottom"/>
            <w:hideMark/>
          </w:tcPr>
          <w:p w14:paraId="79AE588C" w14:textId="77777777" w:rsidR="0027701E" w:rsidRPr="0065406B" w:rsidRDefault="0027701E" w:rsidP="00010FC0">
            <w:pPr>
              <w:jc w:val="center"/>
              <w:rPr>
                <w:rFonts w:ascii="Calibri" w:hAnsi="Calibri" w:cs="Calibri"/>
                <w:color w:val="000000"/>
              </w:rPr>
            </w:pPr>
            <w:r>
              <w:rPr>
                <w:rFonts w:ascii="Calibri" w:hAnsi="Calibri" w:cs="Calibri"/>
                <w:color w:val="000000"/>
              </w:rPr>
              <w:t>6.3</w:t>
            </w:r>
          </w:p>
        </w:tc>
        <w:tc>
          <w:tcPr>
            <w:tcW w:w="2268" w:type="dxa"/>
            <w:shd w:val="clear" w:color="auto" w:fill="auto"/>
            <w:noWrap/>
            <w:vAlign w:val="bottom"/>
            <w:hideMark/>
          </w:tcPr>
          <w:p w14:paraId="3087E7E6" w14:textId="77777777" w:rsidR="0027701E" w:rsidRPr="0065406B" w:rsidRDefault="0027701E" w:rsidP="00010FC0">
            <w:pPr>
              <w:jc w:val="center"/>
              <w:rPr>
                <w:rFonts w:ascii="Calibri" w:hAnsi="Calibri" w:cs="Calibri"/>
                <w:color w:val="000000"/>
              </w:rPr>
            </w:pPr>
            <w:r>
              <w:rPr>
                <w:rFonts w:ascii="Calibri" w:hAnsi="Calibri" w:cs="Calibri"/>
                <w:color w:val="000000"/>
              </w:rPr>
              <w:t>8.3</w:t>
            </w:r>
          </w:p>
        </w:tc>
      </w:tr>
      <w:tr w:rsidR="0027701E" w:rsidRPr="0065406B" w14:paraId="2722E87D" w14:textId="77777777" w:rsidTr="00373402">
        <w:trPr>
          <w:trHeight w:val="320"/>
        </w:trPr>
        <w:tc>
          <w:tcPr>
            <w:tcW w:w="704" w:type="dxa"/>
            <w:shd w:val="clear" w:color="auto" w:fill="auto"/>
            <w:noWrap/>
            <w:vAlign w:val="bottom"/>
            <w:hideMark/>
          </w:tcPr>
          <w:p w14:paraId="48FF527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29</w:t>
            </w:r>
          </w:p>
        </w:tc>
        <w:tc>
          <w:tcPr>
            <w:tcW w:w="2126" w:type="dxa"/>
            <w:shd w:val="clear" w:color="auto" w:fill="auto"/>
            <w:noWrap/>
            <w:vAlign w:val="bottom"/>
            <w:hideMark/>
          </w:tcPr>
          <w:p w14:paraId="060BA07C" w14:textId="77777777" w:rsidR="0027701E" w:rsidRPr="0065406B" w:rsidRDefault="0027701E" w:rsidP="00010FC0">
            <w:pPr>
              <w:jc w:val="center"/>
              <w:rPr>
                <w:rFonts w:ascii="Calibri" w:hAnsi="Calibri" w:cs="Calibri"/>
                <w:color w:val="000000"/>
              </w:rPr>
            </w:pPr>
            <w:r>
              <w:rPr>
                <w:rFonts w:ascii="Calibri" w:hAnsi="Calibri" w:cs="Calibri"/>
                <w:color w:val="000000"/>
              </w:rPr>
              <w:t>3</w:t>
            </w:r>
          </w:p>
        </w:tc>
        <w:tc>
          <w:tcPr>
            <w:tcW w:w="1843" w:type="dxa"/>
            <w:shd w:val="clear" w:color="auto" w:fill="auto"/>
            <w:noWrap/>
            <w:vAlign w:val="bottom"/>
            <w:hideMark/>
          </w:tcPr>
          <w:p w14:paraId="07187530" w14:textId="77777777" w:rsidR="0027701E" w:rsidRPr="0065406B" w:rsidRDefault="0027701E" w:rsidP="00010FC0">
            <w:pPr>
              <w:jc w:val="center"/>
              <w:rPr>
                <w:rFonts w:ascii="Calibri" w:hAnsi="Calibri" w:cs="Calibri"/>
                <w:color w:val="000000"/>
              </w:rPr>
            </w:pPr>
            <w:r>
              <w:rPr>
                <w:rFonts w:ascii="Calibri" w:hAnsi="Calibri" w:cs="Calibri"/>
                <w:color w:val="000000"/>
              </w:rPr>
              <w:t>1.6</w:t>
            </w:r>
          </w:p>
        </w:tc>
        <w:tc>
          <w:tcPr>
            <w:tcW w:w="2126" w:type="dxa"/>
            <w:shd w:val="clear" w:color="auto" w:fill="auto"/>
            <w:noWrap/>
            <w:vAlign w:val="bottom"/>
            <w:hideMark/>
          </w:tcPr>
          <w:p w14:paraId="5054787F" w14:textId="77777777" w:rsidR="0027701E" w:rsidRPr="0065406B" w:rsidRDefault="0027701E" w:rsidP="00010FC0">
            <w:pPr>
              <w:jc w:val="center"/>
              <w:rPr>
                <w:rFonts w:ascii="Calibri" w:hAnsi="Calibri" w:cs="Calibri"/>
                <w:color w:val="000000"/>
              </w:rPr>
            </w:pPr>
            <w:r>
              <w:rPr>
                <w:rFonts w:ascii="Calibri" w:hAnsi="Calibri" w:cs="Calibri"/>
                <w:color w:val="000000"/>
              </w:rPr>
              <w:t>1.7</w:t>
            </w:r>
          </w:p>
        </w:tc>
        <w:tc>
          <w:tcPr>
            <w:tcW w:w="2268" w:type="dxa"/>
            <w:shd w:val="clear" w:color="auto" w:fill="auto"/>
            <w:noWrap/>
            <w:vAlign w:val="bottom"/>
            <w:hideMark/>
          </w:tcPr>
          <w:p w14:paraId="539F739B" w14:textId="77777777" w:rsidR="0027701E" w:rsidRPr="0065406B" w:rsidRDefault="0027701E" w:rsidP="00010FC0">
            <w:pPr>
              <w:jc w:val="center"/>
              <w:rPr>
                <w:rFonts w:ascii="Calibri" w:hAnsi="Calibri" w:cs="Calibri"/>
                <w:color w:val="000000"/>
              </w:rPr>
            </w:pPr>
            <w:r>
              <w:rPr>
                <w:rFonts w:ascii="Calibri" w:hAnsi="Calibri" w:cs="Calibri"/>
                <w:color w:val="000000"/>
              </w:rPr>
              <w:t>2.3</w:t>
            </w:r>
          </w:p>
        </w:tc>
      </w:tr>
      <w:tr w:rsidR="0027701E" w:rsidRPr="0065406B" w14:paraId="6F8A33B8" w14:textId="77777777" w:rsidTr="00373402">
        <w:trPr>
          <w:trHeight w:val="320"/>
        </w:trPr>
        <w:tc>
          <w:tcPr>
            <w:tcW w:w="704" w:type="dxa"/>
            <w:shd w:val="clear" w:color="auto" w:fill="auto"/>
            <w:noWrap/>
            <w:vAlign w:val="bottom"/>
            <w:hideMark/>
          </w:tcPr>
          <w:p w14:paraId="013DBB76"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30</w:t>
            </w:r>
          </w:p>
        </w:tc>
        <w:tc>
          <w:tcPr>
            <w:tcW w:w="2126" w:type="dxa"/>
            <w:shd w:val="clear" w:color="auto" w:fill="auto"/>
            <w:noWrap/>
            <w:vAlign w:val="bottom"/>
            <w:hideMark/>
          </w:tcPr>
          <w:p w14:paraId="384D4C40" w14:textId="77777777" w:rsidR="0027701E" w:rsidRPr="0065406B" w:rsidRDefault="0027701E" w:rsidP="00010FC0">
            <w:pPr>
              <w:jc w:val="center"/>
              <w:rPr>
                <w:rFonts w:ascii="Calibri" w:hAnsi="Calibri" w:cs="Calibri"/>
                <w:color w:val="000000"/>
              </w:rPr>
            </w:pPr>
            <w:r>
              <w:rPr>
                <w:rFonts w:ascii="Calibri" w:hAnsi="Calibri" w:cs="Calibri"/>
                <w:color w:val="000000"/>
              </w:rPr>
              <w:t>4.8</w:t>
            </w:r>
          </w:p>
        </w:tc>
        <w:tc>
          <w:tcPr>
            <w:tcW w:w="1843" w:type="dxa"/>
            <w:shd w:val="clear" w:color="auto" w:fill="auto"/>
            <w:noWrap/>
            <w:vAlign w:val="bottom"/>
            <w:hideMark/>
          </w:tcPr>
          <w:p w14:paraId="0872F771" w14:textId="77777777" w:rsidR="0027701E" w:rsidRPr="0065406B" w:rsidRDefault="0027701E" w:rsidP="00010FC0">
            <w:pPr>
              <w:jc w:val="center"/>
              <w:rPr>
                <w:rFonts w:ascii="Calibri" w:hAnsi="Calibri" w:cs="Calibri"/>
                <w:color w:val="000000"/>
              </w:rPr>
            </w:pPr>
            <w:r>
              <w:rPr>
                <w:rFonts w:ascii="Calibri" w:hAnsi="Calibri" w:cs="Calibri"/>
                <w:color w:val="000000"/>
              </w:rPr>
              <w:t>5</w:t>
            </w:r>
          </w:p>
        </w:tc>
        <w:tc>
          <w:tcPr>
            <w:tcW w:w="2126" w:type="dxa"/>
            <w:shd w:val="clear" w:color="auto" w:fill="auto"/>
            <w:noWrap/>
            <w:vAlign w:val="bottom"/>
            <w:hideMark/>
          </w:tcPr>
          <w:p w14:paraId="3D8B4DD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2268" w:type="dxa"/>
            <w:shd w:val="clear" w:color="auto" w:fill="auto"/>
            <w:noWrap/>
            <w:vAlign w:val="bottom"/>
            <w:hideMark/>
          </w:tcPr>
          <w:p w14:paraId="243710BF" w14:textId="77777777" w:rsidR="0027701E" w:rsidRPr="0065406B" w:rsidRDefault="0027701E" w:rsidP="00010FC0">
            <w:pPr>
              <w:jc w:val="center"/>
              <w:rPr>
                <w:rFonts w:ascii="Calibri" w:hAnsi="Calibri" w:cs="Calibri"/>
                <w:color w:val="000000"/>
              </w:rPr>
            </w:pPr>
            <w:r>
              <w:rPr>
                <w:rFonts w:ascii="Calibri" w:hAnsi="Calibri" w:cs="Calibri"/>
                <w:color w:val="000000"/>
              </w:rPr>
              <w:t>7.3</w:t>
            </w:r>
          </w:p>
        </w:tc>
      </w:tr>
      <w:tr w:rsidR="0027701E" w:rsidRPr="0065406B" w14:paraId="395599D2" w14:textId="77777777" w:rsidTr="00373402">
        <w:trPr>
          <w:trHeight w:val="320"/>
        </w:trPr>
        <w:tc>
          <w:tcPr>
            <w:tcW w:w="704" w:type="dxa"/>
            <w:shd w:val="clear" w:color="auto" w:fill="auto"/>
            <w:noWrap/>
            <w:vAlign w:val="bottom"/>
            <w:hideMark/>
          </w:tcPr>
          <w:p w14:paraId="23EF0CDC"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31</w:t>
            </w:r>
          </w:p>
        </w:tc>
        <w:tc>
          <w:tcPr>
            <w:tcW w:w="2126" w:type="dxa"/>
            <w:shd w:val="clear" w:color="auto" w:fill="auto"/>
            <w:noWrap/>
            <w:vAlign w:val="bottom"/>
            <w:hideMark/>
          </w:tcPr>
          <w:p w14:paraId="24CD26DF" w14:textId="77777777" w:rsidR="0027701E" w:rsidRPr="0065406B" w:rsidRDefault="0027701E" w:rsidP="00010FC0">
            <w:pPr>
              <w:jc w:val="center"/>
              <w:rPr>
                <w:rFonts w:ascii="Calibri" w:hAnsi="Calibri" w:cs="Calibri"/>
                <w:color w:val="000000"/>
              </w:rPr>
            </w:pPr>
            <w:r>
              <w:rPr>
                <w:rFonts w:ascii="Calibri" w:hAnsi="Calibri" w:cs="Calibri"/>
                <w:color w:val="000000"/>
              </w:rPr>
              <w:t>4.3</w:t>
            </w:r>
          </w:p>
        </w:tc>
        <w:tc>
          <w:tcPr>
            <w:tcW w:w="1843" w:type="dxa"/>
            <w:shd w:val="clear" w:color="auto" w:fill="auto"/>
            <w:noWrap/>
            <w:vAlign w:val="bottom"/>
            <w:hideMark/>
          </w:tcPr>
          <w:p w14:paraId="6D58EF68" w14:textId="77777777" w:rsidR="0027701E" w:rsidRPr="0065406B" w:rsidRDefault="0027701E" w:rsidP="00010FC0">
            <w:pPr>
              <w:jc w:val="center"/>
              <w:rPr>
                <w:rFonts w:ascii="Calibri" w:hAnsi="Calibri" w:cs="Calibri"/>
                <w:color w:val="000000"/>
              </w:rPr>
            </w:pPr>
            <w:r>
              <w:rPr>
                <w:rFonts w:ascii="Calibri" w:hAnsi="Calibri" w:cs="Calibri"/>
                <w:color w:val="000000"/>
              </w:rPr>
              <w:t>6.2</w:t>
            </w:r>
          </w:p>
        </w:tc>
        <w:tc>
          <w:tcPr>
            <w:tcW w:w="2126" w:type="dxa"/>
            <w:shd w:val="clear" w:color="auto" w:fill="auto"/>
            <w:noWrap/>
            <w:vAlign w:val="bottom"/>
            <w:hideMark/>
          </w:tcPr>
          <w:p w14:paraId="07E5640B" w14:textId="77777777" w:rsidR="0027701E" w:rsidRPr="0065406B" w:rsidRDefault="0027701E" w:rsidP="00010FC0">
            <w:pPr>
              <w:jc w:val="center"/>
              <w:rPr>
                <w:rFonts w:ascii="Calibri" w:hAnsi="Calibri" w:cs="Calibri"/>
                <w:color w:val="000000"/>
              </w:rPr>
            </w:pPr>
            <w:r>
              <w:rPr>
                <w:rFonts w:ascii="Calibri" w:hAnsi="Calibri" w:cs="Calibri"/>
                <w:color w:val="000000"/>
              </w:rPr>
              <w:t>5.1</w:t>
            </w:r>
          </w:p>
        </w:tc>
        <w:tc>
          <w:tcPr>
            <w:tcW w:w="2268" w:type="dxa"/>
            <w:shd w:val="clear" w:color="auto" w:fill="auto"/>
            <w:noWrap/>
            <w:vAlign w:val="bottom"/>
            <w:hideMark/>
          </w:tcPr>
          <w:p w14:paraId="063BA5D5"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6AE54310" w14:textId="77777777" w:rsidTr="00373402">
        <w:trPr>
          <w:trHeight w:val="320"/>
        </w:trPr>
        <w:tc>
          <w:tcPr>
            <w:tcW w:w="704" w:type="dxa"/>
            <w:shd w:val="clear" w:color="auto" w:fill="auto"/>
            <w:noWrap/>
            <w:vAlign w:val="bottom"/>
            <w:hideMark/>
          </w:tcPr>
          <w:p w14:paraId="23FAE508" w14:textId="77777777" w:rsidR="0027701E" w:rsidRPr="0065406B" w:rsidRDefault="0027701E" w:rsidP="00010FC0">
            <w:pPr>
              <w:jc w:val="center"/>
              <w:rPr>
                <w:rFonts w:ascii="Calibri" w:hAnsi="Calibri" w:cs="Calibri"/>
                <w:color w:val="000000"/>
              </w:rPr>
            </w:pPr>
            <w:r w:rsidRPr="0065406B">
              <w:rPr>
                <w:rFonts w:ascii="Calibri" w:hAnsi="Calibri" w:cs="Calibri"/>
                <w:color w:val="000000"/>
              </w:rPr>
              <w:t>32</w:t>
            </w:r>
          </w:p>
        </w:tc>
        <w:tc>
          <w:tcPr>
            <w:tcW w:w="2126" w:type="dxa"/>
            <w:shd w:val="clear" w:color="auto" w:fill="auto"/>
            <w:noWrap/>
            <w:vAlign w:val="bottom"/>
            <w:hideMark/>
          </w:tcPr>
          <w:p w14:paraId="6B313247"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c>
          <w:tcPr>
            <w:tcW w:w="1843" w:type="dxa"/>
            <w:shd w:val="clear" w:color="auto" w:fill="auto"/>
            <w:noWrap/>
            <w:vAlign w:val="bottom"/>
            <w:hideMark/>
          </w:tcPr>
          <w:p w14:paraId="5962CDD8" w14:textId="77777777" w:rsidR="0027701E" w:rsidRPr="0065406B" w:rsidRDefault="0027701E" w:rsidP="00010FC0">
            <w:pPr>
              <w:jc w:val="center"/>
              <w:rPr>
                <w:rFonts w:ascii="Calibri" w:hAnsi="Calibri" w:cs="Calibri"/>
                <w:color w:val="000000"/>
              </w:rPr>
            </w:pPr>
            <w:r>
              <w:rPr>
                <w:rFonts w:ascii="Calibri" w:hAnsi="Calibri" w:cs="Calibri"/>
                <w:color w:val="000000"/>
              </w:rPr>
              <w:t>4.4</w:t>
            </w:r>
          </w:p>
        </w:tc>
        <w:tc>
          <w:tcPr>
            <w:tcW w:w="2126" w:type="dxa"/>
            <w:shd w:val="clear" w:color="auto" w:fill="auto"/>
            <w:noWrap/>
            <w:vAlign w:val="bottom"/>
            <w:hideMark/>
          </w:tcPr>
          <w:p w14:paraId="3E7FC1A4" w14:textId="77777777" w:rsidR="0027701E" w:rsidRPr="0065406B" w:rsidRDefault="0027701E" w:rsidP="00010FC0">
            <w:pPr>
              <w:jc w:val="center"/>
              <w:rPr>
                <w:rFonts w:ascii="Calibri" w:hAnsi="Calibri" w:cs="Calibri"/>
                <w:color w:val="000000"/>
              </w:rPr>
            </w:pPr>
            <w:r>
              <w:rPr>
                <w:rFonts w:ascii="Calibri" w:hAnsi="Calibri" w:cs="Calibri"/>
                <w:color w:val="000000"/>
              </w:rPr>
              <w:t>5.4</w:t>
            </w:r>
          </w:p>
        </w:tc>
        <w:tc>
          <w:tcPr>
            <w:tcW w:w="2268" w:type="dxa"/>
            <w:shd w:val="clear" w:color="auto" w:fill="auto"/>
            <w:noWrap/>
            <w:vAlign w:val="bottom"/>
            <w:hideMark/>
          </w:tcPr>
          <w:p w14:paraId="4634992E" w14:textId="77777777" w:rsidR="0027701E" w:rsidRPr="0065406B" w:rsidRDefault="0027701E" w:rsidP="00010FC0">
            <w:pPr>
              <w:jc w:val="center"/>
              <w:rPr>
                <w:rFonts w:ascii="Calibri" w:hAnsi="Calibri" w:cs="Calibri"/>
                <w:color w:val="000000"/>
              </w:rPr>
            </w:pPr>
            <w:r>
              <w:rPr>
                <w:rFonts w:ascii="Calibri" w:hAnsi="Calibri" w:cs="Calibri"/>
                <w:color w:val="000000"/>
              </w:rPr>
              <w:t>5.7</w:t>
            </w:r>
          </w:p>
        </w:tc>
      </w:tr>
      <w:tr w:rsidR="0027701E" w:rsidRPr="0065406B" w14:paraId="7F149DF9" w14:textId="77777777" w:rsidTr="00373402">
        <w:trPr>
          <w:trHeight w:val="320"/>
        </w:trPr>
        <w:tc>
          <w:tcPr>
            <w:tcW w:w="704" w:type="dxa"/>
            <w:shd w:val="clear" w:color="auto" w:fill="auto"/>
            <w:noWrap/>
            <w:vAlign w:val="bottom"/>
            <w:hideMark/>
          </w:tcPr>
          <w:p w14:paraId="784AB658" w14:textId="77777777" w:rsidR="0027701E" w:rsidRPr="0065406B" w:rsidRDefault="0027701E" w:rsidP="00010FC0">
            <w:pPr>
              <w:jc w:val="center"/>
              <w:rPr>
                <w:rFonts w:ascii="Calibri" w:hAnsi="Calibri" w:cs="Calibri"/>
                <w:b/>
                <w:bCs/>
                <w:color w:val="000000"/>
              </w:rPr>
            </w:pPr>
            <w:r w:rsidRPr="004A5D20">
              <w:rPr>
                <w:rFonts w:ascii="Calibri" w:hAnsi="Calibri" w:cs="Calibri"/>
                <w:b/>
                <w:bCs/>
                <w:color w:val="000000"/>
              </w:rPr>
              <w:t>Avg</w:t>
            </w:r>
          </w:p>
        </w:tc>
        <w:tc>
          <w:tcPr>
            <w:tcW w:w="2126" w:type="dxa"/>
            <w:shd w:val="clear" w:color="auto" w:fill="auto"/>
            <w:noWrap/>
            <w:vAlign w:val="bottom"/>
            <w:hideMark/>
          </w:tcPr>
          <w:p w14:paraId="65423FC8" w14:textId="77777777" w:rsidR="0027701E" w:rsidRPr="0065406B" w:rsidRDefault="0027701E" w:rsidP="00010FC0">
            <w:pPr>
              <w:jc w:val="center"/>
              <w:rPr>
                <w:rFonts w:ascii="Calibri" w:hAnsi="Calibri" w:cs="Calibri"/>
                <w:color w:val="000000"/>
              </w:rPr>
            </w:pPr>
            <w:r>
              <w:rPr>
                <w:rFonts w:ascii="Calibri" w:hAnsi="Calibri" w:cs="Calibri"/>
                <w:color w:val="000000"/>
              </w:rPr>
              <w:t>4.1</w:t>
            </w:r>
          </w:p>
        </w:tc>
        <w:tc>
          <w:tcPr>
            <w:tcW w:w="1843" w:type="dxa"/>
            <w:shd w:val="clear" w:color="auto" w:fill="auto"/>
            <w:noWrap/>
            <w:vAlign w:val="bottom"/>
            <w:hideMark/>
          </w:tcPr>
          <w:p w14:paraId="3995D890" w14:textId="77777777" w:rsidR="0027701E" w:rsidRPr="0065406B" w:rsidRDefault="0027701E" w:rsidP="00010FC0">
            <w:pPr>
              <w:jc w:val="center"/>
              <w:rPr>
                <w:rFonts w:ascii="Calibri" w:hAnsi="Calibri" w:cs="Calibri"/>
                <w:color w:val="000000"/>
              </w:rPr>
            </w:pPr>
            <w:r>
              <w:rPr>
                <w:rFonts w:ascii="Calibri" w:hAnsi="Calibri" w:cs="Calibri"/>
                <w:color w:val="000000"/>
              </w:rPr>
              <w:t>4.5</w:t>
            </w:r>
          </w:p>
        </w:tc>
        <w:tc>
          <w:tcPr>
            <w:tcW w:w="2126" w:type="dxa"/>
            <w:shd w:val="clear" w:color="auto" w:fill="auto"/>
            <w:noWrap/>
            <w:vAlign w:val="bottom"/>
            <w:hideMark/>
          </w:tcPr>
          <w:p w14:paraId="44A1DE49" w14:textId="77777777" w:rsidR="0027701E" w:rsidRPr="0065406B" w:rsidRDefault="0027701E" w:rsidP="00010FC0">
            <w:pPr>
              <w:jc w:val="center"/>
              <w:rPr>
                <w:rFonts w:ascii="Calibri" w:hAnsi="Calibri" w:cs="Calibri"/>
                <w:color w:val="000000"/>
              </w:rPr>
            </w:pPr>
            <w:r>
              <w:rPr>
                <w:rFonts w:ascii="Calibri" w:hAnsi="Calibri" w:cs="Calibri"/>
                <w:color w:val="000000"/>
              </w:rPr>
              <w:t>4.7</w:t>
            </w:r>
          </w:p>
        </w:tc>
        <w:tc>
          <w:tcPr>
            <w:tcW w:w="2268" w:type="dxa"/>
            <w:shd w:val="clear" w:color="auto" w:fill="auto"/>
            <w:noWrap/>
            <w:vAlign w:val="bottom"/>
            <w:hideMark/>
          </w:tcPr>
          <w:p w14:paraId="10D9656C" w14:textId="77777777" w:rsidR="0027701E" w:rsidRPr="0065406B" w:rsidRDefault="0027701E" w:rsidP="00010FC0">
            <w:pPr>
              <w:jc w:val="center"/>
              <w:rPr>
                <w:rFonts w:ascii="Calibri" w:hAnsi="Calibri" w:cs="Calibri"/>
                <w:color w:val="000000"/>
              </w:rPr>
            </w:pPr>
            <w:r>
              <w:rPr>
                <w:rFonts w:ascii="Calibri" w:hAnsi="Calibri" w:cs="Calibri"/>
                <w:color w:val="000000"/>
              </w:rPr>
              <w:t>4.9</w:t>
            </w:r>
          </w:p>
        </w:tc>
      </w:tr>
    </w:tbl>
    <w:p w14:paraId="54FD4D12" w14:textId="77777777" w:rsidR="0027701E" w:rsidRDefault="0027701E" w:rsidP="0027701E">
      <w:pPr>
        <w:rPr>
          <w:lang w:val="en-US"/>
        </w:rPr>
      </w:pPr>
    </w:p>
    <w:p w14:paraId="14828FDF" w14:textId="77777777" w:rsidR="0027701E" w:rsidRDefault="0027701E" w:rsidP="0027701E">
      <w:pPr>
        <w:rPr>
          <w:lang w:val="en-US"/>
        </w:rPr>
      </w:pPr>
    </w:p>
    <w:p w14:paraId="41FCAE72" w14:textId="73C0DE98" w:rsidR="001A5202" w:rsidRDefault="001A5202" w:rsidP="001A5202">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Table I.</w:t>
      </w:r>
      <w:r w:rsidR="00F4503F">
        <w:rPr>
          <w:rFonts w:ascii="Times" w:hAnsi="Times"/>
          <w:color w:val="000000" w:themeColor="text1"/>
          <w:sz w:val="23"/>
          <w:szCs w:val="23"/>
          <w:shd w:val="clear" w:color="auto" w:fill="FFFFFF"/>
          <w:lang w:val="en-US"/>
        </w:rPr>
        <w:t>7</w:t>
      </w:r>
      <w:r>
        <w:rPr>
          <w:rFonts w:ascii="Times" w:hAnsi="Times"/>
          <w:color w:val="000000" w:themeColor="text1"/>
          <w:sz w:val="23"/>
          <w:szCs w:val="23"/>
          <w:shd w:val="clear" w:color="auto" w:fill="FFFFFF"/>
          <w:lang w:val="en-US"/>
        </w:rPr>
        <w:t>:</w:t>
      </w:r>
      <w:r w:rsidR="00325080">
        <w:rPr>
          <w:rFonts w:ascii="Times" w:hAnsi="Times"/>
          <w:color w:val="000000" w:themeColor="text1"/>
          <w:sz w:val="23"/>
          <w:szCs w:val="23"/>
          <w:shd w:val="clear" w:color="auto" w:fill="FFFFFF"/>
          <w:lang w:val="en-US"/>
        </w:rPr>
        <w:t xml:space="preserve"> Time Utilization for Full Questionnaire</w:t>
      </w:r>
    </w:p>
    <w:p w14:paraId="6FD619CD" w14:textId="77777777" w:rsidR="0027701E" w:rsidRDefault="0027701E" w:rsidP="0027701E">
      <w:pPr>
        <w:rPr>
          <w:lang w:val="en-US"/>
        </w:rPr>
      </w:pPr>
    </w:p>
    <w:p w14:paraId="03A8CBBB" w14:textId="77777777" w:rsidR="0027701E" w:rsidRDefault="0027701E" w:rsidP="0027701E">
      <w:pPr>
        <w:rPr>
          <w:lang w:val="en-US"/>
        </w:rPr>
      </w:pPr>
    </w:p>
    <w:p w14:paraId="7D9C7AF4" w14:textId="77777777" w:rsidR="0027701E" w:rsidRDefault="0027701E" w:rsidP="0027701E">
      <w:pPr>
        <w:rPr>
          <w:lang w:val="en-US"/>
        </w:rPr>
      </w:pPr>
    </w:p>
    <w:p w14:paraId="141120E0" w14:textId="77777777" w:rsidR="0027701E" w:rsidRPr="00BB7AB3" w:rsidRDefault="0027701E" w:rsidP="0027701E">
      <w:pPr>
        <w:rPr>
          <w:rFonts w:ascii="Times" w:hAnsi="Times"/>
          <w:color w:val="000000" w:themeColor="text1"/>
          <w:sz w:val="23"/>
          <w:szCs w:val="23"/>
          <w:shd w:val="clear" w:color="auto" w:fill="FFFFFF"/>
          <w:lang w:val="en-US"/>
        </w:rPr>
      </w:pPr>
    </w:p>
    <w:sectPr w:rsidR="0027701E" w:rsidRPr="00BB7AB3" w:rsidSect="00443913">
      <w:headerReference w:type="default" r:id="rId179"/>
      <w:pgSz w:w="11906" w:h="16838"/>
      <w:pgMar w:top="1440" w:right="1440" w:bottom="1440" w:left="1440" w:header="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D2D90" w14:textId="77777777" w:rsidR="00867777" w:rsidRDefault="00867777" w:rsidP="002C2CD3">
      <w:r>
        <w:separator/>
      </w:r>
    </w:p>
  </w:endnote>
  <w:endnote w:type="continuationSeparator" w:id="0">
    <w:p w14:paraId="5AF4E763" w14:textId="77777777" w:rsidR="00867777" w:rsidRDefault="00867777"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7FF8F33A"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305D5248"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77728741"/>
      <w:docPartObj>
        <w:docPartGallery w:val="Page Numbers (Bottom of Page)"/>
        <w:docPartUnique/>
      </w:docPartObj>
    </w:sdtPr>
    <w:sdtEndPr>
      <w:rPr>
        <w:rStyle w:val="PageNumber"/>
      </w:rPr>
    </w:sdtEndPr>
    <w:sdtContent>
      <w:p w14:paraId="7AC73BFA" w14:textId="5F0F64FE"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54D3E4" w14:textId="77777777" w:rsidR="003C6924" w:rsidRDefault="003C6924" w:rsidP="002C2CD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41601881"/>
      <w:docPartObj>
        <w:docPartGallery w:val="Page Numbers (Bottom of Page)"/>
        <w:docPartUnique/>
      </w:docPartObj>
    </w:sdtPr>
    <w:sdtEndPr>
      <w:rPr>
        <w:rStyle w:val="PageNumber"/>
      </w:rPr>
    </w:sdtEndPr>
    <w:sdtContent>
      <w:p w14:paraId="4C3C5BEA" w14:textId="065F7601" w:rsidR="003C6924" w:rsidRDefault="003C6924" w:rsidP="00A6266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29F028A" w14:textId="77777777" w:rsidR="003C6924" w:rsidRDefault="003C692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FF4A1" w14:textId="77777777" w:rsidR="00867777" w:rsidRDefault="00867777" w:rsidP="002C2CD3">
      <w:r>
        <w:separator/>
      </w:r>
    </w:p>
  </w:footnote>
  <w:footnote w:type="continuationSeparator" w:id="0">
    <w:p w14:paraId="15CE51D0" w14:textId="77777777" w:rsidR="00867777" w:rsidRDefault="00867777"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5504D" w14:textId="77777777" w:rsidR="009F580B" w:rsidRDefault="009F580B">
    <w:pPr>
      <w:pStyle w:val="Header"/>
    </w:pPr>
  </w:p>
  <w:p w14:paraId="77CB5BA7" w14:textId="77777777" w:rsidR="00AF4E16" w:rsidRDefault="00AF4E16" w:rsidP="00FA0291">
    <w:pPr>
      <w:pStyle w:val="Header"/>
      <w:tabs>
        <w:tab w:val="clear" w:pos="4513"/>
        <w:tab w:val="clear" w:pos="9026"/>
        <w:tab w:val="left" w:pos="1813"/>
      </w:tabs>
    </w:pPr>
  </w:p>
  <w:p w14:paraId="0EF65997" w14:textId="1B21B938" w:rsidR="009F580B" w:rsidRDefault="009F580B" w:rsidP="00FA0291">
    <w:pPr>
      <w:pStyle w:val="Header"/>
      <w:tabs>
        <w:tab w:val="clear" w:pos="4513"/>
        <w:tab w:val="clear" w:pos="9026"/>
        <w:tab w:val="left" w:pos="1813"/>
      </w:tabs>
    </w:pPr>
    <w:r>
      <w:t xml:space="preserve">APPENDIX </w:t>
    </w:r>
    <w:r w:rsidR="00170F2F">
      <w:t>I</w:t>
    </w:r>
    <w:r>
      <w:t xml:space="preserve"> – User Study Results</w:t>
    </w:r>
  </w:p>
  <w:p w14:paraId="1BD7B180" w14:textId="77777777" w:rsidR="009F580B" w:rsidRDefault="009F580B">
    <w:pPr>
      <w:pStyle w:val="Header"/>
    </w:pPr>
  </w:p>
  <w:p w14:paraId="3CC14574" w14:textId="77777777" w:rsidR="009F580B" w:rsidRDefault="009F58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6A018" w14:textId="77777777" w:rsidR="00735210" w:rsidRDefault="00735210">
    <w:pPr>
      <w:pStyle w:val="Header"/>
    </w:pPr>
  </w:p>
  <w:p w14:paraId="7D7D2301" w14:textId="77777777" w:rsidR="0028725E" w:rsidRDefault="0028725E" w:rsidP="00FA0291">
    <w:pPr>
      <w:pStyle w:val="Header"/>
      <w:tabs>
        <w:tab w:val="clear" w:pos="4513"/>
        <w:tab w:val="clear" w:pos="9026"/>
        <w:tab w:val="left" w:pos="1813"/>
      </w:tabs>
    </w:pPr>
  </w:p>
  <w:p w14:paraId="2CEBB33A" w14:textId="187C8EC0" w:rsidR="00735210" w:rsidRDefault="00735210" w:rsidP="00FA0291">
    <w:pPr>
      <w:pStyle w:val="Header"/>
      <w:tabs>
        <w:tab w:val="clear" w:pos="4513"/>
        <w:tab w:val="clear" w:pos="9026"/>
        <w:tab w:val="left" w:pos="1813"/>
      </w:tabs>
    </w:pPr>
    <w:r>
      <w:t>APPENDIX A</w:t>
    </w:r>
    <w:r w:rsidR="00FA0291">
      <w:t xml:space="preserve"> - REB </w:t>
    </w:r>
    <w:r w:rsidR="00893EB3">
      <w:t>Application Form</w:t>
    </w:r>
  </w:p>
  <w:p w14:paraId="69477BF4" w14:textId="77777777" w:rsidR="00735210" w:rsidRDefault="00735210">
    <w:pPr>
      <w:pStyle w:val="Header"/>
    </w:pPr>
  </w:p>
  <w:p w14:paraId="766B2F35" w14:textId="77777777" w:rsidR="00735210" w:rsidRDefault="0073521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7A33C" w14:textId="77777777" w:rsidR="00B61D75" w:rsidRDefault="00B61D75">
    <w:pPr>
      <w:pStyle w:val="Header"/>
    </w:pPr>
  </w:p>
  <w:p w14:paraId="6F18763A" w14:textId="77777777" w:rsidR="0028725E" w:rsidRDefault="0028725E" w:rsidP="00FA0291">
    <w:pPr>
      <w:pStyle w:val="Header"/>
      <w:tabs>
        <w:tab w:val="clear" w:pos="4513"/>
        <w:tab w:val="clear" w:pos="9026"/>
        <w:tab w:val="left" w:pos="1813"/>
      </w:tabs>
    </w:pPr>
  </w:p>
  <w:p w14:paraId="6FCE3885" w14:textId="57B8FEEC" w:rsidR="00B61D75" w:rsidRDefault="00B61D75" w:rsidP="00FA0291">
    <w:pPr>
      <w:pStyle w:val="Header"/>
      <w:tabs>
        <w:tab w:val="clear" w:pos="4513"/>
        <w:tab w:val="clear" w:pos="9026"/>
        <w:tab w:val="left" w:pos="1813"/>
      </w:tabs>
    </w:pPr>
    <w:r>
      <w:t xml:space="preserve">APPENDIX </w:t>
    </w:r>
    <w:r w:rsidR="00661C2C">
      <w:t xml:space="preserve">B </w:t>
    </w:r>
    <w:r>
      <w:t xml:space="preserve">– </w:t>
    </w:r>
    <w:r w:rsidR="008E6EE2">
      <w:t xml:space="preserve">Informed </w:t>
    </w:r>
    <w:r>
      <w:t>Consent Form</w:t>
    </w:r>
  </w:p>
  <w:p w14:paraId="555B2CBE" w14:textId="77777777" w:rsidR="00B61D75" w:rsidRDefault="00B61D75">
    <w:pPr>
      <w:pStyle w:val="Header"/>
    </w:pPr>
  </w:p>
  <w:p w14:paraId="25D05A8E" w14:textId="77777777" w:rsidR="00B61D75" w:rsidRDefault="00B61D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232C" w14:textId="77777777" w:rsidR="00FC3B90" w:rsidRDefault="00FC3B90">
    <w:pPr>
      <w:pStyle w:val="Header"/>
    </w:pPr>
  </w:p>
  <w:p w14:paraId="1604F85F" w14:textId="77777777" w:rsidR="0028725E" w:rsidRDefault="0028725E" w:rsidP="00FA0291">
    <w:pPr>
      <w:pStyle w:val="Header"/>
      <w:tabs>
        <w:tab w:val="clear" w:pos="4513"/>
        <w:tab w:val="clear" w:pos="9026"/>
        <w:tab w:val="left" w:pos="1813"/>
      </w:tabs>
    </w:pPr>
  </w:p>
  <w:p w14:paraId="613F3137" w14:textId="516E782B" w:rsidR="00FC3B90" w:rsidRDefault="00FC3B90" w:rsidP="00FA0291">
    <w:pPr>
      <w:pStyle w:val="Header"/>
      <w:tabs>
        <w:tab w:val="clear" w:pos="4513"/>
        <w:tab w:val="clear" w:pos="9026"/>
        <w:tab w:val="left" w:pos="1813"/>
      </w:tabs>
    </w:pPr>
    <w:r>
      <w:t>APPENDIX C – First Email</w:t>
    </w:r>
  </w:p>
  <w:p w14:paraId="504FE9D7" w14:textId="77777777" w:rsidR="00FC3B90" w:rsidRDefault="00FC3B90">
    <w:pPr>
      <w:pStyle w:val="Header"/>
    </w:pPr>
  </w:p>
  <w:p w14:paraId="24CAB54C" w14:textId="77777777" w:rsidR="00FC3B90" w:rsidRDefault="00FC3B90">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DA9AB" w14:textId="77777777" w:rsidR="00FC3B90" w:rsidRDefault="00FC3B90">
    <w:pPr>
      <w:pStyle w:val="Header"/>
    </w:pPr>
  </w:p>
  <w:p w14:paraId="00803499" w14:textId="77777777" w:rsidR="0028725E" w:rsidRDefault="0028725E" w:rsidP="00FA0291">
    <w:pPr>
      <w:pStyle w:val="Header"/>
      <w:tabs>
        <w:tab w:val="clear" w:pos="4513"/>
        <w:tab w:val="clear" w:pos="9026"/>
        <w:tab w:val="left" w:pos="1813"/>
      </w:tabs>
    </w:pPr>
  </w:p>
  <w:p w14:paraId="1612EF4C" w14:textId="5C0D2CE5" w:rsidR="00FC3B90" w:rsidRDefault="00FC3B90" w:rsidP="00FA0291">
    <w:pPr>
      <w:pStyle w:val="Header"/>
      <w:tabs>
        <w:tab w:val="clear" w:pos="4513"/>
        <w:tab w:val="clear" w:pos="9026"/>
        <w:tab w:val="left" w:pos="1813"/>
      </w:tabs>
    </w:pPr>
    <w:r>
      <w:t>APPENDIX D – Second Email</w:t>
    </w:r>
  </w:p>
  <w:p w14:paraId="6F72F8EB" w14:textId="77777777" w:rsidR="00FC3B90" w:rsidRDefault="00FC3B90">
    <w:pPr>
      <w:pStyle w:val="Header"/>
    </w:pPr>
  </w:p>
  <w:p w14:paraId="28C4460F" w14:textId="77777777" w:rsidR="00FC3B90" w:rsidRDefault="00FC3B9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F0F31" w14:textId="77777777" w:rsidR="008E6EE2" w:rsidRDefault="008E6EE2">
    <w:pPr>
      <w:pStyle w:val="Header"/>
    </w:pPr>
  </w:p>
  <w:p w14:paraId="5BD3811D" w14:textId="77777777" w:rsidR="0028725E" w:rsidRDefault="0028725E" w:rsidP="00FA0291">
    <w:pPr>
      <w:pStyle w:val="Header"/>
      <w:tabs>
        <w:tab w:val="clear" w:pos="4513"/>
        <w:tab w:val="clear" w:pos="9026"/>
        <w:tab w:val="left" w:pos="1813"/>
      </w:tabs>
    </w:pPr>
  </w:p>
  <w:p w14:paraId="45B69282" w14:textId="4A73E98C" w:rsidR="008E6EE2" w:rsidRDefault="008E6EE2" w:rsidP="00FA0291">
    <w:pPr>
      <w:pStyle w:val="Header"/>
      <w:tabs>
        <w:tab w:val="clear" w:pos="4513"/>
        <w:tab w:val="clear" w:pos="9026"/>
        <w:tab w:val="left" w:pos="1813"/>
      </w:tabs>
    </w:pPr>
    <w:r>
      <w:t xml:space="preserve">APPENDIX </w:t>
    </w:r>
    <w:r w:rsidR="00FC3B90">
      <w:t xml:space="preserve">E </w:t>
    </w:r>
    <w:r>
      <w:t>– Examples and Questionnaire of User Study</w:t>
    </w:r>
  </w:p>
  <w:p w14:paraId="081F588D" w14:textId="77777777" w:rsidR="008E6EE2" w:rsidRDefault="008E6EE2">
    <w:pPr>
      <w:pStyle w:val="Header"/>
    </w:pPr>
  </w:p>
  <w:p w14:paraId="3594CC1A" w14:textId="77777777" w:rsidR="008E6EE2" w:rsidRDefault="008E6E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2DA7B" w14:textId="77777777" w:rsidR="008260A9" w:rsidRDefault="008260A9">
    <w:pPr>
      <w:pStyle w:val="Header"/>
    </w:pPr>
  </w:p>
  <w:p w14:paraId="655A0B64" w14:textId="77777777" w:rsidR="0028725E" w:rsidRDefault="0028725E" w:rsidP="00FA0291">
    <w:pPr>
      <w:pStyle w:val="Header"/>
      <w:tabs>
        <w:tab w:val="clear" w:pos="4513"/>
        <w:tab w:val="clear" w:pos="9026"/>
        <w:tab w:val="left" w:pos="1813"/>
      </w:tabs>
    </w:pPr>
  </w:p>
  <w:p w14:paraId="525477C0" w14:textId="58FFB89C" w:rsidR="008260A9" w:rsidRDefault="008260A9" w:rsidP="00FA0291">
    <w:pPr>
      <w:pStyle w:val="Header"/>
      <w:tabs>
        <w:tab w:val="clear" w:pos="4513"/>
        <w:tab w:val="clear" w:pos="9026"/>
        <w:tab w:val="left" w:pos="1813"/>
      </w:tabs>
    </w:pPr>
    <w:r>
      <w:t xml:space="preserve">APPENDIX </w:t>
    </w:r>
    <w:r w:rsidR="00803930">
      <w:t xml:space="preserve">F </w:t>
    </w:r>
    <w:r>
      <w:t>– Ishihara Color Blindness Test Plates</w:t>
    </w:r>
  </w:p>
  <w:p w14:paraId="0D82DD24" w14:textId="77777777" w:rsidR="008260A9" w:rsidRDefault="008260A9">
    <w:pPr>
      <w:pStyle w:val="Header"/>
    </w:pPr>
  </w:p>
  <w:p w14:paraId="706A6021" w14:textId="77777777" w:rsidR="008260A9" w:rsidRDefault="008260A9">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1E3D3" w14:textId="77777777" w:rsidR="008E6EE2" w:rsidRDefault="008E6EE2">
    <w:pPr>
      <w:pStyle w:val="Header"/>
    </w:pPr>
  </w:p>
  <w:p w14:paraId="60403BE0" w14:textId="77777777" w:rsidR="0028725E" w:rsidRDefault="0028725E" w:rsidP="00FA0291">
    <w:pPr>
      <w:pStyle w:val="Header"/>
      <w:tabs>
        <w:tab w:val="clear" w:pos="4513"/>
        <w:tab w:val="clear" w:pos="9026"/>
        <w:tab w:val="left" w:pos="1813"/>
      </w:tabs>
    </w:pPr>
  </w:p>
  <w:p w14:paraId="1B9DFBEF" w14:textId="5479D07D" w:rsidR="008E6EE2" w:rsidRDefault="008E6EE2" w:rsidP="00FA0291">
    <w:pPr>
      <w:pStyle w:val="Header"/>
      <w:tabs>
        <w:tab w:val="clear" w:pos="4513"/>
        <w:tab w:val="clear" w:pos="9026"/>
        <w:tab w:val="left" w:pos="1813"/>
      </w:tabs>
    </w:pPr>
    <w:r>
      <w:t xml:space="preserve">APPENDIX </w:t>
    </w:r>
    <w:r w:rsidR="00170F2F">
      <w:t>G</w:t>
    </w:r>
    <w:r w:rsidR="00661C2C">
      <w:t xml:space="preserve"> </w:t>
    </w:r>
    <w:r>
      <w:t>– Amazon Gift Card Sample for</w:t>
    </w:r>
    <w:r w:rsidR="00661C2C">
      <w:t xml:space="preserve"> Participants</w:t>
    </w:r>
  </w:p>
  <w:p w14:paraId="16D6B10E" w14:textId="77777777" w:rsidR="008E6EE2" w:rsidRDefault="008E6EE2">
    <w:pPr>
      <w:pStyle w:val="Header"/>
    </w:pPr>
  </w:p>
  <w:p w14:paraId="45532686" w14:textId="77777777" w:rsidR="008E6EE2" w:rsidRDefault="008E6EE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5D085" w14:textId="77777777" w:rsidR="00490808" w:rsidRDefault="00490808">
    <w:pPr>
      <w:pStyle w:val="Header"/>
    </w:pPr>
  </w:p>
  <w:p w14:paraId="02A6F719" w14:textId="77777777" w:rsidR="0028725E" w:rsidRDefault="0028725E" w:rsidP="00FA0291">
    <w:pPr>
      <w:pStyle w:val="Header"/>
      <w:tabs>
        <w:tab w:val="clear" w:pos="4513"/>
        <w:tab w:val="clear" w:pos="9026"/>
        <w:tab w:val="left" w:pos="1813"/>
      </w:tabs>
    </w:pPr>
  </w:p>
  <w:p w14:paraId="6C6D7560" w14:textId="3770EFA9" w:rsidR="00490808" w:rsidRDefault="00490808" w:rsidP="00FA0291">
    <w:pPr>
      <w:pStyle w:val="Header"/>
      <w:tabs>
        <w:tab w:val="clear" w:pos="4513"/>
        <w:tab w:val="clear" w:pos="9026"/>
        <w:tab w:val="left" w:pos="1813"/>
      </w:tabs>
    </w:pPr>
    <w:r>
      <w:t xml:space="preserve">APPENDIX </w:t>
    </w:r>
    <w:r w:rsidR="00170F2F">
      <w:t>H</w:t>
    </w:r>
    <w:r>
      <w:t xml:space="preserve"> – REB Approval Letter</w:t>
    </w:r>
  </w:p>
  <w:p w14:paraId="3E3CD5D7" w14:textId="77777777" w:rsidR="00490808" w:rsidRDefault="00490808">
    <w:pPr>
      <w:pStyle w:val="Header"/>
    </w:pPr>
  </w:p>
  <w:p w14:paraId="3EE47D96" w14:textId="77777777" w:rsidR="00490808" w:rsidRDefault="004908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0E11"/>
    <w:multiLevelType w:val="hybridMultilevel"/>
    <w:tmpl w:val="AD24D0B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053DBB"/>
    <w:multiLevelType w:val="hybridMultilevel"/>
    <w:tmpl w:val="FA568288"/>
    <w:lvl w:ilvl="0" w:tplc="EE76A49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4F4A8E"/>
    <w:multiLevelType w:val="hybridMultilevel"/>
    <w:tmpl w:val="4830F1CC"/>
    <w:lvl w:ilvl="0" w:tplc="D17E66DA">
      <w:start w:val="2"/>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E93F66"/>
    <w:multiLevelType w:val="hybridMultilevel"/>
    <w:tmpl w:val="11CCFEEE"/>
    <w:lvl w:ilvl="0" w:tplc="572CA1D6">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4B64579"/>
    <w:multiLevelType w:val="hybridMultilevel"/>
    <w:tmpl w:val="0988F2FA"/>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A80844"/>
    <w:multiLevelType w:val="multilevel"/>
    <w:tmpl w:val="B134B45A"/>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E30811"/>
    <w:multiLevelType w:val="hybridMultilevel"/>
    <w:tmpl w:val="2FF885B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341FE2"/>
    <w:multiLevelType w:val="hybridMultilevel"/>
    <w:tmpl w:val="AD320718"/>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7220346"/>
    <w:multiLevelType w:val="hybridMultilevel"/>
    <w:tmpl w:val="206C51A0"/>
    <w:lvl w:ilvl="0" w:tplc="00000001">
      <w:start w:val="1"/>
      <w:numFmt w:val="bullet"/>
      <w:lvlText w:val="•"/>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CD52676"/>
    <w:multiLevelType w:val="hybridMultilevel"/>
    <w:tmpl w:val="10561E9E"/>
    <w:lvl w:ilvl="0" w:tplc="BE007EEE">
      <w:start w:val="3"/>
      <w:numFmt w:val="lowerLetter"/>
      <w:lvlText w:val="%1."/>
      <w:lvlJc w:val="left"/>
      <w:pPr>
        <w:ind w:left="1004" w:hanging="360"/>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96C282C"/>
    <w:multiLevelType w:val="hybridMultilevel"/>
    <w:tmpl w:val="EDC2C960"/>
    <w:lvl w:ilvl="0" w:tplc="06FC2EB2">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3AA20B9E"/>
    <w:multiLevelType w:val="hybridMultilevel"/>
    <w:tmpl w:val="AAD058CA"/>
    <w:lvl w:ilvl="0" w:tplc="08090019">
      <w:start w:val="1"/>
      <w:numFmt w:val="lowerLetter"/>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9"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B3A6795"/>
    <w:multiLevelType w:val="hybridMultilevel"/>
    <w:tmpl w:val="4260B49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21E4326"/>
    <w:multiLevelType w:val="hybridMultilevel"/>
    <w:tmpl w:val="435C852E"/>
    <w:lvl w:ilvl="0" w:tplc="BEF2F3AA">
      <w:start w:val="4"/>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84C3B"/>
    <w:multiLevelType w:val="multilevel"/>
    <w:tmpl w:val="666C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90E2C88"/>
    <w:multiLevelType w:val="hybridMultilevel"/>
    <w:tmpl w:val="0E04EC6C"/>
    <w:lvl w:ilvl="0" w:tplc="00000001">
      <w:start w:val="1"/>
      <w:numFmt w:val="bullet"/>
      <w:lvlText w:val="•"/>
      <w:lvlJc w:val="left"/>
      <w:pPr>
        <w:ind w:left="720" w:hanging="360"/>
      </w:p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BD37D93"/>
    <w:multiLevelType w:val="hybridMultilevel"/>
    <w:tmpl w:val="2BBAFB40"/>
    <w:lvl w:ilvl="0" w:tplc="84F422A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5E35FE"/>
    <w:multiLevelType w:val="hybridMultilevel"/>
    <w:tmpl w:val="3CFAD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D11026"/>
    <w:multiLevelType w:val="hybridMultilevel"/>
    <w:tmpl w:val="8E84DA6C"/>
    <w:lvl w:ilvl="0" w:tplc="EFE26A0A">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730013B8"/>
    <w:multiLevelType w:val="multilevel"/>
    <w:tmpl w:val="9F50415A"/>
    <w:lvl w:ilvl="0">
      <w:start w:val="1"/>
      <w:numFmt w:val="decimal"/>
      <w:lvlText w:val="%1."/>
      <w:lvlJc w:val="left"/>
      <w:pPr>
        <w:ind w:left="720" w:hanging="360"/>
      </w:pPr>
      <w:rPr>
        <w:rFonts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704C73"/>
    <w:multiLevelType w:val="hybridMultilevel"/>
    <w:tmpl w:val="202454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837770433">
    <w:abstractNumId w:val="25"/>
  </w:num>
  <w:num w:numId="2" w16cid:durableId="207764539">
    <w:abstractNumId w:val="34"/>
  </w:num>
  <w:num w:numId="3" w16cid:durableId="1737972957">
    <w:abstractNumId w:val="30"/>
  </w:num>
  <w:num w:numId="4" w16cid:durableId="1958683048">
    <w:abstractNumId w:val="23"/>
  </w:num>
  <w:num w:numId="5" w16cid:durableId="142815858">
    <w:abstractNumId w:val="3"/>
  </w:num>
  <w:num w:numId="6" w16cid:durableId="409499350">
    <w:abstractNumId w:val="19"/>
  </w:num>
  <w:num w:numId="7" w16cid:durableId="1724600726">
    <w:abstractNumId w:val="21"/>
  </w:num>
  <w:num w:numId="8" w16cid:durableId="2009946136">
    <w:abstractNumId w:val="11"/>
  </w:num>
  <w:num w:numId="9" w16cid:durableId="2081707736">
    <w:abstractNumId w:val="32"/>
  </w:num>
  <w:num w:numId="10" w16cid:durableId="1997223651">
    <w:abstractNumId w:val="16"/>
  </w:num>
  <w:num w:numId="11" w16cid:durableId="421683842">
    <w:abstractNumId w:val="18"/>
  </w:num>
  <w:num w:numId="12" w16cid:durableId="1709139856">
    <w:abstractNumId w:val="8"/>
  </w:num>
  <w:num w:numId="13" w16cid:durableId="1981422843">
    <w:abstractNumId w:val="33"/>
  </w:num>
  <w:num w:numId="14" w16cid:durableId="286397094">
    <w:abstractNumId w:val="38"/>
  </w:num>
  <w:num w:numId="15" w16cid:durableId="1098215412">
    <w:abstractNumId w:val="15"/>
  </w:num>
  <w:num w:numId="16" w16cid:durableId="224419622">
    <w:abstractNumId w:val="35"/>
  </w:num>
  <w:num w:numId="17" w16cid:durableId="885333555">
    <w:abstractNumId w:val="29"/>
  </w:num>
  <w:num w:numId="18" w16cid:durableId="407574455">
    <w:abstractNumId w:val="13"/>
  </w:num>
  <w:num w:numId="19" w16cid:durableId="1177961412">
    <w:abstractNumId w:val="12"/>
  </w:num>
  <w:num w:numId="20" w16cid:durableId="1472556976">
    <w:abstractNumId w:val="24"/>
  </w:num>
  <w:num w:numId="21" w16cid:durableId="1698189781">
    <w:abstractNumId w:val="10"/>
  </w:num>
  <w:num w:numId="22" w16cid:durableId="1459300375">
    <w:abstractNumId w:val="26"/>
  </w:num>
  <w:num w:numId="23" w16cid:durableId="1044333062">
    <w:abstractNumId w:val="5"/>
  </w:num>
  <w:num w:numId="24" w16cid:durableId="218132635">
    <w:abstractNumId w:val="28"/>
  </w:num>
  <w:num w:numId="25" w16cid:durableId="878978018">
    <w:abstractNumId w:val="0"/>
  </w:num>
  <w:num w:numId="26" w16cid:durableId="1693073617">
    <w:abstractNumId w:val="17"/>
  </w:num>
  <w:num w:numId="27" w16cid:durableId="1621642172">
    <w:abstractNumId w:val="7"/>
  </w:num>
  <w:num w:numId="28" w16cid:durableId="219757425">
    <w:abstractNumId w:val="27"/>
  </w:num>
  <w:num w:numId="29" w16cid:durableId="1078401978">
    <w:abstractNumId w:val="6"/>
  </w:num>
  <w:num w:numId="30" w16cid:durableId="2146122659">
    <w:abstractNumId w:val="36"/>
  </w:num>
  <w:num w:numId="31" w16cid:durableId="781917382">
    <w:abstractNumId w:val="37"/>
  </w:num>
  <w:num w:numId="32" w16cid:durableId="861362258">
    <w:abstractNumId w:val="9"/>
  </w:num>
  <w:num w:numId="33" w16cid:durableId="120467335">
    <w:abstractNumId w:val="20"/>
  </w:num>
  <w:num w:numId="34" w16cid:durableId="1138377649">
    <w:abstractNumId w:val="4"/>
  </w:num>
  <w:num w:numId="35" w16cid:durableId="2023583877">
    <w:abstractNumId w:val="1"/>
  </w:num>
  <w:num w:numId="36" w16cid:durableId="2017994429">
    <w:abstractNumId w:val="2"/>
  </w:num>
  <w:num w:numId="37" w16cid:durableId="2140874679">
    <w:abstractNumId w:val="14"/>
  </w:num>
  <w:num w:numId="38" w16cid:durableId="1825471679">
    <w:abstractNumId w:val="31"/>
  </w:num>
  <w:num w:numId="39" w16cid:durableId="1905871875">
    <w:abstractNumId w:val="22"/>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0FE8"/>
    <w:rsid w:val="0000105C"/>
    <w:rsid w:val="00001551"/>
    <w:rsid w:val="00002539"/>
    <w:rsid w:val="0000355E"/>
    <w:rsid w:val="0000356C"/>
    <w:rsid w:val="0000543B"/>
    <w:rsid w:val="00006522"/>
    <w:rsid w:val="00006613"/>
    <w:rsid w:val="00007B37"/>
    <w:rsid w:val="00010F75"/>
    <w:rsid w:val="00013DA9"/>
    <w:rsid w:val="00014485"/>
    <w:rsid w:val="0001595C"/>
    <w:rsid w:val="00016490"/>
    <w:rsid w:val="000164ED"/>
    <w:rsid w:val="0001794C"/>
    <w:rsid w:val="00020FDC"/>
    <w:rsid w:val="00023DD6"/>
    <w:rsid w:val="00025B0C"/>
    <w:rsid w:val="0003008B"/>
    <w:rsid w:val="000325CB"/>
    <w:rsid w:val="00034C7B"/>
    <w:rsid w:val="00034CBD"/>
    <w:rsid w:val="00035325"/>
    <w:rsid w:val="00036376"/>
    <w:rsid w:val="00036E60"/>
    <w:rsid w:val="000372B8"/>
    <w:rsid w:val="000374B1"/>
    <w:rsid w:val="00037951"/>
    <w:rsid w:val="0004148C"/>
    <w:rsid w:val="00041576"/>
    <w:rsid w:val="000416E5"/>
    <w:rsid w:val="00045570"/>
    <w:rsid w:val="0004566B"/>
    <w:rsid w:val="000460E0"/>
    <w:rsid w:val="000460F2"/>
    <w:rsid w:val="000474C7"/>
    <w:rsid w:val="00047B0C"/>
    <w:rsid w:val="00050C48"/>
    <w:rsid w:val="00051B59"/>
    <w:rsid w:val="000536B5"/>
    <w:rsid w:val="0005403A"/>
    <w:rsid w:val="00054A12"/>
    <w:rsid w:val="00056296"/>
    <w:rsid w:val="00056712"/>
    <w:rsid w:val="00056C61"/>
    <w:rsid w:val="0005771F"/>
    <w:rsid w:val="00057D80"/>
    <w:rsid w:val="00057FDE"/>
    <w:rsid w:val="000605F8"/>
    <w:rsid w:val="0006192C"/>
    <w:rsid w:val="000652C0"/>
    <w:rsid w:val="0007081D"/>
    <w:rsid w:val="000721F9"/>
    <w:rsid w:val="00073B1E"/>
    <w:rsid w:val="00075146"/>
    <w:rsid w:val="00075B3B"/>
    <w:rsid w:val="000761B8"/>
    <w:rsid w:val="0007717E"/>
    <w:rsid w:val="00077C86"/>
    <w:rsid w:val="00080E79"/>
    <w:rsid w:val="00081D56"/>
    <w:rsid w:val="000835DE"/>
    <w:rsid w:val="00084044"/>
    <w:rsid w:val="0008528C"/>
    <w:rsid w:val="0008676E"/>
    <w:rsid w:val="00092823"/>
    <w:rsid w:val="000939CE"/>
    <w:rsid w:val="00095220"/>
    <w:rsid w:val="00097EC5"/>
    <w:rsid w:val="000A145E"/>
    <w:rsid w:val="000A2F40"/>
    <w:rsid w:val="000A3E44"/>
    <w:rsid w:val="000A407E"/>
    <w:rsid w:val="000A46A6"/>
    <w:rsid w:val="000A4EDC"/>
    <w:rsid w:val="000A69BF"/>
    <w:rsid w:val="000A70BE"/>
    <w:rsid w:val="000B3CE6"/>
    <w:rsid w:val="000B4071"/>
    <w:rsid w:val="000C03AA"/>
    <w:rsid w:val="000C03D2"/>
    <w:rsid w:val="000C5D98"/>
    <w:rsid w:val="000C6028"/>
    <w:rsid w:val="000D49FF"/>
    <w:rsid w:val="000D61D1"/>
    <w:rsid w:val="000D683D"/>
    <w:rsid w:val="000D74E5"/>
    <w:rsid w:val="000D78E8"/>
    <w:rsid w:val="000E1C40"/>
    <w:rsid w:val="000E4190"/>
    <w:rsid w:val="000E459A"/>
    <w:rsid w:val="000E5736"/>
    <w:rsid w:val="000E5FAC"/>
    <w:rsid w:val="000E675E"/>
    <w:rsid w:val="000E6B46"/>
    <w:rsid w:val="000E7C01"/>
    <w:rsid w:val="000F17CA"/>
    <w:rsid w:val="000F1C89"/>
    <w:rsid w:val="000F2EB8"/>
    <w:rsid w:val="000F498A"/>
    <w:rsid w:val="000F529D"/>
    <w:rsid w:val="000F76EA"/>
    <w:rsid w:val="00100440"/>
    <w:rsid w:val="00100C7F"/>
    <w:rsid w:val="001014F0"/>
    <w:rsid w:val="0010350E"/>
    <w:rsid w:val="00103A39"/>
    <w:rsid w:val="00103EB0"/>
    <w:rsid w:val="00105159"/>
    <w:rsid w:val="00105590"/>
    <w:rsid w:val="00105880"/>
    <w:rsid w:val="00105A3F"/>
    <w:rsid w:val="00106E34"/>
    <w:rsid w:val="00116682"/>
    <w:rsid w:val="00117086"/>
    <w:rsid w:val="001175F0"/>
    <w:rsid w:val="00120F47"/>
    <w:rsid w:val="00121EAE"/>
    <w:rsid w:val="0012405D"/>
    <w:rsid w:val="00124490"/>
    <w:rsid w:val="0012733A"/>
    <w:rsid w:val="00130BE1"/>
    <w:rsid w:val="00135967"/>
    <w:rsid w:val="00135DDC"/>
    <w:rsid w:val="00135F16"/>
    <w:rsid w:val="0014108C"/>
    <w:rsid w:val="00141DD8"/>
    <w:rsid w:val="00143327"/>
    <w:rsid w:val="001436F2"/>
    <w:rsid w:val="001463CB"/>
    <w:rsid w:val="00150512"/>
    <w:rsid w:val="00150A16"/>
    <w:rsid w:val="001517E9"/>
    <w:rsid w:val="00153AAF"/>
    <w:rsid w:val="00155D62"/>
    <w:rsid w:val="0015690F"/>
    <w:rsid w:val="001577CE"/>
    <w:rsid w:val="00157C2E"/>
    <w:rsid w:val="0016026C"/>
    <w:rsid w:val="001602B6"/>
    <w:rsid w:val="00160DED"/>
    <w:rsid w:val="00160EFF"/>
    <w:rsid w:val="00162DFA"/>
    <w:rsid w:val="00162E4A"/>
    <w:rsid w:val="00164D7A"/>
    <w:rsid w:val="0016572F"/>
    <w:rsid w:val="00166008"/>
    <w:rsid w:val="0016682E"/>
    <w:rsid w:val="0016768D"/>
    <w:rsid w:val="00167A8D"/>
    <w:rsid w:val="00170412"/>
    <w:rsid w:val="00170C9B"/>
    <w:rsid w:val="00170F2F"/>
    <w:rsid w:val="001724D8"/>
    <w:rsid w:val="00172620"/>
    <w:rsid w:val="00172850"/>
    <w:rsid w:val="0017299D"/>
    <w:rsid w:val="00173648"/>
    <w:rsid w:val="00175010"/>
    <w:rsid w:val="0017536F"/>
    <w:rsid w:val="0017657E"/>
    <w:rsid w:val="001775CB"/>
    <w:rsid w:val="001806BF"/>
    <w:rsid w:val="00181416"/>
    <w:rsid w:val="00182518"/>
    <w:rsid w:val="00182EDF"/>
    <w:rsid w:val="00186F12"/>
    <w:rsid w:val="00190CA3"/>
    <w:rsid w:val="00190E1A"/>
    <w:rsid w:val="00192110"/>
    <w:rsid w:val="00194555"/>
    <w:rsid w:val="00195BEA"/>
    <w:rsid w:val="001968C5"/>
    <w:rsid w:val="001A2380"/>
    <w:rsid w:val="001A5202"/>
    <w:rsid w:val="001A5E0C"/>
    <w:rsid w:val="001A6C2C"/>
    <w:rsid w:val="001B3BBA"/>
    <w:rsid w:val="001B3CA7"/>
    <w:rsid w:val="001B598C"/>
    <w:rsid w:val="001B61DA"/>
    <w:rsid w:val="001B7CBE"/>
    <w:rsid w:val="001C059C"/>
    <w:rsid w:val="001C0C08"/>
    <w:rsid w:val="001C1B34"/>
    <w:rsid w:val="001C279A"/>
    <w:rsid w:val="001C47CB"/>
    <w:rsid w:val="001D1796"/>
    <w:rsid w:val="001D28E3"/>
    <w:rsid w:val="001D324D"/>
    <w:rsid w:val="001D33F3"/>
    <w:rsid w:val="001D78B9"/>
    <w:rsid w:val="001E10EA"/>
    <w:rsid w:val="001E1F26"/>
    <w:rsid w:val="001E310E"/>
    <w:rsid w:val="001E40B9"/>
    <w:rsid w:val="001E4CBB"/>
    <w:rsid w:val="001E5054"/>
    <w:rsid w:val="001E7217"/>
    <w:rsid w:val="001F08B7"/>
    <w:rsid w:val="001F137E"/>
    <w:rsid w:val="001F2935"/>
    <w:rsid w:val="001F3770"/>
    <w:rsid w:val="001F4C42"/>
    <w:rsid w:val="001F54D9"/>
    <w:rsid w:val="001F591B"/>
    <w:rsid w:val="001F6F98"/>
    <w:rsid w:val="0020024E"/>
    <w:rsid w:val="00200B34"/>
    <w:rsid w:val="00200D7B"/>
    <w:rsid w:val="00201CB3"/>
    <w:rsid w:val="00202AAB"/>
    <w:rsid w:val="0020335E"/>
    <w:rsid w:val="002047BA"/>
    <w:rsid w:val="0020661B"/>
    <w:rsid w:val="00212B09"/>
    <w:rsid w:val="00212C0C"/>
    <w:rsid w:val="002149B9"/>
    <w:rsid w:val="0021522D"/>
    <w:rsid w:val="00215C81"/>
    <w:rsid w:val="00215E7E"/>
    <w:rsid w:val="002160E5"/>
    <w:rsid w:val="0021770F"/>
    <w:rsid w:val="0022223C"/>
    <w:rsid w:val="002227B1"/>
    <w:rsid w:val="00222DA8"/>
    <w:rsid w:val="00224FA2"/>
    <w:rsid w:val="00225574"/>
    <w:rsid w:val="002258A8"/>
    <w:rsid w:val="002267AE"/>
    <w:rsid w:val="00227234"/>
    <w:rsid w:val="0023087F"/>
    <w:rsid w:val="00230ED5"/>
    <w:rsid w:val="002320C3"/>
    <w:rsid w:val="002329B6"/>
    <w:rsid w:val="00237CA0"/>
    <w:rsid w:val="00240360"/>
    <w:rsid w:val="00240623"/>
    <w:rsid w:val="00240BCA"/>
    <w:rsid w:val="00244E8C"/>
    <w:rsid w:val="00245A71"/>
    <w:rsid w:val="002461C8"/>
    <w:rsid w:val="00250E32"/>
    <w:rsid w:val="002516D0"/>
    <w:rsid w:val="00251C2E"/>
    <w:rsid w:val="00252BB0"/>
    <w:rsid w:val="002543BD"/>
    <w:rsid w:val="002554A7"/>
    <w:rsid w:val="0025551D"/>
    <w:rsid w:val="0025729D"/>
    <w:rsid w:val="00260105"/>
    <w:rsid w:val="00261869"/>
    <w:rsid w:val="00263698"/>
    <w:rsid w:val="00264371"/>
    <w:rsid w:val="002646E3"/>
    <w:rsid w:val="0026507B"/>
    <w:rsid w:val="00266AB5"/>
    <w:rsid w:val="00266FC7"/>
    <w:rsid w:val="002716FC"/>
    <w:rsid w:val="002736CA"/>
    <w:rsid w:val="00276177"/>
    <w:rsid w:val="00276D69"/>
    <w:rsid w:val="0027701E"/>
    <w:rsid w:val="00281A5B"/>
    <w:rsid w:val="00284401"/>
    <w:rsid w:val="002851C9"/>
    <w:rsid w:val="0028725E"/>
    <w:rsid w:val="002901E4"/>
    <w:rsid w:val="00290271"/>
    <w:rsid w:val="00291CD0"/>
    <w:rsid w:val="00293FCA"/>
    <w:rsid w:val="00294589"/>
    <w:rsid w:val="00295341"/>
    <w:rsid w:val="002976A9"/>
    <w:rsid w:val="002A16AA"/>
    <w:rsid w:val="002A3781"/>
    <w:rsid w:val="002A43A7"/>
    <w:rsid w:val="002A5022"/>
    <w:rsid w:val="002A5C48"/>
    <w:rsid w:val="002A6A9B"/>
    <w:rsid w:val="002A6B70"/>
    <w:rsid w:val="002B1752"/>
    <w:rsid w:val="002B35E4"/>
    <w:rsid w:val="002B54A7"/>
    <w:rsid w:val="002B6218"/>
    <w:rsid w:val="002B668F"/>
    <w:rsid w:val="002B79B0"/>
    <w:rsid w:val="002C2529"/>
    <w:rsid w:val="002C2CD3"/>
    <w:rsid w:val="002C45A9"/>
    <w:rsid w:val="002C682E"/>
    <w:rsid w:val="002C6910"/>
    <w:rsid w:val="002C773D"/>
    <w:rsid w:val="002D3599"/>
    <w:rsid w:val="002D5BC0"/>
    <w:rsid w:val="002D5FA8"/>
    <w:rsid w:val="002E48C9"/>
    <w:rsid w:val="002E4C11"/>
    <w:rsid w:val="002E71C3"/>
    <w:rsid w:val="002E76FD"/>
    <w:rsid w:val="002E7BF4"/>
    <w:rsid w:val="002F00BC"/>
    <w:rsid w:val="002F1500"/>
    <w:rsid w:val="002F2CD1"/>
    <w:rsid w:val="002F3764"/>
    <w:rsid w:val="002F6757"/>
    <w:rsid w:val="002F7C44"/>
    <w:rsid w:val="0030034A"/>
    <w:rsid w:val="00301A80"/>
    <w:rsid w:val="00301BEC"/>
    <w:rsid w:val="00302F66"/>
    <w:rsid w:val="00303F5D"/>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5080"/>
    <w:rsid w:val="0032606B"/>
    <w:rsid w:val="003260CB"/>
    <w:rsid w:val="0032672A"/>
    <w:rsid w:val="00330810"/>
    <w:rsid w:val="00331214"/>
    <w:rsid w:val="00331503"/>
    <w:rsid w:val="00331B8A"/>
    <w:rsid w:val="0033226C"/>
    <w:rsid w:val="003342B5"/>
    <w:rsid w:val="00335E37"/>
    <w:rsid w:val="00341436"/>
    <w:rsid w:val="00342792"/>
    <w:rsid w:val="003428EC"/>
    <w:rsid w:val="00344599"/>
    <w:rsid w:val="003457E3"/>
    <w:rsid w:val="0034652D"/>
    <w:rsid w:val="0034683A"/>
    <w:rsid w:val="00347626"/>
    <w:rsid w:val="00351474"/>
    <w:rsid w:val="00352364"/>
    <w:rsid w:val="003527F7"/>
    <w:rsid w:val="003545C8"/>
    <w:rsid w:val="00356503"/>
    <w:rsid w:val="00357AD6"/>
    <w:rsid w:val="00360373"/>
    <w:rsid w:val="003605DF"/>
    <w:rsid w:val="003638D1"/>
    <w:rsid w:val="00364BC9"/>
    <w:rsid w:val="0036550E"/>
    <w:rsid w:val="00365D5B"/>
    <w:rsid w:val="00367967"/>
    <w:rsid w:val="00370619"/>
    <w:rsid w:val="00371C3A"/>
    <w:rsid w:val="00372FC2"/>
    <w:rsid w:val="00373402"/>
    <w:rsid w:val="00375942"/>
    <w:rsid w:val="00377B3A"/>
    <w:rsid w:val="00377D1D"/>
    <w:rsid w:val="003807E7"/>
    <w:rsid w:val="0038110E"/>
    <w:rsid w:val="00381F0D"/>
    <w:rsid w:val="003866E0"/>
    <w:rsid w:val="003910F1"/>
    <w:rsid w:val="0039370B"/>
    <w:rsid w:val="003957DE"/>
    <w:rsid w:val="00397501"/>
    <w:rsid w:val="003A004E"/>
    <w:rsid w:val="003A11E1"/>
    <w:rsid w:val="003A3D25"/>
    <w:rsid w:val="003A3F64"/>
    <w:rsid w:val="003A588A"/>
    <w:rsid w:val="003A5D26"/>
    <w:rsid w:val="003A6598"/>
    <w:rsid w:val="003A76D7"/>
    <w:rsid w:val="003A7A03"/>
    <w:rsid w:val="003A7C37"/>
    <w:rsid w:val="003B2F8B"/>
    <w:rsid w:val="003B32E1"/>
    <w:rsid w:val="003B3DBA"/>
    <w:rsid w:val="003B3F2B"/>
    <w:rsid w:val="003B6E21"/>
    <w:rsid w:val="003B797C"/>
    <w:rsid w:val="003C02C5"/>
    <w:rsid w:val="003C0A05"/>
    <w:rsid w:val="003C13E7"/>
    <w:rsid w:val="003C2C97"/>
    <w:rsid w:val="003C347F"/>
    <w:rsid w:val="003C37AE"/>
    <w:rsid w:val="003C6924"/>
    <w:rsid w:val="003C749E"/>
    <w:rsid w:val="003D017A"/>
    <w:rsid w:val="003D3F33"/>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2FEA"/>
    <w:rsid w:val="003F59F8"/>
    <w:rsid w:val="003F62CA"/>
    <w:rsid w:val="003F66E0"/>
    <w:rsid w:val="004006E9"/>
    <w:rsid w:val="004033D5"/>
    <w:rsid w:val="00404DB9"/>
    <w:rsid w:val="00404E2B"/>
    <w:rsid w:val="004106BD"/>
    <w:rsid w:val="00410F5A"/>
    <w:rsid w:val="00412624"/>
    <w:rsid w:val="00412CF6"/>
    <w:rsid w:val="00415399"/>
    <w:rsid w:val="00415A5C"/>
    <w:rsid w:val="00416D94"/>
    <w:rsid w:val="004177E9"/>
    <w:rsid w:val="0042133B"/>
    <w:rsid w:val="00421E2C"/>
    <w:rsid w:val="00423F6C"/>
    <w:rsid w:val="00425704"/>
    <w:rsid w:val="0042775F"/>
    <w:rsid w:val="00430AA4"/>
    <w:rsid w:val="00430F71"/>
    <w:rsid w:val="00432492"/>
    <w:rsid w:val="00433665"/>
    <w:rsid w:val="00433805"/>
    <w:rsid w:val="00433F34"/>
    <w:rsid w:val="004343E7"/>
    <w:rsid w:val="00435DCD"/>
    <w:rsid w:val="004375FF"/>
    <w:rsid w:val="00437EFA"/>
    <w:rsid w:val="00440281"/>
    <w:rsid w:val="00440D4D"/>
    <w:rsid w:val="00440E03"/>
    <w:rsid w:val="004433D1"/>
    <w:rsid w:val="00443913"/>
    <w:rsid w:val="00443ED0"/>
    <w:rsid w:val="00445EBA"/>
    <w:rsid w:val="00446570"/>
    <w:rsid w:val="00447C8E"/>
    <w:rsid w:val="00452227"/>
    <w:rsid w:val="00452432"/>
    <w:rsid w:val="00452786"/>
    <w:rsid w:val="004542B8"/>
    <w:rsid w:val="0045432F"/>
    <w:rsid w:val="00455473"/>
    <w:rsid w:val="00455D2C"/>
    <w:rsid w:val="00460646"/>
    <w:rsid w:val="004607E6"/>
    <w:rsid w:val="00460C6F"/>
    <w:rsid w:val="00461270"/>
    <w:rsid w:val="00461EB3"/>
    <w:rsid w:val="00462A06"/>
    <w:rsid w:val="00463F53"/>
    <w:rsid w:val="00470B56"/>
    <w:rsid w:val="004714C9"/>
    <w:rsid w:val="00474734"/>
    <w:rsid w:val="0047494B"/>
    <w:rsid w:val="004757A1"/>
    <w:rsid w:val="00475DF6"/>
    <w:rsid w:val="00476124"/>
    <w:rsid w:val="00476133"/>
    <w:rsid w:val="0047635E"/>
    <w:rsid w:val="004776B5"/>
    <w:rsid w:val="004856D6"/>
    <w:rsid w:val="00486B1D"/>
    <w:rsid w:val="0048794B"/>
    <w:rsid w:val="00490808"/>
    <w:rsid w:val="004911B3"/>
    <w:rsid w:val="004917E4"/>
    <w:rsid w:val="00495130"/>
    <w:rsid w:val="00496855"/>
    <w:rsid w:val="004968E7"/>
    <w:rsid w:val="0049742C"/>
    <w:rsid w:val="004A09FF"/>
    <w:rsid w:val="004A0EB5"/>
    <w:rsid w:val="004A21EE"/>
    <w:rsid w:val="004A2907"/>
    <w:rsid w:val="004A3D05"/>
    <w:rsid w:val="004A43F2"/>
    <w:rsid w:val="004A712B"/>
    <w:rsid w:val="004B03B6"/>
    <w:rsid w:val="004B1799"/>
    <w:rsid w:val="004B17F5"/>
    <w:rsid w:val="004B2741"/>
    <w:rsid w:val="004B34B6"/>
    <w:rsid w:val="004B4681"/>
    <w:rsid w:val="004B4CDA"/>
    <w:rsid w:val="004B506B"/>
    <w:rsid w:val="004B6799"/>
    <w:rsid w:val="004D0F19"/>
    <w:rsid w:val="004D22A8"/>
    <w:rsid w:val="004D2C9A"/>
    <w:rsid w:val="004D3D2A"/>
    <w:rsid w:val="004D4971"/>
    <w:rsid w:val="004D611C"/>
    <w:rsid w:val="004D7DB8"/>
    <w:rsid w:val="004E0097"/>
    <w:rsid w:val="004E10FE"/>
    <w:rsid w:val="004E1704"/>
    <w:rsid w:val="004E1B7E"/>
    <w:rsid w:val="004E1F20"/>
    <w:rsid w:val="004E35C4"/>
    <w:rsid w:val="004E547F"/>
    <w:rsid w:val="004E57F0"/>
    <w:rsid w:val="004E7357"/>
    <w:rsid w:val="004F18D1"/>
    <w:rsid w:val="004F693D"/>
    <w:rsid w:val="00500936"/>
    <w:rsid w:val="005012D9"/>
    <w:rsid w:val="00501A93"/>
    <w:rsid w:val="00506689"/>
    <w:rsid w:val="005108B5"/>
    <w:rsid w:val="00511289"/>
    <w:rsid w:val="00512113"/>
    <w:rsid w:val="00517E03"/>
    <w:rsid w:val="005217F5"/>
    <w:rsid w:val="005233B8"/>
    <w:rsid w:val="00523C46"/>
    <w:rsid w:val="0052493C"/>
    <w:rsid w:val="005256D6"/>
    <w:rsid w:val="00526984"/>
    <w:rsid w:val="00533423"/>
    <w:rsid w:val="005338AD"/>
    <w:rsid w:val="005364C8"/>
    <w:rsid w:val="00536BA8"/>
    <w:rsid w:val="00537E11"/>
    <w:rsid w:val="00540B5A"/>
    <w:rsid w:val="00540DD3"/>
    <w:rsid w:val="005413EE"/>
    <w:rsid w:val="00542A77"/>
    <w:rsid w:val="00543BD7"/>
    <w:rsid w:val="00545A0D"/>
    <w:rsid w:val="00546193"/>
    <w:rsid w:val="005516D0"/>
    <w:rsid w:val="00551AF2"/>
    <w:rsid w:val="00553B44"/>
    <w:rsid w:val="005562B3"/>
    <w:rsid w:val="0055678F"/>
    <w:rsid w:val="0055683C"/>
    <w:rsid w:val="005573D9"/>
    <w:rsid w:val="00557F85"/>
    <w:rsid w:val="0056278F"/>
    <w:rsid w:val="005638BD"/>
    <w:rsid w:val="0056396A"/>
    <w:rsid w:val="00565895"/>
    <w:rsid w:val="00566112"/>
    <w:rsid w:val="00567B30"/>
    <w:rsid w:val="00570006"/>
    <w:rsid w:val="005706DA"/>
    <w:rsid w:val="005708BE"/>
    <w:rsid w:val="005708E7"/>
    <w:rsid w:val="00572BCE"/>
    <w:rsid w:val="00573766"/>
    <w:rsid w:val="00575139"/>
    <w:rsid w:val="00577622"/>
    <w:rsid w:val="00577E19"/>
    <w:rsid w:val="00580E24"/>
    <w:rsid w:val="0058204A"/>
    <w:rsid w:val="0058388E"/>
    <w:rsid w:val="005848BC"/>
    <w:rsid w:val="005867B7"/>
    <w:rsid w:val="0059016F"/>
    <w:rsid w:val="00591701"/>
    <w:rsid w:val="005921DF"/>
    <w:rsid w:val="0059255A"/>
    <w:rsid w:val="00596514"/>
    <w:rsid w:val="005A27D4"/>
    <w:rsid w:val="005A46E1"/>
    <w:rsid w:val="005A681E"/>
    <w:rsid w:val="005A73BA"/>
    <w:rsid w:val="005A7A34"/>
    <w:rsid w:val="005B1310"/>
    <w:rsid w:val="005B25C0"/>
    <w:rsid w:val="005B276D"/>
    <w:rsid w:val="005B57EF"/>
    <w:rsid w:val="005B5AD4"/>
    <w:rsid w:val="005B719C"/>
    <w:rsid w:val="005C2991"/>
    <w:rsid w:val="005C34A3"/>
    <w:rsid w:val="005C3E0F"/>
    <w:rsid w:val="005C6C76"/>
    <w:rsid w:val="005C7AE9"/>
    <w:rsid w:val="005D6C8A"/>
    <w:rsid w:val="005E0B03"/>
    <w:rsid w:val="005E1E31"/>
    <w:rsid w:val="005E39D9"/>
    <w:rsid w:val="005E413F"/>
    <w:rsid w:val="005E4203"/>
    <w:rsid w:val="005E4441"/>
    <w:rsid w:val="005E49B1"/>
    <w:rsid w:val="005E5245"/>
    <w:rsid w:val="005E70E5"/>
    <w:rsid w:val="005E752D"/>
    <w:rsid w:val="005F16C2"/>
    <w:rsid w:val="005F66E9"/>
    <w:rsid w:val="006004D3"/>
    <w:rsid w:val="00602BC0"/>
    <w:rsid w:val="0060385D"/>
    <w:rsid w:val="0061004F"/>
    <w:rsid w:val="00610134"/>
    <w:rsid w:val="00613119"/>
    <w:rsid w:val="006143B2"/>
    <w:rsid w:val="00614A9D"/>
    <w:rsid w:val="00615BAA"/>
    <w:rsid w:val="0061741E"/>
    <w:rsid w:val="00620422"/>
    <w:rsid w:val="006223A3"/>
    <w:rsid w:val="006243B3"/>
    <w:rsid w:val="006253E7"/>
    <w:rsid w:val="00626E28"/>
    <w:rsid w:val="00626E2C"/>
    <w:rsid w:val="00627A95"/>
    <w:rsid w:val="00627BDC"/>
    <w:rsid w:val="00631553"/>
    <w:rsid w:val="006318A6"/>
    <w:rsid w:val="00635B44"/>
    <w:rsid w:val="00636672"/>
    <w:rsid w:val="00636AFD"/>
    <w:rsid w:val="0064202D"/>
    <w:rsid w:val="00644426"/>
    <w:rsid w:val="00646D78"/>
    <w:rsid w:val="0065118E"/>
    <w:rsid w:val="006516E1"/>
    <w:rsid w:val="00651F9B"/>
    <w:rsid w:val="00653359"/>
    <w:rsid w:val="00653B2B"/>
    <w:rsid w:val="00656EC5"/>
    <w:rsid w:val="00660DD3"/>
    <w:rsid w:val="00661C2C"/>
    <w:rsid w:val="0066467C"/>
    <w:rsid w:val="00666ABE"/>
    <w:rsid w:val="006703A9"/>
    <w:rsid w:val="0067108F"/>
    <w:rsid w:val="00673A1F"/>
    <w:rsid w:val="00674F6A"/>
    <w:rsid w:val="006769FB"/>
    <w:rsid w:val="0067770D"/>
    <w:rsid w:val="006811BB"/>
    <w:rsid w:val="00682340"/>
    <w:rsid w:val="00682B06"/>
    <w:rsid w:val="00683069"/>
    <w:rsid w:val="00684C7B"/>
    <w:rsid w:val="00687776"/>
    <w:rsid w:val="00687950"/>
    <w:rsid w:val="00687E3D"/>
    <w:rsid w:val="006905BC"/>
    <w:rsid w:val="00694F70"/>
    <w:rsid w:val="0069669F"/>
    <w:rsid w:val="00697523"/>
    <w:rsid w:val="0069799D"/>
    <w:rsid w:val="006A10ED"/>
    <w:rsid w:val="006A15A4"/>
    <w:rsid w:val="006A4813"/>
    <w:rsid w:val="006A4AF0"/>
    <w:rsid w:val="006A5CCB"/>
    <w:rsid w:val="006A61F1"/>
    <w:rsid w:val="006B0DAB"/>
    <w:rsid w:val="006B192C"/>
    <w:rsid w:val="006B275F"/>
    <w:rsid w:val="006B42B8"/>
    <w:rsid w:val="006B4E75"/>
    <w:rsid w:val="006B634F"/>
    <w:rsid w:val="006C150B"/>
    <w:rsid w:val="006C3FFB"/>
    <w:rsid w:val="006C7B86"/>
    <w:rsid w:val="006D0106"/>
    <w:rsid w:val="006D0DB4"/>
    <w:rsid w:val="006D162C"/>
    <w:rsid w:val="006D266F"/>
    <w:rsid w:val="006D35C4"/>
    <w:rsid w:val="006D48D6"/>
    <w:rsid w:val="006D4F97"/>
    <w:rsid w:val="006D6932"/>
    <w:rsid w:val="006D6C6E"/>
    <w:rsid w:val="006D6F85"/>
    <w:rsid w:val="006D792A"/>
    <w:rsid w:val="006D7DBA"/>
    <w:rsid w:val="006E15D9"/>
    <w:rsid w:val="006E2143"/>
    <w:rsid w:val="006E28A9"/>
    <w:rsid w:val="006E33A8"/>
    <w:rsid w:val="006E6213"/>
    <w:rsid w:val="006F0537"/>
    <w:rsid w:val="006F2543"/>
    <w:rsid w:val="006F2A5E"/>
    <w:rsid w:val="006F2BF0"/>
    <w:rsid w:val="006F45AE"/>
    <w:rsid w:val="006F4BB2"/>
    <w:rsid w:val="006F50A8"/>
    <w:rsid w:val="006F648F"/>
    <w:rsid w:val="006F6FFA"/>
    <w:rsid w:val="006F720A"/>
    <w:rsid w:val="006F75ED"/>
    <w:rsid w:val="00700CAA"/>
    <w:rsid w:val="007020BF"/>
    <w:rsid w:val="007033C1"/>
    <w:rsid w:val="007035E1"/>
    <w:rsid w:val="00703BBD"/>
    <w:rsid w:val="0070428B"/>
    <w:rsid w:val="0070743E"/>
    <w:rsid w:val="0070792D"/>
    <w:rsid w:val="0071149D"/>
    <w:rsid w:val="007127DD"/>
    <w:rsid w:val="00713030"/>
    <w:rsid w:val="00713E9B"/>
    <w:rsid w:val="00714BE9"/>
    <w:rsid w:val="00717376"/>
    <w:rsid w:val="0072003C"/>
    <w:rsid w:val="00720E4B"/>
    <w:rsid w:val="00725257"/>
    <w:rsid w:val="00730432"/>
    <w:rsid w:val="00730584"/>
    <w:rsid w:val="00730A85"/>
    <w:rsid w:val="00733DEA"/>
    <w:rsid w:val="00734F7B"/>
    <w:rsid w:val="00735210"/>
    <w:rsid w:val="00737738"/>
    <w:rsid w:val="00740547"/>
    <w:rsid w:val="00740594"/>
    <w:rsid w:val="00741903"/>
    <w:rsid w:val="00743054"/>
    <w:rsid w:val="0074659D"/>
    <w:rsid w:val="007510D5"/>
    <w:rsid w:val="00751B8F"/>
    <w:rsid w:val="00752BEC"/>
    <w:rsid w:val="00752F23"/>
    <w:rsid w:val="00753610"/>
    <w:rsid w:val="0075393D"/>
    <w:rsid w:val="00754FE7"/>
    <w:rsid w:val="0075567A"/>
    <w:rsid w:val="00765B6C"/>
    <w:rsid w:val="00767F33"/>
    <w:rsid w:val="00770A02"/>
    <w:rsid w:val="00771902"/>
    <w:rsid w:val="0077259D"/>
    <w:rsid w:val="00775C7C"/>
    <w:rsid w:val="0077687F"/>
    <w:rsid w:val="007806AD"/>
    <w:rsid w:val="00784992"/>
    <w:rsid w:val="0078502B"/>
    <w:rsid w:val="0078691D"/>
    <w:rsid w:val="00786FD7"/>
    <w:rsid w:val="00792970"/>
    <w:rsid w:val="007935E7"/>
    <w:rsid w:val="00795FB1"/>
    <w:rsid w:val="00796221"/>
    <w:rsid w:val="007A0343"/>
    <w:rsid w:val="007A3F33"/>
    <w:rsid w:val="007A6DF7"/>
    <w:rsid w:val="007A72DA"/>
    <w:rsid w:val="007A7B35"/>
    <w:rsid w:val="007B0210"/>
    <w:rsid w:val="007B03B3"/>
    <w:rsid w:val="007B163D"/>
    <w:rsid w:val="007B4D8D"/>
    <w:rsid w:val="007B68A3"/>
    <w:rsid w:val="007C05E3"/>
    <w:rsid w:val="007C1DAB"/>
    <w:rsid w:val="007D0C5C"/>
    <w:rsid w:val="007D0E5F"/>
    <w:rsid w:val="007D35D5"/>
    <w:rsid w:val="007D6AA4"/>
    <w:rsid w:val="007E0844"/>
    <w:rsid w:val="007E419A"/>
    <w:rsid w:val="007E5AD2"/>
    <w:rsid w:val="007E64D3"/>
    <w:rsid w:val="007E79D7"/>
    <w:rsid w:val="007E7E99"/>
    <w:rsid w:val="007F09D3"/>
    <w:rsid w:val="007F1C74"/>
    <w:rsid w:val="007F2370"/>
    <w:rsid w:val="007F31A6"/>
    <w:rsid w:val="00800F7D"/>
    <w:rsid w:val="00801E4F"/>
    <w:rsid w:val="008038B0"/>
    <w:rsid w:val="00803930"/>
    <w:rsid w:val="00804F52"/>
    <w:rsid w:val="00807FF3"/>
    <w:rsid w:val="00812969"/>
    <w:rsid w:val="0081366D"/>
    <w:rsid w:val="00814A5E"/>
    <w:rsid w:val="00816240"/>
    <w:rsid w:val="00820EA3"/>
    <w:rsid w:val="00820F93"/>
    <w:rsid w:val="00822F76"/>
    <w:rsid w:val="00824F2E"/>
    <w:rsid w:val="00825BF9"/>
    <w:rsid w:val="008260A9"/>
    <w:rsid w:val="00826999"/>
    <w:rsid w:val="00826EC8"/>
    <w:rsid w:val="00827CFD"/>
    <w:rsid w:val="0083398E"/>
    <w:rsid w:val="00834004"/>
    <w:rsid w:val="00834279"/>
    <w:rsid w:val="0083587B"/>
    <w:rsid w:val="008366FC"/>
    <w:rsid w:val="00842045"/>
    <w:rsid w:val="00842063"/>
    <w:rsid w:val="0084291E"/>
    <w:rsid w:val="008448E8"/>
    <w:rsid w:val="00844937"/>
    <w:rsid w:val="00845B50"/>
    <w:rsid w:val="00847A21"/>
    <w:rsid w:val="0085125F"/>
    <w:rsid w:val="00851C1C"/>
    <w:rsid w:val="00854CBD"/>
    <w:rsid w:val="00855B69"/>
    <w:rsid w:val="0085675C"/>
    <w:rsid w:val="0085727B"/>
    <w:rsid w:val="00864150"/>
    <w:rsid w:val="00864B88"/>
    <w:rsid w:val="0086504F"/>
    <w:rsid w:val="00865DC3"/>
    <w:rsid w:val="00866AB8"/>
    <w:rsid w:val="00867777"/>
    <w:rsid w:val="00870FC7"/>
    <w:rsid w:val="008713BF"/>
    <w:rsid w:val="0087251A"/>
    <w:rsid w:val="00873471"/>
    <w:rsid w:val="00873BE9"/>
    <w:rsid w:val="00873CDE"/>
    <w:rsid w:val="008841B9"/>
    <w:rsid w:val="00887056"/>
    <w:rsid w:val="00887176"/>
    <w:rsid w:val="0089125C"/>
    <w:rsid w:val="00891D7B"/>
    <w:rsid w:val="00892C1C"/>
    <w:rsid w:val="00893EB3"/>
    <w:rsid w:val="00895B72"/>
    <w:rsid w:val="00896F64"/>
    <w:rsid w:val="008A01F7"/>
    <w:rsid w:val="008A08CB"/>
    <w:rsid w:val="008A2516"/>
    <w:rsid w:val="008A3559"/>
    <w:rsid w:val="008A35B1"/>
    <w:rsid w:val="008A41BC"/>
    <w:rsid w:val="008A462F"/>
    <w:rsid w:val="008A558E"/>
    <w:rsid w:val="008A5C01"/>
    <w:rsid w:val="008A5CCC"/>
    <w:rsid w:val="008A6B09"/>
    <w:rsid w:val="008A72BB"/>
    <w:rsid w:val="008B058E"/>
    <w:rsid w:val="008B0C60"/>
    <w:rsid w:val="008B0CB3"/>
    <w:rsid w:val="008B13E5"/>
    <w:rsid w:val="008B20DB"/>
    <w:rsid w:val="008B395F"/>
    <w:rsid w:val="008B40DC"/>
    <w:rsid w:val="008B462D"/>
    <w:rsid w:val="008B5610"/>
    <w:rsid w:val="008B61C1"/>
    <w:rsid w:val="008B62E0"/>
    <w:rsid w:val="008B73E6"/>
    <w:rsid w:val="008B7828"/>
    <w:rsid w:val="008C0AA4"/>
    <w:rsid w:val="008C34F8"/>
    <w:rsid w:val="008C3CAF"/>
    <w:rsid w:val="008C499F"/>
    <w:rsid w:val="008C4DA0"/>
    <w:rsid w:val="008C5D23"/>
    <w:rsid w:val="008D09C6"/>
    <w:rsid w:val="008D0E1F"/>
    <w:rsid w:val="008D215F"/>
    <w:rsid w:val="008D423C"/>
    <w:rsid w:val="008D550C"/>
    <w:rsid w:val="008D605F"/>
    <w:rsid w:val="008D6F29"/>
    <w:rsid w:val="008E00B5"/>
    <w:rsid w:val="008E3EFB"/>
    <w:rsid w:val="008E6EE2"/>
    <w:rsid w:val="008E7027"/>
    <w:rsid w:val="008E7626"/>
    <w:rsid w:val="008E7EFD"/>
    <w:rsid w:val="008F30D9"/>
    <w:rsid w:val="008F3596"/>
    <w:rsid w:val="008F6828"/>
    <w:rsid w:val="008F6DCA"/>
    <w:rsid w:val="008F723E"/>
    <w:rsid w:val="00900308"/>
    <w:rsid w:val="00901C6E"/>
    <w:rsid w:val="00901DF9"/>
    <w:rsid w:val="00902F61"/>
    <w:rsid w:val="00903A0E"/>
    <w:rsid w:val="00907BA0"/>
    <w:rsid w:val="00907EE7"/>
    <w:rsid w:val="00912405"/>
    <w:rsid w:val="00915173"/>
    <w:rsid w:val="0091642A"/>
    <w:rsid w:val="00917A04"/>
    <w:rsid w:val="00917F2C"/>
    <w:rsid w:val="00920A0E"/>
    <w:rsid w:val="00927AD6"/>
    <w:rsid w:val="0093112E"/>
    <w:rsid w:val="009318E0"/>
    <w:rsid w:val="00934220"/>
    <w:rsid w:val="00935EAA"/>
    <w:rsid w:val="00937E8A"/>
    <w:rsid w:val="0094141F"/>
    <w:rsid w:val="009419DF"/>
    <w:rsid w:val="00942ECF"/>
    <w:rsid w:val="009435E4"/>
    <w:rsid w:val="009449E8"/>
    <w:rsid w:val="00945849"/>
    <w:rsid w:val="0094676A"/>
    <w:rsid w:val="009508BD"/>
    <w:rsid w:val="00952FE4"/>
    <w:rsid w:val="00954DFF"/>
    <w:rsid w:val="00954FEA"/>
    <w:rsid w:val="00955696"/>
    <w:rsid w:val="0095751A"/>
    <w:rsid w:val="00960329"/>
    <w:rsid w:val="0096312B"/>
    <w:rsid w:val="00963EC0"/>
    <w:rsid w:val="00966853"/>
    <w:rsid w:val="00967954"/>
    <w:rsid w:val="00967D23"/>
    <w:rsid w:val="0097156B"/>
    <w:rsid w:val="00971CB5"/>
    <w:rsid w:val="009727CC"/>
    <w:rsid w:val="0097317D"/>
    <w:rsid w:val="009734C7"/>
    <w:rsid w:val="00980254"/>
    <w:rsid w:val="0098148F"/>
    <w:rsid w:val="00986DF2"/>
    <w:rsid w:val="009872EE"/>
    <w:rsid w:val="00987C5D"/>
    <w:rsid w:val="0099177E"/>
    <w:rsid w:val="00994892"/>
    <w:rsid w:val="00995523"/>
    <w:rsid w:val="009965DC"/>
    <w:rsid w:val="009A15C0"/>
    <w:rsid w:val="009A331C"/>
    <w:rsid w:val="009A6920"/>
    <w:rsid w:val="009A6C01"/>
    <w:rsid w:val="009B0091"/>
    <w:rsid w:val="009B2505"/>
    <w:rsid w:val="009B476F"/>
    <w:rsid w:val="009B4C90"/>
    <w:rsid w:val="009B5990"/>
    <w:rsid w:val="009B5CC2"/>
    <w:rsid w:val="009B6CA6"/>
    <w:rsid w:val="009B6D65"/>
    <w:rsid w:val="009B7FB7"/>
    <w:rsid w:val="009C03D0"/>
    <w:rsid w:val="009C7911"/>
    <w:rsid w:val="009D20AF"/>
    <w:rsid w:val="009D2A0B"/>
    <w:rsid w:val="009D3469"/>
    <w:rsid w:val="009D3864"/>
    <w:rsid w:val="009D3E90"/>
    <w:rsid w:val="009D3FB3"/>
    <w:rsid w:val="009D5039"/>
    <w:rsid w:val="009D579E"/>
    <w:rsid w:val="009D6AF4"/>
    <w:rsid w:val="009D6EB3"/>
    <w:rsid w:val="009D71E8"/>
    <w:rsid w:val="009D7395"/>
    <w:rsid w:val="009E0977"/>
    <w:rsid w:val="009E0C1B"/>
    <w:rsid w:val="009E224F"/>
    <w:rsid w:val="009E5A4D"/>
    <w:rsid w:val="009E712C"/>
    <w:rsid w:val="009F018F"/>
    <w:rsid w:val="009F037D"/>
    <w:rsid w:val="009F0817"/>
    <w:rsid w:val="009F20F9"/>
    <w:rsid w:val="009F534A"/>
    <w:rsid w:val="009F580B"/>
    <w:rsid w:val="009F5BAC"/>
    <w:rsid w:val="009F5C0E"/>
    <w:rsid w:val="009F7AA2"/>
    <w:rsid w:val="00A02668"/>
    <w:rsid w:val="00A0652B"/>
    <w:rsid w:val="00A076FF"/>
    <w:rsid w:val="00A1139F"/>
    <w:rsid w:val="00A11BBE"/>
    <w:rsid w:val="00A16578"/>
    <w:rsid w:val="00A16CFB"/>
    <w:rsid w:val="00A171E7"/>
    <w:rsid w:val="00A2025E"/>
    <w:rsid w:val="00A2046E"/>
    <w:rsid w:val="00A21577"/>
    <w:rsid w:val="00A22865"/>
    <w:rsid w:val="00A22D00"/>
    <w:rsid w:val="00A22DD3"/>
    <w:rsid w:val="00A273A9"/>
    <w:rsid w:val="00A30768"/>
    <w:rsid w:val="00A3217F"/>
    <w:rsid w:val="00A33728"/>
    <w:rsid w:val="00A3384A"/>
    <w:rsid w:val="00A3499E"/>
    <w:rsid w:val="00A35956"/>
    <w:rsid w:val="00A35E9C"/>
    <w:rsid w:val="00A37D6D"/>
    <w:rsid w:val="00A37DA6"/>
    <w:rsid w:val="00A402D8"/>
    <w:rsid w:val="00A41A0B"/>
    <w:rsid w:val="00A42273"/>
    <w:rsid w:val="00A448C8"/>
    <w:rsid w:val="00A45B60"/>
    <w:rsid w:val="00A475C4"/>
    <w:rsid w:val="00A47AB9"/>
    <w:rsid w:val="00A5111E"/>
    <w:rsid w:val="00A5124A"/>
    <w:rsid w:val="00A5159B"/>
    <w:rsid w:val="00A52717"/>
    <w:rsid w:val="00A53E80"/>
    <w:rsid w:val="00A54FA5"/>
    <w:rsid w:val="00A5587B"/>
    <w:rsid w:val="00A55E53"/>
    <w:rsid w:val="00A63BDF"/>
    <w:rsid w:val="00A642CE"/>
    <w:rsid w:val="00A64648"/>
    <w:rsid w:val="00A658B1"/>
    <w:rsid w:val="00A661BD"/>
    <w:rsid w:val="00A66B72"/>
    <w:rsid w:val="00A67D91"/>
    <w:rsid w:val="00A72423"/>
    <w:rsid w:val="00A75123"/>
    <w:rsid w:val="00A76F43"/>
    <w:rsid w:val="00A7767A"/>
    <w:rsid w:val="00A778B6"/>
    <w:rsid w:val="00A80826"/>
    <w:rsid w:val="00A815AB"/>
    <w:rsid w:val="00A81AEB"/>
    <w:rsid w:val="00A82620"/>
    <w:rsid w:val="00A82A8B"/>
    <w:rsid w:val="00A83B92"/>
    <w:rsid w:val="00A8454A"/>
    <w:rsid w:val="00A84A22"/>
    <w:rsid w:val="00A859C3"/>
    <w:rsid w:val="00A85ABD"/>
    <w:rsid w:val="00A85D7E"/>
    <w:rsid w:val="00A86A18"/>
    <w:rsid w:val="00A877E9"/>
    <w:rsid w:val="00A87B2D"/>
    <w:rsid w:val="00A91376"/>
    <w:rsid w:val="00A94431"/>
    <w:rsid w:val="00A94517"/>
    <w:rsid w:val="00A96763"/>
    <w:rsid w:val="00A96AD3"/>
    <w:rsid w:val="00A96C63"/>
    <w:rsid w:val="00A96F1D"/>
    <w:rsid w:val="00AA0971"/>
    <w:rsid w:val="00AA2BA3"/>
    <w:rsid w:val="00AA61C1"/>
    <w:rsid w:val="00AB0364"/>
    <w:rsid w:val="00AB127F"/>
    <w:rsid w:val="00AB1519"/>
    <w:rsid w:val="00AB2AE9"/>
    <w:rsid w:val="00AB3C3D"/>
    <w:rsid w:val="00AB3CD4"/>
    <w:rsid w:val="00AB64AC"/>
    <w:rsid w:val="00AC0F35"/>
    <w:rsid w:val="00AC5BB4"/>
    <w:rsid w:val="00AC6929"/>
    <w:rsid w:val="00AC74A9"/>
    <w:rsid w:val="00AC7726"/>
    <w:rsid w:val="00AD06B0"/>
    <w:rsid w:val="00AD380E"/>
    <w:rsid w:val="00AD622D"/>
    <w:rsid w:val="00AD64EE"/>
    <w:rsid w:val="00AD7155"/>
    <w:rsid w:val="00AD75C6"/>
    <w:rsid w:val="00AE1BB4"/>
    <w:rsid w:val="00AE435E"/>
    <w:rsid w:val="00AE4BDB"/>
    <w:rsid w:val="00AE6EF7"/>
    <w:rsid w:val="00AE7EF1"/>
    <w:rsid w:val="00AF3976"/>
    <w:rsid w:val="00AF46FB"/>
    <w:rsid w:val="00AF4E16"/>
    <w:rsid w:val="00AF57D9"/>
    <w:rsid w:val="00B00EE7"/>
    <w:rsid w:val="00B02A7F"/>
    <w:rsid w:val="00B051A4"/>
    <w:rsid w:val="00B059A0"/>
    <w:rsid w:val="00B0654A"/>
    <w:rsid w:val="00B065EA"/>
    <w:rsid w:val="00B06E60"/>
    <w:rsid w:val="00B07D94"/>
    <w:rsid w:val="00B11675"/>
    <w:rsid w:val="00B1190A"/>
    <w:rsid w:val="00B11C24"/>
    <w:rsid w:val="00B16726"/>
    <w:rsid w:val="00B16B52"/>
    <w:rsid w:val="00B214CF"/>
    <w:rsid w:val="00B21C48"/>
    <w:rsid w:val="00B22B3E"/>
    <w:rsid w:val="00B27FE2"/>
    <w:rsid w:val="00B30429"/>
    <w:rsid w:val="00B34322"/>
    <w:rsid w:val="00B34D56"/>
    <w:rsid w:val="00B35C7E"/>
    <w:rsid w:val="00B37EFD"/>
    <w:rsid w:val="00B4180E"/>
    <w:rsid w:val="00B41A54"/>
    <w:rsid w:val="00B41CE1"/>
    <w:rsid w:val="00B41DEE"/>
    <w:rsid w:val="00B478F2"/>
    <w:rsid w:val="00B52322"/>
    <w:rsid w:val="00B5276B"/>
    <w:rsid w:val="00B6042B"/>
    <w:rsid w:val="00B612D7"/>
    <w:rsid w:val="00B61D75"/>
    <w:rsid w:val="00B61E97"/>
    <w:rsid w:val="00B621F4"/>
    <w:rsid w:val="00B645BD"/>
    <w:rsid w:val="00B71065"/>
    <w:rsid w:val="00B73951"/>
    <w:rsid w:val="00B75500"/>
    <w:rsid w:val="00B76F3D"/>
    <w:rsid w:val="00B804AB"/>
    <w:rsid w:val="00B80CA5"/>
    <w:rsid w:val="00B81500"/>
    <w:rsid w:val="00B929C4"/>
    <w:rsid w:val="00B93B73"/>
    <w:rsid w:val="00B94886"/>
    <w:rsid w:val="00B95BA9"/>
    <w:rsid w:val="00B96FD4"/>
    <w:rsid w:val="00BA06AE"/>
    <w:rsid w:val="00BA278A"/>
    <w:rsid w:val="00BA54BC"/>
    <w:rsid w:val="00BA5B38"/>
    <w:rsid w:val="00BB00E8"/>
    <w:rsid w:val="00BB327A"/>
    <w:rsid w:val="00BB43E5"/>
    <w:rsid w:val="00BB57D0"/>
    <w:rsid w:val="00BB7AB3"/>
    <w:rsid w:val="00BC067E"/>
    <w:rsid w:val="00BC40F0"/>
    <w:rsid w:val="00BC64EC"/>
    <w:rsid w:val="00BC6568"/>
    <w:rsid w:val="00BC6AE7"/>
    <w:rsid w:val="00BC6FC8"/>
    <w:rsid w:val="00BC79E6"/>
    <w:rsid w:val="00BD30E2"/>
    <w:rsid w:val="00BD36B6"/>
    <w:rsid w:val="00BD3BDE"/>
    <w:rsid w:val="00BD711B"/>
    <w:rsid w:val="00BD7ECE"/>
    <w:rsid w:val="00BE02D1"/>
    <w:rsid w:val="00BE06F8"/>
    <w:rsid w:val="00BE0BDC"/>
    <w:rsid w:val="00BE1208"/>
    <w:rsid w:val="00BE2A8F"/>
    <w:rsid w:val="00BE43C1"/>
    <w:rsid w:val="00BE4694"/>
    <w:rsid w:val="00BE5E54"/>
    <w:rsid w:val="00BE6A0E"/>
    <w:rsid w:val="00BE6A58"/>
    <w:rsid w:val="00BE726E"/>
    <w:rsid w:val="00BE7DBB"/>
    <w:rsid w:val="00BF061C"/>
    <w:rsid w:val="00BF0675"/>
    <w:rsid w:val="00BF0EC6"/>
    <w:rsid w:val="00BF1CD2"/>
    <w:rsid w:val="00BF323A"/>
    <w:rsid w:val="00BF34B5"/>
    <w:rsid w:val="00BF59D4"/>
    <w:rsid w:val="00BF73AA"/>
    <w:rsid w:val="00BF7864"/>
    <w:rsid w:val="00C014CE"/>
    <w:rsid w:val="00C06E50"/>
    <w:rsid w:val="00C12633"/>
    <w:rsid w:val="00C158C9"/>
    <w:rsid w:val="00C16659"/>
    <w:rsid w:val="00C17963"/>
    <w:rsid w:val="00C17C8E"/>
    <w:rsid w:val="00C20DE6"/>
    <w:rsid w:val="00C2180D"/>
    <w:rsid w:val="00C229D7"/>
    <w:rsid w:val="00C23BC9"/>
    <w:rsid w:val="00C240C4"/>
    <w:rsid w:val="00C2498F"/>
    <w:rsid w:val="00C24E90"/>
    <w:rsid w:val="00C25760"/>
    <w:rsid w:val="00C25C25"/>
    <w:rsid w:val="00C276C4"/>
    <w:rsid w:val="00C32CE3"/>
    <w:rsid w:val="00C3509D"/>
    <w:rsid w:val="00C3583A"/>
    <w:rsid w:val="00C35DF4"/>
    <w:rsid w:val="00C36CD7"/>
    <w:rsid w:val="00C375D8"/>
    <w:rsid w:val="00C412EA"/>
    <w:rsid w:val="00C413E7"/>
    <w:rsid w:val="00C4180C"/>
    <w:rsid w:val="00C42535"/>
    <w:rsid w:val="00C4271F"/>
    <w:rsid w:val="00C42BA9"/>
    <w:rsid w:val="00C44435"/>
    <w:rsid w:val="00C45023"/>
    <w:rsid w:val="00C53657"/>
    <w:rsid w:val="00C54DF8"/>
    <w:rsid w:val="00C54E8C"/>
    <w:rsid w:val="00C55FE8"/>
    <w:rsid w:val="00C60E37"/>
    <w:rsid w:val="00C627E2"/>
    <w:rsid w:val="00C70B7A"/>
    <w:rsid w:val="00C70DCA"/>
    <w:rsid w:val="00C72407"/>
    <w:rsid w:val="00C75D87"/>
    <w:rsid w:val="00C769E6"/>
    <w:rsid w:val="00C803CA"/>
    <w:rsid w:val="00C8231A"/>
    <w:rsid w:val="00C82927"/>
    <w:rsid w:val="00C84363"/>
    <w:rsid w:val="00C86ED6"/>
    <w:rsid w:val="00C90E2D"/>
    <w:rsid w:val="00CA0B97"/>
    <w:rsid w:val="00CA0ED4"/>
    <w:rsid w:val="00CA6389"/>
    <w:rsid w:val="00CA6BE3"/>
    <w:rsid w:val="00CA7F54"/>
    <w:rsid w:val="00CB13A7"/>
    <w:rsid w:val="00CB1DD6"/>
    <w:rsid w:val="00CB238F"/>
    <w:rsid w:val="00CB2BFD"/>
    <w:rsid w:val="00CB2E8E"/>
    <w:rsid w:val="00CB7671"/>
    <w:rsid w:val="00CC0B0A"/>
    <w:rsid w:val="00CC121B"/>
    <w:rsid w:val="00CC2A24"/>
    <w:rsid w:val="00CC3445"/>
    <w:rsid w:val="00CC54CD"/>
    <w:rsid w:val="00CD1B9D"/>
    <w:rsid w:val="00CD2F0E"/>
    <w:rsid w:val="00CD3049"/>
    <w:rsid w:val="00CD3EFC"/>
    <w:rsid w:val="00CD4FF5"/>
    <w:rsid w:val="00CD5695"/>
    <w:rsid w:val="00CD5B5A"/>
    <w:rsid w:val="00CD7F3A"/>
    <w:rsid w:val="00CE0484"/>
    <w:rsid w:val="00CE09E7"/>
    <w:rsid w:val="00CE5430"/>
    <w:rsid w:val="00CE7E04"/>
    <w:rsid w:val="00CF1126"/>
    <w:rsid w:val="00CF3E6C"/>
    <w:rsid w:val="00CF4531"/>
    <w:rsid w:val="00CF605B"/>
    <w:rsid w:val="00CF6817"/>
    <w:rsid w:val="00D005F4"/>
    <w:rsid w:val="00D01486"/>
    <w:rsid w:val="00D04B94"/>
    <w:rsid w:val="00D056C3"/>
    <w:rsid w:val="00D05F90"/>
    <w:rsid w:val="00D06BA2"/>
    <w:rsid w:val="00D07162"/>
    <w:rsid w:val="00D139C7"/>
    <w:rsid w:val="00D14636"/>
    <w:rsid w:val="00D152F0"/>
    <w:rsid w:val="00D1612D"/>
    <w:rsid w:val="00D16D24"/>
    <w:rsid w:val="00D176B1"/>
    <w:rsid w:val="00D22861"/>
    <w:rsid w:val="00D239DC"/>
    <w:rsid w:val="00D23D68"/>
    <w:rsid w:val="00D24128"/>
    <w:rsid w:val="00D2470E"/>
    <w:rsid w:val="00D25B21"/>
    <w:rsid w:val="00D260A5"/>
    <w:rsid w:val="00D300BD"/>
    <w:rsid w:val="00D317DD"/>
    <w:rsid w:val="00D323F2"/>
    <w:rsid w:val="00D4247A"/>
    <w:rsid w:val="00D44109"/>
    <w:rsid w:val="00D4478C"/>
    <w:rsid w:val="00D44D85"/>
    <w:rsid w:val="00D50733"/>
    <w:rsid w:val="00D5172F"/>
    <w:rsid w:val="00D5174C"/>
    <w:rsid w:val="00D51809"/>
    <w:rsid w:val="00D5196D"/>
    <w:rsid w:val="00D51F6A"/>
    <w:rsid w:val="00D52517"/>
    <w:rsid w:val="00D5296D"/>
    <w:rsid w:val="00D5300B"/>
    <w:rsid w:val="00D53862"/>
    <w:rsid w:val="00D55795"/>
    <w:rsid w:val="00D57973"/>
    <w:rsid w:val="00D60D6D"/>
    <w:rsid w:val="00D613D7"/>
    <w:rsid w:val="00D6210D"/>
    <w:rsid w:val="00D635C1"/>
    <w:rsid w:val="00D63B26"/>
    <w:rsid w:val="00D65F0E"/>
    <w:rsid w:val="00D66239"/>
    <w:rsid w:val="00D676AA"/>
    <w:rsid w:val="00D70217"/>
    <w:rsid w:val="00D71F96"/>
    <w:rsid w:val="00D72440"/>
    <w:rsid w:val="00D7450C"/>
    <w:rsid w:val="00D74A36"/>
    <w:rsid w:val="00D755F8"/>
    <w:rsid w:val="00D75A75"/>
    <w:rsid w:val="00D75B88"/>
    <w:rsid w:val="00D7656F"/>
    <w:rsid w:val="00D80678"/>
    <w:rsid w:val="00D83DB9"/>
    <w:rsid w:val="00D85D0D"/>
    <w:rsid w:val="00D86889"/>
    <w:rsid w:val="00D91186"/>
    <w:rsid w:val="00D9190B"/>
    <w:rsid w:val="00D93E11"/>
    <w:rsid w:val="00D9618C"/>
    <w:rsid w:val="00D978EF"/>
    <w:rsid w:val="00DA0C81"/>
    <w:rsid w:val="00DA2652"/>
    <w:rsid w:val="00DA32CD"/>
    <w:rsid w:val="00DA366A"/>
    <w:rsid w:val="00DA5FA1"/>
    <w:rsid w:val="00DA6E1D"/>
    <w:rsid w:val="00DA7839"/>
    <w:rsid w:val="00DB1095"/>
    <w:rsid w:val="00DB2F78"/>
    <w:rsid w:val="00DB3CFC"/>
    <w:rsid w:val="00DB7662"/>
    <w:rsid w:val="00DC0D1B"/>
    <w:rsid w:val="00DC159F"/>
    <w:rsid w:val="00DC240C"/>
    <w:rsid w:val="00DC2BDD"/>
    <w:rsid w:val="00DC7099"/>
    <w:rsid w:val="00DC7DF8"/>
    <w:rsid w:val="00DD2224"/>
    <w:rsid w:val="00DD2F47"/>
    <w:rsid w:val="00DD4052"/>
    <w:rsid w:val="00DD40D1"/>
    <w:rsid w:val="00DD4959"/>
    <w:rsid w:val="00DD56B8"/>
    <w:rsid w:val="00DE0233"/>
    <w:rsid w:val="00DE0EC3"/>
    <w:rsid w:val="00DE197A"/>
    <w:rsid w:val="00DE2C3C"/>
    <w:rsid w:val="00DE33DE"/>
    <w:rsid w:val="00DE39F2"/>
    <w:rsid w:val="00DE3F5B"/>
    <w:rsid w:val="00DE4401"/>
    <w:rsid w:val="00DE56AD"/>
    <w:rsid w:val="00DE61F0"/>
    <w:rsid w:val="00DF1746"/>
    <w:rsid w:val="00DF3D31"/>
    <w:rsid w:val="00DF4458"/>
    <w:rsid w:val="00DF6686"/>
    <w:rsid w:val="00DF6E07"/>
    <w:rsid w:val="00DF7BF7"/>
    <w:rsid w:val="00E006B3"/>
    <w:rsid w:val="00E00FE9"/>
    <w:rsid w:val="00E02A04"/>
    <w:rsid w:val="00E03146"/>
    <w:rsid w:val="00E052E4"/>
    <w:rsid w:val="00E11E3B"/>
    <w:rsid w:val="00E11F8F"/>
    <w:rsid w:val="00E137D0"/>
    <w:rsid w:val="00E17C01"/>
    <w:rsid w:val="00E20760"/>
    <w:rsid w:val="00E21470"/>
    <w:rsid w:val="00E218FB"/>
    <w:rsid w:val="00E233FB"/>
    <w:rsid w:val="00E241DA"/>
    <w:rsid w:val="00E24FFB"/>
    <w:rsid w:val="00E256B3"/>
    <w:rsid w:val="00E2582F"/>
    <w:rsid w:val="00E265CA"/>
    <w:rsid w:val="00E2673B"/>
    <w:rsid w:val="00E269C0"/>
    <w:rsid w:val="00E277C9"/>
    <w:rsid w:val="00E301C2"/>
    <w:rsid w:val="00E308C0"/>
    <w:rsid w:val="00E31330"/>
    <w:rsid w:val="00E326AC"/>
    <w:rsid w:val="00E32DC5"/>
    <w:rsid w:val="00E34031"/>
    <w:rsid w:val="00E34657"/>
    <w:rsid w:val="00E37CA9"/>
    <w:rsid w:val="00E41921"/>
    <w:rsid w:val="00E419BC"/>
    <w:rsid w:val="00E43652"/>
    <w:rsid w:val="00E47C50"/>
    <w:rsid w:val="00E500CD"/>
    <w:rsid w:val="00E526CC"/>
    <w:rsid w:val="00E52B78"/>
    <w:rsid w:val="00E52BF6"/>
    <w:rsid w:val="00E52D85"/>
    <w:rsid w:val="00E54656"/>
    <w:rsid w:val="00E54B87"/>
    <w:rsid w:val="00E564AD"/>
    <w:rsid w:val="00E60319"/>
    <w:rsid w:val="00E60C2B"/>
    <w:rsid w:val="00E614EC"/>
    <w:rsid w:val="00E629ED"/>
    <w:rsid w:val="00E64045"/>
    <w:rsid w:val="00E64571"/>
    <w:rsid w:val="00E6558B"/>
    <w:rsid w:val="00E66040"/>
    <w:rsid w:val="00E70372"/>
    <w:rsid w:val="00E74EA3"/>
    <w:rsid w:val="00E81400"/>
    <w:rsid w:val="00E83E9F"/>
    <w:rsid w:val="00E849A7"/>
    <w:rsid w:val="00E90B43"/>
    <w:rsid w:val="00E93D5A"/>
    <w:rsid w:val="00E94939"/>
    <w:rsid w:val="00E94E50"/>
    <w:rsid w:val="00E955CF"/>
    <w:rsid w:val="00EA0350"/>
    <w:rsid w:val="00EA0409"/>
    <w:rsid w:val="00EA10C5"/>
    <w:rsid w:val="00EA12DB"/>
    <w:rsid w:val="00EA13ED"/>
    <w:rsid w:val="00EA1809"/>
    <w:rsid w:val="00EA2141"/>
    <w:rsid w:val="00EA2BED"/>
    <w:rsid w:val="00EA35D2"/>
    <w:rsid w:val="00EA3B61"/>
    <w:rsid w:val="00EA519D"/>
    <w:rsid w:val="00EA5FFC"/>
    <w:rsid w:val="00EB1C71"/>
    <w:rsid w:val="00EB2C4A"/>
    <w:rsid w:val="00EB5866"/>
    <w:rsid w:val="00EB5D4A"/>
    <w:rsid w:val="00EB6130"/>
    <w:rsid w:val="00EB6B04"/>
    <w:rsid w:val="00EB6FC8"/>
    <w:rsid w:val="00EC024D"/>
    <w:rsid w:val="00EC0423"/>
    <w:rsid w:val="00EC10DE"/>
    <w:rsid w:val="00EC5877"/>
    <w:rsid w:val="00EC5B70"/>
    <w:rsid w:val="00EC627F"/>
    <w:rsid w:val="00ED0908"/>
    <w:rsid w:val="00ED2EB7"/>
    <w:rsid w:val="00ED53C5"/>
    <w:rsid w:val="00ED5C4D"/>
    <w:rsid w:val="00ED7538"/>
    <w:rsid w:val="00ED7E27"/>
    <w:rsid w:val="00EE3E63"/>
    <w:rsid w:val="00EE3F66"/>
    <w:rsid w:val="00EE55FA"/>
    <w:rsid w:val="00EE6842"/>
    <w:rsid w:val="00EE7B72"/>
    <w:rsid w:val="00EF1936"/>
    <w:rsid w:val="00EF3052"/>
    <w:rsid w:val="00EF339D"/>
    <w:rsid w:val="00EF4A63"/>
    <w:rsid w:val="00EF701F"/>
    <w:rsid w:val="00F0048F"/>
    <w:rsid w:val="00F00806"/>
    <w:rsid w:val="00F008CE"/>
    <w:rsid w:val="00F01C41"/>
    <w:rsid w:val="00F02E32"/>
    <w:rsid w:val="00F02E94"/>
    <w:rsid w:val="00F075DA"/>
    <w:rsid w:val="00F075FA"/>
    <w:rsid w:val="00F10A60"/>
    <w:rsid w:val="00F10A94"/>
    <w:rsid w:val="00F133B5"/>
    <w:rsid w:val="00F13B32"/>
    <w:rsid w:val="00F13DD8"/>
    <w:rsid w:val="00F14FE2"/>
    <w:rsid w:val="00F15EAD"/>
    <w:rsid w:val="00F22DAB"/>
    <w:rsid w:val="00F24919"/>
    <w:rsid w:val="00F27726"/>
    <w:rsid w:val="00F31587"/>
    <w:rsid w:val="00F32514"/>
    <w:rsid w:val="00F32B7C"/>
    <w:rsid w:val="00F32E04"/>
    <w:rsid w:val="00F33068"/>
    <w:rsid w:val="00F36056"/>
    <w:rsid w:val="00F4003F"/>
    <w:rsid w:val="00F42046"/>
    <w:rsid w:val="00F42A75"/>
    <w:rsid w:val="00F4503F"/>
    <w:rsid w:val="00F46496"/>
    <w:rsid w:val="00F52124"/>
    <w:rsid w:val="00F551F7"/>
    <w:rsid w:val="00F55F26"/>
    <w:rsid w:val="00F6085D"/>
    <w:rsid w:val="00F60E2A"/>
    <w:rsid w:val="00F61DC6"/>
    <w:rsid w:val="00F6277E"/>
    <w:rsid w:val="00F64401"/>
    <w:rsid w:val="00F6448D"/>
    <w:rsid w:val="00F64851"/>
    <w:rsid w:val="00F649B5"/>
    <w:rsid w:val="00F669F5"/>
    <w:rsid w:val="00F67982"/>
    <w:rsid w:val="00F67DCE"/>
    <w:rsid w:val="00F704A0"/>
    <w:rsid w:val="00F7061F"/>
    <w:rsid w:val="00F70CAB"/>
    <w:rsid w:val="00F734D3"/>
    <w:rsid w:val="00F74A48"/>
    <w:rsid w:val="00F74E8F"/>
    <w:rsid w:val="00F76DBE"/>
    <w:rsid w:val="00F804EC"/>
    <w:rsid w:val="00F84618"/>
    <w:rsid w:val="00F9081C"/>
    <w:rsid w:val="00F91588"/>
    <w:rsid w:val="00F9162A"/>
    <w:rsid w:val="00F93F2A"/>
    <w:rsid w:val="00F95056"/>
    <w:rsid w:val="00F950EE"/>
    <w:rsid w:val="00F954E9"/>
    <w:rsid w:val="00F968CF"/>
    <w:rsid w:val="00FA0291"/>
    <w:rsid w:val="00FA1206"/>
    <w:rsid w:val="00FA1745"/>
    <w:rsid w:val="00FA2F70"/>
    <w:rsid w:val="00FA4D88"/>
    <w:rsid w:val="00FA51BB"/>
    <w:rsid w:val="00FA53CE"/>
    <w:rsid w:val="00FA5BFE"/>
    <w:rsid w:val="00FA5F6B"/>
    <w:rsid w:val="00FA6F70"/>
    <w:rsid w:val="00FA7078"/>
    <w:rsid w:val="00FA7D9A"/>
    <w:rsid w:val="00FB1091"/>
    <w:rsid w:val="00FB3E84"/>
    <w:rsid w:val="00FB527E"/>
    <w:rsid w:val="00FC02FE"/>
    <w:rsid w:val="00FC3B90"/>
    <w:rsid w:val="00FC460F"/>
    <w:rsid w:val="00FC5D3D"/>
    <w:rsid w:val="00FC5D45"/>
    <w:rsid w:val="00FC704B"/>
    <w:rsid w:val="00FD0E81"/>
    <w:rsid w:val="00FD0F9C"/>
    <w:rsid w:val="00FD3900"/>
    <w:rsid w:val="00FD4368"/>
    <w:rsid w:val="00FE0AEC"/>
    <w:rsid w:val="00FE0B71"/>
    <w:rsid w:val="00FE0DE5"/>
    <w:rsid w:val="00FE1E7D"/>
    <w:rsid w:val="00FE23E5"/>
    <w:rsid w:val="00FE3E96"/>
    <w:rsid w:val="00FE537B"/>
    <w:rsid w:val="00FE6868"/>
    <w:rsid w:val="00FF01E8"/>
    <w:rsid w:val="00FF121F"/>
    <w:rsid w:val="00FF2583"/>
    <w:rsid w:val="00FF4F55"/>
    <w:rsid w:val="00FF5AB6"/>
    <w:rsid w:val="00FF6656"/>
    <w:rsid w:val="00FF7B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4:defaultImageDpi w14:val="32767"/>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2823"/>
    <w:rPr>
      <w:rFonts w:ascii="Times New Roman" w:eastAsia="Times New Roman" w:hAnsi="Times New Roman" w:cs="Times New Roman"/>
      <w:lang w:eastAsia="en-GB"/>
    </w:rPr>
  </w:style>
  <w:style w:type="paragraph" w:styleId="Heading1">
    <w:name w:val="heading 1"/>
    <w:basedOn w:val="Normal"/>
    <w:link w:val="Heading1Char"/>
    <w:uiPriority w:val="9"/>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C1796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nhideWhenUsed/>
    <w:rsid w:val="002C2CD3"/>
    <w:pPr>
      <w:tabs>
        <w:tab w:val="center" w:pos="4513"/>
        <w:tab w:val="right" w:pos="9026"/>
      </w:tabs>
    </w:pPr>
  </w:style>
  <w:style w:type="character" w:customStyle="1" w:styleId="FooterChar">
    <w:name w:val="Footer Char"/>
    <w:basedOn w:val="DefaultParagraphFont"/>
    <w:link w:val="Footer"/>
    <w:rsid w:val="002C2CD3"/>
  </w:style>
  <w:style w:type="character" w:styleId="PageNumber">
    <w:name w:val="page number"/>
    <w:basedOn w:val="DefaultParagraphFont"/>
    <w:uiPriority w:val="99"/>
    <w:unhideWhenUsed/>
    <w:rsid w:val="002C2CD3"/>
  </w:style>
  <w:style w:type="character" w:customStyle="1" w:styleId="Heading1Char">
    <w:name w:val="Heading 1 Char"/>
    <w:basedOn w:val="DefaultParagraphFont"/>
    <w:link w:val="Heading1"/>
    <w:uiPriority w:val="9"/>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 w:type="character" w:customStyle="1" w:styleId="object-value-number">
    <w:name w:val="object-value-number"/>
    <w:basedOn w:val="DefaultParagraphFont"/>
    <w:rsid w:val="00CE0484"/>
  </w:style>
  <w:style w:type="character" w:customStyle="1" w:styleId="object-properties-preview">
    <w:name w:val="object-properties-preview"/>
    <w:basedOn w:val="DefaultParagraphFont"/>
    <w:rsid w:val="00FD3900"/>
  </w:style>
  <w:style w:type="paragraph" w:customStyle="1" w:styleId="parent">
    <w:name w:val="parent"/>
    <w:basedOn w:val="Normal"/>
    <w:rsid w:val="00DE0EC3"/>
    <w:pPr>
      <w:spacing w:before="100" w:beforeAutospacing="1" w:after="100" w:afterAutospacing="1"/>
    </w:pPr>
  </w:style>
  <w:style w:type="character" w:customStyle="1" w:styleId="object-value-boolean">
    <w:name w:val="object-value-boolean"/>
    <w:basedOn w:val="DefaultParagraphFont"/>
    <w:rsid w:val="00DE0EC3"/>
  </w:style>
  <w:style w:type="character" w:customStyle="1" w:styleId="Heading4Char">
    <w:name w:val="Heading 4 Char"/>
    <w:basedOn w:val="DefaultParagraphFont"/>
    <w:link w:val="Heading4"/>
    <w:uiPriority w:val="9"/>
    <w:semiHidden/>
    <w:rsid w:val="00C17963"/>
    <w:rPr>
      <w:rFonts w:asciiTheme="majorHAnsi" w:eastAsiaTheme="majorEastAsia" w:hAnsiTheme="majorHAnsi" w:cstheme="majorBidi"/>
      <w:i/>
      <w:iCs/>
      <w:color w:val="2F5496" w:themeColor="accent1" w:themeShade="BF"/>
      <w:lang w:eastAsia="en-GB"/>
    </w:rPr>
  </w:style>
  <w:style w:type="paragraph" w:customStyle="1" w:styleId="bodytext">
    <w:name w:val="bodytext"/>
    <w:basedOn w:val="Normal"/>
    <w:rsid w:val="00C17963"/>
    <w:pPr>
      <w:spacing w:before="100" w:beforeAutospacing="1" w:after="100" w:afterAutospacing="1"/>
    </w:pPr>
  </w:style>
  <w:style w:type="paragraph" w:customStyle="1" w:styleId="listbullet">
    <w:name w:val="listbullet"/>
    <w:basedOn w:val="Normal"/>
    <w:rsid w:val="00C17963"/>
    <w:pPr>
      <w:spacing w:before="100" w:beforeAutospacing="1" w:after="100" w:afterAutospacing="1"/>
    </w:pPr>
  </w:style>
  <w:style w:type="character" w:customStyle="1" w:styleId="numcol">
    <w:name w:val="num_col"/>
    <w:basedOn w:val="DefaultParagraphFont"/>
    <w:rsid w:val="00C17963"/>
  </w:style>
  <w:style w:type="character" w:customStyle="1" w:styleId="notbold">
    <w:name w:val="notbold"/>
    <w:basedOn w:val="DefaultParagraphFont"/>
    <w:rsid w:val="00C17963"/>
  </w:style>
  <w:style w:type="character" w:customStyle="1" w:styleId="numcol2">
    <w:name w:val="num_col2"/>
    <w:basedOn w:val="DefaultParagraphFont"/>
    <w:rsid w:val="00C17963"/>
  </w:style>
  <w:style w:type="character" w:customStyle="1" w:styleId="katex-mathml">
    <w:name w:val="katex-mathml"/>
    <w:basedOn w:val="DefaultParagraphFont"/>
    <w:rsid w:val="00C17963"/>
  </w:style>
  <w:style w:type="character" w:customStyle="1" w:styleId="mord">
    <w:name w:val="mord"/>
    <w:basedOn w:val="DefaultParagraphFont"/>
    <w:rsid w:val="00C17963"/>
  </w:style>
  <w:style w:type="character" w:customStyle="1" w:styleId="vlist-s">
    <w:name w:val="vlist-s"/>
    <w:basedOn w:val="DefaultParagraphFont"/>
    <w:rsid w:val="00C17963"/>
  </w:style>
  <w:style w:type="character" w:customStyle="1" w:styleId="mrel">
    <w:name w:val="mrel"/>
    <w:basedOn w:val="DefaultParagraphFont"/>
    <w:rsid w:val="00C17963"/>
  </w:style>
  <w:style w:type="character" w:customStyle="1" w:styleId="mopen">
    <w:name w:val="mopen"/>
    <w:basedOn w:val="DefaultParagraphFont"/>
    <w:rsid w:val="00C17963"/>
  </w:style>
  <w:style w:type="character" w:customStyle="1" w:styleId="mclose">
    <w:name w:val="mclose"/>
    <w:basedOn w:val="DefaultParagraphFont"/>
    <w:rsid w:val="00C17963"/>
  </w:style>
  <w:style w:type="character" w:customStyle="1" w:styleId="mbin">
    <w:name w:val="mbin"/>
    <w:basedOn w:val="DefaultParagraphFont"/>
    <w:rsid w:val="00C17963"/>
  </w:style>
  <w:style w:type="paragraph" w:styleId="NoSpacing">
    <w:name w:val="No Spacing"/>
    <w:uiPriority w:val="1"/>
    <w:qFormat/>
    <w:rsid w:val="009872EE"/>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028">
      <w:bodyDiv w:val="1"/>
      <w:marLeft w:val="0"/>
      <w:marRight w:val="0"/>
      <w:marTop w:val="0"/>
      <w:marBottom w:val="0"/>
      <w:divBdr>
        <w:top w:val="none" w:sz="0" w:space="0" w:color="auto"/>
        <w:left w:val="none" w:sz="0" w:space="0" w:color="auto"/>
        <w:bottom w:val="none" w:sz="0" w:space="0" w:color="auto"/>
        <w:right w:val="none" w:sz="0" w:space="0" w:color="auto"/>
      </w:divBdr>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45180728">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4925915">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251077">
      <w:bodyDiv w:val="1"/>
      <w:marLeft w:val="0"/>
      <w:marRight w:val="0"/>
      <w:marTop w:val="0"/>
      <w:marBottom w:val="0"/>
      <w:divBdr>
        <w:top w:val="none" w:sz="0" w:space="0" w:color="auto"/>
        <w:left w:val="none" w:sz="0" w:space="0" w:color="auto"/>
        <w:bottom w:val="none" w:sz="0" w:space="0" w:color="auto"/>
        <w:right w:val="none" w:sz="0" w:space="0" w:color="auto"/>
      </w:divBdr>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478642">
      <w:bodyDiv w:val="1"/>
      <w:marLeft w:val="0"/>
      <w:marRight w:val="0"/>
      <w:marTop w:val="0"/>
      <w:marBottom w:val="0"/>
      <w:divBdr>
        <w:top w:val="none" w:sz="0" w:space="0" w:color="auto"/>
        <w:left w:val="none" w:sz="0" w:space="0" w:color="auto"/>
        <w:bottom w:val="none" w:sz="0" w:space="0" w:color="auto"/>
        <w:right w:val="none" w:sz="0" w:space="0" w:color="auto"/>
      </w:divBdr>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3610">
      <w:bodyDiv w:val="1"/>
      <w:marLeft w:val="0"/>
      <w:marRight w:val="0"/>
      <w:marTop w:val="0"/>
      <w:marBottom w:val="0"/>
      <w:divBdr>
        <w:top w:val="none" w:sz="0" w:space="0" w:color="auto"/>
        <w:left w:val="none" w:sz="0" w:space="0" w:color="auto"/>
        <w:bottom w:val="none" w:sz="0" w:space="0" w:color="auto"/>
        <w:right w:val="none" w:sz="0" w:space="0" w:color="auto"/>
      </w:divBdr>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23060">
      <w:bodyDiv w:val="1"/>
      <w:marLeft w:val="0"/>
      <w:marRight w:val="0"/>
      <w:marTop w:val="0"/>
      <w:marBottom w:val="0"/>
      <w:divBdr>
        <w:top w:val="none" w:sz="0" w:space="0" w:color="auto"/>
        <w:left w:val="none" w:sz="0" w:space="0" w:color="auto"/>
        <w:bottom w:val="none" w:sz="0" w:space="0" w:color="auto"/>
        <w:right w:val="none" w:sz="0" w:space="0" w:color="auto"/>
      </w:divBdr>
      <w:divsChild>
        <w:div w:id="1136221458">
          <w:marLeft w:val="0"/>
          <w:marRight w:val="0"/>
          <w:marTop w:val="0"/>
          <w:marBottom w:val="0"/>
          <w:divBdr>
            <w:top w:val="none" w:sz="0" w:space="0" w:color="auto"/>
            <w:left w:val="none" w:sz="0" w:space="0" w:color="auto"/>
            <w:bottom w:val="none" w:sz="0" w:space="0" w:color="auto"/>
            <w:right w:val="none" w:sz="0" w:space="0" w:color="auto"/>
          </w:divBdr>
          <w:divsChild>
            <w:div w:id="299727222">
              <w:marLeft w:val="0"/>
              <w:marRight w:val="0"/>
              <w:marTop w:val="0"/>
              <w:marBottom w:val="0"/>
              <w:divBdr>
                <w:top w:val="none" w:sz="0" w:space="0" w:color="auto"/>
                <w:left w:val="none" w:sz="0" w:space="0" w:color="auto"/>
                <w:bottom w:val="none" w:sz="0" w:space="0" w:color="auto"/>
                <w:right w:val="none" w:sz="0" w:space="0" w:color="auto"/>
              </w:divBdr>
              <w:divsChild>
                <w:div w:id="198161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30180977">
      <w:bodyDiv w:val="1"/>
      <w:marLeft w:val="0"/>
      <w:marRight w:val="0"/>
      <w:marTop w:val="0"/>
      <w:marBottom w:val="0"/>
      <w:divBdr>
        <w:top w:val="none" w:sz="0" w:space="0" w:color="auto"/>
        <w:left w:val="none" w:sz="0" w:space="0" w:color="auto"/>
        <w:bottom w:val="none" w:sz="0" w:space="0" w:color="auto"/>
        <w:right w:val="none" w:sz="0" w:space="0" w:color="auto"/>
      </w:divBdr>
    </w:div>
    <w:div w:id="340081787">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3313364">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51630761">
      <w:bodyDiv w:val="1"/>
      <w:marLeft w:val="0"/>
      <w:marRight w:val="0"/>
      <w:marTop w:val="0"/>
      <w:marBottom w:val="0"/>
      <w:divBdr>
        <w:top w:val="none" w:sz="0" w:space="0" w:color="auto"/>
        <w:left w:val="none" w:sz="0" w:space="0" w:color="auto"/>
        <w:bottom w:val="none" w:sz="0" w:space="0" w:color="auto"/>
        <w:right w:val="none" w:sz="0" w:space="0" w:color="auto"/>
      </w:divBdr>
    </w:div>
    <w:div w:id="452018768">
      <w:bodyDiv w:val="1"/>
      <w:marLeft w:val="0"/>
      <w:marRight w:val="0"/>
      <w:marTop w:val="0"/>
      <w:marBottom w:val="0"/>
      <w:divBdr>
        <w:top w:val="none" w:sz="0" w:space="0" w:color="auto"/>
        <w:left w:val="none" w:sz="0" w:space="0" w:color="auto"/>
        <w:bottom w:val="none" w:sz="0" w:space="0" w:color="auto"/>
        <w:right w:val="none" w:sz="0" w:space="0" w:color="auto"/>
      </w:divBdr>
    </w:div>
    <w:div w:id="453255646">
      <w:bodyDiv w:val="1"/>
      <w:marLeft w:val="0"/>
      <w:marRight w:val="0"/>
      <w:marTop w:val="0"/>
      <w:marBottom w:val="0"/>
      <w:divBdr>
        <w:top w:val="none" w:sz="0" w:space="0" w:color="auto"/>
        <w:left w:val="none" w:sz="0" w:space="0" w:color="auto"/>
        <w:bottom w:val="none" w:sz="0" w:space="0" w:color="auto"/>
        <w:right w:val="none" w:sz="0" w:space="0" w:color="auto"/>
      </w:divBdr>
    </w:div>
    <w:div w:id="453329210">
      <w:bodyDiv w:val="1"/>
      <w:marLeft w:val="0"/>
      <w:marRight w:val="0"/>
      <w:marTop w:val="0"/>
      <w:marBottom w:val="0"/>
      <w:divBdr>
        <w:top w:val="none" w:sz="0" w:space="0" w:color="auto"/>
        <w:left w:val="none" w:sz="0" w:space="0" w:color="auto"/>
        <w:bottom w:val="none" w:sz="0" w:space="0" w:color="auto"/>
        <w:right w:val="none" w:sz="0" w:space="0" w:color="auto"/>
      </w:divBdr>
    </w:div>
    <w:div w:id="457066687">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41361">
      <w:bodyDiv w:val="1"/>
      <w:marLeft w:val="0"/>
      <w:marRight w:val="0"/>
      <w:marTop w:val="0"/>
      <w:marBottom w:val="0"/>
      <w:divBdr>
        <w:top w:val="none" w:sz="0" w:space="0" w:color="auto"/>
        <w:left w:val="none" w:sz="0" w:space="0" w:color="auto"/>
        <w:bottom w:val="none" w:sz="0" w:space="0" w:color="auto"/>
        <w:right w:val="none" w:sz="0" w:space="0" w:color="auto"/>
      </w:divBdr>
    </w:div>
    <w:div w:id="501506680">
      <w:bodyDiv w:val="1"/>
      <w:marLeft w:val="0"/>
      <w:marRight w:val="0"/>
      <w:marTop w:val="0"/>
      <w:marBottom w:val="0"/>
      <w:divBdr>
        <w:top w:val="none" w:sz="0" w:space="0" w:color="auto"/>
        <w:left w:val="none" w:sz="0" w:space="0" w:color="auto"/>
        <w:bottom w:val="none" w:sz="0" w:space="0" w:color="auto"/>
        <w:right w:val="none" w:sz="0" w:space="0" w:color="auto"/>
      </w:divBdr>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6696222">
      <w:bodyDiv w:val="1"/>
      <w:marLeft w:val="0"/>
      <w:marRight w:val="0"/>
      <w:marTop w:val="0"/>
      <w:marBottom w:val="0"/>
      <w:divBdr>
        <w:top w:val="none" w:sz="0" w:space="0" w:color="auto"/>
        <w:left w:val="none" w:sz="0" w:space="0" w:color="auto"/>
        <w:bottom w:val="none" w:sz="0" w:space="0" w:color="auto"/>
        <w:right w:val="none" w:sz="0" w:space="0" w:color="auto"/>
      </w:divBdr>
    </w:div>
    <w:div w:id="516819655">
      <w:bodyDiv w:val="1"/>
      <w:marLeft w:val="0"/>
      <w:marRight w:val="0"/>
      <w:marTop w:val="0"/>
      <w:marBottom w:val="0"/>
      <w:divBdr>
        <w:top w:val="none" w:sz="0" w:space="0" w:color="auto"/>
        <w:left w:val="none" w:sz="0" w:space="0" w:color="auto"/>
        <w:bottom w:val="none" w:sz="0" w:space="0" w:color="auto"/>
        <w:right w:val="none" w:sz="0" w:space="0" w:color="auto"/>
      </w:divBdr>
    </w:div>
    <w:div w:id="518012787">
      <w:bodyDiv w:val="1"/>
      <w:marLeft w:val="0"/>
      <w:marRight w:val="0"/>
      <w:marTop w:val="0"/>
      <w:marBottom w:val="0"/>
      <w:divBdr>
        <w:top w:val="none" w:sz="0" w:space="0" w:color="auto"/>
        <w:left w:val="none" w:sz="0" w:space="0" w:color="auto"/>
        <w:bottom w:val="none" w:sz="0" w:space="0" w:color="auto"/>
        <w:right w:val="none" w:sz="0" w:space="0" w:color="auto"/>
      </w:divBdr>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5795665">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57210815">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592739430">
      <w:bodyDiv w:val="1"/>
      <w:marLeft w:val="0"/>
      <w:marRight w:val="0"/>
      <w:marTop w:val="0"/>
      <w:marBottom w:val="0"/>
      <w:divBdr>
        <w:top w:val="none" w:sz="0" w:space="0" w:color="auto"/>
        <w:left w:val="none" w:sz="0" w:space="0" w:color="auto"/>
        <w:bottom w:val="none" w:sz="0" w:space="0" w:color="auto"/>
        <w:right w:val="none" w:sz="0" w:space="0" w:color="auto"/>
      </w:divBdr>
    </w:div>
    <w:div w:id="598566511">
      <w:bodyDiv w:val="1"/>
      <w:marLeft w:val="0"/>
      <w:marRight w:val="0"/>
      <w:marTop w:val="0"/>
      <w:marBottom w:val="0"/>
      <w:divBdr>
        <w:top w:val="none" w:sz="0" w:space="0" w:color="auto"/>
        <w:left w:val="none" w:sz="0" w:space="0" w:color="auto"/>
        <w:bottom w:val="none" w:sz="0" w:space="0" w:color="auto"/>
        <w:right w:val="none" w:sz="0" w:space="0" w:color="auto"/>
      </w:divBdr>
    </w:div>
    <w:div w:id="600138461">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729505">
      <w:bodyDiv w:val="1"/>
      <w:marLeft w:val="0"/>
      <w:marRight w:val="0"/>
      <w:marTop w:val="0"/>
      <w:marBottom w:val="0"/>
      <w:divBdr>
        <w:top w:val="none" w:sz="0" w:space="0" w:color="auto"/>
        <w:left w:val="none" w:sz="0" w:space="0" w:color="auto"/>
        <w:bottom w:val="none" w:sz="0" w:space="0" w:color="auto"/>
        <w:right w:val="none" w:sz="0" w:space="0" w:color="auto"/>
      </w:divBdr>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430965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883210">
      <w:bodyDiv w:val="1"/>
      <w:marLeft w:val="0"/>
      <w:marRight w:val="0"/>
      <w:marTop w:val="0"/>
      <w:marBottom w:val="0"/>
      <w:divBdr>
        <w:top w:val="none" w:sz="0" w:space="0" w:color="auto"/>
        <w:left w:val="none" w:sz="0" w:space="0" w:color="auto"/>
        <w:bottom w:val="none" w:sz="0" w:space="0" w:color="auto"/>
        <w:right w:val="none" w:sz="0" w:space="0" w:color="auto"/>
      </w:divBdr>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467680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610854">
      <w:bodyDiv w:val="1"/>
      <w:marLeft w:val="0"/>
      <w:marRight w:val="0"/>
      <w:marTop w:val="0"/>
      <w:marBottom w:val="0"/>
      <w:divBdr>
        <w:top w:val="none" w:sz="0" w:space="0" w:color="auto"/>
        <w:left w:val="none" w:sz="0" w:space="0" w:color="auto"/>
        <w:bottom w:val="none" w:sz="0" w:space="0" w:color="auto"/>
        <w:right w:val="none" w:sz="0" w:space="0" w:color="auto"/>
      </w:divBdr>
      <w:divsChild>
        <w:div w:id="1341665561">
          <w:marLeft w:val="0"/>
          <w:marRight w:val="0"/>
          <w:marTop w:val="0"/>
          <w:marBottom w:val="0"/>
          <w:divBdr>
            <w:top w:val="none" w:sz="0" w:space="0" w:color="auto"/>
            <w:left w:val="none" w:sz="0" w:space="0" w:color="auto"/>
            <w:bottom w:val="none" w:sz="0" w:space="0" w:color="auto"/>
            <w:right w:val="none" w:sz="0" w:space="0" w:color="auto"/>
          </w:divBdr>
          <w:divsChild>
            <w:div w:id="547256137">
              <w:marLeft w:val="0"/>
              <w:marRight w:val="0"/>
              <w:marTop w:val="0"/>
              <w:marBottom w:val="0"/>
              <w:divBdr>
                <w:top w:val="none" w:sz="0" w:space="0" w:color="auto"/>
                <w:left w:val="none" w:sz="0" w:space="0" w:color="auto"/>
                <w:bottom w:val="none" w:sz="0" w:space="0" w:color="auto"/>
                <w:right w:val="none" w:sz="0" w:space="0" w:color="auto"/>
              </w:divBdr>
              <w:divsChild>
                <w:div w:id="2818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860869">
      <w:bodyDiv w:val="1"/>
      <w:marLeft w:val="0"/>
      <w:marRight w:val="0"/>
      <w:marTop w:val="0"/>
      <w:marBottom w:val="0"/>
      <w:divBdr>
        <w:top w:val="none" w:sz="0" w:space="0" w:color="auto"/>
        <w:left w:val="none" w:sz="0" w:space="0" w:color="auto"/>
        <w:bottom w:val="none" w:sz="0" w:space="0" w:color="auto"/>
        <w:right w:val="none" w:sz="0" w:space="0" w:color="auto"/>
      </w:divBdr>
      <w:divsChild>
        <w:div w:id="254557900">
          <w:marLeft w:val="0"/>
          <w:marRight w:val="0"/>
          <w:marTop w:val="0"/>
          <w:marBottom w:val="0"/>
          <w:divBdr>
            <w:top w:val="none" w:sz="0" w:space="0" w:color="auto"/>
            <w:left w:val="none" w:sz="0" w:space="0" w:color="auto"/>
            <w:bottom w:val="none" w:sz="0" w:space="0" w:color="auto"/>
            <w:right w:val="none" w:sz="0" w:space="0" w:color="auto"/>
          </w:divBdr>
          <w:divsChild>
            <w:div w:id="1118333636">
              <w:marLeft w:val="0"/>
              <w:marRight w:val="0"/>
              <w:marTop w:val="0"/>
              <w:marBottom w:val="0"/>
              <w:divBdr>
                <w:top w:val="none" w:sz="0" w:space="0" w:color="auto"/>
                <w:left w:val="none" w:sz="0" w:space="0" w:color="auto"/>
                <w:bottom w:val="none" w:sz="0" w:space="0" w:color="auto"/>
                <w:right w:val="none" w:sz="0" w:space="0" w:color="auto"/>
              </w:divBdr>
              <w:divsChild>
                <w:div w:id="202250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17323077">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815153">
      <w:bodyDiv w:val="1"/>
      <w:marLeft w:val="0"/>
      <w:marRight w:val="0"/>
      <w:marTop w:val="0"/>
      <w:marBottom w:val="0"/>
      <w:divBdr>
        <w:top w:val="none" w:sz="0" w:space="0" w:color="auto"/>
        <w:left w:val="none" w:sz="0" w:space="0" w:color="auto"/>
        <w:bottom w:val="none" w:sz="0" w:space="0" w:color="auto"/>
        <w:right w:val="none" w:sz="0" w:space="0" w:color="auto"/>
      </w:divBdr>
      <w:divsChild>
        <w:div w:id="453908046">
          <w:marLeft w:val="0"/>
          <w:marRight w:val="0"/>
          <w:marTop w:val="0"/>
          <w:marBottom w:val="0"/>
          <w:divBdr>
            <w:top w:val="none" w:sz="0" w:space="0" w:color="auto"/>
            <w:left w:val="none" w:sz="0" w:space="0" w:color="auto"/>
            <w:bottom w:val="none" w:sz="0" w:space="0" w:color="auto"/>
            <w:right w:val="none" w:sz="0" w:space="0" w:color="auto"/>
          </w:divBdr>
          <w:divsChild>
            <w:div w:id="989600317">
              <w:marLeft w:val="0"/>
              <w:marRight w:val="0"/>
              <w:marTop w:val="0"/>
              <w:marBottom w:val="0"/>
              <w:divBdr>
                <w:top w:val="none" w:sz="0" w:space="0" w:color="auto"/>
                <w:left w:val="none" w:sz="0" w:space="0" w:color="auto"/>
                <w:bottom w:val="none" w:sz="0" w:space="0" w:color="auto"/>
                <w:right w:val="none" w:sz="0" w:space="0" w:color="auto"/>
              </w:divBdr>
              <w:divsChild>
                <w:div w:id="76018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7701750">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793476089">
      <w:bodyDiv w:val="1"/>
      <w:marLeft w:val="0"/>
      <w:marRight w:val="0"/>
      <w:marTop w:val="0"/>
      <w:marBottom w:val="0"/>
      <w:divBdr>
        <w:top w:val="none" w:sz="0" w:space="0" w:color="auto"/>
        <w:left w:val="none" w:sz="0" w:space="0" w:color="auto"/>
        <w:bottom w:val="none" w:sz="0" w:space="0" w:color="auto"/>
        <w:right w:val="none" w:sz="0" w:space="0" w:color="auto"/>
      </w:divBdr>
    </w:div>
    <w:div w:id="798455398">
      <w:bodyDiv w:val="1"/>
      <w:marLeft w:val="0"/>
      <w:marRight w:val="0"/>
      <w:marTop w:val="0"/>
      <w:marBottom w:val="0"/>
      <w:divBdr>
        <w:top w:val="none" w:sz="0" w:space="0" w:color="auto"/>
        <w:left w:val="none" w:sz="0" w:space="0" w:color="auto"/>
        <w:bottom w:val="none" w:sz="0" w:space="0" w:color="auto"/>
        <w:right w:val="none" w:sz="0" w:space="0" w:color="auto"/>
      </w:divBdr>
      <w:divsChild>
        <w:div w:id="1495220360">
          <w:marLeft w:val="0"/>
          <w:marRight w:val="0"/>
          <w:marTop w:val="0"/>
          <w:marBottom w:val="0"/>
          <w:divBdr>
            <w:top w:val="none" w:sz="0" w:space="0" w:color="auto"/>
            <w:left w:val="none" w:sz="0" w:space="0" w:color="auto"/>
            <w:bottom w:val="none" w:sz="0" w:space="0" w:color="auto"/>
            <w:right w:val="none" w:sz="0" w:space="0" w:color="auto"/>
          </w:divBdr>
          <w:divsChild>
            <w:div w:id="467824300">
              <w:marLeft w:val="0"/>
              <w:marRight w:val="0"/>
              <w:marTop w:val="0"/>
              <w:marBottom w:val="0"/>
              <w:divBdr>
                <w:top w:val="none" w:sz="0" w:space="0" w:color="auto"/>
                <w:left w:val="none" w:sz="0" w:space="0" w:color="auto"/>
                <w:bottom w:val="none" w:sz="0" w:space="0" w:color="auto"/>
                <w:right w:val="none" w:sz="0" w:space="0" w:color="auto"/>
              </w:divBdr>
              <w:divsChild>
                <w:div w:id="590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05316775">
      <w:bodyDiv w:val="1"/>
      <w:marLeft w:val="0"/>
      <w:marRight w:val="0"/>
      <w:marTop w:val="0"/>
      <w:marBottom w:val="0"/>
      <w:divBdr>
        <w:top w:val="none" w:sz="0" w:space="0" w:color="auto"/>
        <w:left w:val="none" w:sz="0" w:space="0" w:color="auto"/>
        <w:bottom w:val="none" w:sz="0" w:space="0" w:color="auto"/>
        <w:right w:val="none" w:sz="0" w:space="0" w:color="auto"/>
      </w:divBdr>
    </w:div>
    <w:div w:id="812873833">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3932634">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4661294">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0284413">
      <w:bodyDiv w:val="1"/>
      <w:marLeft w:val="0"/>
      <w:marRight w:val="0"/>
      <w:marTop w:val="0"/>
      <w:marBottom w:val="0"/>
      <w:divBdr>
        <w:top w:val="none" w:sz="0" w:space="0" w:color="auto"/>
        <w:left w:val="none" w:sz="0" w:space="0" w:color="auto"/>
        <w:bottom w:val="none" w:sz="0" w:space="0" w:color="auto"/>
        <w:right w:val="none" w:sz="0" w:space="0" w:color="auto"/>
      </w:divBdr>
      <w:divsChild>
        <w:div w:id="397166058">
          <w:marLeft w:val="0"/>
          <w:marRight w:val="0"/>
          <w:marTop w:val="0"/>
          <w:marBottom w:val="0"/>
          <w:divBdr>
            <w:top w:val="none" w:sz="0" w:space="0" w:color="auto"/>
            <w:left w:val="none" w:sz="0" w:space="0" w:color="auto"/>
            <w:bottom w:val="none" w:sz="0" w:space="0" w:color="auto"/>
            <w:right w:val="none" w:sz="0" w:space="0" w:color="auto"/>
          </w:divBdr>
          <w:divsChild>
            <w:div w:id="1269191506">
              <w:marLeft w:val="0"/>
              <w:marRight w:val="0"/>
              <w:marTop w:val="0"/>
              <w:marBottom w:val="0"/>
              <w:divBdr>
                <w:top w:val="none" w:sz="0" w:space="0" w:color="auto"/>
                <w:left w:val="none" w:sz="0" w:space="0" w:color="auto"/>
                <w:bottom w:val="none" w:sz="0" w:space="0" w:color="auto"/>
                <w:right w:val="none" w:sz="0" w:space="0" w:color="auto"/>
              </w:divBdr>
              <w:divsChild>
                <w:div w:id="98547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04523">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728213">
      <w:bodyDiv w:val="1"/>
      <w:marLeft w:val="0"/>
      <w:marRight w:val="0"/>
      <w:marTop w:val="0"/>
      <w:marBottom w:val="0"/>
      <w:divBdr>
        <w:top w:val="none" w:sz="0" w:space="0" w:color="auto"/>
        <w:left w:val="none" w:sz="0" w:space="0" w:color="auto"/>
        <w:bottom w:val="none" w:sz="0" w:space="0" w:color="auto"/>
        <w:right w:val="none" w:sz="0" w:space="0" w:color="auto"/>
      </w:divBdr>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876713">
      <w:bodyDiv w:val="1"/>
      <w:marLeft w:val="0"/>
      <w:marRight w:val="0"/>
      <w:marTop w:val="0"/>
      <w:marBottom w:val="0"/>
      <w:divBdr>
        <w:top w:val="none" w:sz="0" w:space="0" w:color="auto"/>
        <w:left w:val="none" w:sz="0" w:space="0" w:color="auto"/>
        <w:bottom w:val="none" w:sz="0" w:space="0" w:color="auto"/>
        <w:right w:val="none" w:sz="0" w:space="0" w:color="auto"/>
      </w:divBdr>
      <w:divsChild>
        <w:div w:id="1079134571">
          <w:marLeft w:val="0"/>
          <w:marRight w:val="0"/>
          <w:marTop w:val="0"/>
          <w:marBottom w:val="0"/>
          <w:divBdr>
            <w:top w:val="none" w:sz="0" w:space="0" w:color="auto"/>
            <w:left w:val="none" w:sz="0" w:space="0" w:color="auto"/>
            <w:bottom w:val="none" w:sz="0" w:space="0" w:color="auto"/>
            <w:right w:val="none" w:sz="0" w:space="0" w:color="auto"/>
          </w:divBdr>
          <w:divsChild>
            <w:div w:id="1779593332">
              <w:marLeft w:val="0"/>
              <w:marRight w:val="0"/>
              <w:marTop w:val="0"/>
              <w:marBottom w:val="0"/>
              <w:divBdr>
                <w:top w:val="none" w:sz="0" w:space="0" w:color="auto"/>
                <w:left w:val="none" w:sz="0" w:space="0" w:color="auto"/>
                <w:bottom w:val="none" w:sz="0" w:space="0" w:color="auto"/>
                <w:right w:val="none" w:sz="0" w:space="0" w:color="auto"/>
              </w:divBdr>
              <w:divsChild>
                <w:div w:id="32178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29911">
      <w:bodyDiv w:val="1"/>
      <w:marLeft w:val="0"/>
      <w:marRight w:val="0"/>
      <w:marTop w:val="0"/>
      <w:marBottom w:val="0"/>
      <w:divBdr>
        <w:top w:val="none" w:sz="0" w:space="0" w:color="auto"/>
        <w:left w:val="none" w:sz="0" w:space="0" w:color="auto"/>
        <w:bottom w:val="none" w:sz="0" w:space="0" w:color="auto"/>
        <w:right w:val="none" w:sz="0" w:space="0" w:color="auto"/>
      </w:divBdr>
      <w:divsChild>
        <w:div w:id="473833332">
          <w:marLeft w:val="0"/>
          <w:marRight w:val="0"/>
          <w:marTop w:val="0"/>
          <w:marBottom w:val="0"/>
          <w:divBdr>
            <w:top w:val="none" w:sz="0" w:space="0" w:color="auto"/>
            <w:left w:val="none" w:sz="0" w:space="0" w:color="auto"/>
            <w:bottom w:val="none" w:sz="0" w:space="0" w:color="auto"/>
            <w:right w:val="none" w:sz="0" w:space="0" w:color="auto"/>
          </w:divBdr>
          <w:divsChild>
            <w:div w:id="1967464854">
              <w:marLeft w:val="0"/>
              <w:marRight w:val="0"/>
              <w:marTop w:val="0"/>
              <w:marBottom w:val="0"/>
              <w:divBdr>
                <w:top w:val="none" w:sz="0" w:space="0" w:color="auto"/>
                <w:left w:val="none" w:sz="0" w:space="0" w:color="auto"/>
                <w:bottom w:val="none" w:sz="0" w:space="0" w:color="auto"/>
                <w:right w:val="none" w:sz="0" w:space="0" w:color="auto"/>
              </w:divBdr>
              <w:divsChild>
                <w:div w:id="37809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04282719">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65646542">
      <w:bodyDiv w:val="1"/>
      <w:marLeft w:val="0"/>
      <w:marRight w:val="0"/>
      <w:marTop w:val="0"/>
      <w:marBottom w:val="0"/>
      <w:divBdr>
        <w:top w:val="none" w:sz="0" w:space="0" w:color="auto"/>
        <w:left w:val="none" w:sz="0" w:space="0" w:color="auto"/>
        <w:bottom w:val="none" w:sz="0" w:space="0" w:color="auto"/>
        <w:right w:val="none" w:sz="0" w:space="0" w:color="auto"/>
      </w:divBdr>
    </w:div>
    <w:div w:id="1076244496">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817808">
      <w:bodyDiv w:val="1"/>
      <w:marLeft w:val="0"/>
      <w:marRight w:val="0"/>
      <w:marTop w:val="0"/>
      <w:marBottom w:val="0"/>
      <w:divBdr>
        <w:top w:val="none" w:sz="0" w:space="0" w:color="auto"/>
        <w:left w:val="none" w:sz="0" w:space="0" w:color="auto"/>
        <w:bottom w:val="none" w:sz="0" w:space="0" w:color="auto"/>
        <w:right w:val="none" w:sz="0" w:space="0" w:color="auto"/>
      </w:divBdr>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7849757">
      <w:bodyDiv w:val="1"/>
      <w:marLeft w:val="0"/>
      <w:marRight w:val="0"/>
      <w:marTop w:val="0"/>
      <w:marBottom w:val="0"/>
      <w:divBdr>
        <w:top w:val="none" w:sz="0" w:space="0" w:color="auto"/>
        <w:left w:val="none" w:sz="0" w:space="0" w:color="auto"/>
        <w:bottom w:val="none" w:sz="0" w:space="0" w:color="auto"/>
        <w:right w:val="none" w:sz="0" w:space="0" w:color="auto"/>
      </w:divBdr>
      <w:divsChild>
        <w:div w:id="162664938">
          <w:marLeft w:val="0"/>
          <w:marRight w:val="0"/>
          <w:marTop w:val="0"/>
          <w:marBottom w:val="0"/>
          <w:divBdr>
            <w:top w:val="none" w:sz="0" w:space="0" w:color="auto"/>
            <w:left w:val="none" w:sz="0" w:space="0" w:color="auto"/>
            <w:bottom w:val="none" w:sz="0" w:space="0" w:color="auto"/>
            <w:right w:val="none" w:sz="0" w:space="0" w:color="auto"/>
          </w:divBdr>
          <w:divsChild>
            <w:div w:id="966013278">
              <w:marLeft w:val="0"/>
              <w:marRight w:val="0"/>
              <w:marTop w:val="0"/>
              <w:marBottom w:val="0"/>
              <w:divBdr>
                <w:top w:val="none" w:sz="0" w:space="0" w:color="auto"/>
                <w:left w:val="none" w:sz="0" w:space="0" w:color="auto"/>
                <w:bottom w:val="none" w:sz="0" w:space="0" w:color="auto"/>
                <w:right w:val="none" w:sz="0" w:space="0" w:color="auto"/>
              </w:divBdr>
              <w:divsChild>
                <w:div w:id="16888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775274">
      <w:bodyDiv w:val="1"/>
      <w:marLeft w:val="0"/>
      <w:marRight w:val="0"/>
      <w:marTop w:val="0"/>
      <w:marBottom w:val="0"/>
      <w:divBdr>
        <w:top w:val="none" w:sz="0" w:space="0" w:color="auto"/>
        <w:left w:val="none" w:sz="0" w:space="0" w:color="auto"/>
        <w:bottom w:val="none" w:sz="0" w:space="0" w:color="auto"/>
        <w:right w:val="none" w:sz="0" w:space="0" w:color="auto"/>
      </w:divBdr>
      <w:divsChild>
        <w:div w:id="166940586">
          <w:marLeft w:val="0"/>
          <w:marRight w:val="0"/>
          <w:marTop w:val="0"/>
          <w:marBottom w:val="0"/>
          <w:divBdr>
            <w:top w:val="none" w:sz="0" w:space="0" w:color="auto"/>
            <w:left w:val="none" w:sz="0" w:space="0" w:color="auto"/>
            <w:bottom w:val="none" w:sz="0" w:space="0" w:color="auto"/>
            <w:right w:val="none" w:sz="0" w:space="0" w:color="auto"/>
          </w:divBdr>
          <w:divsChild>
            <w:div w:id="1845630427">
              <w:marLeft w:val="0"/>
              <w:marRight w:val="0"/>
              <w:marTop w:val="0"/>
              <w:marBottom w:val="0"/>
              <w:divBdr>
                <w:top w:val="none" w:sz="0" w:space="0" w:color="auto"/>
                <w:left w:val="none" w:sz="0" w:space="0" w:color="auto"/>
                <w:bottom w:val="none" w:sz="0" w:space="0" w:color="auto"/>
                <w:right w:val="none" w:sz="0" w:space="0" w:color="auto"/>
              </w:divBdr>
              <w:divsChild>
                <w:div w:id="72988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4764272">
      <w:bodyDiv w:val="1"/>
      <w:marLeft w:val="0"/>
      <w:marRight w:val="0"/>
      <w:marTop w:val="0"/>
      <w:marBottom w:val="0"/>
      <w:divBdr>
        <w:top w:val="none" w:sz="0" w:space="0" w:color="auto"/>
        <w:left w:val="none" w:sz="0" w:space="0" w:color="auto"/>
        <w:bottom w:val="none" w:sz="0" w:space="0" w:color="auto"/>
        <w:right w:val="none" w:sz="0" w:space="0" w:color="auto"/>
      </w:divBdr>
      <w:divsChild>
        <w:div w:id="1009217225">
          <w:marLeft w:val="0"/>
          <w:marRight w:val="0"/>
          <w:marTop w:val="0"/>
          <w:marBottom w:val="0"/>
          <w:divBdr>
            <w:top w:val="none" w:sz="0" w:space="0" w:color="auto"/>
            <w:left w:val="none" w:sz="0" w:space="0" w:color="auto"/>
            <w:bottom w:val="none" w:sz="0" w:space="0" w:color="auto"/>
            <w:right w:val="none" w:sz="0" w:space="0" w:color="auto"/>
          </w:divBdr>
          <w:divsChild>
            <w:div w:id="659188184">
              <w:marLeft w:val="0"/>
              <w:marRight w:val="0"/>
              <w:marTop w:val="0"/>
              <w:marBottom w:val="0"/>
              <w:divBdr>
                <w:top w:val="none" w:sz="0" w:space="0" w:color="auto"/>
                <w:left w:val="none" w:sz="0" w:space="0" w:color="auto"/>
                <w:bottom w:val="none" w:sz="0" w:space="0" w:color="auto"/>
                <w:right w:val="none" w:sz="0" w:space="0" w:color="auto"/>
              </w:divBdr>
              <w:divsChild>
                <w:div w:id="124448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182053">
      <w:bodyDiv w:val="1"/>
      <w:marLeft w:val="0"/>
      <w:marRight w:val="0"/>
      <w:marTop w:val="0"/>
      <w:marBottom w:val="0"/>
      <w:divBdr>
        <w:top w:val="none" w:sz="0" w:space="0" w:color="auto"/>
        <w:left w:val="none" w:sz="0" w:space="0" w:color="auto"/>
        <w:bottom w:val="none" w:sz="0" w:space="0" w:color="auto"/>
        <w:right w:val="none" w:sz="0" w:space="0" w:color="auto"/>
      </w:divBdr>
      <w:divsChild>
        <w:div w:id="1614483782">
          <w:marLeft w:val="0"/>
          <w:marRight w:val="0"/>
          <w:marTop w:val="0"/>
          <w:marBottom w:val="0"/>
          <w:divBdr>
            <w:top w:val="none" w:sz="0" w:space="0" w:color="auto"/>
            <w:left w:val="none" w:sz="0" w:space="0" w:color="auto"/>
            <w:bottom w:val="none" w:sz="0" w:space="0" w:color="auto"/>
            <w:right w:val="none" w:sz="0" w:space="0" w:color="auto"/>
          </w:divBdr>
          <w:divsChild>
            <w:div w:id="335616605">
              <w:marLeft w:val="0"/>
              <w:marRight w:val="0"/>
              <w:marTop w:val="0"/>
              <w:marBottom w:val="0"/>
              <w:divBdr>
                <w:top w:val="none" w:sz="0" w:space="0" w:color="auto"/>
                <w:left w:val="none" w:sz="0" w:space="0" w:color="auto"/>
                <w:bottom w:val="none" w:sz="0" w:space="0" w:color="auto"/>
                <w:right w:val="none" w:sz="0" w:space="0" w:color="auto"/>
              </w:divBdr>
              <w:divsChild>
                <w:div w:id="4248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618157">
      <w:bodyDiv w:val="1"/>
      <w:marLeft w:val="0"/>
      <w:marRight w:val="0"/>
      <w:marTop w:val="0"/>
      <w:marBottom w:val="0"/>
      <w:divBdr>
        <w:top w:val="none" w:sz="0" w:space="0" w:color="auto"/>
        <w:left w:val="none" w:sz="0" w:space="0" w:color="auto"/>
        <w:bottom w:val="none" w:sz="0" w:space="0" w:color="auto"/>
        <w:right w:val="none" w:sz="0" w:space="0" w:color="auto"/>
      </w:divBdr>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1260746">
      <w:bodyDiv w:val="1"/>
      <w:marLeft w:val="0"/>
      <w:marRight w:val="0"/>
      <w:marTop w:val="0"/>
      <w:marBottom w:val="0"/>
      <w:divBdr>
        <w:top w:val="none" w:sz="0" w:space="0" w:color="auto"/>
        <w:left w:val="none" w:sz="0" w:space="0" w:color="auto"/>
        <w:bottom w:val="none" w:sz="0" w:space="0" w:color="auto"/>
        <w:right w:val="none" w:sz="0" w:space="0" w:color="auto"/>
      </w:divBdr>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290740054">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6493963">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18411">
      <w:bodyDiv w:val="1"/>
      <w:marLeft w:val="0"/>
      <w:marRight w:val="0"/>
      <w:marTop w:val="0"/>
      <w:marBottom w:val="0"/>
      <w:divBdr>
        <w:top w:val="none" w:sz="0" w:space="0" w:color="auto"/>
        <w:left w:val="none" w:sz="0" w:space="0" w:color="auto"/>
        <w:bottom w:val="none" w:sz="0" w:space="0" w:color="auto"/>
        <w:right w:val="none" w:sz="0" w:space="0" w:color="auto"/>
      </w:divBdr>
      <w:divsChild>
        <w:div w:id="1919752326">
          <w:marLeft w:val="0"/>
          <w:marRight w:val="0"/>
          <w:marTop w:val="0"/>
          <w:marBottom w:val="0"/>
          <w:divBdr>
            <w:top w:val="none" w:sz="0" w:space="0" w:color="auto"/>
            <w:left w:val="none" w:sz="0" w:space="0" w:color="auto"/>
            <w:bottom w:val="none" w:sz="0" w:space="0" w:color="auto"/>
            <w:right w:val="none" w:sz="0" w:space="0" w:color="auto"/>
          </w:divBdr>
          <w:divsChild>
            <w:div w:id="359747836">
              <w:marLeft w:val="0"/>
              <w:marRight w:val="0"/>
              <w:marTop w:val="0"/>
              <w:marBottom w:val="0"/>
              <w:divBdr>
                <w:top w:val="none" w:sz="0" w:space="0" w:color="auto"/>
                <w:left w:val="none" w:sz="0" w:space="0" w:color="auto"/>
                <w:bottom w:val="none" w:sz="0" w:space="0" w:color="auto"/>
                <w:right w:val="none" w:sz="0" w:space="0" w:color="auto"/>
              </w:divBdr>
              <w:divsChild>
                <w:div w:id="2926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0505867">
      <w:bodyDiv w:val="1"/>
      <w:marLeft w:val="0"/>
      <w:marRight w:val="0"/>
      <w:marTop w:val="0"/>
      <w:marBottom w:val="0"/>
      <w:divBdr>
        <w:top w:val="none" w:sz="0" w:space="0" w:color="auto"/>
        <w:left w:val="none" w:sz="0" w:space="0" w:color="auto"/>
        <w:bottom w:val="none" w:sz="0" w:space="0" w:color="auto"/>
        <w:right w:val="none" w:sz="0" w:space="0" w:color="auto"/>
      </w:divBdr>
      <w:divsChild>
        <w:div w:id="2119837944">
          <w:marLeft w:val="0"/>
          <w:marRight w:val="0"/>
          <w:marTop w:val="0"/>
          <w:marBottom w:val="0"/>
          <w:divBdr>
            <w:top w:val="none" w:sz="0" w:space="0" w:color="auto"/>
            <w:left w:val="none" w:sz="0" w:space="0" w:color="auto"/>
            <w:bottom w:val="none" w:sz="0" w:space="0" w:color="auto"/>
            <w:right w:val="none" w:sz="0" w:space="0" w:color="auto"/>
          </w:divBdr>
          <w:divsChild>
            <w:div w:id="999847000">
              <w:marLeft w:val="0"/>
              <w:marRight w:val="0"/>
              <w:marTop w:val="0"/>
              <w:marBottom w:val="0"/>
              <w:divBdr>
                <w:top w:val="none" w:sz="0" w:space="0" w:color="auto"/>
                <w:left w:val="none" w:sz="0" w:space="0" w:color="auto"/>
                <w:bottom w:val="none" w:sz="0" w:space="0" w:color="auto"/>
                <w:right w:val="none" w:sz="0" w:space="0" w:color="auto"/>
              </w:divBdr>
              <w:divsChild>
                <w:div w:id="15001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6952759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0109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7418320">
      <w:bodyDiv w:val="1"/>
      <w:marLeft w:val="0"/>
      <w:marRight w:val="0"/>
      <w:marTop w:val="0"/>
      <w:marBottom w:val="0"/>
      <w:divBdr>
        <w:top w:val="none" w:sz="0" w:space="0" w:color="auto"/>
        <w:left w:val="none" w:sz="0" w:space="0" w:color="auto"/>
        <w:bottom w:val="none" w:sz="0" w:space="0" w:color="auto"/>
        <w:right w:val="none" w:sz="0" w:space="0" w:color="auto"/>
      </w:divBdr>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3235931">
      <w:bodyDiv w:val="1"/>
      <w:marLeft w:val="0"/>
      <w:marRight w:val="0"/>
      <w:marTop w:val="0"/>
      <w:marBottom w:val="0"/>
      <w:divBdr>
        <w:top w:val="none" w:sz="0" w:space="0" w:color="auto"/>
        <w:left w:val="none" w:sz="0" w:space="0" w:color="auto"/>
        <w:bottom w:val="none" w:sz="0" w:space="0" w:color="auto"/>
        <w:right w:val="none" w:sz="0" w:space="0" w:color="auto"/>
      </w:divBdr>
      <w:divsChild>
        <w:div w:id="754594742">
          <w:marLeft w:val="0"/>
          <w:marRight w:val="0"/>
          <w:marTop w:val="0"/>
          <w:marBottom w:val="0"/>
          <w:divBdr>
            <w:top w:val="none" w:sz="0" w:space="0" w:color="auto"/>
            <w:left w:val="none" w:sz="0" w:space="0" w:color="auto"/>
            <w:bottom w:val="none" w:sz="0" w:space="0" w:color="auto"/>
            <w:right w:val="none" w:sz="0" w:space="0" w:color="auto"/>
          </w:divBdr>
          <w:divsChild>
            <w:div w:id="1730611672">
              <w:marLeft w:val="0"/>
              <w:marRight w:val="0"/>
              <w:marTop w:val="0"/>
              <w:marBottom w:val="0"/>
              <w:divBdr>
                <w:top w:val="none" w:sz="0" w:space="0" w:color="auto"/>
                <w:left w:val="none" w:sz="0" w:space="0" w:color="auto"/>
                <w:bottom w:val="none" w:sz="0" w:space="0" w:color="auto"/>
                <w:right w:val="none" w:sz="0" w:space="0" w:color="auto"/>
              </w:divBdr>
              <w:divsChild>
                <w:div w:id="64581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54160">
      <w:bodyDiv w:val="1"/>
      <w:marLeft w:val="0"/>
      <w:marRight w:val="0"/>
      <w:marTop w:val="0"/>
      <w:marBottom w:val="0"/>
      <w:divBdr>
        <w:top w:val="none" w:sz="0" w:space="0" w:color="auto"/>
        <w:left w:val="none" w:sz="0" w:space="0" w:color="auto"/>
        <w:bottom w:val="none" w:sz="0" w:space="0" w:color="auto"/>
        <w:right w:val="none" w:sz="0" w:space="0" w:color="auto"/>
      </w:divBdr>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6974016">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35462494">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2211812">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2594448">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597440476">
      <w:bodyDiv w:val="1"/>
      <w:marLeft w:val="0"/>
      <w:marRight w:val="0"/>
      <w:marTop w:val="0"/>
      <w:marBottom w:val="0"/>
      <w:divBdr>
        <w:top w:val="none" w:sz="0" w:space="0" w:color="auto"/>
        <w:left w:val="none" w:sz="0" w:space="0" w:color="auto"/>
        <w:bottom w:val="none" w:sz="0" w:space="0" w:color="auto"/>
        <w:right w:val="none" w:sz="0" w:space="0" w:color="auto"/>
      </w:divBdr>
      <w:divsChild>
        <w:div w:id="84884763">
          <w:marLeft w:val="0"/>
          <w:marRight w:val="0"/>
          <w:marTop w:val="0"/>
          <w:marBottom w:val="0"/>
          <w:divBdr>
            <w:top w:val="none" w:sz="0" w:space="0" w:color="auto"/>
            <w:left w:val="none" w:sz="0" w:space="0" w:color="auto"/>
            <w:bottom w:val="none" w:sz="0" w:space="0" w:color="auto"/>
            <w:right w:val="none" w:sz="0" w:space="0" w:color="auto"/>
          </w:divBdr>
          <w:divsChild>
            <w:div w:id="1976789269">
              <w:marLeft w:val="0"/>
              <w:marRight w:val="0"/>
              <w:marTop w:val="0"/>
              <w:marBottom w:val="0"/>
              <w:divBdr>
                <w:top w:val="none" w:sz="0" w:space="0" w:color="auto"/>
                <w:left w:val="none" w:sz="0" w:space="0" w:color="auto"/>
                <w:bottom w:val="none" w:sz="0" w:space="0" w:color="auto"/>
                <w:right w:val="none" w:sz="0" w:space="0" w:color="auto"/>
              </w:divBdr>
              <w:divsChild>
                <w:div w:id="169846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383591">
      <w:bodyDiv w:val="1"/>
      <w:marLeft w:val="0"/>
      <w:marRight w:val="0"/>
      <w:marTop w:val="0"/>
      <w:marBottom w:val="0"/>
      <w:divBdr>
        <w:top w:val="none" w:sz="0" w:space="0" w:color="auto"/>
        <w:left w:val="none" w:sz="0" w:space="0" w:color="auto"/>
        <w:bottom w:val="none" w:sz="0" w:space="0" w:color="auto"/>
        <w:right w:val="none" w:sz="0" w:space="0" w:color="auto"/>
      </w:divBdr>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5234200">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18815343">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3939284">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4491815">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347656">
      <w:bodyDiv w:val="1"/>
      <w:marLeft w:val="0"/>
      <w:marRight w:val="0"/>
      <w:marTop w:val="0"/>
      <w:marBottom w:val="0"/>
      <w:divBdr>
        <w:top w:val="none" w:sz="0" w:space="0" w:color="auto"/>
        <w:left w:val="none" w:sz="0" w:space="0" w:color="auto"/>
        <w:bottom w:val="none" w:sz="0" w:space="0" w:color="auto"/>
        <w:right w:val="none" w:sz="0" w:space="0" w:color="auto"/>
      </w:divBdr>
    </w:div>
    <w:div w:id="1771586971">
      <w:bodyDiv w:val="1"/>
      <w:marLeft w:val="0"/>
      <w:marRight w:val="0"/>
      <w:marTop w:val="0"/>
      <w:marBottom w:val="0"/>
      <w:divBdr>
        <w:top w:val="none" w:sz="0" w:space="0" w:color="auto"/>
        <w:left w:val="none" w:sz="0" w:space="0" w:color="auto"/>
        <w:bottom w:val="none" w:sz="0" w:space="0" w:color="auto"/>
        <w:right w:val="none" w:sz="0" w:space="0" w:color="auto"/>
      </w:divBdr>
    </w:div>
    <w:div w:id="1776629743">
      <w:bodyDiv w:val="1"/>
      <w:marLeft w:val="0"/>
      <w:marRight w:val="0"/>
      <w:marTop w:val="0"/>
      <w:marBottom w:val="0"/>
      <w:divBdr>
        <w:top w:val="none" w:sz="0" w:space="0" w:color="auto"/>
        <w:left w:val="none" w:sz="0" w:space="0" w:color="auto"/>
        <w:bottom w:val="none" w:sz="0" w:space="0" w:color="auto"/>
        <w:right w:val="none" w:sz="0" w:space="0" w:color="auto"/>
      </w:divBdr>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87845440">
      <w:bodyDiv w:val="1"/>
      <w:marLeft w:val="0"/>
      <w:marRight w:val="0"/>
      <w:marTop w:val="0"/>
      <w:marBottom w:val="0"/>
      <w:divBdr>
        <w:top w:val="none" w:sz="0" w:space="0" w:color="auto"/>
        <w:left w:val="none" w:sz="0" w:space="0" w:color="auto"/>
        <w:bottom w:val="none" w:sz="0" w:space="0" w:color="auto"/>
        <w:right w:val="none" w:sz="0" w:space="0" w:color="auto"/>
      </w:divBdr>
      <w:divsChild>
        <w:div w:id="398481173">
          <w:marLeft w:val="0"/>
          <w:marRight w:val="0"/>
          <w:marTop w:val="0"/>
          <w:marBottom w:val="0"/>
          <w:divBdr>
            <w:top w:val="none" w:sz="0" w:space="0" w:color="auto"/>
            <w:left w:val="none" w:sz="0" w:space="0" w:color="auto"/>
            <w:bottom w:val="none" w:sz="0" w:space="0" w:color="auto"/>
            <w:right w:val="none" w:sz="0" w:space="0" w:color="auto"/>
          </w:divBdr>
          <w:divsChild>
            <w:div w:id="1598754727">
              <w:marLeft w:val="0"/>
              <w:marRight w:val="0"/>
              <w:marTop w:val="0"/>
              <w:marBottom w:val="0"/>
              <w:divBdr>
                <w:top w:val="none" w:sz="0" w:space="0" w:color="auto"/>
                <w:left w:val="none" w:sz="0" w:space="0" w:color="auto"/>
                <w:bottom w:val="none" w:sz="0" w:space="0" w:color="auto"/>
                <w:right w:val="none" w:sz="0" w:space="0" w:color="auto"/>
              </w:divBdr>
              <w:divsChild>
                <w:div w:id="4675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3013085">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4687761">
      <w:bodyDiv w:val="1"/>
      <w:marLeft w:val="0"/>
      <w:marRight w:val="0"/>
      <w:marTop w:val="0"/>
      <w:marBottom w:val="0"/>
      <w:divBdr>
        <w:top w:val="none" w:sz="0" w:space="0" w:color="auto"/>
        <w:left w:val="none" w:sz="0" w:space="0" w:color="auto"/>
        <w:bottom w:val="none" w:sz="0" w:space="0" w:color="auto"/>
        <w:right w:val="none" w:sz="0" w:space="0" w:color="auto"/>
      </w:divBdr>
      <w:divsChild>
        <w:div w:id="126700956">
          <w:marLeft w:val="0"/>
          <w:marRight w:val="0"/>
          <w:marTop w:val="0"/>
          <w:marBottom w:val="0"/>
          <w:divBdr>
            <w:top w:val="none" w:sz="0" w:space="0" w:color="auto"/>
            <w:left w:val="none" w:sz="0" w:space="0" w:color="auto"/>
            <w:bottom w:val="none" w:sz="0" w:space="0" w:color="auto"/>
            <w:right w:val="none" w:sz="0" w:space="0" w:color="auto"/>
          </w:divBdr>
          <w:divsChild>
            <w:div w:id="2024243092">
              <w:marLeft w:val="0"/>
              <w:marRight w:val="0"/>
              <w:marTop w:val="0"/>
              <w:marBottom w:val="0"/>
              <w:divBdr>
                <w:top w:val="none" w:sz="0" w:space="0" w:color="auto"/>
                <w:left w:val="none" w:sz="0" w:space="0" w:color="auto"/>
                <w:bottom w:val="none" w:sz="0" w:space="0" w:color="auto"/>
                <w:right w:val="none" w:sz="0" w:space="0" w:color="auto"/>
              </w:divBdr>
              <w:divsChild>
                <w:div w:id="17808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550544">
      <w:bodyDiv w:val="1"/>
      <w:marLeft w:val="0"/>
      <w:marRight w:val="0"/>
      <w:marTop w:val="0"/>
      <w:marBottom w:val="0"/>
      <w:divBdr>
        <w:top w:val="none" w:sz="0" w:space="0" w:color="auto"/>
        <w:left w:val="none" w:sz="0" w:space="0" w:color="auto"/>
        <w:bottom w:val="none" w:sz="0" w:space="0" w:color="auto"/>
        <w:right w:val="none" w:sz="0" w:space="0" w:color="auto"/>
      </w:divBdr>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8967">
      <w:bodyDiv w:val="1"/>
      <w:marLeft w:val="0"/>
      <w:marRight w:val="0"/>
      <w:marTop w:val="0"/>
      <w:marBottom w:val="0"/>
      <w:divBdr>
        <w:top w:val="none" w:sz="0" w:space="0" w:color="auto"/>
        <w:left w:val="none" w:sz="0" w:space="0" w:color="auto"/>
        <w:bottom w:val="none" w:sz="0" w:space="0" w:color="auto"/>
        <w:right w:val="none" w:sz="0" w:space="0" w:color="auto"/>
      </w:divBdr>
    </w:div>
    <w:div w:id="1849713798">
      <w:bodyDiv w:val="1"/>
      <w:marLeft w:val="0"/>
      <w:marRight w:val="0"/>
      <w:marTop w:val="0"/>
      <w:marBottom w:val="0"/>
      <w:divBdr>
        <w:top w:val="none" w:sz="0" w:space="0" w:color="auto"/>
        <w:left w:val="none" w:sz="0" w:space="0" w:color="auto"/>
        <w:bottom w:val="none" w:sz="0" w:space="0" w:color="auto"/>
        <w:right w:val="none" w:sz="0" w:space="0" w:color="auto"/>
      </w:divBdr>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62814391">
      <w:bodyDiv w:val="1"/>
      <w:marLeft w:val="0"/>
      <w:marRight w:val="0"/>
      <w:marTop w:val="0"/>
      <w:marBottom w:val="0"/>
      <w:divBdr>
        <w:top w:val="none" w:sz="0" w:space="0" w:color="auto"/>
        <w:left w:val="none" w:sz="0" w:space="0" w:color="auto"/>
        <w:bottom w:val="none" w:sz="0" w:space="0" w:color="auto"/>
        <w:right w:val="none" w:sz="0" w:space="0" w:color="auto"/>
      </w:divBdr>
    </w:div>
    <w:div w:id="1867136319">
      <w:bodyDiv w:val="1"/>
      <w:marLeft w:val="0"/>
      <w:marRight w:val="0"/>
      <w:marTop w:val="0"/>
      <w:marBottom w:val="0"/>
      <w:divBdr>
        <w:top w:val="none" w:sz="0" w:space="0" w:color="auto"/>
        <w:left w:val="none" w:sz="0" w:space="0" w:color="auto"/>
        <w:bottom w:val="none" w:sz="0" w:space="0" w:color="auto"/>
        <w:right w:val="none" w:sz="0" w:space="0" w:color="auto"/>
      </w:divBdr>
    </w:div>
    <w:div w:id="1870414842">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3539312">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1993946580">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0302913">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27597">
      <w:bodyDiv w:val="1"/>
      <w:marLeft w:val="0"/>
      <w:marRight w:val="0"/>
      <w:marTop w:val="0"/>
      <w:marBottom w:val="0"/>
      <w:divBdr>
        <w:top w:val="none" w:sz="0" w:space="0" w:color="auto"/>
        <w:left w:val="none" w:sz="0" w:space="0" w:color="auto"/>
        <w:bottom w:val="none" w:sz="0" w:space="0" w:color="auto"/>
        <w:right w:val="none" w:sz="0" w:space="0" w:color="auto"/>
      </w:divBdr>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09874575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27776008">
      <w:bodyDiv w:val="1"/>
      <w:marLeft w:val="0"/>
      <w:marRight w:val="0"/>
      <w:marTop w:val="0"/>
      <w:marBottom w:val="0"/>
      <w:divBdr>
        <w:top w:val="none" w:sz="0" w:space="0" w:color="auto"/>
        <w:left w:val="none" w:sz="0" w:space="0" w:color="auto"/>
        <w:bottom w:val="none" w:sz="0" w:space="0" w:color="auto"/>
        <w:right w:val="none" w:sz="0" w:space="0" w:color="auto"/>
      </w:divBdr>
      <w:divsChild>
        <w:div w:id="662128194">
          <w:marLeft w:val="0"/>
          <w:marRight w:val="0"/>
          <w:marTop w:val="0"/>
          <w:marBottom w:val="0"/>
          <w:divBdr>
            <w:top w:val="none" w:sz="0" w:space="0" w:color="auto"/>
            <w:left w:val="none" w:sz="0" w:space="0" w:color="auto"/>
            <w:bottom w:val="none" w:sz="0" w:space="0" w:color="auto"/>
            <w:right w:val="none" w:sz="0" w:space="0" w:color="auto"/>
          </w:divBdr>
          <w:divsChild>
            <w:div w:id="839152082">
              <w:marLeft w:val="0"/>
              <w:marRight w:val="0"/>
              <w:marTop w:val="0"/>
              <w:marBottom w:val="0"/>
              <w:divBdr>
                <w:top w:val="none" w:sz="0" w:space="0" w:color="auto"/>
                <w:left w:val="none" w:sz="0" w:space="0" w:color="auto"/>
                <w:bottom w:val="none" w:sz="0" w:space="0" w:color="auto"/>
                <w:right w:val="none" w:sz="0" w:space="0" w:color="auto"/>
              </w:divBdr>
              <w:divsChild>
                <w:div w:id="10624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hyperlink" Target="file:///C:\Users\jense\AppData\Local\Microsoft\Windows\INetCache\Content.Outlook\JB2CA928\&#61607;%09https:\www.yorku.ca\mack\RN-Counterbalancing.html" TargetMode="External"/><Relationship Id="rId138" Type="http://schemas.openxmlformats.org/officeDocument/2006/relationships/image" Target="media/image89.png"/><Relationship Id="rId159" Type="http://schemas.openxmlformats.org/officeDocument/2006/relationships/image" Target="media/image110.gif"/><Relationship Id="rId170" Type="http://schemas.openxmlformats.org/officeDocument/2006/relationships/image" Target="media/image121.gif"/><Relationship Id="rId107" Type="http://schemas.openxmlformats.org/officeDocument/2006/relationships/hyperlink" Target="mailto:md313724@dal.ca" TargetMode="External"/><Relationship Id="rId11" Type="http://schemas.openxmlformats.org/officeDocument/2006/relationships/image" Target="media/image2.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hyperlink" Target="http://dx.doi.org/10.1109/TVCG.2014.2346298" TargetMode="External"/><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hyperlink" Target="https://www.cbu.ca/indigenous-affairs/mikmaw-ethics-watch/" TargetMode="External"/><Relationship Id="rId160" Type="http://schemas.openxmlformats.org/officeDocument/2006/relationships/image" Target="media/image111.gif"/><Relationship Id="rId181" Type="http://schemas.microsoft.com/office/2011/relationships/people" Target="peop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hyperlink" Target="http://www.pre.ethics.gc.ca/eng/tcps2-eptc2_2018_chapter3-chapitre3.html" TargetMode="External"/><Relationship Id="rId150" Type="http://schemas.openxmlformats.org/officeDocument/2006/relationships/image" Target="media/image101.gif"/><Relationship Id="rId171" Type="http://schemas.openxmlformats.org/officeDocument/2006/relationships/image" Target="media/image122.gif"/><Relationship Id="rId12" Type="http://schemas.openxmlformats.org/officeDocument/2006/relationships/image" Target="media/image3.jpeg"/><Relationship Id="rId33" Type="http://schemas.openxmlformats.org/officeDocument/2006/relationships/image" Target="media/image22.png"/><Relationship Id="rId108" Type="http://schemas.openxmlformats.org/officeDocument/2006/relationships/header" Target="header5.xml"/><Relationship Id="rId129" Type="http://schemas.openxmlformats.org/officeDocument/2006/relationships/image" Target="media/image80.png"/><Relationship Id="rId54" Type="http://schemas.openxmlformats.org/officeDocument/2006/relationships/image" Target="media/image43.png"/><Relationship Id="rId75" Type="http://schemas.openxmlformats.org/officeDocument/2006/relationships/image" Target="media/image61.emf"/><Relationship Id="rId96" Type="http://schemas.openxmlformats.org/officeDocument/2006/relationships/hyperlink" Target="https://ethics.gc.ca/eng/tcps2-eptc2_2018_chapter9-chapitre9.html" TargetMode="External"/><Relationship Id="rId140" Type="http://schemas.openxmlformats.org/officeDocument/2006/relationships/image" Target="media/image91.png"/><Relationship Id="rId161" Type="http://schemas.openxmlformats.org/officeDocument/2006/relationships/image" Target="media/image112.gif"/><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70.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hyperlink" Target="http://www.dal.ca/dept/university_secretariat/policies/human-rights---equity/ethical-conduct-of-research-involving-humans-policy.html" TargetMode="External"/><Relationship Id="rId86" Type="http://schemas.openxmlformats.org/officeDocument/2006/relationships/hyperlink" Target="http://www.pre.ethics.gc.ca/eng/tcps2-eptc2_2018_chapter5-chapitre5.html" TargetMode="External"/><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gif"/><Relationship Id="rId156" Type="http://schemas.openxmlformats.org/officeDocument/2006/relationships/image" Target="media/image107.gif"/><Relationship Id="rId177" Type="http://schemas.openxmlformats.org/officeDocument/2006/relationships/image" Target="media/image126.png"/><Relationship Id="rId172" Type="http://schemas.openxmlformats.org/officeDocument/2006/relationships/image" Target="media/image123.gif"/><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mailto:sbrooks@cs.dal.ca" TargetMode="External"/><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cdn.dal.ca/content/dam/dalhousie/pdf/research-services/REB/Dal%20REB%20Application%20Instructions%20-%20Prospective%20Research%20%20v2021-02.pdf" TargetMode="External"/><Relationship Id="rId97" Type="http://schemas.openxmlformats.org/officeDocument/2006/relationships/hyperlink" Target="http://www.pre.ethics.gc.ca/eng/tcps2-eptc2_2018_chapter11-chapitre11.html" TargetMode="External"/><Relationship Id="rId104" Type="http://schemas.openxmlformats.org/officeDocument/2006/relationships/hyperlink" Target="mailto:sbrooks@cs.dal.ca" TargetMode="External"/><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image" Target="media/image118.gif"/><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www.pre.ethics.gc.ca/eng/tcps2-eptc2_2018_chapter3-chapitre3.html" TargetMode="External"/><Relationship Id="rId162" Type="http://schemas.openxmlformats.org/officeDocument/2006/relationships/image" Target="media/image113.gif"/><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cdn.dal.ca/content/dam/dalhousie/pdf/research-services/REB/Protecting%20Electronically%20Stored%20Personally%20Identifiable%20Research%20Data.pdf" TargetMode="External"/><Relationship Id="rId110" Type="http://schemas.openxmlformats.org/officeDocument/2006/relationships/image" Target="media/image62.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gif"/><Relationship Id="rId178" Type="http://schemas.openxmlformats.org/officeDocument/2006/relationships/header" Target="header9.xml"/><Relationship Id="rId61" Type="http://schemas.openxmlformats.org/officeDocument/2006/relationships/image" Target="media/image50.png"/><Relationship Id="rId82" Type="http://schemas.openxmlformats.org/officeDocument/2006/relationships/hyperlink" Target="http://tcps2core.ca/welcome" TargetMode="External"/><Relationship Id="rId152" Type="http://schemas.openxmlformats.org/officeDocument/2006/relationships/image" Target="media/image103.gif"/><Relationship Id="rId173" Type="http://schemas.openxmlformats.org/officeDocument/2006/relationships/image" Target="media/image124.gif"/><Relationship Id="rId19" Type="http://schemas.openxmlformats.org/officeDocument/2006/relationships/image" Target="media/image8.png"/><Relationship Id="rId14" Type="http://schemas.openxmlformats.org/officeDocument/2006/relationships/footer" Target="footer4.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www.pre.ethics.gc.ca/eng/policy-politique_tcps2-eptc2_2018.html" TargetMode="External"/><Relationship Id="rId100" Type="http://schemas.openxmlformats.org/officeDocument/2006/relationships/hyperlink" Target="https://cdn.dal.ca/content/dam/dalhousie/pdf/research-services/REB/Dal%20REB%20Application%20Instructions%20-%20Prospective%20Research%20%20v2021-02.pdf" TargetMode="External"/><Relationship Id="rId105" Type="http://schemas.openxmlformats.org/officeDocument/2006/relationships/header" Target="header3.xml"/><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9.gif"/><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header" Target="header1.xml"/><Relationship Id="rId93" Type="http://schemas.openxmlformats.org/officeDocument/2006/relationships/hyperlink" Target="http://www.pre.ethics.gc.ca/eng/tcps2-eptc2_2018_chapter9-chapitre9.html" TargetMode="External"/><Relationship Id="rId98" Type="http://schemas.openxmlformats.org/officeDocument/2006/relationships/hyperlink" Target="http://www.pre.ethics.gc.ca/eng/tcps2-eptc2_2018_chapter11-chapitre11.html" TargetMode="External"/><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4.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9.gif"/><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hyperlink" Target="https://cdn.dal.ca/content/dam/dalhousie/pdf/research-services/REB/Dal%20REB%20Application%20Instructions%20-%20Prospective%20Research%20%20v2021-02.pdf" TargetMode="External"/><Relationship Id="rId88" Type="http://schemas.openxmlformats.org/officeDocument/2006/relationships/hyperlink" Target="https://novascotia.ca/coms/families/changestoCFSA/Duty-to-Report.pdf" TargetMode="External"/><Relationship Id="rId111" Type="http://schemas.openxmlformats.org/officeDocument/2006/relationships/image" Target="media/image63.png"/><Relationship Id="rId132" Type="http://schemas.openxmlformats.org/officeDocument/2006/relationships/image" Target="media/image83.png"/><Relationship Id="rId153" Type="http://schemas.openxmlformats.org/officeDocument/2006/relationships/image" Target="media/image104.gif"/><Relationship Id="rId174" Type="http://schemas.openxmlformats.org/officeDocument/2006/relationships/header" Target="header7.xml"/><Relationship Id="rId179" Type="http://schemas.openxmlformats.org/officeDocument/2006/relationships/header" Target="header10.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eader" Target="header4.xml"/><Relationship Id="rId127"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http://dx.doi.org/10.1007/978-1-4471-2804-5_6" TargetMode="External"/><Relationship Id="rId78" Type="http://schemas.openxmlformats.org/officeDocument/2006/relationships/hyperlink" Target="http://www.dal.ca/dept/university_secretariat/policies/human-rights---equity/ethical-conduct-of-research-involving-humans-policy.html" TargetMode="External"/><Relationship Id="rId94" Type="http://schemas.openxmlformats.org/officeDocument/2006/relationships/hyperlink" Target="http://www.pre.ethics.gc.ca/eng/tcps2-eptc2_2018_chapter9-chapitre9.html" TargetMode="External"/><Relationship Id="rId99" Type="http://schemas.openxmlformats.org/officeDocument/2006/relationships/hyperlink" Target="http://novascotia.ca/dhw/phia/" TargetMode="External"/><Relationship Id="rId101" Type="http://schemas.openxmlformats.org/officeDocument/2006/relationships/hyperlink" Target="https://www.dal.ca/dept/research-services/responsible-conduct-/research-ethics-/resources-.html" TargetMode="External"/><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png"/><Relationship Id="rId164" Type="http://schemas.openxmlformats.org/officeDocument/2006/relationships/image" Target="media/image115.gif"/><Relationship Id="rId169" Type="http://schemas.openxmlformats.org/officeDocument/2006/relationships/image" Target="media/image120.gif"/><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fontTable" Target="fontTable.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hyperlink" Target="https://nslegislature.ca/sites/default/files/legc/statutes/adult%20protection.pdf" TargetMode="External"/><Relationship Id="rId112" Type="http://schemas.openxmlformats.org/officeDocument/2006/relationships/header" Target="header6.xml"/><Relationship Id="rId133" Type="http://schemas.openxmlformats.org/officeDocument/2006/relationships/image" Target="media/image84.png"/><Relationship Id="rId154" Type="http://schemas.openxmlformats.org/officeDocument/2006/relationships/image" Target="media/image105.gif"/><Relationship Id="rId175" Type="http://schemas.openxmlformats.org/officeDocument/2006/relationships/image" Target="media/image125.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hyperlink" Target="http://tcps2core.ca/welcome" TargetMode="External"/><Relationship Id="rId102" Type="http://schemas.openxmlformats.org/officeDocument/2006/relationships/hyperlink" Target="https://cdn.dal.ca/content/dam/dalhousie/pdf/research-services/REB/Dal%20REB%20Application%20Instructions%20-%20Prospective%20Research%20%20v2021-02.pdf" TargetMode="External"/><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cdn.dal.ca/content/dam/dalhousie/pdf/research-services/REB/Dal%20REB%20Application%20Instructions%20-%20Prospective%20Research%20%20v2021-02.pdf" TargetMode="External"/><Relationship Id="rId165" Type="http://schemas.openxmlformats.org/officeDocument/2006/relationships/image" Target="media/image116.gif"/><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hyperlink" Target="http://www.pre.ethics.gc.ca/eng/policy-politique_tcps2-eptc2_2018.html" TargetMode="External"/><Relationship Id="rId155" Type="http://schemas.openxmlformats.org/officeDocument/2006/relationships/image" Target="media/image106.gif"/><Relationship Id="rId176" Type="http://schemas.openxmlformats.org/officeDocument/2006/relationships/header" Target="header8.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2.xml"/><Relationship Id="rId124" Type="http://schemas.openxmlformats.org/officeDocument/2006/relationships/image" Target="media/image75.png"/><Relationship Id="rId70" Type="http://schemas.openxmlformats.org/officeDocument/2006/relationships/image" Target="media/image59.png"/><Relationship Id="rId91" Type="http://schemas.openxmlformats.org/officeDocument/2006/relationships/hyperlink" Target="http://www.dal.ca/dept/university_secretariat/policies/governance/protection-of-personal-information-policy-.html" TargetMode="External"/><Relationship Id="rId145" Type="http://schemas.openxmlformats.org/officeDocument/2006/relationships/image" Target="media/image96.png"/><Relationship Id="rId166" Type="http://schemas.openxmlformats.org/officeDocument/2006/relationships/image" Target="media/image117.gif"/><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176</Pages>
  <Words>40339</Words>
  <Characters>217428</Characters>
  <Application>Microsoft Office Word</Application>
  <DocSecurity>0</DocSecurity>
  <Lines>7497</Lines>
  <Paragraphs>4368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10</cp:revision>
  <cp:lastPrinted>2022-04-24T19:30:00Z</cp:lastPrinted>
  <dcterms:created xsi:type="dcterms:W3CDTF">2022-04-24T19:30:00Z</dcterms:created>
  <dcterms:modified xsi:type="dcterms:W3CDTF">2022-04-25T18:14:00Z</dcterms:modified>
</cp:coreProperties>
</file>
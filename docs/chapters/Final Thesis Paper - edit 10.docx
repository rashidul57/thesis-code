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6BD0C582" w14:textId="77777777" w:rsidR="00342792" w:rsidRPr="00AF3976" w:rsidRDefault="00342792" w:rsidP="00342792">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3360696"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0AA773CC"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551221A4"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33A163D3"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w:t>
      </w:r>
    </w:p>
    <w:p w14:paraId="517F67EC" w14:textId="77777777" w:rsidR="00342792" w:rsidRDefault="00342792" w:rsidP="00342792">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xiii</w:t>
      </w:r>
    </w:p>
    <w:p w14:paraId="1FC2B382" w14:textId="77777777" w:rsidR="00342792" w:rsidRDefault="00342792" w:rsidP="00342792">
      <w:pPr>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xiv</w:t>
      </w:r>
    </w:p>
    <w:p w14:paraId="0B6D55DA" w14:textId="77777777" w:rsidR="00342792" w:rsidRDefault="00342792" w:rsidP="00342792">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7C833494" w14:textId="77777777" w:rsidR="00342792" w:rsidRPr="008B13E5" w:rsidRDefault="00342792" w:rsidP="00342792">
      <w:pPr>
        <w:rPr>
          <w:rFonts w:ascii="Times" w:hAnsi="Times"/>
          <w:color w:val="000000" w:themeColor="text1"/>
          <w:sz w:val="22"/>
          <w:szCs w:val="22"/>
          <w:shd w:val="clear" w:color="auto" w:fill="FFFFFF"/>
          <w:lang w:val="en-US"/>
        </w:rPr>
      </w:pPr>
    </w:p>
    <w:p w14:paraId="50850E4C" w14:textId="77777777" w:rsidR="00342792" w:rsidRDefault="00342792" w:rsidP="00342792">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824F41" w14:textId="77777777" w:rsidR="00342792" w:rsidRPr="0098148F"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71273BB0" w14:textId="77777777" w:rsidR="00342792" w:rsidRPr="0098148F"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&amp; Technologies……</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0929CF4B" w14:textId="77777777" w:rsidR="00342792" w:rsidRPr="0098148F" w:rsidRDefault="00342792" w:rsidP="00342792">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24022991" w14:textId="77777777" w:rsidR="00342792" w:rsidRDefault="00342792" w:rsidP="00342792">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020177CC"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0D5D719A"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54DBE60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13149D8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18EBBE47"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26EF5DCC"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47EE10D5"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13089E4A" w14:textId="77777777" w:rsidR="00342792" w:rsidRDefault="00342792" w:rsidP="00342792">
      <w:pPr>
        <w:autoSpaceDE w:val="0"/>
        <w:autoSpaceDN w:val="0"/>
        <w:adjustRightInd w:val="0"/>
        <w:spacing w:line="360" w:lineRule="auto"/>
        <w:ind w:firstLine="720"/>
        <w:rPr>
          <w:rFonts w:eastAsiaTheme="minorHAnsi"/>
          <w:lang w:val="en-GB" w:eastAsia="en-US"/>
        </w:rPr>
      </w:pPr>
    </w:p>
    <w:p w14:paraId="4CAD275E" w14:textId="77777777" w:rsidR="00342792" w:rsidRDefault="00342792" w:rsidP="00342792">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29CC1A9D"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1625CE3B"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43657511"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2648D98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2.3.1 VSUP………………………… ……………….…………………………. 19</w:t>
      </w:r>
    </w:p>
    <w:p w14:paraId="53CDED67"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20</w:t>
      </w:r>
    </w:p>
    <w:p w14:paraId="1E196EB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22</w:t>
      </w:r>
    </w:p>
    <w:p w14:paraId="50B87A2E"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 24</w:t>
      </w:r>
    </w:p>
    <w:p w14:paraId="5034168B"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7951B88C"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4F21BBD5"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28 </w:t>
      </w:r>
    </w:p>
    <w:p w14:paraId="5C2FC6A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28</w:t>
      </w:r>
    </w:p>
    <w:p w14:paraId="2FE4BA3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28</w:t>
      </w:r>
    </w:p>
    <w:p w14:paraId="74C825F1"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28</w:t>
      </w:r>
    </w:p>
    <w:p w14:paraId="3D649293" w14:textId="77777777" w:rsidR="00342792" w:rsidRDefault="00342792" w:rsidP="0034279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30</w:t>
      </w:r>
      <w:r>
        <w:rPr>
          <w:rFonts w:eastAsiaTheme="minorHAnsi"/>
          <w:color w:val="000000"/>
          <w:sz w:val="23"/>
          <w:szCs w:val="23"/>
          <w:lang w:val="en-GB" w:eastAsia="en-US"/>
        </w:rPr>
        <w:br/>
      </w:r>
    </w:p>
    <w:p w14:paraId="5657ED57"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30</w:t>
      </w:r>
    </w:p>
    <w:p w14:paraId="0638F794"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31</w:t>
      </w:r>
    </w:p>
    <w:p w14:paraId="527E9B7E"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31</w:t>
      </w:r>
    </w:p>
    <w:p w14:paraId="5E20097D"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32</w:t>
      </w:r>
    </w:p>
    <w:p w14:paraId="0E18DCA6" w14:textId="77777777" w:rsidR="00342792" w:rsidRPr="007452FE" w:rsidRDefault="00342792" w:rsidP="00342792">
      <w:pPr>
        <w:autoSpaceDE w:val="0"/>
        <w:autoSpaceDN w:val="0"/>
        <w:adjustRightInd w:val="0"/>
        <w:ind w:left="1440"/>
        <w:rPr>
          <w:rFonts w:eastAsiaTheme="minorHAnsi"/>
          <w:color w:val="000000"/>
          <w:sz w:val="23"/>
          <w:szCs w:val="23"/>
          <w:lang w:val="es-ES" w:eastAsia="en-US"/>
        </w:rPr>
      </w:pPr>
      <w:r>
        <w:rPr>
          <w:rFonts w:eastAsiaTheme="minorHAnsi"/>
          <w:color w:val="000000"/>
          <w:sz w:val="23"/>
          <w:szCs w:val="23"/>
          <w:lang w:val="en-GB" w:eastAsia="en-US"/>
        </w:rPr>
        <w:t xml:space="preserve">3.3.4 Example of Forecasting ………………………………………………….  </w:t>
      </w:r>
      <w:r w:rsidRPr="007452FE">
        <w:rPr>
          <w:rFonts w:eastAsiaTheme="minorHAnsi"/>
          <w:color w:val="000000"/>
          <w:sz w:val="23"/>
          <w:szCs w:val="23"/>
          <w:lang w:val="es-ES" w:eastAsia="en-US"/>
        </w:rPr>
        <w:t>3</w:t>
      </w:r>
      <w:r>
        <w:rPr>
          <w:rFonts w:eastAsiaTheme="minorHAnsi"/>
          <w:color w:val="000000"/>
          <w:sz w:val="23"/>
          <w:szCs w:val="23"/>
          <w:lang w:val="es-ES" w:eastAsia="en-US"/>
        </w:rPr>
        <w:t>3</w:t>
      </w:r>
      <w:r w:rsidRPr="007452FE">
        <w:rPr>
          <w:rFonts w:eastAsiaTheme="minorHAnsi"/>
          <w:color w:val="000000"/>
          <w:sz w:val="23"/>
          <w:szCs w:val="23"/>
          <w:lang w:val="es-ES" w:eastAsia="en-US"/>
        </w:rPr>
        <w:br/>
      </w:r>
    </w:p>
    <w:p w14:paraId="6AD596C8"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3.4 MLP ………………………………………………………………………………..</w:t>
      </w:r>
      <w:r>
        <w:rPr>
          <w:rFonts w:eastAsiaTheme="minorHAnsi"/>
          <w:color w:val="000000"/>
          <w:sz w:val="23"/>
          <w:szCs w:val="23"/>
          <w:lang w:val="es-ES" w:eastAsia="en-US"/>
        </w:rPr>
        <w:t>.</w:t>
      </w:r>
      <w:r w:rsidRPr="007452FE">
        <w:rPr>
          <w:rFonts w:eastAsiaTheme="minorHAnsi"/>
          <w:color w:val="000000"/>
          <w:sz w:val="23"/>
          <w:szCs w:val="23"/>
          <w:lang w:val="es-ES" w:eastAsia="en-US"/>
        </w:rPr>
        <w:t xml:space="preserve">  3</w:t>
      </w:r>
      <w:r>
        <w:rPr>
          <w:rFonts w:eastAsiaTheme="minorHAnsi"/>
          <w:color w:val="000000"/>
          <w:sz w:val="23"/>
          <w:szCs w:val="23"/>
          <w:lang w:val="es-ES" w:eastAsia="en-US"/>
        </w:rPr>
        <w:t>3</w:t>
      </w:r>
    </w:p>
    <w:p w14:paraId="1F0665A1"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3.5 CNN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  3</w:t>
      </w:r>
      <w:r>
        <w:rPr>
          <w:rFonts w:eastAsiaTheme="minorHAnsi"/>
          <w:color w:val="000000"/>
          <w:sz w:val="23"/>
          <w:szCs w:val="23"/>
          <w:lang w:val="es-ES" w:eastAsia="en-US"/>
        </w:rPr>
        <w:t>6</w:t>
      </w:r>
    </w:p>
    <w:p w14:paraId="5375856A"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3.6 LSTM ………………………………………………………………………………  </w:t>
      </w:r>
      <w:r>
        <w:rPr>
          <w:rFonts w:eastAsiaTheme="minorHAnsi"/>
          <w:color w:val="000000"/>
          <w:sz w:val="23"/>
          <w:szCs w:val="23"/>
          <w:lang w:val="es-ES" w:eastAsia="en-US"/>
        </w:rPr>
        <w:t>38</w:t>
      </w:r>
    </w:p>
    <w:p w14:paraId="5E8C08A0"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3.7 ARIMA …………………………………………………………………………….  </w:t>
      </w:r>
      <w:r>
        <w:rPr>
          <w:rFonts w:eastAsiaTheme="minorHAnsi"/>
          <w:color w:val="000000"/>
          <w:sz w:val="23"/>
          <w:szCs w:val="23"/>
          <w:lang w:val="es-ES" w:eastAsia="en-US"/>
        </w:rPr>
        <w:t>40</w:t>
      </w:r>
    </w:p>
    <w:p w14:paraId="3D33C927" w14:textId="77777777" w:rsidR="00342792" w:rsidRDefault="00342792" w:rsidP="00342792">
      <w:pPr>
        <w:autoSpaceDE w:val="0"/>
        <w:autoSpaceDN w:val="0"/>
        <w:adjustRightInd w:val="0"/>
        <w:ind w:left="720" w:firstLine="720"/>
        <w:rPr>
          <w:rFonts w:eastAsiaTheme="minorHAnsi"/>
          <w:color w:val="000000"/>
          <w:sz w:val="23"/>
          <w:szCs w:val="23"/>
          <w:lang w:val="en-GB" w:eastAsia="en-US"/>
        </w:rPr>
      </w:pPr>
      <w:r w:rsidRPr="007452FE">
        <w:rPr>
          <w:rFonts w:eastAsiaTheme="minorHAnsi"/>
          <w:color w:val="000000"/>
          <w:sz w:val="23"/>
          <w:szCs w:val="23"/>
          <w:lang w:val="es-ES" w:eastAsia="en-US"/>
        </w:rPr>
        <w:t xml:space="preserve">3.7.1 Auto ARIMA ……………………………………………………………. </w:t>
      </w:r>
      <w:r>
        <w:rPr>
          <w:rFonts w:eastAsiaTheme="minorHAnsi"/>
          <w:color w:val="000000"/>
          <w:sz w:val="23"/>
          <w:szCs w:val="23"/>
          <w:lang w:val="es-ES" w:eastAsia="en-US"/>
        </w:rPr>
        <w:t xml:space="preserve"> </w:t>
      </w:r>
      <w:r>
        <w:rPr>
          <w:rFonts w:eastAsiaTheme="minorHAnsi"/>
          <w:color w:val="000000"/>
          <w:sz w:val="23"/>
          <w:szCs w:val="23"/>
          <w:lang w:val="en-GB" w:eastAsia="en-US"/>
        </w:rPr>
        <w:t>41</w:t>
      </w:r>
      <w:r>
        <w:rPr>
          <w:rFonts w:eastAsiaTheme="minorHAnsi"/>
          <w:color w:val="000000"/>
          <w:sz w:val="23"/>
          <w:szCs w:val="23"/>
          <w:lang w:val="en-GB" w:eastAsia="en-US"/>
        </w:rPr>
        <w:br/>
      </w:r>
    </w:p>
    <w:p w14:paraId="06B8ADA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42</w:t>
      </w:r>
    </w:p>
    <w:p w14:paraId="75EA4990"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43</w:t>
      </w:r>
    </w:p>
    <w:p w14:paraId="3815031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43</w:t>
      </w:r>
    </w:p>
    <w:p w14:paraId="1925354C"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Uncertainty Comparison among Models ………………………………… 45</w:t>
      </w:r>
    </w:p>
    <w:p w14:paraId="437A5C3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48302E8D"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Component Calculations </w:t>
      </w:r>
      <w:proofErr w:type="gramStart"/>
      <w:r w:rsidRPr="00E122AD">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45</w:t>
      </w:r>
    </w:p>
    <w:p w14:paraId="7B76B421"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45</w:t>
      </w:r>
    </w:p>
    <w:p w14:paraId="13E95F2F"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45</w:t>
      </w:r>
    </w:p>
    <w:p w14:paraId="7AF5580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47</w:t>
      </w:r>
    </w:p>
    <w:p w14:paraId="313EE91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48</w:t>
      </w:r>
    </w:p>
    <w:p w14:paraId="558134EE"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58D867ED"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51</w:t>
      </w:r>
    </w:p>
    <w:p w14:paraId="0117C44C"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52</w:t>
      </w:r>
    </w:p>
    <w:p w14:paraId="07D238E2"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26DCDC18"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01F4473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135CFDE9"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proofErr w:type="gramStart"/>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 xml:space="preserve"> </w:t>
      </w:r>
      <w:r w:rsidRPr="007452FE">
        <w:rPr>
          <w:rFonts w:eastAsiaTheme="minorHAnsi"/>
          <w:b/>
          <w:bCs/>
          <w:lang w:val="en-GB" w:eastAsia="en-US"/>
        </w:rPr>
        <w:t>Experimental</w:t>
      </w:r>
      <w:proofErr w:type="gramEnd"/>
      <w:r w:rsidRPr="007452FE">
        <w:rPr>
          <w:rFonts w:eastAsiaTheme="minorHAnsi"/>
          <w:b/>
          <w:bCs/>
          <w:lang w:val="en-GB" w:eastAsia="en-US"/>
        </w:rPr>
        <w:t xml:space="preserve"> Designs with Chromatic Aberrations &amp; Texture Patterns</w:t>
      </w:r>
      <w:r>
        <w:rPr>
          <w:rFonts w:eastAsiaTheme="minorHAnsi"/>
          <w:b/>
          <w:bCs/>
          <w:lang w:val="en-GB" w:eastAsia="en-US"/>
        </w:rPr>
        <w:t xml:space="preserve">    </w:t>
      </w:r>
      <w:r>
        <w:rPr>
          <w:rFonts w:eastAsiaTheme="minorHAnsi"/>
          <w:color w:val="000000"/>
          <w:sz w:val="23"/>
          <w:szCs w:val="23"/>
          <w:lang w:val="en-GB" w:eastAsia="en-US"/>
        </w:rPr>
        <w:t xml:space="preserve"> 53</w:t>
      </w:r>
    </w:p>
    <w:p w14:paraId="7185853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53</w:t>
      </w:r>
    </w:p>
    <w:p w14:paraId="2A544C3C"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5.2 Web Interface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53</w:t>
      </w:r>
    </w:p>
    <w:p w14:paraId="7EFD7355"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55</w:t>
      </w:r>
    </w:p>
    <w:p w14:paraId="5C3E8667"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55</w:t>
      </w:r>
    </w:p>
    <w:p w14:paraId="65B70771" w14:textId="77777777" w:rsidR="00342792" w:rsidRDefault="00342792" w:rsidP="00342792">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56</w:t>
      </w:r>
    </w:p>
    <w:p w14:paraId="39A554B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56</w:t>
      </w:r>
    </w:p>
    <w:p w14:paraId="16AFC21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57</w:t>
      </w:r>
    </w:p>
    <w:p w14:paraId="6FB54BAF"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58</w:t>
      </w:r>
    </w:p>
    <w:p w14:paraId="1925714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59</w:t>
      </w:r>
    </w:p>
    <w:p w14:paraId="4C77C8F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61</w:t>
      </w:r>
    </w:p>
    <w:p w14:paraId="2A65CEE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62</w:t>
      </w:r>
    </w:p>
    <w:p w14:paraId="1EC0251A"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63</w:t>
      </w:r>
    </w:p>
    <w:p w14:paraId="4C5C297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65</w:t>
      </w:r>
    </w:p>
    <w:p w14:paraId="06AF9DF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66</w:t>
      </w:r>
    </w:p>
    <w:p w14:paraId="1A4BB724"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5.13 Summary of </w:t>
      </w:r>
      <w:proofErr w:type="spellStart"/>
      <w:r>
        <w:rPr>
          <w:rFonts w:eastAsiaTheme="minorHAnsi"/>
          <w:color w:val="000000"/>
          <w:sz w:val="23"/>
          <w:szCs w:val="23"/>
          <w:lang w:val="en-GB" w:eastAsia="en-US"/>
        </w:rPr>
        <w:t>Experiemental</w:t>
      </w:r>
      <w:proofErr w:type="spellEnd"/>
      <w:r>
        <w:rPr>
          <w:rFonts w:eastAsiaTheme="minorHAnsi"/>
          <w:color w:val="000000"/>
          <w:sz w:val="23"/>
          <w:szCs w:val="23"/>
          <w:lang w:val="en-GB" w:eastAsia="en-US"/>
        </w:rPr>
        <w:t xml:space="preserve"> Designs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67</w:t>
      </w:r>
    </w:p>
    <w:p w14:paraId="65BDB292"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39788AB8"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User Study Design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68</w:t>
      </w:r>
    </w:p>
    <w:p w14:paraId="606E7C1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68</w:t>
      </w:r>
      <w:r w:rsidRPr="0098148F">
        <w:rPr>
          <w:rFonts w:eastAsiaTheme="minorHAnsi"/>
          <w:color w:val="000000"/>
          <w:sz w:val="23"/>
          <w:szCs w:val="23"/>
          <w:lang w:val="en-GB" w:eastAsia="en-US"/>
        </w:rPr>
        <w:t xml:space="preserve"> </w:t>
      </w:r>
    </w:p>
    <w:p w14:paraId="099BC15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68</w:t>
      </w:r>
    </w:p>
    <w:p w14:paraId="3754326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341E0ABC"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7F8E910E"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1B5FC039"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sidRPr="0098148F">
        <w:rPr>
          <w:rFonts w:eastAsiaTheme="minorHAnsi"/>
          <w:color w:val="000000"/>
          <w:sz w:val="23"/>
          <w:szCs w:val="23"/>
          <w:lang w:val="en-GB" w:eastAsia="en-US"/>
        </w:rPr>
        <w:t xml:space="preserve"> </w:t>
      </w:r>
    </w:p>
    <w:p w14:paraId="435E012E" w14:textId="77777777" w:rsidR="00342792" w:rsidRDefault="00342792" w:rsidP="00342792">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Pr>
          <w:rFonts w:eastAsiaTheme="minorHAnsi"/>
          <w:color w:val="000000"/>
          <w:sz w:val="23"/>
          <w:szCs w:val="23"/>
          <w:lang w:val="en-GB" w:eastAsia="en-US"/>
        </w:rPr>
        <w:br/>
      </w:r>
    </w:p>
    <w:p w14:paraId="08601D9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73</w:t>
      </w:r>
      <w:r w:rsidRPr="0098148F">
        <w:rPr>
          <w:rFonts w:eastAsiaTheme="minorHAnsi"/>
          <w:color w:val="000000"/>
          <w:sz w:val="23"/>
          <w:szCs w:val="23"/>
          <w:lang w:val="en-GB" w:eastAsia="en-US"/>
        </w:rPr>
        <w:t xml:space="preserve"> </w:t>
      </w:r>
    </w:p>
    <w:p w14:paraId="6A5B5E67"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73</w:t>
      </w:r>
    </w:p>
    <w:p w14:paraId="4E4172A1"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74</w:t>
      </w:r>
    </w:p>
    <w:p w14:paraId="3FD762D4" w14:textId="77777777" w:rsidR="00342792" w:rsidRDefault="00342792" w:rsidP="0034279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74</w:t>
      </w:r>
      <w:r>
        <w:rPr>
          <w:rFonts w:eastAsiaTheme="minorHAnsi"/>
          <w:color w:val="000000"/>
          <w:sz w:val="23"/>
          <w:szCs w:val="23"/>
          <w:lang w:val="en-GB" w:eastAsia="en-US"/>
        </w:rPr>
        <w:br/>
      </w:r>
    </w:p>
    <w:p w14:paraId="44F73EC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74</w:t>
      </w:r>
      <w:r w:rsidRPr="0098148F">
        <w:rPr>
          <w:rFonts w:eastAsiaTheme="minorHAnsi"/>
          <w:color w:val="000000"/>
          <w:sz w:val="23"/>
          <w:szCs w:val="23"/>
          <w:lang w:val="en-GB" w:eastAsia="en-US"/>
        </w:rPr>
        <w:t xml:space="preserve"> </w:t>
      </w:r>
    </w:p>
    <w:p w14:paraId="5C301103"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3B098D30"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787A2FE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028C4CA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p>
    <w:p w14:paraId="5B651182"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Overview of the Questionnaire Structure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fr-FR" w:eastAsia="en-US"/>
        </w:rPr>
        <w:t>7</w:t>
      </w:r>
      <w:r>
        <w:rPr>
          <w:rFonts w:eastAsiaTheme="minorHAnsi"/>
          <w:color w:val="000000"/>
          <w:sz w:val="23"/>
          <w:szCs w:val="23"/>
          <w:lang w:val="fr-FR" w:eastAsia="en-US"/>
        </w:rPr>
        <w:t>6</w:t>
      </w:r>
      <w:r w:rsidRPr="007452FE">
        <w:rPr>
          <w:rFonts w:eastAsiaTheme="minorHAnsi"/>
          <w:color w:val="000000"/>
          <w:sz w:val="23"/>
          <w:szCs w:val="23"/>
          <w:lang w:val="fr-FR" w:eastAsia="en-US"/>
        </w:rPr>
        <w:br/>
      </w:r>
    </w:p>
    <w:p w14:paraId="4F5D9194"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lastRenderedPageBreak/>
        <w:t>6.6.6 Component Questions …………</w:t>
      </w:r>
      <w:proofErr w:type="gramStart"/>
      <w:r w:rsidRPr="007452FE">
        <w:rPr>
          <w:rFonts w:eastAsiaTheme="minorHAnsi"/>
          <w:color w:val="000000"/>
          <w:sz w:val="23"/>
          <w:szCs w:val="23"/>
          <w:lang w:val="fr-FR" w:eastAsia="en-US"/>
        </w:rPr>
        <w:t>……</w:t>
      </w:r>
      <w:r>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 7</w:t>
      </w:r>
      <w:r>
        <w:rPr>
          <w:rFonts w:eastAsiaTheme="minorHAnsi"/>
          <w:color w:val="000000"/>
          <w:sz w:val="23"/>
          <w:szCs w:val="23"/>
          <w:lang w:val="fr-FR" w:eastAsia="en-US"/>
        </w:rPr>
        <w:t>9</w:t>
      </w:r>
      <w:r w:rsidRPr="007452FE">
        <w:rPr>
          <w:rFonts w:eastAsiaTheme="minorHAnsi"/>
          <w:color w:val="000000"/>
          <w:sz w:val="23"/>
          <w:szCs w:val="23"/>
          <w:lang w:val="fr-FR" w:eastAsia="en-US"/>
        </w:rPr>
        <w:br/>
      </w:r>
    </w:p>
    <w:p w14:paraId="53A6B414"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t>6.6.7 Example PSQ Questions ………………</w:t>
      </w:r>
      <w:proofErr w:type="gramStart"/>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83</w:t>
      </w:r>
      <w:r w:rsidRPr="007452FE">
        <w:rPr>
          <w:rFonts w:eastAsiaTheme="minorHAnsi"/>
          <w:color w:val="000000"/>
          <w:sz w:val="23"/>
          <w:szCs w:val="23"/>
          <w:lang w:val="fr-FR" w:eastAsia="en-US"/>
        </w:rPr>
        <w:br/>
      </w:r>
    </w:p>
    <w:p w14:paraId="3D5750E3"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p>
    <w:p w14:paraId="59C6E456" w14:textId="77777777" w:rsidR="00342792" w:rsidRPr="007452FE" w:rsidRDefault="00342792" w:rsidP="00342792">
      <w:pPr>
        <w:autoSpaceDE w:val="0"/>
        <w:autoSpaceDN w:val="0"/>
        <w:adjustRightInd w:val="0"/>
        <w:spacing w:line="360" w:lineRule="auto"/>
        <w:rPr>
          <w:rFonts w:eastAsiaTheme="minorHAnsi"/>
          <w:color w:val="000000"/>
          <w:sz w:val="23"/>
          <w:szCs w:val="23"/>
          <w:lang w:val="fr-FR" w:eastAsia="en-US"/>
        </w:rPr>
      </w:pPr>
    </w:p>
    <w:p w14:paraId="3E32A93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sidRPr="007452FE">
        <w:rPr>
          <w:rFonts w:eastAsiaTheme="minorHAnsi"/>
          <w:color w:val="000000"/>
          <w:sz w:val="23"/>
          <w:szCs w:val="23"/>
          <w:lang w:val="fr-FR" w:eastAsia="en-US"/>
        </w:rPr>
        <w:t xml:space="preserve"> </w:t>
      </w:r>
      <w:r w:rsidRPr="007452FE">
        <w:rPr>
          <w:rFonts w:eastAsiaTheme="minorHAnsi"/>
          <w:color w:val="000000"/>
          <w:sz w:val="23"/>
          <w:szCs w:val="23"/>
          <w:lang w:val="fr-FR" w:eastAsia="en-US"/>
        </w:rPr>
        <w:tab/>
      </w: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85</w:t>
      </w:r>
    </w:p>
    <w:p w14:paraId="38923AA9"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86</w:t>
      </w:r>
    </w:p>
    <w:p w14:paraId="5CE12827"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p>
    <w:p w14:paraId="44CE5A4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3B6B18A9"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87</w:t>
      </w:r>
    </w:p>
    <w:p w14:paraId="169DD95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87</w:t>
      </w:r>
    </w:p>
    <w:p w14:paraId="40A6F50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87</w:t>
      </w:r>
    </w:p>
    <w:p w14:paraId="6013105E"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88</w:t>
      </w:r>
    </w:p>
    <w:p w14:paraId="5667C58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……..88</w:t>
      </w:r>
    </w:p>
    <w:p w14:paraId="6611D503" w14:textId="77777777" w:rsidR="00342792" w:rsidRDefault="00342792" w:rsidP="0034279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……..88</w:t>
      </w:r>
    </w:p>
    <w:p w14:paraId="5525AF6D" w14:textId="77777777" w:rsidR="00342792" w:rsidRDefault="00342792" w:rsidP="0034279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……………………92</w:t>
      </w:r>
    </w:p>
    <w:p w14:paraId="21C7D28C"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es-ES"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4</w:t>
      </w:r>
    </w:p>
    <w:p w14:paraId="09E5188F"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es-ES" w:eastAsia="en-US"/>
        </w:rPr>
      </w:pPr>
      <w:r w:rsidRPr="007452FE">
        <w:rPr>
          <w:rFonts w:eastAsiaTheme="minorHAnsi"/>
          <w:color w:val="000000"/>
          <w:sz w:val="23"/>
          <w:szCs w:val="23"/>
          <w:lang w:val="es-ES" w:eastAsia="en-US"/>
        </w:rPr>
        <w:t xml:space="preserve"> 7.2.3 SUS </w:t>
      </w:r>
      <w:proofErr w:type="spellStart"/>
      <w:r w:rsidRPr="007452FE">
        <w:rPr>
          <w:rFonts w:eastAsiaTheme="minorHAnsi"/>
          <w:color w:val="000000"/>
          <w:sz w:val="23"/>
          <w:szCs w:val="23"/>
          <w:lang w:val="es-ES" w:eastAsia="en-US"/>
        </w:rPr>
        <w:t>Results</w:t>
      </w:r>
      <w:proofErr w:type="spellEnd"/>
      <w:r w:rsidRPr="007452FE">
        <w:rPr>
          <w:rFonts w:eastAsiaTheme="minorHAnsi"/>
          <w:color w:val="000000"/>
          <w:sz w:val="23"/>
          <w:szCs w:val="23"/>
          <w:lang w:val="es-ES" w:eastAsia="en-US"/>
        </w:rPr>
        <w:t xml:space="preserve"> ……………………………</w:t>
      </w:r>
      <w:proofErr w:type="gramStart"/>
      <w:r w:rsidRPr="007452FE">
        <w:rPr>
          <w:rFonts w:eastAsiaTheme="minorHAnsi"/>
          <w:color w:val="000000"/>
          <w:sz w:val="23"/>
          <w:szCs w:val="23"/>
          <w:lang w:val="es-ES" w:eastAsia="en-US"/>
        </w:rPr>
        <w:t>……</w:t>
      </w:r>
      <w:r>
        <w:rPr>
          <w:rFonts w:eastAsiaTheme="minorHAnsi"/>
          <w:color w:val="000000"/>
          <w:sz w:val="23"/>
          <w:szCs w:val="23"/>
          <w:lang w:val="es-ES" w:eastAsia="en-US"/>
        </w:rPr>
        <w:t>.</w:t>
      </w:r>
      <w:proofErr w:type="gramEnd"/>
      <w:r>
        <w:rPr>
          <w:rFonts w:eastAsiaTheme="minorHAnsi"/>
          <w:color w:val="000000"/>
          <w:sz w:val="23"/>
          <w:szCs w:val="23"/>
          <w:lang w:val="es-ES" w:eastAsia="en-US"/>
        </w:rPr>
        <w:t>.</w:t>
      </w:r>
      <w:r w:rsidRPr="007452FE">
        <w:rPr>
          <w:rFonts w:eastAsiaTheme="minorHAnsi"/>
          <w:color w:val="000000"/>
          <w:sz w:val="23"/>
          <w:szCs w:val="23"/>
          <w:lang w:val="es-ES" w:eastAsia="en-US"/>
        </w:rPr>
        <w:t>……….………………</w:t>
      </w:r>
      <w:r>
        <w:rPr>
          <w:rFonts w:eastAsiaTheme="minorHAnsi"/>
          <w:color w:val="000000"/>
          <w:sz w:val="23"/>
          <w:szCs w:val="23"/>
          <w:lang w:val="es-ES" w:eastAsia="en-US"/>
        </w:rPr>
        <w:t>...</w:t>
      </w:r>
      <w:r w:rsidRPr="007452FE">
        <w:rPr>
          <w:rFonts w:eastAsiaTheme="minorHAnsi"/>
          <w:color w:val="000000"/>
          <w:sz w:val="23"/>
          <w:szCs w:val="23"/>
          <w:lang w:val="es-ES" w:eastAsia="en-US"/>
        </w:rPr>
        <w:t>. 9</w:t>
      </w:r>
      <w:r>
        <w:rPr>
          <w:rFonts w:eastAsiaTheme="minorHAnsi"/>
          <w:color w:val="000000"/>
          <w:sz w:val="23"/>
          <w:szCs w:val="23"/>
          <w:lang w:val="es-ES" w:eastAsia="en-US"/>
        </w:rPr>
        <w:t>6</w:t>
      </w:r>
    </w:p>
    <w:p w14:paraId="34EBD54E"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fr-FR" w:eastAsia="en-US"/>
        </w:rPr>
      </w:pPr>
      <w:r>
        <w:rPr>
          <w:rFonts w:eastAsiaTheme="minorHAnsi"/>
          <w:color w:val="000000"/>
          <w:sz w:val="23"/>
          <w:szCs w:val="23"/>
          <w:lang w:val="fr-FR" w:eastAsia="en-US"/>
        </w:rPr>
        <w:t xml:space="preserve"> </w:t>
      </w:r>
      <w:r w:rsidRPr="007452FE">
        <w:rPr>
          <w:rFonts w:eastAsiaTheme="minorHAnsi"/>
          <w:color w:val="000000"/>
          <w:sz w:val="23"/>
          <w:szCs w:val="23"/>
          <w:lang w:val="fr-FR" w:eastAsia="en-US"/>
        </w:rPr>
        <w:t xml:space="preserve">7.2.4 NASA-TLX </w:t>
      </w:r>
      <w:proofErr w:type="spellStart"/>
      <w:r w:rsidRPr="007452FE">
        <w:rPr>
          <w:rFonts w:eastAsiaTheme="minorHAnsi"/>
          <w:color w:val="000000"/>
          <w:sz w:val="23"/>
          <w:szCs w:val="23"/>
          <w:lang w:val="fr-FR" w:eastAsia="en-US"/>
        </w:rPr>
        <w:t>Results</w:t>
      </w:r>
      <w:proofErr w:type="spellEnd"/>
      <w:r w:rsidRPr="007452FE">
        <w:rPr>
          <w:rFonts w:eastAsiaTheme="minorHAnsi"/>
          <w:color w:val="000000"/>
          <w:sz w:val="23"/>
          <w:szCs w:val="23"/>
          <w:lang w:val="fr-FR" w:eastAsia="en-US"/>
        </w:rPr>
        <w:t xml:space="preserve"> …………………</w:t>
      </w:r>
      <w:proofErr w:type="gramStart"/>
      <w:r w:rsidRPr="007452FE">
        <w:rPr>
          <w:rFonts w:eastAsiaTheme="minorHAnsi"/>
          <w:color w:val="000000"/>
          <w:sz w:val="23"/>
          <w:szCs w:val="23"/>
          <w:lang w:val="fr-FR" w:eastAsia="en-US"/>
        </w:rPr>
        <w:t>……</w:t>
      </w:r>
      <w:r>
        <w:rPr>
          <w:rFonts w:eastAsiaTheme="minorHAnsi"/>
          <w:color w:val="000000"/>
          <w:sz w:val="23"/>
          <w:szCs w:val="23"/>
          <w:lang w:val="fr-FR" w:eastAsia="en-US"/>
        </w:rPr>
        <w:t>.</w:t>
      </w:r>
      <w:proofErr w:type="gramEnd"/>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sidRPr="007452FE">
        <w:rPr>
          <w:rFonts w:eastAsiaTheme="minorHAnsi"/>
          <w:color w:val="000000"/>
          <w:sz w:val="23"/>
          <w:szCs w:val="23"/>
          <w:lang w:val="fr-FR" w:eastAsia="en-US"/>
        </w:rPr>
        <w:t>.9</w:t>
      </w:r>
      <w:r>
        <w:rPr>
          <w:rFonts w:eastAsiaTheme="minorHAnsi"/>
          <w:color w:val="000000"/>
          <w:sz w:val="23"/>
          <w:szCs w:val="23"/>
          <w:lang w:val="fr-FR" w:eastAsia="en-US"/>
        </w:rPr>
        <w:t>8</w:t>
      </w:r>
    </w:p>
    <w:p w14:paraId="5662E362"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7452FE">
        <w:rPr>
          <w:rFonts w:eastAsiaTheme="minorHAnsi"/>
          <w:color w:val="000000"/>
          <w:sz w:val="23"/>
          <w:szCs w:val="23"/>
          <w:lang w:val="fr-FR" w:eastAsia="en-US"/>
        </w:rPr>
        <w:t xml:space="preserve">7.3 User </w:t>
      </w:r>
      <w:proofErr w:type="spellStart"/>
      <w:r w:rsidRPr="007452FE">
        <w:rPr>
          <w:rFonts w:eastAsiaTheme="minorHAnsi"/>
          <w:color w:val="000000"/>
          <w:sz w:val="23"/>
          <w:szCs w:val="23"/>
          <w:lang w:val="fr-FR" w:eastAsia="en-US"/>
        </w:rPr>
        <w:t>Comments</w:t>
      </w:r>
      <w:proofErr w:type="spellEnd"/>
      <w:r w:rsidRPr="007452FE">
        <w:rPr>
          <w:rFonts w:eastAsiaTheme="minorHAnsi"/>
          <w:color w:val="000000"/>
          <w:sz w:val="23"/>
          <w:szCs w:val="23"/>
          <w:lang w:val="fr-FR" w:eastAsia="en-US"/>
        </w:rPr>
        <w:t xml:space="preserve"> ……………</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fr-FR" w:eastAsia="en-US"/>
        </w:rPr>
        <w:t>..</w:t>
      </w:r>
      <w:r w:rsidRPr="007452FE">
        <w:rPr>
          <w:rFonts w:eastAsiaTheme="minorHAnsi"/>
          <w:color w:val="000000"/>
          <w:sz w:val="23"/>
          <w:szCs w:val="23"/>
          <w:lang w:val="fr-FR" w:eastAsia="en-US"/>
        </w:rPr>
        <w:t xml:space="preserve">………………………….... </w:t>
      </w:r>
      <w:r>
        <w:rPr>
          <w:rFonts w:eastAsiaTheme="minorHAnsi"/>
          <w:color w:val="000000"/>
          <w:sz w:val="23"/>
          <w:szCs w:val="23"/>
          <w:lang w:val="en-GB" w:eastAsia="en-US"/>
        </w:rPr>
        <w:t>100</w:t>
      </w:r>
    </w:p>
    <w:p w14:paraId="2AB9FC7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……100</w:t>
      </w:r>
    </w:p>
    <w:p w14:paraId="3C176794"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68ED6664"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 102</w:t>
      </w:r>
    </w:p>
    <w:p w14:paraId="767DEB0F"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p>
    <w:p w14:paraId="57AF8B65" w14:textId="77777777" w:rsidR="00342792" w:rsidRDefault="00342792" w:rsidP="00342792">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………………….………101</w:t>
      </w:r>
    </w:p>
    <w:p w14:paraId="04837FBB"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109</w:t>
      </w:r>
    </w:p>
    <w:p w14:paraId="43C7DAD6"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…125</w:t>
      </w:r>
    </w:p>
    <w:p w14:paraId="65231C88"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…128</w:t>
      </w:r>
    </w:p>
    <w:p w14:paraId="0F0A709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…129</w:t>
      </w:r>
    </w:p>
    <w:p w14:paraId="1E8EFD65"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.130</w:t>
      </w:r>
    </w:p>
    <w:p w14:paraId="6E9BD4AB"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…………………130</w:t>
      </w:r>
    </w:p>
    <w:p w14:paraId="6B3AA12D"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lastRenderedPageBreak/>
        <w:tab/>
        <w:t xml:space="preserve">E.2 </w:t>
      </w:r>
      <w:r>
        <w:rPr>
          <w:rFonts w:eastAsiaTheme="minorHAnsi"/>
          <w:color w:val="000000"/>
          <w:sz w:val="23"/>
          <w:szCs w:val="23"/>
          <w:lang w:val="en-GB" w:eastAsia="en-US"/>
        </w:rPr>
        <w:tab/>
        <w:t>Example of CA + Bubble ………………………………………………………</w:t>
      </w:r>
      <w:r w:rsidRPr="007452FE">
        <w:rPr>
          <w:rFonts w:eastAsiaTheme="minorHAnsi"/>
          <w:color w:val="000000"/>
          <w:sz w:val="23"/>
          <w:szCs w:val="23"/>
          <w:lang w:val="fr-FR" w:eastAsia="en-US"/>
        </w:rPr>
        <w:t>13</w:t>
      </w:r>
      <w:r>
        <w:rPr>
          <w:rFonts w:eastAsiaTheme="minorHAnsi"/>
          <w:color w:val="000000"/>
          <w:sz w:val="23"/>
          <w:szCs w:val="23"/>
          <w:lang w:val="fr-FR" w:eastAsia="en-US"/>
        </w:rPr>
        <w:t>4</w:t>
      </w:r>
    </w:p>
    <w:p w14:paraId="43461B55"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E.3</w:t>
      </w:r>
      <w:r w:rsidRPr="007452FE">
        <w:rPr>
          <w:rFonts w:eastAsiaTheme="minorHAnsi"/>
          <w:color w:val="000000"/>
          <w:sz w:val="23"/>
          <w:szCs w:val="23"/>
          <w:lang w:val="fr-FR" w:eastAsia="en-US"/>
        </w:rPr>
        <w:tab/>
        <w:t>Questionnaire on CA + Bubble ………………</w:t>
      </w:r>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Pr>
          <w:rFonts w:eastAsiaTheme="minorHAnsi"/>
          <w:color w:val="000000"/>
          <w:sz w:val="23"/>
          <w:szCs w:val="23"/>
          <w:lang w:val="en-GB" w:eastAsia="en-US"/>
        </w:rPr>
        <w:t>135</w:t>
      </w:r>
    </w:p>
    <w:p w14:paraId="73935994"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E.4</w:t>
      </w:r>
      <w:r>
        <w:rPr>
          <w:rFonts w:eastAsiaTheme="minorHAnsi"/>
          <w:color w:val="000000"/>
          <w:sz w:val="23"/>
          <w:szCs w:val="23"/>
          <w:lang w:val="en-GB" w:eastAsia="en-US"/>
        </w:rPr>
        <w:tab/>
        <w:t>Example of VSUP + Bubble …………………………………………………...</w:t>
      </w:r>
      <w:r w:rsidRPr="007452FE">
        <w:rPr>
          <w:rFonts w:eastAsiaTheme="minorHAnsi"/>
          <w:color w:val="000000"/>
          <w:sz w:val="23"/>
          <w:szCs w:val="23"/>
          <w:lang w:val="fr-FR" w:eastAsia="en-US"/>
        </w:rPr>
        <w:t>13</w:t>
      </w:r>
      <w:r>
        <w:rPr>
          <w:rFonts w:eastAsiaTheme="minorHAnsi"/>
          <w:color w:val="000000"/>
          <w:sz w:val="23"/>
          <w:szCs w:val="23"/>
          <w:lang w:val="fr-FR" w:eastAsia="en-US"/>
        </w:rPr>
        <w:t>7</w:t>
      </w:r>
    </w:p>
    <w:p w14:paraId="76E06A77"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E.5</w:t>
      </w:r>
      <w:r w:rsidRPr="007452FE">
        <w:rPr>
          <w:rFonts w:eastAsiaTheme="minorHAnsi"/>
          <w:color w:val="000000"/>
          <w:sz w:val="23"/>
          <w:szCs w:val="23"/>
          <w:lang w:val="fr-FR" w:eastAsia="en-US"/>
        </w:rPr>
        <w:tab/>
        <w:t>Questionnaire on VSUP + Bubble ………………</w:t>
      </w:r>
      <w:r>
        <w:rPr>
          <w:rFonts w:eastAsiaTheme="minorHAnsi"/>
          <w:color w:val="000000"/>
          <w:sz w:val="23"/>
          <w:szCs w:val="23"/>
          <w:lang w:val="fr-FR" w:eastAsia="en-US"/>
        </w:rPr>
        <w:t>…</w:t>
      </w:r>
      <w:r w:rsidRPr="007452FE">
        <w:rPr>
          <w:rFonts w:eastAsiaTheme="minorHAnsi"/>
          <w:color w:val="000000"/>
          <w:sz w:val="23"/>
          <w:szCs w:val="23"/>
          <w:lang w:val="fr-FR" w:eastAsia="en-US"/>
        </w:rPr>
        <w:t>……………………</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en-GB" w:eastAsia="en-US"/>
        </w:rPr>
        <w:t>138</w:t>
      </w:r>
    </w:p>
    <w:p w14:paraId="1A61400F"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E.6</w:t>
      </w:r>
      <w:r>
        <w:rPr>
          <w:rFonts w:eastAsiaTheme="minorHAnsi"/>
          <w:color w:val="000000"/>
          <w:sz w:val="23"/>
          <w:szCs w:val="23"/>
          <w:lang w:val="en-GB" w:eastAsia="en-US"/>
        </w:rPr>
        <w:tab/>
        <w:t>Example of CA + Grid …………………………………………………………</w:t>
      </w:r>
      <w:r w:rsidRPr="007452FE">
        <w:rPr>
          <w:rFonts w:eastAsiaTheme="minorHAnsi"/>
          <w:color w:val="000000"/>
          <w:sz w:val="23"/>
          <w:szCs w:val="23"/>
          <w:lang w:val="fr-FR" w:eastAsia="en-US"/>
        </w:rPr>
        <w:t>1</w:t>
      </w:r>
      <w:r>
        <w:rPr>
          <w:rFonts w:eastAsiaTheme="minorHAnsi"/>
          <w:color w:val="000000"/>
          <w:sz w:val="23"/>
          <w:szCs w:val="23"/>
          <w:lang w:val="fr-FR" w:eastAsia="en-US"/>
        </w:rPr>
        <w:t>40</w:t>
      </w:r>
    </w:p>
    <w:p w14:paraId="1FE3376C" w14:textId="77777777" w:rsidR="00342792" w:rsidRDefault="00342792" w:rsidP="00342792">
      <w:pPr>
        <w:autoSpaceDE w:val="0"/>
        <w:autoSpaceDN w:val="0"/>
        <w:adjustRightInd w:val="0"/>
        <w:spacing w:line="480" w:lineRule="auto"/>
        <w:ind w:firstLine="720"/>
        <w:rPr>
          <w:rFonts w:eastAsiaTheme="minorHAnsi"/>
          <w:color w:val="000000"/>
          <w:sz w:val="23"/>
          <w:szCs w:val="23"/>
          <w:lang w:val="en-GB" w:eastAsia="en-US"/>
        </w:rPr>
      </w:pPr>
      <w:r w:rsidRPr="007452FE">
        <w:rPr>
          <w:rFonts w:eastAsiaTheme="minorHAnsi"/>
          <w:color w:val="000000"/>
          <w:sz w:val="23"/>
          <w:szCs w:val="23"/>
          <w:lang w:val="fr-FR" w:eastAsia="en-US"/>
        </w:rPr>
        <w:t>E.7</w:t>
      </w:r>
      <w:r w:rsidRPr="007452FE">
        <w:rPr>
          <w:rFonts w:eastAsiaTheme="minorHAnsi"/>
          <w:color w:val="000000"/>
          <w:sz w:val="23"/>
          <w:szCs w:val="23"/>
          <w:lang w:val="fr-FR" w:eastAsia="en-US"/>
        </w:rPr>
        <w:tab/>
        <w:t xml:space="preserve">Questionnaire on CA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Pr>
          <w:rFonts w:eastAsiaTheme="minorHAnsi"/>
          <w:color w:val="000000"/>
          <w:sz w:val="23"/>
          <w:szCs w:val="23"/>
          <w:lang w:val="en-GB" w:eastAsia="en-US"/>
        </w:rPr>
        <w:t>141</w:t>
      </w:r>
    </w:p>
    <w:p w14:paraId="6AD1F802"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E.8</w:t>
      </w:r>
      <w:r>
        <w:rPr>
          <w:rFonts w:eastAsiaTheme="minorHAnsi"/>
          <w:color w:val="000000"/>
          <w:sz w:val="23"/>
          <w:szCs w:val="23"/>
          <w:lang w:val="en-GB" w:eastAsia="en-US"/>
        </w:rPr>
        <w:tab/>
        <w:t>Example of VSUP + Grid ……………………………………………………...</w:t>
      </w:r>
      <w:r w:rsidRPr="007452FE">
        <w:rPr>
          <w:rFonts w:eastAsiaTheme="minorHAnsi"/>
          <w:color w:val="000000"/>
          <w:sz w:val="23"/>
          <w:szCs w:val="23"/>
          <w:lang w:val="fr-FR" w:eastAsia="en-US"/>
        </w:rPr>
        <w:t>1</w:t>
      </w:r>
      <w:r>
        <w:rPr>
          <w:rFonts w:eastAsiaTheme="minorHAnsi"/>
          <w:color w:val="000000"/>
          <w:sz w:val="23"/>
          <w:szCs w:val="23"/>
          <w:lang w:val="fr-FR" w:eastAsia="en-US"/>
        </w:rPr>
        <w:t>43</w:t>
      </w:r>
    </w:p>
    <w:p w14:paraId="14245366"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E.9</w:t>
      </w:r>
      <w:r w:rsidRPr="007452FE">
        <w:rPr>
          <w:rFonts w:eastAsiaTheme="minorHAnsi"/>
          <w:color w:val="000000"/>
          <w:sz w:val="23"/>
          <w:szCs w:val="23"/>
          <w:lang w:val="fr-FR" w:eastAsia="en-US"/>
        </w:rPr>
        <w:tab/>
        <w:t xml:space="preserve">Questionnaire on VSUP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en-GB" w:eastAsia="en-US"/>
        </w:rPr>
        <w:t>144</w:t>
      </w:r>
    </w:p>
    <w:p w14:paraId="50A02E78" w14:textId="77777777" w:rsidR="00342792" w:rsidRDefault="00342792" w:rsidP="00342792">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……………………………….146</w:t>
      </w:r>
    </w:p>
    <w:p w14:paraId="2C239733" w14:textId="77777777" w:rsidR="00342792" w:rsidRDefault="00342792" w:rsidP="00342792">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………………………………………………….147</w:t>
      </w:r>
    </w:p>
    <w:p w14:paraId="6C6C3EB1" w14:textId="77777777" w:rsidR="00342792" w:rsidRDefault="00342792" w:rsidP="00342792">
      <w:pPr>
        <w:autoSpaceDE w:val="0"/>
        <w:autoSpaceDN w:val="0"/>
        <w:adjustRightInd w:val="0"/>
        <w:spacing w:line="480" w:lineRule="auto"/>
        <w:rPr>
          <w:color w:val="000000" w:themeColor="text1"/>
        </w:rPr>
      </w:pPr>
    </w:p>
    <w:p w14:paraId="0FADEAD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...148</w:t>
      </w:r>
    </w:p>
    <w:p w14:paraId="1E17DCC1"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154</w:t>
      </w:r>
    </w:p>
    <w:p w14:paraId="147CA1FF"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155</w:t>
      </w:r>
    </w:p>
    <w:p w14:paraId="0C5F6AD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….156</w:t>
      </w:r>
    </w:p>
    <w:p w14:paraId="43934EBE"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05409A2E"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1A67914F"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123E38D4"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7816C82C" w14:textId="77777777" w:rsidR="00342792" w:rsidRDefault="00342792" w:rsidP="00342792">
      <w:pPr>
        <w:rPr>
          <w:rFonts w:eastAsiaTheme="minorHAnsi"/>
          <w:color w:val="000000"/>
          <w:sz w:val="23"/>
          <w:szCs w:val="23"/>
          <w:lang w:val="en-GB" w:eastAsia="en-US"/>
        </w:rPr>
      </w:pPr>
      <w:r>
        <w:rPr>
          <w:rFonts w:eastAsiaTheme="minorHAnsi"/>
          <w:color w:val="000000"/>
          <w:sz w:val="23"/>
          <w:szCs w:val="23"/>
          <w:lang w:val="en-GB" w:eastAsia="en-US"/>
        </w:rPr>
        <w:br w:type="page"/>
      </w:r>
    </w:p>
    <w:p w14:paraId="1D0A31CE" w14:textId="77777777" w:rsidR="00342792" w:rsidRDefault="00342792" w:rsidP="00342792">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2B255C04" w14:textId="77777777" w:rsidR="00342792" w:rsidRDefault="00342792" w:rsidP="00342792">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roofErr w:type="gramStart"/>
      <w:r>
        <w:rPr>
          <w:rFonts w:eastAsiaTheme="minorHAnsi"/>
          <w:lang w:val="en-GB" w:eastAsia="en-US"/>
        </w:rPr>
        <w:t>…..</w:t>
      </w:r>
      <w:proofErr w:type="gramEnd"/>
      <w:r>
        <w:rPr>
          <w:rFonts w:eastAsiaTheme="minorHAnsi"/>
          <w:lang w:val="en-GB" w:eastAsia="en-US"/>
        </w:rPr>
        <w:t>………………………… 29</w:t>
      </w:r>
    </w:p>
    <w:p w14:paraId="5347D76C" w14:textId="77777777" w:rsidR="00342792" w:rsidRDefault="00342792" w:rsidP="00342792">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…………...………………………………30</w:t>
      </w:r>
    </w:p>
    <w:p w14:paraId="06203F80"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….………………………44</w:t>
      </w:r>
    </w:p>
    <w:p w14:paraId="1E30CF3E"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44</w:t>
      </w:r>
    </w:p>
    <w:p w14:paraId="518B4AC6" w14:textId="77777777" w:rsidR="00342792" w:rsidRDefault="00342792" w:rsidP="0034279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w:t>
      </w:r>
      <w:proofErr w:type="gramStart"/>
      <w:r>
        <w:rPr>
          <w:rFonts w:ascii="Times" w:hAnsi="Times"/>
          <w:color w:val="000000" w:themeColor="text1"/>
          <w:lang w:val="en-US"/>
        </w:rPr>
        <w:t>…..</w:t>
      </w:r>
      <w:proofErr w:type="gramEnd"/>
      <w:r>
        <w:rPr>
          <w:rFonts w:ascii="Times" w:hAnsi="Times"/>
          <w:color w:val="000000" w:themeColor="text1"/>
          <w:lang w:val="en-US"/>
        </w:rPr>
        <w:t>…………………………45</w:t>
      </w:r>
      <w:r>
        <w:rPr>
          <w:rFonts w:ascii="Times" w:hAnsi="Times"/>
          <w:color w:val="000000" w:themeColor="text1"/>
          <w:lang w:val="en-US"/>
        </w:rPr>
        <w:br/>
        <w:t>Table 6.1</w:t>
      </w:r>
      <w:r>
        <w:rPr>
          <w:rFonts w:ascii="Times" w:hAnsi="Times"/>
          <w:color w:val="000000" w:themeColor="text1"/>
          <w:lang w:val="en-US"/>
        </w:rPr>
        <w:tab/>
        <w:t>Task Arrangement of user study …………..………………………...72</w:t>
      </w:r>
    </w:p>
    <w:p w14:paraId="67C0722E"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88</w:t>
      </w:r>
    </w:p>
    <w:p w14:paraId="5CE95043"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……….…………..89</w:t>
      </w:r>
    </w:p>
    <w:p w14:paraId="7DB8F659"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………….………..90</w:t>
      </w:r>
    </w:p>
    <w:p w14:paraId="3BCFB6A2" w14:textId="77777777" w:rsidR="00342792" w:rsidRDefault="00342792" w:rsidP="0034279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92</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92 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94</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98</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 xml:space="preserve">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99</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……….………….100</w:t>
      </w:r>
    </w:p>
    <w:p w14:paraId="2A9E39E6"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…..………….……156</w:t>
      </w:r>
    </w:p>
    <w:p w14:paraId="131FE641" w14:textId="77777777" w:rsidR="00342792" w:rsidRDefault="00342792" w:rsidP="00342792">
      <w:pPr>
        <w:ind w:firstLine="720"/>
        <w:rPr>
          <w:rFonts w:ascii="Times" w:hAnsi="Times"/>
          <w:color w:val="000000" w:themeColor="text1"/>
          <w:sz w:val="23"/>
          <w:szCs w:val="23"/>
          <w:shd w:val="clear" w:color="auto" w:fill="FFFFFF"/>
          <w:lang w:val="en-US"/>
        </w:rPr>
      </w:pPr>
    </w:p>
    <w:p w14:paraId="49D0F9D8"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Questionnaire Raw Scores of CA vs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……………....…157</w:t>
      </w:r>
    </w:p>
    <w:p w14:paraId="710DB014" w14:textId="77777777" w:rsidR="00342792" w:rsidRDefault="00342792" w:rsidP="00342792">
      <w:pPr>
        <w:ind w:firstLine="720"/>
        <w:rPr>
          <w:rFonts w:ascii="Times" w:hAnsi="Times"/>
          <w:color w:val="000000" w:themeColor="text1"/>
          <w:sz w:val="23"/>
          <w:szCs w:val="23"/>
          <w:shd w:val="clear" w:color="auto" w:fill="FFFFFF"/>
          <w:lang w:val="en-US"/>
        </w:rPr>
      </w:pPr>
    </w:p>
    <w:p w14:paraId="3528DC96"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I.3:          SUS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…….…...…………..…158</w:t>
      </w:r>
    </w:p>
    <w:p w14:paraId="7BA340ED" w14:textId="77777777" w:rsidR="00342792" w:rsidRDefault="00342792" w:rsidP="00342792">
      <w:pPr>
        <w:ind w:firstLine="720"/>
        <w:rPr>
          <w:rFonts w:ascii="Times" w:hAnsi="Times"/>
          <w:color w:val="000000" w:themeColor="text1"/>
          <w:sz w:val="23"/>
          <w:szCs w:val="23"/>
          <w:shd w:val="clear" w:color="auto" w:fill="FFFFFF"/>
          <w:lang w:val="en-US"/>
        </w:rPr>
      </w:pPr>
    </w:p>
    <w:p w14:paraId="40FECD84" w14:textId="77777777" w:rsidR="00342792" w:rsidRPr="00B807A8"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I.4:          SUS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……….…..…………..…159</w:t>
      </w:r>
      <w:r>
        <w:rPr>
          <w:rFonts w:ascii="Times" w:hAnsi="Times"/>
          <w:color w:val="000000" w:themeColor="text1"/>
          <w:sz w:val="23"/>
          <w:szCs w:val="23"/>
          <w:shd w:val="clear" w:color="auto" w:fill="FFFFFF"/>
          <w:lang w:val="en-US"/>
        </w:rPr>
        <w:br/>
      </w:r>
    </w:p>
    <w:p w14:paraId="0A1F1FE4" w14:textId="77777777" w:rsidR="00342792" w:rsidRPr="00B807A8"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……….…………..……..…160</w:t>
      </w:r>
      <w:r>
        <w:rPr>
          <w:rFonts w:ascii="Times" w:hAnsi="Times"/>
          <w:color w:val="000000" w:themeColor="text1"/>
          <w:sz w:val="23"/>
          <w:szCs w:val="23"/>
          <w:shd w:val="clear" w:color="auto" w:fill="FFFFFF"/>
          <w:lang w:val="en-US"/>
        </w:rPr>
        <w:br/>
      </w:r>
    </w:p>
    <w:p w14:paraId="6717269F"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…….…….….....……..…161</w:t>
      </w:r>
    </w:p>
    <w:p w14:paraId="7E3195D2" w14:textId="77777777" w:rsidR="00342792" w:rsidRPr="00B807A8" w:rsidRDefault="00342792" w:rsidP="00342792">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Table I.7          Time Utilization for Full Questionnaire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 162</w:t>
      </w:r>
    </w:p>
    <w:p w14:paraId="4F4DA75A"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p>
    <w:p w14:paraId="711A1084" w14:textId="77777777" w:rsidR="00342792" w:rsidRDefault="00342792" w:rsidP="00342792">
      <w:pPr>
        <w:autoSpaceDE w:val="0"/>
        <w:autoSpaceDN w:val="0"/>
        <w:adjustRightInd w:val="0"/>
        <w:spacing w:line="480" w:lineRule="auto"/>
        <w:rPr>
          <w:rFonts w:eastAsiaTheme="minorHAnsi"/>
          <w:b/>
          <w:bCs/>
          <w:lang w:val="en-GB" w:eastAsia="en-US"/>
        </w:rPr>
      </w:pPr>
    </w:p>
    <w:p w14:paraId="0FF89C94" w14:textId="77777777" w:rsidR="00342792" w:rsidRDefault="00342792" w:rsidP="00342792">
      <w:pPr>
        <w:autoSpaceDE w:val="0"/>
        <w:autoSpaceDN w:val="0"/>
        <w:adjustRightInd w:val="0"/>
        <w:spacing w:line="480" w:lineRule="auto"/>
        <w:rPr>
          <w:rFonts w:eastAsiaTheme="minorHAnsi"/>
          <w:b/>
          <w:bCs/>
          <w:lang w:val="en-GB" w:eastAsia="en-US"/>
        </w:rPr>
      </w:pPr>
    </w:p>
    <w:p w14:paraId="4F9BA0B9" w14:textId="77777777" w:rsidR="00342792" w:rsidRDefault="00342792" w:rsidP="00342792">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071B393" w14:textId="77777777" w:rsidR="00342792" w:rsidRDefault="00342792" w:rsidP="00342792">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4502C420"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162AE289" w14:textId="77777777" w:rsidR="00342792" w:rsidRDefault="00342792" w:rsidP="00342792">
      <w:pPr>
        <w:autoSpaceDE w:val="0"/>
        <w:autoSpaceDN w:val="0"/>
        <w:adjustRightInd w:val="0"/>
        <w:spacing w:line="480" w:lineRule="auto"/>
        <w:ind w:firstLine="720"/>
        <w:rPr>
          <w:rFonts w:eastAsiaTheme="minorHAnsi"/>
          <w:lang w:val="en-GB" w:eastAsia="en-US"/>
        </w:rPr>
      </w:pPr>
      <w:r>
        <w:rPr>
          <w:rFonts w:eastAsiaTheme="minorHAnsi"/>
          <w:lang w:val="en-GB" w:eastAsia="en-US"/>
        </w:rPr>
        <w:t>Figure 2.1</w:t>
      </w:r>
      <w:r>
        <w:rPr>
          <w:rFonts w:eastAsiaTheme="minorHAnsi"/>
          <w:lang w:val="en-GB" w:eastAsia="en-US"/>
        </w:rPr>
        <w:tab/>
        <w:t>Bivariate Map and VSUP …. ………………………………</w:t>
      </w:r>
      <w:r w:rsidRPr="0013502F">
        <w:rPr>
          <w:rFonts w:eastAsiaTheme="minorHAnsi"/>
          <w:lang w:val="en-GB" w:eastAsia="en-US"/>
        </w:rPr>
        <w:t>…</w:t>
      </w:r>
      <w:r>
        <w:rPr>
          <w:rFonts w:eastAsiaTheme="minorHAnsi"/>
          <w:lang w:val="en-GB" w:eastAsia="en-US"/>
        </w:rPr>
        <w:t>……</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19</w:t>
      </w:r>
    </w:p>
    <w:p w14:paraId="06414C42"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31</w:t>
      </w:r>
    </w:p>
    <w:p w14:paraId="12173315"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roofErr w:type="gramStart"/>
      <w:r>
        <w:rPr>
          <w:rFonts w:ascii="Times" w:hAnsi="Times"/>
          <w:color w:val="000000" w:themeColor="text1"/>
          <w:lang w:val="en-US"/>
        </w:rPr>
        <w:t>…..</w:t>
      </w:r>
      <w:proofErr w:type="gramEnd"/>
      <w:r>
        <w:rPr>
          <w:rFonts w:ascii="Times" w:hAnsi="Times"/>
          <w:color w:val="000000" w:themeColor="text1"/>
          <w:lang w:val="en-US"/>
        </w:rPr>
        <w:t>….……..  32</w:t>
      </w:r>
    </w:p>
    <w:p w14:paraId="1F0F5B76"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33</w:t>
      </w:r>
    </w:p>
    <w:p w14:paraId="2B348580"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36</w:t>
      </w:r>
    </w:p>
    <w:p w14:paraId="18F24BDB"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39</w:t>
      </w:r>
    </w:p>
    <w:p w14:paraId="2254C78F" w14:textId="77777777" w:rsidR="00342792" w:rsidRDefault="00342792" w:rsidP="00342792">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  46</w:t>
      </w:r>
    </w:p>
    <w:p w14:paraId="297878DD" w14:textId="77777777" w:rsidR="00342792" w:rsidRDefault="00342792" w:rsidP="00342792">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 48</w:t>
      </w:r>
    </w:p>
    <w:p w14:paraId="0DC18DCE"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………49</w:t>
      </w:r>
    </w:p>
    <w:p w14:paraId="5569D14E"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…………….………..50</w:t>
      </w:r>
    </w:p>
    <w:p w14:paraId="578F8363"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……………….…………53</w:t>
      </w:r>
    </w:p>
    <w:p w14:paraId="37B055F1"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56</w:t>
      </w:r>
    </w:p>
    <w:p w14:paraId="02DDC463"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………….………..56</w:t>
      </w:r>
    </w:p>
    <w:p w14:paraId="10C3C888"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………….…………57</w:t>
      </w:r>
    </w:p>
    <w:p w14:paraId="41F0D696"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r>
        <w:rPr>
          <w:rFonts w:ascii="Times" w:hAnsi="Times"/>
          <w:color w:val="000000" w:themeColor="text1"/>
          <w:lang w:val="en-US"/>
        </w:rPr>
        <w:t>………….…………58</w:t>
      </w:r>
    </w:p>
    <w:p w14:paraId="4F65066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 xml:space="preserve">Uncertainty presentation on stream by texture </w:t>
      </w:r>
      <w:proofErr w:type="gramStart"/>
      <w:r>
        <w:rPr>
          <w:rFonts w:ascii="Times" w:hAnsi="Times"/>
          <w:color w:val="000000" w:themeColor="text1"/>
          <w:lang w:val="en-US"/>
        </w:rPr>
        <w:t>…..</w:t>
      </w:r>
      <w:proofErr w:type="gramEnd"/>
      <w:r>
        <w:rPr>
          <w:rFonts w:ascii="Times" w:hAnsi="Times"/>
          <w:color w:val="000000" w:themeColor="text1"/>
          <w:lang w:val="en-US"/>
        </w:rPr>
        <w:t>………….……….59</w:t>
      </w:r>
    </w:p>
    <w:p w14:paraId="71B40D1C"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roofErr w:type="gramStart"/>
      <w:r>
        <w:rPr>
          <w:rFonts w:ascii="Times" w:hAnsi="Times"/>
          <w:color w:val="000000" w:themeColor="text1"/>
          <w:lang w:val="en-US"/>
        </w:rPr>
        <w:t>…..</w:t>
      </w:r>
      <w:proofErr w:type="gramEnd"/>
      <w:r>
        <w:rPr>
          <w:rFonts w:ascii="Times" w:hAnsi="Times"/>
          <w:color w:val="000000" w:themeColor="text1"/>
          <w:lang w:val="en-US"/>
        </w:rPr>
        <w:t>………………...60</w:t>
      </w:r>
    </w:p>
    <w:p w14:paraId="2367EE00"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61</w:t>
      </w:r>
    </w:p>
    <w:p w14:paraId="65222F2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62</w:t>
      </w:r>
    </w:p>
    <w:p w14:paraId="6B787529"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63</w:t>
      </w:r>
    </w:p>
    <w:p w14:paraId="07339F5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roofErr w:type="gramStart"/>
      <w:r>
        <w:rPr>
          <w:rFonts w:ascii="Times" w:hAnsi="Times"/>
          <w:color w:val="000000" w:themeColor="text1"/>
          <w:lang w:val="en-US"/>
        </w:rPr>
        <w:t>…..</w:t>
      </w:r>
      <w:proofErr w:type="gramEnd"/>
      <w:r>
        <w:rPr>
          <w:rFonts w:ascii="Times" w:hAnsi="Times"/>
          <w:color w:val="000000" w:themeColor="text1"/>
          <w:lang w:val="en-US"/>
        </w:rPr>
        <w:t xml:space="preserve"> 64</w:t>
      </w:r>
    </w:p>
    <w:p w14:paraId="62752A77"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64</w:t>
      </w:r>
    </w:p>
    <w:p w14:paraId="43EB1137" w14:textId="77777777" w:rsidR="00342792" w:rsidRDefault="00342792" w:rsidP="00342792">
      <w:pPr>
        <w:pStyle w:val="NoSpacing"/>
        <w:spacing w:line="360" w:lineRule="auto"/>
        <w:rPr>
          <w:lang w:val="en-US"/>
        </w:rPr>
      </w:pPr>
      <w:r>
        <w:rPr>
          <w:lang w:val="en-US"/>
        </w:rPr>
        <w:tab/>
        <w:t>Figure 5.13</w:t>
      </w:r>
      <w:r>
        <w:rPr>
          <w:lang w:val="en-US"/>
        </w:rPr>
        <w:tab/>
      </w:r>
      <w:r w:rsidRPr="002E48C9">
        <w:rPr>
          <w:lang w:val="en-US"/>
        </w:rPr>
        <w:t xml:space="preserve">Charts of Daily </w:t>
      </w:r>
      <w:r>
        <w:rPr>
          <w:lang w:val="en-US"/>
        </w:rPr>
        <w:t>C</w:t>
      </w:r>
      <w:r w:rsidRPr="002E48C9">
        <w:rPr>
          <w:lang w:val="en-US"/>
        </w:rPr>
        <w:t>ounts</w:t>
      </w:r>
      <w:r>
        <w:rPr>
          <w:lang w:val="en-US"/>
        </w:rPr>
        <w:t xml:space="preserve"> for different countries …….………………. 65</w:t>
      </w:r>
    </w:p>
    <w:p w14:paraId="2C0039B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 66</w:t>
      </w:r>
    </w:p>
    <w:p w14:paraId="1FB3911A"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 67</w:t>
      </w:r>
    </w:p>
    <w:p w14:paraId="46D267F0"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71</w:t>
      </w:r>
    </w:p>
    <w:p w14:paraId="10EA45B2"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w:t>
      </w:r>
      <w:proofErr w:type="gramStart"/>
      <w:r>
        <w:rPr>
          <w:rFonts w:ascii="Times" w:hAnsi="Times"/>
          <w:color w:val="000000"/>
        </w:rPr>
        <w:t>…..</w:t>
      </w:r>
      <w:proofErr w:type="gramEnd"/>
      <w:r>
        <w:rPr>
          <w:rFonts w:ascii="Times" w:hAnsi="Times"/>
          <w:color w:val="000000"/>
        </w:rPr>
        <w:t>……………. 76</w:t>
      </w:r>
    </w:p>
    <w:p w14:paraId="06807989"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lastRenderedPageBreak/>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77</w:t>
      </w:r>
    </w:p>
    <w:p w14:paraId="09C33545" w14:textId="77777777" w:rsidR="00342792" w:rsidRDefault="00342792" w:rsidP="00342792">
      <w:pPr>
        <w:spacing w:line="360" w:lineRule="auto"/>
        <w:rPr>
          <w:rFonts w:ascii="Times" w:hAnsi="Times"/>
          <w:color w:val="000000"/>
        </w:rPr>
      </w:pPr>
      <w:r>
        <w:rPr>
          <w:rFonts w:ascii="Times" w:hAnsi="Times"/>
          <w:color w:val="000000" w:themeColor="text1"/>
          <w:lang w:val="en-US"/>
        </w:rPr>
        <w:tab/>
        <w:t>Figure 6.4</w:t>
      </w:r>
      <w:r>
        <w:rPr>
          <w:rFonts w:ascii="Times" w:hAnsi="Times"/>
          <w:color w:val="000000" w:themeColor="text1"/>
          <w:lang w:val="en-US"/>
        </w:rPr>
        <w:tab/>
      </w:r>
      <w:r>
        <w:rPr>
          <w:rFonts w:eastAsiaTheme="minorHAnsi"/>
          <w:lang w:val="en-GB" w:eastAsia="en-US"/>
        </w:rPr>
        <w:t>Module Start View …</w:t>
      </w:r>
      <w:proofErr w:type="gramStart"/>
      <w:r>
        <w:rPr>
          <w:rFonts w:eastAsiaTheme="minorHAnsi"/>
          <w:lang w:val="en-GB" w:eastAsia="en-US"/>
        </w:rPr>
        <w:t>…..</w:t>
      </w:r>
      <w:proofErr w:type="gramEnd"/>
      <w:r>
        <w:rPr>
          <w:rFonts w:ascii="Times" w:hAnsi="Times"/>
          <w:color w:val="000000"/>
        </w:rPr>
        <w:t>………...………………..………….….… 77</w:t>
      </w:r>
    </w:p>
    <w:p w14:paraId="20DF49E5"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Layout of Questionnaire view …</w:t>
      </w:r>
      <w:proofErr w:type="gramStart"/>
      <w:r>
        <w:rPr>
          <w:rFonts w:eastAsiaTheme="minorHAnsi"/>
          <w:lang w:val="en-GB" w:eastAsia="en-US"/>
        </w:rPr>
        <w:t>…..</w:t>
      </w:r>
      <w:proofErr w:type="gramEnd"/>
      <w:r>
        <w:rPr>
          <w:rFonts w:ascii="Times" w:hAnsi="Times"/>
          <w:color w:val="000000"/>
        </w:rPr>
        <w:t>………...……..………….....… 78</w:t>
      </w:r>
    </w:p>
    <w:p w14:paraId="3122A804"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Sample Question …</w:t>
      </w:r>
      <w:proofErr w:type="gramStart"/>
      <w:r>
        <w:rPr>
          <w:rFonts w:eastAsiaTheme="minorHAnsi"/>
          <w:lang w:val="en-GB" w:eastAsia="en-US"/>
        </w:rPr>
        <w:t>…..</w:t>
      </w:r>
      <w:proofErr w:type="gramEnd"/>
      <w:r>
        <w:rPr>
          <w:rFonts w:ascii="Times" w:hAnsi="Times"/>
          <w:color w:val="000000"/>
        </w:rPr>
        <w:t>……...…...…………..……………….….… 78</w:t>
      </w:r>
    </w:p>
    <w:p w14:paraId="1994626B" w14:textId="77777777" w:rsidR="00342792" w:rsidRPr="007452FE" w:rsidRDefault="00342792" w:rsidP="00342792">
      <w:pPr>
        <w:spacing w:line="360" w:lineRule="auto"/>
        <w:ind w:firstLine="720"/>
        <w:rPr>
          <w:rFonts w:ascii="Times" w:hAnsi="Times"/>
          <w:color w:val="000000"/>
        </w:rPr>
      </w:pPr>
      <w:r>
        <w:rPr>
          <w:rFonts w:ascii="Times" w:hAnsi="Times"/>
          <w:color w:val="000000" w:themeColor="text1"/>
          <w:lang w:val="en-US"/>
        </w:rPr>
        <w:t>Figure 6.7</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CA+Bubble</w:t>
      </w:r>
      <w:proofErr w:type="spellEnd"/>
      <w:r>
        <w:rPr>
          <w:rFonts w:eastAsiaTheme="minorHAnsi"/>
          <w:lang w:val="en-GB" w:eastAsia="en-US"/>
        </w:rPr>
        <w:t xml:space="preserve"> </w:t>
      </w:r>
      <w:r>
        <w:rPr>
          <w:rFonts w:ascii="Times" w:hAnsi="Times"/>
          <w:color w:val="000000"/>
        </w:rPr>
        <w:t>..........… 80</w:t>
      </w:r>
    </w:p>
    <w:p w14:paraId="6C9068DA"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6.8</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CA+Grid</w:t>
      </w:r>
      <w:proofErr w:type="spellEnd"/>
      <w:r>
        <w:rPr>
          <w:rFonts w:eastAsiaTheme="minorHAnsi"/>
          <w:lang w:val="en-GB" w:eastAsia="en-US"/>
        </w:rPr>
        <w:t xml:space="preserve"> </w:t>
      </w:r>
      <w:r>
        <w:rPr>
          <w:rFonts w:ascii="Times" w:hAnsi="Times"/>
          <w:color w:val="000000"/>
        </w:rPr>
        <w:t>..............… 81</w:t>
      </w:r>
    </w:p>
    <w:p w14:paraId="7B13660F"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6.9</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VSUP+Bubble</w:t>
      </w:r>
      <w:proofErr w:type="spellEnd"/>
      <w:r>
        <w:rPr>
          <w:rFonts w:eastAsiaTheme="minorHAnsi"/>
          <w:lang w:val="en-GB" w:eastAsia="en-US"/>
        </w:rPr>
        <w:t xml:space="preserve"> </w:t>
      </w:r>
      <w:r>
        <w:rPr>
          <w:rFonts w:ascii="Times" w:hAnsi="Times"/>
          <w:color w:val="000000"/>
        </w:rPr>
        <w:t>...</w:t>
      </w:r>
      <w:proofErr w:type="gramStart"/>
      <w:r>
        <w:rPr>
          <w:rFonts w:ascii="Times" w:hAnsi="Times"/>
          <w:color w:val="000000"/>
        </w:rPr>
        <w:t>…..</w:t>
      </w:r>
      <w:proofErr w:type="gramEnd"/>
      <w:r>
        <w:rPr>
          <w:rFonts w:ascii="Times" w:hAnsi="Times"/>
          <w:color w:val="000000"/>
        </w:rPr>
        <w:t xml:space="preserve"> 82</w:t>
      </w:r>
    </w:p>
    <w:p w14:paraId="323F38D3"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6.10</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VSUP+Grid</w:t>
      </w:r>
      <w:proofErr w:type="spellEnd"/>
      <w:r>
        <w:rPr>
          <w:rFonts w:eastAsiaTheme="minorHAnsi"/>
          <w:lang w:val="en-GB" w:eastAsia="en-US"/>
        </w:rPr>
        <w:t xml:space="preserve"> </w:t>
      </w:r>
      <w:r>
        <w:rPr>
          <w:rFonts w:ascii="Times" w:hAnsi="Times"/>
          <w:color w:val="000000"/>
        </w:rPr>
        <w:t>............. 82</w:t>
      </w:r>
    </w:p>
    <w:p w14:paraId="3E73B55E"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6.11</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83</w:t>
      </w:r>
    </w:p>
    <w:p w14:paraId="7801B242"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6.12</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83</w:t>
      </w:r>
    </w:p>
    <w:p w14:paraId="74208961"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6.13</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86</w:t>
      </w:r>
    </w:p>
    <w:p w14:paraId="1F4354BD"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89</w:t>
      </w:r>
    </w:p>
    <w:p w14:paraId="75168BEE"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90</w:t>
      </w:r>
    </w:p>
    <w:p w14:paraId="7D032F48"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92</w:t>
      </w:r>
    </w:p>
    <w:p w14:paraId="7E39C6E0" w14:textId="77777777" w:rsidR="00342792" w:rsidRDefault="00342792" w:rsidP="00342792">
      <w:pPr>
        <w:spacing w:line="360" w:lineRule="auto"/>
        <w:ind w:firstLine="720"/>
        <w:rPr>
          <w:rFonts w:ascii="Times" w:hAnsi="Times"/>
          <w:color w:val="000000" w:themeColor="text1"/>
          <w:lang w:val="en-US"/>
        </w:rPr>
      </w:pPr>
      <w:r w:rsidRPr="007452FE">
        <w:rPr>
          <w:rFonts w:ascii="Times" w:hAnsi="Times"/>
          <w:color w:val="000000" w:themeColor="text1"/>
          <w:lang w:val="fr-FR"/>
        </w:rPr>
        <w:t>Figure 7.4</w:t>
      </w:r>
      <w:r w:rsidRPr="007452FE">
        <w:rPr>
          <w:rFonts w:ascii="Times" w:hAnsi="Times"/>
          <w:color w:val="000000" w:themeColor="text1"/>
          <w:lang w:val="fr-FR"/>
        </w:rPr>
        <w:tab/>
      </w:r>
      <w:r w:rsidRPr="007452FE">
        <w:rPr>
          <w:color w:val="000000" w:themeColor="text1"/>
          <w:lang w:val="fr-FR"/>
        </w:rPr>
        <w:t>Normal Distributions CA vs VSUP</w:t>
      </w:r>
      <w:r w:rsidRPr="007452FE">
        <w:rPr>
          <w:rFonts w:ascii="Times" w:hAnsi="Times"/>
          <w:color w:val="000000"/>
          <w:lang w:val="fr-FR"/>
        </w:rPr>
        <w:t>...…</w:t>
      </w:r>
      <w:proofErr w:type="gramStart"/>
      <w:r w:rsidRPr="007452FE">
        <w:rPr>
          <w:rFonts w:ascii="Times" w:hAnsi="Times"/>
          <w:color w:val="000000"/>
          <w:lang w:val="fr-FR"/>
        </w:rPr>
        <w:t>...…</w:t>
      </w:r>
      <w:r>
        <w:rPr>
          <w:rFonts w:ascii="Times" w:hAnsi="Times"/>
          <w:color w:val="000000"/>
          <w:lang w:val="fr-FR"/>
        </w:rPr>
        <w:t>.</w:t>
      </w:r>
      <w:proofErr w:type="gramEnd"/>
      <w:r>
        <w:rPr>
          <w:rFonts w:ascii="Times" w:hAnsi="Times"/>
          <w:color w:val="000000"/>
          <w:lang w:val="fr-FR"/>
        </w:rPr>
        <w:t>.</w:t>
      </w:r>
      <w:r w:rsidRPr="007452FE">
        <w:rPr>
          <w:rFonts w:ascii="Times" w:hAnsi="Times"/>
          <w:color w:val="000000"/>
          <w:lang w:val="fr-FR"/>
        </w:rPr>
        <w:t xml:space="preserve">………..…………..… </w:t>
      </w:r>
      <w:r>
        <w:rPr>
          <w:rFonts w:ascii="Times" w:hAnsi="Times"/>
          <w:color w:val="000000"/>
        </w:rPr>
        <w:t>93</w:t>
      </w:r>
    </w:p>
    <w:p w14:paraId="098F8AF8"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w:t>
      </w:r>
      <w:proofErr w:type="gramStart"/>
      <w:r>
        <w:rPr>
          <w:rFonts w:ascii="Times" w:hAnsi="Times"/>
          <w:color w:val="000000"/>
        </w:rPr>
        <w:t>…..</w:t>
      </w:r>
      <w:proofErr w:type="gramEnd"/>
      <w:r>
        <w:rPr>
          <w:rFonts w:ascii="Times" w:hAnsi="Times"/>
          <w:color w:val="000000"/>
        </w:rPr>
        <w:t>………….......… 94</w:t>
      </w:r>
    </w:p>
    <w:p w14:paraId="62D30EDA"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96</w:t>
      </w:r>
    </w:p>
    <w:p w14:paraId="55EDBB54"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w:t>
      </w:r>
      <w:proofErr w:type="gramStart"/>
      <w:r>
        <w:rPr>
          <w:color w:val="000000" w:themeColor="text1"/>
        </w:rPr>
        <w:t>…..</w:t>
      </w:r>
      <w:proofErr w:type="gramEnd"/>
      <w:r>
        <w:rPr>
          <w:color w:val="000000" w:themeColor="text1"/>
        </w:rPr>
        <w:t>………….……. 98</w:t>
      </w:r>
    </w:p>
    <w:p w14:paraId="1C386234"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r>
        <w:rPr>
          <w:rFonts w:ascii="Times" w:hAnsi="Times"/>
          <w:color w:val="000000" w:themeColor="text1"/>
          <w:lang w:val="en-US"/>
        </w:rPr>
        <w:t>…………….……. 130</w:t>
      </w:r>
    </w:p>
    <w:p w14:paraId="3A1C32D1" w14:textId="77777777" w:rsidR="00342792" w:rsidRDefault="00342792" w:rsidP="00342792">
      <w:pPr>
        <w:spacing w:line="360" w:lineRule="auto"/>
      </w:pPr>
      <w:r>
        <w:rPr>
          <w:rFonts w:ascii="Times" w:hAnsi="Times"/>
          <w:color w:val="000000" w:themeColor="text1"/>
          <w:lang w:val="en-US"/>
        </w:rPr>
        <w:tab/>
      </w:r>
      <w:r w:rsidRPr="007452FE">
        <w:rPr>
          <w:rFonts w:ascii="Times" w:hAnsi="Times"/>
          <w:color w:val="000000" w:themeColor="text1"/>
          <w:lang w:val="fr-FR"/>
        </w:rPr>
        <w:t>Figure E.2</w:t>
      </w:r>
      <w:r w:rsidRPr="007452FE">
        <w:rPr>
          <w:rFonts w:ascii="Times" w:hAnsi="Times"/>
          <w:color w:val="000000" w:themeColor="text1"/>
          <w:lang w:val="fr-FR"/>
        </w:rPr>
        <w:tab/>
      </w:r>
      <w:r w:rsidRPr="007452FE">
        <w:rPr>
          <w:lang w:val="fr-FR"/>
        </w:rPr>
        <w:t>Questionnaire Email Screen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xml:space="preserve">….. </w:t>
      </w:r>
      <w:r>
        <w:t>131</w:t>
      </w:r>
    </w:p>
    <w:p w14:paraId="66D6522B" w14:textId="77777777" w:rsidR="00342792" w:rsidRDefault="00342792" w:rsidP="00342792">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proofErr w:type="gramStart"/>
      <w:r>
        <w:t>…..</w:t>
      </w:r>
      <w:proofErr w:type="gramEnd"/>
      <w:r>
        <w:t>……………….…….. 132</w:t>
      </w:r>
    </w:p>
    <w:p w14:paraId="471B1815" w14:textId="77777777" w:rsidR="00342792" w:rsidRPr="007452FE" w:rsidRDefault="00342792" w:rsidP="00342792">
      <w:pPr>
        <w:spacing w:line="360" w:lineRule="auto"/>
        <w:rPr>
          <w:lang w:val="fr-FR"/>
        </w:rPr>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proofErr w:type="gramEnd"/>
      <w:r>
        <w:t xml:space="preserve">……………….….. </w:t>
      </w:r>
      <w:r w:rsidRPr="007452FE">
        <w:rPr>
          <w:lang w:val="fr-FR"/>
        </w:rPr>
        <w:t>1</w:t>
      </w:r>
      <w:r>
        <w:rPr>
          <w:lang w:val="fr-FR"/>
        </w:rPr>
        <w:t>32</w:t>
      </w:r>
    </w:p>
    <w:p w14:paraId="7577BD02" w14:textId="77777777" w:rsidR="00342792" w:rsidRPr="007452FE" w:rsidRDefault="00342792" w:rsidP="00342792">
      <w:pPr>
        <w:spacing w:line="360" w:lineRule="auto"/>
        <w:rPr>
          <w:lang w:val="fr-FR"/>
        </w:rPr>
      </w:pPr>
      <w:r w:rsidRPr="007452FE">
        <w:rPr>
          <w:lang w:val="fr-FR"/>
        </w:rPr>
        <w:tab/>
        <w:t xml:space="preserve">Figure </w:t>
      </w:r>
      <w:r w:rsidRPr="007452FE">
        <w:rPr>
          <w:rFonts w:ascii="Times" w:hAnsi="Times"/>
          <w:color w:val="000000" w:themeColor="text1"/>
          <w:lang w:val="fr-FR"/>
        </w:rPr>
        <w:t>E</w:t>
      </w:r>
      <w:r w:rsidRPr="007452FE">
        <w:rPr>
          <w:lang w:val="fr-FR"/>
        </w:rPr>
        <w:t>.5</w:t>
      </w:r>
      <w:r w:rsidRPr="007452FE">
        <w:rPr>
          <w:lang w:val="fr-FR"/>
        </w:rPr>
        <w:tab/>
      </w:r>
      <w:proofErr w:type="spellStart"/>
      <w:r w:rsidRPr="007452FE">
        <w:rPr>
          <w:lang w:val="fr-FR"/>
        </w:rPr>
        <w:t>Sample</w:t>
      </w:r>
      <w:proofErr w:type="spellEnd"/>
      <w:r w:rsidRPr="007452FE">
        <w:rPr>
          <w:lang w:val="fr-FR"/>
        </w:rPr>
        <w:t xml:space="preserve"> Question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w:t>
      </w:r>
      <w:r>
        <w:rPr>
          <w:lang w:val="fr-FR"/>
        </w:rPr>
        <w:t>33</w:t>
      </w:r>
    </w:p>
    <w:p w14:paraId="0D9AFEB3" w14:textId="77777777" w:rsidR="00342792" w:rsidRPr="007452FE" w:rsidRDefault="00342792" w:rsidP="00342792">
      <w:pPr>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.6</w:t>
      </w:r>
      <w:r w:rsidRPr="007452FE">
        <w:rPr>
          <w:lang w:val="fr-FR"/>
        </w:rPr>
        <w:tab/>
      </w:r>
      <w:r w:rsidRPr="007452FE">
        <w:rPr>
          <w:color w:val="000000" w:themeColor="text1"/>
          <w:lang w:val="fr-FR"/>
        </w:rPr>
        <w:t>Question-</w:t>
      </w:r>
      <w:proofErr w:type="spellStart"/>
      <w:r w:rsidRPr="007452FE">
        <w:rPr>
          <w:color w:val="000000" w:themeColor="text1"/>
          <w:lang w:val="fr-FR"/>
        </w:rPr>
        <w:t>Answer</w:t>
      </w:r>
      <w:proofErr w:type="spellEnd"/>
      <w:r w:rsidRPr="007452FE">
        <w:rPr>
          <w:color w:val="000000" w:themeColor="text1"/>
          <w:lang w:val="fr-FR"/>
        </w:rPr>
        <w:t xml:space="preserve"> Identification </w:t>
      </w:r>
      <w:proofErr w:type="gramStart"/>
      <w:r w:rsidRPr="007452FE">
        <w:rPr>
          <w:color w:val="000000" w:themeColor="text1"/>
          <w:lang w:val="fr-FR"/>
        </w:rPr>
        <w:t>on  CA</w:t>
      </w:r>
      <w:proofErr w:type="gramEnd"/>
      <w:r w:rsidRPr="007452FE">
        <w:rPr>
          <w:color w:val="000000" w:themeColor="text1"/>
          <w:lang w:val="fr-FR"/>
        </w:rPr>
        <w:t xml:space="preserve"> + Bubble …</w:t>
      </w:r>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4</w:t>
      </w:r>
    </w:p>
    <w:p w14:paraId="0E29CE01" w14:textId="77777777" w:rsidR="00342792" w:rsidRPr="007452FE" w:rsidRDefault="00342792" w:rsidP="00342792">
      <w:pPr>
        <w:spacing w:line="360" w:lineRule="auto"/>
        <w:rPr>
          <w:lang w:val="fr-FR"/>
        </w:rPr>
      </w:pPr>
      <w:r w:rsidRPr="007452FE">
        <w:rPr>
          <w:rFonts w:ascii="Times" w:hAnsi="Times"/>
          <w:color w:val="000000" w:themeColor="text1"/>
          <w:lang w:val="fr-FR"/>
        </w:rPr>
        <w:tab/>
        <w:t xml:space="preserve">Figure E.7 </w:t>
      </w:r>
      <w:r w:rsidRPr="007452FE">
        <w:rPr>
          <w:rFonts w:ascii="Times" w:hAnsi="Times"/>
          <w:color w:val="000000" w:themeColor="text1"/>
          <w:lang w:val="fr-FR"/>
        </w:rPr>
        <w:tab/>
      </w:r>
      <w:r w:rsidRPr="007452FE">
        <w:rPr>
          <w:lang w:val="fr-FR"/>
        </w:rPr>
        <w:t>CA + Bubble Questionnaire UI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13</w:t>
      </w:r>
      <w:r>
        <w:rPr>
          <w:lang w:val="fr-FR"/>
        </w:rPr>
        <w:t>5</w:t>
      </w:r>
    </w:p>
    <w:p w14:paraId="74D0BFF2" w14:textId="77777777" w:rsidR="00342792" w:rsidRPr="007452FE" w:rsidRDefault="00342792" w:rsidP="00342792">
      <w:pPr>
        <w:spacing w:line="360" w:lineRule="auto"/>
        <w:rPr>
          <w:color w:val="000000" w:themeColor="text1"/>
          <w:lang w:val="fr-FR"/>
        </w:rPr>
      </w:pPr>
      <w:r w:rsidRPr="007452FE">
        <w:rPr>
          <w:lang w:val="fr-FR"/>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Questions on CA + Bubble …………………………</w:t>
      </w:r>
      <w:r>
        <w:rPr>
          <w:color w:val="000000" w:themeColor="text1"/>
          <w:lang w:val="fr-FR"/>
        </w:rPr>
        <w:t>…</w:t>
      </w:r>
      <w:r w:rsidRPr="00D239DC">
        <w:rPr>
          <w:color w:val="000000" w:themeColor="text1"/>
          <w:lang w:val="fr-FR"/>
        </w:rPr>
        <w:t>……</w:t>
      </w:r>
      <w:proofErr w:type="gramStart"/>
      <w:r w:rsidRPr="00D239DC">
        <w:rPr>
          <w:color w:val="000000" w:themeColor="text1"/>
          <w:lang w:val="fr-FR"/>
        </w:rPr>
        <w:t>…….</w:t>
      </w:r>
      <w:proofErr w:type="gramEnd"/>
      <w:r w:rsidRPr="00D239DC">
        <w:rPr>
          <w:color w:val="000000" w:themeColor="text1"/>
          <w:lang w:val="fr-FR"/>
        </w:rPr>
        <w:t xml:space="preserve">. </w:t>
      </w:r>
      <w:r w:rsidRPr="007452FE">
        <w:rPr>
          <w:color w:val="000000" w:themeColor="text1"/>
          <w:lang w:val="fr-FR"/>
        </w:rPr>
        <w:t>13</w:t>
      </w:r>
      <w:r>
        <w:rPr>
          <w:color w:val="000000" w:themeColor="text1"/>
          <w:lang w:val="fr-FR"/>
        </w:rPr>
        <w:t>6</w:t>
      </w:r>
    </w:p>
    <w:p w14:paraId="0760A0FA" w14:textId="77777777" w:rsidR="00342792" w:rsidRPr="007452FE" w:rsidRDefault="00342792" w:rsidP="00342792">
      <w:pPr>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.9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Bubble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7</w:t>
      </w:r>
    </w:p>
    <w:p w14:paraId="210C4641"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.10</w:t>
      </w:r>
      <w:r w:rsidRPr="007452FE">
        <w:rPr>
          <w:color w:val="000000" w:themeColor="text1"/>
          <w:lang w:val="fr-FR"/>
        </w:rPr>
        <w:tab/>
      </w:r>
      <w:r w:rsidRPr="007452FE">
        <w:rPr>
          <w:lang w:val="fr-FR"/>
        </w:rPr>
        <w:t xml:space="preserve">VSUP + Bubble </w:t>
      </w:r>
      <w:r w:rsidRPr="007452FE">
        <w:rPr>
          <w:color w:val="000000" w:themeColor="text1"/>
          <w:lang w:val="fr-FR"/>
        </w:rPr>
        <w:t>Questionnaire UI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8</w:t>
      </w:r>
      <w:r w:rsidRPr="007452FE">
        <w:rPr>
          <w:color w:val="000000" w:themeColor="text1"/>
          <w:lang w:val="fr-FR"/>
        </w:rPr>
        <w:tab/>
      </w:r>
    </w:p>
    <w:p w14:paraId="6EEFDE43"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.11</w:t>
      </w:r>
      <w:r w:rsidRPr="007452FE">
        <w:rPr>
          <w:color w:val="000000" w:themeColor="text1"/>
          <w:lang w:val="fr-FR"/>
        </w:rPr>
        <w:tab/>
      </w:r>
      <w:r w:rsidRPr="007452FE">
        <w:rPr>
          <w:rFonts w:ascii="Times" w:hAnsi="Times"/>
          <w:lang w:val="fr-FR"/>
        </w:rPr>
        <w:t>Questions on VSUP + Bubble ……………………</w:t>
      </w:r>
      <w:proofErr w:type="gramStart"/>
      <w:r w:rsidRPr="007452FE">
        <w:rPr>
          <w:rFonts w:ascii="Times" w:hAnsi="Times"/>
          <w:lang w:val="fr-FR"/>
        </w:rPr>
        <w:t>……</w:t>
      </w:r>
      <w:r>
        <w:rPr>
          <w:rFonts w:ascii="Times" w:hAnsi="Times"/>
          <w:lang w:val="fr-FR"/>
        </w:rPr>
        <w:t>.</w:t>
      </w:r>
      <w:proofErr w:type="gramEnd"/>
      <w:r>
        <w:rPr>
          <w:rFonts w:ascii="Times" w:hAnsi="Times"/>
          <w:lang w:val="fr-FR"/>
        </w:rPr>
        <w:t>.</w:t>
      </w:r>
      <w:r w:rsidRPr="007452FE">
        <w:rPr>
          <w:rFonts w:ascii="Times" w:hAnsi="Times"/>
          <w:lang w:val="fr-FR"/>
        </w:rPr>
        <w:t>……</w:t>
      </w:r>
      <w:r>
        <w:rPr>
          <w:rFonts w:ascii="Times" w:hAnsi="Times"/>
          <w:lang w:val="fr-FR"/>
        </w:rPr>
        <w:t>..…</w:t>
      </w:r>
      <w:r w:rsidRPr="007452FE">
        <w:rPr>
          <w:rFonts w:ascii="Times" w:hAnsi="Times"/>
          <w:lang w:val="fr-FR"/>
        </w:rPr>
        <w:t>.. 13</w:t>
      </w:r>
      <w:r>
        <w:rPr>
          <w:rFonts w:ascii="Times" w:hAnsi="Times"/>
          <w:lang w:val="fr-FR"/>
        </w:rPr>
        <w:t>9</w:t>
      </w:r>
    </w:p>
    <w:p w14:paraId="032EA874"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.12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CA + </w:t>
      </w:r>
      <w:proofErr w:type="spellStart"/>
      <w:r w:rsidRPr="007452FE">
        <w:rPr>
          <w:color w:val="000000" w:themeColor="text1"/>
          <w:lang w:val="fr-FR"/>
        </w:rPr>
        <w:t>Grid</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w:t>
      </w:r>
      <w:r>
        <w:rPr>
          <w:color w:val="000000" w:themeColor="text1"/>
          <w:lang w:val="fr-FR"/>
        </w:rPr>
        <w:t>40</w:t>
      </w:r>
    </w:p>
    <w:p w14:paraId="30012436"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.13</w:t>
      </w:r>
      <w:r w:rsidRPr="007452FE">
        <w:rPr>
          <w:color w:val="000000" w:themeColor="text1"/>
          <w:lang w:val="fr-FR"/>
        </w:rPr>
        <w:tab/>
      </w:r>
      <w:r w:rsidRPr="007452FE">
        <w:rPr>
          <w:lang w:val="fr-FR"/>
        </w:rPr>
        <w:t xml:space="preserve">CA + </w:t>
      </w:r>
      <w:proofErr w:type="spellStart"/>
      <w:r w:rsidRPr="007452FE">
        <w:rPr>
          <w:lang w:val="fr-FR"/>
        </w:rPr>
        <w:t>Grid</w:t>
      </w:r>
      <w:proofErr w:type="spellEnd"/>
      <w:r w:rsidRPr="007452FE">
        <w:rPr>
          <w:lang w:val="fr-FR"/>
        </w:rPr>
        <w:t xml:space="preserve"> Questionnaire UI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w:t>
      </w:r>
      <w:r>
        <w:rPr>
          <w:lang w:val="fr-FR"/>
        </w:rPr>
        <w:t>41</w:t>
      </w:r>
    </w:p>
    <w:p w14:paraId="36D6FCB1"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.14</w:t>
      </w:r>
      <w:r w:rsidRPr="007452FE">
        <w:rPr>
          <w:lang w:val="fr-FR"/>
        </w:rPr>
        <w:tab/>
      </w:r>
      <w:r w:rsidRPr="007452FE">
        <w:rPr>
          <w:color w:val="000000" w:themeColor="text1"/>
          <w:lang w:val="fr-FR"/>
        </w:rPr>
        <w:t xml:space="preserve">Questions on CA + </w:t>
      </w:r>
      <w:proofErr w:type="spellStart"/>
      <w:r w:rsidRPr="007452FE">
        <w:rPr>
          <w:color w:val="000000" w:themeColor="text1"/>
          <w:lang w:val="fr-FR"/>
        </w:rPr>
        <w:t>Grid</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……...1</w:t>
      </w:r>
      <w:r>
        <w:rPr>
          <w:color w:val="000000" w:themeColor="text1"/>
          <w:lang w:val="fr-FR"/>
        </w:rPr>
        <w:t>42</w:t>
      </w:r>
    </w:p>
    <w:p w14:paraId="70A8F14F"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.15</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w:t>
      </w:r>
      <w:proofErr w:type="spellStart"/>
      <w:r w:rsidRPr="007452FE">
        <w:rPr>
          <w:color w:val="000000" w:themeColor="text1"/>
          <w:lang w:val="fr-FR"/>
        </w:rPr>
        <w:t>Grid</w:t>
      </w:r>
      <w:proofErr w:type="spellEnd"/>
      <w:r w:rsidRPr="007452FE">
        <w:rPr>
          <w:color w:val="000000" w:themeColor="text1"/>
          <w:lang w:val="fr-FR"/>
        </w:rPr>
        <w:t xml:space="preserve"> ………</w:t>
      </w:r>
      <w:r>
        <w:rPr>
          <w:color w:val="000000" w:themeColor="text1"/>
          <w:lang w:val="fr-FR"/>
        </w:rPr>
        <w:t>…</w:t>
      </w:r>
      <w:r w:rsidRPr="007452FE">
        <w:rPr>
          <w:color w:val="000000" w:themeColor="text1"/>
          <w:lang w:val="fr-FR"/>
        </w:rPr>
        <w:t>……... 1</w:t>
      </w:r>
      <w:r>
        <w:rPr>
          <w:color w:val="000000" w:themeColor="text1"/>
          <w:lang w:val="fr-FR"/>
        </w:rPr>
        <w:t>43</w:t>
      </w:r>
    </w:p>
    <w:p w14:paraId="1C3E49D4"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lastRenderedPageBreak/>
        <w:tab/>
        <w:t xml:space="preserve">Figure </w:t>
      </w:r>
      <w:r w:rsidRPr="007452FE">
        <w:rPr>
          <w:rFonts w:ascii="Times" w:hAnsi="Times"/>
          <w:color w:val="000000" w:themeColor="text1"/>
          <w:lang w:val="fr-FR"/>
        </w:rPr>
        <w:t>E</w:t>
      </w:r>
      <w:r w:rsidRPr="007452FE">
        <w:rPr>
          <w:color w:val="000000" w:themeColor="text1"/>
          <w:lang w:val="fr-FR"/>
        </w:rPr>
        <w:t xml:space="preserve">.16 </w:t>
      </w:r>
      <w:r w:rsidRPr="007452FE">
        <w:rPr>
          <w:color w:val="000000" w:themeColor="text1"/>
          <w:lang w:val="fr-FR"/>
        </w:rPr>
        <w:tab/>
      </w:r>
      <w:r w:rsidRPr="007452FE">
        <w:rPr>
          <w:lang w:val="fr-FR"/>
        </w:rPr>
        <w:t xml:space="preserve">VSUP + </w:t>
      </w:r>
      <w:proofErr w:type="spellStart"/>
      <w:r w:rsidRPr="007452FE">
        <w:rPr>
          <w:lang w:val="fr-FR"/>
        </w:rPr>
        <w:t>Grid</w:t>
      </w:r>
      <w:proofErr w:type="spellEnd"/>
      <w:r w:rsidRPr="007452FE">
        <w:rPr>
          <w:lang w:val="fr-FR"/>
        </w:rPr>
        <w:t xml:space="preserve"> Questionnaire UI ……………</w:t>
      </w:r>
      <w:proofErr w:type="gramStart"/>
      <w:r w:rsidRPr="007452FE">
        <w:rPr>
          <w:lang w:val="fr-FR"/>
        </w:rPr>
        <w:t>…</w:t>
      </w:r>
      <w:r>
        <w:rPr>
          <w:lang w:val="fr-FR"/>
        </w:rPr>
        <w:t>….</w:t>
      </w:r>
      <w:proofErr w:type="gramEnd"/>
      <w:r w:rsidRPr="007452FE">
        <w:rPr>
          <w:lang w:val="fr-FR"/>
        </w:rPr>
        <w:t>……</w:t>
      </w:r>
      <w:r>
        <w:rPr>
          <w:lang w:val="fr-FR"/>
        </w:rPr>
        <w:t>...</w:t>
      </w:r>
      <w:r w:rsidRPr="007452FE">
        <w:rPr>
          <w:lang w:val="fr-FR"/>
        </w:rPr>
        <w:t>………... 14</w:t>
      </w:r>
      <w:r>
        <w:rPr>
          <w:lang w:val="fr-FR"/>
        </w:rPr>
        <w:t>4</w:t>
      </w:r>
    </w:p>
    <w:p w14:paraId="1CA313AC" w14:textId="77777777" w:rsidR="00342792"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sidRPr="007452FE">
        <w:rPr>
          <w:color w:val="000000" w:themeColor="text1"/>
          <w:lang w:val="fr-FR"/>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w:t>
      </w:r>
      <w:proofErr w:type="spellStart"/>
      <w:r w:rsidRPr="00D239DC">
        <w:rPr>
          <w:color w:val="000000" w:themeColor="text1"/>
          <w:lang w:val="fr-FR"/>
        </w:rPr>
        <w:t>Grid</w:t>
      </w:r>
      <w:proofErr w:type="spellEnd"/>
      <w:r w:rsidRPr="00D239DC">
        <w:rPr>
          <w:color w:val="000000" w:themeColor="text1"/>
          <w:lang w:val="fr-FR"/>
        </w:rPr>
        <w:t xml:space="preserve"> ……………………</w:t>
      </w:r>
      <w:proofErr w:type="gramStart"/>
      <w:r w:rsidRPr="00D239DC">
        <w:rPr>
          <w:color w:val="000000" w:themeColor="text1"/>
          <w:lang w:val="fr-FR"/>
        </w:rPr>
        <w:t>……</w:t>
      </w:r>
      <w:r>
        <w:rPr>
          <w:color w:val="000000" w:themeColor="text1"/>
          <w:lang w:val="fr-FR"/>
        </w:rPr>
        <w:t>.</w:t>
      </w:r>
      <w:proofErr w:type="gramEnd"/>
      <w:r>
        <w:rPr>
          <w:color w:val="000000" w:themeColor="text1"/>
          <w:lang w:val="fr-FR"/>
        </w:rPr>
        <w:t>.</w:t>
      </w:r>
      <w:r w:rsidRPr="00D239DC">
        <w:rPr>
          <w:color w:val="000000" w:themeColor="text1"/>
          <w:lang w:val="fr-FR"/>
        </w:rPr>
        <w:t>…</w:t>
      </w:r>
      <w:r>
        <w:rPr>
          <w:color w:val="000000" w:themeColor="text1"/>
          <w:lang w:val="fr-FR"/>
        </w:rPr>
        <w:t>.</w:t>
      </w:r>
      <w:r w:rsidRPr="00D239DC">
        <w:rPr>
          <w:color w:val="000000" w:themeColor="text1"/>
          <w:lang w:val="fr-FR"/>
        </w:rPr>
        <w:t>…</w:t>
      </w:r>
      <w:r>
        <w:rPr>
          <w:color w:val="000000" w:themeColor="text1"/>
          <w:lang w:val="fr-FR"/>
        </w:rPr>
        <w:t>.</w:t>
      </w:r>
      <w:r w:rsidRPr="00D239DC">
        <w:rPr>
          <w:color w:val="000000" w:themeColor="text1"/>
          <w:lang w:val="fr-FR"/>
        </w:rPr>
        <w:t xml:space="preserve">…….. </w:t>
      </w:r>
      <w:r>
        <w:rPr>
          <w:color w:val="000000" w:themeColor="text1"/>
        </w:rPr>
        <w:t>145</w:t>
      </w:r>
    </w:p>
    <w:p w14:paraId="3736762A" w14:textId="77777777" w:rsidR="00342792"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r w:rsidRPr="00A21577">
        <w:rPr>
          <w:color w:val="000000" w:themeColor="text1"/>
        </w:rPr>
        <w:t>…</w:t>
      </w:r>
      <w:r>
        <w:rPr>
          <w:color w:val="000000" w:themeColor="text1"/>
        </w:rPr>
        <w:t>…</w:t>
      </w:r>
      <w:r w:rsidRPr="00A21577">
        <w:rPr>
          <w:color w:val="000000" w:themeColor="text1"/>
        </w:rPr>
        <w:t>…</w:t>
      </w:r>
      <w:r>
        <w:rPr>
          <w:color w:val="000000" w:themeColor="text1"/>
        </w:rPr>
        <w:t>…</w:t>
      </w:r>
      <w:proofErr w:type="gramStart"/>
      <w:r>
        <w:rPr>
          <w:color w:val="000000" w:themeColor="text1"/>
        </w:rPr>
        <w:t>…..</w:t>
      </w:r>
      <w:proofErr w:type="gramEnd"/>
      <w:r>
        <w:rPr>
          <w:color w:val="000000" w:themeColor="text1"/>
        </w:rPr>
        <w:t xml:space="preserve"> 154</w:t>
      </w:r>
    </w:p>
    <w:p w14:paraId="3F600A71" w14:textId="77777777" w:rsidR="00342792" w:rsidRDefault="00342792" w:rsidP="00342792">
      <w:pPr>
        <w:spacing w:line="360" w:lineRule="auto"/>
      </w:pPr>
    </w:p>
    <w:p w14:paraId="627D5B14" w14:textId="77777777" w:rsidR="00342792" w:rsidRDefault="00342792" w:rsidP="00342792">
      <w:pPr>
        <w:spacing w:line="360" w:lineRule="auto"/>
        <w:rPr>
          <w:rFonts w:ascii="Times" w:hAnsi="Times"/>
          <w:color w:val="000000" w:themeColor="text1"/>
          <w:lang w:val="en-US"/>
        </w:rPr>
      </w:pPr>
      <w:r>
        <w:tab/>
      </w:r>
    </w:p>
    <w:p w14:paraId="7E1BF9C9" w14:textId="77777777" w:rsidR="00342792" w:rsidRDefault="00342792" w:rsidP="00342792">
      <w:pPr>
        <w:rPr>
          <w:rFonts w:ascii="Times" w:hAnsi="Times"/>
          <w:b/>
          <w:bCs/>
          <w:color w:val="000000" w:themeColor="text1"/>
          <w:lang w:val="en-US"/>
        </w:rPr>
      </w:pPr>
      <w:r>
        <w:rPr>
          <w:rFonts w:ascii="Times" w:hAnsi="Times"/>
          <w:b/>
          <w:bCs/>
          <w:color w:val="000000" w:themeColor="text1"/>
          <w:lang w:val="en-US"/>
        </w:rPr>
        <w:br w:type="page"/>
      </w:r>
    </w:p>
    <w:p w14:paraId="124A86F6" w14:textId="77777777" w:rsidR="00342792" w:rsidRPr="004343E7" w:rsidRDefault="00342792" w:rsidP="00342792">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5028576B" w14:textId="77777777" w:rsidR="00342792" w:rsidRPr="00AC4779" w:rsidRDefault="00342792" w:rsidP="00342792">
      <w:pPr>
        <w:rPr>
          <w:rFonts w:ascii="Times" w:hAnsi="Times"/>
          <w:color w:val="000000" w:themeColor="text1"/>
          <w:lang w:val="en-US"/>
        </w:rPr>
      </w:pPr>
      <w:r>
        <w:rPr>
          <w:rFonts w:ascii="Times" w:hAnsi="Times"/>
          <w:color w:val="000000" w:themeColor="text1"/>
          <w:lang w:val="en-US"/>
        </w:rPr>
        <w:tab/>
      </w:r>
    </w:p>
    <w:p w14:paraId="36AE8BB9" w14:textId="77777777" w:rsidR="00342792" w:rsidRPr="007452FE"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sidRPr="007452FE">
        <w:rPr>
          <w:rFonts w:ascii="Times" w:hAnsi="Times"/>
          <w:color w:val="000000" w:themeColor="text1"/>
        </w:rPr>
        <w:t>3</w:t>
      </w:r>
      <w:r>
        <w:rPr>
          <w:rFonts w:ascii="Times" w:hAnsi="Times"/>
          <w:color w:val="000000" w:themeColor="text1"/>
        </w:rPr>
        <w:t>6</w:t>
      </w:r>
    </w:p>
    <w:p w14:paraId="6133089A" w14:textId="77777777" w:rsidR="00342792" w:rsidRPr="007452FE" w:rsidRDefault="00342792" w:rsidP="00342792">
      <w:pPr>
        <w:autoSpaceDE w:val="0"/>
        <w:autoSpaceDN w:val="0"/>
        <w:adjustRightInd w:val="0"/>
        <w:spacing w:line="360" w:lineRule="auto"/>
        <w:rPr>
          <w:color w:val="000000" w:themeColor="text1"/>
          <w:lang w:val="es-ES"/>
        </w:rPr>
      </w:pPr>
      <w:r w:rsidRPr="007452FE">
        <w:rPr>
          <w:rFonts w:ascii="Times" w:hAnsi="Times"/>
          <w:color w:val="000000" w:themeColor="text1"/>
        </w:rPr>
        <w:tab/>
      </w:r>
      <w:proofErr w:type="spellStart"/>
      <w:r w:rsidRPr="007452FE">
        <w:rPr>
          <w:rFonts w:ascii="Times" w:hAnsi="Times"/>
          <w:color w:val="000000" w:themeColor="text1"/>
          <w:lang w:val="es-ES"/>
        </w:rPr>
        <w:t>Algorithm</w:t>
      </w:r>
      <w:proofErr w:type="spellEnd"/>
      <w:r w:rsidRPr="007452FE">
        <w:rPr>
          <w:rFonts w:ascii="Times" w:hAnsi="Times"/>
          <w:color w:val="000000" w:themeColor="text1"/>
          <w:lang w:val="es-ES"/>
        </w:rPr>
        <w:t xml:space="preserve"> 3.2</w:t>
      </w:r>
      <w:r w:rsidRPr="007452FE">
        <w:rPr>
          <w:rFonts w:ascii="Times" w:hAnsi="Times"/>
          <w:color w:val="000000" w:themeColor="text1"/>
          <w:lang w:val="es-ES"/>
        </w:rPr>
        <w:tab/>
        <w:t xml:space="preserve">    </w:t>
      </w:r>
      <w:r w:rsidRPr="007452FE">
        <w:rPr>
          <w:color w:val="000000" w:themeColor="text1"/>
          <w:lang w:val="es-ES"/>
        </w:rPr>
        <w:t xml:space="preserve">CNN </w:t>
      </w:r>
      <w:proofErr w:type="spellStart"/>
      <w:r w:rsidRPr="007452FE">
        <w:rPr>
          <w:color w:val="000000" w:themeColor="text1"/>
          <w:lang w:val="es-ES"/>
        </w:rPr>
        <w:t>Model</w:t>
      </w:r>
      <w:proofErr w:type="spellEnd"/>
      <w:r w:rsidRPr="007452FE">
        <w:rPr>
          <w:color w:val="000000" w:themeColor="text1"/>
          <w:lang w:val="es-ES"/>
        </w:rPr>
        <w:t xml:space="preserve"> ……………………………………</w:t>
      </w:r>
      <w:proofErr w:type="gramStart"/>
      <w:r w:rsidRPr="007452FE">
        <w:rPr>
          <w:color w:val="000000" w:themeColor="text1"/>
          <w:lang w:val="es-ES"/>
        </w:rPr>
        <w:t>…….</w:t>
      </w:r>
      <w:proofErr w:type="gramEnd"/>
      <w:r w:rsidRPr="007452FE">
        <w:rPr>
          <w:color w:val="000000" w:themeColor="text1"/>
          <w:lang w:val="es-ES"/>
        </w:rPr>
        <w:t>……….. 3</w:t>
      </w:r>
      <w:r>
        <w:rPr>
          <w:color w:val="000000" w:themeColor="text1"/>
          <w:lang w:val="es-ES"/>
        </w:rPr>
        <w:t>8</w:t>
      </w:r>
    </w:p>
    <w:p w14:paraId="7DDDF853" w14:textId="77777777" w:rsidR="00342792" w:rsidRPr="007452FE" w:rsidRDefault="00342792" w:rsidP="00342792">
      <w:pPr>
        <w:spacing w:line="360" w:lineRule="auto"/>
        <w:rPr>
          <w:rFonts w:ascii="Times" w:hAnsi="Times"/>
          <w:color w:val="000000" w:themeColor="text1"/>
          <w:lang w:val="es-ES"/>
        </w:rPr>
      </w:pPr>
      <w:r w:rsidRPr="007452FE">
        <w:rPr>
          <w:color w:val="000000" w:themeColor="text1"/>
          <w:lang w:val="es-ES"/>
        </w:rPr>
        <w:tab/>
      </w:r>
      <w:proofErr w:type="spellStart"/>
      <w:r w:rsidRPr="007452FE">
        <w:rPr>
          <w:color w:val="000000" w:themeColor="text1"/>
          <w:lang w:val="es-ES"/>
        </w:rPr>
        <w:t>Algorithm</w:t>
      </w:r>
      <w:proofErr w:type="spellEnd"/>
      <w:r w:rsidRPr="007452FE">
        <w:rPr>
          <w:color w:val="000000" w:themeColor="text1"/>
          <w:lang w:val="es-ES"/>
        </w:rPr>
        <w:t xml:space="preserve"> 3.3     </w:t>
      </w:r>
      <w:r w:rsidRPr="007452FE">
        <w:rPr>
          <w:rFonts w:ascii="Times" w:hAnsi="Times"/>
          <w:color w:val="000000" w:themeColor="text1"/>
          <w:sz w:val="23"/>
          <w:szCs w:val="23"/>
          <w:shd w:val="clear" w:color="auto" w:fill="FFFFFF"/>
          <w:lang w:val="es-ES"/>
        </w:rPr>
        <w:t xml:space="preserve">LSTM </w:t>
      </w:r>
      <w:proofErr w:type="spellStart"/>
      <w:r w:rsidRPr="007452FE">
        <w:rPr>
          <w:rFonts w:ascii="Times" w:hAnsi="Times"/>
          <w:color w:val="000000" w:themeColor="text1"/>
          <w:lang w:val="es-ES"/>
        </w:rPr>
        <w:t>Model</w:t>
      </w:r>
      <w:proofErr w:type="spellEnd"/>
      <w:r w:rsidRPr="007452FE">
        <w:rPr>
          <w:rFonts w:ascii="Times" w:hAnsi="Times"/>
          <w:color w:val="000000" w:themeColor="text1"/>
          <w:lang w:val="es-ES"/>
        </w:rPr>
        <w:t xml:space="preserve"> …………………………</w:t>
      </w:r>
      <w:r>
        <w:rPr>
          <w:rFonts w:ascii="Times" w:hAnsi="Times"/>
          <w:color w:val="000000" w:themeColor="text1"/>
          <w:lang w:val="es-ES"/>
        </w:rPr>
        <w:t>…</w:t>
      </w:r>
      <w:r w:rsidRPr="007452FE">
        <w:rPr>
          <w:rFonts w:ascii="Times" w:hAnsi="Times"/>
          <w:color w:val="000000" w:themeColor="text1"/>
          <w:lang w:val="es-ES"/>
        </w:rPr>
        <w:t>………</w:t>
      </w:r>
      <w:proofErr w:type="gramStart"/>
      <w:r w:rsidRPr="007452FE">
        <w:rPr>
          <w:rFonts w:ascii="Times" w:hAnsi="Times"/>
          <w:color w:val="000000" w:themeColor="text1"/>
          <w:lang w:val="es-ES"/>
        </w:rPr>
        <w:t>…….</w:t>
      </w:r>
      <w:proofErr w:type="gramEnd"/>
      <w:r w:rsidRPr="007452FE">
        <w:rPr>
          <w:rFonts w:ascii="Times" w:hAnsi="Times"/>
          <w:color w:val="000000" w:themeColor="text1"/>
          <w:lang w:val="es-ES"/>
        </w:rPr>
        <w:t>……….</w:t>
      </w:r>
      <w:r>
        <w:rPr>
          <w:rFonts w:ascii="Times" w:hAnsi="Times"/>
          <w:color w:val="000000" w:themeColor="text1"/>
          <w:lang w:val="es-ES"/>
        </w:rPr>
        <w:t>40</w:t>
      </w:r>
    </w:p>
    <w:p w14:paraId="478C7612" w14:textId="77777777" w:rsidR="00342792" w:rsidRDefault="00342792" w:rsidP="00342792">
      <w:pPr>
        <w:spacing w:line="360" w:lineRule="auto"/>
        <w:rPr>
          <w:rFonts w:ascii="Times" w:hAnsi="Times"/>
          <w:color w:val="000000" w:themeColor="text1"/>
        </w:rPr>
      </w:pPr>
      <w:r w:rsidRPr="007452FE">
        <w:rPr>
          <w:rFonts w:ascii="Times" w:hAnsi="Times"/>
          <w:color w:val="000000" w:themeColor="text1"/>
          <w:lang w:val="es-ES"/>
        </w:rPr>
        <w:tab/>
      </w:r>
      <w:r>
        <w:rPr>
          <w:rFonts w:ascii="Times" w:hAnsi="Times"/>
          <w:color w:val="000000" w:themeColor="text1"/>
          <w:lang w:val="en-US"/>
        </w:rPr>
        <w:t>Algorithm 3.4</w:t>
      </w:r>
      <w:r>
        <w:rPr>
          <w:rFonts w:ascii="Times" w:hAnsi="Times"/>
          <w:color w:val="000000" w:themeColor="text1"/>
          <w:lang w:val="en-US"/>
        </w:rPr>
        <w:tab/>
        <w:t xml:space="preserve">   </w:t>
      </w:r>
      <w:r>
        <w:rPr>
          <w:rFonts w:ascii="Times" w:hAnsi="Times"/>
          <w:color w:val="000000" w:themeColor="text1"/>
        </w:rPr>
        <w:t>ARIMA Model ………………………………………………... 42</w:t>
      </w:r>
    </w:p>
    <w:p w14:paraId="729A7C5C" w14:textId="77777777" w:rsidR="00342792" w:rsidRPr="004343E7" w:rsidRDefault="00342792" w:rsidP="00342792">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42</w:t>
      </w:r>
    </w:p>
    <w:p w14:paraId="2BA1BDE0" w14:textId="77777777" w:rsidR="00342792" w:rsidRDefault="00342792" w:rsidP="00342792">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……………………………………………………43</w:t>
      </w:r>
    </w:p>
    <w:p w14:paraId="76FDF5F1" w14:textId="77777777" w:rsidR="00342792"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roofErr w:type="gramStart"/>
      <w:r>
        <w:rPr>
          <w:rFonts w:ascii="Times" w:hAnsi="Times"/>
          <w:color w:val="000000" w:themeColor="text1"/>
        </w:rPr>
        <w:t>…..</w:t>
      </w:r>
      <w:proofErr w:type="gramEnd"/>
      <w:r>
        <w:rPr>
          <w:rFonts w:ascii="Times" w:hAnsi="Times"/>
          <w:color w:val="000000" w:themeColor="text1"/>
        </w:rPr>
        <w:t>47</w:t>
      </w:r>
    </w:p>
    <w:p w14:paraId="07D107E7" w14:textId="77777777" w:rsidR="00342792"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roofErr w:type="gramStart"/>
      <w:r>
        <w:rPr>
          <w:rFonts w:ascii="Times" w:hAnsi="Times"/>
          <w:color w:val="000000" w:themeColor="text1"/>
        </w:rPr>
        <w:t>…..</w:t>
      </w:r>
      <w:proofErr w:type="gramEnd"/>
      <w:r>
        <w:rPr>
          <w:rFonts w:ascii="Times" w:hAnsi="Times"/>
          <w:color w:val="000000" w:themeColor="text1"/>
        </w:rPr>
        <w:t>52</w:t>
      </w:r>
    </w:p>
    <w:p w14:paraId="7928EB60" w14:textId="77777777" w:rsidR="00342792" w:rsidRDefault="00342792" w:rsidP="00342792">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………………………………………………52</w:t>
      </w:r>
    </w:p>
    <w:p w14:paraId="31DAC680" w14:textId="77777777" w:rsidR="00342792" w:rsidRPr="00BB7AB3" w:rsidRDefault="00342792" w:rsidP="00342792">
      <w:pPr>
        <w:autoSpaceDE w:val="0"/>
        <w:autoSpaceDN w:val="0"/>
        <w:adjustRightInd w:val="0"/>
        <w:spacing w:line="360" w:lineRule="auto"/>
        <w:jc w:val="both"/>
        <w:rPr>
          <w:rFonts w:ascii="Times" w:hAnsi="Times"/>
          <w:color w:val="000000" w:themeColor="text1"/>
          <w:sz w:val="23"/>
          <w:szCs w:val="23"/>
          <w:shd w:val="clear" w:color="auto" w:fill="FFFFFF"/>
          <w:lang w:val="en-US"/>
        </w:rPr>
      </w:pPr>
    </w:p>
    <w:p w14:paraId="4A824EDC" w14:textId="77777777" w:rsidR="009F7AA2" w:rsidRDefault="009F7AA2" w:rsidP="009F7AA2">
      <w:pPr>
        <w:spacing w:line="360" w:lineRule="auto"/>
        <w:jc w:val="both"/>
        <w:rPr>
          <w:rFonts w:ascii="Times" w:hAnsi="Times"/>
          <w:color w:val="000000" w:themeColor="text1"/>
          <w:sz w:val="23"/>
          <w:szCs w:val="23"/>
          <w:shd w:val="clear" w:color="auto" w:fill="FFFFFF"/>
          <w:lang w:val="en-US"/>
        </w:rPr>
      </w:pP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2C511380"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w:t>
      </w:r>
      <w:r w:rsidR="00565895">
        <w:rPr>
          <w:rFonts w:ascii="Times" w:hAnsi="Times"/>
          <w:color w:val="000000" w:themeColor="text1"/>
          <w:lang w:val="en-US"/>
        </w:rPr>
        <w:t xml:space="preserve">the </w:t>
      </w:r>
      <w:r w:rsidR="00816240">
        <w:rPr>
          <w:rFonts w:ascii="Times" w:hAnsi="Times"/>
          <w:color w:val="000000" w:themeColor="text1"/>
          <w:lang w:val="en-US"/>
        </w:rPr>
        <w:t>state-of-the-art</w:t>
      </w:r>
      <w:r w:rsidR="00565895">
        <w:rPr>
          <w:rFonts w:ascii="Times" w:hAnsi="Times"/>
          <w:color w:val="000000" w:themeColor="text1"/>
          <w:lang w:val="en-US"/>
        </w:rPr>
        <w:t xml:space="preserve"> </w:t>
      </w:r>
      <w:r w:rsidR="00EE3F66" w:rsidRPr="008119D9">
        <w:rPr>
          <w:rFonts w:ascii="Times" w:hAnsi="Times"/>
          <w:color w:val="000000" w:themeColor="text1"/>
          <w:lang w:val="en-US"/>
        </w:rPr>
        <w:t xml:space="preserve">VSUP </w:t>
      </w:r>
      <w:r w:rsidR="00565895">
        <w:rPr>
          <w:rFonts w:ascii="Times" w:hAnsi="Times"/>
          <w:color w:val="000000" w:themeColor="text1"/>
          <w:lang w:val="en-US"/>
        </w:rPr>
        <w:t>approach</w:t>
      </w:r>
      <w:r w:rsidR="00EE3F66" w:rsidRPr="008119D9">
        <w:rPr>
          <w:rFonts w:ascii="Times" w:hAnsi="Times"/>
          <w:color w:val="000000" w:themeColor="text1"/>
          <w:lang w:val="en-US"/>
        </w:rPr>
        <w:t xml:space="preserve">. In addition, their speed of target identification was significantly faster in CA </w:t>
      </w:r>
      <w:r w:rsidR="00565895">
        <w:rPr>
          <w:rFonts w:ascii="Times" w:hAnsi="Times"/>
          <w:color w:val="000000" w:themeColor="text1"/>
          <w:lang w:val="en-US"/>
        </w:rPr>
        <w:t xml:space="preserve">as compared </w:t>
      </w:r>
      <w:r w:rsidR="00EE3F66" w:rsidRPr="008119D9">
        <w:rPr>
          <w:rFonts w:ascii="Times" w:hAnsi="Times"/>
          <w:color w:val="000000" w:themeColor="text1"/>
          <w:lang w:val="en-US"/>
        </w:rPr>
        <w:t xml:space="preserve">to </w:t>
      </w:r>
      <w:r w:rsidR="00565895">
        <w:rPr>
          <w:rFonts w:ascii="Times" w:hAnsi="Times"/>
          <w:color w:val="000000" w:themeColor="text1"/>
          <w:lang w:val="en-US"/>
        </w:rPr>
        <w:t xml:space="preserve">the </w:t>
      </w:r>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0DE5CCE2"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r w:rsidR="00A2046E">
        <w:rPr>
          <w:rFonts w:ascii="Times" w:hAnsi="Times"/>
          <w:color w:val="000000" w:themeColor="text1"/>
          <w:lang w:val="en-US"/>
        </w:rPr>
        <w:t xml:space="preserve">practitioners </w:t>
      </w:r>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sidR="00A2046E">
        <w:rPr>
          <w:rFonts w:ascii="Times" w:hAnsi="Times"/>
          <w:color w:val="000000" w:themeColor="text1"/>
        </w:rPr>
        <w:t>]</w:t>
      </w:r>
      <w:r w:rsidR="00A2046E">
        <w:rPr>
          <w:rFonts w:ascii="Times" w:hAnsi="Times"/>
          <w:color w:val="000000" w:themeColor="text1"/>
          <w:lang w:val="en-US"/>
        </w:rPr>
        <w:t xml:space="preserve"> and </w:t>
      </w:r>
      <w:r>
        <w:rPr>
          <w:rFonts w:ascii="Times" w:hAnsi="Times"/>
          <w:color w:val="000000" w:themeColor="text1"/>
          <w:lang w:val="en-US"/>
        </w:rPr>
        <w:t xml:space="preserve">texture patterns [29]. But as far we know, no uncertainty representation has </w:t>
      </w:r>
      <w:r w:rsidR="00A2046E">
        <w:rPr>
          <w:rFonts w:ascii="Times" w:hAnsi="Times"/>
          <w:color w:val="000000" w:themeColor="text1"/>
          <w:lang w:val="en-US"/>
        </w:rPr>
        <w:t xml:space="preserve">made use of </w:t>
      </w:r>
      <w:r>
        <w:rPr>
          <w:rFonts w:ascii="Times" w:hAnsi="Times"/>
          <w:color w:val="000000" w:themeColor="text1"/>
          <w:lang w:val="en-US"/>
        </w:rPr>
        <w:t>Chromatic Aberration</w:t>
      </w:r>
      <w:r w:rsidR="00A2046E">
        <w:rPr>
          <w:rFonts w:ascii="Times" w:hAnsi="Times"/>
          <w:color w:val="000000" w:themeColor="text1"/>
          <w:lang w:val="en-US"/>
        </w:rPr>
        <w:t xml:space="preserve"> (CA)</w:t>
      </w:r>
      <w:r>
        <w:rPr>
          <w:rFonts w:ascii="Times" w:hAnsi="Times"/>
          <w:color w:val="000000" w:themeColor="text1"/>
          <w:lang w:val="en-US"/>
        </w:rPr>
        <w:t>.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r w:rsidR="00A2046E">
        <w:rPr>
          <w:rFonts w:ascii="Times" w:hAnsi="Times"/>
          <w:color w:val="000000" w:themeColor="text1"/>
          <w:lang w:val="en-US"/>
        </w:rPr>
        <w:t>CA</w:t>
      </w:r>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186156E"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r w:rsidR="00A2046E">
        <w:rPr>
          <w:rFonts w:ascii="Times" w:hAnsi="Times"/>
          <w:color w:val="000000" w:themeColor="text1"/>
          <w:shd w:val="clear" w:color="auto" w:fill="FFFFFF"/>
          <w:lang w:val="en-US"/>
        </w:rPr>
        <w:t>were introduced. T</w:t>
      </w:r>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r w:rsidR="00A2046E">
        <w:rPr>
          <w:rFonts w:ascii="Times" w:hAnsi="Times"/>
          <w:color w:val="000000" w:themeColor="text1"/>
          <w:lang w:val="en-US"/>
        </w:rPr>
        <w:t>has</w:t>
      </w:r>
      <w:r w:rsidR="00A2046E" w:rsidRPr="002E48C9">
        <w:rPr>
          <w:rFonts w:ascii="Times" w:hAnsi="Times"/>
          <w:color w:val="000000" w:themeColor="text1"/>
          <w:lang w:val="en-US"/>
        </w:rPr>
        <w:t xml:space="preserve"> 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r w:rsidR="00A2046E">
        <w:rPr>
          <w:rFonts w:ascii="Times" w:hAnsi="Times"/>
          <w:color w:val="000000" w:themeColor="text1"/>
          <w:lang w:val="en-US"/>
        </w:rPr>
        <w:t xml:space="preserve">more </w:t>
      </w:r>
      <w:r>
        <w:rPr>
          <w:rFonts w:ascii="Times" w:hAnsi="Times"/>
          <w:color w:val="000000" w:themeColor="text1"/>
          <w:lang w:val="en-US"/>
        </w:rPr>
        <w:t>recently the Omicron</w:t>
      </w:r>
      <w:r w:rsidRPr="002E48C9">
        <w:rPr>
          <w:rFonts w:ascii="Times" w:hAnsi="Times"/>
          <w:color w:val="000000" w:themeColor="text1"/>
          <w:lang w:val="en-US"/>
        </w:rPr>
        <w:t xml:space="preserve"> </w:t>
      </w:r>
      <w:r w:rsidR="00A2046E">
        <w:rPr>
          <w:rFonts w:ascii="Times" w:hAnsi="Times"/>
          <w:color w:val="000000" w:themeColor="text1"/>
          <w:lang w:val="en-US"/>
        </w:rPr>
        <w:t xml:space="preserve">variant </w:t>
      </w:r>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at the time of writing this thesis, </w:t>
      </w:r>
      <w:r w:rsidR="00A2046E">
        <w:rPr>
          <w:rFonts w:ascii="Times" w:hAnsi="Times"/>
          <w:color w:val="000000" w:themeColor="text1"/>
          <w:lang w:val="en-US"/>
        </w:rPr>
        <w:t xml:space="preserve">it is unknown </w:t>
      </w:r>
      <w:proofErr w:type="gramStart"/>
      <w:r w:rsidR="00A2046E">
        <w:rPr>
          <w:rFonts w:ascii="Times" w:hAnsi="Times"/>
          <w:color w:val="000000" w:themeColor="text1"/>
          <w:lang w:val="en-US"/>
        </w:rPr>
        <w:t xml:space="preserve">if and </w:t>
      </w:r>
      <w:r w:rsidRPr="002E48C9">
        <w:rPr>
          <w:rFonts w:ascii="Times" w:hAnsi="Times"/>
          <w:color w:val="000000" w:themeColor="text1"/>
          <w:lang w:val="en-US"/>
        </w:rPr>
        <w:t>when</w:t>
      </w:r>
      <w:proofErr w:type="gramEnd"/>
      <w:r w:rsidRPr="002E48C9">
        <w:rPr>
          <w:rFonts w:ascii="Times" w:hAnsi="Times"/>
          <w:color w:val="000000" w:themeColor="text1"/>
          <w:lang w:val="en-US"/>
        </w:rPr>
        <w:t xml:space="preserve">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0FF0D2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0017299D">
        <w:rPr>
          <w:rFonts w:ascii="Times" w:hAnsi="Times"/>
          <w:b/>
          <w:bCs/>
          <w:color w:val="000000" w:themeColor="text1"/>
          <w:lang w:val="en-US"/>
        </w:rPr>
        <w:t xml:space="preserve"> &amp; Technologies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2FCE7F6A" w:rsidR="00A2046E"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Supervised Learning</w:t>
      </w:r>
      <w:r w:rsidR="00A2046E">
        <w:rPr>
          <w:rFonts w:ascii="Times" w:hAnsi="Times" w:cs="Arial"/>
          <w:color w:val="000000" w:themeColor="text1"/>
          <w:shd w:val="clear" w:color="auto" w:fill="FFFFFF"/>
          <w:lang w:val="en-US"/>
        </w:rPr>
        <w:t xml:space="preserve"> - </w:t>
      </w:r>
      <w:r w:rsidRPr="008F6DCA">
        <w:rPr>
          <w:rFonts w:ascii="Times" w:hAnsi="Times"/>
          <w:color w:val="000000" w:themeColor="text1"/>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00A2046E">
        <w:rPr>
          <w:rFonts w:ascii="Times" w:hAnsi="Times"/>
          <w:color w:val="000000" w:themeColor="text1"/>
        </w:rPr>
        <w:t>.</w:t>
      </w:r>
      <w:r w:rsidRPr="008F6DCA">
        <w:rPr>
          <w:rFonts w:ascii="Times" w:hAnsi="Times" w:cs="Arial"/>
          <w:color w:val="000000" w:themeColor="text1"/>
          <w:shd w:val="clear" w:color="auto" w:fill="FFFFFF"/>
          <w:lang w:val="en-US"/>
        </w:rPr>
        <w:t xml:space="preserve"> </w:t>
      </w:r>
    </w:p>
    <w:p w14:paraId="01CBB6F8" w14:textId="13FDF20A" w:rsidR="00A2046E"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lastRenderedPageBreak/>
        <w:t>Unsupervised Learning</w:t>
      </w:r>
      <w:r w:rsidR="00A2046E">
        <w:rPr>
          <w:rFonts w:ascii="Times" w:hAnsi="Times" w:cs="Arial"/>
          <w:color w:val="000000" w:themeColor="text1"/>
          <w:shd w:val="clear" w:color="auto" w:fill="FFFFFF"/>
          <w:lang w:val="en-US"/>
        </w:rPr>
        <w:t xml:space="preserve"> - </w:t>
      </w:r>
      <w:r w:rsidRPr="008F6DCA">
        <w:rPr>
          <w:rFonts w:ascii="Times" w:hAnsi="Times" w:cs="Arial"/>
          <w:color w:val="000000" w:themeColor="text1"/>
          <w:shd w:val="clear" w:color="auto" w:fill="FFFFFF"/>
        </w:rPr>
        <w:t>This is a type of algorithm that learns patterns from untagged data.</w:t>
      </w:r>
      <w:r w:rsidRPr="008F6DCA">
        <w:rPr>
          <w:rFonts w:ascii="Times" w:hAnsi="Times"/>
          <w:color w:val="000000" w:themeColor="text1"/>
        </w:rPr>
        <w:t xml:space="preserve"> </w:t>
      </w:r>
      <w:r w:rsidRPr="008F6DCA">
        <w:rPr>
          <w:rFonts w:ascii="Times" w:hAnsi="Times"/>
          <w:color w:val="000000" w:themeColor="text1"/>
          <w:shd w:val="clear" w:color="auto" w:fill="FFFFFF"/>
        </w:rPr>
        <w:t xml:space="preserve">This type of learning does not have labels to work </w:t>
      </w:r>
      <w:r w:rsidR="0017299D">
        <w:rPr>
          <w:rFonts w:ascii="Times" w:hAnsi="Times"/>
          <w:color w:val="000000" w:themeColor="text1"/>
          <w:shd w:val="clear" w:color="auto" w:fill="FFFFFF"/>
        </w:rPr>
        <w:t>from</w:t>
      </w:r>
      <w:r w:rsidRPr="008F6DCA">
        <w:rPr>
          <w:rFonts w:ascii="Times" w:hAnsi="Times"/>
          <w:color w:val="000000" w:themeColor="text1"/>
          <w:shd w:val="clear" w:color="auto" w:fill="FFFFFF"/>
        </w:rPr>
        <w:t xml:space="preserve">, resulting in the creation of hidden structures. Relationships between data points are perceived by the algorithm in an abstract manner, with no input required from </w:t>
      </w:r>
      <w:r w:rsidR="0017299D">
        <w:rPr>
          <w:rFonts w:ascii="Times" w:hAnsi="Times"/>
          <w:color w:val="000000" w:themeColor="text1"/>
          <w:shd w:val="clear" w:color="auto" w:fill="FFFFFF"/>
        </w:rPr>
        <w:t>users</w:t>
      </w:r>
      <w:r w:rsidRPr="008F6DCA">
        <w:rPr>
          <w:rFonts w:ascii="Times" w:hAnsi="Times"/>
          <w:color w:val="000000" w:themeColor="text1"/>
          <w:shd w:val="clear" w:color="auto" w:fill="FFFFFF"/>
        </w:rPr>
        <w:t>.</w:t>
      </w:r>
      <w:r w:rsidRPr="008F6DCA">
        <w:rPr>
          <w:rFonts w:ascii="Times" w:hAnsi="Times" w:cs="Arial"/>
          <w:color w:val="000000" w:themeColor="text1"/>
          <w:shd w:val="clear" w:color="auto" w:fill="FFFFFF"/>
          <w:lang w:val="en-US"/>
        </w:rPr>
        <w:t xml:space="preserve"> </w:t>
      </w:r>
    </w:p>
    <w:p w14:paraId="31277F06" w14:textId="707C0CD5" w:rsidR="0045432F"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Reinforcement Learning</w:t>
      </w:r>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r w:rsidRPr="008F6DCA">
        <w:rPr>
          <w:rFonts w:ascii="Times" w:hAnsi="Times"/>
          <w:color w:val="000000" w:themeColor="text1"/>
        </w:rPr>
        <w:t>This learning</w:t>
      </w:r>
      <w:r w:rsidRPr="008F6DCA">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F6DCA">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01FC3D6" w14:textId="7C1FB8E9" w:rsidR="0045432F" w:rsidRDefault="0045432F" w:rsidP="0045432F">
      <w:pPr>
        <w:spacing w:line="360" w:lineRule="auto"/>
        <w:jc w:val="both"/>
        <w:rPr>
          <w:rFonts w:ascii="Times" w:hAnsi="Times" w:cs="Arial"/>
          <w:color w:val="000000" w:themeColor="text1"/>
          <w:shd w:val="clear" w:color="auto" w:fill="FFFFFF"/>
          <w:lang w:val="en-US"/>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r w:rsidR="0017299D">
        <w:rPr>
          <w:rFonts w:ascii="Times" w:hAnsi="Times"/>
          <w:color w:val="000000" w:themeColor="text1"/>
        </w:rPr>
        <w:t xml:space="preserve"> </w:t>
      </w:r>
      <w:r w:rsidRPr="008137E0">
        <w:rPr>
          <w:rFonts w:ascii="Times" w:hAnsi="Times"/>
          <w:color w:val="000000" w:themeColor="text1"/>
        </w:rPr>
        <w:t>We discuss further detail about these algorithms in Chapter 3.</w:t>
      </w: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r w:rsidR="0017299D">
        <w:rPr>
          <w:rFonts w:ascii="Times" w:hAnsi="Times"/>
          <w:color w:val="000000" w:themeColor="text1"/>
        </w:rPr>
        <w:t xml:space="preserve">precise and </w:t>
      </w:r>
      <w:r w:rsidRPr="004B4CDA">
        <w:rPr>
          <w:rFonts w:ascii="Times" w:hAnsi="Times"/>
          <w:color w:val="000000" w:themeColor="text1"/>
        </w:rPr>
        <w:t xml:space="preserve">generally accepted definition of uncertainty [45]. </w:t>
      </w:r>
    </w:p>
    <w:p w14:paraId="202BEB48" w14:textId="6805B163" w:rsidR="00266FC7" w:rsidRDefault="0045432F" w:rsidP="00325080">
      <w:pPr>
        <w:pStyle w:val="NormalWeb"/>
        <w:spacing w:line="360" w:lineRule="auto"/>
        <w:jc w:val="both"/>
        <w:rPr>
          <w:rFonts w:ascii="Times" w:hAnsi="Times"/>
          <w:color w:val="000000" w:themeColor="text1"/>
        </w:rPr>
      </w:pPr>
      <w:r w:rsidRPr="004B4CDA">
        <w:rPr>
          <w:rFonts w:ascii="Times" w:hAnsi="Times"/>
          <w:color w:val="000000" w:themeColor="text1"/>
        </w:rPr>
        <w:t xml:space="preserve">Uncertainty describes a comparison that can </w:t>
      </w:r>
      <w:r w:rsidR="0017299D">
        <w:rPr>
          <w:rFonts w:ascii="Times" w:hAnsi="Times"/>
          <w:color w:val="000000" w:themeColor="text1"/>
        </w:rPr>
        <w:t>often</w:t>
      </w:r>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7CF5981" w:rsidR="00105590" w:rsidRPr="00105590" w:rsidRDefault="0045432F" w:rsidP="00325080">
      <w:pPr>
        <w:pStyle w:val="NormalWeb"/>
        <w:spacing w:line="360" w:lineRule="auto"/>
        <w:jc w:val="both"/>
      </w:pPr>
      <w:r w:rsidRPr="004B4CDA">
        <w:rPr>
          <w:rFonts w:ascii="Times" w:hAnsi="Times"/>
          <w:color w:val="000000" w:themeColor="text1"/>
        </w:rPr>
        <w:lastRenderedPageBreak/>
        <w:t xml:space="preserve">Different types of uncertainty </w:t>
      </w:r>
      <w:r w:rsidR="00266FC7">
        <w:rPr>
          <w:rFonts w:ascii="Times" w:hAnsi="Times"/>
          <w:color w:val="000000" w:themeColor="text1"/>
        </w:rPr>
        <w:t xml:space="preserve">also </w:t>
      </w:r>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r w:rsidR="00266FC7">
        <w:rPr>
          <w:rFonts w:ascii="Times" w:hAnsi="Times" w:cs="Arial"/>
          <w:color w:val="000000" w:themeColor="text1"/>
          <w:shd w:val="clear" w:color="auto" w:fill="FFFFFF"/>
        </w:rPr>
        <w:t>. F</w:t>
      </w:r>
      <w:r w:rsidRPr="004B4CDA">
        <w:rPr>
          <w:rFonts w:ascii="Times" w:hAnsi="Times" w:cs="Arial"/>
          <w:color w:val="000000" w:themeColor="text1"/>
          <w:shd w:val="clear" w:color="auto" w:fill="FFFFFF"/>
        </w:rPr>
        <w:t>or example</w:t>
      </w:r>
      <w:r w:rsidR="00266FC7">
        <w:rPr>
          <w:rFonts w:ascii="Times" w:hAnsi="Times" w:cs="Arial"/>
          <w:color w:val="000000" w:themeColor="text1"/>
          <w:shd w:val="clear" w:color="auto" w:fill="FFFFFF"/>
        </w:rPr>
        <w:t>,</w:t>
      </w:r>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r w:rsidRPr="004B4CDA">
        <w:rPr>
          <w:rFonts w:ascii="Times" w:hAnsi="Times"/>
          <w:color w:val="000000" w:themeColor="text1"/>
        </w:rPr>
        <w:t xml:space="preserve">. Some participants saw uncertainty as a </w:t>
      </w:r>
      <w:r w:rsidR="00266FC7">
        <w:rPr>
          <w:rFonts w:ascii="Times" w:hAnsi="Times"/>
          <w:color w:val="000000" w:themeColor="text1"/>
        </w:rPr>
        <w:t>condition</w:t>
      </w:r>
      <w:r w:rsidR="00266FC7" w:rsidRPr="004B4CDA">
        <w:rPr>
          <w:rFonts w:ascii="Times" w:hAnsi="Times"/>
          <w:color w:val="000000" w:themeColor="text1"/>
        </w:rPr>
        <w:t xml:space="preserve"> </w:t>
      </w:r>
      <w:r w:rsidRPr="004B4CDA">
        <w:rPr>
          <w:rFonts w:ascii="Times" w:hAnsi="Times"/>
          <w:color w:val="000000" w:themeColor="text1"/>
        </w:rPr>
        <w:t>when the probability of something is not 1.0</w:t>
      </w:r>
      <w:r w:rsidR="00266FC7">
        <w:rPr>
          <w:rFonts w:ascii="Times" w:hAnsi="Times"/>
          <w:color w:val="000000" w:themeColor="text1"/>
        </w:rPr>
        <w:t>, or w</w:t>
      </w:r>
      <w:r w:rsidRPr="004B4CDA">
        <w:rPr>
          <w:rFonts w:ascii="Times" w:hAnsi="Times"/>
          <w:color w:val="000000" w:themeColor="text1"/>
        </w:rPr>
        <w:t xml:space="preserve">hen more than one event could happen, this was </w:t>
      </w:r>
      <w:r w:rsidR="00266FC7">
        <w:rPr>
          <w:rFonts w:ascii="Times" w:hAnsi="Times"/>
          <w:color w:val="000000" w:themeColor="text1"/>
        </w:rPr>
        <w:t xml:space="preserve">also considered </w:t>
      </w:r>
      <w:r w:rsidRPr="004B4CDA">
        <w:rPr>
          <w:rFonts w:ascii="Times" w:hAnsi="Times"/>
          <w:color w:val="000000" w:themeColor="text1"/>
        </w:rPr>
        <w:t>uncertainty. One participant articulated this as a ‘partial belief’ in something</w:t>
      </w:r>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2B35E4">
      <w:pPr>
        <w:pStyle w:val="NormalWeb"/>
        <w:numPr>
          <w:ilvl w:val="0"/>
          <w:numId w:val="20"/>
        </w:numPr>
        <w:spacing w:line="360" w:lineRule="auto"/>
        <w:jc w:val="both"/>
      </w:pPr>
      <w:r w:rsidRPr="00105590">
        <w:t xml:space="preserve">error – outlier or deviation from a true value, </w:t>
      </w:r>
    </w:p>
    <w:p w14:paraId="337AC236" w14:textId="7B5AAC60" w:rsidR="00105590" w:rsidRPr="00105590" w:rsidRDefault="00105590" w:rsidP="002B35E4">
      <w:pPr>
        <w:pStyle w:val="NormalWeb"/>
        <w:numPr>
          <w:ilvl w:val="0"/>
          <w:numId w:val="20"/>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2B35E4">
      <w:pPr>
        <w:pStyle w:val="NormalWeb"/>
        <w:numPr>
          <w:ilvl w:val="0"/>
          <w:numId w:val="20"/>
        </w:numPr>
        <w:spacing w:line="360" w:lineRule="auto"/>
        <w:jc w:val="both"/>
      </w:pPr>
      <w:r w:rsidRPr="00105590">
        <w:t xml:space="preserve">accuracy – size of the interval a value lies in, </w:t>
      </w:r>
    </w:p>
    <w:p w14:paraId="53E369CD" w14:textId="77777777" w:rsidR="00105590" w:rsidRPr="00105590" w:rsidRDefault="00105590" w:rsidP="002B35E4">
      <w:pPr>
        <w:pStyle w:val="NormalWeb"/>
        <w:numPr>
          <w:ilvl w:val="0"/>
          <w:numId w:val="20"/>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2B35E4">
      <w:pPr>
        <w:pStyle w:val="NormalWeb"/>
        <w:numPr>
          <w:ilvl w:val="0"/>
          <w:numId w:val="20"/>
        </w:numPr>
        <w:spacing w:line="360" w:lineRule="auto"/>
        <w:jc w:val="both"/>
      </w:pPr>
      <w:r w:rsidRPr="00105590">
        <w:t xml:space="preserve">subjectivity – degree of subjective influence in the data, </w:t>
      </w:r>
    </w:p>
    <w:p w14:paraId="7994C979" w14:textId="6093E944" w:rsidR="00105590" w:rsidRPr="00105590" w:rsidRDefault="00105590" w:rsidP="002B35E4">
      <w:pPr>
        <w:pStyle w:val="NormalWeb"/>
        <w:numPr>
          <w:ilvl w:val="0"/>
          <w:numId w:val="20"/>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2B35E4">
      <w:pPr>
        <w:pStyle w:val="NormalWeb"/>
        <w:numPr>
          <w:ilvl w:val="0"/>
          <w:numId w:val="20"/>
        </w:numPr>
        <w:spacing w:line="360" w:lineRule="auto"/>
        <w:jc w:val="both"/>
      </w:pPr>
      <w:r w:rsidRPr="00105590">
        <w:t xml:space="preserve">noise – undesired background influence. </w:t>
      </w:r>
    </w:p>
    <w:p w14:paraId="32578028" w14:textId="28A983A1"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r w:rsidRPr="0039370B">
        <w:rPr>
          <w:rFonts w:ascii="Times" w:hAnsi="Times" w:cs="Arial"/>
          <w:color w:val="202122"/>
          <w:shd w:val="clear" w:color="auto" w:fill="FFFFFF"/>
        </w:rPr>
        <w:t>are considering only the uncertainties calculated from machine learning model predictions.</w:t>
      </w:r>
    </w:p>
    <w:p w14:paraId="12527356" w14:textId="422E6F50" w:rsidR="00266FC7"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0017299D">
        <w:rPr>
          <w:rFonts w:ascii="Times" w:hAnsi="Times" w:cs="Arial"/>
          <w:b/>
          <w:bCs/>
          <w:color w:val="000000" w:themeColor="text1"/>
          <w:shd w:val="clear" w:color="auto" w:fill="FFFFFF"/>
          <w:lang w:val="en-US"/>
        </w:rPr>
        <w:t>s</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r w:rsidR="00455D2C">
        <w:rPr>
          <w:rFonts w:ascii="Times" w:hAnsi="Times" w:cs="Arial"/>
          <w:color w:val="000000" w:themeColor="text1"/>
        </w:rPr>
        <w:t>suitable</w:t>
      </w:r>
      <w:r w:rsidR="00455D2C" w:rsidRPr="00927F8B">
        <w:rPr>
          <w:rFonts w:ascii="Times" w:hAnsi="Times" w:cs="Arial"/>
          <w:color w:val="000000" w:themeColor="text1"/>
        </w:rPr>
        <w:t xml:space="preserve"> </w:t>
      </w:r>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r w:rsidR="00455D2C">
        <w:rPr>
          <w:rFonts w:ascii="Times" w:hAnsi="Times" w:cs="Open Sans"/>
          <w:color w:val="000000" w:themeColor="text1"/>
          <w:shd w:val="clear" w:color="auto" w:fill="FFFFFF"/>
        </w:rPr>
        <w:t>often work</w:t>
      </w:r>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r w:rsidR="00455D2C">
        <w:rPr>
          <w:rFonts w:ascii="Times" w:hAnsi="Times" w:cs="Open Sans"/>
          <w:color w:val="000000" w:themeColor="text1"/>
          <w:shd w:val="clear" w:color="auto" w:fill="FFFFFF"/>
        </w:rPr>
        <w:t>s</w:t>
      </w:r>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rFonts w:ascii="Times" w:hAnsi="Times" w:cs="Open Sans"/>
          <w:color w:val="000000" w:themeColor="text1"/>
          <w:shd w:val="clear" w:color="auto" w:fill="FFFFFF"/>
        </w:rPr>
      </w:pPr>
    </w:p>
    <w:p w14:paraId="61DC48A2" w14:textId="43BC2B9D" w:rsidR="0045432F" w:rsidRPr="008A41BC" w:rsidRDefault="00455D2C" w:rsidP="008F6DCA">
      <w:pPr>
        <w:pStyle w:val="NormalWeb"/>
        <w:shd w:val="clear" w:color="auto" w:fill="FFFFFF"/>
        <w:spacing w:before="0" w:beforeAutospacing="0" w:after="150" w:afterAutospacing="0" w:line="360" w:lineRule="auto"/>
        <w:jc w:val="both"/>
        <w:rPr>
          <w:shd w:val="clear" w:color="auto" w:fill="FFFFFF"/>
        </w:rPr>
      </w:pPr>
      <w:r w:rsidRPr="008137E0">
        <w:rPr>
          <w:rFonts w:ascii="Times" w:hAnsi="Times"/>
          <w:color w:val="000000" w:themeColor="text1"/>
        </w:rPr>
        <w:t>Figure-1</w:t>
      </w:r>
      <w:r>
        <w:rPr>
          <w:rFonts w:ascii="Times" w:hAnsi="Times"/>
          <w:color w:val="000000" w:themeColor="text1"/>
        </w:rPr>
        <w:t xml:space="preserve"> </w:t>
      </w:r>
      <w:r w:rsidR="0045432F" w:rsidRPr="008A41BC">
        <w:rPr>
          <w:rFonts w:ascii="Times" w:hAnsi="Times" w:cs="Open Sans"/>
          <w:color w:val="000000" w:themeColor="text1"/>
          <w:shd w:val="clear" w:color="auto" w:fill="FFFFFF"/>
        </w:rPr>
        <w:t xml:space="preserve">shows </w:t>
      </w:r>
      <w:r w:rsidR="00266FC7">
        <w:rPr>
          <w:rFonts w:ascii="Times" w:hAnsi="Times" w:cs="Open Sans"/>
          <w:color w:val="000000" w:themeColor="text1"/>
          <w:shd w:val="clear" w:color="auto" w:fill="FFFFFF"/>
        </w:rPr>
        <w:t xml:space="preserve">a </w:t>
      </w:r>
      <w:r w:rsidR="0045432F" w:rsidRPr="008A41BC">
        <w:rPr>
          <w:rFonts w:ascii="Times" w:hAnsi="Times" w:cs="Open Sans"/>
          <w:color w:val="000000" w:themeColor="text1"/>
          <w:shd w:val="clear" w:color="auto" w:fill="FFFFFF"/>
        </w:rPr>
        <w:t xml:space="preserve">streamgraph prototype of number of movies for the </w:t>
      </w:r>
      <w:proofErr w:type="gramStart"/>
      <w:r w:rsidR="0045432F" w:rsidRPr="008A41BC">
        <w:rPr>
          <w:rFonts w:ascii="Times" w:hAnsi="Times" w:cs="Open Sans"/>
          <w:color w:val="000000" w:themeColor="text1"/>
          <w:shd w:val="clear" w:color="auto" w:fill="FFFFFF"/>
        </w:rPr>
        <w:t>period of time</w:t>
      </w:r>
      <w:proofErr w:type="gramEnd"/>
      <w:r>
        <w:rPr>
          <w:rFonts w:ascii="Times" w:hAnsi="Times" w:cs="Open Sans"/>
          <w:color w:val="000000" w:themeColor="text1"/>
          <w:shd w:val="clear" w:color="auto" w:fill="FFFFFF"/>
        </w:rPr>
        <w:t>. W</w:t>
      </w:r>
      <w:r w:rsidR="00266FC7" w:rsidRPr="008137E0">
        <w:rPr>
          <w:rFonts w:ascii="Times" w:hAnsi="Times"/>
          <w:color w:val="000000" w:themeColor="text1"/>
        </w:rPr>
        <w:t xml:space="preserve">e see </w:t>
      </w:r>
      <w:r>
        <w:rPr>
          <w:rFonts w:ascii="Times" w:hAnsi="Times"/>
          <w:color w:val="000000" w:themeColor="text1"/>
        </w:rPr>
        <w:t>a</w:t>
      </w:r>
      <w:r w:rsidR="00266FC7" w:rsidRPr="008137E0">
        <w:rPr>
          <w:rFonts w:ascii="Times" w:hAnsi="Times"/>
          <w:color w:val="000000" w:themeColor="text1"/>
        </w:rPr>
        <w:t xml:space="preserve"> </w:t>
      </w:r>
      <w:proofErr w:type="gramStart"/>
      <w:r w:rsidR="00266FC7" w:rsidRPr="008137E0">
        <w:rPr>
          <w:rFonts w:ascii="Times" w:hAnsi="Times"/>
          <w:color w:val="000000" w:themeColor="text1"/>
        </w:rPr>
        <w:t>side by side</w:t>
      </w:r>
      <w:proofErr w:type="gramEnd"/>
      <w:r w:rsidR="00266FC7" w:rsidRPr="008137E0">
        <w:rPr>
          <w:rFonts w:ascii="Times" w:hAnsi="Times"/>
          <w:color w:val="000000" w:themeColor="text1"/>
        </w:rPr>
        <w:t xml:space="preserve"> comparison of </w:t>
      </w:r>
      <w:r>
        <w:rPr>
          <w:rFonts w:ascii="Times" w:hAnsi="Times"/>
          <w:color w:val="000000" w:themeColor="text1"/>
        </w:rPr>
        <w:t xml:space="preserve">the </w:t>
      </w:r>
      <w:r w:rsidR="00266FC7" w:rsidRPr="008137E0">
        <w:rPr>
          <w:rFonts w:ascii="Times" w:hAnsi="Times"/>
          <w:color w:val="000000" w:themeColor="text1"/>
        </w:rPr>
        <w:t xml:space="preserve">number of movies among seven countries for the duration of </w:t>
      </w:r>
      <w:r w:rsidR="00266FC7" w:rsidRPr="008137E0">
        <w:rPr>
          <w:rFonts w:ascii="Times" w:hAnsi="Times"/>
          <w:color w:val="000000" w:themeColor="text1"/>
        </w:rPr>
        <w:lastRenderedPageBreak/>
        <w:t xml:space="preserve">1900 to 2000. </w:t>
      </w:r>
      <w:r>
        <w:rPr>
          <w:rFonts w:ascii="Times" w:hAnsi="Times"/>
          <w:color w:val="000000" w:themeColor="text1"/>
        </w:rPr>
        <w:t>I</w:t>
      </w:r>
      <w:r w:rsidR="00266FC7" w:rsidRPr="008137E0">
        <w:rPr>
          <w:rFonts w:ascii="Times" w:hAnsi="Times"/>
          <w:color w:val="000000" w:themeColor="text1"/>
        </w:rPr>
        <w:t xml:space="preserve">t’s </w:t>
      </w:r>
      <w:r w:rsidR="00266FC7" w:rsidRPr="008137E0">
        <w:rPr>
          <w:rFonts w:ascii="Times" w:hAnsi="Times"/>
          <w:color w:val="000000" w:themeColor="text1"/>
          <w:shd w:val="clear" w:color="auto" w:fill="FFFFFF"/>
        </w:rPr>
        <w:t xml:space="preserve">representing individual </w:t>
      </w:r>
      <w:r>
        <w:rPr>
          <w:rFonts w:ascii="Times" w:hAnsi="Times"/>
          <w:color w:val="000000" w:themeColor="text1"/>
          <w:shd w:val="clear" w:color="auto" w:fill="FFFFFF"/>
        </w:rPr>
        <w:t>values</w:t>
      </w:r>
      <w:r w:rsidR="00266FC7" w:rsidRPr="008137E0">
        <w:rPr>
          <w:rFonts w:ascii="Times" w:hAnsi="Times"/>
          <w:color w:val="000000" w:themeColor="text1"/>
          <w:shd w:val="clear" w:color="auto" w:fill="FFFFFF"/>
        </w:rPr>
        <w:t xml:space="preserve"> through time by providing a continuous ‘flow’ from one temporal point to the next. </w:t>
      </w:r>
      <w:r>
        <w:rPr>
          <w:rFonts w:ascii="Times" w:hAnsi="Times"/>
          <w:color w:val="000000" w:themeColor="text1"/>
          <w:shd w:val="clear" w:color="auto" w:fill="FFFFFF"/>
        </w:rPr>
        <w:t xml:space="preserve"> </w:t>
      </w:r>
    </w:p>
    <w:p w14:paraId="5ADB6157" w14:textId="77777777" w:rsidR="0045432F" w:rsidRPr="00851C1C" w:rsidRDefault="0045432F" w:rsidP="008F6DCA">
      <w:pPr>
        <w:spacing w:line="360" w:lineRule="auto"/>
        <w:jc w:val="center"/>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52055006"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4582A860" w14:textId="2C9F5616" w:rsidR="0045432F" w:rsidRDefault="0045432F" w:rsidP="008F6DCA">
      <w:pPr>
        <w:spacing w:line="360" w:lineRule="auto"/>
        <w:jc w:val="both"/>
        <w:rPr>
          <w:rFonts w:ascii="Times" w:hAnsi="Times" w:cs="Segoe UI"/>
          <w:color w:val="000000" w:themeColor="text1"/>
          <w:shd w:val="clear" w:color="auto" w:fill="FFFFFF"/>
        </w:rPr>
      </w:pPr>
      <w:r w:rsidRPr="008137E0">
        <w:rPr>
          <w:rFonts w:ascii="Times" w:hAnsi="Times"/>
          <w:color w:val="000000" w:themeColor="text1"/>
        </w:rPr>
        <w:t xml:space="preserve">In the </w:t>
      </w:r>
      <w:r w:rsidR="00455D2C">
        <w:rPr>
          <w:rFonts w:ascii="Times" w:hAnsi="Times"/>
          <w:color w:val="000000" w:themeColor="text1"/>
        </w:rPr>
        <w:t xml:space="preserve">field of </w:t>
      </w:r>
      <w:r w:rsidRPr="008137E0">
        <w:rPr>
          <w:rFonts w:ascii="Times" w:hAnsi="Times"/>
          <w:color w:val="000000" w:themeColor="text1"/>
        </w:rPr>
        <w:t xml:space="preserve">visualization, people have studied methods for using texture patterns to display information. Although different </w:t>
      </w:r>
      <w:r w:rsidR="00455D2C">
        <w:rPr>
          <w:rFonts w:ascii="Times" w:hAnsi="Times"/>
          <w:color w:val="000000" w:themeColor="text1"/>
        </w:rPr>
        <w:t xml:space="preserve">research </w:t>
      </w:r>
      <w:r w:rsidRPr="008137E0">
        <w:rPr>
          <w:rFonts w:ascii="Times" w:hAnsi="Times"/>
          <w:color w:val="000000" w:themeColor="text1"/>
        </w:rPr>
        <w:t>group</w:t>
      </w:r>
      <w:r w:rsidR="00455D2C">
        <w:rPr>
          <w:rFonts w:ascii="Times" w:hAnsi="Times"/>
          <w:color w:val="000000" w:themeColor="text1"/>
        </w:rPr>
        <w:t>s</w:t>
      </w:r>
      <w:r w:rsidRPr="008137E0">
        <w:rPr>
          <w:rFonts w:ascii="Times" w:hAnsi="Times"/>
          <w:color w:val="000000" w:themeColor="text1"/>
        </w:rPr>
        <w:t xml:space="preserve"> </w:t>
      </w:r>
      <w:r w:rsidR="00455D2C">
        <w:rPr>
          <w:rFonts w:ascii="Times" w:hAnsi="Times"/>
          <w:color w:val="000000" w:themeColor="text1"/>
        </w:rPr>
        <w:t xml:space="preserve">have </w:t>
      </w:r>
      <w:r w:rsidRPr="008137E0">
        <w:rPr>
          <w:rFonts w:ascii="Times" w:hAnsi="Times"/>
          <w:color w:val="000000" w:themeColor="text1"/>
        </w:rPr>
        <w:t>concentrate</w:t>
      </w:r>
      <w:r w:rsidR="00455D2C">
        <w:rPr>
          <w:rFonts w:ascii="Times" w:hAnsi="Times"/>
          <w:color w:val="000000" w:themeColor="text1"/>
        </w:rPr>
        <w:t>d</w:t>
      </w:r>
      <w:r w:rsidRPr="008137E0">
        <w:rPr>
          <w:rFonts w:ascii="Times" w:hAnsi="Times"/>
          <w:color w:val="000000" w:themeColor="text1"/>
        </w:rPr>
        <w:t xml:space="preserve"> on different tasks, it is advantageous to consider </w:t>
      </w:r>
      <w:r w:rsidR="00455D2C">
        <w:rPr>
          <w:rFonts w:ascii="Times" w:hAnsi="Times"/>
          <w:color w:val="000000" w:themeColor="text1"/>
        </w:rPr>
        <w:t xml:space="preserve">the </w:t>
      </w:r>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r w:rsidR="00455D2C">
        <w:rPr>
          <w:rFonts w:ascii="Times" w:hAnsi="Times"/>
          <w:color w:val="000000" w:themeColor="text1"/>
        </w:rPr>
        <w:t xml:space="preserve"> (to facilitate remote evaluation)</w:t>
      </w:r>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77B665B4" w14:textId="77777777" w:rsidR="00C42535" w:rsidRDefault="00C42535" w:rsidP="008F6DCA">
      <w:pPr>
        <w:spacing w:line="360" w:lineRule="auto"/>
        <w:jc w:val="both"/>
        <w:rPr>
          <w:rFonts w:ascii="Times" w:hAnsi="Times"/>
          <w:b/>
          <w:bCs/>
          <w:color w:val="000000" w:themeColor="text1"/>
          <w:lang w:val="en-US"/>
        </w:rPr>
      </w:pPr>
    </w:p>
    <w:p w14:paraId="5F3FC169" w14:textId="415C1716"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r w:rsidR="00455D2C">
        <w:rPr>
          <w:color w:val="1A1414"/>
          <w:shd w:val="clear" w:color="auto" w:fill="FFFFFF"/>
        </w:rPr>
        <w:t xml:space="preserve">seen </w:t>
      </w:r>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Since different colors of light refract to different angles upon traveling through materials with refractive indices [9] (</w:t>
      </w:r>
      <w:r w:rsidR="00455D2C">
        <w:t xml:space="preserve">see </w:t>
      </w:r>
      <w:r w:rsidRPr="006C3FFB">
        <w:t>Figure 1</w:t>
      </w:r>
      <w:r w:rsidR="00057D80">
        <w:t>.2</w:t>
      </w:r>
      <w:r w:rsidRPr="006C3FFB">
        <w:t xml:space="preserve">), the resulting images may appear to be distorted [10]. </w:t>
      </w:r>
      <w:r w:rsidRPr="006C3FFB">
        <w:rPr>
          <w:color w:val="1A1414"/>
          <w:shd w:val="clear" w:color="auto" w:fill="FFFFFF"/>
        </w:rPr>
        <w:t xml:space="preserve">It happens when the light of certain wavelengths becomes </w:t>
      </w:r>
      <w:r w:rsidR="00455D2C">
        <w:rPr>
          <w:color w:val="1A1414"/>
          <w:shd w:val="clear" w:color="auto" w:fill="FFFFFF"/>
        </w:rPr>
        <w:t xml:space="preserve">relatively </w:t>
      </w:r>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5A7FFE2A" w:rsidR="0045432F" w:rsidRPr="008F6DCA" w:rsidRDefault="0045432F" w:rsidP="0045432F">
      <w:pPr>
        <w:spacing w:line="360" w:lineRule="auto"/>
        <w:rPr>
          <w:rFonts w:ascii="Times" w:hAnsi="Times"/>
          <w:color w:val="000000" w:themeColor="text1"/>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r w:rsidR="00455D2C">
        <w:rPr>
          <w:rFonts w:ascii="Times" w:hAnsi="Times"/>
          <w:color w:val="000000" w:themeColor="text1"/>
          <w:lang w:val="en-US"/>
        </w:rPr>
        <w:t xml:space="preserve"> </w:t>
      </w:r>
      <w:r w:rsidRPr="00194BE1">
        <w:rPr>
          <w:rFonts w:ascii="Times" w:hAnsi="Times"/>
          <w:color w:val="000000" w:themeColor="text1"/>
          <w:lang w:val="en-US"/>
        </w:rPr>
        <w:t xml:space="preserve">Left - </w:t>
      </w:r>
      <w:r w:rsidR="00455D2C" w:rsidRPr="006C3FFB">
        <w:t xml:space="preserve">different colors of light refract to different angles </w:t>
      </w:r>
      <w:r w:rsidRPr="00194BE1">
        <w:rPr>
          <w:rFonts w:ascii="Times" w:hAnsi="Times"/>
          <w:color w:val="000000" w:themeColor="text1"/>
          <w:lang w:val="en-US"/>
        </w:rPr>
        <w:t>[10</w:t>
      </w:r>
      <w:proofErr w:type="gramStart"/>
      <w:r w:rsidRPr="00194BE1">
        <w:rPr>
          <w:rFonts w:ascii="Times" w:hAnsi="Times"/>
          <w:color w:val="000000" w:themeColor="text1"/>
          <w:lang w:val="en-US"/>
        </w:rPr>
        <w:t>]</w:t>
      </w:r>
      <w:r w:rsidRPr="00194BE1">
        <w:rPr>
          <w:rFonts w:ascii="Times" w:hAnsi="Times"/>
          <w:color w:val="000000" w:themeColor="text1"/>
          <w:sz w:val="20"/>
          <w:szCs w:val="20"/>
          <w:lang w:val="en-US"/>
        </w:rPr>
        <w:t xml:space="preserve">, </w:t>
      </w:r>
      <w:r w:rsidR="00455D2C">
        <w:rPr>
          <w:rFonts w:ascii="Times" w:hAnsi="Times"/>
          <w:color w:val="000000" w:themeColor="text1"/>
          <w:sz w:val="20"/>
          <w:szCs w:val="20"/>
          <w:lang w:val="en-US"/>
        </w:rPr>
        <w:t xml:space="preserve"> </w:t>
      </w:r>
      <w:r w:rsidRPr="008F6DCA">
        <w:rPr>
          <w:rFonts w:ascii="Times" w:hAnsi="Times"/>
          <w:color w:val="000000" w:themeColor="text1"/>
          <w:lang w:val="en-US"/>
        </w:rPr>
        <w:t>Right</w:t>
      </w:r>
      <w:proofErr w:type="gramEnd"/>
      <w:r w:rsidRPr="008F6DCA">
        <w:rPr>
          <w:rFonts w:ascii="Times" w:hAnsi="Times"/>
          <w:color w:val="000000" w:themeColor="text1"/>
          <w:lang w:val="en-US"/>
        </w:rPr>
        <w:t xml:space="preserve"> </w:t>
      </w:r>
      <w:r w:rsidR="00455D2C">
        <w:rPr>
          <w:rFonts w:ascii="Times" w:hAnsi="Times"/>
          <w:color w:val="000000" w:themeColor="text1"/>
          <w:lang w:val="en-US"/>
        </w:rPr>
        <w:t>–</w:t>
      </w:r>
      <w:r w:rsidRPr="008F6DCA">
        <w:rPr>
          <w:rFonts w:ascii="Times" w:hAnsi="Times"/>
          <w:color w:val="000000" w:themeColor="text1"/>
          <w:lang w:val="en-US"/>
        </w:rPr>
        <w:t xml:space="preserve"> </w:t>
      </w:r>
      <w:r w:rsidR="00455D2C">
        <w:rPr>
          <w:color w:val="1A1414"/>
          <w:shd w:val="clear" w:color="auto" w:fill="FFFFFF"/>
        </w:rPr>
        <w:t xml:space="preserve">example of chromatic aberration due to poor </w:t>
      </w:r>
      <w:r w:rsidR="00BF0EC6">
        <w:rPr>
          <w:color w:val="1A1414"/>
          <w:shd w:val="clear" w:color="auto" w:fill="FFFFFF"/>
        </w:rPr>
        <w:t xml:space="preserve">quality </w:t>
      </w:r>
      <w:r w:rsidR="00455D2C">
        <w:rPr>
          <w:color w:val="1A1414"/>
          <w:shd w:val="clear" w:color="auto" w:fill="FFFFFF"/>
        </w:rPr>
        <w:t>lens (from</w:t>
      </w:r>
      <w:r w:rsidR="00455D2C" w:rsidRPr="006C3FFB">
        <w:rPr>
          <w:color w:val="1A1414"/>
          <w:shd w:val="clear" w:color="auto" w:fill="FFFFFF"/>
        </w:rPr>
        <w:t xml:space="preserve"> </w:t>
      </w:r>
      <w:proofErr w:type="spellStart"/>
      <w:r w:rsidR="00BF0EC6">
        <w:rPr>
          <w:rFonts w:ascii="Times" w:hAnsi="Times"/>
          <w:color w:val="000000" w:themeColor="text1"/>
          <w:lang w:val="en-US"/>
        </w:rPr>
        <w:t>wikipedia</w:t>
      </w:r>
      <w:proofErr w:type="spellEnd"/>
      <w:r w:rsidR="00455D2C" w:rsidRPr="008F6DCA">
        <w:rPr>
          <w:color w:val="000000" w:themeColor="text1"/>
        </w:rPr>
        <w:t>.com</w:t>
      </w:r>
      <w:r w:rsidR="00455D2C">
        <w:rPr>
          <w:rFonts w:ascii="Times" w:hAnsi="Times"/>
          <w:color w:val="000000" w:themeColor="text1"/>
          <w:lang w:val="en-US"/>
        </w:rPr>
        <w:t>).</w:t>
      </w:r>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621EADD5" w14:textId="29FACA30" w:rsidR="00BF0EC6" w:rsidRDefault="0045432F" w:rsidP="00565895">
      <w:pPr>
        <w:pStyle w:val="NormalWeb"/>
        <w:spacing w:line="360" w:lineRule="auto"/>
        <w:jc w:val="both"/>
        <w:rPr>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r w:rsidR="00BF0EC6">
        <w:rPr>
          <w:rFonts w:ascii="Times" w:hAnsi="Times"/>
          <w:color w:val="000000" w:themeColor="text1"/>
        </w:rPr>
        <w:t>1.</w:t>
      </w:r>
      <w:r w:rsidRPr="008137E0">
        <w:rPr>
          <w:rFonts w:ascii="Times" w:hAnsi="Times"/>
          <w:color w:val="000000" w:themeColor="text1"/>
        </w:rPr>
        <w:t>2-left), the resulting images may appear to be distorted</w:t>
      </w:r>
      <w:r w:rsidR="00BF0EC6">
        <w:rPr>
          <w:rFonts w:ascii="Times" w:hAnsi="Times"/>
          <w:color w:val="000000" w:themeColor="text1"/>
        </w:rPr>
        <w:t xml:space="preserve"> (right)</w:t>
      </w:r>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p>
    <w:p w14:paraId="59F601EA" w14:textId="0A2EDE86" w:rsidR="00BF0EC6" w:rsidRPr="00B1190A" w:rsidRDefault="00BF0EC6" w:rsidP="00BF0EC6">
      <w:pPr>
        <w:spacing w:line="360" w:lineRule="auto"/>
        <w:jc w:val="both"/>
        <w:rPr>
          <w:rFonts w:ascii="Times" w:hAnsi="Times" w:cs="Open Sans"/>
          <w:color w:val="000000" w:themeColor="text1"/>
        </w:rPr>
      </w:pPr>
      <w:r>
        <w:rPr>
          <w:rFonts w:ascii="Times" w:hAnsi="Times" w:cs="Open Sans"/>
          <w:color w:val="000000" w:themeColor="text1"/>
        </w:rPr>
        <w:t>CA is</w:t>
      </w:r>
      <w:r w:rsidRPr="00BF0EC6">
        <w:rPr>
          <w:rFonts w:ascii="Times" w:hAnsi="Times" w:cs="Open Sans"/>
          <w:color w:val="000000" w:themeColor="text1"/>
        </w:rPr>
        <w:t xml:space="preserve"> </w:t>
      </w:r>
      <w:r>
        <w:rPr>
          <w:rFonts w:ascii="Times" w:hAnsi="Times" w:cs="Open Sans"/>
          <w:color w:val="000000" w:themeColor="text1"/>
        </w:rPr>
        <w:t>an image quality problem so most of the research surrounding CA are conducted to fix the problem and improve image quality thereby. On the other hand, uncertainty is the problem of data quality and relevant research are conducted mostly regarding reducing it to improve data certainty. But existing research conducted to visualize uncertainty is done with traditional approaches such as glyphs. Since our goal is neither to improve image quality nor data quality, we borrowed the term CA for our research to represent uncertainty as a novel approach in the field of visualization.</w:t>
      </w:r>
    </w:p>
    <w:p w14:paraId="3B5349EF" w14:textId="57DFB430" w:rsidR="0045432F" w:rsidRDefault="00BF0EC6" w:rsidP="008F6DCA">
      <w:pPr>
        <w:pStyle w:val="NormalWeb"/>
        <w:spacing w:line="360" w:lineRule="auto"/>
        <w:jc w:val="both"/>
      </w:pPr>
      <w:r>
        <w:rPr>
          <w:rFonts w:ascii="Times" w:hAnsi="Times"/>
          <w:color w:val="000000" w:themeColor="text1"/>
        </w:rPr>
        <w:lastRenderedPageBreak/>
        <w:t>Typically</w:t>
      </w:r>
      <w:r w:rsidRPr="008137E0">
        <w:rPr>
          <w:rFonts w:ascii="Times" w:hAnsi="Times"/>
          <w:color w:val="000000" w:themeColor="text1"/>
        </w:rPr>
        <w:t xml:space="preserve"> </w:t>
      </w:r>
      <w:r w:rsidR="0045432F"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blended shapes (circle, rectangle, etc.) where </w:t>
      </w:r>
      <w:r>
        <w:rPr>
          <w:rFonts w:ascii="Times" w:hAnsi="Times"/>
          <w:color w:val="000000" w:themeColor="text1"/>
        </w:rPr>
        <w:t>each of the 3 component colors</w:t>
      </w:r>
      <w:r w:rsidRPr="008137E0">
        <w:rPr>
          <w:rFonts w:ascii="Times" w:hAnsi="Times"/>
          <w:color w:val="000000" w:themeColor="text1"/>
        </w:rPr>
        <w:t xml:space="preserve"> </w:t>
      </w:r>
      <w:r w:rsidR="0045432F" w:rsidRPr="008137E0">
        <w:rPr>
          <w:rFonts w:ascii="Times" w:hAnsi="Times"/>
          <w:color w:val="000000" w:themeColor="text1"/>
        </w:rPr>
        <w:t>are internally laterally shifted from each other by the amount of uncertainty.</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3C107186" w:rsidR="0045432F" w:rsidRDefault="0045432F" w:rsidP="002B35E4">
      <w:pPr>
        <w:pStyle w:val="ListParagraph"/>
        <w:numPr>
          <w:ilvl w:val="0"/>
          <w:numId w:val="9"/>
        </w:numPr>
        <w:spacing w:line="360" w:lineRule="auto"/>
        <w:jc w:val="both"/>
      </w:pPr>
      <w:r>
        <w:t>How to generate realistic uncertainty data?</w:t>
      </w:r>
    </w:p>
    <w:p w14:paraId="7DD0C066" w14:textId="79B89F87" w:rsidR="0045432F" w:rsidRDefault="0045432F" w:rsidP="002B35E4">
      <w:pPr>
        <w:pStyle w:val="ListParagraph"/>
        <w:numPr>
          <w:ilvl w:val="0"/>
          <w:numId w:val="9"/>
        </w:numPr>
        <w:spacing w:line="360" w:lineRule="auto"/>
        <w:jc w:val="both"/>
      </w:pPr>
      <w:r>
        <w:t xml:space="preserve">Which platform or framework </w:t>
      </w:r>
      <w:r w:rsidR="00BF0EC6">
        <w:t xml:space="preserve">was </w:t>
      </w:r>
      <w:r>
        <w:t>to be chosen to implement the visualization?</w:t>
      </w:r>
    </w:p>
    <w:p w14:paraId="4C72000A" w14:textId="77777777" w:rsidR="0045432F" w:rsidRDefault="0045432F" w:rsidP="002B35E4">
      <w:pPr>
        <w:pStyle w:val="ListParagraph"/>
        <w:numPr>
          <w:ilvl w:val="0"/>
          <w:numId w:val="9"/>
        </w:numPr>
        <w:spacing w:line="360" w:lineRule="auto"/>
        <w:jc w:val="both"/>
      </w:pPr>
      <w:r>
        <w:t>What is the design process of representing uncertainty with CA?</w:t>
      </w:r>
    </w:p>
    <w:p w14:paraId="4C786A8E" w14:textId="77777777" w:rsidR="0045432F" w:rsidRDefault="0045432F" w:rsidP="002B35E4">
      <w:pPr>
        <w:pStyle w:val="ListParagraph"/>
        <w:numPr>
          <w:ilvl w:val="0"/>
          <w:numId w:val="9"/>
        </w:numPr>
        <w:spacing w:line="360" w:lineRule="auto"/>
        <w:jc w:val="both"/>
      </w:pPr>
      <w:r>
        <w:t>How to evaluate CA representation?</w:t>
      </w:r>
    </w:p>
    <w:p w14:paraId="429CAB25" w14:textId="43DFBA93" w:rsidR="0045432F" w:rsidRDefault="0045432F" w:rsidP="002B35E4">
      <w:pPr>
        <w:pStyle w:val="ListParagraph"/>
        <w:numPr>
          <w:ilvl w:val="0"/>
          <w:numId w:val="9"/>
        </w:numPr>
        <w:spacing w:line="360" w:lineRule="auto"/>
        <w:jc w:val="both"/>
      </w:pPr>
      <w:r>
        <w:t>What is</w:t>
      </w:r>
      <w:r w:rsidR="00BF0EC6">
        <w:t xml:space="preserve"> the</w:t>
      </w:r>
      <w:r>
        <w:t xml:space="preserve"> applicability of this representation?</w:t>
      </w:r>
    </w:p>
    <w:p w14:paraId="627EB38C" w14:textId="5DE00495" w:rsidR="00BF0EC6"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5660B10B" w14:textId="77777777" w:rsidR="00FA6F70" w:rsidRDefault="00FA6F70" w:rsidP="0045432F">
      <w:pPr>
        <w:spacing w:line="360" w:lineRule="auto"/>
        <w:jc w:val="both"/>
        <w:rPr>
          <w:rFonts w:ascii="Times" w:hAnsi="Times"/>
          <w:b/>
          <w:bCs/>
          <w:color w:val="000000" w:themeColor="text1"/>
          <w:shd w:val="clear" w:color="auto" w:fill="FFFFFF"/>
          <w:lang w:val="en-US"/>
        </w:rPr>
        <w:sectPr w:rsidR="00FA6F70" w:rsidSect="008A41BC">
          <w:footerReference w:type="even" r:id="rId13"/>
          <w:footerReference w:type="default" r:id="rId14"/>
          <w:pgSz w:w="11906" w:h="16838"/>
          <w:pgMar w:top="1440" w:right="1440" w:bottom="1440" w:left="1440" w:header="0" w:footer="340" w:gutter="0"/>
          <w:pgNumType w:start="1"/>
          <w:cols w:space="708"/>
          <w:docGrid w:linePitch="360"/>
        </w:sect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2F8EB4A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r w:rsidR="00FB527E">
        <w:rPr>
          <w:rFonts w:ascii="Times" w:hAnsi="Times"/>
          <w:color w:val="000000" w:themeColor="text1"/>
          <w:lang w:val="en-US"/>
        </w:rPr>
        <w:t>simply</w:t>
      </w:r>
      <w:r w:rsidR="00FB527E" w:rsidRPr="002E48C9">
        <w:rPr>
          <w:rFonts w:ascii="Times" w:hAnsi="Times"/>
          <w:color w:val="000000" w:themeColor="text1"/>
          <w:lang w:val="en-US"/>
        </w:rPr>
        <w:t xml:space="preserve"> </w:t>
      </w:r>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r w:rsidR="00FB527E">
        <w:rPr>
          <w:rFonts w:ascii="Times" w:hAnsi="Times"/>
          <w:color w:val="000000" w:themeColor="text1"/>
          <w:lang w:val="en-US"/>
        </w:rPr>
        <w:t>ed</w:t>
      </w:r>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0A5C91E3" w14:textId="77777777" w:rsidR="00FA6F70" w:rsidRDefault="00FA6F70" w:rsidP="0045432F">
      <w:pPr>
        <w:spacing w:line="360" w:lineRule="auto"/>
        <w:jc w:val="both"/>
        <w:rPr>
          <w:rFonts w:ascii="Times" w:hAnsi="Times"/>
          <w:color w:val="000000" w:themeColor="text1"/>
          <w:sz w:val="22"/>
          <w:szCs w:val="22"/>
          <w:lang w:val="en-US"/>
        </w:rPr>
        <w:sectPr w:rsidR="00FA6F70" w:rsidSect="009B4C90">
          <w:pgSz w:w="11906" w:h="16838"/>
          <w:pgMar w:top="1440" w:right="1440" w:bottom="1440" w:left="1440" w:header="0" w:footer="340" w:gutter="0"/>
          <w:cols w:space="708"/>
          <w:docGrid w:linePitch="360"/>
        </w:sect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04D66BF8" w:rsidR="0045432F" w:rsidRPr="00F70CAB" w:rsidRDefault="0045432F" w:rsidP="0045432F">
      <w:pPr>
        <w:autoSpaceDE w:val="0"/>
        <w:autoSpaceDN w:val="0"/>
        <w:adjustRightInd w:val="0"/>
        <w:spacing w:line="360" w:lineRule="auto"/>
        <w:jc w:val="both"/>
        <w:rPr>
          <w:color w:val="000000" w:themeColor="text1"/>
          <w:lang w:val="en-US"/>
        </w:rPr>
      </w:pPr>
      <w:r w:rsidRPr="00F70CAB">
        <w:rPr>
          <w:rFonts w:ascii="Times" w:hAnsi="Times"/>
          <w:color w:val="000000" w:themeColor="text1"/>
        </w:rPr>
        <w:t>The remainder of this thesis is organized as follows.</w:t>
      </w:r>
      <w:r w:rsidRPr="00F70CAB">
        <w:rPr>
          <w:rFonts w:ascii="Times" w:eastAsiaTheme="minorHAnsi" w:hAnsi="Times"/>
          <w:color w:val="000000" w:themeColor="text1"/>
          <w:lang w:val="en-GB" w:eastAsia="en-US"/>
        </w:rPr>
        <w:t xml:space="preserve"> In </w:t>
      </w:r>
      <w:r w:rsidRPr="00F70CAB">
        <w:rPr>
          <w:rFonts w:ascii="Times" w:eastAsiaTheme="minorHAnsi" w:hAnsi="Times"/>
          <w:b/>
          <w:bCs/>
          <w:color w:val="000000" w:themeColor="text1"/>
          <w:lang w:val="en-GB" w:eastAsia="en-US"/>
        </w:rPr>
        <w:t>chapter 2</w:t>
      </w:r>
      <w:r w:rsidRPr="00F70CAB">
        <w:rPr>
          <w:rFonts w:ascii="Times" w:eastAsiaTheme="minorHAnsi" w:hAnsi="Times"/>
          <w:color w:val="000000" w:themeColor="text1"/>
          <w:lang w:val="en-GB" w:eastAsia="en-US"/>
        </w:rPr>
        <w:t xml:space="preserve">, we review the relevant literature on </w:t>
      </w:r>
      <w:r w:rsidRPr="00F70CAB">
        <w:rPr>
          <w:rFonts w:ascii="Times" w:hAnsi="Times"/>
          <w:color w:val="000000" w:themeColor="text1"/>
          <w:lang w:val="en-US"/>
        </w:rPr>
        <w:t xml:space="preserve">Predictive Machine Learning Models, Texture, Uncertainty, and CA. The literature review is subdivided into several sub-sections based on the contents. </w:t>
      </w:r>
      <w:r w:rsidRPr="00F70CAB">
        <w:rPr>
          <w:rFonts w:ascii="Times" w:hAnsi="Times"/>
          <w:b/>
          <w:bCs/>
          <w:color w:val="000000" w:themeColor="text1"/>
          <w:lang w:val="en-US"/>
        </w:rPr>
        <w:t xml:space="preserve">Chapter 3 </w:t>
      </w:r>
      <w:r w:rsidRPr="00F70CAB">
        <w:rPr>
          <w:rFonts w:ascii="Times" w:hAnsi="Times"/>
          <w:color w:val="000000" w:themeColor="text1"/>
          <w:lang w:val="en-US"/>
        </w:rPr>
        <w:t>presents data</w:t>
      </w:r>
      <w:r w:rsidR="00937E8A" w:rsidRPr="00F70CAB">
        <w:rPr>
          <w:rFonts w:ascii="Times" w:hAnsi="Times"/>
          <w:color w:val="000000" w:themeColor="text1"/>
          <w:lang w:val="en-US"/>
        </w:rPr>
        <w:t xml:space="preserve"> collection</w:t>
      </w:r>
      <w:r w:rsidR="00276D69" w:rsidRPr="00F70CAB">
        <w:rPr>
          <w:rFonts w:ascii="Times" w:hAnsi="Times"/>
          <w:color w:val="000000" w:themeColor="text1"/>
          <w:lang w:val="en-US"/>
        </w:rPr>
        <w:t>,</w:t>
      </w:r>
      <w:r w:rsidRPr="00F70CAB">
        <w:rPr>
          <w:rFonts w:ascii="Times" w:hAnsi="Times"/>
          <w:color w:val="000000" w:themeColor="text1"/>
          <w:lang w:val="en-US"/>
        </w:rPr>
        <w:t xml:space="preserve"> processing, introducing predictive machine learning algorithms and </w:t>
      </w:r>
      <w:r w:rsidR="00C42535" w:rsidRPr="00F70CAB">
        <w:rPr>
          <w:rFonts w:ascii="Times" w:hAnsi="Times"/>
          <w:color w:val="000000" w:themeColor="text1"/>
          <w:lang w:val="en-US"/>
        </w:rPr>
        <w:t xml:space="preserve">the </w:t>
      </w:r>
      <w:r w:rsidRPr="00F70CAB">
        <w:rPr>
          <w:rFonts w:ascii="Times" w:hAnsi="Times"/>
          <w:color w:val="000000" w:themeColor="text1"/>
          <w:lang w:val="en-US"/>
        </w:rPr>
        <w:t>necessary arrangement</w:t>
      </w:r>
      <w:r w:rsidR="00C42535" w:rsidRPr="00F70CAB">
        <w:rPr>
          <w:rFonts w:ascii="Times" w:hAnsi="Times"/>
          <w:color w:val="000000" w:themeColor="text1"/>
          <w:lang w:val="en-US"/>
        </w:rPr>
        <w:t>s</w:t>
      </w:r>
      <w:r w:rsidRPr="00F70CAB">
        <w:rPr>
          <w:rFonts w:ascii="Times" w:hAnsi="Times"/>
          <w:color w:val="000000" w:themeColor="text1"/>
          <w:lang w:val="en-US"/>
        </w:rPr>
        <w:t xml:space="preserve"> to setup models, </w:t>
      </w:r>
      <w:r w:rsidR="00C42535" w:rsidRPr="00F70CAB">
        <w:rPr>
          <w:rFonts w:ascii="Times" w:hAnsi="Times"/>
          <w:color w:val="000000" w:themeColor="text1"/>
          <w:lang w:val="en-US"/>
        </w:rPr>
        <w:t xml:space="preserve">a </w:t>
      </w:r>
      <w:r w:rsidRPr="00F70CAB">
        <w:rPr>
          <w:rFonts w:ascii="Times" w:hAnsi="Times"/>
          <w:color w:val="000000" w:themeColor="text1"/>
          <w:lang w:val="en-US"/>
        </w:rPr>
        <w:t xml:space="preserve">brief description of time series forecasting, </w:t>
      </w:r>
      <w:r w:rsidR="00C42535" w:rsidRPr="00F70CAB">
        <w:rPr>
          <w:rFonts w:ascii="Times" w:hAnsi="Times"/>
          <w:color w:val="000000" w:themeColor="text1"/>
          <w:lang w:val="en-US"/>
        </w:rPr>
        <w:t xml:space="preserve">and </w:t>
      </w:r>
      <w:r w:rsidRPr="00F70CAB">
        <w:rPr>
          <w:rFonts w:ascii="Times" w:hAnsi="Times"/>
          <w:color w:val="000000" w:themeColor="text1"/>
          <w:lang w:val="en-US"/>
        </w:rPr>
        <w:t xml:space="preserve">snapshots of uncertainty data. </w:t>
      </w:r>
      <w:r w:rsidRPr="00F70CAB">
        <w:rPr>
          <w:rFonts w:ascii="Times" w:hAnsi="Times"/>
          <w:b/>
          <w:bCs/>
          <w:color w:val="000000" w:themeColor="text1"/>
          <w:lang w:val="en-US"/>
        </w:rPr>
        <w:t>Chapter 4</w:t>
      </w:r>
      <w:r w:rsidRPr="00F70CAB">
        <w:rPr>
          <w:rFonts w:ascii="Times" w:hAnsi="Times"/>
          <w:color w:val="000000" w:themeColor="text1"/>
          <w:lang w:val="en-US"/>
        </w:rPr>
        <w:t xml:space="preserve"> focuses on </w:t>
      </w:r>
      <w:r w:rsidR="00276D69" w:rsidRPr="00F70CAB">
        <w:rPr>
          <w:rFonts w:ascii="Times" w:hAnsi="Times"/>
          <w:color w:val="000000" w:themeColor="text1"/>
          <w:lang w:val="en-US"/>
        </w:rPr>
        <w:t xml:space="preserve">visualization </w:t>
      </w:r>
      <w:r w:rsidR="00DF6E07" w:rsidRPr="00F70CAB">
        <w:rPr>
          <w:rFonts w:ascii="Times" w:hAnsi="Times"/>
          <w:color w:val="000000" w:themeColor="text1"/>
          <w:lang w:val="en-US"/>
        </w:rPr>
        <w:t>component calculations, methods</w:t>
      </w:r>
      <w:r w:rsidR="00276D69" w:rsidRPr="00F70CAB">
        <w:rPr>
          <w:rFonts w:ascii="Times" w:hAnsi="Times"/>
          <w:color w:val="000000" w:themeColor="text1"/>
          <w:lang w:val="en-US"/>
        </w:rPr>
        <w:t xml:space="preserve">, background architecture, examples of CA with different shapes, techniques and algorithms of pattern and texture generation. </w:t>
      </w:r>
      <w:r w:rsidR="00276D69" w:rsidRPr="00F70CAB">
        <w:rPr>
          <w:rFonts w:ascii="Times" w:hAnsi="Times"/>
          <w:b/>
          <w:bCs/>
          <w:color w:val="000000" w:themeColor="text1"/>
          <w:lang w:val="en-US"/>
        </w:rPr>
        <w:t>Chapter 5</w:t>
      </w:r>
      <w:r w:rsidR="00276D69" w:rsidRPr="00F70CAB">
        <w:rPr>
          <w:rFonts w:ascii="Times" w:hAnsi="Times"/>
          <w:color w:val="000000" w:themeColor="text1"/>
          <w:lang w:val="en-US"/>
        </w:rPr>
        <w:t xml:space="preserve"> </w:t>
      </w:r>
      <w:r w:rsidR="00F4003F" w:rsidRPr="00F70CAB">
        <w:rPr>
          <w:rFonts w:ascii="Times" w:hAnsi="Times"/>
          <w:color w:val="000000" w:themeColor="text1"/>
          <w:lang w:val="en-US"/>
        </w:rPr>
        <w:t xml:space="preserve">describes </w:t>
      </w:r>
      <w:r w:rsidR="00DF6E07" w:rsidRPr="00F70CAB">
        <w:rPr>
          <w:rFonts w:ascii="Times" w:hAnsi="Times"/>
          <w:color w:val="000000" w:themeColor="text1"/>
          <w:lang w:val="en-US"/>
        </w:rPr>
        <w:t>experimental designs with Chromatic Aberrations and Texture Patterns</w:t>
      </w:r>
      <w:r w:rsidR="00C42535" w:rsidRPr="00F70CAB">
        <w:rPr>
          <w:rFonts w:ascii="Times" w:hAnsi="Times"/>
          <w:color w:val="000000" w:themeColor="text1"/>
          <w:lang w:val="en-US"/>
        </w:rPr>
        <w:t>.</w:t>
      </w:r>
      <w:r w:rsidR="00DF6E07" w:rsidRPr="00F70CAB">
        <w:rPr>
          <w:rFonts w:ascii="Times" w:hAnsi="Times"/>
          <w:color w:val="000000" w:themeColor="text1"/>
          <w:lang w:val="en-US"/>
        </w:rPr>
        <w:t xml:space="preserve"> </w:t>
      </w:r>
      <w:r w:rsidR="003B3DBA" w:rsidRPr="00F70CAB">
        <w:rPr>
          <w:rFonts w:ascii="Times" w:hAnsi="Times"/>
          <w:b/>
          <w:bCs/>
          <w:color w:val="000000" w:themeColor="text1"/>
          <w:lang w:val="en-US"/>
        </w:rPr>
        <w:t>Chapter 6</w:t>
      </w:r>
      <w:r w:rsidR="003B3DBA" w:rsidRPr="00F70CAB">
        <w:rPr>
          <w:rFonts w:ascii="Times" w:hAnsi="Times"/>
          <w:color w:val="000000" w:themeColor="text1"/>
          <w:lang w:val="en-US"/>
        </w:rPr>
        <w:t xml:space="preserve"> explains the </w:t>
      </w:r>
      <w:r w:rsidRPr="00F70CAB">
        <w:rPr>
          <w:rFonts w:ascii="Times" w:hAnsi="Times"/>
          <w:color w:val="000000" w:themeColor="text1"/>
          <w:lang w:val="en-US"/>
        </w:rPr>
        <w:t xml:space="preserve">user study </w:t>
      </w:r>
      <w:r w:rsidR="003B3DBA" w:rsidRPr="00F70CAB">
        <w:rPr>
          <w:rFonts w:ascii="Times" w:hAnsi="Times"/>
          <w:color w:val="000000" w:themeColor="text1"/>
          <w:lang w:val="en-US"/>
        </w:rPr>
        <w:t>design</w:t>
      </w:r>
      <w:r w:rsidR="005217F5" w:rsidRPr="00F70CAB">
        <w:rPr>
          <w:rFonts w:ascii="Times" w:hAnsi="Times"/>
          <w:color w:val="000000" w:themeColor="text1"/>
          <w:lang w:val="en-US"/>
        </w:rPr>
        <w:t xml:space="preserve"> and administering procedure</w:t>
      </w:r>
      <w:r w:rsidR="003B3DBA" w:rsidRPr="00F70CAB">
        <w:rPr>
          <w:rFonts w:ascii="Times" w:hAnsi="Times"/>
          <w:color w:val="000000" w:themeColor="text1"/>
          <w:lang w:val="en-US"/>
        </w:rPr>
        <w:t xml:space="preserve">. It </w:t>
      </w:r>
      <w:r w:rsidR="00540B5A" w:rsidRPr="00F70CAB">
        <w:rPr>
          <w:rFonts w:ascii="Times" w:hAnsi="Times"/>
          <w:color w:val="000000" w:themeColor="text1"/>
          <w:lang w:val="en-US"/>
        </w:rPr>
        <w:t xml:space="preserve">introducing </w:t>
      </w:r>
      <w:r w:rsidR="00C42535" w:rsidRPr="00F70CAB">
        <w:rPr>
          <w:rFonts w:ascii="Times" w:hAnsi="Times"/>
          <w:color w:val="000000" w:themeColor="text1"/>
          <w:lang w:val="en-US"/>
        </w:rPr>
        <w:t>the</w:t>
      </w:r>
      <w:r w:rsidR="00540B5A" w:rsidRPr="00F70CAB">
        <w:rPr>
          <w:rFonts w:ascii="Times" w:hAnsi="Times"/>
          <w:color w:val="000000" w:themeColor="text1"/>
          <w:lang w:val="en-US"/>
        </w:rPr>
        <w:t xml:space="preserve"> technology used, study components</w:t>
      </w:r>
      <w:r w:rsidR="00C42535" w:rsidRPr="00F70CAB">
        <w:rPr>
          <w:rFonts w:ascii="Times" w:hAnsi="Times"/>
          <w:color w:val="000000" w:themeColor="text1"/>
          <w:lang w:val="en-US"/>
        </w:rPr>
        <w:t xml:space="preserve">, the </w:t>
      </w:r>
      <w:r w:rsidR="00540B5A" w:rsidRPr="00F70CAB">
        <w:rPr>
          <w:rFonts w:ascii="Times" w:hAnsi="Times"/>
          <w:color w:val="000000" w:themeColor="text1"/>
          <w:lang w:val="en-US"/>
        </w:rPr>
        <w:t>counter balancing mechanism,</w:t>
      </w:r>
      <w:r w:rsidR="00C42535" w:rsidRPr="00F70CAB">
        <w:rPr>
          <w:rFonts w:ascii="Times" w:hAnsi="Times"/>
          <w:color w:val="000000" w:themeColor="text1"/>
          <w:lang w:val="en-US"/>
        </w:rPr>
        <w:t xml:space="preserve"> the</w:t>
      </w:r>
      <w:r w:rsidR="00540B5A" w:rsidRPr="00F70CAB">
        <w:rPr>
          <w:rFonts w:ascii="Times" w:hAnsi="Times"/>
          <w:color w:val="000000" w:themeColor="text1"/>
          <w:lang w:val="en-US"/>
        </w:rPr>
        <w:t xml:space="preserve"> </w:t>
      </w:r>
      <w:r w:rsidR="003B3DBA" w:rsidRPr="00F70CAB">
        <w:rPr>
          <w:rFonts w:ascii="Times" w:hAnsi="Times"/>
          <w:color w:val="000000" w:themeColor="text1"/>
          <w:lang w:val="en-US"/>
        </w:rPr>
        <w:t xml:space="preserve">recruitment criteria and hiring procedure,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color blindness test, questionnaire formation process, and finally,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data collection and storing mechanism. </w:t>
      </w:r>
      <w:r w:rsidR="003B3DBA" w:rsidRPr="00F70CAB">
        <w:rPr>
          <w:rFonts w:ascii="Times" w:hAnsi="Times"/>
          <w:color w:val="000000" w:themeColor="text1"/>
          <w:lang w:val="en-US"/>
        </w:rPr>
        <w:t xml:space="preserve">  </w:t>
      </w:r>
      <w:r w:rsidRPr="00F70CAB">
        <w:rPr>
          <w:rFonts w:ascii="Times" w:hAnsi="Times"/>
          <w:b/>
          <w:bCs/>
          <w:color w:val="000000" w:themeColor="text1"/>
          <w:lang w:val="en-US"/>
        </w:rPr>
        <w:t xml:space="preserve">Chapter </w:t>
      </w:r>
      <w:r w:rsidR="00540B5A" w:rsidRPr="00F70CAB">
        <w:rPr>
          <w:rFonts w:ascii="Times" w:hAnsi="Times"/>
          <w:b/>
          <w:bCs/>
          <w:color w:val="000000" w:themeColor="text1"/>
          <w:lang w:val="en-US"/>
        </w:rPr>
        <w:t>7</w:t>
      </w:r>
      <w:r w:rsidR="00540B5A" w:rsidRPr="00F70CAB">
        <w:rPr>
          <w:rFonts w:ascii="Times" w:hAnsi="Times"/>
          <w:color w:val="000000" w:themeColor="text1"/>
          <w:lang w:val="en-US"/>
        </w:rPr>
        <w:t xml:space="preserve"> </w:t>
      </w:r>
      <w:r w:rsidRPr="00F70CAB">
        <w:rPr>
          <w:rFonts w:ascii="Times" w:hAnsi="Times"/>
          <w:color w:val="000000" w:themeColor="text1"/>
          <w:lang w:val="en-US"/>
        </w:rPr>
        <w:t xml:space="preserve">shows </w:t>
      </w:r>
      <w:r w:rsidR="003A7A03" w:rsidRPr="00F70CAB">
        <w:rPr>
          <w:rFonts w:ascii="Times" w:hAnsi="Times"/>
          <w:color w:val="000000" w:themeColor="text1"/>
          <w:lang w:val="en-US"/>
        </w:rPr>
        <w:t>results obtained from the user study and its numerical analysis for evaluation</w:t>
      </w:r>
      <w:r w:rsidRPr="00F70CAB">
        <w:rPr>
          <w:rFonts w:ascii="Times" w:hAnsi="Times"/>
          <w:color w:val="000000" w:themeColor="text1"/>
          <w:lang w:val="en-US"/>
        </w:rPr>
        <w:t>.</w:t>
      </w:r>
      <w:r w:rsidR="006A61F1" w:rsidRPr="00F70CAB">
        <w:rPr>
          <w:rFonts w:ascii="Times" w:hAnsi="Times"/>
          <w:color w:val="000000" w:themeColor="text1"/>
          <w:lang w:val="en-US"/>
        </w:rPr>
        <w:t xml:space="preserve"> Quantitative analyses are conducted with statistical methodologies for questionnaire results, SUS results and NASA-TLX results. </w:t>
      </w:r>
      <w:r w:rsidRPr="00F70CAB">
        <w:rPr>
          <w:rFonts w:ascii="Times" w:hAnsi="Times"/>
          <w:color w:val="000000" w:themeColor="text1"/>
          <w:lang w:val="en-US"/>
        </w:rPr>
        <w:t xml:space="preserve">  </w:t>
      </w:r>
      <w:r w:rsidRPr="00F70CAB">
        <w:rPr>
          <w:color w:val="000000" w:themeColor="text1"/>
        </w:rPr>
        <w:t xml:space="preserve">Finally, in </w:t>
      </w:r>
      <w:r w:rsidRPr="00F70CAB">
        <w:rPr>
          <w:b/>
          <w:bCs/>
          <w:color w:val="000000" w:themeColor="text1"/>
        </w:rPr>
        <w:t xml:space="preserve">Chapter </w:t>
      </w:r>
      <w:r w:rsidR="006A61F1" w:rsidRPr="00F70CAB">
        <w:rPr>
          <w:b/>
          <w:bCs/>
          <w:color w:val="000000" w:themeColor="text1"/>
        </w:rPr>
        <w:t>8</w:t>
      </w:r>
      <w:r w:rsidRPr="00F70CAB">
        <w:rPr>
          <w:color w:val="000000" w:themeColor="text1"/>
        </w:rPr>
        <w:t xml:space="preserve">, we </w:t>
      </w:r>
      <w:r w:rsidR="006A61F1" w:rsidRPr="00F70CAB">
        <w:rPr>
          <w:color w:val="000000" w:themeColor="text1"/>
        </w:rPr>
        <w:t xml:space="preserve">pointed out the thesis outcome as </w:t>
      </w:r>
      <w:r w:rsidR="00C42535" w:rsidRPr="00F70CAB">
        <w:rPr>
          <w:color w:val="000000" w:themeColor="text1"/>
        </w:rPr>
        <w:t xml:space="preserve">a </w:t>
      </w:r>
      <w:r w:rsidR="006A61F1" w:rsidRPr="00F70CAB">
        <w:rPr>
          <w:color w:val="000000" w:themeColor="text1"/>
        </w:rPr>
        <w:t>conclusion</w:t>
      </w:r>
      <w:r w:rsidRPr="00F70CAB">
        <w:rPr>
          <w:color w:val="000000" w:themeColor="text1"/>
        </w:rPr>
        <w:t>, and suggest</w:t>
      </w:r>
      <w:r w:rsidR="006A61F1" w:rsidRPr="00F70CAB">
        <w:rPr>
          <w:color w:val="000000" w:themeColor="text1"/>
        </w:rPr>
        <w:t>ed</w:t>
      </w:r>
      <w:r w:rsidRPr="00F70CAB">
        <w:rPr>
          <w:color w:val="000000" w:themeColor="text1"/>
        </w:rPr>
        <w:t xml:space="preserve"> potential directions of future work and associated improvement</w:t>
      </w:r>
      <w:r w:rsidR="00D91186" w:rsidRPr="00F70CAB">
        <w:rPr>
          <w:color w:val="000000" w:themeColor="text1"/>
        </w:rPr>
        <w:t>s</w:t>
      </w:r>
      <w:r w:rsidRPr="00F70CAB">
        <w:rPr>
          <w:color w:val="000000" w:themeColor="text1"/>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0B4169E8"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r w:rsidR="006516E1">
        <w:rPr>
          <w:rFonts w:ascii="Times" w:hAnsi="Times"/>
          <w:color w:val="000000" w:themeColor="text1"/>
          <w:lang w:val="en-US"/>
        </w:rPr>
        <w:t>,</w:t>
      </w:r>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r w:rsidR="006516E1">
        <w:rPr>
          <w:rFonts w:ascii="Times" w:hAnsi="Times"/>
          <w:color w:val="000000" w:themeColor="text1"/>
          <w:lang w:val="en-US"/>
        </w:rPr>
        <w:t>, and</w:t>
      </w:r>
      <w:r w:rsidRPr="00DA7839">
        <w:rPr>
          <w:rFonts w:ascii="Times" w:hAnsi="Times"/>
          <w:color w:val="000000" w:themeColor="text1"/>
          <w:lang w:val="en-US"/>
        </w:rPr>
        <w:t xml:space="preserve"> iii. Conduct user studies to evaluate user perceptions and applicability with commonly used visualizations.  In this section, we are going to </w:t>
      </w:r>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FEF84C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sidR="006516E1">
        <w:rPr>
          <w:rFonts w:ascii="Times" w:hAnsi="Times"/>
          <w:b/>
          <w:bCs/>
          <w:color w:val="000000" w:themeColor="text1"/>
          <w:lang w:val="en-US"/>
        </w:rPr>
        <w:t>P</w:t>
      </w:r>
      <w:r w:rsidRPr="002650E8">
        <w:rPr>
          <w:rFonts w:ascii="Times" w:hAnsi="Times"/>
          <w:b/>
          <w:bCs/>
          <w:color w:val="000000" w:themeColor="text1"/>
          <w:lang w:val="en-US"/>
        </w:rPr>
        <w:t>rediction in Machine Learning Models</w:t>
      </w:r>
    </w:p>
    <w:p w14:paraId="4279E84E" w14:textId="530D3502" w:rsidR="00A3499E" w:rsidRPr="00F70CAB" w:rsidRDefault="00A3499E" w:rsidP="0045432F">
      <w:pPr>
        <w:spacing w:line="360" w:lineRule="auto"/>
        <w:jc w:val="both"/>
        <w:rPr>
          <w:rFonts w:ascii="Times" w:hAnsi="Times"/>
          <w:color w:val="000000" w:themeColor="text1"/>
          <w:lang w:val="en-US"/>
        </w:rPr>
      </w:pPr>
      <w:r w:rsidRPr="00F70CAB">
        <w:rPr>
          <w:rFonts w:ascii="Times" w:hAnsi="Times"/>
          <w:color w:val="000000" w:themeColor="text1"/>
          <w:lang w:val="en-US"/>
        </w:rPr>
        <w:t>Related to model predictions</w:t>
      </w:r>
      <w:r w:rsidR="0045432F" w:rsidRPr="00F70CAB">
        <w:rPr>
          <w:rFonts w:ascii="Times" w:hAnsi="Times"/>
          <w:color w:val="000000" w:themeColor="text1"/>
          <w:lang w:val="en-US"/>
        </w:rPr>
        <w:t xml:space="preserve">, </w:t>
      </w:r>
      <w:r w:rsidR="0045432F" w:rsidRPr="00F70CAB">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0045432F" w:rsidRPr="00F70CAB">
        <w:rPr>
          <w:rFonts w:ascii="Times" w:eastAsiaTheme="minorHAnsi" w:hAnsi="Times" w:cs="AppleSystemUIFont"/>
          <w:color w:val="000000" w:themeColor="text1"/>
          <w:lang w:val="en-GB" w:eastAsia="en-US"/>
        </w:rPr>
        <w:t>median</w:t>
      </w:r>
      <w:proofErr w:type="gramEnd"/>
      <w:r w:rsidR="0045432F" w:rsidRPr="00F70CAB">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w:t>
      </w:r>
      <w:r w:rsidR="00626E2C" w:rsidRPr="00F70CAB">
        <w:rPr>
          <w:rFonts w:ascii="Times" w:eastAsiaTheme="minorHAnsi" w:hAnsi="Times" w:cs="AppleSystemUIFont"/>
          <w:color w:val="000000" w:themeColor="text1"/>
          <w:lang w:val="en-GB" w:eastAsia="en-US"/>
        </w:rPr>
        <w:t xml:space="preserve"> but they </w:t>
      </w:r>
      <w:r w:rsidR="00626E2C" w:rsidRPr="00F70CAB">
        <w:rPr>
          <w:color w:val="000000" w:themeColor="text1"/>
          <w:lang w:val="en-GB"/>
        </w:rPr>
        <w:t xml:space="preserve">conducted their research only with </w:t>
      </w:r>
      <w:r w:rsidR="00C42535" w:rsidRPr="00F70CAB">
        <w:rPr>
          <w:color w:val="000000" w:themeColor="text1"/>
          <w:lang w:val="en-GB"/>
        </w:rPr>
        <w:t xml:space="preserve">a </w:t>
      </w:r>
      <w:r w:rsidR="00626E2C" w:rsidRPr="00F70CAB">
        <w:rPr>
          <w:color w:val="000000" w:themeColor="text1"/>
          <w:lang w:val="en-GB"/>
        </w:rPr>
        <w:t>statistical ARIMA model where they suspect it may perform poorly in case of nonlinear trends.</w:t>
      </w:r>
      <w:r w:rsidR="0045432F" w:rsidRPr="00F70CAB">
        <w:rPr>
          <w:rFonts w:ascii="Times" w:eastAsiaTheme="minorHAnsi" w:hAnsi="Times" w:cs="AppleSystemUIFont"/>
          <w:color w:val="000000" w:themeColor="text1"/>
          <w:lang w:val="en-GB" w:eastAsia="en-US"/>
        </w:rPr>
        <w:t xml:space="preserve"> Recent </w:t>
      </w:r>
      <w:r w:rsidR="0045432F" w:rsidRPr="00F70CAB">
        <w:rPr>
          <w:rFonts w:ascii="Times" w:hAnsi="Times"/>
          <w:color w:val="000000" w:themeColor="text1"/>
          <w:lang w:val="en-US"/>
        </w:rPr>
        <w:t>studies of [3, 4]</w:t>
      </w:r>
      <w:r w:rsidR="0045432F" w:rsidRPr="00F70CAB">
        <w:rPr>
          <w:rFonts w:ascii="Times" w:hAnsi="Times"/>
          <w:color w:val="000000" w:themeColor="text1"/>
        </w:rPr>
        <w:t xml:space="preserve"> use Facebook’s Prophet Forecasting Model and ARIMA Forecasting Model to compare their performance and accuracy on </w:t>
      </w:r>
      <w:r w:rsidR="0045432F" w:rsidRPr="00F70CAB">
        <w:rPr>
          <w:rFonts w:ascii="Times" w:hAnsi="Times"/>
          <w:color w:val="000000" w:themeColor="text1"/>
          <w:lang w:val="en-US"/>
        </w:rPr>
        <w:t xml:space="preserve">the </w:t>
      </w:r>
      <w:r w:rsidR="0045432F" w:rsidRPr="00F70CAB">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45432F" w:rsidRPr="00F70CAB">
        <w:rPr>
          <w:rFonts w:ascii="Times" w:hAnsi="Times"/>
          <w:color w:val="000000" w:themeColor="text1"/>
          <w:lang w:val="en-US"/>
        </w:rPr>
        <w:t xml:space="preserve">. </w:t>
      </w:r>
      <w:r w:rsidR="00626E2C" w:rsidRPr="00F70CAB">
        <w:rPr>
          <w:color w:val="000000" w:themeColor="text1"/>
          <w:lang w:val="en-GB"/>
        </w:rPr>
        <w:t xml:space="preserve">Researchers in [1, 4, 6] used different versions of ARIMA such as ARMA, SARIMA, PROPHET models to conduct time series analysis but have not used any machine learning or deep learning algorithms to compare with. In [5] researchers have formulated a model of the </w:t>
      </w:r>
      <w:proofErr w:type="spellStart"/>
      <w:r w:rsidR="00626E2C" w:rsidRPr="00F70CAB">
        <w:rPr>
          <w:color w:val="000000" w:themeColor="text1"/>
        </w:rPr>
        <w:t>XGBoost</w:t>
      </w:r>
      <w:proofErr w:type="spellEnd"/>
      <w:r w:rsidR="00626E2C" w:rsidRPr="00F70CAB">
        <w:rPr>
          <w:color w:val="000000" w:themeColor="text1"/>
        </w:rPr>
        <w:t xml:space="preserve"> machine learning algorithm for cholera epidemics predictions linked with weather variable, but they have not studied with real world data from health-care systems.</w:t>
      </w:r>
    </w:p>
    <w:p w14:paraId="61A3F814" w14:textId="77777777" w:rsidR="00A3499E" w:rsidRPr="00F70CAB" w:rsidRDefault="00A3499E" w:rsidP="0045432F">
      <w:pPr>
        <w:spacing w:line="360" w:lineRule="auto"/>
        <w:jc w:val="both"/>
        <w:rPr>
          <w:rFonts w:ascii="Times" w:hAnsi="Times"/>
          <w:color w:val="000000" w:themeColor="text1"/>
          <w:lang w:val="en-US"/>
        </w:rPr>
      </w:pPr>
    </w:p>
    <w:p w14:paraId="35818EEA" w14:textId="30F8BEE5" w:rsidR="0045432F" w:rsidRPr="00F70CAB" w:rsidRDefault="0045432F" w:rsidP="0045432F">
      <w:pPr>
        <w:spacing w:line="360" w:lineRule="auto"/>
        <w:jc w:val="both"/>
        <w:rPr>
          <w:rFonts w:ascii="Times" w:hAnsi="Times"/>
          <w:color w:val="000000" w:themeColor="text1"/>
        </w:rPr>
      </w:pPr>
      <w:r w:rsidRPr="00F70CAB">
        <w:rPr>
          <w:rFonts w:ascii="Times" w:hAnsi="Times"/>
          <w:color w:val="000000" w:themeColor="text1"/>
          <w:shd w:val="clear" w:color="auto" w:fill="FFFFFF"/>
          <w:lang w:val="en-US"/>
        </w:rPr>
        <w:lastRenderedPageBreak/>
        <w:t>S</w:t>
      </w:r>
      <w:proofErr w:type="spellStart"/>
      <w:r w:rsidRPr="00F70CAB">
        <w:rPr>
          <w:rFonts w:ascii="Times" w:hAnsi="Times"/>
          <w:color w:val="000000" w:themeColor="text1"/>
          <w:shd w:val="clear" w:color="auto" w:fill="FFFFFF"/>
        </w:rPr>
        <w:t>everal</w:t>
      </w:r>
      <w:proofErr w:type="spellEnd"/>
      <w:r w:rsidRPr="00F70CAB">
        <w:rPr>
          <w:rFonts w:ascii="Times" w:hAnsi="Times"/>
          <w:color w:val="000000" w:themeColor="text1"/>
          <w:shd w:val="clear" w:color="auto" w:fill="FFFFFF"/>
        </w:rPr>
        <w:t xml:space="preserve"> neural network predictive models </w:t>
      </w:r>
      <w:r w:rsidR="00A3499E" w:rsidRPr="00F70CAB">
        <w:rPr>
          <w:rFonts w:ascii="Times" w:hAnsi="Times"/>
          <w:color w:val="000000" w:themeColor="text1"/>
          <w:shd w:val="clear" w:color="auto" w:fill="FFFFFF"/>
          <w:lang w:val="en-US"/>
        </w:rPr>
        <w:t xml:space="preserve">were also </w:t>
      </w:r>
      <w:r w:rsidRPr="00F70CAB">
        <w:rPr>
          <w:rFonts w:ascii="Times" w:hAnsi="Times"/>
          <w:color w:val="000000" w:themeColor="text1"/>
          <w:shd w:val="clear" w:color="auto" w:fill="FFFFFF"/>
          <w:lang w:val="en-US"/>
        </w:rPr>
        <w:t>used to</w:t>
      </w:r>
      <w:r w:rsidRPr="00F70CAB">
        <w:rPr>
          <w:rFonts w:ascii="Times" w:hAnsi="Times"/>
          <w:color w:val="000000" w:themeColor="text1"/>
          <w:shd w:val="clear" w:color="auto" w:fill="FFFFFF"/>
        </w:rPr>
        <w:t xml:space="preserve"> evaluate their performance against more common machine learning models</w:t>
      </w:r>
      <w:r w:rsidRPr="00F70CAB">
        <w:rPr>
          <w:rFonts w:ascii="Times" w:hAnsi="Times"/>
          <w:color w:val="000000" w:themeColor="text1"/>
          <w:shd w:val="clear" w:color="auto" w:fill="FFFFFF"/>
          <w:lang w:val="en-US"/>
        </w:rPr>
        <w:t xml:space="preserve"> in a </w:t>
      </w:r>
      <w:r w:rsidRPr="00F70CAB">
        <w:rPr>
          <w:rFonts w:ascii="Times" w:hAnsi="Times"/>
          <w:color w:val="000000" w:themeColor="text1"/>
          <w:shd w:val="clear" w:color="auto" w:fill="FFFFFF"/>
        </w:rPr>
        <w:t xml:space="preserve">Dengue </w:t>
      </w:r>
      <w:r w:rsidR="00B06E60" w:rsidRPr="00F70CAB">
        <w:rPr>
          <w:rFonts w:ascii="Times" w:hAnsi="Times"/>
          <w:color w:val="000000" w:themeColor="text1"/>
          <w:shd w:val="clear" w:color="auto" w:fill="FFFFFF"/>
        </w:rPr>
        <w:t>forecasting</w:t>
      </w:r>
      <w:r w:rsidRPr="00F70CAB">
        <w:rPr>
          <w:rFonts w:ascii="Times" w:hAnsi="Times"/>
          <w:color w:val="000000" w:themeColor="text1"/>
          <w:shd w:val="clear" w:color="auto" w:fill="FFFFFF"/>
        </w:rPr>
        <w:t xml:space="preserve"> project</w:t>
      </w:r>
      <w:r w:rsidRPr="00F70CAB">
        <w:rPr>
          <w:rFonts w:ascii="Times" w:hAnsi="Times"/>
          <w:color w:val="000000" w:themeColor="text1"/>
          <w:shd w:val="clear" w:color="auto" w:fill="FFFFFF"/>
          <w:lang w:val="en-US"/>
        </w:rPr>
        <w:t xml:space="preserve"> [7]</w:t>
      </w:r>
      <w:r w:rsidR="00C42535" w:rsidRPr="00F70CAB">
        <w:rPr>
          <w:rFonts w:ascii="Times" w:hAnsi="Times"/>
          <w:color w:val="000000" w:themeColor="text1"/>
          <w:shd w:val="clear" w:color="auto" w:fill="FFFFFF"/>
          <w:lang w:val="en-US"/>
        </w:rPr>
        <w:t>. They</w:t>
      </w:r>
      <w:r w:rsidR="00842063" w:rsidRPr="00F70CAB">
        <w:rPr>
          <w:rFonts w:ascii="Times" w:hAnsi="Times"/>
          <w:color w:val="000000" w:themeColor="text1"/>
          <w:shd w:val="clear" w:color="auto" w:fill="FFFFFF"/>
          <w:lang w:val="en-US"/>
        </w:rPr>
        <w:t xml:space="preserve"> </w:t>
      </w:r>
      <w:r w:rsidR="00842063" w:rsidRPr="00F70CAB">
        <w:rPr>
          <w:color w:val="000000" w:themeColor="text1"/>
        </w:rPr>
        <w:t>concluded that neural network models (MLP, LSTM, GRU) significantly outperforms traditional machine learning models but they have not given analysis or background reasoning and no indication of if they tried with optimal hyperparameter settings, since they play a key role in such modeling.</w:t>
      </w:r>
      <w:r w:rsidRPr="00F70CAB">
        <w:rPr>
          <w:rFonts w:ascii="Times" w:hAnsi="Times"/>
          <w:color w:val="000000" w:themeColor="text1"/>
          <w:shd w:val="clear" w:color="auto" w:fill="FFFFFF"/>
          <w:lang w:val="en-US"/>
        </w:rPr>
        <w:t xml:space="preserve"> </w:t>
      </w:r>
      <w:r w:rsidR="00DD4959" w:rsidRPr="00F70CAB">
        <w:rPr>
          <w:color w:val="000000" w:themeColor="text1"/>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r w:rsidR="00B06E60" w:rsidRPr="00F70CAB">
        <w:rPr>
          <w:color w:val="000000" w:themeColor="text1"/>
        </w:rPr>
        <w:tab/>
      </w:r>
      <w:r w:rsidR="00B06E60" w:rsidRPr="00F70CAB">
        <w:rPr>
          <w:color w:val="000000" w:themeColor="text1"/>
        </w:rPr>
        <w:br/>
      </w:r>
    </w:p>
    <w:p w14:paraId="46547AC7" w14:textId="6C725C61" w:rsidR="0045432F" w:rsidRPr="00F70CAB" w:rsidRDefault="0045432F" w:rsidP="0045432F">
      <w:pPr>
        <w:pStyle w:val="NormalWeb"/>
        <w:spacing w:line="360" w:lineRule="auto"/>
        <w:jc w:val="both"/>
        <w:rPr>
          <w:rFonts w:ascii="Times" w:hAnsi="Times"/>
          <w:b/>
          <w:bCs/>
          <w:color w:val="000000" w:themeColor="text1"/>
          <w:lang w:val="en-US"/>
        </w:rPr>
      </w:pPr>
      <w:r w:rsidRPr="00F70CAB">
        <w:rPr>
          <w:rFonts w:ascii="Times" w:hAnsi="Times"/>
          <w:b/>
          <w:bCs/>
          <w:color w:val="000000" w:themeColor="text1"/>
          <w:lang w:val="en-US"/>
        </w:rPr>
        <w:t>2.3</w:t>
      </w:r>
      <w:r w:rsidRPr="00F70CAB">
        <w:rPr>
          <w:rFonts w:ascii="Times" w:hAnsi="Times"/>
          <w:b/>
          <w:bCs/>
          <w:color w:val="000000" w:themeColor="text1"/>
          <w:lang w:val="en-US"/>
        </w:rPr>
        <w:tab/>
        <w:t>Uncertainty related prior work</w:t>
      </w:r>
      <w:r w:rsidR="00240BCA" w:rsidRPr="00F70CAB">
        <w:rPr>
          <w:rFonts w:ascii="Times" w:hAnsi="Times"/>
          <w:b/>
          <w:bCs/>
          <w:color w:val="000000" w:themeColor="text1"/>
          <w:lang w:val="en-US"/>
        </w:rPr>
        <w:t>s</w:t>
      </w:r>
    </w:p>
    <w:p w14:paraId="31F700FB" w14:textId="77777777" w:rsidR="0045432F" w:rsidRPr="00F70CAB" w:rsidRDefault="0045432F" w:rsidP="0045432F">
      <w:pPr>
        <w:pStyle w:val="NormalWeb"/>
        <w:spacing w:line="360" w:lineRule="auto"/>
        <w:jc w:val="both"/>
        <w:rPr>
          <w:rFonts w:ascii="Times" w:hAnsi="Times"/>
          <w:color w:val="000000" w:themeColor="text1"/>
          <w:lang w:val="en-US"/>
        </w:rPr>
      </w:pPr>
      <w:proofErr w:type="spellStart"/>
      <w:r w:rsidRPr="00F70CAB">
        <w:rPr>
          <w:rStyle w:val="blue-tooltip"/>
          <w:rFonts w:ascii="Times" w:hAnsi="Times" w:cs="Arial"/>
          <w:color w:val="000000" w:themeColor="text1"/>
          <w:shd w:val="clear" w:color="auto" w:fill="FFFFFF"/>
        </w:rPr>
        <w:t>Botchen</w:t>
      </w:r>
      <w:proofErr w:type="spellEnd"/>
      <w:r w:rsidRPr="00F70CAB">
        <w:rPr>
          <w:rFonts w:ascii="Times" w:hAnsi="Times"/>
          <w:color w:val="000000" w:themeColor="text1"/>
          <w:lang w:val="en-US"/>
        </w:rPr>
        <w:t xml:space="preserve"> et al. [29] </w:t>
      </w:r>
      <w:r w:rsidRPr="00F70CAB">
        <w:rPr>
          <w:rFonts w:ascii="Times" w:hAnsi="Times"/>
          <w:color w:val="000000" w:themeColor="text1"/>
        </w:rPr>
        <w:t>focus</w:t>
      </w:r>
      <w:r w:rsidRPr="00F70CAB">
        <w:rPr>
          <w:rFonts w:ascii="Times" w:hAnsi="Times"/>
          <w:color w:val="000000" w:themeColor="text1"/>
          <w:lang w:val="en-US"/>
        </w:rPr>
        <w:t>es</w:t>
      </w:r>
      <w:r w:rsidRPr="00F70CAB">
        <w:rPr>
          <w:rFonts w:ascii="Times" w:hAnsi="Times"/>
          <w:color w:val="000000" w:themeColor="text1"/>
        </w:rPr>
        <w:t xml:space="preserve"> on uncertainty that occurs during data acquisition</w:t>
      </w:r>
      <w:r w:rsidRPr="00F70CAB">
        <w:rPr>
          <w:rFonts w:ascii="Times" w:hAnsi="Times"/>
          <w:color w:val="000000" w:themeColor="text1"/>
          <w:lang w:val="en-US"/>
        </w:rPr>
        <w:t xml:space="preserve"> and </w:t>
      </w:r>
      <w:r w:rsidRPr="00F70CAB">
        <w:rPr>
          <w:rFonts w:ascii="Times" w:hAnsi="Times"/>
          <w:color w:val="000000" w:themeColor="text1"/>
        </w:rPr>
        <w:t>demonstrate</w:t>
      </w:r>
      <w:r w:rsidRPr="00F70CAB">
        <w:rPr>
          <w:rFonts w:ascii="Times" w:hAnsi="Times"/>
          <w:color w:val="000000" w:themeColor="text1"/>
          <w:lang w:val="en-US"/>
        </w:rPr>
        <w:t>s</w:t>
      </w:r>
      <w:r w:rsidRPr="00F70CAB">
        <w:rPr>
          <w:rFonts w:ascii="Times" w:hAnsi="Times"/>
          <w:color w:val="000000" w:themeColor="text1"/>
        </w:rPr>
        <w:t xml:space="preserve"> the usefulness of </w:t>
      </w:r>
      <w:r w:rsidRPr="00F70CAB">
        <w:rPr>
          <w:rFonts w:ascii="Times" w:hAnsi="Times"/>
          <w:color w:val="000000" w:themeColor="text1"/>
          <w:lang w:val="en-US"/>
        </w:rPr>
        <w:t>the</w:t>
      </w:r>
      <w:r w:rsidRPr="00F70CAB">
        <w:rPr>
          <w:rFonts w:ascii="Times" w:hAnsi="Times"/>
          <w:color w:val="000000" w:themeColor="text1"/>
        </w:rPr>
        <w:t xml:space="preserve"> methods for the example of real-world fluid flow data measured with the particle image velocimetry (PIV) technique</w:t>
      </w:r>
      <w:r w:rsidRPr="00F70CAB">
        <w:rPr>
          <w:rFonts w:ascii="Times" w:hAnsi="Times"/>
          <w:color w:val="000000" w:themeColor="text1"/>
          <w:lang w:val="en-US"/>
        </w:rPr>
        <w:t xml:space="preserve">. They </w:t>
      </w:r>
      <w:r w:rsidRPr="00F70CAB">
        <w:rPr>
          <w:rFonts w:ascii="Times" w:hAnsi="Times"/>
          <w:color w:val="000000" w:themeColor="text1"/>
        </w:rPr>
        <w:t xml:space="preserve">present two novel texture-based techniques to visualize uncertainty in time-dependent 2D flow fields </w:t>
      </w:r>
      <w:r w:rsidRPr="00F70CAB">
        <w:rPr>
          <w:rFonts w:ascii="Times" w:hAnsi="Times"/>
          <w:color w:val="000000" w:themeColor="text1"/>
          <w:lang w:val="en-US"/>
        </w:rPr>
        <w:t xml:space="preserve">where in the first method, </w:t>
      </w:r>
      <w:r w:rsidRPr="00F70CAB">
        <w:rPr>
          <w:rFonts w:ascii="Times" w:hAnsi="Times"/>
          <w:color w:val="000000" w:themeColor="text1"/>
        </w:rPr>
        <w:t>texture advection</w:t>
      </w:r>
      <w:r w:rsidRPr="00F70CAB">
        <w:rPr>
          <w:rFonts w:ascii="Times" w:hAnsi="Times"/>
          <w:color w:val="000000" w:themeColor="text1"/>
          <w:lang w:val="en-US"/>
        </w:rPr>
        <w:t xml:space="preserve"> is</w:t>
      </w:r>
      <w:r w:rsidRPr="00F70CAB">
        <w:rPr>
          <w:rFonts w:ascii="Times" w:hAnsi="Times"/>
          <w:color w:val="000000" w:themeColor="text1"/>
        </w:rPr>
        <w:t xml:space="preserve"> </w:t>
      </w:r>
      <w:r w:rsidRPr="00F70CAB">
        <w:rPr>
          <w:rFonts w:ascii="Times" w:hAnsi="Times"/>
          <w:color w:val="000000" w:themeColor="text1"/>
          <w:lang w:val="en-US"/>
        </w:rPr>
        <w:t xml:space="preserve">employed </w:t>
      </w:r>
      <w:r w:rsidRPr="00F70CAB">
        <w:rPr>
          <w:rFonts w:ascii="Times" w:hAnsi="Times"/>
          <w:color w:val="000000" w:themeColor="text1"/>
        </w:rPr>
        <w:t xml:space="preserve">to show flow direction by </w:t>
      </w:r>
      <w:proofErr w:type="spellStart"/>
      <w:r w:rsidRPr="00F70CAB">
        <w:rPr>
          <w:rFonts w:ascii="Times" w:hAnsi="Times"/>
          <w:color w:val="000000" w:themeColor="text1"/>
        </w:rPr>
        <w:t>streaklines</w:t>
      </w:r>
      <w:proofErr w:type="spellEnd"/>
      <w:r w:rsidRPr="00F70CAB">
        <w:rPr>
          <w:rFonts w:ascii="Times" w:hAnsi="Times"/>
          <w:color w:val="000000" w:themeColor="text1"/>
        </w:rPr>
        <w:t xml:space="preserve"> and convey uncertainty by blurring these </w:t>
      </w:r>
      <w:proofErr w:type="spellStart"/>
      <w:r w:rsidRPr="00F70CAB">
        <w:rPr>
          <w:rFonts w:ascii="Times" w:hAnsi="Times"/>
          <w:color w:val="000000" w:themeColor="text1"/>
        </w:rPr>
        <w:t>streakline</w:t>
      </w:r>
      <w:proofErr w:type="spellEnd"/>
      <w:r w:rsidRPr="00F70CAB">
        <w:rPr>
          <w:rFonts w:ascii="Times" w:hAnsi="Times"/>
          <w:color w:val="000000" w:themeColor="text1"/>
          <w:lang w:val="en-US"/>
        </w:rPr>
        <w:t xml:space="preserve">s and in a second method </w:t>
      </w:r>
      <w:r w:rsidRPr="00F70CAB">
        <w:rPr>
          <w:rFonts w:ascii="Times" w:hAnsi="Times"/>
          <w:color w:val="000000" w:themeColor="text1"/>
        </w:rPr>
        <w:t>isotropic diffusion implemented by Gaussian filtering</w:t>
      </w:r>
      <w:r w:rsidRPr="00F70CAB">
        <w:rPr>
          <w:rFonts w:ascii="Times" w:hAnsi="Times"/>
          <w:color w:val="000000" w:themeColor="text1"/>
          <w:lang w:val="en-US"/>
        </w:rPr>
        <w:t xml:space="preserve"> to </w:t>
      </w:r>
      <w:r w:rsidRPr="00F70CAB">
        <w:rPr>
          <w:rFonts w:ascii="Times" w:hAnsi="Times"/>
          <w:color w:val="000000" w:themeColor="text1"/>
        </w:rPr>
        <w:t>continuous change of the density of flow representation</w:t>
      </w:r>
      <w:r w:rsidRPr="00F70CAB">
        <w:rPr>
          <w:rFonts w:ascii="Times" w:hAnsi="Times"/>
          <w:color w:val="000000" w:themeColor="text1"/>
          <w:lang w:val="en-US"/>
        </w:rPr>
        <w:t>.</w:t>
      </w:r>
    </w:p>
    <w:p w14:paraId="0E32E76B" w14:textId="6293D0DA"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r w:rsidR="00A3499E" w:rsidRPr="00F70CAB">
        <w:rPr>
          <w:rFonts w:ascii="Times" w:hAnsi="Times"/>
          <w:color w:val="000000" w:themeColor="text1"/>
        </w:rPr>
        <w:t xml:space="preserve">the quantiﬁcation </w:t>
      </w:r>
      <w:r w:rsidRPr="00F70CAB">
        <w:rPr>
          <w:rFonts w:ascii="Times" w:hAnsi="Times"/>
          <w:color w:val="000000" w:themeColor="text1"/>
        </w:rPr>
        <w:t xml:space="preserve">approach to uncertainty visualization, along with the concept of uncertainty and its sources. </w:t>
      </w:r>
    </w:p>
    <w:p w14:paraId="51E4AA0B" w14:textId="77777777"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Bonneau et al</w:t>
      </w:r>
      <w:r w:rsidRPr="00F70CAB">
        <w:rPr>
          <w:rFonts w:ascii="Times" w:hAnsi="Times"/>
          <w:color w:val="000000" w:themeColor="text1"/>
          <w:lang w:val="en-US"/>
        </w:rPr>
        <w:t>. [16]</w:t>
      </w:r>
      <w:r w:rsidRPr="00F70CAB">
        <w:rPr>
          <w:rFonts w:ascii="Times" w:hAnsi="Times"/>
          <w:color w:val="000000" w:themeColor="text1"/>
        </w:rPr>
        <w:t xml:space="preserve"> </w:t>
      </w:r>
      <w:r w:rsidRPr="00F70CAB">
        <w:rPr>
          <w:rFonts w:ascii="Times" w:hAnsi="Times"/>
          <w:color w:val="000000" w:themeColor="text1"/>
          <w:lang w:val="en-US"/>
        </w:rPr>
        <w:t xml:space="preserve">explores </w:t>
      </w:r>
      <w:r w:rsidRPr="00F70CAB">
        <w:rPr>
          <w:rFonts w:ascii="Times" w:hAnsi="Times"/>
          <w:color w:val="000000" w:themeColor="text1"/>
        </w:rPr>
        <w:t xml:space="preserve">uncertainty </w:t>
      </w:r>
      <w:r w:rsidRPr="00F70CAB">
        <w:rPr>
          <w:rFonts w:ascii="Times" w:hAnsi="Times"/>
          <w:color w:val="000000" w:themeColor="text1"/>
          <w:lang w:val="en-US"/>
        </w:rPr>
        <w:t>in t</w:t>
      </w:r>
      <w:r w:rsidRPr="00F70CAB">
        <w:rPr>
          <w:rFonts w:ascii="Times" w:hAnsi="Times"/>
          <w:color w:val="000000" w:themeColor="text1"/>
        </w:rPr>
        <w:t>he visualization</w:t>
      </w:r>
      <w:r w:rsidRPr="00F70CAB">
        <w:rPr>
          <w:rFonts w:ascii="Times" w:hAnsi="Times"/>
          <w:color w:val="000000" w:themeColor="text1"/>
          <w:lang w:val="en-US"/>
        </w:rPr>
        <w:t xml:space="preserve"> domain by comparing </w:t>
      </w:r>
      <w:r w:rsidRPr="00F70CAB">
        <w:rPr>
          <w:rFonts w:ascii="Times" w:hAnsi="Times"/>
          <w:color w:val="000000" w:themeColor="text1"/>
        </w:rPr>
        <w:t xml:space="preserve">different results, such as a weather forecast generated with different parameters </w:t>
      </w:r>
      <w:r w:rsidRPr="00F70CAB">
        <w:rPr>
          <w:rFonts w:ascii="Times" w:hAnsi="Times"/>
          <w:color w:val="000000" w:themeColor="text1"/>
          <w:lang w:val="en-US"/>
        </w:rPr>
        <w:t xml:space="preserve">and to </w:t>
      </w:r>
      <w:r w:rsidRPr="00F70CAB">
        <w:rPr>
          <w:rFonts w:ascii="Times" w:hAnsi="Times"/>
          <w:color w:val="000000" w:themeColor="text1"/>
        </w:rPr>
        <w:t xml:space="preserve">detect similarities or differences in the results a comparative visualization technique </w:t>
      </w:r>
      <w:r w:rsidRPr="00F70CAB">
        <w:rPr>
          <w:rFonts w:ascii="Times" w:hAnsi="Times"/>
          <w:color w:val="000000" w:themeColor="text1"/>
          <w:lang w:val="en-US"/>
        </w:rPr>
        <w:t xml:space="preserve">is </w:t>
      </w:r>
      <w:r w:rsidRPr="00F70CAB">
        <w:rPr>
          <w:rFonts w:ascii="Times" w:hAnsi="Times"/>
          <w:color w:val="000000" w:themeColor="text1"/>
        </w:rPr>
        <w:t xml:space="preserve">employed. To compare certain regions in more detail, e.g., borders, </w:t>
      </w:r>
      <w:r w:rsidRPr="00F70CAB">
        <w:rPr>
          <w:rFonts w:ascii="Times" w:hAnsi="Times"/>
          <w:color w:val="000000" w:themeColor="text1"/>
          <w:lang w:val="en-US"/>
        </w:rPr>
        <w:t xml:space="preserve">they suggested </w:t>
      </w:r>
      <w:r w:rsidRPr="00F70CAB">
        <w:rPr>
          <w:rFonts w:ascii="Times" w:hAnsi="Times"/>
          <w:color w:val="000000" w:themeColor="text1"/>
        </w:rPr>
        <w:t>to consider larger comparison areas than individual pixels</w:t>
      </w:r>
      <w:r w:rsidRPr="00F70CAB">
        <w:rPr>
          <w:rFonts w:ascii="Times" w:hAnsi="Times"/>
          <w:color w:val="000000" w:themeColor="text1"/>
          <w:lang w:val="en-US"/>
        </w:rPr>
        <w:t xml:space="preserve"> and it is </w:t>
      </w:r>
      <w:r w:rsidRPr="00F70CAB">
        <w:rPr>
          <w:rFonts w:ascii="Times" w:hAnsi="Times"/>
          <w:color w:val="000000" w:themeColor="text1"/>
        </w:rPr>
        <w:t>crucial that data sets which should be compared are visualized next to each other to get a direct comparison for a certain area</w:t>
      </w:r>
      <w:r w:rsidRPr="00F70CAB">
        <w:rPr>
          <w:rFonts w:ascii="Times" w:hAnsi="Times"/>
          <w:color w:val="000000" w:themeColor="text1"/>
          <w:lang w:val="en-US"/>
        </w:rPr>
        <w:t>.</w:t>
      </w:r>
    </w:p>
    <w:p w14:paraId="0C368AD2" w14:textId="4879FC0A"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lastRenderedPageBreak/>
        <w:t xml:space="preserve">Objective uncertainty of a visual system is evaluated by </w:t>
      </w:r>
      <w:r w:rsidRPr="00F70CAB">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F70CAB">
        <w:rPr>
          <w:rFonts w:ascii="Times" w:eastAsiaTheme="minorHAnsi" w:hAnsi="Times"/>
          <w:color w:val="000000" w:themeColor="text1"/>
          <w:lang w:val="en-GB" w:eastAsia="en-US"/>
        </w:rPr>
        <w:t>particular noise</w:t>
      </w:r>
      <w:proofErr w:type="gramEnd"/>
      <w:r w:rsidRPr="00F70CAB">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r w:rsidR="00CB2BFD" w:rsidRPr="00F70CAB">
        <w:rPr>
          <w:rFonts w:ascii="Times" w:eastAsiaTheme="minorHAnsi" w:hAnsi="Times"/>
          <w:color w:val="000000" w:themeColor="text1"/>
          <w:lang w:val="en-GB" w:eastAsia="en-US"/>
        </w:rPr>
        <w:t xml:space="preserve">They conducted the study </w:t>
      </w:r>
      <w:r w:rsidR="00CB2BFD" w:rsidRPr="00F70CAB">
        <w:rPr>
          <w:color w:val="000000" w:themeColor="text1"/>
        </w:rPr>
        <w:t xml:space="preserve">with a custom noise model </w:t>
      </w:r>
      <w:r w:rsidR="00DF6E07" w:rsidRPr="00F70CAB">
        <w:rPr>
          <w:color w:val="000000" w:themeColor="text1"/>
        </w:rPr>
        <w:t>and kept open to</w:t>
      </w:r>
      <w:r w:rsidR="00CB2BFD" w:rsidRPr="00F70CAB">
        <w:rPr>
          <w:color w:val="000000" w:themeColor="text1"/>
        </w:rPr>
        <w:t xml:space="preserve"> test with more generalised noise models.</w:t>
      </w:r>
    </w:p>
    <w:p w14:paraId="23784FA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A </w:t>
      </w:r>
      <w:r w:rsidRPr="00F70CAB">
        <w:rPr>
          <w:rFonts w:ascii="Times" w:hAnsi="Times"/>
          <w:color w:val="000000" w:themeColor="text1"/>
        </w:rPr>
        <w:t xml:space="preserve">statement on the position of uncertainty visualization today </w:t>
      </w:r>
      <w:r w:rsidRPr="00F70CAB">
        <w:rPr>
          <w:rFonts w:ascii="Times" w:hAnsi="Times"/>
          <w:color w:val="000000" w:themeColor="text1"/>
          <w:lang w:val="en-US"/>
        </w:rPr>
        <w:t xml:space="preserve">is explained in </w:t>
      </w:r>
      <w:proofErr w:type="spellStart"/>
      <w:r w:rsidRPr="00F70CAB">
        <w:rPr>
          <w:rFonts w:ascii="Times" w:eastAsiaTheme="minorHAnsi" w:hAnsi="Times"/>
          <w:color w:val="000000" w:themeColor="text1"/>
          <w:lang w:val="en-GB" w:eastAsia="en-US"/>
        </w:rPr>
        <w:t>Griethe</w:t>
      </w:r>
      <w:proofErr w:type="spellEnd"/>
      <w:r w:rsidRPr="00F70CAB">
        <w:rPr>
          <w:rFonts w:ascii="Times" w:eastAsiaTheme="minorHAnsi" w:hAnsi="Times"/>
          <w:color w:val="000000" w:themeColor="text1"/>
          <w:lang w:val="en-GB" w:eastAsia="en-US"/>
        </w:rPr>
        <w:t xml:space="preserve"> et al.</w:t>
      </w:r>
      <w:r w:rsidRPr="00F70CAB">
        <w:rPr>
          <w:rFonts w:ascii="Times" w:hAnsi="Times" w:cs="Arial"/>
          <w:color w:val="000000" w:themeColor="text1"/>
          <w:lang w:val="en-GB"/>
        </w:rPr>
        <w:t xml:space="preserve"> </w:t>
      </w:r>
      <w:r w:rsidRPr="00F70CAB">
        <w:rPr>
          <w:rFonts w:ascii="Times" w:hAnsi="Times"/>
          <w:color w:val="000000" w:themeColor="text1"/>
          <w:lang w:val="en-US"/>
        </w:rPr>
        <w:t xml:space="preserve">[18] that </w:t>
      </w:r>
      <w:r w:rsidRPr="00F70CAB">
        <w:rPr>
          <w:rFonts w:ascii="Times" w:hAnsi="Times"/>
          <w:color w:val="000000" w:themeColor="text1"/>
        </w:rPr>
        <w:t>defines the basic concept of uncertainty and discusses sources and necessary measures. Visualization is a</w:t>
      </w:r>
      <w:r w:rsidRPr="00F70CAB">
        <w:rPr>
          <w:rFonts w:ascii="Times" w:hAnsi="Times"/>
          <w:color w:val="000000" w:themeColor="text1"/>
          <w:lang w:val="en-US"/>
        </w:rPr>
        <w:t>n</w:t>
      </w:r>
      <w:r w:rsidRPr="00F70CAB">
        <w:rPr>
          <w:rFonts w:ascii="Times" w:hAnsi="Times"/>
          <w:color w:val="000000" w:themeColor="text1"/>
        </w:rPr>
        <w:t xml:space="preserve"> </w:t>
      </w:r>
      <w:r w:rsidRPr="00F70CAB">
        <w:rPr>
          <w:rFonts w:ascii="Times" w:hAnsi="Times"/>
          <w:color w:val="000000" w:themeColor="text1"/>
          <w:lang w:val="en-US"/>
        </w:rPr>
        <w:t xml:space="preserve">indispensable </w:t>
      </w:r>
      <w:r w:rsidRPr="00F70CAB">
        <w:rPr>
          <w:rFonts w:ascii="Times" w:hAnsi="Times"/>
          <w:color w:val="000000" w:themeColor="text1"/>
        </w:rPr>
        <w:t>approach to the exploration and communication of large data sets</w:t>
      </w:r>
      <w:r w:rsidRPr="00F70CAB">
        <w:rPr>
          <w:rFonts w:ascii="Times" w:hAnsi="Times"/>
          <w:color w:val="000000" w:themeColor="text1"/>
          <w:lang w:val="en-US"/>
        </w:rPr>
        <w:t xml:space="preserve"> of</w:t>
      </w:r>
      <w:r w:rsidRPr="00F70CAB">
        <w:rPr>
          <w:rFonts w:ascii="Times" w:hAnsi="Times"/>
          <w:color w:val="000000" w:themeColor="text1"/>
        </w:rPr>
        <w:t xml:space="preserve"> different domains </w:t>
      </w:r>
      <w:r w:rsidRPr="00F70CAB">
        <w:rPr>
          <w:rFonts w:ascii="Times" w:hAnsi="Times"/>
          <w:color w:val="000000" w:themeColor="text1"/>
          <w:lang w:val="en-US"/>
        </w:rPr>
        <w:t>where</w:t>
      </w:r>
      <w:r w:rsidRPr="00F70CAB">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In addition, it explains how</w:t>
      </w:r>
      <w:r w:rsidRPr="00F70CAB">
        <w:rPr>
          <w:rFonts w:ascii="Times" w:hAnsi="Times"/>
          <w:color w:val="000000" w:themeColor="text1"/>
        </w:rPr>
        <w:t xml:space="preserve"> existing approaches </w:t>
      </w:r>
      <w:r w:rsidRPr="00F70CAB">
        <w:rPr>
          <w:rFonts w:ascii="Times" w:hAnsi="Times"/>
          <w:color w:val="000000" w:themeColor="text1"/>
          <w:lang w:val="en-US"/>
        </w:rPr>
        <w:t xml:space="preserve">could be </w:t>
      </w:r>
      <w:r w:rsidRPr="00F70CAB">
        <w:rPr>
          <w:rFonts w:ascii="Times" w:hAnsi="Times"/>
          <w:color w:val="000000" w:themeColor="text1"/>
        </w:rPr>
        <w:t>systematically present</w:t>
      </w:r>
      <w:r w:rsidRPr="00F70CAB">
        <w:rPr>
          <w:rFonts w:ascii="Times" w:hAnsi="Times"/>
          <w:color w:val="000000" w:themeColor="text1"/>
          <w:lang w:val="en-US"/>
        </w:rPr>
        <w:t>ed to</w:t>
      </w:r>
      <w:r w:rsidRPr="00F70CAB">
        <w:rPr>
          <w:rFonts w:ascii="Times" w:hAnsi="Times"/>
          <w:color w:val="000000" w:themeColor="text1"/>
        </w:rPr>
        <w:t xml:space="preserve"> the acquisition and display of uncertainty can be transferred to new fields, e.g., the visualization of uncertainty in structures. </w:t>
      </w:r>
    </w:p>
    <w:p w14:paraId="599406A4" w14:textId="7BE73BB6"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Uncertainty visualization is a research area that integrates visualization with the study of uncertainty</w:t>
      </w:r>
      <w:r w:rsidR="00A3499E" w:rsidRPr="00F70CAB">
        <w:rPr>
          <w:rFonts w:ascii="Times" w:eastAsiaTheme="minorHAnsi" w:hAnsi="Times"/>
          <w:color w:val="000000" w:themeColor="text1"/>
          <w:lang w:val="en-GB" w:eastAsia="en-US"/>
        </w:rPr>
        <w:t xml:space="preserve"> [19]</w:t>
      </w:r>
      <w:r w:rsidRPr="00F70CAB">
        <w:rPr>
          <w:rFonts w:ascii="Times" w:eastAsiaTheme="minorHAnsi" w:hAnsi="Times"/>
          <w:color w:val="000000" w:themeColor="text1"/>
          <w:lang w:val="en-GB" w:eastAsia="en-US"/>
        </w:rPr>
        <w:t xml:space="preserve">. </w:t>
      </w:r>
      <w:r w:rsidR="00A3499E" w:rsidRPr="00F70CAB">
        <w:rPr>
          <w:rFonts w:ascii="Times" w:eastAsiaTheme="minorHAnsi" w:hAnsi="Times"/>
          <w:color w:val="000000" w:themeColor="text1"/>
          <w:lang w:val="en-GB" w:eastAsia="en-US"/>
        </w:rPr>
        <w:t xml:space="preserve"> </w:t>
      </w:r>
      <w:r w:rsidRPr="00F70CAB">
        <w:rPr>
          <w:rFonts w:ascii="Times" w:eastAsiaTheme="minorHAnsi" w:hAnsi="Times"/>
          <w:color w:val="000000" w:themeColor="text1"/>
          <w:lang w:val="en-GB" w:eastAsia="en-US"/>
        </w:rPr>
        <w:t xml:space="preserve">Through a human-subjects experiment, this research evaluates uncertainty visualization methods and indicates that </w:t>
      </w:r>
      <w:r w:rsidR="00A3499E" w:rsidRPr="00F70CAB">
        <w:rPr>
          <w:rFonts w:ascii="Times" w:eastAsiaTheme="minorHAnsi" w:hAnsi="Times"/>
          <w:color w:val="000000" w:themeColor="text1"/>
          <w:lang w:val="en-GB" w:eastAsia="en-US"/>
        </w:rPr>
        <w:t xml:space="preserve">uncertainty visualization </w:t>
      </w:r>
      <w:r w:rsidRPr="00F70CAB">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F70CAB" w:rsidRDefault="0045432F" w:rsidP="0045432F">
      <w:pPr>
        <w:autoSpaceDE w:val="0"/>
        <w:autoSpaceDN w:val="0"/>
        <w:adjustRightInd w:val="0"/>
        <w:spacing w:line="360" w:lineRule="auto"/>
        <w:jc w:val="both"/>
        <w:rPr>
          <w:rFonts w:ascii="Times" w:hAnsi="Times"/>
          <w:color w:val="000000" w:themeColor="text1"/>
          <w:lang w:val="en-US"/>
        </w:rPr>
      </w:pPr>
    </w:p>
    <w:p w14:paraId="1F47B580" w14:textId="3361FC29"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t>S</w:t>
      </w:r>
      <w:proofErr w:type="spellStart"/>
      <w:r w:rsidRPr="00F70CAB">
        <w:rPr>
          <w:rFonts w:ascii="Times" w:hAnsi="Times"/>
          <w:color w:val="000000" w:themeColor="text1"/>
        </w:rPr>
        <w:t>tate</w:t>
      </w:r>
      <w:proofErr w:type="spellEnd"/>
      <w:r w:rsidRPr="00F70CAB">
        <w:rPr>
          <w:rFonts w:ascii="Times" w:hAnsi="Times"/>
          <w:color w:val="000000" w:themeColor="text1"/>
        </w:rPr>
        <w:t>-of-the-art</w:t>
      </w:r>
      <w:r w:rsidRPr="00F70CAB">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F70CAB">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F70CAB">
        <w:rPr>
          <w:rFonts w:ascii="Times" w:eastAsiaTheme="minorHAnsi" w:hAnsi="Times"/>
          <w:color w:val="000000" w:themeColor="text1"/>
          <w:lang w:val="en-GB" w:eastAsia="en-US"/>
        </w:rPr>
        <w:lastRenderedPageBreak/>
        <w:t>methods to convey uncertainty in the rendering. The rendering is animated by sampling the probability domain over time that allows direct user interaction with the classification and it outperforms traditional rendering in terms of assessment accuracy</w:t>
      </w:r>
      <w:r w:rsidR="00C4271F" w:rsidRPr="00F70CAB">
        <w:rPr>
          <w:rFonts w:ascii="Times" w:eastAsiaTheme="minorHAnsi" w:hAnsi="Times"/>
          <w:color w:val="000000" w:themeColor="text1"/>
          <w:lang w:val="en-GB" w:eastAsia="en-US"/>
        </w:rPr>
        <w:t xml:space="preserve"> </w:t>
      </w:r>
      <w:r w:rsidR="00C4271F" w:rsidRPr="00F70CAB">
        <w:rPr>
          <w:color w:val="000000" w:themeColor="text1"/>
        </w:rPr>
        <w:t>but still that need</w:t>
      </w:r>
      <w:r w:rsidR="00C42535" w:rsidRPr="00F70CAB">
        <w:rPr>
          <w:color w:val="000000" w:themeColor="text1"/>
        </w:rPr>
        <w:t>s</w:t>
      </w:r>
      <w:r w:rsidR="00C4271F" w:rsidRPr="00F70CAB">
        <w:rPr>
          <w:color w:val="000000" w:themeColor="text1"/>
        </w:rPr>
        <w:t xml:space="preserve"> to be studied in real clinical environments.</w:t>
      </w:r>
    </w:p>
    <w:p w14:paraId="1D0AAFF1" w14:textId="77777777" w:rsidR="0045432F" w:rsidRPr="00F70CAB" w:rsidRDefault="0045432F" w:rsidP="0045432F">
      <w:pPr>
        <w:pStyle w:val="NormalWeb"/>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F70CAB">
        <w:rPr>
          <w:rFonts w:ascii="Times" w:eastAsiaTheme="minorHAnsi" w:hAnsi="Times"/>
          <w:color w:val="000000" w:themeColor="text1"/>
          <w:lang w:val="en-GB" w:eastAsia="en-US"/>
        </w:rPr>
        <w:t>characterizing</w:t>
      </w:r>
      <w:proofErr w:type="gramEnd"/>
      <w:r w:rsidRPr="00F70CAB">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7D55ED8F" w14:textId="297FE757"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F70CAB">
        <w:rPr>
          <w:rFonts w:ascii="Times" w:hAnsi="Times"/>
          <w:color w:val="000000" w:themeColor="text1"/>
        </w:rPr>
        <w:t>the majority of</w:t>
      </w:r>
      <w:proofErr w:type="gramEnd"/>
      <w:r w:rsidRPr="00F70CAB">
        <w:rPr>
          <w:rFonts w:ascii="Times" w:hAnsi="Times"/>
          <w:color w:val="000000" w:themeColor="text1"/>
        </w:rPr>
        <w:t xml:space="preserve"> them agreed that or at least were sympathetic about the importance of uncertainty communication.</w:t>
      </w:r>
    </w:p>
    <w:p w14:paraId="64877DB5" w14:textId="23CAAFA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data </w:t>
      </w:r>
      <w:r w:rsidR="00EA3B61" w:rsidRPr="00F70CAB">
        <w:rPr>
          <w:rFonts w:ascii="Times" w:hAnsi="Times"/>
          <w:color w:val="000000" w:themeColor="text1"/>
        </w:rPr>
        <w:t xml:space="preserve">requires </w:t>
      </w:r>
      <w:r w:rsidRPr="00F70CAB">
        <w:rPr>
          <w:rFonts w:ascii="Times" w:hAnsi="Times"/>
          <w:color w:val="000000" w:themeColor="text1"/>
        </w:rPr>
        <w:t xml:space="preserve">alternatives. </w:t>
      </w:r>
    </w:p>
    <w:p w14:paraId="3CEE8536" w14:textId="5FBBDA44"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F70CAB">
        <w:rPr>
          <w:rFonts w:ascii="Times" w:hAnsi="Times"/>
          <w:color w:val="000000" w:themeColor="text1"/>
        </w:rPr>
        <w:t>Korporaal</w:t>
      </w:r>
      <w:proofErr w:type="spellEnd"/>
      <w:r w:rsidRPr="00F70CAB">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w:t>
      </w:r>
      <w:r w:rsidRPr="00F70CAB">
        <w:rPr>
          <w:rFonts w:ascii="Times" w:hAnsi="Times"/>
          <w:color w:val="000000" w:themeColor="text1"/>
        </w:rPr>
        <w:lastRenderedPageBreak/>
        <w:t>limitation of the research is that they have not considered the effect of stress along with time constraints</w:t>
      </w:r>
      <w:r w:rsidR="00EA3B61" w:rsidRPr="00F70CAB">
        <w:rPr>
          <w:rFonts w:ascii="Times" w:hAnsi="Times"/>
          <w:color w:val="000000" w:themeColor="text1"/>
        </w:rPr>
        <w:t xml:space="preserve">, </w:t>
      </w:r>
      <w:r w:rsidR="00C42535" w:rsidRPr="00F70CAB">
        <w:rPr>
          <w:rFonts w:ascii="Times" w:hAnsi="Times"/>
          <w:color w:val="000000" w:themeColor="text1"/>
        </w:rPr>
        <w:t xml:space="preserve">they </w:t>
      </w:r>
      <w:r w:rsidR="00EA3B61" w:rsidRPr="00F70CAB">
        <w:rPr>
          <w:rFonts w:eastAsiaTheme="minorHAnsi"/>
          <w:color w:val="000000" w:themeColor="text1"/>
          <w:lang w:val="en-GB" w:eastAsia="en-US"/>
        </w:rPr>
        <w:t xml:space="preserve">didn’t test with experts </w:t>
      </w:r>
      <w:r w:rsidR="00B06E60" w:rsidRPr="00F70CAB">
        <w:rPr>
          <w:rFonts w:eastAsiaTheme="minorHAnsi"/>
          <w:color w:val="000000" w:themeColor="text1"/>
          <w:lang w:val="en-GB" w:eastAsia="en-US"/>
        </w:rPr>
        <w:t xml:space="preserve">such as </w:t>
      </w:r>
      <w:r w:rsidR="00EA3B61" w:rsidRPr="00F70CAB">
        <w:rPr>
          <w:rFonts w:eastAsiaTheme="minorHAnsi"/>
          <w:color w:val="000000" w:themeColor="text1"/>
          <w:lang w:val="en-GB" w:eastAsia="en-US"/>
        </w:rPr>
        <w:t xml:space="preserve">helicopter pilots, </w:t>
      </w:r>
      <w:r w:rsidR="00C42535" w:rsidRPr="00F70CAB">
        <w:rPr>
          <w:rFonts w:eastAsiaTheme="minorHAnsi"/>
          <w:color w:val="000000" w:themeColor="text1"/>
          <w:lang w:val="en-GB" w:eastAsia="en-US"/>
        </w:rPr>
        <w:t xml:space="preserve">it was </w:t>
      </w:r>
      <w:r w:rsidR="00EA3B61" w:rsidRPr="00F70CAB">
        <w:rPr>
          <w:color w:val="000000" w:themeColor="text1"/>
          <w:shd w:val="clear" w:color="auto" w:fill="FFFFFF"/>
        </w:rPr>
        <w:t>limited to a cartographic display</w:t>
      </w:r>
      <w:r w:rsidR="00EA3B61" w:rsidRPr="00F70CAB">
        <w:rPr>
          <w:color w:val="000000" w:themeColor="text1"/>
        </w:rPr>
        <w:t xml:space="preserve"> and </w:t>
      </w:r>
      <w:r w:rsidR="00C42535" w:rsidRPr="00F70CAB">
        <w:rPr>
          <w:color w:val="000000" w:themeColor="text1"/>
        </w:rPr>
        <w:t xml:space="preserve">neglected the </w:t>
      </w:r>
      <w:r w:rsidR="00EA3B61" w:rsidRPr="00F70CAB">
        <w:rPr>
          <w:color w:val="000000" w:themeColor="text1"/>
        </w:rPr>
        <w:t>diversity of uncertainty</w:t>
      </w:r>
      <w:r w:rsidR="00EA3B61" w:rsidRPr="00F70CAB">
        <w:rPr>
          <w:rFonts w:eastAsiaTheme="minorHAnsi"/>
          <w:color w:val="000000" w:themeColor="text1"/>
          <w:lang w:val="en-GB" w:eastAsia="en-US"/>
        </w:rPr>
        <w:t>.</w:t>
      </w:r>
      <w:r w:rsidRPr="00F70CAB">
        <w:rPr>
          <w:rFonts w:ascii="Times" w:hAnsi="Times"/>
          <w:color w:val="000000" w:themeColor="text1"/>
        </w:rPr>
        <w:t xml:space="preserve"> In addition, they have used only one type of texture</w:t>
      </w:r>
      <w:r w:rsidR="00C276C4" w:rsidRPr="00F70CAB">
        <w:rPr>
          <w:rFonts w:ascii="Times" w:hAnsi="Times"/>
          <w:color w:val="000000" w:themeColor="text1"/>
        </w:rPr>
        <w:t xml:space="preserve"> </w:t>
      </w:r>
      <w:r w:rsidRPr="00F70CAB">
        <w:rPr>
          <w:rFonts w:ascii="Times" w:hAnsi="Times"/>
          <w:color w:val="000000" w:themeColor="text1"/>
        </w:rPr>
        <w:t>(dotted) in their visualization experiment. So, the result cannot be generalized with non-texture, non-color based or gradients.</w:t>
      </w:r>
    </w:p>
    <w:p w14:paraId="25793725"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F70CAB">
        <w:rPr>
          <w:rFonts w:ascii="Times" w:hAnsi="Times"/>
          <w:color w:val="000000" w:themeColor="text1"/>
        </w:rPr>
        <w:t>includes:</w:t>
      </w:r>
      <w:proofErr w:type="gramEnd"/>
      <w:r w:rsidRPr="00F70CAB">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The authors </w:t>
      </w:r>
      <w:proofErr w:type="spellStart"/>
      <w:r w:rsidRPr="00F70CAB">
        <w:rPr>
          <w:rFonts w:ascii="Times" w:hAnsi="Times"/>
          <w:color w:val="000000" w:themeColor="text1"/>
        </w:rPr>
        <w:t>Brodlie</w:t>
      </w:r>
      <w:proofErr w:type="spellEnd"/>
      <w:r w:rsidRPr="00F70CAB">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45CABD75"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r w:rsidR="00C276C4" w:rsidRPr="00F70CAB">
        <w:rPr>
          <w:rFonts w:ascii="Times" w:hAnsi="Times"/>
          <w:color w:val="000000" w:themeColor="text1"/>
        </w:rPr>
        <w:t xml:space="preserve">One study </w:t>
      </w:r>
      <w:r w:rsidRPr="00F70CAB">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w:t>
      </w:r>
      <w:r w:rsidRPr="00F70CAB">
        <w:rPr>
          <w:rFonts w:ascii="Times" w:hAnsi="Times"/>
          <w:color w:val="000000" w:themeColor="text1"/>
        </w:rPr>
        <w:lastRenderedPageBreak/>
        <w:t xml:space="preserve">such as viewer preferences for different chart types which could be an important consideration for how data are perceived and used, especially for issues of trust and uncertainty. </w:t>
      </w:r>
    </w:p>
    <w:p w14:paraId="1A519A80" w14:textId="7933A090"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 daily life, people regularly make decisions based on uncertain data. The authors Greis et al. [42] published a web-based game on Facebook and compared four representations that communicate different amounts of uncertainty information to the user and compared. The results show that </w:t>
      </w:r>
      <w:r w:rsidR="002A6A9B" w:rsidRPr="00F70CAB">
        <w:rPr>
          <w:rFonts w:ascii="Times" w:hAnsi="Times"/>
          <w:color w:val="000000" w:themeColor="text1"/>
        </w:rPr>
        <w:t xml:space="preserve">an </w:t>
      </w:r>
      <w:r w:rsidRPr="00F70CAB">
        <w:rPr>
          <w:rFonts w:ascii="Times" w:hAnsi="Times"/>
          <w:color w:val="000000" w:themeColor="text1"/>
        </w:rPr>
        <w:t xml:space="preserve">abundance of uncertainty information leads to taking unnecessary risks. </w:t>
      </w:r>
      <w:r w:rsidR="002A6A9B" w:rsidRPr="00F70CAB">
        <w:rPr>
          <w:rFonts w:ascii="Times" w:hAnsi="Times"/>
          <w:color w:val="000000" w:themeColor="text1"/>
        </w:rPr>
        <w:t>However, an a</w:t>
      </w:r>
      <w:r w:rsidRPr="00F70CAB">
        <w:rPr>
          <w:rFonts w:ascii="Times" w:hAnsi="Times"/>
          <w:color w:val="000000" w:themeColor="text1"/>
        </w:rPr>
        <w:t>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offer a good compromise between understandability, encouraging educated risks and achieving credible winning criteria with high gains.</w:t>
      </w:r>
    </w:p>
    <w:p w14:paraId="47A0F073" w14:textId="0829CD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F70CAB">
        <w:rPr>
          <w:rFonts w:ascii="Times" w:hAnsi="Times"/>
          <w:b/>
          <w:bCs/>
          <w:color w:val="000000" w:themeColor="text1"/>
        </w:rPr>
        <w:t xml:space="preserve"> </w:t>
      </w:r>
      <w:proofErr w:type="spellStart"/>
      <w:r w:rsidRPr="00F70CAB">
        <w:rPr>
          <w:rFonts w:ascii="Times" w:hAnsi="Times"/>
          <w:color w:val="000000" w:themeColor="text1"/>
        </w:rPr>
        <w:t>Lucchesi</w:t>
      </w:r>
      <w:proofErr w:type="spellEnd"/>
      <w:r w:rsidRPr="00F70CAB">
        <w:rPr>
          <w:rFonts w:ascii="Times" w:hAnsi="Times"/>
          <w:color w:val="000000" w:themeColor="text1"/>
        </w:rPr>
        <w:t xml:space="preserve">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And, although users can see which counties have high uncertainties, they cannot determine the exact quantities of the margins of error by looking at the pixelated map</w:t>
      </w:r>
      <w:r w:rsidR="00C4271F" w:rsidRPr="00F70CAB">
        <w:rPr>
          <w:rFonts w:ascii="Times" w:hAnsi="Times"/>
          <w:color w:val="000000" w:themeColor="text1"/>
        </w:rPr>
        <w:t xml:space="preserve"> and have not conducted study to determine whether the methods effectively communicate uncertainty.</w:t>
      </w:r>
      <w:r w:rsidRPr="00F70CAB">
        <w:rPr>
          <w:rFonts w:ascii="Times" w:hAnsi="Times"/>
          <w:color w:val="000000" w:themeColor="text1"/>
        </w:rPr>
        <w:t xml:space="preserve"> </w:t>
      </w:r>
    </w:p>
    <w:p w14:paraId="04353E5A" w14:textId="0AC6DFEE"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F70CAB">
        <w:rPr>
          <w:rFonts w:ascii="Times" w:hAnsi="Times"/>
          <w:color w:val="000000" w:themeColor="text1"/>
        </w:rPr>
        <w:t>MacEachren</w:t>
      </w:r>
      <w:proofErr w:type="spellEnd"/>
      <w:r w:rsidRPr="00F70CAB">
        <w:rPr>
          <w:rFonts w:ascii="Times" w:hAnsi="Times"/>
          <w:color w:val="000000" w:themeColor="text1"/>
        </w:rPr>
        <w:t xml:space="preserve"> </w:t>
      </w:r>
      <w:proofErr w:type="spellStart"/>
      <w:r w:rsidRPr="00F70CAB">
        <w:rPr>
          <w:rFonts w:ascii="Times" w:hAnsi="Times"/>
          <w:color w:val="000000" w:themeColor="text1"/>
        </w:rPr>
        <w:t>el</w:t>
      </w:r>
      <w:proofErr w:type="spellEnd"/>
      <w:r w:rsidRPr="00F70CAB">
        <w:rPr>
          <w:rFonts w:ascii="Times" w:hAnsi="Times"/>
          <w:color w:val="000000" w:themeColor="text1"/>
        </w:rPr>
        <w:t xml:space="preserve">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F70CAB">
        <w:rPr>
          <w:rFonts w:ascii="Times" w:hAnsi="Times" w:cs="Arial"/>
          <w:color w:val="000000" w:themeColor="text1"/>
        </w:rPr>
        <w:t>intuitiveness and relative performance</w:t>
      </w:r>
      <w:r w:rsidRPr="00F70CAB">
        <w:rPr>
          <w:rFonts w:ascii="Times" w:hAnsi="Times"/>
          <w:color w:val="000000" w:themeColor="text1"/>
        </w:rPr>
        <w:t>, considering visual variables and iconic representations of uncertainty. The</w:t>
      </w:r>
      <w:r w:rsidR="00DE2C3C" w:rsidRPr="00F70CAB">
        <w:rPr>
          <w:rFonts w:ascii="Times" w:hAnsi="Times"/>
          <w:color w:val="000000" w:themeColor="text1"/>
        </w:rPr>
        <w:t xml:space="preserve"> study </w:t>
      </w:r>
      <w:r w:rsidR="00DE2C3C" w:rsidRPr="00F70CAB">
        <w:rPr>
          <w:rFonts w:ascii="Times" w:hAnsi="Times"/>
          <w:color w:val="000000" w:themeColor="text1"/>
        </w:rPr>
        <w:lastRenderedPageBreak/>
        <w:t>does not cover both data and uncertainty at the same symbol and didn’t test the impact of symbol size</w:t>
      </w:r>
      <w:r w:rsidRPr="00F70CAB">
        <w:rPr>
          <w:rFonts w:ascii="Times" w:hAnsi="Times"/>
          <w:color w:val="000000" w:themeColor="text1"/>
        </w:rPr>
        <w:t>.</w:t>
      </w:r>
    </w:p>
    <w:p w14:paraId="09A5BC9E"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Many information fusion applications process and present huge quantities of data to enable an operator to make effective decisions. </w:t>
      </w:r>
      <w:proofErr w:type="spellStart"/>
      <w:r w:rsidRPr="00F70CAB">
        <w:rPr>
          <w:rFonts w:ascii="Times" w:hAnsi="Times"/>
          <w:color w:val="000000" w:themeColor="text1"/>
        </w:rPr>
        <w:t>Reveiro</w:t>
      </w:r>
      <w:proofErr w:type="spellEnd"/>
      <w:r w:rsidRPr="00F70CAB">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12EAA405" w14:textId="4A020FF5" w:rsidR="0045432F" w:rsidRPr="00F70CAB" w:rsidRDefault="0045432F" w:rsidP="00DF6E07">
      <w:pPr>
        <w:spacing w:line="360" w:lineRule="auto"/>
        <w:jc w:val="both"/>
        <w:rPr>
          <w:rFonts w:ascii="Times" w:hAnsi="Times"/>
          <w:color w:val="000000" w:themeColor="text1"/>
        </w:rPr>
      </w:pPr>
      <w:r w:rsidRPr="00F70CAB">
        <w:rPr>
          <w:rFonts w:ascii="Times" w:hAnsi="Times"/>
          <w:color w:val="000000" w:themeColor="text1"/>
        </w:rPr>
        <w:t xml:space="preserve">Visual representations of information are challenged to incorporate </w:t>
      </w:r>
      <w:r w:rsidR="002A6A9B" w:rsidRPr="00F70CAB">
        <w:rPr>
          <w:rFonts w:ascii="Times" w:hAnsi="Times"/>
          <w:color w:val="000000" w:themeColor="text1"/>
        </w:rPr>
        <w:t>un</w:t>
      </w:r>
      <w:r w:rsidRPr="00F70CAB">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r w:rsidR="002A6A9B" w:rsidRPr="00F70CAB">
        <w:rPr>
          <w:rFonts w:ascii="Times" w:hAnsi="Times"/>
          <w:color w:val="000000" w:themeColor="text1"/>
        </w:rPr>
        <w:t xml:space="preserve">themselves </w:t>
      </w:r>
      <w:r w:rsidRPr="00F70CAB">
        <w:rPr>
          <w:rFonts w:ascii="Times" w:hAnsi="Times"/>
          <w:color w:val="000000" w:themeColor="text1"/>
        </w:rPr>
        <w:t>but organize the uncertainties into a logical framework or typology and then explores frameworks for uncertainty that have been developed for representation within the geosciences and</w:t>
      </w:r>
      <w:r w:rsidR="002A6A9B" w:rsidRPr="00F70CAB">
        <w:rPr>
          <w:rFonts w:ascii="Times" w:hAnsi="Times"/>
          <w:color w:val="000000" w:themeColor="text1"/>
        </w:rPr>
        <w:t xml:space="preserve"> the</w:t>
      </w:r>
      <w:r w:rsidRPr="00F70CAB">
        <w:rPr>
          <w:rFonts w:ascii="Times" w:hAnsi="Times"/>
          <w:color w:val="000000" w:themeColor="text1"/>
        </w:rPr>
        <w:t xml:space="preserve"> scientific visualization community.</w:t>
      </w:r>
    </w:p>
    <w:p w14:paraId="4EA31BE6" w14:textId="4C2B142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Instead of professional data scientists, the authors </w:t>
      </w:r>
      <w:proofErr w:type="spellStart"/>
      <w:r w:rsidRPr="00F70CAB">
        <w:rPr>
          <w:rFonts w:ascii="Times" w:hAnsi="Times"/>
          <w:color w:val="000000" w:themeColor="text1"/>
        </w:rPr>
        <w:t>Boukhelifa</w:t>
      </w:r>
      <w:proofErr w:type="spellEnd"/>
      <w:r w:rsidRPr="00F70CAB">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r w:rsidR="002A6A9B" w:rsidRPr="00F70CAB">
        <w:rPr>
          <w:rFonts w:ascii="Times" w:hAnsi="Times"/>
          <w:color w:val="000000" w:themeColor="text1"/>
        </w:rPr>
        <w:t xml:space="preserve">it </w:t>
      </w:r>
      <w:r w:rsidRPr="00F70CAB">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r w:rsidR="002A6A9B" w:rsidRPr="00F70CAB">
        <w:rPr>
          <w:rFonts w:ascii="Times" w:hAnsi="Times"/>
          <w:color w:val="000000" w:themeColor="text1"/>
        </w:rPr>
        <w:t xml:space="preserve"> </w:t>
      </w:r>
    </w:p>
    <w:p w14:paraId="6272165A" w14:textId="77777777"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lastRenderedPageBreak/>
        <w:t xml:space="preserve">Evaluating the impact of an uncertainty visualization is complex due to the challenge of defining correct behavior with uncertainty information and difficulties of interpreting uncertainty by people.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F70CAB">
        <w:rPr>
          <w:rFonts w:ascii="Times" w:hAnsi="Times"/>
          <w:i/>
          <w:iCs/>
          <w:color w:val="000000" w:themeColor="text1"/>
        </w:rPr>
        <w:t xml:space="preserve"> </w:t>
      </w:r>
      <w:r w:rsidRPr="00F70CAB">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08095B0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r w:rsidR="002A6A9B" w:rsidRPr="00F70CAB">
        <w:rPr>
          <w:rFonts w:ascii="Times" w:hAnsi="Times"/>
          <w:color w:val="000000" w:themeColor="text1"/>
        </w:rPr>
        <w:t xml:space="preserve">which </w:t>
      </w:r>
      <w:r w:rsidRPr="00F70CAB">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r w:rsidR="002A6A9B" w:rsidRPr="00F70CAB">
        <w:rPr>
          <w:rFonts w:ascii="Times" w:hAnsi="Times"/>
          <w:color w:val="000000" w:themeColor="text1"/>
        </w:rPr>
        <w:t xml:space="preserve">the </w:t>
      </w:r>
      <w:r w:rsidRPr="00F70CAB">
        <w:rPr>
          <w:rFonts w:ascii="Times" w:hAnsi="Times"/>
          <w:color w:val="000000" w:themeColor="text1"/>
        </w:rPr>
        <w:t xml:space="preserve">uses of icons in combination with numerical probabilities causes decision-makers </w:t>
      </w:r>
      <w:r w:rsidR="002A6A9B" w:rsidRPr="00F70CAB">
        <w:rPr>
          <w:rFonts w:ascii="Times" w:hAnsi="Times"/>
          <w:color w:val="000000" w:themeColor="text1"/>
        </w:rPr>
        <w:t xml:space="preserve">to hesitate </w:t>
      </w:r>
      <w:r w:rsidRPr="00F70CAB">
        <w:rPr>
          <w:rFonts w:ascii="Times" w:hAnsi="Times"/>
          <w:color w:val="000000" w:themeColor="text1"/>
        </w:rPr>
        <w:t xml:space="preserve">and they expect more assistive information. </w:t>
      </w:r>
    </w:p>
    <w:p w14:paraId="4EDA1FD3" w14:textId="7E098A0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many visual depictions of probability distributions, such as error bars are difficult for users to accurately interpret, the authors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et al. present a study [50] of </w:t>
      </w:r>
      <w:r w:rsidR="002A6A9B" w:rsidRPr="00F70CAB">
        <w:rPr>
          <w:rFonts w:ascii="Times" w:hAnsi="Times"/>
          <w:color w:val="000000" w:themeColor="text1"/>
        </w:rPr>
        <w:t xml:space="preserve">an </w:t>
      </w:r>
      <w:r w:rsidRPr="00F70CAB">
        <w:rPr>
          <w:rFonts w:ascii="Times" w:hAnsi="Times"/>
          <w:color w:val="000000" w:themeColor="text1"/>
        </w:rPr>
        <w:t xml:space="preserve">alternative representation, Hypothetical Outcome Plots (HOPs). In contrast to the many static representations of distributions, HOPs require relatively little background knowledge to </w:t>
      </w:r>
      <w:r w:rsidRPr="00F70CAB">
        <w:rPr>
          <w:rFonts w:ascii="Times" w:hAnsi="Times"/>
          <w:color w:val="000000" w:themeColor="text1"/>
        </w:rPr>
        <w:lastRenderedPageBreak/>
        <w:t xml:space="preserve">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F70CAB">
        <w:rPr>
          <w:rFonts w:ascii="Times" w:hAnsi="Times"/>
          <w:color w:val="000000" w:themeColor="text1"/>
        </w:rPr>
        <w:t>include:</w:t>
      </w:r>
      <w:proofErr w:type="gramEnd"/>
      <w:r w:rsidRPr="00F70CAB">
        <w:rPr>
          <w:rFonts w:ascii="Times" w:hAnsi="Times"/>
          <w:color w:val="000000" w:themeColor="text1"/>
        </w:rPr>
        <w:t xml:space="preserve"> i. they have not tested all abstract, static and special purpose representations of concrete outcomes, ii. </w:t>
      </w:r>
      <w:r w:rsidR="002A6A9B" w:rsidRPr="00F70CAB">
        <w:rPr>
          <w:rFonts w:ascii="Times" w:hAnsi="Times"/>
          <w:color w:val="000000" w:themeColor="text1"/>
        </w:rPr>
        <w:t xml:space="preserve">they </w:t>
      </w:r>
      <w:r w:rsidRPr="00F70CAB">
        <w:rPr>
          <w:rFonts w:ascii="Times" w:hAnsi="Times"/>
          <w:color w:val="000000" w:themeColor="text1"/>
        </w:rPr>
        <w:t xml:space="preserve">did not </w:t>
      </w:r>
      <w:r w:rsidR="002A6A9B" w:rsidRPr="00F70CAB">
        <w:rPr>
          <w:rFonts w:ascii="Times" w:hAnsi="Times"/>
          <w:color w:val="000000" w:themeColor="text1"/>
        </w:rPr>
        <w:t xml:space="preserve">ask </w:t>
      </w:r>
      <w:r w:rsidRPr="00F70CAB">
        <w:rPr>
          <w:rFonts w:ascii="Times" w:hAnsi="Times"/>
          <w:color w:val="000000" w:themeColor="text1"/>
        </w:rPr>
        <w:t xml:space="preserve">subjects to explain their conclusions about data and uncertainty and they know relatively little about the subject pool. </w:t>
      </w:r>
    </w:p>
    <w:p w14:paraId="2103CA68" w14:textId="049B9B3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F70CAB">
        <w:rPr>
          <w:rFonts w:ascii="Times" w:hAnsi="Times"/>
          <w:color w:val="000000" w:themeColor="text1"/>
        </w:rPr>
        <w:t>dotplots</w:t>
      </w:r>
      <w:proofErr w:type="spellEnd"/>
      <w:r w:rsidRPr="00F70CAB">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r w:rsidR="00266AB5" w:rsidRPr="00F70CAB">
        <w:rPr>
          <w:rFonts w:ascii="Times" w:hAnsi="Times"/>
          <w:color w:val="000000" w:themeColor="text1"/>
        </w:rPr>
        <w:t xml:space="preserve">the </w:t>
      </w:r>
      <w:r w:rsidRPr="00F70CAB">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r w:rsidR="00266AB5" w:rsidRPr="00F70CAB">
        <w:rPr>
          <w:rFonts w:ascii="Times" w:hAnsi="Times"/>
          <w:color w:val="000000" w:themeColor="text1"/>
        </w:rPr>
        <w:t>es</w:t>
      </w:r>
      <w:r w:rsidRPr="00F70CAB">
        <w:rPr>
          <w:rFonts w:ascii="Times" w:hAnsi="Times"/>
          <w:color w:val="000000" w:themeColor="text1"/>
        </w:rPr>
        <w:t>. Respondents gave mixed opinion</w:t>
      </w:r>
      <w:r w:rsidR="00266AB5" w:rsidRPr="00F70CAB">
        <w:rPr>
          <w:rFonts w:ascii="Times" w:hAnsi="Times"/>
          <w:color w:val="000000" w:themeColor="text1"/>
        </w:rPr>
        <w:t>s</w:t>
      </w:r>
      <w:r w:rsidRPr="00F70CAB">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5D8A1F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w:t>
      </w:r>
      <w:r w:rsidR="002320C3" w:rsidRPr="00F70CAB">
        <w:rPr>
          <w:color w:val="000000" w:themeColor="text1"/>
        </w:rPr>
        <w:t xml:space="preserve"> and due to </w:t>
      </w:r>
      <w:proofErr w:type="gramStart"/>
      <w:r w:rsidR="002320C3" w:rsidRPr="00F70CAB">
        <w:rPr>
          <w:color w:val="000000" w:themeColor="text1"/>
        </w:rPr>
        <w:t>complexity</w:t>
      </w:r>
      <w:proofErr w:type="gramEnd"/>
      <w:r w:rsidR="002320C3" w:rsidRPr="00F70CAB">
        <w:rPr>
          <w:color w:val="000000" w:themeColor="text1"/>
        </w:rPr>
        <w:t xml:space="preserve"> it is kept as open task to visualize.</w:t>
      </w:r>
      <w:r w:rsidRPr="00F70CAB">
        <w:rPr>
          <w:rFonts w:ascii="Times" w:hAnsi="Times"/>
          <w:color w:val="000000" w:themeColor="text1"/>
        </w:rPr>
        <w:t xml:space="preserve"> </w:t>
      </w:r>
    </w:p>
    <w:p w14:paraId="14ED190C" w14:textId="666424AE" w:rsidR="0045432F" w:rsidRDefault="0045432F" w:rsidP="0045432F">
      <w:pPr>
        <w:pStyle w:val="NormalWeb"/>
        <w:shd w:val="clear" w:color="auto" w:fill="FFFFFF"/>
        <w:spacing w:line="360" w:lineRule="auto"/>
        <w:jc w:val="both"/>
        <w:rPr>
          <w:rFonts w:ascii="Times" w:hAnsi="Times"/>
          <w:color w:val="000000" w:themeColor="text1"/>
        </w:rPr>
      </w:pPr>
      <w:r w:rsidRPr="00F70CAB">
        <w:rPr>
          <w:rFonts w:ascii="Times" w:hAnsi="Times"/>
          <w:color w:val="000000" w:themeColor="text1"/>
        </w:rPr>
        <w:lastRenderedPageBreak/>
        <w:t xml:space="preserve">Inherent uncertainties from environmental data (e.g., Meteorological stations and doppler radars, etc.) is often omitted from visualization.  The authors </w:t>
      </w:r>
      <w:proofErr w:type="spellStart"/>
      <w:r w:rsidRPr="00F70CAB">
        <w:rPr>
          <w:rFonts w:ascii="Times" w:hAnsi="Times"/>
          <w:color w:val="000000" w:themeColor="text1"/>
        </w:rPr>
        <w:t>Whittenbrink</w:t>
      </w:r>
      <w:proofErr w:type="spellEnd"/>
      <w:r w:rsidRPr="00F70CAB">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w:t>
      </w:r>
      <w:r w:rsidR="00FA6F70">
        <w:rPr>
          <w:rFonts w:ascii="Times" w:hAnsi="Times"/>
          <w:color w:val="000000" w:themeColor="text1"/>
        </w:rPr>
        <w:tab/>
      </w:r>
      <w:r w:rsidRPr="00F70CAB">
        <w:rPr>
          <w:rFonts w:ascii="Times" w:hAnsi="Times"/>
          <w:color w:val="000000" w:themeColor="text1"/>
        </w:rPr>
        <w:t xml:space="preserve"> </w:t>
      </w:r>
      <w:r w:rsidR="00FA6F70">
        <w:rPr>
          <w:rFonts w:ascii="Times" w:hAnsi="Times"/>
          <w:color w:val="000000" w:themeColor="text1"/>
        </w:rPr>
        <w:br/>
      </w:r>
    </w:p>
    <w:p w14:paraId="73EFD2A2" w14:textId="54020F97" w:rsidR="00F84618" w:rsidRPr="00F70CAB" w:rsidRDefault="00F84618" w:rsidP="00F84618">
      <w:pPr>
        <w:autoSpaceDE w:val="0"/>
        <w:autoSpaceDN w:val="0"/>
        <w:adjustRightInd w:val="0"/>
        <w:spacing w:line="360" w:lineRule="auto"/>
        <w:jc w:val="both"/>
        <w:rPr>
          <w:b/>
          <w:bCs/>
          <w:color w:val="000000" w:themeColor="text1"/>
        </w:rPr>
      </w:pPr>
      <w:r w:rsidRPr="00F70CAB">
        <w:rPr>
          <w:b/>
          <w:bCs/>
          <w:color w:val="000000" w:themeColor="text1"/>
        </w:rPr>
        <w:t>2.3.1</w:t>
      </w:r>
      <w:r w:rsidRPr="00F70CAB">
        <w:rPr>
          <w:b/>
          <w:bCs/>
          <w:color w:val="000000" w:themeColor="text1"/>
        </w:rPr>
        <w:tab/>
        <w:t>VSUP</w:t>
      </w:r>
    </w:p>
    <w:p w14:paraId="7EFABFAA" w14:textId="3AE85F0C" w:rsidR="00F84618" w:rsidRPr="00F70CAB" w:rsidRDefault="00F84618" w:rsidP="00F84618">
      <w:pPr>
        <w:autoSpaceDE w:val="0"/>
        <w:autoSpaceDN w:val="0"/>
        <w:adjustRightInd w:val="0"/>
        <w:spacing w:line="360" w:lineRule="auto"/>
        <w:jc w:val="both"/>
        <w:rPr>
          <w:rFonts w:eastAsiaTheme="minorHAnsi"/>
          <w:color w:val="000000" w:themeColor="text1"/>
          <w:lang w:val="en-GB" w:eastAsia="en-US"/>
        </w:rPr>
      </w:pPr>
      <w:r w:rsidRPr="00F70CAB">
        <w:rPr>
          <w:color w:val="000000" w:themeColor="text1"/>
        </w:rPr>
        <w:t xml:space="preserve">Both uncertainty visualization and understanding uncertainty are complex and critical tasks. </w:t>
      </w:r>
      <w:r w:rsidRPr="00F70CAB">
        <w:rPr>
          <w:rFonts w:eastAsiaTheme="minorHAnsi"/>
          <w:color w:val="000000" w:themeColor="text1"/>
          <w:lang w:val="en-GB" w:eastAsia="en-US"/>
        </w:rPr>
        <w:t xml:space="preserve">One of the most common approaches of uncertainty visualisation is to encode data values and uncertainty values independently, using two visual variables in a bivariate map. These resulting bivariate maps can be difficult to interpret, and the discriminability of marks can be reduced due to the interference between visual channels. To address this issue, </w:t>
      </w:r>
      <w:proofErr w:type="spellStart"/>
      <w:r w:rsidRPr="00F70CAB">
        <w:rPr>
          <w:color w:val="000000" w:themeColor="text1"/>
        </w:rPr>
        <w:t>Correl</w:t>
      </w:r>
      <w:proofErr w:type="spellEnd"/>
      <w:r w:rsidRPr="00F70CAB">
        <w:rPr>
          <w:color w:val="000000" w:themeColor="text1"/>
        </w:rPr>
        <w:t xml:space="preserve"> et al. [35] introduces </w:t>
      </w:r>
      <w:r w:rsidRPr="00F70CAB">
        <w:rPr>
          <w:rFonts w:eastAsiaTheme="minorHAnsi"/>
          <w:color w:val="000000" w:themeColor="text1"/>
          <w:lang w:val="en-GB" w:eastAsia="en-US"/>
        </w:rPr>
        <w:t>Value-Suppressing Uncertainty Palettes (VSUPs) as in Figure 2.1 (right)</w:t>
      </w:r>
      <w:r w:rsidR="00E301C2" w:rsidRPr="00F70CAB">
        <w:rPr>
          <w:rFonts w:eastAsiaTheme="minorHAnsi"/>
          <w:color w:val="000000" w:themeColor="text1"/>
          <w:lang w:val="en-GB" w:eastAsia="en-US"/>
        </w:rPr>
        <w:t xml:space="preserve"> whereas a </w:t>
      </w:r>
      <w:r w:rsidR="00E301C2" w:rsidRPr="00F70CAB">
        <w:rPr>
          <w:rFonts w:ascii="Times" w:hAnsi="Times"/>
          <w:color w:val="000000" w:themeColor="text1"/>
        </w:rPr>
        <w:t>traditional bivariate map shown in Figure 2.1</w:t>
      </w:r>
      <w:r w:rsidR="008A558E" w:rsidRPr="00F70CAB">
        <w:rPr>
          <w:rFonts w:ascii="Times" w:hAnsi="Times"/>
          <w:color w:val="000000" w:themeColor="text1"/>
        </w:rPr>
        <w:t xml:space="preserve"> </w:t>
      </w:r>
      <w:r w:rsidR="00E301C2" w:rsidRPr="00F70CAB">
        <w:rPr>
          <w:rFonts w:ascii="Times" w:hAnsi="Times"/>
          <w:color w:val="000000" w:themeColor="text1"/>
        </w:rPr>
        <w:t>(left).</w:t>
      </w:r>
      <w:r w:rsidR="008A558E" w:rsidRPr="00F70CAB">
        <w:rPr>
          <w:rFonts w:ascii="Times" w:hAnsi="Times"/>
          <w:color w:val="000000" w:themeColor="text1"/>
        </w:rPr>
        <w:t xml:space="preserve">  We highlight this prior work as it is the comparator approach in our user study. </w:t>
      </w:r>
    </w:p>
    <w:p w14:paraId="7497DFE1" w14:textId="77777777" w:rsidR="00F84618" w:rsidRPr="00F70CAB" w:rsidRDefault="00F84618" w:rsidP="00F84618">
      <w:pPr>
        <w:pStyle w:val="NormalWeb"/>
        <w:spacing w:line="360" w:lineRule="auto"/>
        <w:jc w:val="center"/>
        <w:rPr>
          <w:rFonts w:ascii="Times" w:hAnsi="Times"/>
          <w:color w:val="000000" w:themeColor="text1"/>
        </w:rPr>
      </w:pPr>
      <w:r w:rsidRPr="00F70CAB">
        <w:rPr>
          <w:rFonts w:ascii="Times" w:hAnsi="Times"/>
          <w:noProof/>
          <w:color w:val="000000" w:themeColor="text1"/>
        </w:rPr>
        <w:drawing>
          <wp:inline distT="0" distB="0" distL="0" distR="0" wp14:anchorId="45B6A7F7" wp14:editId="0B5692C3">
            <wp:extent cx="3768436" cy="1937047"/>
            <wp:effectExtent l="0" t="0" r="3810" b="6350"/>
            <wp:docPr id="389" name="Picture 38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funnel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88629" cy="1947427"/>
                    </a:xfrm>
                    <a:prstGeom prst="rect">
                      <a:avLst/>
                    </a:prstGeom>
                  </pic:spPr>
                </pic:pic>
              </a:graphicData>
            </a:graphic>
          </wp:inline>
        </w:drawing>
      </w:r>
      <w:r w:rsidRPr="00F70CAB">
        <w:rPr>
          <w:rFonts w:ascii="Times" w:hAnsi="Times"/>
          <w:color w:val="000000" w:themeColor="text1"/>
        </w:rPr>
        <w:br/>
      </w:r>
      <w:r w:rsidRPr="00F70CAB">
        <w:rPr>
          <w:color w:val="000000" w:themeColor="text1"/>
        </w:rPr>
        <w:t xml:space="preserve">Figure 2.1: </w:t>
      </w:r>
      <w:r w:rsidRPr="00F70CAB">
        <w:rPr>
          <w:rFonts w:eastAsiaTheme="minorHAnsi"/>
          <w:color w:val="000000" w:themeColor="text1"/>
          <w:lang w:val="en-GB" w:eastAsia="en-US"/>
        </w:rPr>
        <w:t>A standard bivariate map (left) and a VSUP (right)</w:t>
      </w:r>
    </w:p>
    <w:p w14:paraId="0174B626" w14:textId="44B1574B" w:rsidR="00F84618" w:rsidRPr="00F70CAB" w:rsidRDefault="00437EFA" w:rsidP="00F84618">
      <w:pPr>
        <w:pStyle w:val="NormalWeb"/>
        <w:spacing w:line="360" w:lineRule="auto"/>
        <w:jc w:val="both"/>
        <w:rPr>
          <w:rFonts w:ascii="Times" w:hAnsi="Times"/>
          <w:color w:val="000000" w:themeColor="text1"/>
        </w:rPr>
      </w:pPr>
      <w:r w:rsidRPr="00F70CAB">
        <w:rPr>
          <w:color w:val="000000" w:themeColor="text1"/>
        </w:rPr>
        <w:t xml:space="preserve">We see that </w:t>
      </w:r>
      <w:r w:rsidR="00F84618" w:rsidRPr="00F70CAB">
        <w:rPr>
          <w:color w:val="000000" w:themeColor="text1"/>
        </w:rPr>
        <w:t>VSUPs allocate</w:t>
      </w:r>
      <w:r w:rsidR="008A558E" w:rsidRPr="00F70CAB">
        <w:rPr>
          <w:color w:val="000000" w:themeColor="text1"/>
        </w:rPr>
        <w:t>s</w:t>
      </w:r>
      <w:r w:rsidR="00F84618" w:rsidRPr="00F70CAB">
        <w:rPr>
          <w:color w:val="000000" w:themeColor="text1"/>
        </w:rPr>
        <w:t xml:space="preserve"> smaller ranges of </w:t>
      </w:r>
      <w:r w:rsidR="008A558E" w:rsidRPr="00F70CAB">
        <w:rPr>
          <w:color w:val="000000" w:themeColor="text1"/>
        </w:rPr>
        <w:t xml:space="preserve">the </w:t>
      </w:r>
      <w:r w:rsidR="00F84618" w:rsidRPr="00F70CAB">
        <w:rPr>
          <w:color w:val="000000" w:themeColor="text1"/>
        </w:rPr>
        <w:t xml:space="preserve">visual channel to data when uncertainty is high and larger ranges when uncertainty is low. This allocation of visual variables promotes patterns of decision-making that make efficient use of uncertainty information, discouraging </w:t>
      </w:r>
      <w:r w:rsidR="00F84618" w:rsidRPr="00F70CAB">
        <w:rPr>
          <w:color w:val="000000" w:themeColor="text1"/>
        </w:rPr>
        <w:lastRenderedPageBreak/>
        <w:t>comparison of values in unreliable regions of the data, and promoting comparison in regions of high certainty.</w:t>
      </w:r>
      <w:r w:rsidR="00F84618" w:rsidRPr="00F70CAB">
        <w:rPr>
          <w:rFonts w:ascii="Times" w:hAnsi="Times"/>
          <w:color w:val="000000" w:themeColor="text1"/>
        </w:rPr>
        <w:t xml:space="preserve"> In traditional bivariate maps Figure 2.1(left), outputs for each combination of value and uncertainty might be represented as a 2D square whereas </w:t>
      </w:r>
      <w:r w:rsidR="000D683D" w:rsidRPr="00F70CAB">
        <w:rPr>
          <w:rFonts w:ascii="Times" w:hAnsi="Times"/>
          <w:color w:val="000000" w:themeColor="text1"/>
        </w:rPr>
        <w:t>VSUP</w:t>
      </w:r>
      <w:r w:rsidR="00F84618" w:rsidRPr="00F70CAB">
        <w:rPr>
          <w:rFonts w:ascii="Times" w:hAnsi="Times"/>
          <w:color w:val="000000" w:themeColor="text1"/>
        </w:rPr>
        <w:t xml:space="preserve"> approache</w:t>
      </w:r>
      <w:r w:rsidR="000D683D" w:rsidRPr="00F70CAB">
        <w:rPr>
          <w:rFonts w:ascii="Times" w:hAnsi="Times"/>
          <w:color w:val="000000" w:themeColor="text1"/>
        </w:rPr>
        <w:t>s</w:t>
      </w:r>
      <w:r w:rsidR="00F84618" w:rsidRPr="00F70CAB">
        <w:rPr>
          <w:rFonts w:ascii="Times" w:hAnsi="Times"/>
          <w:color w:val="000000" w:themeColor="text1"/>
        </w:rPr>
        <w:t xml:space="preserve"> it as arcs mapping </w:t>
      </w:r>
      <w:r w:rsidR="000D683D" w:rsidRPr="00F70CAB">
        <w:rPr>
          <w:rFonts w:ascii="Times" w:hAnsi="Times"/>
          <w:color w:val="000000" w:themeColor="text1"/>
        </w:rPr>
        <w:t xml:space="preserve">larger number of outputs for </w:t>
      </w:r>
      <w:r w:rsidR="00F84618" w:rsidRPr="00F70CAB">
        <w:rPr>
          <w:rFonts w:ascii="Times" w:hAnsi="Times"/>
          <w:color w:val="000000" w:themeColor="text1"/>
        </w:rPr>
        <w:t xml:space="preserve">smaller and smaller sets of outputs for higher uncertainty. </w:t>
      </w:r>
    </w:p>
    <w:p w14:paraId="66E6AD69" w14:textId="6F897666" w:rsidR="0045432F" w:rsidRPr="00F70CAB" w:rsidRDefault="00F84618" w:rsidP="009F7AA2">
      <w:pPr>
        <w:spacing w:line="360" w:lineRule="auto"/>
        <w:jc w:val="both"/>
        <w:rPr>
          <w:color w:val="000000" w:themeColor="text1"/>
        </w:rPr>
      </w:pPr>
      <w:r w:rsidRPr="00F70CAB">
        <w:rPr>
          <w:color w:val="000000" w:themeColor="text1"/>
        </w:rPr>
        <w:t xml:space="preserve">But the main limitation of that research is they </w:t>
      </w:r>
      <w:r w:rsidR="00A80826" w:rsidRPr="00F70CAB">
        <w:rPr>
          <w:color w:val="000000" w:themeColor="text1"/>
        </w:rPr>
        <w:t xml:space="preserve">filter out higher uncertainty values by grouping them altogether </w:t>
      </w:r>
      <w:r w:rsidR="008A558E" w:rsidRPr="00F70CAB">
        <w:rPr>
          <w:color w:val="000000" w:themeColor="text1"/>
        </w:rPr>
        <w:t xml:space="preserve">which </w:t>
      </w:r>
      <w:r w:rsidRPr="00F70CAB">
        <w:rPr>
          <w:color w:val="000000" w:themeColor="text1"/>
        </w:rPr>
        <w:t xml:space="preserve">suppresses the values for decision making when uncertainties are high. </w:t>
      </w:r>
      <w:r w:rsidR="00E70372" w:rsidRPr="00F70CAB">
        <w:rPr>
          <w:color w:val="000000" w:themeColor="text1"/>
        </w:rPr>
        <w:t xml:space="preserve">Due to this higher uncertainty elimination </w:t>
      </w:r>
      <w:r w:rsidR="008A558E" w:rsidRPr="00F70CAB">
        <w:rPr>
          <w:color w:val="000000" w:themeColor="text1"/>
        </w:rPr>
        <w:t xml:space="preserve">aspect </w:t>
      </w:r>
      <w:r w:rsidR="00E70372" w:rsidRPr="00F70CAB">
        <w:rPr>
          <w:color w:val="000000" w:themeColor="text1"/>
        </w:rPr>
        <w:t>the designer</w:t>
      </w:r>
      <w:r w:rsidR="004E1B7E" w:rsidRPr="00F70CAB">
        <w:rPr>
          <w:color w:val="000000" w:themeColor="text1"/>
        </w:rPr>
        <w:t>s</w:t>
      </w:r>
      <w:r w:rsidR="00E70372" w:rsidRPr="00F70CAB">
        <w:rPr>
          <w:color w:val="000000" w:themeColor="text1"/>
        </w:rPr>
        <w:t xml:space="preserve"> need to carefully consider if this representation is suitable and desirable for certain system</w:t>
      </w:r>
      <w:r w:rsidR="008A558E" w:rsidRPr="00F70CAB">
        <w:rPr>
          <w:color w:val="000000" w:themeColor="text1"/>
        </w:rPr>
        <w:t>s</w:t>
      </w:r>
      <w:r w:rsidRPr="00F70CAB">
        <w:rPr>
          <w:color w:val="000000" w:themeColor="text1"/>
        </w:rPr>
        <w:t>.</w:t>
      </w:r>
      <w:r w:rsidR="00092823" w:rsidRPr="00F70CAB">
        <w:rPr>
          <w:color w:val="000000" w:themeColor="text1"/>
        </w:rPr>
        <w:t xml:space="preserve"> </w:t>
      </w:r>
      <w:r w:rsidR="006F45AE" w:rsidRPr="00F70CAB">
        <w:rPr>
          <w:color w:val="000000" w:themeColor="text1"/>
        </w:rPr>
        <w:t>Another limitation is, s</w:t>
      </w:r>
      <w:r w:rsidR="00092823" w:rsidRPr="00F70CAB">
        <w:rPr>
          <w:color w:val="000000" w:themeColor="text1"/>
        </w:rPr>
        <w:t xml:space="preserve">ince </w:t>
      </w:r>
      <w:r w:rsidR="00092823" w:rsidRPr="00F70CAB">
        <w:rPr>
          <w:rFonts w:eastAsiaTheme="minorHAnsi"/>
          <w:color w:val="000000" w:themeColor="text1"/>
          <w:lang w:val="en-GB" w:eastAsia="en-US"/>
        </w:rPr>
        <w:t xml:space="preserve">both uncertainty and value are represented by </w:t>
      </w:r>
      <w:r w:rsidR="004E1B7E" w:rsidRPr="00F70CAB">
        <w:rPr>
          <w:rFonts w:eastAsiaTheme="minorHAnsi"/>
          <w:color w:val="000000" w:themeColor="text1"/>
          <w:lang w:val="en-GB" w:eastAsia="en-US"/>
        </w:rPr>
        <w:t xml:space="preserve">a single </w:t>
      </w:r>
      <w:r w:rsidR="00092823" w:rsidRPr="00F70CAB">
        <w:rPr>
          <w:rFonts w:eastAsiaTheme="minorHAnsi"/>
          <w:color w:val="000000" w:themeColor="text1"/>
          <w:lang w:val="en-GB" w:eastAsia="en-US"/>
        </w:rPr>
        <w:t>color, the perceptual non</w:t>
      </w:r>
      <w:r w:rsidR="006F45AE" w:rsidRPr="00F70CAB">
        <w:rPr>
          <w:rFonts w:eastAsiaTheme="minorHAnsi"/>
          <w:color w:val="000000" w:themeColor="text1"/>
          <w:lang w:val="en-GB" w:eastAsia="en-US"/>
        </w:rPr>
        <w:t>-</w:t>
      </w:r>
      <w:r w:rsidR="00092823" w:rsidRPr="00F70CAB">
        <w:rPr>
          <w:rFonts w:eastAsiaTheme="minorHAnsi"/>
          <w:color w:val="000000" w:themeColor="text1"/>
          <w:lang w:val="en-GB" w:eastAsia="en-US"/>
        </w:rPr>
        <w:t xml:space="preserve">separability of color channels </w:t>
      </w:r>
      <w:r w:rsidR="00EA519D" w:rsidRPr="00F70CAB">
        <w:rPr>
          <w:rFonts w:eastAsiaTheme="minorHAnsi"/>
          <w:color w:val="000000" w:themeColor="text1"/>
          <w:lang w:val="en-GB" w:eastAsia="en-US"/>
        </w:rPr>
        <w:t xml:space="preserve">are </w:t>
      </w:r>
      <w:r w:rsidR="00240BCA" w:rsidRPr="00F70CAB">
        <w:rPr>
          <w:rFonts w:eastAsiaTheme="minorHAnsi"/>
          <w:color w:val="000000" w:themeColor="text1"/>
          <w:lang w:val="en-GB" w:eastAsia="en-US"/>
        </w:rPr>
        <w:t>well-known,</w:t>
      </w:r>
      <w:r w:rsidR="006F45AE" w:rsidRPr="00F70CAB">
        <w:rPr>
          <w:rFonts w:eastAsiaTheme="minorHAnsi"/>
          <w:color w:val="000000" w:themeColor="text1"/>
          <w:lang w:val="en-GB" w:eastAsia="en-US"/>
        </w:rPr>
        <w:t xml:space="preserve"> and which requires the concept of a limited “budget” of distinguishable marks. To achieve the limited budget criteria, it necessitates</w:t>
      </w:r>
      <w:r w:rsidR="008A558E" w:rsidRPr="00F70CAB">
        <w:rPr>
          <w:rFonts w:eastAsiaTheme="minorHAnsi"/>
          <w:color w:val="000000" w:themeColor="text1"/>
          <w:lang w:val="en-GB" w:eastAsia="en-US"/>
        </w:rPr>
        <w:t xml:space="preserve"> one</w:t>
      </w:r>
      <w:r w:rsidR="006F45AE" w:rsidRPr="00F70CAB">
        <w:rPr>
          <w:rFonts w:eastAsiaTheme="minorHAnsi"/>
          <w:color w:val="000000" w:themeColor="text1"/>
          <w:lang w:val="en-GB" w:eastAsia="en-US"/>
        </w:rPr>
        <w:t xml:space="preserve"> to quantize the data</w:t>
      </w:r>
      <w:r w:rsidR="00EA519D" w:rsidRPr="00F70CAB">
        <w:rPr>
          <w:rFonts w:eastAsiaTheme="minorHAnsi"/>
          <w:color w:val="000000" w:themeColor="text1"/>
          <w:lang w:val="en-GB" w:eastAsia="en-US"/>
        </w:rPr>
        <w:t>. D</w:t>
      </w:r>
      <w:r w:rsidR="006F45AE" w:rsidRPr="00F70CAB">
        <w:rPr>
          <w:rFonts w:eastAsiaTheme="minorHAnsi"/>
          <w:color w:val="000000" w:themeColor="text1"/>
          <w:lang w:val="en-GB" w:eastAsia="en-US"/>
        </w:rPr>
        <w:t xml:space="preserve">ue </w:t>
      </w:r>
      <w:r w:rsidR="00EA519D" w:rsidRPr="00F70CAB">
        <w:rPr>
          <w:rFonts w:eastAsiaTheme="minorHAnsi"/>
          <w:color w:val="000000" w:themeColor="text1"/>
          <w:lang w:val="en-GB" w:eastAsia="en-US"/>
        </w:rPr>
        <w:t xml:space="preserve">to the </w:t>
      </w:r>
      <w:r w:rsidR="006F45AE" w:rsidRPr="00F70CAB">
        <w:rPr>
          <w:rFonts w:eastAsiaTheme="minorHAnsi"/>
          <w:color w:val="000000" w:themeColor="text1"/>
          <w:lang w:val="en-GB" w:eastAsia="en-US"/>
        </w:rPr>
        <w:t>data quantization</w:t>
      </w:r>
      <w:r w:rsidR="00EA519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uncertaint</w:t>
      </w:r>
      <w:r w:rsidR="00EA519D" w:rsidRPr="00F70CAB">
        <w:rPr>
          <w:rFonts w:eastAsiaTheme="minorHAnsi"/>
          <w:color w:val="000000" w:themeColor="text1"/>
          <w:lang w:val="en-GB" w:eastAsia="en-US"/>
        </w:rPr>
        <w:t>y visualisation</w:t>
      </w:r>
      <w:r w:rsidR="006F45AE" w:rsidRPr="00F70CAB">
        <w:rPr>
          <w:rFonts w:eastAsiaTheme="minorHAnsi"/>
          <w:color w:val="000000" w:themeColor="text1"/>
          <w:lang w:val="en-GB" w:eastAsia="en-US"/>
        </w:rPr>
        <w:t xml:space="preserve"> </w:t>
      </w:r>
      <w:r w:rsidR="00EA519D" w:rsidRPr="00F70CAB">
        <w:rPr>
          <w:rFonts w:eastAsiaTheme="minorHAnsi"/>
          <w:color w:val="000000" w:themeColor="text1"/>
          <w:lang w:val="en-GB" w:eastAsia="en-US"/>
        </w:rPr>
        <w:t>for</w:t>
      </w:r>
      <w:r w:rsidR="006F45AE" w:rsidRPr="00F70CAB">
        <w:rPr>
          <w:rFonts w:eastAsiaTheme="minorHAnsi"/>
          <w:color w:val="000000" w:themeColor="text1"/>
          <w:lang w:val="en-GB" w:eastAsia="en-US"/>
        </w:rPr>
        <w:t xml:space="preserve"> continuous</w:t>
      </w:r>
      <w:r w:rsidR="00B06E60" w:rsidRPr="00F70CAB">
        <w:rPr>
          <w:rFonts w:eastAsiaTheme="minorHAnsi"/>
          <w:color w:val="000000" w:themeColor="text1"/>
          <w:lang w:val="en-GB" w:eastAsia="en-US"/>
        </w:rPr>
        <w:t xml:space="preserve"> </w:t>
      </w:r>
      <w:r w:rsidR="0060385D" w:rsidRPr="00F70CAB">
        <w:rPr>
          <w:rFonts w:eastAsiaTheme="minorHAnsi"/>
          <w:color w:val="000000" w:themeColor="text1"/>
          <w:lang w:val="en-GB" w:eastAsia="en-US"/>
        </w:rPr>
        <w:t>(</w:t>
      </w:r>
      <w:r w:rsidR="00E2673B" w:rsidRPr="00F70CAB">
        <w:rPr>
          <w:rFonts w:eastAsiaTheme="minorHAnsi"/>
          <w:color w:val="000000" w:themeColor="text1"/>
          <w:lang w:val="en-GB" w:eastAsia="en-US"/>
        </w:rPr>
        <w:t xml:space="preserve">or </w:t>
      </w:r>
      <w:r w:rsidR="00EA519D" w:rsidRPr="00F70CAB">
        <w:rPr>
          <w:rFonts w:eastAsiaTheme="minorHAnsi"/>
          <w:color w:val="000000" w:themeColor="text1"/>
          <w:lang w:val="en-GB" w:eastAsia="en-US"/>
        </w:rPr>
        <w:t>all discrete</w:t>
      </w:r>
      <w:r w:rsidR="0060385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values are not possible </w:t>
      </w:r>
      <w:r w:rsidR="00EA519D" w:rsidRPr="00F70CAB">
        <w:rPr>
          <w:rFonts w:eastAsiaTheme="minorHAnsi"/>
          <w:color w:val="000000" w:themeColor="text1"/>
          <w:lang w:val="en-GB" w:eastAsia="en-US"/>
        </w:rPr>
        <w:t>with limited color budgets.</w:t>
      </w:r>
      <w:r w:rsidR="00FA6F70">
        <w:rPr>
          <w:rFonts w:eastAsiaTheme="minorHAnsi"/>
          <w:color w:val="000000" w:themeColor="text1"/>
          <w:lang w:val="en-GB" w:eastAsia="en-US"/>
        </w:rPr>
        <w:tab/>
      </w:r>
      <w:r w:rsidR="006F45AE" w:rsidRPr="00F70CAB">
        <w:rPr>
          <w:rFonts w:eastAsiaTheme="minorHAnsi"/>
          <w:color w:val="000000" w:themeColor="text1"/>
          <w:lang w:val="en-GB" w:eastAsia="en-US"/>
        </w:rPr>
        <w:t xml:space="preserve"> </w:t>
      </w:r>
      <w:r w:rsidR="00FA6F70">
        <w:rPr>
          <w:rFonts w:eastAsiaTheme="minorHAnsi"/>
          <w:color w:val="000000" w:themeColor="text1"/>
          <w:lang w:val="en-GB" w:eastAsia="en-US"/>
        </w:rPr>
        <w:br/>
      </w:r>
    </w:p>
    <w:p w14:paraId="60A31308" w14:textId="02EDEE78"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b/>
          <w:bCs/>
          <w:color w:val="000000" w:themeColor="text1"/>
          <w:lang w:val="en-US"/>
        </w:rPr>
        <w:t>2.4</w:t>
      </w:r>
      <w:r w:rsidRPr="00F70CAB">
        <w:rPr>
          <w:rFonts w:ascii="Times" w:hAnsi="Times"/>
          <w:b/>
          <w:bCs/>
          <w:color w:val="000000" w:themeColor="text1"/>
          <w:lang w:val="en-US"/>
        </w:rPr>
        <w:tab/>
        <w:t>Chromatic Aberration related prior works</w:t>
      </w:r>
      <w:r w:rsidR="00F84618" w:rsidRPr="00F70CAB">
        <w:rPr>
          <w:rFonts w:ascii="Times" w:hAnsi="Times"/>
          <w:b/>
          <w:bCs/>
          <w:color w:val="000000" w:themeColor="text1"/>
          <w:lang w:val="en-US"/>
        </w:rPr>
        <w:tab/>
      </w:r>
      <w:r w:rsidR="00F84618" w:rsidRPr="00F70CAB">
        <w:rPr>
          <w:rFonts w:ascii="Times" w:hAnsi="Times"/>
          <w:color w:val="000000" w:themeColor="text1"/>
          <w:lang w:val="en-US"/>
        </w:rPr>
        <w:br/>
      </w:r>
      <w:r w:rsidR="00266AB5" w:rsidRPr="00F70CAB">
        <w:rPr>
          <w:rFonts w:ascii="Times" w:hAnsi="Times"/>
          <w:color w:val="000000" w:themeColor="text1"/>
          <w:lang w:val="en-US"/>
        </w:rPr>
        <w:t>F</w:t>
      </w:r>
      <w:r w:rsidRPr="00F70CAB">
        <w:rPr>
          <w:rFonts w:ascii="Times" w:hAnsi="Times"/>
          <w:color w:val="000000" w:themeColor="text1"/>
          <w:lang w:val="en-US"/>
        </w:rPr>
        <w:t xml:space="preserve">rom a vision perspective, </w:t>
      </w:r>
      <w:r w:rsidRPr="00F70CAB">
        <w:rPr>
          <w:rFonts w:ascii="Times" w:hAnsi="Times"/>
          <w:color w:val="000000" w:themeColor="text1"/>
        </w:rPr>
        <w:t>chromatic aberration leads to various forms of color imperfections in the image</w:t>
      </w:r>
      <w:r w:rsidRPr="00F70CAB">
        <w:rPr>
          <w:rFonts w:ascii="Times" w:hAnsi="Times"/>
          <w:color w:val="000000" w:themeColor="text1"/>
          <w:lang w:val="en-US"/>
        </w:rPr>
        <w:t>.</w:t>
      </w:r>
      <w:r w:rsidRPr="00F70CAB">
        <w:rPr>
          <w:rFonts w:ascii="Times" w:hAnsi="Times"/>
          <w:color w:val="000000" w:themeColor="text1"/>
        </w:rPr>
        <w:t xml:space="preserve"> When tampering with an image, these aberrations are often disturbed and fail to be consistent across the image.</w:t>
      </w:r>
      <w:r w:rsidRPr="00F70CAB">
        <w:rPr>
          <w:rFonts w:ascii="Times" w:hAnsi="Times" w:cs="Calibri"/>
          <w:color w:val="000000" w:themeColor="text1"/>
        </w:rPr>
        <w:t xml:space="preserve"> Koh</w:t>
      </w:r>
      <w:r w:rsidRPr="00F70CAB">
        <w:rPr>
          <w:rFonts w:ascii="Times" w:hAnsi="Times"/>
          <w:color w:val="000000" w:themeColor="text1"/>
        </w:rPr>
        <w:t xml:space="preserve"> </w:t>
      </w:r>
      <w:r w:rsidRPr="00F70CAB">
        <w:rPr>
          <w:rFonts w:ascii="Times" w:hAnsi="Times"/>
          <w:color w:val="000000" w:themeColor="text1"/>
          <w:lang w:val="en-US"/>
        </w:rPr>
        <w:t xml:space="preserve">et. al. [10] </w:t>
      </w:r>
      <w:r w:rsidRPr="00F70CAB">
        <w:rPr>
          <w:rFonts w:ascii="Times" w:hAnsi="Times"/>
          <w:color w:val="000000" w:themeColor="text1"/>
        </w:rPr>
        <w:t>present</w:t>
      </w:r>
      <w:r w:rsidRPr="00F70CAB">
        <w:rPr>
          <w:rFonts w:ascii="Times" w:hAnsi="Times"/>
          <w:color w:val="000000" w:themeColor="text1"/>
          <w:lang w:val="en-US"/>
        </w:rPr>
        <w:t>ed</w:t>
      </w:r>
      <w:r w:rsidRPr="00F70CAB">
        <w:rPr>
          <w:rFonts w:ascii="Times" w:hAnsi="Times"/>
          <w:color w:val="000000" w:themeColor="text1"/>
        </w:rPr>
        <w:t xml:space="preserve"> a user study to observe the effect on users’ judgment </w:t>
      </w:r>
      <w:r w:rsidRPr="00F70CAB">
        <w:rPr>
          <w:rFonts w:ascii="Times" w:hAnsi="Times"/>
          <w:color w:val="000000" w:themeColor="text1"/>
          <w:lang w:val="en-US"/>
        </w:rPr>
        <w:t xml:space="preserve">with </w:t>
      </w:r>
      <w:r w:rsidRPr="00F70CAB">
        <w:rPr>
          <w:rFonts w:ascii="Times" w:hAnsi="Times" w:cs="Arial"/>
          <w:color w:val="000000" w:themeColor="text1"/>
        </w:rPr>
        <w:t>Lateral Chromatic Aberration (LCA) for Chart Reading in Information Visualization on Display Devices</w:t>
      </w:r>
      <w:r w:rsidRPr="00F70CAB">
        <w:rPr>
          <w:rFonts w:ascii="Times" w:hAnsi="Times" w:cs="Arial"/>
          <w:color w:val="000000" w:themeColor="text1"/>
          <w:lang w:val="en-US"/>
        </w:rPr>
        <w:t xml:space="preserve"> and </w:t>
      </w:r>
      <w:r w:rsidRPr="00F70CAB">
        <w:rPr>
          <w:rFonts w:ascii="Times" w:hAnsi="Times"/>
          <w:color w:val="000000" w:themeColor="text1"/>
        </w:rPr>
        <w:t>suggest</w:t>
      </w:r>
      <w:r w:rsidRPr="00F70CAB">
        <w:rPr>
          <w:rFonts w:ascii="Times" w:hAnsi="Times"/>
          <w:color w:val="000000" w:themeColor="text1"/>
          <w:lang w:val="en-US"/>
        </w:rPr>
        <w:t>ed</w:t>
      </w:r>
      <w:r w:rsidRPr="00F70CAB">
        <w:rPr>
          <w:rFonts w:ascii="Times" w:hAnsi="Times"/>
          <w:color w:val="000000" w:themeColor="text1"/>
        </w:rPr>
        <w:t xml:space="preserve"> guidelines for information visualization designers to avoid such issues</w:t>
      </w:r>
      <w:r w:rsidRPr="00F70CAB">
        <w:rPr>
          <w:rFonts w:ascii="Times" w:hAnsi="Times"/>
          <w:color w:val="000000" w:themeColor="text1"/>
          <w:lang w:val="en-US"/>
        </w:rPr>
        <w:t xml:space="preserve">. </w:t>
      </w:r>
      <w:r w:rsidRPr="00F70CAB">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r w:rsidR="00AD06B0" w:rsidRPr="00F70CAB">
        <w:rPr>
          <w:rFonts w:ascii="Times" w:hAnsi="Times"/>
          <w:color w:val="000000" w:themeColor="text1"/>
        </w:rPr>
        <w:t xml:space="preserve"> The limitation of this study</w:t>
      </w:r>
      <w:r w:rsidR="00AD06B0" w:rsidRPr="00F70CAB">
        <w:rPr>
          <w:color w:val="000000" w:themeColor="text1"/>
        </w:rPr>
        <w:t xml:space="preserve"> is </w:t>
      </w:r>
      <w:r w:rsidR="00A96763" w:rsidRPr="00F70CAB">
        <w:rPr>
          <w:color w:val="000000" w:themeColor="text1"/>
        </w:rPr>
        <w:t xml:space="preserve">that the solution works only with </w:t>
      </w:r>
      <w:r w:rsidR="00AD06B0" w:rsidRPr="00F70CAB">
        <w:rPr>
          <w:color w:val="000000" w:themeColor="text1"/>
        </w:rPr>
        <w:t>certain eyeglasses and some common objects and does not extend to a real and generalised environment.</w:t>
      </w:r>
    </w:p>
    <w:p w14:paraId="6B1E1649" w14:textId="7E46D94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lastRenderedPageBreak/>
        <w:t xml:space="preserve">Colour is widely used in information visualisation to deliver different types of information such as extreme values, </w:t>
      </w:r>
      <w:proofErr w:type="gramStart"/>
      <w:r w:rsidRPr="00F70CAB">
        <w:rPr>
          <w:rFonts w:ascii="Times" w:hAnsi="Times"/>
          <w:color w:val="000000" w:themeColor="text1"/>
        </w:rPr>
        <w:t>patterns</w:t>
      </w:r>
      <w:proofErr w:type="gramEnd"/>
      <w:r w:rsidRPr="00F70CAB">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F70CAB">
        <w:rPr>
          <w:rFonts w:ascii="Times" w:hAnsi="Times"/>
          <w:color w:val="000000" w:themeColor="text1"/>
        </w:rPr>
        <w:t>Yoo</w:t>
      </w:r>
      <w:proofErr w:type="spellEnd"/>
      <w:r w:rsidRPr="00F70CAB">
        <w:rPr>
          <w:rFonts w:ascii="Times" w:hAnsi="Times"/>
          <w:color w:val="000000" w:themeColor="text1"/>
        </w:rPr>
        <w:t xml:space="preserve"> </w:t>
      </w:r>
      <w:r w:rsidRPr="00F70CAB">
        <w:rPr>
          <w:rFonts w:ascii="Times" w:hAnsi="Times"/>
          <w:color w:val="000000" w:themeColor="text1"/>
          <w:lang w:val="en-US"/>
        </w:rPr>
        <w:t xml:space="preserve">et. al. [11] </w:t>
      </w:r>
      <w:r w:rsidR="00266AB5" w:rsidRPr="00F70CAB">
        <w:rPr>
          <w:rFonts w:ascii="Times" w:hAnsi="Times"/>
          <w:color w:val="000000" w:themeColor="text1"/>
        </w:rPr>
        <w:t>aim to</w:t>
      </w:r>
      <w:r w:rsidRPr="00F70CAB">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F70CAB">
        <w:rPr>
          <w:rFonts w:ascii="Times" w:hAnsi="Times"/>
          <w:color w:val="000000" w:themeColor="text1"/>
        </w:rPr>
        <w:t>green</w:t>
      </w:r>
      <w:proofErr w:type="gramEnd"/>
      <w:r w:rsidRPr="00F70CAB">
        <w:rPr>
          <w:rFonts w:ascii="Times" w:hAnsi="Times"/>
          <w:color w:val="000000" w:themeColor="text1"/>
        </w:rPr>
        <w:t xml:space="preserve"> and blue images on a white background. </w:t>
      </w:r>
      <w:r w:rsidR="006F2A5E" w:rsidRPr="00F70CAB">
        <w:rPr>
          <w:color w:val="000000" w:themeColor="text1"/>
        </w:rPr>
        <w:t xml:space="preserve">They address the use of image warping to reduce the illusion effect but without calibrating the model for different zoom/focus level, </w:t>
      </w:r>
      <w:r w:rsidR="006F2A5E" w:rsidRPr="00F70CAB">
        <w:rPr>
          <w:rFonts w:eastAsiaTheme="minorHAnsi"/>
          <w:color w:val="000000" w:themeColor="text1"/>
          <w:lang w:val="en-GB" w:eastAsia="en-US"/>
        </w:rPr>
        <w:t xml:space="preserve">displacement, and deformation. </w:t>
      </w:r>
      <w:r w:rsidR="00D44D85" w:rsidRPr="00F70CAB">
        <w:rPr>
          <w:rFonts w:ascii="Times" w:hAnsi="Times"/>
          <w:color w:val="000000" w:themeColor="text1"/>
        </w:rPr>
        <w:t>Their proposition investigated with only limited number of domain experts.</w:t>
      </w:r>
      <w:r w:rsidR="006F2A5E" w:rsidRPr="00F70CAB">
        <w:rPr>
          <w:rFonts w:ascii="Times" w:hAnsi="Times"/>
          <w:color w:val="000000" w:themeColor="text1"/>
        </w:rPr>
        <w:t xml:space="preserve"> </w:t>
      </w:r>
      <w:r w:rsidR="006F2A5E" w:rsidRPr="00F70CAB">
        <w:rPr>
          <w:color w:val="000000" w:themeColor="text1"/>
        </w:rPr>
        <w:t xml:space="preserve">Only lateral effect with image warping is considered in a proposed system [12, 13] to resolve such problems but not considered for longitudinal, </w:t>
      </w:r>
      <w:r w:rsidR="00DF6E07" w:rsidRPr="00F70CAB">
        <w:rPr>
          <w:color w:val="000000" w:themeColor="text1"/>
        </w:rPr>
        <w:t>geometric,</w:t>
      </w:r>
      <w:r w:rsidR="006F2A5E" w:rsidRPr="00F70CAB">
        <w:rPr>
          <w:color w:val="000000" w:themeColor="text1"/>
        </w:rPr>
        <w:t xml:space="preserve"> or other forms of optical distortions.</w:t>
      </w:r>
    </w:p>
    <w:p w14:paraId="7C49DC70" w14:textId="34774A3F"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r w:rsidR="00D01486" w:rsidRPr="00F70CAB">
        <w:rPr>
          <w:rFonts w:ascii="Times" w:hAnsi="Times"/>
          <w:color w:val="000000" w:themeColor="text1"/>
        </w:rPr>
        <w:t xml:space="preserve">. In addition, </w:t>
      </w:r>
      <w:r w:rsidR="00D01486" w:rsidRPr="00F70CAB">
        <w:rPr>
          <w:color w:val="000000" w:themeColor="text1"/>
        </w:rPr>
        <w:t xml:space="preserve">their rendering mechanism is limited to single light sources, undergoes with rasterization aliasing effect, interaction with painting metaphor and temporal interpolation with event-driven control. </w:t>
      </w:r>
    </w:p>
    <w:p w14:paraId="389AA083" w14:textId="13EA3A9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F70CAB">
        <w:rPr>
          <w:rFonts w:ascii="Times" w:hAnsi="Times"/>
          <w:color w:val="000000" w:themeColor="text1"/>
          <w:shd w:val="clear" w:color="auto" w:fill="FFFFFF"/>
        </w:rPr>
        <w:t>Sungkil</w:t>
      </w:r>
      <w:proofErr w:type="spellEnd"/>
      <w:r w:rsidRPr="00F70CAB">
        <w:rPr>
          <w:rFonts w:ascii="Times" w:hAnsi="Times"/>
          <w:color w:val="000000" w:themeColor="text1"/>
          <w:shd w:val="clear" w:color="auto" w:fill="FFFFFF"/>
        </w:rPr>
        <w:t xml:space="preserve"> </w:t>
      </w:r>
      <w:r w:rsidRPr="00F70CAB">
        <w:rPr>
          <w:rFonts w:ascii="Times" w:hAnsi="Times" w:cs="Calibri"/>
          <w:color w:val="000000" w:themeColor="text1"/>
        </w:rPr>
        <w:t>Lee</w:t>
      </w:r>
      <w:r w:rsidRPr="00F70CAB">
        <w:rPr>
          <w:rFonts w:ascii="Times" w:hAnsi="Times" w:cs="Calibri"/>
          <w:color w:val="000000" w:themeColor="text1"/>
          <w:lang w:val="en-US"/>
        </w:rPr>
        <w:t xml:space="preserve"> et al. [15]</w:t>
      </w:r>
      <w:r w:rsidRPr="00F70CAB">
        <w:rPr>
          <w:rFonts w:ascii="Times" w:hAnsi="Times"/>
          <w:color w:val="000000" w:themeColor="text1"/>
          <w:shd w:val="clear" w:color="auto" w:fill="FFFFFF"/>
          <w:lang w:val="en-US"/>
        </w:rPr>
        <w:t xml:space="preserve"> present </w:t>
      </w:r>
      <w:r w:rsidRPr="00F70CAB">
        <w:rPr>
          <w:rFonts w:ascii="Times" w:hAnsi="Times"/>
          <w:color w:val="000000" w:themeColor="text1"/>
        </w:rPr>
        <w:t>a novel rendering system for defocus blur and lens effects</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F70CAB">
        <w:rPr>
          <w:rFonts w:ascii="Times" w:hAnsi="Times"/>
          <w:color w:val="000000" w:themeColor="text1"/>
          <w:shd w:val="clear" w:color="auto" w:fill="FFFFFF"/>
          <w:lang w:val="en-US"/>
        </w:rPr>
        <w:t xml:space="preserve">More </w:t>
      </w:r>
      <w:r w:rsidRPr="00F70CAB">
        <w:rPr>
          <w:rFonts w:ascii="Times" w:hAnsi="Times"/>
          <w:color w:val="000000" w:themeColor="text1"/>
        </w:rPr>
        <w:t>precisely, the major contributions of the paper are: i an efficient algorithm for DOF and lens blur effects</w:t>
      </w:r>
      <w:r w:rsidR="00266AB5" w:rsidRPr="00F70CAB">
        <w:rPr>
          <w:rFonts w:ascii="Times" w:hAnsi="Times"/>
          <w:color w:val="000000" w:themeColor="text1"/>
        </w:rPr>
        <w:t>,</w:t>
      </w:r>
      <w:r w:rsidRPr="00F70CAB">
        <w:rPr>
          <w:rFonts w:ascii="Times" w:hAnsi="Times"/>
          <w:color w:val="000000" w:themeColor="text1"/>
        </w:rPr>
        <w:t xml:space="preserve"> ii. </w:t>
      </w:r>
      <w:r w:rsidR="00266AB5" w:rsidRPr="00F70CAB">
        <w:rPr>
          <w:rFonts w:ascii="Times" w:hAnsi="Times"/>
          <w:color w:val="000000" w:themeColor="text1"/>
        </w:rPr>
        <w:t xml:space="preserve">an </w:t>
      </w:r>
      <w:r w:rsidRPr="00F70CAB">
        <w:rPr>
          <w:rFonts w:ascii="Times" w:hAnsi="Times"/>
          <w:color w:val="000000" w:themeColor="text1"/>
        </w:rPr>
        <w:t>interactive and intuitive focus control system</w:t>
      </w:r>
      <w:r w:rsidR="00266AB5" w:rsidRPr="00F70CAB">
        <w:rPr>
          <w:rFonts w:ascii="Times" w:hAnsi="Times"/>
          <w:color w:val="000000" w:themeColor="text1"/>
        </w:rPr>
        <w:t xml:space="preserve"> and,</w:t>
      </w:r>
      <w:r w:rsidRPr="00F70CAB">
        <w:rPr>
          <w:rFonts w:ascii="Times" w:hAnsi="Times"/>
          <w:color w:val="000000" w:themeColor="text1"/>
        </w:rPr>
        <w:t xml:space="preserve"> iii. </w:t>
      </w:r>
      <w:r w:rsidR="00266AB5" w:rsidRPr="00F70CAB">
        <w:rPr>
          <w:rFonts w:ascii="Times" w:hAnsi="Times"/>
          <w:color w:val="000000" w:themeColor="text1"/>
        </w:rPr>
        <w:t xml:space="preserve">a </w:t>
      </w:r>
      <w:r w:rsidRPr="00F70CAB">
        <w:rPr>
          <w:rFonts w:ascii="Times" w:hAnsi="Times"/>
          <w:color w:val="000000" w:themeColor="text1"/>
        </w:rPr>
        <w:t xml:space="preserve">generalized method for expressive DOF rendering. They </w:t>
      </w:r>
      <w:r w:rsidR="00266AB5" w:rsidRPr="00F70CAB">
        <w:rPr>
          <w:rFonts w:ascii="Times" w:hAnsi="Times"/>
          <w:color w:val="000000" w:themeColor="text1"/>
        </w:rPr>
        <w:t xml:space="preserve">argue that </w:t>
      </w:r>
      <w:r w:rsidRPr="00F70CAB">
        <w:rPr>
          <w:rFonts w:ascii="Times" w:hAnsi="Times"/>
          <w:color w:val="000000" w:themeColor="text1"/>
        </w:rPr>
        <w:t xml:space="preserve">combining their approach with single-pass depth peeling can be an interesting avenue for future work and mentioned single-pass decomposition of their </w:t>
      </w:r>
      <w:r w:rsidRPr="00F70CAB">
        <w:rPr>
          <w:rFonts w:ascii="Times" w:hAnsi="Times"/>
          <w:color w:val="000000" w:themeColor="text1"/>
        </w:rPr>
        <w:lastRenderedPageBreak/>
        <w:t>depth peeling is slower, but their cache-efficient ray tracing mechanism helps to achieve better quality with a strong speedup.</w:t>
      </w:r>
    </w:p>
    <w:p w14:paraId="3E274580" w14:textId="58982EEB"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shd w:val="clear" w:color="auto" w:fill="FFFFFF"/>
          <w:lang w:val="en-US"/>
        </w:rPr>
        <w:t xml:space="preserve">One of the interesting research projects conducted by Micah K. </w:t>
      </w:r>
      <w:r w:rsidRPr="00F70CAB">
        <w:rPr>
          <w:rFonts w:ascii="Times" w:hAnsi="Times" w:cs="Calibri"/>
          <w:color w:val="000000" w:themeColor="text1"/>
        </w:rPr>
        <w:t>Johnson et al. [13]</w:t>
      </w:r>
      <w:r w:rsidRPr="00F70CAB">
        <w:rPr>
          <w:rFonts w:ascii="Times" w:hAnsi="Times" w:cs="Calibri"/>
          <w:color w:val="000000" w:themeColor="text1"/>
          <w:lang w:val="en-US"/>
        </w:rPr>
        <w:t xml:space="preserve"> shows that</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w:t>
      </w:r>
      <w:r w:rsidR="00377B3A">
        <w:rPr>
          <w:rFonts w:ascii="Times" w:hAnsi="Times"/>
          <w:color w:val="000000" w:themeColor="text1"/>
        </w:rPr>
        <w:tab/>
      </w:r>
      <w:r w:rsidRPr="00F70CAB">
        <w:rPr>
          <w:rFonts w:ascii="Times" w:hAnsi="Times"/>
          <w:color w:val="000000" w:themeColor="text1"/>
        </w:rPr>
        <w:t xml:space="preserve"> </w:t>
      </w:r>
      <w:r w:rsidR="00377B3A">
        <w:rPr>
          <w:rFonts w:ascii="Times" w:hAnsi="Times"/>
          <w:color w:val="000000" w:themeColor="text1"/>
        </w:rPr>
        <w:br/>
      </w:r>
    </w:p>
    <w:p w14:paraId="64109B22" w14:textId="614CD5E5" w:rsidR="00266AB5"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b/>
          <w:bCs/>
          <w:color w:val="000000" w:themeColor="text1"/>
          <w:lang w:val="en-US"/>
        </w:rPr>
        <w:t>2.5</w:t>
      </w:r>
      <w:r w:rsidRPr="00F70CAB">
        <w:rPr>
          <w:rFonts w:ascii="Times" w:hAnsi="Times"/>
          <w:b/>
          <w:bCs/>
          <w:color w:val="000000" w:themeColor="text1"/>
          <w:lang w:val="en-US"/>
        </w:rPr>
        <w:tab/>
        <w:t>Texture related prior works</w:t>
      </w:r>
      <w:r w:rsidR="00377B3A">
        <w:rPr>
          <w:rFonts w:ascii="Times" w:hAnsi="Times"/>
          <w:b/>
          <w:bCs/>
          <w:color w:val="000000" w:themeColor="text1"/>
          <w:lang w:val="en-US"/>
        </w:rPr>
        <w:tab/>
      </w:r>
      <w:r w:rsidR="00377B3A">
        <w:rPr>
          <w:rFonts w:ascii="Times" w:hAnsi="Times"/>
          <w:color w:val="000000" w:themeColor="text1"/>
          <w:lang w:val="en-US"/>
        </w:rPr>
        <w:br/>
      </w:r>
      <w:r w:rsidR="00266AB5" w:rsidRPr="00F70CAB">
        <w:rPr>
          <w:rFonts w:ascii="Times" w:hAnsi="Times"/>
          <w:color w:val="000000" w:themeColor="text1"/>
          <w:lang w:val="en-US"/>
        </w:rPr>
        <w:t xml:space="preserve">Some of our early experiments in visualization designs involved textures.  So, we also discuss aspects of textures in this section. </w:t>
      </w:r>
    </w:p>
    <w:p w14:paraId="7C5134AC" w14:textId="752D4081"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 xml:space="preserve">Particle Tracing and Line Integral Convolution (LIC) in </w:t>
      </w:r>
      <w:proofErr w:type="spellStart"/>
      <w:r w:rsidRPr="00F70CAB">
        <w:rPr>
          <w:rFonts w:ascii="Times" w:hAnsi="Times"/>
          <w:color w:val="000000" w:themeColor="text1"/>
        </w:rPr>
        <w:t>Netzel</w:t>
      </w:r>
      <w:proofErr w:type="spellEnd"/>
      <w:r w:rsidRPr="00F70CAB">
        <w:rPr>
          <w:rFonts w:ascii="Times" w:hAnsi="Times"/>
          <w:color w:val="000000" w:themeColor="text1"/>
        </w:rPr>
        <w:t xml:space="preserve"> </w:t>
      </w:r>
      <w:r w:rsidRPr="00F70CAB">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E</w:t>
      </w:r>
      <w:proofErr w:type="spellStart"/>
      <w:r w:rsidRPr="00F70CAB">
        <w:rPr>
          <w:rFonts w:ascii="Times" w:hAnsi="Times"/>
          <w:color w:val="000000" w:themeColor="text1"/>
        </w:rPr>
        <w:t>xisting</w:t>
      </w:r>
      <w:proofErr w:type="spellEnd"/>
      <w:r w:rsidRPr="00F70CAB">
        <w:rPr>
          <w:rFonts w:ascii="Times" w:hAnsi="Times"/>
          <w:color w:val="000000" w:themeColor="text1"/>
        </w:rPr>
        <w:t xml:space="preserve"> techniques are not capable of accurately aligning</w:t>
      </w:r>
      <w:r w:rsidRPr="00F70CAB">
        <w:rPr>
          <w:rFonts w:ascii="Times" w:hAnsi="Times"/>
          <w:color w:val="000000" w:themeColor="text1"/>
          <w:lang w:val="en-US"/>
        </w:rPr>
        <w:t xml:space="preserve"> and tracking</w:t>
      </w:r>
      <w:r w:rsidRPr="00F70CAB">
        <w:rPr>
          <w:rFonts w:ascii="Times" w:hAnsi="Times"/>
          <w:color w:val="000000" w:themeColor="text1"/>
        </w:rPr>
        <w:t xml:space="preserve"> dynamic time-varying data</w:t>
      </w:r>
      <w:r w:rsidRPr="00F70CAB">
        <w:rPr>
          <w:rFonts w:ascii="Times" w:hAnsi="Times"/>
          <w:color w:val="000000" w:themeColor="text1"/>
          <w:lang w:val="en-US"/>
        </w:rPr>
        <w:t xml:space="preserve"> because of the segmentation problem, </w:t>
      </w:r>
      <w:r w:rsidRPr="00F70CAB">
        <w:rPr>
          <w:rFonts w:ascii="Times" w:hAnsi="Times"/>
          <w:color w:val="000000" w:themeColor="text1"/>
        </w:rPr>
        <w:t xml:space="preserve">key feature </w:t>
      </w:r>
      <w:r w:rsidRPr="00F70CAB">
        <w:rPr>
          <w:rFonts w:ascii="Times" w:hAnsi="Times"/>
          <w:color w:val="000000" w:themeColor="text1"/>
          <w:lang w:val="en-US"/>
        </w:rPr>
        <w:t xml:space="preserve">identification or absence of </w:t>
      </w:r>
      <w:r w:rsidRPr="00F70CAB">
        <w:rPr>
          <w:rFonts w:ascii="Times" w:hAnsi="Times"/>
          <w:color w:val="000000" w:themeColor="text1"/>
        </w:rPr>
        <w:t>overlap</w:t>
      </w:r>
      <w:r w:rsidRPr="00F70CAB">
        <w:rPr>
          <w:rFonts w:ascii="Times" w:hAnsi="Times"/>
          <w:color w:val="000000" w:themeColor="text1"/>
          <w:lang w:val="en-US"/>
        </w:rPr>
        <w:t xml:space="preserve"> in</w:t>
      </w:r>
      <w:r w:rsidRPr="00F70CAB">
        <w:rPr>
          <w:rFonts w:ascii="Times" w:hAnsi="Times"/>
          <w:color w:val="000000" w:themeColor="text1"/>
        </w:rPr>
        <w:t xml:space="preserve"> consecutive </w:t>
      </w:r>
      <w:proofErr w:type="spellStart"/>
      <w:r w:rsidRPr="00F70CAB">
        <w:rPr>
          <w:rFonts w:ascii="Times" w:hAnsi="Times"/>
          <w:color w:val="000000" w:themeColor="text1"/>
        </w:rPr>
        <w:t>timeste</w:t>
      </w:r>
      <w:proofErr w:type="spellEnd"/>
      <w:r w:rsidRPr="00F70CAB">
        <w:rPr>
          <w:rFonts w:ascii="Times" w:hAnsi="Times"/>
          <w:color w:val="000000" w:themeColor="text1"/>
          <w:lang w:val="en-US"/>
        </w:rPr>
        <w:t>p</w:t>
      </w:r>
      <w:r w:rsidRPr="00F70CAB">
        <w:rPr>
          <w:rFonts w:ascii="Times" w:hAnsi="Times"/>
          <w:color w:val="000000" w:themeColor="text1"/>
        </w:rPr>
        <w:t xml:space="preserve">. </w:t>
      </w:r>
      <w:r w:rsidRPr="00F70CAB">
        <w:rPr>
          <w:rFonts w:ascii="Times" w:hAnsi="Times"/>
          <w:color w:val="000000" w:themeColor="text1"/>
          <w:lang w:val="en-US"/>
        </w:rPr>
        <w:t xml:space="preserve"> So,</w:t>
      </w:r>
      <w:r w:rsidRPr="00F70CAB">
        <w:rPr>
          <w:rFonts w:ascii="Times" w:hAnsi="Times"/>
          <w:color w:val="000000" w:themeColor="text1"/>
        </w:rPr>
        <w:t xml:space="preserve"> </w:t>
      </w:r>
      <w:proofErr w:type="spellStart"/>
      <w:r w:rsidRPr="00F70CAB">
        <w:rPr>
          <w:rFonts w:ascii="Times" w:hAnsi="Times"/>
          <w:color w:val="000000" w:themeColor="text1"/>
        </w:rPr>
        <w:t>Caban</w:t>
      </w:r>
      <w:proofErr w:type="spellEnd"/>
      <w:r w:rsidRPr="00F70CAB">
        <w:rPr>
          <w:rFonts w:ascii="Times" w:hAnsi="Times"/>
          <w:color w:val="000000" w:themeColor="text1"/>
          <w:lang w:val="en-US"/>
        </w:rPr>
        <w:t xml:space="preserve"> et al. [23] i</w:t>
      </w:r>
      <w:proofErr w:type="spellStart"/>
      <w:r w:rsidRPr="00F70CAB">
        <w:rPr>
          <w:rFonts w:ascii="Times" w:hAnsi="Times"/>
          <w:color w:val="000000" w:themeColor="text1"/>
        </w:rPr>
        <w:t>ntroduce</w:t>
      </w:r>
      <w:proofErr w:type="spellEnd"/>
      <w:r w:rsidRPr="00F70CAB">
        <w:rPr>
          <w:rFonts w:ascii="Times" w:hAnsi="Times"/>
          <w:color w:val="000000" w:themeColor="text1"/>
          <w:lang w:val="en-US"/>
        </w:rPr>
        <w:t>s</w:t>
      </w:r>
      <w:r w:rsidRPr="00F70CAB">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F70CAB">
        <w:rPr>
          <w:rFonts w:ascii="Times" w:hAnsi="Times"/>
          <w:color w:val="000000" w:themeColor="text1"/>
          <w:lang w:val="en-US"/>
        </w:rPr>
        <w:t xml:space="preserve">from </w:t>
      </w:r>
      <w:r w:rsidRPr="00F70CAB">
        <w:rPr>
          <w:rFonts w:ascii="Times" w:hAnsi="Times"/>
          <w:color w:val="000000" w:themeColor="text1"/>
        </w:rPr>
        <w:t xml:space="preserve">synthetic and real-world time varying volumetric data. </w:t>
      </w:r>
      <w:r w:rsidRPr="00F70CAB">
        <w:rPr>
          <w:rFonts w:ascii="Times" w:hAnsi="Times"/>
          <w:color w:val="000000" w:themeColor="text1"/>
          <w:lang w:val="en-US"/>
        </w:rPr>
        <w:t>The main</w:t>
      </w:r>
      <w:r w:rsidRPr="00F70CAB">
        <w:rPr>
          <w:rFonts w:ascii="Times" w:hAnsi="Times"/>
          <w:color w:val="000000" w:themeColor="text1"/>
        </w:rPr>
        <w:t xml:space="preserve"> limitation </w:t>
      </w:r>
      <w:r w:rsidRPr="00F70CAB">
        <w:rPr>
          <w:rFonts w:ascii="Times" w:hAnsi="Times"/>
          <w:color w:val="000000" w:themeColor="text1"/>
          <w:lang w:val="en-US"/>
        </w:rPr>
        <w:t>specified in the paper</w:t>
      </w:r>
      <w:r w:rsidRPr="00F70CAB">
        <w:rPr>
          <w:rFonts w:ascii="Times" w:hAnsi="Times"/>
          <w:color w:val="000000" w:themeColor="text1"/>
        </w:rPr>
        <w:t xml:space="preserve"> is the </w:t>
      </w:r>
      <w:r w:rsidRPr="00F70CAB">
        <w:rPr>
          <w:rFonts w:ascii="Times" w:hAnsi="Times"/>
          <w:color w:val="000000" w:themeColor="text1"/>
          <w:lang w:val="en-US"/>
        </w:rPr>
        <w:t xml:space="preserve">cumulative error issue that is caused from the </w:t>
      </w:r>
      <w:r w:rsidRPr="00F70CAB">
        <w:rPr>
          <w:rFonts w:ascii="Times" w:hAnsi="Times"/>
          <w:color w:val="000000" w:themeColor="text1"/>
        </w:rPr>
        <w:t xml:space="preserve">“drifting problem” which exists when small errors are introduced to </w:t>
      </w:r>
      <w:r w:rsidRPr="00F70CAB">
        <w:rPr>
          <w:rFonts w:ascii="Times" w:hAnsi="Times"/>
          <w:color w:val="000000" w:themeColor="text1"/>
          <w:lang w:val="en-US"/>
        </w:rPr>
        <w:t>the</w:t>
      </w:r>
      <w:r w:rsidRPr="00F70CAB">
        <w:rPr>
          <w:rFonts w:ascii="Times" w:hAnsi="Times"/>
          <w:color w:val="000000" w:themeColor="text1"/>
        </w:rPr>
        <w:t xml:space="preserve"> texture-based multi-dimensional feature vector over time.</w:t>
      </w:r>
    </w:p>
    <w:p w14:paraId="12B60B7C" w14:textId="05FC634B"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lastRenderedPageBreak/>
        <w:t xml:space="preserve">The authors </w:t>
      </w:r>
      <w:proofErr w:type="spellStart"/>
      <w:r w:rsidRPr="00F70CAB">
        <w:rPr>
          <w:rStyle w:val="blue-tooltip"/>
          <w:rFonts w:ascii="Times" w:hAnsi="Times" w:cs="Arial"/>
          <w:color w:val="000000" w:themeColor="text1"/>
          <w:shd w:val="clear" w:color="auto" w:fill="FFFFFF"/>
        </w:rPr>
        <w:t>Bachthaler</w:t>
      </w:r>
      <w:proofErr w:type="spellEnd"/>
      <w:r w:rsidRPr="00F70CAB">
        <w:rPr>
          <w:rFonts w:ascii="Times" w:hAnsi="Times"/>
          <w:color w:val="000000" w:themeColor="text1"/>
          <w:lang w:val="en-US"/>
        </w:rPr>
        <w:t xml:space="preserve"> et al. [24] have introduced a new technique of </w:t>
      </w:r>
      <w:proofErr w:type="spellStart"/>
      <w:r w:rsidRPr="00F70CAB">
        <w:rPr>
          <w:rFonts w:ascii="Times" w:hAnsi="Times"/>
          <w:color w:val="000000" w:themeColor="text1"/>
        </w:rPr>
        <w:t>utili</w:t>
      </w:r>
      <w:proofErr w:type="spellEnd"/>
      <w:r w:rsidRPr="00F70CAB">
        <w:rPr>
          <w:rFonts w:ascii="Times" w:hAnsi="Times"/>
          <w:color w:val="000000" w:themeColor="text1"/>
          <w:lang w:val="en-US"/>
        </w:rPr>
        <w:t>sing</w:t>
      </w:r>
      <w:r w:rsidRPr="00F70CAB">
        <w:rPr>
          <w:rFonts w:ascii="Times" w:hAnsi="Times"/>
          <w:color w:val="000000" w:themeColor="text1"/>
        </w:rPr>
        <w:t xml:space="preserve"> the overlay of two different LIC</w:t>
      </w:r>
      <w:r w:rsidRPr="00F70CAB">
        <w:rPr>
          <w:rFonts w:ascii="Times" w:hAnsi="Times"/>
          <w:color w:val="000000" w:themeColor="text1"/>
          <w:lang w:val="en-US"/>
        </w:rPr>
        <w:t xml:space="preserve"> (</w:t>
      </w:r>
      <w:r w:rsidRPr="00F70CAB">
        <w:rPr>
          <w:rFonts w:ascii="Times" w:hAnsi="Times"/>
          <w:color w:val="000000" w:themeColor="text1"/>
        </w:rPr>
        <w:t>line integral convolution</w:t>
      </w:r>
      <w:r w:rsidRPr="00F70CAB">
        <w:rPr>
          <w:rFonts w:ascii="Times" w:hAnsi="Times"/>
          <w:color w:val="000000" w:themeColor="text1"/>
          <w:lang w:val="en-US"/>
        </w:rPr>
        <w:t>)</w:t>
      </w:r>
      <w:r w:rsidRPr="00F70CAB">
        <w:rPr>
          <w:rFonts w:ascii="Times" w:hAnsi="Times"/>
          <w:color w:val="000000" w:themeColor="text1"/>
        </w:rPr>
        <w:t xml:space="preserve"> textures to combine the visualization of the tangential and orthogonal vector fields. </w:t>
      </w:r>
      <w:r w:rsidRPr="00F70CAB">
        <w:rPr>
          <w:rFonts w:ascii="Times" w:hAnsi="Times"/>
          <w:color w:val="000000" w:themeColor="text1"/>
          <w:lang w:val="en-US"/>
        </w:rPr>
        <w:t xml:space="preserve">They have </w:t>
      </w:r>
      <w:r w:rsidRPr="00F70CAB">
        <w:rPr>
          <w:rFonts w:ascii="Times" w:hAnsi="Times"/>
          <w:color w:val="000000" w:themeColor="text1"/>
        </w:rPr>
        <w:t>ap</w:t>
      </w:r>
      <w:r w:rsidRPr="00F70CAB">
        <w:rPr>
          <w:rFonts w:ascii="Times" w:hAnsi="Times"/>
          <w:color w:val="000000" w:themeColor="text1"/>
          <w:lang w:val="en-US"/>
        </w:rPr>
        <w:t>plied</w:t>
      </w:r>
      <w:r w:rsidRPr="00F70CAB">
        <w:rPr>
          <w:rFonts w:ascii="Times" w:hAnsi="Times"/>
          <w:color w:val="000000" w:themeColor="text1"/>
        </w:rPr>
        <w:t xml:space="preserve"> a weaving of high-frequency spatial textures of different colors</w:t>
      </w:r>
      <w:r w:rsidRPr="00F70CAB">
        <w:rPr>
          <w:rFonts w:ascii="Times" w:hAnsi="Times"/>
          <w:color w:val="000000" w:themeColor="text1"/>
          <w:lang w:val="en-US"/>
        </w:rPr>
        <w:t xml:space="preserve"> and avoided </w:t>
      </w:r>
      <w:r w:rsidRPr="00F70CAB">
        <w:rPr>
          <w:rFonts w:ascii="Times" w:hAnsi="Times"/>
          <w:color w:val="000000" w:themeColor="text1"/>
        </w:rPr>
        <w:t>avoid a direct color blending for compositing</w:t>
      </w:r>
      <w:r w:rsidRPr="00F70CAB">
        <w:rPr>
          <w:rFonts w:ascii="Times" w:hAnsi="Times"/>
          <w:color w:val="000000" w:themeColor="text1"/>
          <w:lang w:val="en-US"/>
        </w:rPr>
        <w:t>.</w:t>
      </w:r>
      <w:r w:rsidRPr="00F70CAB">
        <w:rPr>
          <w:rFonts w:ascii="Times" w:hAnsi="Times"/>
          <w:color w:val="000000" w:themeColor="text1"/>
        </w:rPr>
        <w:t xml:space="preserve"> Different filter kernels and filter methods are compared and discussed in terms of visualization quality and speed</w:t>
      </w:r>
      <w:r w:rsidRPr="00F70CAB">
        <w:rPr>
          <w:rFonts w:ascii="Times" w:hAnsi="Times"/>
          <w:color w:val="000000" w:themeColor="text1"/>
          <w:lang w:val="en-US"/>
        </w:rPr>
        <w:t xml:space="preserve"> to</w:t>
      </w:r>
      <w:r w:rsidRPr="00F70CAB">
        <w:rPr>
          <w:rFonts w:ascii="Times" w:hAnsi="Times"/>
          <w:color w:val="000000" w:themeColor="text1"/>
        </w:rPr>
        <w:t xml:space="preserve"> obtain a consistent and temporally coherent</w:t>
      </w:r>
      <w:r w:rsidRPr="00F70CAB">
        <w:rPr>
          <w:rFonts w:ascii="Times" w:hAnsi="Times"/>
          <w:color w:val="000000" w:themeColor="text1"/>
          <w:lang w:val="en-US"/>
        </w:rPr>
        <w:t xml:space="preserve"> animation</w:t>
      </w:r>
      <w:r w:rsidRPr="00F70CAB">
        <w:rPr>
          <w:rFonts w:ascii="Times" w:hAnsi="Times"/>
          <w:color w:val="000000" w:themeColor="text1"/>
        </w:rPr>
        <w:t xml:space="preserve">. </w:t>
      </w:r>
      <w:r w:rsidRPr="00F70CAB">
        <w:rPr>
          <w:rFonts w:ascii="Times" w:hAnsi="Times"/>
          <w:color w:val="000000" w:themeColor="text1"/>
          <w:lang w:val="en-US"/>
        </w:rPr>
        <w:t xml:space="preserve"> A p</w:t>
      </w:r>
      <w:proofErr w:type="spellStart"/>
      <w:r w:rsidRPr="00F70CAB">
        <w:rPr>
          <w:rFonts w:ascii="Times" w:hAnsi="Times"/>
          <w:color w:val="000000" w:themeColor="text1"/>
        </w:rPr>
        <w:t>erception</w:t>
      </w:r>
      <w:proofErr w:type="spellEnd"/>
      <w:r w:rsidRPr="00F70CAB">
        <w:rPr>
          <w:rFonts w:ascii="Times" w:hAnsi="Times"/>
          <w:color w:val="000000" w:themeColor="text1"/>
        </w:rPr>
        <w:t xml:space="preserve"> stud</w:t>
      </w:r>
      <w:r w:rsidRPr="00F70CAB">
        <w:rPr>
          <w:rFonts w:ascii="Times" w:hAnsi="Times"/>
          <w:color w:val="000000" w:themeColor="text1"/>
          <w:lang w:val="en-US"/>
        </w:rPr>
        <w:t>y</w:t>
      </w:r>
      <w:r w:rsidRPr="00F70CAB">
        <w:rPr>
          <w:rFonts w:ascii="Times" w:hAnsi="Times"/>
          <w:color w:val="000000" w:themeColor="text1"/>
        </w:rPr>
        <w:t xml:space="preserve"> </w:t>
      </w:r>
      <w:r w:rsidRPr="00F70CAB">
        <w:rPr>
          <w:rFonts w:ascii="Times" w:hAnsi="Times"/>
          <w:color w:val="000000" w:themeColor="text1"/>
          <w:lang w:val="en-US"/>
        </w:rPr>
        <w:t>was carried out to</w:t>
      </w:r>
      <w:r w:rsidRPr="00F70CAB">
        <w:rPr>
          <w:rFonts w:ascii="Times" w:hAnsi="Times"/>
          <w:color w:val="000000" w:themeColor="text1"/>
        </w:rPr>
        <w:t xml:space="preserve"> measure the discrimination and perceived speed of moving patterns under realistic settings. </w:t>
      </w:r>
      <w:r w:rsidRPr="00F70CAB">
        <w:rPr>
          <w:rFonts w:ascii="Times" w:hAnsi="Times"/>
          <w:color w:val="000000" w:themeColor="text1"/>
          <w:lang w:val="en-US"/>
        </w:rPr>
        <w:t xml:space="preserve">Also, </w:t>
      </w:r>
      <w:r w:rsidR="00A42273" w:rsidRPr="00F70CAB">
        <w:rPr>
          <w:rFonts w:ascii="Times" w:hAnsi="Times"/>
          <w:color w:val="000000" w:themeColor="text1"/>
        </w:rPr>
        <w:t>i</w:t>
      </w:r>
      <w:r w:rsidR="00120F47" w:rsidRPr="00F70CAB">
        <w:rPr>
          <w:rFonts w:ascii="Times" w:hAnsi="Times"/>
          <w:color w:val="000000" w:themeColor="text1"/>
        </w:rPr>
        <w:t xml:space="preserve">t doesn’t support higher dimensions and </w:t>
      </w:r>
      <w:r w:rsidR="008A558E" w:rsidRPr="00F70CAB">
        <w:rPr>
          <w:rFonts w:ascii="Times" w:hAnsi="Times"/>
          <w:color w:val="000000" w:themeColor="text1"/>
        </w:rPr>
        <w:t xml:space="preserve">a </w:t>
      </w:r>
      <w:r w:rsidR="00120F47" w:rsidRPr="00F70CAB">
        <w:rPr>
          <w:rFonts w:ascii="Times" w:hAnsi="Times"/>
          <w:color w:val="000000" w:themeColor="text1"/>
        </w:rPr>
        <w:t>more refined investigation is required to</w:t>
      </w:r>
      <w:r w:rsidR="00120F47" w:rsidRPr="00F70CAB">
        <w:rPr>
          <w:color w:val="000000" w:themeColor="text1"/>
        </w:rPr>
        <w:t xml:space="preserve"> quantify the effectiveness</w:t>
      </w:r>
      <w:r w:rsidR="00A42273" w:rsidRPr="00F70CAB">
        <w:rPr>
          <w:rFonts w:ascii="Times" w:hAnsi="Times"/>
          <w:color w:val="000000" w:themeColor="text1"/>
          <w:lang w:val="en-US"/>
        </w:rPr>
        <w:t xml:space="preserve"> of conveying flow structures.</w:t>
      </w:r>
    </w:p>
    <w:p w14:paraId="6CE3450C" w14:textId="3793539C"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To avoid color blurring and </w:t>
      </w:r>
      <w:r w:rsidRPr="00F70CAB">
        <w:rPr>
          <w:rFonts w:ascii="Times" w:hAnsi="Times"/>
          <w:color w:val="000000" w:themeColor="text1"/>
        </w:rPr>
        <w:t xml:space="preserve">inconsistencies </w:t>
      </w:r>
      <w:r w:rsidRPr="00F70CAB">
        <w:rPr>
          <w:rFonts w:ascii="Times" w:hAnsi="Times"/>
          <w:color w:val="000000" w:themeColor="text1"/>
          <w:lang w:val="en-US"/>
        </w:rPr>
        <w:t xml:space="preserve">in </w:t>
      </w:r>
      <w:r w:rsidR="00FD0E81" w:rsidRPr="00F70CAB">
        <w:rPr>
          <w:rFonts w:ascii="Times" w:hAnsi="Times"/>
          <w:color w:val="000000" w:themeColor="text1"/>
          <w:lang w:val="en-US"/>
        </w:rPr>
        <w:t xml:space="preserve">the </w:t>
      </w:r>
      <w:r w:rsidRPr="00F70CAB">
        <w:rPr>
          <w:rFonts w:ascii="Times" w:hAnsi="Times"/>
          <w:color w:val="000000" w:themeColor="text1"/>
          <w:lang w:val="en-US"/>
        </w:rPr>
        <w:t>popular L</w:t>
      </w:r>
      <w:proofErr w:type="spellStart"/>
      <w:r w:rsidRPr="00F70CAB">
        <w:rPr>
          <w:rFonts w:ascii="Times" w:hAnsi="Times"/>
          <w:color w:val="000000" w:themeColor="text1"/>
        </w:rPr>
        <w:t>ine</w:t>
      </w:r>
      <w:proofErr w:type="spellEnd"/>
      <w:r w:rsidRPr="00F70CAB">
        <w:rPr>
          <w:rFonts w:ascii="Times" w:hAnsi="Times"/>
          <w:color w:val="000000" w:themeColor="text1"/>
        </w:rPr>
        <w:t xml:space="preserve"> </w:t>
      </w:r>
      <w:r w:rsidRPr="00F70CAB">
        <w:rPr>
          <w:rFonts w:ascii="Times" w:hAnsi="Times"/>
          <w:color w:val="000000" w:themeColor="text1"/>
          <w:lang w:val="en-US"/>
        </w:rPr>
        <w:t>I</w:t>
      </w:r>
      <w:proofErr w:type="spellStart"/>
      <w:r w:rsidRPr="00F70CAB">
        <w:rPr>
          <w:rFonts w:ascii="Times" w:hAnsi="Times"/>
          <w:color w:val="000000" w:themeColor="text1"/>
        </w:rPr>
        <w:t>ntegral</w:t>
      </w:r>
      <w:proofErr w:type="spellEnd"/>
      <w:r w:rsidRPr="00F70CAB">
        <w:rPr>
          <w:rFonts w:ascii="Times" w:hAnsi="Times"/>
          <w:color w:val="000000" w:themeColor="text1"/>
        </w:rPr>
        <w:t xml:space="preserve"> </w:t>
      </w:r>
      <w:r w:rsidRPr="00F70CAB">
        <w:rPr>
          <w:rFonts w:ascii="Times" w:hAnsi="Times"/>
          <w:color w:val="000000" w:themeColor="text1"/>
          <w:lang w:val="en-US"/>
        </w:rPr>
        <w:t>C</w:t>
      </w:r>
      <w:proofErr w:type="spellStart"/>
      <w:r w:rsidRPr="00F70CAB">
        <w:rPr>
          <w:rFonts w:ascii="Times" w:hAnsi="Times"/>
          <w:color w:val="000000" w:themeColor="text1"/>
        </w:rPr>
        <w:t>onvolution</w:t>
      </w:r>
      <w:proofErr w:type="spellEnd"/>
      <w:r w:rsidRPr="00F70CAB">
        <w:rPr>
          <w:rFonts w:ascii="Times" w:hAnsi="Times"/>
          <w:color w:val="000000" w:themeColor="text1"/>
        </w:rPr>
        <w:t xml:space="preserve"> (LIC)</w:t>
      </w:r>
      <w:r w:rsidRPr="00F70CAB">
        <w:rPr>
          <w:rFonts w:ascii="Times" w:hAnsi="Times"/>
          <w:color w:val="000000" w:themeColor="text1"/>
          <w:lang w:val="en-US"/>
        </w:rPr>
        <w:t xml:space="preserve"> scheme and mitigate the expensive computation or memory cost </w:t>
      </w:r>
      <w:r w:rsidRPr="00F70CAB">
        <w:rPr>
          <w:rStyle w:val="blue-tooltip"/>
          <w:rFonts w:ascii="Times" w:hAnsi="Times" w:cs="Arial"/>
          <w:color w:val="000000" w:themeColor="text1"/>
          <w:shd w:val="clear" w:color="auto" w:fill="FFFFFF"/>
        </w:rPr>
        <w:t>Huang</w:t>
      </w:r>
      <w:r w:rsidRPr="00F70CAB">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F70CAB">
        <w:rPr>
          <w:rFonts w:ascii="Times" w:hAnsi="Times"/>
          <w:color w:val="000000" w:themeColor="text1"/>
        </w:rPr>
        <w:t xml:space="preserve">Although </w:t>
      </w:r>
      <w:r w:rsidRPr="00F70CAB">
        <w:rPr>
          <w:rFonts w:ascii="Times" w:hAnsi="Times"/>
          <w:color w:val="000000" w:themeColor="text1"/>
          <w:lang w:val="en-US"/>
        </w:rPr>
        <w:t>the</w:t>
      </w:r>
      <w:r w:rsidRPr="00F70CAB">
        <w:rPr>
          <w:rFonts w:ascii="Times" w:hAnsi="Times"/>
          <w:color w:val="000000" w:themeColor="text1"/>
        </w:rPr>
        <w:t xml:space="preserve"> approach works fine for most models</w:t>
      </w:r>
      <w:r w:rsidR="00A42273" w:rsidRPr="00F70CAB">
        <w:rPr>
          <w:rFonts w:ascii="Times" w:hAnsi="Times"/>
          <w:color w:val="000000" w:themeColor="text1"/>
        </w:rPr>
        <w:t xml:space="preserve"> to</w:t>
      </w:r>
      <w:r w:rsidR="00A42273" w:rsidRPr="00F70CAB">
        <w:rPr>
          <w:color w:val="000000" w:themeColor="text1"/>
        </w:rPr>
        <w:t xml:space="preserve"> mitigate expensive computation, memory cost but suffers with popping artifacts (too far/close viewpoint).</w:t>
      </w:r>
    </w:p>
    <w:p w14:paraId="65DCD59E" w14:textId="29FB54ED"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 xml:space="preserve">Kratz </w:t>
      </w:r>
      <w:r w:rsidRPr="00F70CAB">
        <w:rPr>
          <w:rFonts w:ascii="Times" w:hAnsi="Times"/>
          <w:color w:val="000000" w:themeColor="text1"/>
          <w:lang w:val="en-US"/>
        </w:rPr>
        <w:t xml:space="preserve">et al. [26] </w:t>
      </w:r>
      <w:r w:rsidRPr="00F70CAB">
        <w:rPr>
          <w:rFonts w:ascii="Times" w:hAnsi="Times"/>
          <w:color w:val="000000" w:themeColor="text1"/>
        </w:rPr>
        <w:t xml:space="preserve">have presented a method for the generation of anisotropic sample distributions in the planar </w:t>
      </w:r>
      <w:r w:rsidRPr="00F70CAB">
        <w:rPr>
          <w:rFonts w:ascii="Times" w:hAnsi="Times"/>
          <w:color w:val="000000" w:themeColor="text1"/>
          <w:lang w:val="en-US"/>
        </w:rPr>
        <w:t xml:space="preserve">and </w:t>
      </w:r>
      <w:r w:rsidRPr="00F70CAB">
        <w:rPr>
          <w:rFonts w:ascii="Times" w:hAnsi="Times"/>
          <w:color w:val="000000" w:themeColor="text1"/>
        </w:rPr>
        <w:t>the two-manifold domain</w:t>
      </w:r>
      <w:r w:rsidRPr="00F70CAB">
        <w:rPr>
          <w:rFonts w:ascii="Times" w:hAnsi="Times"/>
          <w:color w:val="000000" w:themeColor="text1"/>
          <w:lang w:val="en-US"/>
        </w:rPr>
        <w:t xml:space="preserve">s. They also </w:t>
      </w:r>
      <w:r w:rsidRPr="00F70CAB">
        <w:rPr>
          <w:rFonts w:ascii="Times" w:hAnsi="Times"/>
          <w:color w:val="000000" w:themeColor="text1"/>
        </w:rPr>
        <w:t xml:space="preserve">presented interactive rendering of anisotropic Voronoi cells. </w:t>
      </w:r>
      <w:r w:rsidRPr="00F70CAB">
        <w:rPr>
          <w:rFonts w:ascii="Times" w:hAnsi="Times"/>
          <w:color w:val="000000" w:themeColor="text1"/>
          <w:lang w:val="en-US"/>
        </w:rPr>
        <w:t xml:space="preserve">They have used a special sampling approach to </w:t>
      </w:r>
      <w:r w:rsidRPr="00F70CAB">
        <w:rPr>
          <w:rFonts w:ascii="Times" w:hAnsi="Times"/>
          <w:color w:val="000000" w:themeColor="text1"/>
        </w:rPr>
        <w:t>generate sample distributions that cover the underlying domain densely while significant holes and cluttered areas are avoided</w:t>
      </w:r>
      <w:r w:rsidRPr="00F70CAB">
        <w:rPr>
          <w:rFonts w:ascii="Times" w:hAnsi="Times"/>
          <w:color w:val="000000" w:themeColor="text1"/>
          <w:lang w:val="en-US"/>
        </w:rPr>
        <w:t>. They u</w:t>
      </w:r>
      <w:r w:rsidRPr="00F70CAB">
        <w:rPr>
          <w:rFonts w:ascii="Times" w:hAnsi="Times"/>
          <w:color w:val="000000" w:themeColor="text1"/>
        </w:rPr>
        <w:t xml:space="preserve">se quadratic textures as GPU data structures, which results in some redundant storage </w:t>
      </w:r>
      <w:r w:rsidRPr="00F70CAB">
        <w:rPr>
          <w:rFonts w:ascii="Times" w:hAnsi="Times"/>
          <w:color w:val="000000" w:themeColor="text1"/>
          <w:lang w:val="en-US"/>
        </w:rPr>
        <w:t>that</w:t>
      </w:r>
      <w:r w:rsidRPr="00F70CAB">
        <w:rPr>
          <w:rFonts w:ascii="Times" w:hAnsi="Times"/>
          <w:color w:val="000000" w:themeColor="text1"/>
        </w:rPr>
        <w:t xml:space="preserve"> </w:t>
      </w:r>
      <w:r w:rsidRPr="00F70CAB">
        <w:rPr>
          <w:rFonts w:ascii="Times" w:hAnsi="Times"/>
          <w:color w:val="000000" w:themeColor="text1"/>
          <w:lang w:val="en-US"/>
        </w:rPr>
        <w:t>consumes</w:t>
      </w:r>
      <w:r w:rsidRPr="00F70CAB">
        <w:rPr>
          <w:rFonts w:ascii="Times" w:hAnsi="Times"/>
          <w:color w:val="000000" w:themeColor="text1"/>
        </w:rPr>
        <w:t xml:space="preserve"> higher memory than </w:t>
      </w:r>
      <w:r w:rsidRPr="00F70CAB">
        <w:rPr>
          <w:rFonts w:ascii="Times" w:hAnsi="Times"/>
          <w:color w:val="000000" w:themeColor="text1"/>
          <w:lang w:val="en-US"/>
        </w:rPr>
        <w:t xml:space="preserve">it should be required. </w:t>
      </w:r>
      <w:r w:rsidRPr="00F70CAB">
        <w:rPr>
          <w:rFonts w:ascii="Times" w:hAnsi="Times"/>
          <w:color w:val="000000" w:themeColor="text1"/>
        </w:rPr>
        <w:t xml:space="preserve">The most time-consuming step during initial sampling and relaxation in the two-manifold domain is the back-projection. </w:t>
      </w:r>
      <w:r w:rsidR="00FD0E81" w:rsidRPr="00F70CAB">
        <w:rPr>
          <w:rFonts w:ascii="Times" w:hAnsi="Times"/>
          <w:color w:val="000000" w:themeColor="text1"/>
        </w:rPr>
        <w:t xml:space="preserve">The </w:t>
      </w:r>
      <w:r w:rsidR="00FD0E81" w:rsidRPr="00F70CAB">
        <w:rPr>
          <w:rFonts w:ascii="Times" w:hAnsi="Times"/>
          <w:color w:val="000000" w:themeColor="text1"/>
          <w:lang w:val="en-US"/>
        </w:rPr>
        <w:t>i</w:t>
      </w:r>
      <w:r w:rsidRPr="00F70CAB">
        <w:rPr>
          <w:rFonts w:ascii="Times" w:hAnsi="Times"/>
          <w:color w:val="000000" w:themeColor="text1"/>
          <w:lang w:val="en-US"/>
        </w:rPr>
        <w:t>nfluence of a</w:t>
      </w:r>
      <w:proofErr w:type="spellStart"/>
      <w:r w:rsidRPr="00F70CAB">
        <w:rPr>
          <w:rFonts w:ascii="Times" w:hAnsi="Times"/>
          <w:color w:val="000000" w:themeColor="text1"/>
        </w:rPr>
        <w:t>dding</w:t>
      </w:r>
      <w:proofErr w:type="spellEnd"/>
      <w:r w:rsidRPr="00F70CAB">
        <w:rPr>
          <w:rFonts w:ascii="Times" w:hAnsi="Times"/>
          <w:color w:val="000000" w:themeColor="text1"/>
        </w:rPr>
        <w:t xml:space="preserve"> noise to the cell boundaries </w:t>
      </w:r>
      <w:r w:rsidRPr="00F70CAB">
        <w:rPr>
          <w:rFonts w:ascii="Times" w:hAnsi="Times"/>
          <w:color w:val="000000" w:themeColor="text1"/>
          <w:lang w:val="en-US"/>
        </w:rPr>
        <w:t>are not tested in their experiment but have plan to do in future.</w:t>
      </w:r>
    </w:p>
    <w:p w14:paraId="63FBFCC4" w14:textId="6528D918"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To</w:t>
      </w:r>
      <w:r w:rsidRPr="00F70CAB">
        <w:rPr>
          <w:rFonts w:ascii="Times" w:hAnsi="Times"/>
          <w:color w:val="000000" w:themeColor="text1"/>
        </w:rPr>
        <w:t xml:space="preserve"> improv</w:t>
      </w:r>
      <w:r w:rsidRPr="00F70CAB">
        <w:rPr>
          <w:rFonts w:ascii="Times" w:hAnsi="Times"/>
          <w:color w:val="000000" w:themeColor="text1"/>
          <w:lang w:val="en-US"/>
        </w:rPr>
        <w:t>e</w:t>
      </w:r>
      <w:r w:rsidRPr="00F70CAB">
        <w:rPr>
          <w:rFonts w:ascii="Times" w:hAnsi="Times"/>
          <w:color w:val="000000" w:themeColor="text1"/>
        </w:rPr>
        <w:t xml:space="preserve"> the use of color in </w:t>
      </w:r>
      <w:r w:rsidRPr="00F70CAB">
        <w:rPr>
          <w:rFonts w:ascii="Times" w:hAnsi="Times"/>
          <w:color w:val="000000" w:themeColor="text1"/>
          <w:lang w:val="en-US"/>
        </w:rPr>
        <w:t>combination</w:t>
      </w:r>
      <w:r w:rsidRPr="00F70CAB">
        <w:rPr>
          <w:rFonts w:ascii="Times" w:hAnsi="Times"/>
          <w:color w:val="000000" w:themeColor="text1"/>
        </w:rPr>
        <w:t xml:space="preserve"> with motion</w:t>
      </w:r>
      <w:r w:rsidRPr="00F70CAB">
        <w:rPr>
          <w:rFonts w:ascii="Times" w:hAnsi="Times"/>
          <w:color w:val="000000" w:themeColor="text1"/>
          <w:lang w:val="en-US"/>
        </w:rPr>
        <w:t xml:space="preserve"> where the author</w:t>
      </w:r>
      <w:r w:rsidRPr="00F70CAB">
        <w:rPr>
          <w:rFonts w:ascii="Times" w:hAnsi="Times" w:cs="Arial"/>
          <w:color w:val="000000" w:themeColor="text1"/>
          <w:shd w:val="clear" w:color="auto" w:fill="FFFFFF"/>
        </w:rPr>
        <w:t xml:space="preserve"> Weiskopf</w:t>
      </w:r>
      <w:r w:rsidRPr="00F70CAB">
        <w:rPr>
          <w:rFonts w:ascii="Times" w:hAnsi="Times" w:cs="Arial"/>
          <w:color w:val="000000" w:themeColor="text1"/>
          <w:shd w:val="clear" w:color="auto" w:fill="FFFFFF"/>
          <w:lang w:val="en-US"/>
        </w:rPr>
        <w:t xml:space="preserve"> [27]</w:t>
      </w:r>
      <w:r w:rsidRPr="00F70CAB">
        <w:rPr>
          <w:rFonts w:ascii="Times" w:hAnsi="Times"/>
          <w:color w:val="000000" w:themeColor="text1"/>
        </w:rPr>
        <w:t xml:space="preserve"> ha</w:t>
      </w:r>
      <w:r w:rsidRPr="00F70CAB">
        <w:rPr>
          <w:rFonts w:ascii="Times" w:hAnsi="Times"/>
          <w:color w:val="000000" w:themeColor="text1"/>
          <w:lang w:val="en-US"/>
        </w:rPr>
        <w:t>s</w:t>
      </w:r>
      <w:r w:rsidRPr="00F70CAB">
        <w:rPr>
          <w:rFonts w:ascii="Times" w:hAnsi="Times"/>
          <w:color w:val="000000" w:themeColor="text1"/>
        </w:rPr>
        <w:t xml:space="preserve"> distinguish</w:t>
      </w:r>
      <w:r w:rsidRPr="00F70CAB">
        <w:rPr>
          <w:rFonts w:ascii="Times" w:hAnsi="Times"/>
          <w:color w:val="000000" w:themeColor="text1"/>
          <w:lang w:val="en-US"/>
        </w:rPr>
        <w:t>ed</w:t>
      </w:r>
      <w:r w:rsidRPr="00F70CAB">
        <w:rPr>
          <w:rFonts w:ascii="Times" w:hAnsi="Times"/>
          <w:color w:val="000000" w:themeColor="text1"/>
        </w:rPr>
        <w:t xml:space="preserve"> between the detection of patterns in</w:t>
      </w:r>
      <w:r w:rsidRPr="00F70CAB">
        <w:rPr>
          <w:rFonts w:ascii="Times" w:hAnsi="Times"/>
          <w:color w:val="000000" w:themeColor="text1"/>
          <w:lang w:val="en-US"/>
        </w:rPr>
        <w:t xml:space="preserve"> motion (</w:t>
      </w:r>
      <w:r w:rsidRPr="00F70CAB">
        <w:rPr>
          <w:rFonts w:ascii="Times" w:hAnsi="Times"/>
          <w:color w:val="000000" w:themeColor="text1"/>
        </w:rPr>
        <w:t xml:space="preserve">seeing </w:t>
      </w:r>
      <w:r w:rsidRPr="00F70CAB">
        <w:rPr>
          <w:rFonts w:ascii="Times" w:hAnsi="Times"/>
          <w:color w:val="000000" w:themeColor="text1"/>
          <w:lang w:val="en-US"/>
        </w:rPr>
        <w:t>the</w:t>
      </w:r>
      <w:r w:rsidRPr="00F70CAB">
        <w:rPr>
          <w:rFonts w:ascii="Times" w:hAnsi="Times"/>
          <w:color w:val="000000" w:themeColor="text1"/>
        </w:rPr>
        <w:t xml:space="preserve"> existence</w:t>
      </w:r>
      <w:r w:rsidRPr="00F70CAB">
        <w:rPr>
          <w:rFonts w:ascii="Times" w:hAnsi="Times"/>
          <w:color w:val="000000" w:themeColor="text1"/>
          <w:lang w:val="en-US"/>
        </w:rPr>
        <w:t>)</w:t>
      </w:r>
      <w:r w:rsidRPr="00F70CAB">
        <w:rPr>
          <w:rFonts w:ascii="Times" w:hAnsi="Times"/>
          <w:color w:val="000000" w:themeColor="text1"/>
        </w:rPr>
        <w:t xml:space="preserve"> and the actual perception of </w:t>
      </w:r>
      <w:proofErr w:type="spellStart"/>
      <w:r w:rsidRPr="00F70CAB">
        <w:rPr>
          <w:rFonts w:ascii="Times" w:hAnsi="Times"/>
          <w:color w:val="000000" w:themeColor="text1"/>
        </w:rPr>
        <w:t>motio</w:t>
      </w:r>
      <w:proofErr w:type="spellEnd"/>
      <w:r w:rsidRPr="00F70CAB">
        <w:rPr>
          <w:rFonts w:ascii="Times" w:hAnsi="Times"/>
          <w:color w:val="000000" w:themeColor="text1"/>
          <w:lang w:val="en-US"/>
        </w:rPr>
        <w:t>n (</w:t>
      </w:r>
      <w:r w:rsidRPr="00F70CAB">
        <w:rPr>
          <w:rFonts w:ascii="Times" w:hAnsi="Times"/>
          <w:color w:val="000000" w:themeColor="text1"/>
        </w:rPr>
        <w:t>recognizing speed and direction</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w:t>
      </w:r>
      <w:r w:rsidRPr="00F70CAB">
        <w:rPr>
          <w:rFonts w:ascii="Times" w:hAnsi="Times"/>
          <w:color w:val="000000" w:themeColor="text1"/>
        </w:rPr>
        <w:t xml:space="preserve">t </w:t>
      </w:r>
      <w:r w:rsidRPr="00F70CAB">
        <w:rPr>
          <w:rFonts w:ascii="Times" w:hAnsi="Times"/>
          <w:color w:val="000000" w:themeColor="text1"/>
          <w:lang w:val="en-US"/>
        </w:rPr>
        <w:t>discussed</w:t>
      </w:r>
      <w:r w:rsidRPr="00F70CAB">
        <w:rPr>
          <w:rFonts w:ascii="Times" w:hAnsi="Times"/>
          <w:color w:val="000000" w:themeColor="text1"/>
        </w:rPr>
        <w:t xml:space="preserve"> </w:t>
      </w:r>
      <w:r w:rsidRPr="00F70CAB">
        <w:rPr>
          <w:rFonts w:ascii="Times" w:hAnsi="Times"/>
          <w:color w:val="000000" w:themeColor="text1"/>
          <w:lang w:val="en-US"/>
        </w:rPr>
        <w:t xml:space="preserve">on how </w:t>
      </w:r>
      <w:r w:rsidRPr="00F70CAB">
        <w:rPr>
          <w:rFonts w:ascii="Times" w:hAnsi="Times"/>
          <w:color w:val="000000" w:themeColor="text1"/>
        </w:rPr>
        <w:t xml:space="preserve">calibration is needed to represent data by the perceived speeds of colored patterns </w:t>
      </w:r>
      <w:r w:rsidRPr="00F70CAB">
        <w:rPr>
          <w:rFonts w:ascii="Times" w:hAnsi="Times"/>
          <w:color w:val="000000" w:themeColor="text1"/>
          <w:lang w:val="en-US"/>
        </w:rPr>
        <w:t xml:space="preserve">and </w:t>
      </w:r>
      <w:r w:rsidRPr="00F70CAB">
        <w:rPr>
          <w:rFonts w:ascii="Times" w:hAnsi="Times"/>
          <w:color w:val="000000" w:themeColor="text1"/>
        </w:rPr>
        <w:t>demonstrate</w:t>
      </w:r>
      <w:r w:rsidRPr="00F70CAB">
        <w:rPr>
          <w:rFonts w:ascii="Times" w:hAnsi="Times"/>
          <w:color w:val="000000" w:themeColor="text1"/>
          <w:lang w:val="en-US"/>
        </w:rPr>
        <w:t>d</w:t>
      </w:r>
      <w:r w:rsidRPr="00F70CAB">
        <w:rPr>
          <w:rFonts w:ascii="Times" w:hAnsi="Times"/>
          <w:color w:val="000000" w:themeColor="text1"/>
        </w:rPr>
        <w:t xml:space="preserve"> how the guidelines</w:t>
      </w:r>
      <w:r w:rsidRPr="00F70CAB">
        <w:rPr>
          <w:rFonts w:ascii="Times" w:hAnsi="Times"/>
          <w:color w:val="000000" w:themeColor="text1"/>
          <w:lang w:val="en-US"/>
        </w:rPr>
        <w:t xml:space="preserve"> of </w:t>
      </w:r>
      <w:r w:rsidRPr="00F70CAB">
        <w:rPr>
          <w:rFonts w:ascii="Times" w:hAnsi="Times"/>
          <w:color w:val="000000" w:themeColor="text1"/>
        </w:rPr>
        <w:t>design of animated graphics</w:t>
      </w:r>
      <w:r w:rsidRPr="00F70CAB">
        <w:rPr>
          <w:rFonts w:ascii="Times" w:hAnsi="Times"/>
          <w:color w:val="000000" w:themeColor="text1"/>
          <w:lang w:val="en-US"/>
        </w:rPr>
        <w:t xml:space="preserve"> </w:t>
      </w:r>
      <w:r w:rsidRPr="00F70CAB">
        <w:rPr>
          <w:rFonts w:ascii="Times" w:hAnsi="Times"/>
          <w:color w:val="000000" w:themeColor="text1"/>
        </w:rPr>
        <w:t>and the calibration approach can be used</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 xml:space="preserve">Finally, they have mentioned several of possible future works, firstly - </w:t>
      </w:r>
      <w:r w:rsidRPr="00F70CAB">
        <w:rPr>
          <w:rFonts w:ascii="Times" w:hAnsi="Times"/>
          <w:color w:val="000000" w:themeColor="text1"/>
        </w:rPr>
        <w:t xml:space="preserve">user studies could be conducted </w:t>
      </w:r>
      <w:r w:rsidRPr="00F70CAB">
        <w:rPr>
          <w:rFonts w:ascii="Times" w:hAnsi="Times"/>
          <w:color w:val="000000" w:themeColor="text1"/>
        </w:rPr>
        <w:lastRenderedPageBreak/>
        <w:t>to test the proposed guidelines for various application scenarios</w:t>
      </w:r>
      <w:r w:rsidRPr="00F70CAB">
        <w:rPr>
          <w:rFonts w:ascii="Times" w:hAnsi="Times"/>
          <w:color w:val="000000" w:themeColor="text1"/>
          <w:lang w:val="en-US"/>
        </w:rPr>
        <w:t xml:space="preserve">, secondly - </w:t>
      </w:r>
      <w:r w:rsidRPr="00F70CAB">
        <w:rPr>
          <w:rFonts w:ascii="Times" w:hAnsi="Times"/>
          <w:color w:val="000000" w:themeColor="text1"/>
        </w:rPr>
        <w:t>evaluate the calibration process in more detail by statistically significant user tests</w:t>
      </w:r>
      <w:r w:rsidRPr="00F70CAB">
        <w:rPr>
          <w:rFonts w:ascii="Times" w:hAnsi="Times"/>
          <w:color w:val="000000" w:themeColor="text1"/>
          <w:lang w:val="en-US"/>
        </w:rPr>
        <w:t>,</w:t>
      </w:r>
      <w:r w:rsidR="00FD0E81" w:rsidRPr="00F70CAB">
        <w:rPr>
          <w:rFonts w:ascii="Times" w:hAnsi="Times"/>
          <w:color w:val="000000" w:themeColor="text1"/>
          <w:lang w:val="en-US"/>
        </w:rPr>
        <w:t xml:space="preserve"> and</w:t>
      </w:r>
      <w:r w:rsidRPr="00F70CAB">
        <w:rPr>
          <w:rFonts w:ascii="Times" w:hAnsi="Times"/>
          <w:color w:val="000000" w:themeColor="text1"/>
          <w:lang w:val="en-US"/>
        </w:rPr>
        <w:t xml:space="preserve"> thirdly - </w:t>
      </w:r>
      <w:r w:rsidRPr="00F70CAB">
        <w:rPr>
          <w:rFonts w:ascii="Times" w:hAnsi="Times"/>
          <w:color w:val="000000" w:themeColor="text1"/>
        </w:rPr>
        <w:t>address specific combinations of chromatic motion and further perceptual features like texture</w:t>
      </w:r>
      <w:r w:rsidRPr="00F70CAB">
        <w:rPr>
          <w:rFonts w:ascii="Times" w:hAnsi="Times"/>
          <w:color w:val="000000" w:themeColor="text1"/>
          <w:lang w:val="en-US"/>
        </w:rPr>
        <w:t>.</w:t>
      </w:r>
      <w:r w:rsidR="00276177" w:rsidRPr="00F70CAB">
        <w:rPr>
          <w:rFonts w:ascii="Times" w:hAnsi="Times"/>
          <w:color w:val="000000" w:themeColor="text1"/>
          <w:lang w:val="en-US"/>
        </w:rPr>
        <w:t xml:space="preserve"> The drawback of the study is </w:t>
      </w:r>
      <w:r w:rsidR="00276177" w:rsidRPr="00F70CAB">
        <w:rPr>
          <w:rFonts w:ascii="Times" w:hAnsi="Times" w:cs="Arial"/>
          <w:color w:val="000000" w:themeColor="text1"/>
          <w:shd w:val="clear" w:color="auto" w:fill="FFFFFF"/>
          <w:lang w:val="en-US"/>
        </w:rPr>
        <w:t>that the guidelines are not well-studied with miscellaneous applications in visualization and computer graphics.</w:t>
      </w:r>
    </w:p>
    <w:p w14:paraId="551CDA65" w14:textId="3E79D8F6" w:rsidR="0045432F" w:rsidRPr="00F70CAB" w:rsidRDefault="0045432F" w:rsidP="0045432F">
      <w:pPr>
        <w:pStyle w:val="NormalWeb"/>
        <w:spacing w:line="360" w:lineRule="auto"/>
        <w:jc w:val="both"/>
        <w:rPr>
          <w:rFonts w:ascii="Times" w:hAnsi="Times"/>
          <w:color w:val="000000" w:themeColor="text1"/>
          <w:lang w:val="en-US"/>
        </w:rPr>
      </w:pPr>
      <w:r w:rsidRPr="00F70CAB">
        <w:rPr>
          <w:rStyle w:val="blue-tooltip"/>
          <w:rFonts w:ascii="Times" w:hAnsi="Times" w:cs="Arial"/>
          <w:color w:val="000000" w:themeColor="text1"/>
          <w:shd w:val="clear" w:color="auto" w:fill="FFFFFF"/>
        </w:rPr>
        <w:t>Healey</w:t>
      </w:r>
      <w:r w:rsidRPr="00F70CAB">
        <w:rPr>
          <w:rFonts w:ascii="Times" w:hAnsi="Times"/>
          <w:color w:val="000000" w:themeColor="text1"/>
        </w:rPr>
        <w:t xml:space="preserve"> </w:t>
      </w:r>
      <w:r w:rsidRPr="00F70CAB">
        <w:rPr>
          <w:rFonts w:ascii="Times" w:hAnsi="Times"/>
          <w:color w:val="000000" w:themeColor="text1"/>
          <w:lang w:val="en-US"/>
        </w:rPr>
        <w:t xml:space="preserve">et al. [28] </w:t>
      </w:r>
      <w:r w:rsidRPr="00F70CAB">
        <w:rPr>
          <w:rFonts w:ascii="Times" w:hAnsi="Times"/>
          <w:color w:val="000000" w:themeColor="text1"/>
        </w:rPr>
        <w:t xml:space="preserve">presents a new method for using texture to visualize multidimensional data elements arranged on an underlying three-dimensional height field. </w:t>
      </w:r>
      <w:r w:rsidRPr="00F70CAB">
        <w:rPr>
          <w:rFonts w:ascii="Times" w:hAnsi="Times"/>
          <w:color w:val="000000" w:themeColor="text1"/>
          <w:lang w:val="en-US"/>
        </w:rPr>
        <w:t>P</w:t>
      </w:r>
      <w:proofErr w:type="spellStart"/>
      <w:r w:rsidRPr="00F70CAB">
        <w:rPr>
          <w:rFonts w:ascii="Times" w:hAnsi="Times"/>
          <w:color w:val="000000" w:themeColor="text1"/>
        </w:rPr>
        <w:t>erceptual</w:t>
      </w:r>
      <w:proofErr w:type="spellEnd"/>
      <w:r w:rsidRPr="00F70CAB">
        <w:rPr>
          <w:rFonts w:ascii="Times" w:hAnsi="Times"/>
          <w:color w:val="000000" w:themeColor="text1"/>
        </w:rPr>
        <w:t xml:space="preserve"> texture elements are built by controlling three separate texture dimensions: height, density, and regularity. </w:t>
      </w:r>
      <w:r w:rsidR="00A83B92" w:rsidRPr="00F70CAB">
        <w:rPr>
          <w:rFonts w:ascii="Times" w:hAnsi="Times"/>
          <w:color w:val="000000" w:themeColor="text1"/>
        </w:rPr>
        <w:t xml:space="preserve">They </w:t>
      </w:r>
      <w:r w:rsidR="00B41DEE" w:rsidRPr="00F70CAB">
        <w:rPr>
          <w:rFonts w:ascii="Times" w:hAnsi="Times"/>
          <w:color w:val="000000" w:themeColor="text1"/>
        </w:rPr>
        <w:t xml:space="preserve">present </w:t>
      </w:r>
      <w:r w:rsidR="00B41DEE" w:rsidRPr="00F70CAB">
        <w:rPr>
          <w:color w:val="000000" w:themeColor="text1"/>
        </w:rPr>
        <w:t xml:space="preserve">a method for combining three texture dimensions (height, regularity, and density) to form perceptual texture elements (or </w:t>
      </w:r>
      <w:proofErr w:type="spellStart"/>
      <w:r w:rsidR="00B41DEE" w:rsidRPr="00F70CAB">
        <w:rPr>
          <w:color w:val="000000" w:themeColor="text1"/>
        </w:rPr>
        <w:t>pexels</w:t>
      </w:r>
      <w:proofErr w:type="spellEnd"/>
      <w:r w:rsidR="00B41DEE" w:rsidRPr="00F70CAB">
        <w:rPr>
          <w:color w:val="000000" w:themeColor="text1"/>
        </w:rPr>
        <w:t xml:space="preserve">) but did not investigate the effectiveness of orientation for encoding information, and the interactions that occur when multiple texture and color dimensions are displayed simultaneously. In </w:t>
      </w:r>
      <w:r w:rsidR="00B41DEE" w:rsidRPr="00F70CAB">
        <w:rPr>
          <w:rStyle w:val="blue-tooltip"/>
          <w:rFonts w:ascii="Times" w:hAnsi="Times" w:cs="Arial"/>
          <w:color w:val="000000" w:themeColor="text1"/>
          <w:shd w:val="clear" w:color="auto" w:fill="FFFFFF"/>
        </w:rPr>
        <w:t xml:space="preserve">R.P. </w:t>
      </w:r>
      <w:proofErr w:type="spellStart"/>
      <w:r w:rsidR="00B41DEE" w:rsidRPr="00F70CAB">
        <w:rPr>
          <w:rStyle w:val="blue-tooltip"/>
          <w:rFonts w:ascii="Times" w:hAnsi="Times" w:cs="Arial"/>
          <w:color w:val="000000" w:themeColor="text1"/>
          <w:shd w:val="clear" w:color="auto" w:fill="FFFFFF"/>
        </w:rPr>
        <w:t>Botchen</w:t>
      </w:r>
      <w:proofErr w:type="spellEnd"/>
      <w:r w:rsidR="00B41DEE" w:rsidRPr="00F70CAB">
        <w:rPr>
          <w:rStyle w:val="blue-tooltip"/>
          <w:rFonts w:ascii="Times" w:hAnsi="Times" w:cs="Arial"/>
          <w:color w:val="000000" w:themeColor="text1"/>
          <w:shd w:val="clear" w:color="auto" w:fill="FFFFFF"/>
        </w:rPr>
        <w:t xml:space="preserve"> et al. [29</w:t>
      </w:r>
      <w:r w:rsidR="00B41DEE" w:rsidRPr="00F70CAB">
        <w:rPr>
          <w:color w:val="000000" w:themeColor="text1"/>
        </w:rPr>
        <w:t>], they propose a generic texture-based strategy to visualize uncertainty in time-dependent 2D flow and they think further extension for 3D flow will be a challenging task</w:t>
      </w:r>
      <w:r w:rsidRPr="00F70CAB">
        <w:rPr>
          <w:rFonts w:ascii="Times" w:hAnsi="Times"/>
          <w:color w:val="000000" w:themeColor="text1"/>
          <w:lang w:val="en-US"/>
        </w:rPr>
        <w:t>.</w:t>
      </w:r>
    </w:p>
    <w:p w14:paraId="4EF343CF" w14:textId="48CA720B" w:rsidR="0045432F" w:rsidRPr="00F70CAB" w:rsidRDefault="0045432F" w:rsidP="0045432F">
      <w:pPr>
        <w:pStyle w:val="NormalWeb"/>
        <w:spacing w:line="360" w:lineRule="auto"/>
        <w:jc w:val="both"/>
        <w:rPr>
          <w:rFonts w:ascii="Times" w:hAnsi="Times"/>
          <w:color w:val="000000" w:themeColor="text1"/>
        </w:rPr>
      </w:pPr>
    </w:p>
    <w:p w14:paraId="5C27FDE1" w14:textId="048F2D3A" w:rsidR="005B5AD4" w:rsidRPr="00F70CAB" w:rsidRDefault="0023087F" w:rsidP="000E6B46">
      <w:pPr>
        <w:pStyle w:val="NormalWeb"/>
        <w:spacing w:line="360" w:lineRule="auto"/>
        <w:jc w:val="both"/>
        <w:rPr>
          <w:color w:val="000000" w:themeColor="text1"/>
        </w:rPr>
      </w:pPr>
      <w:r w:rsidRPr="00F70CAB">
        <w:rPr>
          <w:rFonts w:ascii="Times" w:hAnsi="Times"/>
          <w:b/>
          <w:bCs/>
          <w:color w:val="000000" w:themeColor="text1"/>
        </w:rPr>
        <w:t>2.6</w:t>
      </w:r>
      <w:r w:rsidRPr="00F70CAB">
        <w:rPr>
          <w:rFonts w:ascii="Times" w:hAnsi="Times"/>
          <w:b/>
          <w:bCs/>
          <w:color w:val="000000" w:themeColor="text1"/>
        </w:rPr>
        <w:tab/>
      </w:r>
      <w:r w:rsidRPr="00F70CAB">
        <w:rPr>
          <w:rFonts w:eastAsiaTheme="minorHAnsi"/>
          <w:b/>
          <w:bCs/>
          <w:color w:val="000000" w:themeColor="text1"/>
          <w:sz w:val="23"/>
          <w:szCs w:val="23"/>
          <w:lang w:val="en-GB" w:eastAsia="en-US"/>
        </w:rPr>
        <w:t>Evaluation of Visualization Systems</w:t>
      </w:r>
      <w:r w:rsidRPr="00F70CAB">
        <w:rPr>
          <w:rFonts w:eastAsiaTheme="minorHAnsi"/>
          <w:b/>
          <w:bCs/>
          <w:color w:val="000000" w:themeColor="text1"/>
          <w:sz w:val="23"/>
          <w:szCs w:val="23"/>
          <w:lang w:val="en-GB" w:eastAsia="en-US"/>
        </w:rPr>
        <w:tab/>
      </w:r>
      <w:r w:rsidRPr="00F70CAB">
        <w:rPr>
          <w:rFonts w:eastAsiaTheme="minorHAnsi"/>
          <w:b/>
          <w:bCs/>
          <w:color w:val="000000" w:themeColor="text1"/>
          <w:sz w:val="23"/>
          <w:szCs w:val="23"/>
          <w:lang w:val="en-GB" w:eastAsia="en-US"/>
        </w:rPr>
        <w:br/>
      </w:r>
      <w:r w:rsidR="00920A0E" w:rsidRPr="00F70CAB">
        <w:rPr>
          <w:rFonts w:eastAsiaTheme="minorHAnsi"/>
          <w:color w:val="000000" w:themeColor="text1"/>
          <w:sz w:val="23"/>
          <w:szCs w:val="23"/>
          <w:lang w:val="en-GB" w:eastAsia="en-US"/>
        </w:rPr>
        <w:t>Visualization evaluation is a complex task since it involves complex data structures or patterns</w:t>
      </w:r>
      <w:r w:rsidR="000E6B46" w:rsidRPr="00F70CAB">
        <w:rPr>
          <w:rFonts w:eastAsiaTheme="minorHAnsi"/>
          <w:color w:val="000000" w:themeColor="text1"/>
          <w:sz w:val="23"/>
          <w:szCs w:val="23"/>
          <w:lang w:val="en-GB" w:eastAsia="en-US"/>
        </w:rPr>
        <w:t>,</w:t>
      </w:r>
      <w:r w:rsidR="00920A0E" w:rsidRPr="00F70CAB">
        <w:rPr>
          <w:rFonts w:eastAsiaTheme="minorHAnsi"/>
          <w:color w:val="000000" w:themeColor="text1"/>
          <w:sz w:val="23"/>
          <w:szCs w:val="23"/>
          <w:lang w:val="en-GB" w:eastAsia="en-US"/>
        </w:rPr>
        <w:t xml:space="preserve"> or it can exhibit </w:t>
      </w:r>
      <w:r w:rsidR="00683069" w:rsidRPr="00F70CAB">
        <w:rPr>
          <w:rFonts w:eastAsiaTheme="minorHAnsi"/>
          <w:color w:val="000000" w:themeColor="text1"/>
          <w:sz w:val="23"/>
          <w:szCs w:val="23"/>
          <w:lang w:val="en-GB" w:eastAsia="en-US"/>
        </w:rPr>
        <w:t>various interconnected</w:t>
      </w:r>
      <w:r w:rsidR="00920A0E" w:rsidRPr="00F70CAB">
        <w:rPr>
          <w:rFonts w:eastAsiaTheme="minorHAnsi"/>
          <w:color w:val="000000" w:themeColor="text1"/>
          <w:sz w:val="23"/>
          <w:szCs w:val="23"/>
          <w:lang w:val="en-GB" w:eastAsia="en-US"/>
        </w:rPr>
        <w:t xml:space="preserve"> information</w:t>
      </w:r>
      <w:r w:rsidR="002E71C3" w:rsidRPr="00F70CAB">
        <w:rPr>
          <w:rFonts w:eastAsiaTheme="minorHAnsi"/>
          <w:color w:val="000000" w:themeColor="text1"/>
          <w:sz w:val="23"/>
          <w:szCs w:val="23"/>
          <w:lang w:val="en-GB" w:eastAsia="en-US"/>
        </w:rPr>
        <w:t>.</w:t>
      </w:r>
      <w:r w:rsidR="00920A0E" w:rsidRPr="00F70CAB">
        <w:rPr>
          <w:rFonts w:eastAsiaTheme="minorHAnsi"/>
          <w:b/>
          <w:bCs/>
          <w:color w:val="000000" w:themeColor="text1"/>
          <w:sz w:val="23"/>
          <w:szCs w:val="23"/>
          <w:lang w:val="en-GB" w:eastAsia="en-US"/>
        </w:rPr>
        <w:t xml:space="preserve"> </w:t>
      </w:r>
      <w:r w:rsidR="002E71C3" w:rsidRPr="00F70CAB">
        <w:rPr>
          <w:color w:val="000000" w:themeColor="text1"/>
        </w:rPr>
        <w:t>Researchers and practitioners in this field have faced many challenges in different phases when designing, planning, conducting, and executing an evaluation of a visualization system</w:t>
      </w:r>
      <w:r w:rsidR="00683069" w:rsidRPr="00F70CAB">
        <w:rPr>
          <w:color w:val="000000" w:themeColor="text1"/>
        </w:rPr>
        <w:t>s</w:t>
      </w:r>
      <w:r w:rsidR="002E71C3" w:rsidRPr="00F70CAB">
        <w:rPr>
          <w:color w:val="000000" w:themeColor="text1"/>
        </w:rPr>
        <w:t xml:space="preserve">. It can be a difficult task for </w:t>
      </w:r>
      <w:r w:rsidR="007E64D3" w:rsidRPr="00F70CAB">
        <w:rPr>
          <w:color w:val="000000" w:themeColor="text1"/>
        </w:rPr>
        <w:t xml:space="preserve">an </w:t>
      </w:r>
      <w:r w:rsidR="002E71C3" w:rsidRPr="00F70CAB">
        <w:rPr>
          <w:color w:val="000000" w:themeColor="text1"/>
        </w:rPr>
        <w:t>evaluator to design suitable evaluation questions to ask the participants</w:t>
      </w:r>
      <w:r w:rsidR="005B5AD4" w:rsidRPr="00F70CAB">
        <w:rPr>
          <w:color w:val="000000" w:themeColor="text1"/>
        </w:rPr>
        <w:t xml:space="preserve">, to pick the right variables from visualization artifacts, decide and develop an efficient way to test data </w:t>
      </w:r>
      <w:r w:rsidR="00AE435E" w:rsidRPr="00F70CAB">
        <w:rPr>
          <w:color w:val="000000" w:themeColor="text1"/>
        </w:rPr>
        <w:t>sets and</w:t>
      </w:r>
      <w:r w:rsidR="005B5AD4" w:rsidRPr="00F70CAB">
        <w:rPr>
          <w:color w:val="000000" w:themeColor="text1"/>
        </w:rPr>
        <w:t xml:space="preserve"> pick the proper methods of evaluation. Existing literature guidelines can help to solve these problems </w:t>
      </w:r>
      <w:r w:rsidR="0064202D" w:rsidRPr="00F70CAB">
        <w:rPr>
          <w:color w:val="000000" w:themeColor="text1"/>
        </w:rPr>
        <w:t xml:space="preserve">for example, </w:t>
      </w:r>
      <w:r w:rsidR="00AE435E" w:rsidRPr="00F70CAB">
        <w:rPr>
          <w:color w:val="000000" w:themeColor="text1"/>
        </w:rPr>
        <w:t xml:space="preserve">Heidi et al. [64] </w:t>
      </w:r>
      <w:r w:rsidR="00FD0E81" w:rsidRPr="00F70CAB">
        <w:rPr>
          <w:color w:val="000000" w:themeColor="text1"/>
        </w:rPr>
        <w:t xml:space="preserve">present </w:t>
      </w:r>
      <w:r w:rsidR="00AE435E" w:rsidRPr="00F70CAB">
        <w:rPr>
          <w:color w:val="000000" w:themeColor="text1"/>
        </w:rPr>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rsidRPr="00F70CAB">
        <w:rPr>
          <w:color w:val="000000" w:themeColor="text1"/>
        </w:rPr>
        <w:t xml:space="preserve">reaching decisions about what could be most effective evaluation of a given visualisation system. </w:t>
      </w:r>
      <w:r w:rsidR="005C3E0F" w:rsidRPr="00F70CAB">
        <w:rPr>
          <w:color w:val="000000" w:themeColor="text1"/>
        </w:rPr>
        <w:t xml:space="preserve">Among them </w:t>
      </w:r>
      <w:r w:rsidR="00ED0908" w:rsidRPr="00F70CAB">
        <w:rPr>
          <w:color w:val="000000" w:themeColor="text1"/>
        </w:rPr>
        <w:t xml:space="preserve">some </w:t>
      </w:r>
      <w:r w:rsidR="005C3E0F" w:rsidRPr="00F70CAB">
        <w:rPr>
          <w:color w:val="000000" w:themeColor="text1"/>
        </w:rPr>
        <w:t xml:space="preserve">of them are </w:t>
      </w:r>
      <w:r w:rsidR="00CF6817" w:rsidRPr="00F70CAB">
        <w:rPr>
          <w:color w:val="000000" w:themeColor="text1"/>
        </w:rPr>
        <w:t>related</w:t>
      </w:r>
      <w:r w:rsidR="005C3E0F" w:rsidRPr="00F70CAB">
        <w:rPr>
          <w:color w:val="000000" w:themeColor="text1"/>
        </w:rPr>
        <w:t xml:space="preserve"> our </w:t>
      </w:r>
      <w:r w:rsidR="00CF6817" w:rsidRPr="00F70CAB">
        <w:rPr>
          <w:color w:val="000000" w:themeColor="text1"/>
        </w:rPr>
        <w:t>study</w:t>
      </w:r>
      <w:r w:rsidR="005C3E0F" w:rsidRPr="00F70CAB">
        <w:rPr>
          <w:color w:val="000000" w:themeColor="text1"/>
        </w:rPr>
        <w:t xml:space="preserve">, so </w:t>
      </w:r>
      <w:r w:rsidR="00CF6817" w:rsidRPr="00F70CAB">
        <w:rPr>
          <w:color w:val="000000" w:themeColor="text1"/>
        </w:rPr>
        <w:t>we briefly discuss about those in the following section.</w:t>
      </w:r>
    </w:p>
    <w:p w14:paraId="1CC31C0B" w14:textId="57C8EB87" w:rsidR="005C3E0F" w:rsidRPr="00F70CAB" w:rsidRDefault="005C3E0F" w:rsidP="00B478F2">
      <w:pPr>
        <w:pStyle w:val="NormalWeb"/>
        <w:spacing w:line="360" w:lineRule="auto"/>
        <w:jc w:val="both"/>
        <w:rPr>
          <w:color w:val="000000" w:themeColor="text1"/>
        </w:rPr>
      </w:pPr>
      <w:r w:rsidRPr="00F70CAB">
        <w:rPr>
          <w:b/>
          <w:bCs/>
          <w:color w:val="000000" w:themeColor="text1"/>
        </w:rPr>
        <w:lastRenderedPageBreak/>
        <w:t>User Performance</w:t>
      </w:r>
      <w:r w:rsidRPr="00F70CAB">
        <w:rPr>
          <w:color w:val="000000" w:themeColor="text1"/>
        </w:rPr>
        <w:tab/>
      </w:r>
      <w:r w:rsidRPr="00F70CAB">
        <w:rPr>
          <w:color w:val="000000" w:themeColor="text1"/>
        </w:rPr>
        <w:br/>
      </w:r>
      <w:r w:rsidR="009E5A4D" w:rsidRPr="00F70CAB">
        <w:rPr>
          <w:color w:val="000000" w:themeColor="text1"/>
        </w:rPr>
        <w:t>User performance is mainly measured in terms of objectively measurable m</w:t>
      </w:r>
      <w:r w:rsidR="001175F0" w:rsidRPr="00F70CAB">
        <w:rPr>
          <w:color w:val="000000" w:themeColor="text1"/>
        </w:rPr>
        <w:t>e</w:t>
      </w:r>
      <w:r w:rsidR="009E5A4D" w:rsidRPr="00F70CAB">
        <w:rPr>
          <w:color w:val="000000" w:themeColor="text1"/>
        </w:rPr>
        <w:t xml:space="preserve">trics such </w:t>
      </w:r>
      <w:r w:rsidR="001175F0" w:rsidRPr="00F70CAB">
        <w:rPr>
          <w:color w:val="000000" w:themeColor="text1"/>
        </w:rPr>
        <w:t xml:space="preserve">as </w:t>
      </w:r>
      <w:r w:rsidR="009E5A4D" w:rsidRPr="00F70CAB">
        <w:rPr>
          <w:color w:val="000000" w:themeColor="text1"/>
        </w:rPr>
        <w:t xml:space="preserve">time, error or accuracy rate, </w:t>
      </w:r>
      <w:r w:rsidR="001175F0" w:rsidRPr="00F70CAB">
        <w:rPr>
          <w:color w:val="000000" w:themeColor="text1"/>
        </w:rPr>
        <w:t xml:space="preserve">or work quality but the task completion time </w:t>
      </w:r>
      <w:r w:rsidR="00683069" w:rsidRPr="00F70CAB">
        <w:rPr>
          <w:color w:val="000000" w:themeColor="text1"/>
        </w:rPr>
        <w:t>or</w:t>
      </w:r>
      <w:r w:rsidR="001175F0" w:rsidRPr="00F70CAB">
        <w:rPr>
          <w:color w:val="000000" w:themeColor="text1"/>
        </w:rPr>
        <w:t xml:space="preserve"> task completion accuracy is commonly used. Output of the tasks are generally numerical values analyzed using descriptive statistics such as mean, median or </w:t>
      </w:r>
      <w:r w:rsidR="001968C5" w:rsidRPr="00F70CAB">
        <w:rPr>
          <w:color w:val="000000" w:themeColor="text1"/>
        </w:rPr>
        <w:t xml:space="preserve">standard deviations. They can also come from the user interactions, perception, and cognition for specific types of </w:t>
      </w:r>
      <w:r w:rsidR="00433665" w:rsidRPr="00F70CAB">
        <w:rPr>
          <w:color w:val="000000" w:themeColor="text1"/>
        </w:rPr>
        <w:t xml:space="preserve">visually </w:t>
      </w:r>
      <w:r w:rsidR="00347626" w:rsidRPr="00F70CAB">
        <w:rPr>
          <w:color w:val="000000" w:themeColor="text1"/>
        </w:rPr>
        <w:t>presented techniques</w:t>
      </w:r>
      <w:r w:rsidR="001968C5" w:rsidRPr="00F70CAB">
        <w:rPr>
          <w:color w:val="000000" w:themeColor="text1"/>
        </w:rPr>
        <w:t xml:space="preserve">. </w:t>
      </w:r>
      <w:r w:rsidR="00683069" w:rsidRPr="00F70CAB">
        <w:rPr>
          <w:color w:val="000000" w:themeColor="text1"/>
        </w:rPr>
        <w:t xml:space="preserve">Most widely </w:t>
      </w:r>
      <w:r w:rsidR="00433665" w:rsidRPr="00F70CAB">
        <w:rPr>
          <w:color w:val="000000" w:themeColor="text1"/>
        </w:rPr>
        <w:t>used methods are controlled experiments or quantitative evaluation. A controlled experiment requires</w:t>
      </w:r>
      <w:r w:rsidR="003F2FEA" w:rsidRPr="00F70CAB">
        <w:rPr>
          <w:color w:val="000000" w:themeColor="text1"/>
        </w:rPr>
        <w:t xml:space="preserve"> tasks that can be performed by large number of participants in different study sessions. It is not imperative </w:t>
      </w:r>
      <w:r w:rsidR="00D71F96" w:rsidRPr="00F70CAB">
        <w:rPr>
          <w:color w:val="000000" w:themeColor="text1"/>
        </w:rPr>
        <w:t xml:space="preserve">that </w:t>
      </w:r>
      <w:r w:rsidR="003F2FEA" w:rsidRPr="00F70CAB">
        <w:rPr>
          <w:color w:val="000000" w:themeColor="text1"/>
        </w:rPr>
        <w:t xml:space="preserve">the participants be domain experts, hence non-experts can </w:t>
      </w:r>
      <w:r w:rsidRPr="00F70CAB">
        <w:rPr>
          <w:color w:val="000000" w:themeColor="text1"/>
        </w:rPr>
        <w:t xml:space="preserve">also </w:t>
      </w:r>
      <w:r w:rsidR="003F2FEA" w:rsidRPr="00F70CAB">
        <w:rPr>
          <w:color w:val="000000" w:themeColor="text1"/>
        </w:rPr>
        <w:t>participate in such experiments.</w:t>
      </w:r>
      <w:r w:rsidR="00CC3445" w:rsidRPr="00F70CAB">
        <w:rPr>
          <w:color w:val="000000" w:themeColor="text1"/>
        </w:rPr>
        <w:t xml:space="preserve"> </w:t>
      </w:r>
      <w:r w:rsidR="00ED0908" w:rsidRPr="00F70CAB">
        <w:rPr>
          <w:color w:val="000000" w:themeColor="text1"/>
        </w:rPr>
        <w:t>To</w:t>
      </w:r>
      <w:r w:rsidR="00CC3445" w:rsidRPr="00F70CAB">
        <w:rPr>
          <w:color w:val="000000" w:themeColor="text1"/>
        </w:rPr>
        <w:t xml:space="preserve"> answer evaluation questions with quantitative and statistically significant results, evaluations in the </w:t>
      </w:r>
      <w:r w:rsidR="00DF6686" w:rsidRPr="00F70CAB">
        <w:rPr>
          <w:color w:val="000000" w:themeColor="text1"/>
        </w:rPr>
        <w:t>user performance</w:t>
      </w:r>
      <w:r w:rsidR="00CC3445" w:rsidRPr="00F70CAB">
        <w:rPr>
          <w:color w:val="000000" w:themeColor="text1"/>
        </w:rPr>
        <w:t xml:space="preserve"> group require high precision. The commonly used methodologies involve an experimental design with only a small number of variables changed between experiment conditions such that the impact of each variable can be measured </w:t>
      </w:r>
      <w:r w:rsidR="00DF6686" w:rsidRPr="00F70CAB">
        <w:rPr>
          <w:color w:val="000000" w:themeColor="text1"/>
        </w:rPr>
        <w:t>J. McGrath [66].</w:t>
      </w:r>
    </w:p>
    <w:p w14:paraId="2340B9F2" w14:textId="0C9A3BEE" w:rsidR="00266AB5" w:rsidRPr="00F70CAB" w:rsidRDefault="005C3E0F" w:rsidP="00B478F2">
      <w:pPr>
        <w:pStyle w:val="NormalWeb"/>
        <w:spacing w:line="360" w:lineRule="auto"/>
        <w:jc w:val="both"/>
        <w:rPr>
          <w:b/>
          <w:bCs/>
          <w:color w:val="000000" w:themeColor="text1"/>
        </w:rPr>
      </w:pPr>
      <w:r w:rsidRPr="00F70CAB">
        <w:rPr>
          <w:b/>
          <w:bCs/>
          <w:color w:val="000000" w:themeColor="text1"/>
        </w:rPr>
        <w:t>User Experience</w:t>
      </w:r>
      <w:r w:rsidRPr="00F70CAB">
        <w:rPr>
          <w:b/>
          <w:bCs/>
          <w:color w:val="000000" w:themeColor="text1"/>
        </w:rPr>
        <w:tab/>
      </w:r>
      <w:r w:rsidRPr="00F70CAB">
        <w:rPr>
          <w:b/>
          <w:bCs/>
          <w:color w:val="000000" w:themeColor="text1"/>
        </w:rPr>
        <w:br/>
      </w:r>
      <w:r w:rsidR="006D7DBA" w:rsidRPr="00F70CAB">
        <w:rPr>
          <w:color w:val="000000" w:themeColor="text1"/>
        </w:rPr>
        <w:t xml:space="preserve">Evaluation of user experience is </w:t>
      </w:r>
      <w:proofErr w:type="gramStart"/>
      <w:r w:rsidR="00FC5D3D" w:rsidRPr="00F70CAB">
        <w:rPr>
          <w:color w:val="000000" w:themeColor="text1"/>
        </w:rPr>
        <w:t>takes</w:t>
      </w:r>
      <w:proofErr w:type="gramEnd"/>
      <w:r w:rsidR="00FC5D3D" w:rsidRPr="00F70CAB">
        <w:rPr>
          <w:color w:val="000000" w:themeColor="text1"/>
        </w:rPr>
        <w:t xml:space="preserve"> the form of</w:t>
      </w:r>
      <w:r w:rsidR="006D7DBA" w:rsidRPr="00F70CAB">
        <w:rPr>
          <w:color w:val="000000" w:themeColor="text1"/>
        </w:rPr>
        <w:t xml:space="preserve"> </w:t>
      </w:r>
      <w:r w:rsidR="00D71F96" w:rsidRPr="00F70CAB">
        <w:rPr>
          <w:color w:val="000000" w:themeColor="text1"/>
        </w:rPr>
        <w:t>participants</w:t>
      </w:r>
      <w:r w:rsidR="00FC5D3D" w:rsidRPr="00F70CAB">
        <w:rPr>
          <w:color w:val="000000" w:themeColor="text1"/>
        </w:rPr>
        <w:t>’</w:t>
      </w:r>
      <w:r w:rsidR="006D7DBA" w:rsidRPr="00F70CAB">
        <w:rPr>
          <w:color w:val="000000" w:themeColor="text1"/>
        </w:rPr>
        <w:t xml:space="preserve"> subjective feedback and opinions in written, spoken form or online feedback with a set common questionnaire to all participants. It seeks to understand how </w:t>
      </w:r>
      <w:r w:rsidR="005708E7" w:rsidRPr="00F70CAB">
        <w:rPr>
          <w:color w:val="000000" w:themeColor="text1"/>
        </w:rPr>
        <w:t>participant</w:t>
      </w:r>
      <w:r w:rsidR="00D71F96" w:rsidRPr="00F70CAB">
        <w:rPr>
          <w:color w:val="000000" w:themeColor="text1"/>
        </w:rPr>
        <w:t>s</w:t>
      </w:r>
      <w:r w:rsidR="005708E7" w:rsidRPr="00F70CAB">
        <w:rPr>
          <w:color w:val="000000" w:themeColor="text1"/>
        </w:rPr>
        <w:t xml:space="preserve"> react to the presented visualisation. A visualisation can be</w:t>
      </w:r>
      <w:r w:rsidR="00D71F96" w:rsidRPr="00F70CAB">
        <w:rPr>
          <w:color w:val="000000" w:themeColor="text1"/>
        </w:rPr>
        <w:t xml:space="preserve"> an</w:t>
      </w:r>
      <w:r w:rsidR="005708E7" w:rsidRPr="00F70CAB">
        <w:rPr>
          <w:color w:val="000000" w:themeColor="text1"/>
        </w:rPr>
        <w:t xml:space="preserve"> initial design sketch, a basic prototype, a finished </w:t>
      </w:r>
      <w:r w:rsidR="009318E0" w:rsidRPr="00F70CAB">
        <w:rPr>
          <w:color w:val="000000" w:themeColor="text1"/>
        </w:rPr>
        <w:t>product,</w:t>
      </w:r>
      <w:r w:rsidR="005708E7" w:rsidRPr="00F70CAB">
        <w:rPr>
          <w:color w:val="000000" w:themeColor="text1"/>
        </w:rPr>
        <w:t xml:space="preserve"> or part of a complex system. The goal is to understand</w:t>
      </w:r>
      <w:r w:rsidR="00A76F43" w:rsidRPr="00F70CAB">
        <w:rPr>
          <w:color w:val="000000" w:themeColor="text1"/>
        </w:rPr>
        <w:t xml:space="preserve"> to</w:t>
      </w:r>
      <w:r w:rsidR="005708E7" w:rsidRPr="00F70CAB">
        <w:rPr>
          <w:color w:val="000000" w:themeColor="text1"/>
        </w:rPr>
        <w:t xml:space="preserve"> what extent the participants</w:t>
      </w:r>
      <w:r w:rsidR="007D0E5F" w:rsidRPr="00F70CAB">
        <w:rPr>
          <w:color w:val="000000" w:themeColor="text1"/>
        </w:rPr>
        <w:t>’</w:t>
      </w:r>
      <w:r w:rsidR="005708E7" w:rsidRPr="00F70CAB">
        <w:rPr>
          <w:color w:val="000000" w:themeColor="text1"/>
        </w:rPr>
        <w:t xml:space="preserve"> </w:t>
      </w:r>
      <w:r w:rsidR="00D71F96" w:rsidRPr="00F70CAB">
        <w:rPr>
          <w:color w:val="000000" w:themeColor="text1"/>
        </w:rPr>
        <w:t xml:space="preserve">vision </w:t>
      </w:r>
      <w:r w:rsidR="007D0E5F" w:rsidRPr="00F70CAB">
        <w:rPr>
          <w:color w:val="000000" w:themeColor="text1"/>
        </w:rPr>
        <w:t xml:space="preserve">can perceive the intended </w:t>
      </w:r>
      <w:r w:rsidR="00D71F96" w:rsidRPr="00F70CAB">
        <w:rPr>
          <w:color w:val="000000" w:themeColor="text1"/>
        </w:rPr>
        <w:t xml:space="preserve">information </w:t>
      </w:r>
      <w:r w:rsidR="007D0E5F" w:rsidRPr="00F70CAB">
        <w:rPr>
          <w:color w:val="000000" w:themeColor="text1"/>
        </w:rPr>
        <w:t xml:space="preserve">conveyed by the system such as perceived effectiveness, perceived </w:t>
      </w:r>
      <w:proofErr w:type="gramStart"/>
      <w:r w:rsidR="007D0E5F" w:rsidRPr="00F70CAB">
        <w:rPr>
          <w:color w:val="000000" w:themeColor="text1"/>
        </w:rPr>
        <w:t>efficiency</w:t>
      </w:r>
      <w:proofErr w:type="gramEnd"/>
      <w:r w:rsidR="00FC5D3D" w:rsidRPr="00F70CAB">
        <w:rPr>
          <w:color w:val="000000" w:themeColor="text1"/>
        </w:rPr>
        <w:t xml:space="preserve"> and</w:t>
      </w:r>
      <w:r w:rsidR="007D0E5F" w:rsidRPr="00F70CAB">
        <w:rPr>
          <w:color w:val="000000" w:themeColor="text1"/>
        </w:rPr>
        <w:t xml:space="preserve"> perceived </w:t>
      </w:r>
      <w:r w:rsidR="00EF3052" w:rsidRPr="00F70CAB">
        <w:rPr>
          <w:color w:val="000000" w:themeColor="text1"/>
        </w:rPr>
        <w:t xml:space="preserve">accuracy. Other measures </w:t>
      </w:r>
      <w:r w:rsidR="00FC5D3D" w:rsidRPr="00F70CAB">
        <w:rPr>
          <w:color w:val="000000" w:themeColor="text1"/>
        </w:rPr>
        <w:t xml:space="preserve">include </w:t>
      </w:r>
      <w:r w:rsidR="00EF3052" w:rsidRPr="00F70CAB">
        <w:rPr>
          <w:color w:val="000000" w:themeColor="text1"/>
        </w:rPr>
        <w:t xml:space="preserve">satisfaction, trust, features liked/disliked, effort </w:t>
      </w:r>
      <w:proofErr w:type="gramStart"/>
      <w:r w:rsidR="00EF3052" w:rsidRPr="00F70CAB">
        <w:rPr>
          <w:color w:val="000000" w:themeColor="text1"/>
        </w:rPr>
        <w:t>required</w:t>
      </w:r>
      <w:proofErr w:type="gramEnd"/>
      <w:r w:rsidR="00FC5D3D" w:rsidRPr="00F70CAB">
        <w:rPr>
          <w:color w:val="000000" w:themeColor="text1"/>
        </w:rPr>
        <w:t xml:space="preserve"> and </w:t>
      </w:r>
      <w:r w:rsidR="00EF3052" w:rsidRPr="00F70CAB">
        <w:rPr>
          <w:color w:val="000000" w:themeColor="text1"/>
        </w:rPr>
        <w:t>time required. The collected data in such a study helps designers to explore gap</w:t>
      </w:r>
      <w:r w:rsidR="009318E0" w:rsidRPr="00F70CAB">
        <w:rPr>
          <w:color w:val="000000" w:themeColor="text1"/>
        </w:rPr>
        <w:t xml:space="preserve">s and limitations in the visualised system, as well as </w:t>
      </w:r>
      <w:r w:rsidR="00FC5D3D" w:rsidRPr="00F70CAB">
        <w:rPr>
          <w:color w:val="000000" w:themeColor="text1"/>
        </w:rPr>
        <w:t xml:space="preserve">allow </w:t>
      </w:r>
      <w:r w:rsidR="009318E0" w:rsidRPr="00F70CAB">
        <w:rPr>
          <w:color w:val="000000" w:themeColor="text1"/>
        </w:rPr>
        <w:t xml:space="preserve">researchers to take necessary steps to enhance it </w:t>
      </w:r>
      <w:r w:rsidR="00FC5D3D" w:rsidRPr="00F70CAB">
        <w:rPr>
          <w:color w:val="000000" w:themeColor="text1"/>
        </w:rPr>
        <w:t xml:space="preserve">at a </w:t>
      </w:r>
      <w:r w:rsidR="009318E0" w:rsidRPr="00F70CAB">
        <w:rPr>
          <w:color w:val="000000" w:themeColor="text1"/>
        </w:rPr>
        <w:t>further stage.</w:t>
      </w:r>
      <w:r w:rsidR="00B478F2" w:rsidRPr="00F70CAB">
        <w:rPr>
          <w:color w:val="000000" w:themeColor="text1"/>
        </w:rPr>
        <w:t xml:space="preserve"> So</w:t>
      </w:r>
      <w:r w:rsidR="007935E7" w:rsidRPr="00F70CAB">
        <w:rPr>
          <w:color w:val="000000" w:themeColor="text1"/>
        </w:rPr>
        <w:t>,</w:t>
      </w:r>
      <w:r w:rsidR="00B478F2" w:rsidRPr="00F70CAB">
        <w:rPr>
          <w:color w:val="000000" w:themeColor="text1"/>
        </w:rPr>
        <w:t xml:space="preserve"> the evaluations can be short term to assess current or potential usage and long term to assess the adoption of a visualization in a real usage scenario. </w:t>
      </w:r>
    </w:p>
    <w:p w14:paraId="25B4E8B6" w14:textId="6D8E0C65" w:rsidR="00636AFD" w:rsidRPr="00F70CAB" w:rsidRDefault="005C3E0F" w:rsidP="000E6B46">
      <w:pPr>
        <w:pStyle w:val="NormalWeb"/>
        <w:spacing w:line="360" w:lineRule="auto"/>
        <w:jc w:val="both"/>
        <w:rPr>
          <w:b/>
          <w:bCs/>
          <w:color w:val="000000" w:themeColor="text1"/>
        </w:rPr>
      </w:pPr>
      <w:r w:rsidRPr="00F70CAB">
        <w:rPr>
          <w:color w:val="000000" w:themeColor="text1"/>
        </w:rPr>
        <w:br/>
      </w:r>
      <w:r w:rsidRPr="00F70CAB">
        <w:rPr>
          <w:b/>
          <w:bCs/>
          <w:color w:val="000000" w:themeColor="text1"/>
        </w:rPr>
        <w:t>Usability Test</w:t>
      </w:r>
      <w:r w:rsidRPr="00F70CAB">
        <w:rPr>
          <w:b/>
          <w:bCs/>
          <w:color w:val="000000" w:themeColor="text1"/>
        </w:rPr>
        <w:tab/>
      </w:r>
      <w:proofErr w:type="spellStart"/>
      <w:r w:rsidR="006516E1" w:rsidRPr="00F70CAB">
        <w:rPr>
          <w:b/>
          <w:bCs/>
          <w:color w:val="000000" w:themeColor="text1"/>
        </w:rPr>
        <w:t>ing</w:t>
      </w:r>
      <w:proofErr w:type="spellEnd"/>
      <w:r w:rsidRPr="00F70CAB">
        <w:rPr>
          <w:b/>
          <w:bCs/>
          <w:color w:val="000000" w:themeColor="text1"/>
        </w:rPr>
        <w:br/>
      </w:r>
      <w:r w:rsidR="00636AFD" w:rsidRPr="00F70CAB">
        <w:rPr>
          <w:color w:val="000000" w:themeColor="text1"/>
        </w:rPr>
        <w:t xml:space="preserve">How participants perform a set of predefined tasks </w:t>
      </w:r>
      <w:r w:rsidR="007020BF" w:rsidRPr="00F70CAB">
        <w:rPr>
          <w:color w:val="000000" w:themeColor="text1"/>
        </w:rPr>
        <w:t>is observed to</w:t>
      </w:r>
      <w:r w:rsidR="00636AFD" w:rsidRPr="00F70CAB">
        <w:rPr>
          <w:color w:val="000000" w:themeColor="text1"/>
        </w:rPr>
        <w:t xml:space="preserve"> carr</w:t>
      </w:r>
      <w:r w:rsidR="007020BF" w:rsidRPr="00F70CAB">
        <w:rPr>
          <w:color w:val="000000" w:themeColor="text1"/>
        </w:rPr>
        <w:t>y</w:t>
      </w:r>
      <w:r w:rsidR="00636AFD" w:rsidRPr="00F70CAB">
        <w:rPr>
          <w:color w:val="000000" w:themeColor="text1"/>
        </w:rPr>
        <w:t xml:space="preserve"> out </w:t>
      </w:r>
      <w:r w:rsidR="007020BF" w:rsidRPr="00F70CAB">
        <w:rPr>
          <w:color w:val="000000" w:themeColor="text1"/>
        </w:rPr>
        <w:t>the usability test</w:t>
      </w:r>
      <w:r w:rsidR="00636AFD" w:rsidRPr="00F70CAB">
        <w:rPr>
          <w:color w:val="000000" w:themeColor="text1"/>
        </w:rPr>
        <w:t>. For each session, the evaluators take notes of interesting observed behaviors,</w:t>
      </w:r>
      <w:r w:rsidR="007020BF" w:rsidRPr="00F70CAB">
        <w:rPr>
          <w:color w:val="000000" w:themeColor="text1"/>
        </w:rPr>
        <w:t xml:space="preserve"> suggestions given, comments provided </w:t>
      </w:r>
      <w:r w:rsidR="00636AFD" w:rsidRPr="00F70CAB">
        <w:rPr>
          <w:color w:val="000000" w:themeColor="text1"/>
        </w:rPr>
        <w:t xml:space="preserve">by the participant, </w:t>
      </w:r>
      <w:r w:rsidR="007020BF" w:rsidRPr="00F70CAB">
        <w:rPr>
          <w:color w:val="000000" w:themeColor="text1"/>
        </w:rPr>
        <w:t xml:space="preserve">lack of understanding, </w:t>
      </w:r>
      <w:r w:rsidR="00636AFD" w:rsidRPr="00F70CAB">
        <w:rPr>
          <w:color w:val="000000" w:themeColor="text1"/>
        </w:rPr>
        <w:t xml:space="preserve">and major problems in </w:t>
      </w:r>
      <w:r w:rsidR="00636AFD" w:rsidRPr="00F70CAB">
        <w:rPr>
          <w:color w:val="000000" w:themeColor="text1"/>
        </w:rPr>
        <w:lastRenderedPageBreak/>
        <w:t xml:space="preserve">interaction. </w:t>
      </w:r>
      <w:r w:rsidR="00E32DC5" w:rsidRPr="00F70CAB">
        <w:rPr>
          <w:color w:val="000000" w:themeColor="text1"/>
        </w:rPr>
        <w:t xml:space="preserve">The </w:t>
      </w:r>
      <w:r w:rsidR="00A76F43" w:rsidRPr="00F70CAB">
        <w:rPr>
          <w:color w:val="000000" w:themeColor="text1"/>
        </w:rPr>
        <w:t xml:space="preserve">components </w:t>
      </w:r>
      <w:r w:rsidR="00E32DC5" w:rsidRPr="00F70CAB">
        <w:rPr>
          <w:color w:val="000000" w:themeColor="text1"/>
        </w:rPr>
        <w:t>of</w:t>
      </w:r>
      <w:r w:rsidR="007020BF" w:rsidRPr="00F70CAB">
        <w:rPr>
          <w:color w:val="000000" w:themeColor="text1"/>
        </w:rPr>
        <w:t xml:space="preserve"> this method </w:t>
      </w:r>
      <w:r w:rsidR="00E32DC5" w:rsidRPr="00F70CAB">
        <w:rPr>
          <w:color w:val="000000" w:themeColor="text1"/>
        </w:rPr>
        <w:t>are</w:t>
      </w:r>
      <w:r w:rsidR="007020BF" w:rsidRPr="00F70CAB">
        <w:rPr>
          <w:color w:val="000000" w:themeColor="text1"/>
        </w:rPr>
        <w:t xml:space="preserve"> the careful preparation of tasks and feedback material like questionnaires and interview scripts. Its main goal is to </w:t>
      </w:r>
      <w:r w:rsidR="00A76F43" w:rsidRPr="00F70CAB">
        <w:rPr>
          <w:color w:val="000000" w:themeColor="text1"/>
        </w:rPr>
        <w:t xml:space="preserve">improve </w:t>
      </w:r>
      <w:r w:rsidR="007020BF" w:rsidRPr="00F70CAB">
        <w:rPr>
          <w:color w:val="000000" w:themeColor="text1"/>
        </w:rPr>
        <w:t xml:space="preserve">the design by spotting major flaws and deficiencies in existing prototypes [65]. </w:t>
      </w:r>
      <w:r w:rsidR="00E32DC5" w:rsidRPr="00F70CAB">
        <w:rPr>
          <w:color w:val="000000" w:themeColor="text1"/>
        </w:rPr>
        <w:t xml:space="preserve"> Nonetheless it can also serve the purpose of eliciting overlooked or missing requirements.</w:t>
      </w:r>
      <w:r w:rsidR="00E32DC5" w:rsidRPr="00F70CAB">
        <w:rPr>
          <w:b/>
          <w:bCs/>
          <w:color w:val="000000" w:themeColor="text1"/>
        </w:rPr>
        <w:t xml:space="preserve"> </w:t>
      </w:r>
    </w:p>
    <w:p w14:paraId="62D8EEB1" w14:textId="59371020" w:rsidR="006D6932" w:rsidRPr="00F70CAB" w:rsidRDefault="00C90E2D" w:rsidP="006D6932">
      <w:pPr>
        <w:spacing w:line="360" w:lineRule="auto"/>
        <w:jc w:val="both"/>
        <w:rPr>
          <w:color w:val="000000" w:themeColor="text1"/>
        </w:rPr>
      </w:pPr>
      <w:r w:rsidRPr="00F70CAB">
        <w:rPr>
          <w:color w:val="000000" w:themeColor="text1"/>
        </w:rPr>
        <w:t xml:space="preserve">Heidi et al. [64] classified the scenarios into two broad categories called </w:t>
      </w:r>
      <w:r w:rsidRPr="00F70CAB">
        <w:rPr>
          <w:i/>
          <w:iCs/>
          <w:color w:val="000000" w:themeColor="text1"/>
        </w:rPr>
        <w:t>process</w:t>
      </w:r>
      <w:r w:rsidRPr="00F70CAB">
        <w:rPr>
          <w:color w:val="000000" w:themeColor="text1"/>
        </w:rPr>
        <w:t xml:space="preserve"> and </w:t>
      </w:r>
      <w:r w:rsidRPr="00F70CAB">
        <w:rPr>
          <w:i/>
          <w:iCs/>
          <w:color w:val="000000" w:themeColor="text1"/>
        </w:rPr>
        <w:t>visualisation</w:t>
      </w:r>
      <w:r w:rsidRPr="00F70CAB">
        <w:rPr>
          <w:color w:val="000000" w:themeColor="text1"/>
        </w:rPr>
        <w:t xml:space="preserve">. </w:t>
      </w:r>
      <w:r w:rsidR="00737738" w:rsidRPr="00F70CAB">
        <w:rPr>
          <w:color w:val="000000" w:themeColor="text1"/>
        </w:rPr>
        <w:t>The main goal of</w:t>
      </w:r>
      <w:r w:rsidRPr="00F70CAB">
        <w:rPr>
          <w:color w:val="000000" w:themeColor="text1"/>
        </w:rPr>
        <w:t xml:space="preserve"> process group</w:t>
      </w:r>
      <w:r w:rsidR="00737738" w:rsidRPr="00F70CAB">
        <w:rPr>
          <w:color w:val="000000" w:themeColor="text1"/>
        </w:rPr>
        <w:t xml:space="preserve"> evaluation is to understand the underlying process and the roles played by the visualisations. In contrast, evaluations can focus on the visualisation it</w:t>
      </w:r>
      <w:r w:rsidR="00BE06F8" w:rsidRPr="00F70CAB">
        <w:rPr>
          <w:color w:val="000000" w:themeColor="text1"/>
        </w:rPr>
        <w:t xml:space="preserve">self, with the goal to test design decision, explore a design space, </w:t>
      </w:r>
      <w:r w:rsidR="00CC3445" w:rsidRPr="00F70CAB">
        <w:rPr>
          <w:color w:val="000000" w:themeColor="text1"/>
        </w:rPr>
        <w:t>benchmark</w:t>
      </w:r>
      <w:r w:rsidR="00BE06F8" w:rsidRPr="00F70CAB">
        <w:rPr>
          <w:color w:val="000000" w:themeColor="text1"/>
        </w:rPr>
        <w:t xml:space="preserve"> against existing systems, or to discover usability issues. </w:t>
      </w:r>
      <w:r w:rsidR="006D6932" w:rsidRPr="00F70CAB">
        <w:rPr>
          <w:color w:val="000000" w:themeColor="text1"/>
        </w:rPr>
        <w:t xml:space="preserve">Again </w:t>
      </w:r>
      <w:r w:rsidR="003A7C37" w:rsidRPr="00F70CAB">
        <w:rPr>
          <w:rFonts w:ascii="Times" w:hAnsi="Times"/>
          <w:color w:val="000000" w:themeColor="text1"/>
        </w:rPr>
        <w:t>Bonneau et al.</w:t>
      </w:r>
      <w:r w:rsidR="003A7C37" w:rsidRPr="00F70CAB">
        <w:rPr>
          <w:rFonts w:ascii="Times" w:hAnsi="Times" w:cs="Arial"/>
          <w:color w:val="000000" w:themeColor="text1"/>
          <w:lang w:val="en-GB"/>
        </w:rPr>
        <w:t xml:space="preserve"> </w:t>
      </w:r>
      <w:r w:rsidR="006D6932" w:rsidRPr="00F70CAB">
        <w:rPr>
          <w:color w:val="000000" w:themeColor="text1"/>
        </w:rPr>
        <w:t>[1</w:t>
      </w:r>
      <w:r w:rsidR="003A7C37" w:rsidRPr="00F70CAB">
        <w:rPr>
          <w:color w:val="000000" w:themeColor="text1"/>
        </w:rPr>
        <w:t>6</w:t>
      </w:r>
      <w:r w:rsidR="006D6932" w:rsidRPr="00F70CAB">
        <w:rPr>
          <w:color w:val="000000" w:themeColor="text1"/>
        </w:rPr>
        <w:t>] classified the types of evaluation into three groups:</w:t>
      </w:r>
      <w:r w:rsidR="006D6932" w:rsidRPr="00F70CAB">
        <w:rPr>
          <w:color w:val="000000" w:themeColor="text1"/>
        </w:rPr>
        <w:tab/>
        <w:t xml:space="preserve"> </w:t>
      </w:r>
    </w:p>
    <w:p w14:paraId="0A6F5434" w14:textId="13F9D315"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Theoretical evaluation</w:t>
      </w:r>
      <w:r w:rsidR="00FC5D3D" w:rsidRPr="00F70CAB">
        <w:rPr>
          <w:color w:val="000000" w:themeColor="text1"/>
        </w:rPr>
        <w:t xml:space="preserve"> -</w:t>
      </w:r>
      <w:r w:rsidRPr="00F70CAB">
        <w:rPr>
          <w:color w:val="000000" w:themeColor="text1"/>
        </w:rPr>
        <w:t xml:space="preserve"> the method is analyzed to see if it follows established graphical design principles, </w:t>
      </w:r>
    </w:p>
    <w:p w14:paraId="34C1CE98" w14:textId="72239A40"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Low-level visual evaluation</w:t>
      </w:r>
      <w:r w:rsidR="00FC5D3D" w:rsidRPr="00F70CAB">
        <w:rPr>
          <w:color w:val="000000" w:themeColor="text1"/>
        </w:rPr>
        <w:t xml:space="preserve"> -</w:t>
      </w:r>
      <w:r w:rsidRPr="00F70CAB">
        <w:rPr>
          <w:color w:val="000000" w:themeColor="text1"/>
        </w:rPr>
        <w:t xml:space="preserve"> a psychometric visual user study is performed to evaluate low-level visual effects of the method,</w:t>
      </w:r>
      <w:r w:rsidR="00FC5D3D" w:rsidRPr="00F70CAB">
        <w:rPr>
          <w:color w:val="000000" w:themeColor="text1"/>
        </w:rPr>
        <w:t xml:space="preserve"> and</w:t>
      </w:r>
    </w:p>
    <w:p w14:paraId="44715E54" w14:textId="5AE19058"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Task oriented user study</w:t>
      </w:r>
      <w:r w:rsidR="00FC5D3D" w:rsidRPr="00F70CAB">
        <w:rPr>
          <w:color w:val="000000" w:themeColor="text1"/>
        </w:rPr>
        <w:t xml:space="preserve"> -</w:t>
      </w:r>
      <w:r w:rsidRPr="00F70CAB">
        <w:rPr>
          <w:color w:val="000000" w:themeColor="text1"/>
        </w:rPr>
        <w:t xml:space="preserve"> a cognitive, task-based user study is conducted to assess the efficiency or the usability of the method.</w:t>
      </w:r>
    </w:p>
    <w:p w14:paraId="3FC6186F" w14:textId="77777777" w:rsidR="006D6932" w:rsidRPr="00F70CAB" w:rsidRDefault="006D6932" w:rsidP="006D6932">
      <w:pPr>
        <w:spacing w:line="360" w:lineRule="auto"/>
        <w:ind w:left="360"/>
        <w:jc w:val="both"/>
        <w:rPr>
          <w:color w:val="000000" w:themeColor="text1"/>
        </w:rPr>
      </w:pPr>
    </w:p>
    <w:p w14:paraId="7EB46DA8" w14:textId="5BB69AF1" w:rsidR="0023087F" w:rsidRPr="00F70CAB" w:rsidRDefault="00FB3E84" w:rsidP="009B4C90">
      <w:pPr>
        <w:spacing w:line="360" w:lineRule="auto"/>
        <w:jc w:val="both"/>
        <w:rPr>
          <w:rFonts w:eastAsiaTheme="minorHAnsi"/>
          <w:lang w:val="en-GB" w:eastAsia="en-US"/>
        </w:rPr>
      </w:pPr>
      <w:r w:rsidRPr="00F70CAB">
        <w:rPr>
          <w:color w:val="000000" w:themeColor="text1"/>
        </w:rPr>
        <w:t xml:space="preserve">Usually in these evaluations, a part of the visualisation system is tested. In this context, we intend to </w:t>
      </w:r>
      <w:r w:rsidR="004542B8" w:rsidRPr="00F70CAB">
        <w:rPr>
          <w:color w:val="000000" w:themeColor="text1"/>
        </w:rPr>
        <w:t xml:space="preserve">compare </w:t>
      </w:r>
      <w:r w:rsidRPr="00F70CAB">
        <w:rPr>
          <w:color w:val="000000" w:themeColor="text1"/>
        </w:rPr>
        <w:t xml:space="preserve">only the concept of Chromatic Aberration against VSUP [35]. </w:t>
      </w:r>
      <w:r w:rsidR="00D85D0D" w:rsidRPr="00F70CAB">
        <w:rPr>
          <w:color w:val="000000" w:themeColor="text1"/>
        </w:rPr>
        <w:t xml:space="preserve">To evaluate </w:t>
      </w:r>
      <w:r w:rsidR="000E6B46" w:rsidRPr="00F70CAB">
        <w:rPr>
          <w:color w:val="000000" w:themeColor="text1"/>
        </w:rPr>
        <w:t xml:space="preserve">user experience and performance with the help of a set of </w:t>
      </w:r>
      <w:r w:rsidR="005848BC" w:rsidRPr="00F70CAB">
        <w:rPr>
          <w:color w:val="000000" w:themeColor="text1"/>
        </w:rPr>
        <w:t>questionnaires</w:t>
      </w:r>
      <w:r w:rsidR="00D85D0D" w:rsidRPr="00F70CAB">
        <w:rPr>
          <w:color w:val="000000" w:themeColor="text1"/>
        </w:rPr>
        <w:t>, we</w:t>
      </w:r>
      <w:r w:rsidR="000E6B46" w:rsidRPr="00F70CAB">
        <w:rPr>
          <w:color w:val="000000" w:themeColor="text1"/>
        </w:rPr>
        <w:t xml:space="preserve"> </w:t>
      </w:r>
      <w:r w:rsidR="00D85D0D" w:rsidRPr="00F70CAB">
        <w:rPr>
          <w:color w:val="000000" w:themeColor="text1"/>
        </w:rPr>
        <w:t>developed an</w:t>
      </w:r>
      <w:r w:rsidR="000E6B46" w:rsidRPr="00F70CAB">
        <w:rPr>
          <w:color w:val="000000" w:themeColor="text1"/>
        </w:rPr>
        <w:t xml:space="preserve"> online </w:t>
      </w:r>
      <w:r w:rsidR="00D85D0D" w:rsidRPr="00F70CAB">
        <w:rPr>
          <w:color w:val="000000" w:themeColor="text1"/>
        </w:rPr>
        <w:t>webpage</w:t>
      </w:r>
      <w:r w:rsidR="000E6B46" w:rsidRPr="00F70CAB">
        <w:rPr>
          <w:color w:val="000000" w:themeColor="text1"/>
        </w:rPr>
        <w:t xml:space="preserve"> </w:t>
      </w:r>
      <w:r w:rsidR="00D85D0D" w:rsidRPr="00F70CAB">
        <w:rPr>
          <w:color w:val="000000" w:themeColor="text1"/>
        </w:rPr>
        <w:t xml:space="preserve">containing </w:t>
      </w:r>
      <w:r w:rsidR="000E6B46" w:rsidRPr="00F70CAB">
        <w:rPr>
          <w:color w:val="000000" w:themeColor="text1"/>
        </w:rPr>
        <w:t xml:space="preserve">the relevant </w:t>
      </w:r>
      <w:r w:rsidR="00F950EE" w:rsidRPr="00F70CAB">
        <w:rPr>
          <w:color w:val="000000" w:themeColor="text1"/>
        </w:rPr>
        <w:t xml:space="preserve">exercises of </w:t>
      </w:r>
      <w:r w:rsidR="005848BC" w:rsidRPr="00F70CAB">
        <w:rPr>
          <w:color w:val="000000" w:themeColor="text1"/>
        </w:rPr>
        <w:t xml:space="preserve">visualisation. </w:t>
      </w:r>
      <w:r w:rsidR="00682B06" w:rsidRPr="00F70CAB">
        <w:rPr>
          <w:color w:val="000000" w:themeColor="text1"/>
        </w:rPr>
        <w:t>Instead of asking questions as interviews, we presented everything visually</w:t>
      </w:r>
      <w:r w:rsidR="008A08CB" w:rsidRPr="00F70CAB">
        <w:rPr>
          <w:color w:val="000000" w:themeColor="text1"/>
        </w:rPr>
        <w:t xml:space="preserve"> (explained in study design section in chapter 6)</w:t>
      </w:r>
      <w:r w:rsidR="009E5A4D" w:rsidRPr="00F70CAB">
        <w:rPr>
          <w:color w:val="000000" w:themeColor="text1"/>
        </w:rPr>
        <w:t>,</w:t>
      </w:r>
      <w:r w:rsidR="00682B06" w:rsidRPr="00F70CAB">
        <w:rPr>
          <w:color w:val="000000" w:themeColor="text1"/>
        </w:rPr>
        <w:t xml:space="preserve"> so that participants can provide their rating </w:t>
      </w:r>
      <w:r w:rsidR="00FC5D3D" w:rsidRPr="00F70CAB">
        <w:rPr>
          <w:color w:val="000000" w:themeColor="text1"/>
        </w:rPr>
        <w:t>online</w:t>
      </w:r>
      <w:r w:rsidR="00682B06" w:rsidRPr="00F70CAB">
        <w:rPr>
          <w:color w:val="000000" w:themeColor="text1"/>
        </w:rPr>
        <w:t>. For Example: in</w:t>
      </w:r>
      <w:r w:rsidR="004542B8" w:rsidRPr="00F70CAB">
        <w:rPr>
          <w:color w:val="000000" w:themeColor="text1"/>
        </w:rPr>
        <w:t xml:space="preserve"> the</w:t>
      </w:r>
      <w:r w:rsidR="00682B06" w:rsidRPr="00F70CAB">
        <w:rPr>
          <w:color w:val="000000" w:themeColor="text1"/>
        </w:rPr>
        <w:t xml:space="preserve"> system usability test</w:t>
      </w:r>
      <w:r w:rsidR="00FC5D3D" w:rsidRPr="00F70CAB">
        <w:rPr>
          <w:color w:val="000000" w:themeColor="text1"/>
        </w:rPr>
        <w:t xml:space="preserve"> (SUS)</w:t>
      </w:r>
      <w:r w:rsidR="00682B06" w:rsidRPr="00F70CAB">
        <w:rPr>
          <w:color w:val="000000" w:themeColor="text1"/>
        </w:rPr>
        <w:t>, we presented 10 questions in 5 scale ratings (1-5) and for Nasa-</w:t>
      </w:r>
      <w:proofErr w:type="spellStart"/>
      <w:r w:rsidR="00682B06" w:rsidRPr="00F70CAB">
        <w:rPr>
          <w:color w:val="000000" w:themeColor="text1"/>
        </w:rPr>
        <w:t>Tlx</w:t>
      </w:r>
      <w:proofErr w:type="spellEnd"/>
      <w:r w:rsidR="00682B06" w:rsidRPr="00F70CAB">
        <w:rPr>
          <w:color w:val="000000" w:themeColor="text1"/>
        </w:rPr>
        <w:t xml:space="preserve"> we presented 6 questions in 22 scale ratings (1-22).</w:t>
      </w:r>
      <w:r w:rsidR="00377B3A">
        <w:rPr>
          <w:color w:val="000000" w:themeColor="text1"/>
        </w:rPr>
        <w:tab/>
      </w:r>
      <w:r w:rsidR="006D6932" w:rsidRPr="00F70CAB">
        <w:rPr>
          <w:color w:val="000000" w:themeColor="text1"/>
        </w:rPr>
        <w:t xml:space="preserve"> </w:t>
      </w:r>
      <w:r w:rsidR="00377B3A">
        <w:rPr>
          <w:color w:val="000000" w:themeColor="text1"/>
        </w:rPr>
        <w:br/>
      </w:r>
    </w:p>
    <w:p w14:paraId="657D4459" w14:textId="00A93C58" w:rsidR="0045432F" w:rsidRPr="00F70CAB" w:rsidRDefault="0045432F" w:rsidP="0045432F">
      <w:pPr>
        <w:spacing w:line="360" w:lineRule="auto"/>
        <w:jc w:val="both"/>
        <w:rPr>
          <w:rFonts w:ascii="Times" w:hAnsi="Times"/>
          <w:b/>
          <w:bCs/>
          <w:color w:val="000000" w:themeColor="text1"/>
          <w:lang w:val="en-US"/>
        </w:rPr>
      </w:pPr>
      <w:r w:rsidRPr="00F70CAB">
        <w:rPr>
          <w:rFonts w:ascii="Times" w:hAnsi="Times"/>
          <w:b/>
          <w:bCs/>
          <w:color w:val="000000" w:themeColor="text1"/>
          <w:lang w:val="en-US"/>
        </w:rPr>
        <w:t>2.</w:t>
      </w:r>
      <w:r w:rsidR="0023087F" w:rsidRPr="00F70CAB">
        <w:rPr>
          <w:rFonts w:ascii="Times" w:hAnsi="Times"/>
          <w:b/>
          <w:bCs/>
          <w:color w:val="000000" w:themeColor="text1"/>
          <w:lang w:val="en-US"/>
        </w:rPr>
        <w:t>7</w:t>
      </w:r>
      <w:r w:rsidRPr="00F70CAB">
        <w:rPr>
          <w:rFonts w:ascii="Times" w:hAnsi="Times"/>
          <w:b/>
          <w:bCs/>
          <w:color w:val="000000" w:themeColor="text1"/>
          <w:lang w:val="en-US"/>
        </w:rPr>
        <w:tab/>
        <w:t>Limitations of related works</w:t>
      </w:r>
    </w:p>
    <w:p w14:paraId="1AE15E4C" w14:textId="28A705B1" w:rsidR="00FC5D3D" w:rsidRPr="00F70CAB" w:rsidRDefault="0045432F" w:rsidP="0045432F">
      <w:pPr>
        <w:spacing w:line="360" w:lineRule="auto"/>
        <w:jc w:val="both"/>
        <w:rPr>
          <w:rFonts w:ascii="Times" w:hAnsi="Times"/>
          <w:color w:val="000000" w:themeColor="text1"/>
          <w:lang w:val="en-US"/>
        </w:rPr>
      </w:pPr>
      <w:r w:rsidRPr="00F70CAB">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w:t>
      </w:r>
      <w:r w:rsidRPr="00F70CAB">
        <w:rPr>
          <w:rFonts w:ascii="Times" w:hAnsi="Times"/>
          <w:color w:val="000000" w:themeColor="text1"/>
          <w:lang w:val="en-US"/>
        </w:rPr>
        <w:lastRenderedPageBreak/>
        <w:t xml:space="preserve">and assessments, perceptual textures to represent multi-dimensional dataset,  etc. </w:t>
      </w:r>
      <w:r w:rsidR="00D53862" w:rsidRPr="00F70CAB">
        <w:rPr>
          <w:rFonts w:ascii="Times" w:hAnsi="Times"/>
          <w:color w:val="000000" w:themeColor="text1"/>
          <w:lang w:val="en-US"/>
        </w:rPr>
        <w:t xml:space="preserve">But to </w:t>
      </w:r>
      <w:r w:rsidRPr="00F70CAB">
        <w:rPr>
          <w:rFonts w:ascii="Times" w:hAnsi="Times"/>
          <w:color w:val="000000" w:themeColor="text1"/>
          <w:lang w:val="en-US"/>
        </w:rPr>
        <w:t xml:space="preserve">our knowledge predictive uncertainty has not been represented with chromatic aberration. </w:t>
      </w:r>
    </w:p>
    <w:p w14:paraId="21437E89" w14:textId="355A0CDC" w:rsidR="002976A9" w:rsidRDefault="002976A9" w:rsidP="0045432F">
      <w:pPr>
        <w:spacing w:line="360" w:lineRule="auto"/>
        <w:jc w:val="both"/>
        <w:rPr>
          <w:rFonts w:ascii="Times" w:hAnsi="Times"/>
          <w:color w:val="000000" w:themeColor="text1"/>
          <w:lang w:val="en-US"/>
        </w:rPr>
      </w:pPr>
    </w:p>
    <w:p w14:paraId="46B7E54B" w14:textId="77777777" w:rsidR="00000FE8" w:rsidRDefault="00000FE8" w:rsidP="0045432F">
      <w:pPr>
        <w:spacing w:line="360" w:lineRule="auto"/>
        <w:jc w:val="both"/>
        <w:rPr>
          <w:rFonts w:ascii="Times" w:hAnsi="Times"/>
          <w:color w:val="000000" w:themeColor="text1"/>
          <w:lang w:val="en-US"/>
        </w:rPr>
        <w:sectPr w:rsidR="00000FE8" w:rsidSect="009B4C90">
          <w:pgSz w:w="11906" w:h="16838"/>
          <w:pgMar w:top="1440" w:right="1440" w:bottom="1440" w:left="1440" w:header="0" w:footer="340" w:gutter="0"/>
          <w:cols w:space="708"/>
          <w:docGrid w:linePitch="360"/>
        </w:sectPr>
      </w:pPr>
    </w:p>
    <w:p w14:paraId="0F0E3F65" w14:textId="5A05967D" w:rsidR="0045432F" w:rsidRDefault="0045432F" w:rsidP="00DF6E07">
      <w:pPr>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184D5258"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r w:rsidR="00433805">
        <w:rPr>
          <w:color w:val="000000" w:themeColor="text1"/>
        </w:rPr>
        <w:t xml:space="preserve">discuss </w:t>
      </w:r>
      <w:r>
        <w:rPr>
          <w:color w:val="000000" w:themeColor="text1"/>
        </w:rPr>
        <w:t xml:space="preserve">show </w:t>
      </w:r>
      <w:r w:rsidR="00433805">
        <w:rPr>
          <w:color w:val="000000" w:themeColor="text1"/>
        </w:rPr>
        <w:t xml:space="preserve">our experimental designs and </w:t>
      </w:r>
      <w:r>
        <w:rPr>
          <w:color w:val="000000" w:themeColor="text1"/>
        </w:rPr>
        <w:t>examples of uses of CA in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r w:rsidR="00EE6842">
        <w:rPr>
          <w:rFonts w:ascii="Times" w:hAnsi="Times"/>
          <w:color w:val="000000" w:themeColor="text1"/>
          <w:lang w:val="en-US"/>
        </w:rPr>
        <w:t xml:space="preserve">most </w:t>
      </w:r>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0E5E6EFC" w14:textId="0762E6D9" w:rsidR="0045432F"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30003252" w14:textId="77777777" w:rsidR="00377B3A" w:rsidRDefault="00377B3A" w:rsidP="0045432F">
      <w:pPr>
        <w:spacing w:line="360" w:lineRule="auto"/>
        <w:jc w:val="both"/>
        <w:rPr>
          <w:rFonts w:ascii="Times" w:eastAsiaTheme="minorHAnsi" w:hAnsi="Times" w:cstheme="minorBidi"/>
          <w:color w:val="000000" w:themeColor="text1"/>
          <w:lang w:val="en-US" w:eastAsia="en-US"/>
        </w:rPr>
        <w:sectPr w:rsidR="00377B3A" w:rsidSect="00B96FD4">
          <w:pgSz w:w="11906" w:h="16838"/>
          <w:pgMar w:top="1440" w:right="1440" w:bottom="1440" w:left="1440" w:header="0" w:footer="340" w:gutter="0"/>
          <w:cols w:space="708"/>
          <w:docGrid w:linePitch="360"/>
        </w:sect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r w:rsidR="00EE6842">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695CCA4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algorithms </w:t>
      </w:r>
      <w:r w:rsidRPr="002E48C9">
        <w:rPr>
          <w:rFonts w:ascii="Times" w:hAnsi="Times"/>
          <w:color w:val="000000" w:themeColor="text1"/>
          <w:lang w:val="en-US"/>
        </w:rPr>
        <w:t xml:space="preserve">in </w:t>
      </w:r>
      <w:r w:rsidR="00EE6842">
        <w:rPr>
          <w:rFonts w:ascii="Times" w:hAnsi="Times"/>
          <w:color w:val="000000" w:themeColor="text1"/>
          <w:lang w:val="en-US"/>
        </w:rPr>
        <w:t xml:space="preserve">the </w:t>
      </w:r>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2A1B26" w14:textId="77777777" w:rsidR="00377B3A" w:rsidRDefault="0045432F" w:rsidP="0045432F">
      <w:pPr>
        <w:spacing w:line="360" w:lineRule="auto"/>
        <w:jc w:val="both"/>
        <w:rPr>
          <w:rFonts w:ascii="Times" w:hAnsi="Times" w:cs="Arial"/>
          <w:color w:val="000000" w:themeColor="text1"/>
          <w:shd w:val="clear" w:color="auto" w:fill="FFFFFF"/>
          <w:lang w:val="en-US"/>
        </w:rPr>
        <w:sectPr w:rsidR="00377B3A" w:rsidSect="00B96FD4">
          <w:pgSz w:w="11906" w:h="16838"/>
          <w:pgMar w:top="1440" w:right="1440" w:bottom="1440" w:left="1440" w:header="0" w:footer="340" w:gutter="0"/>
          <w:cols w:space="708"/>
          <w:docGrid w:linePitch="360"/>
        </w:sect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w:t>
      </w:r>
      <w:proofErr w:type="spellStart"/>
      <w:r w:rsidRPr="002E48C9">
        <w:rPr>
          <w:rFonts w:ascii="Times" w:hAnsi="Times"/>
          <w:color w:val="000000" w:themeColor="text1"/>
          <w:shd w:val="clear" w:color="auto" w:fill="FFFFFF"/>
          <w:lang w:val="en-US"/>
        </w:rPr>
        <w:t>el</w:t>
      </w:r>
      <w:proofErr w:type="spellEnd"/>
      <w:r w:rsidRPr="002E48C9">
        <w:rPr>
          <w:rFonts w:ascii="Times" w:hAnsi="Times"/>
          <w:color w:val="000000" w:themeColor="text1"/>
          <w:shd w:val="clear" w:color="auto" w:fill="FFFFFF"/>
          <w:lang w:val="en-US"/>
        </w:rPr>
        <w:t xml:space="preserve">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5BA92695" w14:textId="3F81FDBC" w:rsidR="0045432F" w:rsidRDefault="0045432F" w:rsidP="00DF6E07">
      <w:pPr>
        <w:shd w:val="clear" w:color="auto" w:fill="FFFFFF"/>
        <w:spacing w:line="360" w:lineRule="auto"/>
        <w:jc w:val="both"/>
        <w:rPr>
          <w:rFonts w:ascii="Times" w:hAnsi="Times"/>
          <w:color w:val="000000" w:themeColor="text1"/>
          <w:spacing w:val="5"/>
          <w:shd w:val="clear" w:color="auto" w:fill="FFFFFF"/>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r w:rsidR="00EE6842">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lang w:val="en-US"/>
        </w:rPr>
        <w:t xml:space="preserve">frequency of update </w:t>
      </w:r>
      <w:proofErr w:type="gramStart"/>
      <w:r w:rsidR="00EE6842">
        <w:rPr>
          <w:rFonts w:ascii="Times" w:hAnsi="Times" w:cs="Arial"/>
          <w:color w:val="000000" w:themeColor="text1"/>
          <w:shd w:val="clear" w:color="auto" w:fill="FFFFFF"/>
          <w:lang w:val="en-US"/>
        </w:rPr>
        <w:t>an</w:t>
      </w:r>
      <w:proofErr w:type="gramEnd"/>
      <w:r w:rsidR="00EE6842">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play an important role in forecasting. Sometimes time series data requires cleaning, scaling and even transformation, for example: if there are gaps/missing data, </w:t>
      </w:r>
      <w:r w:rsidR="00EE6842">
        <w:rPr>
          <w:rFonts w:ascii="Times" w:hAnsi="Times" w:cs="Arial"/>
          <w:color w:val="000000" w:themeColor="text1"/>
          <w:shd w:val="clear" w:color="auto" w:fill="FFFFFF"/>
          <w:lang w:val="en-US"/>
        </w:rPr>
        <w:t xml:space="preserve">or </w:t>
      </w:r>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r w:rsidR="00EE6842">
        <w:rPr>
          <w:rFonts w:ascii="Times" w:hAnsi="Times"/>
          <w:color w:val="000000" w:themeColor="text1"/>
          <w:spacing w:val="5"/>
          <w:shd w:val="clear" w:color="auto" w:fill="FFFFFF"/>
        </w:rPr>
        <w:t xml:space="preserve"> wise</w:t>
      </w:r>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31C57DDE" w14:textId="77777777" w:rsidR="00FA6F70" w:rsidRDefault="00FA6F70" w:rsidP="0045432F">
      <w:pPr>
        <w:spacing w:line="360" w:lineRule="auto"/>
        <w:jc w:val="both"/>
        <w:rPr>
          <w:rFonts w:ascii="Times" w:hAnsi="Times"/>
          <w:b/>
          <w:bCs/>
          <w:color w:val="000000" w:themeColor="text1"/>
          <w:spacing w:val="5"/>
          <w:shd w:val="clear" w:color="auto" w:fill="FFFFFF"/>
        </w:rPr>
        <w:sectPr w:rsidR="00FA6F70" w:rsidSect="00B96FD4">
          <w:pgSz w:w="11906" w:h="16838"/>
          <w:pgMar w:top="1440" w:right="1440" w:bottom="1440" w:left="1440" w:header="0" w:footer="340" w:gutter="0"/>
          <w:cols w:space="708"/>
          <w:docGrid w:linePitch="360"/>
        </w:sectPr>
      </w:pPr>
    </w:p>
    <w:p w14:paraId="10CB5D3C" w14:textId="17342313"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0FDFC51" w14:textId="78EFF55A" w:rsidR="0045432F" w:rsidRDefault="0045432F" w:rsidP="00DF6E07">
      <w:pPr>
        <w:spacing w:line="360" w:lineRule="auto"/>
        <w:jc w:val="both"/>
        <w:rPr>
          <w:rFonts w:ascii="Times" w:hAnsi="Times"/>
          <w:color w:val="000000" w:themeColor="text1"/>
          <w:lang w:val="en-US"/>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w:t>
      </w:r>
      <w:r w:rsidRPr="002E48C9">
        <w:rPr>
          <w:rFonts w:ascii="Times" w:hAnsi="Times"/>
          <w:color w:val="000000" w:themeColor="text1"/>
          <w:shd w:val="clear" w:color="auto" w:fill="FFFFFF"/>
        </w:rPr>
        <w:lastRenderedPageBreak/>
        <w:t xml:space="preserve">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28A478A8" w:rsidR="0045432F" w:rsidRPr="00B031AA" w:rsidRDefault="00EE6842" w:rsidP="0045432F">
      <w:pPr>
        <w:spacing w:line="360" w:lineRule="auto"/>
        <w:jc w:val="both"/>
        <w:rPr>
          <w:color w:val="000000" w:themeColor="text1"/>
          <w:shd w:val="clear" w:color="auto" w:fill="FFFFFF"/>
        </w:rPr>
      </w:pPr>
      <w:proofErr w:type="spellStart"/>
      <w:r>
        <w:rPr>
          <w:color w:val="000000" w:themeColor="text1"/>
          <w:shd w:val="clear" w:color="auto" w:fill="FFFFFF"/>
        </w:rPr>
        <w:t>Keras</w:t>
      </w:r>
      <w:proofErr w:type="spellEnd"/>
      <w:r>
        <w:rPr>
          <w:color w:val="000000" w:themeColor="text1"/>
          <w:shd w:val="clear" w:color="auto" w:fill="FFFFFF"/>
        </w:rPr>
        <w:t xml:space="preserve"> is</w:t>
      </w:r>
      <w:r w:rsidRPr="00B031AA">
        <w:rPr>
          <w:color w:val="000000" w:themeColor="text1"/>
          <w:shd w:val="clear" w:color="auto" w:fill="FFFFFF"/>
        </w:rPr>
        <w:t xml:space="preserve"> </w:t>
      </w:r>
      <w:r w:rsidR="0045432F"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007A712A" w14:textId="77777777" w:rsidR="00FA6F70" w:rsidRDefault="00FA6F70" w:rsidP="0045432F">
      <w:pPr>
        <w:spacing w:line="360" w:lineRule="auto"/>
        <w:jc w:val="both"/>
        <w:rPr>
          <w:rStyle w:val="HTMLCode"/>
          <w:rFonts w:ascii="Times New Roman" w:hAnsi="Times New Roman" w:cs="Times New Roman"/>
          <w:b/>
          <w:bCs/>
          <w:color w:val="000000" w:themeColor="text1"/>
          <w:sz w:val="24"/>
          <w:szCs w:val="24"/>
          <w:shd w:val="clear" w:color="auto" w:fill="FFFFFF"/>
        </w:rPr>
        <w:sectPr w:rsidR="00FA6F70" w:rsidSect="00B96FD4">
          <w:pgSz w:w="11906" w:h="16838"/>
          <w:pgMar w:top="1440" w:right="1440" w:bottom="1440" w:left="1440" w:header="0" w:footer="340" w:gutter="0"/>
          <w:cols w:space="708"/>
          <w:docGrid w:linePitch="360"/>
        </w:sect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lastRenderedPageBreak/>
        <w:t>Sequential</w:t>
      </w:r>
      <w:r w:rsidRPr="002F2F0E">
        <w:rPr>
          <w:b/>
          <w:bCs/>
          <w:color w:val="000000" w:themeColor="text1"/>
          <w:shd w:val="clear" w:color="auto" w:fill="FFFFFF"/>
        </w:rPr>
        <w:t> Model</w:t>
      </w:r>
    </w:p>
    <w:p w14:paraId="307F52D1" w14:textId="754A1FFB"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r w:rsidR="00EE6842">
        <w:rPr>
          <w:color w:val="202124"/>
          <w:shd w:val="clear" w:color="auto" w:fill="FFFFFF"/>
        </w:rPr>
        <w:t>s</w:t>
      </w:r>
      <w:r w:rsidRPr="00B031AA">
        <w:rPr>
          <w:color w:val="202124"/>
          <w:shd w:val="clear" w:color="auto" w:fill="FFFFFF"/>
        </w:rPr>
        <w:t>equential model is not appropriate when</w:t>
      </w:r>
      <w:r w:rsidR="00EE6842">
        <w:rPr>
          <w:color w:val="202124"/>
          <w:shd w:val="clear" w:color="auto" w:fill="FFFFFF"/>
        </w:rPr>
        <w:t xml:space="preserve"> y</w:t>
      </w:r>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41E020F9" w14:textId="09AC55D8" w:rsidR="0045432F" w:rsidRDefault="0045432F">
      <w:pPr>
        <w:spacing w:line="360" w:lineRule="auto"/>
        <w:jc w:val="both"/>
        <w:rPr>
          <w:shd w:val="clear" w:color="auto" w:fill="FFFFFF"/>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r w:rsidR="00967954">
        <w:rPr>
          <w:rFonts w:ascii="Times" w:hAnsi="Times"/>
          <w:color w:val="000000" w:themeColor="text1"/>
          <w:lang w:val="en-US"/>
        </w:rPr>
        <w:t xml:space="preserve">the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lastRenderedPageBreak/>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2B35E4">
      <w:pPr>
        <w:pStyle w:val="ListParagraph"/>
        <w:numPr>
          <w:ilvl w:val="0"/>
          <w:numId w:val="6"/>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1FA41F26" w14:textId="77777777" w:rsidR="002F00BC" w:rsidRDefault="002F00BC"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lastRenderedPageBreak/>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DA07563"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r>
        <w:rPr>
          <w:rFonts w:ascii="Times" w:hAnsi="Times"/>
          <w:color w:val="000000" w:themeColor="text1"/>
          <w:shd w:val="clear" w:color="auto" w:fill="FFFFFF"/>
        </w:rPr>
        <w:t xml:space="preserve"> terms </w:t>
      </w:r>
      <w:r w:rsidR="00967954">
        <w:rPr>
          <w:rFonts w:ascii="Times" w:hAnsi="Times"/>
          <w:color w:val="000000" w:themeColor="text1"/>
          <w:shd w:val="clear" w:color="auto" w:fill="FFFFFF"/>
        </w:rPr>
        <w:t xml:space="preserve">in the following sub-sections. </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Thus, the output after 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1FC43E5E" w:rsidR="0045432F" w:rsidRPr="00A80DBF" w:rsidRDefault="0045432F" w:rsidP="0045432F">
      <w:pPr>
        <w:spacing w:line="360" w:lineRule="auto"/>
        <w:jc w:val="both"/>
      </w:pPr>
      <w:r w:rsidRPr="00A80DBF">
        <w:rPr>
          <w:color w:val="202124"/>
          <w:shd w:val="clear" w:color="auto" w:fill="FFFFFF"/>
        </w:rPr>
        <w:t>To flatten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64BB876" w:rsidR="0045432F" w:rsidRDefault="0045432F" w:rsidP="0045432F">
      <w:pPr>
        <w:spacing w:line="360" w:lineRule="auto"/>
        <w:jc w:val="both"/>
        <w:rPr>
          <w:rFonts w:ascii="Times" w:hAnsi="Times"/>
          <w:color w:val="000000" w:themeColor="text1"/>
          <w:sz w:val="23"/>
          <w:szCs w:val="23"/>
          <w:shd w:val="clear" w:color="auto" w:fill="FFFFFF"/>
        </w:rPr>
      </w:pPr>
    </w:p>
    <w:p w14:paraId="51F087E5" w14:textId="139A2DF1" w:rsidR="002F00BC" w:rsidRDefault="002F00BC" w:rsidP="0045432F">
      <w:pPr>
        <w:spacing w:line="360" w:lineRule="auto"/>
        <w:jc w:val="both"/>
        <w:rPr>
          <w:rFonts w:ascii="Times" w:hAnsi="Times"/>
          <w:color w:val="000000" w:themeColor="text1"/>
          <w:sz w:val="23"/>
          <w:szCs w:val="23"/>
          <w:shd w:val="clear" w:color="auto" w:fill="FFFFFF"/>
        </w:rPr>
      </w:pPr>
    </w:p>
    <w:p w14:paraId="1CE1308C" w14:textId="061034F8" w:rsidR="002F00BC" w:rsidRDefault="002F00BC" w:rsidP="0045432F">
      <w:pPr>
        <w:spacing w:line="360" w:lineRule="auto"/>
        <w:jc w:val="both"/>
        <w:rPr>
          <w:rFonts w:ascii="Times" w:hAnsi="Times"/>
          <w:color w:val="000000" w:themeColor="text1"/>
          <w:sz w:val="23"/>
          <w:szCs w:val="23"/>
          <w:shd w:val="clear" w:color="auto" w:fill="FFFFFF"/>
        </w:rPr>
      </w:pPr>
    </w:p>
    <w:p w14:paraId="36CCB3DC" w14:textId="77777777" w:rsidR="002F00BC" w:rsidRDefault="002F00BC"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lastRenderedPageBreak/>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56459DF8" w14:textId="77777777" w:rsidR="00B96FD4" w:rsidRDefault="00B96FD4" w:rsidP="0045432F">
      <w:pPr>
        <w:spacing w:line="360" w:lineRule="auto"/>
        <w:rPr>
          <w:rFonts w:ascii="Times" w:hAnsi="Times"/>
          <w:b/>
          <w:bCs/>
          <w:color w:val="000000" w:themeColor="text1"/>
          <w:lang w:val="en-US"/>
        </w:rPr>
      </w:pPr>
    </w:p>
    <w:p w14:paraId="311673B1" w14:textId="77777777" w:rsidR="00B96FD4" w:rsidRDefault="00B96FD4" w:rsidP="0045432F">
      <w:pPr>
        <w:spacing w:line="360" w:lineRule="auto"/>
        <w:rPr>
          <w:rFonts w:ascii="Times" w:hAnsi="Times"/>
          <w:b/>
          <w:bCs/>
          <w:color w:val="000000" w:themeColor="text1"/>
          <w:lang w:val="en-US"/>
        </w:rPr>
      </w:pPr>
    </w:p>
    <w:p w14:paraId="4AB9390B" w14:textId="47CA25BC"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 xml:space="preserve"> (Recurrent Neural Network</w:t>
      </w:r>
      <w:r w:rsidR="00967954">
        <w:rPr>
          <w:rFonts w:ascii="Times" w:hAnsi="Times"/>
          <w:color w:val="000000" w:themeColor="text1"/>
          <w:sz w:val="23"/>
          <w:szCs w:val="23"/>
          <w:shd w:val="clear" w:color="auto" w:fill="FFFFFF"/>
          <w:lang w:val="en-US"/>
        </w:rPr>
        <w:t>s</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4699691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00967954">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r w:rsidR="00967954">
        <w:rPr>
          <w:rFonts w:ascii="Times" w:hAnsi="Times"/>
          <w:color w:val="000000" w:themeColor="text1"/>
        </w:rPr>
        <w:t xml:space="preserve">the </w:t>
      </w:r>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59376D29" w14:textId="7157A4DF" w:rsidR="002F00BC" w:rsidRPr="009B4C90" w:rsidRDefault="0045432F" w:rsidP="009B4C90">
      <w:pPr>
        <w:numPr>
          <w:ilvl w:val="0"/>
          <w:numId w:val="4"/>
        </w:numPr>
        <w:shd w:val="clear" w:color="auto" w:fill="FFFFFF"/>
        <w:spacing w:before="100" w:beforeAutospacing="1" w:after="100" w:afterAutospacing="1" w:line="360" w:lineRule="auto"/>
        <w:jc w:val="both"/>
        <w:rPr>
          <w:rFonts w:ascii="Times" w:hAnsi="Times"/>
          <w:color w:val="000000" w:themeColor="text1"/>
        </w:rPr>
        <w:sectPr w:rsidR="002F00BC" w:rsidRPr="009B4C90" w:rsidSect="00B96FD4">
          <w:pgSz w:w="11906" w:h="16838"/>
          <w:pgMar w:top="1440" w:right="1440" w:bottom="1440" w:left="1440" w:header="0" w:footer="340" w:gutter="0"/>
          <w:cols w:space="708"/>
          <w:docGrid w:linePitch="360"/>
        </w:sectPr>
      </w:pPr>
      <w:r w:rsidRPr="00A96F1D">
        <w:rPr>
          <w:rFonts w:ascii="Times" w:hAnsi="Times"/>
          <w:color w:val="000000" w:themeColor="text1"/>
        </w:rPr>
        <w:t xml:space="preserve">MA term is used to define </w:t>
      </w:r>
      <w:r w:rsidR="00967954">
        <w:rPr>
          <w:rFonts w:ascii="Times" w:hAnsi="Times"/>
          <w:color w:val="000000" w:themeColor="text1"/>
        </w:rPr>
        <w:t xml:space="preserve">the </w:t>
      </w:r>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represents the MA term.</w:t>
      </w:r>
      <w:r w:rsidR="002F00BC">
        <w:rPr>
          <w:rFonts w:ascii="Times" w:hAnsi="Times"/>
          <w:color w:val="000000" w:themeColor="text1"/>
        </w:rPr>
        <w:tab/>
      </w:r>
      <w:r w:rsidRPr="00A96F1D">
        <w:rPr>
          <w:rFonts w:ascii="Times" w:hAnsi="Times"/>
          <w:color w:val="000000" w:themeColor="text1"/>
        </w:rPr>
        <w:t xml:space="preserve"> </w:t>
      </w:r>
      <w:r w:rsidR="002F00BC">
        <w:rPr>
          <w:rFonts w:ascii="Times" w:hAnsi="Times"/>
          <w:color w:val="000000" w:themeColor="text1"/>
        </w:rPr>
        <w:br/>
      </w:r>
    </w:p>
    <w:p w14:paraId="4A775CD7" w14:textId="0425B9C9" w:rsidR="0045432F" w:rsidRPr="009E25D9"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r w:rsidR="00967954">
        <w:rPr>
          <w:rFonts w:ascii="Times" w:hAnsi="Times"/>
          <w:color w:val="000000" w:themeColor="text1"/>
          <w:shd w:val="clear" w:color="auto" w:fill="FFFFFF"/>
          <w:lang w:val="en-US"/>
        </w:rPr>
        <w:t>, but b</w:t>
      </w:r>
      <w:r>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032E2948"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00967954">
        <w:rPr>
          <w:color w:val="000000" w:themeColor="text1"/>
        </w:rPr>
        <w:t>c</w:t>
      </w:r>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00967954">
        <w:rPr>
          <w:color w:val="000000" w:themeColor="text1"/>
          <w:shd w:val="clear" w:color="auto" w:fill="FDFDFD"/>
        </w:rPr>
        <w:t xml:space="preserve">and </w:t>
      </w:r>
      <w:r w:rsidR="00967954">
        <w:rPr>
          <w:color w:val="000000" w:themeColor="text1"/>
        </w:rPr>
        <w:t>t</w:t>
      </w:r>
      <w:r w:rsidRPr="00626226">
        <w:rPr>
          <w:color w:val="000000" w:themeColor="text1"/>
        </w:rPr>
        <w:t>ime series utilities, such as differencing and inverse differencing</w:t>
      </w:r>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1CF25B97" w:rsidR="0045432F" w:rsidRDefault="00967954" w:rsidP="0045432F">
      <w:pPr>
        <w:spacing w:line="360" w:lineRule="auto"/>
        <w:jc w:val="both"/>
        <w:rPr>
          <w:color w:val="202124"/>
          <w:shd w:val="clear" w:color="auto" w:fill="FFFFFF"/>
        </w:rPr>
      </w:pPr>
      <w:r>
        <w:rPr>
          <w:color w:val="202124"/>
          <w:shd w:val="clear" w:color="auto" w:fill="FFFFFF"/>
        </w:rPr>
        <w:t xml:space="preserve">The </w:t>
      </w:r>
      <w:r w:rsidR="0045432F" w:rsidRPr="00121FEC">
        <w:rPr>
          <w:color w:val="202124"/>
          <w:shd w:val="clear" w:color="auto" w:fill="FFFFFF"/>
        </w:rPr>
        <w:t xml:space="preserve">Augmented Dickey Fuller test is a common statistical test used to test whether a given </w:t>
      </w:r>
      <w:r>
        <w:rPr>
          <w:color w:val="202124"/>
          <w:shd w:val="clear" w:color="auto" w:fill="FFFFFF"/>
        </w:rPr>
        <w:t>t</w:t>
      </w:r>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1ECA7745" w14:textId="18B07EAF" w:rsidR="0045432F" w:rsidRPr="00121FEC"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584E4970" w14:textId="77777777" w:rsidR="0045432F" w:rsidRDefault="0045432F" w:rsidP="0045432F"/>
    <w:p w14:paraId="4551CB7F" w14:textId="2DFCFDA8" w:rsidR="002851C9" w:rsidRDefault="0045432F" w:rsidP="009B4C90">
      <w:pPr>
        <w:spacing w:line="360" w:lineRule="auto"/>
        <w:jc w:val="both"/>
        <w:rPr>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2B35E4">
      <w:pPr>
        <w:numPr>
          <w:ilvl w:val="0"/>
          <w:numId w:val="5"/>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7A3BF636" w14:textId="74EABE00"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r w:rsidR="00EC10DE">
        <w:rPr>
          <w:rFonts w:ascii="Times" w:hAnsi="Times"/>
          <w:color w:val="000000" w:themeColor="text1"/>
          <w:lang w:val="en-US"/>
        </w:rPr>
        <w:t xml:space="preserve">we </w:t>
      </w:r>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69617285" w14:textId="77777777" w:rsidR="0045432F" w:rsidRDefault="0045432F" w:rsidP="0045432F">
      <w:pPr>
        <w:spacing w:line="360" w:lineRule="auto"/>
        <w:jc w:val="both"/>
        <w:rPr>
          <w:rFonts w:ascii="Times" w:hAnsi="Times"/>
          <w:color w:val="000000" w:themeColor="text1"/>
          <w:lang w:val="en-US"/>
        </w:rPr>
      </w:pPr>
    </w:p>
    <w:p w14:paraId="5C59E1D2" w14:textId="1EA1AEDA" w:rsidR="00565895" w:rsidRDefault="0045432F" w:rsidP="0096032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lang w:val="en-US"/>
        </w:rPr>
        <w:t>Here is given the steps to find the uncertainties using the machine learning models:</w:t>
      </w: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65A41FB0"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06F4191" w14:textId="77777777" w:rsidR="002F00BC" w:rsidRDefault="002F00BC" w:rsidP="0045432F">
      <w:pPr>
        <w:spacing w:line="360" w:lineRule="auto"/>
        <w:rPr>
          <w:rFonts w:ascii="Times" w:hAnsi="Times"/>
          <w:b/>
          <w:bCs/>
          <w:color w:val="000000" w:themeColor="text1"/>
          <w:lang w:val="en-US"/>
        </w:rPr>
        <w:sectPr w:rsidR="002F00BC" w:rsidSect="00B96FD4">
          <w:pgSz w:w="11906" w:h="16838"/>
          <w:pgMar w:top="1440" w:right="1440" w:bottom="1440" w:left="1440" w:header="0" w:footer="340" w:gutter="0"/>
          <w:cols w:space="708"/>
          <w:docGrid w:linePitch="360"/>
        </w:sectPr>
      </w:pPr>
    </w:p>
    <w:p w14:paraId="29BAE84C" w14:textId="141AC4C5"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1BFF7989" w14:textId="5D9BDDF6" w:rsidR="00565895"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r w:rsidR="00EC10DE">
        <w:rPr>
          <w:rFonts w:ascii="Times" w:hAnsi="Times"/>
          <w:color w:val="000000" w:themeColor="text1"/>
          <w:lang w:val="en-US"/>
        </w:rPr>
        <w:t>independent of the</w:t>
      </w:r>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3543DA07" w:rsidR="0045432F" w:rsidRPr="00565895" w:rsidRDefault="0045432F" w:rsidP="002B35E4">
      <w:pPr>
        <w:pStyle w:val="ListParagraph"/>
        <w:numPr>
          <w:ilvl w:val="0"/>
          <w:numId w:val="33"/>
        </w:numPr>
        <w:shd w:val="clear" w:color="auto" w:fill="FFFFFF"/>
        <w:spacing w:line="360" w:lineRule="auto"/>
        <w:rPr>
          <w:color w:val="000000" w:themeColor="text1"/>
        </w:rPr>
      </w:pPr>
      <w:r w:rsidRPr="00565895">
        <w:rPr>
          <w:color w:val="000000" w:themeColor="text1"/>
        </w:rPr>
        <w:t xml:space="preserve">Repeat step 2 and 3 for all countries and store </w:t>
      </w:r>
      <w:r w:rsidR="00EC10DE">
        <w:rPr>
          <w:color w:val="000000" w:themeColor="text1"/>
        </w:rPr>
        <w:t xml:space="preserve">them </w:t>
      </w:r>
      <w:r w:rsidRPr="00565895">
        <w:rPr>
          <w:color w:val="000000" w:themeColor="text1"/>
        </w:rPr>
        <w:t xml:space="preserve">in an array named: </w:t>
      </w:r>
      <w:proofErr w:type="spellStart"/>
      <w:r w:rsidRPr="00565895">
        <w:rPr>
          <w:color w:val="000000" w:themeColor="text1"/>
        </w:rPr>
        <w:t>all_countries_avg_uncertainties</w:t>
      </w:r>
      <w:proofErr w:type="spellEnd"/>
    </w:p>
    <w:p w14:paraId="42B41877"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total uncertainty (</w:t>
      </w:r>
      <w:proofErr w:type="spellStart"/>
      <w:r w:rsidRPr="00565895">
        <w:rPr>
          <w:color w:val="000000" w:themeColor="text1"/>
        </w:rPr>
        <w:t>county_total_uncertainties</w:t>
      </w:r>
      <w:proofErr w:type="spellEnd"/>
      <w:r w:rsidRPr="00565895">
        <w:rPr>
          <w:color w:val="000000" w:themeColor="text1"/>
        </w:rPr>
        <w:t>) of a country.</w:t>
      </w:r>
    </w:p>
    <w:p w14:paraId="121B7888"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average uncertainties of a country as follows:</w:t>
      </w:r>
    </w:p>
    <w:p w14:paraId="42EBB114" w14:textId="77777777" w:rsidR="0045432F" w:rsidRPr="00DF6E07" w:rsidRDefault="0045432F" w:rsidP="00DF6E07">
      <w:pPr>
        <w:shd w:val="clear" w:color="auto" w:fill="FFFFFF"/>
        <w:spacing w:line="360" w:lineRule="auto"/>
        <w:ind w:left="714"/>
        <w:rPr>
          <w:color w:val="000000" w:themeColor="text1"/>
        </w:rPr>
      </w:pPr>
      <w:proofErr w:type="spellStart"/>
      <w:r w:rsidRPr="00DF6E07">
        <w:rPr>
          <w:color w:val="000000" w:themeColor="text1"/>
        </w:rPr>
        <w:t>country_avg_uncertainty</w:t>
      </w:r>
      <w:proofErr w:type="spellEnd"/>
      <w:r w:rsidRPr="00DF6E07">
        <w:rPr>
          <w:color w:val="000000" w:themeColor="text1"/>
        </w:rPr>
        <w:t xml:space="preserve"> = </w:t>
      </w:r>
      <w:proofErr w:type="spellStart"/>
      <w:r w:rsidRPr="00DF6E07">
        <w:rPr>
          <w:color w:val="000000" w:themeColor="text1"/>
        </w:rPr>
        <w:t>county_total_uncertainties</w:t>
      </w:r>
      <w:proofErr w:type="spellEnd"/>
      <w:r w:rsidRPr="00DF6E07">
        <w:rPr>
          <w:color w:val="000000" w:themeColor="text1"/>
        </w:rPr>
        <w:t>/</w:t>
      </w:r>
      <w:proofErr w:type="spellStart"/>
      <w:r w:rsidRPr="00DF6E07">
        <w:rPr>
          <w:color w:val="000000" w:themeColor="text1"/>
        </w:rPr>
        <w:t>number_of_days</w:t>
      </w:r>
      <w:proofErr w:type="spellEnd"/>
    </w:p>
    <w:p w14:paraId="66F52487" w14:textId="01079B0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Find maximum average uncertainty from all countries</w:t>
      </w:r>
      <w:r w:rsidR="00EC10DE">
        <w:rPr>
          <w:color w:val="000000" w:themeColor="text1"/>
        </w:rPr>
        <w:t>:</w:t>
      </w:r>
      <w:r w:rsidRPr="00565895">
        <w:rPr>
          <w:color w:val="000000" w:themeColor="text1"/>
        </w:rPr>
        <w:br/>
      </w:r>
      <w:proofErr w:type="spellStart"/>
      <w:r w:rsidRPr="00565895">
        <w:rPr>
          <w:color w:val="000000" w:themeColor="text1"/>
        </w:rPr>
        <w:t>max_uncertainty</w:t>
      </w:r>
      <w:proofErr w:type="spellEnd"/>
      <w:r w:rsidRPr="00565895">
        <w:rPr>
          <w:color w:val="000000" w:themeColor="text1"/>
        </w:rPr>
        <w:t xml:space="preserve"> = </w:t>
      </w:r>
      <w:proofErr w:type="spellStart"/>
      <w:r w:rsidRPr="00565895">
        <w:rPr>
          <w:color w:val="000000" w:themeColor="text1"/>
        </w:rPr>
        <w:t>find_max_uncertainty</w:t>
      </w:r>
      <w:proofErr w:type="spellEnd"/>
      <w:r w:rsidRPr="00565895">
        <w:rPr>
          <w:color w:val="000000" w:themeColor="text1"/>
        </w:rPr>
        <w:t>(</w:t>
      </w:r>
      <w:proofErr w:type="spellStart"/>
      <w:r w:rsidRPr="00565895">
        <w:rPr>
          <w:color w:val="000000" w:themeColor="text1"/>
        </w:rPr>
        <w:t>all_countries_avg_uncertainties</w:t>
      </w:r>
      <w:proofErr w:type="spellEnd"/>
      <w:r w:rsidRPr="00565895">
        <w:rPr>
          <w:color w:val="000000" w:themeColor="text1"/>
        </w:rPr>
        <w:t>)</w:t>
      </w:r>
    </w:p>
    <w:p w14:paraId="12CFB75F" w14:textId="2C488900" w:rsidR="0045432F" w:rsidRDefault="0045432F"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r w:rsidR="00335E37" w:rsidRPr="00335E37">
        <w:rPr>
          <w:color w:val="000000" w:themeColor="text1"/>
        </w:rPr>
        <w:t>_normal</w:t>
      </w:r>
      <w:proofErr w:type="spellEnd"/>
      <w:r w:rsidRPr="00335E37">
        <w:rPr>
          <w:color w:val="000000" w:themeColor="text1"/>
        </w:rPr>
        <w:t xml:space="preserve"> = </w:t>
      </w:r>
      <w:proofErr w:type="spellStart"/>
      <w:r w:rsidRPr="00335E37">
        <w:rPr>
          <w:color w:val="000000" w:themeColor="text1"/>
        </w:rPr>
        <w:t>country_avg_uncertainty</w:t>
      </w:r>
      <w:proofErr w:type="spellEnd"/>
      <w:r w:rsidRPr="00335E37">
        <w:rPr>
          <w:color w:val="000000" w:themeColor="text1"/>
        </w:rPr>
        <w:t xml:space="preserve"> / </w:t>
      </w:r>
      <w:proofErr w:type="spellStart"/>
      <w:r w:rsidRPr="00335E37">
        <w:rPr>
          <w:color w:val="000000" w:themeColor="text1"/>
        </w:rPr>
        <w:t>max_uncertainty</w:t>
      </w:r>
      <w:proofErr w:type="spellEnd"/>
    </w:p>
    <w:p w14:paraId="75BC9C4A" w14:textId="176F8C29" w:rsidR="00FF4F55" w:rsidRPr="009965DC" w:rsidRDefault="00FF4F55"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scaling_factor = 9</w:t>
      </w:r>
    </w:p>
    <w:p w14:paraId="427968BA" w14:textId="12B6FF08" w:rsidR="00335E37" w:rsidRPr="00335E37" w:rsidRDefault="00335E37"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proofErr w:type="spellEnd"/>
      <w:r w:rsidRPr="00335E37">
        <w:rPr>
          <w:color w:val="000000" w:themeColor="text1"/>
        </w:rPr>
        <w:t xml:space="preserve"> = </w:t>
      </w:r>
      <w:proofErr w:type="spellStart"/>
      <w:r w:rsidRPr="00335E37">
        <w:rPr>
          <w:color w:val="000000" w:themeColor="text1"/>
        </w:rPr>
        <w:t>country_uncertainty_normal</w:t>
      </w:r>
      <w:proofErr w:type="spellEnd"/>
      <w:r w:rsidRPr="00335E37">
        <w:rPr>
          <w:color w:val="000000" w:themeColor="text1"/>
        </w:rPr>
        <w:t xml:space="preserve"> * scaling_factor</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358C92FC" w:rsidR="0045432F" w:rsidRPr="00F70CAB" w:rsidRDefault="0045432F" w:rsidP="009965DC">
      <w:pPr>
        <w:spacing w:line="360" w:lineRule="auto"/>
        <w:jc w:val="both"/>
        <w:rPr>
          <w:rFonts w:ascii="Times" w:hAnsi="Times"/>
          <w:color w:val="000000" w:themeColor="text1"/>
          <w:lang w:val="en-US"/>
        </w:rPr>
      </w:pPr>
      <w:r w:rsidRPr="00F70CAB">
        <w:rPr>
          <w:rFonts w:ascii="Times" w:hAnsi="Times"/>
          <w:color w:val="000000" w:themeColor="text1"/>
          <w:lang w:val="en-US"/>
        </w:rPr>
        <w:t>From the algorithm</w:t>
      </w:r>
      <w:r w:rsidR="00DF6E07" w:rsidRPr="00F70CAB">
        <w:rPr>
          <w:rFonts w:ascii="Times" w:hAnsi="Times"/>
          <w:color w:val="000000" w:themeColor="text1"/>
          <w:lang w:val="en-US"/>
        </w:rPr>
        <w:t>,</w:t>
      </w:r>
      <w:r w:rsidRPr="00F70CAB">
        <w:rPr>
          <w:rFonts w:ascii="Times" w:hAnsi="Times"/>
          <w:color w:val="000000" w:themeColor="text1"/>
          <w:lang w:val="en-US"/>
        </w:rPr>
        <w:t xml:space="preserve"> we see </w:t>
      </w:r>
      <w:r w:rsidR="00335E37" w:rsidRPr="00F70CAB">
        <w:rPr>
          <w:rFonts w:ascii="Times" w:hAnsi="Times"/>
          <w:color w:val="000000" w:themeColor="text1"/>
          <w:lang w:val="en-US"/>
        </w:rPr>
        <w:t xml:space="preserve">all steps are </w:t>
      </w:r>
      <w:r w:rsidR="004856D6" w:rsidRPr="00F70CAB">
        <w:rPr>
          <w:rFonts w:ascii="Times" w:hAnsi="Times"/>
          <w:color w:val="000000" w:themeColor="text1"/>
          <w:lang w:val="en-US"/>
        </w:rPr>
        <w:t>self-descriptive</w:t>
      </w:r>
      <w:r w:rsidR="00335E37" w:rsidRPr="00F70CAB">
        <w:rPr>
          <w:rFonts w:ascii="Times" w:hAnsi="Times"/>
          <w:color w:val="000000" w:themeColor="text1"/>
          <w:lang w:val="en-US"/>
        </w:rPr>
        <w:t xml:space="preserve">. </w:t>
      </w:r>
      <w:r w:rsidR="00FF4F55" w:rsidRPr="00F70CAB">
        <w:rPr>
          <w:rFonts w:ascii="Times" w:hAnsi="Times"/>
          <w:color w:val="000000" w:themeColor="text1"/>
          <w:lang w:val="en-US"/>
        </w:rPr>
        <w:t>Up to step</w:t>
      </w:r>
      <w:r w:rsidR="004856D6" w:rsidRPr="00F70CAB">
        <w:rPr>
          <w:rFonts w:ascii="Times" w:hAnsi="Times"/>
          <w:color w:val="000000" w:themeColor="text1"/>
          <w:lang w:val="en-US"/>
        </w:rPr>
        <w:t xml:space="preserve"> </w:t>
      </w:r>
      <w:r w:rsidR="00FF4F55" w:rsidRPr="00F70CAB">
        <w:rPr>
          <w:rFonts w:ascii="Times" w:hAnsi="Times"/>
          <w:color w:val="000000" w:themeColor="text1"/>
          <w:lang w:val="en-US"/>
        </w:rPr>
        <w:t xml:space="preserve">5, we have calculated </w:t>
      </w:r>
      <w:r w:rsidR="003D3F33" w:rsidRPr="00F70CAB">
        <w:rPr>
          <w:rFonts w:ascii="Times" w:hAnsi="Times"/>
          <w:color w:val="000000" w:themeColor="text1"/>
          <w:lang w:val="en-US"/>
        </w:rPr>
        <w:t xml:space="preserve">the </w:t>
      </w:r>
      <w:r w:rsidR="00FF4F55" w:rsidRPr="00F70CAB">
        <w:rPr>
          <w:rFonts w:ascii="Times" w:hAnsi="Times"/>
          <w:color w:val="000000" w:themeColor="text1"/>
          <w:lang w:val="en-US"/>
        </w:rPr>
        <w:t xml:space="preserve">normalized </w:t>
      </w:r>
      <w:r w:rsidR="004856D6" w:rsidRPr="00F70CAB">
        <w:rPr>
          <w:rFonts w:ascii="Times" w:hAnsi="Times"/>
          <w:color w:val="000000" w:themeColor="text1"/>
          <w:lang w:val="en-US"/>
        </w:rPr>
        <w:t xml:space="preserve">form of </w:t>
      </w:r>
      <w:r w:rsidR="00FF4F55" w:rsidRPr="00F70CAB">
        <w:rPr>
          <w:rFonts w:ascii="Times" w:hAnsi="Times"/>
          <w:color w:val="000000" w:themeColor="text1"/>
          <w:lang w:val="en-US"/>
        </w:rPr>
        <w:t xml:space="preserve">uncertainty for every country, that means uncertainties are below or equal to 1 for all countries. So, </w:t>
      </w:r>
      <w:r w:rsidRPr="00F70CAB">
        <w:rPr>
          <w:rFonts w:ascii="Times" w:hAnsi="Times"/>
          <w:color w:val="000000" w:themeColor="text1"/>
          <w:lang w:val="en-US"/>
        </w:rPr>
        <w:t xml:space="preserve">we have set </w:t>
      </w:r>
      <w:r w:rsidRPr="00F70CAB">
        <w:rPr>
          <w:rFonts w:ascii="Times" w:hAnsi="Times"/>
          <w:i/>
          <w:iCs/>
          <w:color w:val="000000" w:themeColor="text1"/>
          <w:lang w:val="en-US"/>
        </w:rPr>
        <w:t>scaling_factor = 9</w:t>
      </w:r>
      <w:r w:rsidRPr="00F70CAB">
        <w:rPr>
          <w:rFonts w:ascii="Times" w:hAnsi="Times"/>
          <w:color w:val="000000" w:themeColor="text1"/>
          <w:lang w:val="en-US"/>
        </w:rPr>
        <w:t xml:space="preserve"> and multiplied </w:t>
      </w:r>
      <w:r w:rsidR="00DF6E07" w:rsidRPr="00F70CAB">
        <w:rPr>
          <w:rFonts w:ascii="Times" w:hAnsi="Times"/>
          <w:color w:val="000000" w:themeColor="text1"/>
          <w:lang w:val="en-US"/>
        </w:rPr>
        <w:t xml:space="preserve">it </w:t>
      </w:r>
      <w:r w:rsidRPr="00F70CAB">
        <w:rPr>
          <w:rFonts w:ascii="Times" w:hAnsi="Times"/>
          <w:color w:val="000000" w:themeColor="text1"/>
          <w:lang w:val="en-US"/>
        </w:rPr>
        <w:t xml:space="preserve">with the country’s </w:t>
      </w:r>
      <w:r w:rsidR="00335E37" w:rsidRPr="00F70CAB">
        <w:rPr>
          <w:rFonts w:ascii="Times" w:hAnsi="Times"/>
          <w:color w:val="000000" w:themeColor="text1"/>
          <w:lang w:val="en-US"/>
        </w:rPr>
        <w:t>normal uncertainty</w:t>
      </w:r>
      <w:r w:rsidRPr="00F70CAB">
        <w:rPr>
          <w:rFonts w:ascii="Times" w:hAnsi="Times"/>
          <w:color w:val="000000" w:themeColor="text1"/>
          <w:lang w:val="en-US"/>
        </w:rPr>
        <w:t xml:space="preserve"> to display those smaller values in display in terms of pixels. </w:t>
      </w:r>
      <w:r w:rsidR="00FF4F55" w:rsidRPr="00F70CAB">
        <w:rPr>
          <w:rFonts w:ascii="Times" w:hAnsi="Times"/>
          <w:color w:val="000000" w:themeColor="text1"/>
          <w:lang w:val="en-US"/>
        </w:rPr>
        <w:t>For example: the countries that ha</w:t>
      </w:r>
      <w:r w:rsidR="004856D6" w:rsidRPr="00F70CAB">
        <w:rPr>
          <w:rFonts w:ascii="Times" w:hAnsi="Times"/>
          <w:color w:val="000000" w:themeColor="text1"/>
          <w:lang w:val="en-US"/>
        </w:rPr>
        <w:t>ve</w:t>
      </w:r>
      <w:r w:rsidR="00FF4F55" w:rsidRPr="00F70CAB">
        <w:rPr>
          <w:rFonts w:ascii="Times" w:hAnsi="Times"/>
          <w:color w:val="000000" w:themeColor="text1"/>
          <w:lang w:val="en-US"/>
        </w:rPr>
        <w:t xml:space="preserve"> higher uncertainties </w:t>
      </w:r>
      <w:r w:rsidR="009965DC" w:rsidRPr="00F70CAB">
        <w:rPr>
          <w:rFonts w:ascii="Times" w:hAnsi="Times"/>
          <w:color w:val="000000" w:themeColor="text1"/>
          <w:lang w:val="en-US"/>
        </w:rPr>
        <w:t>will be in normal form such as 1, 0.9, 0.8 and after multiplying with scaling_factor those will be 9, 8.1, 6.4 and so on. So, in this way</w:t>
      </w:r>
      <w:r w:rsidR="004856D6" w:rsidRPr="00F70CAB">
        <w:rPr>
          <w:rFonts w:ascii="Times" w:hAnsi="Times"/>
          <w:color w:val="000000" w:themeColor="text1"/>
          <w:lang w:val="en-US"/>
        </w:rPr>
        <w:t>,</w:t>
      </w:r>
      <w:r w:rsidR="009965DC" w:rsidRPr="00F70CAB">
        <w:rPr>
          <w:rFonts w:ascii="Times" w:hAnsi="Times"/>
          <w:color w:val="000000" w:themeColor="text1"/>
          <w:lang w:val="en-US"/>
        </w:rPr>
        <w:t xml:space="preserve"> we could allocate 1 pixel per unit of uncertainty and that helped </w:t>
      </w:r>
      <w:r w:rsidR="004856D6" w:rsidRPr="00F70CAB">
        <w:rPr>
          <w:rFonts w:ascii="Times" w:hAnsi="Times"/>
          <w:color w:val="000000" w:themeColor="text1"/>
          <w:lang w:val="en-US"/>
        </w:rPr>
        <w:t xml:space="preserve">to </w:t>
      </w:r>
      <w:r w:rsidR="009965DC" w:rsidRPr="00F70CAB">
        <w:rPr>
          <w:rFonts w:ascii="Times" w:hAnsi="Times"/>
          <w:color w:val="000000" w:themeColor="text1"/>
          <w:lang w:val="en-US"/>
        </w:rPr>
        <w:t>visualize the default view</w:t>
      </w:r>
      <w:r w:rsidRPr="00F70CAB">
        <w:rPr>
          <w:rFonts w:ascii="Times" w:hAnsi="Times"/>
          <w:color w:val="000000" w:themeColor="text1"/>
          <w:lang w:val="en-US"/>
        </w:rPr>
        <w:t xml:space="preserve"> in </w:t>
      </w:r>
      <w:r w:rsidR="009965DC" w:rsidRPr="00F70CAB">
        <w:rPr>
          <w:rFonts w:ascii="Times" w:hAnsi="Times"/>
          <w:color w:val="000000" w:themeColor="text1"/>
          <w:lang w:val="en-US"/>
        </w:rPr>
        <w:t xml:space="preserve">a </w:t>
      </w:r>
      <w:r w:rsidRPr="00F70CAB">
        <w:rPr>
          <w:rFonts w:ascii="Times" w:hAnsi="Times"/>
          <w:color w:val="000000" w:themeColor="text1"/>
          <w:lang w:val="en-US"/>
        </w:rPr>
        <w:t>human recognizable manner</w:t>
      </w:r>
      <w:r w:rsidR="009965DC" w:rsidRPr="00F70CAB">
        <w:rPr>
          <w:rFonts w:ascii="Times" w:hAnsi="Times"/>
          <w:color w:val="000000" w:themeColor="text1"/>
          <w:lang w:val="en-US"/>
        </w:rPr>
        <w:t xml:space="preserve"> and easily understandable the higher uncertainty countries.</w:t>
      </w:r>
    </w:p>
    <w:p w14:paraId="06450CE6" w14:textId="77777777" w:rsidR="00D57973" w:rsidRDefault="00D57973"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4BD331E0" w14:textId="2411F49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002D3FC9" w14:textId="55F017CC" w:rsidR="0045432F" w:rsidRPr="002E48C9" w:rsidRDefault="0045432F"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lastRenderedPageBreak/>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5568B24B" w14:textId="3BBD9682" w:rsidR="00D57973"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70EDCBD6" w14:textId="77777777" w:rsidR="005573D9" w:rsidRPr="002E48C9" w:rsidRDefault="005573D9"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2166033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241325D3" w14:textId="77777777" w:rsidR="004917E4" w:rsidRDefault="004917E4" w:rsidP="0045432F">
      <w:pPr>
        <w:spacing w:line="360" w:lineRule="auto"/>
        <w:rPr>
          <w:rFonts w:ascii="Times" w:hAnsi="Times"/>
          <w:b/>
          <w:bCs/>
          <w:color w:val="000000" w:themeColor="text1"/>
          <w:lang w:val="en-US"/>
        </w:rPr>
      </w:pPr>
    </w:p>
    <w:p w14:paraId="045E63D5" w14:textId="77777777" w:rsidR="002F00BC" w:rsidRDefault="002F00BC" w:rsidP="0045432F">
      <w:pPr>
        <w:spacing w:line="360" w:lineRule="auto"/>
        <w:rPr>
          <w:rFonts w:ascii="Times" w:hAnsi="Times"/>
          <w:b/>
          <w:bCs/>
          <w:color w:val="000000" w:themeColor="text1"/>
          <w:lang w:val="en-US"/>
        </w:rPr>
        <w:sectPr w:rsidR="002F00BC" w:rsidSect="00B96FD4">
          <w:pgSz w:w="11906" w:h="16838"/>
          <w:pgMar w:top="1440" w:right="1440" w:bottom="1440" w:left="1440" w:header="0" w:footer="340" w:gutter="0"/>
          <w:cols w:space="708"/>
          <w:docGrid w:linePitch="360"/>
        </w:sectPr>
      </w:pPr>
    </w:p>
    <w:p w14:paraId="45237B27" w14:textId="3F9F0E98" w:rsidR="00440E03"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w:t>
      </w:r>
      <w:r w:rsidR="00765B6C">
        <w:rPr>
          <w:rFonts w:ascii="Times" w:hAnsi="Times"/>
          <w:b/>
          <w:bCs/>
          <w:color w:val="000000" w:themeColor="text1"/>
          <w:lang w:val="en-US"/>
        </w:rPr>
        <w:t>3</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3405904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r w:rsidR="00EC10DE">
        <w:rPr>
          <w:rFonts w:ascii="Times" w:hAnsi="Times"/>
          <w:color w:val="000000" w:themeColor="text1"/>
          <w:lang w:val="en-US"/>
        </w:rPr>
        <w:t>will not</w:t>
      </w:r>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r w:rsidR="00EC10DE">
        <w:rPr>
          <w:rFonts w:ascii="Times" w:hAnsi="Times"/>
          <w:color w:val="000000" w:themeColor="text1"/>
          <w:lang w:val="en-US"/>
        </w:rPr>
        <w:t xml:space="preserve"> to later drive our visualizations</w:t>
      </w:r>
      <w:r w:rsidRPr="002E48C9">
        <w:rPr>
          <w:rFonts w:ascii="Times" w:hAnsi="Times"/>
          <w:color w:val="000000" w:themeColor="text1"/>
          <w:lang w:val="en-US"/>
        </w:rPr>
        <w:t>.</w:t>
      </w:r>
    </w:p>
    <w:p w14:paraId="22203317" w14:textId="77777777" w:rsidR="004917E4" w:rsidRDefault="004917E4" w:rsidP="0045432F">
      <w:pPr>
        <w:spacing w:line="360" w:lineRule="auto"/>
        <w:rPr>
          <w:rFonts w:ascii="Times" w:hAnsi="Times"/>
          <w:b/>
          <w:bCs/>
          <w:color w:val="000000" w:themeColor="text1"/>
          <w:lang w:val="en-US"/>
        </w:rPr>
        <w:sectPr w:rsidR="004917E4" w:rsidSect="00B96FD4">
          <w:pgSz w:w="11906" w:h="16838"/>
          <w:pgMar w:top="1440" w:right="1440" w:bottom="1440" w:left="1440" w:header="0" w:footer="340" w:gutter="0"/>
          <w:cols w:space="708"/>
          <w:docGrid w:linePitch="360"/>
        </w:sectPr>
      </w:pPr>
    </w:p>
    <w:p w14:paraId="7A00C016" w14:textId="547D9145"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p>
    <w:p w14:paraId="09D60D66" w14:textId="703ADFDA" w:rsidR="0045432F" w:rsidRDefault="00E2673B"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br/>
      </w:r>
      <w:r w:rsidR="0045432F">
        <w:rPr>
          <w:rFonts w:ascii="Times" w:hAnsi="Times"/>
          <w:b/>
          <w:bCs/>
          <w:color w:val="000000" w:themeColor="text1"/>
          <w:sz w:val="28"/>
          <w:szCs w:val="28"/>
          <w:lang w:val="en-US"/>
        </w:rPr>
        <w:t xml:space="preserve">Visualization </w:t>
      </w:r>
      <w:r w:rsidR="00820EA3">
        <w:rPr>
          <w:rFonts w:ascii="Times" w:hAnsi="Times"/>
          <w:b/>
          <w:bCs/>
          <w:color w:val="000000" w:themeColor="text1"/>
          <w:sz w:val="28"/>
          <w:szCs w:val="28"/>
          <w:lang w:val="en-US"/>
        </w:rPr>
        <w:t>Component Calculations</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0D01B0B4"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r w:rsidR="00891D7B">
        <w:rPr>
          <w:rFonts w:ascii="Times" w:hAnsi="Times"/>
          <w:color w:val="000000" w:themeColor="text1"/>
          <w:lang w:val="en-US"/>
        </w:rPr>
        <w:t xml:space="preserve">the </w:t>
      </w:r>
      <w:r>
        <w:rPr>
          <w:rFonts w:ascii="Times" w:hAnsi="Times"/>
          <w:color w:val="000000" w:themeColor="text1"/>
          <w:lang w:val="en-US"/>
        </w:rPr>
        <w:t xml:space="preserve">visualization domain. We have introduced a novel idea named Chromatic Aberration (CA) </w:t>
      </w:r>
      <w:r w:rsidR="00703BBD">
        <w:rPr>
          <w:rFonts w:ascii="Times" w:hAnsi="Times"/>
          <w:color w:val="000000" w:themeColor="text1"/>
          <w:lang w:val="en-US"/>
        </w:rPr>
        <w:t xml:space="preserve">and </w:t>
      </w:r>
      <w:r w:rsidR="00891D7B">
        <w:rPr>
          <w:rFonts w:ascii="Times" w:hAnsi="Times"/>
          <w:color w:val="000000" w:themeColor="text1"/>
          <w:lang w:val="en-US"/>
        </w:rPr>
        <w:t xml:space="preserve">in chapters 6 and 7 </w:t>
      </w:r>
      <w:r w:rsidR="00703BBD">
        <w:rPr>
          <w:rFonts w:ascii="Times" w:hAnsi="Times"/>
          <w:color w:val="000000" w:themeColor="text1"/>
          <w:lang w:val="en-US"/>
        </w:rPr>
        <w:t xml:space="preserve">we evaluate </w:t>
      </w:r>
      <w:r>
        <w:rPr>
          <w:rFonts w:ascii="Times" w:hAnsi="Times"/>
          <w:color w:val="000000" w:themeColor="text1"/>
          <w:lang w:val="en-US"/>
        </w:rPr>
        <w:t xml:space="preserve">how </w:t>
      </w:r>
      <w:r w:rsidR="00703BBD">
        <w:rPr>
          <w:rFonts w:ascii="Times" w:hAnsi="Times"/>
          <w:color w:val="000000" w:themeColor="text1"/>
          <w:lang w:val="en-US"/>
        </w:rPr>
        <w:t xml:space="preserve">well </w:t>
      </w:r>
      <w:r>
        <w:rPr>
          <w:rFonts w:ascii="Times" w:hAnsi="Times"/>
          <w:color w:val="000000" w:themeColor="text1"/>
          <w:lang w:val="en-US"/>
        </w:rPr>
        <w:t xml:space="preserve">it works compared to other existing approaches such as </w:t>
      </w:r>
      <w:proofErr w:type="spellStart"/>
      <w:r w:rsidRPr="002650E8">
        <w:rPr>
          <w:rFonts w:ascii="Times" w:hAnsi="Times"/>
          <w:color w:val="000000" w:themeColor="text1"/>
        </w:rPr>
        <w:t>Correll</w:t>
      </w:r>
      <w:proofErr w:type="spellEnd"/>
      <w:r w:rsidR="00A2046E">
        <w:rPr>
          <w:rFonts w:ascii="Times" w:hAnsi="Times"/>
          <w:color w:val="000000" w:themeColor="text1"/>
        </w:rPr>
        <w:t xml:space="preserve"> et al.</w:t>
      </w:r>
      <w:r>
        <w:rPr>
          <w:rFonts w:ascii="Times" w:hAnsi="Times"/>
          <w:color w:val="000000" w:themeColor="text1"/>
          <w:lang w:val="en-US"/>
        </w:rPr>
        <w:t xml:space="preserve"> [35]. </w:t>
      </w:r>
      <w:r w:rsidR="00A2046E">
        <w:rPr>
          <w:rFonts w:ascii="Times" w:hAnsi="Times"/>
          <w:color w:val="000000" w:themeColor="text1"/>
          <w:lang w:val="en-US"/>
        </w:rPr>
        <w:t xml:space="preserve">For </w:t>
      </w:r>
      <w:r>
        <w:rPr>
          <w:rFonts w:ascii="Times" w:hAnsi="Times"/>
          <w:color w:val="000000" w:themeColor="text1"/>
          <w:lang w:val="en-US"/>
        </w:rPr>
        <w:t xml:space="preserve">this </w:t>
      </w:r>
      <w:r w:rsidR="00891D7B">
        <w:rPr>
          <w:rFonts w:ascii="Times" w:hAnsi="Times"/>
          <w:color w:val="000000" w:themeColor="text1"/>
          <w:lang w:val="en-US"/>
        </w:rPr>
        <w:t xml:space="preserve">eventual </w:t>
      </w:r>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109640A5" w14:textId="65636A12" w:rsidR="00440281" w:rsidRPr="00D04E9C" w:rsidRDefault="00891D7B" w:rsidP="0045432F">
      <w:pPr>
        <w:spacing w:line="360" w:lineRule="auto"/>
        <w:jc w:val="both"/>
        <w:rPr>
          <w:rFonts w:ascii="Times" w:hAnsi="Times"/>
          <w:color w:val="000000" w:themeColor="text1"/>
        </w:rPr>
      </w:pPr>
      <w:r>
        <w:rPr>
          <w:rFonts w:ascii="Times" w:hAnsi="Times"/>
          <w:color w:val="000000" w:themeColor="text1"/>
        </w:rPr>
        <w:t>W</w:t>
      </w:r>
      <w:r w:rsidR="0045432F" w:rsidRPr="00D04E9C">
        <w:rPr>
          <w:rFonts w:ascii="Times" w:hAnsi="Times"/>
          <w:color w:val="000000" w:themeColor="text1"/>
        </w:rPr>
        <w:t>e hav</w:t>
      </w:r>
      <w:r>
        <w:rPr>
          <w:rFonts w:ascii="Times" w:hAnsi="Times"/>
          <w:color w:val="000000" w:themeColor="text1"/>
        </w:rPr>
        <w:t>e</w:t>
      </w:r>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r>
        <w:rPr>
          <w:rFonts w:ascii="Times" w:hAnsi="Times"/>
          <w:color w:val="000000" w:themeColor="text1"/>
        </w:rPr>
        <w:t>with separated</w:t>
      </w:r>
      <w:r w:rsidRPr="00D04E9C">
        <w:rPr>
          <w:rFonts w:ascii="Times" w:hAnsi="Times"/>
          <w:color w:val="000000" w:themeColor="text1"/>
        </w:rPr>
        <w:t xml:space="preserve"> </w:t>
      </w:r>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0715ACC8" w14:textId="31E93365" w:rsidR="0045432F" w:rsidRDefault="0045432F" w:rsidP="00DF6E07">
      <w:pPr>
        <w:spacing w:line="360" w:lineRule="auto"/>
        <w:jc w:val="center"/>
        <w:rPr>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6592323F" w14:textId="54F0A816"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00891D7B">
        <w:rPr>
          <w:rFonts w:ascii="Times" w:hAnsi="Times"/>
          <w:color w:val="000000" w:themeColor="text1"/>
          <w:lang w:val="en-US"/>
        </w:rPr>
        <w:t>,</w:t>
      </w:r>
      <w:r w:rsidRPr="002E48C9">
        <w:rPr>
          <w:rFonts w:ascii="Times" w:hAnsi="Times"/>
          <w:color w:val="000000" w:themeColor="text1"/>
          <w:lang w:val="en-US"/>
        </w:rPr>
        <w:t xml:space="preserve"> </w:t>
      </w:r>
      <w:r w:rsidR="00891D7B">
        <w:rPr>
          <w:rFonts w:ascii="Times" w:hAnsi="Times"/>
          <w:color w:val="000000" w:themeColor="text1"/>
          <w:lang w:val="en-US"/>
        </w:rPr>
        <w:t>t</w:t>
      </w:r>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00891D7B">
        <w:rPr>
          <w:rFonts w:ascii="Times" w:hAnsi="Times"/>
          <w:color w:val="000000" w:themeColor="text1"/>
          <w:lang w:val="en-US"/>
        </w:rPr>
        <w:t>:</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2F6D482B"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Set the</w:t>
      </w:r>
      <w:r w:rsidR="0045432F" w:rsidRPr="00EB6821">
        <w:rPr>
          <w:rFonts w:ascii="Times" w:hAnsi="Times"/>
          <w:color w:val="000000" w:themeColor="text1"/>
        </w:rPr>
        <w:t xml:space="preserve"> </w:t>
      </w:r>
      <w:r w:rsidR="0045432F">
        <w:rPr>
          <w:rFonts w:ascii="Times" w:hAnsi="Times"/>
          <w:color w:val="000000" w:themeColor="text1"/>
        </w:rPr>
        <w:t xml:space="preserve">standalone </w:t>
      </w:r>
      <w:proofErr w:type="spellStart"/>
      <w:r w:rsidR="0045432F" w:rsidRPr="00EB6821">
        <w:rPr>
          <w:rFonts w:ascii="Times" w:hAnsi="Times"/>
          <w:color w:val="000000" w:themeColor="text1"/>
        </w:rPr>
        <w:t>css</w:t>
      </w:r>
      <w:proofErr w:type="spellEnd"/>
      <w:r w:rsidR="0045432F" w:rsidRPr="00EB6821">
        <w:rPr>
          <w:rFonts w:ascii="Times" w:hAnsi="Times"/>
          <w:color w:val="000000" w:themeColor="text1"/>
        </w:rPr>
        <w:t xml:space="preserve">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2AE121F2" w:rsidR="0045432F" w:rsidRDefault="0045432F" w:rsidP="0045432F">
      <w:pPr>
        <w:spacing w:line="360" w:lineRule="auto"/>
        <w:rPr>
          <w:rFonts w:ascii="Times" w:hAnsi="Times"/>
          <w:b/>
          <w:bCs/>
          <w:color w:val="000000" w:themeColor="text1"/>
          <w:lang w:val="en-US"/>
        </w:rPr>
      </w:pPr>
    </w:p>
    <w:p w14:paraId="19DFF8F7" w14:textId="405ECA1D" w:rsidR="00E2673B" w:rsidRDefault="00E2673B" w:rsidP="0045432F">
      <w:pPr>
        <w:spacing w:line="360" w:lineRule="auto"/>
        <w:rPr>
          <w:rFonts w:ascii="Times" w:hAnsi="Times"/>
          <w:b/>
          <w:bCs/>
          <w:color w:val="000000" w:themeColor="text1"/>
          <w:lang w:val="en-US"/>
        </w:rPr>
      </w:pPr>
    </w:p>
    <w:p w14:paraId="0F7C7EB9" w14:textId="36163DEC" w:rsidR="00E2673B" w:rsidRDefault="00E2673B" w:rsidP="0045432F">
      <w:pPr>
        <w:spacing w:line="360" w:lineRule="auto"/>
        <w:rPr>
          <w:rFonts w:ascii="Times" w:hAnsi="Times"/>
          <w:b/>
          <w:bCs/>
          <w:color w:val="000000" w:themeColor="text1"/>
          <w:lang w:val="en-US"/>
        </w:rPr>
      </w:pPr>
    </w:p>
    <w:p w14:paraId="0E5261DA" w14:textId="098096E1" w:rsidR="00E2673B" w:rsidRDefault="00E2673B" w:rsidP="0045432F">
      <w:pPr>
        <w:spacing w:line="360" w:lineRule="auto"/>
        <w:rPr>
          <w:rFonts w:ascii="Times" w:hAnsi="Times"/>
          <w:b/>
          <w:bCs/>
          <w:color w:val="000000" w:themeColor="text1"/>
          <w:lang w:val="en-US"/>
        </w:rPr>
      </w:pPr>
    </w:p>
    <w:p w14:paraId="2528EF6F" w14:textId="2E7649EB" w:rsidR="00E2673B" w:rsidRDefault="00E2673B" w:rsidP="0045432F">
      <w:pPr>
        <w:spacing w:line="360" w:lineRule="auto"/>
        <w:rPr>
          <w:rFonts w:ascii="Times" w:hAnsi="Times"/>
          <w:b/>
          <w:bCs/>
          <w:color w:val="000000" w:themeColor="text1"/>
          <w:lang w:val="en-US"/>
        </w:rPr>
      </w:pPr>
    </w:p>
    <w:p w14:paraId="0AFE98FC" w14:textId="643FC281" w:rsidR="00E2673B" w:rsidRDefault="00E2673B" w:rsidP="0045432F">
      <w:pPr>
        <w:spacing w:line="360" w:lineRule="auto"/>
        <w:rPr>
          <w:rFonts w:ascii="Times" w:hAnsi="Times"/>
          <w:b/>
          <w:bCs/>
          <w:color w:val="000000" w:themeColor="text1"/>
          <w:lang w:val="en-US"/>
        </w:rPr>
      </w:pPr>
    </w:p>
    <w:p w14:paraId="7D15A939" w14:textId="4309F228" w:rsidR="00E2673B" w:rsidRDefault="00E2673B" w:rsidP="0045432F">
      <w:pPr>
        <w:spacing w:line="360" w:lineRule="auto"/>
        <w:rPr>
          <w:rFonts w:ascii="Times" w:hAnsi="Times"/>
          <w:b/>
          <w:bCs/>
          <w:color w:val="000000" w:themeColor="text1"/>
          <w:lang w:val="en-US"/>
        </w:rPr>
      </w:pPr>
    </w:p>
    <w:p w14:paraId="6F9BCB82" w14:textId="46DB3868" w:rsidR="00E2673B" w:rsidRDefault="00E2673B" w:rsidP="0045432F">
      <w:pPr>
        <w:spacing w:line="360" w:lineRule="auto"/>
        <w:rPr>
          <w:rFonts w:ascii="Times" w:hAnsi="Times"/>
          <w:b/>
          <w:bCs/>
          <w:color w:val="000000" w:themeColor="text1"/>
          <w:lang w:val="en-US"/>
        </w:rPr>
      </w:pPr>
    </w:p>
    <w:p w14:paraId="630FC31F" w14:textId="77777777" w:rsidR="00E2673B" w:rsidRDefault="00E2673B"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7BB39DE5" w14:textId="1A9CD83D" w:rsidR="00891D7B"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23BB6D9D" w:rsidR="0045432F" w:rsidRPr="00DE3F5B" w:rsidRDefault="0045432F" w:rsidP="00DE3F5B">
                            <w:pPr>
                              <w:pStyle w:val="ListParagraph"/>
                              <w:numPr>
                                <w:ilvl w:val="0"/>
                                <w:numId w:val="36"/>
                              </w:numPr>
                              <w:rPr>
                                <w:lang w:val="en-US"/>
                              </w:rPr>
                            </w:pPr>
                            <w:r w:rsidRPr="00C25C25">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23BB6D9D" w:rsidR="0045432F" w:rsidRPr="00DE3F5B" w:rsidRDefault="0045432F" w:rsidP="00DE3F5B">
                      <w:pPr>
                        <w:pStyle w:val="ListParagraph"/>
                        <w:numPr>
                          <w:ilvl w:val="0"/>
                          <w:numId w:val="36"/>
                        </w:numPr>
                        <w:rPr>
                          <w:lang w:val="en-US"/>
                        </w:rPr>
                      </w:pPr>
                      <w:r w:rsidRPr="00C25C25">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1E824FC3" w:rsidR="0045432F" w:rsidRPr="00DE3F5B" w:rsidRDefault="0045432F" w:rsidP="00DE3F5B">
                            <w:pPr>
                              <w:pStyle w:val="ListParagraph"/>
                              <w:numPr>
                                <w:ilvl w:val="0"/>
                                <w:numId w:val="35"/>
                              </w:numPr>
                              <w:rPr>
                                <w:lang w:val="en-US"/>
                              </w:rPr>
                            </w:pPr>
                            <w:r w:rsidRPr="00C25C25">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1E824FC3" w:rsidR="0045432F" w:rsidRPr="00DE3F5B" w:rsidRDefault="0045432F" w:rsidP="00DE3F5B">
                      <w:pPr>
                        <w:pStyle w:val="ListParagraph"/>
                        <w:numPr>
                          <w:ilvl w:val="0"/>
                          <w:numId w:val="35"/>
                        </w:numPr>
                        <w:rPr>
                          <w:lang w:val="en-US"/>
                        </w:rPr>
                      </w:pPr>
                      <w:r w:rsidRPr="00C25C25">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27F3829C" w:rsidR="0045432F" w:rsidRPr="00DE3F5B" w:rsidRDefault="0045432F" w:rsidP="00DE3F5B">
                            <w:pPr>
                              <w:pStyle w:val="ListParagraph"/>
                              <w:numPr>
                                <w:ilvl w:val="0"/>
                                <w:numId w:val="39"/>
                              </w:numPr>
                              <w:rPr>
                                <w:lang w:val="en-US"/>
                              </w:rPr>
                            </w:pPr>
                            <w:r w:rsidRPr="00DE3F5B">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27F3829C" w:rsidR="0045432F" w:rsidRPr="00DE3F5B" w:rsidRDefault="0045432F" w:rsidP="00DE3F5B">
                      <w:pPr>
                        <w:pStyle w:val="ListParagraph"/>
                        <w:numPr>
                          <w:ilvl w:val="0"/>
                          <w:numId w:val="39"/>
                        </w:numPr>
                        <w:rPr>
                          <w:lang w:val="en-US"/>
                        </w:rPr>
                      </w:pPr>
                      <w:r w:rsidRPr="00DE3F5B">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27157BB7" w:rsidR="0045432F" w:rsidRPr="00DE3F5B" w:rsidRDefault="0045432F" w:rsidP="00DE3F5B">
                            <w:pPr>
                              <w:pStyle w:val="ListParagraph"/>
                              <w:numPr>
                                <w:ilvl w:val="0"/>
                                <w:numId w:val="38"/>
                              </w:numPr>
                              <w:rPr>
                                <w:lang w:val="en-US"/>
                              </w:rPr>
                            </w:pPr>
                            <w:r w:rsidRPr="00DE3F5B">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27157BB7" w:rsidR="0045432F" w:rsidRPr="00DE3F5B" w:rsidRDefault="0045432F" w:rsidP="00DE3F5B">
                      <w:pPr>
                        <w:pStyle w:val="ListParagraph"/>
                        <w:numPr>
                          <w:ilvl w:val="0"/>
                          <w:numId w:val="38"/>
                        </w:numPr>
                        <w:rPr>
                          <w:lang w:val="en-US"/>
                        </w:rPr>
                      </w:pPr>
                      <w:r w:rsidRPr="00DE3F5B">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r w:rsidR="00A2046E">
        <w:rPr>
          <w:rFonts w:ascii="Times" w:hAnsi="Times"/>
          <w:b/>
          <w:bCs/>
          <w:color w:val="000000" w:themeColor="text1"/>
          <w:lang w:val="en-US"/>
        </w:rPr>
        <w:t xml:space="preserve">Other Visualization Experiments - </w:t>
      </w:r>
      <w:r>
        <w:rPr>
          <w:rFonts w:ascii="Times" w:hAnsi="Times"/>
          <w:b/>
          <w:bCs/>
          <w:color w:val="000000" w:themeColor="text1"/>
          <w:lang w:val="en-US"/>
        </w:rPr>
        <w:t>Texture Pattern Generation</w:t>
      </w:r>
    </w:p>
    <w:p w14:paraId="4E6482D8" w14:textId="09EE13E9" w:rsidR="0045432F" w:rsidRDefault="00891D7B" w:rsidP="0045432F">
      <w:pPr>
        <w:spacing w:line="360" w:lineRule="auto"/>
        <w:jc w:val="both"/>
        <w:rPr>
          <w:rFonts w:ascii="Times" w:hAnsi="Times"/>
          <w:color w:val="000000" w:themeColor="text1"/>
        </w:rPr>
      </w:pPr>
      <w:r>
        <w:rPr>
          <w:rFonts w:ascii="Times" w:hAnsi="Times"/>
          <w:color w:val="000000" w:themeColor="text1"/>
          <w:lang w:val="en-US"/>
        </w:rPr>
        <w:t xml:space="preserve">In addition to our primary contribution (introduction and evaluation of CA for uncertainty), we also explored a considerable number of experimental designs.   </w:t>
      </w:r>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r>
        <w:rPr>
          <w:rFonts w:ascii="Times" w:hAnsi="Times"/>
          <w:color w:val="000000" w:themeColor="text1"/>
          <w:lang w:val="en-US"/>
        </w:rPr>
        <w:t xml:space="preserve"> </w:t>
      </w:r>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418DF40B"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r w:rsidR="00891D7B">
        <w:rPr>
          <w:rFonts w:ascii="Times" w:hAnsi="Times"/>
          <w:color w:val="000000" w:themeColor="text1"/>
          <w:shd w:val="clear" w:color="auto" w:fill="FCFDFD"/>
        </w:rPr>
        <w:t>t</w:t>
      </w:r>
      <w:r w:rsidRPr="00350746">
        <w:rPr>
          <w:rFonts w:ascii="Times" w:hAnsi="Times"/>
          <w:color w:val="000000" w:themeColor="text1"/>
          <w:shd w:val="clear" w:color="auto" w:fill="FCFDFD"/>
        </w:rPr>
        <w:t xml:space="preserve"> textures with the help of SVG patterns where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67C6DBB5"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r w:rsidR="00891D7B">
        <w:rPr>
          <w:rFonts w:ascii="Times" w:hAnsi="Times"/>
          <w:color w:val="000000" w:themeColor="text1"/>
          <w:shd w:val="clear" w:color="auto" w:fill="FCFDFD"/>
        </w:rPr>
        <w:t xml:space="preserve">experimented </w:t>
      </w:r>
      <w:r>
        <w:rPr>
          <w:rFonts w:ascii="Times" w:hAnsi="Times"/>
          <w:color w:val="000000" w:themeColor="text1"/>
          <w:shd w:val="clear" w:color="auto" w:fill="FCFDFD"/>
        </w:rPr>
        <w:t xml:space="preserve">by chopping the graph with other number of days like 2, 4, 5, 6, 7 and so on but </w:t>
      </w:r>
      <w:r w:rsidR="00891D7B">
        <w:rPr>
          <w:rFonts w:ascii="Times" w:hAnsi="Times"/>
          <w:color w:val="000000" w:themeColor="text1"/>
          <w:shd w:val="clear" w:color="auto" w:fill="FCFDFD"/>
        </w:rPr>
        <w:t xml:space="preserve">we found empirically that </w:t>
      </w:r>
      <w:r>
        <w:rPr>
          <w:rFonts w:ascii="Times" w:hAnsi="Times"/>
          <w:color w:val="000000" w:themeColor="text1"/>
          <w:shd w:val="clear" w:color="auto" w:fill="FCFDFD"/>
        </w:rPr>
        <w:t xml:space="preserve">3 days gives best result among all options to pertain the shape and peaks of the curve. </w:t>
      </w:r>
      <w:r w:rsidR="00891D7B">
        <w:rPr>
          <w:rFonts w:ascii="Times" w:hAnsi="Times"/>
          <w:color w:val="000000" w:themeColor="text1"/>
          <w:shd w:val="clear" w:color="auto" w:fill="FCFDFD"/>
        </w:rPr>
        <w:t>This is b</w:t>
      </w:r>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3EF5385" w:rsidR="0045432F" w:rsidRPr="00AC4779" w:rsidRDefault="0045432F" w:rsidP="00DF6E07">
      <w:pPr>
        <w:spacing w:line="360" w:lineRule="auto"/>
        <w:jc w:val="center"/>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Sliced Streamgraph</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70066C4A" w14:textId="763BAD0E" w:rsidR="0045432F" w:rsidRPr="008574B6" w:rsidRDefault="0045432F" w:rsidP="0045432F">
      <w:pPr>
        <w:spacing w:line="360" w:lineRule="auto"/>
        <w:jc w:val="both"/>
        <w:rPr>
          <w:color w:val="24292E"/>
        </w:rPr>
      </w:pPr>
      <w:r w:rsidRPr="008574B6">
        <w:rPr>
          <w:color w:val="24292E"/>
        </w:rPr>
        <w:t xml:space="preserve">Patterns can be generated easily with the help </w:t>
      </w:r>
      <w:r w:rsidR="00891D7B">
        <w:rPr>
          <w:color w:val="24292E"/>
        </w:rPr>
        <w:t xml:space="preserve">of </w:t>
      </w:r>
      <w:r w:rsidRPr="008574B6">
        <w:rPr>
          <w:color w:val="24292E"/>
        </w:rPr>
        <w:t>HTML, CSS and JavaScript as stated in section-1.2.5.</w:t>
      </w:r>
      <w:r>
        <w:rPr>
          <w:color w:val="24292E"/>
        </w:rPr>
        <w:t xml:space="preserve"> We have generated patterns in our </w:t>
      </w:r>
      <w:r w:rsidR="00891D7B">
        <w:rPr>
          <w:color w:val="24292E"/>
        </w:rPr>
        <w:t>experimental designs</w:t>
      </w:r>
      <w:r>
        <w:rPr>
          <w:color w:val="24292E"/>
        </w:rPr>
        <w:t xml:space="preserve"> to apply in textures of various chart</w:t>
      </w:r>
      <w:r w:rsidR="00891D7B">
        <w:rPr>
          <w:color w:val="24292E"/>
        </w:rPr>
        <w:t>s</w:t>
      </w:r>
      <w:r>
        <w:rPr>
          <w:color w:val="24292E"/>
        </w:rPr>
        <w:t>.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r w:rsidR="00440E03">
        <w:rPr>
          <w:color w:val="24292E"/>
        </w:rPr>
        <w:t xml:space="preserve"> </w:t>
      </w: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sidR="00820EA3">
        <w:rPr>
          <w:rFonts w:ascii="Times" w:hAnsi="Times" w:cs="Menlo"/>
          <w:color w:val="000000" w:themeColor="text1"/>
        </w:rPr>
        <w:t xml:space="preserve">   </w:t>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6A6AE699"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Append a shape of the pattern such as ‘circle’, ‘rect’, ‘ellipse’ etc. In our case, ‘circle’.</w:t>
      </w:r>
    </w:p>
    <w:p w14:paraId="557783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7737A64F" w14:textId="6B589244" w:rsidR="00E2673B" w:rsidRDefault="0045432F" w:rsidP="009F7AA2">
      <w:pPr>
        <w:spacing w:line="360" w:lineRule="auto"/>
        <w:jc w:val="both"/>
        <w:rPr>
          <w:rFonts w:ascii="Times" w:hAnsi="Times" w:cs="Menlo"/>
          <w:color w:val="000000" w:themeColor="text1"/>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CDF679A" w14:textId="77777777" w:rsidR="00E2673B" w:rsidRPr="006268A2" w:rsidRDefault="00E2673B"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4BEDB5D3" w14:textId="3FF0300B" w:rsidR="00E2673B"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textures and patterns are connected where patterns are </w:t>
      </w:r>
      <w:r w:rsidR="00891D7B">
        <w:rPr>
          <w:rFonts w:ascii="Times" w:hAnsi="Times"/>
          <w:color w:val="000000" w:themeColor="text1"/>
          <w:lang w:val="en-US"/>
        </w:rPr>
        <w:t xml:space="preserve">a </w:t>
      </w:r>
      <w:r>
        <w:rPr>
          <w:rFonts w:ascii="Times" w:hAnsi="Times"/>
          <w:color w:val="000000" w:themeColor="text1"/>
          <w:lang w:val="en-US"/>
        </w:rPr>
        <w:t xml:space="preserve">smaller component to use in textures with the pattern id. So, textures are considered in </w:t>
      </w:r>
      <w:r w:rsidR="00820EA3">
        <w:rPr>
          <w:rFonts w:ascii="Times" w:hAnsi="Times"/>
          <w:color w:val="000000" w:themeColor="text1"/>
          <w:lang w:val="en-US"/>
        </w:rPr>
        <w:t xml:space="preserve">a </w:t>
      </w:r>
      <w:r>
        <w:rPr>
          <w:rFonts w:ascii="Times" w:hAnsi="Times"/>
          <w:color w:val="000000" w:themeColor="text1"/>
          <w:lang w:val="en-US"/>
        </w:rPr>
        <w:t xml:space="preserve">bigger context for instance: html path element of a streamgraph. We can pick the path of a streamgraph and </w:t>
      </w:r>
      <w:r w:rsidR="00820EA3">
        <w:rPr>
          <w:rFonts w:ascii="Times" w:hAnsi="Times"/>
          <w:color w:val="000000" w:themeColor="text1"/>
          <w:lang w:val="en-US"/>
        </w:rPr>
        <w:t xml:space="preserve">it </w:t>
      </w:r>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0E51514F"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74AB3A1F" w14:textId="77777777" w:rsidR="00A52717" w:rsidRDefault="0045432F" w:rsidP="0045432F">
      <w:pPr>
        <w:spacing w:line="360" w:lineRule="auto"/>
        <w:jc w:val="both"/>
        <w:rPr>
          <w:rFonts w:ascii="Times" w:hAnsi="Times"/>
          <w:color w:val="000000" w:themeColor="text1"/>
        </w:rPr>
        <w:sectPr w:rsidR="00A52717" w:rsidSect="00B96FD4">
          <w:pgSz w:w="11906" w:h="16838"/>
          <w:pgMar w:top="1440" w:right="1440" w:bottom="1440" w:left="1440" w:header="0" w:footer="340" w:gutter="0"/>
          <w:cols w:space="708"/>
          <w:docGrid w:linePitch="360"/>
        </w:sect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3BE9396D" w:rsidR="0045432F" w:rsidRDefault="00E31330"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Experimental Designs with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r w:rsidR="002149B9">
        <w:rPr>
          <w:rFonts w:ascii="Times" w:hAnsi="Times"/>
          <w:b/>
          <w:bCs/>
          <w:color w:val="000000" w:themeColor="text1"/>
          <w:sz w:val="28"/>
          <w:szCs w:val="28"/>
          <w:lang w:val="en-US"/>
        </w:rPr>
        <w:t xml:space="preserve"> &amp; Texture Patterns</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647D982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r w:rsidR="002149B9">
        <w:rPr>
          <w:rFonts w:ascii="Times" w:hAnsi="Times"/>
          <w:color w:val="000000" w:themeColor="text1"/>
          <w:lang w:val="en-US"/>
        </w:rPr>
        <w:t xml:space="preserve">experimented </w:t>
      </w:r>
      <w:proofErr w:type="gramStart"/>
      <w:r>
        <w:rPr>
          <w:rFonts w:ascii="Times" w:hAnsi="Times"/>
          <w:color w:val="000000" w:themeColor="text1"/>
          <w:lang w:val="en-US"/>
        </w:rPr>
        <w:t>u</w:t>
      </w:r>
      <w:r w:rsidR="002149B9">
        <w:rPr>
          <w:rFonts w:ascii="Times" w:hAnsi="Times"/>
          <w:color w:val="000000" w:themeColor="text1"/>
          <w:lang w:val="en-US"/>
        </w:rPr>
        <w:t xml:space="preserve">sing </w:t>
      </w:r>
      <w:r>
        <w:rPr>
          <w:rFonts w:ascii="Times" w:hAnsi="Times"/>
          <w:color w:val="000000" w:themeColor="text1"/>
          <w:lang w:val="en-US"/>
        </w:rPr>
        <w:t xml:space="preserve"> CA</w:t>
      </w:r>
      <w:proofErr w:type="gramEnd"/>
      <w:r>
        <w:rPr>
          <w:rFonts w:ascii="Times" w:hAnsi="Times"/>
          <w:color w:val="000000" w:themeColor="text1"/>
          <w:lang w:val="en-US"/>
        </w:rPr>
        <w:t xml:space="preserve"> </w:t>
      </w:r>
      <w:r w:rsidR="002149B9">
        <w:rPr>
          <w:rFonts w:ascii="Times" w:hAnsi="Times"/>
          <w:color w:val="000000" w:themeColor="text1"/>
          <w:lang w:val="en-US"/>
        </w:rPr>
        <w:t xml:space="preserve">and textures </w:t>
      </w:r>
      <w:r>
        <w:rPr>
          <w:rFonts w:ascii="Times" w:hAnsi="Times"/>
          <w:color w:val="000000" w:themeColor="text1"/>
          <w:lang w:val="en-US"/>
        </w:rPr>
        <w:t xml:space="preserve">in different ways such as in </w:t>
      </w:r>
      <w:r w:rsidR="002149B9">
        <w:rPr>
          <w:rFonts w:ascii="Times" w:hAnsi="Times"/>
          <w:color w:val="000000" w:themeColor="text1"/>
          <w:lang w:val="en-US"/>
        </w:rPr>
        <w:t>b</w:t>
      </w:r>
      <w:r>
        <w:rPr>
          <w:rFonts w:ascii="Times" w:hAnsi="Times"/>
          <w:color w:val="000000" w:themeColor="text1"/>
          <w:lang w:val="en-US"/>
        </w:rPr>
        <w:t xml:space="preserve">ubble chart, </w:t>
      </w:r>
      <w:r w:rsidR="002149B9">
        <w:rPr>
          <w:rFonts w:ascii="Times" w:hAnsi="Times"/>
          <w:color w:val="000000" w:themeColor="text1"/>
          <w:lang w:val="en-US"/>
        </w:rPr>
        <w:t>s</w:t>
      </w:r>
      <w:r>
        <w:rPr>
          <w:rFonts w:ascii="Times" w:hAnsi="Times"/>
          <w:color w:val="000000" w:themeColor="text1"/>
          <w:lang w:val="en-US"/>
        </w:rPr>
        <w:t>treamgraph</w:t>
      </w:r>
      <w:r w:rsidR="002149B9">
        <w:rPr>
          <w:rFonts w:ascii="Times" w:hAnsi="Times"/>
          <w:color w:val="000000" w:themeColor="text1"/>
          <w:lang w:val="en-US"/>
        </w:rPr>
        <w:t>s</w:t>
      </w:r>
      <w:r>
        <w:rPr>
          <w:rFonts w:ascii="Times" w:hAnsi="Times"/>
          <w:color w:val="000000" w:themeColor="text1"/>
          <w:lang w:val="en-US"/>
        </w:rPr>
        <w:t>, parallel coordinate chart</w:t>
      </w:r>
      <w:r w:rsidR="002149B9">
        <w:rPr>
          <w:rFonts w:ascii="Times" w:hAnsi="Times"/>
          <w:color w:val="000000" w:themeColor="text1"/>
          <w:lang w:val="en-US"/>
        </w:rPr>
        <w:t>s</w:t>
      </w:r>
      <w:r>
        <w:rPr>
          <w:rFonts w:ascii="Times" w:hAnsi="Times"/>
          <w:color w:val="000000" w:themeColor="text1"/>
          <w:lang w:val="en-US"/>
        </w:rPr>
        <w:t>, horizontal chart</w:t>
      </w:r>
      <w:r w:rsidR="002149B9">
        <w:rPr>
          <w:rFonts w:ascii="Times" w:hAnsi="Times"/>
          <w:color w:val="000000" w:themeColor="text1"/>
          <w:lang w:val="en-US"/>
        </w:rPr>
        <w:t>s</w:t>
      </w:r>
      <w:r>
        <w:rPr>
          <w:rFonts w:ascii="Times" w:hAnsi="Times"/>
          <w:color w:val="000000" w:themeColor="text1"/>
          <w:lang w:val="en-US"/>
        </w:rPr>
        <w:t xml:space="preserve">, </w:t>
      </w:r>
      <w:r w:rsidR="002149B9">
        <w:rPr>
          <w:rFonts w:ascii="Times" w:hAnsi="Times"/>
          <w:color w:val="000000" w:themeColor="text1"/>
          <w:lang w:val="en-US"/>
        </w:rPr>
        <w:t>c</w:t>
      </w:r>
      <w:r>
        <w:rPr>
          <w:rFonts w:ascii="Times" w:hAnsi="Times"/>
          <w:color w:val="000000" w:themeColor="text1"/>
          <w:lang w:val="en-US"/>
        </w:rPr>
        <w:t>ell chart with bubbles and squares</w:t>
      </w:r>
      <w:r w:rsidR="002149B9">
        <w:rPr>
          <w:rFonts w:ascii="Times" w:hAnsi="Times"/>
          <w:color w:val="000000" w:themeColor="text1"/>
          <w:lang w:val="en-US"/>
        </w:rPr>
        <w:t xml:space="preserve"> and a</w:t>
      </w:r>
      <w:r>
        <w:rPr>
          <w:rFonts w:ascii="Times" w:hAnsi="Times"/>
          <w:color w:val="000000" w:themeColor="text1"/>
          <w:lang w:val="en-US"/>
        </w:rPr>
        <w:t xml:space="preserve"> bubble chart in world map view. We </w:t>
      </w:r>
      <w:r w:rsidR="002149B9">
        <w:rPr>
          <w:rFonts w:ascii="Times" w:hAnsi="Times"/>
          <w:color w:val="000000" w:themeColor="text1"/>
          <w:lang w:val="en-US"/>
        </w:rPr>
        <w:t>will also show the appearance with</w:t>
      </w:r>
      <w:r>
        <w:rPr>
          <w:rFonts w:ascii="Times" w:hAnsi="Times"/>
          <w:color w:val="000000" w:themeColor="text1"/>
          <w:lang w:val="en-US"/>
        </w:rPr>
        <w:t xml:space="preserve"> streamgraphs </w:t>
      </w:r>
      <w:r w:rsidR="002149B9">
        <w:rPr>
          <w:rFonts w:ascii="Times" w:hAnsi="Times"/>
          <w:color w:val="000000" w:themeColor="text1"/>
          <w:lang w:val="en-US"/>
        </w:rPr>
        <w:t xml:space="preserve">using </w:t>
      </w:r>
      <w:r>
        <w:rPr>
          <w:rFonts w:ascii="Times" w:hAnsi="Times"/>
          <w:color w:val="000000" w:themeColor="text1"/>
          <w:lang w:val="en-US"/>
        </w:rPr>
        <w:t>different models and corresponding representation</w:t>
      </w:r>
      <w:r w:rsidR="002149B9">
        <w:rPr>
          <w:rFonts w:ascii="Times" w:hAnsi="Times"/>
          <w:color w:val="000000" w:themeColor="text1"/>
          <w:lang w:val="en-US"/>
        </w:rPr>
        <w:t>s</w:t>
      </w:r>
      <w:r>
        <w:rPr>
          <w:rFonts w:ascii="Times" w:hAnsi="Times"/>
          <w:color w:val="000000" w:themeColor="text1"/>
          <w:lang w:val="en-US"/>
        </w:rPr>
        <w:t xml:space="preserve"> with CA</w:t>
      </w:r>
      <w:r w:rsidR="002149B9">
        <w:rPr>
          <w:rFonts w:ascii="Times" w:hAnsi="Times"/>
          <w:color w:val="000000" w:themeColor="text1"/>
          <w:lang w:val="en-US"/>
        </w:rPr>
        <w:t>.  We also briefly discuss some other early experiments with what we call star-fish charts</w:t>
      </w:r>
      <w:r>
        <w:rPr>
          <w:rFonts w:ascii="Times" w:hAnsi="Times"/>
          <w:color w:val="000000" w:themeColor="text1"/>
          <w:lang w:val="en-US"/>
        </w:rPr>
        <w:t xml:space="preserve"> </w:t>
      </w:r>
      <w:r w:rsidR="002149B9">
        <w:rPr>
          <w:rFonts w:ascii="Times" w:hAnsi="Times"/>
          <w:color w:val="000000" w:themeColor="text1"/>
          <w:lang w:val="en-US"/>
        </w:rPr>
        <w:t xml:space="preserve">which are </w:t>
      </w:r>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r w:rsidR="000E5FAC">
        <w:rPr>
          <w:rFonts w:ascii="Times" w:hAnsi="Times"/>
          <w:color w:val="000000" w:themeColor="text1"/>
          <w:lang w:val="en-US"/>
        </w:rPr>
        <w:t>, utilized for our experimental designs</w:t>
      </w:r>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41430E59"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w:t>
      </w:r>
      <w:proofErr w:type="gramStart"/>
      <w:r w:rsidRPr="002E48C9">
        <w:rPr>
          <w:rFonts w:ascii="Times" w:hAnsi="Times"/>
          <w:color w:val="000000" w:themeColor="text1"/>
          <w:lang w:val="en-US"/>
        </w:rPr>
        <w:t>stream</w:t>
      </w:r>
      <w:proofErr w:type="gramEnd"/>
      <w:r w:rsidRPr="002E48C9">
        <w:rPr>
          <w:rFonts w:ascii="Times" w:hAnsi="Times"/>
          <w:color w:val="000000" w:themeColor="text1"/>
          <w:lang w:val="en-US"/>
        </w:rPr>
        <w:t xml:space="preserve"> but </w:t>
      </w:r>
      <w:r w:rsidR="000E5FAC">
        <w:rPr>
          <w:rFonts w:ascii="Times" w:hAnsi="Times"/>
          <w:color w:val="000000" w:themeColor="text1"/>
          <w:lang w:val="en-US"/>
        </w:rPr>
        <w:t>they retain</w:t>
      </w:r>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1A874FFC"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r w:rsidR="000E5FAC">
        <w:rPr>
          <w:rFonts w:ascii="Times" w:hAnsi="Times"/>
          <w:color w:val="000000" w:themeColor="text1"/>
          <w:lang w:val="en-US"/>
        </w:rPr>
        <w:t xml:space="preserve">This </w:t>
      </w:r>
      <w:r>
        <w:rPr>
          <w:rFonts w:ascii="Times" w:hAnsi="Times"/>
          <w:color w:val="000000" w:themeColor="text1"/>
          <w:lang w:val="en-US"/>
        </w:rPr>
        <w:t xml:space="preserve">helps to compare specific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21D6ED71" w:rsidR="000E5FAC" w:rsidRPr="002E48C9" w:rsidRDefault="00B94886" w:rsidP="00DF6E07">
      <w:pPr>
        <w:spacing w:line="360" w:lineRule="auto"/>
        <w:jc w:val="both"/>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92384" behindDoc="0" locked="0" layoutInCell="1" allowOverlap="1" wp14:anchorId="36786F32" wp14:editId="102EECB7">
                <wp:simplePos x="0" y="0"/>
                <wp:positionH relativeFrom="column">
                  <wp:posOffset>2849187</wp:posOffset>
                </wp:positionH>
                <wp:positionV relativeFrom="paragraph">
                  <wp:posOffset>1272540</wp:posOffset>
                </wp:positionV>
                <wp:extent cx="149225" cy="167640"/>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25" cy="167640"/>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61145" w14:textId="5D807EA1" w:rsidR="00B94886" w:rsidRPr="00DF6E07" w:rsidRDefault="00B94886" w:rsidP="00DF6E0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786F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54" type="#_x0000_t13" style="position:absolute;left:0;text-align:left;margin-left:224.35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" adj="10800" fillcolor="#4472c4 [3204]" strokecolor="#1f3763 [1604]" strokeweight="1pt">
                <v:fill opacity="36751f"/>
                <v:stroke opacity="28784f"/>
                <v:textbox>
                  <w:txbxContent>
                    <w:p w14:paraId="0EC61145" w14:textId="5D807EA1" w:rsidR="00B94886" w:rsidRPr="00DF6E07" w:rsidRDefault="00B94886" w:rsidP="00DF6E07">
                      <w:pPr>
                        <w:jc w:val="center"/>
                        <w:rPr>
                          <w:lang w:val="en-US"/>
                        </w:rPr>
                      </w:pPr>
                      <w:r>
                        <w:rPr>
                          <w:lang w:val="en-US"/>
                        </w:rPr>
                        <w:t xml:space="preserve">  </w:t>
                      </w:r>
                    </w:p>
                  </w:txbxContent>
                </v:textbox>
              </v:shape>
            </w:pict>
          </mc:Fallback>
        </mc:AlternateContent>
      </w:r>
      <w:r w:rsidR="000E5FAC">
        <w:rPr>
          <w:rFonts w:ascii="Times" w:hAnsi="Times"/>
          <w:b/>
          <w:bCs/>
          <w:noProof/>
          <w:color w:val="000000" w:themeColor="text1"/>
          <w:lang w:val="en-US"/>
        </w:rPr>
        <w:drawing>
          <wp:inline distT="0" distB="0" distL="0" distR="0" wp14:anchorId="5D7BF681" wp14:editId="59233DB0">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0E5FAC" w:rsidRPr="002E48C9">
        <w:rPr>
          <w:rFonts w:ascii="Times" w:hAnsi="Times"/>
          <w:b/>
          <w:bCs/>
          <w:color w:val="000000" w:themeColor="text1"/>
          <w:lang w:val="en-US"/>
        </w:rPr>
        <w:t xml:space="preserve"> </w:t>
      </w:r>
      <w:r>
        <w:rPr>
          <w:rFonts w:ascii="Times" w:hAnsi="Times"/>
          <w:b/>
          <w:bCs/>
          <w:color w:val="000000" w:themeColor="text1"/>
          <w:lang w:val="en-US"/>
        </w:rPr>
        <w:t xml:space="preserve">      </w:t>
      </w:r>
      <w:r w:rsidR="000E5FAC" w:rsidRPr="002E48C9">
        <w:rPr>
          <w:rFonts w:ascii="Times" w:hAnsi="Times"/>
          <w:b/>
          <w:bCs/>
          <w:color w:val="000000" w:themeColor="text1"/>
          <w:lang w:val="en-US"/>
        </w:rPr>
        <w:t xml:space="preserve">   </w:t>
      </w:r>
      <w:r w:rsidR="000E5FAC">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0E5FAC" w:rsidRPr="002E48C9">
        <w:rPr>
          <w:rFonts w:ascii="Times" w:hAnsi="Times"/>
          <w:b/>
          <w:bCs/>
          <w:color w:val="000000" w:themeColor="text1"/>
          <w:lang w:val="en-US"/>
        </w:rPr>
        <w:br/>
      </w:r>
      <w:r w:rsidR="000E5FAC" w:rsidRPr="002E48C9">
        <w:rPr>
          <w:rFonts w:ascii="Times" w:hAnsi="Times"/>
          <w:color w:val="000000" w:themeColor="text1"/>
          <w:lang w:val="en-US"/>
        </w:rPr>
        <w:t>Figure</w:t>
      </w:r>
      <w:r w:rsidR="000E5FAC">
        <w:rPr>
          <w:rFonts w:ascii="Times" w:hAnsi="Times"/>
          <w:color w:val="000000" w:themeColor="text1"/>
          <w:lang w:val="en-US"/>
        </w:rPr>
        <w:t xml:space="preserve"> 5.2</w:t>
      </w:r>
      <w:r w:rsidR="000E5FAC" w:rsidRPr="002E48C9">
        <w:rPr>
          <w:rFonts w:ascii="Times" w:hAnsi="Times"/>
          <w:color w:val="000000" w:themeColor="text1"/>
          <w:lang w:val="en-US"/>
        </w:rPr>
        <w:t xml:space="preserve">: </w:t>
      </w:r>
      <w:r w:rsidR="000E5FAC">
        <w:rPr>
          <w:rFonts w:ascii="Times" w:hAnsi="Times"/>
          <w:color w:val="000000" w:themeColor="text1"/>
          <w:lang w:val="en-US"/>
        </w:rPr>
        <w:t>Filter by</w:t>
      </w:r>
      <w:r w:rsidR="000E5FAC" w:rsidRPr="002E48C9">
        <w:rPr>
          <w:rFonts w:ascii="Times" w:hAnsi="Times"/>
          <w:color w:val="000000" w:themeColor="text1"/>
          <w:lang w:val="en-US"/>
        </w:rPr>
        <w:t xml:space="preserve"> selected countries of interest</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DF6E07">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r w:rsidR="00E31330">
        <w:rPr>
          <w:rFonts w:ascii="Times" w:hAnsi="Times"/>
          <w:color w:val="000000" w:themeColor="text1"/>
          <w:lang w:val="en-US"/>
        </w:rPr>
        <w:t xml:space="preserve">many </w:t>
      </w:r>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5"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eq6KAIAAEwEAAAOAAAAZHJzL2Uyb0RvYy54bWysVMFu2zAMvQ/YPwi6L3bSNe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4+Tm/yT2POJPkIxuerxGt2ue3Qh68KGhaNgiONJbEl&#13;&#10;Dvc+UEUKHUJiMQ+mLte1MWkTpaBWBtlB0BBNSD3Sjd+ijGVtwadX1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PSt6ro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6"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X3+KAIAAEwEAAAOAAAAZHJzL2Uyb0RvYy54bWysVFFv2yAQfp+0/4B4X+wkbdZ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CJBX3+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7"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NYsR10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8"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759C4882">
            <wp:extent cx="5421745" cy="5592338"/>
            <wp:effectExtent l="0" t="0" r="1270"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5436" cy="5596145"/>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4CB0AA5"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r w:rsidR="00E31330">
        <w:rPr>
          <w:rFonts w:ascii="Times" w:hAnsi="Times"/>
          <w:color w:val="000000" w:themeColor="text1"/>
          <w:lang w:val="en-US"/>
        </w:rPr>
        <w:t>experimental design</w:t>
      </w:r>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r w:rsidR="00E31330">
        <w:rPr>
          <w:rFonts w:ascii="Times" w:hAnsi="Times"/>
          <w:color w:val="000000" w:themeColor="text1"/>
          <w:lang w:val="en-US"/>
        </w:rPr>
        <w:t xml:space="preserve">potential </w:t>
      </w:r>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w:t>
      </w:r>
      <w:r w:rsidRPr="002E48C9">
        <w:rPr>
          <w:rFonts w:ascii="Times" w:hAnsi="Times"/>
          <w:color w:val="000000" w:themeColor="text1"/>
          <w:lang w:val="en-US"/>
        </w:rPr>
        <w:lastRenderedPageBreak/>
        <w:t xml:space="preserve">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2C64534E"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r w:rsidR="00E31330">
        <w:rPr>
          <w:rFonts w:ascii="Times" w:hAnsi="Times"/>
          <w:color w:val="000000" w:themeColor="text1"/>
          <w:lang w:val="en-US"/>
        </w:rPr>
        <w:t xml:space="preserve">Uncertainty </w:t>
      </w:r>
      <w:r>
        <w:rPr>
          <w:rFonts w:ascii="Times" w:hAnsi="Times"/>
          <w:color w:val="000000" w:themeColor="text1"/>
          <w:lang w:val="en-US"/>
        </w:rPr>
        <w:t>Texture</w:t>
      </w:r>
      <w:r w:rsidR="00E31330">
        <w:rPr>
          <w:rFonts w:ascii="Times" w:hAnsi="Times"/>
          <w:color w:val="000000" w:themeColor="text1"/>
          <w:lang w:val="en-US"/>
        </w:rPr>
        <w:t>s</w:t>
      </w:r>
      <w:r>
        <w:rPr>
          <w:rFonts w:ascii="Times" w:hAnsi="Times"/>
          <w:color w:val="000000" w:themeColor="text1"/>
          <w:lang w:val="en-US"/>
        </w:rPr>
        <w:t xml:space="preserve"> </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6CD147B2" w:rsidR="00E31330" w:rsidRPr="00DF6E07"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r w:rsidR="00E31330">
        <w:rPr>
          <w:rFonts w:ascii="Times" w:hAnsi="Times" w:cs="Arial"/>
          <w:color w:val="000000" w:themeColor="text1"/>
          <w:shd w:val="clear" w:color="auto" w:fill="FFFFFF"/>
          <w:lang w:val="en-US"/>
        </w:rPr>
        <w:t xml:space="preserve">iple </w:t>
      </w:r>
      <w:r>
        <w:rPr>
          <w:rFonts w:ascii="Times" w:hAnsi="Times" w:cs="Arial"/>
          <w:color w:val="000000" w:themeColor="text1"/>
          <w:shd w:val="clear" w:color="auto" w:fill="FFFFFF"/>
          <w:lang w:val="en-US"/>
        </w:rPr>
        <w:t>variable</w:t>
      </w:r>
      <w:r w:rsidR="00E31330">
        <w:rPr>
          <w:rFonts w:ascii="Times" w:hAnsi="Times" w:cs="Arial"/>
          <w:color w:val="000000" w:themeColor="text1"/>
          <w:shd w:val="clear" w:color="auto" w:fill="FFFFFF"/>
          <w:lang w:val="en-US"/>
        </w:rPr>
        <w:t xml:space="preserve">s. This </w:t>
      </w:r>
      <w:proofErr w:type="gramStart"/>
      <w:r w:rsidR="00E31330">
        <w:rPr>
          <w:rFonts w:ascii="Times" w:hAnsi="Times" w:cs="Arial"/>
          <w:color w:val="000000" w:themeColor="text1"/>
          <w:shd w:val="clear" w:color="auto" w:fill="FFFFFF"/>
          <w:lang w:val="en-US"/>
        </w:rPr>
        <w:t>particular experimental</w:t>
      </w:r>
      <w:proofErr w:type="gramEnd"/>
      <w:r w:rsidR="00E31330">
        <w:rPr>
          <w:rFonts w:ascii="Times" w:hAnsi="Times" w:cs="Arial"/>
          <w:color w:val="000000" w:themeColor="text1"/>
          <w:shd w:val="clear" w:color="auto" w:fill="FFFFFF"/>
          <w:lang w:val="en-US"/>
        </w:rPr>
        <w:t xml:space="preserve"> direction did not proceed much beyond the standard approach. </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r w:rsidR="00E31330">
        <w:rPr>
          <w:rFonts w:ascii="Times" w:hAnsi="Times"/>
          <w:color w:val="000000" w:themeColor="text1"/>
          <w:lang w:val="en-US"/>
        </w:rPr>
        <w:t xml:space="preserve">Uncertainty </w:t>
      </w:r>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1CD79E12"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r>
        <w:rPr>
          <w:rFonts w:ascii="Times" w:hAnsi="Times"/>
          <w:color w:val="000000" w:themeColor="text1"/>
          <w:lang w:val="en-US"/>
        </w:rPr>
        <w:t>show</w:t>
      </w:r>
      <w:r w:rsidR="00E31330">
        <w:rPr>
          <w:rFonts w:ascii="Times" w:hAnsi="Times"/>
          <w:color w:val="000000" w:themeColor="text1"/>
          <w:lang w:val="en-US"/>
        </w:rPr>
        <w:t>s</w:t>
      </w:r>
      <w:r>
        <w:rPr>
          <w:rFonts w:ascii="Times" w:hAnsi="Times"/>
          <w:color w:val="000000" w:themeColor="text1"/>
          <w:lang w:val="en-US"/>
        </w:rPr>
        <w:t xml:space="preserve"> information for date vs country</w:t>
      </w:r>
      <w:r w:rsidR="00E31330">
        <w:rPr>
          <w:rFonts w:ascii="Times" w:hAnsi="Times"/>
          <w:color w:val="000000" w:themeColor="text1"/>
          <w:lang w:val="en-US"/>
        </w:rPr>
        <w:t xml:space="preserve">, where the </w:t>
      </w:r>
      <w:r>
        <w:rPr>
          <w:rFonts w:ascii="Times" w:hAnsi="Times"/>
          <w:color w:val="000000" w:themeColor="text1"/>
          <w:lang w:val="en-US"/>
        </w:rPr>
        <w:t>horizontal axis represents country and vertical axis represents date</w:t>
      </w:r>
      <w:r w:rsidR="00E31330">
        <w:rPr>
          <w:rFonts w:ascii="Times" w:hAnsi="Times"/>
          <w:color w:val="000000" w:themeColor="text1"/>
          <w:lang w:val="en-US"/>
        </w:rPr>
        <w:t>.  H</w:t>
      </w:r>
      <w:r>
        <w:rPr>
          <w:rFonts w:ascii="Times" w:hAnsi="Times"/>
          <w:color w:val="000000" w:themeColor="text1"/>
          <w:lang w:val="en-US"/>
        </w:rPr>
        <w:t xml:space="preserve">ere we used rectangular shapes whereas the previous </w:t>
      </w:r>
      <w:r w:rsidR="00E31330">
        <w:rPr>
          <w:rFonts w:ascii="Times" w:hAnsi="Times"/>
          <w:color w:val="000000" w:themeColor="text1"/>
          <w:lang w:val="en-US"/>
        </w:rPr>
        <w:t>example</w:t>
      </w:r>
      <w:r>
        <w:rPr>
          <w:rFonts w:ascii="Times" w:hAnsi="Times"/>
          <w:color w:val="000000" w:themeColor="text1"/>
          <w:lang w:val="en-US"/>
        </w:rPr>
        <w:t xml:space="preserve"> </w:t>
      </w:r>
      <w:r w:rsidR="00E31330">
        <w:rPr>
          <w:rFonts w:ascii="Times" w:hAnsi="Times"/>
          <w:color w:val="000000" w:themeColor="text1"/>
          <w:lang w:val="en-US"/>
        </w:rPr>
        <w:t>used</w:t>
      </w:r>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1E2A8E2C"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r w:rsidR="00E31330">
        <w:rPr>
          <w:rFonts w:ascii="Times" w:hAnsi="Times"/>
          <w:color w:val="000000" w:themeColor="text1"/>
          <w:lang w:val="en-US"/>
        </w:rPr>
        <w:t>experimented with in our designs</w:t>
      </w:r>
      <w:r>
        <w:rPr>
          <w:rFonts w:ascii="Times" w:hAnsi="Times"/>
          <w:color w:val="000000" w:themeColor="text1"/>
          <w:lang w:val="en-US"/>
        </w:rPr>
        <w:t xml:space="preserve">. </w:t>
      </w:r>
      <w:r w:rsidR="00E31330">
        <w:rPr>
          <w:rFonts w:ascii="Times" w:hAnsi="Times"/>
          <w:color w:val="000000" w:themeColor="text1"/>
          <w:lang w:val="en-US"/>
        </w:rPr>
        <w:t>I</w:t>
      </w:r>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rFonts w:ascii="Times" w:hAnsi="Times"/>
          <w:b/>
          <w:bCs/>
          <w:color w:val="000000" w:themeColor="text1"/>
          <w:lang w:val="en-US"/>
        </w:rPr>
      </w:pPr>
    </w:p>
    <w:p w14:paraId="474ED5EB" w14:textId="196AC9F7" w:rsidR="00E31330" w:rsidRPr="00030BCC" w:rsidRDefault="00E31330" w:rsidP="00E31330">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p>
    <w:p w14:paraId="36716360" w14:textId="706A65F8" w:rsidR="00E31330" w:rsidRDefault="00E31330" w:rsidP="00E31330">
      <w:pPr>
        <w:spacing w:line="360" w:lineRule="auto"/>
        <w:jc w:val="both"/>
        <w:rPr>
          <w:rFonts w:ascii="Times" w:hAnsi="Times"/>
          <w:color w:val="000000" w:themeColor="text1"/>
          <w:lang w:val="en-US"/>
        </w:rPr>
      </w:pPr>
      <w:r>
        <w:rPr>
          <w:rFonts w:ascii="Times" w:hAnsi="Times"/>
          <w:color w:val="000000" w:themeColor="text1"/>
          <w:lang w:val="en-US"/>
        </w:rPr>
        <w:t xml:space="preserve">In this chapter we presented </w:t>
      </w:r>
      <w:proofErr w:type="gramStart"/>
      <w:r>
        <w:rPr>
          <w:rFonts w:ascii="Times" w:hAnsi="Times"/>
          <w:color w:val="000000" w:themeColor="text1"/>
          <w:lang w:val="en-US"/>
        </w:rPr>
        <w:t>a number of</w:t>
      </w:r>
      <w:proofErr w:type="gramEnd"/>
      <w:r>
        <w:rPr>
          <w:rFonts w:ascii="Times" w:hAnsi="Times"/>
          <w:color w:val="000000" w:themeColor="text1"/>
          <w:lang w:val="en-US"/>
        </w:rPr>
        <w:t xml:space="preserve"> experimental designs.  While several may be promising enough to refine and expand upon</w:t>
      </w:r>
      <w:r w:rsidR="006D266F">
        <w:rPr>
          <w:rFonts w:ascii="Times" w:hAnsi="Times"/>
          <w:color w:val="000000" w:themeColor="text1"/>
          <w:lang w:val="en-US"/>
        </w:rPr>
        <w:t xml:space="preserve"> in the future</w:t>
      </w:r>
      <w:r>
        <w:rPr>
          <w:rFonts w:ascii="Times" w:hAnsi="Times"/>
          <w:color w:val="000000" w:themeColor="text1"/>
          <w:lang w:val="en-US"/>
        </w:rPr>
        <w:t xml:space="preserve">, </w:t>
      </w:r>
      <w:proofErr w:type="gramStart"/>
      <w:r w:rsidR="002554A7">
        <w:rPr>
          <w:rFonts w:ascii="Times" w:hAnsi="Times"/>
          <w:color w:val="000000" w:themeColor="text1"/>
          <w:lang w:val="en-US"/>
        </w:rPr>
        <w:t>in order to</w:t>
      </w:r>
      <w:proofErr w:type="gramEnd"/>
      <w:r w:rsidR="002554A7">
        <w:rPr>
          <w:rFonts w:ascii="Times" w:hAnsi="Times"/>
          <w:color w:val="000000" w:themeColor="text1"/>
          <w:lang w:val="en-US"/>
        </w:rPr>
        <w:t xml:space="preserve"> produce </w:t>
      </w:r>
      <w:r w:rsidR="00CC54CD">
        <w:rPr>
          <w:rFonts w:ascii="Times" w:hAnsi="Times"/>
          <w:color w:val="000000" w:themeColor="text1"/>
          <w:lang w:val="en-US"/>
        </w:rPr>
        <w:t>focused research</w:t>
      </w:r>
      <w:r w:rsidR="002554A7">
        <w:rPr>
          <w:rFonts w:ascii="Times" w:hAnsi="Times"/>
          <w:color w:val="000000" w:themeColor="text1"/>
          <w:lang w:val="en-US"/>
        </w:rPr>
        <w:t xml:space="preserve"> contribution</w:t>
      </w:r>
      <w:r w:rsidR="00CC54CD">
        <w:rPr>
          <w:rFonts w:ascii="Times" w:hAnsi="Times"/>
          <w:color w:val="000000" w:themeColor="text1"/>
          <w:lang w:val="en-US"/>
        </w:rPr>
        <w:t>,</w:t>
      </w:r>
      <w:r w:rsidR="002554A7">
        <w:rPr>
          <w:rFonts w:ascii="Times" w:hAnsi="Times"/>
          <w:color w:val="000000" w:themeColor="text1"/>
          <w:lang w:val="en-US"/>
        </w:rPr>
        <w:t xml:space="preserve"> we </w:t>
      </w:r>
      <w:r w:rsidR="006D266F">
        <w:rPr>
          <w:rFonts w:ascii="Times" w:hAnsi="Times"/>
          <w:color w:val="000000" w:themeColor="text1"/>
          <w:lang w:val="en-US"/>
        </w:rPr>
        <w:t>converged</w:t>
      </w:r>
      <w:r w:rsidR="002554A7">
        <w:rPr>
          <w:rFonts w:ascii="Times" w:hAnsi="Times"/>
          <w:color w:val="000000" w:themeColor="text1"/>
          <w:lang w:val="en-US"/>
        </w:rPr>
        <w:t xml:space="preserve"> on Chromatic Aberration and the evaluation of such a method for uncertainty visualization.  The following chapters will discuss our design </w:t>
      </w:r>
      <w:r w:rsidR="006D266F">
        <w:rPr>
          <w:rFonts w:ascii="Times" w:hAnsi="Times"/>
          <w:color w:val="000000" w:themeColor="text1"/>
          <w:lang w:val="en-US"/>
        </w:rPr>
        <w:t>and analysis of</w:t>
      </w:r>
      <w:r w:rsidR="002554A7">
        <w:rPr>
          <w:rFonts w:ascii="Times" w:hAnsi="Times"/>
          <w:color w:val="000000" w:themeColor="text1"/>
          <w:lang w:val="en-US"/>
        </w:rPr>
        <w:t xml:space="preserve"> a </w:t>
      </w:r>
      <w:r w:rsidR="00172850">
        <w:rPr>
          <w:rFonts w:ascii="Times" w:hAnsi="Times"/>
          <w:color w:val="000000" w:themeColor="text1"/>
          <w:lang w:val="en-US"/>
        </w:rPr>
        <w:t xml:space="preserve">comparative </w:t>
      </w:r>
      <w:r w:rsidR="002554A7">
        <w:rPr>
          <w:rFonts w:ascii="Times" w:hAnsi="Times"/>
          <w:color w:val="000000" w:themeColor="text1"/>
          <w:lang w:val="en-US"/>
        </w:rPr>
        <w:t>user study w</w:t>
      </w:r>
      <w:r w:rsidR="00172850">
        <w:rPr>
          <w:rFonts w:ascii="Times" w:hAnsi="Times"/>
          <w:color w:val="000000" w:themeColor="text1"/>
          <w:lang w:val="en-US"/>
        </w:rPr>
        <w:t xml:space="preserve">ith a </w:t>
      </w:r>
      <w:r w:rsidR="006D266F">
        <w:rPr>
          <w:rFonts w:ascii="Times" w:hAnsi="Times"/>
          <w:color w:val="000000" w:themeColor="text1"/>
          <w:lang w:val="en-US"/>
        </w:rPr>
        <w:t>recently published and prominent</w:t>
      </w:r>
      <w:r w:rsidR="00172850">
        <w:rPr>
          <w:rFonts w:ascii="Times" w:hAnsi="Times"/>
          <w:color w:val="000000" w:themeColor="text1"/>
          <w:lang w:val="en-US"/>
        </w:rPr>
        <w:t xml:space="preserve"> alternative. </w:t>
      </w:r>
      <w:r w:rsidR="002554A7">
        <w:rPr>
          <w:rFonts w:ascii="Times" w:hAnsi="Times"/>
          <w:color w:val="000000" w:themeColor="text1"/>
          <w:lang w:val="en-US"/>
        </w:rPr>
        <w:t xml:space="preserve"> </w:t>
      </w:r>
    </w:p>
    <w:p w14:paraId="0C150A7E" w14:textId="77777777" w:rsidR="00A52717" w:rsidRDefault="00A52717" w:rsidP="003C6924">
      <w:pPr>
        <w:tabs>
          <w:tab w:val="left" w:pos="720"/>
        </w:tabs>
        <w:spacing w:line="360" w:lineRule="auto"/>
        <w:jc w:val="both"/>
        <w:rPr>
          <w:rFonts w:ascii="Times" w:hAnsi="Times"/>
          <w:color w:val="000000" w:themeColor="text1"/>
          <w:lang w:val="en-US"/>
        </w:rPr>
        <w:sectPr w:rsidR="00A52717" w:rsidSect="00B96FD4">
          <w:pgSz w:w="11906" w:h="16838"/>
          <w:pgMar w:top="1440" w:right="1440" w:bottom="1440" w:left="1440" w:header="0" w:footer="340" w:gutter="0"/>
          <w:cols w:space="708"/>
          <w:docGrid w:linePitch="360"/>
        </w:sectPr>
      </w:pPr>
    </w:p>
    <w:p w14:paraId="2E7A81D8" w14:textId="77777777" w:rsidR="003C6924" w:rsidRPr="00DF6E07" w:rsidRDefault="003C6924" w:rsidP="003C6924">
      <w:pPr>
        <w:tabs>
          <w:tab w:val="left" w:pos="720"/>
        </w:tabs>
        <w:spacing w:line="360" w:lineRule="auto"/>
        <w:jc w:val="both"/>
        <w:rPr>
          <w:rFonts w:eastAsiaTheme="minorHAnsi"/>
          <w:b/>
          <w:bCs/>
          <w:sz w:val="32"/>
          <w:szCs w:val="32"/>
          <w:lang w:val="en-GB" w:eastAsia="en-US"/>
        </w:rPr>
      </w:pPr>
      <w:r w:rsidRPr="00DF6E07">
        <w:rPr>
          <w:rFonts w:eastAsiaTheme="minorHAnsi"/>
          <w:b/>
          <w:bCs/>
          <w:sz w:val="32"/>
          <w:szCs w:val="32"/>
          <w:lang w:val="en-GB" w:eastAsia="en-US"/>
        </w:rPr>
        <w:lastRenderedPageBreak/>
        <w:t xml:space="preserve">Chapter 6 </w:t>
      </w:r>
      <w:r w:rsidRPr="00DF6E07">
        <w:rPr>
          <w:rFonts w:eastAsiaTheme="minorHAnsi"/>
          <w:b/>
          <w:bCs/>
          <w:sz w:val="32"/>
          <w:szCs w:val="32"/>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Pr="00DF6E07" w:rsidRDefault="003C6924" w:rsidP="003C6924">
      <w:pPr>
        <w:tabs>
          <w:tab w:val="left" w:pos="720"/>
        </w:tabs>
        <w:spacing w:line="360" w:lineRule="auto"/>
        <w:jc w:val="both"/>
        <w:rPr>
          <w:rFonts w:eastAsiaTheme="minorHAnsi"/>
          <w:b/>
          <w:bCs/>
          <w:sz w:val="28"/>
          <w:szCs w:val="28"/>
          <w:lang w:val="en-GB" w:eastAsia="en-US"/>
        </w:rPr>
      </w:pPr>
      <w:r w:rsidRPr="00DF6E07">
        <w:rPr>
          <w:rFonts w:eastAsiaTheme="minorHAnsi"/>
          <w:b/>
          <w:bCs/>
          <w:sz w:val="28"/>
          <w:szCs w:val="28"/>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169B3099"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r w:rsidR="000164ED">
        <w:rPr>
          <w:color w:val="212121"/>
          <w:shd w:val="clear" w:color="auto" w:fill="FFFFFF"/>
        </w:rPr>
        <w:t>challenges</w:t>
      </w:r>
      <w:r w:rsidR="000164ED" w:rsidRPr="00224FA2">
        <w:rPr>
          <w:color w:val="212121"/>
          <w:shd w:val="clear" w:color="auto" w:fill="FFFFFF"/>
        </w:rPr>
        <w:t xml:space="preserve"> </w:t>
      </w:r>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w:t>
      </w:r>
      <w:r w:rsidR="00DE3F5B" w:rsidRPr="00224FA2">
        <w:rPr>
          <w:color w:val="212121"/>
          <w:shd w:val="clear" w:color="auto" w:fill="FFFFFF"/>
        </w:rPr>
        <w:t>domain and</w:t>
      </w:r>
      <w:r w:rsidR="000164ED">
        <w:rPr>
          <w:color w:val="212121"/>
          <w:shd w:val="clear" w:color="auto" w:fill="FFFFFF"/>
        </w:rPr>
        <w:t xml:space="preserve"> </w:t>
      </w:r>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r w:rsidR="00BD7ECE">
        <w:rPr>
          <w:color w:val="212121"/>
          <w:shd w:val="clear" w:color="auto" w:fill="FFFFFF"/>
        </w:rPr>
        <w:t xml:space="preserve"> W</w:t>
      </w:r>
      <w:r>
        <w:rPr>
          <w:color w:val="212121"/>
          <w:shd w:val="clear" w:color="auto" w:fill="FFFFFF"/>
        </w:rPr>
        <w:t xml:space="preserve">e have </w:t>
      </w:r>
      <w:r w:rsidR="00BD7ECE">
        <w:rPr>
          <w:color w:val="212121"/>
          <w:shd w:val="clear" w:color="auto" w:fill="FFFFFF"/>
        </w:rPr>
        <w:t>conducted</w:t>
      </w:r>
      <w:r>
        <w:rPr>
          <w:color w:val="212121"/>
          <w:shd w:val="clear" w:color="auto" w:fill="FFFFFF"/>
        </w:rPr>
        <w:t xml:space="preserve"> a within-subject comparative study with the following measures:</w:t>
      </w:r>
    </w:p>
    <w:p w14:paraId="4ECAF659" w14:textId="77777777" w:rsidR="003C6924" w:rsidRDefault="003C6924" w:rsidP="002B35E4">
      <w:pPr>
        <w:pStyle w:val="ListParagraph"/>
        <w:numPr>
          <w:ilvl w:val="0"/>
          <w:numId w:val="27"/>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Subjective assessment</w:t>
      </w:r>
      <w:r w:rsidR="00BD7ECE">
        <w:rPr>
          <w:color w:val="212121"/>
          <w:shd w:val="clear" w:color="auto" w:fill="FFFFFF"/>
        </w:rPr>
        <w:t>s</w:t>
      </w:r>
      <w:r>
        <w:rPr>
          <w:color w:val="212121"/>
          <w:shd w:val="clear" w:color="auto" w:fill="FFFFFF"/>
        </w:rPr>
        <w:t xml:space="preserve"> (NASA-TLX, SUS)</w:t>
      </w:r>
    </w:p>
    <w:p w14:paraId="3FA19585" w14:textId="37AEE9A3" w:rsidR="00BD7ECE"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Pr="00DF6E07" w:rsidRDefault="003C6924" w:rsidP="00CD4FF5">
      <w:pPr>
        <w:pStyle w:val="NormalWeb"/>
        <w:spacing w:line="360" w:lineRule="auto"/>
        <w:jc w:val="both"/>
        <w:rPr>
          <w:color w:val="212121"/>
          <w:sz w:val="18"/>
          <w:szCs w:val="18"/>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w:t>
      </w:r>
      <w:r w:rsidR="00BD7ECE">
        <w:t>,</w:t>
      </w:r>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5F5CBE7A"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BD7ECE">
        <w:rPr>
          <w:rFonts w:ascii="Times" w:hAnsi="Times"/>
          <w:color w:val="000000" w:themeColor="text1"/>
        </w:rPr>
        <w:t xml:space="preserve">From our literature review, </w:t>
      </w:r>
      <w:proofErr w:type="spellStart"/>
      <w:r>
        <w:t>Correll</w:t>
      </w:r>
      <w:proofErr w:type="spellEnd"/>
      <w:r>
        <w:t xml:space="preserve"> et al. [35]</w:t>
      </w:r>
      <w:r>
        <w:rPr>
          <w:rFonts w:ascii="Times" w:hAnsi="Times"/>
          <w:color w:val="000000" w:themeColor="text1"/>
        </w:rPr>
        <w:t xml:space="preserve"> also</w:t>
      </w:r>
      <w:r w:rsidR="00BD7ECE">
        <w:rPr>
          <w:rFonts w:ascii="Times" w:hAnsi="Times"/>
          <w:color w:val="000000" w:themeColor="text1"/>
        </w:rPr>
        <w:t xml:space="preserve"> </w:t>
      </w:r>
      <w:r>
        <w:rPr>
          <w:rFonts w:ascii="Times" w:hAnsi="Times"/>
          <w:color w:val="000000" w:themeColor="text1"/>
        </w:rPr>
        <w:t xml:space="preserve">visualises uncertainty </w:t>
      </w:r>
      <w:r w:rsidR="00BD7ECE">
        <w:rPr>
          <w:rFonts w:ascii="Times" w:hAnsi="Times"/>
          <w:color w:val="000000" w:themeColor="text1"/>
        </w:rPr>
        <w:t>with an alternate approach called</w:t>
      </w:r>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r w:rsidR="00BD7ECE">
        <w:rPr>
          <w:rFonts w:ascii="Times" w:hAnsi="Times"/>
          <w:color w:val="000000" w:themeColor="text1"/>
        </w:rPr>
        <w:t>CA</w:t>
      </w:r>
      <w:r>
        <w:rPr>
          <w:rFonts w:ascii="Times" w:hAnsi="Times"/>
          <w:color w:val="000000" w:themeColor="text1"/>
        </w:rPr>
        <w:t xml:space="preserve"> with that existing approach VSUP.</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18A293C"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r w:rsidR="00BD7ECE">
        <w:rPr>
          <w:rFonts w:eastAsiaTheme="minorHAnsi"/>
          <w:lang w:val="en-GB" w:eastAsia="en-US"/>
        </w:rPr>
        <w:t>v</w:t>
      </w:r>
      <w:r w:rsidRPr="005D6C8A">
        <w:rPr>
          <w:rFonts w:eastAsiaTheme="minorHAnsi"/>
          <w:lang w:val="en-GB" w:eastAsia="en-US"/>
        </w:rPr>
        <w:t xml:space="preserve">isualising </w:t>
      </w:r>
      <w:r w:rsidR="00BD7ECE">
        <w:rPr>
          <w:rFonts w:eastAsiaTheme="minorHAnsi"/>
          <w:lang w:val="en-GB" w:eastAsia="en-US"/>
        </w:rPr>
        <w:t>u</w:t>
      </w:r>
      <w:r w:rsidRPr="005D6C8A">
        <w:rPr>
          <w:rFonts w:eastAsiaTheme="minorHAnsi"/>
          <w:lang w:val="en-GB" w:eastAsia="en-US"/>
        </w:rPr>
        <w:t>ncertainty with Chromatic Aberration works compare</w:t>
      </w:r>
      <w:r w:rsidR="00BD7ECE">
        <w:rPr>
          <w:rFonts w:eastAsiaTheme="minorHAnsi"/>
          <w:lang w:val="en-GB" w:eastAsia="en-US"/>
        </w:rPr>
        <w:t>d</w:t>
      </w:r>
      <w:r w:rsidRPr="005D6C8A">
        <w:rPr>
          <w:rFonts w:eastAsiaTheme="minorHAnsi"/>
          <w:lang w:val="en-GB" w:eastAsia="en-US"/>
        </w:rPr>
        <w:t xml:space="preserve"> to VSUP</w:t>
      </w:r>
      <w:r>
        <w:rPr>
          <w:rFonts w:eastAsiaTheme="minorHAnsi"/>
          <w:lang w:val="en-GB" w:eastAsia="en-US"/>
        </w:rPr>
        <w:t xml:space="preserve"> in terms of user perception </w:t>
      </w:r>
      <w:r w:rsidR="00BD7ECE">
        <w:rPr>
          <w:rFonts w:eastAsiaTheme="minorHAnsi"/>
          <w:lang w:val="en-GB" w:eastAsia="en-US"/>
        </w:rPr>
        <w:t xml:space="preserve">and </w:t>
      </w:r>
      <w:r>
        <w:rPr>
          <w:rFonts w:eastAsiaTheme="minorHAnsi"/>
          <w:lang w:val="en-GB" w:eastAsia="en-US"/>
        </w:rPr>
        <w:t>accuracy?</w:t>
      </w:r>
    </w:p>
    <w:p w14:paraId="1B41F00D" w14:textId="77777777"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6998C5D0"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w:t>
      </w:r>
      <w:r w:rsidR="007D35D5">
        <w:rPr>
          <w:rFonts w:eastAsiaTheme="minorHAnsi"/>
          <w:lang w:val="en-GB" w:eastAsia="en-US"/>
        </w:rPr>
        <w:t>s</w:t>
      </w:r>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3114E115" w:rsidR="003C6924" w:rsidRDefault="003C6924" w:rsidP="003C6924">
      <w:pPr>
        <w:spacing w:line="360" w:lineRule="auto"/>
        <w:jc w:val="both"/>
        <w:rPr>
          <w:color w:val="000000" w:themeColor="text1"/>
        </w:rPr>
      </w:pPr>
      <w:r>
        <w:rPr>
          <w:color w:val="000000" w:themeColor="text1"/>
        </w:rPr>
        <w:t>We have developed a dynamic webpage with the content of study materials to conduct the study session entirely remotely online. It helped to save both participant’s and researcher’s travelling time to meet in a common place and eliminate the risk of health issues due to pandemic which was still</w:t>
      </w:r>
      <w:r w:rsidR="00BD7ECE">
        <w:rPr>
          <w:color w:val="000000" w:themeColor="text1"/>
        </w:rPr>
        <w:t xml:space="preserve"> subject to</w:t>
      </w:r>
      <w:r>
        <w:rPr>
          <w:color w:val="000000" w:themeColor="text1"/>
        </w:rPr>
        <w:t xml:space="preserve"> restriction</w:t>
      </w:r>
      <w:r w:rsidR="00BD7ECE">
        <w:rPr>
          <w:color w:val="000000" w:themeColor="text1"/>
        </w:rPr>
        <w:t>s</w:t>
      </w:r>
      <w:r>
        <w:rPr>
          <w:color w:val="000000" w:themeColor="text1"/>
        </w:rPr>
        <w:t xml:space="preserve"> at the time the study was designed and submitted to ethics. That’s why it was mandatory for each participant to have a Computer/Laptop and a fast</w:t>
      </w:r>
      <w:r w:rsidR="00BD7ECE">
        <w:rPr>
          <w:color w:val="000000" w:themeColor="text1"/>
        </w:rPr>
        <w:t xml:space="preserve"> </w:t>
      </w:r>
      <w:r w:rsidR="00B11C24">
        <w:rPr>
          <w:color w:val="000000" w:themeColor="text1"/>
        </w:rPr>
        <w:t xml:space="preserve">enough </w:t>
      </w:r>
      <w:r>
        <w:rPr>
          <w:color w:val="000000" w:themeColor="text1"/>
        </w:rPr>
        <w:t>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B23BFF8" w:rsidR="003C6924" w:rsidRDefault="003C6924" w:rsidP="003C6924">
      <w:pPr>
        <w:spacing w:line="360" w:lineRule="auto"/>
        <w:jc w:val="both"/>
        <w:rPr>
          <w:color w:val="000000" w:themeColor="text1"/>
        </w:rPr>
      </w:pPr>
      <w:r w:rsidRPr="007E0844">
        <w:rPr>
          <w:color w:val="000000" w:themeColor="text1"/>
        </w:rPr>
        <w:t xml:space="preserve">The webpage </w:t>
      </w:r>
      <w:r w:rsidR="00BD7ECE">
        <w:rPr>
          <w:color w:val="000000" w:themeColor="text1"/>
        </w:rPr>
        <w:t>wa</w:t>
      </w:r>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0CEB7C8D"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w:t>
      </w:r>
      <w:r w:rsidR="00BD7ECE">
        <w:rPr>
          <w:color w:val="000000" w:themeColor="text1"/>
        </w:rPr>
        <w:t>which</w:t>
      </w:r>
      <w:r>
        <w:rPr>
          <w:color w:val="000000" w:themeColor="text1"/>
        </w:rPr>
        <w:t xml:space="preserve"> does not work properly in Google Chrome/Safari. It is a well-known issue that they can’t render the blended color properly and when there are large number of cells with color blending in a chart, Chrome </w:t>
      </w:r>
      <w:r w:rsidR="00BD7ECE">
        <w:rPr>
          <w:color w:val="000000" w:themeColor="text1"/>
        </w:rPr>
        <w:t xml:space="preserve">often </w:t>
      </w:r>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1AE558C8"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r w:rsidR="001B61DA">
        <w:rPr>
          <w:color w:val="000000" w:themeColor="text1"/>
        </w:rPr>
        <w:t>visualisation,</w:t>
      </w:r>
      <w:r>
        <w:rPr>
          <w:color w:val="000000" w:themeColor="text1"/>
        </w:rPr>
        <w:t xml:space="preserve"> but that </w:t>
      </w:r>
      <w:r w:rsidR="00BD7ECE">
        <w:rPr>
          <w:color w:val="000000" w:themeColor="text1"/>
        </w:rPr>
        <w:t xml:space="preserve">paper only </w:t>
      </w:r>
      <w:r>
        <w:rPr>
          <w:color w:val="000000" w:themeColor="text1"/>
        </w:rPr>
        <w:t>use</w:t>
      </w:r>
      <w:r w:rsidR="00BD7ECE">
        <w:rPr>
          <w:color w:val="000000" w:themeColor="text1"/>
        </w:rPr>
        <w:t>d</w:t>
      </w:r>
      <w:r>
        <w:rPr>
          <w:color w:val="000000" w:themeColor="text1"/>
        </w:rPr>
        <w:t xml:space="preserve">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75F5FE3A" w14:textId="77777777" w:rsidR="00DE197A" w:rsidRPr="00DF6E07" w:rsidRDefault="00DE197A" w:rsidP="00DF6E07">
      <w:pPr>
        <w:spacing w:line="360" w:lineRule="auto"/>
        <w:jc w:val="both"/>
        <w:rPr>
          <w:color w:val="000000" w:themeColor="text1"/>
        </w:rPr>
      </w:pPr>
    </w:p>
    <w:p w14:paraId="5365D0F3" w14:textId="7C669272" w:rsidR="00BD7ECE"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060D1AD3" w:rsidR="003C6924" w:rsidRPr="0006192C" w:rsidRDefault="003C6924" w:rsidP="00DF6E07">
      <w:pPr>
        <w:spacing w:line="360" w:lineRule="auto"/>
        <w:jc w:val="both"/>
      </w:pPr>
      <w:r w:rsidRPr="00A5587B">
        <w:t>Each component consists of eight questions</w:t>
      </w:r>
      <w:r>
        <w:t>.</w:t>
      </w:r>
      <w:r w:rsidRPr="00A5587B">
        <w:t xml:space="preserve"> The order of the questions is selected randomly </w:t>
      </w:r>
      <w:r w:rsidR="00BD7ECE">
        <w:t>which</w:t>
      </w:r>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proofErr w:type="spellStart"/>
      <w:r w:rsidRPr="0006192C">
        <w:rPr>
          <w:color w:val="000000"/>
        </w:rPr>
        <w:t>latin</w:t>
      </w:r>
      <w:proofErr w:type="spellEnd"/>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r w:rsidR="00BD7ECE">
        <w:rPr>
          <w:color w:val="000000" w:themeColor="text1"/>
        </w:rPr>
        <w:t xml:space="preserve">the </w:t>
      </w:r>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r w:rsidR="00BD7ECE">
        <w:rPr>
          <w:color w:val="000000" w:themeColor="text1"/>
        </w:rPr>
        <w:t>,</w:t>
      </w:r>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r w:rsidR="00BD7ECE">
        <w:rPr>
          <w:color w:val="000000"/>
        </w:rPr>
        <w:t xml:space="preserve">often </w:t>
      </w:r>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1C46CCC"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sidR="00BD7ECE">
        <w:rPr>
          <w:color w:val="000000"/>
        </w:rPr>
        <w:t>L</w:t>
      </w:r>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00BD7ECE">
        <w:rPr>
          <w:i/>
          <w:iCs/>
          <w:color w:val="000000"/>
        </w:rPr>
        <w:t>B</w:t>
      </w:r>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F5EA7E5" w14:textId="4D5BE192" w:rsidR="00BD7ECE" w:rsidRDefault="00BD7ECE">
      <w:pPr>
        <w:spacing w:line="360" w:lineRule="auto"/>
        <w:ind w:firstLine="720"/>
        <w:jc w:val="both"/>
        <w:rPr>
          <w:color w:val="000000"/>
        </w:rPr>
      </w:pPr>
    </w:p>
    <w:p w14:paraId="58E96EA9" w14:textId="0E473452" w:rsidR="00BD7ECE" w:rsidRDefault="00BD7ECE">
      <w:pPr>
        <w:spacing w:line="360" w:lineRule="auto"/>
        <w:ind w:firstLine="720"/>
        <w:jc w:val="both"/>
        <w:rPr>
          <w:color w:val="000000"/>
        </w:rPr>
      </w:pPr>
    </w:p>
    <w:p w14:paraId="5CAEE8FB" w14:textId="3D2CD20E" w:rsidR="00BD7ECE" w:rsidRDefault="00BD7ECE">
      <w:pPr>
        <w:spacing w:line="360" w:lineRule="auto"/>
        <w:ind w:firstLine="720"/>
        <w:jc w:val="both"/>
        <w:rPr>
          <w:color w:val="000000"/>
        </w:rPr>
      </w:pPr>
    </w:p>
    <w:p w14:paraId="7B833A00" w14:textId="745506CF" w:rsidR="00BD7ECE" w:rsidRDefault="00BD7ECE">
      <w:pPr>
        <w:spacing w:line="360" w:lineRule="auto"/>
        <w:ind w:firstLine="720"/>
        <w:jc w:val="both"/>
        <w:rPr>
          <w:color w:val="000000"/>
        </w:rPr>
      </w:pPr>
    </w:p>
    <w:p w14:paraId="7CF33A4B" w14:textId="77777777" w:rsidR="00BD7ECE" w:rsidRDefault="00BD7ECE" w:rsidP="00DF6E07">
      <w:pPr>
        <w:spacing w:line="360" w:lineRule="auto"/>
        <w:ind w:firstLine="720"/>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pPr>
      <w:r>
        <w:t xml:space="preserve">Table 6.1: </w:t>
      </w:r>
      <w:r w:rsidR="00DE197A">
        <w:t>T</w:t>
      </w:r>
      <w:r>
        <w:t>ask arrangement of user study</w:t>
      </w:r>
    </w:p>
    <w:p w14:paraId="599E32BA" w14:textId="77777777" w:rsidR="00A52717" w:rsidRDefault="00A52717" w:rsidP="003C6924">
      <w:pPr>
        <w:autoSpaceDE w:val="0"/>
        <w:autoSpaceDN w:val="0"/>
        <w:adjustRightInd w:val="0"/>
        <w:spacing w:line="360" w:lineRule="auto"/>
        <w:jc w:val="both"/>
        <w:sectPr w:rsidR="00A52717" w:rsidSect="00B96FD4">
          <w:pgSz w:w="11906" w:h="16838"/>
          <w:pgMar w:top="1440" w:right="1440" w:bottom="1440" w:left="1440" w:header="0" w:footer="340" w:gutter="0"/>
          <w:cols w:space="708"/>
          <w:docGrid w:linePitch="360"/>
        </w:sectPr>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478EA699"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469A294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r w:rsidR="00865DC3">
        <w:rPr>
          <w:color w:val="000000" w:themeColor="text1"/>
        </w:rPr>
        <w:t xml:space="preserve">are more likely to </w:t>
      </w:r>
      <w:r>
        <w:rPr>
          <w:color w:val="000000" w:themeColor="text1"/>
        </w:rPr>
        <w:t>suffer from eyesight issues.</w:t>
      </w:r>
    </w:p>
    <w:p w14:paraId="310B7F3C" w14:textId="7777777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0E425D40" w14:textId="7A283540" w:rsidR="003C6924" w:rsidRDefault="003C6924" w:rsidP="002B35E4">
      <w:pPr>
        <w:pStyle w:val="ListParagraph"/>
        <w:numPr>
          <w:ilvl w:val="0"/>
          <w:numId w:val="23"/>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w:t>
      </w:r>
      <w:r w:rsidR="001B61DA">
        <w:rPr>
          <w:color w:val="000000" w:themeColor="text1"/>
        </w:rPr>
        <w:t>s</w:t>
      </w:r>
      <w:r>
        <w:rPr>
          <w:color w:val="000000" w:themeColor="text1"/>
        </w:rPr>
        <w:t xml:space="preserve"> </w:t>
      </w:r>
      <w:proofErr w:type="gramStart"/>
      <w:r w:rsidR="00865DC3">
        <w:rPr>
          <w:color w:val="000000" w:themeColor="text1"/>
        </w:rPr>
        <w:t>are</w:t>
      </w:r>
      <w:r>
        <w:rPr>
          <w:color w:val="000000" w:themeColor="text1"/>
        </w:rPr>
        <w:t xml:space="preserve"> not be</w:t>
      </w:r>
      <w:proofErr w:type="gramEnd"/>
      <w:r>
        <w:rPr>
          <w:color w:val="000000" w:themeColor="text1"/>
        </w:rPr>
        <w:t xml:space="preserve"> disabled </w:t>
      </w:r>
      <w:r w:rsidR="00865DC3">
        <w:rPr>
          <w:color w:val="000000" w:themeColor="text1"/>
        </w:rPr>
        <w:t xml:space="preserve">in a way </w:t>
      </w:r>
      <w:r>
        <w:rPr>
          <w:color w:val="000000" w:themeColor="text1"/>
        </w:rPr>
        <w:t xml:space="preserve">which prevents them from using keyboard, mouse, browse the web or use computer. </w:t>
      </w:r>
    </w:p>
    <w:p w14:paraId="23000C29"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2B35E4">
      <w:pPr>
        <w:pStyle w:val="ListParagraph"/>
        <w:numPr>
          <w:ilvl w:val="0"/>
          <w:numId w:val="23"/>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b/>
          <w:bCs/>
          <w:color w:val="000000" w:themeColor="text1"/>
        </w:rPr>
      </w:pPr>
    </w:p>
    <w:p w14:paraId="1EB1CDEE" w14:textId="77777777" w:rsidR="00865DC3" w:rsidRPr="002B1752" w:rsidRDefault="00865DC3" w:rsidP="00DF6E07">
      <w:pPr>
        <w:pStyle w:val="ListParagraph"/>
        <w:spacing w:line="360" w:lineRule="auto"/>
        <w:jc w:val="both"/>
        <w:rPr>
          <w:color w:val="000000" w:themeColor="text1"/>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BDDC8B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with more detail</w:t>
      </w:r>
      <w:r w:rsidR="00865DC3">
        <w:rPr>
          <w:rFonts w:eastAsiaTheme="minorHAnsi"/>
          <w:lang w:val="en-GB" w:eastAsia="en-US"/>
        </w:rPr>
        <w:t>ed</w:t>
      </w:r>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15BB3DC6"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Schedul</w:t>
      </w:r>
      <w:r w:rsidR="00865DC3">
        <w:rPr>
          <w:rFonts w:eastAsiaTheme="minorHAnsi"/>
          <w:b/>
          <w:bCs/>
          <w:lang w:val="en-GB" w:eastAsia="en-US"/>
        </w:rPr>
        <w:t>ing</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07EA68A2" w14:textId="4B3D9465" w:rsidR="00865DC3" w:rsidRDefault="003C6924" w:rsidP="003C6924">
      <w:pPr>
        <w:autoSpaceDE w:val="0"/>
        <w:autoSpaceDN w:val="0"/>
        <w:adjustRightInd w:val="0"/>
        <w:spacing w:line="360" w:lineRule="auto"/>
        <w:jc w:val="both"/>
        <w:rPr>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332D8810" w14:textId="77777777" w:rsidR="00A52717" w:rsidRDefault="00A52717" w:rsidP="003C6924">
      <w:pPr>
        <w:autoSpaceDE w:val="0"/>
        <w:autoSpaceDN w:val="0"/>
        <w:adjustRightInd w:val="0"/>
        <w:spacing w:line="360" w:lineRule="auto"/>
        <w:jc w:val="both"/>
        <w:rPr>
          <w:color w:val="000000" w:themeColor="text1"/>
        </w:rPr>
        <w:sectPr w:rsidR="00A52717" w:rsidSect="00B96FD4">
          <w:pgSz w:w="11906" w:h="16838"/>
          <w:pgMar w:top="1440" w:right="1440" w:bottom="1440" w:left="1440" w:header="0" w:footer="340" w:gutter="0"/>
          <w:cols w:space="708"/>
          <w:docGrid w:linePitch="360"/>
        </w:sect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r w:rsidR="00865DC3">
        <w:rPr>
          <w:b/>
          <w:bCs/>
          <w:color w:val="000000" w:themeColor="text1"/>
        </w:rPr>
        <w:t xml:space="preserve">of </w:t>
      </w:r>
      <w:r w:rsidRPr="0095751A">
        <w:rPr>
          <w:b/>
          <w:bCs/>
          <w:color w:val="000000" w:themeColor="text1"/>
        </w:rPr>
        <w:t>Event</w:t>
      </w:r>
    </w:p>
    <w:p w14:paraId="1E72C404" w14:textId="3E5C4613"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r w:rsidR="009D5039">
        <w:rPr>
          <w:color w:val="000000" w:themeColor="text1"/>
        </w:rPr>
        <w:t xml:space="preserve">was </w:t>
      </w:r>
      <w:r>
        <w:rPr>
          <w:color w:val="000000" w:themeColor="text1"/>
        </w:rPr>
        <w:t>created through the online meeting platform or conferencing tool such as MS Teams</w:t>
      </w:r>
      <w:r w:rsidR="009D5039">
        <w:rPr>
          <w:color w:val="000000" w:themeColor="text1"/>
        </w:rPr>
        <w:t>. T</w:t>
      </w:r>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sidR="009D5039">
        <w:rPr>
          <w:color w:val="000000" w:themeColor="text1"/>
        </w:rPr>
        <w:t xml:space="preserve"> </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2137D16C" w14:textId="77777777" w:rsidR="00A52717" w:rsidRDefault="00A52717" w:rsidP="003C6924">
      <w:pPr>
        <w:autoSpaceDE w:val="0"/>
        <w:autoSpaceDN w:val="0"/>
        <w:adjustRightInd w:val="0"/>
        <w:spacing w:line="360" w:lineRule="auto"/>
        <w:jc w:val="both"/>
        <w:rPr>
          <w:rFonts w:eastAsiaTheme="minorHAnsi"/>
          <w:b/>
          <w:bCs/>
          <w:lang w:val="en-GB" w:eastAsia="en-US"/>
        </w:rPr>
      </w:pPr>
    </w:p>
    <w:p w14:paraId="5D0CE8EC" w14:textId="29FB1A9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r w:rsidR="003A5D26">
        <w:rPr>
          <w:rFonts w:eastAsiaTheme="minorHAnsi"/>
          <w:b/>
          <w:bCs/>
          <w:lang w:val="en-GB" w:eastAsia="en-US"/>
        </w:rPr>
        <w:t xml:space="preserve">Overview of the </w:t>
      </w:r>
      <w:r w:rsidRPr="00162E4A">
        <w:rPr>
          <w:rFonts w:eastAsiaTheme="minorHAnsi"/>
          <w:b/>
          <w:bCs/>
          <w:lang w:val="en-GB" w:eastAsia="en-US"/>
        </w:rPr>
        <w:t>Questionnaire</w:t>
      </w:r>
      <w:r w:rsidR="003A5D26">
        <w:rPr>
          <w:rFonts w:eastAsiaTheme="minorHAnsi"/>
          <w:b/>
          <w:bCs/>
          <w:lang w:val="en-GB" w:eastAsia="en-US"/>
        </w:rPr>
        <w:t xml:space="preserve"> Structure</w:t>
      </w:r>
    </w:p>
    <w:p w14:paraId="70F57C0F" w14:textId="1A1F51AA"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DF6E07" w:rsidRDefault="003C6924" w:rsidP="002B35E4">
      <w:pPr>
        <w:pStyle w:val="ListParagraph"/>
        <w:numPr>
          <w:ilvl w:val="0"/>
          <w:numId w:val="26"/>
        </w:numPr>
        <w:jc w:val="both"/>
        <w:rPr>
          <w:color w:val="000000" w:themeColor="text1"/>
        </w:rPr>
      </w:pPr>
      <w:r>
        <w:rPr>
          <w:color w:val="000000" w:themeColor="text1"/>
        </w:rPr>
        <w:t>Component Questions</w:t>
      </w:r>
    </w:p>
    <w:p w14:paraId="2454176B" w14:textId="77777777" w:rsidR="003C6924" w:rsidRPr="008A01F7" w:rsidRDefault="003C6924" w:rsidP="002B35E4">
      <w:pPr>
        <w:pStyle w:val="ListParagraph"/>
        <w:numPr>
          <w:ilvl w:val="0"/>
          <w:numId w:val="26"/>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Questions we refer to the questions relevant to those four core components. On the other hand, </w:t>
      </w:r>
      <w:r>
        <w:rPr>
          <w:rFonts w:eastAsiaTheme="minorHAnsi"/>
          <w:lang w:val="en-GB" w:eastAsia="en-US"/>
        </w:rPr>
        <w:lastRenderedPageBreak/>
        <w:t>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9"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CfYNSh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60"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1"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JQbFix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2"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j9hbQ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3"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J6IKjV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rFonts w:eastAsiaTheme="minorHAnsi"/>
          <w:lang w:val="en-GB" w:eastAsia="en-US"/>
        </w:rPr>
      </w:pPr>
    </w:p>
    <w:p w14:paraId="281E3F7E" w14:textId="034647D8" w:rsidR="00CA0B97" w:rsidRPr="00DF6E07" w:rsidRDefault="00CA0B97" w:rsidP="00CA0B97">
      <w:pPr>
        <w:autoSpaceDE w:val="0"/>
        <w:autoSpaceDN w:val="0"/>
        <w:adjustRightInd w:val="0"/>
        <w:spacing w:line="360" w:lineRule="auto"/>
        <w:jc w:val="both"/>
        <w:rPr>
          <w:rFonts w:eastAsiaTheme="minorHAnsi"/>
          <w:lang w:val="en-GB" w:eastAsia="en-US"/>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r>
        <w:t>After completion of explanation, the participant is asked to hit ‘Start’ button as the following screen:</w:t>
      </w:r>
    </w:p>
    <w:p w14:paraId="2B768E21" w14:textId="77777777" w:rsidR="00CA0B97" w:rsidRDefault="00CA0B97" w:rsidP="00CA0B97">
      <w:pPr>
        <w:rPr>
          <w:b/>
          <w:bCs/>
          <w:u w:val="single"/>
        </w:rPr>
      </w:pPr>
    </w:p>
    <w:p w14:paraId="7E375B28" w14:textId="657A9746" w:rsidR="00CA0B97" w:rsidRDefault="00CA0B97" w:rsidP="00CA0B97">
      <w:pPr>
        <w:rPr>
          <w:b/>
          <w:bCs/>
          <w:u w:val="single"/>
        </w:rPr>
      </w:pPr>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2"/>
                    <a:stretch>
                      <a:fillRect/>
                    </a:stretch>
                  </pic:blipFill>
                  <pic:spPr>
                    <a:xfrm>
                      <a:off x="0" y="0"/>
                      <a:ext cx="5663897" cy="1665214"/>
                    </a:xfrm>
                    <a:prstGeom prst="rect">
                      <a:avLst/>
                    </a:prstGeom>
                    <a:ln w="3175">
                      <a:solidFill>
                        <a:schemeClr val="tx1"/>
                      </a:solidFill>
                    </a:ln>
                  </pic:spPr>
                </pic:pic>
              </a:graphicData>
            </a:graphic>
          </wp:inline>
        </w:drawing>
      </w:r>
    </w:p>
    <w:p w14:paraId="2CB0FF33" w14:textId="04744538" w:rsidR="00CA0B97" w:rsidRPr="00FD5AB3" w:rsidRDefault="00CA0B97" w:rsidP="00CA0B97">
      <w:r>
        <w:br/>
      </w:r>
      <w:r w:rsidRPr="00FD5AB3">
        <w:t>Figure</w:t>
      </w:r>
      <w:r>
        <w:t xml:space="preserve"> 6.</w:t>
      </w:r>
      <w:r w:rsidR="008B058E">
        <w:t>4</w:t>
      </w:r>
      <w:r w:rsidRPr="00FD5AB3">
        <w:t xml:space="preserve">: </w:t>
      </w:r>
      <w:r>
        <w:t>Module</w:t>
      </w:r>
      <w:r w:rsidRPr="00FD5AB3">
        <w:t xml:space="preserve"> Start View </w:t>
      </w:r>
    </w:p>
    <w:p w14:paraId="1D3B1023" w14:textId="77777777" w:rsidR="00CA0B97" w:rsidRDefault="00CA0B97" w:rsidP="00CA0B97">
      <w:pPr>
        <w:rPr>
          <w:b/>
          <w:bCs/>
          <w:u w:val="single"/>
        </w:rPr>
      </w:pPr>
    </w:p>
    <w:p w14:paraId="7DE6C290" w14:textId="77777777" w:rsidR="00CA0B97" w:rsidRDefault="00CA0B97" w:rsidP="00CA0B97">
      <w:pPr>
        <w:rPr>
          <w:b/>
          <w:bCs/>
          <w:u w:val="single"/>
        </w:rPr>
      </w:pPr>
    </w:p>
    <w:p w14:paraId="2E951088" w14:textId="22B50495" w:rsidR="00CA0B97" w:rsidRPr="00DF6E07" w:rsidRDefault="00CA0B97" w:rsidP="003C6924">
      <w:pPr>
        <w:autoSpaceDE w:val="0"/>
        <w:autoSpaceDN w:val="0"/>
        <w:adjustRightInd w:val="0"/>
        <w:spacing w:line="360" w:lineRule="auto"/>
        <w:jc w:val="both"/>
      </w:pPr>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DF6E07">
        <w:rPr>
          <w:rFonts w:eastAsiaTheme="minorHAnsi"/>
          <w:lang w:val="en-GB" w:eastAsia="en-US"/>
        </w:rPr>
        <w:t>present</w:t>
      </w:r>
      <w:r>
        <w:t xml:space="preserve"> </w:t>
      </w:r>
      <w:r w:rsidRPr="00DC40D6">
        <w:t xml:space="preserve">one question at a time. </w:t>
      </w:r>
      <w:r>
        <w:rPr>
          <w:rFonts w:eastAsiaTheme="minorHAnsi"/>
          <w:lang w:val="en-GB" w:eastAsia="en-US"/>
        </w:rPr>
        <w:t xml:space="preserve">Figure 6.4 shows the overall layout of the questions and Figure 6.5 shows an example question.  </w:t>
      </w:r>
    </w:p>
    <w:p w14:paraId="2FD5A338" w14:textId="46F297B1" w:rsidR="003C6924" w:rsidRDefault="003C6924" w:rsidP="003C6924">
      <w:pPr>
        <w:autoSpaceDE w:val="0"/>
        <w:autoSpaceDN w:val="0"/>
        <w:adjustRightInd w:val="0"/>
        <w:spacing w:line="360" w:lineRule="auto"/>
        <w:jc w:val="both"/>
        <w:rPr>
          <w:rFonts w:eastAsiaTheme="minorHAnsi"/>
          <w:b/>
          <w:bCs/>
          <w:lang w:val="en-GB" w:eastAsia="en-US"/>
        </w:rPr>
      </w:pPr>
    </w:p>
    <w:p w14:paraId="0C9107A8" w14:textId="7FD07F6A" w:rsidR="00CA0B97" w:rsidRDefault="00CA0B97" w:rsidP="00CA0B97">
      <w:pPr>
        <w:rPr>
          <w:b/>
          <w:bCs/>
          <w:u w:val="single"/>
        </w:rPr>
      </w:pPr>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6.</w:t>
      </w:r>
      <w:r w:rsidR="008B058E">
        <w:t>5</w:t>
      </w:r>
      <w:r w:rsidRPr="00FD5AB3">
        <w:t>: Layout of Questionnaire View</w:t>
      </w:r>
    </w:p>
    <w:p w14:paraId="32DF76E6" w14:textId="77777777" w:rsidR="00CA0B97" w:rsidRDefault="00CA0B97" w:rsidP="00CA0B97">
      <w:pPr>
        <w:rPr>
          <w:b/>
          <w:bCs/>
          <w:u w:val="single"/>
        </w:rPr>
      </w:pPr>
    </w:p>
    <w:p w14:paraId="5DBC41EB" w14:textId="77777777" w:rsidR="00CA0B97" w:rsidRDefault="00CA0B97" w:rsidP="00CA0B97">
      <w:pPr>
        <w:rPr>
          <w:b/>
          <w:bCs/>
          <w:u w:val="single"/>
        </w:rPr>
      </w:pPr>
    </w:p>
    <w:p w14:paraId="435E74EA" w14:textId="77777777" w:rsidR="00CA0B97" w:rsidRDefault="00CA0B97" w:rsidP="00CA0B97">
      <w:pPr>
        <w:rPr>
          <w:b/>
          <w:bCs/>
          <w:u w:val="single"/>
        </w:rPr>
      </w:pPr>
    </w:p>
    <w:p w14:paraId="19B7FE97" w14:textId="0E690FF2" w:rsidR="00CA0B97" w:rsidRDefault="003A5D26" w:rsidP="00CA0B97">
      <w:pPr>
        <w:rPr>
          <w:b/>
          <w:bCs/>
          <w:u w:val="single"/>
        </w:rPr>
      </w:pPr>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5731510" cy="3146314"/>
                    </a:xfrm>
                    <a:prstGeom prst="rect">
                      <a:avLst/>
                    </a:prstGeom>
                    <a:ln w="3175">
                      <a:solidFill>
                        <a:schemeClr val="bg1">
                          <a:lumMod val="85000"/>
                        </a:schemeClr>
                      </a:solidFill>
                    </a:ln>
                  </pic:spPr>
                </pic:pic>
              </a:graphicData>
            </a:graphic>
          </wp:inline>
        </w:drawing>
      </w:r>
    </w:p>
    <w:p w14:paraId="42AEA891" w14:textId="78131B7C" w:rsidR="00CA0B97" w:rsidRPr="00FD5AB3" w:rsidRDefault="00CA0B97" w:rsidP="00CA0B97">
      <w:r>
        <w:br/>
      </w:r>
      <w:r w:rsidRPr="00FD5AB3">
        <w:t>Figure</w:t>
      </w:r>
      <w:r>
        <w:t xml:space="preserve"> 6.</w:t>
      </w:r>
      <w:r w:rsidR="008B058E">
        <w:t>6</w:t>
      </w:r>
      <w:r w:rsidRPr="00FD5AB3">
        <w:t xml:space="preserve">: Sample Question </w:t>
      </w:r>
    </w:p>
    <w:p w14:paraId="4185A7FB" w14:textId="77777777" w:rsidR="00CA0B97" w:rsidRDefault="00CA0B97" w:rsidP="00CA0B97">
      <w:pPr>
        <w:rPr>
          <w:b/>
          <w:bCs/>
          <w:u w:val="single"/>
        </w:rPr>
      </w:pPr>
    </w:p>
    <w:p w14:paraId="3F8A11D7" w14:textId="77777777" w:rsidR="00CA0B97" w:rsidRDefault="00CA0B97" w:rsidP="00CA0B97">
      <w:pPr>
        <w:rPr>
          <w:b/>
          <w:bCs/>
          <w:u w:val="single"/>
        </w:rPr>
      </w:pPr>
    </w:p>
    <w:p w14:paraId="59DB93AE" w14:textId="10126753" w:rsidR="003A5D26" w:rsidRDefault="001C1B34" w:rsidP="00DF6E07">
      <w:pPr>
        <w:autoSpaceDE w:val="0"/>
        <w:autoSpaceDN w:val="0"/>
        <w:adjustRightInd w:val="0"/>
        <w:spacing w:line="360" w:lineRule="auto"/>
        <w:jc w:val="both"/>
      </w:pPr>
      <w:r>
        <w:t>When presented with a question, the user</w:t>
      </w:r>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r w:rsidR="003A5D26">
        <w:t>An example question is shown in Figure 6.</w:t>
      </w:r>
      <w:r w:rsidR="008B058E">
        <w:t>6</w:t>
      </w:r>
      <w:r w:rsidR="003A5D26">
        <w:t xml:space="preserve">.  </w:t>
      </w:r>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r w:rsidR="003A5D26">
        <w:t xml:space="preserve">   We will return to </w:t>
      </w:r>
      <w:r>
        <w:t xml:space="preserve">the internal </w:t>
      </w:r>
      <w:r w:rsidR="003A5D26">
        <w:t>format of the component questions in section 6.6.6.</w:t>
      </w:r>
    </w:p>
    <w:p w14:paraId="29785934" w14:textId="77777777" w:rsidR="00CA0B97" w:rsidRDefault="00CA0B97" w:rsidP="00CA0B97"/>
    <w:p w14:paraId="0902E9EC" w14:textId="0A9A8FD5" w:rsidR="00CA0B97" w:rsidRPr="000C5CB8" w:rsidRDefault="00CA0B97" w:rsidP="00DF6E07">
      <w:pPr>
        <w:autoSpaceDE w:val="0"/>
        <w:autoSpaceDN w:val="0"/>
        <w:adjustRightInd w:val="0"/>
        <w:spacing w:line="360" w:lineRule="auto"/>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r w:rsidR="003A5D26">
        <w:rPr>
          <w:color w:val="000000" w:themeColor="text1"/>
        </w:rPr>
        <w:t>was</w:t>
      </w:r>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4FD4C7E4" w14:textId="77777777" w:rsidR="00CA0B97" w:rsidRDefault="00CA0B97" w:rsidP="00CA0B97">
      <w:pPr>
        <w:jc w:val="both"/>
      </w:pPr>
    </w:p>
    <w:p w14:paraId="310568C5"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37911978"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548AEA82"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705355DD" w14:textId="77777777" w:rsidR="00CA0B97" w:rsidRPr="00310D22" w:rsidRDefault="00CA0B97"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4811FAEB" w14:textId="77777777" w:rsidR="00CA0B97" w:rsidRPr="00310D22"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74D3D81E"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7E16F36D" w14:textId="77777777" w:rsidR="00CA0B97" w:rsidRPr="00DB7D3C"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5185989A"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0D3C3D77" w14:textId="77777777" w:rsidR="00CA0B97" w:rsidRDefault="00CA0B97" w:rsidP="00CA0B97">
      <w:pPr>
        <w:pStyle w:val="ListParagraph"/>
        <w:rPr>
          <w:color w:val="000000" w:themeColor="text1"/>
        </w:rPr>
      </w:pPr>
    </w:p>
    <w:p w14:paraId="5B0EB8D3" w14:textId="77777777" w:rsidR="00CA0B97" w:rsidRDefault="00CA0B97" w:rsidP="00CA0B97">
      <w:pPr>
        <w:pStyle w:val="ListParagraph"/>
        <w:ind w:left="0"/>
        <w:rPr>
          <w:color w:val="000000" w:themeColor="text1"/>
        </w:rPr>
      </w:pPr>
      <w:r>
        <w:rPr>
          <w:color w:val="000000" w:themeColor="text1"/>
        </w:rPr>
        <w:t xml:space="preserve">Then we ask the following two types of additional questionnaires: </w:t>
      </w:r>
    </w:p>
    <w:p w14:paraId="5ED55223" w14:textId="77777777" w:rsidR="00CA0B97" w:rsidRPr="003403E6" w:rsidRDefault="00CA0B97" w:rsidP="00CA0B97">
      <w:pPr>
        <w:pStyle w:val="ListParagraph"/>
        <w:ind w:left="0"/>
        <w:rPr>
          <w:color w:val="000000" w:themeColor="text1"/>
        </w:rPr>
      </w:pPr>
    </w:p>
    <w:p w14:paraId="38BD009A"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45CCDF66"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FA32285" w14:textId="77777777" w:rsidR="00CA0B97" w:rsidRPr="00310D22" w:rsidRDefault="00CA0B97" w:rsidP="00CA0B97">
      <w:pPr>
        <w:pStyle w:val="ListParagraph"/>
        <w:ind w:left="0"/>
        <w:rPr>
          <w:color w:val="000000" w:themeColor="text1"/>
        </w:rPr>
      </w:pPr>
    </w:p>
    <w:p w14:paraId="107039B0" w14:textId="77777777" w:rsidR="00CA0B97" w:rsidRDefault="00CA0B97" w:rsidP="00CA0B97">
      <w:pPr>
        <w:rPr>
          <w:b/>
          <w:bCs/>
          <w:u w:val="single"/>
        </w:rPr>
      </w:pPr>
    </w:p>
    <w:p w14:paraId="0D4CC7F4" w14:textId="77777777" w:rsidR="00CA0B97" w:rsidRDefault="00CA0B97" w:rsidP="00CA0B97">
      <w:pPr>
        <w:rPr>
          <w:b/>
          <w:bCs/>
          <w:u w:val="single"/>
        </w:rPr>
      </w:pPr>
    </w:p>
    <w:p w14:paraId="2E33A6EB" w14:textId="768CF79B" w:rsidR="003A5D26" w:rsidRDefault="003A5D26" w:rsidP="003A5D26">
      <w:pPr>
        <w:autoSpaceDE w:val="0"/>
        <w:autoSpaceDN w:val="0"/>
        <w:adjustRightInd w:val="0"/>
        <w:spacing w:line="360" w:lineRule="auto"/>
        <w:jc w:val="both"/>
        <w:rPr>
          <w:rFonts w:eastAsiaTheme="minorHAnsi"/>
          <w:b/>
          <w:bCs/>
          <w:lang w:val="en-GB" w:eastAsia="en-US"/>
        </w:rPr>
      </w:pPr>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r>
        <w:rPr>
          <w:rFonts w:eastAsiaTheme="minorHAnsi"/>
          <w:b/>
          <w:bCs/>
          <w:lang w:val="en-GB" w:eastAsia="en-US"/>
        </w:rPr>
        <w:t>Component Questions</w:t>
      </w:r>
    </w:p>
    <w:p w14:paraId="559F860D" w14:textId="77777777" w:rsidR="00CA0B97" w:rsidRDefault="00CA0B97" w:rsidP="00CA0B97">
      <w:pPr>
        <w:rPr>
          <w:b/>
          <w:bCs/>
          <w:u w:val="single"/>
        </w:rPr>
      </w:pPr>
    </w:p>
    <w:p w14:paraId="63E67338" w14:textId="2DB601EE" w:rsidR="00CA0B97" w:rsidRPr="00DF6E07" w:rsidRDefault="003A5D26" w:rsidP="00DF6E07">
      <w:pPr>
        <w:autoSpaceDE w:val="0"/>
        <w:autoSpaceDN w:val="0"/>
        <w:adjustRightInd w:val="0"/>
        <w:spacing w:line="360" w:lineRule="auto"/>
        <w:jc w:val="both"/>
      </w:pPr>
      <w:r>
        <w:t>We now present a sampling of questions that were presented to the user</w:t>
      </w:r>
      <w:r w:rsidR="0059016F">
        <w:t>, with additional explanatory information placed within them</w:t>
      </w:r>
      <w:r>
        <w:t xml:space="preserve">.   </w:t>
      </w:r>
      <w:r w:rsidRPr="00DF6E07">
        <w:t>We have not shown all questions here as the complete list can be found in APPENDIX E.</w:t>
      </w:r>
    </w:p>
    <w:p w14:paraId="6BDE8C9D" w14:textId="77777777" w:rsidR="00CA0B97" w:rsidRPr="003C653A" w:rsidRDefault="00CA0B97" w:rsidP="00CA0B97">
      <w:pPr>
        <w:rPr>
          <w:b/>
          <w:bCs/>
          <w:color w:val="000000" w:themeColor="text1"/>
          <w:sz w:val="28"/>
          <w:szCs w:val="28"/>
        </w:rPr>
      </w:pPr>
    </w:p>
    <w:p w14:paraId="53C55C58" w14:textId="57F487BC" w:rsidR="00CA0B97" w:rsidRDefault="00CA0B97" w:rsidP="00CA0B97">
      <w:pPr>
        <w:jc w:val="both"/>
        <w:rPr>
          <w:b/>
          <w:bCs/>
          <w:color w:val="000000" w:themeColor="text1"/>
        </w:rPr>
      </w:pPr>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4" style="position:absolute;left:0;text-align:left;margin-left:15pt;margin-top:14.5pt;width:453.85pt;height:243.2pt;z-index:251798528;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">
                <v:shape id="Straight Arrow Connector 274" o:spid="_x0000_s1065" type="#_x0000_t32" style="position:absolute;left:44640;top:8737;width:6989;height:24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" strokecolor="#4472c4 [3204]" strokeweight=".5pt">
                  <v:stroke endarrow="block" joinstyle="miter"/>
                  <v:shadow on="t" type="perspective" color="black" origin=",.5" offset=".55556mm,0" matrix="655f,,,655f"/>
                </v:shape>
                <v:shape id="Straight Arrow Connector 275" o:spid="_x0000_s1066"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" strokecolor="#4472c4 [3204]" strokeweight=".5pt">
                  <v:stroke endarrow="block" joinstyle="miter"/>
                  <v:shadow on="t" type="perspective" color="black" opacity="24903f" origin=",.5" offset=".55556mm,0" matrix="655f,,,655f"/>
                </v:shape>
                <v:shape id="Text Box 277" o:spid="_x0000_s1067"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&#13;&#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8"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&#13;&#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9"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" strokecolor="#4472c4 [3204]" strokeweight=".5pt">
                  <v:stroke endarrow="block" joinstyle="miter"/>
                  <v:shadow on="t" type="perspective" color="black" origin=",.5" offset=".55556mm,0" matrix="655f,,,655f"/>
                </v:shape>
                <v:shape id="Text Box 289" o:spid="_x0000_s1070"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&#13;&#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1"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296" o:spid="_x0000_s1072"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" strokecolor="#4472c4 [3204]" strokeweight=".5pt">
                  <v:stroke endarrow="block" joinstyle="miter"/>
                  <v:shadow on="t" type="perspective" color="black" origin=",.5" offset=".55556mm,0" matrix="655f,,,655f"/>
                </v:shape>
                <v:shape id="Text Box 301" o:spid="_x0000_s1073"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F53ygAAAOE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&#13;&#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4"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&#13;&#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5"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" strokecolor="#4472c4 [3204]" strokeweight=".5pt">
                  <v:stroke endarrow="block" joinstyle="miter"/>
                  <v:shadow on="t" type="perspective" color="black" origin=",.5" offset=".55556mm,0" matrix="655f,,,655f"/>
                </v:shape>
                <v:shape id="Text Box 327" o:spid="_x0000_s1076"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" fillcolor="white [3201]" stroked="f" strokeweight=".5pt">
                  <v:textbox inset="0,0,0,0">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v:shape id="Text Box 328" o:spid="_x0000_s1077"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6u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&#13;&#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8"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330" o:spid="_x0000_s1079"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557478CE" w14:textId="77777777" w:rsidR="00CA0B97" w:rsidRDefault="00CA0B97" w:rsidP="00CA0B97">
      <w:pPr>
        <w:jc w:val="both"/>
        <w:rPr>
          <w:color w:val="000000" w:themeColor="text1"/>
        </w:rPr>
      </w:pPr>
    </w:p>
    <w:p w14:paraId="704B52B2" w14:textId="5119B048" w:rsidR="00CA0B97" w:rsidRPr="00200B75" w:rsidRDefault="00CA0B97" w:rsidP="00CA0B97">
      <w:pPr>
        <w:jc w:val="both"/>
        <w:rPr>
          <w:color w:val="000000" w:themeColor="text1"/>
        </w:rPr>
      </w:pPr>
      <w:r w:rsidRPr="00200B75">
        <w:rPr>
          <w:color w:val="000000" w:themeColor="text1"/>
        </w:rPr>
        <w:t>Figure</w:t>
      </w:r>
      <w:r>
        <w:rPr>
          <w:color w:val="000000" w:themeColor="text1"/>
        </w:rPr>
        <w:t xml:space="preserve"> </w:t>
      </w:r>
      <w:r w:rsidR="0059016F">
        <w:rPr>
          <w:color w:val="000000" w:themeColor="text1"/>
        </w:rPr>
        <w:t>6</w:t>
      </w:r>
      <w:r>
        <w:rPr>
          <w:color w:val="000000" w:themeColor="text1"/>
        </w:rPr>
        <w:t>.</w:t>
      </w:r>
      <w:r w:rsidR="008B058E">
        <w:rPr>
          <w:color w:val="000000" w:themeColor="text1"/>
        </w:rPr>
        <w:t>7</w:t>
      </w:r>
      <w:r w:rsidRPr="00200B75">
        <w:rPr>
          <w:color w:val="000000" w:themeColor="text1"/>
        </w:rPr>
        <w:t xml:space="preserve">: </w:t>
      </w:r>
      <w:r w:rsidR="0059016F">
        <w:rPr>
          <w:color w:val="000000" w:themeColor="text1"/>
        </w:rPr>
        <w:t xml:space="preserve">  </w:t>
      </w:r>
      <w:r w:rsidRPr="00200B75">
        <w:rPr>
          <w:color w:val="000000" w:themeColor="text1"/>
        </w:rPr>
        <w:t>Question-Answer Identification Procedure</w:t>
      </w:r>
      <w:r w:rsidR="0059016F">
        <w:rPr>
          <w:color w:val="000000" w:themeColor="text1"/>
        </w:rPr>
        <w:t xml:space="preserve"> for </w:t>
      </w:r>
      <w:r w:rsidR="0059016F" w:rsidRPr="0059016F">
        <w:rPr>
          <w:color w:val="000000" w:themeColor="text1"/>
        </w:rPr>
        <w:t>CA + Bubble</w:t>
      </w:r>
    </w:p>
    <w:p w14:paraId="14B06B08" w14:textId="77777777" w:rsidR="00CA0B97" w:rsidRPr="001B5743" w:rsidRDefault="00CA0B97" w:rsidP="00CA0B97">
      <w:pPr>
        <w:jc w:val="both"/>
        <w:rPr>
          <w:b/>
          <w:bCs/>
          <w:color w:val="000000" w:themeColor="text1"/>
        </w:rPr>
      </w:pPr>
    </w:p>
    <w:p w14:paraId="4F06C8D4" w14:textId="1E79111F" w:rsidR="00CA0B97" w:rsidRPr="00E519F0" w:rsidRDefault="0059016F" w:rsidP="00CA0B97">
      <w:r>
        <w:rPr>
          <w:b/>
          <w:bCs/>
        </w:rPr>
        <w:t xml:space="preserve"> </w:t>
      </w:r>
    </w:p>
    <w:p w14:paraId="52534C53" w14:textId="618CA65A" w:rsidR="00CA0B97" w:rsidRDefault="00CA0B97" w:rsidP="00DF6E07">
      <w:pPr>
        <w:autoSpaceDE w:val="0"/>
        <w:autoSpaceDN w:val="0"/>
        <w:adjustRightInd w:val="0"/>
        <w:spacing w:line="360" w:lineRule="auto"/>
        <w:jc w:val="both"/>
      </w:pPr>
      <w:r w:rsidRPr="00E519F0">
        <w:t xml:space="preserve">In </w:t>
      </w:r>
      <w:r w:rsidR="0059016F">
        <w:t>the</w:t>
      </w:r>
      <w:r w:rsidRPr="00E519F0">
        <w:t xml:space="preserve"> </w:t>
      </w:r>
      <w:r w:rsidR="0059016F">
        <w:t>(</w:t>
      </w:r>
      <w:proofErr w:type="spellStart"/>
      <w:r w:rsidR="0059016F">
        <w:t>CA+Bubble</w:t>
      </w:r>
      <w:proofErr w:type="spellEnd"/>
      <w:r w:rsidR="0059016F">
        <w:t xml:space="preserve">) </w:t>
      </w:r>
      <w:r w:rsidRPr="00E519F0">
        <w:t>example</w:t>
      </w:r>
      <w:r w:rsidR="0059016F">
        <w:t xml:space="preserve"> shown in Figure 6.</w:t>
      </w:r>
      <w:r w:rsidR="005638BD">
        <w:t>7</w:t>
      </w:r>
      <w:r>
        <w:t xml:space="preserve">, we have introduced the </w:t>
      </w:r>
      <w:r w:rsidR="0015690F">
        <w:t>various</w:t>
      </w:r>
      <w:r>
        <w:t xml:space="preserve"> components with arrow indicators such as </w:t>
      </w:r>
      <w:r w:rsidR="0059016F">
        <w:t>c</w:t>
      </w:r>
      <w:r>
        <w:t xml:space="preserve">hart, </w:t>
      </w:r>
      <w:r w:rsidR="0059016F">
        <w:t>l</w:t>
      </w:r>
      <w:r>
        <w:t>egend, question parameters</w:t>
      </w:r>
      <w:r w:rsidR="0059016F">
        <w:t>, d</w:t>
      </w:r>
      <w:r>
        <w:t xml:space="preserve">etection of question parameters in </w:t>
      </w:r>
      <w:r w:rsidR="0059016F">
        <w:t xml:space="preserve">the </w:t>
      </w:r>
      <w:r>
        <w:t>legend and finally</w:t>
      </w:r>
      <w:r w:rsidR="0015690F">
        <w:t>,</w:t>
      </w:r>
      <w:r>
        <w:t xml:space="preserve"> based on the parameter values</w:t>
      </w:r>
      <w:r w:rsidR="0015690F">
        <w:t>,</w:t>
      </w:r>
      <w:r>
        <w:t xml:space="preserve"> the target cell from the chart with the label ‘Cell to Click’</w:t>
      </w:r>
      <w:r w:rsidR="0059016F">
        <w:t>, shown in red</w:t>
      </w:r>
      <w:r>
        <w:t>.</w:t>
      </w:r>
    </w:p>
    <w:p w14:paraId="60A3E7CA" w14:textId="77777777" w:rsidR="00CA0B97" w:rsidRDefault="00CA0B97" w:rsidP="00DF6E07">
      <w:pPr>
        <w:autoSpaceDE w:val="0"/>
        <w:autoSpaceDN w:val="0"/>
        <w:adjustRightInd w:val="0"/>
        <w:spacing w:line="360" w:lineRule="auto"/>
        <w:jc w:val="both"/>
      </w:pPr>
    </w:p>
    <w:p w14:paraId="0B000FD8" w14:textId="6EF53795" w:rsidR="00CA0B97" w:rsidRDefault="00CA0B97" w:rsidP="00DF6E07">
      <w:pPr>
        <w:autoSpaceDE w:val="0"/>
        <w:autoSpaceDN w:val="0"/>
        <w:adjustRightInd w:val="0"/>
        <w:spacing w:line="360" w:lineRule="auto"/>
        <w:jc w:val="both"/>
      </w:pPr>
      <w:r>
        <w:t xml:space="preserve">In </w:t>
      </w:r>
      <w:r w:rsidR="0015690F">
        <w:t>this</w:t>
      </w:r>
      <w:r w:rsidR="0059016F">
        <w:t xml:space="preserve"> </w:t>
      </w:r>
      <w:r>
        <w:t xml:space="preserve">identification </w:t>
      </w:r>
      <w:r w:rsidR="0059016F">
        <w:t xml:space="preserve">task </w:t>
      </w:r>
      <w:r>
        <w:t xml:space="preserve">the following </w:t>
      </w:r>
      <w:r w:rsidR="0059016F">
        <w:t xml:space="preserve">aspects need to be considered by the user:  </w:t>
      </w:r>
    </w:p>
    <w:p w14:paraId="1C6C94AF" w14:textId="77777777" w:rsidR="00CA0B97" w:rsidRDefault="00CA0B97" w:rsidP="00DF6E07">
      <w:pPr>
        <w:autoSpaceDE w:val="0"/>
        <w:autoSpaceDN w:val="0"/>
        <w:adjustRightInd w:val="0"/>
        <w:spacing w:line="360" w:lineRule="auto"/>
        <w:ind w:left="720"/>
        <w:jc w:val="both"/>
      </w:pPr>
      <w:r>
        <w:t xml:space="preserve">CA = The thickness of the colorful edges of the three overlapping circles </w:t>
      </w:r>
    </w:p>
    <w:p w14:paraId="258075EC" w14:textId="62C179A2" w:rsidR="00CA0B97" w:rsidRDefault="00CA0B97" w:rsidP="00DF6E07">
      <w:pPr>
        <w:autoSpaceDE w:val="0"/>
        <w:autoSpaceDN w:val="0"/>
        <w:adjustRightInd w:val="0"/>
        <w:spacing w:line="360" w:lineRule="auto"/>
        <w:ind w:left="720"/>
        <w:jc w:val="both"/>
      </w:pPr>
      <w:r>
        <w:t>Value = Color of the common(center) portion of the three circles</w:t>
      </w:r>
    </w:p>
    <w:p w14:paraId="70884AEA" w14:textId="5584C8E8" w:rsidR="0015690F" w:rsidRDefault="00CA0B97" w:rsidP="0059016F">
      <w:pPr>
        <w:autoSpaceDE w:val="0"/>
        <w:autoSpaceDN w:val="0"/>
        <w:adjustRightInd w:val="0"/>
        <w:spacing w:line="360" w:lineRule="auto"/>
        <w:jc w:val="both"/>
      </w:pPr>
      <w:r>
        <w:t>Based on the above</w:t>
      </w:r>
      <w:r w:rsidR="0059016F">
        <w:t xml:space="preserve">, </w:t>
      </w:r>
      <w:r>
        <w:t>participant</w:t>
      </w:r>
      <w:r w:rsidR="0059016F">
        <w:t>s</w:t>
      </w:r>
      <w:r>
        <w:t xml:space="preserve"> need to answer </w:t>
      </w:r>
      <w:r w:rsidR="0015690F">
        <w:t xml:space="preserve">both the value and the uncertainty </w:t>
      </w:r>
      <w:r w:rsidR="001C1B34">
        <w:t xml:space="preserve">simultaneously </w:t>
      </w:r>
      <w:r w:rsidR="0015690F">
        <w:t>by clicking on the correct circle</w:t>
      </w:r>
      <w:r>
        <w:t xml:space="preserve">. </w:t>
      </w:r>
      <w:r w:rsidR="0015690F">
        <w:t>We note that t</w:t>
      </w:r>
      <w:r w:rsidR="0059016F">
        <w:t>he r</w:t>
      </w:r>
      <w:r>
        <w:t>esearcher also explain</w:t>
      </w:r>
      <w:r w:rsidR="0059016F">
        <w:t>ed</w:t>
      </w:r>
      <w:r>
        <w:t xml:space="preserve"> the mechanism verbally before starting the module.</w:t>
      </w:r>
    </w:p>
    <w:p w14:paraId="7DAF3313" w14:textId="4B35DB71" w:rsidR="0015690F" w:rsidRDefault="0015690F" w:rsidP="0015690F">
      <w:pPr>
        <w:rPr>
          <w:b/>
          <w:bCs/>
          <w:color w:val="FF0000"/>
        </w:rPr>
      </w:pPr>
    </w:p>
    <w:p w14:paraId="6C30617A" w14:textId="6BD6AF9F" w:rsidR="0015690F" w:rsidRPr="00DF6E07" w:rsidRDefault="0015690F" w:rsidP="00DF6E07">
      <w:pPr>
        <w:autoSpaceDE w:val="0"/>
        <w:autoSpaceDN w:val="0"/>
        <w:adjustRightInd w:val="0"/>
        <w:spacing w:line="360" w:lineRule="auto"/>
        <w:jc w:val="both"/>
      </w:pPr>
      <w:r w:rsidRPr="00DF6E07">
        <w:t xml:space="preserve">Figure </w:t>
      </w:r>
      <w:r>
        <w:t>6.</w:t>
      </w:r>
      <w:r w:rsidR="00834279">
        <w:t>8</w:t>
      </w:r>
      <w:r>
        <w:t xml:space="preserve"> shows a very similar picture, with </w:t>
      </w:r>
      <w:r w:rsidR="001C1B34">
        <w:t xml:space="preserve">the </w:t>
      </w:r>
      <w:r>
        <w:t xml:space="preserve">only significant difference being that this question is using squares in a grid. </w:t>
      </w:r>
    </w:p>
    <w:p w14:paraId="454757B6" w14:textId="259423B8" w:rsidR="0015690F" w:rsidRDefault="0015690F" w:rsidP="0015690F">
      <w:pPr>
        <w:rPr>
          <w:b/>
          <w:bCs/>
          <w:color w:val="FF0000"/>
        </w:rPr>
      </w:pPr>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80"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7HH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XObdQnUkGBBOCvFOrjU1+yB8eBZIkqDJSebhiZbaABWDs8VZA/jjb+cxnpgiL2cdSazk/vte&#13;&#10;oOLMfLXEYdTjYOBgbAfD7tsV0MRjekBOJpMuYDCDWSO0r6T+ZaxCLmEl1Sp5GMxVOAmdXo9Uy2UK&#13;&#10;ItU5ER7sxsmYOiIcoX/pXwW6Mz+BiH2EQXyieEPTKTbetLDcB6h14jACe0LxjDcpNlF7fl3xSfy6&#13;&#10;T1HXf8DiJwA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ta+xxygCAABLBAAADgAAAAAAAAAAAAAAAAAuAgAA&#13;&#10;ZHJzL2Uyb0RvYy54bWxQSwECLQAUAAYACAAAACEApXdWgOUAAAAQAQAADwAAAAAAAAAAAAAAAACC&#13;&#10;BAAAZHJzL2Rvd25yZXYueG1sUEsFBgAAAAAEAAQA8wAAAJQFAAAAAA==&#13;&#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1"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nNkXWigCAABLBAAADgAAAAAAAAAAAAAAAAAuAgAAZHJz&#13;&#10;L2Uyb0RvYy54bWxQSwECLQAUAAYACAAAACEAsEULqOIAAAANAQAADwAAAAAAAAAAAAAAAACCBAAA&#13;&#10;ZHJzL2Rvd25yZXYueG1sUEsFBgAAAAAEAAQA8wAAAJEFAAAAAA==&#13;&#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2"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KMjSZgoAgAASwQAAA4AAAAAAAAAAAAAAAAALgIA&#13;&#10;AGRycy9lMm9Eb2MueG1sUEsBAi0AFAAGAAgAAAAhAFCFeDXmAAAAEAEAAA8AAAAAAAAAAAAAAAAA&#13;&#10;ggQAAGRycy9kb3ducmV2LnhtbFBLBQYAAAAABAAEAPMAAACVBQAAAAA=&#13;&#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3"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VAt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1T5&#13;&#10;x6HfLVQnogGhV4h3cl1TsffChyeBJAnqj2QeHmnRBigZnC3O9oA//3Ye42lS5OWsJYmV3P84CFSc&#13;&#10;mW+WZhj1OBg4GNvBsIdmBdTxmB6Qk8mkCxjMYGqE5oXUv4xZyCWspFwlD4O5Cr3Q6fVItVymIFKd&#13;&#10;E+HebpyM0JHhSP1z9yLQnecTaLAPMIhPFG/G1MfGmxaWhwC6TjOMxPYsnvkmxSYVnF9XfBKv9ynq&#13;&#10;+g9Y/AI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DVAtJQIAAEsEAAAOAAAAAAAAAAAAAAAAAC4CAABk&#13;&#10;cnMvZTJvRG9jLnhtbFBLAQItABQABgAIAAAAIQAyDXRO5wAAABABAAAPAAAAAAAAAAAAAAAAAH8E&#13;&#10;AABkcnMvZG93bnJldi54bWxQSwUGAAAAAAQABADzAAAAkwUAAAAA&#13;&#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4"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H2yKIwmAgAASwQAAA4AAAAAAAAAAAAAAAAALgIAAGRy&#13;&#10;cy9lMm9Eb2MueG1sUEsBAi0AFAAGAAgAAAAhALZRSTblAAAAEAEAAA8AAAAAAAAAAAAAAAAAgAQA&#13;&#10;AGRycy9kb3ducmV2LnhtbFBLBQYAAAAABAAEAPMAAACSBQAAAAA=&#13;&#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5"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l6iHZCgCAABLBAAADgAAAAAAAAAAAAAAAAAuAgAA&#13;&#10;ZHJzL2Uyb0RvYy54bWxQSwECLQAUAAYACAAAACEAAu8P4eUAAAAOAQAADwAAAAAAAAAAAAAAAACC&#13;&#10;BAAAZHJzL2Rvd25yZXYueG1sUEsFBgAAAAAEAAQA8wAAAJQFAAAAAA==&#13;&#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6"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23SKAIAAEsEAAAOAAAAZHJzL2Uyb0RvYy54bWysVMGO2jAQvVfqP1i+lwRWBRo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TLbdIoAgAASwQAAA4AAAAAAAAAAAAAAAAALgIAAGRy&#13;&#10;cy9lMm9Eb2MueG1sUEsBAi0AFAAGAAgAAAAhAM+7HuTjAAAADgEAAA8AAAAAAAAAAAAAAAAAggQA&#13;&#10;AGRycy9kb3ducmV2LnhtbFBLBQYAAAAABAAEAPMAAACSBQAAAAA=&#13;&#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5"/>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5CFCCC0A" w14:textId="77777777" w:rsidR="0015690F" w:rsidRDefault="0015690F" w:rsidP="0015690F">
      <w:pPr>
        <w:rPr>
          <w:color w:val="000000" w:themeColor="text1"/>
        </w:rPr>
      </w:pPr>
    </w:p>
    <w:p w14:paraId="26A8AC29" w14:textId="051D7528" w:rsidR="0015690F" w:rsidRPr="00200B75" w:rsidRDefault="0015690F" w:rsidP="0015690F">
      <w:pPr>
        <w:jc w:val="both"/>
        <w:rPr>
          <w:color w:val="000000" w:themeColor="text1"/>
        </w:rPr>
      </w:pPr>
      <w:r w:rsidRPr="00200B75">
        <w:rPr>
          <w:color w:val="000000" w:themeColor="text1"/>
        </w:rPr>
        <w:t>Figure</w:t>
      </w:r>
      <w:r>
        <w:rPr>
          <w:color w:val="000000" w:themeColor="text1"/>
        </w:rPr>
        <w:t xml:space="preserve"> 6.</w:t>
      </w:r>
      <w:r w:rsidR="005638BD">
        <w:rPr>
          <w:color w:val="000000" w:themeColor="text1"/>
        </w:rPr>
        <w:t>8</w:t>
      </w:r>
      <w:r w:rsidRPr="00200B75">
        <w:rPr>
          <w:color w:val="000000" w:themeColor="text1"/>
        </w:rPr>
        <w:t>:</w:t>
      </w:r>
      <w:r w:rsidRPr="00D9452A">
        <w:rPr>
          <w:color w:val="000000" w:themeColor="text1"/>
        </w:rPr>
        <w:t xml:space="preserve"> </w:t>
      </w:r>
      <w:r w:rsidRPr="00200B75">
        <w:rPr>
          <w:color w:val="000000" w:themeColor="text1"/>
        </w:rPr>
        <w:t>Question-Answer Identification Procedure</w:t>
      </w:r>
      <w:r>
        <w:rPr>
          <w:color w:val="000000" w:themeColor="text1"/>
        </w:rPr>
        <w:t xml:space="preserve"> for </w:t>
      </w:r>
      <w:r w:rsidRPr="0059016F">
        <w:rPr>
          <w:color w:val="000000" w:themeColor="text1"/>
        </w:rPr>
        <w:t xml:space="preserve">CA + </w:t>
      </w:r>
      <w:r w:rsidR="005638BD">
        <w:rPr>
          <w:color w:val="000000" w:themeColor="text1"/>
        </w:rPr>
        <w:t>Grid</w:t>
      </w:r>
    </w:p>
    <w:p w14:paraId="692C7D30" w14:textId="2FE15CEA" w:rsidR="0015690F" w:rsidRDefault="0015690F" w:rsidP="0015690F">
      <w:pPr>
        <w:rPr>
          <w:color w:val="000000" w:themeColor="text1"/>
        </w:rPr>
      </w:pPr>
    </w:p>
    <w:p w14:paraId="430347D9" w14:textId="2F09FD5C" w:rsidR="0015690F" w:rsidRDefault="0015690F" w:rsidP="0059016F">
      <w:pPr>
        <w:autoSpaceDE w:val="0"/>
        <w:autoSpaceDN w:val="0"/>
        <w:adjustRightInd w:val="0"/>
        <w:spacing w:line="360" w:lineRule="auto"/>
        <w:jc w:val="both"/>
      </w:pPr>
    </w:p>
    <w:p w14:paraId="7518EBBD" w14:textId="56242106" w:rsidR="0015690F" w:rsidRDefault="0015690F" w:rsidP="0015690F">
      <w:pPr>
        <w:autoSpaceDE w:val="0"/>
        <w:autoSpaceDN w:val="0"/>
        <w:adjustRightInd w:val="0"/>
        <w:spacing w:line="360" w:lineRule="auto"/>
        <w:jc w:val="both"/>
      </w:pPr>
      <w:r w:rsidRPr="00330F81">
        <w:rPr>
          <w:color w:val="000000" w:themeColor="text1"/>
        </w:rPr>
        <w:t>In the (</w:t>
      </w:r>
      <w:proofErr w:type="spellStart"/>
      <w:r w:rsidRPr="00330F81">
        <w:rPr>
          <w:color w:val="000000" w:themeColor="text1"/>
        </w:rPr>
        <w:t>VSUP+Bubble</w:t>
      </w:r>
      <w:proofErr w:type="spellEnd"/>
      <w:r w:rsidRPr="00330F81">
        <w:rPr>
          <w:color w:val="000000" w:themeColor="text1"/>
        </w:rPr>
        <w:t>) example shown in Figure 6.</w:t>
      </w:r>
      <w:r w:rsidR="00834279">
        <w:rPr>
          <w:color w:val="000000" w:themeColor="text1"/>
        </w:rPr>
        <w:t>9</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p>
    <w:p w14:paraId="5818B037" w14:textId="77777777" w:rsidR="0015690F" w:rsidRPr="00330F81" w:rsidRDefault="0015690F" w:rsidP="0015690F">
      <w:pPr>
        <w:autoSpaceDE w:val="0"/>
        <w:autoSpaceDN w:val="0"/>
        <w:adjustRightInd w:val="0"/>
        <w:spacing w:line="360" w:lineRule="auto"/>
        <w:jc w:val="both"/>
      </w:pPr>
    </w:p>
    <w:p w14:paraId="462CFFE1" w14:textId="4313C470" w:rsidR="0015690F" w:rsidRPr="00330F81" w:rsidRDefault="0015690F" w:rsidP="0015690F">
      <w:pPr>
        <w:autoSpaceDE w:val="0"/>
        <w:autoSpaceDN w:val="0"/>
        <w:adjustRightInd w:val="0"/>
        <w:spacing w:line="360" w:lineRule="auto"/>
        <w:jc w:val="both"/>
      </w:pPr>
      <w:r>
        <w:t>In this scenario, by using Uncertainty and Value, the user needs to target a single cell from the legend as indicated in Figure 6.</w:t>
      </w:r>
      <w:r w:rsidR="00834279">
        <w:t>9</w:t>
      </w:r>
      <w:r>
        <w:t>:</w:t>
      </w:r>
    </w:p>
    <w:p w14:paraId="476122AB"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 xml:space="preserve">Uncertainty = Represents the vertical axis in the legend labeled by ‘Uncertainty’ </w:t>
      </w:r>
    </w:p>
    <w:p w14:paraId="747BE258"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Value = Represents the horizontal axis on the legend</w:t>
      </w:r>
    </w:p>
    <w:p w14:paraId="4FA73D35" w14:textId="0408873C" w:rsidR="0015690F" w:rsidRPr="00330F81" w:rsidRDefault="0015690F" w:rsidP="0015690F">
      <w:pPr>
        <w:autoSpaceDE w:val="0"/>
        <w:autoSpaceDN w:val="0"/>
        <w:adjustRightInd w:val="0"/>
        <w:spacing w:line="360" w:lineRule="auto"/>
        <w:jc w:val="both"/>
        <w:rPr>
          <w:color w:val="000000" w:themeColor="text1"/>
        </w:rPr>
      </w:pPr>
      <w:r>
        <w:t xml:space="preserve">Based on the above, participants </w:t>
      </w:r>
      <w:r w:rsidR="001C1B34">
        <w:t xml:space="preserve">again </w:t>
      </w:r>
      <w:r>
        <w:t>need to answer both the value and the uncertainty by clicking on the correct circle.</w:t>
      </w:r>
    </w:p>
    <w:p w14:paraId="2D496E4B" w14:textId="77777777" w:rsidR="0015690F" w:rsidRPr="00CC587A" w:rsidRDefault="0015690F" w:rsidP="00DF6E07">
      <w:pPr>
        <w:autoSpaceDE w:val="0"/>
        <w:autoSpaceDN w:val="0"/>
        <w:adjustRightInd w:val="0"/>
        <w:spacing w:line="360" w:lineRule="auto"/>
        <w:jc w:val="both"/>
      </w:pPr>
    </w:p>
    <w:p w14:paraId="01635B26" w14:textId="77777777" w:rsidR="00CA0B97" w:rsidRPr="00DF6E07" w:rsidRDefault="00CA0B97" w:rsidP="00CA0B97">
      <w:pPr>
        <w:rPr>
          <w:b/>
          <w:bCs/>
          <w:sz w:val="28"/>
          <w:szCs w:val="28"/>
          <w:u w:val="single"/>
        </w:rPr>
      </w:pPr>
    </w:p>
    <w:p w14:paraId="29CD89CA" w14:textId="77777777" w:rsidR="00CA0B97" w:rsidRDefault="00CA0B97" w:rsidP="00CA0B97">
      <w:pPr>
        <w:rPr>
          <w:b/>
          <w:bCs/>
          <w:sz w:val="28"/>
          <w:szCs w:val="28"/>
          <w:u w:val="single"/>
        </w:rPr>
      </w:pPr>
    </w:p>
    <w:p w14:paraId="4D2BC8A6" w14:textId="55CAFE6D" w:rsidR="00CA0B97" w:rsidRDefault="00CA0B97" w:rsidP="00CA0B97">
      <w:pPr>
        <w:rPr>
          <w:b/>
          <w:bCs/>
          <w:sz w:val="28"/>
          <w:szCs w:val="28"/>
        </w:rPr>
      </w:pPr>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7"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DLeh4ZJgIAAEsEAAAOAAAAAAAAAAAAAAAAAC4CAABk&#13;&#10;cnMvZTJvRG9jLnhtbFBLAQItABQABgAIAAAAIQALtKxJ5gAAABABAAAPAAAAAAAAAAAAAAAAAIAE&#13;&#10;AABkcnMvZG93bnJldi54bWxQSwUGAAAAAAQABADzAAAAkwUAAAAA&#13;&#10;" fillcolor="white [3201]" stroked="f" strokeweight=".5pt">
                <v:textbox inset="0,0,0,0">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8"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Cj3aneJwIAAEsEAAAOAAAAAAAAAAAAAAAAAC4CAABk&#13;&#10;cnMvZTJvRG9jLnhtbFBLAQItABQABgAIAAAAIQDI2XkG5QAAABABAAAPAAAAAAAAAAAAAAAAAIEE&#13;&#10;AABkcnMvZG93bnJldi54bWxQSwUGAAAAAAQABADzAAAAkwUAAAAA&#13;&#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9"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r7Pq/ScCAABLBAAADgAAAAAAAAAAAAAAAAAuAgAA&#13;&#10;ZHJzL2Uyb0RvYy54bWxQSwECLQAUAAYACAAAACEAosWJS+YAAAAOAQAADwAAAAAAAAAAAAAAAACB&#13;&#10;BAAAZHJzL2Rvd25yZXYueG1sUEsFBgAAAAAEAAQA8wAAAJQFAAAAAA==&#13;&#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90"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M7Y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7p0u8WqhPRgNArxDu5rqnYB+HDs0CSBHVOMg9PtGgDlAzOFmd7wB9/O4/xNCnyctaSxEruvx8E&#13;&#10;Ks7MV0szjHocDByM7WDYQ7MC6nhMD8jJZNIFDGYwNULzSupfxizkElZSrpKHwVyFXuj0eqRaLlMQ&#13;&#10;qc6J8GA3TkboyHCk/qV7FejO8wk02EcYxCeKN2PqY+NNC8tDAF2nGUZiexbPfJNikwrOrys+iV/3&#13;&#10;Ker6D1j8B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C4UztgnAgAASwQAAA4AAAAAAAAAAAAAAAAALgIAAGRy&#13;&#10;cy9lMm9Eb2MueG1sUEsBAi0AFAAGAAgAAAAhAMvg9C7kAAAADgEAAA8AAAAAAAAAAAAAAAAAgQQA&#13;&#10;AGRycy9kb3ducmV2LnhtbFBLBQYAAAAABAAEAPMAAACSBQAAAAA=&#13;&#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1"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&#13;&#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2"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Mn9fiUnAgAASwQAAA4AAAAAAAAAAAAAAAAALgIA&#13;&#10;AGRycy9lMm9Eb2MueG1sUEsBAi0AFAAGAAgAAAAhAHr0RHfnAAAAEAEAAA8AAAAAAAAAAAAAAAAA&#13;&#10;gQQAAGRycy9kb3ducmV2LnhtbFBLBQYAAAAABAAEAPMAAACVBQAAAAA=&#13;&#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3"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&#13;&#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3BD5FF9" w14:textId="77777777" w:rsidR="00CA0B97" w:rsidRPr="00200B75" w:rsidRDefault="00CA0B97" w:rsidP="00CA0B97">
      <w:pPr>
        <w:rPr>
          <w:b/>
          <w:bCs/>
          <w:sz w:val="28"/>
          <w:szCs w:val="28"/>
        </w:rPr>
      </w:pPr>
    </w:p>
    <w:p w14:paraId="33179ADD" w14:textId="481E7E7D" w:rsidR="00CA0B97" w:rsidRDefault="00CA0B97" w:rsidP="00CA0B97">
      <w:pPr>
        <w:rPr>
          <w:color w:val="000000" w:themeColor="text1"/>
        </w:rPr>
      </w:pPr>
      <w:r w:rsidRPr="00D9452A">
        <w:rPr>
          <w:color w:val="000000" w:themeColor="text1"/>
        </w:rPr>
        <w:t>Figure</w:t>
      </w:r>
      <w:r>
        <w:rPr>
          <w:color w:val="000000" w:themeColor="text1"/>
        </w:rPr>
        <w:t xml:space="preserve"> </w:t>
      </w:r>
      <w:r w:rsidR="0059016F">
        <w:rPr>
          <w:color w:val="000000" w:themeColor="text1"/>
        </w:rPr>
        <w:t>6</w:t>
      </w:r>
      <w:r>
        <w:rPr>
          <w:color w:val="000000" w:themeColor="text1"/>
        </w:rPr>
        <w:t>.</w:t>
      </w:r>
      <w:r w:rsidR="005638BD">
        <w:rPr>
          <w:color w:val="000000" w:themeColor="text1"/>
        </w:rPr>
        <w:t>9</w:t>
      </w:r>
      <w:r w:rsidRPr="00D9452A">
        <w:rPr>
          <w:color w:val="000000" w:themeColor="text1"/>
        </w:rPr>
        <w:t>: Question-Answer Identification Procedure</w:t>
      </w:r>
      <w:r w:rsidR="0059016F">
        <w:rPr>
          <w:color w:val="000000" w:themeColor="text1"/>
        </w:rPr>
        <w:t xml:space="preserve"> for </w:t>
      </w:r>
      <w:r w:rsidR="0059016F" w:rsidRPr="0059016F">
        <w:rPr>
          <w:color w:val="000000" w:themeColor="text1"/>
        </w:rPr>
        <w:t>VSUP + Bubble</w:t>
      </w:r>
    </w:p>
    <w:p w14:paraId="2B9CEE19" w14:textId="77777777" w:rsidR="00CA0B97" w:rsidRDefault="00CA0B97" w:rsidP="00CA0B97">
      <w:pPr>
        <w:rPr>
          <w:b/>
          <w:bCs/>
          <w:sz w:val="28"/>
          <w:szCs w:val="28"/>
          <w:u w:val="single"/>
        </w:rPr>
      </w:pPr>
    </w:p>
    <w:p w14:paraId="177D1895" w14:textId="77777777" w:rsidR="0059016F" w:rsidRDefault="0059016F" w:rsidP="00CA0B97">
      <w:pPr>
        <w:rPr>
          <w:b/>
          <w:bCs/>
        </w:rPr>
      </w:pPr>
    </w:p>
    <w:p w14:paraId="5CD61843" w14:textId="77777777" w:rsidR="001C1B34" w:rsidRDefault="001C1B34" w:rsidP="00CA0B97">
      <w:pPr>
        <w:rPr>
          <w:b/>
          <w:bCs/>
          <w:sz w:val="28"/>
          <w:szCs w:val="28"/>
        </w:rPr>
      </w:pPr>
    </w:p>
    <w:p w14:paraId="1C6DAD44" w14:textId="497C653E" w:rsidR="001C1B34" w:rsidRPr="00330F81" w:rsidRDefault="001C1B34" w:rsidP="001C1B34">
      <w:pPr>
        <w:autoSpaceDE w:val="0"/>
        <w:autoSpaceDN w:val="0"/>
        <w:adjustRightInd w:val="0"/>
        <w:spacing w:line="360" w:lineRule="auto"/>
        <w:jc w:val="both"/>
      </w:pPr>
      <w:r w:rsidRPr="00330F81">
        <w:t xml:space="preserve">Figure </w:t>
      </w:r>
      <w:r>
        <w:t>6.</w:t>
      </w:r>
      <w:r w:rsidR="005638BD">
        <w:t>10</w:t>
      </w:r>
      <w:r>
        <w:t xml:space="preserve"> shows a similar picture to that of Figure 6.</w:t>
      </w:r>
      <w:r w:rsidR="005638BD">
        <w:t>9</w:t>
      </w:r>
      <w:r>
        <w:t xml:space="preserve">, with only significant difference being that this question is using squares in a grid. </w:t>
      </w:r>
    </w:p>
    <w:p w14:paraId="77CA0A72" w14:textId="5B9E23F3" w:rsidR="00CA0B97" w:rsidRDefault="00CA0B97" w:rsidP="00CA0B97">
      <w:pPr>
        <w:rPr>
          <w:b/>
          <w:bCs/>
          <w:sz w:val="28"/>
          <w:szCs w:val="28"/>
        </w:rPr>
      </w:pPr>
      <w:r>
        <w:rPr>
          <w:b/>
          <w:bCs/>
          <w:sz w:val="28"/>
          <w:szCs w:val="28"/>
        </w:rPr>
        <w:br/>
      </w:r>
    </w:p>
    <w:p w14:paraId="1CFFB047" w14:textId="06CD5F8C" w:rsidR="00CA0B97" w:rsidRDefault="00CA0B97" w:rsidP="00CA0B97">
      <w:pPr>
        <w:rPr>
          <w:b/>
          <w:bCs/>
          <w:sz w:val="28"/>
          <w:szCs w:val="28"/>
        </w:rPr>
      </w:pPr>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4"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uxYJg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p0ni0g+qENDjoFeItXyssdsN8eGIOJYH9oczDIy5SAyaDs0VJDe7n385jPE4KvZS0KLGS+h8H&#13;&#10;5gQl+pvBGUY9DoYbjN1gmEOzAux4jA/I8mTiBRf0YEoHzQuqfxmzoIsZjrlKGgZzFXqh4+vhYrlM&#13;&#10;Qag6y8LGbC2P0JHhSP1z98KcPc8n4GAfYBAfK96MqY+NNw0sDwGkSjO8snjmGxWbVHB+XfFJvN6n&#13;&#10;qOs/YPEL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ApVuxYJgIAAEsEAAAOAAAAAAAAAAAAAAAAAC4CAABk&#13;&#10;cnMvZTJvRG9jLnhtbFBLAQItABQABgAIAAAAIQBBDh845gAAABABAAAPAAAAAAAAAAAAAAAAAIAE&#13;&#10;AABkcnMvZG93bnJldi54bWxQSwUGAAAAAAQABADzAAAAkwUAAAAA&#13;&#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5"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jEjKA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5pOvS7hepENCD0CvFOrmsq9kH48CyQJEGdk8zDEy3aACWDs8XZHvDH385jPE2KvJy1JLGS++8H&#13;&#10;gYoz89XSDKMeBwMHYzsY9tCsgDoe0wNyMpl0AYMZTI3QvJL6lzELuYSVlKvkYTBXoRc6vR6plssU&#13;&#10;RKpzIjzYjZMROjIcqX/pXgW683wCDfYRBvGJ4s2Y+th408LyEEDXaYaR2J7FM9+k2KSC8+uKT+LX&#13;&#10;fYq6/gMWPwE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CpYjEjKAIAAEsEAAAOAAAAAAAAAAAAAAAAAC4C&#13;&#10;AABkcnMvZTJvRG9jLnhtbFBLAQItABQABgAIAAAAIQCSRCXU5wAAAA4BAAAPAAAAAAAAAAAAAAAA&#13;&#10;AIIEAABkcnMvZG93bnJldi54bWxQSwUGAAAAAAQABADzAAAAlgUAAAAA&#13;&#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6"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Ea1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fPyp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IoURrUnAgAASwQAAA4AAAAAAAAAAAAAAAAALgIA&#13;&#10;AGRycy9lMm9Eb2MueG1sUEsBAi0AFAAGAAgAAAAhAM86+T7nAAAADwEAAA8AAAAAAAAAAAAAAAAA&#13;&#10;gQQAAGRycy9kb3ducmV2LnhtbFBLBQYAAAAABAAEAPMAAACVBQAAAAA=&#13;&#10;" fillcolor="white [3201]" stroked="f" strokeweight=".5pt">
                <v:textbox inset="0,0,0,0">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7"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CAVRsCKAIAAEsEAAAOAAAAAAAAAAAAAAAAAC4C&#13;&#10;AABkcnMvZTJvRG9jLnhtbFBLAQItABQABgAIAAAAIQCiE++g5wAAABABAAAPAAAAAAAAAAAAAAAA&#13;&#10;AIIEAABkcnMvZG93bnJldi54bWxQSwUGAAAAAAQABADzAAAAlgUAAAAA&#13;&#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8"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CXHORAKAIAAEsEAAAOAAAAAAAAAAAAAAAAAC4CAABk&#13;&#10;cnMvZTJvRG9jLnhtbFBLAQItABQABgAIAAAAIQCZyqOn5AAAAA0BAAAPAAAAAAAAAAAAAAAAAIIE&#13;&#10;AABkcnMvZG93bnJldi54bWxQSwUGAAAAAAQABADzAAAAkwUAAAAA&#13;&#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9"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NxsLwScCAABMBAAADgAAAAAAAAAAAAAAAAAu&#13;&#10;AgAAZHJzL2Uyb0RvYy54bWxQSwECLQAUAAYACAAAACEAQWIXPekAAAAQAQAADwAAAAAAAAAAAAAA&#13;&#10;AACBBAAAZHJzL2Rvd25yZXYueG1sUEsFBgAAAAAEAAQA8wAAAJcFAAAAAA==&#13;&#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100"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aZFJwIAAEsEAAAOAAAAZHJzL2Uyb0RvYy54bWysVFFv2jAQfp+0/2D5fQRaAW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B7gaZFJwIAAEsEAAAOAAAAAAAAAAAAAAAAAC4CAABk&#13;&#10;cnMvZTJvRG9jLnhtbFBLAQItABQABgAIAAAAIQDOLdEi5QAAAA4BAAAPAAAAAAAAAAAAAAAAAIEE&#13;&#10;AABkcnMvZG93bnJldi54bWxQSwUGAAAAAAQABADzAAAAkwUAAAAA&#13;&#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181A46D2" w14:textId="77777777" w:rsidR="00CA0B97" w:rsidRDefault="00CA0B97" w:rsidP="00CA0B97">
      <w:pPr>
        <w:rPr>
          <w:color w:val="000000" w:themeColor="text1"/>
        </w:rPr>
      </w:pPr>
    </w:p>
    <w:p w14:paraId="0CEAC51D" w14:textId="74960529" w:rsidR="0015690F" w:rsidRDefault="0015690F" w:rsidP="0015690F">
      <w:pPr>
        <w:rPr>
          <w:color w:val="000000" w:themeColor="text1"/>
        </w:rPr>
      </w:pPr>
      <w:r w:rsidRPr="00D9452A">
        <w:rPr>
          <w:color w:val="000000" w:themeColor="text1"/>
        </w:rPr>
        <w:t>Figure</w:t>
      </w:r>
      <w:r>
        <w:rPr>
          <w:color w:val="000000" w:themeColor="text1"/>
        </w:rPr>
        <w:t xml:space="preserve"> 6.</w:t>
      </w:r>
      <w:r w:rsidR="005638BD">
        <w:rPr>
          <w:color w:val="000000" w:themeColor="text1"/>
        </w:rPr>
        <w:t>10</w:t>
      </w:r>
      <w:r w:rsidRPr="00D9452A">
        <w:rPr>
          <w:color w:val="000000" w:themeColor="text1"/>
        </w:rPr>
        <w:t>: Question-Answer Identification Procedure</w:t>
      </w:r>
      <w:r>
        <w:rPr>
          <w:color w:val="000000" w:themeColor="text1"/>
        </w:rPr>
        <w:t xml:space="preserve"> for </w:t>
      </w:r>
      <w:r w:rsidRPr="0059016F">
        <w:rPr>
          <w:color w:val="000000" w:themeColor="text1"/>
        </w:rPr>
        <w:t xml:space="preserve">VSUP + </w:t>
      </w:r>
      <w:r w:rsidR="005638BD">
        <w:rPr>
          <w:color w:val="000000" w:themeColor="text1"/>
        </w:rPr>
        <w:t>Grid</w:t>
      </w:r>
    </w:p>
    <w:p w14:paraId="2598954C" w14:textId="77777777" w:rsidR="0015690F" w:rsidRDefault="0015690F" w:rsidP="0015690F">
      <w:pPr>
        <w:rPr>
          <w:b/>
          <w:bCs/>
          <w:sz w:val="28"/>
          <w:szCs w:val="28"/>
          <w:u w:val="single"/>
        </w:rPr>
      </w:pPr>
    </w:p>
    <w:p w14:paraId="63B231FF" w14:textId="77777777" w:rsidR="00754FE7" w:rsidRPr="009F7AA2" w:rsidRDefault="00754FE7" w:rsidP="003C6924">
      <w:pPr>
        <w:autoSpaceDE w:val="0"/>
        <w:autoSpaceDN w:val="0"/>
        <w:adjustRightInd w:val="0"/>
        <w:spacing w:line="360" w:lineRule="auto"/>
        <w:jc w:val="both"/>
        <w:rPr>
          <w:rFonts w:eastAsiaTheme="minorHAnsi"/>
          <w:b/>
          <w:bCs/>
          <w:lang w:eastAsia="en-US"/>
        </w:rPr>
      </w:pPr>
    </w:p>
    <w:p w14:paraId="19013D88" w14:textId="3A50E0D1" w:rsidR="003A5D26" w:rsidRPr="009F7AA2" w:rsidRDefault="003A5D26" w:rsidP="003A5D26">
      <w:pPr>
        <w:autoSpaceDE w:val="0"/>
        <w:autoSpaceDN w:val="0"/>
        <w:adjustRightInd w:val="0"/>
        <w:spacing w:line="360" w:lineRule="auto"/>
        <w:jc w:val="both"/>
        <w:rPr>
          <w:rFonts w:eastAsiaTheme="minorHAnsi"/>
          <w:b/>
          <w:bCs/>
          <w:lang w:eastAsia="en-US"/>
        </w:rPr>
      </w:pPr>
      <w:r w:rsidRPr="00162E4A">
        <w:rPr>
          <w:rFonts w:eastAsiaTheme="minorHAnsi"/>
          <w:b/>
          <w:bCs/>
          <w:lang w:val="en-GB" w:eastAsia="en-US"/>
        </w:rPr>
        <w:lastRenderedPageBreak/>
        <w:t>6.</w:t>
      </w:r>
      <w:r>
        <w:rPr>
          <w:rFonts w:eastAsiaTheme="minorHAnsi"/>
          <w:b/>
          <w:bCs/>
          <w:lang w:val="en-GB" w:eastAsia="en-US"/>
        </w:rPr>
        <w:t>6.</w:t>
      </w:r>
      <w:r w:rsidR="000F2EB8">
        <w:rPr>
          <w:rFonts w:eastAsiaTheme="minorHAnsi"/>
          <w:b/>
          <w:bCs/>
          <w:lang w:val="en-GB" w:eastAsia="en-US"/>
        </w:rPr>
        <w:t>7</w:t>
      </w:r>
      <w:r w:rsidRPr="00162E4A">
        <w:rPr>
          <w:rFonts w:eastAsiaTheme="minorHAnsi"/>
          <w:b/>
          <w:bCs/>
          <w:lang w:val="en-GB" w:eastAsia="en-US"/>
        </w:rPr>
        <w:tab/>
      </w:r>
      <w:r w:rsidRPr="003A5D26">
        <w:rPr>
          <w:rFonts w:eastAsiaTheme="minorHAnsi"/>
          <w:b/>
          <w:bCs/>
          <w:lang w:val="en-GB" w:eastAsia="en-US"/>
        </w:rPr>
        <w:t xml:space="preserve">Example </w:t>
      </w:r>
      <w:r w:rsidRPr="00DF6E07">
        <w:rPr>
          <w:rFonts w:eastAsiaTheme="minorHAnsi"/>
          <w:b/>
          <w:bCs/>
          <w:lang w:val="en-GB" w:eastAsia="en-US"/>
        </w:rPr>
        <w:t>PSQ</w:t>
      </w:r>
      <w:r w:rsidRPr="009F7AA2">
        <w:rPr>
          <w:rFonts w:eastAsiaTheme="minorHAnsi"/>
          <w:b/>
          <w:bCs/>
          <w:lang w:eastAsia="en-US"/>
        </w:rPr>
        <w:t xml:space="preserve"> </w:t>
      </w:r>
      <w:r w:rsidRPr="003A5D26">
        <w:rPr>
          <w:rFonts w:eastAsiaTheme="minorHAnsi"/>
          <w:b/>
          <w:bCs/>
          <w:lang w:val="en-GB" w:eastAsia="en-US"/>
        </w:rPr>
        <w:t>Questions</w:t>
      </w:r>
    </w:p>
    <w:p w14:paraId="31E37B2E" w14:textId="28A2A26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ratings based on their </w:t>
      </w:r>
      <w:r w:rsidR="00F00806">
        <w:rPr>
          <w:rFonts w:eastAsiaTheme="minorHAnsi"/>
          <w:lang w:val="en-GB" w:eastAsia="en-US"/>
        </w:rPr>
        <w:t xml:space="preserve">recent </w:t>
      </w:r>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023E0266"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11</w:t>
      </w:r>
      <w:r>
        <w:rPr>
          <w:rFonts w:eastAsiaTheme="minorHAnsi"/>
          <w:lang w:val="en-GB" w:eastAsia="en-US"/>
        </w:rPr>
        <w:t>: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1FEEAB85"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12</w:t>
      </w:r>
      <w:r>
        <w:rPr>
          <w:rFonts w:eastAsiaTheme="minorHAnsi"/>
          <w:lang w:val="en-GB" w:eastAsia="en-US"/>
        </w:rPr>
        <w:t>: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r w:rsidR="003A5D26">
        <w:rPr>
          <w:rFonts w:eastAsiaTheme="minorHAnsi"/>
          <w:lang w:val="en-GB" w:eastAsia="en-US"/>
        </w:rPr>
        <w:t xml:space="preserve">the </w:t>
      </w:r>
      <w:r>
        <w:rPr>
          <w:rFonts w:eastAsiaTheme="minorHAnsi"/>
          <w:lang w:val="en-GB" w:eastAsia="en-US"/>
        </w:rPr>
        <w:t xml:space="preserve">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w:t>
      </w:r>
      <w:r w:rsidR="00CA0B97">
        <w:rPr>
          <w:rFonts w:eastAsiaTheme="minorHAnsi"/>
          <w:lang w:val="en-GB" w:eastAsia="en-US"/>
        </w:rPr>
        <w:t xml:space="preserve">the </w:t>
      </w:r>
      <w:r>
        <w:rPr>
          <w:rFonts w:eastAsiaTheme="minorHAnsi"/>
          <w:lang w:val="en-GB" w:eastAsia="en-US"/>
        </w:rPr>
        <w:t xml:space="preserve">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6CD136B" w14:textId="7A734363"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r w:rsidR="00D5174C">
        <w:rPr>
          <w:rFonts w:eastAsiaTheme="minorHAnsi"/>
          <w:lang w:val="en-GB" w:eastAsia="en-US"/>
        </w:rPr>
        <w:t xml:space="preserve"> </w:t>
      </w:r>
      <w:r>
        <w:rPr>
          <w:rFonts w:eastAsiaTheme="minorHAnsi"/>
          <w:lang w:val="en-GB" w:eastAsia="en-US"/>
        </w:rPr>
        <w:t>We have not shown all questions her</w:t>
      </w:r>
      <w:r w:rsidR="00D5174C">
        <w:rPr>
          <w:rFonts w:eastAsiaTheme="minorHAnsi"/>
          <w:lang w:val="en-GB" w:eastAsia="en-US"/>
        </w:rPr>
        <w:t xml:space="preserve">e </w:t>
      </w:r>
      <w:r>
        <w:rPr>
          <w:rFonts w:eastAsiaTheme="minorHAnsi"/>
          <w:lang w:val="en-GB" w:eastAsia="en-US"/>
        </w:rPr>
        <w:t>for SUS or NASA-TLX a</w:t>
      </w:r>
      <w:r w:rsidR="00D5174C">
        <w:rPr>
          <w:rFonts w:eastAsiaTheme="minorHAnsi"/>
          <w:lang w:val="en-GB" w:eastAsia="en-US"/>
        </w:rPr>
        <w:t>s</w:t>
      </w:r>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r w:rsidR="00D5174C">
        <w:rPr>
          <w:rFonts w:eastAsiaTheme="minorHAnsi"/>
          <w:lang w:val="en-GB" w:eastAsia="en-US"/>
        </w:rPr>
        <w:t xml:space="preserve"> </w:t>
      </w:r>
      <w:r>
        <w:rPr>
          <w:rFonts w:eastAsiaTheme="minorHAnsi"/>
          <w:lang w:val="en-GB" w:eastAsia="en-US"/>
        </w:rPr>
        <w:t>We can summarise the questionnaire as follows:</w:t>
      </w:r>
    </w:p>
    <w:p w14:paraId="046E9C75"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27C7F15" w14:textId="32ED2706" w:rsidR="003C6924" w:rsidRPr="00DF6E07" w:rsidRDefault="003C6924" w:rsidP="002B35E4">
      <w:pPr>
        <w:pStyle w:val="ListParagraph"/>
        <w:numPr>
          <w:ilvl w:val="0"/>
          <w:numId w:val="25"/>
        </w:numPr>
        <w:autoSpaceDE w:val="0"/>
        <w:autoSpaceDN w:val="0"/>
        <w:adjustRightInd w:val="0"/>
        <w:spacing w:line="360" w:lineRule="auto"/>
        <w:jc w:val="both"/>
        <w:rPr>
          <w:color w:val="000000" w:themeColor="text1"/>
        </w:rPr>
      </w:pPr>
      <w:r>
        <w:rPr>
          <w:rFonts w:eastAsiaTheme="minorHAnsi"/>
          <w:lang w:val="en-GB" w:eastAsia="en-US"/>
        </w:rPr>
        <w:t>Total number of questions = 4 x 8 + 2 (10 + 6) = 64</w:t>
      </w:r>
    </w:p>
    <w:p w14:paraId="0D241D9A" w14:textId="77777777" w:rsidR="003C6924" w:rsidRDefault="003C6924" w:rsidP="003C6924">
      <w:pPr>
        <w:jc w:val="both"/>
        <w:rPr>
          <w:color w:val="000000" w:themeColor="text1"/>
        </w:rPr>
      </w:pPr>
    </w:p>
    <w:p w14:paraId="068E87ED" w14:textId="77777777" w:rsidR="00A52717" w:rsidRDefault="00A52717" w:rsidP="003C6924">
      <w:pPr>
        <w:spacing w:line="360" w:lineRule="auto"/>
        <w:rPr>
          <w:rFonts w:eastAsiaTheme="minorHAnsi"/>
          <w:b/>
          <w:bCs/>
          <w:lang w:val="en-GB" w:eastAsia="en-US"/>
        </w:rPr>
        <w:sectPr w:rsidR="00A52717" w:rsidSect="00B96FD4">
          <w:pgSz w:w="11906" w:h="16838"/>
          <w:pgMar w:top="1440" w:right="1440" w:bottom="1440" w:left="1440" w:header="0" w:footer="340" w:gutter="0"/>
          <w:cols w:space="708"/>
          <w:docGrid w:linePitch="360"/>
        </w:sectPr>
      </w:pPr>
    </w:p>
    <w:p w14:paraId="3D904FAC" w14:textId="4EFEE6F9" w:rsidR="003C6924" w:rsidRDefault="003C6924" w:rsidP="003C6924">
      <w:pPr>
        <w:spacing w:line="360" w:lineRule="auto"/>
        <w:rPr>
          <w:rFonts w:eastAsiaTheme="minorHAnsi"/>
          <w:color w:val="000000" w:themeColor="text1"/>
          <w:lang w:val="en-GB" w:eastAsia="en-US"/>
        </w:rPr>
      </w:pPr>
      <w:r w:rsidRPr="006B192C">
        <w:rPr>
          <w:rFonts w:eastAsiaTheme="minorHAnsi"/>
          <w:b/>
          <w:bCs/>
          <w:lang w:val="en-GB" w:eastAsia="en-US"/>
        </w:rPr>
        <w:lastRenderedPageBreak/>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DF6E07">
      <w:pPr>
        <w:spacing w:line="360" w:lineRule="auto"/>
        <w:ind w:left="720"/>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DF6E07">
      <w:pPr>
        <w:spacing w:line="360" w:lineRule="auto"/>
        <w:ind w:left="720"/>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DF6E07">
      <w:pPr>
        <w:ind w:left="720"/>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DF6E07">
      <w:pPr>
        <w:ind w:left="720"/>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565895" w:rsidRDefault="003C6924" w:rsidP="00DF6E07">
      <w:pPr>
        <w:spacing w:line="360" w:lineRule="auto"/>
        <w:ind w:left="720"/>
        <w:rPr>
          <w:rStyle w:val="object-value-string"/>
          <w:color w:val="000000" w:themeColor="text1"/>
          <w:sz w:val="20"/>
          <w:szCs w:val="20"/>
          <w:lang w:val="fr-FR"/>
        </w:rPr>
      </w:pPr>
      <w:r w:rsidRPr="0048794B">
        <w:rPr>
          <w:rStyle w:val="name"/>
          <w:b/>
          <w:bCs/>
          <w:color w:val="000000" w:themeColor="text1"/>
          <w:sz w:val="20"/>
          <w:szCs w:val="20"/>
        </w:rPr>
        <w:t xml:space="preserve">           </w:t>
      </w:r>
      <w:proofErr w:type="spellStart"/>
      <w:proofErr w:type="gramStart"/>
      <w:r w:rsidRPr="00565895">
        <w:rPr>
          <w:color w:val="000000" w:themeColor="text1"/>
          <w:sz w:val="20"/>
          <w:szCs w:val="20"/>
          <w:lang w:val="fr-FR"/>
        </w:rPr>
        <w:t>status</w:t>
      </w:r>
      <w:proofErr w:type="spellEnd"/>
      <w:r w:rsidRPr="00565895">
        <w:rPr>
          <w:color w:val="000000" w:themeColor="text1"/>
          <w:sz w:val="20"/>
          <w:szCs w:val="20"/>
          <w:lang w:val="fr-FR"/>
        </w:rPr>
        <w:t>:</w:t>
      </w:r>
      <w:proofErr w:type="gramEnd"/>
      <w:r w:rsidRPr="00565895">
        <w:rPr>
          <w:color w:val="000000" w:themeColor="text1"/>
          <w:sz w:val="20"/>
          <w:szCs w:val="20"/>
          <w:lang w:val="fr-FR"/>
        </w:rPr>
        <w:t> </w:t>
      </w:r>
      <w:proofErr w:type="spellStart"/>
      <w:r w:rsidRPr="00565895">
        <w:rPr>
          <w:color w:val="000000" w:themeColor="text1"/>
          <w:sz w:val="20"/>
          <w:szCs w:val="20"/>
          <w:lang w:val="fr-FR"/>
        </w:rPr>
        <w:t>true</w:t>
      </w:r>
      <w:proofErr w:type="spellEnd"/>
      <w:r w:rsidRPr="00565895">
        <w:rPr>
          <w:color w:val="000000" w:themeColor="text1"/>
          <w:sz w:val="20"/>
          <w:szCs w:val="20"/>
          <w:lang w:val="fr-FR"/>
        </w:rPr>
        <w:t xml:space="preserv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rsidP="00DF6E07">
      <w:pPr>
        <w:spacing w:line="360" w:lineRule="auto"/>
        <w:ind w:left="720"/>
        <w:rPr>
          <w:color w:val="000000" w:themeColor="text1"/>
          <w:sz w:val="20"/>
          <w:szCs w:val="20"/>
        </w:rPr>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DF6E07">
      <w:pPr>
        <w:spacing w:line="360" w:lineRule="auto"/>
        <w:ind w:left="720"/>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DF6E07">
      <w:pPr>
        <w:spacing w:line="360" w:lineRule="auto"/>
        <w:ind w:left="720"/>
        <w:rPr>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DF6E07">
      <w:pPr>
        <w:spacing w:line="360" w:lineRule="auto"/>
        <w:ind w:left="720"/>
        <w:rPr>
          <w:color w:val="000000" w:themeColor="text1"/>
          <w:sz w:val="20"/>
          <w:szCs w:val="20"/>
        </w:rPr>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DF6E07">
      <w:pPr>
        <w:spacing w:line="360" w:lineRule="auto"/>
        <w:ind w:left="720"/>
        <w:rPr>
          <w:i/>
          <w:iCs/>
          <w:sz w:val="20"/>
          <w:szCs w:val="20"/>
        </w:rPr>
      </w:pPr>
      <w:r w:rsidRPr="0099177E">
        <w:rPr>
          <w:i/>
          <w:iCs/>
          <w:sz w:val="20"/>
          <w:szCs w:val="20"/>
        </w:rPr>
        <w:t>}</w:t>
      </w:r>
    </w:p>
    <w:p w14:paraId="0A27E385" w14:textId="77777777" w:rsidR="003C6924" w:rsidRDefault="003C6924" w:rsidP="00DF6E07">
      <w:pPr>
        <w:spacing w:line="360" w:lineRule="auto"/>
        <w:ind w:left="720"/>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23EFB779"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w:t>
      </w:r>
      <w:r w:rsidR="00834279">
        <w:rPr>
          <w:rFonts w:eastAsiaTheme="minorHAnsi"/>
          <w:lang w:val="en-GB" w:eastAsia="en-US"/>
        </w:rPr>
        <w:t>13</w:t>
      </w:r>
      <w:r>
        <w:rPr>
          <w:rFonts w:eastAsiaTheme="minorHAnsi"/>
          <w:lang w:val="en-GB" w:eastAsia="en-US"/>
        </w:rPr>
        <w:t>: Session Ending Greetings</w:t>
      </w:r>
    </w:p>
    <w:p w14:paraId="57DDA8C7" w14:textId="77777777" w:rsidR="00CE7E04" w:rsidRDefault="00CE7E04" w:rsidP="003C6924">
      <w:pPr>
        <w:autoSpaceDE w:val="0"/>
        <w:autoSpaceDN w:val="0"/>
        <w:adjustRightInd w:val="0"/>
        <w:spacing w:line="360" w:lineRule="auto"/>
        <w:rPr>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27B14E9A" w14:textId="77777777" w:rsidR="00A52717" w:rsidRDefault="00A52717" w:rsidP="00C17963">
      <w:pPr>
        <w:tabs>
          <w:tab w:val="left" w:pos="720"/>
        </w:tabs>
        <w:spacing w:line="360" w:lineRule="auto"/>
        <w:jc w:val="both"/>
        <w:sectPr w:rsidR="00A52717" w:rsidSect="00B96FD4">
          <w:pgSz w:w="11906" w:h="16838"/>
          <w:pgMar w:top="1440" w:right="1440" w:bottom="1440" w:left="1440" w:header="0" w:footer="340" w:gutter="0"/>
          <w:cols w:space="708"/>
          <w:docGrid w:linePitch="360"/>
        </w:sectPr>
      </w:pPr>
    </w:p>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DF6E07" w:rsidRDefault="00B929C4" w:rsidP="00DF6E07">
      <w:pPr>
        <w:autoSpaceDE w:val="0"/>
        <w:autoSpaceDN w:val="0"/>
        <w:adjustRightInd w:val="0"/>
        <w:spacing w:line="360" w:lineRule="auto"/>
        <w:jc w:val="both"/>
        <w:rPr>
          <w:rFonts w:eastAsiaTheme="minorHAnsi"/>
          <w:color w:val="000000" w:themeColor="text1"/>
          <w:lang w:val="en-GB" w:eastAsia="en-US"/>
        </w:rPr>
      </w:pPr>
      <w:r>
        <w:rPr>
          <w:rFonts w:eastAsiaTheme="minorHAnsi"/>
          <w:color w:val="000000" w:themeColor="text1"/>
          <w:lang w:val="en-GB" w:eastAsia="en-US"/>
        </w:rPr>
        <w:t xml:space="preserve">The following experience with visualization was also noted: </w:t>
      </w:r>
    </w:p>
    <w:p w14:paraId="7112361A" w14:textId="13D226B4"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47C9CFC0"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r w:rsidR="00B929C4">
        <w:rPr>
          <w:rFonts w:eastAsiaTheme="minorHAnsi"/>
          <w:color w:val="000000" w:themeColor="text1"/>
          <w:lang w:val="en-GB" w:eastAsia="en-US"/>
        </w:rPr>
        <w:t>degrees</w:t>
      </w:r>
      <w:r w:rsidRPr="008119D9">
        <w:rPr>
          <w:rFonts w:eastAsiaTheme="minorHAnsi"/>
          <w:color w:val="000000" w:themeColor="text1"/>
          <w:lang w:val="en-GB" w:eastAsia="en-US"/>
        </w:rPr>
        <w:t xml:space="preserve">. </w:t>
      </w:r>
    </w:p>
    <w:p w14:paraId="762F0083" w14:textId="77777777"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2433C2DB"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0C717AF" w:rsidR="00C17963" w:rsidRPr="008119D9" w:rsidRDefault="00C17963" w:rsidP="002B35E4">
      <w:pPr>
        <w:pStyle w:val="ListParagraph"/>
        <w:numPr>
          <w:ilvl w:val="0"/>
          <w:numId w:val="28"/>
        </w:numPr>
        <w:spacing w:line="360" w:lineRule="auto"/>
        <w:jc w:val="both"/>
        <w:rPr>
          <w:color w:val="000000" w:themeColor="text1"/>
        </w:rPr>
      </w:pPr>
      <w:r w:rsidRPr="008119D9">
        <w:rPr>
          <w:rFonts w:eastAsiaTheme="minorHAnsi"/>
          <w:color w:val="000000" w:themeColor="text1"/>
          <w:lang w:val="en-GB" w:eastAsia="en-US"/>
        </w:rPr>
        <w:t>Quantitative Questionnaire Results</w:t>
      </w:r>
    </w:p>
    <w:p w14:paraId="4754891A" w14:textId="20E48365"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DF6E07">
      <w:pPr>
        <w:spacing w:line="360" w:lineRule="auto"/>
        <w:jc w:val="both"/>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r w:rsidR="00A37DA6">
        <w:rPr>
          <w:color w:val="000000" w:themeColor="text1"/>
        </w:rPr>
        <w:t xml:space="preserve">the </w:t>
      </w:r>
      <w:r w:rsidRPr="008119D9">
        <w:rPr>
          <w:color w:val="000000" w:themeColor="text1"/>
        </w:rPr>
        <w:t xml:space="preserve">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5ED0315B" w:rsidR="00C17963" w:rsidRDefault="00C17963" w:rsidP="00C17963">
      <w:pPr>
        <w:spacing w:line="360" w:lineRule="auto"/>
        <w:jc w:val="both"/>
        <w:rPr>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r w:rsidR="00A37DA6">
        <w:rPr>
          <w:color w:val="000000" w:themeColor="text1"/>
        </w:rPr>
        <w:t>in</w:t>
      </w:r>
      <w:r w:rsidRPr="008119D9">
        <w:rPr>
          <w:color w:val="000000" w:themeColor="text1"/>
        </w:rPr>
        <w:t xml:space="preserve"> Table 7.1 graphical box plot</w:t>
      </w:r>
      <w:r w:rsidR="00A37DA6">
        <w:rPr>
          <w:color w:val="000000" w:themeColor="text1"/>
        </w:rPr>
        <w:t>s</w:t>
      </w:r>
      <w:r w:rsidRPr="008119D9">
        <w:rPr>
          <w:color w:val="000000" w:themeColor="text1"/>
        </w:rPr>
        <w:t xml:space="preserve"> in Figure 7.2</w:t>
      </w:r>
      <w:r w:rsidR="00A37DA6">
        <w:rPr>
          <w:color w:val="000000" w:themeColor="text1"/>
        </w:rPr>
        <w:t>,</w:t>
      </w:r>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DF6E07" w:rsidRDefault="00C17963" w:rsidP="00010FC0">
            <w:pPr>
              <w:spacing w:line="360" w:lineRule="auto"/>
              <w:jc w:val="center"/>
              <w:rPr>
                <w:b/>
                <w:bCs/>
                <w:color w:val="000000" w:themeColor="text1"/>
              </w:rPr>
            </w:pPr>
            <w:r w:rsidRPr="00DF6E07">
              <w:rPr>
                <w:b/>
                <w:bCs/>
                <w:color w:val="000000" w:themeColor="text1"/>
              </w:rPr>
              <w:t>Groups</w:t>
            </w:r>
          </w:p>
        </w:tc>
        <w:tc>
          <w:tcPr>
            <w:tcW w:w="997" w:type="dxa"/>
            <w:vAlign w:val="center"/>
          </w:tcPr>
          <w:p w14:paraId="394CDF5D" w14:textId="77777777" w:rsidR="00C17963" w:rsidRPr="00DF6E07" w:rsidRDefault="00C17963" w:rsidP="00010FC0">
            <w:pPr>
              <w:spacing w:line="360" w:lineRule="auto"/>
              <w:jc w:val="center"/>
              <w:rPr>
                <w:b/>
                <w:bCs/>
                <w:color w:val="000000" w:themeColor="text1"/>
              </w:rPr>
            </w:pPr>
            <w:r w:rsidRPr="00DF6E07">
              <w:rPr>
                <w:b/>
                <w:bCs/>
                <w:color w:val="000000" w:themeColor="text1"/>
              </w:rPr>
              <w:t>N</w:t>
            </w:r>
          </w:p>
        </w:tc>
        <w:tc>
          <w:tcPr>
            <w:tcW w:w="1549" w:type="dxa"/>
            <w:vAlign w:val="center"/>
          </w:tcPr>
          <w:p w14:paraId="5521BA0A" w14:textId="77777777" w:rsidR="00C17963" w:rsidRPr="00DF6E07" w:rsidRDefault="00C17963" w:rsidP="00010FC0">
            <w:pPr>
              <w:spacing w:line="360" w:lineRule="auto"/>
              <w:jc w:val="center"/>
              <w:rPr>
                <w:b/>
                <w:bCs/>
                <w:color w:val="000000" w:themeColor="text1"/>
              </w:rPr>
            </w:pPr>
            <w:r w:rsidRPr="00DF6E07">
              <w:rPr>
                <w:b/>
                <w:bCs/>
                <w:color w:val="000000" w:themeColor="text1"/>
              </w:rPr>
              <w:t>Mean</w:t>
            </w:r>
          </w:p>
        </w:tc>
        <w:tc>
          <w:tcPr>
            <w:tcW w:w="1549" w:type="dxa"/>
            <w:vAlign w:val="center"/>
          </w:tcPr>
          <w:p w14:paraId="09EB07E0" w14:textId="77777777" w:rsidR="00C17963" w:rsidRPr="00DF6E07" w:rsidRDefault="00C17963" w:rsidP="00010FC0">
            <w:pPr>
              <w:spacing w:line="360" w:lineRule="auto"/>
              <w:jc w:val="center"/>
              <w:rPr>
                <w:b/>
                <w:bCs/>
                <w:color w:val="000000" w:themeColor="text1"/>
              </w:rPr>
            </w:pPr>
            <w:r w:rsidRPr="00DF6E07">
              <w:rPr>
                <w:b/>
                <w:bCs/>
                <w:color w:val="000000" w:themeColor="text1"/>
              </w:rPr>
              <w:t>Std. Dev.</w:t>
            </w:r>
          </w:p>
        </w:tc>
        <w:tc>
          <w:tcPr>
            <w:tcW w:w="1371" w:type="dxa"/>
            <w:vAlign w:val="center"/>
          </w:tcPr>
          <w:p w14:paraId="1899C19E" w14:textId="77777777" w:rsidR="00C17963" w:rsidRPr="00DF6E07" w:rsidRDefault="00C17963" w:rsidP="00010FC0">
            <w:pPr>
              <w:spacing w:line="360" w:lineRule="auto"/>
              <w:jc w:val="center"/>
              <w:rPr>
                <w:b/>
                <w:bCs/>
                <w:color w:val="000000" w:themeColor="text1"/>
              </w:rPr>
            </w:pPr>
            <w:r w:rsidRPr="00DF6E07">
              <w:rPr>
                <w:b/>
                <w:bCs/>
                <w:color w:val="000000" w:themeColor="text1"/>
              </w:rPr>
              <w:t>Variance</w:t>
            </w:r>
          </w:p>
        </w:tc>
        <w:tc>
          <w:tcPr>
            <w:tcW w:w="1550" w:type="dxa"/>
            <w:vAlign w:val="center"/>
          </w:tcPr>
          <w:p w14:paraId="5DA58870" w14:textId="77777777" w:rsidR="00C17963" w:rsidRPr="00DF6E07" w:rsidRDefault="00C17963" w:rsidP="00010FC0">
            <w:pPr>
              <w:spacing w:line="360" w:lineRule="auto"/>
              <w:jc w:val="center"/>
              <w:rPr>
                <w:b/>
                <w:bCs/>
                <w:color w:val="000000" w:themeColor="text1"/>
              </w:rPr>
            </w:pPr>
            <w:r w:rsidRPr="00DF6E07">
              <w:rPr>
                <w:b/>
                <w:bCs/>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61721471" w14:textId="18BCB881" w:rsidR="00C17963" w:rsidRPr="008119D9" w:rsidRDefault="00C17963" w:rsidP="00DF6E07">
      <w:pPr>
        <w:jc w:val="both"/>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70871E58" w14:textId="37C8573F"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w:t>
      </w:r>
      <w:proofErr w:type="gramStart"/>
      <w:r w:rsidRPr="008119D9">
        <w:rPr>
          <w:color w:val="000000" w:themeColor="text1"/>
        </w:rPr>
        <w:t>results</w:t>
      </w:r>
      <w:proofErr w:type="gramEnd"/>
      <w:r w:rsidRPr="008119D9">
        <w:rPr>
          <w:color w:val="000000" w:themeColor="text1"/>
        </w:rPr>
        <w:t xml:space="preserve"> of a one-way ANOVA </w:t>
      </w:r>
      <w:r w:rsidR="00A37DA6">
        <w:rPr>
          <w:color w:val="000000" w:themeColor="text1"/>
        </w:rPr>
        <w:t xml:space="preserve">is </w:t>
      </w:r>
      <w:r w:rsidRPr="008119D9">
        <w:rPr>
          <w:color w:val="000000" w:themeColor="text1"/>
        </w:rPr>
        <w:t xml:space="preserve">considered reliable if the following assumptions </w:t>
      </w:r>
      <w:r w:rsidR="00A37DA6">
        <w:rPr>
          <w:color w:val="000000" w:themeColor="text1"/>
        </w:rPr>
        <w:t>hold</w:t>
      </w:r>
      <w:r w:rsidRPr="008119D9">
        <w:rPr>
          <w:color w:val="000000" w:themeColor="text1"/>
        </w:rPr>
        <w:t>:</w:t>
      </w:r>
    </w:p>
    <w:p w14:paraId="0AA41A5F"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2F04382B"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r w:rsidR="00A37DA6">
        <w:rPr>
          <w:color w:val="000000" w:themeColor="text1"/>
        </w:rPr>
        <w:t xml:space="preserve">the </w:t>
      </w:r>
      <w:r w:rsidRPr="008119D9">
        <w:rPr>
          <w:color w:val="000000" w:themeColor="text1"/>
        </w:rPr>
        <w:t xml:space="preserve">questionnaire,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52B520CD" w:rsidR="00C17963" w:rsidRDefault="00C17963" w:rsidP="00C17963">
      <w:pPr>
        <w:spacing w:line="360" w:lineRule="auto"/>
        <w:jc w:val="both"/>
        <w:rPr>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r w:rsidR="00A37DA6">
        <w:rPr>
          <w:color w:val="000000" w:themeColor="text1"/>
        </w:rPr>
        <w:t xml:space="preserve">approximately </w:t>
      </w:r>
      <w:r w:rsidRPr="008119D9">
        <w:rPr>
          <w:color w:val="000000" w:themeColor="text1"/>
        </w:rPr>
        <w:t xml:space="preserve">in normal distribution </w:t>
      </w:r>
      <w:r w:rsidR="00A37DA6">
        <w:rPr>
          <w:color w:val="000000" w:themeColor="text1"/>
        </w:rPr>
        <w:t xml:space="preserve">which </w:t>
      </w:r>
      <w:r w:rsidRPr="008119D9">
        <w:rPr>
          <w:color w:val="000000" w:themeColor="text1"/>
        </w:rPr>
        <w:t>satisfies requirement (1</w:t>
      </w:r>
      <w:proofErr w:type="gramStart"/>
      <w:r w:rsidRPr="008119D9">
        <w:rPr>
          <w:color w:val="000000" w:themeColor="text1"/>
        </w:rPr>
        <w:t>)</w:t>
      </w:r>
      <w:proofErr w:type="gramEnd"/>
      <w:r w:rsidRPr="008119D9">
        <w:rPr>
          <w:color w:val="000000" w:themeColor="text1"/>
        </w:rPr>
        <w:t xml:space="preserve">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p w14:paraId="0FAAE1A0" w14:textId="77777777" w:rsidR="00A37DA6" w:rsidRPr="00DF6E07" w:rsidRDefault="00A37DA6" w:rsidP="00C17963">
      <w:pPr>
        <w:spacing w:line="360" w:lineRule="auto"/>
        <w:jc w:val="both"/>
        <w:rPr>
          <w:color w:val="000000" w:themeColor="text1"/>
          <w:sz w:val="12"/>
          <w:szCs w:val="12"/>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DF6E07" w:rsidRDefault="00C17963" w:rsidP="00010FC0">
            <w:pPr>
              <w:rPr>
                <w:b/>
                <w:bCs/>
                <w:color w:val="000000" w:themeColor="text1"/>
              </w:rPr>
            </w:pPr>
            <w:r w:rsidRPr="00DF6E07">
              <w:rPr>
                <w:b/>
                <w:bCs/>
                <w:color w:val="000000" w:themeColor="text1"/>
              </w:rPr>
              <w:t>Component</w:t>
            </w:r>
          </w:p>
        </w:tc>
        <w:tc>
          <w:tcPr>
            <w:tcW w:w="1952" w:type="dxa"/>
            <w:vAlign w:val="center"/>
          </w:tcPr>
          <w:p w14:paraId="51A93E19" w14:textId="77777777" w:rsidR="00C17963" w:rsidRPr="00DF6E07" w:rsidRDefault="00C17963" w:rsidP="00010FC0">
            <w:pPr>
              <w:jc w:val="center"/>
              <w:rPr>
                <w:b/>
                <w:bCs/>
                <w:color w:val="000000" w:themeColor="text1"/>
              </w:rPr>
            </w:pPr>
            <w:r w:rsidRPr="00DF6E07">
              <w:rPr>
                <w:b/>
                <w:bCs/>
                <w:color w:val="000000" w:themeColor="text1"/>
              </w:rPr>
              <w:t>W</w:t>
            </w:r>
          </w:p>
        </w:tc>
        <w:tc>
          <w:tcPr>
            <w:tcW w:w="1842" w:type="dxa"/>
            <w:vAlign w:val="center"/>
          </w:tcPr>
          <w:p w14:paraId="64C026DD" w14:textId="77777777" w:rsidR="00C17963" w:rsidRPr="00DF6E07" w:rsidRDefault="00C17963" w:rsidP="00010FC0">
            <w:pPr>
              <w:jc w:val="center"/>
              <w:rPr>
                <w:b/>
                <w:bCs/>
                <w:color w:val="000000" w:themeColor="text1"/>
              </w:rPr>
            </w:pPr>
            <w:r w:rsidRPr="00DF6E07">
              <w:rPr>
                <w:b/>
                <w:bCs/>
                <w:color w:val="000000" w:themeColor="text1"/>
              </w:rPr>
              <w:t>P</w:t>
            </w:r>
          </w:p>
        </w:tc>
        <w:tc>
          <w:tcPr>
            <w:tcW w:w="3402" w:type="dxa"/>
            <w:vAlign w:val="center"/>
          </w:tcPr>
          <w:p w14:paraId="3A9FC7B3" w14:textId="77777777" w:rsidR="00C17963" w:rsidRPr="00DF6E07" w:rsidRDefault="00C17963" w:rsidP="00010FC0">
            <w:pPr>
              <w:jc w:val="center"/>
              <w:rPr>
                <w:b/>
                <w:bCs/>
                <w:color w:val="000000" w:themeColor="text1"/>
              </w:rPr>
            </w:pPr>
            <w:r w:rsidRPr="00DF6E07">
              <w:rPr>
                <w:b/>
                <w:bCs/>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421486BD" w:rsidR="00C17963" w:rsidRPr="008119D9" w:rsidRDefault="003862F5"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8288" behindDoc="0" locked="0" layoutInCell="1" allowOverlap="1" wp14:anchorId="4152F975" wp14:editId="5703ED48">
                <wp:simplePos x="0" y="0"/>
                <wp:positionH relativeFrom="column">
                  <wp:posOffset>3015048</wp:posOffset>
                </wp:positionH>
                <wp:positionV relativeFrom="paragraph">
                  <wp:posOffset>123567</wp:posOffset>
                </wp:positionV>
                <wp:extent cx="741405" cy="186003"/>
                <wp:effectExtent l="0" t="0" r="0" b="5080"/>
                <wp:wrapNone/>
                <wp:docPr id="34" name="Text Box 34"/>
                <wp:cNvGraphicFramePr/>
                <a:graphic xmlns:a="http://schemas.openxmlformats.org/drawingml/2006/main">
                  <a:graphicData uri="http://schemas.microsoft.com/office/word/2010/wordprocessingShape">
                    <wps:wsp>
                      <wps:cNvSpPr txBox="1"/>
                      <wps:spPr>
                        <a:xfrm>
                          <a:off x="0" y="0"/>
                          <a:ext cx="741405" cy="186003"/>
                        </a:xfrm>
                        <a:prstGeom prst="rect">
                          <a:avLst/>
                        </a:prstGeom>
                        <a:solidFill>
                          <a:schemeClr val="lt1"/>
                        </a:solidFill>
                        <a:ln w="6350">
                          <a:noFill/>
                        </a:ln>
                      </wps:spPr>
                      <wps:txbx>
                        <w:txbxContent>
                          <w:p w14:paraId="65FCCDCD" w14:textId="01DD301B" w:rsidR="00C17963" w:rsidRPr="003C6C3E" w:rsidRDefault="00C17963" w:rsidP="00C17963">
                            <w:pPr>
                              <w:rPr>
                                <w:sz w:val="20"/>
                                <w:szCs w:val="20"/>
                                <w:lang w:val="en-US"/>
                              </w:rPr>
                            </w:pPr>
                            <w:r w:rsidRPr="003C6C3E">
                              <w:rPr>
                                <w:sz w:val="20"/>
                                <w:szCs w:val="20"/>
                                <w:lang w:val="en-US"/>
                              </w:rPr>
                              <w:t>Ca</w:t>
                            </w:r>
                            <w:r w:rsidR="003862F5">
                              <w:rPr>
                                <w:sz w:val="20"/>
                                <w:szCs w:val="20"/>
                                <w:lang w:val="en-US"/>
                              </w:rPr>
                              <w:t xml:space="preserve"> </w:t>
                            </w:r>
                            <w:r>
                              <w:rPr>
                                <w:sz w:val="20"/>
                                <w:szCs w:val="20"/>
                                <w:lang w:val="en-US"/>
                              </w:rPr>
                              <w:t>+</w:t>
                            </w:r>
                            <w:r w:rsidR="003862F5">
                              <w:rPr>
                                <w:sz w:val="20"/>
                                <w:szCs w:val="20"/>
                                <w:lang w:val="en-US"/>
                              </w:rPr>
                              <w:t xml:space="preserve"> </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1" type="#_x0000_t202" style="position:absolute;margin-left:237.4pt;margin-top:9.75pt;width:58.4pt;height:14.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" fillcolor="white [3201]" stroked="f" strokeweight=".5pt">
                <v:textbox inset="0,0,0,0">
                  <w:txbxContent>
                    <w:p w14:paraId="65FCCDCD" w14:textId="01DD301B" w:rsidR="00C17963" w:rsidRPr="003C6C3E" w:rsidRDefault="00C17963" w:rsidP="00C17963">
                      <w:pPr>
                        <w:rPr>
                          <w:sz w:val="20"/>
                          <w:szCs w:val="20"/>
                          <w:lang w:val="en-US"/>
                        </w:rPr>
                      </w:pPr>
                      <w:r w:rsidRPr="003C6C3E">
                        <w:rPr>
                          <w:sz w:val="20"/>
                          <w:szCs w:val="20"/>
                          <w:lang w:val="en-US"/>
                        </w:rPr>
                        <w:t>Ca</w:t>
                      </w:r>
                      <w:r w:rsidR="003862F5">
                        <w:rPr>
                          <w:sz w:val="20"/>
                          <w:szCs w:val="20"/>
                          <w:lang w:val="en-US"/>
                        </w:rPr>
                        <w:t xml:space="preserve"> </w:t>
                      </w:r>
                      <w:r>
                        <w:rPr>
                          <w:sz w:val="20"/>
                          <w:szCs w:val="20"/>
                          <w:lang w:val="en-US"/>
                        </w:rPr>
                        <w:t>+</w:t>
                      </w:r>
                      <w:r w:rsidR="003862F5">
                        <w:rPr>
                          <w:sz w:val="20"/>
                          <w:szCs w:val="20"/>
                          <w:lang w:val="en-US"/>
                        </w:rPr>
                        <w:t xml:space="preserve"> </w:t>
                      </w:r>
                      <w:r>
                        <w:rPr>
                          <w:sz w:val="20"/>
                          <w:szCs w:val="20"/>
                          <w:lang w:val="en-US"/>
                        </w:rPr>
                        <w:t>Grid</w:t>
                      </w:r>
                    </w:p>
                  </w:txbxContent>
                </v:textbox>
              </v:shape>
            </w:pict>
          </mc:Fallback>
        </mc:AlternateContent>
      </w:r>
      <w:r w:rsidR="00C17963" w:rsidRPr="008119D9">
        <w:rPr>
          <w:noProof/>
          <w:color w:val="000000" w:themeColor="text1"/>
        </w:rPr>
        <mc:AlternateContent>
          <mc:Choice Requires="wps">
            <w:drawing>
              <wp:anchor distT="0" distB="0" distL="114300" distR="114300" simplePos="0" relativeHeight="251787264" behindDoc="0" locked="0" layoutInCell="1" allowOverlap="1" wp14:anchorId="3626E952" wp14:editId="3FB320D7">
                <wp:simplePos x="0" y="0"/>
                <wp:positionH relativeFrom="column">
                  <wp:posOffset>284204</wp:posOffset>
                </wp:positionH>
                <wp:positionV relativeFrom="paragraph">
                  <wp:posOffset>148281</wp:posOffset>
                </wp:positionV>
                <wp:extent cx="774065" cy="161364"/>
                <wp:effectExtent l="0" t="0" r="635" b="3810"/>
                <wp:wrapNone/>
                <wp:docPr id="23" name="Text Box 23"/>
                <wp:cNvGraphicFramePr/>
                <a:graphic xmlns:a="http://schemas.openxmlformats.org/drawingml/2006/main">
                  <a:graphicData uri="http://schemas.microsoft.com/office/word/2010/wordprocessingShape">
                    <wps:wsp>
                      <wps:cNvSpPr txBox="1"/>
                      <wps:spPr>
                        <a:xfrm>
                          <a:off x="0" y="0"/>
                          <a:ext cx="774065" cy="161364"/>
                        </a:xfrm>
                        <a:prstGeom prst="rect">
                          <a:avLst/>
                        </a:prstGeom>
                        <a:solidFill>
                          <a:schemeClr val="lt1"/>
                        </a:solidFill>
                        <a:ln w="6350">
                          <a:noFill/>
                        </a:ln>
                      </wps:spPr>
                      <wps:txbx>
                        <w:txbxContent>
                          <w:p w14:paraId="041C2C20" w14:textId="3D22F60A" w:rsidR="00C17963" w:rsidRPr="003C6C3E" w:rsidRDefault="00C17963" w:rsidP="00C17963">
                            <w:pPr>
                              <w:rPr>
                                <w:sz w:val="20"/>
                                <w:szCs w:val="20"/>
                                <w:lang w:val="en-US"/>
                              </w:rPr>
                            </w:pPr>
                            <w:r w:rsidRPr="003C6C3E">
                              <w:rPr>
                                <w:sz w:val="20"/>
                                <w:szCs w:val="20"/>
                                <w:lang w:val="en-US"/>
                              </w:rPr>
                              <w:t>Ca</w:t>
                            </w:r>
                            <w:r w:rsidR="003862F5">
                              <w:rPr>
                                <w:sz w:val="20"/>
                                <w:szCs w:val="20"/>
                                <w:lang w:val="en-US"/>
                              </w:rPr>
                              <w:t xml:space="preserve"> </w:t>
                            </w:r>
                            <w:r w:rsidRPr="003C6C3E">
                              <w:rPr>
                                <w:sz w:val="20"/>
                                <w:szCs w:val="20"/>
                                <w:lang w:val="en-US"/>
                              </w:rPr>
                              <w:t>+</w:t>
                            </w:r>
                            <w:r w:rsidR="003862F5">
                              <w:rPr>
                                <w:sz w:val="20"/>
                                <w:szCs w:val="20"/>
                                <w:lang w:val="en-US"/>
                              </w:rPr>
                              <w:t xml:space="preserve"> </w:t>
                            </w:r>
                            <w:r w:rsidRPr="003C6C3E">
                              <w:rPr>
                                <w:sz w:val="20"/>
                                <w:szCs w:val="20"/>
                                <w:lang w:val="en-US"/>
                              </w:rPr>
                              <w:t>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2" type="#_x0000_t202" style="position:absolute;margin-left:22.4pt;margin-top:11.7pt;width:60.9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" fillcolor="white [3201]" stroked="f" strokeweight=".5pt">
                <v:textbox inset="0,0,0,0">
                  <w:txbxContent>
                    <w:p w14:paraId="041C2C20" w14:textId="3D22F60A" w:rsidR="00C17963" w:rsidRPr="003C6C3E" w:rsidRDefault="00C17963" w:rsidP="00C17963">
                      <w:pPr>
                        <w:rPr>
                          <w:sz w:val="20"/>
                          <w:szCs w:val="20"/>
                          <w:lang w:val="en-US"/>
                        </w:rPr>
                      </w:pPr>
                      <w:r w:rsidRPr="003C6C3E">
                        <w:rPr>
                          <w:sz w:val="20"/>
                          <w:szCs w:val="20"/>
                          <w:lang w:val="en-US"/>
                        </w:rPr>
                        <w:t>Ca</w:t>
                      </w:r>
                      <w:r w:rsidR="003862F5">
                        <w:rPr>
                          <w:sz w:val="20"/>
                          <w:szCs w:val="20"/>
                          <w:lang w:val="en-US"/>
                        </w:rPr>
                        <w:t xml:space="preserve"> </w:t>
                      </w:r>
                      <w:r w:rsidRPr="003C6C3E">
                        <w:rPr>
                          <w:sz w:val="20"/>
                          <w:szCs w:val="20"/>
                          <w:lang w:val="en-US"/>
                        </w:rPr>
                        <w:t>+</w:t>
                      </w:r>
                      <w:r w:rsidR="003862F5">
                        <w:rPr>
                          <w:sz w:val="20"/>
                          <w:szCs w:val="20"/>
                          <w:lang w:val="en-US"/>
                        </w:rPr>
                        <w:t xml:space="preserve"> </w:t>
                      </w:r>
                      <w:r w:rsidRPr="003C6C3E">
                        <w:rPr>
                          <w:sz w:val="20"/>
                          <w:szCs w:val="20"/>
                          <w:lang w:val="en-US"/>
                        </w:rPr>
                        <w:t>Bubble</w:t>
                      </w:r>
                    </w:p>
                  </w:txbxContent>
                </v:textbox>
              </v:shape>
            </w:pict>
          </mc:Fallback>
        </mc:AlternateContent>
      </w:r>
      <w:r w:rsidR="00C17963"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00C17963"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52728E72" w:rsidR="00C17963" w:rsidRPr="008119D9" w:rsidRDefault="003862F5"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90C8B3D">
                <wp:simplePos x="0" y="0"/>
                <wp:positionH relativeFrom="column">
                  <wp:posOffset>3013418</wp:posOffset>
                </wp:positionH>
                <wp:positionV relativeFrom="paragraph">
                  <wp:posOffset>119380</wp:posOffset>
                </wp:positionV>
                <wp:extent cx="889686" cy="24701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89686" cy="247015"/>
                        </a:xfrm>
                        <a:prstGeom prst="rect">
                          <a:avLst/>
                        </a:prstGeom>
                        <a:solidFill>
                          <a:schemeClr val="lt1"/>
                        </a:solidFill>
                        <a:ln w="6350">
                          <a:noFill/>
                        </a:ln>
                      </wps:spPr>
                      <wps:txbx>
                        <w:txbxContent>
                          <w:p w14:paraId="152B267D" w14:textId="1B1EB92E" w:rsidR="00C17963" w:rsidRPr="003C6C3E" w:rsidRDefault="00C17963" w:rsidP="00C17963">
                            <w:pPr>
                              <w:rPr>
                                <w:sz w:val="20"/>
                                <w:szCs w:val="20"/>
                                <w:lang w:val="en-US"/>
                              </w:rPr>
                            </w:pPr>
                            <w:r>
                              <w:rPr>
                                <w:sz w:val="20"/>
                                <w:szCs w:val="20"/>
                                <w:lang w:val="en-US"/>
                              </w:rPr>
                              <w:t>VSUP</w:t>
                            </w:r>
                            <w:r w:rsidR="003862F5">
                              <w:rPr>
                                <w:sz w:val="20"/>
                                <w:szCs w:val="20"/>
                                <w:lang w:val="en-US"/>
                              </w:rPr>
                              <w:t xml:space="preserve"> </w:t>
                            </w:r>
                            <w:r w:rsidRPr="003C6C3E">
                              <w:rPr>
                                <w:sz w:val="20"/>
                                <w:szCs w:val="20"/>
                                <w:lang w:val="en-US"/>
                              </w:rPr>
                              <w:t>+</w:t>
                            </w:r>
                            <w:r w:rsidR="003862F5">
                              <w:rPr>
                                <w:sz w:val="20"/>
                                <w:szCs w:val="20"/>
                                <w:lang w:val="en-US"/>
                              </w:rPr>
                              <w:t xml:space="preserve"> </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3" type="#_x0000_t202" style="position:absolute;margin-left:237.3pt;margin-top:9.4pt;width:70.0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" fillcolor="white [3201]" stroked="f" strokeweight=".5pt">
                <v:textbox inset="0,0,0,0">
                  <w:txbxContent>
                    <w:p w14:paraId="152B267D" w14:textId="1B1EB92E" w:rsidR="00C17963" w:rsidRPr="003C6C3E" w:rsidRDefault="00C17963" w:rsidP="00C17963">
                      <w:pPr>
                        <w:rPr>
                          <w:sz w:val="20"/>
                          <w:szCs w:val="20"/>
                          <w:lang w:val="en-US"/>
                        </w:rPr>
                      </w:pPr>
                      <w:r>
                        <w:rPr>
                          <w:sz w:val="20"/>
                          <w:szCs w:val="20"/>
                          <w:lang w:val="en-US"/>
                        </w:rPr>
                        <w:t>VSUP</w:t>
                      </w:r>
                      <w:r w:rsidR="003862F5">
                        <w:rPr>
                          <w:sz w:val="20"/>
                          <w:szCs w:val="20"/>
                          <w:lang w:val="en-US"/>
                        </w:rPr>
                        <w:t xml:space="preserve"> </w:t>
                      </w:r>
                      <w:r w:rsidRPr="003C6C3E">
                        <w:rPr>
                          <w:sz w:val="20"/>
                          <w:szCs w:val="20"/>
                          <w:lang w:val="en-US"/>
                        </w:rPr>
                        <w:t>+</w:t>
                      </w:r>
                      <w:r w:rsidR="003862F5">
                        <w:rPr>
                          <w:sz w:val="20"/>
                          <w:szCs w:val="20"/>
                          <w:lang w:val="en-US"/>
                        </w:rPr>
                        <w:t xml:space="preserve"> </w:t>
                      </w:r>
                      <w:r>
                        <w:rPr>
                          <w:sz w:val="20"/>
                          <w:szCs w:val="20"/>
                          <w:lang w:val="en-US"/>
                        </w:rPr>
                        <w:t>Grid</w:t>
                      </w:r>
                    </w:p>
                  </w:txbxContent>
                </v:textbox>
              </v:shape>
            </w:pict>
          </mc:Fallback>
        </mc:AlternateContent>
      </w:r>
      <w:r w:rsidR="00C17963"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6865F64D">
                <wp:simplePos x="0" y="0"/>
                <wp:positionH relativeFrom="column">
                  <wp:posOffset>259492</wp:posOffset>
                </wp:positionH>
                <wp:positionV relativeFrom="paragraph">
                  <wp:posOffset>206186</wp:posOffset>
                </wp:positionV>
                <wp:extent cx="914400" cy="222422"/>
                <wp:effectExtent l="0" t="0" r="0" b="6350"/>
                <wp:wrapNone/>
                <wp:docPr id="69" name="Text Box 69"/>
                <wp:cNvGraphicFramePr/>
                <a:graphic xmlns:a="http://schemas.openxmlformats.org/drawingml/2006/main">
                  <a:graphicData uri="http://schemas.microsoft.com/office/word/2010/wordprocessingShape">
                    <wps:wsp>
                      <wps:cNvSpPr txBox="1"/>
                      <wps:spPr>
                        <a:xfrm>
                          <a:off x="0" y="0"/>
                          <a:ext cx="914400" cy="222422"/>
                        </a:xfrm>
                        <a:prstGeom prst="rect">
                          <a:avLst/>
                        </a:prstGeom>
                        <a:solidFill>
                          <a:schemeClr val="lt1"/>
                        </a:solidFill>
                        <a:ln w="6350">
                          <a:noFill/>
                        </a:ln>
                      </wps:spPr>
                      <wps:txbx>
                        <w:txbxContent>
                          <w:p w14:paraId="1FFDD93B" w14:textId="44EEDB27" w:rsidR="00C17963" w:rsidRPr="003C6C3E" w:rsidRDefault="00C17963" w:rsidP="00C17963">
                            <w:pPr>
                              <w:rPr>
                                <w:sz w:val="20"/>
                                <w:szCs w:val="20"/>
                                <w:lang w:val="en-US"/>
                              </w:rPr>
                            </w:pPr>
                            <w:r>
                              <w:rPr>
                                <w:sz w:val="20"/>
                                <w:szCs w:val="20"/>
                                <w:lang w:val="en-US"/>
                              </w:rPr>
                              <w:t>VSUP</w:t>
                            </w:r>
                            <w:r w:rsidR="003862F5">
                              <w:rPr>
                                <w:sz w:val="20"/>
                                <w:szCs w:val="20"/>
                                <w:lang w:val="en-US"/>
                              </w:rPr>
                              <w:t xml:space="preserve"> </w:t>
                            </w:r>
                            <w:r w:rsidRPr="003C6C3E">
                              <w:rPr>
                                <w:sz w:val="20"/>
                                <w:szCs w:val="20"/>
                                <w:lang w:val="en-US"/>
                              </w:rPr>
                              <w:t>+</w:t>
                            </w:r>
                            <w:r w:rsidR="003862F5">
                              <w:rPr>
                                <w:sz w:val="20"/>
                                <w:szCs w:val="20"/>
                                <w:lang w:val="en-US"/>
                              </w:rPr>
                              <w:t xml:space="preserve"> </w:t>
                            </w:r>
                            <w:r w:rsidRPr="003C6C3E">
                              <w:rPr>
                                <w:sz w:val="20"/>
                                <w:szCs w:val="20"/>
                                <w:lang w:val="en-US"/>
                              </w:rPr>
                              <w:t>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4" type="#_x0000_t202" style="position:absolute;margin-left:20.45pt;margin-top:16.25pt;width:1in;height:1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" fillcolor="white [3201]" stroked="f" strokeweight=".5pt">
                <v:textbox inset="0,0,0,0">
                  <w:txbxContent>
                    <w:p w14:paraId="1FFDD93B" w14:textId="44EEDB27" w:rsidR="00C17963" w:rsidRPr="003C6C3E" w:rsidRDefault="00C17963" w:rsidP="00C17963">
                      <w:pPr>
                        <w:rPr>
                          <w:sz w:val="20"/>
                          <w:szCs w:val="20"/>
                          <w:lang w:val="en-US"/>
                        </w:rPr>
                      </w:pPr>
                      <w:r>
                        <w:rPr>
                          <w:sz w:val="20"/>
                          <w:szCs w:val="20"/>
                          <w:lang w:val="en-US"/>
                        </w:rPr>
                        <w:t>VSUP</w:t>
                      </w:r>
                      <w:r w:rsidR="003862F5">
                        <w:rPr>
                          <w:sz w:val="20"/>
                          <w:szCs w:val="20"/>
                          <w:lang w:val="en-US"/>
                        </w:rPr>
                        <w:t xml:space="preserve"> </w:t>
                      </w:r>
                      <w:r w:rsidRPr="003C6C3E">
                        <w:rPr>
                          <w:sz w:val="20"/>
                          <w:szCs w:val="20"/>
                          <w:lang w:val="en-US"/>
                        </w:rPr>
                        <w:t>+</w:t>
                      </w:r>
                      <w:r w:rsidR="003862F5">
                        <w:rPr>
                          <w:sz w:val="20"/>
                          <w:szCs w:val="20"/>
                          <w:lang w:val="en-US"/>
                        </w:rPr>
                        <w:t xml:space="preserve"> </w:t>
                      </w:r>
                      <w:r w:rsidRPr="003C6C3E">
                        <w:rPr>
                          <w:sz w:val="20"/>
                          <w:szCs w:val="20"/>
                          <w:lang w:val="en-US"/>
                        </w:rPr>
                        <w:t>Bubble</w:t>
                      </w:r>
                    </w:p>
                  </w:txbxContent>
                </v:textbox>
              </v:shape>
            </w:pict>
          </mc:Fallback>
        </mc:AlternateContent>
      </w:r>
      <w:r w:rsidR="00C17963"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00C17963" w:rsidRPr="008119D9">
        <w:rPr>
          <w:noProof/>
          <w:color w:val="000000" w:themeColor="text1"/>
        </w:rPr>
        <w:drawing>
          <wp:inline distT="0" distB="0" distL="0" distR="0" wp14:anchorId="397B7088" wp14:editId="0CDCB14E">
            <wp:extent cx="2758440" cy="1925578"/>
            <wp:effectExtent l="0" t="0" r="0" b="508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90620" cy="1948042"/>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09B829D9" w:rsidR="00C17963" w:rsidRDefault="00C17963" w:rsidP="00C17963">
      <w:pPr>
        <w:spacing w:line="360" w:lineRule="auto"/>
        <w:jc w:val="both"/>
        <w:rPr>
          <w:color w:val="000000" w:themeColor="text1"/>
        </w:rPr>
      </w:pPr>
      <w:r w:rsidRPr="008119D9">
        <w:rPr>
          <w:color w:val="000000" w:themeColor="text1"/>
        </w:rPr>
        <w:t xml:space="preserve">We </w:t>
      </w:r>
      <w:r w:rsidR="00A37DA6">
        <w:rPr>
          <w:color w:val="000000" w:themeColor="text1"/>
        </w:rPr>
        <w:t>obtain</w:t>
      </w:r>
      <w:r w:rsidR="00A37DA6" w:rsidRPr="008119D9">
        <w:rPr>
          <w:color w:val="000000" w:themeColor="text1"/>
        </w:rPr>
        <w:t xml:space="preserve"> </w:t>
      </w:r>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DF6E07" w:rsidRDefault="00C17963" w:rsidP="00010FC0">
            <w:pPr>
              <w:spacing w:line="360" w:lineRule="auto"/>
              <w:rPr>
                <w:b/>
                <w:bCs/>
                <w:color w:val="000000" w:themeColor="text1"/>
                <w:sz w:val="20"/>
                <w:szCs w:val="20"/>
              </w:rPr>
            </w:pPr>
            <w:r w:rsidRPr="00DF6E07">
              <w:rPr>
                <w:b/>
                <w:bCs/>
                <w:color w:val="000000" w:themeColor="text1"/>
                <w:sz w:val="20"/>
                <w:szCs w:val="20"/>
              </w:rPr>
              <w:t>Source</w:t>
            </w:r>
          </w:p>
        </w:tc>
        <w:tc>
          <w:tcPr>
            <w:tcW w:w="2139" w:type="dxa"/>
          </w:tcPr>
          <w:p w14:paraId="6BDDCDB4"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Degrees of Freedom</w:t>
            </w:r>
          </w:p>
          <w:p w14:paraId="3729616F"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DF</w:t>
            </w:r>
          </w:p>
        </w:tc>
        <w:tc>
          <w:tcPr>
            <w:tcW w:w="1569" w:type="dxa"/>
          </w:tcPr>
          <w:p w14:paraId="498BC0A8"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Sum of Squares</w:t>
            </w:r>
            <w:r w:rsidRPr="00DF6E07">
              <w:rPr>
                <w:b/>
                <w:bCs/>
                <w:color w:val="000000" w:themeColor="text1"/>
                <w:sz w:val="20"/>
                <w:szCs w:val="20"/>
              </w:rPr>
              <w:br/>
              <w:t>SS</w:t>
            </w:r>
          </w:p>
        </w:tc>
        <w:tc>
          <w:tcPr>
            <w:tcW w:w="1811" w:type="dxa"/>
          </w:tcPr>
          <w:p w14:paraId="116AC500"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Mean Square</w:t>
            </w:r>
            <w:r w:rsidRPr="00DF6E07">
              <w:rPr>
                <w:b/>
                <w:bCs/>
                <w:color w:val="000000" w:themeColor="text1"/>
                <w:sz w:val="20"/>
                <w:szCs w:val="20"/>
              </w:rPr>
              <w:br/>
              <w:t>MS</w:t>
            </w:r>
          </w:p>
        </w:tc>
        <w:tc>
          <w:tcPr>
            <w:tcW w:w="992" w:type="dxa"/>
          </w:tcPr>
          <w:p w14:paraId="48144DEB"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F-Stat</w:t>
            </w:r>
          </w:p>
        </w:tc>
        <w:tc>
          <w:tcPr>
            <w:tcW w:w="997" w:type="dxa"/>
          </w:tcPr>
          <w:p w14:paraId="4DFDFDB2"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DF6E07">
      <w:pPr>
        <w:shd w:val="clear" w:color="auto" w:fill="FFFFFF"/>
        <w:spacing w:line="360" w:lineRule="auto"/>
        <w:ind w:left="720"/>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above hypotheses will be tested using an F-ratio for a One-Way ANOVA.</w:t>
      </w:r>
    </w:p>
    <w:p w14:paraId="734845DF" w14:textId="792A2758" w:rsidR="00A37DA6" w:rsidRDefault="00C17963" w:rsidP="00A37DA6">
      <w:pPr>
        <w:shd w:val="clear" w:color="auto" w:fill="FFFFFF"/>
        <w:spacing w:before="225" w:after="225" w:line="360" w:lineRule="auto"/>
        <w:textAlignment w:val="baseline"/>
        <w:rPr>
          <w:color w:val="000000" w:themeColor="text1"/>
        </w:rPr>
      </w:pPr>
      <w:r w:rsidRPr="008119D9">
        <w:rPr>
          <w:color w:val="000000" w:themeColor="text1"/>
        </w:rPr>
        <w:t>(2) Rejection Region</w:t>
      </w:r>
      <w:r w:rsidRPr="008119D9">
        <w:rPr>
          <w:color w:val="000000" w:themeColor="text1"/>
        </w:rPr>
        <w:tab/>
      </w:r>
    </w:p>
    <w:p w14:paraId="2480418B" w14:textId="6134600A"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xml:space="preserve">, therefore, the rejection region for this F-test </w:t>
      </w:r>
      <w:proofErr w:type="gramStart"/>
      <w:r w:rsidRPr="008119D9">
        <w:rPr>
          <w:color w:val="000000" w:themeColor="text1"/>
        </w:rPr>
        <w:t>is </w:t>
      </w:r>
      <w:r w:rsidR="00A37DA6">
        <w:rPr>
          <w:color w:val="000000" w:themeColor="text1"/>
        </w:rPr>
        <w:t xml:space="preserve"> </w:t>
      </w:r>
      <w:r w:rsidRPr="008119D9">
        <w:rPr>
          <w:i/>
          <w:iCs/>
          <w:color w:val="000000" w:themeColor="text1"/>
          <w:bdr w:val="none" w:sz="0" w:space="0" w:color="auto" w:frame="1"/>
        </w:rPr>
        <w:t>R</w:t>
      </w:r>
      <w:proofErr w:type="gramEnd"/>
      <w:r w:rsidRPr="008119D9">
        <w:rPr>
          <w:i/>
          <w:iCs/>
          <w:color w:val="000000" w:themeColor="text1"/>
          <w:bdr w:val="none" w:sz="0" w:space="0" w:color="auto" w:frame="1"/>
        </w:rPr>
        <w:t xml:space="preserve">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31555040" w:rsidR="00A37DA6" w:rsidRDefault="00C17963">
      <w:pPr>
        <w:shd w:val="clear" w:color="auto" w:fill="FFFFFF"/>
        <w:spacing w:before="225" w:after="225" w:line="360" w:lineRule="auto"/>
        <w:textAlignment w:val="baseline"/>
        <w:rPr>
          <w:color w:val="000000" w:themeColor="text1"/>
        </w:rPr>
      </w:pPr>
      <w:r w:rsidRPr="008119D9">
        <w:rPr>
          <w:color w:val="000000" w:themeColor="text1"/>
        </w:rPr>
        <w:t>(3) Test Statistics</w:t>
      </w:r>
    </w:p>
    <w:p w14:paraId="675F3A79" w14:textId="30F48151"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computed test statistic F equals 3.8499, which is not in the 95% region of acceptance</w:t>
      </w:r>
      <w:proofErr w:type="gramStart"/>
      <w:r w:rsidRPr="008119D9">
        <w:rPr>
          <w:color w:val="000000" w:themeColor="text1"/>
        </w:rPr>
        <w:t>:</w:t>
      </w:r>
      <w:r w:rsidR="00A37DA6">
        <w:rPr>
          <w:color w:val="000000" w:themeColor="text1"/>
        </w:rPr>
        <w:t xml:space="preserve">  </w:t>
      </w:r>
      <w:r w:rsidRPr="008119D9">
        <w:rPr>
          <w:color w:val="000000" w:themeColor="text1"/>
        </w:rPr>
        <w:t>[</w:t>
      </w:r>
      <w:proofErr w:type="gramEnd"/>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2F11C0A4" w:rsidR="00A37DA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4B533103" w14:textId="2566F3B6"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w:t>
      </w:r>
      <w:del w:id="0" w:author="Rashid Islam" w:date="2022-05-01T17:40:00Z">
        <w:r w:rsidRPr="008119D9" w:rsidDel="00C000A9">
          <w:rPr>
            <w:color w:val="000000" w:themeColor="text1"/>
          </w:rPr>
          <w:delText>01126 </w:delText>
        </w:r>
      </w:del>
      <w:ins w:id="1" w:author="Rashid Islam" w:date="2022-05-01T17:40:00Z">
        <w:r w:rsidR="00C000A9" w:rsidRPr="008119D9">
          <w:rPr>
            <w:color w:val="000000" w:themeColor="text1"/>
          </w:rPr>
          <w:t>011</w:t>
        </w:r>
        <w:r w:rsidR="00C000A9">
          <w:rPr>
            <w:color w:val="000000" w:themeColor="text1"/>
          </w:rPr>
          <w:t>3</w:t>
        </w:r>
        <w:r w:rsidR="00C000A9" w:rsidRPr="008119D9">
          <w:rPr>
            <w:color w:val="000000" w:themeColor="text1"/>
          </w:rPr>
          <w:t> </w:t>
        </w:r>
      </w:ins>
      <w:r w:rsidRPr="008119D9">
        <w:rPr>
          <w:color w:val="000000" w:themeColor="text1"/>
        </w:rPr>
        <w:t>(1.13%).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5718209A" w:rsidR="00A37DA6"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(5) Conclusion</w:t>
      </w:r>
    </w:p>
    <w:p w14:paraId="518C1FFF" w14:textId="1AFEAB0F"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63011497" w:rsidR="00A37DA6" w:rsidRPr="008119D9" w:rsidRDefault="00C17963" w:rsidP="00A37DA6">
      <w:pPr>
        <w:spacing w:line="360" w:lineRule="auto"/>
        <w:jc w:val="both"/>
        <w:rPr>
          <w:color w:val="000000" w:themeColor="text1"/>
        </w:rPr>
      </w:pPr>
      <w:r w:rsidRPr="008119D9">
        <w:rPr>
          <w:color w:val="000000" w:themeColor="text1"/>
        </w:rPr>
        <w:t>Figure 7.3 summarizes the results of the One-Way ANOVA</w:t>
      </w:r>
      <w:r w:rsidR="00A37DA6">
        <w:rPr>
          <w:color w:val="000000" w:themeColor="text1"/>
        </w:rPr>
        <w:t>.</w:t>
      </w:r>
      <w:ins w:id="2" w:author="Rashid Islam" w:date="2022-05-01T17:26:00Z">
        <w:r w:rsidR="00864D04">
          <w:rPr>
            <w:color w:val="000000" w:themeColor="text1"/>
          </w:rPr>
          <w:t xml:space="preserve"> </w:t>
        </w:r>
      </w:ins>
      <w:del w:id="3" w:author="Rashid Islam" w:date="2022-05-01T17:26:00Z">
        <w:r w:rsidR="00A37DA6" w:rsidDel="00864D04">
          <w:rPr>
            <w:color w:val="000000" w:themeColor="text1"/>
          </w:rPr>
          <w:delText xml:space="preserve">   </w:delText>
        </w:r>
      </w:del>
      <w:r w:rsidR="00A37DA6">
        <w:rPr>
          <w:color w:val="000000" w:themeColor="text1"/>
        </w:rPr>
        <w:t xml:space="preserve">And </w:t>
      </w:r>
      <w:r w:rsidR="00A37DA6" w:rsidRPr="008119D9">
        <w:rPr>
          <w:color w:val="000000" w:themeColor="text1"/>
        </w:rPr>
        <w:t xml:space="preserve">from Table 7.1 we see, </w:t>
      </w:r>
      <w:proofErr w:type="spellStart"/>
      <w:r w:rsidR="00A37DA6" w:rsidRPr="008119D9">
        <w:rPr>
          <w:color w:val="000000" w:themeColor="text1"/>
        </w:rPr>
        <w:t>CA+Bubble</w:t>
      </w:r>
      <w:proofErr w:type="spellEnd"/>
      <w:r w:rsidR="00A37DA6" w:rsidRPr="008119D9">
        <w:rPr>
          <w:color w:val="000000" w:themeColor="text1"/>
        </w:rPr>
        <w:t xml:space="preserve"> has significantly higher means compared other distributions and </w:t>
      </w:r>
      <w:proofErr w:type="spellStart"/>
      <w:r w:rsidR="00A37DA6" w:rsidRPr="008119D9">
        <w:rPr>
          <w:color w:val="000000" w:themeColor="text1"/>
        </w:rPr>
        <w:t>CA+Grid</w:t>
      </w:r>
      <w:proofErr w:type="spellEnd"/>
      <w:r w:rsidR="00A37DA6" w:rsidRPr="008119D9">
        <w:rPr>
          <w:color w:val="000000" w:themeColor="text1"/>
        </w:rPr>
        <w:t xml:space="preserve"> has closer mean with </w:t>
      </w:r>
      <w:proofErr w:type="spellStart"/>
      <w:r w:rsidR="00A37DA6" w:rsidRPr="008119D9">
        <w:rPr>
          <w:color w:val="000000" w:themeColor="text1"/>
        </w:rPr>
        <w:t>VSUP+Bubble</w:t>
      </w:r>
      <w:proofErr w:type="spellEnd"/>
      <w:r w:rsidR="00A37DA6" w:rsidRPr="008119D9">
        <w:rPr>
          <w:color w:val="000000" w:themeColor="text1"/>
        </w:rPr>
        <w:t xml:space="preserve">, and </w:t>
      </w:r>
      <w:proofErr w:type="spellStart"/>
      <w:r w:rsidR="00A37DA6" w:rsidRPr="008119D9">
        <w:rPr>
          <w:color w:val="000000" w:themeColor="text1"/>
        </w:rPr>
        <w:t>VSUP+Grid</w:t>
      </w:r>
      <w:proofErr w:type="spellEnd"/>
      <w:r w:rsidR="00A37DA6" w:rsidRPr="008119D9">
        <w:rPr>
          <w:color w:val="000000" w:themeColor="text1"/>
        </w:rPr>
        <w:t xml:space="preserve"> has significantly lower mean among all. So, we can conclude CA has significantly better user </w:t>
      </w:r>
      <w:r w:rsidR="00A37DA6">
        <w:rPr>
          <w:color w:val="000000" w:themeColor="text1"/>
        </w:rPr>
        <w:t>results</w:t>
      </w:r>
      <w:r w:rsidR="00A37DA6" w:rsidRPr="008119D9">
        <w:rPr>
          <w:color w:val="000000" w:themeColor="text1"/>
        </w:rPr>
        <w:t xml:space="preserve"> compared to VSUP.</w:t>
      </w:r>
    </w:p>
    <w:p w14:paraId="07B466A9" w14:textId="64810E97" w:rsidR="00C17963" w:rsidRPr="008119D9" w:rsidRDefault="00C17963" w:rsidP="00C17963">
      <w:pPr>
        <w:shd w:val="clear" w:color="auto" w:fill="FFFFFF"/>
        <w:spacing w:before="225" w:after="225"/>
        <w:textAlignment w:val="baseline"/>
        <w:rPr>
          <w:color w:val="000000" w:themeColor="text1"/>
        </w:rPr>
      </w:pPr>
    </w:p>
    <w:p w14:paraId="2ED31FE3" w14:textId="77777777"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DF6E07">
      <w:pPr>
        <w:jc w:val="center"/>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3539E9C3" w14:textId="77777777" w:rsidR="00C17963" w:rsidRPr="008119D9" w:rsidRDefault="00C17963" w:rsidP="00C17963">
      <w:pPr>
        <w:spacing w:line="360" w:lineRule="auto"/>
        <w:jc w:val="both"/>
        <w:rPr>
          <w:color w:val="000000" w:themeColor="text1"/>
        </w:rPr>
      </w:pPr>
    </w:p>
    <w:p w14:paraId="2E7097A2" w14:textId="77777777" w:rsidR="0000105C" w:rsidRDefault="0000105C" w:rsidP="00C17963">
      <w:pPr>
        <w:spacing w:line="360" w:lineRule="auto"/>
        <w:jc w:val="both"/>
        <w:rPr>
          <w:b/>
          <w:bCs/>
          <w:color w:val="000000" w:themeColor="text1"/>
        </w:rPr>
      </w:pPr>
    </w:p>
    <w:p w14:paraId="15320066" w14:textId="0D55C4EE"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24016D31" w14:textId="77777777" w:rsidR="009F018F"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the two pairs (</w:t>
      </w:r>
      <w:proofErr w:type="spellStart"/>
      <w:r w:rsidRPr="008119D9">
        <w:rPr>
          <w:color w:val="000000" w:themeColor="text1"/>
        </w:rPr>
        <w:t>CA+Bubble</w:t>
      </w:r>
      <w:proofErr w:type="spellEnd"/>
      <w:r w:rsidR="00A37DA6">
        <w:rPr>
          <w:color w:val="000000" w:themeColor="text1"/>
        </w:rPr>
        <w:t xml:space="preserve"> with </w:t>
      </w:r>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r w:rsidR="00A37DA6">
        <w:rPr>
          <w:color w:val="000000" w:themeColor="text1"/>
        </w:rPr>
        <w:t xml:space="preserve"> with</w:t>
      </w:r>
      <w:r w:rsidR="00A37DA6" w:rsidRPr="008119D9">
        <w:rPr>
          <w:color w:val="000000" w:themeColor="text1"/>
        </w:rPr>
        <w:t xml:space="preserve"> </w:t>
      </w:r>
      <w:proofErr w:type="spellStart"/>
      <w:r w:rsidRPr="008119D9">
        <w:rPr>
          <w:color w:val="000000" w:themeColor="text1"/>
        </w:rPr>
        <w:t>VSUP+Grid</w:t>
      </w:r>
      <w:proofErr w:type="spellEnd"/>
      <w:r w:rsidRPr="008119D9">
        <w:rPr>
          <w:color w:val="000000" w:themeColor="text1"/>
        </w:rPr>
        <w:t xml:space="preserve">). </w:t>
      </w:r>
    </w:p>
    <w:p w14:paraId="145EDE04" w14:textId="77777777" w:rsidR="009F018F" w:rsidRDefault="009F018F" w:rsidP="00C17963">
      <w:pPr>
        <w:spacing w:line="360" w:lineRule="auto"/>
        <w:jc w:val="both"/>
        <w:rPr>
          <w:color w:val="000000" w:themeColor="text1"/>
        </w:rPr>
      </w:pPr>
    </w:p>
    <w:p w14:paraId="432AE4E6" w14:textId="53FFAA18" w:rsidR="00A37DA6" w:rsidRPr="008119D9" w:rsidRDefault="00C17963" w:rsidP="00C17963">
      <w:pPr>
        <w:spacing w:line="360" w:lineRule="auto"/>
        <w:jc w:val="both"/>
        <w:rPr>
          <w:color w:val="000000" w:themeColor="text1"/>
        </w:rPr>
      </w:pPr>
      <w:r w:rsidRPr="008119D9">
        <w:rPr>
          <w:color w:val="000000" w:themeColor="text1"/>
        </w:rPr>
        <w:t>Now the statistical summary of CA and VSUP data are shown in the following Table 7.</w:t>
      </w:r>
      <w:r w:rsidR="00452786">
        <w:rPr>
          <w:color w:val="000000" w:themeColor="text1"/>
        </w:rPr>
        <w:t>4</w:t>
      </w:r>
      <w:r w:rsidRPr="008119D9">
        <w:rPr>
          <w:color w:val="000000" w:themeColor="text1"/>
        </w:rPr>
        <w:t xml:space="preserve">. </w:t>
      </w: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C310D19"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70D0366B"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122D427F" w:rsidR="00C17963" w:rsidRPr="008119D9" w:rsidRDefault="00C17963" w:rsidP="00C17963">
      <w:pPr>
        <w:rPr>
          <w:color w:val="000000" w:themeColor="text1"/>
        </w:rPr>
      </w:pPr>
      <w:r w:rsidRPr="008119D9">
        <w:rPr>
          <w:color w:val="000000" w:themeColor="text1"/>
        </w:rPr>
        <w:t>Table 7.</w:t>
      </w:r>
      <w:r w:rsidR="00452786">
        <w:rPr>
          <w:color w:val="000000" w:themeColor="text1"/>
        </w:rPr>
        <w:t>4</w:t>
      </w:r>
      <w:r w:rsidRPr="008119D9">
        <w:rPr>
          <w:color w:val="000000" w:themeColor="text1"/>
        </w:rPr>
        <w:t>: Summary of CA vs VSUP performance</w:t>
      </w: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r w:rsidR="00500936">
        <w:rPr>
          <w:color w:val="000000" w:themeColor="text1"/>
        </w:rPr>
        <w:t xml:space="preserve">a </w:t>
      </w:r>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66DE813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0110CDBE"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39189E77" w:rsidR="00C17963" w:rsidRPr="008119D9" w:rsidRDefault="00C17963" w:rsidP="00DF6E07">
      <w:pPr>
        <w:jc w:val="cente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DF6E07">
      <w:pPr>
        <w:jc w:val="center"/>
        <w:rPr>
          <w:color w:val="000000" w:themeColor="text1"/>
        </w:rPr>
      </w:pPr>
    </w:p>
    <w:p w14:paraId="5C0ED5DB" w14:textId="711ED119" w:rsidR="00C17963" w:rsidRPr="008119D9" w:rsidRDefault="00C17963" w:rsidP="00DF6E07">
      <w:pPr>
        <w:jc w:val="center"/>
        <w:rPr>
          <w:color w:val="000000" w:themeColor="text1"/>
        </w:rPr>
      </w:pPr>
      <w:r w:rsidRPr="008119D9">
        <w:rPr>
          <w:color w:val="000000" w:themeColor="text1"/>
        </w:rPr>
        <w:t xml:space="preserve">Figure 7.4: </w:t>
      </w:r>
      <w:r w:rsidR="00B621F4">
        <w:rPr>
          <w:color w:val="000000" w:themeColor="text1"/>
        </w:rPr>
        <w:t>Shapiro-Wilk</w:t>
      </w:r>
      <w:r w:rsidR="00B621F4" w:rsidRPr="008119D9">
        <w:rPr>
          <w:color w:val="000000" w:themeColor="text1"/>
        </w:rPr>
        <w:t xml:space="preserve"> </w:t>
      </w:r>
      <w:r w:rsidRPr="008119D9">
        <w:rPr>
          <w:color w:val="000000" w:themeColor="text1"/>
        </w:rPr>
        <w:t>Normal Distribution</w:t>
      </w:r>
      <w:r w:rsidR="00B621F4">
        <w:rPr>
          <w:color w:val="000000" w:themeColor="text1"/>
        </w:rPr>
        <w:t xml:space="preserve"> </w:t>
      </w:r>
      <w:r w:rsidRPr="008119D9">
        <w:rPr>
          <w:color w:val="000000" w:themeColor="text1"/>
        </w:rPr>
        <w:t>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A3D45A8"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p>
    <w:p w14:paraId="59599099" w14:textId="4648A47E"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1BA62655"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5C0D2DF9" w14:textId="043C4279"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DF6E07">
      <w:pPr>
        <w:shd w:val="clear" w:color="auto" w:fill="FFFFFF"/>
        <w:spacing w:line="360" w:lineRule="auto"/>
        <w:ind w:firstLine="720"/>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50195EB9"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04C52DC4" w14:textId="79CC37C3"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The computed t-statistic = 3.61</w:t>
      </w:r>
    </w:p>
    <w:p w14:paraId="3B64702B" w14:textId="7853C2D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1A0E2770" w14:textId="40676217"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r w:rsidR="00500936">
        <w:rPr>
          <w:color w:val="000000" w:themeColor="text1"/>
        </w:rPr>
        <w:t xml:space="preserve">  </w:t>
      </w: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592AE30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(5) Conclusion</w:t>
      </w:r>
    </w:p>
    <w:p w14:paraId="4DF51A3F" w14:textId="5D552344" w:rsidR="00500936"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9B4C90">
      <w:pPr>
        <w:shd w:val="clear" w:color="auto" w:fill="FFFFFF"/>
        <w:spacing w:before="225" w:after="225" w:line="360" w:lineRule="auto"/>
        <w:jc w:val="both"/>
        <w:textAlignment w:val="baseline"/>
        <w:rPr>
          <w:color w:val="000000" w:themeColor="text1"/>
        </w:rPr>
      </w:pPr>
      <w:r w:rsidRPr="008119D9">
        <w:rPr>
          <w:color w:val="000000" w:themeColor="text1"/>
        </w:rPr>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r w:rsidR="00500936">
        <w:rPr>
          <w:color w:val="000000" w:themeColor="text1"/>
        </w:rPr>
        <w:t xml:space="preserve"> in Figure 7.5</w:t>
      </w:r>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DF6E07">
      <w:pPr>
        <w:shd w:val="clear" w:color="auto" w:fill="FFFFFF"/>
        <w:spacing w:before="225" w:after="225"/>
        <w:jc w:val="center"/>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51E873D5" w:rsidR="00C17963" w:rsidRPr="008119D9" w:rsidRDefault="00C17963" w:rsidP="00C17963">
      <w:pPr>
        <w:spacing w:line="360" w:lineRule="auto"/>
        <w:jc w:val="both"/>
        <w:rPr>
          <w:rFonts w:eastAsiaTheme="minorHAnsi"/>
          <w:b/>
          <w:bCs/>
          <w:color w:val="000000" w:themeColor="text1"/>
          <w:sz w:val="26"/>
          <w:szCs w:val="26"/>
          <w:lang w:val="en-GB" w:eastAsia="en-US"/>
        </w:rPr>
      </w:pPr>
      <w:r w:rsidRPr="008119D9">
        <w:rPr>
          <w:color w:val="000000" w:themeColor="text1"/>
        </w:rPr>
        <w:t>Finally, based on above statistical test results, analysis and hypothesize conclusion, we can say that performance of CA quantitatively surpassed</w:t>
      </w:r>
      <w:r w:rsidR="00500936">
        <w:rPr>
          <w:color w:val="000000" w:themeColor="text1"/>
        </w:rPr>
        <w:t xml:space="preserve"> the</w:t>
      </w:r>
      <w:r w:rsidRPr="008119D9">
        <w:rPr>
          <w:color w:val="000000" w:themeColor="text1"/>
        </w:rPr>
        <w:t xml:space="preserve"> performance of VSUP. </w:t>
      </w: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79AF5E8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57CB2B8D"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11874BD4"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 xml:space="preserve">32) = </w:t>
      </w:r>
      <w:r w:rsidR="00F70CAB">
        <w:rPr>
          <w:color w:val="000000" w:themeColor="text1"/>
        </w:rPr>
        <w:t>0</w:t>
      </w:r>
      <w:r w:rsidRPr="008119D9">
        <w:rPr>
          <w:color w:val="000000" w:themeColor="text1"/>
        </w:rPr>
        <w:t xml:space="preserve">.959, p = </w:t>
      </w:r>
      <w:r w:rsidR="00F70CAB">
        <w:rPr>
          <w:color w:val="000000" w:themeColor="text1"/>
        </w:rPr>
        <w:t>0</w:t>
      </w:r>
      <w:r w:rsidRPr="008119D9">
        <w:rPr>
          <w:color w:val="000000" w:themeColor="text1"/>
        </w:rPr>
        <w:t>.254</w:t>
      </w:r>
    </w:p>
    <w:p w14:paraId="17DD692C" w14:textId="0E74BB64"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 xml:space="preserve">32) = </w:t>
      </w:r>
      <w:r w:rsidR="00F70CAB">
        <w:rPr>
          <w:color w:val="000000" w:themeColor="text1"/>
        </w:rPr>
        <w:t>0</w:t>
      </w:r>
      <w:r w:rsidRPr="008119D9">
        <w:rPr>
          <w:color w:val="000000" w:themeColor="text1"/>
        </w:rPr>
        <w:t xml:space="preserve">.977, p = </w:t>
      </w:r>
      <w:r w:rsidR="00F70CAB">
        <w:rPr>
          <w:color w:val="000000" w:themeColor="text1"/>
        </w:rPr>
        <w:t>0</w:t>
      </w:r>
      <w:r w:rsidRPr="008119D9">
        <w:rPr>
          <w:color w:val="000000" w:themeColor="text1"/>
        </w:rPr>
        <w:t>.716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63FE5539" w14:textId="5DB09150" w:rsidR="00500936"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0B4EAAE2"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following null and alternative hypotheses need to be tested:</w:t>
      </w:r>
    </w:p>
    <w:p w14:paraId="618E518D" w14:textId="3207FE15" w:rsidR="00500936" w:rsidRPr="008119D9" w:rsidRDefault="00C17963" w:rsidP="00DF6E07">
      <w:pPr>
        <w:shd w:val="clear" w:color="auto" w:fill="FFFFFF"/>
        <w:spacing w:before="225" w:after="225" w:line="360" w:lineRule="auto"/>
        <w:ind w:left="720"/>
        <w:jc w:val="both"/>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004776B5">
        <w:rPr>
          <w:color w:val="000000" w:themeColor="text1"/>
          <w:bdr w:val="none" w:sz="0" w:space="0" w:color="auto" w:frame="1"/>
        </w:rPr>
        <w:tab/>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r w:rsidR="004776B5">
        <w:rPr>
          <w:color w:val="000000" w:themeColor="text1"/>
          <w:bdr w:val="none" w:sz="0" w:space="0" w:color="auto" w:frame="1"/>
        </w:rPr>
        <w:tab/>
      </w:r>
    </w:p>
    <w:p w14:paraId="657096AB" w14:textId="3D741D68"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This corresponds to a right-tailed test, for which a t-test for two paired samples </w:t>
      </w:r>
      <w:proofErr w:type="gramStart"/>
      <w:r w:rsidR="00500936">
        <w:rPr>
          <w:color w:val="000000" w:themeColor="text1"/>
        </w:rPr>
        <w:t>are</w:t>
      </w:r>
      <w:proofErr w:type="gramEnd"/>
      <w:r w:rsidR="00500936" w:rsidRPr="008119D9">
        <w:rPr>
          <w:color w:val="000000" w:themeColor="text1"/>
        </w:rPr>
        <w:t xml:space="preserve"> </w:t>
      </w:r>
      <w:r w:rsidRPr="008119D9">
        <w:rPr>
          <w:color w:val="000000" w:themeColor="text1"/>
        </w:rPr>
        <w:t>used.</w:t>
      </w:r>
    </w:p>
    <w:p w14:paraId="3721F6CE" w14:textId="2A99067C" w:rsidR="00500936" w:rsidRDefault="00C17963" w:rsidP="00DF6E07">
      <w:pPr>
        <w:shd w:val="clear" w:color="auto" w:fill="FFFFFF"/>
        <w:spacing w:before="225" w:after="225"/>
        <w:textAlignment w:val="baseline"/>
        <w:rPr>
          <w:color w:val="000000" w:themeColor="text1"/>
        </w:rPr>
      </w:pPr>
      <w:r w:rsidRPr="008119D9">
        <w:rPr>
          <w:color w:val="000000" w:themeColor="text1"/>
        </w:rPr>
        <w:t>(2) Rejection Region</w:t>
      </w:r>
    </w:p>
    <w:p w14:paraId="5F1409B5" w14:textId="25BA8572" w:rsidR="00C17963" w:rsidRDefault="00C17963" w:rsidP="00500936">
      <w:pPr>
        <w:shd w:val="clear" w:color="auto" w:fill="FFFFFF"/>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rsidP="00DF6E07">
      <w:pPr>
        <w:shd w:val="clear" w:color="auto" w:fill="FFFFFF"/>
        <w:ind w:left="720"/>
        <w:textAlignment w:val="baseline"/>
        <w:rPr>
          <w:color w:val="000000" w:themeColor="text1"/>
        </w:rPr>
      </w:pPr>
    </w:p>
    <w:p w14:paraId="1EC543B1"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D8FA454" w14:textId="4B9A8582" w:rsidR="00500936"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2BDB77CC" w:rsidR="00C17963" w:rsidRPr="008119D9" w:rsidRDefault="00C17963" w:rsidP="00DF6E07">
      <w:pPr>
        <w:shd w:val="clear" w:color="auto" w:fill="FFFFFF"/>
        <w:spacing w:before="225" w:after="225"/>
        <w:ind w:firstLine="720"/>
        <w:textAlignment w:val="baseline"/>
        <w:rPr>
          <w:color w:val="000000" w:themeColor="text1"/>
        </w:rPr>
      </w:pPr>
      <w:r w:rsidRPr="008119D9">
        <w:rPr>
          <w:color w:val="000000" w:themeColor="text1"/>
        </w:rPr>
        <w:t>The computed t-statistic is equal to -2.656</w:t>
      </w:r>
    </w:p>
    <w:p w14:paraId="548C8E7E" w14:textId="0200AA7E" w:rsidR="00500936" w:rsidRDefault="00C17963" w:rsidP="00DF6E07">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2A9FEE7A" w:rsidR="00C17963" w:rsidRPr="008119D9" w:rsidRDefault="00C17963" w:rsidP="00DF6E07">
      <w:pPr>
        <w:shd w:val="clear" w:color="auto" w:fill="FFFFFF"/>
        <w:ind w:left="720"/>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DF6E07">
      <w:pPr>
        <w:shd w:val="clear" w:color="auto" w:fill="FFFFFF"/>
        <w:ind w:left="720"/>
        <w:textAlignment w:val="baseline"/>
        <w:rPr>
          <w:color w:val="000000" w:themeColor="text1"/>
        </w:rPr>
      </w:pPr>
    </w:p>
    <w:p w14:paraId="466CAF98"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71D7E398" w14:textId="77777777"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08DAE4C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r w:rsidR="00500936">
        <w:rPr>
          <w:color w:val="000000" w:themeColor="text1"/>
        </w:rPr>
        <w:t xml:space="preserve">shown in Figure 7.6. </w:t>
      </w:r>
    </w:p>
    <w:p w14:paraId="691D62A3" w14:textId="2A414B82"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7ADFBA97" w14:textId="2E326C43" w:rsidR="00C17963" w:rsidRPr="008119D9"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1A465D94"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r w:rsidR="001A6C2C">
        <w:rPr>
          <w:color w:val="000000" w:themeColor="text1"/>
          <w:shd w:val="clear" w:color="auto" w:fill="FFFFFF"/>
        </w:rPr>
        <w:t>C</w:t>
      </w:r>
      <w:r w:rsidRPr="008119D9">
        <w:rPr>
          <w:color w:val="000000" w:themeColor="text1"/>
          <w:shd w:val="clear" w:color="auto" w:fill="FFFFFF"/>
        </w:rPr>
        <w:t xml:space="preserve">ollectively its use is in classifying the ease of use of the system being tested. </w:t>
      </w:r>
      <w:r w:rsidR="001A6C2C">
        <w:rPr>
          <w:color w:val="000000" w:themeColor="text1"/>
          <w:shd w:val="clear" w:color="auto" w:fill="FFFFFF"/>
        </w:rPr>
        <w:t xml:space="preserve">We will </w:t>
      </w:r>
      <w:r w:rsidRPr="008119D9">
        <w:rPr>
          <w:color w:val="000000" w:themeColor="text1"/>
          <w:shd w:val="clear" w:color="auto" w:fill="FFFFFF"/>
        </w:rPr>
        <w:t xml:space="preserve">interpret the results </w:t>
      </w:r>
      <w:r w:rsidR="001A6C2C">
        <w:rPr>
          <w:color w:val="000000" w:themeColor="text1"/>
          <w:shd w:val="clear" w:color="auto" w:fill="FFFFFF"/>
        </w:rPr>
        <w:t>by</w:t>
      </w:r>
      <w:r w:rsidRPr="008119D9">
        <w:rPr>
          <w:color w:val="000000" w:themeColor="text1"/>
          <w:shd w:val="clear" w:color="auto" w:fill="FFFFFF"/>
        </w:rPr>
        <w:t xml:space="preserve"> normaliz</w:t>
      </w:r>
      <w:r w:rsidR="001A6C2C">
        <w:rPr>
          <w:color w:val="000000" w:themeColor="text1"/>
          <w:shd w:val="clear" w:color="auto" w:fill="FFFFFF"/>
        </w:rPr>
        <w:t>ing</w:t>
      </w:r>
      <w:r w:rsidRPr="008119D9">
        <w:rPr>
          <w:color w:val="000000" w:themeColor="text1"/>
          <w:shd w:val="clear" w:color="auto" w:fill="FFFFFF"/>
        </w:rPr>
        <w:t xml:space="preserve"> the scores to produce a percentile ranking</w:t>
      </w:r>
      <w:r w:rsidR="001A6C2C">
        <w:rPr>
          <w:color w:val="000000" w:themeColor="text1"/>
          <w:shd w:val="clear" w:color="auto" w:fill="FFFFFF"/>
        </w:rPr>
        <w:t xml:space="preserve">.  </w:t>
      </w:r>
      <w:r w:rsidRPr="008119D9">
        <w:rPr>
          <w:color w:val="000000" w:themeColor="text1"/>
          <w:shd w:val="clear" w:color="auto" w:fill="FFFFFF"/>
        </w:rPr>
        <w:t xml:space="preserve">By convention of SUS scoring, based on </w:t>
      </w:r>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338A010C" w14:textId="1880C704" w:rsidR="00C17963" w:rsidRPr="001A6C2C" w:rsidRDefault="00C17963" w:rsidP="002B35E4">
      <w:pPr>
        <w:numPr>
          <w:ilvl w:val="0"/>
          <w:numId w:val="29"/>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0C313A9E" w14:textId="77777777" w:rsidR="0085675C" w:rsidRDefault="00A52717" w:rsidP="00C17963">
      <w:pPr>
        <w:spacing w:line="360" w:lineRule="auto"/>
        <w:jc w:val="both"/>
        <w:rPr>
          <w:color w:val="000000" w:themeColor="text1"/>
        </w:rPr>
      </w:pPr>
      <w:r>
        <w:rPr>
          <w:color w:val="000000" w:themeColor="text1"/>
        </w:rPr>
        <w:br/>
      </w:r>
    </w:p>
    <w:p w14:paraId="090402E2" w14:textId="6D5CCB90" w:rsidR="001A6C2C" w:rsidRPr="008119D9" w:rsidRDefault="00C17963" w:rsidP="00C17963">
      <w:pPr>
        <w:spacing w:line="360" w:lineRule="auto"/>
        <w:jc w:val="both"/>
        <w:rPr>
          <w:color w:val="000000" w:themeColor="text1"/>
        </w:rPr>
      </w:pPr>
      <w:r w:rsidRPr="008119D9">
        <w:rPr>
          <w:color w:val="000000" w:themeColor="text1"/>
        </w:rPr>
        <w:lastRenderedPageBreak/>
        <w:t>The statistical overview of the scores is given below</w:t>
      </w:r>
      <w:r w:rsidR="001A6C2C">
        <w:rPr>
          <w:color w:val="000000" w:themeColor="text1"/>
        </w:rPr>
        <w:t xml:space="preserve"> in Table 7.7.</w:t>
      </w: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B795665"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68F42459"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717AB527" w14:textId="346AD392" w:rsidR="001A6C2C" w:rsidRPr="008119D9" w:rsidRDefault="00C17963" w:rsidP="00C17963">
      <w:pPr>
        <w:spacing w:line="360" w:lineRule="auto"/>
        <w:jc w:val="both"/>
        <w:rPr>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7CEAFFD" w14:textId="77777777" w:rsidR="00C17963" w:rsidRPr="00DF6E07" w:rsidRDefault="00C17963" w:rsidP="00DF6E07">
      <w:pPr>
        <w:spacing w:line="360" w:lineRule="auto"/>
        <w:jc w:val="both"/>
        <w:rPr>
          <w:sz w:val="14"/>
          <w:szCs w:val="14"/>
        </w:rPr>
      </w:pPr>
    </w:p>
    <w:p w14:paraId="777FCE98" w14:textId="01434CAD"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6A19B69F"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2762A691" w14:textId="0DE14B03" w:rsidR="001A6C2C"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above hypotheses will be tested using the Kruskal-</w:t>
      </w:r>
      <w:proofErr w:type="gramStart"/>
      <w:r w:rsidRPr="008119D9">
        <w:rPr>
          <w:color w:val="000000" w:themeColor="text1"/>
        </w:rPr>
        <w:t>Wallis</w:t>
      </w:r>
      <w:proofErr w:type="gramEnd"/>
      <w:r w:rsidRPr="008119D9">
        <w:rPr>
          <w:color w:val="000000" w:themeColor="text1"/>
        </w:rPr>
        <w:t xml:space="preserve"> test.</w:t>
      </w:r>
    </w:p>
    <w:p w14:paraId="3085D7D6" w14:textId="1707747B"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743E51D" w:rsidR="001A6C2C" w:rsidRDefault="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73BEC9E6" w14:textId="5B2512AB" w:rsidR="001A6C2C" w:rsidRDefault="00C17963" w:rsidP="001A6C2C">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u w:val="single"/>
        </w:rPr>
        <w:br/>
      </w:r>
      <w:r w:rsidRPr="008119D9">
        <w:rPr>
          <w:color w:val="000000" w:themeColor="text1"/>
        </w:rPr>
        <w:t>(4) Decision about the null hypothesis</w:t>
      </w:r>
      <w:r w:rsidRPr="008119D9">
        <w:rPr>
          <w:color w:val="000000" w:themeColor="text1"/>
        </w:rPr>
        <w:tab/>
      </w:r>
    </w:p>
    <w:p w14:paraId="618B1806" w14:textId="6F2A0CCE" w:rsidR="001A6C2C"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r w:rsidR="001A6C2C">
        <w:rPr>
          <w:color w:val="000000" w:themeColor="text1"/>
        </w:rPr>
        <w:t xml:space="preserve">  </w:t>
      </w:r>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0DDE8FE5" w14:textId="77777777" w:rsidR="0085675C" w:rsidRDefault="0085675C" w:rsidP="001A6C2C">
      <w:pPr>
        <w:pStyle w:val="NormalWeb"/>
        <w:shd w:val="clear" w:color="auto" w:fill="FFFFFF"/>
        <w:spacing w:before="0" w:beforeAutospacing="0" w:after="0" w:afterAutospacing="0" w:line="360" w:lineRule="auto"/>
        <w:jc w:val="both"/>
        <w:textAlignment w:val="baseline"/>
        <w:rPr>
          <w:color w:val="000000" w:themeColor="text1"/>
        </w:rPr>
      </w:pPr>
    </w:p>
    <w:p w14:paraId="189933EF" w14:textId="57A2713A" w:rsidR="001A6C2C" w:rsidRDefault="00C17963" w:rsidP="001A6C2C">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lastRenderedPageBreak/>
        <w:t>(5) Conclusion</w:t>
      </w:r>
    </w:p>
    <w:p w14:paraId="26CED8DE" w14:textId="2AB90FA0" w:rsidR="00C17963" w:rsidRPr="008119D9" w:rsidRDefault="00C17963" w:rsidP="00DF6E07">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6DB92406" w14:textId="1BFA53D1" w:rsidR="00AD75C6"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r w:rsidR="001A6C2C">
        <w:rPr>
          <w:color w:val="000000" w:themeColor="text1"/>
        </w:rPr>
        <w:t>TLX</w:t>
      </w:r>
      <w:r w:rsidR="001A6C2C" w:rsidRPr="008119D9">
        <w:rPr>
          <w:color w:val="000000" w:themeColor="text1"/>
        </w:rPr>
        <w:t xml:space="preserve"> </w:t>
      </w:r>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2D915D90" w14:textId="77777777" w:rsidR="00AD75C6" w:rsidRDefault="00AD75C6" w:rsidP="00C17963">
      <w:pPr>
        <w:spacing w:line="360" w:lineRule="auto"/>
        <w:jc w:val="both"/>
        <w:rPr>
          <w:color w:val="000000" w:themeColor="text1"/>
          <w:shd w:val="clear" w:color="auto" w:fill="FFFFFF"/>
        </w:rPr>
      </w:pPr>
    </w:p>
    <w:p w14:paraId="6B89F5FA" w14:textId="26AE61C5" w:rsidR="00440E03" w:rsidRDefault="00440E03" w:rsidP="00C17963">
      <w:pPr>
        <w:spacing w:line="360" w:lineRule="auto"/>
        <w:jc w:val="both"/>
        <w:rPr>
          <w:color w:val="000000" w:themeColor="text1"/>
          <w:shd w:val="clear" w:color="auto" w:fill="FFFFFF"/>
        </w:rPr>
      </w:pPr>
    </w:p>
    <w:p w14:paraId="4F61D997" w14:textId="77777777" w:rsidR="0085675C" w:rsidRDefault="0085675C" w:rsidP="00C17963">
      <w:pPr>
        <w:spacing w:line="360" w:lineRule="auto"/>
        <w:jc w:val="both"/>
        <w:rPr>
          <w:color w:val="000000" w:themeColor="text1"/>
          <w:shd w:val="clear" w:color="auto" w:fill="FFFFFF"/>
        </w:rPr>
        <w:sectPr w:rsidR="0085675C" w:rsidSect="00B96FD4">
          <w:pgSz w:w="11906" w:h="16838"/>
          <w:pgMar w:top="1440" w:right="1440" w:bottom="1440" w:left="1440" w:header="0" w:footer="340" w:gutter="0"/>
          <w:cols w:space="708"/>
          <w:docGrid w:linePitch="360"/>
        </w:sect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
      <w:tr w:rsidR="00C17963" w:rsidRPr="008119D9" w14:paraId="7D56339E" w14:textId="77777777" w:rsidTr="00010FC0">
        <w:tc>
          <w:tcPr>
            <w:tcW w:w="1271" w:type="dxa"/>
            <w:vMerge w:val="restart"/>
            <w:vAlign w:val="center"/>
          </w:tcPr>
          <w:p w14:paraId="2C9A44A7" w14:textId="77777777" w:rsidR="00C17963" w:rsidRPr="00DF6E07" w:rsidRDefault="00C17963" w:rsidP="00010FC0">
            <w:pPr>
              <w:spacing w:line="360" w:lineRule="auto"/>
              <w:rPr>
                <w:b/>
                <w:bCs/>
                <w:color w:val="000000" w:themeColor="text1"/>
              </w:rPr>
            </w:pPr>
            <w:r w:rsidRPr="00DF6E07">
              <w:rPr>
                <w:b/>
                <w:bCs/>
                <w:color w:val="000000" w:themeColor="text1"/>
              </w:rPr>
              <w:t>Methods</w:t>
            </w:r>
          </w:p>
        </w:tc>
        <w:tc>
          <w:tcPr>
            <w:tcW w:w="2262" w:type="dxa"/>
            <w:vMerge w:val="restart"/>
            <w:vAlign w:val="center"/>
          </w:tcPr>
          <w:p w14:paraId="3548823A" w14:textId="77777777" w:rsidR="00C17963" w:rsidRPr="00DF6E07" w:rsidRDefault="00C17963" w:rsidP="00010FC0">
            <w:pPr>
              <w:spacing w:line="360" w:lineRule="auto"/>
              <w:rPr>
                <w:b/>
                <w:bCs/>
                <w:color w:val="000000" w:themeColor="text1"/>
              </w:rPr>
            </w:pPr>
            <w:r w:rsidRPr="00DF6E07">
              <w:rPr>
                <w:b/>
                <w:bCs/>
                <w:color w:val="000000" w:themeColor="text1"/>
              </w:rPr>
              <w:t>NASA-TLX</w:t>
            </w:r>
          </w:p>
        </w:tc>
        <w:tc>
          <w:tcPr>
            <w:tcW w:w="5483" w:type="dxa"/>
            <w:gridSpan w:val="3"/>
            <w:vAlign w:val="center"/>
          </w:tcPr>
          <w:p w14:paraId="39B8B074" w14:textId="77777777" w:rsidR="00C17963" w:rsidRPr="00DF6E07" w:rsidRDefault="00C17963" w:rsidP="00010FC0">
            <w:pPr>
              <w:spacing w:line="360" w:lineRule="auto"/>
              <w:jc w:val="center"/>
              <w:rPr>
                <w:b/>
                <w:bCs/>
                <w:color w:val="000000" w:themeColor="text1"/>
              </w:rPr>
            </w:pPr>
            <w:r w:rsidRPr="00DF6E07">
              <w:rPr>
                <w:b/>
                <w:bCs/>
                <w:color w:val="000000" w:themeColor="text1"/>
              </w:rPr>
              <w:t>Shapiro-Wilk Normality Test (</w:t>
            </w:r>
            <w:r w:rsidRPr="00DF6E07">
              <w:rPr>
                <w:rFonts w:eastAsiaTheme="minorHAnsi"/>
                <w:b/>
                <w:bCs/>
                <w:color w:val="000000" w:themeColor="text1"/>
              </w:rPr>
              <w:t>α = 0.05)</w:t>
            </w:r>
          </w:p>
        </w:tc>
      </w:tr>
      <w:tr w:rsidR="00C17963" w:rsidRPr="008119D9" w14:paraId="57F6E374" w14:textId="77777777" w:rsidTr="00DF6E07">
        <w:tc>
          <w:tcPr>
            <w:tcW w:w="1271" w:type="dxa"/>
            <w:vMerge/>
            <w:vAlign w:val="center"/>
          </w:tcPr>
          <w:p w14:paraId="6F0740A9" w14:textId="77777777" w:rsidR="00C17963" w:rsidRPr="00DF6E07" w:rsidRDefault="00C17963" w:rsidP="00010FC0">
            <w:pPr>
              <w:spacing w:line="360" w:lineRule="auto"/>
              <w:rPr>
                <w:b/>
                <w:bCs/>
                <w:color w:val="000000" w:themeColor="text1"/>
              </w:rPr>
            </w:pPr>
          </w:p>
        </w:tc>
        <w:tc>
          <w:tcPr>
            <w:tcW w:w="2262" w:type="dxa"/>
            <w:vMerge/>
            <w:vAlign w:val="center"/>
          </w:tcPr>
          <w:p w14:paraId="044894CD" w14:textId="77777777" w:rsidR="00C17963" w:rsidRPr="00DF6E07" w:rsidRDefault="00C17963" w:rsidP="00010FC0">
            <w:pPr>
              <w:spacing w:line="360" w:lineRule="auto"/>
              <w:rPr>
                <w:b/>
                <w:bCs/>
                <w:color w:val="000000" w:themeColor="text1"/>
              </w:rPr>
            </w:pPr>
          </w:p>
        </w:tc>
        <w:tc>
          <w:tcPr>
            <w:tcW w:w="2132" w:type="dxa"/>
            <w:vAlign w:val="center"/>
          </w:tcPr>
          <w:p w14:paraId="6F812442" w14:textId="77777777" w:rsidR="00C17963" w:rsidRPr="00DF6E07" w:rsidRDefault="00C17963" w:rsidP="00010FC0">
            <w:pPr>
              <w:spacing w:line="360" w:lineRule="auto"/>
              <w:jc w:val="center"/>
              <w:rPr>
                <w:b/>
                <w:bCs/>
                <w:color w:val="000000" w:themeColor="text1"/>
              </w:rPr>
            </w:pPr>
            <w:r w:rsidRPr="00DF6E07">
              <w:rPr>
                <w:b/>
                <w:bCs/>
                <w:color w:val="000000" w:themeColor="text1"/>
              </w:rPr>
              <w:t>Test Statistic (W)</w:t>
            </w:r>
          </w:p>
        </w:tc>
        <w:tc>
          <w:tcPr>
            <w:tcW w:w="1421" w:type="dxa"/>
            <w:vAlign w:val="center"/>
          </w:tcPr>
          <w:p w14:paraId="4858E320" w14:textId="77777777" w:rsidR="00C17963" w:rsidRPr="00DF6E07" w:rsidRDefault="00C17963" w:rsidP="00010FC0">
            <w:pPr>
              <w:spacing w:line="360" w:lineRule="auto"/>
              <w:jc w:val="center"/>
              <w:rPr>
                <w:b/>
                <w:bCs/>
                <w:color w:val="000000" w:themeColor="text1"/>
              </w:rPr>
            </w:pPr>
            <w:r w:rsidRPr="00DF6E07">
              <w:rPr>
                <w:b/>
                <w:bCs/>
                <w:color w:val="000000" w:themeColor="text1"/>
              </w:rPr>
              <w:t>p-value</w:t>
            </w:r>
          </w:p>
        </w:tc>
        <w:tc>
          <w:tcPr>
            <w:tcW w:w="1930" w:type="dxa"/>
            <w:vAlign w:val="center"/>
          </w:tcPr>
          <w:p w14:paraId="150E12E0" w14:textId="77777777" w:rsidR="00C17963" w:rsidRPr="00DF6E07" w:rsidRDefault="00C17963" w:rsidP="00010FC0">
            <w:pPr>
              <w:spacing w:line="360" w:lineRule="auto"/>
              <w:jc w:val="center"/>
              <w:rPr>
                <w:b/>
                <w:bCs/>
                <w:color w:val="000000" w:themeColor="text1"/>
              </w:rPr>
            </w:pPr>
            <w:r w:rsidRPr="00DF6E07">
              <w:rPr>
                <w:b/>
                <w:bCs/>
                <w:color w:val="000000" w:themeColor="text1"/>
              </w:rPr>
              <w:t>Status</w:t>
            </w:r>
          </w:p>
        </w:tc>
      </w:tr>
      <w:tr w:rsidR="00C17963" w:rsidRPr="008119D9" w14:paraId="318AC603" w14:textId="77777777" w:rsidTr="00DF6E07">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DF6E07">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DF6E07">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DF6E07">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DF6E07">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DF6E07">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DF6E07">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DF6E07">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DF6E07">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DF6E07">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DF6E07">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DF6E07">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t>
      </w:r>
      <w:proofErr w:type="gramStart"/>
      <w:r w:rsidRPr="008119D9">
        <w:rPr>
          <w:color w:val="000000" w:themeColor="text1"/>
        </w:rPr>
        <w:t>Wallis</w:t>
      </w:r>
      <w:proofErr w:type="gramEnd"/>
      <w:r w:rsidRPr="008119D9">
        <w:rPr>
          <w:color w:val="000000" w:themeColor="text1"/>
        </w:rPr>
        <w:t xml:space="preserve"> test.</w:t>
      </w:r>
      <w:r w:rsidRPr="008119D9">
        <w:rPr>
          <w:color w:val="000000" w:themeColor="text1"/>
        </w:rPr>
        <w:tab/>
      </w:r>
      <w:r w:rsidRPr="008119D9">
        <w:rPr>
          <w:color w:val="000000" w:themeColor="text1"/>
        </w:rPr>
        <w:br/>
      </w:r>
    </w:p>
    <w:p w14:paraId="27C432A9"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6B6BF19F" w14:textId="77777777" w:rsidR="0085675C" w:rsidRDefault="0085675C" w:rsidP="00C17963">
      <w:pPr>
        <w:jc w:val="both"/>
        <w:rPr>
          <w:rFonts w:eastAsiaTheme="minorHAnsi"/>
          <w:color w:val="000000" w:themeColor="text1"/>
        </w:rPr>
        <w:sectPr w:rsidR="0085675C" w:rsidSect="00B96FD4">
          <w:pgSz w:w="11906" w:h="16838"/>
          <w:pgMar w:top="1440" w:right="1440" w:bottom="1440" w:left="1440" w:header="0" w:footer="340" w:gutter="0"/>
          <w:cols w:space="708"/>
          <w:docGrid w:linePitch="360"/>
        </w:sect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DF6E07" w:rsidRDefault="00C17963" w:rsidP="00010FC0">
            <w:pPr>
              <w:jc w:val="center"/>
              <w:rPr>
                <w:rFonts w:eastAsiaTheme="minorHAnsi"/>
                <w:b/>
                <w:bCs/>
                <w:color w:val="000000" w:themeColor="text1"/>
              </w:rPr>
            </w:pPr>
            <w:r w:rsidRPr="00DF6E07">
              <w:rPr>
                <w:b/>
                <w:bCs/>
                <w:color w:val="000000" w:themeColor="text1"/>
              </w:rPr>
              <w:t>NASA-TLX</w:t>
            </w:r>
          </w:p>
        </w:tc>
        <w:tc>
          <w:tcPr>
            <w:tcW w:w="1649" w:type="dxa"/>
            <w:vAlign w:val="center"/>
          </w:tcPr>
          <w:p w14:paraId="28A7DA09"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X2</w:t>
            </w:r>
          </w:p>
        </w:tc>
        <w:tc>
          <w:tcPr>
            <w:tcW w:w="1629" w:type="dxa"/>
            <w:vAlign w:val="center"/>
          </w:tcPr>
          <w:p w14:paraId="4A644CED"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P</w:t>
            </w:r>
          </w:p>
        </w:tc>
        <w:tc>
          <w:tcPr>
            <w:tcW w:w="1258" w:type="dxa"/>
            <w:vAlign w:val="center"/>
          </w:tcPr>
          <w:p w14:paraId="04E7F692"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df</w:t>
            </w:r>
          </w:p>
        </w:tc>
        <w:tc>
          <w:tcPr>
            <w:tcW w:w="1276" w:type="dxa"/>
            <w:vAlign w:val="center"/>
          </w:tcPr>
          <w:p w14:paraId="51EAE3AE"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H</w:t>
            </w:r>
          </w:p>
        </w:tc>
        <w:tc>
          <w:tcPr>
            <w:tcW w:w="1508" w:type="dxa"/>
            <w:vAlign w:val="center"/>
          </w:tcPr>
          <w:p w14:paraId="3B2D5D3B"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t>
      </w:r>
      <w:proofErr w:type="gramStart"/>
      <w:r w:rsidRPr="008119D9">
        <w:rPr>
          <w:rFonts w:eastAsiaTheme="minorHAnsi"/>
          <w:color w:val="000000" w:themeColor="text1"/>
        </w:rPr>
        <w:t>Wallis</w:t>
      </w:r>
      <w:proofErr w:type="gramEnd"/>
      <w:r w:rsidRPr="008119D9">
        <w:rPr>
          <w:rFonts w:eastAsiaTheme="minorHAnsi"/>
          <w:color w:val="000000" w:themeColor="text1"/>
        </w:rPr>
        <w:t xml:space="preserve">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w:t>
      </w:r>
      <w:r w:rsidRPr="008119D9">
        <w:rPr>
          <w:color w:val="000000" w:themeColor="text1"/>
        </w:rPr>
        <w:lastRenderedPageBreak/>
        <w:t xml:space="preserve">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81B5486" w14:textId="77777777" w:rsidR="003C6924" w:rsidRDefault="003C6924" w:rsidP="003C6924">
      <w:pPr>
        <w:sectPr w:rsidR="003C6924" w:rsidSect="009B4C90">
          <w:pgSz w:w="11906" w:h="16838"/>
          <w:pgMar w:top="1440" w:right="1440" w:bottom="1440" w:left="1440" w:header="0" w:footer="340" w:gutter="0"/>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06AA501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r w:rsidR="00F00806">
        <w:rPr>
          <w:color w:val="000000" w:themeColor="text1"/>
        </w:rPr>
        <w:t>for</w:t>
      </w:r>
      <w:r w:rsidR="00F00806" w:rsidRPr="008119D9">
        <w:rPr>
          <w:color w:val="000000" w:themeColor="text1"/>
        </w:rPr>
        <w:t xml:space="preserve"> </w:t>
      </w:r>
      <w:r w:rsidRPr="008119D9">
        <w:rPr>
          <w:color w:val="000000" w:themeColor="text1"/>
        </w:rPr>
        <w:t>uncertainty visualisation</w:t>
      </w:r>
      <w:r w:rsidR="00F00806">
        <w:rPr>
          <w:color w:val="000000" w:themeColor="text1"/>
        </w:rPr>
        <w:t xml:space="preserve">, namely </w:t>
      </w:r>
      <w:r w:rsidRPr="008119D9">
        <w:rPr>
          <w:color w:val="000000" w:themeColor="text1"/>
        </w:rPr>
        <w:t>Chromatic Aberration. We conduct</w:t>
      </w:r>
      <w:r w:rsidR="00F00806">
        <w:rPr>
          <w:color w:val="000000" w:themeColor="text1"/>
        </w:rPr>
        <w:t>ed</w:t>
      </w:r>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r w:rsidR="00F00806">
        <w:rPr>
          <w:color w:val="000000" w:themeColor="text1"/>
        </w:rPr>
        <w:t xml:space="preserve">both </w:t>
      </w:r>
      <w:r w:rsidRPr="008119D9">
        <w:rPr>
          <w:color w:val="000000" w:themeColor="text1"/>
        </w:rPr>
        <w:t>statistically improved and faster compared to VSUP whereas in the subjective assessment do not vary significantly.</w:t>
      </w:r>
    </w:p>
    <w:p w14:paraId="25B4558A" w14:textId="77777777" w:rsidR="00C17963" w:rsidRPr="008119D9" w:rsidRDefault="00C17963" w:rsidP="00C17963">
      <w:pPr>
        <w:spacing w:line="360" w:lineRule="auto"/>
        <w:jc w:val="both"/>
        <w:rPr>
          <w:color w:val="000000" w:themeColor="text1"/>
        </w:rPr>
      </w:pPr>
    </w:p>
    <w:p w14:paraId="340217DD" w14:textId="7FA275FA" w:rsidR="000C03AA" w:rsidRDefault="00C17963" w:rsidP="009B4C90">
      <w:pPr>
        <w:spacing w:line="360" w:lineRule="auto"/>
        <w:jc w:val="both"/>
        <w:rPr>
          <w:rFonts w:ascii="Times" w:hAnsi="Times"/>
          <w:b/>
          <w:bCs/>
          <w:color w:val="000000" w:themeColor="text1"/>
          <w:lang w:val="en-US"/>
        </w:rPr>
      </w:pPr>
      <w:r w:rsidRPr="008119D9">
        <w:rPr>
          <w:color w:val="000000" w:themeColor="text1"/>
        </w:rPr>
        <w:t xml:space="preserve">Nevertheless, </w:t>
      </w:r>
      <w:r w:rsidR="00F00806">
        <w:rPr>
          <w:color w:val="000000" w:themeColor="text1"/>
        </w:rPr>
        <w:t xml:space="preserve">we note that </w:t>
      </w:r>
      <w:r w:rsidRPr="008119D9">
        <w:rPr>
          <w:color w:val="000000" w:themeColor="text1"/>
        </w:rPr>
        <w:t xml:space="preserve">in </w:t>
      </w:r>
      <w:r w:rsidRPr="008119D9">
        <w:rPr>
          <w:rFonts w:ascii="Times" w:hAnsi="Times"/>
          <w:color w:val="000000" w:themeColor="text1"/>
          <w:lang w:val="en-US"/>
        </w:rPr>
        <w:t xml:space="preserve">real </w:t>
      </w:r>
      <w:r w:rsidR="00F00806">
        <w:rPr>
          <w:rFonts w:ascii="Times" w:hAnsi="Times"/>
          <w:color w:val="000000" w:themeColor="text1"/>
          <w:lang w:val="en-US"/>
        </w:rPr>
        <w:t xml:space="preserve">chromatic </w:t>
      </w:r>
      <w:r w:rsidRPr="008119D9">
        <w:rPr>
          <w:rFonts w:ascii="Times" w:hAnsi="Times"/>
          <w:color w:val="000000" w:themeColor="text1"/>
          <w:lang w:val="en-US"/>
        </w:rPr>
        <w:t>aberration the</w:t>
      </w:r>
      <w:r w:rsidR="00F00806">
        <w:rPr>
          <w:rFonts w:ascii="Times" w:hAnsi="Times"/>
          <w:color w:val="000000" w:themeColor="text1"/>
          <w:lang w:val="en-US"/>
        </w:rPr>
        <w:t xml:space="preserve"> chromatic blurring appears continuously</w:t>
      </w:r>
      <w:r w:rsidRPr="008119D9">
        <w:rPr>
          <w:rFonts w:ascii="Times" w:hAnsi="Times"/>
          <w:color w:val="000000" w:themeColor="text1"/>
          <w:lang w:val="en-US"/>
        </w:rPr>
        <w:t xml:space="preserve"> from inner edge to outer edge</w:t>
      </w:r>
      <w:r w:rsidR="00F00806">
        <w:rPr>
          <w:rFonts w:ascii="Times" w:hAnsi="Times"/>
          <w:color w:val="000000" w:themeColor="text1"/>
          <w:lang w:val="en-US"/>
        </w:rPr>
        <w:t>. B</w:t>
      </w:r>
      <w:r w:rsidRPr="008119D9">
        <w:rPr>
          <w:rFonts w:ascii="Times" w:hAnsi="Times"/>
          <w:color w:val="000000" w:themeColor="text1"/>
          <w:lang w:val="en-US"/>
        </w:rPr>
        <w:t>ut in our case, it just gives us a range of uncertainty for the prediction, so the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r w:rsidR="00F00806">
        <w:rPr>
          <w:color w:val="000000" w:themeColor="text1"/>
        </w:rPr>
        <w:t xml:space="preserve">  It also allows one to implement the approach relatively easily using standard d3 and SVG operations.</w:t>
      </w:r>
      <w:r w:rsidR="00EB6FC8">
        <w:rPr>
          <w:color w:val="000000" w:themeColor="text1"/>
        </w:rPr>
        <w:t xml:space="preserve"> </w:t>
      </w:r>
      <w:r w:rsidR="00F00806">
        <w:rPr>
          <w:color w:val="000000" w:themeColor="text1"/>
        </w:rPr>
        <w:t xml:space="preserve">However, </w:t>
      </w:r>
      <w:r w:rsidRPr="008119D9">
        <w:rPr>
          <w:color w:val="000000" w:themeColor="text1"/>
        </w:rPr>
        <w:t xml:space="preserve">additional research </w:t>
      </w:r>
      <w:r w:rsidR="00F00806">
        <w:rPr>
          <w:color w:val="000000" w:themeColor="text1"/>
        </w:rPr>
        <w:t>could</w:t>
      </w:r>
      <w:r w:rsidR="00F00806" w:rsidRPr="008119D9">
        <w:rPr>
          <w:color w:val="000000" w:themeColor="text1"/>
        </w:rPr>
        <w:t xml:space="preserve"> </w:t>
      </w:r>
      <w:r w:rsidRPr="008119D9">
        <w:rPr>
          <w:color w:val="000000" w:themeColor="text1"/>
        </w:rPr>
        <w:t xml:space="preserve">be conducted </w:t>
      </w:r>
      <w:r w:rsidR="00F00806">
        <w:rPr>
          <w:color w:val="000000" w:themeColor="text1"/>
        </w:rPr>
        <w:t>that examine more sophisticated effects</w:t>
      </w:r>
      <w:r w:rsidRPr="008119D9">
        <w:rPr>
          <w:color w:val="000000" w:themeColor="text1"/>
        </w:rPr>
        <w:t xml:space="preserve">. </w:t>
      </w:r>
      <w:r w:rsidR="00F00806">
        <w:rPr>
          <w:color w:val="000000" w:themeColor="text1"/>
        </w:rPr>
        <w:t xml:space="preserve"> </w:t>
      </w:r>
      <w:r w:rsidRPr="008119D9">
        <w:rPr>
          <w:color w:val="000000" w:themeColor="text1"/>
        </w:rPr>
        <w:t xml:space="preserve">In addition, further research could be conducted with more levels of uncertainties than were tested in both </w:t>
      </w:r>
      <w:r w:rsidR="00F00806">
        <w:rPr>
          <w:color w:val="000000" w:themeColor="text1"/>
        </w:rPr>
        <w:t xml:space="preserve">in </w:t>
      </w:r>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r w:rsidR="00F00806">
        <w:rPr>
          <w:color w:val="000000" w:themeColor="text1"/>
        </w:rPr>
        <w:t xml:space="preserve"> The role of CA might also be explored in animated visualizations. And f</w:t>
      </w:r>
      <w:r w:rsidR="00D7656F">
        <w:rPr>
          <w:color w:val="000000" w:themeColor="text1"/>
        </w:rPr>
        <w:t>inally</w:t>
      </w:r>
      <w:r w:rsidR="00F00806">
        <w:rPr>
          <w:color w:val="000000" w:themeColor="text1"/>
        </w:rPr>
        <w:t>,</w:t>
      </w:r>
      <w:r w:rsidR="00D7656F">
        <w:rPr>
          <w:color w:val="000000" w:themeColor="text1"/>
        </w:rPr>
        <w:t xml:space="preserve"> other future work may refine and expand upon some of our other experimental designs such as the starfish streamgraph layout</w:t>
      </w:r>
      <w:r w:rsidR="00F00806">
        <w:rPr>
          <w:color w:val="000000" w:themeColor="text1"/>
        </w:rPr>
        <w:t xml:space="preserve"> briefly discussed</w:t>
      </w:r>
      <w:r w:rsidR="00D7656F">
        <w:rPr>
          <w:color w:val="000000" w:themeColor="text1"/>
        </w:rPr>
        <w:t xml:space="preserve">.  </w:t>
      </w:r>
    </w:p>
    <w:p w14:paraId="3891C1B5" w14:textId="77777777" w:rsidR="0085675C" w:rsidRDefault="0085675C" w:rsidP="00804F52">
      <w:pPr>
        <w:rPr>
          <w:rFonts w:ascii="Times" w:hAnsi="Times"/>
          <w:b/>
          <w:bCs/>
          <w:color w:val="000000" w:themeColor="text1"/>
          <w:lang w:val="en-US"/>
        </w:rPr>
        <w:sectPr w:rsidR="0085675C" w:rsidSect="00443913">
          <w:headerReference w:type="default" r:id="rId72"/>
          <w:pgSz w:w="11906" w:h="16838"/>
          <w:pgMar w:top="1440" w:right="1440" w:bottom="1440" w:left="1440" w:header="0" w:footer="340" w:gutter="0"/>
          <w:cols w:space="708"/>
          <w:docGrid w:linePitch="360"/>
        </w:sectPr>
      </w:pPr>
    </w:p>
    <w:p w14:paraId="665A3311" w14:textId="77777777" w:rsidR="00804F52" w:rsidRPr="009F7AA2" w:rsidRDefault="00804F52" w:rsidP="00804F52">
      <w:pPr>
        <w:rPr>
          <w:rFonts w:ascii="Times" w:hAnsi="Times"/>
          <w:b/>
          <w:bCs/>
          <w:color w:val="000000" w:themeColor="text1"/>
          <w:sz w:val="32"/>
          <w:szCs w:val="32"/>
          <w:lang w:val="en-US"/>
        </w:rPr>
      </w:pPr>
      <w:r w:rsidRPr="009F7AA2">
        <w:rPr>
          <w:rFonts w:ascii="Times" w:hAnsi="Times"/>
          <w:b/>
          <w:bCs/>
          <w:color w:val="000000" w:themeColor="text1"/>
          <w:sz w:val="32"/>
          <w:szCs w:val="32"/>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9F7AA2" w:rsidRDefault="00804F52" w:rsidP="00804F52">
      <w:pPr>
        <w:shd w:val="clear" w:color="auto" w:fill="FFFFFF"/>
        <w:rPr>
          <w:rFonts w:ascii="Times" w:hAnsi="Times" w:cs="Calibri"/>
          <w:color w:val="000000" w:themeColor="text1"/>
          <w:lang w:val="fr-FR"/>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w:t>
      </w:r>
      <w:r w:rsidRPr="009F7AA2">
        <w:rPr>
          <w:rFonts w:ascii="Times" w:hAnsi="Times" w:cs="Calibri"/>
          <w:color w:val="000000" w:themeColor="text1"/>
          <w:lang w:val="fr-FR"/>
        </w:rPr>
        <w:t xml:space="preserve">ACM SIGGRAPH, Vancouver, </w:t>
      </w:r>
      <w:proofErr w:type="gramStart"/>
      <w:r w:rsidRPr="009F7AA2">
        <w:rPr>
          <w:rFonts w:ascii="Times" w:hAnsi="Times" w:cs="Calibri"/>
          <w:color w:val="000000" w:themeColor="text1"/>
          <w:lang w:val="fr-FR"/>
        </w:rPr>
        <w:t>108:</w:t>
      </w:r>
      <w:proofErr w:type="gramEnd"/>
      <w:r w:rsidRPr="009F7AA2">
        <w:rPr>
          <w:rFonts w:ascii="Times" w:hAnsi="Times" w:cs="Calibri"/>
          <w:color w:val="000000" w:themeColor="text1"/>
          <w:lang w:val="fr-FR"/>
        </w:rPr>
        <w:t>1–108:9.</w:t>
      </w:r>
      <w:r w:rsidRPr="009F7AA2">
        <w:rPr>
          <w:rFonts w:ascii="Times" w:hAnsi="Times" w:cs="Calibri"/>
          <w:color w:val="000000" w:themeColor="text1"/>
          <w:lang w:val="fr-FR"/>
        </w:rPr>
        <w:br/>
      </w:r>
    </w:p>
    <w:p w14:paraId="55721858" w14:textId="77777777" w:rsidR="00804F52" w:rsidRPr="00A6387F" w:rsidRDefault="00804F52" w:rsidP="00804F52">
      <w:pPr>
        <w:shd w:val="clear" w:color="auto" w:fill="FFFFFF"/>
        <w:rPr>
          <w:rFonts w:ascii="Times" w:hAnsi="Times"/>
          <w:color w:val="000000" w:themeColor="text1"/>
          <w:lang w:val="en-US"/>
        </w:rPr>
      </w:pPr>
      <w:r w:rsidRPr="009F7AA2">
        <w:rPr>
          <w:rFonts w:ascii="Times" w:hAnsi="Times" w:cs="Calibri"/>
          <w:color w:val="000000" w:themeColor="text1"/>
          <w:lang w:val="fr-FR"/>
        </w:rPr>
        <w:t xml:space="preserve">[15]      S. Lee, E. </w:t>
      </w:r>
      <w:proofErr w:type="spellStart"/>
      <w:r w:rsidRPr="009F7AA2">
        <w:rPr>
          <w:rFonts w:ascii="Times" w:hAnsi="Times" w:cs="Calibri"/>
          <w:color w:val="000000" w:themeColor="text1"/>
          <w:lang w:val="fr-FR"/>
        </w:rPr>
        <w:t>Eisemann</w:t>
      </w:r>
      <w:proofErr w:type="spellEnd"/>
      <w:r w:rsidRPr="009F7AA2">
        <w:rPr>
          <w:rFonts w:ascii="Times" w:hAnsi="Times" w:cs="Calibri"/>
          <w:color w:val="000000" w:themeColor="text1"/>
          <w:lang w:val="fr-FR"/>
        </w:rPr>
        <w:t xml:space="preserve"> &amp; H.P. Seidel.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w:t>
      </w:r>
      <w:proofErr w:type="spellStart"/>
      <w:r w:rsidRPr="00565895">
        <w:rPr>
          <w:rFonts w:ascii="Times" w:hAnsi="Times"/>
          <w:color w:val="000000" w:themeColor="text1"/>
        </w:rPr>
        <w:t>Brodlie</w:t>
      </w:r>
      <w:proofErr w:type="spellEnd"/>
      <w:r w:rsidRPr="00565895">
        <w:rPr>
          <w:rFonts w:ascii="Times" w:hAnsi="Times"/>
          <w:color w:val="000000" w:themeColor="text1"/>
        </w:rPr>
        <w:t xml:space="preserv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3"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74"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C42535">
        <w:rPr>
          <w:rFonts w:ascii="Times" w:hAnsi="Times"/>
          <w:color w:val="000000" w:themeColor="text1"/>
          <w:u w:val="single"/>
        </w:rPr>
        <w:br/>
      </w:r>
      <w:r w:rsidRPr="00565895">
        <w:rPr>
          <w:rFonts w:ascii="Times" w:hAnsi="Times"/>
          <w:color w:val="000000" w:themeColor="text1"/>
          <w:lang w:val="fr-FR"/>
        </w:rPr>
        <w:t>[42]</w:t>
      </w:r>
      <w:r w:rsidRPr="00565895">
        <w:rPr>
          <w:rFonts w:ascii="Times" w:hAnsi="Times"/>
          <w:color w:val="000000" w:themeColor="text1"/>
          <w:lang w:val="fr-FR"/>
        </w:rPr>
        <w:tab/>
        <w:t xml:space="preserve">Miriam </w:t>
      </w:r>
      <w:proofErr w:type="spellStart"/>
      <w:r w:rsidRPr="00565895">
        <w:rPr>
          <w:rFonts w:ascii="Times" w:hAnsi="Times"/>
          <w:color w:val="000000" w:themeColor="text1"/>
          <w:lang w:val="fr-FR"/>
        </w:rPr>
        <w:t>Greis</w:t>
      </w:r>
      <w:proofErr w:type="spellEnd"/>
      <w:r w:rsidRPr="00565895">
        <w:rPr>
          <w:rFonts w:ascii="Times" w:hAnsi="Times"/>
          <w:color w:val="000000" w:themeColor="text1"/>
          <w:lang w:val="fr-FR"/>
        </w:rPr>
        <w:t xml:space="preserve">, Passant El </w:t>
      </w:r>
      <w:proofErr w:type="spellStart"/>
      <w:r w:rsidRPr="00565895">
        <w:rPr>
          <w:rFonts w:ascii="Times" w:hAnsi="Times"/>
          <w:color w:val="000000" w:themeColor="text1"/>
          <w:lang w:val="fr-FR"/>
        </w:rPr>
        <w:t>Agroudy</w:t>
      </w:r>
      <w:proofErr w:type="spellEnd"/>
      <w:r w:rsidRPr="00565895">
        <w:rPr>
          <w:rFonts w:ascii="Times" w:hAnsi="Times"/>
          <w:color w:val="000000" w:themeColor="text1"/>
          <w:lang w:val="fr-FR"/>
        </w:rPr>
        <w:t xml:space="preserve">, et al. 2016. </w:t>
      </w:r>
      <w:r w:rsidRPr="00A6387F">
        <w:rPr>
          <w:rFonts w:ascii="Times" w:hAnsi="Times"/>
          <w:color w:val="000000" w:themeColor="text1"/>
        </w:rPr>
        <w:t xml:space="preserve">Decision-Making under </w:t>
      </w:r>
      <w:proofErr w:type="gramStart"/>
      <w:r w:rsidRPr="00A6387F">
        <w:rPr>
          <w:rFonts w:ascii="Times" w:hAnsi="Times"/>
          <w:color w:val="000000" w:themeColor="text1"/>
        </w:rPr>
        <w:t>Uncertainty:</w:t>
      </w:r>
      <w:proofErr w:type="gramEnd"/>
      <w:r w:rsidRPr="00A6387F">
        <w:rPr>
          <w:rFonts w:ascii="Times" w:hAnsi="Times"/>
          <w:color w:val="000000" w:themeColor="text1"/>
        </w:rPr>
        <w:t xml:space="preserve">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pixelation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r w:rsidR="002B35E4">
          <w:t>‬</w:t>
        </w:r>
        <w:r w:rsidR="00ED2EB7">
          <w:t>‬</w:t>
        </w:r>
        <w:r w:rsidR="00ED7538">
          <w:t>‬</w:t>
        </w:r>
        <w:r w:rsidR="008C4DA0">
          <w:t>‬</w:t>
        </w:r>
        <w:r w:rsidR="005B25C0">
          <w:t>‬</w:t>
        </w:r>
        <w:r w:rsidR="00867777">
          <w:t>‬</w:t>
        </w:r>
        <w:r w:rsidR="007D772D">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r w:rsidR="002B35E4">
              <w:t>‬</w:t>
            </w:r>
            <w:r w:rsidR="002B35E4">
              <w:t>‬</w:t>
            </w:r>
            <w:r w:rsidR="002B35E4">
              <w:t>‬</w:t>
            </w:r>
            <w:r w:rsidR="00ED2EB7">
              <w:t>‬</w:t>
            </w:r>
            <w:r w:rsidR="00ED2EB7">
              <w:t>‬</w:t>
            </w:r>
            <w:r w:rsidR="00ED2EB7">
              <w:t>‬</w:t>
            </w:r>
            <w:r w:rsidR="00ED7538">
              <w:t>‬</w:t>
            </w:r>
            <w:r w:rsidR="00ED7538">
              <w:t>‬</w:t>
            </w:r>
            <w:r w:rsidR="00ED7538">
              <w:t>‬</w:t>
            </w:r>
            <w:r w:rsidR="008C4DA0">
              <w:t>‬</w:t>
            </w:r>
            <w:r w:rsidR="008C4DA0">
              <w:t>‬</w:t>
            </w:r>
            <w:r w:rsidR="008C4DA0">
              <w:t>‬</w:t>
            </w:r>
            <w:r w:rsidR="005B25C0">
              <w:t>‬</w:t>
            </w:r>
            <w:r w:rsidR="005B25C0">
              <w:t>‬</w:t>
            </w:r>
            <w:r w:rsidR="005B25C0">
              <w:t>‬</w:t>
            </w:r>
            <w:r w:rsidR="00867777">
              <w:t>‬</w:t>
            </w:r>
            <w:r w:rsidR="00867777">
              <w:t>‬</w:t>
            </w:r>
            <w:r w:rsidR="00867777">
              <w:t>‬</w:t>
            </w:r>
            <w:r w:rsidR="007D772D">
              <w:t>‬</w:t>
            </w:r>
            <w:r w:rsidR="007D772D">
              <w:t>‬</w:t>
            </w:r>
            <w:r w:rsidR="007D772D">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Grimson.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w:t>
      </w:r>
      <w:proofErr w:type="spellStart"/>
      <w:r w:rsidRPr="00565895">
        <w:rPr>
          <w:rFonts w:ascii="Times" w:hAnsi="Times"/>
          <w:color w:val="000000" w:themeColor="text1"/>
          <w:shd w:val="clear" w:color="auto" w:fill="FFFFFF"/>
          <w:lang w:val="fr-FR"/>
        </w:rPr>
        <w:t>Huamin</w:t>
      </w:r>
      <w:proofErr w:type="spellEnd"/>
      <w:r w:rsidRPr="00565895">
        <w:rPr>
          <w:rFonts w:ascii="Times" w:hAnsi="Times"/>
          <w:color w:val="000000" w:themeColor="text1"/>
          <w:shd w:val="clear" w:color="auto" w:fill="FFFFFF"/>
          <w:lang w:val="fr-FR"/>
        </w:rPr>
        <w:t xml:space="preserve"> </w:t>
      </w:r>
      <w:proofErr w:type="spellStart"/>
      <w:r w:rsidRPr="00565895">
        <w:rPr>
          <w:rFonts w:ascii="Times" w:hAnsi="Times"/>
          <w:color w:val="000000" w:themeColor="text1"/>
          <w:shd w:val="clear" w:color="auto" w:fill="FFFFFF"/>
          <w:lang w:val="fr-FR"/>
        </w:rPr>
        <w:t>Qu</w:t>
      </w:r>
      <w:proofErr w:type="spellEnd"/>
      <w:r w:rsidRPr="00565895">
        <w:rPr>
          <w:rFonts w:ascii="Times" w:hAnsi="Times"/>
          <w:color w:val="000000" w:themeColor="text1"/>
          <w:shd w:val="clear" w:color="auto" w:fill="FFFFFF"/>
          <w:lang w:val="fr-FR"/>
        </w:rPr>
        <w:t xml:space="preserve">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9F7AA2">
        <w:rPr>
          <w:rFonts w:ascii="Times" w:hAnsi="Times"/>
          <w:color w:val="000000" w:themeColor="text1"/>
          <w:lang w:val="fr-FR"/>
        </w:rPr>
        <w:t>[58]</w:t>
      </w:r>
      <w:r w:rsidRPr="009F7AA2">
        <w:rPr>
          <w:rFonts w:ascii="Times" w:hAnsi="Times"/>
          <w:color w:val="000000" w:themeColor="text1"/>
          <w:lang w:val="fr-FR"/>
        </w:rPr>
        <w:tab/>
        <w:t xml:space="preserve">Olga </w:t>
      </w:r>
      <w:proofErr w:type="spellStart"/>
      <w:r w:rsidRPr="009F7AA2">
        <w:rPr>
          <w:rFonts w:ascii="Times" w:hAnsi="Times"/>
          <w:color w:val="000000" w:themeColor="text1"/>
          <w:lang w:val="fr-FR"/>
        </w:rPr>
        <w:t>Scrivner</w:t>
      </w:r>
      <w:proofErr w:type="spellEnd"/>
      <w:r w:rsidRPr="009F7AA2">
        <w:rPr>
          <w:rFonts w:ascii="Times" w:hAnsi="Times"/>
          <w:color w:val="000000" w:themeColor="text1"/>
          <w:shd w:val="clear" w:color="auto" w:fill="FFFFFF"/>
          <w:lang w:val="fr-FR"/>
        </w:rPr>
        <w:t xml:space="preserve">, </w:t>
      </w:r>
      <w:proofErr w:type="spellStart"/>
      <w:r w:rsidRPr="009F7AA2">
        <w:rPr>
          <w:rFonts w:ascii="Times" w:hAnsi="Times"/>
          <w:color w:val="000000" w:themeColor="text1"/>
          <w:lang w:val="fr-FR"/>
        </w:rPr>
        <w:t>Vinita</w:t>
      </w:r>
      <w:proofErr w:type="spellEnd"/>
      <w:r w:rsidRPr="009F7AA2">
        <w:rPr>
          <w:rFonts w:ascii="Times" w:hAnsi="Times"/>
          <w:color w:val="000000" w:themeColor="text1"/>
          <w:lang w:val="fr-FR"/>
        </w:rPr>
        <w:t xml:space="preserve"> </w:t>
      </w:r>
      <w:proofErr w:type="spellStart"/>
      <w:r w:rsidRPr="009F7AA2">
        <w:rPr>
          <w:rFonts w:ascii="Times" w:hAnsi="Times"/>
          <w:color w:val="000000" w:themeColor="text1"/>
          <w:lang w:val="fr-FR"/>
        </w:rPr>
        <w:t>Chakilam</w:t>
      </w:r>
      <w:proofErr w:type="spellEnd"/>
      <w:r w:rsidRPr="009F7AA2">
        <w:rPr>
          <w:rFonts w:ascii="Times" w:hAnsi="Times"/>
          <w:color w:val="000000" w:themeColor="text1"/>
          <w:lang w:val="fr-FR"/>
        </w:rPr>
        <w:t>,</w:t>
      </w:r>
      <w:r w:rsidRPr="009F7AA2">
        <w:rPr>
          <w:rFonts w:ascii="Times" w:hAnsi="Times"/>
          <w:color w:val="000000" w:themeColor="text1"/>
          <w:shd w:val="clear" w:color="auto" w:fill="FFFFFF"/>
          <w:lang w:val="fr-FR"/>
        </w:rPr>
        <w:t xml:space="preserve"> </w:t>
      </w:r>
      <w:r w:rsidRPr="009F7AA2">
        <w:rPr>
          <w:rFonts w:ascii="Times" w:hAnsi="Times"/>
          <w:color w:val="000000" w:themeColor="text1"/>
          <w:lang w:val="fr-FR"/>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 xml:space="preserve">Application: </w:t>
      </w:r>
      <w:proofErr w:type="gramStart"/>
      <w:r w:rsidRPr="00A6387F">
        <w:rPr>
          <w:rFonts w:ascii="Times" w:hAnsi="Times"/>
          <w:color w:val="000000" w:themeColor="text1"/>
        </w:rPr>
        <w:t>a</w:t>
      </w:r>
      <w:proofErr w:type="gramEnd"/>
      <w:r w:rsidRPr="00A6387F">
        <w:rPr>
          <w:rFonts w:ascii="Times" w:hAnsi="Times"/>
          <w:color w:val="000000" w:themeColor="text1"/>
        </w:rPr>
        <w:t xml:space="preserve">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4"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4"/>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5"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5"/>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6"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6"/>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2B35E4">
            <w:pPr>
              <w:pStyle w:val="NormalWeb"/>
              <w:numPr>
                <w:ilvl w:val="0"/>
                <w:numId w:val="15"/>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2B35E4">
            <w:pPr>
              <w:pStyle w:val="NormalWeb"/>
              <w:numPr>
                <w:ilvl w:val="0"/>
                <w:numId w:val="15"/>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2B35E4">
            <w:pPr>
              <w:pStyle w:val="NormalWeb"/>
              <w:numPr>
                <w:ilvl w:val="0"/>
                <w:numId w:val="15"/>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7"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8" w:name="_Hlk20834429"/>
            <w:r w:rsidRPr="00046004">
              <w:rPr>
                <w:rFonts w:ascii="Times" w:hAnsi="Times" w:cstheme="minorHAnsi"/>
                <w:szCs w:val="22"/>
              </w:rPr>
              <w:t>anonymous, anonymized, de-identified/coded, identifying</w:t>
            </w:r>
            <w:bookmarkEnd w:id="8"/>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7"/>
            <w:r w:rsidRPr="00046004">
              <w:rPr>
                <w:rFonts w:ascii="Times" w:hAnsi="Times" w:cstheme="minorHAnsi"/>
              </w:rPr>
              <w:t>. [Note that plans for long term storage will be covered in 2.6.2]</w:t>
            </w:r>
          </w:p>
          <w:p w14:paraId="6305C614"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9"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9"/>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2B35E4">
            <w:pPr>
              <w:pStyle w:val="ListParagraph"/>
              <w:numPr>
                <w:ilvl w:val="1"/>
                <w:numId w:val="14"/>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2B35E4">
            <w:pPr>
              <w:pStyle w:val="ListParagraph"/>
              <w:numPr>
                <w:ilvl w:val="2"/>
                <w:numId w:val="14"/>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10"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10"/>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11"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12" w:name="_Hlk49510127"/>
      <w:r>
        <w:t xml:space="preserve"> (required for research involving Indigenous communities)</w:t>
      </w:r>
    </w:p>
    <w:bookmarkEnd w:id="12"/>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3"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11"/>
    <w:bookmarkEnd w:id="13"/>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0D5BA34E"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F15CCD7" w14:textId="30BAE7CE" w:rsidR="0085675C" w:rsidRDefault="0085675C" w:rsidP="0045432F">
      <w:pPr>
        <w:pStyle w:val="Heading1"/>
        <w:shd w:val="clear" w:color="auto" w:fill="FFFFFF"/>
        <w:spacing w:before="0" w:beforeAutospacing="0" w:after="0" w:afterAutospacing="0"/>
        <w:ind w:left="720" w:hanging="720"/>
        <w:rPr>
          <w:rFonts w:ascii="Times" w:hAnsi="Times"/>
          <w:color w:val="000000" w:themeColor="text1"/>
          <w:lang w:val="en-US"/>
        </w:rPr>
        <w:sectPr w:rsidR="0085675C"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2B35E4">
      <w:pPr>
        <w:numPr>
          <w:ilvl w:val="0"/>
          <w:numId w:val="32"/>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2B35E4">
      <w:pPr>
        <w:numPr>
          <w:ilvl w:val="0"/>
          <w:numId w:val="32"/>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2B35E4">
      <w:pPr>
        <w:numPr>
          <w:ilvl w:val="0"/>
          <w:numId w:val="32"/>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2B35E4">
      <w:pPr>
        <w:numPr>
          <w:ilvl w:val="0"/>
          <w:numId w:val="32"/>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2B35E4">
      <w:pPr>
        <w:pStyle w:val="ListParagraph"/>
        <w:numPr>
          <w:ilvl w:val="0"/>
          <w:numId w:val="17"/>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2"/>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E5BD3F1" w14:textId="77777777" w:rsidR="0085675C" w:rsidRDefault="0085675C" w:rsidP="0045432F">
      <w:pPr>
        <w:rPr>
          <w:color w:val="000000" w:themeColor="text1"/>
        </w:rPr>
        <w:sectPr w:rsidR="0085675C" w:rsidSect="00443913">
          <w:headerReference w:type="default" r:id="rId112"/>
          <w:pgSz w:w="11906" w:h="16838"/>
          <w:pgMar w:top="1440" w:right="1440" w:bottom="1440" w:left="1440" w:header="0" w:footer="340" w:gutter="0"/>
          <w:cols w:space="708"/>
          <w:docGrid w:linePitch="360"/>
        </w:sectPr>
      </w:pPr>
    </w:p>
    <w:p w14:paraId="3E645F61" w14:textId="1F4512BC" w:rsidR="0045432F" w:rsidRDefault="00A75123" w:rsidP="0045432F">
      <w:pPr>
        <w:rPr>
          <w:b/>
          <w:bCs/>
          <w:color w:val="000000" w:themeColor="text1"/>
          <w:sz w:val="28"/>
          <w:szCs w:val="28"/>
        </w:rPr>
      </w:pPr>
      <w:r>
        <w:rPr>
          <w:b/>
          <w:bCs/>
          <w:sz w:val="28"/>
          <w:szCs w:val="28"/>
        </w:rPr>
        <w:lastRenderedPageBreak/>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5"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">
                <v:shape id="Straight Arrow Connector 84" o:spid="_x0000_s1106"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107"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108"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9"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10"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111"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2"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113"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114"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5"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6"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117"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8"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9"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120"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82C530F" w14:textId="77777777" w:rsidR="0085675C" w:rsidRDefault="0085675C" w:rsidP="0045432F">
      <w:pPr>
        <w:rPr>
          <w:b/>
          <w:bCs/>
          <w:sz w:val="28"/>
          <w:szCs w:val="28"/>
          <w:u w:val="single"/>
        </w:rPr>
        <w:sectPr w:rsidR="0085675C" w:rsidSect="00443913">
          <w:pgSz w:w="11906" w:h="16838"/>
          <w:pgMar w:top="1440" w:right="1440" w:bottom="1440" w:left="1440" w:header="0" w:footer="340" w:gutter="0"/>
          <w:cols w:space="708"/>
          <w:docGrid w:linePitch="360"/>
        </w:sectPr>
      </w:pPr>
    </w:p>
    <w:p w14:paraId="363E9356" w14:textId="37EC87E5" w:rsidR="0045432F" w:rsidRPr="00E0004B" w:rsidRDefault="00803930" w:rsidP="0045432F">
      <w:pPr>
        <w:rPr>
          <w:b/>
          <w:bCs/>
          <w:sz w:val="28"/>
          <w:szCs w:val="28"/>
        </w:rPr>
      </w:pPr>
      <w:r>
        <w:rPr>
          <w:b/>
          <w:bCs/>
          <w:sz w:val="28"/>
          <w:szCs w:val="28"/>
        </w:rPr>
        <w:lastRenderedPageBreak/>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3"/>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.7: CA + Bubble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10B616D"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5CA58F5A" w14:textId="77777777" w:rsidR="005413EE" w:rsidRDefault="005413EE" w:rsidP="0045432F">
      <w:pPr>
        <w:rPr>
          <w:color w:val="000000" w:themeColor="text1"/>
        </w:rPr>
      </w:pPr>
    </w:p>
    <w:p w14:paraId="7BCAD647" w14:textId="6CF44BEB" w:rsidR="002516D0" w:rsidRDefault="002516D0" w:rsidP="0045432F">
      <w:pPr>
        <w:rPr>
          <w:color w:val="000000" w:themeColor="text1"/>
        </w:rPr>
      </w:pPr>
      <w:r>
        <w:rPr>
          <w:noProof/>
          <w:color w:val="000000" w:themeColor="text1"/>
        </w:rPr>
        <w:drawing>
          <wp:inline distT="0" distB="0" distL="0" distR="0" wp14:anchorId="746DB1BE" wp14:editId="7F3360D6">
            <wp:extent cx="5731510" cy="424180"/>
            <wp:effectExtent l="12700" t="1270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4">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31763EBF" w14:textId="2051F2DD" w:rsidR="002516D0" w:rsidRDefault="002516D0" w:rsidP="0045432F">
      <w:pPr>
        <w:rPr>
          <w:color w:val="000000" w:themeColor="text1"/>
        </w:rPr>
      </w:pPr>
    </w:p>
    <w:p w14:paraId="02DEDB16" w14:textId="6F4AA6ED" w:rsidR="002516D0" w:rsidRDefault="002516D0" w:rsidP="0045432F">
      <w:pPr>
        <w:rPr>
          <w:color w:val="000000" w:themeColor="text1"/>
        </w:rPr>
      </w:pPr>
      <w:r>
        <w:rPr>
          <w:noProof/>
          <w:color w:val="000000" w:themeColor="text1"/>
        </w:rPr>
        <w:drawing>
          <wp:inline distT="0" distB="0" distL="0" distR="0" wp14:anchorId="23B57A01" wp14:editId="1A690A5A">
            <wp:extent cx="5731510" cy="424180"/>
            <wp:effectExtent l="12700" t="1270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5">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1DF2BE26" w14:textId="77777777" w:rsidR="005413EE" w:rsidRPr="003403E6" w:rsidRDefault="005413EE" w:rsidP="0045432F">
      <w:pPr>
        <w:rPr>
          <w:color w:val="000000" w:themeColor="text1"/>
        </w:rPr>
      </w:pPr>
    </w:p>
    <w:p w14:paraId="2739FF7C" w14:textId="0A3ACDB8" w:rsidR="005413EE" w:rsidRDefault="002516D0" w:rsidP="0045432F">
      <w:pPr>
        <w:rPr>
          <w:color w:val="FF0000"/>
        </w:rPr>
      </w:pPr>
      <w:r>
        <w:rPr>
          <w:noProof/>
          <w:color w:val="FF0000"/>
        </w:rPr>
        <w:drawing>
          <wp:inline distT="0" distB="0" distL="0" distR="0" wp14:anchorId="16C24255" wp14:editId="156F3536">
            <wp:extent cx="5731510" cy="424180"/>
            <wp:effectExtent l="12700" t="12700" r="889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6">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604DA353" w14:textId="1D7F9C7E" w:rsidR="002516D0" w:rsidRDefault="002516D0" w:rsidP="0045432F">
      <w:pPr>
        <w:rPr>
          <w:color w:val="FF0000"/>
        </w:rPr>
      </w:pPr>
    </w:p>
    <w:p w14:paraId="43A3527C" w14:textId="2F51DF61" w:rsidR="002516D0" w:rsidRDefault="002516D0" w:rsidP="0045432F">
      <w:pPr>
        <w:rPr>
          <w:color w:val="FF0000"/>
        </w:rPr>
      </w:pPr>
      <w:r>
        <w:rPr>
          <w:noProof/>
          <w:color w:val="FF0000"/>
        </w:rPr>
        <w:drawing>
          <wp:inline distT="0" distB="0" distL="0" distR="0" wp14:anchorId="72F35644" wp14:editId="5379B4DD">
            <wp:extent cx="5731510" cy="944880"/>
            <wp:effectExtent l="12700" t="12700" r="8890" b="762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1510" cy="944880"/>
                    </a:xfrm>
                    <a:prstGeom prst="rect">
                      <a:avLst/>
                    </a:prstGeom>
                    <a:ln w="3175">
                      <a:solidFill>
                        <a:schemeClr val="accent1"/>
                      </a:solidFill>
                    </a:ln>
                  </pic:spPr>
                </pic:pic>
              </a:graphicData>
            </a:graphic>
          </wp:inline>
        </w:drawing>
      </w:r>
    </w:p>
    <w:p w14:paraId="30C299AC" w14:textId="4BD120E6" w:rsidR="002516D0" w:rsidRDefault="002516D0" w:rsidP="0045432F">
      <w:pPr>
        <w:rPr>
          <w:color w:val="FF0000"/>
        </w:rPr>
      </w:pPr>
      <w:r>
        <w:rPr>
          <w:noProof/>
          <w:color w:val="FF0000"/>
        </w:rPr>
        <w:lastRenderedPageBreak/>
        <w:drawing>
          <wp:inline distT="0" distB="0" distL="0" distR="0" wp14:anchorId="35BD4A17" wp14:editId="35328CA7">
            <wp:extent cx="5731510" cy="944880"/>
            <wp:effectExtent l="12700" t="12700" r="8890" b="7620"/>
            <wp:docPr id="391" name="Picture 3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 application, chat or text messag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944880"/>
                    </a:xfrm>
                    <a:prstGeom prst="rect">
                      <a:avLst/>
                    </a:prstGeom>
                    <a:ln w="3175">
                      <a:solidFill>
                        <a:schemeClr val="accent1"/>
                      </a:solidFill>
                    </a:ln>
                  </pic:spPr>
                </pic:pic>
              </a:graphicData>
            </a:graphic>
          </wp:inline>
        </w:drawing>
      </w:r>
    </w:p>
    <w:p w14:paraId="4A117755" w14:textId="77777777" w:rsidR="002516D0" w:rsidRDefault="002516D0" w:rsidP="0045432F">
      <w:pPr>
        <w:rPr>
          <w:color w:val="FF0000"/>
        </w:rPr>
      </w:pPr>
    </w:p>
    <w:p w14:paraId="6126C9DB" w14:textId="2C03646D" w:rsidR="0045432F" w:rsidRDefault="002516D0" w:rsidP="0045432F">
      <w:pPr>
        <w:rPr>
          <w:color w:val="000000" w:themeColor="text1"/>
        </w:rPr>
      </w:pPr>
      <w:r>
        <w:rPr>
          <w:noProof/>
          <w:color w:val="000000" w:themeColor="text1"/>
        </w:rPr>
        <w:drawing>
          <wp:inline distT="0" distB="0" distL="0" distR="0" wp14:anchorId="7E3FEEA3" wp14:editId="3D67BE1B">
            <wp:extent cx="5731510" cy="433705"/>
            <wp:effectExtent l="12700" t="12700" r="8890" b="1079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9">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19307BDF" w14:textId="740CDE6B" w:rsidR="002516D0" w:rsidRDefault="002516D0" w:rsidP="0045432F">
      <w:pPr>
        <w:rPr>
          <w:color w:val="000000" w:themeColor="text1"/>
        </w:rPr>
      </w:pPr>
    </w:p>
    <w:p w14:paraId="2CBDA8DB" w14:textId="43AC9A76" w:rsidR="002516D0" w:rsidRDefault="002516D0" w:rsidP="0045432F">
      <w:pPr>
        <w:rPr>
          <w:color w:val="000000" w:themeColor="text1"/>
        </w:rPr>
      </w:pPr>
      <w:r>
        <w:rPr>
          <w:noProof/>
          <w:color w:val="000000" w:themeColor="text1"/>
        </w:rPr>
        <w:drawing>
          <wp:inline distT="0" distB="0" distL="0" distR="0" wp14:anchorId="566673A9" wp14:editId="28F68D17">
            <wp:extent cx="5731510" cy="433705"/>
            <wp:effectExtent l="12700" t="12700" r="8890" b="1079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120">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4FAE6952" w14:textId="77777777" w:rsidR="005413EE" w:rsidRDefault="005413EE" w:rsidP="0045432F">
      <w:pPr>
        <w:rPr>
          <w:color w:val="000000" w:themeColor="text1"/>
        </w:rPr>
      </w:pPr>
    </w:p>
    <w:p w14:paraId="3E5CB4DE" w14:textId="17CE4457" w:rsidR="002516D0" w:rsidRDefault="002516D0" w:rsidP="0045432F">
      <w:pPr>
        <w:rPr>
          <w:color w:val="000000" w:themeColor="text1"/>
        </w:rPr>
      </w:pPr>
      <w:r>
        <w:rPr>
          <w:noProof/>
          <w:color w:val="000000" w:themeColor="text1"/>
        </w:rPr>
        <w:drawing>
          <wp:inline distT="0" distB="0" distL="0" distR="0" wp14:anchorId="5F207846" wp14:editId="7770F67A">
            <wp:extent cx="5731510" cy="433705"/>
            <wp:effectExtent l="12700" t="12700" r="8890" b="107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21">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065B2597" w14:textId="77777777" w:rsidR="002516D0" w:rsidRDefault="002516D0"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Bubble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34EFEA2F" w14:textId="77777777" w:rsidR="0085675C" w:rsidRDefault="0085675C" w:rsidP="0045432F">
      <w:pPr>
        <w:rPr>
          <w:b/>
          <w:bCs/>
          <w:sz w:val="28"/>
          <w:szCs w:val="28"/>
          <w:u w:val="single"/>
          <w:lang w:val="fr-FR"/>
        </w:rPr>
        <w:sectPr w:rsidR="0085675C" w:rsidSect="00443913">
          <w:pgSz w:w="11906" w:h="16838"/>
          <w:pgMar w:top="1440" w:right="1440" w:bottom="1440" w:left="1440" w:header="0" w:footer="340" w:gutter="0"/>
          <w:cols w:space="708"/>
          <w:docGrid w:linePitch="360"/>
        </w:sect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 xml:space="preserve">Example of VSUP + </w:t>
      </w:r>
      <w:proofErr w:type="gramStart"/>
      <w:r w:rsidR="0045432F" w:rsidRPr="00565895">
        <w:rPr>
          <w:b/>
          <w:bCs/>
          <w:color w:val="000000" w:themeColor="text1"/>
          <w:sz w:val="28"/>
          <w:szCs w:val="28"/>
        </w:rPr>
        <w:t>Bubble :</w:t>
      </w:r>
      <w:proofErr w:type="gramEnd"/>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1"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2"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ygAJgIAAEsEAAAOAAAAZHJzL2Uyb0RvYy54bWysVFFv2yAQfp+0/4B4X+xkaV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PkfKAAmAgAASwQAAA4AAAAAAAAAAAAAAAAALgIAAGRy&#13;&#10;cy9lMm9Eb2MueG1sUEsBAi0AFAAGAAgAAAAhAMjZeQblAAAAEAEAAA8AAAAAAAAAAAAAAAAAgAQA&#13;&#10;AGRycy9kb3ducmV2LnhtbFBLBQYAAAAABAAEAPMAAACSBQ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3"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hiiJwIAAEsEAAAOAAAAZHJzL2Uyb0RvYy54bWysVMGO2jAQvVfqP1i+lwQqWB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SaIYoi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4"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nXNJw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AvTod8dlCeiAaFXiHdyXVOxG+HDs0CSBHVOMg9PtGgDlAzOFmcV4M+/ncd4mhR5OWtJYgX3Pw4C&#13;&#10;FWfmm6UZRj0OBg7GbjDsoVkBdTymB+RkMukCBjOYGqF5JfUvYxZyCSspV8HDYK5CL3R6PVItlymI&#13;&#10;VOdE2NitkxE6Mhypf+leBbrzfAIN9hEG8YnZuzH1sfGmheUhgK7TDCOxPYtnvkmxSQXn1xWfxNt9&#13;&#10;irr+Axa/A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MpKdc0nAgAASwQAAA4AAAAAAAAAAAAAAAAALgIAAGRy&#13;&#10;cy9lMm9Eb2MueG1sUEsBAi0AFAAGAAgAAAAhAMvg9C7kAAAADgEAAA8AAAAAAAAAAAAAAAAAgQQA&#13;&#10;AGRycy9kb3ducmV2LnhtbFBLBQYAAAAABAAEAPMAAACSBQ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5"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jKg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i5M+353UJ6JBoROId7JtaZiN8KHZ4EkCeqcZB6eaKkMUDK4WJwdAH/87TzG06TIy1lDEiu4/34U&#13;&#10;qDgzXy3NMOqxN7A3dr1hj/UKqOMRPSAnk0kXMJjerBDqV1L/MmYhl7CSchU89OYqdEKn1yPVcpmC&#13;&#10;SHVOhI3dOhmhI8OR+pf2VaC7zCfQYB+hF5/I34ypi403LSyPASqdZhiJ7Vi88E2KTSq4vK74JH7d&#13;&#10;p6jbP2DxEw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Fe2MqAnAgAASwQAAA4AAAAAAAAAAAAAAAAALgIAAGRy&#13;&#10;cy9lMm9Eb2MueG1sUEsBAi0AFAAGAAgAAAAhAMh23gvkAAAADQEAAA8AAAAAAAAAAAAAAAAAgQQA&#13;&#10;AGRycy9kb3ducmV2LnhtbFBLBQYAAAAABAAEAPMAAACSBQ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6"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YAcDViYCAABLBAAADgAAAAAAAAAAAAAAAAAuAgAA&#13;&#10;ZHJzL2Uyb0RvYy54bWxQSwECLQAUAAYACAAAACEAevREd+cAAAAQAQAADwAAAAAAAAAAAAAAAACA&#13;&#10;BAAAZHJzL2Rvd25yZXYueG1sUEsFBgAAAAAEAAQA8wAAAJQFA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7"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B/P0fM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603DB590" w14:textId="77777777" w:rsidR="0085675C" w:rsidRDefault="0085675C" w:rsidP="0045432F">
      <w:pPr>
        <w:rPr>
          <w:b/>
          <w:bCs/>
          <w:sz w:val="28"/>
          <w:szCs w:val="28"/>
          <w:u w:val="single"/>
        </w:rPr>
        <w:sectPr w:rsidR="0085675C" w:rsidSect="00443913">
          <w:pgSz w:w="11906" w:h="16838"/>
          <w:pgMar w:top="1440" w:right="1440" w:bottom="1440" w:left="1440" w:header="0" w:footer="340" w:gutter="0"/>
          <w:cols w:space="708"/>
          <w:docGrid w:linePitch="360"/>
        </w:sect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Questionnaire on VSUP + Bubble</w:t>
      </w:r>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2"/>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Bubble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56795A2B"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088501BC" w14:textId="77777777" w:rsidR="005413EE" w:rsidRPr="003403E6" w:rsidRDefault="005413EE" w:rsidP="0045432F">
      <w:pPr>
        <w:rPr>
          <w:color w:val="000000" w:themeColor="text1"/>
        </w:rPr>
      </w:pPr>
    </w:p>
    <w:p w14:paraId="334511FB" w14:textId="3B9B987A" w:rsidR="005413EE" w:rsidRPr="0070208B" w:rsidRDefault="005413EE" w:rsidP="0045432F">
      <w:pPr>
        <w:rPr>
          <w:b/>
          <w:bCs/>
          <w:color w:val="A5A5A5" w:themeColor="accent3"/>
        </w:rPr>
      </w:pPr>
      <w:r>
        <w:rPr>
          <w:b/>
          <w:bCs/>
          <w:noProof/>
          <w:color w:val="A5A5A5" w:themeColor="accent3"/>
        </w:rPr>
        <w:drawing>
          <wp:inline distT="0" distB="0" distL="0" distR="0" wp14:anchorId="798732A0" wp14:editId="0A7769D0">
            <wp:extent cx="5731510" cy="345440"/>
            <wp:effectExtent l="12700" t="12700" r="8890"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23">
                      <a:extLst>
                        <a:ext uri="{28A0092B-C50C-407E-A947-70E740481C1C}">
                          <a14:useLocalDpi xmlns:a14="http://schemas.microsoft.com/office/drawing/2010/main" val="0"/>
                        </a:ext>
                      </a:extLst>
                    </a:blip>
                    <a:stretch>
                      <a:fillRect/>
                    </a:stretch>
                  </pic:blipFill>
                  <pic:spPr>
                    <a:xfrm>
                      <a:off x="0" y="0"/>
                      <a:ext cx="5731510" cy="345440"/>
                    </a:xfrm>
                    <a:prstGeom prst="rect">
                      <a:avLst/>
                    </a:prstGeom>
                    <a:ln w="3175">
                      <a:solidFill>
                        <a:schemeClr val="accent1"/>
                      </a:solidFill>
                    </a:ln>
                  </pic:spPr>
                </pic:pic>
              </a:graphicData>
            </a:graphic>
          </wp:inline>
        </w:drawing>
      </w:r>
    </w:p>
    <w:p w14:paraId="6DEC089A" w14:textId="0112065A" w:rsidR="0045432F" w:rsidRDefault="0045432F" w:rsidP="0045432F">
      <w:pPr>
        <w:rPr>
          <w:b/>
          <w:bCs/>
          <w:color w:val="A5A5A5" w:themeColor="accent3"/>
        </w:rPr>
      </w:pPr>
    </w:p>
    <w:p w14:paraId="2B8A67EA" w14:textId="4453D1DE" w:rsidR="005413EE" w:rsidRDefault="005413EE" w:rsidP="0045432F">
      <w:pPr>
        <w:rPr>
          <w:b/>
          <w:bCs/>
          <w:color w:val="A5A5A5" w:themeColor="accent3"/>
        </w:rPr>
      </w:pPr>
      <w:r>
        <w:rPr>
          <w:b/>
          <w:bCs/>
          <w:noProof/>
          <w:color w:val="A5A5A5" w:themeColor="accent3"/>
        </w:rPr>
        <w:drawing>
          <wp:inline distT="0" distB="0" distL="0" distR="0" wp14:anchorId="08162785" wp14:editId="406A2D2C">
            <wp:extent cx="5731510" cy="354330"/>
            <wp:effectExtent l="12700" t="12700" r="8890" b="1397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24">
                      <a:extLst>
                        <a:ext uri="{28A0092B-C50C-407E-A947-70E740481C1C}">
                          <a14:useLocalDpi xmlns:a14="http://schemas.microsoft.com/office/drawing/2010/main" val="0"/>
                        </a:ext>
                      </a:extLst>
                    </a:blip>
                    <a:stretch>
                      <a:fillRect/>
                    </a:stretch>
                  </pic:blipFill>
                  <pic:spPr>
                    <a:xfrm>
                      <a:off x="0" y="0"/>
                      <a:ext cx="5731510" cy="354330"/>
                    </a:xfrm>
                    <a:prstGeom prst="rect">
                      <a:avLst/>
                    </a:prstGeom>
                    <a:ln w="3175">
                      <a:solidFill>
                        <a:schemeClr val="accent1"/>
                      </a:solidFill>
                    </a:ln>
                  </pic:spPr>
                </pic:pic>
              </a:graphicData>
            </a:graphic>
          </wp:inline>
        </w:drawing>
      </w:r>
    </w:p>
    <w:p w14:paraId="5EA71D2B" w14:textId="77777777" w:rsidR="005413EE" w:rsidRDefault="005413EE" w:rsidP="0045432F">
      <w:pPr>
        <w:rPr>
          <w:b/>
          <w:bCs/>
          <w:color w:val="A5A5A5" w:themeColor="accent3"/>
        </w:rPr>
      </w:pPr>
    </w:p>
    <w:p w14:paraId="4B94CAB5" w14:textId="74AD11A5" w:rsidR="005413EE" w:rsidRDefault="005413EE" w:rsidP="0045432F">
      <w:pPr>
        <w:rPr>
          <w:b/>
          <w:bCs/>
          <w:color w:val="A5A5A5" w:themeColor="accent3"/>
        </w:rPr>
      </w:pPr>
      <w:r>
        <w:rPr>
          <w:b/>
          <w:bCs/>
          <w:noProof/>
          <w:color w:val="A5A5A5" w:themeColor="accent3"/>
        </w:rPr>
        <w:drawing>
          <wp:inline distT="0" distB="0" distL="0" distR="0" wp14:anchorId="48E1CC0C" wp14:editId="1EBA85D5">
            <wp:extent cx="5731510" cy="354330"/>
            <wp:effectExtent l="12700" t="12700" r="8890" b="139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125">
                      <a:extLst>
                        <a:ext uri="{28A0092B-C50C-407E-A947-70E740481C1C}">
                          <a14:useLocalDpi xmlns:a14="http://schemas.microsoft.com/office/drawing/2010/main" val="0"/>
                        </a:ext>
                      </a:extLst>
                    </a:blip>
                    <a:stretch>
                      <a:fillRect/>
                    </a:stretch>
                  </pic:blipFill>
                  <pic:spPr>
                    <a:xfrm>
                      <a:off x="0" y="0"/>
                      <a:ext cx="5731510" cy="354330"/>
                    </a:xfrm>
                    <a:prstGeom prst="rect">
                      <a:avLst/>
                    </a:prstGeom>
                    <a:ln w="3175">
                      <a:solidFill>
                        <a:schemeClr val="accent1"/>
                      </a:solidFill>
                    </a:ln>
                  </pic:spPr>
                </pic:pic>
              </a:graphicData>
            </a:graphic>
          </wp:inline>
        </w:drawing>
      </w:r>
    </w:p>
    <w:p w14:paraId="2E8ADBE8" w14:textId="77777777" w:rsidR="005413EE" w:rsidRDefault="005413EE" w:rsidP="0045432F">
      <w:pPr>
        <w:rPr>
          <w:b/>
          <w:bCs/>
          <w:color w:val="A5A5A5" w:themeColor="accent3"/>
        </w:rPr>
      </w:pPr>
    </w:p>
    <w:p w14:paraId="5099109C" w14:textId="1091A18A" w:rsidR="005413EE" w:rsidRDefault="005413EE" w:rsidP="0045432F">
      <w:pPr>
        <w:rPr>
          <w:b/>
          <w:bCs/>
          <w:color w:val="A5A5A5" w:themeColor="accent3"/>
        </w:rPr>
      </w:pPr>
      <w:r>
        <w:rPr>
          <w:b/>
          <w:bCs/>
          <w:noProof/>
          <w:color w:val="A5A5A5" w:themeColor="accent3"/>
        </w:rPr>
        <w:drawing>
          <wp:inline distT="0" distB="0" distL="0" distR="0" wp14:anchorId="7320D504" wp14:editId="12E905D6">
            <wp:extent cx="5731510" cy="754380"/>
            <wp:effectExtent l="12700" t="12700" r="8890" b="7620"/>
            <wp:docPr id="417" name="Picture 4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Graphical user interface, text, application, chat or text messag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754380"/>
                    </a:xfrm>
                    <a:prstGeom prst="rect">
                      <a:avLst/>
                    </a:prstGeom>
                    <a:ln w="3175">
                      <a:solidFill>
                        <a:schemeClr val="accent1"/>
                      </a:solidFill>
                    </a:ln>
                  </pic:spPr>
                </pic:pic>
              </a:graphicData>
            </a:graphic>
          </wp:inline>
        </w:drawing>
      </w:r>
    </w:p>
    <w:p w14:paraId="3DEED77E" w14:textId="77777777" w:rsidR="005413EE" w:rsidRDefault="005413EE" w:rsidP="0045432F">
      <w:pPr>
        <w:rPr>
          <w:b/>
          <w:bCs/>
          <w:color w:val="A5A5A5" w:themeColor="accent3"/>
        </w:rPr>
      </w:pPr>
    </w:p>
    <w:p w14:paraId="29A1ECBA" w14:textId="0947CDA1" w:rsidR="005413EE" w:rsidRDefault="005413EE" w:rsidP="0045432F">
      <w:pPr>
        <w:rPr>
          <w:b/>
          <w:bCs/>
          <w:color w:val="A5A5A5" w:themeColor="accent3"/>
        </w:rPr>
      </w:pPr>
      <w:r>
        <w:rPr>
          <w:b/>
          <w:bCs/>
          <w:noProof/>
          <w:color w:val="A5A5A5" w:themeColor="accent3"/>
        </w:rPr>
        <w:drawing>
          <wp:inline distT="0" distB="0" distL="0" distR="0" wp14:anchorId="3CF2BE55" wp14:editId="17B8E401">
            <wp:extent cx="5731510" cy="754380"/>
            <wp:effectExtent l="12700" t="12700" r="8890" b="7620"/>
            <wp:docPr id="418" name="Picture 4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 text, application, chat or text messag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1510" cy="754380"/>
                    </a:xfrm>
                    <a:prstGeom prst="rect">
                      <a:avLst/>
                    </a:prstGeom>
                    <a:ln w="3175">
                      <a:solidFill>
                        <a:schemeClr val="accent1"/>
                      </a:solidFill>
                    </a:ln>
                  </pic:spPr>
                </pic:pic>
              </a:graphicData>
            </a:graphic>
          </wp:inline>
        </w:drawing>
      </w:r>
    </w:p>
    <w:p w14:paraId="22A86159" w14:textId="3310C5AF" w:rsidR="005413EE" w:rsidRDefault="005413EE" w:rsidP="0045432F">
      <w:pPr>
        <w:rPr>
          <w:b/>
          <w:bCs/>
          <w:color w:val="A5A5A5" w:themeColor="accent3"/>
        </w:rPr>
      </w:pPr>
      <w:r>
        <w:rPr>
          <w:b/>
          <w:bCs/>
          <w:noProof/>
          <w:color w:val="A5A5A5" w:themeColor="accent3"/>
        </w:rPr>
        <w:lastRenderedPageBreak/>
        <w:drawing>
          <wp:inline distT="0" distB="0" distL="0" distR="0" wp14:anchorId="7F39B039" wp14:editId="2ADB1DBE">
            <wp:extent cx="5731510" cy="319405"/>
            <wp:effectExtent l="12700" t="12700" r="8890" b="1079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128">
                      <a:extLst>
                        <a:ext uri="{28A0092B-C50C-407E-A947-70E740481C1C}">
                          <a14:useLocalDpi xmlns:a14="http://schemas.microsoft.com/office/drawing/2010/main" val="0"/>
                        </a:ext>
                      </a:extLst>
                    </a:blip>
                    <a:stretch>
                      <a:fillRect/>
                    </a:stretch>
                  </pic:blipFill>
                  <pic:spPr>
                    <a:xfrm>
                      <a:off x="0" y="0"/>
                      <a:ext cx="5731510" cy="319405"/>
                    </a:xfrm>
                    <a:prstGeom prst="rect">
                      <a:avLst/>
                    </a:prstGeom>
                    <a:ln w="3175">
                      <a:solidFill>
                        <a:schemeClr val="accent1"/>
                      </a:solidFill>
                    </a:ln>
                  </pic:spPr>
                </pic:pic>
              </a:graphicData>
            </a:graphic>
          </wp:inline>
        </w:drawing>
      </w:r>
    </w:p>
    <w:p w14:paraId="257CA53D" w14:textId="77777777" w:rsidR="005413EE" w:rsidRDefault="005413EE" w:rsidP="0045432F">
      <w:pPr>
        <w:rPr>
          <w:b/>
          <w:bCs/>
          <w:color w:val="A5A5A5" w:themeColor="accent3"/>
        </w:rPr>
      </w:pPr>
    </w:p>
    <w:p w14:paraId="4F83A17F" w14:textId="60EEE31B" w:rsidR="005413EE" w:rsidRDefault="005413EE" w:rsidP="0045432F">
      <w:pPr>
        <w:rPr>
          <w:b/>
          <w:bCs/>
          <w:color w:val="A5A5A5" w:themeColor="accent3"/>
        </w:rPr>
      </w:pPr>
      <w:r>
        <w:rPr>
          <w:b/>
          <w:bCs/>
          <w:noProof/>
          <w:color w:val="A5A5A5" w:themeColor="accent3"/>
        </w:rPr>
        <w:drawing>
          <wp:inline distT="0" distB="0" distL="0" distR="0" wp14:anchorId="1F99B51D" wp14:editId="5C66704B">
            <wp:extent cx="5731510" cy="319405"/>
            <wp:effectExtent l="12700" t="12700" r="8890" b="1079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29">
                      <a:extLst>
                        <a:ext uri="{28A0092B-C50C-407E-A947-70E740481C1C}">
                          <a14:useLocalDpi xmlns:a14="http://schemas.microsoft.com/office/drawing/2010/main" val="0"/>
                        </a:ext>
                      </a:extLst>
                    </a:blip>
                    <a:stretch>
                      <a:fillRect/>
                    </a:stretch>
                  </pic:blipFill>
                  <pic:spPr>
                    <a:xfrm>
                      <a:off x="0" y="0"/>
                      <a:ext cx="5731510" cy="319405"/>
                    </a:xfrm>
                    <a:prstGeom prst="rect">
                      <a:avLst/>
                    </a:prstGeom>
                    <a:ln w="3175">
                      <a:solidFill>
                        <a:schemeClr val="accent1"/>
                      </a:solidFill>
                    </a:ln>
                  </pic:spPr>
                </pic:pic>
              </a:graphicData>
            </a:graphic>
          </wp:inline>
        </w:drawing>
      </w:r>
    </w:p>
    <w:p w14:paraId="478B784C" w14:textId="77777777" w:rsidR="005413EE" w:rsidRDefault="005413EE" w:rsidP="0045432F">
      <w:pPr>
        <w:rPr>
          <w:b/>
          <w:bCs/>
          <w:color w:val="A5A5A5" w:themeColor="accent3"/>
        </w:rPr>
      </w:pPr>
    </w:p>
    <w:p w14:paraId="14A32A12" w14:textId="7B482154" w:rsidR="005413EE" w:rsidRDefault="005413EE" w:rsidP="0045432F">
      <w:pPr>
        <w:rPr>
          <w:color w:val="A5A5A5" w:themeColor="accent3"/>
          <w:lang w:val="fr-FR"/>
        </w:rPr>
      </w:pPr>
      <w:r>
        <w:rPr>
          <w:noProof/>
          <w:color w:val="A5A5A5" w:themeColor="accent3"/>
          <w:lang w:val="fr-FR"/>
        </w:rPr>
        <w:drawing>
          <wp:inline distT="0" distB="0" distL="0" distR="0" wp14:anchorId="195D34AE" wp14:editId="20F82B62">
            <wp:extent cx="5731510" cy="317500"/>
            <wp:effectExtent l="12700" t="12700" r="8890" b="1270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30">
                      <a:extLst>
                        <a:ext uri="{28A0092B-C50C-407E-A947-70E740481C1C}">
                          <a14:useLocalDpi xmlns:a14="http://schemas.microsoft.com/office/drawing/2010/main" val="0"/>
                        </a:ext>
                      </a:extLst>
                    </a:blip>
                    <a:stretch>
                      <a:fillRect/>
                    </a:stretch>
                  </pic:blipFill>
                  <pic:spPr>
                    <a:xfrm>
                      <a:off x="0" y="0"/>
                      <a:ext cx="5731510" cy="317500"/>
                    </a:xfrm>
                    <a:prstGeom prst="rect">
                      <a:avLst/>
                    </a:prstGeom>
                    <a:ln w="3175">
                      <a:solidFill>
                        <a:schemeClr val="accent1"/>
                      </a:solidFill>
                    </a:ln>
                  </pic:spPr>
                </pic:pic>
              </a:graphicData>
            </a:graphic>
          </wp:inline>
        </w:drawing>
      </w:r>
    </w:p>
    <w:p w14:paraId="19339E83" w14:textId="77777777" w:rsidR="005413EE" w:rsidRPr="0080306C" w:rsidRDefault="005413EE"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B1A0A9F" w14:textId="77777777" w:rsidR="0045432F" w:rsidRDefault="0045432F" w:rsidP="0045432F">
      <w:pPr>
        <w:rPr>
          <w:b/>
          <w:bCs/>
          <w:color w:val="FF0000"/>
        </w:rPr>
      </w:pPr>
    </w:p>
    <w:p w14:paraId="4801416D" w14:textId="77777777" w:rsidR="0085675C" w:rsidRDefault="0085675C" w:rsidP="0045432F">
      <w:pPr>
        <w:rPr>
          <w:b/>
          <w:bCs/>
          <w:color w:val="000000" w:themeColor="text1"/>
          <w:sz w:val="28"/>
          <w:szCs w:val="28"/>
        </w:rPr>
        <w:sectPr w:rsidR="0085675C" w:rsidSect="00443913">
          <w:pgSz w:w="11906" w:h="16838"/>
          <w:pgMar w:top="1440" w:right="1440" w:bottom="1440" w:left="1440" w:header="0" w:footer="340" w:gutter="0"/>
          <w:cols w:space="708"/>
          <w:docGrid w:linePitch="360"/>
        </w:sect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8"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9"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30"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1"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VbRJQIAAEsEAAAOAAAAZHJzL2Uyb0RvYy54bWysVMGO2jAQvVfqP1i+lwRQWR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LVbR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2"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Wu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473cHxYloQOgU4p1cayp2I3x4FkiSoM5J5uGJltIAJYOzxVkF+ONv5zGeJkVezhqSWM7994NA&#13;&#10;xZn5ammGUY+9gb2x6w17qFdAHY/oATmZTLqAwfRmiVC/kvqXMQu5hJWUK+ehN1ehEzq9HqmWyxRE&#13;&#10;qnMibOzWyQgdGY7Uv7SvAt15PoEG+wi9+MTszZi62HjTwvIQoNRphpHYjsUz36TYpILz64pP4td9&#13;&#10;irr+AxY/AQ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B7Q/Wu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3"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JMWEww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4"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rDwKAIAAEsEAAAOAAAAZHJzL2Uyb0RvYy54bWysVMGO2jAQvVfqP1i+lwSqAhs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I6sPA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5"/>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2B1E7579" w14:textId="77777777" w:rsidR="0085675C" w:rsidRDefault="0085675C" w:rsidP="0045432F">
      <w:pPr>
        <w:rPr>
          <w:b/>
          <w:bCs/>
          <w:color w:val="FF0000"/>
        </w:rPr>
        <w:sectPr w:rsidR="0085675C" w:rsidSect="00443913">
          <w:pgSz w:w="11906" w:h="16838"/>
          <w:pgMar w:top="1440" w:right="1440" w:bottom="1440" w:left="1440" w:header="0" w:footer="340" w:gutter="0"/>
          <w:cols w:space="708"/>
          <w:docGrid w:linePitch="360"/>
        </w:sect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1"/>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.13: CA + </w:t>
      </w:r>
      <w:proofErr w:type="spellStart"/>
      <w:r w:rsidRPr="00565895">
        <w:rPr>
          <w:lang w:val="fr-FR"/>
        </w:rPr>
        <w:t>Grid</w:t>
      </w:r>
      <w:proofErr w:type="spellEnd"/>
      <w:r w:rsidRPr="00565895">
        <w:rPr>
          <w:lang w:val="fr-FR"/>
        </w:rPr>
        <w:t xml:space="preserve">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59DD079E" w14:textId="20F8E335" w:rsidR="00C82927" w:rsidRDefault="00F13B32" w:rsidP="0045432F">
      <w:pPr>
        <w:rPr>
          <w:b/>
          <w:bCs/>
          <w:color w:val="000000" w:themeColor="text1"/>
        </w:rPr>
      </w:pPr>
      <w:r>
        <w:rPr>
          <w:b/>
          <w:bCs/>
          <w:noProof/>
          <w:color w:val="000000" w:themeColor="text1"/>
        </w:rPr>
        <w:drawing>
          <wp:inline distT="0" distB="0" distL="0" distR="0" wp14:anchorId="41077311" wp14:editId="7A077316">
            <wp:extent cx="5731510" cy="360045"/>
            <wp:effectExtent l="12700" t="12700" r="8890"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132">
                      <a:extLst>
                        <a:ext uri="{28A0092B-C50C-407E-A947-70E740481C1C}">
                          <a14:useLocalDpi xmlns:a14="http://schemas.microsoft.com/office/drawing/2010/main" val="0"/>
                        </a:ext>
                      </a:extLst>
                    </a:blip>
                    <a:stretch>
                      <a:fillRect/>
                    </a:stretch>
                  </pic:blipFill>
                  <pic:spPr>
                    <a:xfrm>
                      <a:off x="0" y="0"/>
                      <a:ext cx="5731510" cy="360045"/>
                    </a:xfrm>
                    <a:prstGeom prst="rect">
                      <a:avLst/>
                    </a:prstGeom>
                    <a:ln w="3175">
                      <a:solidFill>
                        <a:schemeClr val="accent1"/>
                      </a:solidFill>
                    </a:ln>
                  </pic:spPr>
                </pic:pic>
              </a:graphicData>
            </a:graphic>
          </wp:inline>
        </w:drawing>
      </w:r>
    </w:p>
    <w:p w14:paraId="66EBB2F1" w14:textId="77777777" w:rsidR="00F13B32" w:rsidRDefault="00F13B32" w:rsidP="0045432F">
      <w:pPr>
        <w:rPr>
          <w:b/>
          <w:bCs/>
          <w:color w:val="000000" w:themeColor="text1"/>
        </w:rPr>
      </w:pPr>
    </w:p>
    <w:p w14:paraId="1CCA422C" w14:textId="0F7A2B31" w:rsidR="00F13B32" w:rsidRDefault="00F13B32" w:rsidP="0045432F">
      <w:pPr>
        <w:rPr>
          <w:b/>
          <w:bCs/>
          <w:color w:val="000000" w:themeColor="text1"/>
        </w:rPr>
      </w:pPr>
      <w:r>
        <w:rPr>
          <w:b/>
          <w:bCs/>
          <w:noProof/>
          <w:color w:val="000000" w:themeColor="text1"/>
        </w:rPr>
        <w:drawing>
          <wp:inline distT="0" distB="0" distL="0" distR="0" wp14:anchorId="743EBF9A" wp14:editId="67695CA6">
            <wp:extent cx="5731510" cy="360045"/>
            <wp:effectExtent l="12700" t="12700" r="889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33">
                      <a:extLst>
                        <a:ext uri="{28A0092B-C50C-407E-A947-70E740481C1C}">
                          <a14:useLocalDpi xmlns:a14="http://schemas.microsoft.com/office/drawing/2010/main" val="0"/>
                        </a:ext>
                      </a:extLst>
                    </a:blip>
                    <a:stretch>
                      <a:fillRect/>
                    </a:stretch>
                  </pic:blipFill>
                  <pic:spPr>
                    <a:xfrm>
                      <a:off x="0" y="0"/>
                      <a:ext cx="5731510" cy="360045"/>
                    </a:xfrm>
                    <a:prstGeom prst="rect">
                      <a:avLst/>
                    </a:prstGeom>
                    <a:ln w="3175">
                      <a:solidFill>
                        <a:schemeClr val="accent1"/>
                      </a:solidFill>
                    </a:ln>
                  </pic:spPr>
                </pic:pic>
              </a:graphicData>
            </a:graphic>
          </wp:inline>
        </w:drawing>
      </w:r>
    </w:p>
    <w:p w14:paraId="5CD7B4C4" w14:textId="77777777" w:rsidR="00C82927" w:rsidRDefault="00C82927" w:rsidP="0045432F">
      <w:pPr>
        <w:rPr>
          <w:b/>
          <w:bCs/>
          <w:color w:val="000000" w:themeColor="text1"/>
        </w:rPr>
      </w:pPr>
    </w:p>
    <w:p w14:paraId="7BC44D87" w14:textId="6A2EBD08" w:rsidR="00F13B32" w:rsidRDefault="00F13B32" w:rsidP="0045432F">
      <w:pPr>
        <w:rPr>
          <w:b/>
          <w:bCs/>
          <w:color w:val="000000" w:themeColor="text1"/>
        </w:rPr>
      </w:pPr>
      <w:r>
        <w:rPr>
          <w:b/>
          <w:bCs/>
          <w:noProof/>
          <w:color w:val="000000" w:themeColor="text1"/>
        </w:rPr>
        <w:drawing>
          <wp:inline distT="0" distB="0" distL="0" distR="0" wp14:anchorId="4E08CC82" wp14:editId="6641B525">
            <wp:extent cx="5729270" cy="338993"/>
            <wp:effectExtent l="12700" t="12700" r="0" b="171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34">
                      <a:extLst>
                        <a:ext uri="{28A0092B-C50C-407E-A947-70E740481C1C}">
                          <a14:useLocalDpi xmlns:a14="http://schemas.microsoft.com/office/drawing/2010/main" val="0"/>
                        </a:ext>
                      </a:extLst>
                    </a:blip>
                    <a:stretch>
                      <a:fillRect/>
                    </a:stretch>
                  </pic:blipFill>
                  <pic:spPr>
                    <a:xfrm>
                      <a:off x="0" y="0"/>
                      <a:ext cx="5753714" cy="340439"/>
                    </a:xfrm>
                    <a:prstGeom prst="rect">
                      <a:avLst/>
                    </a:prstGeom>
                    <a:ln w="3175">
                      <a:solidFill>
                        <a:schemeClr val="accent1"/>
                      </a:solidFill>
                    </a:ln>
                  </pic:spPr>
                </pic:pic>
              </a:graphicData>
            </a:graphic>
          </wp:inline>
        </w:drawing>
      </w:r>
    </w:p>
    <w:p w14:paraId="305A9250" w14:textId="77777777" w:rsidR="00C82927" w:rsidRDefault="00C82927" w:rsidP="0045432F">
      <w:pPr>
        <w:rPr>
          <w:b/>
          <w:bCs/>
          <w:color w:val="000000" w:themeColor="text1"/>
        </w:rPr>
      </w:pPr>
    </w:p>
    <w:p w14:paraId="73CA2350" w14:textId="1DABE360" w:rsidR="00F13B32" w:rsidRDefault="00F13B32" w:rsidP="0045432F">
      <w:pPr>
        <w:rPr>
          <w:b/>
          <w:bCs/>
          <w:color w:val="000000" w:themeColor="text1"/>
        </w:rPr>
      </w:pPr>
      <w:r>
        <w:rPr>
          <w:b/>
          <w:bCs/>
          <w:noProof/>
          <w:color w:val="000000" w:themeColor="text1"/>
        </w:rPr>
        <w:drawing>
          <wp:inline distT="0" distB="0" distL="0" distR="0" wp14:anchorId="1FDC3AEE" wp14:editId="79BDB675">
            <wp:extent cx="5731510" cy="695960"/>
            <wp:effectExtent l="12700" t="12700" r="8890" b="1524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135">
                      <a:extLst>
                        <a:ext uri="{28A0092B-C50C-407E-A947-70E740481C1C}">
                          <a14:useLocalDpi xmlns:a14="http://schemas.microsoft.com/office/drawing/2010/main" val="0"/>
                        </a:ext>
                      </a:extLst>
                    </a:blip>
                    <a:stretch>
                      <a:fillRect/>
                    </a:stretch>
                  </pic:blipFill>
                  <pic:spPr>
                    <a:xfrm>
                      <a:off x="0" y="0"/>
                      <a:ext cx="5731510" cy="695960"/>
                    </a:xfrm>
                    <a:prstGeom prst="rect">
                      <a:avLst/>
                    </a:prstGeom>
                    <a:ln w="3175">
                      <a:solidFill>
                        <a:schemeClr val="accent1"/>
                      </a:solidFill>
                    </a:ln>
                  </pic:spPr>
                </pic:pic>
              </a:graphicData>
            </a:graphic>
          </wp:inline>
        </w:drawing>
      </w:r>
    </w:p>
    <w:p w14:paraId="663EAB52" w14:textId="77777777" w:rsidR="00C82927" w:rsidRDefault="00C82927" w:rsidP="0045432F">
      <w:pPr>
        <w:rPr>
          <w:b/>
          <w:bCs/>
          <w:color w:val="000000" w:themeColor="text1"/>
        </w:rPr>
      </w:pPr>
    </w:p>
    <w:p w14:paraId="79903E6E" w14:textId="0D3F53A4" w:rsidR="00F13B32" w:rsidRDefault="00F13B32" w:rsidP="0045432F">
      <w:pPr>
        <w:rPr>
          <w:b/>
          <w:bCs/>
          <w:color w:val="000000" w:themeColor="text1"/>
        </w:rPr>
      </w:pPr>
      <w:r>
        <w:rPr>
          <w:b/>
          <w:bCs/>
          <w:noProof/>
          <w:color w:val="000000" w:themeColor="text1"/>
        </w:rPr>
        <w:drawing>
          <wp:inline distT="0" distB="0" distL="0" distR="0" wp14:anchorId="0C2B9CE4" wp14:editId="31ACCABE">
            <wp:extent cx="5731510" cy="695960"/>
            <wp:effectExtent l="12700" t="12700" r="8890" b="152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36">
                      <a:extLst>
                        <a:ext uri="{28A0092B-C50C-407E-A947-70E740481C1C}">
                          <a14:useLocalDpi xmlns:a14="http://schemas.microsoft.com/office/drawing/2010/main" val="0"/>
                        </a:ext>
                      </a:extLst>
                    </a:blip>
                    <a:stretch>
                      <a:fillRect/>
                    </a:stretch>
                  </pic:blipFill>
                  <pic:spPr>
                    <a:xfrm>
                      <a:off x="0" y="0"/>
                      <a:ext cx="5731510" cy="695960"/>
                    </a:xfrm>
                    <a:prstGeom prst="rect">
                      <a:avLst/>
                    </a:prstGeom>
                    <a:ln w="3175">
                      <a:solidFill>
                        <a:schemeClr val="accent1"/>
                      </a:solidFill>
                    </a:ln>
                  </pic:spPr>
                </pic:pic>
              </a:graphicData>
            </a:graphic>
          </wp:inline>
        </w:drawing>
      </w:r>
    </w:p>
    <w:p w14:paraId="51786ECD" w14:textId="77777777" w:rsidR="00C82927" w:rsidRDefault="00C82927" w:rsidP="0045432F">
      <w:pPr>
        <w:rPr>
          <w:b/>
          <w:bCs/>
          <w:color w:val="000000" w:themeColor="text1"/>
        </w:rPr>
      </w:pPr>
    </w:p>
    <w:p w14:paraId="42FAC3A0" w14:textId="143F9F78" w:rsidR="00F13B32" w:rsidRDefault="00F13B32" w:rsidP="0045432F">
      <w:pPr>
        <w:rPr>
          <w:b/>
          <w:bCs/>
          <w:color w:val="000000" w:themeColor="text1"/>
        </w:rPr>
      </w:pPr>
      <w:r>
        <w:rPr>
          <w:b/>
          <w:bCs/>
          <w:noProof/>
          <w:color w:val="000000" w:themeColor="text1"/>
        </w:rPr>
        <w:drawing>
          <wp:inline distT="0" distB="0" distL="0" distR="0" wp14:anchorId="4B94D201" wp14:editId="19E85C74">
            <wp:extent cx="5731510" cy="368300"/>
            <wp:effectExtent l="12700" t="12700" r="8890" b="1270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137">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67D56EC5" w14:textId="77777777" w:rsidR="00C82927" w:rsidRDefault="00C82927" w:rsidP="0045432F">
      <w:pPr>
        <w:rPr>
          <w:b/>
          <w:bCs/>
          <w:color w:val="000000" w:themeColor="text1"/>
        </w:rPr>
      </w:pPr>
    </w:p>
    <w:p w14:paraId="304C6974" w14:textId="020773E8" w:rsidR="00F13B32" w:rsidRDefault="00F13B32" w:rsidP="0045432F">
      <w:pPr>
        <w:rPr>
          <w:b/>
          <w:bCs/>
          <w:color w:val="000000" w:themeColor="text1"/>
        </w:rPr>
      </w:pPr>
      <w:r>
        <w:rPr>
          <w:b/>
          <w:bCs/>
          <w:noProof/>
          <w:color w:val="000000" w:themeColor="text1"/>
        </w:rPr>
        <w:lastRenderedPageBreak/>
        <w:drawing>
          <wp:inline distT="0" distB="0" distL="0" distR="0" wp14:anchorId="3C4C4648" wp14:editId="27A330D0">
            <wp:extent cx="5731510" cy="368300"/>
            <wp:effectExtent l="12700" t="12700" r="8890" b="1270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38">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2F633D1" w14:textId="77777777" w:rsidR="00C82927" w:rsidRDefault="00C82927" w:rsidP="0045432F">
      <w:pPr>
        <w:rPr>
          <w:b/>
          <w:bCs/>
          <w:color w:val="000000" w:themeColor="text1"/>
        </w:rPr>
      </w:pPr>
    </w:p>
    <w:p w14:paraId="3262A01F" w14:textId="715D79B0" w:rsidR="00F13B32" w:rsidRDefault="00F13B32" w:rsidP="0045432F">
      <w:pPr>
        <w:rPr>
          <w:b/>
          <w:bCs/>
          <w:color w:val="000000" w:themeColor="text1"/>
        </w:rPr>
      </w:pPr>
      <w:r>
        <w:rPr>
          <w:b/>
          <w:bCs/>
          <w:noProof/>
          <w:color w:val="000000" w:themeColor="text1"/>
        </w:rPr>
        <w:drawing>
          <wp:inline distT="0" distB="0" distL="0" distR="0" wp14:anchorId="2A123645" wp14:editId="603AD531">
            <wp:extent cx="5731510" cy="368300"/>
            <wp:effectExtent l="12700" t="12700" r="8890" b="1270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39">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D73A760" w14:textId="77777777" w:rsidR="00F13B32" w:rsidRPr="003403E6" w:rsidRDefault="00F13B32" w:rsidP="0045432F">
      <w:pPr>
        <w:rPr>
          <w:b/>
          <w:bCs/>
          <w:color w:val="000000" w:themeColor="text1"/>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.14: Questions on CA + </w:t>
      </w:r>
      <w:proofErr w:type="spellStart"/>
      <w:r w:rsidRPr="00565895">
        <w:rPr>
          <w:color w:val="000000" w:themeColor="text1"/>
          <w:lang w:val="fr-FR"/>
        </w:rPr>
        <w:t>Grid</w:t>
      </w:r>
      <w:proofErr w:type="spellEnd"/>
    </w:p>
    <w:p w14:paraId="1AA7B0EC" w14:textId="77777777" w:rsidR="0045432F" w:rsidRPr="00565895" w:rsidRDefault="0045432F" w:rsidP="0045432F">
      <w:pPr>
        <w:rPr>
          <w:color w:val="FF0000"/>
          <w:lang w:val="fr-FR"/>
        </w:rPr>
      </w:pPr>
    </w:p>
    <w:p w14:paraId="346C0D85" w14:textId="77777777" w:rsidR="00BE0BDC" w:rsidRPr="00565895" w:rsidRDefault="00BE0BDC" w:rsidP="0045432F">
      <w:pPr>
        <w:rPr>
          <w:color w:val="FF0000"/>
          <w:lang w:val="fr-FR"/>
        </w:rPr>
      </w:pPr>
    </w:p>
    <w:p w14:paraId="6D85BAA4" w14:textId="77777777" w:rsidR="0085675C" w:rsidRDefault="0085675C" w:rsidP="0045432F">
      <w:pPr>
        <w:rPr>
          <w:b/>
          <w:bCs/>
          <w:sz w:val="28"/>
          <w:szCs w:val="28"/>
        </w:rPr>
        <w:sectPr w:rsidR="0085675C" w:rsidSect="00443913">
          <w:pgSz w:w="11906" w:h="16838"/>
          <w:pgMar w:top="1440" w:right="1440" w:bottom="1440" w:left="1440" w:header="0" w:footer="340" w:gutter="0"/>
          <w:cols w:space="708"/>
          <w:docGrid w:linePitch="360"/>
        </w:sect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5"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Fmme2Y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6"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mB7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LP50O8eqjPS4KBXiLd8o7DYLfPhmTmUBHaOMg9PuEgNmAwuFiU1uJ9/O4/xOCn0UtKixErqfxyZ&#13;&#10;E5TobwZnGPU4GG4w9oNhjs0asOMxPiDLk4kXXNCDKR00r6j+VcyCLmY45ippGMx16IWOr4eL1SoF&#13;&#10;oeosC1uzszxCR4Yj9S/dK3P2Mp+Ag32EQXyseDemPjbeNLA6BpAqzTAS27N44RsVm1RweV3xSbzd&#13;&#10;p6jbP2D5Cw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JQ2YHs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7"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Bft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0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LdAF+0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8"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ECURPg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9"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X3bu6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40"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rTjTGS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1"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n6dJwIAAEsEAAAOAAAAZHJzL2Uyb0RvYy54bWysVFFv2jAQfp+0/2D5fQSKCm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Dhon6dJwIAAEsEAAAOAAAAAAAAAAAAAAAAAC4CAABk&#13;&#10;cnMvZTJvRG9jLnhtbFBLAQItABQABgAIAAAAIQDOLdEi5QAAAA4BAAAPAAAAAAAAAAAAAAAAAIEE&#13;&#10;AABkcnMvZG93bnJldi54bWxQSwUGAAAAAAQABADzAAAAkwU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1B8AD7CB" w14:textId="77777777" w:rsidR="0085675C" w:rsidRDefault="0085675C" w:rsidP="0045432F">
      <w:pPr>
        <w:rPr>
          <w:b/>
          <w:bCs/>
        </w:rPr>
        <w:sectPr w:rsidR="0085675C" w:rsidSect="00443913">
          <w:pgSz w:w="11906" w:h="16838"/>
          <w:pgMar w:top="1440" w:right="1440" w:bottom="1440" w:left="1440" w:header="0" w:footer="340" w:gutter="0"/>
          <w:cols w:space="708"/>
          <w:docGrid w:linePitch="360"/>
        </w:sect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40"/>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 xml:space="preserve">.16: VSUP + </w:t>
      </w:r>
      <w:proofErr w:type="spellStart"/>
      <w:r w:rsidRPr="00565895">
        <w:rPr>
          <w:lang w:val="fr-FR"/>
        </w:rPr>
        <w:t>Grid</w:t>
      </w:r>
      <w:proofErr w:type="spellEnd"/>
      <w:r w:rsidRPr="00565895">
        <w:rPr>
          <w:lang w:val="fr-FR"/>
        </w:rPr>
        <w:t xml:space="preserve">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5708F860" w14:textId="0E2D5BD6" w:rsidR="00F01C41" w:rsidRDefault="00F01C41" w:rsidP="0045432F">
      <w:pPr>
        <w:rPr>
          <w:b/>
          <w:bCs/>
          <w:color w:val="000000" w:themeColor="text1"/>
        </w:rPr>
      </w:pPr>
    </w:p>
    <w:p w14:paraId="7D28D5DD" w14:textId="554FDAAA" w:rsidR="00F01C41" w:rsidRDefault="00F01C41" w:rsidP="0045432F">
      <w:pPr>
        <w:rPr>
          <w:b/>
          <w:bCs/>
          <w:color w:val="000000" w:themeColor="text1"/>
        </w:rPr>
      </w:pPr>
      <w:r>
        <w:rPr>
          <w:b/>
          <w:bCs/>
          <w:noProof/>
          <w:color w:val="000000" w:themeColor="text1"/>
        </w:rPr>
        <w:drawing>
          <wp:inline distT="0" distB="0" distL="0" distR="0" wp14:anchorId="40D8F67E" wp14:editId="67BFD1B6">
            <wp:extent cx="5731510" cy="368300"/>
            <wp:effectExtent l="12700" t="12700" r="8890" b="1270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41">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3849FAC" w14:textId="77777777" w:rsidR="00C82927" w:rsidRDefault="00C82927" w:rsidP="0045432F">
      <w:pPr>
        <w:rPr>
          <w:b/>
          <w:bCs/>
          <w:color w:val="000000" w:themeColor="text1"/>
        </w:rPr>
      </w:pPr>
    </w:p>
    <w:p w14:paraId="27659E70" w14:textId="41EE7A40" w:rsidR="00F01C41" w:rsidRDefault="00F01C41" w:rsidP="0045432F">
      <w:pPr>
        <w:rPr>
          <w:b/>
          <w:bCs/>
          <w:color w:val="000000" w:themeColor="text1"/>
        </w:rPr>
      </w:pPr>
      <w:r>
        <w:rPr>
          <w:b/>
          <w:bCs/>
          <w:noProof/>
          <w:color w:val="000000" w:themeColor="text1"/>
        </w:rPr>
        <w:drawing>
          <wp:inline distT="0" distB="0" distL="0" distR="0" wp14:anchorId="42CE9436" wp14:editId="7AAF8B5A">
            <wp:extent cx="5731510" cy="368300"/>
            <wp:effectExtent l="12700" t="12700" r="8890" b="1270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42">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4D4D153" w14:textId="77777777" w:rsidR="00C82927" w:rsidRPr="00214D26" w:rsidRDefault="00C82927" w:rsidP="0045432F">
      <w:pPr>
        <w:rPr>
          <w:b/>
          <w:bCs/>
          <w:color w:val="000000" w:themeColor="text1"/>
        </w:rPr>
      </w:pPr>
    </w:p>
    <w:p w14:paraId="7E554C28" w14:textId="29578994" w:rsidR="00C82927" w:rsidRDefault="00F01C41" w:rsidP="0045432F">
      <w:pPr>
        <w:rPr>
          <w:b/>
          <w:bCs/>
          <w:color w:val="000000" w:themeColor="text1"/>
        </w:rPr>
      </w:pPr>
      <w:r>
        <w:rPr>
          <w:b/>
          <w:bCs/>
          <w:noProof/>
          <w:color w:val="000000" w:themeColor="text1"/>
        </w:rPr>
        <w:drawing>
          <wp:inline distT="0" distB="0" distL="0" distR="0" wp14:anchorId="3784D611" wp14:editId="49D47B0B">
            <wp:extent cx="5731510" cy="368300"/>
            <wp:effectExtent l="12700" t="12700" r="8890" b="1270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43">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1E45ADBD" w14:textId="77777777" w:rsidR="00C82927" w:rsidRDefault="00C82927" w:rsidP="0045432F">
      <w:pPr>
        <w:rPr>
          <w:b/>
          <w:bCs/>
          <w:color w:val="000000" w:themeColor="text1"/>
        </w:rPr>
      </w:pPr>
    </w:p>
    <w:p w14:paraId="5803369E" w14:textId="75582E48" w:rsidR="00C82927" w:rsidRDefault="00F01C41" w:rsidP="0045432F">
      <w:pPr>
        <w:rPr>
          <w:b/>
          <w:bCs/>
          <w:color w:val="000000" w:themeColor="text1"/>
        </w:rPr>
      </w:pPr>
      <w:r>
        <w:rPr>
          <w:b/>
          <w:bCs/>
          <w:noProof/>
          <w:color w:val="000000" w:themeColor="text1"/>
        </w:rPr>
        <w:drawing>
          <wp:inline distT="0" distB="0" distL="0" distR="0" wp14:anchorId="024C34FF" wp14:editId="036C32A6">
            <wp:extent cx="5731510" cy="719455"/>
            <wp:effectExtent l="12700" t="12700" r="8890" b="17145"/>
            <wp:docPr id="408" name="Picture 4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text, application, chat or text messag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719455"/>
                    </a:xfrm>
                    <a:prstGeom prst="rect">
                      <a:avLst/>
                    </a:prstGeom>
                    <a:ln w="3175">
                      <a:solidFill>
                        <a:schemeClr val="accent1"/>
                      </a:solidFill>
                    </a:ln>
                  </pic:spPr>
                </pic:pic>
              </a:graphicData>
            </a:graphic>
          </wp:inline>
        </w:drawing>
      </w:r>
    </w:p>
    <w:p w14:paraId="238C1D3A" w14:textId="5149FD81" w:rsidR="00F01C41" w:rsidRDefault="00F01C41" w:rsidP="0045432F">
      <w:pPr>
        <w:rPr>
          <w:b/>
          <w:bCs/>
          <w:color w:val="000000" w:themeColor="text1"/>
        </w:rPr>
      </w:pPr>
    </w:p>
    <w:p w14:paraId="1E8F29FD" w14:textId="0E533F2A" w:rsidR="00F01C41" w:rsidRDefault="00F01C41" w:rsidP="0045432F">
      <w:pPr>
        <w:rPr>
          <w:b/>
          <w:bCs/>
          <w:color w:val="000000" w:themeColor="text1"/>
        </w:rPr>
      </w:pPr>
      <w:r>
        <w:rPr>
          <w:b/>
          <w:bCs/>
          <w:noProof/>
          <w:color w:val="000000" w:themeColor="text1"/>
        </w:rPr>
        <w:drawing>
          <wp:inline distT="0" distB="0" distL="0" distR="0" wp14:anchorId="438F53ED" wp14:editId="58416613">
            <wp:extent cx="5731510" cy="719455"/>
            <wp:effectExtent l="12700" t="12700" r="8890" b="17145"/>
            <wp:docPr id="409" name="Picture 4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text, application, chat or text messag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719455"/>
                    </a:xfrm>
                    <a:prstGeom prst="rect">
                      <a:avLst/>
                    </a:prstGeom>
                    <a:ln w="3175">
                      <a:solidFill>
                        <a:schemeClr val="accent1"/>
                      </a:solidFill>
                    </a:ln>
                  </pic:spPr>
                </pic:pic>
              </a:graphicData>
            </a:graphic>
          </wp:inline>
        </w:drawing>
      </w:r>
    </w:p>
    <w:p w14:paraId="2AAAFA16" w14:textId="77777777" w:rsidR="00C82927" w:rsidRDefault="00C82927" w:rsidP="0045432F">
      <w:pPr>
        <w:rPr>
          <w:b/>
          <w:bCs/>
          <w:color w:val="000000" w:themeColor="text1"/>
        </w:rPr>
      </w:pPr>
    </w:p>
    <w:p w14:paraId="72A0E84E" w14:textId="7C48F0EF" w:rsidR="00F01C41" w:rsidRDefault="00F01C41" w:rsidP="0045432F">
      <w:pPr>
        <w:rPr>
          <w:b/>
          <w:bCs/>
          <w:color w:val="000000" w:themeColor="text1"/>
        </w:rPr>
      </w:pPr>
      <w:r>
        <w:rPr>
          <w:b/>
          <w:bCs/>
          <w:noProof/>
          <w:color w:val="000000" w:themeColor="text1"/>
        </w:rPr>
        <w:drawing>
          <wp:inline distT="0" distB="0" distL="0" distR="0" wp14:anchorId="45BB2A30" wp14:editId="06F9E809">
            <wp:extent cx="5731510" cy="302260"/>
            <wp:effectExtent l="12700" t="12700" r="8890" b="152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46">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155003F4" w14:textId="77777777" w:rsidR="00C82927" w:rsidRDefault="00C82927" w:rsidP="0045432F">
      <w:pPr>
        <w:rPr>
          <w:b/>
          <w:bCs/>
          <w:color w:val="000000" w:themeColor="text1"/>
        </w:rPr>
      </w:pPr>
    </w:p>
    <w:p w14:paraId="7E033877" w14:textId="39B45652" w:rsidR="00F01C41" w:rsidRDefault="00F01C41" w:rsidP="0045432F">
      <w:pPr>
        <w:rPr>
          <w:b/>
          <w:bCs/>
          <w:color w:val="000000" w:themeColor="text1"/>
        </w:rPr>
      </w:pPr>
      <w:r>
        <w:rPr>
          <w:b/>
          <w:bCs/>
          <w:noProof/>
          <w:color w:val="000000" w:themeColor="text1"/>
        </w:rPr>
        <w:lastRenderedPageBreak/>
        <w:drawing>
          <wp:inline distT="0" distB="0" distL="0" distR="0" wp14:anchorId="07B3B05B" wp14:editId="7835AAAF">
            <wp:extent cx="5731510" cy="302260"/>
            <wp:effectExtent l="12700" t="12700" r="8890" b="152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47">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566067D9" w14:textId="77777777" w:rsidR="00C82927" w:rsidRDefault="00C82927" w:rsidP="0045432F">
      <w:pPr>
        <w:rPr>
          <w:b/>
          <w:bCs/>
          <w:color w:val="000000" w:themeColor="text1"/>
        </w:rPr>
      </w:pPr>
    </w:p>
    <w:p w14:paraId="4716FA86" w14:textId="567C538A" w:rsidR="00F01C41" w:rsidRPr="00214D26" w:rsidRDefault="00F01C41" w:rsidP="0045432F">
      <w:pPr>
        <w:rPr>
          <w:b/>
          <w:bCs/>
          <w:color w:val="000000" w:themeColor="text1"/>
        </w:rPr>
      </w:pPr>
      <w:r>
        <w:rPr>
          <w:b/>
          <w:bCs/>
          <w:noProof/>
          <w:color w:val="000000" w:themeColor="text1"/>
        </w:rPr>
        <w:drawing>
          <wp:inline distT="0" distB="0" distL="0" distR="0" wp14:anchorId="7A9DC526" wp14:editId="02280B8D">
            <wp:extent cx="5731510" cy="302260"/>
            <wp:effectExtent l="12700" t="12700" r="8890" b="152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148">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.17: Questions on VSUP + </w:t>
      </w:r>
      <w:proofErr w:type="spellStart"/>
      <w:r w:rsidRPr="00565895">
        <w:rPr>
          <w:color w:val="000000" w:themeColor="text1"/>
          <w:lang w:val="fr-FR"/>
        </w:rPr>
        <w:t>Grid</w:t>
      </w:r>
      <w:proofErr w:type="spellEnd"/>
    </w:p>
    <w:p w14:paraId="0439B169" w14:textId="77777777" w:rsidR="0045432F" w:rsidRPr="00565895" w:rsidRDefault="0045432F" w:rsidP="0045432F">
      <w:pPr>
        <w:rPr>
          <w:b/>
          <w:bCs/>
          <w:color w:val="C00000"/>
          <w:sz w:val="28"/>
          <w:szCs w:val="28"/>
          <w:lang w:val="fr-FR"/>
        </w:rPr>
      </w:pPr>
    </w:p>
    <w:p w14:paraId="2A3C87C9" w14:textId="77777777" w:rsidR="0085675C" w:rsidRDefault="0085675C" w:rsidP="0045432F">
      <w:pPr>
        <w:rPr>
          <w:b/>
          <w:bCs/>
          <w:color w:val="C00000"/>
          <w:sz w:val="28"/>
          <w:szCs w:val="28"/>
          <w:lang w:val="fr-FR"/>
        </w:rPr>
        <w:sectPr w:rsidR="0085675C" w:rsidSect="00443913">
          <w:pgSz w:w="11906" w:h="16838"/>
          <w:pgMar w:top="1440" w:right="1440" w:bottom="1440" w:left="1440" w:header="0" w:footer="340" w:gutter="0"/>
          <w:cols w:space="708"/>
          <w:docGrid w:linePitch="360"/>
        </w:sect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2"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h/1qp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3"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HYkFAi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4"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">
                      <v:shape id="Text Box 103" o:spid="_x0000_s114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50"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B9drF5MQMAADMRAAAOAAAAAAAAAAAAAAAAAC4CAABkcnMvZTJvRG9jLnhtbFBLAQItABQA&#13;&#10;BgAIAAAAIQCni79E4wAAAAwBAAAPAAAAAAAAAAAAAAAAAIsFAABkcnMvZG93bnJldi54bWxQSwUG&#13;&#10;AAAAAAQABADzAAAAmwYAAAAA&#13;&#10;">
                      <v:shape id="Text Box 110" o:spid="_x0000_s115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6"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yLlDjNQMAADQRAAAOAAAAAAAAAAAAAAAAAC4CAABkcnMvZTJvRG9jLnhtbFBLAQIt&#13;&#10;ABQABgAIAAAAIQDv8ID24gAAAAsBAAAPAAAAAAAAAAAAAAAAAI8FAABkcnMvZG93bnJldi54bWxQ&#13;&#10;SwUGAAAAAAQABADzAAAAngYAAAAA&#13;&#10;">
                      <v:shape id="Text Box 116" o:spid="_x0000_s115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6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2"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NEGYUy8DAAA4EQAADgAAAAAAAAAAAAAAAAAuAgAAZHJzL2Uyb0RvYy54bWxQSwECLQAUAAYA&#13;&#10;CAAAACEAPSKbweMAAAAMAQAADwAAAAAAAAAAAAAAAACJBQAAZHJzL2Rvd25yZXYueG1sUEsFBgAA&#13;&#10;AAAEAAQA8wAAAJkGAAAAAA==&#13;&#10;">
                      <v:shape id="Text Box 122" o:spid="_x0000_s116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8"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">
                      <v:shape id="Text Box 128" o:spid="_x0000_s116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7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4"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J8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">
                      <v:shape id="Text Box 134" o:spid="_x0000_s117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80"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">
                      <v:shape id="Text Box 140" o:spid="_x0000_s118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6"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ntyOQ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">
                      <v:shape id="Text Box 174" o:spid="_x0000_s118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9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2"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">
                      <v:shape id="Text Box 238" o:spid="_x0000_s119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8"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C1P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N7oLU84AwAAOBEAAA4AAAAAAAAAAAAAAAAALgIAAGRycy9lMm9Eb2MueG1sUEsB&#13;&#10;Ai0AFAAGAAgAAAAhANu7hpvhAAAACwEAAA8AAAAAAAAAAAAAAAAAkgUAAGRycy9kb3ducmV2Lnht&#13;&#10;bFBLBQYAAAAABAAEAPMAAACgBgAAAAA=&#13;&#10;">
                      <v:shape id="Text Box 244" o:spid="_x0000_s119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20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5B54C59" w14:textId="77777777" w:rsidR="0085675C" w:rsidRDefault="0085675C" w:rsidP="0045432F">
      <w:pPr>
        <w:rPr>
          <w:b/>
          <w:bCs/>
          <w:color w:val="000000" w:themeColor="text1"/>
          <w:sz w:val="28"/>
          <w:szCs w:val="28"/>
          <w:lang w:val="fr-FR"/>
        </w:rPr>
        <w:sectPr w:rsidR="0085675C" w:rsidSect="00443913">
          <w:pgSz w:w="11906" w:h="16838"/>
          <w:pgMar w:top="1440" w:right="1440" w:bottom="1440" w:left="1440" w:header="0" w:footer="340" w:gutter="0"/>
          <w:cols w:space="708"/>
          <w:docGrid w:linePitch="360"/>
        </w:sect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lastRenderedPageBreak/>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 xml:space="preserve">Questions on NASA </w:t>
      </w:r>
      <w:proofErr w:type="gramStart"/>
      <w:r w:rsidR="0045432F" w:rsidRPr="00565895">
        <w:rPr>
          <w:b/>
          <w:bCs/>
          <w:color w:val="000000" w:themeColor="text1"/>
          <w:sz w:val="28"/>
          <w:szCs w:val="28"/>
          <w:lang w:val="fr-FR"/>
        </w:rPr>
        <w:t>TLX:</w:t>
      </w:r>
      <w:proofErr w:type="gramEnd"/>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3B6199A"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.1: Amazon gift-card (Claim Code redacted since it is sent to the participan</w:t>
      </w:r>
      <w:r w:rsidR="00D74A36">
        <w:rPr>
          <w:rFonts w:ascii="Times" w:hAnsi="Times"/>
          <w:color w:val="000000" w:themeColor="text1"/>
          <w:sz w:val="23"/>
          <w:szCs w:val="23"/>
          <w:shd w:val="clear" w:color="auto" w:fill="FFFFFF"/>
          <w:lang w:val="en-US"/>
        </w:rPr>
        <w:t>t)</w:t>
      </w:r>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44893" w14:textId="77777777" w:rsidR="007D772D" w:rsidRDefault="007D772D" w:rsidP="002C2CD3">
      <w:r>
        <w:separator/>
      </w:r>
    </w:p>
  </w:endnote>
  <w:endnote w:type="continuationSeparator" w:id="0">
    <w:p w14:paraId="52B1F753" w14:textId="77777777" w:rsidR="007D772D" w:rsidRDefault="007D772D"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FF8F33A"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305D5248"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5F0F64FE"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065F7601"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3FB2D" w14:textId="77777777" w:rsidR="007D772D" w:rsidRDefault="007D772D" w:rsidP="002C2CD3">
      <w:r>
        <w:separator/>
      </w:r>
    </w:p>
  </w:footnote>
  <w:footnote w:type="continuationSeparator" w:id="0">
    <w:p w14:paraId="118F5C99" w14:textId="77777777" w:rsidR="007D772D" w:rsidRDefault="007D772D"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77CB5BA7" w14:textId="77777777" w:rsidR="00AF4E16" w:rsidRDefault="00AF4E16" w:rsidP="00FA0291">
    <w:pPr>
      <w:pStyle w:val="Header"/>
      <w:tabs>
        <w:tab w:val="clear" w:pos="4513"/>
        <w:tab w:val="clear" w:pos="9026"/>
        <w:tab w:val="left" w:pos="1813"/>
      </w:tabs>
    </w:pPr>
  </w:p>
  <w:p w14:paraId="0EF65997" w14:textId="1B21B938"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7D7D2301" w14:textId="77777777" w:rsidR="0028725E" w:rsidRDefault="0028725E" w:rsidP="00FA0291">
    <w:pPr>
      <w:pStyle w:val="Header"/>
      <w:tabs>
        <w:tab w:val="clear" w:pos="4513"/>
        <w:tab w:val="clear" w:pos="9026"/>
        <w:tab w:val="left" w:pos="1813"/>
      </w:tabs>
    </w:pPr>
  </w:p>
  <w:p w14:paraId="2CEBB33A" w14:textId="187C8EC0"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18763A" w14:textId="77777777" w:rsidR="0028725E" w:rsidRDefault="0028725E" w:rsidP="00FA0291">
    <w:pPr>
      <w:pStyle w:val="Header"/>
      <w:tabs>
        <w:tab w:val="clear" w:pos="4513"/>
        <w:tab w:val="clear" w:pos="9026"/>
        <w:tab w:val="left" w:pos="1813"/>
      </w:tabs>
    </w:pPr>
  </w:p>
  <w:p w14:paraId="6FCE3885" w14:textId="57B8FEEC"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1604F85F" w14:textId="77777777" w:rsidR="0028725E" w:rsidRDefault="0028725E" w:rsidP="00FA0291">
    <w:pPr>
      <w:pStyle w:val="Header"/>
      <w:tabs>
        <w:tab w:val="clear" w:pos="4513"/>
        <w:tab w:val="clear" w:pos="9026"/>
        <w:tab w:val="left" w:pos="1813"/>
      </w:tabs>
    </w:pPr>
  </w:p>
  <w:p w14:paraId="613F3137" w14:textId="516E782B"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00803499" w14:textId="77777777" w:rsidR="0028725E" w:rsidRDefault="0028725E" w:rsidP="00FA0291">
    <w:pPr>
      <w:pStyle w:val="Header"/>
      <w:tabs>
        <w:tab w:val="clear" w:pos="4513"/>
        <w:tab w:val="clear" w:pos="9026"/>
        <w:tab w:val="left" w:pos="1813"/>
      </w:tabs>
    </w:pPr>
  </w:p>
  <w:p w14:paraId="1612EF4C" w14:textId="5C0D2CE5"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5BD3811D" w14:textId="77777777" w:rsidR="0028725E" w:rsidRDefault="0028725E" w:rsidP="00FA0291">
    <w:pPr>
      <w:pStyle w:val="Header"/>
      <w:tabs>
        <w:tab w:val="clear" w:pos="4513"/>
        <w:tab w:val="clear" w:pos="9026"/>
        <w:tab w:val="left" w:pos="1813"/>
      </w:tabs>
    </w:pPr>
  </w:p>
  <w:p w14:paraId="45B69282" w14:textId="4A73E98C"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655A0B64" w14:textId="77777777" w:rsidR="0028725E" w:rsidRDefault="0028725E" w:rsidP="00FA0291">
    <w:pPr>
      <w:pStyle w:val="Header"/>
      <w:tabs>
        <w:tab w:val="clear" w:pos="4513"/>
        <w:tab w:val="clear" w:pos="9026"/>
        <w:tab w:val="left" w:pos="1813"/>
      </w:tabs>
    </w:pPr>
  </w:p>
  <w:p w14:paraId="525477C0" w14:textId="58FFB89C"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60403BE0" w14:textId="77777777" w:rsidR="0028725E" w:rsidRDefault="0028725E" w:rsidP="00FA0291">
    <w:pPr>
      <w:pStyle w:val="Header"/>
      <w:tabs>
        <w:tab w:val="clear" w:pos="4513"/>
        <w:tab w:val="clear" w:pos="9026"/>
        <w:tab w:val="left" w:pos="1813"/>
      </w:tabs>
    </w:pPr>
  </w:p>
  <w:p w14:paraId="1B9DFBEF" w14:textId="5479D07D"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02A6F719" w14:textId="77777777" w:rsidR="0028725E" w:rsidRDefault="0028725E" w:rsidP="00FA0291">
    <w:pPr>
      <w:pStyle w:val="Header"/>
      <w:tabs>
        <w:tab w:val="clear" w:pos="4513"/>
        <w:tab w:val="clear" w:pos="9026"/>
        <w:tab w:val="left" w:pos="1813"/>
      </w:tabs>
    </w:pPr>
  </w:p>
  <w:p w14:paraId="6C6D7560" w14:textId="3770EFA9"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53DBB"/>
    <w:multiLevelType w:val="hybridMultilevel"/>
    <w:tmpl w:val="FA568288"/>
    <w:lvl w:ilvl="0" w:tplc="EE76A49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4F4A8E"/>
    <w:multiLevelType w:val="hybridMultilevel"/>
    <w:tmpl w:val="4830F1CC"/>
    <w:lvl w:ilvl="0" w:tplc="D17E66DA">
      <w:start w:val="2"/>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D52676"/>
    <w:multiLevelType w:val="hybridMultilevel"/>
    <w:tmpl w:val="10561E9E"/>
    <w:lvl w:ilvl="0" w:tplc="BE007EEE">
      <w:start w:val="3"/>
      <w:numFmt w:val="lowerLetter"/>
      <w:lvlText w:val="%1."/>
      <w:lvlJc w:val="left"/>
      <w:pPr>
        <w:ind w:left="1004" w:hanging="360"/>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AA20B9E"/>
    <w:multiLevelType w:val="hybridMultilevel"/>
    <w:tmpl w:val="AAD058CA"/>
    <w:lvl w:ilvl="0" w:tplc="08090019">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9"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21E4326"/>
    <w:multiLevelType w:val="hybridMultilevel"/>
    <w:tmpl w:val="435C852E"/>
    <w:lvl w:ilvl="0" w:tplc="BEF2F3AA">
      <w:start w:val="4"/>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D11026"/>
    <w:multiLevelType w:val="hybridMultilevel"/>
    <w:tmpl w:val="8E84DA6C"/>
    <w:lvl w:ilvl="0" w:tplc="EFE26A0A">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837770433">
    <w:abstractNumId w:val="25"/>
  </w:num>
  <w:num w:numId="2" w16cid:durableId="207764539">
    <w:abstractNumId w:val="34"/>
  </w:num>
  <w:num w:numId="3" w16cid:durableId="1737972957">
    <w:abstractNumId w:val="30"/>
  </w:num>
  <w:num w:numId="4" w16cid:durableId="1958683048">
    <w:abstractNumId w:val="23"/>
  </w:num>
  <w:num w:numId="5" w16cid:durableId="142815858">
    <w:abstractNumId w:val="3"/>
  </w:num>
  <w:num w:numId="6" w16cid:durableId="409499350">
    <w:abstractNumId w:val="19"/>
  </w:num>
  <w:num w:numId="7" w16cid:durableId="1724600726">
    <w:abstractNumId w:val="21"/>
  </w:num>
  <w:num w:numId="8" w16cid:durableId="2009946136">
    <w:abstractNumId w:val="11"/>
  </w:num>
  <w:num w:numId="9" w16cid:durableId="2081707736">
    <w:abstractNumId w:val="32"/>
  </w:num>
  <w:num w:numId="10" w16cid:durableId="1997223651">
    <w:abstractNumId w:val="16"/>
  </w:num>
  <w:num w:numId="11" w16cid:durableId="421683842">
    <w:abstractNumId w:val="18"/>
  </w:num>
  <w:num w:numId="12" w16cid:durableId="1709139856">
    <w:abstractNumId w:val="8"/>
  </w:num>
  <w:num w:numId="13" w16cid:durableId="1981422843">
    <w:abstractNumId w:val="33"/>
  </w:num>
  <w:num w:numId="14" w16cid:durableId="286397094">
    <w:abstractNumId w:val="38"/>
  </w:num>
  <w:num w:numId="15" w16cid:durableId="1098215412">
    <w:abstractNumId w:val="15"/>
  </w:num>
  <w:num w:numId="16" w16cid:durableId="224419622">
    <w:abstractNumId w:val="35"/>
  </w:num>
  <w:num w:numId="17" w16cid:durableId="885333555">
    <w:abstractNumId w:val="29"/>
  </w:num>
  <w:num w:numId="18" w16cid:durableId="407574455">
    <w:abstractNumId w:val="13"/>
  </w:num>
  <w:num w:numId="19" w16cid:durableId="1177961412">
    <w:abstractNumId w:val="12"/>
  </w:num>
  <w:num w:numId="20" w16cid:durableId="1472556976">
    <w:abstractNumId w:val="24"/>
  </w:num>
  <w:num w:numId="21" w16cid:durableId="1698189781">
    <w:abstractNumId w:val="10"/>
  </w:num>
  <w:num w:numId="22" w16cid:durableId="1459300375">
    <w:abstractNumId w:val="26"/>
  </w:num>
  <w:num w:numId="23" w16cid:durableId="1044333062">
    <w:abstractNumId w:val="5"/>
  </w:num>
  <w:num w:numId="24" w16cid:durableId="218132635">
    <w:abstractNumId w:val="28"/>
  </w:num>
  <w:num w:numId="25" w16cid:durableId="878978018">
    <w:abstractNumId w:val="0"/>
  </w:num>
  <w:num w:numId="26" w16cid:durableId="1693073617">
    <w:abstractNumId w:val="17"/>
  </w:num>
  <w:num w:numId="27" w16cid:durableId="1621642172">
    <w:abstractNumId w:val="7"/>
  </w:num>
  <w:num w:numId="28" w16cid:durableId="219757425">
    <w:abstractNumId w:val="27"/>
  </w:num>
  <w:num w:numId="29" w16cid:durableId="1078401978">
    <w:abstractNumId w:val="6"/>
  </w:num>
  <w:num w:numId="30" w16cid:durableId="2146122659">
    <w:abstractNumId w:val="36"/>
  </w:num>
  <w:num w:numId="31" w16cid:durableId="781917382">
    <w:abstractNumId w:val="37"/>
  </w:num>
  <w:num w:numId="32" w16cid:durableId="861362258">
    <w:abstractNumId w:val="9"/>
  </w:num>
  <w:num w:numId="33" w16cid:durableId="120467335">
    <w:abstractNumId w:val="20"/>
  </w:num>
  <w:num w:numId="34" w16cid:durableId="1138377649">
    <w:abstractNumId w:val="4"/>
  </w:num>
  <w:num w:numId="35" w16cid:durableId="2023583877">
    <w:abstractNumId w:val="1"/>
  </w:num>
  <w:num w:numId="36" w16cid:durableId="2017994429">
    <w:abstractNumId w:val="2"/>
  </w:num>
  <w:num w:numId="37" w16cid:durableId="2140874679">
    <w:abstractNumId w:val="14"/>
  </w:num>
  <w:num w:numId="38" w16cid:durableId="1825471679">
    <w:abstractNumId w:val="31"/>
  </w:num>
  <w:num w:numId="39" w16cid:durableId="1905871875">
    <w:abstractNumId w:val="2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0FE8"/>
    <w:rsid w:val="0000105C"/>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E0"/>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4044"/>
    <w:rsid w:val="0008528C"/>
    <w:rsid w:val="0008676E"/>
    <w:rsid w:val="00092823"/>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683D"/>
    <w:rsid w:val="000D74E5"/>
    <w:rsid w:val="000D78E8"/>
    <w:rsid w:val="000E1C40"/>
    <w:rsid w:val="000E4190"/>
    <w:rsid w:val="000E459A"/>
    <w:rsid w:val="000E5736"/>
    <w:rsid w:val="000E5FAC"/>
    <w:rsid w:val="000E675E"/>
    <w:rsid w:val="000E6B46"/>
    <w:rsid w:val="000E7C01"/>
    <w:rsid w:val="000F17CA"/>
    <w:rsid w:val="000F1C89"/>
    <w:rsid w:val="000F2EB8"/>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6682"/>
    <w:rsid w:val="00117086"/>
    <w:rsid w:val="001175F0"/>
    <w:rsid w:val="00120F47"/>
    <w:rsid w:val="00121EAE"/>
    <w:rsid w:val="0012405D"/>
    <w:rsid w:val="00124490"/>
    <w:rsid w:val="0012733A"/>
    <w:rsid w:val="00130BE1"/>
    <w:rsid w:val="00135967"/>
    <w:rsid w:val="00135DDC"/>
    <w:rsid w:val="00135F16"/>
    <w:rsid w:val="00136930"/>
    <w:rsid w:val="0014108C"/>
    <w:rsid w:val="00141DD8"/>
    <w:rsid w:val="00143327"/>
    <w:rsid w:val="001436F2"/>
    <w:rsid w:val="001463CB"/>
    <w:rsid w:val="00150512"/>
    <w:rsid w:val="00150A16"/>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1416"/>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61DA"/>
    <w:rsid w:val="001B7CBE"/>
    <w:rsid w:val="001C059C"/>
    <w:rsid w:val="001C0C08"/>
    <w:rsid w:val="001C1B34"/>
    <w:rsid w:val="001C279A"/>
    <w:rsid w:val="001C47CB"/>
    <w:rsid w:val="001D1796"/>
    <w:rsid w:val="001D28E3"/>
    <w:rsid w:val="001D324D"/>
    <w:rsid w:val="001D33F3"/>
    <w:rsid w:val="001D78B9"/>
    <w:rsid w:val="001E10EA"/>
    <w:rsid w:val="001E1F26"/>
    <w:rsid w:val="001E310E"/>
    <w:rsid w:val="001E40B9"/>
    <w:rsid w:val="001E4CBB"/>
    <w:rsid w:val="001E5054"/>
    <w:rsid w:val="001E7217"/>
    <w:rsid w:val="001F08B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0BCA"/>
    <w:rsid w:val="00244E8C"/>
    <w:rsid w:val="00245A71"/>
    <w:rsid w:val="002461C8"/>
    <w:rsid w:val="00250E32"/>
    <w:rsid w:val="002516D0"/>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84401"/>
    <w:rsid w:val="002851C9"/>
    <w:rsid w:val="0028725E"/>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35E4"/>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00BC"/>
    <w:rsid w:val="002F1500"/>
    <w:rsid w:val="002F2CD1"/>
    <w:rsid w:val="002F3764"/>
    <w:rsid w:val="002F6757"/>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503"/>
    <w:rsid w:val="00331B8A"/>
    <w:rsid w:val="0033226C"/>
    <w:rsid w:val="003342B5"/>
    <w:rsid w:val="00335E37"/>
    <w:rsid w:val="00341436"/>
    <w:rsid w:val="00342792"/>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50E"/>
    <w:rsid w:val="00365D5B"/>
    <w:rsid w:val="00367967"/>
    <w:rsid w:val="00370619"/>
    <w:rsid w:val="00371C3A"/>
    <w:rsid w:val="00372FC2"/>
    <w:rsid w:val="00373402"/>
    <w:rsid w:val="00375942"/>
    <w:rsid w:val="00377B3A"/>
    <w:rsid w:val="00377D1D"/>
    <w:rsid w:val="003807E7"/>
    <w:rsid w:val="0038110E"/>
    <w:rsid w:val="00381F0D"/>
    <w:rsid w:val="003862F5"/>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6924"/>
    <w:rsid w:val="003C749E"/>
    <w:rsid w:val="003D017A"/>
    <w:rsid w:val="003D3F33"/>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37EFA"/>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776B5"/>
    <w:rsid w:val="004856D6"/>
    <w:rsid w:val="00486B1D"/>
    <w:rsid w:val="0048794B"/>
    <w:rsid w:val="00490808"/>
    <w:rsid w:val="004911B3"/>
    <w:rsid w:val="004917E4"/>
    <w:rsid w:val="00495130"/>
    <w:rsid w:val="00496855"/>
    <w:rsid w:val="004968E7"/>
    <w:rsid w:val="0049742C"/>
    <w:rsid w:val="004A09FF"/>
    <w:rsid w:val="004A0EB5"/>
    <w:rsid w:val="004A21EE"/>
    <w:rsid w:val="004A2907"/>
    <w:rsid w:val="004A3D05"/>
    <w:rsid w:val="004A43F2"/>
    <w:rsid w:val="004A712B"/>
    <w:rsid w:val="004B03B6"/>
    <w:rsid w:val="004B1799"/>
    <w:rsid w:val="004B17F5"/>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B7E"/>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33B8"/>
    <w:rsid w:val="00523C46"/>
    <w:rsid w:val="0052493C"/>
    <w:rsid w:val="005256D6"/>
    <w:rsid w:val="00526984"/>
    <w:rsid w:val="00533423"/>
    <w:rsid w:val="005338AD"/>
    <w:rsid w:val="005364C8"/>
    <w:rsid w:val="00536BA8"/>
    <w:rsid w:val="00537E11"/>
    <w:rsid w:val="00540B5A"/>
    <w:rsid w:val="00540DD3"/>
    <w:rsid w:val="005413EE"/>
    <w:rsid w:val="00542A77"/>
    <w:rsid w:val="00543BD7"/>
    <w:rsid w:val="00545A0D"/>
    <w:rsid w:val="00546193"/>
    <w:rsid w:val="005516D0"/>
    <w:rsid w:val="00551AF2"/>
    <w:rsid w:val="00553B44"/>
    <w:rsid w:val="005562B3"/>
    <w:rsid w:val="0055678F"/>
    <w:rsid w:val="0055683C"/>
    <w:rsid w:val="005573D9"/>
    <w:rsid w:val="00557F85"/>
    <w:rsid w:val="0056278F"/>
    <w:rsid w:val="005638BD"/>
    <w:rsid w:val="0056396A"/>
    <w:rsid w:val="00565895"/>
    <w:rsid w:val="00566112"/>
    <w:rsid w:val="00567B30"/>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5C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5F66E9"/>
    <w:rsid w:val="006004D3"/>
    <w:rsid w:val="00602BC0"/>
    <w:rsid w:val="0060385D"/>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45C"/>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5AE"/>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5B6C"/>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35D5"/>
    <w:rsid w:val="007D6AA4"/>
    <w:rsid w:val="007D772D"/>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16240"/>
    <w:rsid w:val="00820EA3"/>
    <w:rsid w:val="00820F93"/>
    <w:rsid w:val="00822F76"/>
    <w:rsid w:val="00824F2E"/>
    <w:rsid w:val="00825BF9"/>
    <w:rsid w:val="008260A9"/>
    <w:rsid w:val="00826999"/>
    <w:rsid w:val="00826EC8"/>
    <w:rsid w:val="00827CFD"/>
    <w:rsid w:val="0083398E"/>
    <w:rsid w:val="00834004"/>
    <w:rsid w:val="00834279"/>
    <w:rsid w:val="0083587B"/>
    <w:rsid w:val="008366FC"/>
    <w:rsid w:val="00842045"/>
    <w:rsid w:val="00842063"/>
    <w:rsid w:val="0084291E"/>
    <w:rsid w:val="008448E8"/>
    <w:rsid w:val="00844937"/>
    <w:rsid w:val="00845B50"/>
    <w:rsid w:val="00847A21"/>
    <w:rsid w:val="0085125F"/>
    <w:rsid w:val="00851C1C"/>
    <w:rsid w:val="00854CBD"/>
    <w:rsid w:val="00855B69"/>
    <w:rsid w:val="0085675C"/>
    <w:rsid w:val="0085727B"/>
    <w:rsid w:val="00864150"/>
    <w:rsid w:val="00864B88"/>
    <w:rsid w:val="00864D04"/>
    <w:rsid w:val="0086504F"/>
    <w:rsid w:val="00865DC3"/>
    <w:rsid w:val="00866AB8"/>
    <w:rsid w:val="00867777"/>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58E"/>
    <w:rsid w:val="008A5C01"/>
    <w:rsid w:val="008A5CCC"/>
    <w:rsid w:val="008A6B09"/>
    <w:rsid w:val="008A72BB"/>
    <w:rsid w:val="008B058E"/>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4DA0"/>
    <w:rsid w:val="008C5D23"/>
    <w:rsid w:val="008D09C6"/>
    <w:rsid w:val="008D0E1F"/>
    <w:rsid w:val="008D215F"/>
    <w:rsid w:val="008D423C"/>
    <w:rsid w:val="008D550C"/>
    <w:rsid w:val="008D605F"/>
    <w:rsid w:val="008D6F29"/>
    <w:rsid w:val="008E00B5"/>
    <w:rsid w:val="008E3EFB"/>
    <w:rsid w:val="008E6EE2"/>
    <w:rsid w:val="008E7027"/>
    <w:rsid w:val="008E7626"/>
    <w:rsid w:val="008E7EFD"/>
    <w:rsid w:val="008F30D9"/>
    <w:rsid w:val="008F3596"/>
    <w:rsid w:val="008F6828"/>
    <w:rsid w:val="008F6DCA"/>
    <w:rsid w:val="008F723E"/>
    <w:rsid w:val="00900308"/>
    <w:rsid w:val="00901C6E"/>
    <w:rsid w:val="00901DF9"/>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0329"/>
    <w:rsid w:val="0096312B"/>
    <w:rsid w:val="00963EC0"/>
    <w:rsid w:val="00966853"/>
    <w:rsid w:val="00967954"/>
    <w:rsid w:val="00967D23"/>
    <w:rsid w:val="0097156B"/>
    <w:rsid w:val="00971CB5"/>
    <w:rsid w:val="009727CC"/>
    <w:rsid w:val="0097317D"/>
    <w:rsid w:val="009734C7"/>
    <w:rsid w:val="00980254"/>
    <w:rsid w:val="0098148F"/>
    <w:rsid w:val="00986DF2"/>
    <w:rsid w:val="009872EE"/>
    <w:rsid w:val="00987C5D"/>
    <w:rsid w:val="0099177E"/>
    <w:rsid w:val="00994892"/>
    <w:rsid w:val="00995523"/>
    <w:rsid w:val="009965DC"/>
    <w:rsid w:val="009A15C0"/>
    <w:rsid w:val="009A331C"/>
    <w:rsid w:val="009A6920"/>
    <w:rsid w:val="009A6C01"/>
    <w:rsid w:val="009B0091"/>
    <w:rsid w:val="009B2505"/>
    <w:rsid w:val="009B476F"/>
    <w:rsid w:val="009B4C90"/>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18F"/>
    <w:rsid w:val="009F037D"/>
    <w:rsid w:val="009F0817"/>
    <w:rsid w:val="009F20F9"/>
    <w:rsid w:val="009F534A"/>
    <w:rsid w:val="009F580B"/>
    <w:rsid w:val="009F5BAC"/>
    <w:rsid w:val="009F5C0E"/>
    <w:rsid w:val="009F7AA2"/>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02D8"/>
    <w:rsid w:val="00A41A0B"/>
    <w:rsid w:val="00A42273"/>
    <w:rsid w:val="00A448C8"/>
    <w:rsid w:val="00A45B60"/>
    <w:rsid w:val="00A475C4"/>
    <w:rsid w:val="00A47AB9"/>
    <w:rsid w:val="00A5111E"/>
    <w:rsid w:val="00A5124A"/>
    <w:rsid w:val="00A5159B"/>
    <w:rsid w:val="00A52717"/>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0826"/>
    <w:rsid w:val="00A815AB"/>
    <w:rsid w:val="00A81AEB"/>
    <w:rsid w:val="00A82620"/>
    <w:rsid w:val="00A82A8B"/>
    <w:rsid w:val="00A83B92"/>
    <w:rsid w:val="00A8454A"/>
    <w:rsid w:val="00A84A22"/>
    <w:rsid w:val="00A859C3"/>
    <w:rsid w:val="00A85ABD"/>
    <w:rsid w:val="00A85D7E"/>
    <w:rsid w:val="00A86A18"/>
    <w:rsid w:val="00A877E9"/>
    <w:rsid w:val="00A87B2D"/>
    <w:rsid w:val="00A91376"/>
    <w:rsid w:val="00A94431"/>
    <w:rsid w:val="00A94517"/>
    <w:rsid w:val="00A96763"/>
    <w:rsid w:val="00A96AD3"/>
    <w:rsid w:val="00A96C6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D75C6"/>
    <w:rsid w:val="00AE1BB4"/>
    <w:rsid w:val="00AE435E"/>
    <w:rsid w:val="00AE4BDB"/>
    <w:rsid w:val="00AE6EF7"/>
    <w:rsid w:val="00AE7EF1"/>
    <w:rsid w:val="00AF3976"/>
    <w:rsid w:val="00AF46FB"/>
    <w:rsid w:val="00AF4E16"/>
    <w:rsid w:val="00AF57D9"/>
    <w:rsid w:val="00B00EE7"/>
    <w:rsid w:val="00B02A7F"/>
    <w:rsid w:val="00B051A4"/>
    <w:rsid w:val="00B059A0"/>
    <w:rsid w:val="00B0654A"/>
    <w:rsid w:val="00B065EA"/>
    <w:rsid w:val="00B06E60"/>
    <w:rsid w:val="00B07D94"/>
    <w:rsid w:val="00B11675"/>
    <w:rsid w:val="00B1190A"/>
    <w:rsid w:val="00B11C24"/>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21F4"/>
    <w:rsid w:val="00B645BD"/>
    <w:rsid w:val="00B71065"/>
    <w:rsid w:val="00B73951"/>
    <w:rsid w:val="00B75500"/>
    <w:rsid w:val="00B76F3D"/>
    <w:rsid w:val="00B804AB"/>
    <w:rsid w:val="00B80CA5"/>
    <w:rsid w:val="00B81500"/>
    <w:rsid w:val="00B929C4"/>
    <w:rsid w:val="00B93B73"/>
    <w:rsid w:val="00B94886"/>
    <w:rsid w:val="00B95BA9"/>
    <w:rsid w:val="00B96FD4"/>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3C1"/>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00A9"/>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5C25"/>
    <w:rsid w:val="00C276C4"/>
    <w:rsid w:val="00C32CE3"/>
    <w:rsid w:val="00C3509D"/>
    <w:rsid w:val="00C3583A"/>
    <w:rsid w:val="00C35DF4"/>
    <w:rsid w:val="00C36CD7"/>
    <w:rsid w:val="00C375D8"/>
    <w:rsid w:val="00C412EA"/>
    <w:rsid w:val="00C413E7"/>
    <w:rsid w:val="00C4180C"/>
    <w:rsid w:val="00C42535"/>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2927"/>
    <w:rsid w:val="00C84363"/>
    <w:rsid w:val="00C86ED6"/>
    <w:rsid w:val="00C90E2D"/>
    <w:rsid w:val="00CA0B97"/>
    <w:rsid w:val="00CA0ED4"/>
    <w:rsid w:val="00CA6389"/>
    <w:rsid w:val="00CA6BE3"/>
    <w:rsid w:val="00CA7F54"/>
    <w:rsid w:val="00CB13A7"/>
    <w:rsid w:val="00CB1DD6"/>
    <w:rsid w:val="00CB238F"/>
    <w:rsid w:val="00CB2BFD"/>
    <w:rsid w:val="00CB2E8E"/>
    <w:rsid w:val="00CB7671"/>
    <w:rsid w:val="00CC0B0A"/>
    <w:rsid w:val="00CC121B"/>
    <w:rsid w:val="00CC2A24"/>
    <w:rsid w:val="00CC3445"/>
    <w:rsid w:val="00CC54CD"/>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5F90"/>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57973"/>
    <w:rsid w:val="00D60D6D"/>
    <w:rsid w:val="00D613D7"/>
    <w:rsid w:val="00D6210D"/>
    <w:rsid w:val="00D635C1"/>
    <w:rsid w:val="00D63B26"/>
    <w:rsid w:val="00D65F0E"/>
    <w:rsid w:val="00D66239"/>
    <w:rsid w:val="00D676AA"/>
    <w:rsid w:val="00D70217"/>
    <w:rsid w:val="00D71F96"/>
    <w:rsid w:val="00D72440"/>
    <w:rsid w:val="00D7450C"/>
    <w:rsid w:val="00D74A36"/>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159F"/>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33DE"/>
    <w:rsid w:val="00DE39F2"/>
    <w:rsid w:val="00DE3F5B"/>
    <w:rsid w:val="00DE4401"/>
    <w:rsid w:val="00DE56AD"/>
    <w:rsid w:val="00DE61F0"/>
    <w:rsid w:val="00DF1746"/>
    <w:rsid w:val="00DF3D31"/>
    <w:rsid w:val="00DF4458"/>
    <w:rsid w:val="00DF6686"/>
    <w:rsid w:val="00DF6E07"/>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73B"/>
    <w:rsid w:val="00E269C0"/>
    <w:rsid w:val="00E277C9"/>
    <w:rsid w:val="00E301C2"/>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14EC"/>
    <w:rsid w:val="00E629ED"/>
    <w:rsid w:val="00E64045"/>
    <w:rsid w:val="00E64571"/>
    <w:rsid w:val="00E6558B"/>
    <w:rsid w:val="00E66040"/>
    <w:rsid w:val="00E70372"/>
    <w:rsid w:val="00E74EA3"/>
    <w:rsid w:val="00E81400"/>
    <w:rsid w:val="00E83E9F"/>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19D"/>
    <w:rsid w:val="00EA5FFC"/>
    <w:rsid w:val="00EB1C71"/>
    <w:rsid w:val="00EB2C4A"/>
    <w:rsid w:val="00EB5866"/>
    <w:rsid w:val="00EB5D4A"/>
    <w:rsid w:val="00EB6130"/>
    <w:rsid w:val="00EB6B04"/>
    <w:rsid w:val="00EB6FC8"/>
    <w:rsid w:val="00EC024D"/>
    <w:rsid w:val="00EC0423"/>
    <w:rsid w:val="00EC10DE"/>
    <w:rsid w:val="00EC5877"/>
    <w:rsid w:val="00EC5B70"/>
    <w:rsid w:val="00EC627F"/>
    <w:rsid w:val="00ED0908"/>
    <w:rsid w:val="00ED2EB7"/>
    <w:rsid w:val="00ED53C5"/>
    <w:rsid w:val="00ED5C4D"/>
    <w:rsid w:val="00ED7538"/>
    <w:rsid w:val="00ED7E27"/>
    <w:rsid w:val="00EE3E63"/>
    <w:rsid w:val="00EE3F66"/>
    <w:rsid w:val="00EE55FA"/>
    <w:rsid w:val="00EE6842"/>
    <w:rsid w:val="00EE7B72"/>
    <w:rsid w:val="00EF1936"/>
    <w:rsid w:val="00EF3052"/>
    <w:rsid w:val="00EF339D"/>
    <w:rsid w:val="00EF4A63"/>
    <w:rsid w:val="00EF701F"/>
    <w:rsid w:val="00F0048F"/>
    <w:rsid w:val="00F00806"/>
    <w:rsid w:val="00F008CE"/>
    <w:rsid w:val="00F01C41"/>
    <w:rsid w:val="00F02E32"/>
    <w:rsid w:val="00F02E94"/>
    <w:rsid w:val="00F075DA"/>
    <w:rsid w:val="00F075FA"/>
    <w:rsid w:val="00F10A60"/>
    <w:rsid w:val="00F10A94"/>
    <w:rsid w:val="00F133B5"/>
    <w:rsid w:val="00F13B32"/>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0CAB"/>
    <w:rsid w:val="00F734D3"/>
    <w:rsid w:val="00F74A48"/>
    <w:rsid w:val="00F74E8F"/>
    <w:rsid w:val="00F76DBE"/>
    <w:rsid w:val="00F804EC"/>
    <w:rsid w:val="00F84618"/>
    <w:rsid w:val="00F9081C"/>
    <w:rsid w:val="00F91588"/>
    <w:rsid w:val="00F9162A"/>
    <w:rsid w:val="00F93F2A"/>
    <w:rsid w:val="00F95056"/>
    <w:rsid w:val="00F950EE"/>
    <w:rsid w:val="00F954E9"/>
    <w:rsid w:val="00F968CF"/>
    <w:rsid w:val="00FA0291"/>
    <w:rsid w:val="00FA1206"/>
    <w:rsid w:val="00FA1745"/>
    <w:rsid w:val="00FA2F70"/>
    <w:rsid w:val="00FA4D88"/>
    <w:rsid w:val="00FA51BB"/>
    <w:rsid w:val="00FA53CE"/>
    <w:rsid w:val="00FA5BFE"/>
    <w:rsid w:val="00FA5F6B"/>
    <w:rsid w:val="00FA6F70"/>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4F55"/>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4:defaultImageDpi w14:val="32767"/>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823"/>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 w:type="paragraph" w:styleId="NoSpacing">
    <w:name w:val="No Spacing"/>
    <w:uiPriority w:val="1"/>
    <w:qFormat/>
    <w:rsid w:val="009872EE"/>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89.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hyperlink" Target="http://dx.doi.org/10.1109/TVCG.2014.2346298" TargetMode="External"/><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microsoft.com/office/2011/relationships/people" Target="peop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header" Target="header5.xml"/><Relationship Id="rId129" Type="http://schemas.openxmlformats.org/officeDocument/2006/relationships/image" Target="media/image80.png"/><Relationship Id="rId54" Type="http://schemas.openxmlformats.org/officeDocument/2006/relationships/image" Target="media/image43.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1.png"/><Relationship Id="rId161" Type="http://schemas.openxmlformats.org/officeDocument/2006/relationships/image" Target="media/image112.gif"/><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70.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mailto:sbrooks@cs.dal.ca" TargetMode="External"/><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0.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8.png"/><Relationship Id="rId14" Type="http://schemas.openxmlformats.org/officeDocument/2006/relationships/footer" Target="footer4.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xm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9.gi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eader" Target="header4.xml"/><Relationship Id="rId127"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dx.doi.org/10.1007/978-1-4471-2804-5_6"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nslegislature.ca/sites/default/files/legc/statutes/adult%20protection.pdf" TargetMode="External"/><Relationship Id="rId112" Type="http://schemas.openxmlformats.org/officeDocument/2006/relationships/header" Target="header6.xml"/><Relationship Id="rId133" Type="http://schemas.openxmlformats.org/officeDocument/2006/relationships/image" Target="media/image84.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2.xml"/><Relationship Id="rId124" Type="http://schemas.openxmlformats.org/officeDocument/2006/relationships/image" Target="media/image75.png"/><Relationship Id="rId70" Type="http://schemas.openxmlformats.org/officeDocument/2006/relationships/image" Target="media/image59.png"/><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6.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176</Pages>
  <Words>38473</Words>
  <Characters>219299</Characters>
  <Application>Microsoft Office Word</Application>
  <DocSecurity>0</DocSecurity>
  <Lines>1827</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13</cp:revision>
  <cp:lastPrinted>2022-04-24T19:30:00Z</cp:lastPrinted>
  <dcterms:created xsi:type="dcterms:W3CDTF">2022-04-24T19:30:00Z</dcterms:created>
  <dcterms:modified xsi:type="dcterms:W3CDTF">2022-05-01T22:38:00Z</dcterms:modified>
</cp:coreProperties>
</file>
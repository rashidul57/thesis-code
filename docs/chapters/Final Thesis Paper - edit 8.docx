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2CD12504" w14:textId="77777777" w:rsidR="009872EE" w:rsidRPr="00AF3976" w:rsidRDefault="009872EE" w:rsidP="009872E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1791BFD6" w14:textId="77777777"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4D794537" w14:textId="77777777"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40612BF7" w14:textId="77777777"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6AE08C87"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xii</w:t>
      </w:r>
    </w:p>
    <w:p w14:paraId="437C032A" w14:textId="77777777" w:rsidR="009872EE" w:rsidRDefault="009872EE" w:rsidP="009872E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xiii</w:t>
      </w:r>
    </w:p>
    <w:p w14:paraId="479239C1" w14:textId="77777777" w:rsidR="009872EE" w:rsidRDefault="009872EE" w:rsidP="009872EE">
      <w:pPr>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xiv</w:t>
      </w:r>
    </w:p>
    <w:p w14:paraId="5E2C903F" w14:textId="2C8FFA92" w:rsidR="009872EE" w:rsidRDefault="009872EE" w:rsidP="009872E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2A8C8084" w14:textId="77777777" w:rsidR="00E629ED" w:rsidRPr="008B13E5" w:rsidRDefault="00E629ED" w:rsidP="009872EE">
      <w:pPr>
        <w:rPr>
          <w:rFonts w:ascii="Times" w:hAnsi="Times"/>
          <w:color w:val="000000" w:themeColor="text1"/>
          <w:sz w:val="22"/>
          <w:szCs w:val="22"/>
          <w:shd w:val="clear" w:color="auto" w:fill="FFFFFF"/>
          <w:lang w:val="en-US"/>
        </w:rPr>
      </w:pPr>
    </w:p>
    <w:p w14:paraId="6EA69A80" w14:textId="77777777" w:rsidR="009872EE" w:rsidRDefault="009872EE" w:rsidP="009872E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088203A2" w14:textId="77777777" w:rsidR="009872EE" w:rsidRPr="0098148F" w:rsidRDefault="009872EE" w:rsidP="009872E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7ED21D50" w14:textId="77777777" w:rsidR="009872EE" w:rsidRPr="0098148F" w:rsidRDefault="009872EE" w:rsidP="009872E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&amp; Technologies……</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5DBB807E" w14:textId="77777777" w:rsidR="009872EE" w:rsidRPr="0098148F" w:rsidRDefault="009872EE" w:rsidP="009872E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7D3D5A7B" w14:textId="77777777" w:rsidR="009872EE" w:rsidRDefault="009872EE" w:rsidP="009872E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5C5126D"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6460AF3F"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6C2FE0F2"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03D594AF"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w:t>
      </w:r>
    </w:p>
    <w:p w14:paraId="33B5BF4A"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5E7838D2"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4528C04F"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47665F61" w14:textId="77777777" w:rsidR="009872EE" w:rsidRDefault="009872EE" w:rsidP="009872EE">
      <w:pPr>
        <w:autoSpaceDE w:val="0"/>
        <w:autoSpaceDN w:val="0"/>
        <w:adjustRightInd w:val="0"/>
        <w:spacing w:line="360" w:lineRule="auto"/>
        <w:ind w:firstLine="720"/>
        <w:rPr>
          <w:rFonts w:eastAsiaTheme="minorHAnsi"/>
          <w:lang w:val="en-GB" w:eastAsia="en-US"/>
        </w:rPr>
      </w:pPr>
    </w:p>
    <w:p w14:paraId="3D65ED6C" w14:textId="77777777" w:rsidR="009872EE" w:rsidRDefault="009872EE" w:rsidP="009872E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0A521244"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9937FDE"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7A9D0DDC"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7629A32F"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2.3.1 VSUP………………………… ……………….…………………………. 19</w:t>
      </w:r>
    </w:p>
    <w:p w14:paraId="3666426D"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20</w:t>
      </w:r>
    </w:p>
    <w:p w14:paraId="0C0F2F49"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22</w:t>
      </w:r>
    </w:p>
    <w:p w14:paraId="3D95B546"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 24</w:t>
      </w:r>
    </w:p>
    <w:p w14:paraId="33580949"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26</w:t>
      </w:r>
    </w:p>
    <w:p w14:paraId="5368FA9A"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7D62D1EA"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531BF465"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727BA03A" w14:textId="77777777"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28 </w:t>
      </w:r>
    </w:p>
    <w:p w14:paraId="0BBED399"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29</w:t>
      </w:r>
    </w:p>
    <w:p w14:paraId="32C8583E"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29</w:t>
      </w:r>
    </w:p>
    <w:p w14:paraId="4AEE1D30"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29</w:t>
      </w:r>
    </w:p>
    <w:p w14:paraId="2BE28C09" w14:textId="77777777" w:rsidR="009872EE" w:rsidRDefault="009872EE" w:rsidP="009872E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30</w:t>
      </w:r>
      <w:r>
        <w:rPr>
          <w:rFonts w:eastAsiaTheme="minorHAnsi"/>
          <w:color w:val="000000"/>
          <w:sz w:val="23"/>
          <w:szCs w:val="23"/>
          <w:lang w:val="en-GB" w:eastAsia="en-US"/>
        </w:rPr>
        <w:br/>
      </w:r>
    </w:p>
    <w:p w14:paraId="2D2307B1"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30</w:t>
      </w:r>
    </w:p>
    <w:p w14:paraId="33EAE3A6"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31</w:t>
      </w:r>
    </w:p>
    <w:p w14:paraId="552C22AE"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31</w:t>
      </w:r>
    </w:p>
    <w:p w14:paraId="193B6313"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32</w:t>
      </w:r>
    </w:p>
    <w:p w14:paraId="16549F08" w14:textId="77777777" w:rsidR="009872EE" w:rsidRPr="007452FE" w:rsidRDefault="009872EE" w:rsidP="009872EE">
      <w:pPr>
        <w:autoSpaceDE w:val="0"/>
        <w:autoSpaceDN w:val="0"/>
        <w:adjustRightInd w:val="0"/>
        <w:ind w:left="1440"/>
        <w:rPr>
          <w:rFonts w:eastAsiaTheme="minorHAnsi"/>
          <w:color w:val="000000"/>
          <w:sz w:val="23"/>
          <w:szCs w:val="23"/>
          <w:lang w:val="es-ES" w:eastAsia="en-US"/>
        </w:rPr>
      </w:pPr>
      <w:r>
        <w:rPr>
          <w:rFonts w:eastAsiaTheme="minorHAnsi"/>
          <w:color w:val="000000"/>
          <w:sz w:val="23"/>
          <w:szCs w:val="23"/>
          <w:lang w:val="en-GB" w:eastAsia="en-US"/>
        </w:rPr>
        <w:t xml:space="preserve">3.3.4 Example of Forecasting ………………………………………………….  </w:t>
      </w:r>
      <w:r w:rsidRPr="007452FE">
        <w:rPr>
          <w:rFonts w:eastAsiaTheme="minorHAnsi"/>
          <w:color w:val="000000"/>
          <w:sz w:val="23"/>
          <w:szCs w:val="23"/>
          <w:lang w:val="es-ES" w:eastAsia="en-US"/>
        </w:rPr>
        <w:t>3</w:t>
      </w:r>
      <w:r>
        <w:rPr>
          <w:rFonts w:eastAsiaTheme="minorHAnsi"/>
          <w:color w:val="000000"/>
          <w:sz w:val="23"/>
          <w:szCs w:val="23"/>
          <w:lang w:val="es-ES" w:eastAsia="en-US"/>
        </w:rPr>
        <w:t>2</w:t>
      </w:r>
      <w:r w:rsidRPr="007452FE">
        <w:rPr>
          <w:rFonts w:eastAsiaTheme="minorHAnsi"/>
          <w:color w:val="000000"/>
          <w:sz w:val="23"/>
          <w:szCs w:val="23"/>
          <w:lang w:val="es-ES" w:eastAsia="en-US"/>
        </w:rPr>
        <w:br/>
      </w:r>
    </w:p>
    <w:p w14:paraId="4765A230" w14:textId="77777777" w:rsidR="009872EE" w:rsidRPr="007452FE" w:rsidRDefault="009872EE" w:rsidP="009872EE">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3.4 MLP …………………………………………………………………………</w:t>
      </w:r>
      <w:proofErr w:type="gramStart"/>
      <w:r w:rsidRPr="007452FE">
        <w:rPr>
          <w:rFonts w:eastAsiaTheme="minorHAnsi"/>
          <w:color w:val="000000"/>
          <w:sz w:val="23"/>
          <w:szCs w:val="23"/>
          <w:lang w:val="es-ES" w:eastAsia="en-US"/>
        </w:rPr>
        <w:t>…….</w:t>
      </w:r>
      <w:proofErr w:type="gramEnd"/>
      <w:r w:rsidRPr="007452FE">
        <w:rPr>
          <w:rFonts w:eastAsiaTheme="minorHAnsi"/>
          <w:color w:val="000000"/>
          <w:sz w:val="23"/>
          <w:szCs w:val="23"/>
          <w:lang w:val="es-ES" w:eastAsia="en-US"/>
        </w:rPr>
        <w:t>.  3</w:t>
      </w:r>
      <w:r>
        <w:rPr>
          <w:rFonts w:eastAsiaTheme="minorHAnsi"/>
          <w:color w:val="000000"/>
          <w:sz w:val="23"/>
          <w:szCs w:val="23"/>
          <w:lang w:val="es-ES" w:eastAsia="en-US"/>
        </w:rPr>
        <w:t>3</w:t>
      </w:r>
    </w:p>
    <w:p w14:paraId="210BF2B1" w14:textId="77777777" w:rsidR="009872EE" w:rsidRPr="007452FE" w:rsidRDefault="009872EE" w:rsidP="009872EE">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3.5 CNN …………………………………………………………………………</w:t>
      </w:r>
      <w:proofErr w:type="gramStart"/>
      <w:r w:rsidRPr="007452FE">
        <w:rPr>
          <w:rFonts w:eastAsiaTheme="minorHAnsi"/>
          <w:color w:val="000000"/>
          <w:sz w:val="23"/>
          <w:szCs w:val="23"/>
          <w:lang w:val="es-ES" w:eastAsia="en-US"/>
        </w:rPr>
        <w:t>…….</w:t>
      </w:r>
      <w:proofErr w:type="gramEnd"/>
      <w:r w:rsidRPr="007452FE">
        <w:rPr>
          <w:rFonts w:eastAsiaTheme="minorHAnsi"/>
          <w:color w:val="000000"/>
          <w:sz w:val="23"/>
          <w:szCs w:val="23"/>
          <w:lang w:val="es-ES" w:eastAsia="en-US"/>
        </w:rPr>
        <w:t>.  3</w:t>
      </w:r>
      <w:r>
        <w:rPr>
          <w:rFonts w:eastAsiaTheme="minorHAnsi"/>
          <w:color w:val="000000"/>
          <w:sz w:val="23"/>
          <w:szCs w:val="23"/>
          <w:lang w:val="es-ES" w:eastAsia="en-US"/>
        </w:rPr>
        <w:t>6</w:t>
      </w:r>
    </w:p>
    <w:p w14:paraId="626A2F50" w14:textId="77777777" w:rsidR="009872EE" w:rsidRPr="007452FE" w:rsidRDefault="009872EE" w:rsidP="009872EE">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3.6 LSTM ………………………………………………………………………………  </w:t>
      </w:r>
      <w:r>
        <w:rPr>
          <w:rFonts w:eastAsiaTheme="minorHAnsi"/>
          <w:color w:val="000000"/>
          <w:sz w:val="23"/>
          <w:szCs w:val="23"/>
          <w:lang w:val="es-ES" w:eastAsia="en-US"/>
        </w:rPr>
        <w:t>38</w:t>
      </w:r>
    </w:p>
    <w:p w14:paraId="1EA6070D" w14:textId="77777777" w:rsidR="009872EE" w:rsidRPr="007452FE" w:rsidRDefault="009872EE" w:rsidP="009872EE">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3.7 ARIMA …………………………………………………………………………….  </w:t>
      </w:r>
      <w:r>
        <w:rPr>
          <w:rFonts w:eastAsiaTheme="minorHAnsi"/>
          <w:color w:val="000000"/>
          <w:sz w:val="23"/>
          <w:szCs w:val="23"/>
          <w:lang w:val="es-ES" w:eastAsia="en-US"/>
        </w:rPr>
        <w:t>39</w:t>
      </w:r>
    </w:p>
    <w:p w14:paraId="62694248" w14:textId="77777777" w:rsidR="009872EE" w:rsidRDefault="009872EE" w:rsidP="009872EE">
      <w:pPr>
        <w:autoSpaceDE w:val="0"/>
        <w:autoSpaceDN w:val="0"/>
        <w:adjustRightInd w:val="0"/>
        <w:ind w:left="720" w:firstLine="720"/>
        <w:rPr>
          <w:rFonts w:eastAsiaTheme="minorHAnsi"/>
          <w:color w:val="000000"/>
          <w:sz w:val="23"/>
          <w:szCs w:val="23"/>
          <w:lang w:val="en-GB" w:eastAsia="en-US"/>
        </w:rPr>
      </w:pPr>
      <w:r w:rsidRPr="007452FE">
        <w:rPr>
          <w:rFonts w:eastAsiaTheme="minorHAnsi"/>
          <w:color w:val="000000"/>
          <w:sz w:val="23"/>
          <w:szCs w:val="23"/>
          <w:lang w:val="es-ES" w:eastAsia="en-US"/>
        </w:rPr>
        <w:t xml:space="preserve">3.7.1 Auto ARIMA …………………………………………………………….  </w:t>
      </w:r>
      <w:r>
        <w:rPr>
          <w:rFonts w:eastAsiaTheme="minorHAnsi"/>
          <w:color w:val="000000"/>
          <w:sz w:val="23"/>
          <w:szCs w:val="23"/>
          <w:lang w:val="en-GB" w:eastAsia="en-US"/>
        </w:rPr>
        <w:t>40</w:t>
      </w:r>
      <w:r>
        <w:rPr>
          <w:rFonts w:eastAsiaTheme="minorHAnsi"/>
          <w:color w:val="000000"/>
          <w:sz w:val="23"/>
          <w:szCs w:val="23"/>
          <w:lang w:val="en-GB" w:eastAsia="en-US"/>
        </w:rPr>
        <w:br/>
      </w:r>
    </w:p>
    <w:p w14:paraId="7B20A5B6"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41</w:t>
      </w:r>
    </w:p>
    <w:p w14:paraId="2E8223FD"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42</w:t>
      </w:r>
    </w:p>
    <w:p w14:paraId="51AB77E7"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43</w:t>
      </w:r>
    </w:p>
    <w:p w14:paraId="3A23AE56"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Uncertainty Comparison among Models ………………………………… 44</w:t>
      </w:r>
    </w:p>
    <w:p w14:paraId="05E3F5C8"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558B9A6" w14:textId="34F4E511"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Visualization Component Calculation</w:t>
      </w:r>
      <w:r w:rsidR="00DF6E07">
        <w:rPr>
          <w:rFonts w:eastAsiaTheme="minorHAnsi"/>
          <w:b/>
          <w:bCs/>
          <w:lang w:val="en-GB" w:eastAsia="en-US"/>
        </w:rPr>
        <w:t>s</w:t>
      </w:r>
      <w:r>
        <w:rPr>
          <w:rFonts w:eastAsiaTheme="minorHAnsi"/>
          <w:b/>
          <w:bCs/>
          <w:lang w:val="en-GB" w:eastAsia="en-US"/>
        </w:rPr>
        <w:t xml:space="preserve"> </w:t>
      </w:r>
      <w:proofErr w:type="gramStart"/>
      <w:r>
        <w:rPr>
          <w:rFonts w:eastAsiaTheme="minorHAnsi"/>
          <w:b/>
          <w:bCs/>
          <w:lang w:val="en-GB" w:eastAsia="en-US"/>
        </w:rPr>
        <w:t>…..</w:t>
      </w:r>
      <w:proofErr w:type="gramEnd"/>
      <w:r>
        <w:rPr>
          <w:rFonts w:eastAsiaTheme="minorHAnsi"/>
          <w:lang w:val="en-GB" w:eastAsia="en-US"/>
        </w:rPr>
        <w:t>………………</w:t>
      </w:r>
      <w:r>
        <w:rPr>
          <w:rFonts w:eastAsiaTheme="minorHAnsi"/>
          <w:color w:val="000000"/>
          <w:sz w:val="23"/>
          <w:szCs w:val="23"/>
          <w:lang w:val="en-GB" w:eastAsia="en-US"/>
        </w:rPr>
        <w:t>……………</w:t>
      </w:r>
      <w:r w:rsidR="00DF6E07">
        <w:rPr>
          <w:rFonts w:eastAsiaTheme="minorHAnsi"/>
          <w:color w:val="000000"/>
          <w:sz w:val="23"/>
          <w:szCs w:val="23"/>
          <w:lang w:val="en-GB" w:eastAsia="en-US"/>
        </w:rPr>
        <w:t>...</w:t>
      </w:r>
      <w:r>
        <w:rPr>
          <w:rFonts w:eastAsiaTheme="minorHAnsi"/>
          <w:color w:val="000000"/>
          <w:sz w:val="23"/>
          <w:szCs w:val="23"/>
          <w:lang w:val="en-GB" w:eastAsia="en-US"/>
        </w:rPr>
        <w:t>.  45</w:t>
      </w:r>
    </w:p>
    <w:p w14:paraId="07D6CD6E"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45</w:t>
      </w:r>
    </w:p>
    <w:p w14:paraId="5693AA4F"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45</w:t>
      </w:r>
    </w:p>
    <w:p w14:paraId="79F97F1F"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46</w:t>
      </w:r>
    </w:p>
    <w:p w14:paraId="738ED413"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47</w:t>
      </w:r>
    </w:p>
    <w:p w14:paraId="496ADB02"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49</w:t>
      </w:r>
    </w:p>
    <w:p w14:paraId="2360AA2E"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50</w:t>
      </w:r>
    </w:p>
    <w:p w14:paraId="4E6D6101"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51</w:t>
      </w:r>
    </w:p>
    <w:p w14:paraId="552F4957"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121D709D"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0E7600FE"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6010CE76" w14:textId="77777777"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proofErr w:type="gramStart"/>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 xml:space="preserve"> </w:t>
      </w:r>
      <w:r w:rsidRPr="007452FE">
        <w:rPr>
          <w:rFonts w:eastAsiaTheme="minorHAnsi"/>
          <w:b/>
          <w:bCs/>
          <w:lang w:val="en-GB" w:eastAsia="en-US"/>
        </w:rPr>
        <w:t>Experimental</w:t>
      </w:r>
      <w:proofErr w:type="gramEnd"/>
      <w:r w:rsidRPr="007452FE">
        <w:rPr>
          <w:rFonts w:eastAsiaTheme="minorHAnsi"/>
          <w:b/>
          <w:bCs/>
          <w:lang w:val="en-GB" w:eastAsia="en-US"/>
        </w:rPr>
        <w:t xml:space="preserve"> Designs with Chromatic Aberrations &amp; Texture Patterns</w:t>
      </w:r>
      <w:r>
        <w:rPr>
          <w:rFonts w:eastAsiaTheme="minorHAnsi"/>
          <w:b/>
          <w:bCs/>
          <w:lang w:val="en-GB" w:eastAsia="en-US"/>
        </w:rPr>
        <w:t xml:space="preserve">  </w:t>
      </w:r>
      <w:r>
        <w:rPr>
          <w:rFonts w:eastAsiaTheme="minorHAnsi"/>
          <w:color w:val="000000"/>
          <w:sz w:val="23"/>
          <w:szCs w:val="23"/>
          <w:lang w:val="en-GB" w:eastAsia="en-US"/>
        </w:rPr>
        <w:t xml:space="preserve"> 53</w:t>
      </w:r>
    </w:p>
    <w:p w14:paraId="7FCD7BED"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53</w:t>
      </w:r>
    </w:p>
    <w:p w14:paraId="091824FE"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53</w:t>
      </w:r>
    </w:p>
    <w:p w14:paraId="7E4FDB58"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55</w:t>
      </w:r>
    </w:p>
    <w:p w14:paraId="589EAC37"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55</w:t>
      </w:r>
    </w:p>
    <w:p w14:paraId="5A418D86" w14:textId="77777777" w:rsidR="009872EE" w:rsidRDefault="009872EE" w:rsidP="009872E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1FDF3BD4"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56</w:t>
      </w:r>
    </w:p>
    <w:p w14:paraId="5206E7F1"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57</w:t>
      </w:r>
    </w:p>
    <w:p w14:paraId="6DFCDDAB"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58</w:t>
      </w:r>
    </w:p>
    <w:p w14:paraId="18D0D026"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59</w:t>
      </w:r>
    </w:p>
    <w:p w14:paraId="1DCE125B"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61</w:t>
      </w:r>
    </w:p>
    <w:p w14:paraId="05A2EAA7"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62</w:t>
      </w:r>
    </w:p>
    <w:p w14:paraId="5610C7FB"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63</w:t>
      </w:r>
    </w:p>
    <w:p w14:paraId="5CD4D4AE"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65</w:t>
      </w:r>
    </w:p>
    <w:p w14:paraId="6BEFF1A6"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66</w:t>
      </w:r>
    </w:p>
    <w:p w14:paraId="6F16505B"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5.13 Summary of </w:t>
      </w:r>
      <w:proofErr w:type="spellStart"/>
      <w:r>
        <w:rPr>
          <w:rFonts w:eastAsiaTheme="minorHAnsi"/>
          <w:color w:val="000000"/>
          <w:sz w:val="23"/>
          <w:szCs w:val="23"/>
          <w:lang w:val="en-GB" w:eastAsia="en-US"/>
        </w:rPr>
        <w:t>Experiemental</w:t>
      </w:r>
      <w:proofErr w:type="spellEnd"/>
      <w:r>
        <w:rPr>
          <w:rFonts w:eastAsiaTheme="minorHAnsi"/>
          <w:color w:val="000000"/>
          <w:sz w:val="23"/>
          <w:szCs w:val="23"/>
          <w:lang w:val="en-GB" w:eastAsia="en-US"/>
        </w:rPr>
        <w:t xml:space="preserve"> Designs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67</w:t>
      </w:r>
    </w:p>
    <w:p w14:paraId="4615B85B"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4A4E5A4B" w14:textId="77777777"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User Study Design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68</w:t>
      </w:r>
    </w:p>
    <w:p w14:paraId="3AEAC3EA"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68</w:t>
      </w:r>
      <w:r w:rsidRPr="0098148F">
        <w:rPr>
          <w:rFonts w:eastAsiaTheme="minorHAnsi"/>
          <w:color w:val="000000"/>
          <w:sz w:val="23"/>
          <w:szCs w:val="23"/>
          <w:lang w:val="en-GB" w:eastAsia="en-US"/>
        </w:rPr>
        <w:t xml:space="preserve"> </w:t>
      </w:r>
    </w:p>
    <w:p w14:paraId="5B6ACB96"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 68</w:t>
      </w:r>
    </w:p>
    <w:p w14:paraId="2B1122B1"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69</w:t>
      </w:r>
    </w:p>
    <w:p w14:paraId="4B6CBB0A"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69</w:t>
      </w:r>
      <w:r w:rsidRPr="0098148F">
        <w:rPr>
          <w:rFonts w:eastAsiaTheme="minorHAnsi"/>
          <w:color w:val="000000"/>
          <w:sz w:val="23"/>
          <w:szCs w:val="23"/>
          <w:lang w:val="en-GB" w:eastAsia="en-US"/>
        </w:rPr>
        <w:t xml:space="preserve"> </w:t>
      </w:r>
    </w:p>
    <w:p w14:paraId="25504733"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69</w:t>
      </w:r>
      <w:r w:rsidRPr="0098148F">
        <w:rPr>
          <w:rFonts w:eastAsiaTheme="minorHAnsi"/>
          <w:color w:val="000000"/>
          <w:sz w:val="23"/>
          <w:szCs w:val="23"/>
          <w:lang w:val="en-GB" w:eastAsia="en-US"/>
        </w:rPr>
        <w:t xml:space="preserve"> </w:t>
      </w:r>
    </w:p>
    <w:p w14:paraId="13C83DD5"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70</w:t>
      </w:r>
      <w:r w:rsidRPr="0098148F">
        <w:rPr>
          <w:rFonts w:eastAsiaTheme="minorHAnsi"/>
          <w:color w:val="000000"/>
          <w:sz w:val="23"/>
          <w:szCs w:val="23"/>
          <w:lang w:val="en-GB" w:eastAsia="en-US"/>
        </w:rPr>
        <w:t xml:space="preserve"> </w:t>
      </w:r>
    </w:p>
    <w:p w14:paraId="03F8C0BE" w14:textId="77777777" w:rsidR="009872EE" w:rsidRDefault="009872EE" w:rsidP="009872E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70</w:t>
      </w:r>
      <w:r>
        <w:rPr>
          <w:rFonts w:eastAsiaTheme="minorHAnsi"/>
          <w:color w:val="000000"/>
          <w:sz w:val="23"/>
          <w:szCs w:val="23"/>
          <w:lang w:val="en-GB" w:eastAsia="en-US"/>
        </w:rPr>
        <w:br/>
      </w:r>
    </w:p>
    <w:p w14:paraId="7906DA83"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73</w:t>
      </w:r>
      <w:r w:rsidRPr="0098148F">
        <w:rPr>
          <w:rFonts w:eastAsiaTheme="minorHAnsi"/>
          <w:color w:val="000000"/>
          <w:sz w:val="23"/>
          <w:szCs w:val="23"/>
          <w:lang w:val="en-GB" w:eastAsia="en-US"/>
        </w:rPr>
        <w:t xml:space="preserve"> </w:t>
      </w:r>
    </w:p>
    <w:p w14:paraId="16F9DB37"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73</w:t>
      </w:r>
    </w:p>
    <w:p w14:paraId="0A5B77C5" w14:textId="77777777" w:rsidR="009872EE" w:rsidRDefault="009872EE" w:rsidP="009872E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74</w:t>
      </w:r>
    </w:p>
    <w:p w14:paraId="720E692D" w14:textId="77777777" w:rsidR="009872EE" w:rsidRDefault="009872EE" w:rsidP="009872E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74</w:t>
      </w:r>
      <w:r>
        <w:rPr>
          <w:rFonts w:eastAsiaTheme="minorHAnsi"/>
          <w:color w:val="000000"/>
          <w:sz w:val="23"/>
          <w:szCs w:val="23"/>
          <w:lang w:val="en-GB" w:eastAsia="en-US"/>
        </w:rPr>
        <w:br/>
      </w:r>
    </w:p>
    <w:p w14:paraId="2DE5CE6C"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 xml:space="preserve">Study </w:t>
      </w:r>
      <w:proofErr w:type="gramStart"/>
      <w:r>
        <w:rPr>
          <w:rFonts w:eastAsiaTheme="minorHAnsi"/>
          <w:color w:val="000000"/>
          <w:sz w:val="23"/>
          <w:szCs w:val="23"/>
          <w:lang w:val="en-GB" w:eastAsia="en-US"/>
        </w:rPr>
        <w:t>Procedure .</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74</w:t>
      </w:r>
      <w:r w:rsidRPr="0098148F">
        <w:rPr>
          <w:rFonts w:eastAsiaTheme="minorHAnsi"/>
          <w:color w:val="000000"/>
          <w:sz w:val="23"/>
          <w:szCs w:val="23"/>
          <w:lang w:val="en-GB" w:eastAsia="en-US"/>
        </w:rPr>
        <w:t xml:space="preserve"> </w:t>
      </w:r>
    </w:p>
    <w:p w14:paraId="642CCE70"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25F88A49"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4ADDE610"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3DCFE1F5"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lastRenderedPageBreak/>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p>
    <w:p w14:paraId="6B1C4E4A" w14:textId="77777777" w:rsidR="009872EE" w:rsidRPr="00C42535" w:rsidRDefault="009872EE" w:rsidP="009872EE">
      <w:pPr>
        <w:autoSpaceDE w:val="0"/>
        <w:autoSpaceDN w:val="0"/>
        <w:adjustRightInd w:val="0"/>
        <w:ind w:left="720" w:firstLine="720"/>
        <w:rPr>
          <w:rFonts w:eastAsiaTheme="minorHAnsi"/>
          <w:color w:val="000000"/>
          <w:sz w:val="23"/>
          <w:szCs w:val="23"/>
          <w:lang w:val="fr-FR" w:eastAsia="en-US"/>
          <w:rPrChange w:id="0" w:author="Stephen Brooks" w:date="2022-04-22T14:54:00Z">
            <w:rPr>
              <w:rFonts w:eastAsiaTheme="minorHAnsi"/>
              <w:color w:val="000000"/>
              <w:sz w:val="23"/>
              <w:szCs w:val="23"/>
              <w:lang w:val="en-GB" w:eastAsia="en-US"/>
            </w:rPr>
          </w:rPrChange>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Overview of the Questionnaire Structure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C42535">
        <w:rPr>
          <w:rFonts w:eastAsiaTheme="minorHAnsi"/>
          <w:color w:val="000000"/>
          <w:sz w:val="23"/>
          <w:szCs w:val="23"/>
          <w:lang w:val="fr-FR" w:eastAsia="en-US"/>
          <w:rPrChange w:id="1" w:author="Stephen Brooks" w:date="2022-04-22T14:54:00Z">
            <w:rPr>
              <w:rFonts w:eastAsiaTheme="minorHAnsi"/>
              <w:color w:val="000000"/>
              <w:sz w:val="23"/>
              <w:szCs w:val="23"/>
              <w:lang w:val="en-GB" w:eastAsia="en-US"/>
            </w:rPr>
          </w:rPrChange>
        </w:rPr>
        <w:t>76</w:t>
      </w:r>
      <w:r w:rsidRPr="00C42535">
        <w:rPr>
          <w:rFonts w:eastAsiaTheme="minorHAnsi"/>
          <w:color w:val="000000"/>
          <w:sz w:val="23"/>
          <w:szCs w:val="23"/>
          <w:lang w:val="fr-FR" w:eastAsia="en-US"/>
          <w:rPrChange w:id="2" w:author="Stephen Brooks" w:date="2022-04-22T14:54:00Z">
            <w:rPr>
              <w:rFonts w:eastAsiaTheme="minorHAnsi"/>
              <w:color w:val="000000"/>
              <w:sz w:val="23"/>
              <w:szCs w:val="23"/>
              <w:lang w:val="en-GB" w:eastAsia="en-US"/>
            </w:rPr>
          </w:rPrChange>
        </w:rPr>
        <w:br/>
      </w:r>
    </w:p>
    <w:p w14:paraId="37F4685E" w14:textId="77777777" w:rsidR="009872EE" w:rsidRPr="00C42535" w:rsidRDefault="009872EE" w:rsidP="009872EE">
      <w:pPr>
        <w:autoSpaceDE w:val="0"/>
        <w:autoSpaceDN w:val="0"/>
        <w:adjustRightInd w:val="0"/>
        <w:ind w:left="720" w:firstLine="720"/>
        <w:rPr>
          <w:rFonts w:eastAsiaTheme="minorHAnsi"/>
          <w:color w:val="000000"/>
          <w:sz w:val="23"/>
          <w:szCs w:val="23"/>
          <w:lang w:val="fr-FR" w:eastAsia="en-US"/>
          <w:rPrChange w:id="3" w:author="Stephen Brooks" w:date="2022-04-22T14:54:00Z">
            <w:rPr>
              <w:rFonts w:eastAsiaTheme="minorHAnsi"/>
              <w:color w:val="000000"/>
              <w:sz w:val="23"/>
              <w:szCs w:val="23"/>
              <w:lang w:val="en-GB" w:eastAsia="en-US"/>
            </w:rPr>
          </w:rPrChange>
        </w:rPr>
      </w:pPr>
      <w:r w:rsidRPr="00C42535">
        <w:rPr>
          <w:rFonts w:eastAsiaTheme="minorHAnsi"/>
          <w:color w:val="000000"/>
          <w:sz w:val="23"/>
          <w:szCs w:val="23"/>
          <w:lang w:val="fr-FR" w:eastAsia="en-US"/>
          <w:rPrChange w:id="4" w:author="Stephen Brooks" w:date="2022-04-22T14:54:00Z">
            <w:rPr>
              <w:rFonts w:eastAsiaTheme="minorHAnsi"/>
              <w:color w:val="000000"/>
              <w:sz w:val="23"/>
              <w:szCs w:val="23"/>
              <w:lang w:val="en-GB" w:eastAsia="en-US"/>
            </w:rPr>
          </w:rPrChange>
        </w:rPr>
        <w:t>6.6.6 Component Questions ………………… …</w:t>
      </w:r>
      <w:proofErr w:type="gramStart"/>
      <w:r w:rsidRPr="00C42535">
        <w:rPr>
          <w:rFonts w:eastAsiaTheme="minorHAnsi"/>
          <w:color w:val="000000"/>
          <w:sz w:val="23"/>
          <w:szCs w:val="23"/>
          <w:lang w:val="fr-FR" w:eastAsia="en-US"/>
          <w:rPrChange w:id="5" w:author="Stephen Brooks" w:date="2022-04-22T14:54:00Z">
            <w:rPr>
              <w:rFonts w:eastAsiaTheme="minorHAnsi"/>
              <w:color w:val="000000"/>
              <w:sz w:val="23"/>
              <w:szCs w:val="23"/>
              <w:lang w:val="en-GB" w:eastAsia="en-US"/>
            </w:rPr>
          </w:rPrChange>
        </w:rPr>
        <w:t>…….</w:t>
      </w:r>
      <w:proofErr w:type="gramEnd"/>
      <w:r w:rsidRPr="00C42535">
        <w:rPr>
          <w:rFonts w:eastAsiaTheme="minorHAnsi"/>
          <w:color w:val="000000"/>
          <w:sz w:val="23"/>
          <w:szCs w:val="23"/>
          <w:lang w:val="fr-FR" w:eastAsia="en-US"/>
          <w:rPrChange w:id="6" w:author="Stephen Brooks" w:date="2022-04-22T14:54:00Z">
            <w:rPr>
              <w:rFonts w:eastAsiaTheme="minorHAnsi"/>
              <w:color w:val="000000"/>
              <w:sz w:val="23"/>
              <w:szCs w:val="23"/>
              <w:lang w:val="en-GB" w:eastAsia="en-US"/>
            </w:rPr>
          </w:rPrChange>
        </w:rPr>
        <w:t>.…………………….... 76</w:t>
      </w:r>
      <w:r w:rsidRPr="00C42535">
        <w:rPr>
          <w:rFonts w:eastAsiaTheme="minorHAnsi"/>
          <w:color w:val="000000"/>
          <w:sz w:val="23"/>
          <w:szCs w:val="23"/>
          <w:lang w:val="fr-FR" w:eastAsia="en-US"/>
          <w:rPrChange w:id="7" w:author="Stephen Brooks" w:date="2022-04-22T14:54:00Z">
            <w:rPr>
              <w:rFonts w:eastAsiaTheme="minorHAnsi"/>
              <w:color w:val="000000"/>
              <w:sz w:val="23"/>
              <w:szCs w:val="23"/>
              <w:lang w:val="en-GB" w:eastAsia="en-US"/>
            </w:rPr>
          </w:rPrChange>
        </w:rPr>
        <w:br/>
      </w:r>
    </w:p>
    <w:p w14:paraId="36549ED0" w14:textId="77777777" w:rsidR="009872EE" w:rsidRPr="00C42535" w:rsidRDefault="009872EE" w:rsidP="009872EE">
      <w:pPr>
        <w:autoSpaceDE w:val="0"/>
        <w:autoSpaceDN w:val="0"/>
        <w:adjustRightInd w:val="0"/>
        <w:ind w:left="720" w:firstLine="720"/>
        <w:rPr>
          <w:rFonts w:eastAsiaTheme="minorHAnsi"/>
          <w:color w:val="000000"/>
          <w:sz w:val="23"/>
          <w:szCs w:val="23"/>
          <w:lang w:val="fr-FR" w:eastAsia="en-US"/>
          <w:rPrChange w:id="8" w:author="Stephen Brooks" w:date="2022-04-22T14:54:00Z">
            <w:rPr>
              <w:rFonts w:eastAsiaTheme="minorHAnsi"/>
              <w:color w:val="000000"/>
              <w:sz w:val="23"/>
              <w:szCs w:val="23"/>
              <w:lang w:val="en-GB" w:eastAsia="en-US"/>
            </w:rPr>
          </w:rPrChange>
        </w:rPr>
      </w:pPr>
      <w:r w:rsidRPr="00C42535">
        <w:rPr>
          <w:rFonts w:eastAsiaTheme="minorHAnsi"/>
          <w:color w:val="000000"/>
          <w:sz w:val="23"/>
          <w:szCs w:val="23"/>
          <w:lang w:val="fr-FR" w:eastAsia="en-US"/>
          <w:rPrChange w:id="9" w:author="Stephen Brooks" w:date="2022-04-22T14:54:00Z">
            <w:rPr>
              <w:rFonts w:eastAsiaTheme="minorHAnsi"/>
              <w:color w:val="000000"/>
              <w:sz w:val="23"/>
              <w:szCs w:val="23"/>
              <w:lang w:val="en-GB" w:eastAsia="en-US"/>
            </w:rPr>
          </w:rPrChange>
        </w:rPr>
        <w:t>6.6.7 Example PSQ Questions ……………… …</w:t>
      </w:r>
      <w:proofErr w:type="gramStart"/>
      <w:r w:rsidRPr="00C42535">
        <w:rPr>
          <w:rFonts w:eastAsiaTheme="minorHAnsi"/>
          <w:color w:val="000000"/>
          <w:sz w:val="23"/>
          <w:szCs w:val="23"/>
          <w:lang w:val="fr-FR" w:eastAsia="en-US"/>
          <w:rPrChange w:id="10" w:author="Stephen Brooks" w:date="2022-04-22T14:54:00Z">
            <w:rPr>
              <w:rFonts w:eastAsiaTheme="minorHAnsi"/>
              <w:color w:val="000000"/>
              <w:sz w:val="23"/>
              <w:szCs w:val="23"/>
              <w:lang w:val="en-GB" w:eastAsia="en-US"/>
            </w:rPr>
          </w:rPrChange>
        </w:rPr>
        <w:t>…….</w:t>
      </w:r>
      <w:proofErr w:type="gramEnd"/>
      <w:r w:rsidRPr="00C42535">
        <w:rPr>
          <w:rFonts w:eastAsiaTheme="minorHAnsi"/>
          <w:color w:val="000000"/>
          <w:sz w:val="23"/>
          <w:szCs w:val="23"/>
          <w:lang w:val="fr-FR" w:eastAsia="en-US"/>
          <w:rPrChange w:id="11" w:author="Stephen Brooks" w:date="2022-04-22T14:54:00Z">
            <w:rPr>
              <w:rFonts w:eastAsiaTheme="minorHAnsi"/>
              <w:color w:val="000000"/>
              <w:sz w:val="23"/>
              <w:szCs w:val="23"/>
              <w:lang w:val="en-GB" w:eastAsia="en-US"/>
            </w:rPr>
          </w:rPrChange>
        </w:rPr>
        <w:t>.…………………….... 76</w:t>
      </w:r>
      <w:r w:rsidRPr="00C42535">
        <w:rPr>
          <w:rFonts w:eastAsiaTheme="minorHAnsi"/>
          <w:color w:val="000000"/>
          <w:sz w:val="23"/>
          <w:szCs w:val="23"/>
          <w:lang w:val="fr-FR" w:eastAsia="en-US"/>
          <w:rPrChange w:id="12" w:author="Stephen Brooks" w:date="2022-04-22T14:54:00Z">
            <w:rPr>
              <w:rFonts w:eastAsiaTheme="minorHAnsi"/>
              <w:color w:val="000000"/>
              <w:sz w:val="23"/>
              <w:szCs w:val="23"/>
              <w:lang w:val="en-GB" w:eastAsia="en-US"/>
            </w:rPr>
          </w:rPrChange>
        </w:rPr>
        <w:br/>
      </w:r>
    </w:p>
    <w:p w14:paraId="675D6209" w14:textId="77777777" w:rsidR="009872EE" w:rsidRPr="00C42535" w:rsidRDefault="009872EE" w:rsidP="009872EE">
      <w:pPr>
        <w:autoSpaceDE w:val="0"/>
        <w:autoSpaceDN w:val="0"/>
        <w:adjustRightInd w:val="0"/>
        <w:ind w:left="720" w:firstLine="720"/>
        <w:rPr>
          <w:rFonts w:eastAsiaTheme="minorHAnsi"/>
          <w:color w:val="000000"/>
          <w:sz w:val="23"/>
          <w:szCs w:val="23"/>
          <w:lang w:val="fr-FR" w:eastAsia="en-US"/>
          <w:rPrChange w:id="13" w:author="Stephen Brooks" w:date="2022-04-22T14:54:00Z">
            <w:rPr>
              <w:rFonts w:eastAsiaTheme="minorHAnsi"/>
              <w:color w:val="000000"/>
              <w:sz w:val="23"/>
              <w:szCs w:val="23"/>
              <w:lang w:val="en-GB" w:eastAsia="en-US"/>
            </w:rPr>
          </w:rPrChange>
        </w:rPr>
      </w:pPr>
    </w:p>
    <w:p w14:paraId="0486D042" w14:textId="77777777" w:rsidR="009872EE" w:rsidRPr="00C42535" w:rsidRDefault="009872EE" w:rsidP="009872EE">
      <w:pPr>
        <w:autoSpaceDE w:val="0"/>
        <w:autoSpaceDN w:val="0"/>
        <w:adjustRightInd w:val="0"/>
        <w:spacing w:line="360" w:lineRule="auto"/>
        <w:rPr>
          <w:rFonts w:eastAsiaTheme="minorHAnsi"/>
          <w:color w:val="000000"/>
          <w:sz w:val="23"/>
          <w:szCs w:val="23"/>
          <w:lang w:val="fr-FR" w:eastAsia="en-US"/>
          <w:rPrChange w:id="14" w:author="Stephen Brooks" w:date="2022-04-22T14:54:00Z">
            <w:rPr>
              <w:rFonts w:eastAsiaTheme="minorHAnsi"/>
              <w:color w:val="000000"/>
              <w:sz w:val="23"/>
              <w:szCs w:val="23"/>
              <w:lang w:val="en-GB" w:eastAsia="en-US"/>
            </w:rPr>
          </w:rPrChange>
        </w:rPr>
      </w:pPr>
    </w:p>
    <w:p w14:paraId="42F0376A"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r w:rsidRPr="00C42535">
        <w:rPr>
          <w:rFonts w:eastAsiaTheme="minorHAnsi"/>
          <w:color w:val="000000"/>
          <w:sz w:val="23"/>
          <w:szCs w:val="23"/>
          <w:lang w:val="fr-FR" w:eastAsia="en-US"/>
          <w:rPrChange w:id="15" w:author="Stephen Brooks" w:date="2022-04-22T14:54:00Z">
            <w:rPr>
              <w:rFonts w:eastAsiaTheme="minorHAnsi"/>
              <w:color w:val="000000"/>
              <w:sz w:val="23"/>
              <w:szCs w:val="23"/>
              <w:lang w:val="en-GB" w:eastAsia="en-US"/>
            </w:rPr>
          </w:rPrChange>
        </w:rPr>
        <w:t xml:space="preserve"> </w:t>
      </w:r>
      <w:r w:rsidRPr="00C42535">
        <w:rPr>
          <w:rFonts w:eastAsiaTheme="minorHAnsi"/>
          <w:color w:val="000000"/>
          <w:sz w:val="23"/>
          <w:szCs w:val="23"/>
          <w:lang w:val="fr-FR" w:eastAsia="en-US"/>
          <w:rPrChange w:id="16" w:author="Stephen Brooks" w:date="2022-04-22T14:54:00Z">
            <w:rPr>
              <w:rFonts w:eastAsiaTheme="minorHAnsi"/>
              <w:color w:val="000000"/>
              <w:sz w:val="23"/>
              <w:szCs w:val="23"/>
              <w:lang w:val="en-GB" w:eastAsia="en-US"/>
            </w:rPr>
          </w:rPrChange>
        </w:rPr>
        <w:tab/>
      </w: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85</w:t>
      </w:r>
    </w:p>
    <w:p w14:paraId="148AA345"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86</w:t>
      </w:r>
    </w:p>
    <w:p w14:paraId="25A645AA" w14:textId="77777777" w:rsidR="009872EE" w:rsidRDefault="009872EE" w:rsidP="009872EE">
      <w:pPr>
        <w:autoSpaceDE w:val="0"/>
        <w:autoSpaceDN w:val="0"/>
        <w:adjustRightInd w:val="0"/>
        <w:spacing w:line="360" w:lineRule="auto"/>
        <w:ind w:firstLine="720"/>
        <w:rPr>
          <w:rFonts w:eastAsiaTheme="minorHAnsi"/>
          <w:color w:val="000000"/>
          <w:sz w:val="23"/>
          <w:szCs w:val="23"/>
          <w:lang w:val="en-GB" w:eastAsia="en-US"/>
        </w:rPr>
      </w:pPr>
    </w:p>
    <w:p w14:paraId="76CB5C0D"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729761FF" w14:textId="77777777"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87</w:t>
      </w:r>
    </w:p>
    <w:p w14:paraId="34975678"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87</w:t>
      </w:r>
    </w:p>
    <w:p w14:paraId="2CDD038D"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87</w:t>
      </w:r>
    </w:p>
    <w:p w14:paraId="35DDF66A"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88</w:t>
      </w:r>
    </w:p>
    <w:p w14:paraId="1F431135" w14:textId="77777777" w:rsidR="009872EE" w:rsidRDefault="009872EE" w:rsidP="009872E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88</w:t>
      </w:r>
    </w:p>
    <w:p w14:paraId="6AF7E9C8" w14:textId="77777777" w:rsidR="009872EE" w:rsidRDefault="009872EE" w:rsidP="009872EE">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88</w:t>
      </w:r>
    </w:p>
    <w:p w14:paraId="43D07B18" w14:textId="77777777" w:rsidR="009872EE" w:rsidRDefault="009872EE" w:rsidP="009872EE">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……………………………………………………92</w:t>
      </w:r>
    </w:p>
    <w:p w14:paraId="300F0EAD" w14:textId="77777777" w:rsidR="009872EE" w:rsidRPr="007452FE" w:rsidRDefault="009872EE" w:rsidP="009872EE">
      <w:pPr>
        <w:autoSpaceDE w:val="0"/>
        <w:autoSpaceDN w:val="0"/>
        <w:adjustRightInd w:val="0"/>
        <w:spacing w:line="360" w:lineRule="auto"/>
        <w:ind w:left="720" w:firstLine="720"/>
        <w:rPr>
          <w:rFonts w:eastAsiaTheme="minorHAnsi"/>
          <w:color w:val="000000"/>
          <w:sz w:val="23"/>
          <w:szCs w:val="23"/>
          <w:lang w:val="es-ES" w:eastAsia="en-US"/>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es-ES" w:eastAsia="en-US"/>
        </w:rPr>
        <w:t>9</w:t>
      </w:r>
      <w:r>
        <w:rPr>
          <w:rFonts w:eastAsiaTheme="minorHAnsi"/>
          <w:color w:val="000000"/>
          <w:sz w:val="23"/>
          <w:szCs w:val="23"/>
          <w:lang w:val="es-ES" w:eastAsia="en-US"/>
        </w:rPr>
        <w:t>4</w:t>
      </w:r>
    </w:p>
    <w:p w14:paraId="4CB2DD36" w14:textId="77777777" w:rsidR="009872EE" w:rsidRPr="007452FE" w:rsidRDefault="009872EE" w:rsidP="009872EE">
      <w:pPr>
        <w:autoSpaceDE w:val="0"/>
        <w:autoSpaceDN w:val="0"/>
        <w:adjustRightInd w:val="0"/>
        <w:spacing w:line="360" w:lineRule="auto"/>
        <w:ind w:left="720" w:firstLine="720"/>
        <w:rPr>
          <w:rFonts w:eastAsiaTheme="minorHAnsi"/>
          <w:color w:val="000000"/>
          <w:sz w:val="23"/>
          <w:szCs w:val="23"/>
          <w:lang w:val="es-ES" w:eastAsia="en-US"/>
        </w:rPr>
      </w:pPr>
      <w:r w:rsidRPr="007452FE">
        <w:rPr>
          <w:rFonts w:eastAsiaTheme="minorHAnsi"/>
          <w:color w:val="000000"/>
          <w:sz w:val="23"/>
          <w:szCs w:val="23"/>
          <w:lang w:val="es-ES" w:eastAsia="en-US"/>
        </w:rPr>
        <w:t xml:space="preserve"> 7.2.3 SUS </w:t>
      </w:r>
      <w:proofErr w:type="spellStart"/>
      <w:r w:rsidRPr="007452FE">
        <w:rPr>
          <w:rFonts w:eastAsiaTheme="minorHAnsi"/>
          <w:color w:val="000000"/>
          <w:sz w:val="23"/>
          <w:szCs w:val="23"/>
          <w:lang w:val="es-ES" w:eastAsia="en-US"/>
        </w:rPr>
        <w:t>Results</w:t>
      </w:r>
      <w:proofErr w:type="spellEnd"/>
      <w:r w:rsidRPr="007452FE">
        <w:rPr>
          <w:rFonts w:eastAsiaTheme="minorHAnsi"/>
          <w:color w:val="000000"/>
          <w:sz w:val="23"/>
          <w:szCs w:val="23"/>
          <w:lang w:val="es-ES" w:eastAsia="en-US"/>
        </w:rPr>
        <w:t xml:space="preserve"> ……………………………………</w:t>
      </w:r>
      <w:proofErr w:type="gramStart"/>
      <w:r w:rsidRPr="007452FE">
        <w:rPr>
          <w:rFonts w:eastAsiaTheme="minorHAnsi"/>
          <w:color w:val="000000"/>
          <w:sz w:val="23"/>
          <w:szCs w:val="23"/>
          <w:lang w:val="es-ES" w:eastAsia="en-US"/>
        </w:rPr>
        <w:t>…….</w:t>
      </w:r>
      <w:proofErr w:type="gramEnd"/>
      <w:r w:rsidRPr="007452FE">
        <w:rPr>
          <w:rFonts w:eastAsiaTheme="minorHAnsi"/>
          <w:color w:val="000000"/>
          <w:sz w:val="23"/>
          <w:szCs w:val="23"/>
          <w:lang w:val="es-ES" w:eastAsia="en-US"/>
        </w:rPr>
        <w:t>………………</w:t>
      </w:r>
      <w:r>
        <w:rPr>
          <w:rFonts w:eastAsiaTheme="minorHAnsi"/>
          <w:color w:val="000000"/>
          <w:sz w:val="23"/>
          <w:szCs w:val="23"/>
          <w:lang w:val="es-ES" w:eastAsia="en-US"/>
        </w:rPr>
        <w:t>...</w:t>
      </w:r>
      <w:r w:rsidRPr="007452FE">
        <w:rPr>
          <w:rFonts w:eastAsiaTheme="minorHAnsi"/>
          <w:color w:val="000000"/>
          <w:sz w:val="23"/>
          <w:szCs w:val="23"/>
          <w:lang w:val="es-ES" w:eastAsia="en-US"/>
        </w:rPr>
        <w:t>. 9</w:t>
      </w:r>
      <w:r>
        <w:rPr>
          <w:rFonts w:eastAsiaTheme="minorHAnsi"/>
          <w:color w:val="000000"/>
          <w:sz w:val="23"/>
          <w:szCs w:val="23"/>
          <w:lang w:val="es-ES" w:eastAsia="en-US"/>
        </w:rPr>
        <w:t>6</w:t>
      </w:r>
    </w:p>
    <w:p w14:paraId="04DD3CB5" w14:textId="77777777" w:rsidR="009872EE" w:rsidRPr="00C42535" w:rsidRDefault="009872EE" w:rsidP="009872EE">
      <w:pPr>
        <w:autoSpaceDE w:val="0"/>
        <w:autoSpaceDN w:val="0"/>
        <w:adjustRightInd w:val="0"/>
        <w:spacing w:line="360" w:lineRule="auto"/>
        <w:ind w:left="720" w:firstLine="720"/>
        <w:rPr>
          <w:rFonts w:eastAsiaTheme="minorHAnsi"/>
          <w:color w:val="000000"/>
          <w:sz w:val="23"/>
          <w:szCs w:val="23"/>
          <w:lang w:val="fr-FR" w:eastAsia="en-US"/>
          <w:rPrChange w:id="17" w:author="Stephen Brooks" w:date="2022-04-22T14:53:00Z">
            <w:rPr>
              <w:rFonts w:eastAsiaTheme="minorHAnsi"/>
              <w:color w:val="000000"/>
              <w:sz w:val="23"/>
              <w:szCs w:val="23"/>
              <w:lang w:eastAsia="en-US"/>
            </w:rPr>
          </w:rPrChange>
        </w:rPr>
      </w:pPr>
      <w:r w:rsidRPr="00C42535">
        <w:rPr>
          <w:rFonts w:eastAsiaTheme="minorHAnsi"/>
          <w:color w:val="000000"/>
          <w:sz w:val="23"/>
          <w:szCs w:val="23"/>
          <w:lang w:val="fr-FR" w:eastAsia="en-US"/>
          <w:rPrChange w:id="18" w:author="Stephen Brooks" w:date="2022-04-22T14:53:00Z">
            <w:rPr>
              <w:rFonts w:eastAsiaTheme="minorHAnsi"/>
              <w:color w:val="000000"/>
              <w:sz w:val="23"/>
              <w:szCs w:val="23"/>
              <w:lang w:val="es-ES" w:eastAsia="en-US"/>
            </w:rPr>
          </w:rPrChange>
        </w:rPr>
        <w:t xml:space="preserve">7.2.4 NASA-TLX </w:t>
      </w:r>
      <w:proofErr w:type="spellStart"/>
      <w:r w:rsidRPr="00C42535">
        <w:rPr>
          <w:rFonts w:eastAsiaTheme="minorHAnsi"/>
          <w:color w:val="000000"/>
          <w:sz w:val="23"/>
          <w:szCs w:val="23"/>
          <w:lang w:val="fr-FR" w:eastAsia="en-US"/>
          <w:rPrChange w:id="19" w:author="Stephen Brooks" w:date="2022-04-22T14:53:00Z">
            <w:rPr>
              <w:rFonts w:eastAsiaTheme="minorHAnsi"/>
              <w:color w:val="000000"/>
              <w:sz w:val="23"/>
              <w:szCs w:val="23"/>
              <w:lang w:val="es-ES" w:eastAsia="en-US"/>
            </w:rPr>
          </w:rPrChange>
        </w:rPr>
        <w:t>Results</w:t>
      </w:r>
      <w:proofErr w:type="spellEnd"/>
      <w:r w:rsidRPr="00C42535">
        <w:rPr>
          <w:rFonts w:eastAsiaTheme="minorHAnsi"/>
          <w:color w:val="000000"/>
          <w:sz w:val="23"/>
          <w:szCs w:val="23"/>
          <w:lang w:val="fr-FR" w:eastAsia="en-US"/>
          <w:rPrChange w:id="20" w:author="Stephen Brooks" w:date="2022-04-22T14:53:00Z">
            <w:rPr>
              <w:rFonts w:eastAsiaTheme="minorHAnsi"/>
              <w:color w:val="000000"/>
              <w:sz w:val="23"/>
              <w:szCs w:val="23"/>
              <w:lang w:val="es-ES" w:eastAsia="en-US"/>
            </w:rPr>
          </w:rPrChange>
        </w:rPr>
        <w:t xml:space="preserve"> ……………………………</w:t>
      </w:r>
      <w:proofErr w:type="gramStart"/>
      <w:r w:rsidRPr="00C42535">
        <w:rPr>
          <w:rFonts w:eastAsiaTheme="minorHAnsi"/>
          <w:color w:val="000000"/>
          <w:sz w:val="23"/>
          <w:szCs w:val="23"/>
          <w:lang w:val="fr-FR" w:eastAsia="en-US"/>
          <w:rPrChange w:id="21" w:author="Stephen Brooks" w:date="2022-04-22T14:53:00Z">
            <w:rPr>
              <w:rFonts w:eastAsiaTheme="minorHAnsi"/>
              <w:color w:val="000000"/>
              <w:sz w:val="23"/>
              <w:szCs w:val="23"/>
              <w:lang w:val="es-ES" w:eastAsia="en-US"/>
            </w:rPr>
          </w:rPrChange>
        </w:rPr>
        <w:t>…….</w:t>
      </w:r>
      <w:proofErr w:type="gramEnd"/>
      <w:r w:rsidRPr="00C42535">
        <w:rPr>
          <w:rFonts w:eastAsiaTheme="minorHAnsi"/>
          <w:color w:val="000000"/>
          <w:sz w:val="23"/>
          <w:szCs w:val="23"/>
          <w:lang w:val="fr-FR" w:eastAsia="en-US"/>
          <w:rPrChange w:id="22" w:author="Stephen Brooks" w:date="2022-04-22T14:53:00Z">
            <w:rPr>
              <w:rFonts w:eastAsiaTheme="minorHAnsi"/>
              <w:color w:val="000000"/>
              <w:sz w:val="23"/>
              <w:szCs w:val="23"/>
              <w:lang w:val="es-ES" w:eastAsia="en-US"/>
            </w:rPr>
          </w:rPrChange>
        </w:rPr>
        <w:t>………………….</w:t>
      </w:r>
      <w:r w:rsidRPr="00C42535">
        <w:rPr>
          <w:rFonts w:eastAsiaTheme="minorHAnsi"/>
          <w:color w:val="000000"/>
          <w:sz w:val="23"/>
          <w:szCs w:val="23"/>
          <w:lang w:val="fr-FR" w:eastAsia="en-US"/>
          <w:rPrChange w:id="23" w:author="Stephen Brooks" w:date="2022-04-22T14:53:00Z">
            <w:rPr>
              <w:rFonts w:eastAsiaTheme="minorHAnsi"/>
              <w:color w:val="000000"/>
              <w:sz w:val="23"/>
              <w:szCs w:val="23"/>
              <w:lang w:eastAsia="en-US"/>
            </w:rPr>
          </w:rPrChange>
        </w:rPr>
        <w:t>98</w:t>
      </w:r>
    </w:p>
    <w:p w14:paraId="366EA84C"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sidRPr="00C42535">
        <w:rPr>
          <w:rFonts w:eastAsiaTheme="minorHAnsi"/>
          <w:color w:val="000000"/>
          <w:sz w:val="23"/>
          <w:szCs w:val="23"/>
          <w:lang w:val="fr-FR" w:eastAsia="en-US"/>
          <w:rPrChange w:id="24" w:author="Stephen Brooks" w:date="2022-04-22T14:53:00Z">
            <w:rPr>
              <w:rFonts w:eastAsiaTheme="minorHAnsi"/>
              <w:color w:val="000000"/>
              <w:sz w:val="23"/>
              <w:szCs w:val="23"/>
              <w:lang w:val="en-GB" w:eastAsia="en-US"/>
            </w:rPr>
          </w:rPrChange>
        </w:rPr>
        <w:t xml:space="preserve">7.3 User </w:t>
      </w:r>
      <w:proofErr w:type="spellStart"/>
      <w:r w:rsidRPr="00C42535">
        <w:rPr>
          <w:rFonts w:eastAsiaTheme="minorHAnsi"/>
          <w:color w:val="000000"/>
          <w:sz w:val="23"/>
          <w:szCs w:val="23"/>
          <w:lang w:val="fr-FR" w:eastAsia="en-US"/>
          <w:rPrChange w:id="25" w:author="Stephen Brooks" w:date="2022-04-22T14:53:00Z">
            <w:rPr>
              <w:rFonts w:eastAsiaTheme="minorHAnsi"/>
              <w:color w:val="000000"/>
              <w:sz w:val="23"/>
              <w:szCs w:val="23"/>
              <w:lang w:val="en-GB" w:eastAsia="en-US"/>
            </w:rPr>
          </w:rPrChange>
        </w:rPr>
        <w:t>Comments</w:t>
      </w:r>
      <w:proofErr w:type="spellEnd"/>
      <w:r w:rsidRPr="00C42535">
        <w:rPr>
          <w:rFonts w:eastAsiaTheme="minorHAnsi"/>
          <w:color w:val="000000"/>
          <w:sz w:val="23"/>
          <w:szCs w:val="23"/>
          <w:lang w:val="fr-FR" w:eastAsia="en-US"/>
          <w:rPrChange w:id="26" w:author="Stephen Brooks" w:date="2022-04-22T14:53:00Z">
            <w:rPr>
              <w:rFonts w:eastAsiaTheme="minorHAnsi"/>
              <w:color w:val="000000"/>
              <w:sz w:val="23"/>
              <w:szCs w:val="23"/>
              <w:lang w:val="en-GB" w:eastAsia="en-US"/>
            </w:rPr>
          </w:rPrChange>
        </w:rPr>
        <w:t xml:space="preserve"> ……………</w:t>
      </w:r>
      <w:proofErr w:type="gramStart"/>
      <w:r w:rsidRPr="00C42535">
        <w:rPr>
          <w:rFonts w:eastAsiaTheme="minorHAnsi"/>
          <w:color w:val="000000"/>
          <w:sz w:val="23"/>
          <w:szCs w:val="23"/>
          <w:lang w:val="fr-FR" w:eastAsia="en-US"/>
          <w:rPrChange w:id="27" w:author="Stephen Brooks" w:date="2022-04-22T14:53:00Z">
            <w:rPr>
              <w:rFonts w:eastAsiaTheme="minorHAnsi"/>
              <w:color w:val="000000"/>
              <w:sz w:val="23"/>
              <w:szCs w:val="23"/>
              <w:lang w:val="en-GB" w:eastAsia="en-US"/>
            </w:rPr>
          </w:rPrChange>
        </w:rPr>
        <w:t>…….</w:t>
      </w:r>
      <w:proofErr w:type="gramEnd"/>
      <w:r w:rsidRPr="00C42535">
        <w:rPr>
          <w:rFonts w:eastAsiaTheme="minorHAnsi"/>
          <w:color w:val="000000"/>
          <w:sz w:val="23"/>
          <w:szCs w:val="23"/>
          <w:lang w:val="fr-FR" w:eastAsia="en-US"/>
          <w:rPrChange w:id="28" w:author="Stephen Brooks" w:date="2022-04-22T14:53:00Z">
            <w:rPr>
              <w:rFonts w:eastAsiaTheme="minorHAnsi"/>
              <w:color w:val="000000"/>
              <w:sz w:val="23"/>
              <w:szCs w:val="23"/>
              <w:lang w:val="en-GB" w:eastAsia="en-US"/>
            </w:rPr>
          </w:rPrChange>
        </w:rPr>
        <w:t xml:space="preserve">.…………………………………………….... </w:t>
      </w:r>
      <w:r>
        <w:rPr>
          <w:rFonts w:eastAsiaTheme="minorHAnsi"/>
          <w:color w:val="000000"/>
          <w:sz w:val="23"/>
          <w:szCs w:val="23"/>
          <w:lang w:val="en-GB" w:eastAsia="en-US"/>
        </w:rPr>
        <w:t>100</w:t>
      </w:r>
    </w:p>
    <w:p w14:paraId="4E3B3C75"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……100</w:t>
      </w:r>
    </w:p>
    <w:p w14:paraId="518B2DF8" w14:textId="77777777" w:rsidR="009872EE" w:rsidRDefault="009872EE" w:rsidP="009872EE">
      <w:pPr>
        <w:autoSpaceDE w:val="0"/>
        <w:autoSpaceDN w:val="0"/>
        <w:adjustRightInd w:val="0"/>
        <w:spacing w:line="360" w:lineRule="auto"/>
        <w:rPr>
          <w:rFonts w:eastAsiaTheme="minorHAnsi"/>
          <w:color w:val="000000"/>
          <w:sz w:val="23"/>
          <w:szCs w:val="23"/>
          <w:lang w:val="en-GB" w:eastAsia="en-US"/>
        </w:rPr>
      </w:pPr>
    </w:p>
    <w:p w14:paraId="636F5849" w14:textId="77777777" w:rsidR="009872EE" w:rsidRDefault="009872EE" w:rsidP="009872E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r>
        <w:rPr>
          <w:rFonts w:eastAsiaTheme="minorHAnsi"/>
          <w:lang w:val="en-GB" w:eastAsia="en-US"/>
        </w:rPr>
        <w:t xml:space="preserve"> 98</w:t>
      </w:r>
    </w:p>
    <w:p w14:paraId="419AD684" w14:textId="77777777" w:rsidR="009872EE" w:rsidRDefault="009872EE" w:rsidP="009872EE">
      <w:pPr>
        <w:autoSpaceDE w:val="0"/>
        <w:autoSpaceDN w:val="0"/>
        <w:adjustRightInd w:val="0"/>
        <w:spacing w:line="360" w:lineRule="auto"/>
        <w:ind w:left="720"/>
        <w:rPr>
          <w:rFonts w:eastAsiaTheme="minorHAnsi"/>
          <w:color w:val="000000"/>
          <w:sz w:val="23"/>
          <w:szCs w:val="23"/>
          <w:lang w:val="en-GB" w:eastAsia="en-US"/>
        </w:rPr>
      </w:pPr>
    </w:p>
    <w:p w14:paraId="6C24524D" w14:textId="6E5EBAA2" w:rsidR="009872EE" w:rsidRDefault="009872EE" w:rsidP="009872E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r w:rsidR="00DF6E07">
        <w:rPr>
          <w:rFonts w:eastAsiaTheme="minorHAnsi"/>
          <w:lang w:val="en-GB" w:eastAsia="en-US"/>
        </w:rPr>
        <w:t>.</w:t>
      </w:r>
      <w:r>
        <w:rPr>
          <w:rFonts w:eastAsiaTheme="minorHAnsi"/>
          <w:lang w:val="en-GB" w:eastAsia="en-US"/>
        </w:rPr>
        <w:t xml:space="preserve"> 99</w:t>
      </w:r>
    </w:p>
    <w:p w14:paraId="487657B2" w14:textId="5E349B7D" w:rsidR="009872EE" w:rsidRDefault="009872EE" w:rsidP="009872EE">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sidR="00DF6E07">
        <w:rPr>
          <w:rFonts w:eastAsiaTheme="minorHAnsi"/>
          <w:color w:val="000000"/>
          <w:sz w:val="23"/>
          <w:szCs w:val="23"/>
          <w:lang w:val="en-GB" w:eastAsia="en-US"/>
        </w:rPr>
        <w:t>…</w:t>
      </w:r>
      <w:r>
        <w:rPr>
          <w:rFonts w:eastAsiaTheme="minorHAnsi"/>
          <w:color w:val="000000"/>
          <w:sz w:val="23"/>
          <w:szCs w:val="23"/>
          <w:lang w:val="en-GB" w:eastAsia="en-US"/>
        </w:rPr>
        <w:t>108</w:t>
      </w:r>
    </w:p>
    <w:p w14:paraId="7F0F2E16" w14:textId="1AF6BF91"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sidR="00DF6E07">
        <w:rPr>
          <w:rFonts w:eastAsiaTheme="minorHAnsi"/>
          <w:color w:val="000000"/>
          <w:sz w:val="23"/>
          <w:szCs w:val="23"/>
          <w:lang w:val="en-GB" w:eastAsia="en-US"/>
        </w:rPr>
        <w:t>…</w:t>
      </w:r>
      <w:r>
        <w:rPr>
          <w:rFonts w:eastAsiaTheme="minorHAnsi"/>
          <w:color w:val="000000"/>
          <w:sz w:val="23"/>
          <w:szCs w:val="23"/>
          <w:lang w:val="en-GB" w:eastAsia="en-US"/>
        </w:rPr>
        <w:t xml:space="preserve"> 124</w:t>
      </w:r>
    </w:p>
    <w:p w14:paraId="04680DD0" w14:textId="071FE84F"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sidR="00DF6E07">
        <w:rPr>
          <w:rFonts w:eastAsiaTheme="minorHAnsi"/>
          <w:color w:val="000000"/>
          <w:sz w:val="23"/>
          <w:szCs w:val="23"/>
          <w:lang w:val="en-GB" w:eastAsia="en-US"/>
        </w:rPr>
        <w:t>…</w:t>
      </w:r>
      <w:r>
        <w:rPr>
          <w:rFonts w:eastAsiaTheme="minorHAnsi"/>
          <w:color w:val="000000"/>
          <w:sz w:val="23"/>
          <w:szCs w:val="23"/>
          <w:lang w:val="en-GB" w:eastAsia="en-US"/>
        </w:rPr>
        <w:t xml:space="preserve"> 127</w:t>
      </w:r>
    </w:p>
    <w:p w14:paraId="26E695F1" w14:textId="55505FB5"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sidR="00DF6E07">
        <w:rPr>
          <w:rFonts w:eastAsiaTheme="minorHAnsi"/>
          <w:color w:val="000000"/>
          <w:sz w:val="23"/>
          <w:szCs w:val="23"/>
          <w:lang w:val="en-GB" w:eastAsia="en-US"/>
        </w:rPr>
        <w:t>…</w:t>
      </w:r>
      <w:r>
        <w:rPr>
          <w:rFonts w:eastAsiaTheme="minorHAnsi"/>
          <w:color w:val="000000"/>
          <w:sz w:val="23"/>
          <w:szCs w:val="23"/>
          <w:lang w:val="en-GB" w:eastAsia="en-US"/>
        </w:rPr>
        <w:t xml:space="preserve"> 128</w:t>
      </w:r>
    </w:p>
    <w:p w14:paraId="77130CEC"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lastRenderedPageBreak/>
        <w:t xml:space="preserve">Appendix E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129</w:t>
      </w:r>
    </w:p>
    <w:p w14:paraId="30E3B9CA"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Questionnaire Setup and Arrangement ………………………………………. 129</w:t>
      </w:r>
    </w:p>
    <w:p w14:paraId="2B5B3E32" w14:textId="77777777" w:rsidR="009872EE" w:rsidRPr="007452FE" w:rsidRDefault="009872EE" w:rsidP="009872EE">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 xml:space="preserve">E.2 </w:t>
      </w:r>
      <w:r>
        <w:rPr>
          <w:rFonts w:eastAsiaTheme="minorHAnsi"/>
          <w:color w:val="000000"/>
          <w:sz w:val="23"/>
          <w:szCs w:val="23"/>
          <w:lang w:val="en-GB" w:eastAsia="en-US"/>
        </w:rPr>
        <w:tab/>
        <w:t xml:space="preserve">Example of CA + Bubble ……………………………………………………. </w:t>
      </w:r>
      <w:r w:rsidRPr="007452FE">
        <w:rPr>
          <w:rFonts w:eastAsiaTheme="minorHAnsi"/>
          <w:color w:val="000000"/>
          <w:sz w:val="23"/>
          <w:szCs w:val="23"/>
          <w:lang w:val="fr-FR" w:eastAsia="en-US"/>
        </w:rPr>
        <w:t>13</w:t>
      </w:r>
      <w:r>
        <w:rPr>
          <w:rFonts w:eastAsiaTheme="minorHAnsi"/>
          <w:color w:val="000000"/>
          <w:sz w:val="23"/>
          <w:szCs w:val="23"/>
          <w:lang w:val="fr-FR" w:eastAsia="en-US"/>
        </w:rPr>
        <w:t>3</w:t>
      </w:r>
    </w:p>
    <w:p w14:paraId="666DC666"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E.3</w:t>
      </w:r>
      <w:r w:rsidRPr="007452FE">
        <w:rPr>
          <w:rFonts w:eastAsiaTheme="minorHAnsi"/>
          <w:color w:val="000000"/>
          <w:sz w:val="23"/>
          <w:szCs w:val="23"/>
          <w:lang w:val="fr-FR" w:eastAsia="en-US"/>
        </w:rPr>
        <w:tab/>
        <w:t xml:space="preserve">Questionnaire on CA + Bubble ……………………………………………… </w:t>
      </w:r>
      <w:r>
        <w:rPr>
          <w:rFonts w:eastAsiaTheme="minorHAnsi"/>
          <w:color w:val="000000"/>
          <w:sz w:val="23"/>
          <w:szCs w:val="23"/>
          <w:lang w:val="en-GB" w:eastAsia="en-US"/>
        </w:rPr>
        <w:t>134</w:t>
      </w:r>
    </w:p>
    <w:p w14:paraId="1C6126C6" w14:textId="77777777" w:rsidR="009872EE" w:rsidRPr="007452FE" w:rsidRDefault="009872EE" w:rsidP="009872EE">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E.4</w:t>
      </w:r>
      <w:r>
        <w:rPr>
          <w:rFonts w:eastAsiaTheme="minorHAnsi"/>
          <w:color w:val="000000"/>
          <w:sz w:val="23"/>
          <w:szCs w:val="23"/>
          <w:lang w:val="en-GB" w:eastAsia="en-US"/>
        </w:rPr>
        <w:tab/>
        <w:t xml:space="preserve">Example of VSUP + Bubble ………………………………………………… </w:t>
      </w:r>
      <w:r w:rsidRPr="007452FE">
        <w:rPr>
          <w:rFonts w:eastAsiaTheme="minorHAnsi"/>
          <w:color w:val="000000"/>
          <w:sz w:val="23"/>
          <w:szCs w:val="23"/>
          <w:lang w:val="fr-FR" w:eastAsia="en-US"/>
        </w:rPr>
        <w:t>13</w:t>
      </w:r>
      <w:r>
        <w:rPr>
          <w:rFonts w:eastAsiaTheme="minorHAnsi"/>
          <w:color w:val="000000"/>
          <w:sz w:val="23"/>
          <w:szCs w:val="23"/>
          <w:lang w:val="fr-FR" w:eastAsia="en-US"/>
        </w:rPr>
        <w:t>5</w:t>
      </w:r>
    </w:p>
    <w:p w14:paraId="56194D19"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E.5</w:t>
      </w:r>
      <w:r w:rsidRPr="007452FE">
        <w:rPr>
          <w:rFonts w:eastAsiaTheme="minorHAnsi"/>
          <w:color w:val="000000"/>
          <w:sz w:val="23"/>
          <w:szCs w:val="23"/>
          <w:lang w:val="fr-FR" w:eastAsia="en-US"/>
        </w:rPr>
        <w:tab/>
        <w:t xml:space="preserve">Questionnaire on VSUP + Bubble …………………………………………... </w:t>
      </w:r>
      <w:r>
        <w:rPr>
          <w:rFonts w:eastAsiaTheme="minorHAnsi"/>
          <w:color w:val="000000"/>
          <w:sz w:val="23"/>
          <w:szCs w:val="23"/>
          <w:lang w:val="en-GB" w:eastAsia="en-US"/>
        </w:rPr>
        <w:t>137</w:t>
      </w:r>
    </w:p>
    <w:p w14:paraId="23AFA9C0" w14:textId="77777777" w:rsidR="009872EE" w:rsidRPr="007452FE" w:rsidRDefault="009872EE" w:rsidP="009872EE">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E.6</w:t>
      </w:r>
      <w:r>
        <w:rPr>
          <w:rFonts w:eastAsiaTheme="minorHAnsi"/>
          <w:color w:val="000000"/>
          <w:sz w:val="23"/>
          <w:szCs w:val="23"/>
          <w:lang w:val="en-GB" w:eastAsia="en-US"/>
        </w:rPr>
        <w:tab/>
        <w:t xml:space="preserve">Example of CA + Grid …………………………………………………….… </w:t>
      </w:r>
      <w:r w:rsidRPr="007452FE">
        <w:rPr>
          <w:rFonts w:eastAsiaTheme="minorHAnsi"/>
          <w:color w:val="000000"/>
          <w:sz w:val="23"/>
          <w:szCs w:val="23"/>
          <w:lang w:val="fr-FR" w:eastAsia="en-US"/>
        </w:rPr>
        <w:t>13</w:t>
      </w:r>
      <w:r>
        <w:rPr>
          <w:rFonts w:eastAsiaTheme="minorHAnsi"/>
          <w:color w:val="000000"/>
          <w:sz w:val="23"/>
          <w:szCs w:val="23"/>
          <w:lang w:val="fr-FR" w:eastAsia="en-US"/>
        </w:rPr>
        <w:t>9</w:t>
      </w:r>
    </w:p>
    <w:p w14:paraId="250FF348" w14:textId="77777777" w:rsidR="009872EE" w:rsidRDefault="009872EE" w:rsidP="009872EE">
      <w:pPr>
        <w:autoSpaceDE w:val="0"/>
        <w:autoSpaceDN w:val="0"/>
        <w:adjustRightInd w:val="0"/>
        <w:spacing w:line="480" w:lineRule="auto"/>
        <w:ind w:firstLine="720"/>
        <w:rPr>
          <w:rFonts w:eastAsiaTheme="minorHAnsi"/>
          <w:color w:val="000000"/>
          <w:sz w:val="23"/>
          <w:szCs w:val="23"/>
          <w:lang w:val="en-GB" w:eastAsia="en-US"/>
        </w:rPr>
      </w:pPr>
      <w:r w:rsidRPr="007452FE">
        <w:rPr>
          <w:rFonts w:eastAsiaTheme="minorHAnsi"/>
          <w:color w:val="000000"/>
          <w:sz w:val="23"/>
          <w:szCs w:val="23"/>
          <w:lang w:val="fr-FR" w:eastAsia="en-US"/>
        </w:rPr>
        <w:t>E.7</w:t>
      </w:r>
      <w:r w:rsidRPr="007452FE">
        <w:rPr>
          <w:rFonts w:eastAsiaTheme="minorHAnsi"/>
          <w:color w:val="000000"/>
          <w:sz w:val="23"/>
          <w:szCs w:val="23"/>
          <w:lang w:val="fr-FR" w:eastAsia="en-US"/>
        </w:rPr>
        <w:tab/>
        <w:t xml:space="preserve">Questionnaire on CA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 </w:t>
      </w:r>
      <w:r>
        <w:rPr>
          <w:rFonts w:eastAsiaTheme="minorHAnsi"/>
          <w:color w:val="000000"/>
          <w:sz w:val="23"/>
          <w:szCs w:val="23"/>
          <w:lang w:val="en-GB" w:eastAsia="en-US"/>
        </w:rPr>
        <w:t>140</w:t>
      </w:r>
    </w:p>
    <w:p w14:paraId="6FF4E466" w14:textId="77777777" w:rsidR="009872EE" w:rsidRPr="007452FE" w:rsidRDefault="009872EE" w:rsidP="009872EE">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E.8</w:t>
      </w:r>
      <w:r>
        <w:rPr>
          <w:rFonts w:eastAsiaTheme="minorHAnsi"/>
          <w:color w:val="000000"/>
          <w:sz w:val="23"/>
          <w:szCs w:val="23"/>
          <w:lang w:val="en-GB" w:eastAsia="en-US"/>
        </w:rPr>
        <w:tab/>
        <w:t xml:space="preserve">Example of VSUP + Grid …………………………………………………… </w:t>
      </w:r>
      <w:r w:rsidRPr="007452FE">
        <w:rPr>
          <w:rFonts w:eastAsiaTheme="minorHAnsi"/>
          <w:color w:val="000000"/>
          <w:sz w:val="23"/>
          <w:szCs w:val="23"/>
          <w:lang w:val="fr-FR" w:eastAsia="en-US"/>
        </w:rPr>
        <w:t>1</w:t>
      </w:r>
      <w:r>
        <w:rPr>
          <w:rFonts w:eastAsiaTheme="minorHAnsi"/>
          <w:color w:val="000000"/>
          <w:sz w:val="23"/>
          <w:szCs w:val="23"/>
          <w:lang w:val="fr-FR" w:eastAsia="en-US"/>
        </w:rPr>
        <w:t>41</w:t>
      </w:r>
    </w:p>
    <w:p w14:paraId="20EB15B1"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E.9</w:t>
      </w:r>
      <w:r w:rsidRPr="007452FE">
        <w:rPr>
          <w:rFonts w:eastAsiaTheme="minorHAnsi"/>
          <w:color w:val="000000"/>
          <w:sz w:val="23"/>
          <w:szCs w:val="23"/>
          <w:lang w:val="fr-FR" w:eastAsia="en-US"/>
        </w:rPr>
        <w:tab/>
        <w:t xml:space="preserve">Questionnaire on VSUP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 </w:t>
      </w:r>
      <w:r>
        <w:rPr>
          <w:rFonts w:eastAsiaTheme="minorHAnsi"/>
          <w:color w:val="000000"/>
          <w:sz w:val="23"/>
          <w:szCs w:val="23"/>
          <w:lang w:val="en-GB" w:eastAsia="en-US"/>
        </w:rPr>
        <w:t>143</w:t>
      </w:r>
    </w:p>
    <w:p w14:paraId="75ABEBDB" w14:textId="77777777" w:rsidR="009872EE" w:rsidRDefault="009872EE" w:rsidP="009872E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r>
        <w:rPr>
          <w:color w:val="000000" w:themeColor="text1"/>
        </w:rPr>
        <w:t xml:space="preserve"> 145</w:t>
      </w:r>
    </w:p>
    <w:p w14:paraId="5F84387A" w14:textId="77777777" w:rsidR="009872EE" w:rsidRDefault="009872EE" w:rsidP="009872EE">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Questions on NASA TLX ……………………………………………</w:t>
      </w:r>
      <w:proofErr w:type="gramStart"/>
      <w:r>
        <w:rPr>
          <w:color w:val="000000" w:themeColor="text1"/>
        </w:rPr>
        <w:t>…..</w:t>
      </w:r>
      <w:proofErr w:type="gramEnd"/>
      <w:r>
        <w:rPr>
          <w:color w:val="000000" w:themeColor="text1"/>
        </w:rPr>
        <w:t xml:space="preserve"> 146</w:t>
      </w:r>
    </w:p>
    <w:p w14:paraId="6E778D57" w14:textId="77777777" w:rsidR="009872EE" w:rsidRDefault="009872EE" w:rsidP="009872EE">
      <w:pPr>
        <w:autoSpaceDE w:val="0"/>
        <w:autoSpaceDN w:val="0"/>
        <w:adjustRightInd w:val="0"/>
        <w:spacing w:line="480" w:lineRule="auto"/>
        <w:rPr>
          <w:color w:val="000000" w:themeColor="text1"/>
        </w:rPr>
      </w:pPr>
    </w:p>
    <w:p w14:paraId="7B762775"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F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147</w:t>
      </w:r>
    </w:p>
    <w:p w14:paraId="7ED4A039"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G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153</w:t>
      </w:r>
    </w:p>
    <w:p w14:paraId="3E139A20"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H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154</w:t>
      </w:r>
    </w:p>
    <w:p w14:paraId="110C9B5D"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155</w:t>
      </w:r>
    </w:p>
    <w:p w14:paraId="2BB0FB2E"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p>
    <w:p w14:paraId="3FA0D69F"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p>
    <w:p w14:paraId="18567379"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4798970A" w14:textId="77777777" w:rsidR="009872EE" w:rsidRDefault="009872EE" w:rsidP="009872EE">
      <w:pPr>
        <w:autoSpaceDE w:val="0"/>
        <w:autoSpaceDN w:val="0"/>
        <w:adjustRightInd w:val="0"/>
        <w:spacing w:line="480" w:lineRule="auto"/>
        <w:rPr>
          <w:rFonts w:eastAsiaTheme="minorHAnsi"/>
          <w:color w:val="000000"/>
          <w:sz w:val="23"/>
          <w:szCs w:val="23"/>
          <w:lang w:val="en-GB" w:eastAsia="en-US"/>
        </w:rPr>
      </w:pPr>
    </w:p>
    <w:p w14:paraId="43E7294F" w14:textId="77777777" w:rsidR="009872EE" w:rsidRDefault="009872EE" w:rsidP="009872EE">
      <w:pPr>
        <w:rPr>
          <w:rFonts w:eastAsiaTheme="minorHAnsi"/>
          <w:color w:val="000000"/>
          <w:sz w:val="23"/>
          <w:szCs w:val="23"/>
          <w:lang w:val="en-GB" w:eastAsia="en-US"/>
        </w:rPr>
      </w:pPr>
      <w:r>
        <w:rPr>
          <w:rFonts w:eastAsiaTheme="minorHAnsi"/>
          <w:color w:val="000000"/>
          <w:sz w:val="23"/>
          <w:szCs w:val="23"/>
          <w:lang w:val="en-GB" w:eastAsia="en-US"/>
        </w:rPr>
        <w:br w:type="page"/>
      </w:r>
    </w:p>
    <w:p w14:paraId="16288AE7" w14:textId="77777777" w:rsidR="009872EE" w:rsidRDefault="009872EE" w:rsidP="009872E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2C65732C" w14:textId="77777777" w:rsidR="009872EE" w:rsidRDefault="009872EE" w:rsidP="009872E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 29</w:t>
      </w:r>
    </w:p>
    <w:p w14:paraId="4B001BC0" w14:textId="77777777" w:rsidR="009872EE" w:rsidRDefault="009872EE" w:rsidP="009872E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 30</w:t>
      </w:r>
    </w:p>
    <w:p w14:paraId="5E357A80"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 43</w:t>
      </w:r>
    </w:p>
    <w:p w14:paraId="44A973F7"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r>
        <w:rPr>
          <w:rFonts w:ascii="Times" w:hAnsi="Times"/>
          <w:color w:val="000000" w:themeColor="text1"/>
          <w:lang w:val="en-US"/>
        </w:rPr>
        <w:t xml:space="preserve">  43</w:t>
      </w:r>
    </w:p>
    <w:p w14:paraId="33D2A10D" w14:textId="77777777" w:rsidR="009872EE" w:rsidRDefault="009872EE" w:rsidP="009872EE">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Uncertainty Comparisons of Models ……………………………… 44</w:t>
      </w:r>
      <w:r>
        <w:rPr>
          <w:rFonts w:ascii="Times" w:hAnsi="Times"/>
          <w:color w:val="000000" w:themeColor="text1"/>
          <w:lang w:val="en-US"/>
        </w:rPr>
        <w:br/>
        <w:t>Table 6.1</w:t>
      </w:r>
      <w:r>
        <w:rPr>
          <w:rFonts w:ascii="Times" w:hAnsi="Times"/>
          <w:color w:val="000000" w:themeColor="text1"/>
          <w:lang w:val="en-US"/>
        </w:rPr>
        <w:tab/>
        <w:t>Task Arrangement of user study …………………………………...72</w:t>
      </w:r>
    </w:p>
    <w:p w14:paraId="32792CCA"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ANOVA Data Summary ……………………………………</w:t>
      </w:r>
      <w:proofErr w:type="gramStart"/>
      <w:r>
        <w:rPr>
          <w:rFonts w:ascii="Times" w:hAnsi="Times"/>
          <w:color w:val="000000" w:themeColor="text1"/>
          <w:lang w:val="en-US"/>
        </w:rPr>
        <w:t>…..</w:t>
      </w:r>
      <w:proofErr w:type="gramEnd"/>
      <w:r>
        <w:rPr>
          <w:rFonts w:ascii="Times" w:hAnsi="Times"/>
          <w:color w:val="000000" w:themeColor="text1"/>
          <w:lang w:val="en-US"/>
        </w:rPr>
        <w:t>… 88</w:t>
      </w:r>
    </w:p>
    <w:p w14:paraId="6DB81CA5"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Shapiro-Wilk Normality Test for ANOVA ……………………</w:t>
      </w:r>
      <w:proofErr w:type="gramStart"/>
      <w:r>
        <w:rPr>
          <w:rFonts w:ascii="Times" w:hAnsi="Times"/>
          <w:color w:val="000000" w:themeColor="text1"/>
          <w:lang w:val="en-US"/>
        </w:rPr>
        <w:t>…..</w:t>
      </w:r>
      <w:proofErr w:type="gramEnd"/>
      <w:r>
        <w:rPr>
          <w:rFonts w:ascii="Times" w:hAnsi="Times"/>
          <w:color w:val="000000" w:themeColor="text1"/>
          <w:lang w:val="en-US"/>
        </w:rPr>
        <w:t xml:space="preserve"> 89</w:t>
      </w:r>
    </w:p>
    <w:p w14:paraId="4B2FC8EC"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w:t>
      </w:r>
      <w:proofErr w:type="gramStart"/>
      <w:r>
        <w:rPr>
          <w:rFonts w:ascii="Times" w:hAnsi="Times"/>
          <w:color w:val="000000" w:themeColor="text1"/>
          <w:lang w:val="en-US"/>
        </w:rPr>
        <w:t>…..</w:t>
      </w:r>
      <w:proofErr w:type="gramEnd"/>
      <w:r>
        <w:rPr>
          <w:rFonts w:ascii="Times" w:hAnsi="Times"/>
          <w:color w:val="000000" w:themeColor="text1"/>
          <w:lang w:val="en-US"/>
        </w:rPr>
        <w:t xml:space="preserve"> 90</w:t>
      </w:r>
    </w:p>
    <w:p w14:paraId="033BDDA1" w14:textId="432ADB87" w:rsidR="009872EE" w:rsidRDefault="009872EE" w:rsidP="009872EE">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w:t>
      </w:r>
      <w:proofErr w:type="gramStart"/>
      <w:r>
        <w:rPr>
          <w:rFonts w:ascii="Times" w:hAnsi="Times"/>
          <w:color w:val="000000" w:themeColor="text1"/>
          <w:lang w:val="en-US"/>
        </w:rPr>
        <w:t>…..</w:t>
      </w:r>
      <w:proofErr w:type="gramEnd"/>
      <w:r>
        <w:rPr>
          <w:rFonts w:ascii="Times" w:hAnsi="Times"/>
          <w:color w:val="000000" w:themeColor="text1"/>
          <w:lang w:val="en-US"/>
        </w:rPr>
        <w:t xml:space="preserve"> 92</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w:t>
      </w:r>
      <w:proofErr w:type="gramStart"/>
      <w:r>
        <w:rPr>
          <w:rFonts w:ascii="Times" w:hAnsi="Times"/>
          <w:color w:val="000000" w:themeColor="text1"/>
          <w:lang w:val="en-US"/>
        </w:rPr>
        <w:t>…..</w:t>
      </w:r>
      <w:proofErr w:type="gramEnd"/>
      <w:r>
        <w:rPr>
          <w:rFonts w:ascii="Times" w:hAnsi="Times"/>
          <w:color w:val="000000" w:themeColor="text1"/>
          <w:lang w:val="en-US"/>
        </w:rPr>
        <w:t>………...……….. 92 Table 7.6</w:t>
      </w:r>
      <w:r>
        <w:rPr>
          <w:rFonts w:ascii="Times" w:hAnsi="Times"/>
          <w:color w:val="000000" w:themeColor="text1"/>
          <w:lang w:val="en-US"/>
        </w:rPr>
        <w:tab/>
        <w:t>Summary of CA vs VSUP timing …………</w:t>
      </w:r>
      <w:proofErr w:type="gramStart"/>
      <w:r>
        <w:rPr>
          <w:rFonts w:ascii="Times" w:hAnsi="Times"/>
          <w:color w:val="000000" w:themeColor="text1"/>
          <w:lang w:val="en-US"/>
        </w:rPr>
        <w:t>…..</w:t>
      </w:r>
      <w:proofErr w:type="gramEnd"/>
      <w:r>
        <w:rPr>
          <w:rFonts w:ascii="Times" w:hAnsi="Times"/>
          <w:color w:val="000000" w:themeColor="text1"/>
          <w:lang w:val="en-US"/>
        </w:rPr>
        <w:t>………………..... 94</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SUS scores summary of CA vs VSUP ……</w:t>
      </w:r>
      <w:proofErr w:type="gramStart"/>
      <w:r>
        <w:rPr>
          <w:rFonts w:ascii="Times" w:hAnsi="Times"/>
          <w:color w:val="000000" w:themeColor="text1"/>
          <w:lang w:val="en-US"/>
        </w:rPr>
        <w:t>…..</w:t>
      </w:r>
      <w:proofErr w:type="gramEnd"/>
      <w:r>
        <w:rPr>
          <w:rFonts w:ascii="Times" w:hAnsi="Times"/>
          <w:color w:val="000000" w:themeColor="text1"/>
          <w:lang w:val="en-US"/>
        </w:rPr>
        <w:t>………………….. 97</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Normality test results of NASA-TLX score ….………………</w:t>
      </w:r>
      <w:proofErr w:type="gramStart"/>
      <w:r>
        <w:rPr>
          <w:rFonts w:ascii="Times" w:hAnsi="Times"/>
          <w:color w:val="000000" w:themeColor="text1"/>
          <w:lang w:val="en-US"/>
        </w:rPr>
        <w:t>…..</w:t>
      </w:r>
      <w:proofErr w:type="gramEnd"/>
      <w:r>
        <w:rPr>
          <w:rFonts w:ascii="Times" w:hAnsi="Times"/>
          <w:color w:val="000000" w:themeColor="text1"/>
          <w:lang w:val="en-US"/>
        </w:rPr>
        <w:t xml:space="preserve">  99</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w:t>
      </w:r>
      <w:proofErr w:type="gramStart"/>
      <w:r>
        <w:rPr>
          <w:rFonts w:ascii="Times" w:hAnsi="Times"/>
          <w:color w:val="000000" w:themeColor="text1"/>
          <w:lang w:val="en-US"/>
        </w:rPr>
        <w:t>….</w:t>
      </w:r>
      <w:r w:rsidR="00DF6E07">
        <w:rPr>
          <w:rFonts w:ascii="Times" w:hAnsi="Times"/>
          <w:color w:val="000000" w:themeColor="text1"/>
          <w:lang w:val="en-US"/>
        </w:rPr>
        <w:t>.</w:t>
      </w:r>
      <w:proofErr w:type="gramEnd"/>
      <w:r>
        <w:rPr>
          <w:rFonts w:ascii="Times" w:hAnsi="Times"/>
          <w:color w:val="000000" w:themeColor="text1"/>
          <w:lang w:val="en-US"/>
        </w:rPr>
        <w:t>100</w:t>
      </w:r>
    </w:p>
    <w:p w14:paraId="2AB21F70" w14:textId="77777777" w:rsidR="009872EE"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Questionnaire Raw Scores of four components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…………….……155</w:t>
      </w:r>
    </w:p>
    <w:p w14:paraId="0E6CDD24" w14:textId="77777777" w:rsidR="009872EE" w:rsidRDefault="009872EE" w:rsidP="009872EE">
      <w:pPr>
        <w:ind w:firstLine="720"/>
        <w:rPr>
          <w:rFonts w:ascii="Times" w:hAnsi="Times"/>
          <w:color w:val="000000" w:themeColor="text1"/>
          <w:sz w:val="23"/>
          <w:szCs w:val="23"/>
          <w:shd w:val="clear" w:color="auto" w:fill="FFFFFF"/>
          <w:lang w:val="en-US"/>
        </w:rPr>
      </w:pPr>
    </w:p>
    <w:p w14:paraId="016C6335" w14:textId="77777777" w:rsidR="009872EE"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Questionnaire Raw Scores of CA vs VSUP ……………………....…156</w:t>
      </w:r>
    </w:p>
    <w:p w14:paraId="3626936A" w14:textId="77777777" w:rsidR="009872EE" w:rsidRDefault="009872EE" w:rsidP="009872EE">
      <w:pPr>
        <w:ind w:firstLine="720"/>
        <w:rPr>
          <w:rFonts w:ascii="Times" w:hAnsi="Times"/>
          <w:color w:val="000000" w:themeColor="text1"/>
          <w:sz w:val="23"/>
          <w:szCs w:val="23"/>
          <w:shd w:val="clear" w:color="auto" w:fill="FFFFFF"/>
          <w:lang w:val="en-US"/>
        </w:rPr>
      </w:pPr>
    </w:p>
    <w:p w14:paraId="00F214F7" w14:textId="77777777" w:rsidR="009872EE"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I.3:          SUS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…157</w:t>
      </w:r>
    </w:p>
    <w:p w14:paraId="621B034C" w14:textId="77777777" w:rsidR="009872EE" w:rsidRDefault="009872EE" w:rsidP="009872EE">
      <w:pPr>
        <w:ind w:firstLine="720"/>
        <w:rPr>
          <w:rFonts w:ascii="Times" w:hAnsi="Times"/>
          <w:color w:val="000000" w:themeColor="text1"/>
          <w:sz w:val="23"/>
          <w:szCs w:val="23"/>
          <w:shd w:val="clear" w:color="auto" w:fill="FFFFFF"/>
          <w:lang w:val="en-US"/>
        </w:rPr>
      </w:pPr>
    </w:p>
    <w:p w14:paraId="415A63F6" w14:textId="77777777" w:rsidR="009872EE" w:rsidRPr="00B807A8"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I.4:          SUS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…………..…158</w:t>
      </w:r>
      <w:r>
        <w:rPr>
          <w:rFonts w:ascii="Times" w:hAnsi="Times"/>
          <w:color w:val="000000" w:themeColor="text1"/>
          <w:sz w:val="23"/>
          <w:szCs w:val="23"/>
          <w:shd w:val="clear" w:color="auto" w:fill="FFFFFF"/>
          <w:lang w:val="en-US"/>
        </w:rPr>
        <w:br/>
      </w:r>
    </w:p>
    <w:p w14:paraId="43B9A225" w14:textId="77777777" w:rsidR="009872EE" w:rsidRPr="00B807A8"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……..…159</w:t>
      </w:r>
      <w:r>
        <w:rPr>
          <w:rFonts w:ascii="Times" w:hAnsi="Times"/>
          <w:color w:val="000000" w:themeColor="text1"/>
          <w:sz w:val="23"/>
          <w:szCs w:val="23"/>
          <w:shd w:val="clear" w:color="auto" w:fill="FFFFFF"/>
          <w:lang w:val="en-US"/>
        </w:rPr>
        <w:br/>
      </w:r>
    </w:p>
    <w:p w14:paraId="438E2DBF" w14:textId="77777777" w:rsidR="009872EE" w:rsidRDefault="009872EE" w:rsidP="009872EE">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……..…160</w:t>
      </w:r>
    </w:p>
    <w:p w14:paraId="407DDD17" w14:textId="77777777" w:rsidR="009872EE" w:rsidRPr="00B807A8" w:rsidRDefault="009872EE" w:rsidP="009872EE">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Table I.7          Time Utilization for Full Questionnaire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 161</w:t>
      </w:r>
    </w:p>
    <w:p w14:paraId="379799FE" w14:textId="77777777" w:rsidR="009872EE" w:rsidRDefault="009872EE" w:rsidP="009872EE">
      <w:pPr>
        <w:autoSpaceDE w:val="0"/>
        <w:autoSpaceDN w:val="0"/>
        <w:adjustRightInd w:val="0"/>
        <w:spacing w:line="480" w:lineRule="auto"/>
        <w:ind w:firstLine="720"/>
        <w:rPr>
          <w:rFonts w:ascii="Times" w:hAnsi="Times"/>
          <w:color w:val="000000" w:themeColor="text1"/>
          <w:lang w:val="en-US"/>
        </w:rPr>
      </w:pPr>
    </w:p>
    <w:p w14:paraId="4DFB688F" w14:textId="77777777" w:rsidR="009872EE" w:rsidRDefault="009872EE" w:rsidP="009872EE">
      <w:pPr>
        <w:autoSpaceDE w:val="0"/>
        <w:autoSpaceDN w:val="0"/>
        <w:adjustRightInd w:val="0"/>
        <w:spacing w:line="480" w:lineRule="auto"/>
        <w:rPr>
          <w:rFonts w:eastAsiaTheme="minorHAnsi"/>
          <w:b/>
          <w:bCs/>
          <w:lang w:val="en-GB" w:eastAsia="en-US"/>
        </w:rPr>
      </w:pPr>
    </w:p>
    <w:p w14:paraId="40E71422" w14:textId="77777777" w:rsidR="009872EE" w:rsidRDefault="009872EE" w:rsidP="009872EE">
      <w:pPr>
        <w:autoSpaceDE w:val="0"/>
        <w:autoSpaceDN w:val="0"/>
        <w:adjustRightInd w:val="0"/>
        <w:spacing w:line="480" w:lineRule="auto"/>
        <w:rPr>
          <w:rFonts w:eastAsiaTheme="minorHAnsi"/>
          <w:b/>
          <w:bCs/>
          <w:lang w:val="en-GB" w:eastAsia="en-US"/>
        </w:rPr>
      </w:pPr>
    </w:p>
    <w:p w14:paraId="7BFC428D" w14:textId="77777777" w:rsidR="009872EE" w:rsidRDefault="009872EE" w:rsidP="009872E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17921223" w14:textId="77777777" w:rsidR="009872EE" w:rsidRDefault="009872EE" w:rsidP="009872E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59CE8661" w14:textId="77777777"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roofErr w:type="gramStart"/>
      <w:r w:rsidRPr="0013502F">
        <w:rPr>
          <w:rFonts w:eastAsiaTheme="minorHAnsi"/>
          <w:lang w:val="en-GB" w:eastAsia="en-US"/>
        </w:rPr>
        <w:t>…..</w:t>
      </w:r>
      <w:proofErr w:type="gramEnd"/>
      <w:r w:rsidRPr="004B5421">
        <w:rPr>
          <w:rFonts w:eastAsiaTheme="minorHAnsi"/>
          <w:lang w:val="en-GB" w:eastAsia="en-US"/>
        </w:rPr>
        <w:t xml:space="preserve"> </w:t>
      </w:r>
      <w:r>
        <w:rPr>
          <w:rFonts w:eastAsiaTheme="minorHAnsi"/>
          <w:lang w:val="en-GB" w:eastAsia="en-US"/>
        </w:rPr>
        <w:t xml:space="preserve"> 6</w:t>
      </w:r>
    </w:p>
    <w:p w14:paraId="630623E2" w14:textId="77777777" w:rsidR="009872EE" w:rsidRDefault="009872EE" w:rsidP="009872EE">
      <w:pPr>
        <w:autoSpaceDE w:val="0"/>
        <w:autoSpaceDN w:val="0"/>
        <w:adjustRightInd w:val="0"/>
        <w:spacing w:line="480" w:lineRule="auto"/>
        <w:ind w:firstLine="720"/>
        <w:rPr>
          <w:rFonts w:eastAsiaTheme="minorHAnsi"/>
          <w:lang w:val="en-GB" w:eastAsia="en-US"/>
        </w:rPr>
      </w:pPr>
      <w:r>
        <w:rPr>
          <w:rFonts w:eastAsiaTheme="minorHAnsi"/>
          <w:lang w:val="en-GB" w:eastAsia="en-US"/>
        </w:rPr>
        <w:t>Figure 2.1</w:t>
      </w:r>
      <w:r>
        <w:rPr>
          <w:rFonts w:eastAsiaTheme="minorHAnsi"/>
          <w:lang w:val="en-GB" w:eastAsia="en-US"/>
        </w:rPr>
        <w:tab/>
        <w:t>Bivariate Map and VSUP …. ……………………………</w:t>
      </w:r>
      <w:r w:rsidRPr="0013502F">
        <w:rPr>
          <w:rFonts w:eastAsiaTheme="minorHAnsi"/>
          <w:lang w:val="en-GB" w:eastAsia="en-US"/>
        </w:rPr>
        <w:t>…</w:t>
      </w:r>
      <w:r>
        <w:rPr>
          <w:rFonts w:eastAsiaTheme="minorHAnsi"/>
          <w:lang w:val="en-GB" w:eastAsia="en-US"/>
        </w:rPr>
        <w:t>……</w:t>
      </w:r>
      <w:r w:rsidRPr="0013502F">
        <w:rPr>
          <w:rFonts w:eastAsiaTheme="minorHAnsi"/>
          <w:lang w:val="en-GB" w:eastAsia="en-US"/>
        </w:rPr>
        <w:t>.</w:t>
      </w:r>
      <w:r w:rsidRPr="004B5421">
        <w:rPr>
          <w:rFonts w:eastAsiaTheme="minorHAnsi"/>
          <w:lang w:val="en-GB" w:eastAsia="en-US"/>
        </w:rPr>
        <w:t xml:space="preserve"> </w:t>
      </w:r>
      <w:r>
        <w:rPr>
          <w:rFonts w:eastAsiaTheme="minorHAnsi"/>
          <w:lang w:val="en-GB" w:eastAsia="en-US"/>
        </w:rPr>
        <w:t xml:space="preserve"> 19</w:t>
      </w:r>
    </w:p>
    <w:p w14:paraId="7D9B7D79" w14:textId="77777777" w:rsidR="009872EE" w:rsidRDefault="009872EE" w:rsidP="009872E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  31</w:t>
      </w:r>
    </w:p>
    <w:p w14:paraId="51298C22" w14:textId="77777777" w:rsidR="009872EE" w:rsidRDefault="009872EE" w:rsidP="009872E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roofErr w:type="gramStart"/>
      <w:r>
        <w:rPr>
          <w:rFonts w:ascii="Times" w:hAnsi="Times"/>
          <w:color w:val="000000" w:themeColor="text1"/>
          <w:lang w:val="en-US"/>
        </w:rPr>
        <w:t>…..</w:t>
      </w:r>
      <w:proofErr w:type="gramEnd"/>
      <w:r>
        <w:rPr>
          <w:rFonts w:ascii="Times" w:hAnsi="Times"/>
          <w:color w:val="000000" w:themeColor="text1"/>
          <w:lang w:val="en-US"/>
        </w:rPr>
        <w:t xml:space="preserve">  32</w:t>
      </w:r>
    </w:p>
    <w:p w14:paraId="41F1D3E3" w14:textId="77777777" w:rsidR="009872EE" w:rsidRDefault="009872EE" w:rsidP="009872E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 33</w:t>
      </w:r>
    </w:p>
    <w:p w14:paraId="755A75A4" w14:textId="77777777" w:rsidR="009872EE" w:rsidRDefault="009872EE" w:rsidP="009872E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 36</w:t>
      </w:r>
    </w:p>
    <w:p w14:paraId="2A600E0A" w14:textId="77777777" w:rsidR="009872EE" w:rsidRDefault="009872EE" w:rsidP="009872E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 38</w:t>
      </w:r>
    </w:p>
    <w:p w14:paraId="42075A0B" w14:textId="77777777" w:rsidR="009872EE" w:rsidRDefault="009872EE" w:rsidP="009872E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  45</w:t>
      </w:r>
    </w:p>
    <w:p w14:paraId="2F162B9E" w14:textId="77777777" w:rsidR="009872EE" w:rsidRDefault="009872EE" w:rsidP="009872E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 47</w:t>
      </w:r>
    </w:p>
    <w:p w14:paraId="00941B27"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 48</w:t>
      </w:r>
    </w:p>
    <w:p w14:paraId="4CE256F9"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 xml:space="preserve"> 49</w:t>
      </w:r>
    </w:p>
    <w:p w14:paraId="222F63F4"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 53</w:t>
      </w:r>
    </w:p>
    <w:p w14:paraId="0F1A5040"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  56</w:t>
      </w:r>
    </w:p>
    <w:p w14:paraId="7F855B19"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56</w:t>
      </w:r>
    </w:p>
    <w:p w14:paraId="3A04C299"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 57</w:t>
      </w:r>
    </w:p>
    <w:p w14:paraId="63AA2C70"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 58</w:t>
      </w:r>
    </w:p>
    <w:p w14:paraId="1277C21F"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 59</w:t>
      </w:r>
    </w:p>
    <w:p w14:paraId="175ED54A"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 60</w:t>
      </w:r>
    </w:p>
    <w:p w14:paraId="2C2929F0"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61</w:t>
      </w:r>
    </w:p>
    <w:p w14:paraId="423A9C8D"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62</w:t>
      </w:r>
    </w:p>
    <w:p w14:paraId="5D94A82F"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 63</w:t>
      </w:r>
    </w:p>
    <w:p w14:paraId="2B05008C"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roofErr w:type="gramStart"/>
      <w:r>
        <w:rPr>
          <w:rFonts w:ascii="Times" w:hAnsi="Times"/>
          <w:color w:val="000000" w:themeColor="text1"/>
          <w:lang w:val="en-US"/>
        </w:rPr>
        <w:t>…..</w:t>
      </w:r>
      <w:proofErr w:type="gramEnd"/>
      <w:r>
        <w:rPr>
          <w:rFonts w:ascii="Times" w:hAnsi="Times"/>
          <w:color w:val="000000" w:themeColor="text1"/>
          <w:lang w:val="en-US"/>
        </w:rPr>
        <w:t xml:space="preserve"> 64</w:t>
      </w:r>
    </w:p>
    <w:p w14:paraId="79F2BCCB"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64</w:t>
      </w:r>
    </w:p>
    <w:p w14:paraId="7041B1F4" w14:textId="77777777" w:rsidR="009872EE" w:rsidRDefault="009872EE" w:rsidP="009872EE">
      <w:pPr>
        <w:pStyle w:val="NoSpacing"/>
        <w:spacing w:line="360" w:lineRule="auto"/>
        <w:rPr>
          <w:lang w:val="en-US"/>
        </w:rPr>
      </w:pPr>
      <w:r>
        <w:rPr>
          <w:lang w:val="en-US"/>
        </w:rPr>
        <w:tab/>
        <w:t>Figure 5.13</w:t>
      </w:r>
      <w:r>
        <w:rPr>
          <w:lang w:val="en-US"/>
        </w:rPr>
        <w:tab/>
      </w:r>
      <w:r w:rsidRPr="002E48C9">
        <w:rPr>
          <w:lang w:val="en-US"/>
        </w:rPr>
        <w:t xml:space="preserve">Charts of Daily </w:t>
      </w:r>
      <w:r>
        <w:rPr>
          <w:lang w:val="en-US"/>
        </w:rPr>
        <w:t>C</w:t>
      </w:r>
      <w:r w:rsidRPr="002E48C9">
        <w:rPr>
          <w:lang w:val="en-US"/>
        </w:rPr>
        <w:t>ounts</w:t>
      </w:r>
      <w:r>
        <w:rPr>
          <w:lang w:val="en-US"/>
        </w:rPr>
        <w:t xml:space="preserve"> for different countries ……………………. 65</w:t>
      </w:r>
    </w:p>
    <w:p w14:paraId="2354C15F"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 66</w:t>
      </w:r>
    </w:p>
    <w:p w14:paraId="058B2A5D"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 67</w:t>
      </w:r>
    </w:p>
    <w:p w14:paraId="46E4E4E3"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xml:space="preserve"> 71</w:t>
      </w:r>
    </w:p>
    <w:p w14:paraId="562DADA8"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Example Color Plate in Portal ……………………………………. 76</w:t>
      </w:r>
    </w:p>
    <w:p w14:paraId="316BF407"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lastRenderedPageBreak/>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 77</w:t>
      </w:r>
    </w:p>
    <w:p w14:paraId="157D7CE6" w14:textId="77777777" w:rsidR="009872EE" w:rsidRDefault="009872EE" w:rsidP="009872EE">
      <w:pPr>
        <w:spacing w:line="360" w:lineRule="auto"/>
        <w:rPr>
          <w:rFonts w:ascii="Times" w:hAnsi="Times"/>
          <w:color w:val="000000"/>
        </w:rPr>
      </w:pPr>
      <w:r>
        <w:rPr>
          <w:rFonts w:ascii="Times" w:hAnsi="Times"/>
          <w:color w:val="000000" w:themeColor="text1"/>
          <w:lang w:val="en-US"/>
        </w:rPr>
        <w:tab/>
        <w:t>Figure 6.4</w:t>
      </w:r>
      <w:r>
        <w:rPr>
          <w:rFonts w:ascii="Times" w:hAnsi="Times"/>
          <w:color w:val="000000" w:themeColor="text1"/>
          <w:lang w:val="en-US"/>
        </w:rPr>
        <w:tab/>
      </w:r>
      <w:r>
        <w:rPr>
          <w:rFonts w:eastAsiaTheme="minorHAnsi"/>
          <w:lang w:val="en-GB" w:eastAsia="en-US"/>
        </w:rPr>
        <w:t>Module Start View …</w:t>
      </w:r>
      <w:proofErr w:type="gramStart"/>
      <w:r>
        <w:rPr>
          <w:rFonts w:eastAsiaTheme="minorHAnsi"/>
          <w:lang w:val="en-GB" w:eastAsia="en-US"/>
        </w:rPr>
        <w:t>…..</w:t>
      </w:r>
      <w:proofErr w:type="gramEnd"/>
      <w:r>
        <w:rPr>
          <w:rFonts w:ascii="Times" w:hAnsi="Times"/>
          <w:color w:val="000000"/>
        </w:rPr>
        <w:t>………...…………………………….… 77</w:t>
      </w:r>
    </w:p>
    <w:p w14:paraId="0A2D3A8E"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Layout of Questionnaire view …</w:t>
      </w:r>
      <w:proofErr w:type="gramStart"/>
      <w:r>
        <w:rPr>
          <w:rFonts w:eastAsiaTheme="minorHAnsi"/>
          <w:lang w:val="en-GB" w:eastAsia="en-US"/>
        </w:rPr>
        <w:t>…..</w:t>
      </w:r>
      <w:proofErr w:type="gramEnd"/>
      <w:r>
        <w:rPr>
          <w:rFonts w:ascii="Times" w:hAnsi="Times"/>
          <w:color w:val="000000"/>
        </w:rPr>
        <w:t>………...………………....… 78</w:t>
      </w:r>
    </w:p>
    <w:p w14:paraId="042C1981"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Sample Question …</w:t>
      </w:r>
      <w:proofErr w:type="gramStart"/>
      <w:r>
        <w:rPr>
          <w:rFonts w:eastAsiaTheme="minorHAnsi"/>
          <w:lang w:val="en-GB" w:eastAsia="en-US"/>
        </w:rPr>
        <w:t>…..</w:t>
      </w:r>
      <w:proofErr w:type="gramEnd"/>
      <w:r>
        <w:rPr>
          <w:rFonts w:ascii="Times" w:hAnsi="Times"/>
          <w:color w:val="000000"/>
        </w:rPr>
        <w:t>……...…...…………………………….… 78</w:t>
      </w:r>
    </w:p>
    <w:p w14:paraId="2ADB1B05" w14:textId="77777777" w:rsidR="009872EE" w:rsidRPr="007452FE" w:rsidRDefault="009872EE" w:rsidP="009872EE">
      <w:pPr>
        <w:spacing w:line="360" w:lineRule="auto"/>
        <w:ind w:firstLine="720"/>
        <w:rPr>
          <w:rFonts w:ascii="Times" w:hAnsi="Times"/>
          <w:color w:val="000000"/>
        </w:rPr>
      </w:pPr>
      <w:r>
        <w:rPr>
          <w:rFonts w:ascii="Times" w:hAnsi="Times"/>
          <w:color w:val="000000" w:themeColor="text1"/>
          <w:lang w:val="en-US"/>
        </w:rPr>
        <w:t>Figure 6.7</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CA+Bubble</w:t>
      </w:r>
      <w:proofErr w:type="spellEnd"/>
      <w:r>
        <w:rPr>
          <w:rFonts w:eastAsiaTheme="minorHAnsi"/>
          <w:lang w:val="en-GB" w:eastAsia="en-US"/>
        </w:rPr>
        <w:t xml:space="preserve"> </w:t>
      </w:r>
      <w:r>
        <w:rPr>
          <w:rFonts w:ascii="Times" w:hAnsi="Times"/>
          <w:color w:val="000000"/>
        </w:rPr>
        <w:t>.......… 80</w:t>
      </w:r>
    </w:p>
    <w:p w14:paraId="32A8484A"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6.8</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CA+Grid</w:t>
      </w:r>
      <w:proofErr w:type="spellEnd"/>
      <w:r>
        <w:rPr>
          <w:rFonts w:eastAsiaTheme="minorHAnsi"/>
          <w:lang w:val="en-GB" w:eastAsia="en-US"/>
        </w:rPr>
        <w:t xml:space="preserve"> </w:t>
      </w:r>
      <w:r>
        <w:rPr>
          <w:rFonts w:ascii="Times" w:hAnsi="Times"/>
          <w:color w:val="000000"/>
        </w:rPr>
        <w:t>...........… 81</w:t>
      </w:r>
    </w:p>
    <w:p w14:paraId="7CE9FE92"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6.9</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VSUP+Bubble</w:t>
      </w:r>
      <w:proofErr w:type="spellEnd"/>
      <w:proofErr w:type="gramStart"/>
      <w:r>
        <w:rPr>
          <w:rFonts w:eastAsiaTheme="minorHAnsi"/>
          <w:lang w:val="en-GB" w:eastAsia="en-US"/>
        </w:rPr>
        <w:t xml:space="preserve"> </w:t>
      </w:r>
      <w:r>
        <w:rPr>
          <w:rFonts w:ascii="Times" w:hAnsi="Times"/>
          <w:color w:val="000000"/>
        </w:rPr>
        <w:t>..</w:t>
      </w:r>
      <w:proofErr w:type="gramEnd"/>
      <w:r>
        <w:rPr>
          <w:rFonts w:ascii="Times" w:hAnsi="Times"/>
          <w:color w:val="000000"/>
        </w:rPr>
        <w:t>… 82</w:t>
      </w:r>
    </w:p>
    <w:p w14:paraId="37D81004"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6.10</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VSUP+Grid</w:t>
      </w:r>
      <w:proofErr w:type="spellEnd"/>
      <w:r>
        <w:rPr>
          <w:rFonts w:eastAsiaTheme="minorHAnsi"/>
          <w:lang w:val="en-GB" w:eastAsia="en-US"/>
        </w:rPr>
        <w:t xml:space="preserve"> </w:t>
      </w:r>
      <w:r>
        <w:rPr>
          <w:rFonts w:ascii="Times" w:hAnsi="Times"/>
          <w:color w:val="000000"/>
        </w:rPr>
        <w:t>.......... 82</w:t>
      </w:r>
    </w:p>
    <w:p w14:paraId="76EB2F5C"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6.11</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83</w:t>
      </w:r>
    </w:p>
    <w:p w14:paraId="3784C852"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themeColor="text1"/>
          <w:lang w:val="en-US"/>
        </w:rPr>
        <w:t>Figure 6.12</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83</w:t>
      </w:r>
    </w:p>
    <w:p w14:paraId="7C05BAD7"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themeColor="text1"/>
          <w:lang w:val="en-US"/>
        </w:rPr>
        <w:t>Figure 6.13</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w:t>
      </w:r>
      <w:proofErr w:type="gramStart"/>
      <w:r>
        <w:rPr>
          <w:rFonts w:ascii="Times" w:hAnsi="Times"/>
          <w:color w:val="000000"/>
        </w:rPr>
        <w:t>…..</w:t>
      </w:r>
      <w:proofErr w:type="gramEnd"/>
      <w:r>
        <w:rPr>
          <w:rFonts w:ascii="Times" w:hAnsi="Times"/>
          <w:color w:val="000000"/>
        </w:rPr>
        <w:t>… 86</w:t>
      </w:r>
    </w:p>
    <w:p w14:paraId="02DDCE22"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89</w:t>
      </w:r>
    </w:p>
    <w:p w14:paraId="1239A3EE"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90</w:t>
      </w:r>
    </w:p>
    <w:p w14:paraId="48529012"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w:t>
      </w:r>
      <w:proofErr w:type="gramStart"/>
      <w:r>
        <w:rPr>
          <w:rFonts w:ascii="Times" w:hAnsi="Times"/>
          <w:color w:val="000000"/>
        </w:rPr>
        <w:t>…..</w:t>
      </w:r>
      <w:proofErr w:type="gramEnd"/>
      <w:r>
        <w:rPr>
          <w:rFonts w:ascii="Times" w:hAnsi="Times"/>
          <w:color w:val="000000"/>
        </w:rPr>
        <w:t>…………..… 92</w:t>
      </w:r>
    </w:p>
    <w:p w14:paraId="226DCC45" w14:textId="77777777" w:rsidR="009872EE" w:rsidRDefault="009872EE" w:rsidP="009872EE">
      <w:pPr>
        <w:spacing w:line="360" w:lineRule="auto"/>
        <w:ind w:firstLine="720"/>
        <w:rPr>
          <w:rFonts w:ascii="Times" w:hAnsi="Times"/>
          <w:color w:val="000000" w:themeColor="text1"/>
          <w:lang w:val="en-US"/>
        </w:rPr>
      </w:pPr>
      <w:r w:rsidRPr="00C42535">
        <w:rPr>
          <w:rFonts w:ascii="Times" w:hAnsi="Times"/>
          <w:color w:val="000000" w:themeColor="text1"/>
          <w:lang w:val="fr-FR"/>
          <w:rPrChange w:id="29" w:author="Stephen Brooks" w:date="2022-04-22T14:53:00Z">
            <w:rPr>
              <w:rFonts w:ascii="Times" w:hAnsi="Times"/>
              <w:color w:val="000000" w:themeColor="text1"/>
            </w:rPr>
          </w:rPrChange>
        </w:rPr>
        <w:t>Figure 7.4</w:t>
      </w:r>
      <w:r w:rsidRPr="00C42535">
        <w:rPr>
          <w:rFonts w:ascii="Times" w:hAnsi="Times"/>
          <w:color w:val="000000" w:themeColor="text1"/>
          <w:lang w:val="fr-FR"/>
          <w:rPrChange w:id="30" w:author="Stephen Brooks" w:date="2022-04-22T14:53:00Z">
            <w:rPr>
              <w:rFonts w:ascii="Times" w:hAnsi="Times"/>
              <w:color w:val="000000" w:themeColor="text1"/>
            </w:rPr>
          </w:rPrChange>
        </w:rPr>
        <w:tab/>
      </w:r>
      <w:r w:rsidRPr="00C42535">
        <w:rPr>
          <w:color w:val="000000" w:themeColor="text1"/>
          <w:lang w:val="fr-FR"/>
          <w:rPrChange w:id="31" w:author="Stephen Brooks" w:date="2022-04-22T14:53:00Z">
            <w:rPr>
              <w:color w:val="000000" w:themeColor="text1"/>
            </w:rPr>
          </w:rPrChange>
        </w:rPr>
        <w:t>Normal Distributions CA vs VSUP</w:t>
      </w:r>
      <w:r w:rsidRPr="00C42535">
        <w:rPr>
          <w:rFonts w:ascii="Times" w:hAnsi="Times"/>
          <w:color w:val="000000"/>
          <w:lang w:val="fr-FR"/>
          <w:rPrChange w:id="32" w:author="Stephen Brooks" w:date="2022-04-22T14:53:00Z">
            <w:rPr>
              <w:rFonts w:ascii="Times" w:hAnsi="Times"/>
              <w:color w:val="000000"/>
            </w:rPr>
          </w:rPrChange>
        </w:rPr>
        <w:t>...…...……</w:t>
      </w:r>
      <w:proofErr w:type="gramStart"/>
      <w:r w:rsidRPr="00C42535">
        <w:rPr>
          <w:rFonts w:ascii="Times" w:hAnsi="Times"/>
          <w:color w:val="000000"/>
          <w:lang w:val="fr-FR"/>
          <w:rPrChange w:id="33" w:author="Stephen Brooks" w:date="2022-04-22T14:53:00Z">
            <w:rPr>
              <w:rFonts w:ascii="Times" w:hAnsi="Times"/>
              <w:color w:val="000000"/>
            </w:rPr>
          </w:rPrChange>
        </w:rPr>
        <w:t>…….</w:t>
      </w:r>
      <w:proofErr w:type="gramEnd"/>
      <w:r w:rsidRPr="00C42535">
        <w:rPr>
          <w:rFonts w:ascii="Times" w:hAnsi="Times"/>
          <w:color w:val="000000"/>
          <w:lang w:val="fr-FR"/>
          <w:rPrChange w:id="34" w:author="Stephen Brooks" w:date="2022-04-22T14:53:00Z">
            <w:rPr>
              <w:rFonts w:ascii="Times" w:hAnsi="Times"/>
              <w:color w:val="000000"/>
            </w:rPr>
          </w:rPrChange>
        </w:rPr>
        <w:t xml:space="preserve">.…………..… </w:t>
      </w:r>
      <w:r>
        <w:rPr>
          <w:rFonts w:ascii="Times" w:hAnsi="Times"/>
          <w:color w:val="000000"/>
        </w:rPr>
        <w:t>93</w:t>
      </w:r>
    </w:p>
    <w:p w14:paraId="694242B7"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 94</w:t>
      </w:r>
    </w:p>
    <w:p w14:paraId="2E06438B" w14:textId="77777777" w:rsidR="009872EE" w:rsidRDefault="009872EE" w:rsidP="009872EE">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w:t>
      </w:r>
      <w:proofErr w:type="gramStart"/>
      <w:r>
        <w:rPr>
          <w:rFonts w:ascii="Times" w:hAnsi="Times"/>
          <w:color w:val="000000"/>
        </w:rPr>
        <w:t>…..</w:t>
      </w:r>
      <w:proofErr w:type="gramEnd"/>
      <w:r>
        <w:rPr>
          <w:rFonts w:ascii="Times" w:hAnsi="Times"/>
          <w:color w:val="000000"/>
        </w:rPr>
        <w:t>………..… 96</w:t>
      </w:r>
    </w:p>
    <w:p w14:paraId="4159F5E6" w14:textId="77777777" w:rsidR="009872EE" w:rsidRDefault="009872EE" w:rsidP="009872EE">
      <w:pPr>
        <w:spacing w:line="360" w:lineRule="auto"/>
        <w:ind w:firstLine="720"/>
        <w:rPr>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 98</w:t>
      </w:r>
    </w:p>
    <w:p w14:paraId="333B608E" w14:textId="77777777" w:rsidR="009872EE" w:rsidRDefault="009872EE" w:rsidP="009872EE">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Balanced Latin Squares …………………………………………. 129</w:t>
      </w:r>
    </w:p>
    <w:p w14:paraId="07F405ED" w14:textId="77777777" w:rsidR="009872EE" w:rsidRDefault="009872EE" w:rsidP="009872EE">
      <w:pPr>
        <w:spacing w:line="360" w:lineRule="auto"/>
      </w:pPr>
      <w:r>
        <w:rPr>
          <w:rFonts w:ascii="Times" w:hAnsi="Times"/>
          <w:color w:val="000000" w:themeColor="text1"/>
          <w:lang w:val="en-US"/>
        </w:rPr>
        <w:tab/>
      </w:r>
      <w:r w:rsidRPr="00C42535">
        <w:rPr>
          <w:rFonts w:ascii="Times" w:hAnsi="Times"/>
          <w:color w:val="000000" w:themeColor="text1"/>
          <w:lang w:val="fr-FR"/>
          <w:rPrChange w:id="35" w:author="Stephen Brooks" w:date="2022-04-22T14:53:00Z">
            <w:rPr>
              <w:rFonts w:ascii="Times" w:hAnsi="Times"/>
              <w:color w:val="000000" w:themeColor="text1"/>
            </w:rPr>
          </w:rPrChange>
        </w:rPr>
        <w:t>Figure E.2</w:t>
      </w:r>
      <w:r w:rsidRPr="00C42535">
        <w:rPr>
          <w:rFonts w:ascii="Times" w:hAnsi="Times"/>
          <w:color w:val="000000" w:themeColor="text1"/>
          <w:lang w:val="fr-FR"/>
          <w:rPrChange w:id="36" w:author="Stephen Brooks" w:date="2022-04-22T14:53:00Z">
            <w:rPr>
              <w:rFonts w:ascii="Times" w:hAnsi="Times"/>
              <w:color w:val="000000" w:themeColor="text1"/>
            </w:rPr>
          </w:rPrChange>
        </w:rPr>
        <w:tab/>
      </w:r>
      <w:r w:rsidRPr="00C42535">
        <w:rPr>
          <w:lang w:val="fr-FR"/>
          <w:rPrChange w:id="37" w:author="Stephen Brooks" w:date="2022-04-22T14:53:00Z">
            <w:rPr/>
          </w:rPrChange>
        </w:rPr>
        <w:t>Questionnaire Email Screen ………………………………</w:t>
      </w:r>
      <w:proofErr w:type="gramStart"/>
      <w:r w:rsidRPr="00C42535">
        <w:rPr>
          <w:lang w:val="fr-FR"/>
          <w:rPrChange w:id="38" w:author="Stephen Brooks" w:date="2022-04-22T14:53:00Z">
            <w:rPr/>
          </w:rPrChange>
        </w:rPr>
        <w:t>…….</w:t>
      </w:r>
      <w:proofErr w:type="gramEnd"/>
      <w:r w:rsidRPr="00C42535">
        <w:rPr>
          <w:lang w:val="fr-FR"/>
          <w:rPrChange w:id="39" w:author="Stephen Brooks" w:date="2022-04-22T14:53:00Z">
            <w:rPr/>
          </w:rPrChange>
        </w:rPr>
        <w:t xml:space="preserve">. </w:t>
      </w:r>
      <w:r>
        <w:t>130</w:t>
      </w:r>
    </w:p>
    <w:p w14:paraId="3793FC83" w14:textId="77777777" w:rsidR="009872EE" w:rsidRDefault="009872EE" w:rsidP="009872EE">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w:t>
      </w:r>
      <w:proofErr w:type="gramStart"/>
      <w:r>
        <w:t>…..</w:t>
      </w:r>
      <w:proofErr w:type="gramEnd"/>
      <w:r>
        <w:t xml:space="preserve"> 131</w:t>
      </w:r>
    </w:p>
    <w:p w14:paraId="434AF5E5" w14:textId="77777777" w:rsidR="009872EE" w:rsidRPr="007452FE" w:rsidRDefault="009872EE" w:rsidP="009872EE">
      <w:pPr>
        <w:spacing w:line="360" w:lineRule="auto"/>
        <w:rPr>
          <w:lang w:val="fr-FR"/>
        </w:rPr>
      </w:pPr>
      <w:r>
        <w:tab/>
        <w:t xml:space="preserve">Figure </w:t>
      </w:r>
      <w:r>
        <w:rPr>
          <w:rFonts w:ascii="Times" w:hAnsi="Times"/>
          <w:color w:val="000000" w:themeColor="text1"/>
          <w:lang w:val="en-US"/>
        </w:rPr>
        <w:t>E</w:t>
      </w:r>
      <w:r>
        <w:t>.4</w:t>
      </w:r>
      <w:r>
        <w:tab/>
        <w:t>Module</w:t>
      </w:r>
      <w:r w:rsidRPr="00FD5AB3">
        <w:t xml:space="preserve"> Starter View</w:t>
      </w:r>
      <w:r>
        <w:t>…………………………………………</w:t>
      </w:r>
      <w:proofErr w:type="gramStart"/>
      <w:r>
        <w:t>…..</w:t>
      </w:r>
      <w:proofErr w:type="gramEnd"/>
      <w:r>
        <w:t xml:space="preserve"> </w:t>
      </w:r>
      <w:r w:rsidRPr="007452FE">
        <w:rPr>
          <w:lang w:val="fr-FR"/>
        </w:rPr>
        <w:t>1</w:t>
      </w:r>
      <w:r>
        <w:rPr>
          <w:lang w:val="fr-FR"/>
        </w:rPr>
        <w:t>31</w:t>
      </w:r>
    </w:p>
    <w:p w14:paraId="2DC836E5" w14:textId="77777777" w:rsidR="009872EE" w:rsidRPr="007452FE" w:rsidRDefault="009872EE" w:rsidP="009872EE">
      <w:pPr>
        <w:spacing w:line="360" w:lineRule="auto"/>
        <w:rPr>
          <w:lang w:val="fr-FR"/>
        </w:rPr>
      </w:pPr>
      <w:r w:rsidRPr="007452FE">
        <w:rPr>
          <w:lang w:val="fr-FR"/>
        </w:rPr>
        <w:tab/>
        <w:t xml:space="preserve">Figure </w:t>
      </w:r>
      <w:r w:rsidRPr="007452FE">
        <w:rPr>
          <w:rFonts w:ascii="Times" w:hAnsi="Times"/>
          <w:color w:val="000000" w:themeColor="text1"/>
          <w:lang w:val="fr-FR"/>
        </w:rPr>
        <w:t>E</w:t>
      </w:r>
      <w:r w:rsidRPr="007452FE">
        <w:rPr>
          <w:lang w:val="fr-FR"/>
        </w:rPr>
        <w:t>.5</w:t>
      </w:r>
      <w:r w:rsidRPr="007452FE">
        <w:rPr>
          <w:lang w:val="fr-FR"/>
        </w:rPr>
        <w:tab/>
      </w:r>
      <w:proofErr w:type="spellStart"/>
      <w:r w:rsidRPr="007452FE">
        <w:rPr>
          <w:lang w:val="fr-FR"/>
        </w:rPr>
        <w:t>Sample</w:t>
      </w:r>
      <w:proofErr w:type="spellEnd"/>
      <w:r w:rsidRPr="007452FE">
        <w:rPr>
          <w:lang w:val="fr-FR"/>
        </w:rPr>
        <w:t xml:space="preserve"> Question ………………………………………………... 1</w:t>
      </w:r>
      <w:r>
        <w:rPr>
          <w:lang w:val="fr-FR"/>
        </w:rPr>
        <w:t>32</w:t>
      </w:r>
    </w:p>
    <w:p w14:paraId="74EECDD3" w14:textId="77777777" w:rsidR="009872EE" w:rsidRPr="007452FE" w:rsidRDefault="009872EE" w:rsidP="009872EE">
      <w:pPr>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.6</w:t>
      </w:r>
      <w:r w:rsidRPr="007452FE">
        <w:rPr>
          <w:lang w:val="fr-FR"/>
        </w:rPr>
        <w:tab/>
      </w:r>
      <w:r w:rsidRPr="007452FE">
        <w:rPr>
          <w:color w:val="000000" w:themeColor="text1"/>
          <w:lang w:val="fr-FR"/>
        </w:rPr>
        <w:t>Question-</w:t>
      </w:r>
      <w:proofErr w:type="spellStart"/>
      <w:r w:rsidRPr="007452FE">
        <w:rPr>
          <w:color w:val="000000" w:themeColor="text1"/>
          <w:lang w:val="fr-FR"/>
        </w:rPr>
        <w:t>Answer</w:t>
      </w:r>
      <w:proofErr w:type="spellEnd"/>
      <w:r w:rsidRPr="007452FE">
        <w:rPr>
          <w:color w:val="000000" w:themeColor="text1"/>
          <w:lang w:val="fr-FR"/>
        </w:rPr>
        <w:t xml:space="preserve"> Identification </w:t>
      </w:r>
      <w:proofErr w:type="gramStart"/>
      <w:r w:rsidRPr="007452FE">
        <w:rPr>
          <w:color w:val="000000" w:themeColor="text1"/>
          <w:lang w:val="fr-FR"/>
        </w:rPr>
        <w:t>on  CA</w:t>
      </w:r>
      <w:proofErr w:type="gramEnd"/>
      <w:r w:rsidRPr="007452FE">
        <w:rPr>
          <w:color w:val="000000" w:themeColor="text1"/>
          <w:lang w:val="fr-FR"/>
        </w:rPr>
        <w:t xml:space="preserve"> + Bubble ……………... 13</w:t>
      </w:r>
      <w:r>
        <w:rPr>
          <w:color w:val="000000" w:themeColor="text1"/>
          <w:lang w:val="fr-FR"/>
        </w:rPr>
        <w:t>3</w:t>
      </w:r>
    </w:p>
    <w:p w14:paraId="085B014E" w14:textId="77777777" w:rsidR="009872EE" w:rsidRPr="007452FE" w:rsidRDefault="009872EE" w:rsidP="009872EE">
      <w:pPr>
        <w:spacing w:line="360" w:lineRule="auto"/>
        <w:rPr>
          <w:lang w:val="fr-FR"/>
        </w:rPr>
      </w:pPr>
      <w:r w:rsidRPr="007452FE">
        <w:rPr>
          <w:rFonts w:ascii="Times" w:hAnsi="Times"/>
          <w:color w:val="000000" w:themeColor="text1"/>
          <w:lang w:val="fr-FR"/>
        </w:rPr>
        <w:tab/>
        <w:t xml:space="preserve">Figure E.7 </w:t>
      </w:r>
      <w:r w:rsidRPr="007452FE">
        <w:rPr>
          <w:rFonts w:ascii="Times" w:hAnsi="Times"/>
          <w:color w:val="000000" w:themeColor="text1"/>
          <w:lang w:val="fr-FR"/>
        </w:rPr>
        <w:tab/>
      </w:r>
      <w:r w:rsidRPr="007452FE">
        <w:rPr>
          <w:lang w:val="fr-FR"/>
        </w:rPr>
        <w:t>CA + Bubble Questionnaire UI ………………………………… 13</w:t>
      </w:r>
      <w:r>
        <w:rPr>
          <w:lang w:val="fr-FR"/>
        </w:rPr>
        <w:t>4</w:t>
      </w:r>
    </w:p>
    <w:p w14:paraId="264DC54F" w14:textId="77777777" w:rsidR="009872EE" w:rsidRPr="007452FE" w:rsidRDefault="009872EE" w:rsidP="009872EE">
      <w:pPr>
        <w:spacing w:line="360" w:lineRule="auto"/>
        <w:rPr>
          <w:color w:val="000000" w:themeColor="text1"/>
          <w:lang w:val="fr-FR"/>
        </w:rPr>
      </w:pPr>
      <w:r w:rsidRPr="007452FE">
        <w:rPr>
          <w:lang w:val="fr-FR"/>
        </w:rPr>
        <w:tab/>
      </w:r>
      <w:r w:rsidRPr="00D239DC">
        <w:rPr>
          <w:lang w:val="fr-FR"/>
        </w:rPr>
        <w:t xml:space="preserve">Figure </w:t>
      </w:r>
      <w:r w:rsidRPr="00D239DC">
        <w:rPr>
          <w:rFonts w:ascii="Times" w:hAnsi="Times"/>
          <w:color w:val="000000" w:themeColor="text1"/>
          <w:lang w:val="fr-FR"/>
        </w:rPr>
        <w:t>E</w:t>
      </w:r>
      <w:r w:rsidRPr="00D239DC">
        <w:rPr>
          <w:lang w:val="fr-FR"/>
        </w:rPr>
        <w:t>.8</w:t>
      </w:r>
      <w:r w:rsidRPr="00D239DC">
        <w:rPr>
          <w:lang w:val="fr-FR"/>
        </w:rPr>
        <w:tab/>
      </w:r>
      <w:r w:rsidRPr="00D239DC">
        <w:rPr>
          <w:color w:val="000000" w:themeColor="text1"/>
          <w:lang w:val="fr-FR"/>
        </w:rPr>
        <w:t>Questions on CA + Bubble ……………………</w:t>
      </w:r>
      <w:proofErr w:type="gramStart"/>
      <w:r w:rsidRPr="00D239DC">
        <w:rPr>
          <w:color w:val="000000" w:themeColor="text1"/>
          <w:lang w:val="fr-FR"/>
        </w:rPr>
        <w:t>……</w:t>
      </w:r>
      <w:r>
        <w:rPr>
          <w:color w:val="000000" w:themeColor="text1"/>
          <w:lang w:val="fr-FR"/>
        </w:rPr>
        <w:t>.</w:t>
      </w:r>
      <w:proofErr w:type="gramEnd"/>
      <w:r w:rsidRPr="00D239DC">
        <w:rPr>
          <w:color w:val="000000" w:themeColor="text1"/>
          <w:lang w:val="fr-FR"/>
        </w:rPr>
        <w:t xml:space="preserve">………….. </w:t>
      </w:r>
      <w:r w:rsidRPr="007452FE">
        <w:rPr>
          <w:color w:val="000000" w:themeColor="text1"/>
          <w:lang w:val="fr-FR"/>
        </w:rPr>
        <w:t>13</w:t>
      </w:r>
      <w:r>
        <w:rPr>
          <w:color w:val="000000" w:themeColor="text1"/>
          <w:lang w:val="fr-FR"/>
        </w:rPr>
        <w:t>5</w:t>
      </w:r>
    </w:p>
    <w:p w14:paraId="1097357A" w14:textId="77777777" w:rsidR="009872EE" w:rsidRPr="007452FE" w:rsidRDefault="009872EE" w:rsidP="009872EE">
      <w:pPr>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.9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Bubble …………... 13</w:t>
      </w:r>
      <w:r>
        <w:rPr>
          <w:color w:val="000000" w:themeColor="text1"/>
          <w:lang w:val="fr-FR"/>
        </w:rPr>
        <w:t>6</w:t>
      </w:r>
    </w:p>
    <w:p w14:paraId="13EB51A1"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.10</w:t>
      </w:r>
      <w:r w:rsidRPr="007452FE">
        <w:rPr>
          <w:color w:val="000000" w:themeColor="text1"/>
          <w:lang w:val="fr-FR"/>
        </w:rPr>
        <w:tab/>
      </w:r>
      <w:r w:rsidRPr="007452FE">
        <w:rPr>
          <w:lang w:val="fr-FR"/>
        </w:rPr>
        <w:t xml:space="preserve">VSUP + Bubble </w:t>
      </w:r>
      <w:r w:rsidRPr="007452FE">
        <w:rPr>
          <w:color w:val="000000" w:themeColor="text1"/>
          <w:lang w:val="fr-FR"/>
        </w:rPr>
        <w:t>Questionnaire UI ……………………………... 13</w:t>
      </w:r>
      <w:r>
        <w:rPr>
          <w:color w:val="000000" w:themeColor="text1"/>
          <w:lang w:val="fr-FR"/>
        </w:rPr>
        <w:t>7</w:t>
      </w:r>
      <w:r w:rsidRPr="007452FE">
        <w:rPr>
          <w:color w:val="000000" w:themeColor="text1"/>
          <w:lang w:val="fr-FR"/>
        </w:rPr>
        <w:tab/>
      </w:r>
    </w:p>
    <w:p w14:paraId="45A74BD4"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.11</w:t>
      </w:r>
      <w:r w:rsidRPr="007452FE">
        <w:rPr>
          <w:color w:val="000000" w:themeColor="text1"/>
          <w:lang w:val="fr-FR"/>
        </w:rPr>
        <w:tab/>
      </w:r>
      <w:r w:rsidRPr="007452FE">
        <w:rPr>
          <w:rFonts w:ascii="Times" w:hAnsi="Times"/>
          <w:lang w:val="fr-FR"/>
        </w:rPr>
        <w:t>Questions on VSUP + Bubble ……………………………</w:t>
      </w:r>
      <w:proofErr w:type="gramStart"/>
      <w:r w:rsidRPr="007452FE">
        <w:rPr>
          <w:rFonts w:ascii="Times" w:hAnsi="Times"/>
          <w:lang w:val="fr-FR"/>
        </w:rPr>
        <w:t>…</w:t>
      </w:r>
      <w:r>
        <w:rPr>
          <w:rFonts w:ascii="Times" w:hAnsi="Times"/>
          <w:lang w:val="fr-FR"/>
        </w:rPr>
        <w:t>…</w:t>
      </w:r>
      <w:r w:rsidRPr="007452FE">
        <w:rPr>
          <w:rFonts w:ascii="Times" w:hAnsi="Times"/>
          <w:lang w:val="fr-FR"/>
        </w:rPr>
        <w:t>.</w:t>
      </w:r>
      <w:proofErr w:type="gramEnd"/>
      <w:r w:rsidRPr="007452FE">
        <w:rPr>
          <w:rFonts w:ascii="Times" w:hAnsi="Times"/>
          <w:lang w:val="fr-FR"/>
        </w:rPr>
        <w:t>. 13</w:t>
      </w:r>
      <w:r>
        <w:rPr>
          <w:rFonts w:ascii="Times" w:hAnsi="Times"/>
          <w:lang w:val="fr-FR"/>
        </w:rPr>
        <w:t>8</w:t>
      </w:r>
    </w:p>
    <w:p w14:paraId="3E14E2A7"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.12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CA + </w:t>
      </w:r>
      <w:proofErr w:type="spellStart"/>
      <w:r w:rsidRPr="007452FE">
        <w:rPr>
          <w:color w:val="000000" w:themeColor="text1"/>
          <w:lang w:val="fr-FR"/>
        </w:rPr>
        <w:t>Grid</w:t>
      </w:r>
      <w:proofErr w:type="spellEnd"/>
      <w:r w:rsidRPr="007452FE">
        <w:rPr>
          <w:color w:val="000000" w:themeColor="text1"/>
          <w:lang w:val="fr-FR"/>
        </w:rPr>
        <w:t xml:space="preserve"> ………………… 13</w:t>
      </w:r>
      <w:r>
        <w:rPr>
          <w:color w:val="000000" w:themeColor="text1"/>
          <w:lang w:val="fr-FR"/>
        </w:rPr>
        <w:t>9</w:t>
      </w:r>
    </w:p>
    <w:p w14:paraId="4247E3F4"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.13</w:t>
      </w:r>
      <w:r w:rsidRPr="007452FE">
        <w:rPr>
          <w:color w:val="000000" w:themeColor="text1"/>
          <w:lang w:val="fr-FR"/>
        </w:rPr>
        <w:tab/>
      </w:r>
      <w:r w:rsidRPr="007452FE">
        <w:rPr>
          <w:lang w:val="fr-FR"/>
        </w:rPr>
        <w:t xml:space="preserve">CA + </w:t>
      </w:r>
      <w:proofErr w:type="spellStart"/>
      <w:r w:rsidRPr="007452FE">
        <w:rPr>
          <w:lang w:val="fr-FR"/>
        </w:rPr>
        <w:t>Grid</w:t>
      </w:r>
      <w:proofErr w:type="spellEnd"/>
      <w:r w:rsidRPr="007452FE">
        <w:rPr>
          <w:lang w:val="fr-FR"/>
        </w:rPr>
        <w:t xml:space="preserve"> Questionnaire UI …………………………………… 1</w:t>
      </w:r>
      <w:r>
        <w:rPr>
          <w:lang w:val="fr-FR"/>
        </w:rPr>
        <w:t>40</w:t>
      </w:r>
    </w:p>
    <w:p w14:paraId="5B00E5D3"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.14</w:t>
      </w:r>
      <w:r w:rsidRPr="007452FE">
        <w:rPr>
          <w:lang w:val="fr-FR"/>
        </w:rPr>
        <w:tab/>
      </w:r>
      <w:r w:rsidRPr="007452FE">
        <w:rPr>
          <w:color w:val="000000" w:themeColor="text1"/>
          <w:lang w:val="fr-FR"/>
        </w:rPr>
        <w:t xml:space="preserve">Questions on CA + </w:t>
      </w:r>
      <w:proofErr w:type="spellStart"/>
      <w:r w:rsidRPr="007452FE">
        <w:rPr>
          <w:color w:val="000000" w:themeColor="text1"/>
          <w:lang w:val="fr-FR"/>
        </w:rPr>
        <w:t>Grid</w:t>
      </w:r>
      <w:proofErr w:type="spellEnd"/>
      <w:r w:rsidRPr="007452FE">
        <w:rPr>
          <w:color w:val="000000" w:themeColor="text1"/>
          <w:lang w:val="fr-FR"/>
        </w:rPr>
        <w:t xml:space="preserve"> ………………………………………... 1</w:t>
      </w:r>
      <w:r>
        <w:rPr>
          <w:color w:val="000000" w:themeColor="text1"/>
          <w:lang w:val="fr-FR"/>
        </w:rPr>
        <w:t>41</w:t>
      </w:r>
    </w:p>
    <w:p w14:paraId="4C7DB5DB"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.15</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w:t>
      </w:r>
      <w:proofErr w:type="spellStart"/>
      <w:r w:rsidRPr="007452FE">
        <w:rPr>
          <w:color w:val="000000" w:themeColor="text1"/>
          <w:lang w:val="fr-FR"/>
        </w:rPr>
        <w:t>Grid</w:t>
      </w:r>
      <w:proofErr w:type="spellEnd"/>
      <w:r w:rsidRPr="007452FE">
        <w:rPr>
          <w:color w:val="000000" w:themeColor="text1"/>
          <w:lang w:val="fr-FR"/>
        </w:rPr>
        <w:t xml:space="preserve"> ……………... 1</w:t>
      </w:r>
      <w:r>
        <w:rPr>
          <w:color w:val="000000" w:themeColor="text1"/>
          <w:lang w:val="fr-FR"/>
        </w:rPr>
        <w:t>42</w:t>
      </w:r>
    </w:p>
    <w:p w14:paraId="0DB6631C" w14:textId="77777777" w:rsidR="009872EE" w:rsidRPr="007452F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.16 </w:t>
      </w:r>
      <w:r w:rsidRPr="007452FE">
        <w:rPr>
          <w:color w:val="000000" w:themeColor="text1"/>
          <w:lang w:val="fr-FR"/>
        </w:rPr>
        <w:tab/>
      </w:r>
      <w:r w:rsidRPr="007452FE">
        <w:rPr>
          <w:lang w:val="fr-FR"/>
        </w:rPr>
        <w:t xml:space="preserve">VSUP + </w:t>
      </w:r>
      <w:proofErr w:type="spellStart"/>
      <w:r w:rsidRPr="007452FE">
        <w:rPr>
          <w:lang w:val="fr-FR"/>
        </w:rPr>
        <w:t>Grid</w:t>
      </w:r>
      <w:proofErr w:type="spellEnd"/>
      <w:r w:rsidRPr="007452FE">
        <w:rPr>
          <w:lang w:val="fr-FR"/>
        </w:rPr>
        <w:t xml:space="preserve"> Questionnaire UI ………………………………... 14</w:t>
      </w:r>
      <w:r>
        <w:rPr>
          <w:lang w:val="fr-FR"/>
        </w:rPr>
        <w:t>3</w:t>
      </w:r>
    </w:p>
    <w:p w14:paraId="2904E6C4" w14:textId="77777777" w:rsidR="009872E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sidRPr="007452FE">
        <w:rPr>
          <w:color w:val="000000" w:themeColor="text1"/>
          <w:lang w:val="fr-FR"/>
        </w:rPr>
        <w:lastRenderedPageBreak/>
        <w:tab/>
      </w:r>
      <w:r w:rsidRPr="00D239DC">
        <w:rPr>
          <w:color w:val="000000" w:themeColor="text1"/>
          <w:lang w:val="fr-FR"/>
        </w:rPr>
        <w:t xml:space="preserve">Figure </w:t>
      </w:r>
      <w:r w:rsidRPr="00D239DC">
        <w:rPr>
          <w:rFonts w:ascii="Times" w:hAnsi="Times"/>
          <w:color w:val="000000" w:themeColor="text1"/>
          <w:lang w:val="fr-FR"/>
        </w:rPr>
        <w:t>E</w:t>
      </w:r>
      <w:r w:rsidRPr="00D239DC">
        <w:rPr>
          <w:color w:val="000000" w:themeColor="text1"/>
          <w:lang w:val="fr-FR"/>
        </w:rPr>
        <w:t>.17</w:t>
      </w:r>
      <w:r w:rsidRPr="00D239DC">
        <w:rPr>
          <w:color w:val="000000" w:themeColor="text1"/>
          <w:lang w:val="fr-FR"/>
        </w:rPr>
        <w:tab/>
        <w:t xml:space="preserve">Questions on VSUP + </w:t>
      </w:r>
      <w:proofErr w:type="spellStart"/>
      <w:r w:rsidRPr="00D239DC">
        <w:rPr>
          <w:color w:val="000000" w:themeColor="text1"/>
          <w:lang w:val="fr-FR"/>
        </w:rPr>
        <w:t>Grid</w:t>
      </w:r>
      <w:proofErr w:type="spellEnd"/>
      <w:r w:rsidRPr="00D239DC">
        <w:rPr>
          <w:color w:val="000000" w:themeColor="text1"/>
          <w:lang w:val="fr-FR"/>
        </w:rPr>
        <w:t xml:space="preserve"> ………………………………</w:t>
      </w:r>
      <w:proofErr w:type="gramStart"/>
      <w:r w:rsidRPr="00D239DC">
        <w:rPr>
          <w:color w:val="000000" w:themeColor="text1"/>
          <w:lang w:val="fr-FR"/>
        </w:rPr>
        <w:t>…….</w:t>
      </w:r>
      <w:proofErr w:type="gramEnd"/>
      <w:r w:rsidRPr="00D239DC">
        <w:rPr>
          <w:color w:val="000000" w:themeColor="text1"/>
          <w:lang w:val="fr-FR"/>
        </w:rPr>
        <w:t xml:space="preserve">. </w:t>
      </w:r>
      <w:r>
        <w:rPr>
          <w:color w:val="000000" w:themeColor="text1"/>
        </w:rPr>
        <w:t>144</w:t>
      </w:r>
    </w:p>
    <w:p w14:paraId="3C15AC85" w14:textId="77777777" w:rsidR="009872EE" w:rsidRDefault="009872EE" w:rsidP="009872E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Pr>
          <w:color w:val="000000" w:themeColor="text1"/>
        </w:rPr>
        <w:t>.</w:t>
      </w:r>
      <w:r w:rsidRPr="00A21577">
        <w:rPr>
          <w:color w:val="000000" w:themeColor="text1"/>
        </w:rPr>
        <w:t>……</w:t>
      </w:r>
      <w:r>
        <w:rPr>
          <w:color w:val="000000" w:themeColor="text1"/>
        </w:rPr>
        <w:t>…</w:t>
      </w:r>
      <w:proofErr w:type="gramStart"/>
      <w:r>
        <w:rPr>
          <w:color w:val="000000" w:themeColor="text1"/>
        </w:rPr>
        <w:t>…..</w:t>
      </w:r>
      <w:proofErr w:type="gramEnd"/>
      <w:r>
        <w:rPr>
          <w:color w:val="000000" w:themeColor="text1"/>
        </w:rPr>
        <w:t xml:space="preserve"> 153</w:t>
      </w:r>
    </w:p>
    <w:p w14:paraId="26883073" w14:textId="77777777" w:rsidR="009872EE" w:rsidRDefault="009872EE" w:rsidP="009872EE">
      <w:pPr>
        <w:spacing w:line="360" w:lineRule="auto"/>
      </w:pPr>
    </w:p>
    <w:p w14:paraId="51B78637" w14:textId="77777777" w:rsidR="009872EE" w:rsidRDefault="009872EE" w:rsidP="009872EE">
      <w:pPr>
        <w:spacing w:line="360" w:lineRule="auto"/>
        <w:rPr>
          <w:rFonts w:ascii="Times" w:hAnsi="Times"/>
          <w:color w:val="000000" w:themeColor="text1"/>
          <w:lang w:val="en-US"/>
        </w:rPr>
      </w:pPr>
      <w:r>
        <w:tab/>
      </w:r>
    </w:p>
    <w:p w14:paraId="08A4CF0A" w14:textId="77777777" w:rsidR="009872EE" w:rsidRDefault="009872EE" w:rsidP="009872EE">
      <w:pPr>
        <w:rPr>
          <w:rFonts w:ascii="Times" w:hAnsi="Times"/>
          <w:b/>
          <w:bCs/>
          <w:color w:val="000000" w:themeColor="text1"/>
          <w:lang w:val="en-US"/>
        </w:rPr>
      </w:pPr>
      <w:r>
        <w:rPr>
          <w:rFonts w:ascii="Times" w:hAnsi="Times"/>
          <w:b/>
          <w:bCs/>
          <w:color w:val="000000" w:themeColor="text1"/>
          <w:lang w:val="en-US"/>
        </w:rPr>
        <w:br w:type="page"/>
      </w:r>
    </w:p>
    <w:p w14:paraId="35A76B0E" w14:textId="77777777" w:rsidR="009872EE" w:rsidRPr="004343E7" w:rsidRDefault="009872EE" w:rsidP="009872E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72C2C94E" w14:textId="77777777" w:rsidR="009872EE" w:rsidRPr="00AC4779" w:rsidRDefault="009872EE" w:rsidP="009872EE">
      <w:pPr>
        <w:rPr>
          <w:rFonts w:ascii="Times" w:hAnsi="Times"/>
          <w:color w:val="000000" w:themeColor="text1"/>
          <w:lang w:val="en-US"/>
        </w:rPr>
      </w:pPr>
      <w:r>
        <w:rPr>
          <w:rFonts w:ascii="Times" w:hAnsi="Times"/>
          <w:color w:val="000000" w:themeColor="text1"/>
          <w:lang w:val="en-US"/>
        </w:rPr>
        <w:tab/>
      </w:r>
    </w:p>
    <w:p w14:paraId="35B1B1A5" w14:textId="77777777" w:rsidR="009872EE" w:rsidRPr="00C42535" w:rsidRDefault="009872EE" w:rsidP="009872EE">
      <w:pPr>
        <w:autoSpaceDE w:val="0"/>
        <w:autoSpaceDN w:val="0"/>
        <w:adjustRightInd w:val="0"/>
        <w:spacing w:line="360" w:lineRule="auto"/>
        <w:rPr>
          <w:rFonts w:ascii="Times" w:hAnsi="Times"/>
          <w:color w:val="000000" w:themeColor="text1"/>
          <w:rPrChange w:id="40" w:author="Stephen Brooks" w:date="2022-04-22T14:54:00Z">
            <w:rPr>
              <w:rFonts w:ascii="Times" w:hAnsi="Times"/>
              <w:color w:val="000000" w:themeColor="text1"/>
              <w:lang w:val="es-ES"/>
            </w:rPr>
          </w:rPrChange>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sidRPr="00C42535">
        <w:rPr>
          <w:rFonts w:ascii="Times" w:hAnsi="Times"/>
          <w:color w:val="000000" w:themeColor="text1"/>
          <w:rPrChange w:id="41" w:author="Stephen Brooks" w:date="2022-04-22T14:54:00Z">
            <w:rPr>
              <w:rFonts w:ascii="Times" w:hAnsi="Times"/>
              <w:color w:val="000000" w:themeColor="text1"/>
              <w:lang w:val="es-ES"/>
            </w:rPr>
          </w:rPrChange>
        </w:rPr>
        <w:t>35</w:t>
      </w:r>
    </w:p>
    <w:p w14:paraId="7CF8C79A" w14:textId="77777777" w:rsidR="009872EE" w:rsidRPr="007452FE" w:rsidRDefault="009872EE" w:rsidP="009872EE">
      <w:pPr>
        <w:autoSpaceDE w:val="0"/>
        <w:autoSpaceDN w:val="0"/>
        <w:adjustRightInd w:val="0"/>
        <w:spacing w:line="360" w:lineRule="auto"/>
        <w:rPr>
          <w:color w:val="000000" w:themeColor="text1"/>
          <w:lang w:val="es-ES"/>
        </w:rPr>
      </w:pPr>
      <w:r w:rsidRPr="00C42535">
        <w:rPr>
          <w:rFonts w:ascii="Times" w:hAnsi="Times"/>
          <w:color w:val="000000" w:themeColor="text1"/>
          <w:rPrChange w:id="42" w:author="Stephen Brooks" w:date="2022-04-22T14:54:00Z">
            <w:rPr>
              <w:rFonts w:ascii="Times" w:hAnsi="Times"/>
              <w:color w:val="000000" w:themeColor="text1"/>
              <w:lang w:val="es-ES"/>
            </w:rPr>
          </w:rPrChange>
        </w:rPr>
        <w:tab/>
      </w:r>
      <w:proofErr w:type="spellStart"/>
      <w:r w:rsidRPr="007452FE">
        <w:rPr>
          <w:rFonts w:ascii="Times" w:hAnsi="Times"/>
          <w:color w:val="000000" w:themeColor="text1"/>
          <w:lang w:val="es-ES"/>
        </w:rPr>
        <w:t>Algorithm</w:t>
      </w:r>
      <w:proofErr w:type="spellEnd"/>
      <w:r w:rsidRPr="007452FE">
        <w:rPr>
          <w:rFonts w:ascii="Times" w:hAnsi="Times"/>
          <w:color w:val="000000" w:themeColor="text1"/>
          <w:lang w:val="es-ES"/>
        </w:rPr>
        <w:t xml:space="preserve"> 3.2</w:t>
      </w:r>
      <w:r w:rsidRPr="007452FE">
        <w:rPr>
          <w:rFonts w:ascii="Times" w:hAnsi="Times"/>
          <w:color w:val="000000" w:themeColor="text1"/>
          <w:lang w:val="es-ES"/>
        </w:rPr>
        <w:tab/>
        <w:t xml:space="preserve">    </w:t>
      </w:r>
      <w:r w:rsidRPr="007452FE">
        <w:rPr>
          <w:color w:val="000000" w:themeColor="text1"/>
          <w:lang w:val="es-ES"/>
        </w:rPr>
        <w:t xml:space="preserve">CNN </w:t>
      </w:r>
      <w:proofErr w:type="spellStart"/>
      <w:r w:rsidRPr="007452FE">
        <w:rPr>
          <w:color w:val="000000" w:themeColor="text1"/>
          <w:lang w:val="es-ES"/>
        </w:rPr>
        <w:t>Model</w:t>
      </w:r>
      <w:proofErr w:type="spellEnd"/>
      <w:r w:rsidRPr="007452FE">
        <w:rPr>
          <w:color w:val="000000" w:themeColor="text1"/>
          <w:lang w:val="es-ES"/>
        </w:rPr>
        <w:t xml:space="preserve"> ……………………………………</w:t>
      </w:r>
      <w:proofErr w:type="gramStart"/>
      <w:r w:rsidRPr="007452FE">
        <w:rPr>
          <w:color w:val="000000" w:themeColor="text1"/>
          <w:lang w:val="es-ES"/>
        </w:rPr>
        <w:t>…….</w:t>
      </w:r>
      <w:proofErr w:type="gramEnd"/>
      <w:r w:rsidRPr="007452FE">
        <w:rPr>
          <w:color w:val="000000" w:themeColor="text1"/>
          <w:lang w:val="es-ES"/>
        </w:rPr>
        <w:t>……….. 3</w:t>
      </w:r>
      <w:r>
        <w:rPr>
          <w:color w:val="000000" w:themeColor="text1"/>
          <w:lang w:val="es-ES"/>
        </w:rPr>
        <w:t>7</w:t>
      </w:r>
    </w:p>
    <w:p w14:paraId="6F0E55C7" w14:textId="77777777" w:rsidR="009872EE" w:rsidRPr="00C42535" w:rsidRDefault="009872EE" w:rsidP="009872EE">
      <w:pPr>
        <w:spacing w:line="360" w:lineRule="auto"/>
        <w:rPr>
          <w:rFonts w:ascii="Times" w:hAnsi="Times"/>
          <w:color w:val="000000" w:themeColor="text1"/>
          <w:lang w:val="es-ES"/>
          <w:rPrChange w:id="43" w:author="Stephen Brooks" w:date="2022-04-22T14:54:00Z">
            <w:rPr>
              <w:rFonts w:ascii="Times" w:hAnsi="Times"/>
              <w:color w:val="000000" w:themeColor="text1"/>
              <w:lang w:val="en-US"/>
            </w:rPr>
          </w:rPrChange>
        </w:rPr>
      </w:pPr>
      <w:r w:rsidRPr="007452FE">
        <w:rPr>
          <w:color w:val="000000" w:themeColor="text1"/>
          <w:lang w:val="es-ES"/>
        </w:rPr>
        <w:tab/>
      </w:r>
      <w:proofErr w:type="spellStart"/>
      <w:r w:rsidRPr="007452FE">
        <w:rPr>
          <w:color w:val="000000" w:themeColor="text1"/>
          <w:lang w:val="es-ES"/>
        </w:rPr>
        <w:t>Algorithm</w:t>
      </w:r>
      <w:proofErr w:type="spellEnd"/>
      <w:r w:rsidRPr="007452FE">
        <w:rPr>
          <w:color w:val="000000" w:themeColor="text1"/>
          <w:lang w:val="es-ES"/>
        </w:rPr>
        <w:t xml:space="preserve"> 3.3     </w:t>
      </w:r>
      <w:r w:rsidRPr="007452FE">
        <w:rPr>
          <w:rFonts w:ascii="Times" w:hAnsi="Times"/>
          <w:color w:val="000000" w:themeColor="text1"/>
          <w:sz w:val="23"/>
          <w:szCs w:val="23"/>
          <w:shd w:val="clear" w:color="auto" w:fill="FFFFFF"/>
          <w:lang w:val="es-ES"/>
        </w:rPr>
        <w:t xml:space="preserve">LSTM </w:t>
      </w:r>
      <w:proofErr w:type="spellStart"/>
      <w:r w:rsidRPr="007452FE">
        <w:rPr>
          <w:rFonts w:ascii="Times" w:hAnsi="Times"/>
          <w:color w:val="000000" w:themeColor="text1"/>
          <w:lang w:val="es-ES"/>
        </w:rPr>
        <w:t>Model</w:t>
      </w:r>
      <w:proofErr w:type="spellEnd"/>
      <w:r w:rsidRPr="007452FE">
        <w:rPr>
          <w:rFonts w:ascii="Times" w:hAnsi="Times"/>
          <w:color w:val="000000" w:themeColor="text1"/>
          <w:lang w:val="es-ES"/>
        </w:rPr>
        <w:t xml:space="preserve"> …………………………</w:t>
      </w:r>
      <w:r>
        <w:rPr>
          <w:rFonts w:ascii="Times" w:hAnsi="Times"/>
          <w:color w:val="000000" w:themeColor="text1"/>
          <w:lang w:val="es-ES"/>
        </w:rPr>
        <w:t>…</w:t>
      </w:r>
      <w:r w:rsidRPr="007452FE">
        <w:rPr>
          <w:rFonts w:ascii="Times" w:hAnsi="Times"/>
          <w:color w:val="000000" w:themeColor="text1"/>
          <w:lang w:val="es-ES"/>
        </w:rPr>
        <w:t>………</w:t>
      </w:r>
      <w:proofErr w:type="gramStart"/>
      <w:r w:rsidRPr="007452FE">
        <w:rPr>
          <w:rFonts w:ascii="Times" w:hAnsi="Times"/>
          <w:color w:val="000000" w:themeColor="text1"/>
          <w:lang w:val="es-ES"/>
        </w:rPr>
        <w:t>…….</w:t>
      </w:r>
      <w:proofErr w:type="gramEnd"/>
      <w:r w:rsidRPr="007452FE">
        <w:rPr>
          <w:rFonts w:ascii="Times" w:hAnsi="Times"/>
          <w:color w:val="000000" w:themeColor="text1"/>
          <w:lang w:val="es-ES"/>
        </w:rPr>
        <w:t xml:space="preserve">………. </w:t>
      </w:r>
      <w:r w:rsidRPr="00C42535">
        <w:rPr>
          <w:rFonts w:ascii="Times" w:hAnsi="Times"/>
          <w:color w:val="000000" w:themeColor="text1"/>
          <w:lang w:val="es-ES"/>
          <w:rPrChange w:id="44" w:author="Stephen Brooks" w:date="2022-04-22T14:54:00Z">
            <w:rPr>
              <w:rFonts w:ascii="Times" w:hAnsi="Times"/>
              <w:color w:val="000000" w:themeColor="text1"/>
              <w:lang w:val="en-US"/>
            </w:rPr>
          </w:rPrChange>
        </w:rPr>
        <w:t>38</w:t>
      </w:r>
    </w:p>
    <w:p w14:paraId="13FDB6CC" w14:textId="77777777" w:rsidR="009872EE" w:rsidRDefault="009872EE" w:rsidP="009872EE">
      <w:pPr>
        <w:spacing w:line="360" w:lineRule="auto"/>
        <w:rPr>
          <w:rFonts w:ascii="Times" w:hAnsi="Times"/>
          <w:color w:val="000000" w:themeColor="text1"/>
        </w:rPr>
      </w:pPr>
      <w:r w:rsidRPr="00C42535">
        <w:rPr>
          <w:rFonts w:ascii="Times" w:hAnsi="Times"/>
          <w:color w:val="000000" w:themeColor="text1"/>
          <w:lang w:val="es-ES"/>
          <w:rPrChange w:id="45" w:author="Stephen Brooks" w:date="2022-04-22T14:54:00Z">
            <w:rPr>
              <w:rFonts w:ascii="Times" w:hAnsi="Times"/>
              <w:color w:val="000000" w:themeColor="text1"/>
              <w:lang w:val="en-US"/>
            </w:rPr>
          </w:rPrChange>
        </w:rPr>
        <w:tab/>
      </w:r>
      <w:r>
        <w:rPr>
          <w:rFonts w:ascii="Times" w:hAnsi="Times"/>
          <w:color w:val="000000" w:themeColor="text1"/>
          <w:lang w:val="en-US"/>
        </w:rPr>
        <w:t>Algorithm 3.4</w:t>
      </w:r>
      <w:r>
        <w:rPr>
          <w:rFonts w:ascii="Times" w:hAnsi="Times"/>
          <w:color w:val="000000" w:themeColor="text1"/>
          <w:lang w:val="en-US"/>
        </w:rPr>
        <w:tab/>
        <w:t xml:space="preserve">   </w:t>
      </w:r>
      <w:r>
        <w:rPr>
          <w:rFonts w:ascii="Times" w:hAnsi="Times"/>
          <w:color w:val="000000" w:themeColor="text1"/>
        </w:rPr>
        <w:t>ARIMA Model ………………………………………………... 41</w:t>
      </w:r>
    </w:p>
    <w:p w14:paraId="075A5B32" w14:textId="77777777" w:rsidR="009872EE" w:rsidRPr="004343E7" w:rsidRDefault="009872EE" w:rsidP="009872E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42</w:t>
      </w:r>
    </w:p>
    <w:p w14:paraId="306951A6" w14:textId="77777777" w:rsidR="009872EE" w:rsidRDefault="009872EE" w:rsidP="009872E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 42</w:t>
      </w:r>
    </w:p>
    <w:p w14:paraId="536E27E4" w14:textId="77777777" w:rsidR="009872EE" w:rsidRDefault="009872EE" w:rsidP="009872E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roofErr w:type="gramStart"/>
      <w:r>
        <w:rPr>
          <w:rFonts w:ascii="Times" w:hAnsi="Times"/>
          <w:color w:val="000000" w:themeColor="text1"/>
        </w:rPr>
        <w:t>…..</w:t>
      </w:r>
      <w:proofErr w:type="gramEnd"/>
      <w:r>
        <w:rPr>
          <w:rFonts w:ascii="Times" w:hAnsi="Times"/>
          <w:color w:val="000000" w:themeColor="text1"/>
        </w:rPr>
        <w:t xml:space="preserve"> 46</w:t>
      </w:r>
    </w:p>
    <w:p w14:paraId="43FD46D2" w14:textId="77777777" w:rsidR="009872EE" w:rsidRDefault="009872EE" w:rsidP="009872E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roofErr w:type="gramStart"/>
      <w:r>
        <w:rPr>
          <w:rFonts w:ascii="Times" w:hAnsi="Times"/>
          <w:color w:val="000000" w:themeColor="text1"/>
        </w:rPr>
        <w:t>…..</w:t>
      </w:r>
      <w:proofErr w:type="gramEnd"/>
      <w:r>
        <w:rPr>
          <w:rFonts w:ascii="Times" w:hAnsi="Times"/>
          <w:color w:val="000000" w:themeColor="text1"/>
        </w:rPr>
        <w:t xml:space="preserve"> 50</w:t>
      </w:r>
    </w:p>
    <w:p w14:paraId="6692BCD4" w14:textId="77777777" w:rsidR="009872EE" w:rsidRDefault="009872EE" w:rsidP="009872E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 51</w:t>
      </w: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2C511380"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w:t>
      </w:r>
      <w:proofErr w:type="gramStart"/>
      <w:r w:rsidR="00EE3F66" w:rsidRPr="008119D9">
        <w:rPr>
          <w:rFonts w:ascii="Times" w:hAnsi="Times"/>
          <w:color w:val="000000" w:themeColor="text1"/>
          <w:lang w:val="en-US"/>
        </w:rPr>
        <w:t>is able to</w:t>
      </w:r>
      <w:proofErr w:type="gramEnd"/>
      <w:r w:rsidR="00EE3F66" w:rsidRPr="008119D9">
        <w:rPr>
          <w:rFonts w:ascii="Times" w:hAnsi="Times"/>
          <w:color w:val="000000" w:themeColor="text1"/>
          <w:lang w:val="en-US"/>
        </w:rPr>
        <w:t xml:space="preserve"> identify targets in CA method more accurately than </w:t>
      </w:r>
      <w:r w:rsidR="00565895">
        <w:rPr>
          <w:rFonts w:ascii="Times" w:hAnsi="Times"/>
          <w:color w:val="000000" w:themeColor="text1"/>
          <w:lang w:val="en-US"/>
        </w:rPr>
        <w:t xml:space="preserve">the </w:t>
      </w:r>
      <w:r w:rsidR="00816240">
        <w:rPr>
          <w:rFonts w:ascii="Times" w:hAnsi="Times"/>
          <w:color w:val="000000" w:themeColor="text1"/>
          <w:lang w:val="en-US"/>
        </w:rPr>
        <w:t>state-of-the-art</w:t>
      </w:r>
      <w:r w:rsidR="00565895">
        <w:rPr>
          <w:rFonts w:ascii="Times" w:hAnsi="Times"/>
          <w:color w:val="000000" w:themeColor="text1"/>
          <w:lang w:val="en-US"/>
        </w:rPr>
        <w:t xml:space="preserve"> </w:t>
      </w:r>
      <w:r w:rsidR="00EE3F66" w:rsidRPr="008119D9">
        <w:rPr>
          <w:rFonts w:ascii="Times" w:hAnsi="Times"/>
          <w:color w:val="000000" w:themeColor="text1"/>
          <w:lang w:val="en-US"/>
        </w:rPr>
        <w:t xml:space="preserve">VSUP </w:t>
      </w:r>
      <w:r w:rsidR="00565895">
        <w:rPr>
          <w:rFonts w:ascii="Times" w:hAnsi="Times"/>
          <w:color w:val="000000" w:themeColor="text1"/>
          <w:lang w:val="en-US"/>
        </w:rPr>
        <w:t>approach</w:t>
      </w:r>
      <w:r w:rsidR="00EE3F66" w:rsidRPr="008119D9">
        <w:rPr>
          <w:rFonts w:ascii="Times" w:hAnsi="Times"/>
          <w:color w:val="000000" w:themeColor="text1"/>
          <w:lang w:val="en-US"/>
        </w:rPr>
        <w:t xml:space="preserve">. In addition, their speed of target identification was significantly faster in CA </w:t>
      </w:r>
      <w:r w:rsidR="00565895">
        <w:rPr>
          <w:rFonts w:ascii="Times" w:hAnsi="Times"/>
          <w:color w:val="000000" w:themeColor="text1"/>
          <w:lang w:val="en-US"/>
        </w:rPr>
        <w:t xml:space="preserve">as compared </w:t>
      </w:r>
      <w:r w:rsidR="00EE3F66" w:rsidRPr="008119D9">
        <w:rPr>
          <w:rFonts w:ascii="Times" w:hAnsi="Times"/>
          <w:color w:val="000000" w:themeColor="text1"/>
          <w:lang w:val="en-US"/>
        </w:rPr>
        <w:t xml:space="preserve">to </w:t>
      </w:r>
      <w:r w:rsidR="00565895">
        <w:rPr>
          <w:rFonts w:ascii="Times" w:hAnsi="Times"/>
          <w:color w:val="000000" w:themeColor="text1"/>
          <w:lang w:val="en-US"/>
        </w:rPr>
        <w:t xml:space="preserve">the </w:t>
      </w:r>
      <w:r w:rsidR="00EE3F66" w:rsidRPr="008119D9">
        <w:rPr>
          <w:rFonts w:ascii="Times" w:hAnsi="Times"/>
          <w:color w:val="000000" w:themeColor="text1"/>
          <w:lang w:val="en-US"/>
        </w:rPr>
        <w:t>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B71065">
      <w:pPr>
        <w:spacing w:line="360" w:lineRule="auto"/>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0DE5CCE2"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w:t>
      </w:r>
      <w:r w:rsidR="00A2046E">
        <w:rPr>
          <w:rFonts w:ascii="Times" w:hAnsi="Times"/>
          <w:color w:val="000000" w:themeColor="text1"/>
          <w:lang w:val="en-US"/>
        </w:rPr>
        <w:t xml:space="preserve">practitioners </w:t>
      </w:r>
      <w:r>
        <w:rPr>
          <w:rFonts w:ascii="Times" w:hAnsi="Times"/>
          <w:color w:val="000000" w:themeColor="text1"/>
          <w:lang w:val="en-US"/>
        </w:rPr>
        <w:t xml:space="preserve">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sidR="00A2046E">
        <w:rPr>
          <w:rFonts w:ascii="Times" w:hAnsi="Times"/>
          <w:color w:val="000000" w:themeColor="text1"/>
        </w:rPr>
        <w:t>]</w:t>
      </w:r>
      <w:r w:rsidR="00A2046E">
        <w:rPr>
          <w:rFonts w:ascii="Times" w:hAnsi="Times"/>
          <w:color w:val="000000" w:themeColor="text1"/>
          <w:lang w:val="en-US"/>
        </w:rPr>
        <w:t xml:space="preserve"> and </w:t>
      </w:r>
      <w:r>
        <w:rPr>
          <w:rFonts w:ascii="Times" w:hAnsi="Times"/>
          <w:color w:val="000000" w:themeColor="text1"/>
          <w:lang w:val="en-US"/>
        </w:rPr>
        <w:t xml:space="preserve">texture patterns [29]. But as far we know, no uncertainty representation has </w:t>
      </w:r>
      <w:r w:rsidR="00A2046E">
        <w:rPr>
          <w:rFonts w:ascii="Times" w:hAnsi="Times"/>
          <w:color w:val="000000" w:themeColor="text1"/>
          <w:lang w:val="en-US"/>
        </w:rPr>
        <w:t xml:space="preserve">made use of </w:t>
      </w:r>
      <w:r>
        <w:rPr>
          <w:rFonts w:ascii="Times" w:hAnsi="Times"/>
          <w:color w:val="000000" w:themeColor="text1"/>
          <w:lang w:val="en-US"/>
        </w:rPr>
        <w:t>Chromatic Aberration</w:t>
      </w:r>
      <w:r w:rsidR="00A2046E">
        <w:rPr>
          <w:rFonts w:ascii="Times" w:hAnsi="Times"/>
          <w:color w:val="000000" w:themeColor="text1"/>
          <w:lang w:val="en-US"/>
        </w:rPr>
        <w:t xml:space="preserve"> (CA)</w:t>
      </w:r>
      <w:r>
        <w:rPr>
          <w:rFonts w:ascii="Times" w:hAnsi="Times"/>
          <w:color w:val="000000" w:themeColor="text1"/>
          <w:lang w:val="en-US"/>
        </w:rPr>
        <w:t>.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 xml:space="preserve">s and calculated from the resultant forecasts [6]). Thirdly, visualize the uncertainty and data using </w:t>
      </w:r>
      <w:r w:rsidR="00A2046E">
        <w:rPr>
          <w:rFonts w:ascii="Times" w:hAnsi="Times"/>
          <w:color w:val="000000" w:themeColor="text1"/>
          <w:lang w:val="en-US"/>
        </w:rPr>
        <w:t>CA</w:t>
      </w:r>
      <w:r>
        <w:rPr>
          <w:rFonts w:ascii="Times" w:hAnsi="Times"/>
          <w:color w:val="000000" w:themeColor="text1"/>
          <w:lang w:val="en-US"/>
        </w:rPr>
        <w:t>,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0186156E"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w:t>
      </w:r>
      <w:r w:rsidR="00A2046E">
        <w:rPr>
          <w:rFonts w:ascii="Times" w:hAnsi="Times"/>
          <w:color w:val="000000" w:themeColor="text1"/>
          <w:shd w:val="clear" w:color="auto" w:fill="FFFFFF"/>
          <w:lang w:val="en-US"/>
        </w:rPr>
        <w:t>were introduced. T</w:t>
      </w:r>
      <w:r>
        <w:rPr>
          <w:rFonts w:ascii="Times" w:hAnsi="Times"/>
          <w:color w:val="000000" w:themeColor="text1"/>
          <w:shd w:val="clear" w:color="auto" w:fill="FFFFFF"/>
          <w:lang w:val="en-US"/>
        </w:rPr>
        <w: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w:t>
      </w:r>
      <w:r w:rsidR="00A2046E">
        <w:rPr>
          <w:rFonts w:ascii="Times" w:hAnsi="Times"/>
          <w:color w:val="000000" w:themeColor="text1"/>
          <w:lang w:val="en-US"/>
        </w:rPr>
        <w:t>has</w:t>
      </w:r>
      <w:r w:rsidR="00A2046E" w:rsidRPr="002E48C9">
        <w:rPr>
          <w:rFonts w:ascii="Times" w:hAnsi="Times"/>
          <w:color w:val="000000" w:themeColor="text1"/>
          <w:lang w:val="en-US"/>
        </w:rPr>
        <w:t xml:space="preserve"> chang</w:t>
      </w:r>
      <w:r w:rsidR="00A2046E">
        <w:rPr>
          <w:rFonts w:ascii="Times" w:hAnsi="Times"/>
          <w:color w:val="000000" w:themeColor="text1"/>
          <w:lang w:val="en-US"/>
        </w:rPr>
        <w:t>ed</w:t>
      </w:r>
      <w:r w:rsidR="00A2046E" w:rsidRPr="002E48C9">
        <w:rPr>
          <w:rFonts w:ascii="Times" w:hAnsi="Times"/>
          <w:color w:val="000000" w:themeColor="text1"/>
          <w:lang w:val="en-US"/>
        </w:rPr>
        <w:t xml:space="preserve"> </w:t>
      </w:r>
      <w:r w:rsidRPr="002E48C9">
        <w:rPr>
          <w:rFonts w:ascii="Times" w:hAnsi="Times"/>
          <w:color w:val="000000" w:themeColor="text1"/>
          <w:lang w:val="en-US"/>
        </w:rPr>
        <w:t xml:space="preserve">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w:t>
      </w:r>
      <w:r w:rsidR="00A2046E">
        <w:rPr>
          <w:rFonts w:ascii="Times" w:hAnsi="Times"/>
          <w:color w:val="000000" w:themeColor="text1"/>
          <w:lang w:val="en-US"/>
        </w:rPr>
        <w:t xml:space="preserve">more </w:t>
      </w:r>
      <w:r>
        <w:rPr>
          <w:rFonts w:ascii="Times" w:hAnsi="Times"/>
          <w:color w:val="000000" w:themeColor="text1"/>
          <w:lang w:val="en-US"/>
        </w:rPr>
        <w:t>recently the Omicron</w:t>
      </w:r>
      <w:r w:rsidRPr="002E48C9">
        <w:rPr>
          <w:rFonts w:ascii="Times" w:hAnsi="Times"/>
          <w:color w:val="000000" w:themeColor="text1"/>
          <w:lang w:val="en-US"/>
        </w:rPr>
        <w:t xml:space="preserve"> </w:t>
      </w:r>
      <w:r w:rsidR="00A2046E">
        <w:rPr>
          <w:rFonts w:ascii="Times" w:hAnsi="Times"/>
          <w:color w:val="000000" w:themeColor="text1"/>
          <w:lang w:val="en-US"/>
        </w:rPr>
        <w:t xml:space="preserve">variant </w:t>
      </w:r>
      <w:r w:rsidRPr="002E48C9">
        <w:rPr>
          <w:rFonts w:ascii="Times" w:hAnsi="Times"/>
          <w:color w:val="000000" w:themeColor="text1"/>
          <w:lang w:val="en-US"/>
        </w:rPr>
        <w:t xml:space="preserve">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severity of the pandemic, at the time of writing this thesis, </w:t>
      </w:r>
      <w:r w:rsidR="00A2046E">
        <w:rPr>
          <w:rFonts w:ascii="Times" w:hAnsi="Times"/>
          <w:color w:val="000000" w:themeColor="text1"/>
          <w:lang w:val="en-US"/>
        </w:rPr>
        <w:t xml:space="preserve">it is unknown </w:t>
      </w:r>
      <w:proofErr w:type="gramStart"/>
      <w:r w:rsidR="00A2046E">
        <w:rPr>
          <w:rFonts w:ascii="Times" w:hAnsi="Times"/>
          <w:color w:val="000000" w:themeColor="text1"/>
          <w:lang w:val="en-US"/>
        </w:rPr>
        <w:t xml:space="preserve">if and </w:t>
      </w:r>
      <w:r w:rsidRPr="002E48C9">
        <w:rPr>
          <w:rFonts w:ascii="Times" w:hAnsi="Times"/>
          <w:color w:val="000000" w:themeColor="text1"/>
          <w:lang w:val="en-US"/>
        </w:rPr>
        <w:t>when</w:t>
      </w:r>
      <w:proofErr w:type="gramEnd"/>
      <w:r w:rsidRPr="002E48C9">
        <w:rPr>
          <w:rFonts w:ascii="Times" w:hAnsi="Times"/>
          <w:color w:val="000000" w:themeColor="text1"/>
          <w:lang w:val="en-US"/>
        </w:rPr>
        <w:t xml:space="preserve">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0FF0D2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45DACFC6"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0017299D">
        <w:rPr>
          <w:rFonts w:ascii="Times" w:hAnsi="Times"/>
          <w:b/>
          <w:bCs/>
          <w:color w:val="000000" w:themeColor="text1"/>
          <w:lang w:val="en-US"/>
        </w:rPr>
        <w:t xml:space="preserve"> &amp; Technologies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15DE37AB" w14:textId="77777777" w:rsidR="00A2046E"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w:t>
      </w:r>
    </w:p>
    <w:p w14:paraId="6DAF3BA5" w14:textId="2FCE7F6A" w:rsidR="00A2046E"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Supervised Learning</w:t>
      </w:r>
      <w:r w:rsidR="00A2046E">
        <w:rPr>
          <w:rFonts w:ascii="Times" w:hAnsi="Times" w:cs="Arial"/>
          <w:color w:val="000000" w:themeColor="text1"/>
          <w:shd w:val="clear" w:color="auto" w:fill="FFFFFF"/>
          <w:lang w:val="en-US"/>
        </w:rPr>
        <w:t xml:space="preserve"> - </w:t>
      </w:r>
      <w:r w:rsidRPr="008F6DCA">
        <w:rPr>
          <w:rFonts w:ascii="Times" w:hAnsi="Times"/>
          <w:color w:val="000000" w:themeColor="text1"/>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00A2046E">
        <w:rPr>
          <w:rFonts w:ascii="Times" w:hAnsi="Times"/>
          <w:color w:val="000000" w:themeColor="text1"/>
        </w:rPr>
        <w:t>.</w:t>
      </w:r>
      <w:r w:rsidRPr="008F6DCA">
        <w:rPr>
          <w:rFonts w:ascii="Times" w:hAnsi="Times" w:cs="Arial"/>
          <w:color w:val="000000" w:themeColor="text1"/>
          <w:shd w:val="clear" w:color="auto" w:fill="FFFFFF"/>
          <w:lang w:val="en-US"/>
        </w:rPr>
        <w:t xml:space="preserve"> </w:t>
      </w:r>
    </w:p>
    <w:p w14:paraId="01CBB6F8" w14:textId="13FDF20A" w:rsidR="00A2046E"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Unsupervised Learning</w:t>
      </w:r>
      <w:r w:rsidR="00A2046E">
        <w:rPr>
          <w:rFonts w:ascii="Times" w:hAnsi="Times" w:cs="Arial"/>
          <w:color w:val="000000" w:themeColor="text1"/>
          <w:shd w:val="clear" w:color="auto" w:fill="FFFFFF"/>
          <w:lang w:val="en-US"/>
        </w:rPr>
        <w:t xml:space="preserve"> - </w:t>
      </w:r>
      <w:r w:rsidRPr="008F6DCA">
        <w:rPr>
          <w:rFonts w:ascii="Times" w:hAnsi="Times" w:cs="Arial"/>
          <w:color w:val="000000" w:themeColor="text1"/>
          <w:shd w:val="clear" w:color="auto" w:fill="FFFFFF"/>
        </w:rPr>
        <w:t>This is a type of algorithm that learns patterns from untagged data.</w:t>
      </w:r>
      <w:r w:rsidRPr="008F6DCA">
        <w:rPr>
          <w:rFonts w:ascii="Times" w:hAnsi="Times"/>
          <w:color w:val="000000" w:themeColor="text1"/>
        </w:rPr>
        <w:t xml:space="preserve"> </w:t>
      </w:r>
      <w:r w:rsidRPr="008F6DCA">
        <w:rPr>
          <w:rFonts w:ascii="Times" w:hAnsi="Times"/>
          <w:color w:val="000000" w:themeColor="text1"/>
          <w:shd w:val="clear" w:color="auto" w:fill="FFFFFF"/>
        </w:rPr>
        <w:t xml:space="preserve">This type of learning does not have labels to work </w:t>
      </w:r>
      <w:r w:rsidR="0017299D">
        <w:rPr>
          <w:rFonts w:ascii="Times" w:hAnsi="Times"/>
          <w:color w:val="000000" w:themeColor="text1"/>
          <w:shd w:val="clear" w:color="auto" w:fill="FFFFFF"/>
        </w:rPr>
        <w:t>from</w:t>
      </w:r>
      <w:r w:rsidRPr="008F6DCA">
        <w:rPr>
          <w:rFonts w:ascii="Times" w:hAnsi="Times"/>
          <w:color w:val="000000" w:themeColor="text1"/>
          <w:shd w:val="clear" w:color="auto" w:fill="FFFFFF"/>
        </w:rPr>
        <w:t xml:space="preserve">, resulting in </w:t>
      </w:r>
      <w:r w:rsidRPr="008F6DCA">
        <w:rPr>
          <w:rFonts w:ascii="Times" w:hAnsi="Times"/>
          <w:color w:val="000000" w:themeColor="text1"/>
          <w:shd w:val="clear" w:color="auto" w:fill="FFFFFF"/>
        </w:rPr>
        <w:lastRenderedPageBreak/>
        <w:t xml:space="preserve">the creation of hidden structures. Relationships between data points are perceived by the algorithm in an abstract manner, with no input required from </w:t>
      </w:r>
      <w:r w:rsidR="0017299D">
        <w:rPr>
          <w:rFonts w:ascii="Times" w:hAnsi="Times"/>
          <w:color w:val="000000" w:themeColor="text1"/>
          <w:shd w:val="clear" w:color="auto" w:fill="FFFFFF"/>
        </w:rPr>
        <w:t>users</w:t>
      </w:r>
      <w:r w:rsidRPr="008F6DCA">
        <w:rPr>
          <w:rFonts w:ascii="Times" w:hAnsi="Times"/>
          <w:color w:val="000000" w:themeColor="text1"/>
          <w:shd w:val="clear" w:color="auto" w:fill="FFFFFF"/>
        </w:rPr>
        <w:t>.</w:t>
      </w:r>
      <w:r w:rsidRPr="008F6DCA">
        <w:rPr>
          <w:rFonts w:ascii="Times" w:hAnsi="Times" w:cs="Arial"/>
          <w:color w:val="000000" w:themeColor="text1"/>
          <w:shd w:val="clear" w:color="auto" w:fill="FFFFFF"/>
          <w:lang w:val="en-US"/>
        </w:rPr>
        <w:t xml:space="preserve"> </w:t>
      </w:r>
    </w:p>
    <w:p w14:paraId="31277F06" w14:textId="707C0CD5" w:rsidR="0045432F"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Reinforcement Learning</w:t>
      </w:r>
      <w:r w:rsidR="00A2046E" w:rsidRPr="00A2046E">
        <w:rPr>
          <w:rFonts w:ascii="Times" w:hAnsi="Times" w:cs="Arial"/>
          <w:color w:val="000000" w:themeColor="text1"/>
          <w:shd w:val="clear" w:color="auto" w:fill="FFFFFF"/>
          <w:lang w:val="en-US"/>
        </w:rPr>
        <w:t xml:space="preserve"> </w:t>
      </w:r>
      <w:r w:rsidR="00A2046E">
        <w:rPr>
          <w:rFonts w:ascii="Times" w:hAnsi="Times" w:cs="Arial"/>
          <w:color w:val="000000" w:themeColor="text1"/>
          <w:shd w:val="clear" w:color="auto" w:fill="FFFFFF"/>
          <w:lang w:val="en-US"/>
        </w:rPr>
        <w:t xml:space="preserve">- </w:t>
      </w:r>
      <w:r w:rsidRPr="008F6DCA">
        <w:rPr>
          <w:rFonts w:ascii="Times" w:hAnsi="Times"/>
          <w:color w:val="000000" w:themeColor="text1"/>
        </w:rPr>
        <w:t>This learning</w:t>
      </w:r>
      <w:r w:rsidRPr="008F6DCA">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F6DCA">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01FC3D6" w14:textId="7C1FB8E9" w:rsidR="0045432F" w:rsidRDefault="0045432F" w:rsidP="0045432F">
      <w:pPr>
        <w:spacing w:line="360" w:lineRule="auto"/>
        <w:jc w:val="both"/>
        <w:rPr>
          <w:rFonts w:ascii="Times" w:hAnsi="Times" w:cs="Arial"/>
          <w:color w:val="000000" w:themeColor="text1"/>
          <w:shd w:val="clear" w:color="auto" w:fill="FFFFFF"/>
          <w:lang w:val="en-US"/>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xml:space="preserve">. </w:t>
      </w:r>
      <w:r w:rsidR="0017299D">
        <w:rPr>
          <w:rFonts w:ascii="Times" w:hAnsi="Times"/>
          <w:color w:val="000000" w:themeColor="text1"/>
        </w:rPr>
        <w:t xml:space="preserve"> </w:t>
      </w:r>
      <w:r w:rsidRPr="008137E0">
        <w:rPr>
          <w:rFonts w:ascii="Times" w:hAnsi="Times"/>
          <w:color w:val="000000" w:themeColor="text1"/>
        </w:rPr>
        <w:t>We discuss further detail about these algorithms in Chapter 3.</w:t>
      </w: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728D8D9D" w14:textId="77777777" w:rsidR="0017299D" w:rsidRDefault="0045432F" w:rsidP="00325080">
      <w:pPr>
        <w:pStyle w:val="NormalWeb"/>
        <w:spacing w:line="360" w:lineRule="auto"/>
        <w:jc w:val="both"/>
        <w:rPr>
          <w:rFonts w:ascii="Times" w:hAnsi="Times"/>
          <w:color w:val="000000" w:themeColor="text1"/>
        </w:rPr>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w:t>
      </w:r>
      <w:r w:rsidR="0017299D">
        <w:rPr>
          <w:rFonts w:ascii="Times" w:hAnsi="Times"/>
          <w:color w:val="000000" w:themeColor="text1"/>
        </w:rPr>
        <w:t xml:space="preserve">precise and </w:t>
      </w:r>
      <w:r w:rsidRPr="004B4CDA">
        <w:rPr>
          <w:rFonts w:ascii="Times" w:hAnsi="Times"/>
          <w:color w:val="000000" w:themeColor="text1"/>
        </w:rPr>
        <w:t xml:space="preserve">generally accepted definition of uncertainty [45]. </w:t>
      </w:r>
    </w:p>
    <w:p w14:paraId="202BEB48" w14:textId="6805B163" w:rsidR="00266FC7" w:rsidRDefault="0045432F" w:rsidP="00325080">
      <w:pPr>
        <w:pStyle w:val="NormalWeb"/>
        <w:spacing w:line="360" w:lineRule="auto"/>
        <w:jc w:val="both"/>
        <w:rPr>
          <w:rFonts w:ascii="Times" w:hAnsi="Times"/>
          <w:color w:val="000000" w:themeColor="text1"/>
        </w:rPr>
      </w:pPr>
      <w:r w:rsidRPr="004B4CDA">
        <w:rPr>
          <w:rFonts w:ascii="Times" w:hAnsi="Times"/>
          <w:color w:val="000000" w:themeColor="text1"/>
        </w:rPr>
        <w:t xml:space="preserve">Uncertainty describes a comparison that can </w:t>
      </w:r>
      <w:r w:rsidR="0017299D">
        <w:rPr>
          <w:rFonts w:ascii="Times" w:hAnsi="Times"/>
          <w:color w:val="000000" w:themeColor="text1"/>
        </w:rPr>
        <w:t>often</w:t>
      </w:r>
      <w:r w:rsidRPr="004B4CDA">
        <w:rPr>
          <w:rFonts w:ascii="Times" w:hAnsi="Times"/>
          <w:color w:val="000000" w:themeColor="text1"/>
        </w:rPr>
        <w:t xml:space="preserve"> be understood visually, such as the difference between surfaces generated using different techniques, or a range of values that a surface might fall in. A simple approach to the visualization of this type of information is a side-by-side comparison of data sets [48]. </w:t>
      </w:r>
    </w:p>
    <w:p w14:paraId="3E8E6650" w14:textId="37CF5981" w:rsidR="00105590" w:rsidRPr="00105590" w:rsidRDefault="0045432F" w:rsidP="00325080">
      <w:pPr>
        <w:pStyle w:val="NormalWeb"/>
        <w:spacing w:line="360" w:lineRule="auto"/>
        <w:jc w:val="both"/>
      </w:pPr>
      <w:r w:rsidRPr="004B4CDA">
        <w:rPr>
          <w:rFonts w:ascii="Times" w:hAnsi="Times"/>
          <w:color w:val="000000" w:themeColor="text1"/>
        </w:rPr>
        <w:t xml:space="preserve">Different types of uncertainty </w:t>
      </w:r>
      <w:r w:rsidR="00266FC7">
        <w:rPr>
          <w:rFonts w:ascii="Times" w:hAnsi="Times"/>
          <w:color w:val="000000" w:themeColor="text1"/>
        </w:rPr>
        <w:t xml:space="preserve">also </w:t>
      </w:r>
      <w:r w:rsidRPr="004B4CDA">
        <w:rPr>
          <w:rFonts w:ascii="Times" w:hAnsi="Times"/>
          <w:color w:val="000000" w:themeColor="text1"/>
        </w:rPr>
        <w:t xml:space="preserve">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w:t>
      </w:r>
      <w:r w:rsidR="00266FC7">
        <w:rPr>
          <w:rFonts w:ascii="Times" w:hAnsi="Times" w:cs="Arial"/>
          <w:color w:val="000000" w:themeColor="text1"/>
          <w:shd w:val="clear" w:color="auto" w:fill="FFFFFF"/>
        </w:rPr>
        <w:t>. F</w:t>
      </w:r>
      <w:r w:rsidRPr="004B4CDA">
        <w:rPr>
          <w:rFonts w:ascii="Times" w:hAnsi="Times" w:cs="Arial"/>
          <w:color w:val="000000" w:themeColor="text1"/>
          <w:shd w:val="clear" w:color="auto" w:fill="FFFFFF"/>
        </w:rPr>
        <w:t>or example</w:t>
      </w:r>
      <w:r w:rsidR="00266FC7">
        <w:rPr>
          <w:rFonts w:ascii="Times" w:hAnsi="Times" w:cs="Arial"/>
          <w:color w:val="000000" w:themeColor="text1"/>
          <w:shd w:val="clear" w:color="auto" w:fill="FFFFFF"/>
        </w:rPr>
        <w:t>,</w:t>
      </w:r>
      <w:r w:rsidRPr="004B4CDA">
        <w:rPr>
          <w:rFonts w:ascii="Times" w:hAnsi="Times" w:cs="Arial"/>
          <w:color w:val="000000" w:themeColor="text1"/>
          <w:shd w:val="clear" w:color="auto" w:fill="FFFFFF"/>
        </w:rPr>
        <w:t xml:space="preserv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used phrases like ‘imperfect knowledge,’ ‘inadequate information’ and ‘lack of absolute knowledge’ to describe uncertainty</w:t>
      </w:r>
      <w:r w:rsidR="00266FC7">
        <w:rPr>
          <w:rFonts w:ascii="Times" w:hAnsi="Times"/>
          <w:color w:val="000000" w:themeColor="text1"/>
        </w:rPr>
        <w:t xml:space="preserve"> </w:t>
      </w:r>
      <w:r w:rsidR="00266FC7" w:rsidRPr="004B4CDA">
        <w:rPr>
          <w:rFonts w:ascii="Times" w:hAnsi="Times" w:cs="Arial"/>
          <w:color w:val="000000" w:themeColor="text1"/>
          <w:shd w:val="clear" w:color="auto" w:fill="FFFFFF"/>
        </w:rPr>
        <w:t>[53]</w:t>
      </w:r>
      <w:r w:rsidRPr="004B4CDA">
        <w:rPr>
          <w:rFonts w:ascii="Times" w:hAnsi="Times"/>
          <w:color w:val="000000" w:themeColor="text1"/>
        </w:rPr>
        <w:t xml:space="preserve">. Some participants saw uncertainty as a </w:t>
      </w:r>
      <w:r w:rsidR="00266FC7">
        <w:rPr>
          <w:rFonts w:ascii="Times" w:hAnsi="Times"/>
          <w:color w:val="000000" w:themeColor="text1"/>
        </w:rPr>
        <w:t>condition</w:t>
      </w:r>
      <w:r w:rsidR="00266FC7" w:rsidRPr="004B4CDA">
        <w:rPr>
          <w:rFonts w:ascii="Times" w:hAnsi="Times"/>
          <w:color w:val="000000" w:themeColor="text1"/>
        </w:rPr>
        <w:t xml:space="preserve"> </w:t>
      </w:r>
      <w:r w:rsidRPr="004B4CDA">
        <w:rPr>
          <w:rFonts w:ascii="Times" w:hAnsi="Times"/>
          <w:color w:val="000000" w:themeColor="text1"/>
        </w:rPr>
        <w:lastRenderedPageBreak/>
        <w:t>when the probability of something is not 1.0</w:t>
      </w:r>
      <w:r w:rsidR="00266FC7">
        <w:rPr>
          <w:rFonts w:ascii="Times" w:hAnsi="Times"/>
          <w:color w:val="000000" w:themeColor="text1"/>
        </w:rPr>
        <w:t>, or w</w:t>
      </w:r>
      <w:r w:rsidRPr="004B4CDA">
        <w:rPr>
          <w:rFonts w:ascii="Times" w:hAnsi="Times"/>
          <w:color w:val="000000" w:themeColor="text1"/>
        </w:rPr>
        <w:t xml:space="preserve">hen more than one event could happen, this was </w:t>
      </w:r>
      <w:r w:rsidR="00266FC7">
        <w:rPr>
          <w:rFonts w:ascii="Times" w:hAnsi="Times"/>
          <w:color w:val="000000" w:themeColor="text1"/>
        </w:rPr>
        <w:t xml:space="preserve">also considered </w:t>
      </w:r>
      <w:r w:rsidRPr="004B4CDA">
        <w:rPr>
          <w:rFonts w:ascii="Times" w:hAnsi="Times"/>
          <w:color w:val="000000" w:themeColor="text1"/>
        </w:rPr>
        <w:t>uncertainty. One participant articulated this as a ‘partial belief’ in something</w:t>
      </w:r>
      <w:r w:rsidRPr="004B4CDA">
        <w:rPr>
          <w:rFonts w:ascii="Times" w:hAnsi="Times" w:cs="Arial"/>
          <w:color w:val="000000" w:themeColor="text1"/>
          <w:shd w:val="clear" w:color="auto" w:fill="FFFFFF"/>
        </w:rPr>
        <w:t xml:space="preserve">.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2B35E4">
      <w:pPr>
        <w:pStyle w:val="NormalWeb"/>
        <w:numPr>
          <w:ilvl w:val="0"/>
          <w:numId w:val="20"/>
        </w:numPr>
        <w:spacing w:line="360" w:lineRule="auto"/>
        <w:jc w:val="both"/>
      </w:pPr>
      <w:r w:rsidRPr="00105590">
        <w:t xml:space="preserve">error – outlier or deviation from a true value, </w:t>
      </w:r>
    </w:p>
    <w:p w14:paraId="337AC236" w14:textId="7B5AAC60" w:rsidR="00105590" w:rsidRPr="00105590" w:rsidRDefault="00105590" w:rsidP="002B35E4">
      <w:pPr>
        <w:pStyle w:val="NormalWeb"/>
        <w:numPr>
          <w:ilvl w:val="0"/>
          <w:numId w:val="20"/>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2B35E4">
      <w:pPr>
        <w:pStyle w:val="NormalWeb"/>
        <w:numPr>
          <w:ilvl w:val="0"/>
          <w:numId w:val="20"/>
        </w:numPr>
        <w:spacing w:line="360" w:lineRule="auto"/>
        <w:jc w:val="both"/>
      </w:pPr>
      <w:r w:rsidRPr="00105590">
        <w:t xml:space="preserve">accuracy – size of the interval a value lies in, </w:t>
      </w:r>
    </w:p>
    <w:p w14:paraId="53E369CD" w14:textId="77777777" w:rsidR="00105590" w:rsidRPr="00105590" w:rsidRDefault="00105590" w:rsidP="002B35E4">
      <w:pPr>
        <w:pStyle w:val="NormalWeb"/>
        <w:numPr>
          <w:ilvl w:val="0"/>
          <w:numId w:val="20"/>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2B35E4">
      <w:pPr>
        <w:pStyle w:val="NormalWeb"/>
        <w:numPr>
          <w:ilvl w:val="0"/>
          <w:numId w:val="20"/>
        </w:numPr>
        <w:spacing w:line="360" w:lineRule="auto"/>
        <w:jc w:val="both"/>
      </w:pPr>
      <w:r w:rsidRPr="00105590">
        <w:t xml:space="preserve">subjectivity – degree of subjective influence in the data, </w:t>
      </w:r>
    </w:p>
    <w:p w14:paraId="7994C979" w14:textId="6093E944" w:rsidR="00105590" w:rsidRPr="00105590" w:rsidRDefault="00105590" w:rsidP="002B35E4">
      <w:pPr>
        <w:pStyle w:val="NormalWeb"/>
        <w:numPr>
          <w:ilvl w:val="0"/>
          <w:numId w:val="20"/>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2B35E4">
      <w:pPr>
        <w:pStyle w:val="NormalWeb"/>
        <w:numPr>
          <w:ilvl w:val="0"/>
          <w:numId w:val="20"/>
        </w:numPr>
        <w:spacing w:line="360" w:lineRule="auto"/>
        <w:jc w:val="both"/>
      </w:pPr>
      <w:r w:rsidRPr="00105590">
        <w:t xml:space="preserve">noise – undesired background influence. </w:t>
      </w:r>
    </w:p>
    <w:p w14:paraId="32578028" w14:textId="28A983A1"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xml:space="preserve">. </w:t>
      </w:r>
      <w:r w:rsidR="00266FC7">
        <w:rPr>
          <w:rFonts w:ascii="Times" w:hAnsi="Times" w:cs="Arial"/>
          <w:color w:val="202122"/>
          <w:shd w:val="clear" w:color="auto" w:fill="FFFFFF"/>
        </w:rPr>
        <w:t>In this work we</w:t>
      </w:r>
      <w:r w:rsidR="00266FC7" w:rsidRPr="0039370B">
        <w:rPr>
          <w:rFonts w:ascii="Times" w:hAnsi="Times" w:cs="Arial"/>
          <w:color w:val="202122"/>
          <w:shd w:val="clear" w:color="auto" w:fill="FFFFFF"/>
        </w:rPr>
        <w:t xml:space="preserve"> </w:t>
      </w:r>
      <w:r w:rsidRPr="0039370B">
        <w:rPr>
          <w:rFonts w:ascii="Times" w:hAnsi="Times" w:cs="Arial"/>
          <w:color w:val="202122"/>
          <w:shd w:val="clear" w:color="auto" w:fill="FFFFFF"/>
        </w:rPr>
        <w:t>are considering only the uncertainties calculated from machine learning model predictions.</w:t>
      </w:r>
    </w:p>
    <w:p w14:paraId="12527356" w14:textId="422E6F50" w:rsidR="00266FC7" w:rsidRDefault="0045432F" w:rsidP="0045432F">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0017299D">
        <w:rPr>
          <w:rFonts w:ascii="Times" w:hAnsi="Times" w:cs="Arial"/>
          <w:b/>
          <w:bCs/>
          <w:color w:val="000000" w:themeColor="text1"/>
          <w:shd w:val="clear" w:color="auto" w:fill="FFFFFF"/>
          <w:lang w:val="en-US"/>
        </w:rPr>
        <w:t>s</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w:t>
      </w:r>
      <w:r w:rsidR="00455D2C">
        <w:rPr>
          <w:rFonts w:ascii="Times" w:hAnsi="Times" w:cs="Arial"/>
          <w:color w:val="000000" w:themeColor="text1"/>
        </w:rPr>
        <w:t>suitable</w:t>
      </w:r>
      <w:r w:rsidR="00455D2C" w:rsidRPr="00927F8B">
        <w:rPr>
          <w:rFonts w:ascii="Times" w:hAnsi="Times" w:cs="Arial"/>
          <w:color w:val="000000" w:themeColor="text1"/>
        </w:rPr>
        <w:t xml:space="preserve"> </w:t>
      </w:r>
      <w:r w:rsidRPr="00927F8B">
        <w:rPr>
          <w:rFonts w:ascii="Times" w:hAnsi="Times" w:cs="Arial"/>
          <w:color w:val="000000" w:themeColor="text1"/>
        </w:rPr>
        <w:t xml:space="preserve">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t>
      </w:r>
      <w:r w:rsidR="00455D2C">
        <w:rPr>
          <w:rFonts w:ascii="Times" w:hAnsi="Times" w:cs="Open Sans"/>
          <w:color w:val="000000" w:themeColor="text1"/>
          <w:shd w:val="clear" w:color="auto" w:fill="FFFFFF"/>
        </w:rPr>
        <w:t>often work</w:t>
      </w:r>
      <w:r w:rsidRPr="00927F8B">
        <w:rPr>
          <w:rFonts w:ascii="Times" w:hAnsi="Times" w:cs="Open Sans"/>
          <w:color w:val="000000" w:themeColor="text1"/>
          <w:shd w:val="clear" w:color="auto" w:fill="FFFFFF"/>
        </w:rPr>
        <w:t xml:space="preserve"> better when there is an interactive component </w:t>
      </w:r>
      <w:r w:rsidRPr="00893EB3">
        <w:rPr>
          <w:rFonts w:ascii="Times" w:hAnsi="Times" w:cs="Open Sans"/>
          <w:color w:val="000000" w:themeColor="text1"/>
          <w:shd w:val="clear" w:color="auto" w:fill="FFFFFF"/>
        </w:rPr>
        <w:t>involved that enables the following of each separate “flow” or allow</w:t>
      </w:r>
      <w:r w:rsidR="00455D2C">
        <w:rPr>
          <w:rFonts w:ascii="Times" w:hAnsi="Times" w:cs="Open Sans"/>
          <w:color w:val="000000" w:themeColor="text1"/>
          <w:shd w:val="clear" w:color="auto" w:fill="FFFFFF"/>
        </w:rPr>
        <w:t>s</w:t>
      </w:r>
      <w:r w:rsidRPr="00893EB3">
        <w:rPr>
          <w:rFonts w:ascii="Times" w:hAnsi="Times" w:cs="Open Sans"/>
          <w:color w:val="000000" w:themeColor="text1"/>
          <w:shd w:val="clear" w:color="auto" w:fill="FFFFFF"/>
        </w:rPr>
        <w:t xml:space="preserve"> filtering the view in some way. </w:t>
      </w:r>
    </w:p>
    <w:p w14:paraId="4EBCE91E" w14:textId="77777777" w:rsidR="00266FC7" w:rsidRDefault="00266FC7" w:rsidP="0045432F">
      <w:pPr>
        <w:spacing w:line="360" w:lineRule="auto"/>
        <w:jc w:val="both"/>
        <w:rPr>
          <w:rFonts w:ascii="Times" w:hAnsi="Times" w:cs="Open Sans"/>
          <w:color w:val="000000" w:themeColor="text1"/>
          <w:shd w:val="clear" w:color="auto" w:fill="FFFFFF"/>
        </w:rPr>
      </w:pPr>
    </w:p>
    <w:p w14:paraId="61DC48A2" w14:textId="43BC2B9D" w:rsidR="0045432F" w:rsidRPr="008A41BC" w:rsidRDefault="00455D2C" w:rsidP="008F6DCA">
      <w:pPr>
        <w:pStyle w:val="NormalWeb"/>
        <w:shd w:val="clear" w:color="auto" w:fill="FFFFFF"/>
        <w:spacing w:before="0" w:beforeAutospacing="0" w:after="150" w:afterAutospacing="0" w:line="360" w:lineRule="auto"/>
        <w:jc w:val="both"/>
        <w:rPr>
          <w:shd w:val="clear" w:color="auto" w:fill="FFFFFF"/>
        </w:rPr>
      </w:pPr>
      <w:r w:rsidRPr="008137E0">
        <w:rPr>
          <w:rFonts w:ascii="Times" w:hAnsi="Times"/>
          <w:color w:val="000000" w:themeColor="text1"/>
        </w:rPr>
        <w:t>Figure-1</w:t>
      </w:r>
      <w:r>
        <w:rPr>
          <w:rFonts w:ascii="Times" w:hAnsi="Times"/>
          <w:color w:val="000000" w:themeColor="text1"/>
        </w:rPr>
        <w:t xml:space="preserve"> </w:t>
      </w:r>
      <w:r w:rsidR="0045432F" w:rsidRPr="008A41BC">
        <w:rPr>
          <w:rFonts w:ascii="Times" w:hAnsi="Times" w:cs="Open Sans"/>
          <w:color w:val="000000" w:themeColor="text1"/>
          <w:shd w:val="clear" w:color="auto" w:fill="FFFFFF"/>
        </w:rPr>
        <w:t xml:space="preserve">shows </w:t>
      </w:r>
      <w:r w:rsidR="00266FC7">
        <w:rPr>
          <w:rFonts w:ascii="Times" w:hAnsi="Times" w:cs="Open Sans"/>
          <w:color w:val="000000" w:themeColor="text1"/>
          <w:shd w:val="clear" w:color="auto" w:fill="FFFFFF"/>
        </w:rPr>
        <w:t xml:space="preserve">a </w:t>
      </w:r>
      <w:r w:rsidR="0045432F" w:rsidRPr="008A41BC">
        <w:rPr>
          <w:rFonts w:ascii="Times" w:hAnsi="Times" w:cs="Open Sans"/>
          <w:color w:val="000000" w:themeColor="text1"/>
          <w:shd w:val="clear" w:color="auto" w:fill="FFFFFF"/>
        </w:rPr>
        <w:t xml:space="preserve">streamgraph prototype of number of movies for the </w:t>
      </w:r>
      <w:proofErr w:type="gramStart"/>
      <w:r w:rsidR="0045432F" w:rsidRPr="008A41BC">
        <w:rPr>
          <w:rFonts w:ascii="Times" w:hAnsi="Times" w:cs="Open Sans"/>
          <w:color w:val="000000" w:themeColor="text1"/>
          <w:shd w:val="clear" w:color="auto" w:fill="FFFFFF"/>
        </w:rPr>
        <w:t>period of time</w:t>
      </w:r>
      <w:proofErr w:type="gramEnd"/>
      <w:r>
        <w:rPr>
          <w:rFonts w:ascii="Times" w:hAnsi="Times" w:cs="Open Sans"/>
          <w:color w:val="000000" w:themeColor="text1"/>
          <w:shd w:val="clear" w:color="auto" w:fill="FFFFFF"/>
        </w:rPr>
        <w:t>. W</w:t>
      </w:r>
      <w:r w:rsidR="00266FC7" w:rsidRPr="008137E0">
        <w:rPr>
          <w:rFonts w:ascii="Times" w:hAnsi="Times"/>
          <w:color w:val="000000" w:themeColor="text1"/>
        </w:rPr>
        <w:t xml:space="preserve">e see </w:t>
      </w:r>
      <w:r>
        <w:rPr>
          <w:rFonts w:ascii="Times" w:hAnsi="Times"/>
          <w:color w:val="000000" w:themeColor="text1"/>
        </w:rPr>
        <w:t>a</w:t>
      </w:r>
      <w:r w:rsidR="00266FC7" w:rsidRPr="008137E0">
        <w:rPr>
          <w:rFonts w:ascii="Times" w:hAnsi="Times"/>
          <w:color w:val="000000" w:themeColor="text1"/>
        </w:rPr>
        <w:t xml:space="preserve"> </w:t>
      </w:r>
      <w:proofErr w:type="gramStart"/>
      <w:r w:rsidR="00266FC7" w:rsidRPr="008137E0">
        <w:rPr>
          <w:rFonts w:ascii="Times" w:hAnsi="Times"/>
          <w:color w:val="000000" w:themeColor="text1"/>
        </w:rPr>
        <w:t>side by side</w:t>
      </w:r>
      <w:proofErr w:type="gramEnd"/>
      <w:r w:rsidR="00266FC7" w:rsidRPr="008137E0">
        <w:rPr>
          <w:rFonts w:ascii="Times" w:hAnsi="Times"/>
          <w:color w:val="000000" w:themeColor="text1"/>
        </w:rPr>
        <w:t xml:space="preserve"> comparison of </w:t>
      </w:r>
      <w:r>
        <w:rPr>
          <w:rFonts w:ascii="Times" w:hAnsi="Times"/>
          <w:color w:val="000000" w:themeColor="text1"/>
        </w:rPr>
        <w:t xml:space="preserve">the </w:t>
      </w:r>
      <w:r w:rsidR="00266FC7" w:rsidRPr="008137E0">
        <w:rPr>
          <w:rFonts w:ascii="Times" w:hAnsi="Times"/>
          <w:color w:val="000000" w:themeColor="text1"/>
        </w:rPr>
        <w:t xml:space="preserve">number of movies among seven countries for the duration of 1900 to 2000. </w:t>
      </w:r>
      <w:r>
        <w:rPr>
          <w:rFonts w:ascii="Times" w:hAnsi="Times"/>
          <w:color w:val="000000" w:themeColor="text1"/>
        </w:rPr>
        <w:t>I</w:t>
      </w:r>
      <w:r w:rsidR="00266FC7" w:rsidRPr="008137E0">
        <w:rPr>
          <w:rFonts w:ascii="Times" w:hAnsi="Times"/>
          <w:color w:val="000000" w:themeColor="text1"/>
        </w:rPr>
        <w:t xml:space="preserve">t’s </w:t>
      </w:r>
      <w:r w:rsidR="00266FC7" w:rsidRPr="008137E0">
        <w:rPr>
          <w:rFonts w:ascii="Times" w:hAnsi="Times"/>
          <w:color w:val="000000" w:themeColor="text1"/>
          <w:shd w:val="clear" w:color="auto" w:fill="FFFFFF"/>
        </w:rPr>
        <w:t xml:space="preserve">representing individual </w:t>
      </w:r>
      <w:r>
        <w:rPr>
          <w:rFonts w:ascii="Times" w:hAnsi="Times"/>
          <w:color w:val="000000" w:themeColor="text1"/>
          <w:shd w:val="clear" w:color="auto" w:fill="FFFFFF"/>
        </w:rPr>
        <w:t>values</w:t>
      </w:r>
      <w:r w:rsidR="00266FC7" w:rsidRPr="008137E0">
        <w:rPr>
          <w:rFonts w:ascii="Times" w:hAnsi="Times"/>
          <w:color w:val="000000" w:themeColor="text1"/>
          <w:shd w:val="clear" w:color="auto" w:fill="FFFFFF"/>
        </w:rPr>
        <w:t xml:space="preserve"> through time by providing a continuous ‘flow’ from one temporal point to the next. </w:t>
      </w:r>
      <w:r>
        <w:rPr>
          <w:rFonts w:ascii="Times" w:hAnsi="Times"/>
          <w:color w:val="000000" w:themeColor="text1"/>
          <w:shd w:val="clear" w:color="auto" w:fill="FFFFFF"/>
        </w:rPr>
        <w:t xml:space="preserve"> </w:t>
      </w:r>
    </w:p>
    <w:p w14:paraId="5ADB6157" w14:textId="77777777" w:rsidR="0045432F" w:rsidRPr="00851C1C" w:rsidRDefault="0045432F" w:rsidP="008F6DCA">
      <w:pPr>
        <w:spacing w:line="360" w:lineRule="auto"/>
        <w:jc w:val="center"/>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1BC560A2">
            <wp:extent cx="4390292" cy="288633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1607" cy="2900348"/>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52055006"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4582A860" w14:textId="2C9F5616" w:rsidR="0045432F" w:rsidRDefault="0045432F" w:rsidP="008F6DCA">
      <w:pPr>
        <w:spacing w:line="360" w:lineRule="auto"/>
        <w:jc w:val="both"/>
        <w:rPr>
          <w:ins w:id="46" w:author="Stephen Brooks" w:date="2022-04-22T14:52:00Z"/>
          <w:rFonts w:ascii="Times" w:hAnsi="Times" w:cs="Segoe UI"/>
          <w:color w:val="000000" w:themeColor="text1"/>
          <w:shd w:val="clear" w:color="auto" w:fill="FFFFFF"/>
        </w:rPr>
      </w:pPr>
      <w:r w:rsidRPr="008137E0">
        <w:rPr>
          <w:rFonts w:ascii="Times" w:hAnsi="Times"/>
          <w:color w:val="000000" w:themeColor="text1"/>
        </w:rPr>
        <w:t xml:space="preserve">In the </w:t>
      </w:r>
      <w:r w:rsidR="00455D2C">
        <w:rPr>
          <w:rFonts w:ascii="Times" w:hAnsi="Times"/>
          <w:color w:val="000000" w:themeColor="text1"/>
        </w:rPr>
        <w:t xml:space="preserve">field of </w:t>
      </w:r>
      <w:r w:rsidRPr="008137E0">
        <w:rPr>
          <w:rFonts w:ascii="Times" w:hAnsi="Times"/>
          <w:color w:val="000000" w:themeColor="text1"/>
        </w:rPr>
        <w:t xml:space="preserve">visualization, people have studied methods for using texture patterns to display information. Although different </w:t>
      </w:r>
      <w:r w:rsidR="00455D2C">
        <w:rPr>
          <w:rFonts w:ascii="Times" w:hAnsi="Times"/>
          <w:color w:val="000000" w:themeColor="text1"/>
        </w:rPr>
        <w:t xml:space="preserve">research </w:t>
      </w:r>
      <w:r w:rsidRPr="008137E0">
        <w:rPr>
          <w:rFonts w:ascii="Times" w:hAnsi="Times"/>
          <w:color w:val="000000" w:themeColor="text1"/>
        </w:rPr>
        <w:t>group</w:t>
      </w:r>
      <w:r w:rsidR="00455D2C">
        <w:rPr>
          <w:rFonts w:ascii="Times" w:hAnsi="Times"/>
          <w:color w:val="000000" w:themeColor="text1"/>
        </w:rPr>
        <w:t>s</w:t>
      </w:r>
      <w:r w:rsidRPr="008137E0">
        <w:rPr>
          <w:rFonts w:ascii="Times" w:hAnsi="Times"/>
          <w:color w:val="000000" w:themeColor="text1"/>
        </w:rPr>
        <w:t xml:space="preserve"> </w:t>
      </w:r>
      <w:r w:rsidR="00455D2C">
        <w:rPr>
          <w:rFonts w:ascii="Times" w:hAnsi="Times"/>
          <w:color w:val="000000" w:themeColor="text1"/>
        </w:rPr>
        <w:t xml:space="preserve">have </w:t>
      </w:r>
      <w:r w:rsidRPr="008137E0">
        <w:rPr>
          <w:rFonts w:ascii="Times" w:hAnsi="Times"/>
          <w:color w:val="000000" w:themeColor="text1"/>
        </w:rPr>
        <w:t>concentrate</w:t>
      </w:r>
      <w:r w:rsidR="00455D2C">
        <w:rPr>
          <w:rFonts w:ascii="Times" w:hAnsi="Times"/>
          <w:color w:val="000000" w:themeColor="text1"/>
        </w:rPr>
        <w:t>d</w:t>
      </w:r>
      <w:r w:rsidRPr="008137E0">
        <w:rPr>
          <w:rFonts w:ascii="Times" w:hAnsi="Times"/>
          <w:color w:val="000000" w:themeColor="text1"/>
        </w:rPr>
        <w:t xml:space="preserve"> on different tasks, it is advantageous to consider </w:t>
      </w:r>
      <w:r w:rsidR="00455D2C">
        <w:rPr>
          <w:rFonts w:ascii="Times" w:hAnsi="Times"/>
          <w:color w:val="000000" w:themeColor="text1"/>
        </w:rPr>
        <w:t xml:space="preserve">the </w:t>
      </w:r>
      <w:r w:rsidRPr="008137E0">
        <w:rPr>
          <w:rFonts w:ascii="Times" w:hAnsi="Times"/>
          <w:color w:val="000000" w:themeColor="text1"/>
        </w:rPr>
        <w:t>interdisciplinary integration of these research efforts and apply it in new areas, e.g., data visualization [57].  Textures can be generated in different ways but since our research work is implemented in web</w:t>
      </w:r>
      <w:r w:rsidR="00455D2C">
        <w:rPr>
          <w:rFonts w:ascii="Times" w:hAnsi="Times"/>
          <w:color w:val="000000" w:themeColor="text1"/>
        </w:rPr>
        <w:t xml:space="preserve"> (to facilitate remote evaluation)</w:t>
      </w:r>
      <w:r w:rsidRPr="008137E0">
        <w:rPr>
          <w:rFonts w:ascii="Times" w:hAnsi="Times"/>
          <w:color w:val="000000" w:themeColor="text1"/>
        </w:rPr>
        <w:t xml:space="preserve">,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77B665B4" w14:textId="77777777" w:rsidR="00C42535" w:rsidRDefault="00C42535" w:rsidP="008F6DCA">
      <w:pPr>
        <w:spacing w:line="360" w:lineRule="auto"/>
        <w:jc w:val="both"/>
        <w:rPr>
          <w:rFonts w:ascii="Times" w:hAnsi="Times"/>
          <w:b/>
          <w:bCs/>
          <w:color w:val="000000" w:themeColor="text1"/>
          <w:lang w:val="en-US"/>
        </w:rPr>
      </w:pPr>
    </w:p>
    <w:p w14:paraId="5F3FC169" w14:textId="415C1716"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lastRenderedPageBreak/>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w:t>
      </w:r>
      <w:r w:rsidR="00455D2C">
        <w:rPr>
          <w:color w:val="1A1414"/>
          <w:shd w:val="clear" w:color="auto" w:fill="FFFFFF"/>
        </w:rPr>
        <w:t xml:space="preserve">seen </w:t>
      </w:r>
      <w:r w:rsidRPr="006C3FFB">
        <w:rPr>
          <w:color w:val="1A1414"/>
          <w:shd w:val="clear" w:color="auto" w:fill="FFFFFF"/>
        </w:rPr>
        <w:t xml:space="preserve">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Since different colors of light refract to different angles upon traveling through materials with refractive indices [9] (</w:t>
      </w:r>
      <w:r w:rsidR="00455D2C">
        <w:t xml:space="preserve">see </w:t>
      </w:r>
      <w:r w:rsidRPr="006C3FFB">
        <w:t>Figure 1</w:t>
      </w:r>
      <w:r w:rsidR="00057D80">
        <w:t>.2</w:t>
      </w:r>
      <w:r w:rsidRPr="006C3FFB">
        <w:t xml:space="preserve">), the resulting images may appear to be distorted [10]. </w:t>
      </w:r>
      <w:r w:rsidRPr="006C3FFB">
        <w:rPr>
          <w:color w:val="1A1414"/>
          <w:shd w:val="clear" w:color="auto" w:fill="FFFFFF"/>
        </w:rPr>
        <w:t xml:space="preserve">It happens when the light of certain wavelengths becomes </w:t>
      </w:r>
      <w:r w:rsidR="00455D2C">
        <w:rPr>
          <w:color w:val="1A1414"/>
          <w:shd w:val="clear" w:color="auto" w:fill="FFFFFF"/>
        </w:rPr>
        <w:t xml:space="preserve">relatively </w:t>
      </w:r>
      <w:r w:rsidRPr="006C3FFB">
        <w:rPr>
          <w:color w:val="1A1414"/>
          <w:shd w:val="clear" w:color="auto" w:fill="FFFFFF"/>
        </w:rPr>
        <w:t>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5A7FFE2A" w:rsidR="0045432F" w:rsidRPr="008F6DCA" w:rsidRDefault="0045432F" w:rsidP="0045432F">
      <w:pPr>
        <w:spacing w:line="360" w:lineRule="auto"/>
        <w:rPr>
          <w:rFonts w:ascii="Times" w:hAnsi="Times"/>
          <w:color w:val="000000" w:themeColor="text1"/>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00455D2C" w:rsidRPr="00455D2C">
        <w:t xml:space="preserve"> </w:t>
      </w:r>
      <w:r w:rsidR="00455D2C">
        <w:rPr>
          <w:noProof/>
        </w:rPr>
        <w:drawing>
          <wp:inline distT="0" distB="0" distL="0" distR="0" wp14:anchorId="36A2F0E5" wp14:editId="6A38D95E">
            <wp:extent cx="2095500" cy="1676400"/>
            <wp:effectExtent l="0" t="0" r="0" b="0"/>
            <wp:docPr id="260" name="Picture 260"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sky, outdoor, building, government build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 xml:space="preserve">2: </w:t>
      </w:r>
      <w:r w:rsidR="00455D2C">
        <w:rPr>
          <w:rFonts w:ascii="Times" w:hAnsi="Times"/>
          <w:color w:val="000000" w:themeColor="text1"/>
          <w:lang w:val="en-US"/>
        </w:rPr>
        <w:t xml:space="preserve"> </w:t>
      </w:r>
      <w:r w:rsidRPr="00194BE1">
        <w:rPr>
          <w:rFonts w:ascii="Times" w:hAnsi="Times"/>
          <w:color w:val="000000" w:themeColor="text1"/>
          <w:lang w:val="en-US"/>
        </w:rPr>
        <w:t xml:space="preserve">Left - </w:t>
      </w:r>
      <w:r w:rsidR="00455D2C" w:rsidRPr="006C3FFB">
        <w:t xml:space="preserve">different colors of light refract to different angles </w:t>
      </w:r>
      <w:r w:rsidRPr="00194BE1">
        <w:rPr>
          <w:rFonts w:ascii="Times" w:hAnsi="Times"/>
          <w:color w:val="000000" w:themeColor="text1"/>
          <w:lang w:val="en-US"/>
        </w:rPr>
        <w:t>[10</w:t>
      </w:r>
      <w:proofErr w:type="gramStart"/>
      <w:r w:rsidRPr="00194BE1">
        <w:rPr>
          <w:rFonts w:ascii="Times" w:hAnsi="Times"/>
          <w:color w:val="000000" w:themeColor="text1"/>
          <w:lang w:val="en-US"/>
        </w:rPr>
        <w:t>]</w:t>
      </w:r>
      <w:r w:rsidRPr="00194BE1">
        <w:rPr>
          <w:rFonts w:ascii="Times" w:hAnsi="Times"/>
          <w:color w:val="000000" w:themeColor="text1"/>
          <w:sz w:val="20"/>
          <w:szCs w:val="20"/>
          <w:lang w:val="en-US"/>
        </w:rPr>
        <w:t xml:space="preserve">, </w:t>
      </w:r>
      <w:r w:rsidR="00455D2C">
        <w:rPr>
          <w:rFonts w:ascii="Times" w:hAnsi="Times"/>
          <w:color w:val="000000" w:themeColor="text1"/>
          <w:sz w:val="20"/>
          <w:szCs w:val="20"/>
          <w:lang w:val="en-US"/>
        </w:rPr>
        <w:t xml:space="preserve"> </w:t>
      </w:r>
      <w:r w:rsidRPr="008F6DCA">
        <w:rPr>
          <w:rFonts w:ascii="Times" w:hAnsi="Times"/>
          <w:color w:val="000000" w:themeColor="text1"/>
          <w:lang w:val="en-US"/>
        </w:rPr>
        <w:t>Right</w:t>
      </w:r>
      <w:proofErr w:type="gramEnd"/>
      <w:r w:rsidRPr="008F6DCA">
        <w:rPr>
          <w:rFonts w:ascii="Times" w:hAnsi="Times"/>
          <w:color w:val="000000" w:themeColor="text1"/>
          <w:lang w:val="en-US"/>
        </w:rPr>
        <w:t xml:space="preserve"> </w:t>
      </w:r>
      <w:r w:rsidR="00455D2C">
        <w:rPr>
          <w:rFonts w:ascii="Times" w:hAnsi="Times"/>
          <w:color w:val="000000" w:themeColor="text1"/>
          <w:lang w:val="en-US"/>
        </w:rPr>
        <w:t>–</w:t>
      </w:r>
      <w:r w:rsidRPr="008F6DCA">
        <w:rPr>
          <w:rFonts w:ascii="Times" w:hAnsi="Times"/>
          <w:color w:val="000000" w:themeColor="text1"/>
          <w:lang w:val="en-US"/>
        </w:rPr>
        <w:t xml:space="preserve"> </w:t>
      </w:r>
      <w:r w:rsidR="00455D2C">
        <w:rPr>
          <w:color w:val="1A1414"/>
          <w:shd w:val="clear" w:color="auto" w:fill="FFFFFF"/>
        </w:rPr>
        <w:t xml:space="preserve">example of chromatic aberration due to poor </w:t>
      </w:r>
      <w:r w:rsidR="00BF0EC6">
        <w:rPr>
          <w:color w:val="1A1414"/>
          <w:shd w:val="clear" w:color="auto" w:fill="FFFFFF"/>
        </w:rPr>
        <w:t xml:space="preserve">quality </w:t>
      </w:r>
      <w:r w:rsidR="00455D2C">
        <w:rPr>
          <w:color w:val="1A1414"/>
          <w:shd w:val="clear" w:color="auto" w:fill="FFFFFF"/>
        </w:rPr>
        <w:t>lens (from</w:t>
      </w:r>
      <w:r w:rsidR="00455D2C" w:rsidRPr="006C3FFB">
        <w:rPr>
          <w:color w:val="1A1414"/>
          <w:shd w:val="clear" w:color="auto" w:fill="FFFFFF"/>
        </w:rPr>
        <w:t xml:space="preserve"> </w:t>
      </w:r>
      <w:proofErr w:type="spellStart"/>
      <w:r w:rsidR="00BF0EC6">
        <w:rPr>
          <w:rFonts w:ascii="Times" w:hAnsi="Times"/>
          <w:color w:val="000000" w:themeColor="text1"/>
          <w:lang w:val="en-US"/>
        </w:rPr>
        <w:t>wikipedia</w:t>
      </w:r>
      <w:proofErr w:type="spellEnd"/>
      <w:r w:rsidR="00455D2C" w:rsidRPr="008F6DCA">
        <w:rPr>
          <w:color w:val="000000" w:themeColor="text1"/>
        </w:rPr>
        <w:t>.com</w:t>
      </w:r>
      <w:r w:rsidR="00455D2C">
        <w:rPr>
          <w:rFonts w:ascii="Times" w:hAnsi="Times"/>
          <w:color w:val="000000" w:themeColor="text1"/>
          <w:lang w:val="en-US"/>
        </w:rPr>
        <w:t>).</w:t>
      </w:r>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621EADD5" w14:textId="29FACA30" w:rsidR="00BF0EC6" w:rsidRDefault="0045432F" w:rsidP="00565895">
      <w:pPr>
        <w:pStyle w:val="NormalWeb"/>
        <w:spacing w:line="360" w:lineRule="auto"/>
        <w:jc w:val="both"/>
        <w:rPr>
          <w:rFonts w:ascii="Times" w:hAnsi="Times"/>
          <w:color w:val="000000" w:themeColor="text1"/>
        </w:rPr>
      </w:pPr>
      <w:r w:rsidRPr="008137E0">
        <w:rPr>
          <w:rFonts w:ascii="Times" w:hAnsi="Times"/>
          <w:color w:val="000000" w:themeColor="text1"/>
        </w:rPr>
        <w:t xml:space="preserve">CA is a phenomenon that can cause image distortions when viewed through lenses. Since light of various colors refract at various angles on traveling through materials with refractive indices (Figure </w:t>
      </w:r>
      <w:r w:rsidR="00BF0EC6">
        <w:rPr>
          <w:rFonts w:ascii="Times" w:hAnsi="Times"/>
          <w:color w:val="000000" w:themeColor="text1"/>
        </w:rPr>
        <w:t>1.</w:t>
      </w:r>
      <w:r w:rsidRPr="008137E0">
        <w:rPr>
          <w:rFonts w:ascii="Times" w:hAnsi="Times"/>
          <w:color w:val="000000" w:themeColor="text1"/>
        </w:rPr>
        <w:t>2-left), the resulting images may appear to be distorted</w:t>
      </w:r>
      <w:r w:rsidR="00BF0EC6">
        <w:rPr>
          <w:rFonts w:ascii="Times" w:hAnsi="Times"/>
          <w:color w:val="000000" w:themeColor="text1"/>
        </w:rPr>
        <w:t xml:space="preserve"> (right)</w:t>
      </w:r>
      <w:r w:rsidRPr="008137E0">
        <w:rPr>
          <w:rFonts w:ascii="Times" w:hAnsi="Times"/>
          <w:color w:val="000000" w:themeColor="text1"/>
        </w:rPr>
        <w:t xml:space="preserve">. Since more and more people undergo impaired vision due myopia or astigmatism, the usage of corrective lenses increases, making more people vulnerable to this type of visual distortion. </w:t>
      </w:r>
    </w:p>
    <w:p w14:paraId="59F601EA" w14:textId="0A2EDE86" w:rsidR="00BF0EC6" w:rsidRPr="00B1190A" w:rsidRDefault="00BF0EC6" w:rsidP="00BF0EC6">
      <w:pPr>
        <w:spacing w:line="360" w:lineRule="auto"/>
        <w:jc w:val="both"/>
        <w:rPr>
          <w:rFonts w:ascii="Times" w:hAnsi="Times" w:cs="Open Sans"/>
          <w:color w:val="000000" w:themeColor="text1"/>
        </w:rPr>
      </w:pPr>
      <w:r>
        <w:rPr>
          <w:rFonts w:ascii="Times" w:hAnsi="Times" w:cs="Open Sans"/>
          <w:color w:val="000000" w:themeColor="text1"/>
        </w:rPr>
        <w:t>CA is</w:t>
      </w:r>
      <w:r w:rsidRPr="00BF0EC6">
        <w:rPr>
          <w:rFonts w:ascii="Times" w:hAnsi="Times" w:cs="Open Sans"/>
          <w:color w:val="000000" w:themeColor="text1"/>
        </w:rPr>
        <w:t xml:space="preserve"> </w:t>
      </w:r>
      <w:r>
        <w:rPr>
          <w:rFonts w:ascii="Times" w:hAnsi="Times" w:cs="Open Sans"/>
          <w:color w:val="000000" w:themeColor="text1"/>
        </w:rPr>
        <w:t>an image quality problem so most of the research surrounding CA are conducted to fix the problem and improve image quality thereby. On the other hand, uncertainty is the problem of data quality and relevant research are conducted mostly regarding reducing it to improve data certainty. But existing research conducted to visualize uncertainty is done with traditional approaches such as glyphs. Since our goal is neither to improve image quality nor data quality, we borrowed the term CA for our research to represent uncertainty as a novel approach in the field of visualization.</w:t>
      </w:r>
    </w:p>
    <w:p w14:paraId="3B5349EF" w14:textId="57DFB430" w:rsidR="0045432F" w:rsidRDefault="00BF0EC6" w:rsidP="008F6DCA">
      <w:pPr>
        <w:pStyle w:val="NormalWeb"/>
        <w:spacing w:line="360" w:lineRule="auto"/>
        <w:jc w:val="both"/>
      </w:pPr>
      <w:r>
        <w:rPr>
          <w:rFonts w:ascii="Times" w:hAnsi="Times"/>
          <w:color w:val="000000" w:themeColor="text1"/>
        </w:rPr>
        <w:lastRenderedPageBreak/>
        <w:t>Typically</w:t>
      </w:r>
      <w:r w:rsidRPr="008137E0">
        <w:rPr>
          <w:rFonts w:ascii="Times" w:hAnsi="Times"/>
          <w:color w:val="000000" w:themeColor="text1"/>
        </w:rPr>
        <w:t xml:space="preserve"> </w:t>
      </w:r>
      <w:r w:rsidR="0045432F" w:rsidRPr="008137E0">
        <w:rPr>
          <w:rFonts w:ascii="Times" w:hAnsi="Times"/>
          <w:color w:val="000000" w:themeColor="text1"/>
        </w:rPr>
        <w:t xml:space="preserve">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blended shapes (circle, rectangle, etc.) where </w:t>
      </w:r>
      <w:r>
        <w:rPr>
          <w:rFonts w:ascii="Times" w:hAnsi="Times"/>
          <w:color w:val="000000" w:themeColor="text1"/>
        </w:rPr>
        <w:t>each of the 3 component colors</w:t>
      </w:r>
      <w:r w:rsidRPr="008137E0">
        <w:rPr>
          <w:rFonts w:ascii="Times" w:hAnsi="Times"/>
          <w:color w:val="000000" w:themeColor="text1"/>
        </w:rPr>
        <w:t xml:space="preserve"> </w:t>
      </w:r>
      <w:r w:rsidR="0045432F" w:rsidRPr="008137E0">
        <w:rPr>
          <w:rFonts w:ascii="Times" w:hAnsi="Times"/>
          <w:color w:val="000000" w:themeColor="text1"/>
        </w:rPr>
        <w:t>are internally laterally shifted from each other by the amount of uncertainty.</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3C107186" w:rsidR="0045432F" w:rsidRDefault="0045432F" w:rsidP="002B35E4">
      <w:pPr>
        <w:pStyle w:val="ListParagraph"/>
        <w:numPr>
          <w:ilvl w:val="0"/>
          <w:numId w:val="9"/>
        </w:numPr>
        <w:spacing w:line="360" w:lineRule="auto"/>
        <w:jc w:val="both"/>
      </w:pPr>
      <w:r>
        <w:t>How to generate realistic uncertainty data?</w:t>
      </w:r>
    </w:p>
    <w:p w14:paraId="7DD0C066" w14:textId="79B89F87" w:rsidR="0045432F" w:rsidRDefault="0045432F" w:rsidP="002B35E4">
      <w:pPr>
        <w:pStyle w:val="ListParagraph"/>
        <w:numPr>
          <w:ilvl w:val="0"/>
          <w:numId w:val="9"/>
        </w:numPr>
        <w:spacing w:line="360" w:lineRule="auto"/>
        <w:jc w:val="both"/>
      </w:pPr>
      <w:r>
        <w:t xml:space="preserve">Which platform or framework </w:t>
      </w:r>
      <w:r w:rsidR="00BF0EC6">
        <w:t xml:space="preserve">was </w:t>
      </w:r>
      <w:r>
        <w:t>to be chosen to implement the visualization?</w:t>
      </w:r>
    </w:p>
    <w:p w14:paraId="4C72000A" w14:textId="77777777" w:rsidR="0045432F" w:rsidRDefault="0045432F" w:rsidP="002B35E4">
      <w:pPr>
        <w:pStyle w:val="ListParagraph"/>
        <w:numPr>
          <w:ilvl w:val="0"/>
          <w:numId w:val="9"/>
        </w:numPr>
        <w:spacing w:line="360" w:lineRule="auto"/>
        <w:jc w:val="both"/>
      </w:pPr>
      <w:r>
        <w:t>What is the design process of representing uncertainty with CA?</w:t>
      </w:r>
    </w:p>
    <w:p w14:paraId="4C786A8E" w14:textId="77777777" w:rsidR="0045432F" w:rsidRDefault="0045432F" w:rsidP="002B35E4">
      <w:pPr>
        <w:pStyle w:val="ListParagraph"/>
        <w:numPr>
          <w:ilvl w:val="0"/>
          <w:numId w:val="9"/>
        </w:numPr>
        <w:spacing w:line="360" w:lineRule="auto"/>
        <w:jc w:val="both"/>
      </w:pPr>
      <w:r>
        <w:t>How to evaluate CA representation?</w:t>
      </w:r>
    </w:p>
    <w:p w14:paraId="429CAB25" w14:textId="43DFBA93" w:rsidR="0045432F" w:rsidRDefault="0045432F" w:rsidP="002B35E4">
      <w:pPr>
        <w:pStyle w:val="ListParagraph"/>
        <w:numPr>
          <w:ilvl w:val="0"/>
          <w:numId w:val="9"/>
        </w:numPr>
        <w:spacing w:line="360" w:lineRule="auto"/>
        <w:jc w:val="both"/>
      </w:pPr>
      <w:r>
        <w:t>What is</w:t>
      </w:r>
      <w:r w:rsidR="00BF0EC6">
        <w:t xml:space="preserve"> the</w:t>
      </w:r>
      <w:r>
        <w:t xml:space="preserve"> applicability of this representation?</w:t>
      </w:r>
    </w:p>
    <w:p w14:paraId="627EB38C" w14:textId="5DE00495" w:rsidR="00BF0EC6"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87FB437" w14:textId="77777777" w:rsidR="00BF0EC6" w:rsidRPr="002E48C9" w:rsidRDefault="00BF0EC6"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07872334" w:rsidR="0045432F" w:rsidRDefault="0045432F" w:rsidP="0045432F">
      <w:pPr>
        <w:spacing w:line="360" w:lineRule="auto"/>
        <w:jc w:val="both"/>
        <w:rPr>
          <w:rFonts w:ascii="Times" w:hAnsi="Times"/>
          <w:color w:val="000000" w:themeColor="text1"/>
          <w:shd w:val="clear" w:color="auto" w:fill="FFFFFF"/>
          <w:lang w:val="en-US"/>
        </w:rPr>
      </w:pPr>
    </w:p>
    <w:p w14:paraId="665E39B6" w14:textId="77777777" w:rsidR="00565895" w:rsidRPr="002E48C9" w:rsidRDefault="00565895"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2F8EB4A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w:t>
      </w:r>
      <w:r w:rsidR="00FB527E">
        <w:rPr>
          <w:rFonts w:ascii="Times" w:hAnsi="Times"/>
          <w:color w:val="000000" w:themeColor="text1"/>
          <w:lang w:val="en-US"/>
        </w:rPr>
        <w:t>simply</w:t>
      </w:r>
      <w:r w:rsidR="00FB527E" w:rsidRPr="002E48C9">
        <w:rPr>
          <w:rFonts w:ascii="Times" w:hAnsi="Times"/>
          <w:color w:val="000000" w:themeColor="text1"/>
          <w:lang w:val="en-US"/>
        </w:rPr>
        <w:t xml:space="preserve"> </w:t>
      </w:r>
      <w:r w:rsidRPr="002E48C9">
        <w:rPr>
          <w:rFonts w:ascii="Times" w:hAnsi="Times"/>
          <w:color w:val="000000" w:themeColor="text1"/>
          <w:lang w:val="en-US"/>
        </w:rPr>
        <w:t xml:space="preserve">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022CC43"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6B3B377B"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w:t>
      </w:r>
      <w:r w:rsidR="00FB527E">
        <w:rPr>
          <w:rFonts w:ascii="Times" w:hAnsi="Times"/>
          <w:color w:val="000000" w:themeColor="text1"/>
          <w:lang w:val="en-US"/>
        </w:rPr>
        <w:t>ed</w:t>
      </w:r>
      <w:r>
        <w:rPr>
          <w:rFonts w:ascii="Times" w:hAnsi="Times"/>
          <w:color w:val="000000" w:themeColor="text1"/>
          <w:lang w:val="en-US"/>
        </w:rPr>
        <w:t xml:space="preserve"> a numerical analysis and offer a discussion on the survey responses and compare alternative perspectives of reference studies to consolidate and explore the research outcomes.</w:t>
      </w:r>
    </w:p>
    <w:p w14:paraId="0E46E669" w14:textId="5101FF7E" w:rsidR="00FB527E" w:rsidRDefault="00FB527E" w:rsidP="0045432F">
      <w:pPr>
        <w:spacing w:line="360" w:lineRule="auto"/>
        <w:jc w:val="both"/>
        <w:rPr>
          <w:rFonts w:ascii="Times" w:hAnsi="Times"/>
          <w:color w:val="000000" w:themeColor="text1"/>
          <w:sz w:val="22"/>
          <w:szCs w:val="22"/>
          <w:lang w:val="en-US"/>
        </w:rPr>
      </w:pPr>
    </w:p>
    <w:p w14:paraId="54B36B33" w14:textId="77777777" w:rsidR="00FB527E" w:rsidRPr="002E48C9" w:rsidRDefault="00FB527E"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13E45233" w:rsidR="0045432F" w:rsidRPr="00DF6E07" w:rsidRDefault="0045432F" w:rsidP="0045432F">
      <w:pPr>
        <w:autoSpaceDE w:val="0"/>
        <w:autoSpaceDN w:val="0"/>
        <w:adjustRightInd w:val="0"/>
        <w:spacing w:line="360" w:lineRule="auto"/>
        <w:jc w:val="both"/>
        <w:rPr>
          <w:color w:val="0070C0"/>
          <w:lang w:val="en-US"/>
        </w:rPr>
      </w:pPr>
      <w:r w:rsidRPr="00DF6E07">
        <w:rPr>
          <w:rFonts w:ascii="Times" w:hAnsi="Times"/>
          <w:color w:val="0070C0"/>
        </w:rPr>
        <w:t>The remainder of this thesis is organized as follows.</w:t>
      </w:r>
      <w:r w:rsidRPr="00DF6E07">
        <w:rPr>
          <w:rFonts w:ascii="Times" w:eastAsiaTheme="minorHAnsi" w:hAnsi="Times"/>
          <w:color w:val="0070C0"/>
          <w:lang w:val="en-GB" w:eastAsia="en-US"/>
        </w:rPr>
        <w:t xml:space="preserve"> In </w:t>
      </w:r>
      <w:r w:rsidRPr="00DF6E07">
        <w:rPr>
          <w:rFonts w:ascii="Times" w:eastAsiaTheme="minorHAnsi" w:hAnsi="Times"/>
          <w:b/>
          <w:bCs/>
          <w:color w:val="0070C0"/>
          <w:lang w:val="en-GB" w:eastAsia="en-US"/>
        </w:rPr>
        <w:t>chapter 2</w:t>
      </w:r>
      <w:r w:rsidRPr="00DF6E07">
        <w:rPr>
          <w:rFonts w:ascii="Times" w:eastAsiaTheme="minorHAnsi" w:hAnsi="Times"/>
          <w:color w:val="0070C0"/>
          <w:lang w:val="en-GB" w:eastAsia="en-US"/>
        </w:rPr>
        <w:t xml:space="preserve">, we review the relevant literature on </w:t>
      </w:r>
      <w:r w:rsidRPr="00DF6E07">
        <w:rPr>
          <w:rFonts w:ascii="Times" w:hAnsi="Times"/>
          <w:color w:val="0070C0"/>
          <w:lang w:val="en-US"/>
        </w:rPr>
        <w:t xml:space="preserve">Predictive Machine Learning Models, Texture, Uncertainty, and CA. The literature review is subdivided into several sub-sections based on the contents. </w:t>
      </w:r>
      <w:r w:rsidRPr="00DF6E07">
        <w:rPr>
          <w:rFonts w:ascii="Times" w:hAnsi="Times"/>
          <w:b/>
          <w:bCs/>
          <w:color w:val="0070C0"/>
          <w:lang w:val="en-US"/>
        </w:rPr>
        <w:t xml:space="preserve">Chapter 3 </w:t>
      </w:r>
      <w:r w:rsidRPr="00DF6E07">
        <w:rPr>
          <w:rFonts w:ascii="Times" w:hAnsi="Times"/>
          <w:color w:val="0070C0"/>
          <w:lang w:val="en-US"/>
        </w:rPr>
        <w:t>presents data</w:t>
      </w:r>
      <w:r w:rsidR="00937E8A" w:rsidRPr="00DF6E07">
        <w:rPr>
          <w:rFonts w:ascii="Times" w:hAnsi="Times"/>
          <w:color w:val="0070C0"/>
          <w:lang w:val="en-US"/>
        </w:rPr>
        <w:t xml:space="preserve"> collection</w:t>
      </w:r>
      <w:r w:rsidR="00276D69" w:rsidRPr="00DF6E07">
        <w:rPr>
          <w:rFonts w:ascii="Times" w:hAnsi="Times"/>
          <w:color w:val="0070C0"/>
          <w:lang w:val="en-US"/>
        </w:rPr>
        <w:t>,</w:t>
      </w:r>
      <w:r w:rsidRPr="00DF6E07">
        <w:rPr>
          <w:rFonts w:ascii="Times" w:hAnsi="Times"/>
          <w:color w:val="0070C0"/>
          <w:lang w:val="en-US"/>
        </w:rPr>
        <w:t xml:space="preserve"> processing, introducing predictive machine learning algorithms and </w:t>
      </w:r>
      <w:ins w:id="47" w:author="Stephen Brooks" w:date="2022-04-22T14:53:00Z">
        <w:r w:rsidR="00C42535">
          <w:rPr>
            <w:rFonts w:ascii="Times" w:hAnsi="Times"/>
            <w:color w:val="0070C0"/>
            <w:lang w:val="en-US"/>
          </w:rPr>
          <w:t xml:space="preserve">the </w:t>
        </w:r>
      </w:ins>
      <w:r w:rsidRPr="00DF6E07">
        <w:rPr>
          <w:rFonts w:ascii="Times" w:hAnsi="Times"/>
          <w:color w:val="0070C0"/>
          <w:lang w:val="en-US"/>
        </w:rPr>
        <w:t>necessary arrangement</w:t>
      </w:r>
      <w:ins w:id="48" w:author="Stephen Brooks" w:date="2022-04-22T14:53:00Z">
        <w:r w:rsidR="00C42535">
          <w:rPr>
            <w:rFonts w:ascii="Times" w:hAnsi="Times"/>
            <w:color w:val="0070C0"/>
            <w:lang w:val="en-US"/>
          </w:rPr>
          <w:t>s</w:t>
        </w:r>
      </w:ins>
      <w:r w:rsidRPr="00DF6E07">
        <w:rPr>
          <w:rFonts w:ascii="Times" w:hAnsi="Times"/>
          <w:color w:val="0070C0"/>
          <w:lang w:val="en-US"/>
        </w:rPr>
        <w:t xml:space="preserve"> to setup models, </w:t>
      </w:r>
      <w:ins w:id="49" w:author="Stephen Brooks" w:date="2022-04-22T14:53:00Z">
        <w:r w:rsidR="00C42535">
          <w:rPr>
            <w:rFonts w:ascii="Times" w:hAnsi="Times"/>
            <w:color w:val="0070C0"/>
            <w:lang w:val="en-US"/>
          </w:rPr>
          <w:t xml:space="preserve">a </w:t>
        </w:r>
      </w:ins>
      <w:r w:rsidRPr="00DF6E07">
        <w:rPr>
          <w:rFonts w:ascii="Times" w:hAnsi="Times"/>
          <w:color w:val="0070C0"/>
          <w:lang w:val="en-US"/>
        </w:rPr>
        <w:t xml:space="preserve">brief description of time series forecasting, </w:t>
      </w:r>
      <w:ins w:id="50" w:author="Stephen Brooks" w:date="2022-04-22T14:53:00Z">
        <w:r w:rsidR="00C42535">
          <w:rPr>
            <w:rFonts w:ascii="Times" w:hAnsi="Times"/>
            <w:color w:val="0070C0"/>
            <w:lang w:val="en-US"/>
          </w:rPr>
          <w:t xml:space="preserve">and </w:t>
        </w:r>
      </w:ins>
      <w:r w:rsidRPr="00DF6E07">
        <w:rPr>
          <w:rFonts w:ascii="Times" w:hAnsi="Times"/>
          <w:color w:val="0070C0"/>
          <w:lang w:val="en-US"/>
        </w:rPr>
        <w:t xml:space="preserve">snapshots of uncertainty data. </w:t>
      </w:r>
      <w:r w:rsidRPr="00DF6E07">
        <w:rPr>
          <w:rFonts w:ascii="Times" w:hAnsi="Times"/>
          <w:b/>
          <w:bCs/>
          <w:color w:val="0070C0"/>
          <w:lang w:val="en-US"/>
        </w:rPr>
        <w:t>Chapter 4</w:t>
      </w:r>
      <w:r w:rsidRPr="00DF6E07">
        <w:rPr>
          <w:rFonts w:ascii="Times" w:hAnsi="Times"/>
          <w:color w:val="0070C0"/>
          <w:lang w:val="en-US"/>
        </w:rPr>
        <w:t xml:space="preserve"> focuses on </w:t>
      </w:r>
      <w:r w:rsidR="00276D69" w:rsidRPr="00DF6E07">
        <w:rPr>
          <w:rFonts w:ascii="Times" w:hAnsi="Times"/>
          <w:color w:val="0070C0"/>
          <w:lang w:val="en-US"/>
        </w:rPr>
        <w:t xml:space="preserve">visualization </w:t>
      </w:r>
      <w:r w:rsidR="00DF6E07" w:rsidRPr="00DF6E07">
        <w:rPr>
          <w:rFonts w:ascii="Times" w:hAnsi="Times"/>
          <w:color w:val="0070C0"/>
          <w:lang w:val="en-US"/>
        </w:rPr>
        <w:t>component calculations, methods</w:t>
      </w:r>
      <w:r w:rsidR="00276D69" w:rsidRPr="00DF6E07">
        <w:rPr>
          <w:rFonts w:ascii="Times" w:hAnsi="Times"/>
          <w:color w:val="0070C0"/>
          <w:lang w:val="en-US"/>
        </w:rPr>
        <w:t xml:space="preserve">, background architecture, examples of CA with different shapes, techniques and algorithms of pattern and texture generation. </w:t>
      </w:r>
      <w:r w:rsidR="00276D69" w:rsidRPr="00DF6E07">
        <w:rPr>
          <w:rFonts w:ascii="Times" w:hAnsi="Times"/>
          <w:b/>
          <w:bCs/>
          <w:color w:val="0070C0"/>
          <w:lang w:val="en-US"/>
        </w:rPr>
        <w:t>Chapter 5</w:t>
      </w:r>
      <w:r w:rsidR="00276D69" w:rsidRPr="00DF6E07">
        <w:rPr>
          <w:rFonts w:ascii="Times" w:hAnsi="Times"/>
          <w:color w:val="0070C0"/>
          <w:lang w:val="en-US"/>
        </w:rPr>
        <w:t xml:space="preserve"> </w:t>
      </w:r>
      <w:r w:rsidR="00F4003F" w:rsidRPr="00DF6E07">
        <w:rPr>
          <w:rFonts w:ascii="Times" w:hAnsi="Times"/>
          <w:color w:val="0070C0"/>
          <w:lang w:val="en-US"/>
        </w:rPr>
        <w:t xml:space="preserve">describes </w:t>
      </w:r>
      <w:r w:rsidR="00DF6E07" w:rsidRPr="00DF6E07">
        <w:rPr>
          <w:rFonts w:ascii="Times" w:hAnsi="Times"/>
          <w:color w:val="0070C0"/>
          <w:lang w:val="en-US"/>
        </w:rPr>
        <w:t>experimental designs with Chromatic Aberrations and Texture Patterns</w:t>
      </w:r>
      <w:ins w:id="51" w:author="Stephen Brooks" w:date="2022-04-22T14:54:00Z">
        <w:r w:rsidR="00C42535">
          <w:rPr>
            <w:rFonts w:ascii="Times" w:hAnsi="Times"/>
            <w:color w:val="0070C0"/>
            <w:lang w:val="en-US"/>
          </w:rPr>
          <w:t>.</w:t>
        </w:r>
      </w:ins>
      <w:r w:rsidR="00DF6E07" w:rsidRPr="00DF6E07">
        <w:rPr>
          <w:rFonts w:ascii="Times" w:hAnsi="Times"/>
          <w:color w:val="0070C0"/>
          <w:lang w:val="en-US"/>
        </w:rPr>
        <w:t xml:space="preserve"> </w:t>
      </w:r>
      <w:del w:id="52" w:author="Stephen Brooks" w:date="2022-04-22T14:54:00Z">
        <w:r w:rsidR="00DF6E07" w:rsidRPr="00DF6E07" w:rsidDel="00C42535">
          <w:rPr>
            <w:rFonts w:ascii="Times" w:hAnsi="Times"/>
            <w:color w:val="0070C0"/>
            <w:lang w:val="en-US"/>
          </w:rPr>
          <w:delText>by using</w:delText>
        </w:r>
        <w:r w:rsidR="00276D69" w:rsidRPr="00DF6E07" w:rsidDel="00C42535">
          <w:rPr>
            <w:rFonts w:ascii="Times" w:hAnsi="Times"/>
            <w:color w:val="0070C0"/>
            <w:lang w:val="en-US"/>
          </w:rPr>
          <w:delText xml:space="preserve"> </w:delText>
        </w:r>
        <w:r w:rsidR="00F4003F" w:rsidRPr="00DF6E07" w:rsidDel="00C42535">
          <w:rPr>
            <w:rFonts w:ascii="Times" w:hAnsi="Times"/>
            <w:color w:val="0070C0"/>
            <w:lang w:val="en-US"/>
          </w:rPr>
          <w:delText>our self-developed</w:delText>
        </w:r>
        <w:r w:rsidR="00276D69" w:rsidRPr="00DF6E07" w:rsidDel="00C42535">
          <w:rPr>
            <w:rFonts w:ascii="Times" w:hAnsi="Times"/>
            <w:color w:val="0070C0"/>
            <w:lang w:val="en-US"/>
          </w:rPr>
          <w:delText xml:space="preserve"> </w:delText>
        </w:r>
        <w:r w:rsidR="00F4003F" w:rsidRPr="00DF6E07" w:rsidDel="00C42535">
          <w:rPr>
            <w:rFonts w:ascii="Times" w:hAnsi="Times"/>
            <w:color w:val="0070C0"/>
            <w:lang w:val="en-US"/>
          </w:rPr>
          <w:delText xml:space="preserve">web </w:delText>
        </w:r>
        <w:r w:rsidR="00276D69" w:rsidRPr="00DF6E07" w:rsidDel="00C42535">
          <w:rPr>
            <w:rFonts w:ascii="Times" w:hAnsi="Times"/>
            <w:color w:val="0070C0"/>
            <w:lang w:val="en-US"/>
          </w:rPr>
          <w:delText>application</w:delText>
        </w:r>
        <w:r w:rsidR="00F4003F" w:rsidRPr="00DF6E07" w:rsidDel="00C42535">
          <w:rPr>
            <w:rFonts w:ascii="Times" w:hAnsi="Times"/>
            <w:color w:val="0070C0"/>
            <w:lang w:val="en-US"/>
          </w:rPr>
          <w:delText xml:space="preserve"> where it mostly emphasi</w:delText>
        </w:r>
      </w:del>
      <w:del w:id="53" w:author="Stephen Brooks" w:date="2022-04-22T14:53:00Z">
        <w:r w:rsidR="00F4003F" w:rsidRPr="00DF6E07" w:rsidDel="00C42535">
          <w:rPr>
            <w:rFonts w:ascii="Times" w:hAnsi="Times"/>
            <w:color w:val="0070C0"/>
            <w:lang w:val="en-US"/>
          </w:rPr>
          <w:delText>s</w:delText>
        </w:r>
      </w:del>
      <w:del w:id="54" w:author="Stephen Brooks" w:date="2022-04-22T14:54:00Z">
        <w:r w:rsidR="00F4003F" w:rsidRPr="00DF6E07" w:rsidDel="00C42535">
          <w:rPr>
            <w:rFonts w:ascii="Times" w:hAnsi="Times"/>
            <w:color w:val="0070C0"/>
            <w:lang w:val="en-US"/>
          </w:rPr>
          <w:delText xml:space="preserve"> the</w:delText>
        </w:r>
        <w:r w:rsidR="00276D69" w:rsidRPr="00DF6E07" w:rsidDel="00C42535">
          <w:rPr>
            <w:rFonts w:ascii="Times" w:hAnsi="Times"/>
            <w:color w:val="0070C0"/>
            <w:lang w:val="en-US"/>
          </w:rPr>
          <w:delText xml:space="preserve"> </w:delText>
        </w:r>
        <w:r w:rsidR="00F4003F" w:rsidRPr="00DF6E07" w:rsidDel="00C42535">
          <w:rPr>
            <w:rFonts w:ascii="Times" w:hAnsi="Times"/>
            <w:color w:val="0070C0"/>
            <w:lang w:val="en-US"/>
          </w:rPr>
          <w:delText>us</w:delText>
        </w:r>
      </w:del>
      <w:del w:id="55" w:author="Stephen Brooks" w:date="2022-04-22T14:53:00Z">
        <w:r w:rsidR="00F4003F" w:rsidRPr="00DF6E07" w:rsidDel="00C42535">
          <w:rPr>
            <w:rFonts w:ascii="Times" w:hAnsi="Times"/>
            <w:color w:val="0070C0"/>
            <w:lang w:val="en-US"/>
          </w:rPr>
          <w:delText>e</w:delText>
        </w:r>
      </w:del>
      <w:del w:id="56" w:author="Stephen Brooks" w:date="2022-04-22T14:54:00Z">
        <w:r w:rsidR="00F4003F" w:rsidRPr="00DF6E07" w:rsidDel="00C42535">
          <w:rPr>
            <w:rFonts w:ascii="Times" w:hAnsi="Times"/>
            <w:color w:val="0070C0"/>
            <w:lang w:val="en-US"/>
          </w:rPr>
          <w:delText>s of</w:delText>
        </w:r>
        <w:r w:rsidR="00276D69" w:rsidRPr="00DF6E07" w:rsidDel="00C42535">
          <w:rPr>
            <w:rFonts w:ascii="Times" w:hAnsi="Times"/>
            <w:color w:val="0070C0"/>
            <w:lang w:val="en-US"/>
          </w:rPr>
          <w:delText xml:space="preserve"> chromatic aberration in web interfaces</w:delText>
        </w:r>
        <w:r w:rsidR="00F4003F" w:rsidRPr="00DF6E07" w:rsidDel="00C42535">
          <w:rPr>
            <w:rFonts w:ascii="Times" w:hAnsi="Times"/>
            <w:color w:val="0070C0"/>
            <w:lang w:val="en-US"/>
          </w:rPr>
          <w:delText xml:space="preserve"> in terms of pattern/textures within different kinds of real-life charts such as bubble-chart, grid-chart, horizontal etc. </w:delText>
        </w:r>
        <w:r w:rsidR="00276D69" w:rsidRPr="00DF6E07" w:rsidDel="00C42535">
          <w:rPr>
            <w:rFonts w:ascii="Times" w:hAnsi="Times"/>
            <w:color w:val="0070C0"/>
            <w:lang w:val="en-US"/>
          </w:rPr>
          <w:delText xml:space="preserve"> </w:delText>
        </w:r>
      </w:del>
      <w:r w:rsidR="003B3DBA" w:rsidRPr="00DF6E07">
        <w:rPr>
          <w:rFonts w:ascii="Times" w:hAnsi="Times"/>
          <w:b/>
          <w:bCs/>
          <w:color w:val="0070C0"/>
          <w:lang w:val="en-US"/>
        </w:rPr>
        <w:t>Chapter 6</w:t>
      </w:r>
      <w:r w:rsidR="003B3DBA" w:rsidRPr="00DF6E07">
        <w:rPr>
          <w:rFonts w:ascii="Times" w:hAnsi="Times"/>
          <w:color w:val="0070C0"/>
          <w:lang w:val="en-US"/>
        </w:rPr>
        <w:t xml:space="preserve"> explains the </w:t>
      </w:r>
      <w:r w:rsidRPr="00DF6E07">
        <w:rPr>
          <w:rFonts w:ascii="Times" w:hAnsi="Times"/>
          <w:color w:val="0070C0"/>
          <w:lang w:val="en-US"/>
        </w:rPr>
        <w:t xml:space="preserve">user study </w:t>
      </w:r>
      <w:r w:rsidR="003B3DBA" w:rsidRPr="00DF6E07">
        <w:rPr>
          <w:rFonts w:ascii="Times" w:hAnsi="Times"/>
          <w:color w:val="0070C0"/>
          <w:lang w:val="en-US"/>
        </w:rPr>
        <w:t>design</w:t>
      </w:r>
      <w:r w:rsidR="005217F5" w:rsidRPr="00DF6E07">
        <w:rPr>
          <w:rFonts w:ascii="Times" w:hAnsi="Times"/>
          <w:color w:val="0070C0"/>
          <w:lang w:val="en-US"/>
        </w:rPr>
        <w:t xml:space="preserve"> and administering procedure</w:t>
      </w:r>
      <w:r w:rsidR="003B3DBA" w:rsidRPr="00DF6E07">
        <w:rPr>
          <w:rFonts w:ascii="Times" w:hAnsi="Times"/>
          <w:color w:val="0070C0"/>
          <w:lang w:val="en-US"/>
        </w:rPr>
        <w:t xml:space="preserve">. It </w:t>
      </w:r>
      <w:del w:id="57" w:author="Stephen Brooks" w:date="2022-04-22T14:54:00Z">
        <w:r w:rsidR="003A7A03" w:rsidRPr="00DF6E07" w:rsidDel="00C42535">
          <w:rPr>
            <w:rFonts w:ascii="Times" w:hAnsi="Times"/>
            <w:color w:val="0070C0"/>
            <w:lang w:val="en-US"/>
          </w:rPr>
          <w:delText>contains</w:delText>
        </w:r>
        <w:r w:rsidR="003B3DBA" w:rsidRPr="00DF6E07" w:rsidDel="00C42535">
          <w:rPr>
            <w:rFonts w:ascii="Times" w:hAnsi="Times"/>
            <w:color w:val="0070C0"/>
            <w:lang w:val="en-US"/>
          </w:rPr>
          <w:delText xml:space="preserve"> </w:delText>
        </w:r>
      </w:del>
      <w:r w:rsidR="00540B5A" w:rsidRPr="00DF6E07">
        <w:rPr>
          <w:rFonts w:ascii="Times" w:hAnsi="Times"/>
          <w:color w:val="0070C0"/>
          <w:lang w:val="en-US"/>
        </w:rPr>
        <w:t xml:space="preserve">introducing </w:t>
      </w:r>
      <w:del w:id="58" w:author="Stephen Brooks" w:date="2022-04-22T14:54:00Z">
        <w:r w:rsidR="003B3DBA" w:rsidRPr="00DF6E07" w:rsidDel="00C42535">
          <w:rPr>
            <w:rFonts w:ascii="Times" w:hAnsi="Times"/>
            <w:color w:val="0070C0"/>
            <w:lang w:val="en-US"/>
          </w:rPr>
          <w:delText xml:space="preserve">study material </w:delText>
        </w:r>
        <w:r w:rsidR="00540B5A" w:rsidRPr="00DF6E07" w:rsidDel="00C42535">
          <w:rPr>
            <w:rFonts w:ascii="Times" w:hAnsi="Times"/>
            <w:color w:val="0070C0"/>
            <w:lang w:val="en-US"/>
          </w:rPr>
          <w:delText>such as</w:delText>
        </w:r>
      </w:del>
      <w:ins w:id="59" w:author="Stephen Brooks" w:date="2022-04-22T14:54:00Z">
        <w:r w:rsidR="00C42535">
          <w:rPr>
            <w:rFonts w:ascii="Times" w:hAnsi="Times"/>
            <w:color w:val="0070C0"/>
            <w:lang w:val="en-US"/>
          </w:rPr>
          <w:t>the</w:t>
        </w:r>
      </w:ins>
      <w:r w:rsidR="00540B5A" w:rsidRPr="00DF6E07">
        <w:rPr>
          <w:rFonts w:ascii="Times" w:hAnsi="Times"/>
          <w:color w:val="0070C0"/>
          <w:lang w:val="en-US"/>
        </w:rPr>
        <w:t xml:space="preserve"> technology used, study components</w:t>
      </w:r>
      <w:ins w:id="60" w:author="Stephen Brooks" w:date="2022-04-22T14:54:00Z">
        <w:r w:rsidR="00C42535">
          <w:rPr>
            <w:rFonts w:ascii="Times" w:hAnsi="Times"/>
            <w:color w:val="0070C0"/>
            <w:lang w:val="en-US"/>
          </w:rPr>
          <w:t xml:space="preserve">, the </w:t>
        </w:r>
      </w:ins>
      <w:del w:id="61" w:author="Stephen Brooks" w:date="2022-04-22T14:54:00Z">
        <w:r w:rsidR="00540B5A" w:rsidRPr="00DF6E07" w:rsidDel="00C42535">
          <w:rPr>
            <w:rFonts w:ascii="Times" w:hAnsi="Times"/>
            <w:color w:val="0070C0"/>
            <w:lang w:val="en-US"/>
          </w:rPr>
          <w:delText xml:space="preserve"> and </w:delText>
        </w:r>
      </w:del>
      <w:r w:rsidR="00540B5A" w:rsidRPr="00DF6E07">
        <w:rPr>
          <w:rFonts w:ascii="Times" w:hAnsi="Times"/>
          <w:color w:val="0070C0"/>
          <w:lang w:val="en-US"/>
        </w:rPr>
        <w:t>counter balancing mechanism,</w:t>
      </w:r>
      <w:ins w:id="62" w:author="Stephen Brooks" w:date="2022-04-22T14:54:00Z">
        <w:r w:rsidR="00C42535">
          <w:rPr>
            <w:rFonts w:ascii="Times" w:hAnsi="Times"/>
            <w:color w:val="0070C0"/>
            <w:lang w:val="en-US"/>
          </w:rPr>
          <w:t xml:space="preserve"> the</w:t>
        </w:r>
      </w:ins>
      <w:r w:rsidR="00540B5A" w:rsidRPr="00DF6E07">
        <w:rPr>
          <w:rFonts w:ascii="Times" w:hAnsi="Times"/>
          <w:color w:val="0070C0"/>
          <w:lang w:val="en-US"/>
        </w:rPr>
        <w:t xml:space="preserve"> </w:t>
      </w:r>
      <w:r w:rsidR="003B3DBA" w:rsidRPr="00DF6E07">
        <w:rPr>
          <w:rFonts w:ascii="Times" w:hAnsi="Times"/>
          <w:color w:val="0070C0"/>
          <w:lang w:val="en-US"/>
        </w:rPr>
        <w:t xml:space="preserve">recruitment criteria and hiring procedure, </w:t>
      </w:r>
      <w:ins w:id="63" w:author="Stephen Brooks" w:date="2022-04-22T14:54:00Z">
        <w:r w:rsidR="00C42535">
          <w:rPr>
            <w:rFonts w:ascii="Times" w:hAnsi="Times"/>
            <w:color w:val="0070C0"/>
            <w:lang w:val="en-US"/>
          </w:rPr>
          <w:t xml:space="preserve">the </w:t>
        </w:r>
      </w:ins>
      <w:r w:rsidR="00540B5A" w:rsidRPr="00DF6E07">
        <w:rPr>
          <w:rFonts w:ascii="Times" w:hAnsi="Times"/>
          <w:color w:val="0070C0"/>
          <w:lang w:val="en-US"/>
        </w:rPr>
        <w:t>color blindness test</w:t>
      </w:r>
      <w:del w:id="64" w:author="Stephen Brooks" w:date="2022-04-22T14:54:00Z">
        <w:r w:rsidR="00540B5A" w:rsidRPr="00DF6E07" w:rsidDel="00C42535">
          <w:rPr>
            <w:rFonts w:ascii="Times" w:hAnsi="Times"/>
            <w:color w:val="0070C0"/>
            <w:lang w:val="en-US"/>
          </w:rPr>
          <w:delText xml:space="preserve"> of the participants</w:delText>
        </w:r>
      </w:del>
      <w:r w:rsidR="00540B5A" w:rsidRPr="00DF6E07">
        <w:rPr>
          <w:rFonts w:ascii="Times" w:hAnsi="Times"/>
          <w:color w:val="0070C0"/>
          <w:lang w:val="en-US"/>
        </w:rPr>
        <w:t xml:space="preserve">, questionnaire formation process, and finally, </w:t>
      </w:r>
      <w:ins w:id="65" w:author="Stephen Brooks" w:date="2022-04-22T14:55:00Z">
        <w:r w:rsidR="00C42535">
          <w:rPr>
            <w:rFonts w:ascii="Times" w:hAnsi="Times"/>
            <w:color w:val="0070C0"/>
            <w:lang w:val="en-US"/>
          </w:rPr>
          <w:t xml:space="preserve">the </w:t>
        </w:r>
      </w:ins>
      <w:r w:rsidR="00540B5A" w:rsidRPr="00DF6E07">
        <w:rPr>
          <w:rFonts w:ascii="Times" w:hAnsi="Times"/>
          <w:color w:val="0070C0"/>
          <w:lang w:val="en-US"/>
        </w:rPr>
        <w:t xml:space="preserve">data collection and storing mechanism. </w:t>
      </w:r>
      <w:r w:rsidR="003B3DBA" w:rsidRPr="00DF6E07">
        <w:rPr>
          <w:rFonts w:ascii="Times" w:hAnsi="Times"/>
          <w:color w:val="0070C0"/>
          <w:lang w:val="en-US"/>
        </w:rPr>
        <w:t xml:space="preserve">  </w:t>
      </w:r>
      <w:r w:rsidRPr="00DF6E07">
        <w:rPr>
          <w:rFonts w:ascii="Times" w:hAnsi="Times"/>
          <w:b/>
          <w:bCs/>
          <w:color w:val="0070C0"/>
          <w:lang w:val="en-US"/>
        </w:rPr>
        <w:t xml:space="preserve">Chapter </w:t>
      </w:r>
      <w:r w:rsidR="00540B5A" w:rsidRPr="00DF6E07">
        <w:rPr>
          <w:rFonts w:ascii="Times" w:hAnsi="Times"/>
          <w:b/>
          <w:bCs/>
          <w:color w:val="0070C0"/>
          <w:lang w:val="en-US"/>
        </w:rPr>
        <w:t>7</w:t>
      </w:r>
      <w:r w:rsidR="00540B5A" w:rsidRPr="00DF6E07">
        <w:rPr>
          <w:rFonts w:ascii="Times" w:hAnsi="Times"/>
          <w:color w:val="0070C0"/>
          <w:lang w:val="en-US"/>
        </w:rPr>
        <w:t xml:space="preserve"> </w:t>
      </w:r>
      <w:r w:rsidRPr="00DF6E07">
        <w:rPr>
          <w:rFonts w:ascii="Times" w:hAnsi="Times"/>
          <w:color w:val="0070C0"/>
          <w:lang w:val="en-US"/>
        </w:rPr>
        <w:t xml:space="preserve">shows </w:t>
      </w:r>
      <w:r w:rsidR="003A7A03" w:rsidRPr="00DF6E07">
        <w:rPr>
          <w:rFonts w:ascii="Times" w:hAnsi="Times"/>
          <w:color w:val="0070C0"/>
          <w:lang w:val="en-US"/>
        </w:rPr>
        <w:t xml:space="preserve">results obtained from the user study and its numerical analysis for </w:t>
      </w:r>
      <w:del w:id="66" w:author="Stephen Brooks" w:date="2022-04-22T14:55:00Z">
        <w:r w:rsidR="003A7A03" w:rsidRPr="00DF6E07" w:rsidDel="00C42535">
          <w:rPr>
            <w:rFonts w:ascii="Times" w:hAnsi="Times"/>
            <w:color w:val="0070C0"/>
            <w:lang w:val="en-US"/>
          </w:rPr>
          <w:delText xml:space="preserve">the sake of </w:delText>
        </w:r>
      </w:del>
      <w:r w:rsidR="003A7A03" w:rsidRPr="00DF6E07">
        <w:rPr>
          <w:rFonts w:ascii="Times" w:hAnsi="Times"/>
          <w:color w:val="0070C0"/>
          <w:lang w:val="en-US"/>
        </w:rPr>
        <w:t>evaluation</w:t>
      </w:r>
      <w:r w:rsidRPr="00DF6E07">
        <w:rPr>
          <w:rFonts w:ascii="Times" w:hAnsi="Times"/>
          <w:color w:val="0070C0"/>
          <w:lang w:val="en-US"/>
        </w:rPr>
        <w:t>.</w:t>
      </w:r>
      <w:r w:rsidR="006A61F1" w:rsidRPr="00DF6E07">
        <w:rPr>
          <w:rFonts w:ascii="Times" w:hAnsi="Times"/>
          <w:color w:val="0070C0"/>
          <w:lang w:val="en-US"/>
        </w:rPr>
        <w:t xml:space="preserve"> Quantitative analyses are conducted with statistical methodologies </w:t>
      </w:r>
      <w:del w:id="67" w:author="Stephen Brooks" w:date="2022-04-22T14:55:00Z">
        <w:r w:rsidR="006A61F1" w:rsidRPr="00DF6E07" w:rsidDel="00C42535">
          <w:rPr>
            <w:rFonts w:ascii="Times" w:hAnsi="Times"/>
            <w:color w:val="0070C0"/>
            <w:lang w:val="en-US"/>
          </w:rPr>
          <w:delText xml:space="preserve">such as ANOVA and paired t-test </w:delText>
        </w:r>
      </w:del>
      <w:r w:rsidR="006A61F1" w:rsidRPr="00DF6E07">
        <w:rPr>
          <w:rFonts w:ascii="Times" w:hAnsi="Times"/>
          <w:color w:val="0070C0"/>
          <w:lang w:val="en-US"/>
        </w:rPr>
        <w:t xml:space="preserve">for questionnaire results, SUS results and NASA-TLX results. </w:t>
      </w:r>
      <w:r w:rsidRPr="00DF6E07">
        <w:rPr>
          <w:rFonts w:ascii="Times" w:hAnsi="Times"/>
          <w:color w:val="0070C0"/>
          <w:lang w:val="en-US"/>
        </w:rPr>
        <w:t xml:space="preserve">  </w:t>
      </w:r>
      <w:r w:rsidRPr="00DF6E07">
        <w:rPr>
          <w:color w:val="0070C0"/>
        </w:rPr>
        <w:t xml:space="preserve">Finally, in </w:t>
      </w:r>
      <w:r w:rsidRPr="00DF6E07">
        <w:rPr>
          <w:b/>
          <w:bCs/>
          <w:color w:val="0070C0"/>
        </w:rPr>
        <w:t xml:space="preserve">Chapter </w:t>
      </w:r>
      <w:r w:rsidR="006A61F1" w:rsidRPr="00DF6E07">
        <w:rPr>
          <w:b/>
          <w:bCs/>
          <w:color w:val="0070C0"/>
        </w:rPr>
        <w:t>8</w:t>
      </w:r>
      <w:r w:rsidRPr="00DF6E07">
        <w:rPr>
          <w:color w:val="0070C0"/>
        </w:rPr>
        <w:t xml:space="preserve">, we </w:t>
      </w:r>
      <w:r w:rsidR="006A61F1" w:rsidRPr="00DF6E07">
        <w:rPr>
          <w:color w:val="0070C0"/>
        </w:rPr>
        <w:t xml:space="preserve">pointed out the thesis outcome as </w:t>
      </w:r>
      <w:ins w:id="68" w:author="Stephen Brooks" w:date="2022-04-22T14:55:00Z">
        <w:r w:rsidR="00C42535">
          <w:rPr>
            <w:color w:val="0070C0"/>
          </w:rPr>
          <w:t xml:space="preserve">a </w:t>
        </w:r>
      </w:ins>
      <w:r w:rsidR="006A61F1" w:rsidRPr="00DF6E07">
        <w:rPr>
          <w:color w:val="0070C0"/>
        </w:rPr>
        <w:t>conclusion</w:t>
      </w:r>
      <w:r w:rsidRPr="00DF6E07">
        <w:rPr>
          <w:color w:val="0070C0"/>
        </w:rPr>
        <w:t>, and suggest</w:t>
      </w:r>
      <w:r w:rsidR="006A61F1" w:rsidRPr="00DF6E07">
        <w:rPr>
          <w:color w:val="0070C0"/>
        </w:rPr>
        <w:t>ed</w:t>
      </w:r>
      <w:r w:rsidRPr="00DF6E07">
        <w:rPr>
          <w:color w:val="0070C0"/>
        </w:rPr>
        <w:t xml:space="preserve"> potential directions of future work and associated improvement</w:t>
      </w:r>
      <w:r w:rsidR="00D91186" w:rsidRPr="00DF6E07">
        <w:rPr>
          <w:color w:val="0070C0"/>
        </w:rPr>
        <w:t>s</w:t>
      </w:r>
      <w:r w:rsidRPr="00DF6E07">
        <w:rPr>
          <w:color w:val="0070C0"/>
        </w:rPr>
        <w: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1E706CAB" w14:textId="77777777" w:rsidR="00565895" w:rsidRDefault="00565895">
      <w:pPr>
        <w:rPr>
          <w:rFonts w:ascii="Times" w:hAnsi="Times"/>
          <w:b/>
          <w:bCs/>
          <w:color w:val="000000" w:themeColor="text1"/>
          <w:sz w:val="32"/>
          <w:szCs w:val="32"/>
        </w:rPr>
      </w:pPr>
      <w:r>
        <w:rPr>
          <w:rFonts w:ascii="Times" w:hAnsi="Times"/>
          <w:b/>
          <w:bCs/>
          <w:color w:val="000000" w:themeColor="text1"/>
          <w:sz w:val="32"/>
          <w:szCs w:val="32"/>
        </w:rPr>
        <w:br w:type="page"/>
      </w:r>
    </w:p>
    <w:p w14:paraId="792F0379" w14:textId="7E18F4B3"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0B4169E8"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This study involves three major components i. Generate time series forecasted data from COVID-19 data using four machine learning predictive models</w:t>
      </w:r>
      <w:r w:rsidR="006516E1">
        <w:rPr>
          <w:rFonts w:ascii="Times" w:hAnsi="Times"/>
          <w:color w:val="000000" w:themeColor="text1"/>
          <w:lang w:val="en-US"/>
        </w:rPr>
        <w:t>,</w:t>
      </w:r>
      <w:r w:rsidRPr="00DA7839">
        <w:rPr>
          <w:rFonts w:ascii="Times" w:hAnsi="Times"/>
          <w:color w:val="000000" w:themeColor="text1"/>
          <w:lang w:val="en-US"/>
        </w:rPr>
        <w:t xml:space="preserve"> ii. Calculate corresponding uncertainties for different countries and visualize uncertainties in terms of Chromatic Aberration (CA) in a graphical presentation</w:t>
      </w:r>
      <w:r w:rsidR="006516E1">
        <w:rPr>
          <w:rFonts w:ascii="Times" w:hAnsi="Times"/>
          <w:color w:val="000000" w:themeColor="text1"/>
          <w:lang w:val="en-US"/>
        </w:rPr>
        <w:t>, and</w:t>
      </w:r>
      <w:r w:rsidRPr="00DA7839">
        <w:rPr>
          <w:rFonts w:ascii="Times" w:hAnsi="Times"/>
          <w:color w:val="000000" w:themeColor="text1"/>
          <w:lang w:val="en-US"/>
        </w:rPr>
        <w:t xml:space="preserve"> iii. Conduct user studies to evaluate user perceptions and applicability with commonly used visualizations.  In this section, we are going to </w:t>
      </w:r>
      <w:r w:rsidR="006516E1">
        <w:rPr>
          <w:rFonts w:ascii="Times" w:hAnsi="Times"/>
          <w:color w:val="000000" w:themeColor="text1"/>
          <w:lang w:val="en-US"/>
        </w:rPr>
        <w:t>discuss</w:t>
      </w:r>
      <w:r w:rsidR="006516E1" w:rsidRPr="00DA7839">
        <w:rPr>
          <w:rFonts w:ascii="Times" w:hAnsi="Times"/>
          <w:color w:val="000000" w:themeColor="text1"/>
          <w:lang w:val="en-US"/>
        </w:rPr>
        <w:t xml:space="preserve"> </w:t>
      </w:r>
      <w:r w:rsidRPr="00DA7839">
        <w:rPr>
          <w:rFonts w:ascii="Times" w:hAnsi="Times"/>
          <w:color w:val="000000" w:themeColor="text1"/>
          <w:lang w:val="en-US"/>
        </w:rPr>
        <w:t xml:space="preserve">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FEF84C4"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sidR="006516E1">
        <w:rPr>
          <w:rFonts w:ascii="Times" w:hAnsi="Times"/>
          <w:b/>
          <w:bCs/>
          <w:color w:val="000000" w:themeColor="text1"/>
          <w:lang w:val="en-US"/>
        </w:rPr>
        <w:t>P</w:t>
      </w:r>
      <w:r w:rsidRPr="002650E8">
        <w:rPr>
          <w:rFonts w:ascii="Times" w:hAnsi="Times"/>
          <w:b/>
          <w:bCs/>
          <w:color w:val="000000" w:themeColor="text1"/>
          <w:lang w:val="en-US"/>
        </w:rPr>
        <w:t>rediction in Machine Learning Models</w:t>
      </w:r>
    </w:p>
    <w:p w14:paraId="4279E84E" w14:textId="530D3502" w:rsidR="00A3499E" w:rsidRPr="00B06E60" w:rsidRDefault="00A3499E" w:rsidP="0045432F">
      <w:pPr>
        <w:spacing w:line="360" w:lineRule="auto"/>
        <w:jc w:val="both"/>
        <w:rPr>
          <w:rFonts w:ascii="Times" w:hAnsi="Times"/>
          <w:color w:val="0070C0"/>
          <w:lang w:val="en-US"/>
        </w:rPr>
      </w:pPr>
      <w:r>
        <w:rPr>
          <w:rFonts w:ascii="Times" w:hAnsi="Times"/>
          <w:color w:val="000000" w:themeColor="text1"/>
          <w:lang w:val="en-US"/>
        </w:rPr>
        <w:t>Related to model predictions</w:t>
      </w:r>
      <w:r w:rsidR="0045432F" w:rsidRPr="002650E8">
        <w:rPr>
          <w:rFonts w:ascii="Times" w:hAnsi="Times"/>
          <w:color w:val="000000" w:themeColor="text1"/>
          <w:lang w:val="en-US"/>
        </w:rPr>
        <w:t xml:space="preserve">, </w:t>
      </w:r>
      <w:r w:rsidR="0045432F"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0045432F" w:rsidRPr="002650E8">
        <w:rPr>
          <w:rFonts w:ascii="Times" w:eastAsiaTheme="minorHAnsi" w:hAnsi="Times" w:cs="AppleSystemUIFont"/>
          <w:color w:val="000000" w:themeColor="text1"/>
          <w:lang w:val="en-GB" w:eastAsia="en-US"/>
        </w:rPr>
        <w:t>median</w:t>
      </w:r>
      <w:proofErr w:type="gramEnd"/>
      <w:r w:rsidR="0045432F"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w:t>
      </w:r>
      <w:r w:rsidR="00626E2C">
        <w:rPr>
          <w:rFonts w:ascii="Times" w:eastAsiaTheme="minorHAnsi" w:hAnsi="Times" w:cs="AppleSystemUIFont"/>
          <w:color w:val="000000" w:themeColor="text1"/>
          <w:lang w:val="en-GB" w:eastAsia="en-US"/>
        </w:rPr>
        <w:t xml:space="preserve"> but they </w:t>
      </w:r>
      <w:r w:rsidR="00626E2C" w:rsidRPr="00DF6E07">
        <w:rPr>
          <w:color w:val="0070C0"/>
          <w:lang w:val="en-GB"/>
        </w:rPr>
        <w:t xml:space="preserve">conducted their research only with </w:t>
      </w:r>
      <w:ins w:id="69" w:author="Stephen Brooks" w:date="2022-04-22T14:55:00Z">
        <w:r w:rsidR="00C42535">
          <w:rPr>
            <w:color w:val="0070C0"/>
            <w:lang w:val="en-GB"/>
          </w:rPr>
          <w:t xml:space="preserve">a </w:t>
        </w:r>
      </w:ins>
      <w:r w:rsidR="00626E2C" w:rsidRPr="00DF6E07">
        <w:rPr>
          <w:color w:val="0070C0"/>
          <w:lang w:val="en-GB"/>
        </w:rPr>
        <w:t>statistical ARIMA model where they suspect it may perform poorly in case of nonlinear trends</w:t>
      </w:r>
      <w:r w:rsidR="00626E2C" w:rsidRPr="007452FE">
        <w:rPr>
          <w:color w:val="7030A0"/>
          <w:lang w:val="en-GB"/>
        </w:rPr>
        <w:t>.</w:t>
      </w:r>
      <w:r w:rsidR="0045432F" w:rsidRPr="002650E8">
        <w:rPr>
          <w:rFonts w:ascii="Times" w:eastAsiaTheme="minorHAnsi" w:hAnsi="Times" w:cs="AppleSystemUIFont"/>
          <w:color w:val="000000" w:themeColor="text1"/>
          <w:lang w:val="en-GB" w:eastAsia="en-US"/>
        </w:rPr>
        <w:t xml:space="preserve"> Recent </w:t>
      </w:r>
      <w:r w:rsidR="0045432F" w:rsidRPr="002650E8">
        <w:rPr>
          <w:rFonts w:ascii="Times" w:hAnsi="Times"/>
          <w:color w:val="000000" w:themeColor="text1"/>
          <w:lang w:val="en-US"/>
        </w:rPr>
        <w:t>studies of [3, 4]</w:t>
      </w:r>
      <w:r w:rsidR="0045432F" w:rsidRPr="002650E8">
        <w:rPr>
          <w:rFonts w:ascii="Times" w:hAnsi="Times"/>
          <w:color w:val="000000" w:themeColor="text1"/>
        </w:rPr>
        <w:t xml:space="preserve"> use Facebook’s Prophet Forecasting Model and ARIMA Forecasting Model to compare their performance and accuracy on </w:t>
      </w:r>
      <w:r w:rsidR="0045432F" w:rsidRPr="002650E8">
        <w:rPr>
          <w:rFonts w:ascii="Times" w:hAnsi="Times"/>
          <w:color w:val="000000" w:themeColor="text1"/>
          <w:lang w:val="en-US"/>
        </w:rPr>
        <w:t xml:space="preserve">the </w:t>
      </w:r>
      <w:r w:rsidR="0045432F"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45432F" w:rsidRPr="002650E8">
        <w:rPr>
          <w:rFonts w:ascii="Times" w:hAnsi="Times"/>
          <w:color w:val="000000" w:themeColor="text1"/>
          <w:lang w:val="en-US"/>
        </w:rPr>
        <w:t xml:space="preserve">. </w:t>
      </w:r>
      <w:r w:rsidR="00626E2C" w:rsidRPr="00B06E60">
        <w:rPr>
          <w:color w:val="0070C0"/>
          <w:lang w:val="en-GB"/>
        </w:rPr>
        <w:t xml:space="preserve">Researchers in [1, 4, 6] used different versions of ARIMA such as ARMA, SARIMA, PROPHET models to conduct time series analysis but have not used any machine learning or deep learning algorithms to compare with. In [5] researchers have formulated a model of the </w:t>
      </w:r>
      <w:proofErr w:type="spellStart"/>
      <w:r w:rsidR="00626E2C" w:rsidRPr="00B06E60">
        <w:rPr>
          <w:color w:val="0070C0"/>
        </w:rPr>
        <w:t>XGBoost</w:t>
      </w:r>
      <w:proofErr w:type="spellEnd"/>
      <w:r w:rsidR="00626E2C" w:rsidRPr="00B06E60">
        <w:rPr>
          <w:color w:val="0070C0"/>
        </w:rPr>
        <w:t xml:space="preserve"> machine learning algorithm for cholera epidemics predictions linked with weather variable, but they have not studied with real world data from health-care systems.</w:t>
      </w:r>
    </w:p>
    <w:p w14:paraId="61A3F814" w14:textId="77777777" w:rsidR="00A3499E" w:rsidRDefault="00A3499E" w:rsidP="0045432F">
      <w:pPr>
        <w:spacing w:line="360" w:lineRule="auto"/>
        <w:jc w:val="both"/>
        <w:rPr>
          <w:rFonts w:ascii="Times" w:hAnsi="Times"/>
          <w:color w:val="000000" w:themeColor="text1"/>
          <w:lang w:val="en-US"/>
        </w:rPr>
      </w:pPr>
    </w:p>
    <w:p w14:paraId="35818EEA" w14:textId="74491971" w:rsidR="0045432F" w:rsidRPr="00B06E60" w:rsidRDefault="0045432F" w:rsidP="0045432F">
      <w:pPr>
        <w:spacing w:line="360" w:lineRule="auto"/>
        <w:jc w:val="both"/>
        <w:rPr>
          <w:rFonts w:ascii="Times" w:hAnsi="Times"/>
          <w:color w:val="0070C0"/>
        </w:rPr>
      </w:pPr>
      <w:r w:rsidRPr="002650E8">
        <w:rPr>
          <w:rFonts w:ascii="Times" w:hAnsi="Times"/>
          <w:color w:val="000000" w:themeColor="text1"/>
          <w:shd w:val="clear" w:color="auto" w:fill="FFFFFF"/>
          <w:lang w:val="en-US"/>
        </w:rPr>
        <w:lastRenderedPageBreak/>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00A3499E">
        <w:rPr>
          <w:rFonts w:ascii="Times" w:hAnsi="Times"/>
          <w:color w:val="000000" w:themeColor="text1"/>
          <w:shd w:val="clear" w:color="auto" w:fill="FFFFFF"/>
          <w:lang w:val="en-US"/>
        </w:rPr>
        <w:t>were also</w:t>
      </w:r>
      <w:r w:rsidR="00A3499E"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lang w:val="en-US"/>
        </w:rPr>
        <w:t>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00B06E60" w:rsidRPr="002650E8">
        <w:rPr>
          <w:rFonts w:ascii="Times" w:hAnsi="Times"/>
          <w:color w:val="000000" w:themeColor="text1"/>
          <w:shd w:val="clear" w:color="auto" w:fill="FFFFFF"/>
        </w:rPr>
        <w:t>forecasting</w:t>
      </w:r>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w:t>
      </w:r>
      <w:ins w:id="70" w:author="Stephen Brooks" w:date="2022-04-22T14:56:00Z">
        <w:r w:rsidR="00C42535">
          <w:rPr>
            <w:rFonts w:ascii="Times" w:hAnsi="Times"/>
            <w:color w:val="000000" w:themeColor="text1"/>
            <w:shd w:val="clear" w:color="auto" w:fill="FFFFFF"/>
            <w:lang w:val="en-US"/>
          </w:rPr>
          <w:t>. They</w:t>
        </w:r>
      </w:ins>
      <w:r w:rsidR="00842063">
        <w:rPr>
          <w:rFonts w:ascii="Times" w:hAnsi="Times"/>
          <w:color w:val="000000" w:themeColor="text1"/>
          <w:shd w:val="clear" w:color="auto" w:fill="FFFFFF"/>
          <w:lang w:val="en-US"/>
        </w:rPr>
        <w:t xml:space="preserve"> </w:t>
      </w:r>
      <w:del w:id="71" w:author="Stephen Brooks" w:date="2022-04-22T14:56:00Z">
        <w:r w:rsidR="00842063" w:rsidDel="00C42535">
          <w:rPr>
            <w:rFonts w:ascii="Times" w:hAnsi="Times"/>
            <w:color w:val="000000" w:themeColor="text1"/>
            <w:shd w:val="clear" w:color="auto" w:fill="FFFFFF"/>
            <w:lang w:val="en-US"/>
          </w:rPr>
          <w:delText xml:space="preserve">and </w:delText>
        </w:r>
      </w:del>
      <w:r w:rsidR="00842063" w:rsidRPr="00DF6E07">
        <w:rPr>
          <w:color w:val="0070C0"/>
        </w:rPr>
        <w:t>concluded that neural network models (MLP, LSTM, GRU) significantly outperforms traditional machine learning models but they have not given analysis or background reasoning and no indication of if they tried with optimal hyperparameter settings, since they play a key role in such modeling.</w:t>
      </w:r>
      <w:r w:rsidRPr="00DF6E07">
        <w:rPr>
          <w:rFonts w:ascii="Times" w:hAnsi="Times"/>
          <w:color w:val="0070C0"/>
          <w:shd w:val="clear" w:color="auto" w:fill="FFFFFF"/>
          <w:lang w:val="en-US"/>
        </w:rPr>
        <w:t xml:space="preserve"> </w:t>
      </w:r>
      <w:r w:rsidR="00DD4959" w:rsidRPr="00DF6E07">
        <w:rPr>
          <w:color w:val="0070C0"/>
        </w:rPr>
        <w:t>A decision-supporting tool [8] for medical centers and health-care services has been proposed for influenza prediction with limited data for Belgium which could be tested with more sophisticated and diverse dataset and the similar issue noticed in [9] where they conducted their study on performance evaluation of prediction of machine learning models with liver disease by taking some sample data.</w:t>
      </w:r>
      <w:r w:rsidR="00B06E60">
        <w:rPr>
          <w:color w:val="0070C0"/>
        </w:rPr>
        <w:tab/>
      </w:r>
      <w:r w:rsidR="00B06E60">
        <w:rPr>
          <w:color w:val="0070C0"/>
        </w:rPr>
        <w:br/>
      </w:r>
    </w:p>
    <w:p w14:paraId="46547AC7" w14:textId="6C725C61"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Uncertainty related prior work</w:t>
      </w:r>
      <w:r w:rsidR="00240BCA">
        <w:rPr>
          <w:rFonts w:ascii="Times" w:hAnsi="Times"/>
          <w:b/>
          <w:bCs/>
          <w:color w:val="000000" w:themeColor="text1"/>
          <w:lang w:val="en-US"/>
        </w:rPr>
        <w:t>s</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0E32E76B" w14:textId="6293D0DA" w:rsidR="0045432F" w:rsidRPr="002650E8" w:rsidRDefault="0045432F" w:rsidP="00B06E60">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w:t>
      </w:r>
      <w:r w:rsidR="00A3499E">
        <w:rPr>
          <w:rFonts w:ascii="Times" w:hAnsi="Times"/>
          <w:color w:val="000000" w:themeColor="text1"/>
        </w:rPr>
        <w:t>the q</w:t>
      </w:r>
      <w:r w:rsidR="00A3499E" w:rsidRPr="002650E8">
        <w:rPr>
          <w:rFonts w:ascii="Times" w:hAnsi="Times"/>
          <w:color w:val="000000" w:themeColor="text1"/>
        </w:rPr>
        <w:t xml:space="preserve">uantiﬁcation </w:t>
      </w:r>
      <w:r w:rsidRPr="002650E8">
        <w:rPr>
          <w:rFonts w:ascii="Times" w:hAnsi="Times"/>
          <w:color w:val="000000" w:themeColor="text1"/>
        </w:rPr>
        <w:t xml:space="preserve">approach to uncertainty visualization, along with the concept of uncertainty and its sources. </w:t>
      </w: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0C368AD2" w14:textId="4879FC0A"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lastRenderedPageBreak/>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r w:rsidR="00CB2BFD" w:rsidRPr="00B06E60">
        <w:rPr>
          <w:rFonts w:ascii="Times" w:eastAsiaTheme="minorHAnsi" w:hAnsi="Times"/>
          <w:color w:val="0070C0"/>
          <w:lang w:val="en-GB" w:eastAsia="en-US"/>
        </w:rPr>
        <w:t xml:space="preserve">They conducted the study </w:t>
      </w:r>
      <w:r w:rsidR="00CB2BFD" w:rsidRPr="00B06E60">
        <w:rPr>
          <w:color w:val="0070C0"/>
        </w:rPr>
        <w:t xml:space="preserve">with a custom noise model </w:t>
      </w:r>
      <w:r w:rsidR="00DF6E07">
        <w:rPr>
          <w:color w:val="0070C0"/>
        </w:rPr>
        <w:t>and kept open to</w:t>
      </w:r>
      <w:r w:rsidR="00CB2BFD" w:rsidRPr="00B06E60">
        <w:rPr>
          <w:color w:val="0070C0"/>
        </w:rPr>
        <w:t xml:space="preserve"> test with more generalised noise models.</w:t>
      </w: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BE73BB6"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w:t>
      </w:r>
      <w:r w:rsidR="00A3499E">
        <w:rPr>
          <w:rFonts w:ascii="Times" w:eastAsiaTheme="minorHAnsi" w:hAnsi="Times"/>
          <w:color w:val="000000" w:themeColor="text1"/>
          <w:lang w:val="en-GB" w:eastAsia="en-US"/>
        </w:rPr>
        <w:t xml:space="preserve"> </w:t>
      </w:r>
      <w:r w:rsidR="00A3499E" w:rsidRPr="002650E8">
        <w:rPr>
          <w:rFonts w:ascii="Times" w:eastAsiaTheme="minorHAnsi" w:hAnsi="Times"/>
          <w:color w:val="000000" w:themeColor="text1"/>
          <w:lang w:val="en-GB" w:eastAsia="en-US"/>
        </w:rPr>
        <w:t>[19]</w:t>
      </w:r>
      <w:r w:rsidRPr="002650E8">
        <w:rPr>
          <w:rFonts w:ascii="Times" w:eastAsiaTheme="minorHAnsi" w:hAnsi="Times"/>
          <w:color w:val="000000" w:themeColor="text1"/>
          <w:lang w:val="en-GB" w:eastAsia="en-US"/>
        </w:rPr>
        <w:t xml:space="preserve">. </w:t>
      </w:r>
      <w:r w:rsidR="00A3499E">
        <w:rPr>
          <w:rFonts w:ascii="Times" w:eastAsiaTheme="minorHAnsi" w:hAnsi="Times"/>
          <w:color w:val="000000" w:themeColor="text1"/>
          <w:lang w:val="en-GB" w:eastAsia="en-US"/>
        </w:rPr>
        <w:t xml:space="preserve"> </w:t>
      </w:r>
      <w:r w:rsidRPr="002650E8">
        <w:rPr>
          <w:rFonts w:ascii="Times" w:eastAsiaTheme="minorHAnsi" w:hAnsi="Times"/>
          <w:color w:val="000000" w:themeColor="text1"/>
          <w:lang w:val="en-GB" w:eastAsia="en-US"/>
        </w:rPr>
        <w:t xml:space="preserve">Through a human-subjects experiment, this research evaluates uncertainty visualization methods and indicates that </w:t>
      </w:r>
      <w:r w:rsidR="00A3499E">
        <w:rPr>
          <w:rFonts w:ascii="Times" w:eastAsiaTheme="minorHAnsi" w:hAnsi="Times"/>
          <w:color w:val="000000" w:themeColor="text1"/>
          <w:lang w:val="en-GB" w:eastAsia="en-US"/>
        </w:rPr>
        <w:t>uncertainty visualization</w:t>
      </w:r>
      <w:r w:rsidR="00A3499E" w:rsidRPr="002650E8">
        <w:rPr>
          <w:rFonts w:ascii="Times" w:eastAsiaTheme="minorHAnsi" w:hAnsi="Times"/>
          <w:color w:val="000000" w:themeColor="text1"/>
          <w:lang w:val="en-GB" w:eastAsia="en-US"/>
        </w:rPr>
        <w:t xml:space="preserve"> </w:t>
      </w:r>
      <w:r w:rsidRPr="002650E8">
        <w:rPr>
          <w:rFonts w:ascii="Times" w:eastAsiaTheme="minorHAnsi" w:hAnsi="Times"/>
          <w:color w:val="000000" w:themeColor="text1"/>
          <w:lang w:val="en-GB" w:eastAsia="en-US"/>
        </w:rPr>
        <w:t>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3361FC29" w:rsidR="0045432F" w:rsidRPr="00B06E60" w:rsidRDefault="0045432F" w:rsidP="0045432F">
      <w:pPr>
        <w:autoSpaceDE w:val="0"/>
        <w:autoSpaceDN w:val="0"/>
        <w:adjustRightInd w:val="0"/>
        <w:spacing w:line="360" w:lineRule="auto"/>
        <w:jc w:val="both"/>
        <w:rPr>
          <w:rFonts w:ascii="Times" w:eastAsiaTheme="minorHAnsi" w:hAnsi="Times"/>
          <w:color w:val="0070C0"/>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 xml:space="preserve">a major problem is the lack of information on the uncertainty of the tissue classification, which is addressed in the paper Lundstrom et al. [20] by proposing animation </w:t>
      </w:r>
      <w:r w:rsidRPr="002650E8">
        <w:rPr>
          <w:rFonts w:ascii="Times" w:eastAsiaTheme="minorHAnsi" w:hAnsi="Times"/>
          <w:color w:val="000000" w:themeColor="text1"/>
          <w:lang w:val="en-GB" w:eastAsia="en-US"/>
        </w:rPr>
        <w:lastRenderedPageBreak/>
        <w:t xml:space="preserve">methods to convey uncertainty in the rendering. The rendering is animated by sampling the probability domain over time that allows direct user interaction with the classification and it outperforms traditional rendering in terms of assessment </w:t>
      </w:r>
      <w:r w:rsidRPr="00B06E60">
        <w:rPr>
          <w:rFonts w:ascii="Times" w:eastAsiaTheme="minorHAnsi" w:hAnsi="Times"/>
          <w:color w:val="0070C0"/>
          <w:lang w:val="en-GB" w:eastAsia="en-US"/>
        </w:rPr>
        <w:t>accuracy</w:t>
      </w:r>
      <w:r w:rsidR="00C4271F" w:rsidRPr="00B06E60">
        <w:rPr>
          <w:rFonts w:ascii="Times" w:eastAsiaTheme="minorHAnsi" w:hAnsi="Times"/>
          <w:color w:val="0070C0"/>
          <w:lang w:val="en-GB" w:eastAsia="en-US"/>
        </w:rPr>
        <w:t xml:space="preserve"> </w:t>
      </w:r>
      <w:r w:rsidR="00C4271F" w:rsidRPr="00B06E60">
        <w:rPr>
          <w:color w:val="0070C0"/>
        </w:rPr>
        <w:t>but still that need</w:t>
      </w:r>
      <w:ins w:id="72" w:author="Stephen Brooks" w:date="2022-04-22T14:56:00Z">
        <w:r w:rsidR="00C42535">
          <w:rPr>
            <w:color w:val="0070C0"/>
          </w:rPr>
          <w:t>s</w:t>
        </w:r>
      </w:ins>
      <w:r w:rsidR="00C4271F" w:rsidRPr="00B06E60">
        <w:rPr>
          <w:color w:val="0070C0"/>
        </w:rPr>
        <w:t xml:space="preserve"> to be studied in real clinical environments.</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7D55ED8F" w14:textId="297FE757" w:rsidR="0045432F" w:rsidRPr="00DA7839" w:rsidRDefault="0045432F" w:rsidP="00B06E60">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64877DB5" w14:textId="23CAAFA5"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w:t>
      </w:r>
      <w:r w:rsidRPr="00B06E60">
        <w:rPr>
          <w:rFonts w:ascii="Times" w:hAnsi="Times"/>
          <w:color w:val="0070C0"/>
        </w:rPr>
        <w:t xml:space="preserve"> Also, it requires the participants to be domain experts and data </w:t>
      </w:r>
      <w:r w:rsidR="00EA3B61" w:rsidRPr="00B06E60">
        <w:rPr>
          <w:rFonts w:ascii="Times" w:hAnsi="Times"/>
          <w:color w:val="0070C0"/>
        </w:rPr>
        <w:t xml:space="preserve">requires </w:t>
      </w:r>
      <w:r w:rsidRPr="00B06E60">
        <w:rPr>
          <w:rFonts w:ascii="Times" w:hAnsi="Times"/>
          <w:color w:val="0070C0"/>
        </w:rPr>
        <w:t xml:space="preserve">alternatives. </w:t>
      </w:r>
    </w:p>
    <w:p w14:paraId="3CEE8536" w14:textId="409A692F"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w:t>
      </w:r>
      <w:r w:rsidRPr="00DA7839">
        <w:rPr>
          <w:rFonts w:ascii="Times" w:hAnsi="Times"/>
          <w:color w:val="000000" w:themeColor="text1"/>
        </w:rPr>
        <w:lastRenderedPageBreak/>
        <w:t>limitation of the research is that they have not considered the effect of stress along with time constraints</w:t>
      </w:r>
      <w:r w:rsidR="00EA3B61">
        <w:rPr>
          <w:rFonts w:ascii="Times" w:hAnsi="Times"/>
          <w:color w:val="000000" w:themeColor="text1"/>
        </w:rPr>
        <w:t xml:space="preserve">, </w:t>
      </w:r>
      <w:ins w:id="73" w:author="Stephen Brooks" w:date="2022-04-22T14:56:00Z">
        <w:r w:rsidR="00C42535">
          <w:rPr>
            <w:rFonts w:ascii="Times" w:hAnsi="Times"/>
            <w:color w:val="000000" w:themeColor="text1"/>
          </w:rPr>
          <w:t xml:space="preserve">they </w:t>
        </w:r>
      </w:ins>
      <w:r w:rsidR="00EA3B61" w:rsidRPr="00B06E60">
        <w:rPr>
          <w:rFonts w:eastAsiaTheme="minorHAnsi"/>
          <w:color w:val="0070C0"/>
          <w:lang w:val="en-GB" w:eastAsia="en-US"/>
        </w:rPr>
        <w:t xml:space="preserve">didn’t test with experts </w:t>
      </w:r>
      <w:r w:rsidR="00B06E60">
        <w:rPr>
          <w:rFonts w:eastAsiaTheme="minorHAnsi"/>
          <w:color w:val="0070C0"/>
          <w:lang w:val="en-GB" w:eastAsia="en-US"/>
        </w:rPr>
        <w:t>such as</w:t>
      </w:r>
      <w:r w:rsidR="00B06E60" w:rsidRPr="00B06E60">
        <w:rPr>
          <w:rFonts w:eastAsiaTheme="minorHAnsi"/>
          <w:color w:val="0070C0"/>
          <w:lang w:val="en-GB" w:eastAsia="en-US"/>
        </w:rPr>
        <w:t xml:space="preserve"> </w:t>
      </w:r>
      <w:r w:rsidR="00EA3B61" w:rsidRPr="00B06E60">
        <w:rPr>
          <w:rFonts w:eastAsiaTheme="minorHAnsi"/>
          <w:color w:val="0070C0"/>
          <w:lang w:val="en-GB" w:eastAsia="en-US"/>
        </w:rPr>
        <w:t xml:space="preserve">helicopter pilots, </w:t>
      </w:r>
      <w:ins w:id="74" w:author="Stephen Brooks" w:date="2022-04-22T14:56:00Z">
        <w:r w:rsidR="00C42535">
          <w:rPr>
            <w:rFonts w:eastAsiaTheme="minorHAnsi"/>
            <w:color w:val="0070C0"/>
            <w:lang w:val="en-GB" w:eastAsia="en-US"/>
          </w:rPr>
          <w:t xml:space="preserve">it was </w:t>
        </w:r>
      </w:ins>
      <w:r w:rsidR="00EA3B61" w:rsidRPr="00B06E60">
        <w:rPr>
          <w:color w:val="0070C0"/>
          <w:shd w:val="clear" w:color="auto" w:fill="FFFFFF"/>
        </w:rPr>
        <w:t>limited to a cartographic display</w:t>
      </w:r>
      <w:del w:id="75" w:author="Stephen Brooks" w:date="2022-04-22T14:57:00Z">
        <w:r w:rsidR="00EA3B61" w:rsidRPr="00B06E60" w:rsidDel="00C42535">
          <w:rPr>
            <w:color w:val="0070C0"/>
            <w:shd w:val="clear" w:color="auto" w:fill="FFFFFF"/>
          </w:rPr>
          <w:delText>, given brief training</w:delText>
        </w:r>
        <w:r w:rsidR="00EA3B61" w:rsidRPr="00B06E60" w:rsidDel="00C42535">
          <w:rPr>
            <w:color w:val="0070C0"/>
          </w:rPr>
          <w:delText xml:space="preserve"> to </w:delText>
        </w:r>
        <w:r w:rsidR="00DF6E07" w:rsidDel="00C42535">
          <w:rPr>
            <w:color w:val="0070C0"/>
          </w:rPr>
          <w:delText xml:space="preserve">the </w:delText>
        </w:r>
        <w:r w:rsidR="00EA3B61" w:rsidRPr="00B06E60" w:rsidDel="00C42535">
          <w:rPr>
            <w:color w:val="0070C0"/>
          </w:rPr>
          <w:delText>participants</w:delText>
        </w:r>
      </w:del>
      <w:r w:rsidR="00EA3B61" w:rsidRPr="00B06E60">
        <w:rPr>
          <w:color w:val="0070C0"/>
        </w:rPr>
        <w:t xml:space="preserve"> and </w:t>
      </w:r>
      <w:del w:id="76" w:author="Stephen Brooks" w:date="2022-04-22T14:57:00Z">
        <w:r w:rsidR="00EA3B61" w:rsidRPr="00B06E60" w:rsidDel="00C42535">
          <w:rPr>
            <w:color w:val="0070C0"/>
          </w:rPr>
          <w:delText xml:space="preserve">neglecting </w:delText>
        </w:r>
      </w:del>
      <w:ins w:id="77" w:author="Stephen Brooks" w:date="2022-04-22T14:57:00Z">
        <w:r w:rsidR="00C42535" w:rsidRPr="00B06E60">
          <w:rPr>
            <w:color w:val="0070C0"/>
          </w:rPr>
          <w:t>neglect</w:t>
        </w:r>
        <w:r w:rsidR="00C42535">
          <w:rPr>
            <w:color w:val="0070C0"/>
          </w:rPr>
          <w:t>ed the</w:t>
        </w:r>
        <w:r w:rsidR="00C42535" w:rsidRPr="00B06E60">
          <w:rPr>
            <w:color w:val="0070C0"/>
          </w:rPr>
          <w:t xml:space="preserve"> </w:t>
        </w:r>
      </w:ins>
      <w:r w:rsidR="00EA3B61" w:rsidRPr="00B06E60">
        <w:rPr>
          <w:color w:val="0070C0"/>
        </w:rPr>
        <w:t>diversity of uncertainty</w:t>
      </w:r>
      <w:r w:rsidR="00EA3B61">
        <w:rPr>
          <w:rFonts w:eastAsiaTheme="minorHAnsi"/>
          <w:color w:val="7030A0"/>
          <w:lang w:val="en-GB" w:eastAsia="en-US"/>
        </w:rPr>
        <w:t>.</w:t>
      </w:r>
      <w:r w:rsidRPr="00DA7839">
        <w:rPr>
          <w:rFonts w:ascii="Times" w:hAnsi="Times"/>
          <w:color w:val="000000" w:themeColor="text1"/>
        </w:rPr>
        <w:t xml:space="preserve"> In addition, they have used only one type of texture</w:t>
      </w:r>
      <w:r w:rsidR="00C276C4">
        <w:rPr>
          <w:rFonts w:ascii="Times" w:hAnsi="Times"/>
          <w:color w:val="000000" w:themeColor="text1"/>
        </w:rPr>
        <w:t xml:space="preserve"> </w:t>
      </w:r>
      <w:r w:rsidRPr="00DA7839">
        <w:rPr>
          <w:rFonts w:ascii="Times" w:hAnsi="Times"/>
          <w:color w:val="000000" w:themeColor="text1"/>
        </w:rPr>
        <w:t>(dotted) in their visualization experiment. So, the result cannot be generalized with non-texture, non-color based or gradients.</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45CABD75"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w:t>
      </w:r>
      <w:r w:rsidR="00C276C4">
        <w:rPr>
          <w:rFonts w:ascii="Times" w:hAnsi="Times"/>
          <w:color w:val="000000" w:themeColor="text1"/>
        </w:rPr>
        <w:t xml:space="preserve">One study </w:t>
      </w:r>
      <w:r w:rsidRPr="00DA7839">
        <w:rPr>
          <w:rFonts w:ascii="Times" w:hAnsi="Times"/>
          <w:color w:val="000000" w:themeColor="text1"/>
        </w:rPr>
        <w:t xml:space="preserve">[41]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A519A80" w14:textId="7933A090"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In daily life, people regularly make decisions based on uncertain data. The authors Greis et al. [42] published a web-based game on Facebook and compared four representations that communicate different amounts of uncertainty information to the user and compared. The results show that </w:t>
      </w:r>
      <w:r w:rsidR="002A6A9B">
        <w:rPr>
          <w:rFonts w:ascii="Times" w:hAnsi="Times"/>
          <w:color w:val="000000" w:themeColor="text1"/>
        </w:rPr>
        <w:t xml:space="preserve">an </w:t>
      </w:r>
      <w:r w:rsidRPr="00DA7839">
        <w:rPr>
          <w:rFonts w:ascii="Times" w:hAnsi="Times"/>
          <w:color w:val="000000" w:themeColor="text1"/>
        </w:rPr>
        <w:t xml:space="preserve">abundance of uncertainty information leads to taking unnecessary risks. </w:t>
      </w:r>
      <w:r w:rsidR="002A6A9B">
        <w:rPr>
          <w:rFonts w:ascii="Times" w:hAnsi="Times"/>
          <w:color w:val="000000" w:themeColor="text1"/>
        </w:rPr>
        <w:t>However, an a</w:t>
      </w:r>
      <w:r w:rsidRPr="00DA7839">
        <w:rPr>
          <w:rFonts w:ascii="Times" w:hAnsi="Times"/>
          <w:color w:val="000000" w:themeColor="text1"/>
        </w:rPr>
        <w:t>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offer a good compromise between understandability, encouraging educated risks and achieving credible winning criteria with high gains.</w:t>
      </w:r>
    </w:p>
    <w:p w14:paraId="47A0F073" w14:textId="0829CD58" w:rsidR="0045432F" w:rsidRPr="00B06E60" w:rsidRDefault="0045432F" w:rsidP="0045432F">
      <w:pPr>
        <w:spacing w:before="100" w:beforeAutospacing="1" w:after="100" w:afterAutospacing="1" w:line="360" w:lineRule="auto"/>
        <w:jc w:val="both"/>
        <w:rPr>
          <w:rFonts w:ascii="Times" w:hAnsi="Times"/>
          <w:color w:val="0070C0"/>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And, although users can see which counties have high uncertainties, </w:t>
      </w:r>
      <w:r w:rsidRPr="00DF6E07">
        <w:rPr>
          <w:rFonts w:ascii="Times" w:hAnsi="Times"/>
          <w:color w:val="0070C0"/>
        </w:rPr>
        <w:t>they cannot determine the exact quantities of the margins of error by looking at the pixelated map</w:t>
      </w:r>
      <w:r w:rsidR="00C4271F" w:rsidRPr="00DF6E07">
        <w:rPr>
          <w:rFonts w:ascii="Times" w:hAnsi="Times"/>
          <w:color w:val="0070C0"/>
        </w:rPr>
        <w:t xml:space="preserve"> and have not </w:t>
      </w:r>
      <w:r w:rsidR="00C4271F" w:rsidRPr="00B06E60">
        <w:rPr>
          <w:rFonts w:ascii="Times" w:hAnsi="Times"/>
          <w:color w:val="0070C0"/>
        </w:rPr>
        <w:t>conducted study to determine whether the methods effectively communicate uncertainty.</w:t>
      </w:r>
      <w:r w:rsidRPr="00B06E60">
        <w:rPr>
          <w:rFonts w:ascii="Times" w:hAnsi="Times"/>
          <w:color w:val="0070C0"/>
        </w:rPr>
        <w:t xml:space="preserve"> </w:t>
      </w:r>
    </w:p>
    <w:p w14:paraId="04353E5A" w14:textId="0AC6DFEE"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w:t>
      </w:r>
      <w:proofErr w:type="spellStart"/>
      <w:r w:rsidRPr="00DA7839">
        <w:rPr>
          <w:rFonts w:ascii="Times" w:hAnsi="Times"/>
          <w:color w:val="000000" w:themeColor="text1"/>
        </w:rPr>
        <w:t>el</w:t>
      </w:r>
      <w:proofErr w:type="spellEnd"/>
      <w:r w:rsidRPr="00DA7839">
        <w:rPr>
          <w:rFonts w:ascii="Times" w:hAnsi="Times"/>
          <w:color w:val="000000" w:themeColor="text1"/>
        </w:rPr>
        <w:t xml:space="preserve">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xml:space="preserve">, considering visual variables and iconic representations of uncertainty. </w:t>
      </w:r>
      <w:r w:rsidRPr="00DF6E07">
        <w:rPr>
          <w:rFonts w:ascii="Times" w:hAnsi="Times"/>
          <w:color w:val="0070C0"/>
        </w:rPr>
        <w:t>The</w:t>
      </w:r>
      <w:r w:rsidR="00DE2C3C" w:rsidRPr="00DF6E07">
        <w:rPr>
          <w:rFonts w:ascii="Times" w:hAnsi="Times"/>
          <w:color w:val="0070C0"/>
        </w:rPr>
        <w:t xml:space="preserve"> study does not cover both data and uncertainty at the same symbol and didn’t test the impact of symbol size</w:t>
      </w:r>
      <w:r w:rsidRPr="00DF6E07">
        <w:rPr>
          <w:rFonts w:ascii="Times" w:hAnsi="Times"/>
          <w:color w:val="0070C0"/>
        </w:rPr>
        <w: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12EAA405" w14:textId="4A020FF5" w:rsidR="0045432F" w:rsidRPr="00DA7839" w:rsidRDefault="0045432F" w:rsidP="00DF6E07">
      <w:pPr>
        <w:spacing w:line="360" w:lineRule="auto"/>
        <w:jc w:val="both"/>
        <w:rPr>
          <w:rFonts w:ascii="Times" w:hAnsi="Times"/>
          <w:color w:val="000000" w:themeColor="text1"/>
        </w:rPr>
      </w:pPr>
      <w:r w:rsidRPr="008D423C">
        <w:rPr>
          <w:rFonts w:ascii="Times" w:hAnsi="Times"/>
          <w:color w:val="000000" w:themeColor="text1"/>
        </w:rPr>
        <w:t xml:space="preserve">Visual representations of information are challenged to incorporate </w:t>
      </w:r>
      <w:r w:rsidR="002A6A9B">
        <w:rPr>
          <w:rFonts w:ascii="Times" w:hAnsi="Times"/>
          <w:color w:val="000000" w:themeColor="text1"/>
        </w:rPr>
        <w:t>un</w:t>
      </w:r>
      <w:r w:rsidRPr="008D423C">
        <w:rPr>
          <w:rFonts w:ascii="Times" w:hAnsi="Times"/>
          <w:color w:val="000000" w:themeColor="text1"/>
        </w:rPr>
        <w:t xml:space="preserve">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w:t>
      </w:r>
      <w:r w:rsidR="002A6A9B">
        <w:rPr>
          <w:rFonts w:ascii="Times" w:hAnsi="Times"/>
          <w:color w:val="000000" w:themeColor="text1"/>
        </w:rPr>
        <w:t xml:space="preserve">themselves </w:t>
      </w:r>
      <w:r w:rsidRPr="008D423C">
        <w:rPr>
          <w:rFonts w:ascii="Times" w:hAnsi="Times"/>
          <w:color w:val="000000" w:themeColor="text1"/>
        </w:rPr>
        <w:t>but organize the uncertainties into a logical framework or typology and then explores frameworks for uncertainty that have been developed for representation within the geosciences and</w:t>
      </w:r>
      <w:r w:rsidR="002A6A9B">
        <w:rPr>
          <w:rFonts w:ascii="Times" w:hAnsi="Times"/>
          <w:color w:val="000000" w:themeColor="text1"/>
        </w:rPr>
        <w:t xml:space="preserve"> the</w:t>
      </w:r>
      <w:r w:rsidRPr="008D423C">
        <w:rPr>
          <w:rFonts w:ascii="Times" w:hAnsi="Times"/>
          <w:color w:val="000000" w:themeColor="text1"/>
        </w:rPr>
        <w:t xml:space="preserve"> scientific visualization community.</w:t>
      </w:r>
    </w:p>
    <w:p w14:paraId="4EA31BE6" w14:textId="4C2B142D"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w:t>
      </w:r>
      <w:r w:rsidR="002A6A9B">
        <w:rPr>
          <w:rFonts w:ascii="Times" w:hAnsi="Times"/>
          <w:color w:val="000000" w:themeColor="text1"/>
        </w:rPr>
        <w:t xml:space="preserve">it </w:t>
      </w:r>
      <w:r w:rsidRPr="00DA7839">
        <w:rPr>
          <w:rFonts w:ascii="Times" w:hAnsi="Times"/>
          <w:color w:val="000000" w:themeColor="text1"/>
        </w:rPr>
        <w:t xml:space="preserve">appears to depend on the types and sources of uncertainty. Participants of the study have different technical skill levels which may have had an impact on their behaviour and coping strategies. </w:t>
      </w:r>
      <w:r w:rsidR="002A6A9B">
        <w:rPr>
          <w:rFonts w:ascii="Times" w:hAnsi="Times"/>
          <w:color w:val="000000" w:themeColor="text1"/>
        </w:rPr>
        <w:t xml:space="preserve">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w:t>
      </w:r>
      <w:r w:rsidRPr="00DA7839">
        <w:rPr>
          <w:rFonts w:ascii="Times" w:hAnsi="Times"/>
          <w:color w:val="000000" w:themeColor="text1"/>
        </w:rPr>
        <w:lastRenderedPageBreak/>
        <w:t>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08095B0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w:t>
      </w:r>
      <w:r w:rsidR="002A6A9B">
        <w:rPr>
          <w:rFonts w:ascii="Times" w:hAnsi="Times"/>
          <w:color w:val="000000" w:themeColor="text1"/>
        </w:rPr>
        <w:t>which</w:t>
      </w:r>
      <w:r w:rsidR="002A6A9B" w:rsidRPr="00DA7839">
        <w:rPr>
          <w:rFonts w:ascii="Times" w:hAnsi="Times"/>
          <w:color w:val="000000" w:themeColor="text1"/>
        </w:rPr>
        <w:t xml:space="preserve"> </w:t>
      </w:r>
      <w:r w:rsidRPr="00DA7839">
        <w:rPr>
          <w:rFonts w:ascii="Times" w:hAnsi="Times"/>
          <w:color w:val="000000" w:themeColor="text1"/>
        </w:rPr>
        <w:t xml:space="preserve">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w:t>
      </w:r>
      <w:r w:rsidR="002A6A9B">
        <w:rPr>
          <w:rFonts w:ascii="Times" w:hAnsi="Times"/>
          <w:color w:val="000000" w:themeColor="text1"/>
        </w:rPr>
        <w:t xml:space="preserve">the </w:t>
      </w:r>
      <w:r w:rsidRPr="00DA7839">
        <w:rPr>
          <w:rFonts w:ascii="Times" w:hAnsi="Times"/>
          <w:color w:val="000000" w:themeColor="text1"/>
        </w:rPr>
        <w:t xml:space="preserve">uses of icons in combination with numerical probabilities causes decision-makers </w:t>
      </w:r>
      <w:r w:rsidR="002A6A9B">
        <w:rPr>
          <w:rFonts w:ascii="Times" w:hAnsi="Times"/>
          <w:color w:val="000000" w:themeColor="text1"/>
        </w:rPr>
        <w:t xml:space="preserve">to </w:t>
      </w:r>
      <w:r w:rsidR="002A6A9B" w:rsidRPr="00DA7839">
        <w:rPr>
          <w:rFonts w:ascii="Times" w:hAnsi="Times"/>
          <w:color w:val="000000" w:themeColor="text1"/>
        </w:rPr>
        <w:t>hesitat</w:t>
      </w:r>
      <w:r w:rsidR="002A6A9B">
        <w:rPr>
          <w:rFonts w:ascii="Times" w:hAnsi="Times"/>
          <w:color w:val="000000" w:themeColor="text1"/>
        </w:rPr>
        <w:t>e</w:t>
      </w:r>
      <w:r w:rsidR="002A6A9B" w:rsidRPr="00DA7839">
        <w:rPr>
          <w:rFonts w:ascii="Times" w:hAnsi="Times"/>
          <w:color w:val="000000" w:themeColor="text1"/>
        </w:rPr>
        <w:t xml:space="preserve"> </w:t>
      </w:r>
      <w:r w:rsidRPr="00DA7839">
        <w:rPr>
          <w:rFonts w:ascii="Times" w:hAnsi="Times"/>
          <w:color w:val="000000" w:themeColor="text1"/>
        </w:rPr>
        <w:t xml:space="preserve">and they expect more assistive information. </w:t>
      </w:r>
    </w:p>
    <w:p w14:paraId="4EDA1FD3" w14:textId="7E098A02"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w:t>
      </w:r>
      <w:r w:rsidR="002A6A9B">
        <w:rPr>
          <w:rFonts w:ascii="Times" w:hAnsi="Times"/>
          <w:color w:val="000000" w:themeColor="text1"/>
        </w:rPr>
        <w:t xml:space="preserve">an </w:t>
      </w:r>
      <w:r w:rsidRPr="00DA7839">
        <w:rPr>
          <w:rFonts w:ascii="Times" w:hAnsi="Times"/>
          <w:color w:val="000000" w:themeColor="text1"/>
        </w:rPr>
        <w:t xml:space="preserve">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w:t>
      </w:r>
      <w:r w:rsidRPr="00DA7839">
        <w:rPr>
          <w:rFonts w:ascii="Times" w:hAnsi="Times"/>
          <w:color w:val="000000" w:themeColor="text1"/>
        </w:rPr>
        <w:lastRenderedPageBreak/>
        <w:t xml:space="preserve">concrete outcomes, ii. </w:t>
      </w:r>
      <w:r w:rsidR="002A6A9B">
        <w:rPr>
          <w:rFonts w:ascii="Times" w:hAnsi="Times"/>
          <w:color w:val="000000" w:themeColor="text1"/>
        </w:rPr>
        <w:t>t</w:t>
      </w:r>
      <w:r w:rsidR="002A6A9B" w:rsidRPr="00DA7839">
        <w:rPr>
          <w:rFonts w:ascii="Times" w:hAnsi="Times"/>
          <w:color w:val="000000" w:themeColor="text1"/>
        </w:rPr>
        <w:t xml:space="preserve">hey </w:t>
      </w:r>
      <w:r w:rsidRPr="00DA7839">
        <w:rPr>
          <w:rFonts w:ascii="Times" w:hAnsi="Times"/>
          <w:color w:val="000000" w:themeColor="text1"/>
        </w:rPr>
        <w:t xml:space="preserve">did not </w:t>
      </w:r>
      <w:r w:rsidR="002A6A9B">
        <w:rPr>
          <w:rFonts w:ascii="Times" w:hAnsi="Times"/>
          <w:color w:val="000000" w:themeColor="text1"/>
        </w:rPr>
        <w:t>ask</w:t>
      </w:r>
      <w:r w:rsidR="002A6A9B" w:rsidRPr="00DA7839">
        <w:rPr>
          <w:rFonts w:ascii="Times" w:hAnsi="Times"/>
          <w:color w:val="000000" w:themeColor="text1"/>
        </w:rPr>
        <w:t xml:space="preserve"> </w:t>
      </w:r>
      <w:r w:rsidRPr="00DA7839">
        <w:rPr>
          <w:rFonts w:ascii="Times" w:hAnsi="Times"/>
          <w:color w:val="000000" w:themeColor="text1"/>
        </w:rPr>
        <w:t xml:space="preserve">subjects to explain their conclusions about data and uncertainty and they know relatively little about the subject pool. </w:t>
      </w:r>
    </w:p>
    <w:p w14:paraId="2103CA68" w14:textId="049B9B35"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w:t>
      </w:r>
      <w:r w:rsidR="00266AB5">
        <w:rPr>
          <w:rFonts w:ascii="Times" w:hAnsi="Times"/>
          <w:color w:val="000000" w:themeColor="text1"/>
        </w:rPr>
        <w:t xml:space="preserve">the </w:t>
      </w:r>
      <w:r w:rsidRPr="00DA7839">
        <w:rPr>
          <w:rFonts w:ascii="Times" w:hAnsi="Times"/>
          <w:color w:val="000000" w:themeColor="text1"/>
        </w:rPr>
        <w:t>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w:t>
      </w:r>
      <w:r w:rsidR="00266AB5">
        <w:rPr>
          <w:rFonts w:ascii="Times" w:hAnsi="Times"/>
          <w:color w:val="000000" w:themeColor="text1"/>
        </w:rPr>
        <w:t>es</w:t>
      </w:r>
      <w:r w:rsidRPr="00DA7839">
        <w:rPr>
          <w:rFonts w:ascii="Times" w:hAnsi="Times"/>
          <w:color w:val="000000" w:themeColor="text1"/>
        </w:rPr>
        <w:t>. Respondents gave mixed opinion</w:t>
      </w:r>
      <w:r w:rsidR="00266AB5">
        <w:rPr>
          <w:rFonts w:ascii="Times" w:hAnsi="Times"/>
          <w:color w:val="000000" w:themeColor="text1"/>
        </w:rPr>
        <w:t>s</w:t>
      </w:r>
      <w:r w:rsidRPr="00DA7839">
        <w:rPr>
          <w:rFonts w:ascii="Times" w:hAnsi="Times"/>
          <w:color w:val="000000" w:themeColor="text1"/>
        </w:rPr>
        <w:t xml:space="preserve">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5D8A1F58"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w:t>
      </w:r>
      <w:r w:rsidRPr="00DF6E07">
        <w:rPr>
          <w:rFonts w:ascii="Times" w:hAnsi="Times"/>
          <w:color w:val="0070C0"/>
        </w:rPr>
        <w:t xml:space="preserve"> is not simple to conceptualize or convey with current techniques</w:t>
      </w:r>
      <w:r w:rsidR="002320C3" w:rsidRPr="002320C3">
        <w:rPr>
          <w:color w:val="7030A0"/>
        </w:rPr>
        <w:t xml:space="preserve"> </w:t>
      </w:r>
      <w:r w:rsidR="002320C3" w:rsidRPr="00DF6E07">
        <w:rPr>
          <w:color w:val="0070C0"/>
        </w:rPr>
        <w:t xml:space="preserve">and due to </w:t>
      </w:r>
      <w:proofErr w:type="gramStart"/>
      <w:r w:rsidR="002320C3" w:rsidRPr="00DF6E07">
        <w:rPr>
          <w:color w:val="0070C0"/>
        </w:rPr>
        <w:t>complexity</w:t>
      </w:r>
      <w:proofErr w:type="gramEnd"/>
      <w:r w:rsidR="002320C3" w:rsidRPr="00DF6E07">
        <w:rPr>
          <w:color w:val="0070C0"/>
        </w:rPr>
        <w:t xml:space="preserve"> it is kept as open task to visualize.</w:t>
      </w:r>
      <w:r w:rsidRPr="00DF6E07">
        <w:rPr>
          <w:rFonts w:ascii="Times" w:hAnsi="Times"/>
          <w:color w:val="0070C0"/>
        </w:rPr>
        <w:t xml:space="preserve"> </w:t>
      </w:r>
    </w:p>
    <w:p w14:paraId="14ED190C" w14:textId="77C6689D"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w:t>
      </w:r>
      <w:r w:rsidRPr="00DA7839">
        <w:rPr>
          <w:rFonts w:ascii="Times" w:hAnsi="Times"/>
          <w:color w:val="000000" w:themeColor="text1"/>
        </w:rPr>
        <w:lastRenderedPageBreak/>
        <w:t xml:space="preserve">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73EFD2A2" w14:textId="54020F97" w:rsidR="00F84618" w:rsidRPr="00DF6E07" w:rsidRDefault="00F84618" w:rsidP="00F84618">
      <w:pPr>
        <w:autoSpaceDE w:val="0"/>
        <w:autoSpaceDN w:val="0"/>
        <w:adjustRightInd w:val="0"/>
        <w:spacing w:line="360" w:lineRule="auto"/>
        <w:jc w:val="both"/>
        <w:rPr>
          <w:b/>
          <w:bCs/>
          <w:color w:val="0070C0"/>
        </w:rPr>
      </w:pPr>
      <w:r w:rsidRPr="00DF6E07">
        <w:rPr>
          <w:b/>
          <w:bCs/>
          <w:color w:val="0070C0"/>
        </w:rPr>
        <w:t>2.3.1</w:t>
      </w:r>
      <w:r w:rsidRPr="00DF6E07">
        <w:rPr>
          <w:b/>
          <w:bCs/>
          <w:color w:val="0070C0"/>
        </w:rPr>
        <w:tab/>
        <w:t>VSUP</w:t>
      </w:r>
    </w:p>
    <w:p w14:paraId="7EFABFAA" w14:textId="3AE85F0C" w:rsidR="00F84618" w:rsidRPr="004B17F5" w:rsidRDefault="00F84618" w:rsidP="00F84618">
      <w:pPr>
        <w:autoSpaceDE w:val="0"/>
        <w:autoSpaceDN w:val="0"/>
        <w:adjustRightInd w:val="0"/>
        <w:spacing w:line="360" w:lineRule="auto"/>
        <w:jc w:val="both"/>
        <w:rPr>
          <w:rFonts w:eastAsiaTheme="minorHAnsi"/>
          <w:color w:val="0070C0"/>
          <w:lang w:val="en-GB" w:eastAsia="en-US"/>
        </w:rPr>
      </w:pPr>
      <w:r>
        <w:rPr>
          <w:color w:val="0070C0"/>
        </w:rPr>
        <w:t xml:space="preserve">Both uncertainty visualization and understanding uncertainty are complex and critical tasks. </w:t>
      </w:r>
      <w:r>
        <w:rPr>
          <w:rFonts w:eastAsiaTheme="minorHAnsi"/>
          <w:color w:val="0070C0"/>
          <w:lang w:val="en-GB" w:eastAsia="en-US"/>
        </w:rPr>
        <w:t>One of the most common approaches of uncertainty visualisation is</w:t>
      </w:r>
      <w:r w:rsidRPr="004B17F5">
        <w:rPr>
          <w:rFonts w:eastAsiaTheme="minorHAnsi"/>
          <w:color w:val="0070C0"/>
          <w:lang w:val="en-GB" w:eastAsia="en-US"/>
        </w:rPr>
        <w:t xml:space="preserve"> to encode data values and uncertainty values independently, using two visual variables</w:t>
      </w:r>
      <w:r>
        <w:rPr>
          <w:rFonts w:eastAsiaTheme="minorHAnsi"/>
          <w:color w:val="0070C0"/>
          <w:lang w:val="en-GB" w:eastAsia="en-US"/>
        </w:rPr>
        <w:t xml:space="preserve"> in a bivariate map</w:t>
      </w:r>
      <w:r w:rsidRPr="004B17F5">
        <w:rPr>
          <w:rFonts w:eastAsiaTheme="minorHAnsi"/>
          <w:color w:val="0070C0"/>
          <w:lang w:val="en-GB" w:eastAsia="en-US"/>
        </w:rPr>
        <w:t>. These resulting bivariate maps can be difficult to interpret, and the discriminability of marks</w:t>
      </w:r>
      <w:r>
        <w:rPr>
          <w:rFonts w:eastAsiaTheme="minorHAnsi"/>
          <w:color w:val="0070C0"/>
          <w:lang w:val="en-GB" w:eastAsia="en-US"/>
        </w:rPr>
        <w:t xml:space="preserve"> can be reduced due to the </w:t>
      </w:r>
      <w:r w:rsidRPr="004B17F5">
        <w:rPr>
          <w:rFonts w:eastAsiaTheme="minorHAnsi"/>
          <w:color w:val="0070C0"/>
          <w:lang w:val="en-GB" w:eastAsia="en-US"/>
        </w:rPr>
        <w:t xml:space="preserve">interference between visual channels. To address this issue, </w:t>
      </w:r>
      <w:proofErr w:type="spellStart"/>
      <w:r w:rsidRPr="007452FE">
        <w:rPr>
          <w:color w:val="0070C0"/>
        </w:rPr>
        <w:t>Correl</w:t>
      </w:r>
      <w:proofErr w:type="spellEnd"/>
      <w:r w:rsidRPr="007452FE">
        <w:rPr>
          <w:color w:val="0070C0"/>
        </w:rPr>
        <w:t xml:space="preserve"> et al. [35] </w:t>
      </w:r>
      <w:r>
        <w:rPr>
          <w:color w:val="0070C0"/>
        </w:rPr>
        <w:t xml:space="preserve">introduces </w:t>
      </w:r>
      <w:r w:rsidRPr="004B17F5">
        <w:rPr>
          <w:rFonts w:eastAsiaTheme="minorHAnsi"/>
          <w:color w:val="0070C0"/>
          <w:lang w:val="en-GB" w:eastAsia="en-US"/>
        </w:rPr>
        <w:t>Value-Suppressing Uncertainty Palettes (VSUPs)</w:t>
      </w:r>
      <w:r>
        <w:rPr>
          <w:rFonts w:eastAsiaTheme="minorHAnsi"/>
          <w:color w:val="0070C0"/>
          <w:lang w:val="en-GB" w:eastAsia="en-US"/>
        </w:rPr>
        <w:t xml:space="preserve"> as in Figure 2.1 (right)</w:t>
      </w:r>
      <w:r w:rsidR="00E301C2">
        <w:rPr>
          <w:rFonts w:eastAsiaTheme="minorHAnsi"/>
          <w:color w:val="0070C0"/>
          <w:lang w:val="en-GB" w:eastAsia="en-US"/>
        </w:rPr>
        <w:t xml:space="preserve"> whereas a </w:t>
      </w:r>
      <w:r w:rsidR="00E301C2" w:rsidRPr="00DF6E07">
        <w:rPr>
          <w:rFonts w:ascii="Times" w:hAnsi="Times"/>
          <w:color w:val="0070C0"/>
        </w:rPr>
        <w:t>traditional bivariate map shown in Figure 2.1</w:t>
      </w:r>
      <w:ins w:id="78" w:author="Stephen Brooks" w:date="2022-04-22T14:58:00Z">
        <w:r w:rsidR="008A558E">
          <w:rPr>
            <w:rFonts w:ascii="Times" w:hAnsi="Times"/>
            <w:color w:val="0070C0"/>
          </w:rPr>
          <w:t xml:space="preserve"> </w:t>
        </w:r>
      </w:ins>
      <w:r w:rsidR="00E301C2" w:rsidRPr="00DF6E07">
        <w:rPr>
          <w:rFonts w:ascii="Times" w:hAnsi="Times"/>
          <w:color w:val="0070C0"/>
        </w:rPr>
        <w:t>(left).</w:t>
      </w:r>
      <w:ins w:id="79" w:author="Stephen Brooks" w:date="2022-04-22T14:59:00Z">
        <w:r w:rsidR="008A558E">
          <w:rPr>
            <w:rFonts w:ascii="Times" w:hAnsi="Times"/>
            <w:color w:val="0070C0"/>
          </w:rPr>
          <w:t xml:space="preserve">  We highlight this prior work as it is the comparator approach in our user study. </w:t>
        </w:r>
      </w:ins>
    </w:p>
    <w:p w14:paraId="7497DFE1" w14:textId="77777777" w:rsidR="00F84618" w:rsidRDefault="00F84618" w:rsidP="00F84618">
      <w:pPr>
        <w:pStyle w:val="NormalWeb"/>
        <w:spacing w:line="360" w:lineRule="auto"/>
        <w:jc w:val="center"/>
        <w:rPr>
          <w:rFonts w:ascii="Times" w:hAnsi="Times"/>
          <w:color w:val="000000" w:themeColor="text1"/>
        </w:rPr>
      </w:pPr>
      <w:r>
        <w:rPr>
          <w:rFonts w:ascii="Times" w:hAnsi="Times"/>
          <w:noProof/>
          <w:color w:val="000000" w:themeColor="text1"/>
        </w:rPr>
        <w:drawing>
          <wp:inline distT="0" distB="0" distL="0" distR="0" wp14:anchorId="45B6A7F7" wp14:editId="0B5692C3">
            <wp:extent cx="3768436" cy="1937047"/>
            <wp:effectExtent l="0" t="0" r="3810" b="6350"/>
            <wp:docPr id="389" name="Picture 38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funnel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88629" cy="1947427"/>
                    </a:xfrm>
                    <a:prstGeom prst="rect">
                      <a:avLst/>
                    </a:prstGeom>
                  </pic:spPr>
                </pic:pic>
              </a:graphicData>
            </a:graphic>
          </wp:inline>
        </w:drawing>
      </w:r>
      <w:r>
        <w:rPr>
          <w:rFonts w:ascii="Times" w:hAnsi="Times"/>
          <w:color w:val="000000" w:themeColor="text1"/>
        </w:rPr>
        <w:br/>
      </w:r>
      <w:r w:rsidRPr="007452FE">
        <w:rPr>
          <w:color w:val="000000" w:themeColor="text1"/>
        </w:rPr>
        <w:t xml:space="preserve">Figure 2.1: </w:t>
      </w:r>
      <w:r w:rsidRPr="007452FE">
        <w:rPr>
          <w:rFonts w:eastAsiaTheme="minorHAnsi"/>
          <w:lang w:val="en-GB" w:eastAsia="en-US"/>
        </w:rPr>
        <w:t>A standard bivariate map (left) and a VSUP (right)</w:t>
      </w:r>
    </w:p>
    <w:p w14:paraId="0174B626" w14:textId="5DFBB4E9" w:rsidR="00F84618" w:rsidRDefault="00437EFA" w:rsidP="00F84618">
      <w:pPr>
        <w:pStyle w:val="NormalWeb"/>
        <w:spacing w:line="360" w:lineRule="auto"/>
        <w:jc w:val="both"/>
        <w:rPr>
          <w:rFonts w:ascii="Times" w:hAnsi="Times"/>
          <w:color w:val="000000" w:themeColor="text1"/>
        </w:rPr>
      </w:pPr>
      <w:r>
        <w:rPr>
          <w:color w:val="0070C0"/>
        </w:rPr>
        <w:t xml:space="preserve">We see that </w:t>
      </w:r>
      <w:r w:rsidR="00F84618" w:rsidRPr="00E83E9F">
        <w:rPr>
          <w:color w:val="0070C0"/>
        </w:rPr>
        <w:t>VSUPs allocate</w:t>
      </w:r>
      <w:ins w:id="80" w:author="Stephen Brooks" w:date="2022-04-22T14:59:00Z">
        <w:r w:rsidR="008A558E">
          <w:rPr>
            <w:color w:val="0070C0"/>
          </w:rPr>
          <w:t>s</w:t>
        </w:r>
      </w:ins>
      <w:r w:rsidR="00F84618" w:rsidRPr="00E83E9F">
        <w:rPr>
          <w:color w:val="0070C0"/>
        </w:rPr>
        <w:t xml:space="preserve"> smaller ranges of </w:t>
      </w:r>
      <w:del w:id="81" w:author="Stephen Brooks" w:date="2022-04-22T14:59:00Z">
        <w:r w:rsidR="00F84618" w:rsidRPr="00E83E9F" w:rsidDel="008A558E">
          <w:rPr>
            <w:color w:val="0070C0"/>
          </w:rPr>
          <w:delText xml:space="preserve">a </w:delText>
        </w:r>
      </w:del>
      <w:ins w:id="82" w:author="Stephen Brooks" w:date="2022-04-22T14:59:00Z">
        <w:r w:rsidR="008A558E">
          <w:rPr>
            <w:color w:val="0070C0"/>
          </w:rPr>
          <w:t>the</w:t>
        </w:r>
        <w:r w:rsidR="008A558E" w:rsidRPr="00E83E9F">
          <w:rPr>
            <w:color w:val="0070C0"/>
          </w:rPr>
          <w:t xml:space="preserve"> </w:t>
        </w:r>
      </w:ins>
      <w:r w:rsidR="00F84618" w:rsidRPr="00E83E9F">
        <w:rPr>
          <w:color w:val="0070C0"/>
        </w:rPr>
        <w:t>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w:t>
      </w:r>
      <w:r w:rsidR="00F84618">
        <w:rPr>
          <w:rFonts w:ascii="Times" w:hAnsi="Times"/>
          <w:color w:val="0070C0"/>
        </w:rPr>
        <w:t xml:space="preserve"> </w:t>
      </w:r>
      <w:r w:rsidR="00F84618" w:rsidRPr="00DF6E07">
        <w:rPr>
          <w:rFonts w:ascii="Times" w:hAnsi="Times"/>
          <w:color w:val="0070C0"/>
        </w:rPr>
        <w:t xml:space="preserve">In traditional bivariate maps Figure 2.1(left), outputs for each combination of value and uncertainty might be represented as a 2D square whereas </w:t>
      </w:r>
      <w:r w:rsidR="000D683D" w:rsidRPr="00DF6E07">
        <w:rPr>
          <w:rFonts w:ascii="Times" w:hAnsi="Times"/>
          <w:color w:val="0070C0"/>
        </w:rPr>
        <w:t>VSUP</w:t>
      </w:r>
      <w:r w:rsidR="00F84618" w:rsidRPr="00DF6E07">
        <w:rPr>
          <w:rFonts w:ascii="Times" w:hAnsi="Times"/>
          <w:color w:val="0070C0"/>
        </w:rPr>
        <w:t xml:space="preserve"> approache</w:t>
      </w:r>
      <w:r w:rsidR="000D683D" w:rsidRPr="00DF6E07">
        <w:rPr>
          <w:rFonts w:ascii="Times" w:hAnsi="Times"/>
          <w:color w:val="0070C0"/>
        </w:rPr>
        <w:t>s</w:t>
      </w:r>
      <w:r w:rsidR="00F84618" w:rsidRPr="00DF6E07">
        <w:rPr>
          <w:rFonts w:ascii="Times" w:hAnsi="Times"/>
          <w:color w:val="0070C0"/>
        </w:rPr>
        <w:t xml:space="preserve"> it as arcs mapping </w:t>
      </w:r>
      <w:r w:rsidR="000D683D" w:rsidRPr="00DF6E07">
        <w:rPr>
          <w:rFonts w:ascii="Times" w:hAnsi="Times"/>
          <w:color w:val="0070C0"/>
        </w:rPr>
        <w:t xml:space="preserve">larger number of outputs for </w:t>
      </w:r>
      <w:r w:rsidR="00F84618" w:rsidRPr="00DF6E07">
        <w:rPr>
          <w:rFonts w:ascii="Times" w:hAnsi="Times"/>
          <w:color w:val="0070C0"/>
        </w:rPr>
        <w:t xml:space="preserve">smaller and smaller sets of outputs for higher uncertainty. </w:t>
      </w:r>
    </w:p>
    <w:p w14:paraId="0AB7BA25" w14:textId="6764C8C7" w:rsidR="00F84618" w:rsidRPr="00B06E60" w:rsidDel="008A558E" w:rsidRDefault="00F84618" w:rsidP="00B06E60">
      <w:pPr>
        <w:spacing w:line="360" w:lineRule="auto"/>
        <w:jc w:val="both"/>
        <w:rPr>
          <w:del w:id="83" w:author="Stephen Brooks" w:date="2022-04-22T15:00:00Z"/>
          <w:rFonts w:ascii="Times" w:hAnsi="Times"/>
          <w:color w:val="0070C0"/>
        </w:rPr>
      </w:pPr>
      <w:r w:rsidRPr="00B06E60">
        <w:rPr>
          <w:color w:val="0070C0"/>
        </w:rPr>
        <w:lastRenderedPageBreak/>
        <w:t xml:space="preserve">But the main limitation of that research is they </w:t>
      </w:r>
      <w:r w:rsidR="00A80826" w:rsidRPr="00B06E60">
        <w:rPr>
          <w:color w:val="0070C0"/>
        </w:rPr>
        <w:t xml:space="preserve">filter out higher uncertainty values by grouping them altogether </w:t>
      </w:r>
      <w:del w:id="84" w:author="Stephen Brooks" w:date="2022-04-22T15:00:00Z">
        <w:r w:rsidR="00A80826" w:rsidRPr="00B06E60" w:rsidDel="008A558E">
          <w:rPr>
            <w:color w:val="0070C0"/>
          </w:rPr>
          <w:delText xml:space="preserve">that </w:delText>
        </w:r>
      </w:del>
      <w:ins w:id="85" w:author="Stephen Brooks" w:date="2022-04-22T15:00:00Z">
        <w:r w:rsidR="008A558E">
          <w:rPr>
            <w:color w:val="0070C0"/>
          </w:rPr>
          <w:t>which</w:t>
        </w:r>
        <w:r w:rsidR="008A558E" w:rsidRPr="00B06E60">
          <w:rPr>
            <w:color w:val="0070C0"/>
          </w:rPr>
          <w:t xml:space="preserve"> </w:t>
        </w:r>
      </w:ins>
      <w:del w:id="86" w:author="Stephen Brooks" w:date="2022-04-22T15:00:00Z">
        <w:r w:rsidR="00A80826" w:rsidRPr="00B06E60" w:rsidDel="008A558E">
          <w:rPr>
            <w:color w:val="0070C0"/>
          </w:rPr>
          <w:delText xml:space="preserve">means </w:delText>
        </w:r>
      </w:del>
      <w:r w:rsidRPr="00B06E60">
        <w:rPr>
          <w:color w:val="0070C0"/>
        </w:rPr>
        <w:t xml:space="preserve">suppresses the values for decision making when uncertainties are high. </w:t>
      </w:r>
      <w:r w:rsidR="00E70372" w:rsidRPr="00B06E60">
        <w:rPr>
          <w:color w:val="0070C0"/>
        </w:rPr>
        <w:t xml:space="preserve">Due to this higher uncertainty elimination </w:t>
      </w:r>
      <w:del w:id="87" w:author="Stephen Brooks" w:date="2022-04-22T15:00:00Z">
        <w:r w:rsidR="00E70372" w:rsidRPr="00B06E60" w:rsidDel="008A558E">
          <w:rPr>
            <w:color w:val="0070C0"/>
          </w:rPr>
          <w:delText xml:space="preserve">behavior </w:delText>
        </w:r>
      </w:del>
      <w:ins w:id="88" w:author="Stephen Brooks" w:date="2022-04-22T15:00:00Z">
        <w:r w:rsidR="008A558E">
          <w:rPr>
            <w:color w:val="0070C0"/>
          </w:rPr>
          <w:t>aspect</w:t>
        </w:r>
        <w:r w:rsidR="008A558E" w:rsidRPr="00B06E60">
          <w:rPr>
            <w:color w:val="0070C0"/>
          </w:rPr>
          <w:t xml:space="preserve"> </w:t>
        </w:r>
      </w:ins>
      <w:r w:rsidR="00E70372" w:rsidRPr="00B06E60">
        <w:rPr>
          <w:color w:val="0070C0"/>
        </w:rPr>
        <w:t>the designer</w:t>
      </w:r>
      <w:r w:rsidR="004E1B7E">
        <w:rPr>
          <w:color w:val="0070C0"/>
        </w:rPr>
        <w:t>s</w:t>
      </w:r>
      <w:r w:rsidR="00E70372" w:rsidRPr="00B06E60">
        <w:rPr>
          <w:color w:val="0070C0"/>
        </w:rPr>
        <w:t xml:space="preserve"> need to carefully consider if this representation is suitable and desirable for certain system</w:t>
      </w:r>
      <w:ins w:id="89" w:author="Stephen Brooks" w:date="2022-04-22T15:00:00Z">
        <w:r w:rsidR="008A558E">
          <w:rPr>
            <w:color w:val="0070C0"/>
          </w:rPr>
          <w:t>s</w:t>
        </w:r>
      </w:ins>
      <w:r w:rsidRPr="00B06E60">
        <w:rPr>
          <w:color w:val="0070C0"/>
        </w:rPr>
        <w:t>.</w:t>
      </w:r>
      <w:r w:rsidR="00092823" w:rsidRPr="00B06E60">
        <w:rPr>
          <w:color w:val="0070C0"/>
        </w:rPr>
        <w:t xml:space="preserve"> </w:t>
      </w:r>
      <w:r w:rsidR="006F45AE" w:rsidRPr="00B06E60">
        <w:rPr>
          <w:color w:val="0070C0"/>
        </w:rPr>
        <w:t>Another limitation is, s</w:t>
      </w:r>
      <w:r w:rsidR="00092823" w:rsidRPr="00B06E60">
        <w:rPr>
          <w:color w:val="0070C0"/>
        </w:rPr>
        <w:t xml:space="preserve">ince </w:t>
      </w:r>
      <w:r w:rsidR="00092823" w:rsidRPr="00B06E60">
        <w:rPr>
          <w:rFonts w:eastAsiaTheme="minorHAnsi"/>
          <w:color w:val="0070C0"/>
          <w:lang w:val="en-GB" w:eastAsia="en-US"/>
        </w:rPr>
        <w:t xml:space="preserve">both uncertainty and value are represented by </w:t>
      </w:r>
      <w:r w:rsidR="004E1B7E">
        <w:rPr>
          <w:rFonts w:eastAsiaTheme="minorHAnsi"/>
          <w:color w:val="0070C0"/>
          <w:lang w:val="en-GB" w:eastAsia="en-US"/>
        </w:rPr>
        <w:t xml:space="preserve">a single </w:t>
      </w:r>
      <w:r w:rsidR="00092823" w:rsidRPr="00B06E60">
        <w:rPr>
          <w:rFonts w:eastAsiaTheme="minorHAnsi"/>
          <w:color w:val="0070C0"/>
          <w:lang w:val="en-GB" w:eastAsia="en-US"/>
        </w:rPr>
        <w:t>color, the perceptual non</w:t>
      </w:r>
      <w:r w:rsidR="006F45AE" w:rsidRPr="00B06E60">
        <w:rPr>
          <w:rFonts w:eastAsiaTheme="minorHAnsi"/>
          <w:color w:val="0070C0"/>
          <w:lang w:val="en-GB" w:eastAsia="en-US"/>
        </w:rPr>
        <w:t>-</w:t>
      </w:r>
      <w:r w:rsidR="00092823" w:rsidRPr="00B06E60">
        <w:rPr>
          <w:rFonts w:eastAsiaTheme="minorHAnsi"/>
          <w:color w:val="0070C0"/>
          <w:lang w:val="en-GB" w:eastAsia="en-US"/>
        </w:rPr>
        <w:t xml:space="preserve">separability of color channels </w:t>
      </w:r>
      <w:r w:rsidR="00EA519D" w:rsidRPr="00B06E60">
        <w:rPr>
          <w:rFonts w:eastAsiaTheme="minorHAnsi"/>
          <w:color w:val="0070C0"/>
          <w:lang w:val="en-GB" w:eastAsia="en-US"/>
        </w:rPr>
        <w:t xml:space="preserve">are </w:t>
      </w:r>
      <w:r w:rsidR="00240BCA" w:rsidRPr="00B06E60">
        <w:rPr>
          <w:rFonts w:eastAsiaTheme="minorHAnsi"/>
          <w:color w:val="0070C0"/>
          <w:lang w:val="en-GB" w:eastAsia="en-US"/>
        </w:rPr>
        <w:t>well-known,</w:t>
      </w:r>
      <w:r w:rsidR="006F45AE" w:rsidRPr="00B06E60">
        <w:rPr>
          <w:rFonts w:eastAsiaTheme="minorHAnsi"/>
          <w:color w:val="0070C0"/>
          <w:lang w:val="en-GB" w:eastAsia="en-US"/>
        </w:rPr>
        <w:t xml:space="preserve"> and which requires the concept of a limited “budget” of distinguishable marks. To achieve the limited budget criteria, it necessitates</w:t>
      </w:r>
      <w:ins w:id="90" w:author="Stephen Brooks" w:date="2022-04-22T15:01:00Z">
        <w:r w:rsidR="008A558E">
          <w:rPr>
            <w:rFonts w:eastAsiaTheme="minorHAnsi"/>
            <w:color w:val="0070C0"/>
            <w:lang w:val="en-GB" w:eastAsia="en-US"/>
          </w:rPr>
          <w:t xml:space="preserve"> one</w:t>
        </w:r>
      </w:ins>
      <w:r w:rsidR="006F45AE" w:rsidRPr="00B06E60">
        <w:rPr>
          <w:rFonts w:eastAsiaTheme="minorHAnsi"/>
          <w:color w:val="0070C0"/>
          <w:lang w:val="en-GB" w:eastAsia="en-US"/>
        </w:rPr>
        <w:t xml:space="preserve"> to quantize the data</w:t>
      </w:r>
      <w:r w:rsidR="00EA519D" w:rsidRPr="00B06E60">
        <w:rPr>
          <w:rFonts w:eastAsiaTheme="minorHAnsi"/>
          <w:color w:val="0070C0"/>
          <w:lang w:val="en-GB" w:eastAsia="en-US"/>
        </w:rPr>
        <w:t>. D</w:t>
      </w:r>
      <w:r w:rsidR="006F45AE" w:rsidRPr="00B06E60">
        <w:rPr>
          <w:rFonts w:eastAsiaTheme="minorHAnsi"/>
          <w:color w:val="0070C0"/>
          <w:lang w:val="en-GB" w:eastAsia="en-US"/>
        </w:rPr>
        <w:t xml:space="preserve">ue </w:t>
      </w:r>
      <w:r w:rsidR="00EA519D" w:rsidRPr="00B06E60">
        <w:rPr>
          <w:rFonts w:eastAsiaTheme="minorHAnsi"/>
          <w:color w:val="0070C0"/>
          <w:lang w:val="en-GB" w:eastAsia="en-US"/>
        </w:rPr>
        <w:t xml:space="preserve">to the </w:t>
      </w:r>
      <w:r w:rsidR="006F45AE" w:rsidRPr="00B06E60">
        <w:rPr>
          <w:rFonts w:eastAsiaTheme="minorHAnsi"/>
          <w:color w:val="0070C0"/>
          <w:lang w:val="en-GB" w:eastAsia="en-US"/>
        </w:rPr>
        <w:t>data quantization</w:t>
      </w:r>
      <w:r w:rsidR="00EA519D" w:rsidRPr="00B06E60">
        <w:rPr>
          <w:rFonts w:eastAsiaTheme="minorHAnsi"/>
          <w:color w:val="0070C0"/>
          <w:lang w:val="en-GB" w:eastAsia="en-US"/>
        </w:rPr>
        <w:t>,</w:t>
      </w:r>
      <w:r w:rsidR="006F45AE" w:rsidRPr="00B06E60">
        <w:rPr>
          <w:rFonts w:eastAsiaTheme="minorHAnsi"/>
          <w:color w:val="0070C0"/>
          <w:lang w:val="en-GB" w:eastAsia="en-US"/>
        </w:rPr>
        <w:t xml:space="preserve"> uncertaint</w:t>
      </w:r>
      <w:r w:rsidR="00EA519D" w:rsidRPr="00B06E60">
        <w:rPr>
          <w:rFonts w:eastAsiaTheme="minorHAnsi"/>
          <w:color w:val="0070C0"/>
          <w:lang w:val="en-GB" w:eastAsia="en-US"/>
        </w:rPr>
        <w:t>y visualisation</w:t>
      </w:r>
      <w:r w:rsidR="006F45AE" w:rsidRPr="00B06E60">
        <w:rPr>
          <w:rFonts w:eastAsiaTheme="minorHAnsi"/>
          <w:color w:val="0070C0"/>
          <w:lang w:val="en-GB" w:eastAsia="en-US"/>
        </w:rPr>
        <w:t xml:space="preserve"> </w:t>
      </w:r>
      <w:r w:rsidR="00EA519D" w:rsidRPr="00B06E60">
        <w:rPr>
          <w:rFonts w:eastAsiaTheme="minorHAnsi"/>
          <w:color w:val="0070C0"/>
          <w:lang w:val="en-GB" w:eastAsia="en-US"/>
        </w:rPr>
        <w:t>for</w:t>
      </w:r>
      <w:r w:rsidR="006F45AE" w:rsidRPr="00B06E60">
        <w:rPr>
          <w:rFonts w:eastAsiaTheme="minorHAnsi"/>
          <w:color w:val="0070C0"/>
          <w:lang w:val="en-GB" w:eastAsia="en-US"/>
        </w:rPr>
        <w:t xml:space="preserve"> continuous</w:t>
      </w:r>
      <w:r w:rsidR="00B06E60">
        <w:rPr>
          <w:rFonts w:eastAsiaTheme="minorHAnsi"/>
          <w:color w:val="0070C0"/>
          <w:lang w:val="en-GB" w:eastAsia="en-US"/>
        </w:rPr>
        <w:t xml:space="preserve"> </w:t>
      </w:r>
      <w:r w:rsidR="0060385D">
        <w:rPr>
          <w:rFonts w:eastAsiaTheme="minorHAnsi"/>
          <w:color w:val="0070C0"/>
          <w:lang w:val="en-GB" w:eastAsia="en-US"/>
        </w:rPr>
        <w:t>(</w:t>
      </w:r>
      <w:r w:rsidR="00E2673B">
        <w:rPr>
          <w:rFonts w:eastAsiaTheme="minorHAnsi"/>
          <w:color w:val="0070C0"/>
          <w:lang w:val="en-GB" w:eastAsia="en-US"/>
        </w:rPr>
        <w:t xml:space="preserve">or </w:t>
      </w:r>
      <w:r w:rsidR="00EA519D" w:rsidRPr="00B06E60">
        <w:rPr>
          <w:rFonts w:eastAsiaTheme="minorHAnsi"/>
          <w:color w:val="0070C0"/>
          <w:lang w:val="en-GB" w:eastAsia="en-US"/>
        </w:rPr>
        <w:t>all discrete</w:t>
      </w:r>
      <w:r w:rsidR="0060385D">
        <w:rPr>
          <w:rFonts w:eastAsiaTheme="minorHAnsi"/>
          <w:color w:val="0070C0"/>
          <w:lang w:val="en-GB" w:eastAsia="en-US"/>
        </w:rPr>
        <w:t>)</w:t>
      </w:r>
      <w:r w:rsidR="006F45AE" w:rsidRPr="00B06E60">
        <w:rPr>
          <w:rFonts w:eastAsiaTheme="minorHAnsi"/>
          <w:color w:val="0070C0"/>
          <w:lang w:val="en-GB" w:eastAsia="en-US"/>
        </w:rPr>
        <w:t xml:space="preserve"> values are not possible </w:t>
      </w:r>
      <w:r w:rsidR="00EA519D" w:rsidRPr="00B06E60">
        <w:rPr>
          <w:rFonts w:eastAsiaTheme="minorHAnsi"/>
          <w:color w:val="0070C0"/>
          <w:lang w:val="en-GB" w:eastAsia="en-US"/>
        </w:rPr>
        <w:t xml:space="preserve">with limited </w:t>
      </w:r>
      <w:proofErr w:type="spellStart"/>
      <w:r w:rsidR="00EA519D" w:rsidRPr="00B06E60">
        <w:rPr>
          <w:rFonts w:eastAsiaTheme="minorHAnsi"/>
          <w:color w:val="0070C0"/>
          <w:lang w:val="en-GB" w:eastAsia="en-US"/>
        </w:rPr>
        <w:t>color</w:t>
      </w:r>
      <w:proofErr w:type="spellEnd"/>
      <w:r w:rsidR="00EA519D" w:rsidRPr="00B06E60">
        <w:rPr>
          <w:rFonts w:eastAsiaTheme="minorHAnsi"/>
          <w:color w:val="0070C0"/>
          <w:lang w:val="en-GB" w:eastAsia="en-US"/>
        </w:rPr>
        <w:t xml:space="preserve"> budgets.</w:t>
      </w:r>
      <w:r w:rsidR="006F45AE" w:rsidRPr="00B06E60">
        <w:rPr>
          <w:rFonts w:eastAsiaTheme="minorHAnsi"/>
          <w:color w:val="0070C0"/>
          <w:lang w:val="en-GB" w:eastAsia="en-US"/>
        </w:rPr>
        <w:t xml:space="preserve"> </w:t>
      </w:r>
    </w:p>
    <w:p w14:paraId="66E6AD69" w14:textId="77777777" w:rsidR="0045432F" w:rsidRPr="008137E0" w:rsidRDefault="0045432F" w:rsidP="008A558E">
      <w:pPr>
        <w:spacing w:line="360" w:lineRule="auto"/>
        <w:jc w:val="both"/>
        <w:pPrChange w:id="91" w:author="Stephen Brooks" w:date="2022-04-22T15:00:00Z">
          <w:pPr>
            <w:pStyle w:val="NormalWeb"/>
            <w:shd w:val="clear" w:color="auto" w:fill="FFFFFF"/>
            <w:spacing w:line="360" w:lineRule="auto"/>
            <w:jc w:val="both"/>
          </w:pPr>
        </w:pPrChange>
      </w:pPr>
    </w:p>
    <w:p w14:paraId="60A31308" w14:textId="02EDEE78"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r w:rsidR="00F84618">
        <w:rPr>
          <w:rFonts w:ascii="Times" w:hAnsi="Times"/>
          <w:b/>
          <w:bCs/>
          <w:color w:val="000000" w:themeColor="text1"/>
          <w:lang w:val="en-US"/>
        </w:rPr>
        <w:tab/>
      </w:r>
      <w:r w:rsidR="00F84618">
        <w:rPr>
          <w:rFonts w:ascii="Times" w:hAnsi="Times"/>
          <w:color w:val="000000" w:themeColor="text1"/>
          <w:lang w:val="en-US"/>
        </w:rPr>
        <w:br/>
      </w:r>
      <w:r w:rsidR="00266AB5">
        <w:rPr>
          <w:rFonts w:ascii="Times" w:hAnsi="Times"/>
          <w:color w:val="000000" w:themeColor="text1"/>
          <w:lang w:val="en-US"/>
        </w:rPr>
        <w:t>F</w:t>
      </w:r>
      <w:r w:rsidRPr="008137E0">
        <w:rPr>
          <w:rFonts w:ascii="Times" w:hAnsi="Times"/>
          <w:color w:val="000000" w:themeColor="text1"/>
          <w:lang w:val="en-US"/>
        </w:rPr>
        <w:t xml:space="preserve">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r w:rsidR="00AD06B0">
        <w:rPr>
          <w:rFonts w:ascii="Times" w:hAnsi="Times"/>
          <w:color w:val="000000" w:themeColor="text1"/>
        </w:rPr>
        <w:t xml:space="preserve"> </w:t>
      </w:r>
      <w:r w:rsidR="00AD06B0" w:rsidRPr="00DF6E07">
        <w:rPr>
          <w:rFonts w:ascii="Times" w:hAnsi="Times"/>
          <w:color w:val="0070C0"/>
        </w:rPr>
        <w:t>The limitation of this study</w:t>
      </w:r>
      <w:r w:rsidR="00AD06B0" w:rsidRPr="00DF6E07">
        <w:rPr>
          <w:color w:val="0070C0"/>
        </w:rPr>
        <w:t xml:space="preserve"> is </w:t>
      </w:r>
      <w:r w:rsidR="00A96763" w:rsidRPr="00DF6E07">
        <w:rPr>
          <w:color w:val="0070C0"/>
        </w:rPr>
        <w:t xml:space="preserve">that the solution works only with </w:t>
      </w:r>
      <w:r w:rsidR="00AD06B0" w:rsidRPr="00DF6E07">
        <w:rPr>
          <w:color w:val="0070C0"/>
        </w:rPr>
        <w:t>certain eyeglasses and some common objects and does not extend to a real and generalised environment.</w:t>
      </w:r>
    </w:p>
    <w:p w14:paraId="6B1E1649" w14:textId="7E46D94D" w:rsidR="0045432F" w:rsidRPr="00DF6E07" w:rsidRDefault="0045432F" w:rsidP="0045432F">
      <w:pPr>
        <w:pStyle w:val="NormalWeb"/>
        <w:spacing w:line="360" w:lineRule="auto"/>
        <w:jc w:val="both"/>
        <w:rPr>
          <w:rFonts w:ascii="Times" w:hAnsi="Times"/>
          <w:color w:val="0070C0"/>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00266AB5">
        <w:rPr>
          <w:rFonts w:ascii="Times" w:hAnsi="Times"/>
          <w:color w:val="000000" w:themeColor="text1"/>
        </w:rPr>
        <w:t>aim to</w:t>
      </w:r>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w:t>
      </w:r>
      <w:r w:rsidRPr="008137E0">
        <w:rPr>
          <w:rFonts w:ascii="Times" w:hAnsi="Times"/>
          <w:color w:val="000000" w:themeColor="text1"/>
        </w:rPr>
        <w:lastRenderedPageBreak/>
        <w:t xml:space="preserve">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r w:rsidR="006F2A5E" w:rsidRPr="00DF6E07">
        <w:rPr>
          <w:color w:val="0070C0"/>
        </w:rPr>
        <w:t xml:space="preserve">They address the use of image warping to reduce the illusion effect but without calibrating the model for different zoom/focus level, </w:t>
      </w:r>
      <w:r w:rsidR="006F2A5E" w:rsidRPr="00DF6E07">
        <w:rPr>
          <w:rFonts w:eastAsiaTheme="minorHAnsi"/>
          <w:color w:val="0070C0"/>
          <w:lang w:val="en-GB" w:eastAsia="en-US"/>
        </w:rPr>
        <w:t xml:space="preserve">displacement, and deformation. </w:t>
      </w:r>
      <w:r w:rsidR="00D44D85" w:rsidRPr="00DF6E07">
        <w:rPr>
          <w:rFonts w:ascii="Times" w:hAnsi="Times"/>
          <w:color w:val="0070C0"/>
        </w:rPr>
        <w:t>Their proposition investigated with only limited number of domain experts.</w:t>
      </w:r>
      <w:r w:rsidR="006F2A5E" w:rsidRPr="00DF6E07">
        <w:rPr>
          <w:rFonts w:ascii="Times" w:hAnsi="Times"/>
          <w:color w:val="0070C0"/>
        </w:rPr>
        <w:t xml:space="preserve"> </w:t>
      </w:r>
      <w:r w:rsidR="006F2A5E" w:rsidRPr="00DF6E07">
        <w:rPr>
          <w:color w:val="0070C0"/>
        </w:rPr>
        <w:t xml:space="preserve">Only lateral effect with image warping is considered in a proposed system [12, 13] to resolve such problems but not considered for longitudinal, </w:t>
      </w:r>
      <w:r w:rsidR="00DF6E07" w:rsidRPr="00DF6E07">
        <w:rPr>
          <w:color w:val="0070C0"/>
        </w:rPr>
        <w:t>geometric,</w:t>
      </w:r>
      <w:r w:rsidR="006F2A5E" w:rsidRPr="00DF6E07">
        <w:rPr>
          <w:color w:val="0070C0"/>
        </w:rPr>
        <w:t xml:space="preserve"> or other forms of optical distortions.</w:t>
      </w:r>
    </w:p>
    <w:p w14:paraId="7C49DC70" w14:textId="34774A3F"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w:t>
      </w:r>
      <w:r w:rsidR="00D01486">
        <w:rPr>
          <w:rFonts w:ascii="Times" w:hAnsi="Times"/>
          <w:color w:val="000000" w:themeColor="text1"/>
        </w:rPr>
        <w:t xml:space="preserve">. </w:t>
      </w:r>
      <w:r w:rsidR="00D01486" w:rsidRPr="00DF6E07">
        <w:rPr>
          <w:rFonts w:ascii="Times" w:hAnsi="Times"/>
          <w:color w:val="0070C0"/>
        </w:rPr>
        <w:t xml:space="preserve">In addition, </w:t>
      </w:r>
      <w:r w:rsidR="00D01486" w:rsidRPr="00DF6E07">
        <w:rPr>
          <w:color w:val="0070C0"/>
        </w:rPr>
        <w:t xml:space="preserve">their rendering mechanism is limited to single light sources, undergoes with rasterization aliasing effect, interaction with painting metaphor and temporal interpolation with event-driven control. </w:t>
      </w:r>
    </w:p>
    <w:p w14:paraId="389AA083" w14:textId="13EA3A92"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w:t>
      </w:r>
      <w:r w:rsidR="00266AB5">
        <w:rPr>
          <w:rFonts w:ascii="Times" w:hAnsi="Times"/>
          <w:color w:val="000000" w:themeColor="text1"/>
        </w:rPr>
        <w:t>,</w:t>
      </w:r>
      <w:r w:rsidRPr="008137E0">
        <w:rPr>
          <w:rFonts w:ascii="Times" w:hAnsi="Times"/>
          <w:color w:val="000000" w:themeColor="text1"/>
        </w:rPr>
        <w:t xml:space="preserve"> ii. </w:t>
      </w:r>
      <w:r w:rsidR="00266AB5">
        <w:rPr>
          <w:rFonts w:ascii="Times" w:hAnsi="Times"/>
          <w:color w:val="000000" w:themeColor="text1"/>
        </w:rPr>
        <w:t>a</w:t>
      </w:r>
      <w:r w:rsidR="00266AB5" w:rsidRPr="008137E0">
        <w:rPr>
          <w:rFonts w:ascii="Times" w:hAnsi="Times"/>
          <w:color w:val="000000" w:themeColor="text1"/>
        </w:rPr>
        <w:t xml:space="preserve">n </w:t>
      </w:r>
      <w:r w:rsidRPr="008137E0">
        <w:rPr>
          <w:rFonts w:ascii="Times" w:hAnsi="Times"/>
          <w:color w:val="000000" w:themeColor="text1"/>
        </w:rPr>
        <w:t>interactive and intuitive focus control system</w:t>
      </w:r>
      <w:r w:rsidR="00266AB5">
        <w:rPr>
          <w:rFonts w:ascii="Times" w:hAnsi="Times"/>
          <w:color w:val="000000" w:themeColor="text1"/>
        </w:rPr>
        <w:t xml:space="preserve"> and,</w:t>
      </w:r>
      <w:r w:rsidRPr="008137E0">
        <w:rPr>
          <w:rFonts w:ascii="Times" w:hAnsi="Times"/>
          <w:color w:val="000000" w:themeColor="text1"/>
        </w:rPr>
        <w:t xml:space="preserve"> iii. </w:t>
      </w:r>
      <w:r w:rsidR="00266AB5">
        <w:rPr>
          <w:rFonts w:ascii="Times" w:hAnsi="Times"/>
          <w:color w:val="000000" w:themeColor="text1"/>
        </w:rPr>
        <w:t>a</w:t>
      </w:r>
      <w:r w:rsidR="00266AB5" w:rsidRPr="008137E0">
        <w:rPr>
          <w:rFonts w:ascii="Times" w:hAnsi="Times"/>
          <w:color w:val="000000" w:themeColor="text1"/>
        </w:rPr>
        <w:t xml:space="preserve"> </w:t>
      </w:r>
      <w:r w:rsidRPr="008137E0">
        <w:rPr>
          <w:rFonts w:ascii="Times" w:hAnsi="Times"/>
          <w:color w:val="000000" w:themeColor="text1"/>
        </w:rPr>
        <w:t xml:space="preserve">generalized method for expressive DOF rendering. They </w:t>
      </w:r>
      <w:r w:rsidR="00266AB5">
        <w:rPr>
          <w:rFonts w:ascii="Times" w:hAnsi="Times"/>
          <w:color w:val="000000" w:themeColor="text1"/>
        </w:rPr>
        <w:t>argue that</w:t>
      </w:r>
      <w:r w:rsidR="00266AB5" w:rsidRPr="008137E0">
        <w:rPr>
          <w:rFonts w:ascii="Times" w:hAnsi="Times"/>
          <w:color w:val="000000" w:themeColor="text1"/>
        </w:rPr>
        <w:t xml:space="preserve"> </w:t>
      </w:r>
      <w:r w:rsidRPr="008137E0">
        <w:rPr>
          <w:rFonts w:ascii="Times" w:hAnsi="Times"/>
          <w:color w:val="000000" w:themeColor="text1"/>
        </w:rPr>
        <w:t>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w:t>
      </w:r>
      <w:r w:rsidRPr="008137E0">
        <w:rPr>
          <w:rFonts w:ascii="Times" w:hAnsi="Times"/>
          <w:color w:val="000000" w:themeColor="text1"/>
        </w:rPr>
        <w:lastRenderedPageBreak/>
        <w:t xml:space="preserve">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64109B22" w14:textId="77777777" w:rsidR="00266AB5" w:rsidRDefault="00266AB5" w:rsidP="0045432F">
      <w:pPr>
        <w:pStyle w:val="NormalWeb"/>
        <w:spacing w:line="360" w:lineRule="auto"/>
        <w:jc w:val="both"/>
        <w:rPr>
          <w:rFonts w:ascii="Times" w:hAnsi="Times"/>
          <w:color w:val="000000" w:themeColor="text1"/>
          <w:lang w:val="en-US"/>
        </w:rPr>
      </w:pPr>
      <w:r>
        <w:rPr>
          <w:rFonts w:ascii="Times" w:hAnsi="Times"/>
          <w:color w:val="000000" w:themeColor="text1"/>
          <w:lang w:val="en-US"/>
        </w:rPr>
        <w:t xml:space="preserve">Some of our early experiments in visualization designs involved textures.  So, we also discuss aspects of textures in this section. </w:t>
      </w:r>
    </w:p>
    <w:p w14:paraId="7C5134AC" w14:textId="752D4081"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w:t>
      </w:r>
      <w:proofErr w:type="spellStart"/>
      <w:r w:rsidRPr="002650E8">
        <w:rPr>
          <w:rFonts w:ascii="Times" w:hAnsi="Times"/>
          <w:color w:val="000000" w:themeColor="text1"/>
          <w:lang w:val="en-US"/>
        </w:rPr>
        <w:t>i</w:t>
      </w:r>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02073635" w:rsidR="0045432F" w:rsidRPr="00DF6E07" w:rsidRDefault="0045432F" w:rsidP="0045432F">
      <w:pPr>
        <w:pStyle w:val="NormalWeb"/>
        <w:spacing w:line="360" w:lineRule="auto"/>
        <w:jc w:val="both"/>
        <w:rPr>
          <w:rFonts w:ascii="Times" w:hAnsi="Times"/>
          <w:color w:val="0070C0"/>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 xml:space="preserve">was </w:t>
      </w:r>
      <w:r w:rsidRPr="002650E8">
        <w:rPr>
          <w:rFonts w:ascii="Times" w:hAnsi="Times"/>
          <w:color w:val="000000" w:themeColor="text1"/>
          <w:lang w:val="en-US"/>
        </w:rPr>
        <w:lastRenderedPageBreak/>
        <w:t>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 xml:space="preserve">Also, </w:t>
      </w:r>
      <w:r w:rsidR="00A42273" w:rsidRPr="00DF6E07">
        <w:rPr>
          <w:rFonts w:ascii="Times" w:hAnsi="Times"/>
          <w:color w:val="0070C0"/>
        </w:rPr>
        <w:t>i</w:t>
      </w:r>
      <w:r w:rsidR="00120F47" w:rsidRPr="00DF6E07">
        <w:rPr>
          <w:rFonts w:ascii="Times" w:hAnsi="Times"/>
          <w:color w:val="0070C0"/>
        </w:rPr>
        <w:t xml:space="preserve">t doesn’t support higher dimensions and </w:t>
      </w:r>
      <w:del w:id="92" w:author="Stephen Brooks" w:date="2022-04-22T15:01:00Z">
        <w:r w:rsidR="00120F47" w:rsidRPr="00DF6E07" w:rsidDel="008A558E">
          <w:rPr>
            <w:rFonts w:ascii="Times" w:hAnsi="Times"/>
            <w:color w:val="0070C0"/>
          </w:rPr>
          <w:delText xml:space="preserve">yet </w:delText>
        </w:r>
      </w:del>
      <w:ins w:id="93" w:author="Stephen Brooks" w:date="2022-04-22T15:01:00Z">
        <w:r w:rsidR="008A558E">
          <w:rPr>
            <w:rFonts w:ascii="Times" w:hAnsi="Times"/>
            <w:color w:val="0070C0"/>
          </w:rPr>
          <w:t>a</w:t>
        </w:r>
        <w:r w:rsidR="008A558E" w:rsidRPr="00DF6E07">
          <w:rPr>
            <w:rFonts w:ascii="Times" w:hAnsi="Times"/>
            <w:color w:val="0070C0"/>
          </w:rPr>
          <w:t xml:space="preserve"> </w:t>
        </w:r>
      </w:ins>
      <w:r w:rsidR="00120F47" w:rsidRPr="00DF6E07">
        <w:rPr>
          <w:rFonts w:ascii="Times" w:hAnsi="Times"/>
          <w:color w:val="0070C0"/>
        </w:rPr>
        <w:t>more refined investigation is required to</w:t>
      </w:r>
      <w:r w:rsidR="00120F47" w:rsidRPr="00DF6E07">
        <w:rPr>
          <w:color w:val="0070C0"/>
        </w:rPr>
        <w:t xml:space="preserve"> quantify the effectiveness</w:t>
      </w:r>
      <w:r w:rsidR="00A42273" w:rsidRPr="00DF6E07">
        <w:rPr>
          <w:rFonts w:ascii="Times" w:hAnsi="Times"/>
          <w:color w:val="0070C0"/>
          <w:lang w:val="en-US"/>
        </w:rPr>
        <w:t xml:space="preserve"> of conveying flow structures.</w:t>
      </w:r>
    </w:p>
    <w:p w14:paraId="6CE3450C" w14:textId="3793539C" w:rsidR="0045432F" w:rsidRPr="00DF6E07" w:rsidRDefault="0045432F" w:rsidP="0045432F">
      <w:pPr>
        <w:pStyle w:val="NormalWeb"/>
        <w:spacing w:line="360" w:lineRule="auto"/>
        <w:jc w:val="both"/>
        <w:rPr>
          <w:rFonts w:ascii="Times" w:hAnsi="Times"/>
          <w:color w:val="0070C0"/>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 xml:space="preserve">in </w:t>
      </w:r>
      <w:r w:rsidR="00FD0E81">
        <w:rPr>
          <w:rFonts w:ascii="Times" w:hAnsi="Times"/>
          <w:color w:val="000000" w:themeColor="text1"/>
          <w:lang w:val="en-US"/>
        </w:rPr>
        <w:t xml:space="preserve">the </w:t>
      </w:r>
      <w:r w:rsidRPr="002650E8">
        <w:rPr>
          <w:rFonts w:ascii="Times" w:hAnsi="Times"/>
          <w:color w:val="000000" w:themeColor="text1"/>
          <w:lang w:val="en-US"/>
        </w:rPr>
        <w:t>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w:t>
      </w:r>
      <w:r w:rsidR="00A42273">
        <w:rPr>
          <w:rFonts w:ascii="Times" w:hAnsi="Times"/>
          <w:color w:val="000000" w:themeColor="text1"/>
        </w:rPr>
        <w:t xml:space="preserve"> </w:t>
      </w:r>
      <w:r w:rsidR="00A42273" w:rsidRPr="00DF6E07">
        <w:rPr>
          <w:rFonts w:ascii="Times" w:hAnsi="Times"/>
          <w:color w:val="0070C0"/>
        </w:rPr>
        <w:t>to</w:t>
      </w:r>
      <w:r w:rsidR="00A42273" w:rsidRPr="00DF6E07">
        <w:rPr>
          <w:color w:val="0070C0"/>
        </w:rPr>
        <w:t xml:space="preserve"> mitigate expensive computation, memory cost but suffers with popping artifacts (too far/close viewpoint).</w:t>
      </w:r>
    </w:p>
    <w:p w14:paraId="65DCD59E" w14:textId="29FB54ED"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00FD0E81">
        <w:rPr>
          <w:rFonts w:ascii="Times" w:hAnsi="Times"/>
          <w:color w:val="000000" w:themeColor="text1"/>
        </w:rPr>
        <w:t xml:space="preserve">The </w:t>
      </w:r>
      <w:r w:rsidR="00FD0E81">
        <w:rPr>
          <w:rFonts w:ascii="Times" w:hAnsi="Times"/>
          <w:color w:val="000000" w:themeColor="text1"/>
          <w:lang w:val="en-US"/>
        </w:rPr>
        <w:t>i</w:t>
      </w:r>
      <w:r w:rsidRPr="002650E8">
        <w:rPr>
          <w:rFonts w:ascii="Times" w:hAnsi="Times"/>
          <w:color w:val="000000" w:themeColor="text1"/>
          <w:lang w:val="en-US"/>
        </w:rPr>
        <w:t>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6528D918" w:rsidR="0045432F" w:rsidRPr="00DF6E07" w:rsidRDefault="0045432F" w:rsidP="0045432F">
      <w:pPr>
        <w:pStyle w:val="NormalWeb"/>
        <w:spacing w:line="360" w:lineRule="auto"/>
        <w:jc w:val="both"/>
        <w:rPr>
          <w:rFonts w:ascii="Times" w:hAnsi="Times"/>
          <w:color w:val="0070C0"/>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w:t>
      </w:r>
      <w:r w:rsidR="00FD0E81">
        <w:rPr>
          <w:rFonts w:ascii="Times" w:hAnsi="Times"/>
          <w:color w:val="000000" w:themeColor="text1"/>
          <w:lang w:val="en-US"/>
        </w:rPr>
        <w:t xml:space="preserve"> and</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r w:rsidR="00276177">
        <w:rPr>
          <w:rFonts w:ascii="Times" w:hAnsi="Times"/>
          <w:color w:val="000000" w:themeColor="text1"/>
          <w:lang w:val="en-US"/>
        </w:rPr>
        <w:t xml:space="preserve"> </w:t>
      </w:r>
      <w:r w:rsidR="00276177" w:rsidRPr="00DF6E07">
        <w:rPr>
          <w:rFonts w:ascii="Times" w:hAnsi="Times"/>
          <w:color w:val="0070C0"/>
          <w:lang w:val="en-US"/>
        </w:rPr>
        <w:t xml:space="preserve">The drawback of the study is </w:t>
      </w:r>
      <w:r w:rsidR="00276177" w:rsidRPr="00DF6E07">
        <w:rPr>
          <w:rFonts w:ascii="Times" w:hAnsi="Times" w:cs="Arial"/>
          <w:color w:val="0070C0"/>
          <w:shd w:val="clear" w:color="auto" w:fill="FFFFFF"/>
          <w:lang w:val="en-US"/>
        </w:rPr>
        <w:t>that the guidelines are not well-studied with miscellaneous applications in visualization and computer graphics.</w:t>
      </w:r>
    </w:p>
    <w:p w14:paraId="551CDA65" w14:textId="69B74127" w:rsidR="0045432F" w:rsidRPr="00DF6E07" w:rsidRDefault="0045432F" w:rsidP="0045432F">
      <w:pPr>
        <w:pStyle w:val="NormalWeb"/>
        <w:spacing w:line="360" w:lineRule="auto"/>
        <w:jc w:val="both"/>
        <w:rPr>
          <w:rFonts w:ascii="Times" w:hAnsi="Times"/>
          <w:color w:val="0070C0"/>
          <w:lang w:val="en-US"/>
        </w:rPr>
      </w:pPr>
      <w:r w:rsidRPr="002650E8">
        <w:rPr>
          <w:rStyle w:val="blue-tooltip"/>
          <w:rFonts w:ascii="Times" w:hAnsi="Times" w:cs="Arial"/>
          <w:color w:val="000000" w:themeColor="text1"/>
          <w:shd w:val="clear" w:color="auto" w:fill="FFFFFF"/>
        </w:rPr>
        <w:lastRenderedPageBreak/>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00A83B92" w:rsidRPr="00DF6E07">
        <w:rPr>
          <w:rFonts w:ascii="Times" w:hAnsi="Times"/>
          <w:color w:val="0070C0"/>
        </w:rPr>
        <w:t xml:space="preserve">They </w:t>
      </w:r>
      <w:r w:rsidR="00B41DEE" w:rsidRPr="00DF6E07">
        <w:rPr>
          <w:rFonts w:ascii="Times" w:hAnsi="Times"/>
          <w:color w:val="0070C0"/>
        </w:rPr>
        <w:t xml:space="preserve">present </w:t>
      </w:r>
      <w:r w:rsidR="00B41DEE" w:rsidRPr="00DF6E07">
        <w:rPr>
          <w:color w:val="0070C0"/>
        </w:rPr>
        <w:t xml:space="preserve">a method for combining three texture dimensions (height, regularity, and density) to form perceptual texture elements (or </w:t>
      </w:r>
      <w:proofErr w:type="spellStart"/>
      <w:r w:rsidR="00B41DEE" w:rsidRPr="00DF6E07">
        <w:rPr>
          <w:color w:val="0070C0"/>
        </w:rPr>
        <w:t>pexels</w:t>
      </w:r>
      <w:proofErr w:type="spellEnd"/>
      <w:r w:rsidR="00B41DEE" w:rsidRPr="00DF6E07">
        <w:rPr>
          <w:color w:val="0070C0"/>
        </w:rPr>
        <w:t xml:space="preserve">) but did not investigate </w:t>
      </w:r>
      <w:del w:id="94" w:author="Stephen Brooks" w:date="2022-04-22T15:01:00Z">
        <w:r w:rsidR="00B41DEE" w:rsidRPr="00DF6E07" w:rsidDel="008A558E">
          <w:rPr>
            <w:color w:val="0070C0"/>
          </w:rPr>
          <w:delText xml:space="preserve">yet </w:delText>
        </w:r>
      </w:del>
      <w:r w:rsidR="00B41DEE" w:rsidRPr="00DF6E07">
        <w:rPr>
          <w:color w:val="0070C0"/>
        </w:rPr>
        <w:t xml:space="preserve">the effectiveness of orientation for encoding information, and the interactions that occur when multiple texture and color dimensions are displayed simultaneously. In </w:t>
      </w:r>
      <w:r w:rsidR="00B41DEE" w:rsidRPr="00DF6E07">
        <w:rPr>
          <w:rStyle w:val="blue-tooltip"/>
          <w:rFonts w:ascii="Times" w:hAnsi="Times" w:cs="Arial"/>
          <w:color w:val="0070C0"/>
          <w:shd w:val="clear" w:color="auto" w:fill="FFFFFF"/>
        </w:rPr>
        <w:t xml:space="preserve">R.P. </w:t>
      </w:r>
      <w:proofErr w:type="spellStart"/>
      <w:r w:rsidR="00B41DEE" w:rsidRPr="00DF6E07">
        <w:rPr>
          <w:rStyle w:val="blue-tooltip"/>
          <w:rFonts w:ascii="Times" w:hAnsi="Times" w:cs="Arial"/>
          <w:color w:val="0070C0"/>
          <w:shd w:val="clear" w:color="auto" w:fill="FFFFFF"/>
        </w:rPr>
        <w:t>Botchen</w:t>
      </w:r>
      <w:proofErr w:type="spellEnd"/>
      <w:r w:rsidR="00B41DEE" w:rsidRPr="00DF6E07">
        <w:rPr>
          <w:rStyle w:val="blue-tooltip"/>
          <w:rFonts w:ascii="Times" w:hAnsi="Times" w:cs="Arial"/>
          <w:color w:val="0070C0"/>
          <w:shd w:val="clear" w:color="auto" w:fill="FFFFFF"/>
        </w:rPr>
        <w:t xml:space="preserve"> et al. [29</w:t>
      </w:r>
      <w:r w:rsidR="00B41DEE" w:rsidRPr="00DF6E07">
        <w:rPr>
          <w:color w:val="0070C0"/>
        </w:rPr>
        <w:t>], they propose a generic texture-based strategy to visualize uncertainty in time-dependent 2D flow and they think further extension for 3D flow will be a challenging task</w:t>
      </w:r>
      <w:r w:rsidRPr="00DF6E07">
        <w:rPr>
          <w:rFonts w:ascii="Times" w:hAnsi="Times"/>
          <w:color w:val="0070C0"/>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048F2D3A"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xml:space="preserve">. It can be a difficult task for </w:t>
      </w:r>
      <w:r w:rsidR="007E64D3">
        <w:t xml:space="preserve">an </w:t>
      </w:r>
      <w:r w:rsidR="002E71C3">
        <w:t>evaluator to design suitable evaluation questions to ask the participants</w:t>
      </w:r>
      <w:r w:rsidR="005B5AD4">
        <w:t xml:space="preserve">, to pick the right variables from visualization artifacts,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w:t>
      </w:r>
      <w:r w:rsidR="00FD0E81">
        <w:t xml:space="preserve">present </w:t>
      </w:r>
      <w:r w:rsidR="00AE435E">
        <w:t xml:space="preserve">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1CC31C0B" w14:textId="57C8EB87" w:rsidR="005C3E0F" w:rsidRDefault="005C3E0F" w:rsidP="00B478F2">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 xml:space="preserve">used methods are controlled experiments or quantitative evaluation. </w:t>
      </w:r>
      <w:r w:rsidR="00433665" w:rsidRPr="00DF6686">
        <w:lastRenderedPageBreak/>
        <w:t>A controlled experiment requires</w:t>
      </w:r>
      <w:r w:rsidR="003F2FEA" w:rsidRPr="00DF6686">
        <w:t xml:space="preserve"> tasks that can be performed by large number of participants in different study sessions. It is not imperative </w:t>
      </w:r>
      <w:r w:rsidR="00D71F96">
        <w:t xml:space="preserve">that </w:t>
      </w:r>
      <w:r w:rsidR="003F2FEA" w:rsidRPr="00DF6686">
        <w:t xml:space="preserve">the participants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2340B9F2" w14:textId="0C9A3BEE" w:rsidR="00266AB5"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w:t>
      </w:r>
      <w:proofErr w:type="gramStart"/>
      <w:r w:rsidR="00FC5D3D">
        <w:t>takes</w:t>
      </w:r>
      <w:proofErr w:type="gramEnd"/>
      <w:r w:rsidR="00FC5D3D">
        <w:t xml:space="preserve"> the form of</w:t>
      </w:r>
      <w:r w:rsidR="006D7DBA" w:rsidRPr="00B478F2">
        <w:t xml:space="preserve"> </w:t>
      </w:r>
      <w:r w:rsidR="00D71F96">
        <w:t>participants</w:t>
      </w:r>
      <w:r w:rsidR="00FC5D3D">
        <w:t>’</w:t>
      </w:r>
      <w:r w:rsidR="006D7DBA" w:rsidRPr="00B478F2">
        <w:t xml:space="preserve"> subjective feedback and opinions in written, spoken form or online feedback with a set common questionnaire to all participants. It seeks to understand how </w:t>
      </w:r>
      <w:r w:rsidR="005708E7" w:rsidRPr="00B478F2">
        <w:t>participant</w:t>
      </w:r>
      <w:r w:rsidR="00D71F96">
        <w:t>s</w:t>
      </w:r>
      <w:r w:rsidR="005708E7" w:rsidRPr="00B478F2">
        <w:t xml:space="preserve"> react to the presented visualisation. A visualisation can be</w:t>
      </w:r>
      <w:r w:rsidR="00D71F96">
        <w:t xml:space="preserve"> an</w:t>
      </w:r>
      <w:r w:rsidR="005708E7" w:rsidRPr="00B478F2">
        <w:t xml:space="preserve"> initial design sketch, a basic prototype, a finished </w:t>
      </w:r>
      <w:r w:rsidR="009318E0" w:rsidRPr="00B478F2">
        <w:t>product,</w:t>
      </w:r>
      <w:r w:rsidR="005708E7" w:rsidRPr="00B478F2">
        <w:t xml:space="preserve"> or part of a complex system. The goal is to understand</w:t>
      </w:r>
      <w:r w:rsidR="00A76F43">
        <w:t xml:space="preserve"> to</w:t>
      </w:r>
      <w:r w:rsidR="005708E7" w:rsidRPr="00B478F2">
        <w:t xml:space="preserve"> what extent the participants</w:t>
      </w:r>
      <w:r w:rsidR="007D0E5F" w:rsidRPr="00B478F2">
        <w:t>’</w:t>
      </w:r>
      <w:r w:rsidR="005708E7" w:rsidRPr="00B478F2">
        <w:t xml:space="preserve"> </w:t>
      </w:r>
      <w:r w:rsidR="00D71F96">
        <w:t>vision</w:t>
      </w:r>
      <w:r w:rsidR="00D71F96" w:rsidRPr="00B478F2">
        <w:t xml:space="preserve"> </w:t>
      </w:r>
      <w:r w:rsidR="007D0E5F" w:rsidRPr="00B478F2">
        <w:t xml:space="preserve">can perceive the intended </w:t>
      </w:r>
      <w:r w:rsidR="00D71F96">
        <w:t>information</w:t>
      </w:r>
      <w:r w:rsidR="00D71F96" w:rsidRPr="00B478F2">
        <w:t xml:space="preserve"> </w:t>
      </w:r>
      <w:r w:rsidR="007D0E5F" w:rsidRPr="00B478F2">
        <w:t xml:space="preserve">conveyed by the system such as perceived effectiveness, perceived </w:t>
      </w:r>
      <w:proofErr w:type="gramStart"/>
      <w:r w:rsidR="007D0E5F" w:rsidRPr="00B478F2">
        <w:t>efficiency</w:t>
      </w:r>
      <w:proofErr w:type="gramEnd"/>
      <w:r w:rsidR="00FC5D3D">
        <w:t xml:space="preserve"> and</w:t>
      </w:r>
      <w:r w:rsidR="007D0E5F" w:rsidRPr="00B478F2">
        <w:t xml:space="preserve"> perceived </w:t>
      </w:r>
      <w:r w:rsidR="00EF3052" w:rsidRPr="00B478F2">
        <w:t xml:space="preserve">accuracy. Other measures </w:t>
      </w:r>
      <w:r w:rsidR="00FC5D3D">
        <w:t xml:space="preserve">include </w:t>
      </w:r>
      <w:r w:rsidR="00EF3052" w:rsidRPr="00B478F2">
        <w:t xml:space="preserve">satisfaction, trust, features liked/disliked, effort </w:t>
      </w:r>
      <w:proofErr w:type="gramStart"/>
      <w:r w:rsidR="00EF3052" w:rsidRPr="00B478F2">
        <w:t>required</w:t>
      </w:r>
      <w:proofErr w:type="gramEnd"/>
      <w:r w:rsidR="00FC5D3D">
        <w:t xml:space="preserve"> and </w:t>
      </w:r>
      <w:r w:rsidR="00EF3052" w:rsidRPr="00B478F2">
        <w:t>time required. The collected data in such a study helps designers to explore gap</w:t>
      </w:r>
      <w:r w:rsidR="009318E0" w:rsidRPr="00B478F2">
        <w:t xml:space="preserve">s and limitations in the visualised system, as well as </w:t>
      </w:r>
      <w:r w:rsidR="00FC5D3D">
        <w:t xml:space="preserve">allow </w:t>
      </w:r>
      <w:r w:rsidR="009318E0" w:rsidRPr="00B478F2">
        <w:t xml:space="preserve">researchers to take necessary steps to enhance it </w:t>
      </w:r>
      <w:r w:rsidR="00FC5D3D">
        <w:t xml:space="preserve">at a </w:t>
      </w:r>
      <w:r w:rsidR="009318E0" w:rsidRPr="00B478F2">
        <w:t>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6D8E0C65"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proofErr w:type="spellStart"/>
      <w:r w:rsidR="006516E1">
        <w:rPr>
          <w:b/>
          <w:bCs/>
        </w:rPr>
        <w:t>ing</w:t>
      </w:r>
      <w:proofErr w:type="spellEnd"/>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 xml:space="preserve">The </w:t>
      </w:r>
      <w:r w:rsidR="00A76F43">
        <w:t>components</w:t>
      </w:r>
      <w:r w:rsidR="00A76F43" w:rsidRPr="005C3E0F">
        <w:t xml:space="preserve"> </w:t>
      </w:r>
      <w:r w:rsidR="00E32DC5" w:rsidRPr="005C3E0F">
        <w:t>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w:t>
      </w:r>
      <w:r w:rsidR="00A76F43">
        <w:t xml:space="preserve">improve </w:t>
      </w:r>
      <w:r w:rsidR="007020BF" w:rsidRPr="005C3E0F">
        <w:t xml:space="preserve">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w:t>
      </w:r>
      <w:r w:rsidR="00737738">
        <w:lastRenderedPageBreak/>
        <w:t>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13F9D315" w:rsidR="006D6932" w:rsidRDefault="006D6932" w:rsidP="002B35E4">
      <w:pPr>
        <w:pStyle w:val="ListParagraph"/>
        <w:numPr>
          <w:ilvl w:val="0"/>
          <w:numId w:val="19"/>
        </w:numPr>
        <w:spacing w:line="360" w:lineRule="auto"/>
        <w:jc w:val="both"/>
      </w:pPr>
      <w:r w:rsidRPr="006D6932">
        <w:t>Theoretical evaluation</w:t>
      </w:r>
      <w:r w:rsidR="00FC5D3D">
        <w:t xml:space="preserve"> -</w:t>
      </w:r>
      <w:r w:rsidRPr="006D6932">
        <w:t xml:space="preserve"> the method is analyzed to see if it follows established graphical design principles, </w:t>
      </w:r>
    </w:p>
    <w:p w14:paraId="34C1CE98" w14:textId="72239A40" w:rsidR="006D6932" w:rsidRDefault="006D6932" w:rsidP="002B35E4">
      <w:pPr>
        <w:pStyle w:val="ListParagraph"/>
        <w:numPr>
          <w:ilvl w:val="0"/>
          <w:numId w:val="19"/>
        </w:numPr>
        <w:spacing w:line="360" w:lineRule="auto"/>
        <w:jc w:val="both"/>
      </w:pPr>
      <w:r w:rsidRPr="006D6932">
        <w:t>Low-level visual evaluation</w:t>
      </w:r>
      <w:r w:rsidR="00FC5D3D">
        <w:t xml:space="preserve"> -</w:t>
      </w:r>
      <w:r w:rsidRPr="006D6932">
        <w:t xml:space="preserve"> a psychometric visual user study is performed to evaluate low-level visual effects of the method,</w:t>
      </w:r>
      <w:r w:rsidR="00FC5D3D">
        <w:t xml:space="preserve"> and</w:t>
      </w:r>
    </w:p>
    <w:p w14:paraId="44715E54" w14:textId="5AE19058" w:rsidR="006D6932" w:rsidRDefault="006D6932" w:rsidP="002B35E4">
      <w:pPr>
        <w:pStyle w:val="ListParagraph"/>
        <w:numPr>
          <w:ilvl w:val="0"/>
          <w:numId w:val="19"/>
        </w:numPr>
        <w:spacing w:line="360" w:lineRule="auto"/>
        <w:jc w:val="both"/>
      </w:pPr>
      <w:r w:rsidRPr="006D6932">
        <w:t>Task oriented user study</w:t>
      </w:r>
      <w:r w:rsidR="00FC5D3D">
        <w:t xml:space="preserve"> -</w:t>
      </w:r>
      <w:r w:rsidRPr="006D6932">
        <w:t xml:space="preserve">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D524829"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w:t>
      </w:r>
      <w:r w:rsidR="004542B8">
        <w:rPr>
          <w:color w:val="000000" w:themeColor="text1"/>
        </w:rPr>
        <w:t xml:space="preserve">compare </w:t>
      </w:r>
      <w:r>
        <w:rPr>
          <w:color w:val="000000" w:themeColor="text1"/>
        </w:rPr>
        <w:t xml:space="preserve">only the concept of Chromatic Aberration against </w:t>
      </w:r>
      <w:r w:rsidRPr="005848BC">
        <w:rPr>
          <w:color w:val="000000" w:themeColor="text1"/>
        </w:rPr>
        <w:t>VSUP [</w:t>
      </w:r>
      <w:r>
        <w:rPr>
          <w:color w:val="000000" w:themeColor="text1"/>
        </w:rPr>
        <w:t xml:space="preserve">35].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 xml:space="preserve">rating </w:t>
      </w:r>
      <w:r w:rsidR="00FC5D3D">
        <w:rPr>
          <w:color w:val="000000" w:themeColor="text1"/>
        </w:rPr>
        <w:t>online</w:t>
      </w:r>
      <w:r w:rsidR="00682B06" w:rsidRPr="009E5A4D">
        <w:rPr>
          <w:color w:val="000000" w:themeColor="text1"/>
        </w:rPr>
        <w:t>. For Example: in</w:t>
      </w:r>
      <w:r w:rsidR="004542B8">
        <w:rPr>
          <w:color w:val="000000" w:themeColor="text1"/>
        </w:rPr>
        <w:t xml:space="preserve"> the</w:t>
      </w:r>
      <w:r w:rsidR="00682B06" w:rsidRPr="009E5A4D">
        <w:rPr>
          <w:color w:val="000000" w:themeColor="text1"/>
        </w:rPr>
        <w:t xml:space="preserve"> system usability test</w:t>
      </w:r>
      <w:r w:rsidR="00FC5D3D">
        <w:rPr>
          <w:color w:val="000000" w:themeColor="text1"/>
        </w:rPr>
        <w:t xml:space="preserve"> (SUS)</w:t>
      </w:r>
      <w:r w:rsidR="00682B06" w:rsidRPr="009E5A4D">
        <w:rPr>
          <w:color w:val="000000" w:themeColor="text1"/>
        </w:rPr>
        <w: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AE15E4C" w14:textId="28A705B1" w:rsidR="00FC5D3D"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etc. </w:t>
      </w:r>
      <w:r w:rsidR="00D53862">
        <w:rPr>
          <w:rFonts w:ascii="Times" w:hAnsi="Times"/>
          <w:color w:val="000000" w:themeColor="text1"/>
          <w:lang w:val="en-US"/>
        </w:rPr>
        <w:t>But to</w:t>
      </w:r>
      <w:r w:rsidR="00D53862" w:rsidRPr="002E48C9">
        <w:rPr>
          <w:rFonts w:ascii="Times" w:hAnsi="Times"/>
          <w:color w:val="000000" w:themeColor="text1"/>
          <w:lang w:val="en-US"/>
        </w:rPr>
        <w:t xml:space="preserve"> </w:t>
      </w:r>
      <w:r w:rsidRPr="002E48C9">
        <w:rPr>
          <w:rFonts w:ascii="Times" w:hAnsi="Times"/>
          <w:color w:val="000000" w:themeColor="text1"/>
          <w:lang w:val="en-US"/>
        </w:rPr>
        <w:t xml:space="preserve">our knowledge predictive uncertainty has not been represented with chromatic aberration. </w:t>
      </w:r>
    </w:p>
    <w:p w14:paraId="21437E89" w14:textId="355A0CDC" w:rsidR="002976A9" w:rsidRDefault="002976A9" w:rsidP="0045432F">
      <w:pPr>
        <w:spacing w:line="360" w:lineRule="auto"/>
        <w:jc w:val="both"/>
        <w:rPr>
          <w:rFonts w:ascii="Times" w:hAnsi="Times"/>
          <w:color w:val="000000" w:themeColor="text1"/>
          <w:lang w:val="en-US"/>
        </w:rPr>
      </w:pPr>
    </w:p>
    <w:p w14:paraId="5AAC2B83" w14:textId="1A0E2765" w:rsidR="002976A9" w:rsidRDefault="002976A9" w:rsidP="0045432F">
      <w:pPr>
        <w:spacing w:line="360" w:lineRule="auto"/>
        <w:jc w:val="both"/>
        <w:rPr>
          <w:rFonts w:ascii="Times" w:hAnsi="Times"/>
          <w:color w:val="000000" w:themeColor="text1"/>
          <w:lang w:val="en-US"/>
        </w:rPr>
      </w:pPr>
    </w:p>
    <w:p w14:paraId="2C0A0943" w14:textId="18121254" w:rsidR="002976A9" w:rsidRDefault="002976A9" w:rsidP="0045432F">
      <w:pPr>
        <w:spacing w:line="360" w:lineRule="auto"/>
        <w:jc w:val="both"/>
        <w:rPr>
          <w:rFonts w:ascii="Times" w:hAnsi="Times"/>
          <w:color w:val="000000" w:themeColor="text1"/>
          <w:lang w:val="en-US"/>
        </w:rPr>
      </w:pPr>
    </w:p>
    <w:p w14:paraId="0855E2D5" w14:textId="61EBAF56" w:rsidR="002976A9" w:rsidRDefault="002976A9" w:rsidP="0045432F">
      <w:pPr>
        <w:spacing w:line="360" w:lineRule="auto"/>
        <w:jc w:val="both"/>
        <w:rPr>
          <w:rFonts w:ascii="Times" w:hAnsi="Times"/>
          <w:color w:val="000000" w:themeColor="text1"/>
          <w:lang w:val="en-US"/>
        </w:rPr>
      </w:pPr>
    </w:p>
    <w:p w14:paraId="29B26BA8" w14:textId="3CD8D7B6" w:rsidR="002976A9" w:rsidRDefault="002976A9" w:rsidP="0045432F">
      <w:pPr>
        <w:spacing w:line="360" w:lineRule="auto"/>
        <w:jc w:val="both"/>
        <w:rPr>
          <w:rFonts w:ascii="Times" w:hAnsi="Times"/>
          <w:color w:val="000000" w:themeColor="text1"/>
          <w:lang w:val="en-US"/>
        </w:rPr>
      </w:pPr>
    </w:p>
    <w:p w14:paraId="65D82620" w14:textId="6E45FF8B" w:rsidR="002976A9" w:rsidDel="008A558E" w:rsidRDefault="002976A9" w:rsidP="0045432F">
      <w:pPr>
        <w:spacing w:line="360" w:lineRule="auto"/>
        <w:jc w:val="both"/>
        <w:rPr>
          <w:del w:id="95" w:author="Stephen Brooks" w:date="2022-04-22T15:02:00Z"/>
          <w:rFonts w:ascii="Times" w:hAnsi="Times"/>
          <w:color w:val="000000" w:themeColor="text1"/>
          <w:lang w:val="en-US"/>
        </w:rPr>
      </w:pPr>
    </w:p>
    <w:p w14:paraId="7575BAA1" w14:textId="0E6968A4" w:rsidR="002976A9" w:rsidDel="008A558E" w:rsidRDefault="002976A9" w:rsidP="0045432F">
      <w:pPr>
        <w:spacing w:line="360" w:lineRule="auto"/>
        <w:jc w:val="both"/>
        <w:rPr>
          <w:del w:id="96" w:author="Stephen Brooks" w:date="2022-04-22T15:02:00Z"/>
          <w:rFonts w:ascii="Times" w:hAnsi="Times"/>
          <w:color w:val="000000" w:themeColor="text1"/>
          <w:lang w:val="en-US"/>
        </w:rPr>
      </w:pPr>
    </w:p>
    <w:p w14:paraId="640B2349" w14:textId="7CE019D7" w:rsidR="002976A9" w:rsidDel="008A558E" w:rsidRDefault="002976A9" w:rsidP="0045432F">
      <w:pPr>
        <w:spacing w:line="360" w:lineRule="auto"/>
        <w:jc w:val="both"/>
        <w:rPr>
          <w:del w:id="97" w:author="Stephen Brooks" w:date="2022-04-22T15:02:00Z"/>
          <w:rFonts w:ascii="Times" w:hAnsi="Times"/>
          <w:color w:val="000000" w:themeColor="text1"/>
          <w:lang w:val="en-US"/>
        </w:rPr>
      </w:pPr>
    </w:p>
    <w:p w14:paraId="5F250303" w14:textId="3C4C4B23" w:rsidR="002976A9" w:rsidDel="008A558E" w:rsidRDefault="002976A9" w:rsidP="0045432F">
      <w:pPr>
        <w:spacing w:line="360" w:lineRule="auto"/>
        <w:jc w:val="both"/>
        <w:rPr>
          <w:del w:id="98" w:author="Stephen Brooks" w:date="2022-04-22T15:02:00Z"/>
          <w:rFonts w:ascii="Times" w:hAnsi="Times"/>
          <w:color w:val="000000" w:themeColor="text1"/>
          <w:lang w:val="en-US"/>
        </w:rPr>
      </w:pPr>
    </w:p>
    <w:p w14:paraId="2F53B373" w14:textId="55EB4545" w:rsidR="002976A9" w:rsidDel="008A558E" w:rsidRDefault="002976A9" w:rsidP="0045432F">
      <w:pPr>
        <w:spacing w:line="360" w:lineRule="auto"/>
        <w:jc w:val="both"/>
        <w:rPr>
          <w:del w:id="99" w:author="Stephen Brooks" w:date="2022-04-22T15:02:00Z"/>
          <w:rFonts w:ascii="Times" w:hAnsi="Times"/>
          <w:color w:val="000000" w:themeColor="text1"/>
          <w:lang w:val="en-US"/>
        </w:rPr>
      </w:pPr>
    </w:p>
    <w:p w14:paraId="6B28E0ED" w14:textId="3DCD53D0" w:rsidR="002976A9" w:rsidDel="008A558E" w:rsidRDefault="002976A9" w:rsidP="0045432F">
      <w:pPr>
        <w:spacing w:line="360" w:lineRule="auto"/>
        <w:jc w:val="both"/>
        <w:rPr>
          <w:del w:id="100" w:author="Stephen Brooks" w:date="2022-04-22T15:02:00Z"/>
          <w:rFonts w:ascii="Times" w:hAnsi="Times"/>
          <w:color w:val="000000" w:themeColor="text1"/>
          <w:lang w:val="en-US"/>
        </w:rPr>
      </w:pPr>
    </w:p>
    <w:p w14:paraId="1ADA486C" w14:textId="0915340C" w:rsidR="002976A9" w:rsidDel="008A558E" w:rsidRDefault="002976A9" w:rsidP="0045432F">
      <w:pPr>
        <w:spacing w:line="360" w:lineRule="auto"/>
        <w:jc w:val="both"/>
        <w:rPr>
          <w:del w:id="101" w:author="Stephen Brooks" w:date="2022-04-22T15:02:00Z"/>
          <w:rFonts w:ascii="Times" w:hAnsi="Times"/>
          <w:color w:val="000000" w:themeColor="text1"/>
          <w:lang w:val="en-US"/>
        </w:rPr>
      </w:pPr>
    </w:p>
    <w:p w14:paraId="33945017" w14:textId="0D7A6FE7" w:rsidR="002976A9" w:rsidDel="008A558E" w:rsidRDefault="002976A9" w:rsidP="0045432F">
      <w:pPr>
        <w:spacing w:line="360" w:lineRule="auto"/>
        <w:jc w:val="both"/>
        <w:rPr>
          <w:del w:id="102" w:author="Stephen Brooks" w:date="2022-04-22T15:02:00Z"/>
          <w:rFonts w:ascii="Times" w:hAnsi="Times"/>
          <w:color w:val="000000" w:themeColor="text1"/>
          <w:lang w:val="en-US"/>
        </w:rPr>
      </w:pPr>
    </w:p>
    <w:p w14:paraId="0966205E" w14:textId="2D23A598" w:rsidR="002976A9" w:rsidDel="008A558E" w:rsidRDefault="002976A9" w:rsidP="0045432F">
      <w:pPr>
        <w:spacing w:line="360" w:lineRule="auto"/>
        <w:jc w:val="both"/>
        <w:rPr>
          <w:del w:id="103" w:author="Stephen Brooks" w:date="2022-04-22T15:02:00Z"/>
          <w:rFonts w:ascii="Times" w:hAnsi="Times"/>
          <w:color w:val="000000" w:themeColor="text1"/>
          <w:lang w:val="en-US"/>
        </w:rPr>
      </w:pPr>
    </w:p>
    <w:p w14:paraId="1312217C" w14:textId="4B94864B" w:rsidR="002976A9" w:rsidDel="008A558E" w:rsidRDefault="002976A9" w:rsidP="0045432F">
      <w:pPr>
        <w:spacing w:line="360" w:lineRule="auto"/>
        <w:jc w:val="both"/>
        <w:rPr>
          <w:del w:id="104" w:author="Stephen Brooks" w:date="2022-04-22T15:02:00Z"/>
          <w:rFonts w:ascii="Times" w:hAnsi="Times"/>
          <w:color w:val="000000" w:themeColor="text1"/>
          <w:lang w:val="en-US"/>
        </w:rPr>
      </w:pPr>
    </w:p>
    <w:p w14:paraId="13E3E192" w14:textId="1BF0CF6E" w:rsidR="002976A9" w:rsidDel="008A558E" w:rsidRDefault="002976A9" w:rsidP="0045432F">
      <w:pPr>
        <w:spacing w:line="360" w:lineRule="auto"/>
        <w:jc w:val="both"/>
        <w:rPr>
          <w:del w:id="105" w:author="Stephen Brooks" w:date="2022-04-22T15:02:00Z"/>
          <w:rFonts w:ascii="Times" w:hAnsi="Times"/>
          <w:color w:val="000000" w:themeColor="text1"/>
          <w:lang w:val="en-US"/>
        </w:rPr>
      </w:pPr>
    </w:p>
    <w:p w14:paraId="556B8733" w14:textId="00525CD2" w:rsidR="002976A9" w:rsidDel="008A558E" w:rsidRDefault="002976A9" w:rsidP="0045432F">
      <w:pPr>
        <w:spacing w:line="360" w:lineRule="auto"/>
        <w:jc w:val="both"/>
        <w:rPr>
          <w:del w:id="106" w:author="Stephen Brooks" w:date="2022-04-22T15:02:00Z"/>
          <w:rFonts w:ascii="Times" w:hAnsi="Times"/>
          <w:color w:val="000000" w:themeColor="text1"/>
          <w:lang w:val="en-US"/>
        </w:rPr>
      </w:pPr>
    </w:p>
    <w:p w14:paraId="28AF1474" w14:textId="72BF9E0E" w:rsidR="002976A9" w:rsidDel="008A558E" w:rsidRDefault="002976A9" w:rsidP="0045432F">
      <w:pPr>
        <w:spacing w:line="360" w:lineRule="auto"/>
        <w:jc w:val="both"/>
        <w:rPr>
          <w:del w:id="107" w:author="Stephen Brooks" w:date="2022-04-22T15:02:00Z"/>
          <w:rFonts w:ascii="Times" w:hAnsi="Times"/>
          <w:color w:val="000000" w:themeColor="text1"/>
          <w:lang w:val="en-US"/>
        </w:rPr>
      </w:pPr>
    </w:p>
    <w:p w14:paraId="0D4ADE7A" w14:textId="3C1F8103" w:rsidR="002976A9" w:rsidDel="008A558E" w:rsidRDefault="002976A9" w:rsidP="0045432F">
      <w:pPr>
        <w:spacing w:line="360" w:lineRule="auto"/>
        <w:jc w:val="both"/>
        <w:rPr>
          <w:del w:id="108" w:author="Stephen Brooks" w:date="2022-04-22T15:02:00Z"/>
          <w:rFonts w:ascii="Times" w:hAnsi="Times"/>
          <w:color w:val="000000" w:themeColor="text1"/>
          <w:lang w:val="en-US"/>
        </w:rPr>
      </w:pPr>
    </w:p>
    <w:p w14:paraId="66A4BD8C" w14:textId="1FA536F8" w:rsidR="002976A9" w:rsidDel="008A558E" w:rsidRDefault="002976A9" w:rsidP="0045432F">
      <w:pPr>
        <w:spacing w:line="360" w:lineRule="auto"/>
        <w:jc w:val="both"/>
        <w:rPr>
          <w:del w:id="109" w:author="Stephen Brooks" w:date="2022-04-22T15:02:00Z"/>
          <w:rFonts w:ascii="Times" w:hAnsi="Times"/>
          <w:color w:val="000000" w:themeColor="text1"/>
          <w:lang w:val="en-US"/>
        </w:rPr>
      </w:pPr>
    </w:p>
    <w:p w14:paraId="378899A8" w14:textId="203A8AA2" w:rsidR="002976A9" w:rsidDel="008A558E" w:rsidRDefault="002976A9" w:rsidP="0045432F">
      <w:pPr>
        <w:spacing w:line="360" w:lineRule="auto"/>
        <w:jc w:val="both"/>
        <w:rPr>
          <w:del w:id="110" w:author="Stephen Brooks" w:date="2022-04-22T15:02:00Z"/>
          <w:rFonts w:ascii="Times" w:hAnsi="Times"/>
          <w:color w:val="000000" w:themeColor="text1"/>
          <w:lang w:val="en-US"/>
        </w:rPr>
      </w:pPr>
    </w:p>
    <w:p w14:paraId="33491787" w14:textId="00E527B8" w:rsidR="002976A9" w:rsidDel="008A558E" w:rsidRDefault="002976A9" w:rsidP="0045432F">
      <w:pPr>
        <w:spacing w:line="360" w:lineRule="auto"/>
        <w:jc w:val="both"/>
        <w:rPr>
          <w:del w:id="111" w:author="Stephen Brooks" w:date="2022-04-22T15:02:00Z"/>
          <w:rFonts w:ascii="Times" w:hAnsi="Times"/>
          <w:color w:val="000000" w:themeColor="text1"/>
          <w:lang w:val="en-US"/>
        </w:rPr>
      </w:pPr>
    </w:p>
    <w:p w14:paraId="3F1C4A38" w14:textId="72318087" w:rsidR="002976A9" w:rsidDel="008A558E" w:rsidRDefault="002976A9" w:rsidP="0045432F">
      <w:pPr>
        <w:spacing w:line="360" w:lineRule="auto"/>
        <w:jc w:val="both"/>
        <w:rPr>
          <w:del w:id="112" w:author="Stephen Brooks" w:date="2022-04-22T15:02:00Z"/>
          <w:rFonts w:ascii="Times" w:hAnsi="Times"/>
          <w:color w:val="000000" w:themeColor="text1"/>
          <w:lang w:val="en-US"/>
        </w:rPr>
      </w:pPr>
    </w:p>
    <w:p w14:paraId="3D6A6D2C" w14:textId="701CAE35" w:rsidR="002976A9" w:rsidDel="008A558E" w:rsidRDefault="002976A9" w:rsidP="0045432F">
      <w:pPr>
        <w:spacing w:line="360" w:lineRule="auto"/>
        <w:jc w:val="both"/>
        <w:rPr>
          <w:del w:id="113" w:author="Stephen Brooks" w:date="2022-04-22T15:02:00Z"/>
          <w:rFonts w:ascii="Times" w:hAnsi="Times"/>
          <w:color w:val="000000" w:themeColor="text1"/>
          <w:lang w:val="en-US"/>
        </w:rPr>
      </w:pPr>
    </w:p>
    <w:p w14:paraId="4DA20CA1" w14:textId="175413AE" w:rsidR="00E2673B" w:rsidDel="008A558E" w:rsidRDefault="00E2673B" w:rsidP="0045432F">
      <w:pPr>
        <w:spacing w:line="360" w:lineRule="auto"/>
        <w:jc w:val="both"/>
        <w:rPr>
          <w:del w:id="114" w:author="Stephen Brooks" w:date="2022-04-22T15:02:00Z"/>
          <w:rFonts w:ascii="Times" w:hAnsi="Times"/>
          <w:color w:val="7030A0"/>
          <w:lang w:val="en-US"/>
        </w:rPr>
      </w:pPr>
    </w:p>
    <w:p w14:paraId="7FA1C759" w14:textId="0F83A765" w:rsidR="00E2673B" w:rsidDel="008A558E" w:rsidRDefault="00E2673B" w:rsidP="0045432F">
      <w:pPr>
        <w:spacing w:line="360" w:lineRule="auto"/>
        <w:jc w:val="both"/>
        <w:rPr>
          <w:del w:id="115" w:author="Stephen Brooks" w:date="2022-04-22T15:02:00Z"/>
          <w:rFonts w:ascii="Times" w:hAnsi="Times"/>
          <w:color w:val="7030A0"/>
          <w:lang w:val="en-US"/>
        </w:rPr>
      </w:pPr>
    </w:p>
    <w:p w14:paraId="7B24B96A" w14:textId="48B99579" w:rsidR="00E2673B" w:rsidDel="008A558E" w:rsidRDefault="00E2673B" w:rsidP="0045432F">
      <w:pPr>
        <w:spacing w:line="360" w:lineRule="auto"/>
        <w:jc w:val="both"/>
        <w:rPr>
          <w:del w:id="116" w:author="Stephen Brooks" w:date="2022-04-22T15:02:00Z"/>
          <w:rFonts w:ascii="Times" w:hAnsi="Times"/>
          <w:color w:val="7030A0"/>
          <w:lang w:val="en-US"/>
        </w:rPr>
      </w:pPr>
    </w:p>
    <w:p w14:paraId="0E831690" w14:textId="56053ED2" w:rsidR="00E2673B" w:rsidDel="008A558E" w:rsidRDefault="00E2673B" w:rsidP="0045432F">
      <w:pPr>
        <w:spacing w:line="360" w:lineRule="auto"/>
        <w:jc w:val="both"/>
        <w:rPr>
          <w:del w:id="117" w:author="Stephen Brooks" w:date="2022-04-22T15:02:00Z"/>
          <w:rFonts w:ascii="Times" w:hAnsi="Times"/>
          <w:color w:val="7030A0"/>
          <w:lang w:val="en-US"/>
        </w:rPr>
      </w:pPr>
    </w:p>
    <w:p w14:paraId="2247D416" w14:textId="77777777" w:rsidR="00E2673B" w:rsidRPr="00DF6E07" w:rsidDel="008A558E" w:rsidRDefault="00E2673B" w:rsidP="0045432F">
      <w:pPr>
        <w:spacing w:line="360" w:lineRule="auto"/>
        <w:jc w:val="both"/>
        <w:rPr>
          <w:del w:id="118" w:author="Stephen Brooks" w:date="2022-04-22T15:02:00Z"/>
          <w:rFonts w:ascii="Times" w:hAnsi="Times"/>
          <w:color w:val="7030A0"/>
          <w:lang w:val="en-US"/>
        </w:rPr>
      </w:pPr>
    </w:p>
    <w:p w14:paraId="0F0E3F65" w14:textId="5A05967D" w:rsidR="0045432F" w:rsidRDefault="0045432F" w:rsidP="00DF6E07">
      <w:pPr>
        <w:rPr>
          <w:b/>
          <w:bCs/>
          <w:color w:val="000000" w:themeColor="text1"/>
          <w:sz w:val="32"/>
          <w:szCs w:val="32"/>
        </w:rPr>
      </w:pPr>
      <w:r w:rsidRPr="00164D7A">
        <w:rPr>
          <w:b/>
          <w:bCs/>
          <w:color w:val="000000" w:themeColor="text1"/>
          <w:sz w:val="32"/>
          <w:szCs w:val="32"/>
        </w:rPr>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184D5258"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 xml:space="preserve">of CA, </w:t>
      </w:r>
      <w:r w:rsidR="00433805">
        <w:rPr>
          <w:color w:val="000000" w:themeColor="text1"/>
        </w:rPr>
        <w:t xml:space="preserve">discuss </w:t>
      </w:r>
      <w:r>
        <w:rPr>
          <w:color w:val="000000" w:themeColor="text1"/>
        </w:rPr>
        <w:t xml:space="preserve">show </w:t>
      </w:r>
      <w:r w:rsidR="00433805">
        <w:rPr>
          <w:color w:val="000000" w:themeColor="text1"/>
        </w:rPr>
        <w:t xml:space="preserve">our experimental designs and </w:t>
      </w:r>
      <w:r>
        <w:rPr>
          <w:color w:val="000000" w:themeColor="text1"/>
        </w:rPr>
        <w:t>examples of uses of CA in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65454CD"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w:t>
      </w:r>
      <w:r w:rsidR="00EE6842">
        <w:rPr>
          <w:rFonts w:ascii="Times" w:hAnsi="Times"/>
          <w:color w:val="000000" w:themeColor="text1"/>
          <w:lang w:val="en-US"/>
        </w:rPr>
        <w:t xml:space="preserve">most </w:t>
      </w:r>
      <w:r w:rsidRPr="00DC6021">
        <w:rPr>
          <w:rFonts w:ascii="Times" w:hAnsi="Times"/>
          <w:color w:val="000000" w:themeColor="text1"/>
          <w:lang w:val="en-US"/>
        </w:rPr>
        <w:t xml:space="preserve">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1EFCEC75"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w:t>
      </w:r>
      <w:r w:rsidR="00EE6842">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695CCA4A"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algorithms </w:t>
      </w:r>
      <w:r w:rsidRPr="002E48C9">
        <w:rPr>
          <w:rFonts w:ascii="Times" w:hAnsi="Times"/>
          <w:color w:val="000000" w:themeColor="text1"/>
          <w:lang w:val="en-US"/>
        </w:rPr>
        <w:t xml:space="preserve">in </w:t>
      </w:r>
      <w:r w:rsidR="00EE6842">
        <w:rPr>
          <w:rFonts w:ascii="Times" w:hAnsi="Times"/>
          <w:color w:val="000000" w:themeColor="text1"/>
          <w:lang w:val="en-US"/>
        </w:rPr>
        <w:t xml:space="preserve">the </w:t>
      </w:r>
      <w:r w:rsidRPr="002E48C9">
        <w:rPr>
          <w:rFonts w:ascii="Times" w:hAnsi="Times"/>
          <w:color w:val="000000" w:themeColor="text1"/>
          <w:lang w:val="en-US"/>
        </w:rPr>
        <w:t xml:space="preserve">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0037EF9E" w:rsidR="0045432F" w:rsidRDefault="0045432F" w:rsidP="0045432F">
      <w:pPr>
        <w:spacing w:line="360" w:lineRule="auto"/>
        <w:jc w:val="both"/>
        <w:rPr>
          <w:rFonts w:ascii="Times" w:hAnsi="Times" w:cs="Arial"/>
          <w:color w:val="000000" w:themeColor="text1"/>
          <w:shd w:val="clear" w:color="auto" w:fill="FFFFFF"/>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7CF03166" w14:textId="77777777" w:rsidR="00EE6842" w:rsidRPr="004B3A13" w:rsidRDefault="00EE6842" w:rsidP="0045432F">
      <w:pPr>
        <w:spacing w:line="360" w:lineRule="auto"/>
        <w:jc w:val="both"/>
        <w:rPr>
          <w:rFonts w:ascii="Times" w:hAnsi="Times"/>
          <w:color w:val="000000" w:themeColor="text1"/>
          <w:lang w:val="en-US"/>
        </w:rPr>
      </w:pP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">
                <v:group id="Group 35" o:spid="_x0000_s1027"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26" o:spid="_x0000_s1028"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ounded Rectangle 6" o:spid="_x0000_s1029" style="position:absolute;left:18847;top:559;width:13327;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&#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&#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&#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&#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&#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&#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&#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&#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&#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&#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&#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&#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&#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&#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w:t>
      </w:r>
      <w:proofErr w:type="spellStart"/>
      <w:r w:rsidRPr="002E48C9">
        <w:rPr>
          <w:rFonts w:ascii="Times" w:hAnsi="Times"/>
          <w:color w:val="000000" w:themeColor="text1"/>
          <w:shd w:val="clear" w:color="auto" w:fill="FFFFFF"/>
          <w:lang w:val="en-US"/>
        </w:rPr>
        <w:t>el</w:t>
      </w:r>
      <w:proofErr w:type="spellEnd"/>
      <w:r w:rsidRPr="002E48C9">
        <w:rPr>
          <w:rFonts w:ascii="Times" w:hAnsi="Times"/>
          <w:color w:val="000000" w:themeColor="text1"/>
          <w:shd w:val="clear" w:color="auto" w:fill="FFFFFF"/>
          <w:lang w:val="en-US"/>
        </w:rPr>
        <w:t xml:space="preserve">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5BA92695" w14:textId="3F81FDBC" w:rsidR="0045432F" w:rsidRDefault="0045432F" w:rsidP="00DF6E07">
      <w:pPr>
        <w:shd w:val="clear" w:color="auto" w:fill="FFFFFF"/>
        <w:spacing w:line="360" w:lineRule="auto"/>
        <w:jc w:val="both"/>
        <w:rPr>
          <w:rFonts w:ascii="Times" w:hAnsi="Times"/>
          <w:color w:val="000000" w:themeColor="text1"/>
          <w:spacing w:val="5"/>
          <w:shd w:val="clear" w:color="auto" w:fill="FFFFFF"/>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w:t>
      </w:r>
      <w:r w:rsidR="00EE6842">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lang w:val="en-US"/>
        </w:rPr>
        <w:t xml:space="preserve">frequency of update </w:t>
      </w:r>
      <w:proofErr w:type="gramStart"/>
      <w:r w:rsidR="00EE6842">
        <w:rPr>
          <w:rFonts w:ascii="Times" w:hAnsi="Times" w:cs="Arial"/>
          <w:color w:val="000000" w:themeColor="text1"/>
          <w:shd w:val="clear" w:color="auto" w:fill="FFFFFF"/>
          <w:lang w:val="en-US"/>
        </w:rPr>
        <w:t>an</w:t>
      </w:r>
      <w:proofErr w:type="gramEnd"/>
      <w:r w:rsidR="00EE6842">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play an important role in forecasting. Sometimes time series data requires cleaning, scaling and even transformation, for example: if there are gaps/missing data, </w:t>
      </w:r>
      <w:r w:rsidR="00EE6842">
        <w:rPr>
          <w:rFonts w:ascii="Times" w:hAnsi="Times" w:cs="Arial"/>
          <w:color w:val="000000" w:themeColor="text1"/>
          <w:shd w:val="clear" w:color="auto" w:fill="FFFFFF"/>
          <w:lang w:val="en-US"/>
        </w:rPr>
        <w:t xml:space="preserve">or </w:t>
      </w:r>
      <w:r w:rsidRPr="002E48C9">
        <w:rPr>
          <w:rFonts w:ascii="Times" w:hAnsi="Times" w:cs="Arial"/>
          <w:color w:val="000000" w:themeColor="text1"/>
          <w:shd w:val="clear" w:color="auto" w:fill="FFFFFF"/>
          <w:lang w:val="en-US"/>
        </w:rPr>
        <w:t>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weekly (e.g., sales quantity), daily (e.g., weather forecast), hourly (e.g., stock market price), minute</w:t>
      </w:r>
      <w:r w:rsidR="00EE6842">
        <w:rPr>
          <w:rFonts w:ascii="Times" w:hAnsi="Times"/>
          <w:color w:val="000000" w:themeColor="text1"/>
          <w:spacing w:val="5"/>
          <w:shd w:val="clear" w:color="auto" w:fill="FFFFFF"/>
        </w:rPr>
        <w:t xml:space="preserve"> wise</w:t>
      </w:r>
      <w:r w:rsidRPr="002E48C9">
        <w:rPr>
          <w:rFonts w:ascii="Times" w:hAnsi="Times"/>
          <w:color w:val="000000" w:themeColor="text1"/>
          <w:spacing w:val="5"/>
          <w:shd w:val="clear" w:color="auto" w:fill="FFFFFF"/>
        </w:rPr>
        <w:t xml:space="preserve">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w:t>
      </w:r>
      <w:proofErr w:type="spellStart"/>
      <w:r>
        <w:rPr>
          <w:rFonts w:ascii="Times" w:hAnsi="Times"/>
          <w:color w:val="000000" w:themeColor="text1"/>
          <w:spacing w:val="5"/>
          <w:shd w:val="clear" w:color="auto" w:fill="FFFFFF"/>
        </w:rPr>
        <w:t>new_cases</w:t>
      </w:r>
      <w:proofErr w:type="spellEnd"/>
      <w:r>
        <w:rPr>
          <w:rFonts w:ascii="Times" w:hAnsi="Times"/>
          <w:color w:val="000000" w:themeColor="text1"/>
          <w:spacing w:val="5"/>
          <w:shd w:val="clear" w:color="auto" w:fill="FFFFFF"/>
        </w:rPr>
        <w:t>’,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0FDFC51" w14:textId="78EFF55A" w:rsidR="0045432F" w:rsidRDefault="0045432F" w:rsidP="00DF6E07">
      <w:pPr>
        <w:spacing w:line="360" w:lineRule="auto"/>
        <w:jc w:val="both"/>
        <w:rPr>
          <w:rFonts w:ascii="Times" w:hAnsi="Times"/>
          <w:color w:val="000000" w:themeColor="text1"/>
          <w:lang w:val="en-US"/>
        </w:rPr>
      </w:pPr>
      <w:r>
        <w:rPr>
          <w:noProof/>
          <w:color w:val="000000" w:themeColor="text1"/>
        </w:rPr>
        <w:drawing>
          <wp:inline distT="0" distB="0" distL="0" distR="0" wp14:anchorId="1DDE77ED" wp14:editId="65F3C5FA">
            <wp:extent cx="5046785" cy="4027475"/>
            <wp:effectExtent l="0" t="0" r="1905"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9736" cy="4029830"/>
                    </a:xfrm>
                    <a:prstGeom prst="rect">
                      <a:avLst/>
                    </a:prstGeom>
                  </pic:spPr>
                </pic:pic>
              </a:graphicData>
            </a:graphic>
          </wp:inline>
        </w:drawing>
      </w: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lastRenderedPageBreak/>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28A478A8" w:rsidR="0045432F" w:rsidRPr="00B031AA" w:rsidRDefault="00EE6842" w:rsidP="0045432F">
      <w:pPr>
        <w:spacing w:line="360" w:lineRule="auto"/>
        <w:jc w:val="both"/>
        <w:rPr>
          <w:color w:val="000000" w:themeColor="text1"/>
          <w:shd w:val="clear" w:color="auto" w:fill="FFFFFF"/>
        </w:rPr>
      </w:pPr>
      <w:proofErr w:type="spellStart"/>
      <w:r>
        <w:rPr>
          <w:color w:val="000000" w:themeColor="text1"/>
          <w:shd w:val="clear" w:color="auto" w:fill="FFFFFF"/>
        </w:rPr>
        <w:t>Keras</w:t>
      </w:r>
      <w:proofErr w:type="spellEnd"/>
      <w:r>
        <w:rPr>
          <w:color w:val="000000" w:themeColor="text1"/>
          <w:shd w:val="clear" w:color="auto" w:fill="FFFFFF"/>
        </w:rPr>
        <w:t xml:space="preserve"> is</w:t>
      </w:r>
      <w:r w:rsidRPr="00B031AA">
        <w:rPr>
          <w:color w:val="000000" w:themeColor="text1"/>
          <w:shd w:val="clear" w:color="auto" w:fill="FFFFFF"/>
        </w:rPr>
        <w:t xml:space="preserve"> </w:t>
      </w:r>
      <w:r w:rsidR="0045432F" w:rsidRPr="00B031AA">
        <w:rPr>
          <w:color w:val="000000" w:themeColor="text1"/>
          <w:shd w:val="clear" w:color="auto" w:fill="FFFFFF"/>
        </w:rPr>
        <w:t>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54A1FFB"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w:t>
      </w:r>
      <w:r w:rsidR="00EE6842">
        <w:rPr>
          <w:color w:val="202124"/>
          <w:shd w:val="clear" w:color="auto" w:fill="FFFFFF"/>
        </w:rPr>
        <w:t>s</w:t>
      </w:r>
      <w:r w:rsidRPr="00B031AA">
        <w:rPr>
          <w:color w:val="202124"/>
          <w:shd w:val="clear" w:color="auto" w:fill="FFFFFF"/>
        </w:rPr>
        <w:t>equential model is not appropriate when</w:t>
      </w:r>
      <w:r w:rsidR="00EE6842">
        <w:rPr>
          <w:color w:val="202124"/>
          <w:shd w:val="clear" w:color="auto" w:fill="FFFFFF"/>
        </w:rPr>
        <w:t xml:space="preserve"> y</w:t>
      </w:r>
      <w:r w:rsidRPr="00B031AA">
        <w:rPr>
          <w:color w:val="202124"/>
          <w:shd w:val="clear" w:color="auto" w:fill="FFFFFF"/>
        </w:rPr>
        <w:t>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41E020F9" w14:textId="09AC55D8" w:rsidR="0045432F" w:rsidRDefault="0045432F">
      <w:pPr>
        <w:spacing w:line="360" w:lineRule="auto"/>
        <w:jc w:val="both"/>
        <w:rPr>
          <w:shd w:val="clear" w:color="auto" w:fill="FFFFFF"/>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5D6ACE79"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r w:rsidR="00967954">
        <w:rPr>
          <w:rFonts w:ascii="Times" w:hAnsi="Times"/>
          <w:color w:val="000000" w:themeColor="text1"/>
          <w:lang w:val="en-US"/>
        </w:rPr>
        <w:t xml:space="preserve">the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2B35E4">
      <w:pPr>
        <w:pStyle w:val="ListParagraph"/>
        <w:numPr>
          <w:ilvl w:val="0"/>
          <w:numId w:val="6"/>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4DA07563"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w:t>
      </w:r>
      <w:r>
        <w:rPr>
          <w:rFonts w:ascii="Times" w:hAnsi="Times"/>
          <w:color w:val="000000" w:themeColor="text1"/>
          <w:shd w:val="clear" w:color="auto" w:fill="FFFFFF"/>
        </w:rPr>
        <w:t xml:space="preserve"> terms </w:t>
      </w:r>
      <w:r w:rsidR="00967954">
        <w:rPr>
          <w:rFonts w:ascii="Times" w:hAnsi="Times"/>
          <w:color w:val="000000" w:themeColor="text1"/>
          <w:shd w:val="clear" w:color="auto" w:fill="FFFFFF"/>
        </w:rPr>
        <w:t xml:space="preserve">in the following sub-sections. </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1FC43E5E" w:rsidR="0045432F" w:rsidRPr="00A80DBF" w:rsidRDefault="0045432F" w:rsidP="0045432F">
      <w:pPr>
        <w:spacing w:line="360" w:lineRule="auto"/>
        <w:jc w:val="both"/>
      </w:pPr>
      <w:r w:rsidRPr="00A80DBF">
        <w:rPr>
          <w:color w:val="202124"/>
          <w:shd w:val="clear" w:color="auto" w:fill="FFFFFF"/>
        </w:rPr>
        <w:t>To flatten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38A002A5"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5BE90771"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sidR="00967954">
        <w:rPr>
          <w:rFonts w:ascii="Times" w:hAnsi="Times"/>
          <w:color w:val="000000" w:themeColor="text1"/>
          <w:sz w:val="23"/>
          <w:szCs w:val="23"/>
          <w:shd w:val="clear" w:color="auto" w:fill="FFFFFF"/>
          <w:lang w:val="en-US"/>
        </w:rPr>
        <w:t>s</w:t>
      </w:r>
      <w:r>
        <w:rPr>
          <w:rFonts w:ascii="Times" w:hAnsi="Times"/>
          <w:color w:val="000000" w:themeColor="text1"/>
          <w:sz w:val="23"/>
          <w:szCs w:val="23"/>
          <w:shd w:val="clear" w:color="auto" w:fill="FFFFFF"/>
          <w:lang w:val="en-US"/>
        </w:rPr>
        <w:t xml:space="preserve"> (Recurrent Neural Network</w:t>
      </w:r>
      <w:r w:rsidR="00967954">
        <w:rPr>
          <w:rFonts w:ascii="Times" w:hAnsi="Times"/>
          <w:color w:val="000000" w:themeColor="text1"/>
          <w:sz w:val="23"/>
          <w:szCs w:val="23"/>
          <w:shd w:val="clear" w:color="auto" w:fill="FFFFFF"/>
          <w:lang w:val="en-US"/>
        </w:rPr>
        <w:t>s</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4699691A"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00967954">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lastRenderedPageBreak/>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0A878498" w:rsidR="0045432F" w:rsidRPr="002E48C9"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w:t>
      </w:r>
      <w:r w:rsidR="00967954">
        <w:rPr>
          <w:rFonts w:ascii="Times" w:hAnsi="Times"/>
          <w:color w:val="000000" w:themeColor="text1"/>
        </w:rPr>
        <w:t xml:space="preserve">the </w:t>
      </w:r>
      <w:r>
        <w:rPr>
          <w:rFonts w:ascii="Times" w:hAnsi="Times"/>
          <w:color w:val="000000" w:themeColor="text1"/>
        </w:rPr>
        <w:t>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25F59CC4" w:rsidR="0045432F" w:rsidRPr="00A96F1D" w:rsidRDefault="00967954"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45432F" w:rsidRPr="002E48C9">
        <w:rPr>
          <w:rFonts w:ascii="Times" w:hAnsi="Times"/>
          <w:color w:val="000000" w:themeColor="text1"/>
        </w:rPr>
        <w:t xml:space="preserve">Integrated(I) term represents </w:t>
      </w:r>
      <w:r w:rsidR="0045432F" w:rsidRPr="00A96F1D">
        <w:rPr>
          <w:rFonts w:ascii="Times" w:hAnsi="Times"/>
          <w:color w:val="000000" w:themeColor="text1"/>
        </w:rPr>
        <w:t>the number of times the differencing operation is performed on series to make it stationary</w:t>
      </w:r>
      <w:r w:rsidR="0045432F" w:rsidRPr="002E48C9">
        <w:rPr>
          <w:rFonts w:ascii="Times" w:hAnsi="Times"/>
          <w:color w:val="000000" w:themeColor="text1"/>
        </w:rPr>
        <w:t xml:space="preserve"> </w:t>
      </w:r>
      <w:r w:rsidR="0045432F" w:rsidRPr="002E48C9">
        <w:rPr>
          <w:rFonts w:ascii="Times" w:hAnsi="Times" w:cs="Arial"/>
          <w:color w:val="000000" w:themeColor="text1"/>
          <w:spacing w:val="1"/>
          <w:shd w:val="clear" w:color="auto" w:fill="FFFFFF"/>
        </w:rPr>
        <w:t>(i.e., data values are replaced by the difference between the data values and the previous values)</w:t>
      </w:r>
      <w:r w:rsidR="0045432F" w:rsidRPr="00A96F1D">
        <w:rPr>
          <w:rFonts w:ascii="Times" w:hAnsi="Times"/>
          <w:color w:val="000000" w:themeColor="text1"/>
        </w:rPr>
        <w:t>. Test</w:t>
      </w:r>
      <w:r w:rsidR="0045432F">
        <w:rPr>
          <w:rFonts w:ascii="Times" w:hAnsi="Times"/>
          <w:color w:val="000000" w:themeColor="text1"/>
        </w:rPr>
        <w:t>s</w:t>
      </w:r>
      <w:r w:rsidR="0045432F" w:rsidRPr="00A96F1D">
        <w:rPr>
          <w:rFonts w:ascii="Times" w:hAnsi="Times"/>
          <w:color w:val="000000" w:themeColor="text1"/>
        </w:rPr>
        <w:t xml:space="preserve"> like ADF can be used to determine whether the series is stationary and help in identifying the </w:t>
      </w:r>
      <w:r w:rsidR="0045432F" w:rsidRPr="00BA3DE9">
        <w:rPr>
          <w:rFonts w:ascii="Times" w:hAnsi="Times"/>
          <w:i/>
          <w:iCs/>
          <w:color w:val="000000" w:themeColor="text1"/>
        </w:rPr>
        <w:t>d</w:t>
      </w:r>
      <w:r w:rsidR="0045432F" w:rsidRPr="00A96F1D">
        <w:rPr>
          <w:rFonts w:ascii="Times" w:hAnsi="Times"/>
          <w:color w:val="000000" w:themeColor="text1"/>
        </w:rPr>
        <w:t xml:space="preserve"> value.</w:t>
      </w:r>
      <w:r w:rsidR="0045432F" w:rsidRPr="002E48C9">
        <w:rPr>
          <w:rFonts w:ascii="Times" w:hAnsi="Times"/>
          <w:color w:val="000000" w:themeColor="text1"/>
        </w:rPr>
        <w:t xml:space="preserve">  </w:t>
      </w:r>
      <w:r w:rsidR="0045432F"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0045432F" w:rsidRPr="00BA3DE9">
        <w:rPr>
          <w:rFonts w:ascii="Times" w:hAnsi="Times"/>
          <w:i/>
          <w:iCs/>
          <w:color w:val="000000" w:themeColor="text1"/>
          <w:spacing w:val="5"/>
          <w:shd w:val="clear" w:color="auto" w:fill="FFFFFF"/>
        </w:rPr>
        <w:t>d</w:t>
      </w:r>
      <w:r w:rsidR="0045432F" w:rsidRPr="000D2E36">
        <w:rPr>
          <w:rFonts w:ascii="Times" w:hAnsi="Times"/>
          <w:i/>
          <w:iCs/>
          <w:color w:val="000000" w:themeColor="text1"/>
          <w:spacing w:val="5"/>
          <w:shd w:val="clear" w:color="auto" w:fill="FFFFFF"/>
        </w:rPr>
        <w:t>=0</w:t>
      </w:r>
      <w:r w:rsidR="0045432F" w:rsidRPr="002E48C9">
        <w:rPr>
          <w:rFonts w:ascii="Times" w:hAnsi="Times"/>
          <w:color w:val="000000" w:themeColor="text1"/>
          <w:spacing w:val="5"/>
          <w:shd w:val="clear" w:color="auto" w:fill="FFFFFF"/>
        </w:rPr>
        <w:t>.</w:t>
      </w:r>
    </w:p>
    <w:p w14:paraId="2E7B2EDF" w14:textId="36CD7E29" w:rsidR="0045432F" w:rsidRPr="00A96F1D"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lastRenderedPageBreak/>
        <w:t xml:space="preserve">MA term is used to define </w:t>
      </w:r>
      <w:r w:rsidR="00967954">
        <w:rPr>
          <w:rFonts w:ascii="Times" w:hAnsi="Times"/>
          <w:color w:val="000000" w:themeColor="text1"/>
        </w:rPr>
        <w:t xml:space="preserve">the </w:t>
      </w:r>
      <w:r w:rsidRPr="00A96F1D">
        <w:rPr>
          <w:rFonts w:ascii="Times" w:hAnsi="Times"/>
          <w:color w:val="000000" w:themeColor="text1"/>
        </w:rPr>
        <w:t xml:space="preserve">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A775CD7" w14:textId="0425B9C9" w:rsidR="0045432F" w:rsidRPr="009E25D9"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r w:rsidR="00967954">
        <w:rPr>
          <w:rFonts w:ascii="Times" w:hAnsi="Times"/>
          <w:color w:val="000000" w:themeColor="text1"/>
          <w:shd w:val="clear" w:color="auto" w:fill="FFFFFF"/>
          <w:lang w:val="en-US"/>
        </w:rPr>
        <w:t>, but b</w:t>
      </w:r>
      <w:r>
        <w:rPr>
          <w:rFonts w:ascii="Times" w:hAnsi="Times"/>
          <w:color w:val="000000" w:themeColor="text1"/>
          <w:shd w:val="clear" w:color="auto" w:fill="FFFFFF"/>
          <w:lang w:val="en-US"/>
        </w:rPr>
        <w:t>efore going to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032E2948"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00967954">
        <w:rPr>
          <w:color w:val="000000" w:themeColor="text1"/>
        </w:rPr>
        <w:t>c</w:t>
      </w:r>
      <w:r w:rsidRPr="005550B5">
        <w:rPr>
          <w:color w:val="000000" w:themeColor="text1"/>
        </w:rPr>
        <w:t>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00967954">
        <w:rPr>
          <w:color w:val="000000" w:themeColor="text1"/>
          <w:shd w:val="clear" w:color="auto" w:fill="FDFDFD"/>
        </w:rPr>
        <w:t xml:space="preserve">and </w:t>
      </w:r>
      <w:r w:rsidR="00967954">
        <w:rPr>
          <w:color w:val="000000" w:themeColor="text1"/>
        </w:rPr>
        <w:t>t</w:t>
      </w:r>
      <w:r w:rsidRPr="00626226">
        <w:rPr>
          <w:color w:val="000000" w:themeColor="text1"/>
        </w:rPr>
        <w:t>ime series utilities, such as differencing and inverse differencing</w:t>
      </w:r>
      <w:r w:rsidRPr="009E25D9">
        <w:rPr>
          <w:color w:val="000000" w:themeColor="text1"/>
        </w:rPr>
        <w:t>.</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1CF25B97" w:rsidR="0045432F" w:rsidRDefault="00967954" w:rsidP="0045432F">
      <w:pPr>
        <w:spacing w:line="360" w:lineRule="auto"/>
        <w:jc w:val="both"/>
        <w:rPr>
          <w:color w:val="202124"/>
          <w:shd w:val="clear" w:color="auto" w:fill="FFFFFF"/>
        </w:rPr>
      </w:pPr>
      <w:r>
        <w:rPr>
          <w:color w:val="202124"/>
          <w:shd w:val="clear" w:color="auto" w:fill="FFFFFF"/>
        </w:rPr>
        <w:t xml:space="preserve">The </w:t>
      </w:r>
      <w:r w:rsidR="0045432F" w:rsidRPr="00121FEC">
        <w:rPr>
          <w:color w:val="202124"/>
          <w:shd w:val="clear" w:color="auto" w:fill="FFFFFF"/>
        </w:rPr>
        <w:t xml:space="preserve">Augmented Dickey Fuller test is a common statistical test used to test whether a given </w:t>
      </w:r>
      <w:r>
        <w:rPr>
          <w:color w:val="202124"/>
          <w:shd w:val="clear" w:color="auto" w:fill="FFFFFF"/>
        </w:rPr>
        <w:t>t</w:t>
      </w:r>
      <w:r w:rsidR="0045432F" w:rsidRPr="00121FEC">
        <w:rPr>
          <w:color w:val="202124"/>
          <w:shd w:val="clear" w:color="auto" w:fill="FFFFFF"/>
        </w:rPr>
        <w: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1ECA7745" w14:textId="18B07EAF" w:rsidR="0045432F" w:rsidRPr="00121FEC"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9A6ED6D" w14:textId="79DF77CD" w:rsidR="00967954" w:rsidRDefault="00967954" w:rsidP="0045432F">
      <w:pPr>
        <w:pStyle w:val="ListParagraph"/>
        <w:spacing w:line="360" w:lineRule="auto"/>
        <w:ind w:left="0"/>
        <w:jc w:val="both"/>
        <w:rPr>
          <w:rFonts w:ascii="Times" w:hAnsi="Times"/>
          <w:color w:val="000000" w:themeColor="text1"/>
          <w:sz w:val="23"/>
          <w:szCs w:val="23"/>
          <w:shd w:val="clear" w:color="auto" w:fill="FFFFFF"/>
          <w:lang w:val="en-US"/>
        </w:rPr>
      </w:pPr>
    </w:p>
    <w:p w14:paraId="0D03F70D" w14:textId="6C295FB3"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0A4935CA" w14:textId="35A13F41"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06047549" w14:textId="74142EBC"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4551CB7F" w14:textId="77777777"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74A34852" w14:textId="4CB29264"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lastRenderedPageBreak/>
        <w:t>---------------------------------------------------------------------------------------------------------------------</w:t>
      </w:r>
    </w:p>
    <w:p w14:paraId="371A79DC" w14:textId="77777777" w:rsidR="0045432F"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2B35E4">
      <w:pPr>
        <w:numPr>
          <w:ilvl w:val="0"/>
          <w:numId w:val="5"/>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7A3BF636" w14:textId="74EABE00"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w:t>
      </w:r>
      <w:r w:rsidR="00EC10DE">
        <w:rPr>
          <w:rFonts w:ascii="Times" w:hAnsi="Times"/>
          <w:color w:val="000000" w:themeColor="text1"/>
          <w:lang w:val="en-US"/>
        </w:rPr>
        <w:t xml:space="preserve">we </w:t>
      </w:r>
      <w:r w:rsidRPr="002E48C9">
        <w:rPr>
          <w:rFonts w:ascii="Times" w:hAnsi="Times"/>
          <w:color w:val="000000" w:themeColor="text1"/>
          <w:lang w:val="en-US"/>
        </w:rPr>
        <w:t xml:space="preserve">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69617285" w14:textId="77777777" w:rsidR="0045432F" w:rsidRDefault="0045432F" w:rsidP="0045432F">
      <w:pPr>
        <w:spacing w:line="360" w:lineRule="auto"/>
        <w:jc w:val="both"/>
        <w:rPr>
          <w:rFonts w:ascii="Times" w:hAnsi="Times"/>
          <w:color w:val="000000" w:themeColor="text1"/>
          <w:lang w:val="en-US"/>
        </w:rPr>
      </w:pPr>
    </w:p>
    <w:p w14:paraId="5C59E1D2" w14:textId="1EA1AEDA" w:rsidR="00565895" w:rsidRDefault="0045432F" w:rsidP="0096032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lang w:val="en-US"/>
        </w:rPr>
        <w:t>Here is given the steps to find the uncertainties using the machine learning models:</w:t>
      </w:r>
    </w:p>
    <w:p w14:paraId="14ECC571" w14:textId="23AA6E65"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65A41FB0"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lastRenderedPageBreak/>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6C87EAB4"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w:t>
      </w:r>
      <w:r w:rsidR="00EC10DE">
        <w:rPr>
          <w:rFonts w:ascii="Times" w:hAnsi="Times"/>
          <w:color w:val="000000" w:themeColor="text1"/>
          <w:lang w:val="en-US"/>
        </w:rPr>
        <w:t>independent of the</w:t>
      </w:r>
      <w:r w:rsidRPr="002E48C9">
        <w:rPr>
          <w:rFonts w:ascii="Times" w:hAnsi="Times"/>
          <w:color w:val="000000" w:themeColor="text1"/>
          <w:lang w:val="en-US"/>
        </w:rPr>
        <w:t xml:space="preserve">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1BFF7989" w14:textId="77777777" w:rsidR="00565895" w:rsidRPr="002E48C9" w:rsidRDefault="00565895" w:rsidP="0045432F">
      <w:pPr>
        <w:spacing w:line="360" w:lineRule="auto"/>
        <w:jc w:val="both"/>
        <w:rPr>
          <w:rFonts w:ascii="Times" w:hAnsi="Times"/>
          <w:color w:val="000000" w:themeColor="text1"/>
          <w:lang w:val="en-US"/>
        </w:rPr>
      </w:pP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3543DA07" w:rsidR="0045432F" w:rsidRPr="00565895" w:rsidRDefault="0045432F" w:rsidP="002B35E4">
      <w:pPr>
        <w:pStyle w:val="ListParagraph"/>
        <w:numPr>
          <w:ilvl w:val="0"/>
          <w:numId w:val="33"/>
        </w:numPr>
        <w:shd w:val="clear" w:color="auto" w:fill="FFFFFF"/>
        <w:spacing w:line="360" w:lineRule="auto"/>
        <w:rPr>
          <w:color w:val="000000" w:themeColor="text1"/>
        </w:rPr>
      </w:pPr>
      <w:r w:rsidRPr="00565895">
        <w:rPr>
          <w:color w:val="000000" w:themeColor="text1"/>
        </w:rPr>
        <w:t xml:space="preserve">Repeat step 2 and 3 for all countries and store </w:t>
      </w:r>
      <w:r w:rsidR="00EC10DE">
        <w:rPr>
          <w:color w:val="000000" w:themeColor="text1"/>
        </w:rPr>
        <w:t xml:space="preserve">them </w:t>
      </w:r>
      <w:r w:rsidRPr="00565895">
        <w:rPr>
          <w:color w:val="000000" w:themeColor="text1"/>
        </w:rPr>
        <w:t xml:space="preserve">in an array named: </w:t>
      </w:r>
      <w:proofErr w:type="spellStart"/>
      <w:r w:rsidRPr="00565895">
        <w:rPr>
          <w:color w:val="000000" w:themeColor="text1"/>
        </w:rPr>
        <w:t>all_countries_avg_uncertainties</w:t>
      </w:r>
      <w:proofErr w:type="spellEnd"/>
    </w:p>
    <w:p w14:paraId="42B41877"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total uncertainty (</w:t>
      </w:r>
      <w:proofErr w:type="spellStart"/>
      <w:r w:rsidRPr="00565895">
        <w:rPr>
          <w:color w:val="000000" w:themeColor="text1"/>
        </w:rPr>
        <w:t>county_total_uncertainties</w:t>
      </w:r>
      <w:proofErr w:type="spellEnd"/>
      <w:r w:rsidRPr="00565895">
        <w:rPr>
          <w:color w:val="000000" w:themeColor="text1"/>
        </w:rPr>
        <w:t>) of a country.</w:t>
      </w:r>
    </w:p>
    <w:p w14:paraId="121B7888"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average uncertainties of a country as follows:</w:t>
      </w:r>
    </w:p>
    <w:p w14:paraId="42EBB114" w14:textId="77777777" w:rsidR="0045432F" w:rsidRPr="00DF6E07" w:rsidRDefault="0045432F" w:rsidP="00DF6E07">
      <w:pPr>
        <w:shd w:val="clear" w:color="auto" w:fill="FFFFFF"/>
        <w:spacing w:line="360" w:lineRule="auto"/>
        <w:ind w:left="714"/>
        <w:rPr>
          <w:color w:val="000000" w:themeColor="text1"/>
        </w:rPr>
      </w:pPr>
      <w:proofErr w:type="spellStart"/>
      <w:r w:rsidRPr="00DF6E07">
        <w:rPr>
          <w:color w:val="000000" w:themeColor="text1"/>
        </w:rPr>
        <w:t>country_avg_uncertainty</w:t>
      </w:r>
      <w:proofErr w:type="spellEnd"/>
      <w:r w:rsidRPr="00DF6E07">
        <w:rPr>
          <w:color w:val="000000" w:themeColor="text1"/>
        </w:rPr>
        <w:t xml:space="preserve"> = </w:t>
      </w:r>
      <w:proofErr w:type="spellStart"/>
      <w:r w:rsidRPr="00DF6E07">
        <w:rPr>
          <w:color w:val="000000" w:themeColor="text1"/>
        </w:rPr>
        <w:t>county_total_uncertainties</w:t>
      </w:r>
      <w:proofErr w:type="spellEnd"/>
      <w:r w:rsidRPr="00DF6E07">
        <w:rPr>
          <w:color w:val="000000" w:themeColor="text1"/>
        </w:rPr>
        <w:t>/</w:t>
      </w:r>
      <w:proofErr w:type="spellStart"/>
      <w:r w:rsidRPr="00DF6E07">
        <w:rPr>
          <w:color w:val="000000" w:themeColor="text1"/>
        </w:rPr>
        <w:t>number_of_days</w:t>
      </w:r>
      <w:proofErr w:type="spellEnd"/>
    </w:p>
    <w:p w14:paraId="66F52487" w14:textId="01079B0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Find maximum average uncertainty from all countries</w:t>
      </w:r>
      <w:r w:rsidR="00EC10DE">
        <w:rPr>
          <w:color w:val="000000" w:themeColor="text1"/>
        </w:rPr>
        <w:t>:</w:t>
      </w:r>
      <w:r w:rsidRPr="00565895">
        <w:rPr>
          <w:color w:val="000000" w:themeColor="text1"/>
        </w:rPr>
        <w:br/>
      </w:r>
      <w:proofErr w:type="spellStart"/>
      <w:r w:rsidRPr="00565895">
        <w:rPr>
          <w:color w:val="000000" w:themeColor="text1"/>
        </w:rPr>
        <w:t>max_uncertainty</w:t>
      </w:r>
      <w:proofErr w:type="spellEnd"/>
      <w:r w:rsidRPr="00565895">
        <w:rPr>
          <w:color w:val="000000" w:themeColor="text1"/>
        </w:rPr>
        <w:t xml:space="preserve"> = </w:t>
      </w:r>
      <w:proofErr w:type="spellStart"/>
      <w:r w:rsidRPr="00565895">
        <w:rPr>
          <w:color w:val="000000" w:themeColor="text1"/>
        </w:rPr>
        <w:t>find_max_uncertainty</w:t>
      </w:r>
      <w:proofErr w:type="spellEnd"/>
      <w:r w:rsidRPr="00565895">
        <w:rPr>
          <w:color w:val="000000" w:themeColor="text1"/>
        </w:rPr>
        <w:t>(</w:t>
      </w:r>
      <w:proofErr w:type="spellStart"/>
      <w:r w:rsidRPr="00565895">
        <w:rPr>
          <w:color w:val="000000" w:themeColor="text1"/>
        </w:rPr>
        <w:t>all_countries_avg_uncertainties</w:t>
      </w:r>
      <w:proofErr w:type="spellEnd"/>
      <w:r w:rsidRPr="00565895">
        <w:rPr>
          <w:color w:val="000000" w:themeColor="text1"/>
        </w:rPr>
        <w:t>)</w:t>
      </w:r>
    </w:p>
    <w:p w14:paraId="12CFB75F" w14:textId="2C488900" w:rsidR="0045432F" w:rsidRDefault="0045432F"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r w:rsidR="00335E37" w:rsidRPr="00335E37">
        <w:rPr>
          <w:color w:val="000000" w:themeColor="text1"/>
        </w:rPr>
        <w:t>_normal</w:t>
      </w:r>
      <w:proofErr w:type="spellEnd"/>
      <w:r w:rsidRPr="00335E37">
        <w:rPr>
          <w:color w:val="000000" w:themeColor="text1"/>
        </w:rPr>
        <w:t xml:space="preserve"> = </w:t>
      </w:r>
      <w:proofErr w:type="spellStart"/>
      <w:r w:rsidRPr="00335E37">
        <w:rPr>
          <w:color w:val="000000" w:themeColor="text1"/>
        </w:rPr>
        <w:t>country_avg_uncertainty</w:t>
      </w:r>
      <w:proofErr w:type="spellEnd"/>
      <w:r w:rsidRPr="00335E37">
        <w:rPr>
          <w:color w:val="000000" w:themeColor="text1"/>
        </w:rPr>
        <w:t xml:space="preserve"> / </w:t>
      </w:r>
      <w:proofErr w:type="spellStart"/>
      <w:r w:rsidRPr="00335E37">
        <w:rPr>
          <w:color w:val="000000" w:themeColor="text1"/>
        </w:rPr>
        <w:t>max_uncertainty</w:t>
      </w:r>
      <w:proofErr w:type="spellEnd"/>
    </w:p>
    <w:p w14:paraId="75BC9C4A" w14:textId="176F8C29" w:rsidR="00FF4F55" w:rsidRPr="009965DC" w:rsidRDefault="00FF4F55"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scaling_factor = 9</w:t>
      </w:r>
    </w:p>
    <w:p w14:paraId="427968BA" w14:textId="12B6FF08" w:rsidR="00335E37" w:rsidRPr="00335E37" w:rsidRDefault="00335E37"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proofErr w:type="spellEnd"/>
      <w:r w:rsidRPr="00335E37">
        <w:rPr>
          <w:color w:val="000000" w:themeColor="text1"/>
        </w:rPr>
        <w:t xml:space="preserve"> = </w:t>
      </w:r>
      <w:proofErr w:type="spellStart"/>
      <w:r w:rsidRPr="00335E37">
        <w:rPr>
          <w:color w:val="000000" w:themeColor="text1"/>
        </w:rPr>
        <w:t>country_uncertainty_normal</w:t>
      </w:r>
      <w:proofErr w:type="spellEnd"/>
      <w:r w:rsidRPr="00335E37">
        <w:rPr>
          <w:color w:val="000000" w:themeColor="text1"/>
        </w:rPr>
        <w:t xml:space="preserve"> * scaling_factor</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358C92FC" w:rsidR="0045432F" w:rsidRDefault="0045432F" w:rsidP="009965DC">
      <w:pPr>
        <w:spacing w:line="360" w:lineRule="auto"/>
        <w:jc w:val="both"/>
        <w:rPr>
          <w:rFonts w:ascii="Times" w:hAnsi="Times"/>
          <w:color w:val="000000" w:themeColor="text1"/>
          <w:lang w:val="en-US"/>
        </w:rPr>
      </w:pPr>
      <w:r w:rsidRPr="009965DC">
        <w:rPr>
          <w:rFonts w:ascii="Times" w:hAnsi="Times"/>
          <w:color w:val="0070C0"/>
          <w:lang w:val="en-US"/>
        </w:rPr>
        <w:t>From the algorithm</w:t>
      </w:r>
      <w:r w:rsidR="00DF6E07" w:rsidRPr="009965DC">
        <w:rPr>
          <w:rFonts w:ascii="Times" w:hAnsi="Times"/>
          <w:color w:val="0070C0"/>
          <w:lang w:val="en-US"/>
        </w:rPr>
        <w:t>,</w:t>
      </w:r>
      <w:r w:rsidRPr="009965DC">
        <w:rPr>
          <w:rFonts w:ascii="Times" w:hAnsi="Times"/>
          <w:color w:val="0070C0"/>
          <w:lang w:val="en-US"/>
        </w:rPr>
        <w:t xml:space="preserve"> we see </w:t>
      </w:r>
      <w:r w:rsidR="00335E37" w:rsidRPr="009965DC">
        <w:rPr>
          <w:rFonts w:ascii="Times" w:hAnsi="Times"/>
          <w:color w:val="0070C0"/>
          <w:lang w:val="en-US"/>
        </w:rPr>
        <w:t xml:space="preserve">all steps are </w:t>
      </w:r>
      <w:r w:rsidR="004856D6" w:rsidRPr="009965DC">
        <w:rPr>
          <w:rFonts w:ascii="Times" w:hAnsi="Times"/>
          <w:color w:val="0070C0"/>
          <w:lang w:val="en-US"/>
        </w:rPr>
        <w:t>self-descriptive</w:t>
      </w:r>
      <w:r w:rsidR="00335E37" w:rsidRPr="009965DC">
        <w:rPr>
          <w:rFonts w:ascii="Times" w:hAnsi="Times"/>
          <w:color w:val="0070C0"/>
          <w:lang w:val="en-US"/>
        </w:rPr>
        <w:t xml:space="preserve">. </w:t>
      </w:r>
      <w:r w:rsidR="00FF4F55" w:rsidRPr="009965DC">
        <w:rPr>
          <w:rFonts w:ascii="Times" w:hAnsi="Times"/>
          <w:color w:val="0070C0"/>
          <w:lang w:val="en-US"/>
        </w:rPr>
        <w:t>Up to step</w:t>
      </w:r>
      <w:r w:rsidR="004856D6">
        <w:rPr>
          <w:rFonts w:ascii="Times" w:hAnsi="Times"/>
          <w:color w:val="0070C0"/>
          <w:lang w:val="en-US"/>
        </w:rPr>
        <w:t xml:space="preserve"> </w:t>
      </w:r>
      <w:r w:rsidR="00FF4F55" w:rsidRPr="009965DC">
        <w:rPr>
          <w:rFonts w:ascii="Times" w:hAnsi="Times"/>
          <w:color w:val="0070C0"/>
          <w:lang w:val="en-US"/>
        </w:rPr>
        <w:t xml:space="preserve">5, we have calculated </w:t>
      </w:r>
      <w:ins w:id="119" w:author="Stephen Brooks" w:date="2022-04-22T15:02:00Z">
        <w:r w:rsidR="003D3F33">
          <w:rPr>
            <w:rFonts w:ascii="Times" w:hAnsi="Times"/>
            <w:color w:val="0070C0"/>
            <w:lang w:val="en-US"/>
          </w:rPr>
          <w:t xml:space="preserve">the </w:t>
        </w:r>
      </w:ins>
      <w:r w:rsidR="00FF4F55" w:rsidRPr="009965DC">
        <w:rPr>
          <w:rFonts w:ascii="Times" w:hAnsi="Times"/>
          <w:color w:val="0070C0"/>
          <w:lang w:val="en-US"/>
        </w:rPr>
        <w:t xml:space="preserve">normalized </w:t>
      </w:r>
      <w:r w:rsidR="004856D6">
        <w:rPr>
          <w:rFonts w:ascii="Times" w:hAnsi="Times"/>
          <w:color w:val="0070C0"/>
          <w:lang w:val="en-US"/>
        </w:rPr>
        <w:t xml:space="preserve">form of </w:t>
      </w:r>
      <w:r w:rsidR="00FF4F55" w:rsidRPr="009965DC">
        <w:rPr>
          <w:rFonts w:ascii="Times" w:hAnsi="Times"/>
          <w:color w:val="0070C0"/>
          <w:lang w:val="en-US"/>
        </w:rPr>
        <w:t xml:space="preserve">uncertainty for every country, that means uncertainties are below or equal to 1 for all countries. So, </w:t>
      </w:r>
      <w:r w:rsidRPr="009965DC">
        <w:rPr>
          <w:rFonts w:ascii="Times" w:hAnsi="Times"/>
          <w:color w:val="0070C0"/>
          <w:lang w:val="en-US"/>
        </w:rPr>
        <w:t xml:space="preserve">we have set </w:t>
      </w:r>
      <w:r w:rsidRPr="004856D6">
        <w:rPr>
          <w:rFonts w:ascii="Times" w:hAnsi="Times"/>
          <w:i/>
          <w:iCs/>
          <w:color w:val="0070C0"/>
          <w:lang w:val="en-US"/>
        </w:rPr>
        <w:t>scaling_factor = 9</w:t>
      </w:r>
      <w:r w:rsidRPr="009965DC">
        <w:rPr>
          <w:rFonts w:ascii="Times" w:hAnsi="Times"/>
          <w:color w:val="0070C0"/>
          <w:lang w:val="en-US"/>
        </w:rPr>
        <w:t xml:space="preserve"> and multiplied </w:t>
      </w:r>
      <w:r w:rsidR="00DF6E07" w:rsidRPr="009965DC">
        <w:rPr>
          <w:rFonts w:ascii="Times" w:hAnsi="Times"/>
          <w:color w:val="0070C0"/>
          <w:lang w:val="en-US"/>
        </w:rPr>
        <w:t xml:space="preserve">it </w:t>
      </w:r>
      <w:r w:rsidRPr="009965DC">
        <w:rPr>
          <w:rFonts w:ascii="Times" w:hAnsi="Times"/>
          <w:color w:val="0070C0"/>
          <w:lang w:val="en-US"/>
        </w:rPr>
        <w:t xml:space="preserve">with the country’s </w:t>
      </w:r>
      <w:r w:rsidR="00335E37" w:rsidRPr="009965DC">
        <w:rPr>
          <w:rFonts w:ascii="Times" w:hAnsi="Times"/>
          <w:color w:val="0070C0"/>
          <w:lang w:val="en-US"/>
        </w:rPr>
        <w:t>normal uncertainty</w:t>
      </w:r>
      <w:r w:rsidRPr="009965DC">
        <w:rPr>
          <w:rFonts w:ascii="Times" w:hAnsi="Times"/>
          <w:color w:val="0070C0"/>
          <w:lang w:val="en-US"/>
        </w:rPr>
        <w:t xml:space="preserve"> to display those smaller values in display in terms of pixels. </w:t>
      </w:r>
      <w:r w:rsidR="00FF4F55" w:rsidRPr="009965DC">
        <w:rPr>
          <w:rFonts w:ascii="Times" w:hAnsi="Times"/>
          <w:color w:val="0070C0"/>
          <w:lang w:val="en-US"/>
        </w:rPr>
        <w:t>For example: the countries that ha</w:t>
      </w:r>
      <w:r w:rsidR="004856D6">
        <w:rPr>
          <w:rFonts w:ascii="Times" w:hAnsi="Times"/>
          <w:color w:val="0070C0"/>
          <w:lang w:val="en-US"/>
        </w:rPr>
        <w:t>ve</w:t>
      </w:r>
      <w:r w:rsidR="00FF4F55" w:rsidRPr="009965DC">
        <w:rPr>
          <w:rFonts w:ascii="Times" w:hAnsi="Times"/>
          <w:color w:val="0070C0"/>
          <w:lang w:val="en-US"/>
        </w:rPr>
        <w:t xml:space="preserve"> higher uncertainties </w:t>
      </w:r>
      <w:r w:rsidR="009965DC" w:rsidRPr="009965DC">
        <w:rPr>
          <w:rFonts w:ascii="Times" w:hAnsi="Times"/>
          <w:color w:val="0070C0"/>
          <w:lang w:val="en-US"/>
        </w:rPr>
        <w:t>will be in normal form such as 1, 0.9, 0.8 and after multiplying with scaling_factor those will be 9, 8.1, 6.4 and so on. So, in this way</w:t>
      </w:r>
      <w:r w:rsidR="004856D6">
        <w:rPr>
          <w:rFonts w:ascii="Times" w:hAnsi="Times"/>
          <w:color w:val="0070C0"/>
          <w:lang w:val="en-US"/>
        </w:rPr>
        <w:t>,</w:t>
      </w:r>
      <w:r w:rsidR="009965DC" w:rsidRPr="009965DC">
        <w:rPr>
          <w:rFonts w:ascii="Times" w:hAnsi="Times"/>
          <w:color w:val="0070C0"/>
          <w:lang w:val="en-US"/>
        </w:rPr>
        <w:t xml:space="preserve"> we could allocate 1 pixel per unit of uncertainty and that helped </w:t>
      </w:r>
      <w:r w:rsidR="004856D6">
        <w:rPr>
          <w:rFonts w:ascii="Times" w:hAnsi="Times"/>
          <w:color w:val="0070C0"/>
          <w:lang w:val="en-US"/>
        </w:rPr>
        <w:t xml:space="preserve">to </w:t>
      </w:r>
      <w:r w:rsidR="009965DC" w:rsidRPr="009965DC">
        <w:rPr>
          <w:rFonts w:ascii="Times" w:hAnsi="Times"/>
          <w:color w:val="0070C0"/>
          <w:lang w:val="en-US"/>
        </w:rPr>
        <w:t>visualize the default view</w:t>
      </w:r>
      <w:r w:rsidRPr="009965DC">
        <w:rPr>
          <w:rFonts w:ascii="Times" w:hAnsi="Times"/>
          <w:color w:val="0070C0"/>
          <w:lang w:val="en-US"/>
        </w:rPr>
        <w:t xml:space="preserve"> in </w:t>
      </w:r>
      <w:r w:rsidR="009965DC" w:rsidRPr="009965DC">
        <w:rPr>
          <w:rFonts w:ascii="Times" w:hAnsi="Times"/>
          <w:color w:val="0070C0"/>
          <w:lang w:val="en-US"/>
        </w:rPr>
        <w:t xml:space="preserve">a </w:t>
      </w:r>
      <w:r w:rsidRPr="009965DC">
        <w:rPr>
          <w:rFonts w:ascii="Times" w:hAnsi="Times"/>
          <w:color w:val="0070C0"/>
          <w:lang w:val="en-US"/>
        </w:rPr>
        <w:t>human recognizable manner</w:t>
      </w:r>
      <w:r w:rsidR="009965DC" w:rsidRPr="009965DC">
        <w:rPr>
          <w:rFonts w:ascii="Times" w:hAnsi="Times"/>
          <w:color w:val="0070C0"/>
          <w:lang w:val="en-US"/>
        </w:rPr>
        <w:t xml:space="preserve"> and easily understandable the higher uncertainty countries.</w:t>
      </w:r>
    </w:p>
    <w:p w14:paraId="79E809F6" w14:textId="4CEB5DD3" w:rsidR="00565895" w:rsidRDefault="00565895" w:rsidP="0045432F">
      <w:pPr>
        <w:spacing w:line="360" w:lineRule="auto"/>
        <w:rPr>
          <w:rFonts w:ascii="Times" w:hAnsi="Times"/>
          <w:color w:val="000000" w:themeColor="text1"/>
          <w:lang w:val="en-US"/>
        </w:rPr>
      </w:pPr>
    </w:p>
    <w:p w14:paraId="7C7B4862" w14:textId="2094C48D" w:rsidR="00D57973" w:rsidRDefault="00D57973" w:rsidP="0045432F">
      <w:pPr>
        <w:spacing w:line="360" w:lineRule="auto"/>
        <w:rPr>
          <w:rFonts w:ascii="Times" w:hAnsi="Times"/>
          <w:color w:val="000000" w:themeColor="text1"/>
          <w:lang w:val="en-US"/>
        </w:rPr>
      </w:pPr>
    </w:p>
    <w:p w14:paraId="06450CE6" w14:textId="77777777" w:rsidR="00D57973" w:rsidRDefault="00D57973" w:rsidP="0045432F">
      <w:pPr>
        <w:spacing w:line="360" w:lineRule="auto"/>
        <w:rPr>
          <w:rFonts w:ascii="Times" w:hAnsi="Times"/>
          <w:color w:val="000000" w:themeColor="text1"/>
          <w:lang w:val="en-US"/>
        </w:rPr>
      </w:pP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4BD331E0" w14:textId="2411F49F"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002D3FC9" w14:textId="55F017CC" w:rsidR="0045432F" w:rsidRPr="002E48C9" w:rsidRDefault="0045432F"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5568B24B" w14:textId="3BBD9682" w:rsidR="00D57973"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w:t>
      </w:r>
      <w:r w:rsidR="00565895" w:rsidRPr="00565895">
        <w:rPr>
          <w:rFonts w:ascii="Times" w:hAnsi="Times"/>
          <w:color w:val="000000" w:themeColor="text1"/>
          <w:lang w:val="en-US"/>
        </w:rPr>
        <w:t>Top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70EDCBD6" w14:textId="77777777" w:rsidR="005573D9" w:rsidRPr="002E48C9" w:rsidRDefault="005573D9"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21660331"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w:t>
      </w:r>
      <w:r w:rsidR="00565895" w:rsidRPr="00565895">
        <w:rPr>
          <w:rFonts w:ascii="Times" w:hAnsi="Times"/>
          <w:color w:val="000000" w:themeColor="text1"/>
          <w:lang w:val="en-US"/>
        </w:rPr>
        <w:t>Lowest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w:t>
      </w:r>
      <w:r w:rsidRPr="002E48C9">
        <w:rPr>
          <w:rFonts w:ascii="Times" w:hAnsi="Times"/>
          <w:color w:val="000000" w:themeColor="text1"/>
          <w:lang w:val="en-US"/>
        </w:rPr>
        <w:lastRenderedPageBreak/>
        <w:t xml:space="preserve">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61953455" w:rsidR="0045432F"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w:t>
      </w:r>
      <w:r w:rsidR="00765B6C">
        <w:rPr>
          <w:rFonts w:ascii="Times" w:hAnsi="Times"/>
          <w:b/>
          <w:bCs/>
          <w:color w:val="000000" w:themeColor="text1"/>
          <w:lang w:val="en-US"/>
        </w:rPr>
        <w:t>3</w:t>
      </w:r>
      <w:r w:rsidRPr="002E48C9">
        <w:rPr>
          <w:rFonts w:ascii="Times" w:hAnsi="Times"/>
          <w:b/>
          <w:bCs/>
          <w:color w:val="000000" w:themeColor="text1"/>
          <w:lang w:val="en-US"/>
        </w:rPr>
        <w:tab/>
        <w:t>Uncertainty Comparison among Models</w:t>
      </w:r>
    </w:p>
    <w:p w14:paraId="45237B27" w14:textId="77777777" w:rsidR="00440E03" w:rsidRPr="002E48C9" w:rsidRDefault="00440E03" w:rsidP="0045432F">
      <w:pPr>
        <w:spacing w:line="360" w:lineRule="auto"/>
        <w:rPr>
          <w:rFonts w:ascii="Times" w:hAnsi="Times"/>
          <w:b/>
          <w:bCs/>
          <w:color w:val="000000" w:themeColor="text1"/>
          <w:lang w:val="en-US"/>
        </w:rPr>
      </w:pP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3405904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w:t>
      </w:r>
      <w:r w:rsidR="00EC10DE">
        <w:rPr>
          <w:rFonts w:ascii="Times" w:hAnsi="Times"/>
          <w:color w:val="000000" w:themeColor="text1"/>
          <w:lang w:val="en-US"/>
        </w:rPr>
        <w:t>will not</w:t>
      </w:r>
      <w:r w:rsidRPr="002E48C9">
        <w:rPr>
          <w:rFonts w:ascii="Times" w:hAnsi="Times"/>
          <w:color w:val="000000" w:themeColor="text1"/>
          <w:lang w:val="en-US"/>
        </w:rPr>
        <w:t xml:space="preserve">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r w:rsidR="00EC10DE">
        <w:rPr>
          <w:rFonts w:ascii="Times" w:hAnsi="Times"/>
          <w:color w:val="000000" w:themeColor="text1"/>
          <w:lang w:val="en-US"/>
        </w:rPr>
        <w:t xml:space="preserve"> to later drive our visualizations</w:t>
      </w:r>
      <w:r w:rsidRPr="002E48C9">
        <w:rPr>
          <w:rFonts w:ascii="Times" w:hAnsi="Times"/>
          <w:color w:val="000000" w:themeColor="text1"/>
          <w:lang w:val="en-US"/>
        </w:rPr>
        <w:t>.</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4F20D8EE" w14:textId="3A2EFD5A" w:rsidR="00E2673B" w:rsidRDefault="00E2673B" w:rsidP="0045432F">
      <w:pPr>
        <w:spacing w:line="360" w:lineRule="auto"/>
        <w:rPr>
          <w:rFonts w:ascii="Times" w:hAnsi="Times"/>
          <w:b/>
          <w:bCs/>
          <w:color w:val="000000" w:themeColor="text1"/>
          <w:lang w:val="en-US"/>
        </w:rPr>
      </w:pPr>
    </w:p>
    <w:p w14:paraId="37BA25D6" w14:textId="7B4A48CC" w:rsidR="00E2673B" w:rsidRDefault="00E2673B" w:rsidP="0045432F">
      <w:pPr>
        <w:spacing w:line="360" w:lineRule="auto"/>
        <w:rPr>
          <w:rFonts w:ascii="Times" w:hAnsi="Times"/>
          <w:b/>
          <w:bCs/>
          <w:color w:val="000000" w:themeColor="text1"/>
          <w:lang w:val="en-US"/>
        </w:rPr>
      </w:pPr>
    </w:p>
    <w:p w14:paraId="6BD7B3F1" w14:textId="77777777" w:rsidR="00E2673B" w:rsidRDefault="00E2673B" w:rsidP="0045432F">
      <w:pPr>
        <w:spacing w:line="360" w:lineRule="auto"/>
        <w:rPr>
          <w:rFonts w:ascii="Times" w:hAnsi="Times"/>
          <w:b/>
          <w:bCs/>
          <w:color w:val="000000" w:themeColor="text1"/>
          <w:lang w:val="en-US"/>
        </w:rPr>
      </w:pPr>
    </w:p>
    <w:p w14:paraId="3B177CCC" w14:textId="2C8CCA74" w:rsidR="00E2673B" w:rsidRDefault="00E2673B" w:rsidP="0045432F">
      <w:pPr>
        <w:spacing w:line="360" w:lineRule="auto"/>
        <w:rPr>
          <w:rFonts w:ascii="Times" w:hAnsi="Times"/>
          <w:b/>
          <w:bCs/>
          <w:color w:val="000000" w:themeColor="text1"/>
          <w:lang w:val="en-US"/>
        </w:rPr>
      </w:pPr>
    </w:p>
    <w:p w14:paraId="303F8A80" w14:textId="10B1197C" w:rsidR="00D57973" w:rsidRDefault="00D57973" w:rsidP="0045432F">
      <w:pPr>
        <w:spacing w:line="360" w:lineRule="auto"/>
        <w:rPr>
          <w:rFonts w:ascii="Times" w:hAnsi="Times"/>
          <w:b/>
          <w:bCs/>
          <w:color w:val="000000" w:themeColor="text1"/>
          <w:lang w:val="en-US"/>
        </w:rPr>
      </w:pPr>
    </w:p>
    <w:p w14:paraId="752B5A5F" w14:textId="1B36F4C9" w:rsidR="00D57973" w:rsidRDefault="00D57973" w:rsidP="0045432F">
      <w:pPr>
        <w:spacing w:line="360" w:lineRule="auto"/>
        <w:rPr>
          <w:rFonts w:ascii="Times" w:hAnsi="Times"/>
          <w:b/>
          <w:bCs/>
          <w:color w:val="000000" w:themeColor="text1"/>
          <w:lang w:val="en-US"/>
        </w:rPr>
      </w:pPr>
    </w:p>
    <w:p w14:paraId="265989AE" w14:textId="77777777" w:rsidR="00D57973" w:rsidRDefault="00D57973" w:rsidP="0045432F">
      <w:pPr>
        <w:spacing w:line="360" w:lineRule="auto"/>
        <w:rPr>
          <w:rFonts w:ascii="Times" w:hAnsi="Times"/>
          <w:b/>
          <w:bCs/>
          <w:color w:val="000000" w:themeColor="text1"/>
          <w:lang w:val="en-US"/>
        </w:rPr>
      </w:pPr>
    </w:p>
    <w:p w14:paraId="7A00C016" w14:textId="547D9145"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p>
    <w:p w14:paraId="09D60D66" w14:textId="703ADFDA" w:rsidR="0045432F" w:rsidRDefault="00E2673B"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br/>
      </w:r>
      <w:r w:rsidR="0045432F">
        <w:rPr>
          <w:rFonts w:ascii="Times" w:hAnsi="Times"/>
          <w:b/>
          <w:bCs/>
          <w:color w:val="000000" w:themeColor="text1"/>
          <w:sz w:val="28"/>
          <w:szCs w:val="28"/>
          <w:lang w:val="en-US"/>
        </w:rPr>
        <w:t xml:space="preserve">Visualization </w:t>
      </w:r>
      <w:r w:rsidR="00820EA3">
        <w:rPr>
          <w:rFonts w:ascii="Times" w:hAnsi="Times"/>
          <w:b/>
          <w:bCs/>
          <w:color w:val="000000" w:themeColor="text1"/>
          <w:sz w:val="28"/>
          <w:szCs w:val="28"/>
          <w:lang w:val="en-US"/>
        </w:rPr>
        <w:t>Component Calculations</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0D01B0B4"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w:t>
      </w:r>
      <w:r w:rsidR="00891D7B">
        <w:rPr>
          <w:rFonts w:ascii="Times" w:hAnsi="Times"/>
          <w:color w:val="000000" w:themeColor="text1"/>
          <w:lang w:val="en-US"/>
        </w:rPr>
        <w:t xml:space="preserve">the </w:t>
      </w:r>
      <w:r>
        <w:rPr>
          <w:rFonts w:ascii="Times" w:hAnsi="Times"/>
          <w:color w:val="000000" w:themeColor="text1"/>
          <w:lang w:val="en-US"/>
        </w:rPr>
        <w:t xml:space="preserve">visualization domain. We have introduced a novel idea named Chromatic Aberration (CA) </w:t>
      </w:r>
      <w:r w:rsidR="00703BBD">
        <w:rPr>
          <w:rFonts w:ascii="Times" w:hAnsi="Times"/>
          <w:color w:val="000000" w:themeColor="text1"/>
          <w:lang w:val="en-US"/>
        </w:rPr>
        <w:t xml:space="preserve">and </w:t>
      </w:r>
      <w:r w:rsidR="00891D7B">
        <w:rPr>
          <w:rFonts w:ascii="Times" w:hAnsi="Times"/>
          <w:color w:val="000000" w:themeColor="text1"/>
          <w:lang w:val="en-US"/>
        </w:rPr>
        <w:t xml:space="preserve">in chapters 6 and 7 </w:t>
      </w:r>
      <w:r w:rsidR="00703BBD">
        <w:rPr>
          <w:rFonts w:ascii="Times" w:hAnsi="Times"/>
          <w:color w:val="000000" w:themeColor="text1"/>
          <w:lang w:val="en-US"/>
        </w:rPr>
        <w:t xml:space="preserve">we evaluate </w:t>
      </w:r>
      <w:r>
        <w:rPr>
          <w:rFonts w:ascii="Times" w:hAnsi="Times"/>
          <w:color w:val="000000" w:themeColor="text1"/>
          <w:lang w:val="en-US"/>
        </w:rPr>
        <w:t xml:space="preserve">how </w:t>
      </w:r>
      <w:r w:rsidR="00703BBD">
        <w:rPr>
          <w:rFonts w:ascii="Times" w:hAnsi="Times"/>
          <w:color w:val="000000" w:themeColor="text1"/>
          <w:lang w:val="en-US"/>
        </w:rPr>
        <w:t xml:space="preserve">well </w:t>
      </w:r>
      <w:r>
        <w:rPr>
          <w:rFonts w:ascii="Times" w:hAnsi="Times"/>
          <w:color w:val="000000" w:themeColor="text1"/>
          <w:lang w:val="en-US"/>
        </w:rPr>
        <w:t xml:space="preserve">it works compared to other existing approaches such as </w:t>
      </w:r>
      <w:proofErr w:type="spellStart"/>
      <w:r w:rsidRPr="002650E8">
        <w:rPr>
          <w:rFonts w:ascii="Times" w:hAnsi="Times"/>
          <w:color w:val="000000" w:themeColor="text1"/>
        </w:rPr>
        <w:t>Correll</w:t>
      </w:r>
      <w:proofErr w:type="spellEnd"/>
      <w:r w:rsidR="00A2046E">
        <w:rPr>
          <w:rFonts w:ascii="Times" w:hAnsi="Times"/>
          <w:color w:val="000000" w:themeColor="text1"/>
        </w:rPr>
        <w:t xml:space="preserve"> et al.</w:t>
      </w:r>
      <w:r>
        <w:rPr>
          <w:rFonts w:ascii="Times" w:hAnsi="Times"/>
          <w:color w:val="000000" w:themeColor="text1"/>
          <w:lang w:val="en-US"/>
        </w:rPr>
        <w:t xml:space="preserve"> [35]. </w:t>
      </w:r>
      <w:r w:rsidR="00A2046E">
        <w:rPr>
          <w:rFonts w:ascii="Times" w:hAnsi="Times"/>
          <w:color w:val="000000" w:themeColor="text1"/>
          <w:lang w:val="en-US"/>
        </w:rPr>
        <w:t xml:space="preserve">For </w:t>
      </w:r>
      <w:r>
        <w:rPr>
          <w:rFonts w:ascii="Times" w:hAnsi="Times"/>
          <w:color w:val="000000" w:themeColor="text1"/>
          <w:lang w:val="en-US"/>
        </w:rPr>
        <w:t xml:space="preserve">this </w:t>
      </w:r>
      <w:r w:rsidR="00891D7B">
        <w:rPr>
          <w:rFonts w:ascii="Times" w:hAnsi="Times"/>
          <w:color w:val="000000" w:themeColor="text1"/>
          <w:lang w:val="en-US"/>
        </w:rPr>
        <w:t xml:space="preserve">eventual </w:t>
      </w:r>
      <w:r>
        <w:rPr>
          <w:rFonts w:ascii="Times" w:hAnsi="Times"/>
          <w:color w:val="000000" w:themeColor="text1"/>
          <w:lang w:val="en-US"/>
        </w:rPr>
        <w:t>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109640A5" w14:textId="65636A12" w:rsidR="00440281" w:rsidRPr="00D04E9C" w:rsidRDefault="00891D7B" w:rsidP="0045432F">
      <w:pPr>
        <w:spacing w:line="360" w:lineRule="auto"/>
        <w:jc w:val="both"/>
        <w:rPr>
          <w:rFonts w:ascii="Times" w:hAnsi="Times"/>
          <w:color w:val="000000" w:themeColor="text1"/>
        </w:rPr>
      </w:pPr>
      <w:r>
        <w:rPr>
          <w:rFonts w:ascii="Times" w:hAnsi="Times"/>
          <w:color w:val="000000" w:themeColor="text1"/>
        </w:rPr>
        <w:t>W</w:t>
      </w:r>
      <w:r w:rsidR="0045432F" w:rsidRPr="00D04E9C">
        <w:rPr>
          <w:rFonts w:ascii="Times" w:hAnsi="Times"/>
          <w:color w:val="000000" w:themeColor="text1"/>
        </w:rPr>
        <w:t>e hav</w:t>
      </w:r>
      <w:r>
        <w:rPr>
          <w:rFonts w:ascii="Times" w:hAnsi="Times"/>
          <w:color w:val="000000" w:themeColor="text1"/>
        </w:rPr>
        <w:t>e</w:t>
      </w:r>
      <w:r w:rsidR="0045432F" w:rsidRPr="00D04E9C">
        <w:rPr>
          <w:rFonts w:ascii="Times" w:hAnsi="Times"/>
          <w:color w:val="000000" w:themeColor="text1"/>
        </w:rPr>
        <w:t xml:space="preserve"> seen </w:t>
      </w:r>
      <w:r w:rsidR="0045432F">
        <w:rPr>
          <w:rFonts w:ascii="Times" w:hAnsi="Times"/>
          <w:color w:val="000000" w:themeColor="text1"/>
        </w:rPr>
        <w:t xml:space="preserve">an example of </w:t>
      </w:r>
      <w:r w:rsidR="0045432F" w:rsidRPr="00D04E9C">
        <w:rPr>
          <w:rFonts w:ascii="Times" w:hAnsi="Times"/>
          <w:color w:val="000000" w:themeColor="text1"/>
        </w:rPr>
        <w:t>lateral chromatic aberration in Figure</w:t>
      </w:r>
      <w:r w:rsidR="0045432F">
        <w:rPr>
          <w:rFonts w:ascii="Times" w:hAnsi="Times"/>
          <w:color w:val="000000" w:themeColor="text1"/>
        </w:rPr>
        <w:t xml:space="preserve"> </w:t>
      </w:r>
      <w:r w:rsidR="0045432F" w:rsidRPr="00D04E9C">
        <w:rPr>
          <w:rFonts w:ascii="Times" w:hAnsi="Times"/>
          <w:color w:val="000000" w:themeColor="text1"/>
        </w:rPr>
        <w:t>1</w:t>
      </w:r>
      <w:r w:rsidR="0045432F">
        <w:rPr>
          <w:rFonts w:ascii="Times" w:hAnsi="Times"/>
          <w:color w:val="000000" w:themeColor="text1"/>
        </w:rPr>
        <w:t>.2</w:t>
      </w:r>
      <w:r w:rsidR="0045432F"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45432F">
        <w:rPr>
          <w:rFonts w:ascii="Times" w:hAnsi="Times"/>
          <w:color w:val="000000" w:themeColor="text1"/>
        </w:rPr>
        <w:t>red</w:t>
      </w:r>
      <w:r w:rsidR="0045432F" w:rsidRPr="00D04E9C">
        <w:rPr>
          <w:rFonts w:ascii="Times" w:hAnsi="Times"/>
          <w:color w:val="000000" w:themeColor="text1"/>
        </w:rPr>
        <w:t xml:space="preserve"> </w:t>
      </w:r>
      <w:r w:rsidR="0045432F">
        <w:rPr>
          <w:rFonts w:ascii="Times" w:hAnsi="Times"/>
          <w:color w:val="000000" w:themeColor="text1"/>
        </w:rPr>
        <w:t xml:space="preserve">by </w:t>
      </w:r>
      <w:r w:rsidR="0045432F" w:rsidRPr="00D04E9C">
        <w:rPr>
          <w:rFonts w:ascii="Times" w:hAnsi="Times"/>
          <w:color w:val="000000" w:themeColor="text1"/>
        </w:rPr>
        <w:t xml:space="preserve">that </w:t>
      </w:r>
      <w:r w:rsidR="0045432F">
        <w:rPr>
          <w:rFonts w:ascii="Times" w:hAnsi="Times"/>
          <w:color w:val="000000" w:themeColor="text1"/>
        </w:rPr>
        <w:t>phenomenon</w:t>
      </w:r>
      <w:r w:rsidR="0045432F" w:rsidRPr="00D04E9C">
        <w:rPr>
          <w:rFonts w:ascii="Times" w:hAnsi="Times"/>
          <w:color w:val="000000" w:themeColor="text1"/>
        </w:rPr>
        <w:t xml:space="preserve">, we can consider a circle </w:t>
      </w:r>
      <w:r w:rsidR="0045432F">
        <w:rPr>
          <w:rFonts w:ascii="Times" w:hAnsi="Times"/>
          <w:color w:val="000000" w:themeColor="text1"/>
        </w:rPr>
        <w:t xml:space="preserve">that </w:t>
      </w:r>
      <w:r w:rsidR="0045432F"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45432F">
        <w:rPr>
          <w:rFonts w:ascii="Times" w:hAnsi="Times"/>
          <w:color w:val="000000" w:themeColor="text1"/>
        </w:rPr>
        <w:t>So,</w:t>
      </w:r>
      <w:r w:rsidR="0045432F" w:rsidRPr="00D04E9C">
        <w:rPr>
          <w:rFonts w:ascii="Times" w:hAnsi="Times"/>
          <w:color w:val="000000" w:themeColor="text1"/>
        </w:rPr>
        <w:t xml:space="preserve"> instead of single circle if we use three different circles </w:t>
      </w:r>
      <w:r>
        <w:rPr>
          <w:rFonts w:ascii="Times" w:hAnsi="Times"/>
          <w:color w:val="000000" w:themeColor="text1"/>
        </w:rPr>
        <w:t>with separated</w:t>
      </w:r>
      <w:r w:rsidRPr="00D04E9C">
        <w:rPr>
          <w:rFonts w:ascii="Times" w:hAnsi="Times"/>
          <w:color w:val="000000" w:themeColor="text1"/>
        </w:rPr>
        <w:t xml:space="preserve"> </w:t>
      </w:r>
      <w:r w:rsidR="0045432F" w:rsidRPr="00D04E9C">
        <w:rPr>
          <w:rFonts w:ascii="Times" w:hAnsi="Times"/>
          <w:color w:val="000000" w:themeColor="text1"/>
        </w:rPr>
        <w:t>RGB color channels,</w:t>
      </w:r>
      <w:r w:rsidR="0045432F">
        <w:rPr>
          <w:rFonts w:ascii="Times" w:hAnsi="Times"/>
          <w:color w:val="000000" w:themeColor="text1"/>
        </w:rPr>
        <w:t xml:space="preserve"> we can then</w:t>
      </w:r>
      <w:r w:rsidR="0045432F" w:rsidRPr="00D04E9C">
        <w:rPr>
          <w:rFonts w:ascii="Times" w:hAnsi="Times"/>
          <w:color w:val="000000" w:themeColor="text1"/>
        </w:rPr>
        <w:t xml:space="preserve"> apply lateral shifting </w:t>
      </w:r>
      <w:r w:rsidR="0045432F">
        <w:rPr>
          <w:rFonts w:ascii="Times" w:hAnsi="Times"/>
          <w:color w:val="000000" w:themeColor="text1"/>
        </w:rPr>
        <w:t>from</w:t>
      </w:r>
      <w:r w:rsidR="0045432F" w:rsidRPr="00D04E9C">
        <w:rPr>
          <w:rFonts w:ascii="Times" w:hAnsi="Times"/>
          <w:color w:val="000000" w:themeColor="text1"/>
        </w:rPr>
        <w:t xml:space="preserve"> the center of the circle by the amount of uncertainty and blend them together </w:t>
      </w:r>
      <w:r w:rsidR="0045432F">
        <w:rPr>
          <w:rFonts w:ascii="Times" w:hAnsi="Times"/>
          <w:color w:val="000000" w:themeColor="text1"/>
        </w:rPr>
        <w:t>and</w:t>
      </w:r>
      <w:r w:rsidR="0045432F" w:rsidRPr="00D04E9C">
        <w:rPr>
          <w:rFonts w:ascii="Times" w:hAnsi="Times"/>
          <w:color w:val="000000" w:themeColor="text1"/>
        </w:rPr>
        <w:t xml:space="preserve"> the resultant outcome would be a</w:t>
      </w:r>
      <w:r w:rsidR="0045432F">
        <w:rPr>
          <w:rFonts w:ascii="Times" w:hAnsi="Times"/>
          <w:color w:val="000000" w:themeColor="text1"/>
        </w:rPr>
        <w:t xml:space="preserve">n approximate </w:t>
      </w:r>
      <w:r w:rsidR="0045432F" w:rsidRPr="00D04E9C">
        <w:rPr>
          <w:rFonts w:ascii="Times" w:hAnsi="Times"/>
          <w:color w:val="000000" w:themeColor="text1"/>
        </w:rPr>
        <w:t xml:space="preserve">representation of CA. </w:t>
      </w:r>
      <w:r w:rsidR="0045432F">
        <w:rPr>
          <w:rFonts w:ascii="Times" w:hAnsi="Times"/>
          <w:color w:val="000000" w:themeColor="text1"/>
        </w:rPr>
        <w:t>The following Figure 4.1 shows such a geometric arrangement on a unit radius circle.</w:t>
      </w: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&#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2C081008">
            <wp:extent cx="2286000" cy="2286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87264" cy="2287264"/>
                    </a:xfrm>
                    <a:prstGeom prst="rect">
                      <a:avLst/>
                    </a:prstGeom>
                  </pic:spPr>
                </pic:pic>
              </a:graphicData>
            </a:graphic>
          </wp:inline>
        </w:drawing>
      </w:r>
    </w:p>
    <w:p w14:paraId="0715ACC8" w14:textId="31E93365" w:rsidR="0045432F" w:rsidRDefault="0045432F" w:rsidP="00DF6E07">
      <w:pPr>
        <w:spacing w:line="360" w:lineRule="auto"/>
        <w:jc w:val="center"/>
        <w:rPr>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6592323F" w14:textId="54F0A816"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lastRenderedPageBreak/>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00891D7B">
        <w:rPr>
          <w:rFonts w:ascii="Times" w:hAnsi="Times"/>
          <w:color w:val="000000" w:themeColor="text1"/>
          <w:lang w:val="en-US"/>
        </w:rPr>
        <w:t>,</w:t>
      </w:r>
      <w:r w:rsidRPr="002E48C9">
        <w:rPr>
          <w:rFonts w:ascii="Times" w:hAnsi="Times"/>
          <w:color w:val="000000" w:themeColor="text1"/>
          <w:lang w:val="en-US"/>
        </w:rPr>
        <w:t xml:space="preserve"> </w:t>
      </w:r>
      <w:r w:rsidR="00891D7B">
        <w:rPr>
          <w:rFonts w:ascii="Times" w:hAnsi="Times"/>
          <w:color w:val="000000" w:themeColor="text1"/>
          <w:lang w:val="en-US"/>
        </w:rPr>
        <w:t>t</w:t>
      </w:r>
      <w:r w:rsidRPr="002E48C9">
        <w:rPr>
          <w:rFonts w:ascii="Times" w:hAnsi="Times"/>
          <w:color w:val="000000" w:themeColor="text1"/>
          <w:lang w:val="en-US"/>
        </w:rPr>
        <w: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00891D7B">
        <w:rPr>
          <w:rFonts w:ascii="Times" w:hAnsi="Times"/>
          <w:color w:val="000000" w:themeColor="text1"/>
          <w:lang w:val="en-US"/>
        </w:rPr>
        <w:t>:</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2F6D482B" w:rsidR="0045432F" w:rsidRPr="00EB6821" w:rsidRDefault="00891D7B"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Set the</w:t>
      </w:r>
      <w:r w:rsidR="0045432F" w:rsidRPr="00EB6821">
        <w:rPr>
          <w:rFonts w:ascii="Times" w:hAnsi="Times"/>
          <w:color w:val="000000" w:themeColor="text1"/>
        </w:rPr>
        <w:t xml:space="preserve"> </w:t>
      </w:r>
      <w:r w:rsidR="0045432F">
        <w:rPr>
          <w:rFonts w:ascii="Times" w:hAnsi="Times"/>
          <w:color w:val="000000" w:themeColor="text1"/>
        </w:rPr>
        <w:t xml:space="preserve">standalone </w:t>
      </w:r>
      <w:proofErr w:type="spellStart"/>
      <w:r w:rsidR="0045432F" w:rsidRPr="00EB6821">
        <w:rPr>
          <w:rFonts w:ascii="Times" w:hAnsi="Times"/>
          <w:color w:val="000000" w:themeColor="text1"/>
        </w:rPr>
        <w:t>css</w:t>
      </w:r>
      <w:proofErr w:type="spellEnd"/>
      <w:r w:rsidR="0045432F" w:rsidRPr="00EB6821">
        <w:rPr>
          <w:rFonts w:ascii="Times" w:hAnsi="Times"/>
          <w:color w:val="000000" w:themeColor="text1"/>
        </w:rPr>
        <w:t xml:space="preserve"> ‘</w:t>
      </w:r>
      <w:r w:rsidR="0045432F" w:rsidRPr="00EB6821">
        <w:rPr>
          <w:rFonts w:ascii="Times" w:hAnsi="Times" w:cs="Menlo"/>
          <w:color w:val="000000" w:themeColor="text1"/>
        </w:rPr>
        <w:t>mix-blend-mode’ to ‘darken’ to blend all three circles</w:t>
      </w:r>
      <w:r w:rsidR="0045432F">
        <w:rPr>
          <w:rFonts w:ascii="Times" w:hAnsi="Times" w:cs="Menlo"/>
          <w:color w:val="000000" w:themeColor="text1"/>
        </w:rPr>
        <w:t xml:space="preserve"> to get the resultant CA appearance</w:t>
      </w:r>
      <w:r w:rsidR="0045432F"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2AE121F2" w:rsidR="0045432F" w:rsidRDefault="0045432F" w:rsidP="0045432F">
      <w:pPr>
        <w:spacing w:line="360" w:lineRule="auto"/>
        <w:rPr>
          <w:rFonts w:ascii="Times" w:hAnsi="Times"/>
          <w:b/>
          <w:bCs/>
          <w:color w:val="000000" w:themeColor="text1"/>
          <w:lang w:val="en-US"/>
        </w:rPr>
      </w:pPr>
    </w:p>
    <w:p w14:paraId="19DFF8F7" w14:textId="405ECA1D" w:rsidR="00E2673B" w:rsidRDefault="00E2673B" w:rsidP="0045432F">
      <w:pPr>
        <w:spacing w:line="360" w:lineRule="auto"/>
        <w:rPr>
          <w:rFonts w:ascii="Times" w:hAnsi="Times"/>
          <w:b/>
          <w:bCs/>
          <w:color w:val="000000" w:themeColor="text1"/>
          <w:lang w:val="en-US"/>
        </w:rPr>
      </w:pPr>
    </w:p>
    <w:p w14:paraId="0F7C7EB9" w14:textId="36163DEC" w:rsidR="00E2673B" w:rsidRDefault="00E2673B" w:rsidP="0045432F">
      <w:pPr>
        <w:spacing w:line="360" w:lineRule="auto"/>
        <w:rPr>
          <w:rFonts w:ascii="Times" w:hAnsi="Times"/>
          <w:b/>
          <w:bCs/>
          <w:color w:val="000000" w:themeColor="text1"/>
          <w:lang w:val="en-US"/>
        </w:rPr>
      </w:pPr>
    </w:p>
    <w:p w14:paraId="0E5261DA" w14:textId="098096E1" w:rsidR="00E2673B" w:rsidRDefault="00E2673B" w:rsidP="0045432F">
      <w:pPr>
        <w:spacing w:line="360" w:lineRule="auto"/>
        <w:rPr>
          <w:rFonts w:ascii="Times" w:hAnsi="Times"/>
          <w:b/>
          <w:bCs/>
          <w:color w:val="000000" w:themeColor="text1"/>
          <w:lang w:val="en-US"/>
        </w:rPr>
      </w:pPr>
    </w:p>
    <w:p w14:paraId="2528EF6F" w14:textId="2E7649EB" w:rsidR="00E2673B" w:rsidRDefault="00E2673B" w:rsidP="0045432F">
      <w:pPr>
        <w:spacing w:line="360" w:lineRule="auto"/>
        <w:rPr>
          <w:rFonts w:ascii="Times" w:hAnsi="Times"/>
          <w:b/>
          <w:bCs/>
          <w:color w:val="000000" w:themeColor="text1"/>
          <w:lang w:val="en-US"/>
        </w:rPr>
      </w:pPr>
    </w:p>
    <w:p w14:paraId="0AFE98FC" w14:textId="643FC281" w:rsidR="00E2673B" w:rsidRDefault="00E2673B" w:rsidP="0045432F">
      <w:pPr>
        <w:spacing w:line="360" w:lineRule="auto"/>
        <w:rPr>
          <w:rFonts w:ascii="Times" w:hAnsi="Times"/>
          <w:b/>
          <w:bCs/>
          <w:color w:val="000000" w:themeColor="text1"/>
          <w:lang w:val="en-US"/>
        </w:rPr>
      </w:pPr>
    </w:p>
    <w:p w14:paraId="7D15A939" w14:textId="4309F228" w:rsidR="00E2673B" w:rsidRDefault="00E2673B" w:rsidP="0045432F">
      <w:pPr>
        <w:spacing w:line="360" w:lineRule="auto"/>
        <w:rPr>
          <w:rFonts w:ascii="Times" w:hAnsi="Times"/>
          <w:b/>
          <w:bCs/>
          <w:color w:val="000000" w:themeColor="text1"/>
          <w:lang w:val="en-US"/>
        </w:rPr>
      </w:pPr>
    </w:p>
    <w:p w14:paraId="6F9BCB82" w14:textId="46DB3868" w:rsidR="00E2673B" w:rsidRDefault="00E2673B" w:rsidP="0045432F">
      <w:pPr>
        <w:spacing w:line="360" w:lineRule="auto"/>
        <w:rPr>
          <w:rFonts w:ascii="Times" w:hAnsi="Times"/>
          <w:b/>
          <w:bCs/>
          <w:color w:val="000000" w:themeColor="text1"/>
          <w:lang w:val="en-US"/>
        </w:rPr>
      </w:pPr>
    </w:p>
    <w:p w14:paraId="630FC31F" w14:textId="77777777" w:rsidR="00E2673B" w:rsidRDefault="00E2673B"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7BB39DE5" w14:textId="1A9CD83D" w:rsidR="00891D7B"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2B35E4">
                            <w:pPr>
                              <w:pStyle w:val="ListParagraph"/>
                              <w:numPr>
                                <w:ilvl w:val="0"/>
                                <w:numId w:val="11"/>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" fillcolor="white [3201]" stroked="f" strokeweight=".5pt">
                <v:textbox>
                  <w:txbxContent>
                    <w:p w14:paraId="09C638CE" w14:textId="77777777" w:rsidR="0045432F" w:rsidRPr="00C63109" w:rsidRDefault="0045432F" w:rsidP="002B35E4">
                      <w:pPr>
                        <w:pStyle w:val="ListParagraph"/>
                        <w:numPr>
                          <w:ilvl w:val="0"/>
                          <w:numId w:val="11"/>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2B35E4">
                            <w:pPr>
                              <w:pStyle w:val="ListParagraph"/>
                              <w:numPr>
                                <w:ilvl w:val="0"/>
                                <w:numId w:val="11"/>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" fillcolor="white [3201]" stroked="f" strokeweight=".5pt">
                <v:textbox>
                  <w:txbxContent>
                    <w:p w14:paraId="40A38D6E" w14:textId="77777777" w:rsidR="0045432F" w:rsidRPr="00C63109" w:rsidRDefault="0045432F" w:rsidP="002B35E4">
                      <w:pPr>
                        <w:pStyle w:val="ListParagraph"/>
                        <w:numPr>
                          <w:ilvl w:val="0"/>
                          <w:numId w:val="11"/>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2B35E4">
                            <w:pPr>
                              <w:pStyle w:val="ListParagraph"/>
                              <w:numPr>
                                <w:ilvl w:val="0"/>
                                <w:numId w:val="11"/>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" fillcolor="white [3201]" stroked="f" strokeweight=".5pt">
                <v:textbox>
                  <w:txbxContent>
                    <w:p w14:paraId="0002D686" w14:textId="77777777" w:rsidR="0045432F" w:rsidRPr="00C63109" w:rsidRDefault="0045432F" w:rsidP="002B35E4">
                      <w:pPr>
                        <w:pStyle w:val="ListParagraph"/>
                        <w:numPr>
                          <w:ilvl w:val="0"/>
                          <w:numId w:val="11"/>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2B35E4">
                            <w:pPr>
                              <w:pStyle w:val="ListParagraph"/>
                              <w:numPr>
                                <w:ilvl w:val="0"/>
                                <w:numId w:val="11"/>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" fillcolor="white [3201]" stroked="f" strokeweight=".5pt">
                <v:textbox>
                  <w:txbxContent>
                    <w:p w14:paraId="156DFA88" w14:textId="77777777" w:rsidR="0045432F" w:rsidRPr="00C63109" w:rsidRDefault="0045432F" w:rsidP="002B35E4">
                      <w:pPr>
                        <w:pStyle w:val="ListParagraph"/>
                        <w:numPr>
                          <w:ilvl w:val="0"/>
                          <w:numId w:val="11"/>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0BF3D4FB"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r>
      <w:r w:rsidR="00A2046E">
        <w:rPr>
          <w:rFonts w:ascii="Times" w:hAnsi="Times"/>
          <w:b/>
          <w:bCs/>
          <w:color w:val="000000" w:themeColor="text1"/>
          <w:lang w:val="en-US"/>
        </w:rPr>
        <w:t xml:space="preserve">Other Visualization Experiments - </w:t>
      </w:r>
      <w:r>
        <w:rPr>
          <w:rFonts w:ascii="Times" w:hAnsi="Times"/>
          <w:b/>
          <w:bCs/>
          <w:color w:val="000000" w:themeColor="text1"/>
          <w:lang w:val="en-US"/>
        </w:rPr>
        <w:t>Texture Pattern Generation</w:t>
      </w:r>
    </w:p>
    <w:p w14:paraId="4E6482D8" w14:textId="09EE13E9" w:rsidR="0045432F" w:rsidRDefault="00891D7B" w:rsidP="0045432F">
      <w:pPr>
        <w:spacing w:line="360" w:lineRule="auto"/>
        <w:jc w:val="both"/>
        <w:rPr>
          <w:rFonts w:ascii="Times" w:hAnsi="Times"/>
          <w:color w:val="000000" w:themeColor="text1"/>
        </w:rPr>
      </w:pPr>
      <w:r>
        <w:rPr>
          <w:rFonts w:ascii="Times" w:hAnsi="Times"/>
          <w:color w:val="000000" w:themeColor="text1"/>
          <w:lang w:val="en-US"/>
        </w:rPr>
        <w:t xml:space="preserve">In addition to our primary contribution (introduction and evaluation of CA for uncertainty), we also explored a considerable number of experimental designs.   </w:t>
      </w:r>
      <w:r w:rsidR="0045432F" w:rsidRPr="00D92294">
        <w:rPr>
          <w:rFonts w:ascii="Times" w:hAnsi="Times"/>
          <w:color w:val="000000" w:themeColor="text1"/>
          <w:lang w:val="en-US"/>
        </w:rPr>
        <w:t>We have defined and explained textures in section</w:t>
      </w:r>
      <w:r w:rsidR="0045432F">
        <w:rPr>
          <w:rFonts w:ascii="Times" w:hAnsi="Times"/>
          <w:color w:val="000000" w:themeColor="text1"/>
          <w:lang w:val="en-US"/>
        </w:rPr>
        <w:t>-</w:t>
      </w:r>
      <w:r w:rsidR="0045432F" w:rsidRPr="00D92294">
        <w:rPr>
          <w:rFonts w:ascii="Times" w:hAnsi="Times"/>
          <w:color w:val="000000" w:themeColor="text1"/>
          <w:lang w:val="en-US"/>
        </w:rPr>
        <w:t>1.2.5</w:t>
      </w:r>
      <w:r w:rsidR="0045432F">
        <w:rPr>
          <w:rFonts w:ascii="Times" w:hAnsi="Times"/>
          <w:color w:val="000000" w:themeColor="text1"/>
          <w:lang w:val="en-US"/>
        </w:rPr>
        <w:t xml:space="preserve"> and by which we know how textures can be generated in web using SVG. </w:t>
      </w:r>
      <w:r>
        <w:rPr>
          <w:rFonts w:ascii="Times" w:hAnsi="Times"/>
          <w:color w:val="000000" w:themeColor="text1"/>
          <w:lang w:val="en-US"/>
        </w:rPr>
        <w:t xml:space="preserve"> </w:t>
      </w:r>
      <w:r w:rsidR="0045432F" w:rsidRPr="00350746">
        <w:rPr>
          <w:rFonts w:ascii="Times" w:hAnsi="Times"/>
          <w:color w:val="000000" w:themeColor="text1"/>
          <w:shd w:val="clear" w:color="auto" w:fill="FFFFFF"/>
        </w:rPr>
        <w:t>In some cases, textures are used to emphasize or deemphasize certain parts of the design. Because of the versatility of textures, they can be used or generated in combination with many other design elements, such as typography, lighting, and colors.</w:t>
      </w:r>
      <w:r w:rsidR="0045432F"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418DF40B"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w:t>
      </w:r>
      <w:r w:rsidRPr="00350746">
        <w:rPr>
          <w:rFonts w:ascii="Times" w:hAnsi="Times" w:cs="Arial"/>
          <w:color w:val="000000" w:themeColor="text1"/>
          <w:shd w:val="clear" w:color="auto" w:fill="FFFFFF"/>
        </w:rPr>
        <w:lastRenderedPageBreak/>
        <w:t>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w:t>
      </w:r>
      <w:r w:rsidR="00891D7B">
        <w:rPr>
          <w:rFonts w:ascii="Times" w:hAnsi="Times"/>
          <w:color w:val="000000" w:themeColor="text1"/>
          <w:shd w:val="clear" w:color="auto" w:fill="FCFDFD"/>
        </w:rPr>
        <w:t>t</w:t>
      </w:r>
      <w:r w:rsidRPr="00350746">
        <w:rPr>
          <w:rFonts w:ascii="Times" w:hAnsi="Times"/>
          <w:color w:val="000000" w:themeColor="text1"/>
          <w:shd w:val="clear" w:color="auto" w:fill="FCFDFD"/>
        </w:rPr>
        <w:t xml:space="preserve"> textures with the help of SVG patterns where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&#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2EE9F090" w:rsidR="0045432F" w:rsidRDefault="0045432F" w:rsidP="0045432F">
      <w:pPr>
        <w:spacing w:line="360" w:lineRule="auto"/>
        <w:rPr>
          <w:rFonts w:ascii="Times" w:hAnsi="Times"/>
          <w:b/>
          <w:bCs/>
          <w:color w:val="000000" w:themeColor="text1"/>
          <w:lang w:val="en-US"/>
        </w:rPr>
      </w:pPr>
    </w:p>
    <w:p w14:paraId="5FBE90D0" w14:textId="77777777" w:rsidR="00891D7B" w:rsidRDefault="00891D7B"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lastRenderedPageBreak/>
        <w:t>4.4.1</w:t>
      </w:r>
      <w:r>
        <w:rPr>
          <w:rFonts w:ascii="Times" w:hAnsi="Times"/>
          <w:b/>
          <w:bCs/>
          <w:color w:val="000000" w:themeColor="text1"/>
          <w:lang w:val="en-US"/>
        </w:rPr>
        <w:tab/>
        <w:t>Slicing plot</w:t>
      </w:r>
    </w:p>
    <w:p w14:paraId="792B79E0" w14:textId="67C6DBB5"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w:t>
      </w:r>
      <w:r w:rsidR="00891D7B">
        <w:rPr>
          <w:rFonts w:ascii="Times" w:hAnsi="Times"/>
          <w:color w:val="000000" w:themeColor="text1"/>
          <w:shd w:val="clear" w:color="auto" w:fill="FCFDFD"/>
        </w:rPr>
        <w:t xml:space="preserve">experimented </w:t>
      </w:r>
      <w:r>
        <w:rPr>
          <w:rFonts w:ascii="Times" w:hAnsi="Times"/>
          <w:color w:val="000000" w:themeColor="text1"/>
          <w:shd w:val="clear" w:color="auto" w:fill="FCFDFD"/>
        </w:rPr>
        <w:t xml:space="preserve">by chopping the graph with other number of days like 2, 4, 5, 6, 7 and so on but </w:t>
      </w:r>
      <w:r w:rsidR="00891D7B">
        <w:rPr>
          <w:rFonts w:ascii="Times" w:hAnsi="Times"/>
          <w:color w:val="000000" w:themeColor="text1"/>
          <w:shd w:val="clear" w:color="auto" w:fill="FCFDFD"/>
        </w:rPr>
        <w:t xml:space="preserve">we found empirically that </w:t>
      </w:r>
      <w:r>
        <w:rPr>
          <w:rFonts w:ascii="Times" w:hAnsi="Times"/>
          <w:color w:val="000000" w:themeColor="text1"/>
          <w:shd w:val="clear" w:color="auto" w:fill="FCFDFD"/>
        </w:rPr>
        <w:t xml:space="preserve">3 days gives best result among all options to pertain the shape and peaks of the curve. </w:t>
      </w:r>
      <w:r w:rsidR="00891D7B">
        <w:rPr>
          <w:rFonts w:ascii="Times" w:hAnsi="Times"/>
          <w:color w:val="000000" w:themeColor="text1"/>
          <w:shd w:val="clear" w:color="auto" w:fill="FCFDFD"/>
        </w:rPr>
        <w:t>This is b</w:t>
      </w:r>
      <w:r>
        <w:rPr>
          <w:rFonts w:ascii="Times" w:hAnsi="Times"/>
          <w:color w:val="000000" w:themeColor="text1"/>
          <w:shd w:val="clear" w:color="auto" w:fill="FCFDFD"/>
        </w:rPr>
        <w:t>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3EF5385" w:rsidR="0045432F" w:rsidRPr="00AC4779" w:rsidRDefault="0045432F" w:rsidP="00DF6E07">
      <w:pPr>
        <w:spacing w:line="360" w:lineRule="auto"/>
        <w:jc w:val="center"/>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Sliced Streamgraph</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Del="003D3F33" w:rsidRDefault="0045432F" w:rsidP="0045432F">
      <w:pPr>
        <w:spacing w:line="360" w:lineRule="auto"/>
        <w:rPr>
          <w:del w:id="120" w:author="Stephen Brooks" w:date="2022-04-22T15:03:00Z"/>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70066C4A" w14:textId="763BAD0E" w:rsidR="0045432F" w:rsidRPr="008574B6" w:rsidRDefault="0045432F" w:rsidP="0045432F">
      <w:pPr>
        <w:spacing w:line="360" w:lineRule="auto"/>
        <w:jc w:val="both"/>
        <w:rPr>
          <w:color w:val="24292E"/>
        </w:rPr>
      </w:pPr>
      <w:r w:rsidRPr="008574B6">
        <w:rPr>
          <w:color w:val="24292E"/>
        </w:rPr>
        <w:t xml:space="preserve">Patterns can be generated easily with the help </w:t>
      </w:r>
      <w:r w:rsidR="00891D7B">
        <w:rPr>
          <w:color w:val="24292E"/>
        </w:rPr>
        <w:t xml:space="preserve">of </w:t>
      </w:r>
      <w:r w:rsidRPr="008574B6">
        <w:rPr>
          <w:color w:val="24292E"/>
        </w:rPr>
        <w:t>HTML, CSS and JavaScript as stated in section-1.2.5.</w:t>
      </w:r>
      <w:r>
        <w:rPr>
          <w:color w:val="24292E"/>
        </w:rPr>
        <w:t xml:space="preserve"> We have generated patterns in our </w:t>
      </w:r>
      <w:r w:rsidR="00891D7B">
        <w:rPr>
          <w:color w:val="24292E"/>
        </w:rPr>
        <w:t>experimental designs</w:t>
      </w:r>
      <w:r>
        <w:rPr>
          <w:color w:val="24292E"/>
        </w:rPr>
        <w:t xml:space="preserve"> to apply in textures of various chart</w:t>
      </w:r>
      <w:r w:rsidR="00891D7B">
        <w:rPr>
          <w:color w:val="24292E"/>
        </w:rPr>
        <w:t>s</w:t>
      </w:r>
      <w:r>
        <w:rPr>
          <w:color w:val="24292E"/>
        </w:rPr>
        <w:t>. To draw the textures, we have chosen two sets of alternating colors 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r w:rsidR="00440E03">
        <w:rPr>
          <w:color w:val="24292E"/>
        </w:rPr>
        <w:t xml:space="preserve"> </w:t>
      </w: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15F8E8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sidR="00820EA3">
        <w:rPr>
          <w:rFonts w:ascii="Times" w:hAnsi="Times" w:cs="Menlo"/>
          <w:color w:val="000000" w:themeColor="text1"/>
        </w:rPr>
        <w:t xml:space="preserve">   </w:t>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6A6AE699"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‘circle’.</w:t>
      </w:r>
    </w:p>
    <w:p w14:paraId="557783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lastRenderedPageBreak/>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26AB890A" w14:textId="221D66CE" w:rsidR="0045432F" w:rsidDel="003D3F33" w:rsidRDefault="0045432F" w:rsidP="00DF6E07">
      <w:pPr>
        <w:spacing w:line="360" w:lineRule="auto"/>
        <w:jc w:val="both"/>
        <w:rPr>
          <w:del w:id="121" w:author="Stephen Brooks" w:date="2022-04-22T15:03:00Z"/>
          <w:rFonts w:ascii="Times" w:hAnsi="Times" w:cs="Menlo"/>
          <w:color w:val="000000" w:themeColor="text1"/>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1DB508BF" w14:textId="4F9A8D9D" w:rsidR="0045432F" w:rsidDel="003D3F33" w:rsidRDefault="0045432F" w:rsidP="0045432F">
      <w:pPr>
        <w:shd w:val="clear" w:color="auto" w:fill="FFFFFF"/>
        <w:spacing w:line="270" w:lineRule="atLeast"/>
        <w:rPr>
          <w:del w:id="122" w:author="Stephen Brooks" w:date="2022-04-22T15:03:00Z"/>
          <w:rFonts w:ascii="Times" w:hAnsi="Times" w:cs="Menlo"/>
          <w:color w:val="000000" w:themeColor="text1"/>
        </w:rPr>
      </w:pPr>
    </w:p>
    <w:p w14:paraId="7737A64F" w14:textId="2CF42295" w:rsidR="00E2673B" w:rsidRDefault="00E2673B" w:rsidP="003D3F33">
      <w:pPr>
        <w:spacing w:line="360" w:lineRule="auto"/>
        <w:jc w:val="both"/>
        <w:rPr>
          <w:rFonts w:ascii="Times" w:hAnsi="Times" w:cs="Menlo"/>
          <w:color w:val="000000" w:themeColor="text1"/>
        </w:rPr>
        <w:pPrChange w:id="123" w:author="Stephen Brooks" w:date="2022-04-22T15:03:00Z">
          <w:pPr>
            <w:shd w:val="clear" w:color="auto" w:fill="FFFFFF"/>
            <w:spacing w:line="270" w:lineRule="atLeast"/>
          </w:pPr>
        </w:pPrChange>
      </w:pPr>
    </w:p>
    <w:p w14:paraId="2CDF679A" w14:textId="77777777" w:rsidR="00E2673B" w:rsidRPr="006268A2" w:rsidRDefault="00E2673B"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5CFDC3E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xml:space="preserve">, textures and patterns are connected where patterns are </w:t>
      </w:r>
      <w:r w:rsidR="00891D7B">
        <w:rPr>
          <w:rFonts w:ascii="Times" w:hAnsi="Times"/>
          <w:color w:val="000000" w:themeColor="text1"/>
          <w:lang w:val="en-US"/>
        </w:rPr>
        <w:t xml:space="preserve">a </w:t>
      </w:r>
      <w:r>
        <w:rPr>
          <w:rFonts w:ascii="Times" w:hAnsi="Times"/>
          <w:color w:val="000000" w:themeColor="text1"/>
          <w:lang w:val="en-US"/>
        </w:rPr>
        <w:t xml:space="preserve">smaller component to use in textures with the pattern id. So, textures are considered in </w:t>
      </w:r>
      <w:r w:rsidR="00820EA3">
        <w:rPr>
          <w:rFonts w:ascii="Times" w:hAnsi="Times"/>
          <w:color w:val="000000" w:themeColor="text1"/>
          <w:lang w:val="en-US"/>
        </w:rPr>
        <w:t xml:space="preserve">a </w:t>
      </w:r>
      <w:r>
        <w:rPr>
          <w:rFonts w:ascii="Times" w:hAnsi="Times"/>
          <w:color w:val="000000" w:themeColor="text1"/>
          <w:lang w:val="en-US"/>
        </w:rPr>
        <w:t xml:space="preserve">bigger context for instance: html path element of a streamgraph. We can pick the path of a streamgraph and </w:t>
      </w:r>
      <w:r w:rsidR="00820EA3">
        <w:rPr>
          <w:rFonts w:ascii="Times" w:hAnsi="Times"/>
          <w:color w:val="000000" w:themeColor="text1"/>
          <w:lang w:val="en-US"/>
        </w:rPr>
        <w:t xml:space="preserve">it </w:t>
      </w:r>
      <w:r>
        <w:rPr>
          <w:rFonts w:ascii="Times" w:hAnsi="Times"/>
          <w:color w:val="000000" w:themeColor="text1"/>
          <w:lang w:val="en-US"/>
        </w:rPr>
        <w:t>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4BEDB5D3" w14:textId="77777777" w:rsidR="00E2673B" w:rsidRDefault="00E2673B" w:rsidP="0045432F">
      <w:pPr>
        <w:spacing w:line="360" w:lineRule="auto"/>
        <w:jc w:val="both"/>
        <w:rPr>
          <w:rFonts w:ascii="Times" w:hAnsi="Times"/>
          <w:color w:val="000000" w:themeColor="text1"/>
          <w:lang w:val="en-US"/>
        </w:rPr>
      </w:pP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0E51514F"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06627A7F"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674DE3A" w14:textId="520243A0" w:rsidR="0045432F" w:rsidDel="003D3F33" w:rsidRDefault="0045432F" w:rsidP="0045432F">
      <w:pPr>
        <w:spacing w:line="360" w:lineRule="auto"/>
        <w:jc w:val="both"/>
        <w:rPr>
          <w:del w:id="124" w:author="Stephen Brooks" w:date="2022-04-22T15:03:00Z"/>
          <w:rFonts w:ascii="Times" w:hAnsi="Times"/>
          <w:b/>
          <w:bCs/>
          <w:color w:val="000000" w:themeColor="text1"/>
          <w:sz w:val="32"/>
          <w:szCs w:val="32"/>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320EBB67" w14:textId="77777777" w:rsidR="00415399" w:rsidRDefault="00415399" w:rsidP="0045432F">
      <w:pPr>
        <w:spacing w:line="360" w:lineRule="auto"/>
        <w:jc w:val="both"/>
        <w:rPr>
          <w:rFonts w:ascii="Times" w:hAnsi="Times"/>
          <w:b/>
          <w:bCs/>
          <w:color w:val="000000" w:themeColor="text1"/>
          <w:sz w:val="32"/>
          <w:szCs w:val="32"/>
          <w:lang w:val="en-US"/>
        </w:rPr>
      </w:pPr>
    </w:p>
    <w:p w14:paraId="593214E4" w14:textId="6CEFAB6E" w:rsidR="00415399" w:rsidDel="003D3F33" w:rsidRDefault="00415399" w:rsidP="0045432F">
      <w:pPr>
        <w:spacing w:line="360" w:lineRule="auto"/>
        <w:jc w:val="both"/>
        <w:rPr>
          <w:del w:id="125" w:author="Stephen Brooks" w:date="2022-04-22T15:03:00Z"/>
          <w:rFonts w:ascii="Times" w:hAnsi="Times"/>
          <w:b/>
          <w:bCs/>
          <w:color w:val="000000" w:themeColor="text1"/>
          <w:sz w:val="32"/>
          <w:szCs w:val="32"/>
          <w:lang w:val="en-US"/>
        </w:rPr>
      </w:pPr>
    </w:p>
    <w:p w14:paraId="62F41946" w14:textId="41908BA7" w:rsidR="00415399" w:rsidDel="003D3F33" w:rsidRDefault="00415399" w:rsidP="0045432F">
      <w:pPr>
        <w:spacing w:line="360" w:lineRule="auto"/>
        <w:jc w:val="both"/>
        <w:rPr>
          <w:del w:id="126" w:author="Stephen Brooks" w:date="2022-04-22T15:03:00Z"/>
          <w:rFonts w:ascii="Times" w:hAnsi="Times"/>
          <w:b/>
          <w:bCs/>
          <w:color w:val="000000" w:themeColor="text1"/>
          <w:sz w:val="32"/>
          <w:szCs w:val="32"/>
          <w:lang w:val="en-US"/>
        </w:rPr>
      </w:pPr>
    </w:p>
    <w:p w14:paraId="7BD43F7D" w14:textId="614A66B3" w:rsidR="00415399" w:rsidDel="003D3F33" w:rsidRDefault="00415399" w:rsidP="0045432F">
      <w:pPr>
        <w:spacing w:line="360" w:lineRule="auto"/>
        <w:jc w:val="both"/>
        <w:rPr>
          <w:del w:id="127" w:author="Stephen Brooks" w:date="2022-04-22T15:03:00Z"/>
          <w:rFonts w:ascii="Times" w:hAnsi="Times"/>
          <w:b/>
          <w:bCs/>
          <w:color w:val="000000" w:themeColor="text1"/>
          <w:sz w:val="32"/>
          <w:szCs w:val="32"/>
          <w:lang w:val="en-US"/>
        </w:rPr>
      </w:pPr>
    </w:p>
    <w:p w14:paraId="18E07B6C" w14:textId="7E52C37B" w:rsidR="00415399" w:rsidDel="003D3F33" w:rsidRDefault="00415399" w:rsidP="0045432F">
      <w:pPr>
        <w:spacing w:line="360" w:lineRule="auto"/>
        <w:jc w:val="both"/>
        <w:rPr>
          <w:del w:id="128" w:author="Stephen Brooks" w:date="2022-04-22T15:03:00Z"/>
          <w:rFonts w:ascii="Times" w:hAnsi="Times"/>
          <w:b/>
          <w:bCs/>
          <w:color w:val="000000" w:themeColor="text1"/>
          <w:sz w:val="32"/>
          <w:szCs w:val="32"/>
          <w:lang w:val="en-US"/>
        </w:rPr>
      </w:pPr>
    </w:p>
    <w:p w14:paraId="486C8BD4" w14:textId="48223973" w:rsidR="00415399" w:rsidDel="003D3F33" w:rsidRDefault="00415399" w:rsidP="0045432F">
      <w:pPr>
        <w:spacing w:line="360" w:lineRule="auto"/>
        <w:jc w:val="both"/>
        <w:rPr>
          <w:del w:id="129" w:author="Stephen Brooks" w:date="2022-04-22T15:03:00Z"/>
          <w:rFonts w:ascii="Times" w:hAnsi="Times"/>
          <w:b/>
          <w:bCs/>
          <w:color w:val="000000" w:themeColor="text1"/>
          <w:sz w:val="32"/>
          <w:szCs w:val="32"/>
          <w:lang w:val="en-US"/>
        </w:rPr>
      </w:pPr>
    </w:p>
    <w:p w14:paraId="502A9B29" w14:textId="6402BCAE" w:rsidR="00415399" w:rsidDel="003D3F33" w:rsidRDefault="00415399" w:rsidP="0045432F">
      <w:pPr>
        <w:spacing w:line="360" w:lineRule="auto"/>
        <w:jc w:val="both"/>
        <w:rPr>
          <w:del w:id="130" w:author="Stephen Brooks" w:date="2022-04-22T15:03:00Z"/>
          <w:rFonts w:ascii="Times" w:hAnsi="Times"/>
          <w:b/>
          <w:bCs/>
          <w:color w:val="000000" w:themeColor="text1"/>
          <w:sz w:val="32"/>
          <w:szCs w:val="32"/>
          <w:lang w:val="en-US"/>
        </w:rPr>
      </w:pPr>
    </w:p>
    <w:p w14:paraId="4C8C43A4" w14:textId="580D3920" w:rsidR="00415399" w:rsidDel="003D3F33" w:rsidRDefault="00415399" w:rsidP="0045432F">
      <w:pPr>
        <w:spacing w:line="360" w:lineRule="auto"/>
        <w:jc w:val="both"/>
        <w:rPr>
          <w:del w:id="131" w:author="Stephen Brooks" w:date="2022-04-22T15:03:00Z"/>
          <w:rFonts w:ascii="Times" w:hAnsi="Times"/>
          <w:b/>
          <w:bCs/>
          <w:color w:val="000000" w:themeColor="text1"/>
          <w:sz w:val="32"/>
          <w:szCs w:val="32"/>
          <w:lang w:val="en-US"/>
        </w:rPr>
      </w:pPr>
    </w:p>
    <w:p w14:paraId="2D71EC67" w14:textId="0E555945" w:rsidR="00415399" w:rsidDel="003D3F33" w:rsidRDefault="00415399" w:rsidP="0045432F">
      <w:pPr>
        <w:spacing w:line="360" w:lineRule="auto"/>
        <w:jc w:val="both"/>
        <w:rPr>
          <w:del w:id="132" w:author="Stephen Brooks" w:date="2022-04-22T15:03:00Z"/>
          <w:rFonts w:ascii="Times" w:hAnsi="Times"/>
          <w:b/>
          <w:bCs/>
          <w:color w:val="000000" w:themeColor="text1"/>
          <w:sz w:val="32"/>
          <w:szCs w:val="32"/>
          <w:lang w:val="en-US"/>
        </w:rPr>
      </w:pPr>
    </w:p>
    <w:p w14:paraId="02BF5F39" w14:textId="7B4E5AF8" w:rsidR="00415399" w:rsidDel="003D3F33" w:rsidRDefault="00415399" w:rsidP="0045432F">
      <w:pPr>
        <w:spacing w:line="360" w:lineRule="auto"/>
        <w:jc w:val="both"/>
        <w:rPr>
          <w:del w:id="133" w:author="Stephen Brooks" w:date="2022-04-22T15:03:00Z"/>
          <w:rFonts w:ascii="Times" w:hAnsi="Times"/>
          <w:b/>
          <w:bCs/>
          <w:color w:val="000000" w:themeColor="text1"/>
          <w:sz w:val="32"/>
          <w:szCs w:val="32"/>
          <w:lang w:val="en-US"/>
        </w:rPr>
      </w:pPr>
    </w:p>
    <w:p w14:paraId="6DAE5F5D" w14:textId="0804D110" w:rsidR="00415399" w:rsidDel="003D3F33" w:rsidRDefault="00415399" w:rsidP="0045432F">
      <w:pPr>
        <w:spacing w:line="360" w:lineRule="auto"/>
        <w:jc w:val="both"/>
        <w:rPr>
          <w:del w:id="134" w:author="Stephen Brooks" w:date="2022-04-22T15:03:00Z"/>
          <w:rFonts w:ascii="Times" w:hAnsi="Times"/>
          <w:b/>
          <w:bCs/>
          <w:color w:val="000000" w:themeColor="text1"/>
          <w:sz w:val="32"/>
          <w:szCs w:val="32"/>
          <w:lang w:val="en-US"/>
        </w:rPr>
      </w:pPr>
    </w:p>
    <w:p w14:paraId="2CA0ED53" w14:textId="3BD4F4C1" w:rsidR="00415399" w:rsidDel="003D3F33" w:rsidRDefault="00415399" w:rsidP="0045432F">
      <w:pPr>
        <w:spacing w:line="360" w:lineRule="auto"/>
        <w:jc w:val="both"/>
        <w:rPr>
          <w:del w:id="135" w:author="Stephen Brooks" w:date="2022-04-22T15:03:00Z"/>
          <w:rFonts w:ascii="Times" w:hAnsi="Times"/>
          <w:b/>
          <w:bCs/>
          <w:color w:val="000000" w:themeColor="text1"/>
          <w:sz w:val="32"/>
          <w:szCs w:val="32"/>
          <w:lang w:val="en-US"/>
        </w:rPr>
      </w:pPr>
    </w:p>
    <w:p w14:paraId="5F2FAB98" w14:textId="73BE74D0" w:rsidR="00415399" w:rsidDel="003D3F33" w:rsidRDefault="00415399" w:rsidP="0045432F">
      <w:pPr>
        <w:spacing w:line="360" w:lineRule="auto"/>
        <w:jc w:val="both"/>
        <w:rPr>
          <w:del w:id="136" w:author="Stephen Brooks" w:date="2022-04-22T15:03:00Z"/>
          <w:rFonts w:ascii="Times" w:hAnsi="Times"/>
          <w:b/>
          <w:bCs/>
          <w:color w:val="000000" w:themeColor="text1"/>
          <w:sz w:val="32"/>
          <w:szCs w:val="32"/>
          <w:lang w:val="en-US"/>
        </w:rPr>
      </w:pPr>
    </w:p>
    <w:p w14:paraId="437EB207" w14:textId="6C94548F" w:rsidR="00415399" w:rsidDel="003D3F33" w:rsidRDefault="00415399" w:rsidP="0045432F">
      <w:pPr>
        <w:spacing w:line="360" w:lineRule="auto"/>
        <w:jc w:val="both"/>
        <w:rPr>
          <w:del w:id="137" w:author="Stephen Brooks" w:date="2022-04-22T15:03:00Z"/>
          <w:rFonts w:ascii="Times" w:hAnsi="Times"/>
          <w:b/>
          <w:bCs/>
          <w:color w:val="000000" w:themeColor="text1"/>
          <w:sz w:val="32"/>
          <w:szCs w:val="32"/>
          <w:lang w:val="en-US"/>
        </w:rPr>
      </w:pPr>
    </w:p>
    <w:p w14:paraId="53B18279" w14:textId="117CDBAD" w:rsidR="00415399" w:rsidDel="003D3F33" w:rsidRDefault="00415399" w:rsidP="0045432F">
      <w:pPr>
        <w:spacing w:line="360" w:lineRule="auto"/>
        <w:jc w:val="both"/>
        <w:rPr>
          <w:del w:id="138" w:author="Stephen Brooks" w:date="2022-04-22T15:03:00Z"/>
          <w:rFonts w:ascii="Times" w:hAnsi="Times"/>
          <w:b/>
          <w:bCs/>
          <w:color w:val="000000" w:themeColor="text1"/>
          <w:sz w:val="32"/>
          <w:szCs w:val="32"/>
          <w:lang w:val="en-US"/>
        </w:rPr>
      </w:pPr>
    </w:p>
    <w:p w14:paraId="519FD26B" w14:textId="7E043AB6" w:rsidR="00415399" w:rsidDel="003D3F33" w:rsidRDefault="00415399" w:rsidP="0045432F">
      <w:pPr>
        <w:spacing w:line="360" w:lineRule="auto"/>
        <w:jc w:val="both"/>
        <w:rPr>
          <w:del w:id="139" w:author="Stephen Brooks" w:date="2022-04-22T15:03:00Z"/>
          <w:rFonts w:ascii="Times" w:hAnsi="Times"/>
          <w:b/>
          <w:bCs/>
          <w:color w:val="000000" w:themeColor="text1"/>
          <w:sz w:val="32"/>
          <w:szCs w:val="32"/>
          <w:lang w:val="en-US"/>
        </w:rPr>
      </w:pPr>
    </w:p>
    <w:p w14:paraId="7F312560" w14:textId="034D412C" w:rsidR="00415399" w:rsidDel="003D3F33" w:rsidRDefault="00415399" w:rsidP="0045432F">
      <w:pPr>
        <w:spacing w:line="360" w:lineRule="auto"/>
        <w:jc w:val="both"/>
        <w:rPr>
          <w:del w:id="140" w:author="Stephen Brooks" w:date="2022-04-22T15:03:00Z"/>
          <w:rFonts w:ascii="Times" w:hAnsi="Times"/>
          <w:b/>
          <w:bCs/>
          <w:color w:val="000000" w:themeColor="text1"/>
          <w:sz w:val="32"/>
          <w:szCs w:val="32"/>
          <w:lang w:val="en-US"/>
        </w:rPr>
      </w:pPr>
    </w:p>
    <w:p w14:paraId="43516F65" w14:textId="45C9DB93" w:rsidR="00415399" w:rsidDel="003D3F33" w:rsidRDefault="00415399" w:rsidP="0045432F">
      <w:pPr>
        <w:spacing w:line="360" w:lineRule="auto"/>
        <w:jc w:val="both"/>
        <w:rPr>
          <w:del w:id="141" w:author="Stephen Brooks" w:date="2022-04-22T15:03:00Z"/>
          <w:rFonts w:ascii="Times" w:hAnsi="Times"/>
          <w:b/>
          <w:bCs/>
          <w:color w:val="000000" w:themeColor="text1"/>
          <w:sz w:val="32"/>
          <w:szCs w:val="32"/>
          <w:lang w:val="en-US"/>
        </w:rPr>
      </w:pPr>
    </w:p>
    <w:p w14:paraId="67128084" w14:textId="6BF95EC8" w:rsidR="00415399" w:rsidDel="003D3F33" w:rsidRDefault="00415399" w:rsidP="0045432F">
      <w:pPr>
        <w:spacing w:line="360" w:lineRule="auto"/>
        <w:jc w:val="both"/>
        <w:rPr>
          <w:del w:id="142" w:author="Stephen Brooks" w:date="2022-04-22T15:03:00Z"/>
          <w:rFonts w:ascii="Times" w:hAnsi="Times"/>
          <w:b/>
          <w:bCs/>
          <w:color w:val="000000" w:themeColor="text1"/>
          <w:sz w:val="32"/>
          <w:szCs w:val="32"/>
          <w:lang w:val="en-US"/>
        </w:rPr>
      </w:pPr>
    </w:p>
    <w:p w14:paraId="661181F9" w14:textId="58B62154" w:rsidR="00415399" w:rsidDel="003D3F33" w:rsidRDefault="00415399" w:rsidP="0045432F">
      <w:pPr>
        <w:spacing w:line="360" w:lineRule="auto"/>
        <w:jc w:val="both"/>
        <w:rPr>
          <w:del w:id="143" w:author="Stephen Brooks" w:date="2022-04-22T15:03:00Z"/>
          <w:rFonts w:ascii="Times" w:hAnsi="Times"/>
          <w:b/>
          <w:bCs/>
          <w:color w:val="000000" w:themeColor="text1"/>
          <w:sz w:val="32"/>
          <w:szCs w:val="32"/>
          <w:lang w:val="en-US"/>
        </w:rPr>
      </w:pPr>
    </w:p>
    <w:p w14:paraId="4179B2E3" w14:textId="5E298B53" w:rsidR="00415399" w:rsidDel="003D3F33" w:rsidRDefault="00415399" w:rsidP="0045432F">
      <w:pPr>
        <w:spacing w:line="360" w:lineRule="auto"/>
        <w:jc w:val="both"/>
        <w:rPr>
          <w:del w:id="144" w:author="Stephen Brooks" w:date="2022-04-22T15:03:00Z"/>
          <w:rFonts w:ascii="Times" w:hAnsi="Times"/>
          <w:b/>
          <w:bCs/>
          <w:color w:val="000000" w:themeColor="text1"/>
          <w:sz w:val="32"/>
          <w:szCs w:val="32"/>
          <w:lang w:val="en-US"/>
        </w:rPr>
      </w:pPr>
    </w:p>
    <w:p w14:paraId="5412A77D" w14:textId="158B6A4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3BE9396D" w:rsidR="0045432F" w:rsidRDefault="00E31330"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Experimental Designs with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r w:rsidR="002149B9">
        <w:rPr>
          <w:rFonts w:ascii="Times" w:hAnsi="Times"/>
          <w:b/>
          <w:bCs/>
          <w:color w:val="000000" w:themeColor="text1"/>
          <w:sz w:val="28"/>
          <w:szCs w:val="28"/>
          <w:lang w:val="en-US"/>
        </w:rPr>
        <w:t xml:space="preserve"> &amp; Texture Patterns</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647D982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w:t>
      </w:r>
      <w:r w:rsidR="002149B9">
        <w:rPr>
          <w:rFonts w:ascii="Times" w:hAnsi="Times"/>
          <w:color w:val="000000" w:themeColor="text1"/>
          <w:lang w:val="en-US"/>
        </w:rPr>
        <w:t xml:space="preserve">experimented </w:t>
      </w:r>
      <w:proofErr w:type="gramStart"/>
      <w:r>
        <w:rPr>
          <w:rFonts w:ascii="Times" w:hAnsi="Times"/>
          <w:color w:val="000000" w:themeColor="text1"/>
          <w:lang w:val="en-US"/>
        </w:rPr>
        <w:t>u</w:t>
      </w:r>
      <w:r w:rsidR="002149B9">
        <w:rPr>
          <w:rFonts w:ascii="Times" w:hAnsi="Times"/>
          <w:color w:val="000000" w:themeColor="text1"/>
          <w:lang w:val="en-US"/>
        </w:rPr>
        <w:t xml:space="preserve">sing </w:t>
      </w:r>
      <w:r>
        <w:rPr>
          <w:rFonts w:ascii="Times" w:hAnsi="Times"/>
          <w:color w:val="000000" w:themeColor="text1"/>
          <w:lang w:val="en-US"/>
        </w:rPr>
        <w:t xml:space="preserve"> CA</w:t>
      </w:r>
      <w:proofErr w:type="gramEnd"/>
      <w:r>
        <w:rPr>
          <w:rFonts w:ascii="Times" w:hAnsi="Times"/>
          <w:color w:val="000000" w:themeColor="text1"/>
          <w:lang w:val="en-US"/>
        </w:rPr>
        <w:t xml:space="preserve"> </w:t>
      </w:r>
      <w:r w:rsidR="002149B9">
        <w:rPr>
          <w:rFonts w:ascii="Times" w:hAnsi="Times"/>
          <w:color w:val="000000" w:themeColor="text1"/>
          <w:lang w:val="en-US"/>
        </w:rPr>
        <w:t xml:space="preserve">and textures </w:t>
      </w:r>
      <w:r>
        <w:rPr>
          <w:rFonts w:ascii="Times" w:hAnsi="Times"/>
          <w:color w:val="000000" w:themeColor="text1"/>
          <w:lang w:val="en-US"/>
        </w:rPr>
        <w:t xml:space="preserve">in different ways such as in </w:t>
      </w:r>
      <w:r w:rsidR="002149B9">
        <w:rPr>
          <w:rFonts w:ascii="Times" w:hAnsi="Times"/>
          <w:color w:val="000000" w:themeColor="text1"/>
          <w:lang w:val="en-US"/>
        </w:rPr>
        <w:t>b</w:t>
      </w:r>
      <w:r>
        <w:rPr>
          <w:rFonts w:ascii="Times" w:hAnsi="Times"/>
          <w:color w:val="000000" w:themeColor="text1"/>
          <w:lang w:val="en-US"/>
        </w:rPr>
        <w:t xml:space="preserve">ubble chart, </w:t>
      </w:r>
      <w:r w:rsidR="002149B9">
        <w:rPr>
          <w:rFonts w:ascii="Times" w:hAnsi="Times"/>
          <w:color w:val="000000" w:themeColor="text1"/>
          <w:lang w:val="en-US"/>
        </w:rPr>
        <w:t>s</w:t>
      </w:r>
      <w:r>
        <w:rPr>
          <w:rFonts w:ascii="Times" w:hAnsi="Times"/>
          <w:color w:val="000000" w:themeColor="text1"/>
          <w:lang w:val="en-US"/>
        </w:rPr>
        <w:t>treamgraph</w:t>
      </w:r>
      <w:r w:rsidR="002149B9">
        <w:rPr>
          <w:rFonts w:ascii="Times" w:hAnsi="Times"/>
          <w:color w:val="000000" w:themeColor="text1"/>
          <w:lang w:val="en-US"/>
        </w:rPr>
        <w:t>s</w:t>
      </w:r>
      <w:r>
        <w:rPr>
          <w:rFonts w:ascii="Times" w:hAnsi="Times"/>
          <w:color w:val="000000" w:themeColor="text1"/>
          <w:lang w:val="en-US"/>
        </w:rPr>
        <w:t>, parallel coordinate chart</w:t>
      </w:r>
      <w:r w:rsidR="002149B9">
        <w:rPr>
          <w:rFonts w:ascii="Times" w:hAnsi="Times"/>
          <w:color w:val="000000" w:themeColor="text1"/>
          <w:lang w:val="en-US"/>
        </w:rPr>
        <w:t>s</w:t>
      </w:r>
      <w:r>
        <w:rPr>
          <w:rFonts w:ascii="Times" w:hAnsi="Times"/>
          <w:color w:val="000000" w:themeColor="text1"/>
          <w:lang w:val="en-US"/>
        </w:rPr>
        <w:t>, horizontal chart</w:t>
      </w:r>
      <w:r w:rsidR="002149B9">
        <w:rPr>
          <w:rFonts w:ascii="Times" w:hAnsi="Times"/>
          <w:color w:val="000000" w:themeColor="text1"/>
          <w:lang w:val="en-US"/>
        </w:rPr>
        <w:t>s</w:t>
      </w:r>
      <w:r>
        <w:rPr>
          <w:rFonts w:ascii="Times" w:hAnsi="Times"/>
          <w:color w:val="000000" w:themeColor="text1"/>
          <w:lang w:val="en-US"/>
        </w:rPr>
        <w:t xml:space="preserve">, </w:t>
      </w:r>
      <w:r w:rsidR="002149B9">
        <w:rPr>
          <w:rFonts w:ascii="Times" w:hAnsi="Times"/>
          <w:color w:val="000000" w:themeColor="text1"/>
          <w:lang w:val="en-US"/>
        </w:rPr>
        <w:t>c</w:t>
      </w:r>
      <w:r>
        <w:rPr>
          <w:rFonts w:ascii="Times" w:hAnsi="Times"/>
          <w:color w:val="000000" w:themeColor="text1"/>
          <w:lang w:val="en-US"/>
        </w:rPr>
        <w:t>ell chart with bubbles and squares</w:t>
      </w:r>
      <w:r w:rsidR="002149B9">
        <w:rPr>
          <w:rFonts w:ascii="Times" w:hAnsi="Times"/>
          <w:color w:val="000000" w:themeColor="text1"/>
          <w:lang w:val="en-US"/>
        </w:rPr>
        <w:t xml:space="preserve"> and a</w:t>
      </w:r>
      <w:r>
        <w:rPr>
          <w:rFonts w:ascii="Times" w:hAnsi="Times"/>
          <w:color w:val="000000" w:themeColor="text1"/>
          <w:lang w:val="en-US"/>
        </w:rPr>
        <w:t xml:space="preserve"> bubble chart in world map view. We </w:t>
      </w:r>
      <w:r w:rsidR="002149B9">
        <w:rPr>
          <w:rFonts w:ascii="Times" w:hAnsi="Times"/>
          <w:color w:val="000000" w:themeColor="text1"/>
          <w:lang w:val="en-US"/>
        </w:rPr>
        <w:t>will also show the appearance with</w:t>
      </w:r>
      <w:r>
        <w:rPr>
          <w:rFonts w:ascii="Times" w:hAnsi="Times"/>
          <w:color w:val="000000" w:themeColor="text1"/>
          <w:lang w:val="en-US"/>
        </w:rPr>
        <w:t xml:space="preserve"> streamgraphs </w:t>
      </w:r>
      <w:r w:rsidR="002149B9">
        <w:rPr>
          <w:rFonts w:ascii="Times" w:hAnsi="Times"/>
          <w:color w:val="000000" w:themeColor="text1"/>
          <w:lang w:val="en-US"/>
        </w:rPr>
        <w:t xml:space="preserve">using </w:t>
      </w:r>
      <w:r>
        <w:rPr>
          <w:rFonts w:ascii="Times" w:hAnsi="Times"/>
          <w:color w:val="000000" w:themeColor="text1"/>
          <w:lang w:val="en-US"/>
        </w:rPr>
        <w:t>different models and corresponding representation</w:t>
      </w:r>
      <w:r w:rsidR="002149B9">
        <w:rPr>
          <w:rFonts w:ascii="Times" w:hAnsi="Times"/>
          <w:color w:val="000000" w:themeColor="text1"/>
          <w:lang w:val="en-US"/>
        </w:rPr>
        <w:t>s</w:t>
      </w:r>
      <w:r>
        <w:rPr>
          <w:rFonts w:ascii="Times" w:hAnsi="Times"/>
          <w:color w:val="000000" w:themeColor="text1"/>
          <w:lang w:val="en-US"/>
        </w:rPr>
        <w:t xml:space="preserve"> with CA</w:t>
      </w:r>
      <w:r w:rsidR="002149B9">
        <w:rPr>
          <w:rFonts w:ascii="Times" w:hAnsi="Times"/>
          <w:color w:val="000000" w:themeColor="text1"/>
          <w:lang w:val="en-US"/>
        </w:rPr>
        <w:t>.  We also briefly discuss some other early experiments with what we call star-fish charts</w:t>
      </w:r>
      <w:r>
        <w:rPr>
          <w:rFonts w:ascii="Times" w:hAnsi="Times"/>
          <w:color w:val="000000" w:themeColor="text1"/>
          <w:lang w:val="en-US"/>
        </w:rPr>
        <w:t xml:space="preserve"> </w:t>
      </w:r>
      <w:r w:rsidR="002149B9">
        <w:rPr>
          <w:rFonts w:ascii="Times" w:hAnsi="Times"/>
          <w:color w:val="000000" w:themeColor="text1"/>
          <w:lang w:val="en-US"/>
        </w:rPr>
        <w:t xml:space="preserve">which are </w:t>
      </w:r>
      <w:r>
        <w:rPr>
          <w:rFonts w:ascii="Times" w:hAnsi="Times"/>
          <w:color w:val="000000" w:themeColor="text1"/>
          <w:lang w:val="en-US"/>
        </w:rPr>
        <w:t xml:space="preserve">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3E0A681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r w:rsidR="000E5FAC">
        <w:rPr>
          <w:rFonts w:ascii="Times" w:hAnsi="Times"/>
          <w:color w:val="000000" w:themeColor="text1"/>
          <w:lang w:val="en-US"/>
        </w:rPr>
        <w:t>, utilized for our experimental designs</w:t>
      </w:r>
      <w:r w:rsidRPr="002E48C9">
        <w:rPr>
          <w:rFonts w:ascii="Times" w:hAnsi="Times"/>
          <w:color w:val="000000" w:themeColor="text1"/>
          <w:lang w:val="en-US"/>
        </w:rPr>
        <w:t>.</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41430E59"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 xml:space="preserve">This is a toggle button to switch the stream graph from color-based filling to texture based filling, that means instead of flat color flow it uses bullet like textures to fill the </w:t>
      </w:r>
      <w:proofErr w:type="gramStart"/>
      <w:r w:rsidRPr="002E48C9">
        <w:rPr>
          <w:rFonts w:ascii="Times" w:hAnsi="Times"/>
          <w:color w:val="000000" w:themeColor="text1"/>
          <w:lang w:val="en-US"/>
        </w:rPr>
        <w:t>stream</w:t>
      </w:r>
      <w:proofErr w:type="gramEnd"/>
      <w:r w:rsidRPr="002E48C9">
        <w:rPr>
          <w:rFonts w:ascii="Times" w:hAnsi="Times"/>
          <w:color w:val="000000" w:themeColor="text1"/>
          <w:lang w:val="en-US"/>
        </w:rPr>
        <w:t xml:space="preserve"> but </w:t>
      </w:r>
      <w:r w:rsidR="000E5FAC">
        <w:rPr>
          <w:rFonts w:ascii="Times" w:hAnsi="Times"/>
          <w:color w:val="000000" w:themeColor="text1"/>
          <w:lang w:val="en-US"/>
        </w:rPr>
        <w:t>they retain</w:t>
      </w:r>
      <w:r w:rsidRPr="002E48C9">
        <w:rPr>
          <w:rFonts w:ascii="Times" w:hAnsi="Times"/>
          <w:color w:val="000000" w:themeColor="text1"/>
          <w:lang w:val="en-US"/>
        </w:rPr>
        <w:t xml:space="preser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6A1C520" w14:textId="77777777" w:rsidR="000E5FAC" w:rsidRDefault="000E5FAC" w:rsidP="0045432F">
      <w:pPr>
        <w:spacing w:line="360" w:lineRule="auto"/>
        <w:jc w:val="both"/>
        <w:rPr>
          <w:rFonts w:ascii="Times" w:hAnsi="Times"/>
          <w:b/>
          <w:bCs/>
          <w:color w:val="000000" w:themeColor="text1"/>
          <w:lang w:val="en-US"/>
        </w:rPr>
      </w:pPr>
    </w:p>
    <w:p w14:paraId="33EED7B2" w14:textId="211F3E32"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1A874FFC"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w:t>
      </w:r>
      <w:r w:rsidR="000E5FAC">
        <w:rPr>
          <w:rFonts w:ascii="Times" w:hAnsi="Times"/>
          <w:color w:val="000000" w:themeColor="text1"/>
          <w:lang w:val="en-US"/>
        </w:rPr>
        <w:t xml:space="preserve">This </w:t>
      </w:r>
      <w:r>
        <w:rPr>
          <w:rFonts w:ascii="Times" w:hAnsi="Times"/>
          <w:color w:val="000000" w:themeColor="text1"/>
          <w:lang w:val="en-US"/>
        </w:rPr>
        <w:t xml:space="preserve">helps to compare specific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7BF768CA" w14:textId="21D6ED71" w:rsidR="000E5FAC" w:rsidRPr="002E48C9" w:rsidRDefault="00B94886" w:rsidP="00DF6E07">
      <w:pPr>
        <w:spacing w:line="360" w:lineRule="auto"/>
        <w:jc w:val="both"/>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92384" behindDoc="0" locked="0" layoutInCell="1" allowOverlap="1" wp14:anchorId="36786F32" wp14:editId="102EECB7">
                <wp:simplePos x="0" y="0"/>
                <wp:positionH relativeFrom="column">
                  <wp:posOffset>2849187</wp:posOffset>
                </wp:positionH>
                <wp:positionV relativeFrom="paragraph">
                  <wp:posOffset>1272540</wp:posOffset>
                </wp:positionV>
                <wp:extent cx="149225" cy="167640"/>
                <wp:effectExtent l="0" t="12700" r="28575" b="22860"/>
                <wp:wrapNone/>
                <wp:docPr id="261" name="Right Arrow 57"/>
                <wp:cNvGraphicFramePr/>
                <a:graphic xmlns:a="http://schemas.openxmlformats.org/drawingml/2006/main">
                  <a:graphicData uri="http://schemas.microsoft.com/office/word/2010/wordprocessingShape">
                    <wps:wsp>
                      <wps:cNvSpPr/>
                      <wps:spPr>
                        <a:xfrm>
                          <a:off x="0" y="0"/>
                          <a:ext cx="149225" cy="167640"/>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61145" w14:textId="5D807EA1" w:rsidR="00B94886" w:rsidRPr="00DF6E07" w:rsidRDefault="00B94886" w:rsidP="00DF6E07">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786F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54" type="#_x0000_t13" style="position:absolute;left:0;text-align:left;margin-left:224.35pt;margin-top:100.2pt;width:11.75pt;height:13.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" adj="10800" fillcolor="#4472c4 [3204]" strokecolor="#1f3763 [1604]" strokeweight="1pt">
                <v:fill opacity="36751f"/>
                <v:stroke opacity="28784f"/>
                <v:textbox>
                  <w:txbxContent>
                    <w:p w14:paraId="0EC61145" w14:textId="5D807EA1" w:rsidR="00B94886" w:rsidRPr="00DF6E07" w:rsidRDefault="00B94886" w:rsidP="00DF6E07">
                      <w:pPr>
                        <w:jc w:val="center"/>
                        <w:rPr>
                          <w:lang w:val="en-US"/>
                        </w:rPr>
                      </w:pPr>
                      <w:r>
                        <w:rPr>
                          <w:lang w:val="en-US"/>
                        </w:rPr>
                        <w:t xml:space="preserve">  </w:t>
                      </w:r>
                    </w:p>
                  </w:txbxContent>
                </v:textbox>
              </v:shape>
            </w:pict>
          </mc:Fallback>
        </mc:AlternateContent>
      </w:r>
      <w:r w:rsidR="000E5FAC">
        <w:rPr>
          <w:rFonts w:ascii="Times" w:hAnsi="Times"/>
          <w:b/>
          <w:bCs/>
          <w:noProof/>
          <w:color w:val="000000" w:themeColor="text1"/>
          <w:lang w:val="en-US"/>
        </w:rPr>
        <w:drawing>
          <wp:inline distT="0" distB="0" distL="0" distR="0" wp14:anchorId="5D7BF681" wp14:editId="59233DB0">
            <wp:extent cx="2716270" cy="2704171"/>
            <wp:effectExtent l="0" t="0" r="1905" b="1270"/>
            <wp:docPr id="263" name="Picture 2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0E5FAC" w:rsidRPr="002E48C9">
        <w:rPr>
          <w:rFonts w:ascii="Times" w:hAnsi="Times"/>
          <w:b/>
          <w:bCs/>
          <w:color w:val="000000" w:themeColor="text1"/>
          <w:lang w:val="en-US"/>
        </w:rPr>
        <w:t xml:space="preserve"> </w:t>
      </w:r>
      <w:r>
        <w:rPr>
          <w:rFonts w:ascii="Times" w:hAnsi="Times"/>
          <w:b/>
          <w:bCs/>
          <w:color w:val="000000" w:themeColor="text1"/>
          <w:lang w:val="en-US"/>
        </w:rPr>
        <w:t xml:space="preserve">      </w:t>
      </w:r>
      <w:r w:rsidR="000E5FAC" w:rsidRPr="002E48C9">
        <w:rPr>
          <w:rFonts w:ascii="Times" w:hAnsi="Times"/>
          <w:b/>
          <w:bCs/>
          <w:color w:val="000000" w:themeColor="text1"/>
          <w:lang w:val="en-US"/>
        </w:rPr>
        <w:t xml:space="preserve">   </w:t>
      </w:r>
      <w:r w:rsidR="000E5FAC">
        <w:rPr>
          <w:rFonts w:ascii="Times" w:hAnsi="Times"/>
          <w:b/>
          <w:bCs/>
          <w:noProof/>
          <w:color w:val="000000" w:themeColor="text1"/>
          <w:lang w:val="en-US"/>
        </w:rPr>
        <w:drawing>
          <wp:inline distT="0" distB="0" distL="0" distR="0" wp14:anchorId="73A1B273" wp14:editId="1D47DCD7">
            <wp:extent cx="2531327" cy="2520051"/>
            <wp:effectExtent l="0" t="0" r="0" b="0"/>
            <wp:docPr id="264" name="Picture 2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0E5FAC" w:rsidRPr="002E48C9">
        <w:rPr>
          <w:rFonts w:ascii="Times" w:hAnsi="Times"/>
          <w:b/>
          <w:bCs/>
          <w:color w:val="000000" w:themeColor="text1"/>
          <w:lang w:val="en-US"/>
        </w:rPr>
        <w:br/>
      </w:r>
      <w:r w:rsidR="000E5FAC" w:rsidRPr="002E48C9">
        <w:rPr>
          <w:rFonts w:ascii="Times" w:hAnsi="Times"/>
          <w:color w:val="000000" w:themeColor="text1"/>
          <w:lang w:val="en-US"/>
        </w:rPr>
        <w:t>Figure</w:t>
      </w:r>
      <w:r w:rsidR="000E5FAC">
        <w:rPr>
          <w:rFonts w:ascii="Times" w:hAnsi="Times"/>
          <w:color w:val="000000" w:themeColor="text1"/>
          <w:lang w:val="en-US"/>
        </w:rPr>
        <w:t xml:space="preserve"> 5.2</w:t>
      </w:r>
      <w:r w:rsidR="000E5FAC" w:rsidRPr="002E48C9">
        <w:rPr>
          <w:rFonts w:ascii="Times" w:hAnsi="Times"/>
          <w:color w:val="000000" w:themeColor="text1"/>
          <w:lang w:val="en-US"/>
        </w:rPr>
        <w:t xml:space="preserve">: </w:t>
      </w:r>
      <w:r w:rsidR="000E5FAC">
        <w:rPr>
          <w:rFonts w:ascii="Times" w:hAnsi="Times"/>
          <w:color w:val="000000" w:themeColor="text1"/>
          <w:lang w:val="en-US"/>
        </w:rPr>
        <w:t>Filter by</w:t>
      </w:r>
      <w:r w:rsidR="000E5FAC" w:rsidRPr="002E48C9">
        <w:rPr>
          <w:rFonts w:ascii="Times" w:hAnsi="Times"/>
          <w:color w:val="000000" w:themeColor="text1"/>
          <w:lang w:val="en-US"/>
        </w:rPr>
        <w:t xml:space="preserve"> selected countries of interest</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DF6E07">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w:t>
      </w:r>
      <w:r>
        <w:rPr>
          <w:rFonts w:ascii="Times" w:hAnsi="Times"/>
          <w:color w:val="000000" w:themeColor="text1"/>
          <w:lang w:val="en-US"/>
        </w:rPr>
        <w:lastRenderedPageBreak/>
        <w:t>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B98760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w:t>
      </w:r>
      <w:r w:rsidR="00E31330">
        <w:rPr>
          <w:rFonts w:ascii="Times" w:hAnsi="Times"/>
          <w:color w:val="000000" w:themeColor="text1"/>
          <w:lang w:val="en-US"/>
        </w:rPr>
        <w:t xml:space="preserve">many </w:t>
      </w:r>
      <w:r>
        <w:rPr>
          <w:rFonts w:ascii="Times" w:hAnsi="Times"/>
          <w:color w:val="000000" w:themeColor="text1"/>
          <w:lang w:val="en-US"/>
        </w:rPr>
        <w:t>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5"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" fillcolor="white [3201]" stroked="f" strokeweight=".5pt">
                <v:textbox inset="0,0,0,0">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6"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&#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7"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" fillcolor="white [3201]" stroked="f" strokeweight=".5pt">
                <v:textbox inset="0,0,0,0">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8"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&#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 xml:space="preserve">in the streamgraph to represent the selection and the rest of the country-streams </w:t>
      </w:r>
      <w:r w:rsidRPr="002E48C9">
        <w:rPr>
          <w:rFonts w:ascii="Times" w:hAnsi="Times"/>
          <w:color w:val="000000" w:themeColor="text1"/>
          <w:lang w:val="en-US"/>
        </w:rPr>
        <w:lastRenderedPageBreak/>
        <w:t>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759C4882">
            <wp:extent cx="5421745" cy="5592338"/>
            <wp:effectExtent l="0" t="0" r="1270"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5436" cy="5596145"/>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4CB0AA5"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w:t>
      </w:r>
      <w:r w:rsidR="00E31330">
        <w:rPr>
          <w:rFonts w:ascii="Times" w:hAnsi="Times"/>
          <w:color w:val="000000" w:themeColor="text1"/>
          <w:lang w:val="en-US"/>
        </w:rPr>
        <w:t>experimental design</w:t>
      </w:r>
      <w:r w:rsidRPr="002E48C9">
        <w:rPr>
          <w:rFonts w:ascii="Times" w:hAnsi="Times"/>
          <w:color w:val="000000" w:themeColor="text1"/>
          <w:lang w:val="en-US"/>
        </w:rPr>
        <w:t xml:space="preserve">,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w:t>
      </w:r>
      <w:r w:rsidR="00E31330">
        <w:rPr>
          <w:rFonts w:ascii="Times" w:hAnsi="Times"/>
          <w:color w:val="000000" w:themeColor="text1"/>
          <w:lang w:val="en-US"/>
        </w:rPr>
        <w:t xml:space="preserve">potential </w:t>
      </w:r>
      <w:r w:rsidRPr="002E48C9">
        <w:rPr>
          <w:rFonts w:ascii="Times" w:hAnsi="Times"/>
          <w:color w:val="000000" w:themeColor="text1"/>
          <w:lang w:val="en-US"/>
        </w:rPr>
        <w:t xml:space="preserve">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w:t>
      </w:r>
      <w:r w:rsidRPr="002E48C9">
        <w:rPr>
          <w:rFonts w:ascii="Times" w:hAnsi="Times"/>
          <w:color w:val="000000" w:themeColor="text1"/>
          <w:lang w:val="en-US"/>
        </w:rPr>
        <w:lastRenderedPageBreak/>
        <w:t xml:space="preserve">charts in compact way. </w:t>
      </w:r>
      <w:r>
        <w:rPr>
          <w:rFonts w:ascii="Times" w:hAnsi="Times"/>
          <w:color w:val="000000" w:themeColor="text1"/>
          <w:lang w:val="en-US"/>
        </w:rPr>
        <w:t xml:space="preserve">If the 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5F89DA63">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1170" cy="5589037"/>
                    </a:xfrm>
                    <a:prstGeom prst="rect">
                      <a:avLst/>
                    </a:prstGeom>
                    <a:ln w="3175">
                      <a:solidFill>
                        <a:schemeClr val="bg1">
                          <a:lumMod val="75000"/>
                        </a:schemeClr>
                      </a:solidFill>
                    </a:ln>
                  </pic:spPr>
                </pic:pic>
              </a:graphicData>
            </a:graphic>
          </wp:inline>
        </w:drawing>
      </w:r>
    </w:p>
    <w:p w14:paraId="5AD3D454" w14:textId="2C64534E"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w:t>
      </w:r>
      <w:r w:rsidR="00E31330">
        <w:rPr>
          <w:rFonts w:ascii="Times" w:hAnsi="Times"/>
          <w:color w:val="000000" w:themeColor="text1"/>
          <w:lang w:val="en-US"/>
        </w:rPr>
        <w:t xml:space="preserve">Uncertainty </w:t>
      </w:r>
      <w:r>
        <w:rPr>
          <w:rFonts w:ascii="Times" w:hAnsi="Times"/>
          <w:color w:val="000000" w:themeColor="text1"/>
          <w:lang w:val="en-US"/>
        </w:rPr>
        <w:t>Texture</w:t>
      </w:r>
      <w:r w:rsidR="00E31330">
        <w:rPr>
          <w:rFonts w:ascii="Times" w:hAnsi="Times"/>
          <w:color w:val="000000" w:themeColor="text1"/>
          <w:lang w:val="en-US"/>
        </w:rPr>
        <w:t>s</w:t>
      </w:r>
      <w:r>
        <w:rPr>
          <w:rFonts w:ascii="Times" w:hAnsi="Times"/>
          <w:color w:val="000000" w:themeColor="text1"/>
          <w:lang w:val="en-US"/>
        </w:rPr>
        <w:t xml:space="preserve"> </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0FC6C742" w14:textId="77777777" w:rsidR="00440E03"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13F0F20" w14:textId="5AD09A92" w:rsidR="0045432F" w:rsidRDefault="0045432F" w:rsidP="0045432F">
      <w:pPr>
        <w:spacing w:line="360" w:lineRule="auto"/>
        <w:jc w:val="both"/>
        <w:rPr>
          <w:color w:val="000000" w:themeColor="text1"/>
        </w:rPr>
      </w:pPr>
      <w:r>
        <w:rPr>
          <w:noProof/>
          <w:color w:val="000000" w:themeColor="text1"/>
        </w:rPr>
        <w:lastRenderedPageBreak/>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4770B494" w14:textId="6CD147B2" w:rsidR="00E31330" w:rsidRPr="00DF6E07"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w:t>
      </w:r>
      <w:r w:rsidR="00E31330">
        <w:rPr>
          <w:rFonts w:ascii="Times" w:hAnsi="Times" w:cs="Arial"/>
          <w:color w:val="000000" w:themeColor="text1"/>
          <w:shd w:val="clear" w:color="auto" w:fill="FFFFFF"/>
          <w:lang w:val="en-US"/>
        </w:rPr>
        <w:t xml:space="preserve">iple </w:t>
      </w:r>
      <w:r>
        <w:rPr>
          <w:rFonts w:ascii="Times" w:hAnsi="Times" w:cs="Arial"/>
          <w:color w:val="000000" w:themeColor="text1"/>
          <w:shd w:val="clear" w:color="auto" w:fill="FFFFFF"/>
          <w:lang w:val="en-US"/>
        </w:rPr>
        <w:t>variable</w:t>
      </w:r>
      <w:r w:rsidR="00E31330">
        <w:rPr>
          <w:rFonts w:ascii="Times" w:hAnsi="Times" w:cs="Arial"/>
          <w:color w:val="000000" w:themeColor="text1"/>
          <w:shd w:val="clear" w:color="auto" w:fill="FFFFFF"/>
          <w:lang w:val="en-US"/>
        </w:rPr>
        <w:t xml:space="preserve">s. This </w:t>
      </w:r>
      <w:proofErr w:type="gramStart"/>
      <w:r w:rsidR="00E31330">
        <w:rPr>
          <w:rFonts w:ascii="Times" w:hAnsi="Times" w:cs="Arial"/>
          <w:color w:val="000000" w:themeColor="text1"/>
          <w:shd w:val="clear" w:color="auto" w:fill="FFFFFF"/>
          <w:lang w:val="en-US"/>
        </w:rPr>
        <w:t>particular experimental</w:t>
      </w:r>
      <w:proofErr w:type="gramEnd"/>
      <w:r w:rsidR="00E31330">
        <w:rPr>
          <w:rFonts w:ascii="Times" w:hAnsi="Times" w:cs="Arial"/>
          <w:color w:val="000000" w:themeColor="text1"/>
          <w:shd w:val="clear" w:color="auto" w:fill="FFFFFF"/>
          <w:lang w:val="en-US"/>
        </w:rPr>
        <w:t xml:space="preserve"> direction did not proceed much beyond the standard approach. </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4FDDAC2D"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w:t>
      </w:r>
      <w:r w:rsidR="00E31330">
        <w:rPr>
          <w:rFonts w:ascii="Times" w:hAnsi="Times"/>
          <w:color w:val="000000" w:themeColor="text1"/>
          <w:lang w:val="en-US"/>
        </w:rPr>
        <w:t xml:space="preserve">Uncertainty </w:t>
      </w:r>
      <w:r>
        <w:rPr>
          <w:rFonts w:ascii="Times" w:hAnsi="Times"/>
          <w:color w:val="000000" w:themeColor="text1"/>
          <w:lang w:val="en-US"/>
        </w:rPr>
        <w:t>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1CD79E12"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chart </w:t>
      </w:r>
      <w:r>
        <w:rPr>
          <w:rFonts w:ascii="Times" w:hAnsi="Times"/>
          <w:color w:val="000000" w:themeColor="text1"/>
          <w:lang w:val="en-US"/>
        </w:rPr>
        <w:t>show</w:t>
      </w:r>
      <w:r w:rsidR="00E31330">
        <w:rPr>
          <w:rFonts w:ascii="Times" w:hAnsi="Times"/>
          <w:color w:val="000000" w:themeColor="text1"/>
          <w:lang w:val="en-US"/>
        </w:rPr>
        <w:t>s</w:t>
      </w:r>
      <w:r>
        <w:rPr>
          <w:rFonts w:ascii="Times" w:hAnsi="Times"/>
          <w:color w:val="000000" w:themeColor="text1"/>
          <w:lang w:val="en-US"/>
        </w:rPr>
        <w:t xml:space="preserve"> information for date vs country</w:t>
      </w:r>
      <w:r w:rsidR="00E31330">
        <w:rPr>
          <w:rFonts w:ascii="Times" w:hAnsi="Times"/>
          <w:color w:val="000000" w:themeColor="text1"/>
          <w:lang w:val="en-US"/>
        </w:rPr>
        <w:t xml:space="preserve">, where the </w:t>
      </w:r>
      <w:r>
        <w:rPr>
          <w:rFonts w:ascii="Times" w:hAnsi="Times"/>
          <w:color w:val="000000" w:themeColor="text1"/>
          <w:lang w:val="en-US"/>
        </w:rPr>
        <w:t>horizontal axis represents country and vertical axis represents date</w:t>
      </w:r>
      <w:r w:rsidR="00E31330">
        <w:rPr>
          <w:rFonts w:ascii="Times" w:hAnsi="Times"/>
          <w:color w:val="000000" w:themeColor="text1"/>
          <w:lang w:val="en-US"/>
        </w:rPr>
        <w:t>.  H</w:t>
      </w:r>
      <w:r>
        <w:rPr>
          <w:rFonts w:ascii="Times" w:hAnsi="Times"/>
          <w:color w:val="000000" w:themeColor="text1"/>
          <w:lang w:val="en-US"/>
        </w:rPr>
        <w:t xml:space="preserve">ere we used rectangular shapes whereas the previous </w:t>
      </w:r>
      <w:r w:rsidR="00E31330">
        <w:rPr>
          <w:rFonts w:ascii="Times" w:hAnsi="Times"/>
          <w:color w:val="000000" w:themeColor="text1"/>
          <w:lang w:val="en-US"/>
        </w:rPr>
        <w:t>example</w:t>
      </w:r>
      <w:r>
        <w:rPr>
          <w:rFonts w:ascii="Times" w:hAnsi="Times"/>
          <w:color w:val="000000" w:themeColor="text1"/>
          <w:lang w:val="en-US"/>
        </w:rPr>
        <w:t xml:space="preserve"> </w:t>
      </w:r>
      <w:r w:rsidR="00E31330">
        <w:rPr>
          <w:rFonts w:ascii="Times" w:hAnsi="Times"/>
          <w:color w:val="000000" w:themeColor="text1"/>
          <w:lang w:val="en-US"/>
        </w:rPr>
        <w:t>used</w:t>
      </w:r>
      <w:r>
        <w:rPr>
          <w:rFonts w:ascii="Times" w:hAnsi="Times"/>
          <w:color w:val="000000" w:themeColor="text1"/>
          <w:lang w:val="en-US"/>
        </w:rPr>
        <w:t xml:space="preserve">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1E2A8E2C"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This is another version of a bubble chart that we </w:t>
      </w:r>
      <w:r w:rsidR="00E31330">
        <w:rPr>
          <w:rFonts w:ascii="Times" w:hAnsi="Times"/>
          <w:color w:val="000000" w:themeColor="text1"/>
          <w:lang w:val="en-US"/>
        </w:rPr>
        <w:t>experimented with in our designs</w:t>
      </w:r>
      <w:r>
        <w:rPr>
          <w:rFonts w:ascii="Times" w:hAnsi="Times"/>
          <w:color w:val="000000" w:themeColor="text1"/>
          <w:lang w:val="en-US"/>
        </w:rPr>
        <w:t xml:space="preserve">. </w:t>
      </w:r>
      <w:r w:rsidR="00E31330">
        <w:rPr>
          <w:rFonts w:ascii="Times" w:hAnsi="Times"/>
          <w:color w:val="000000" w:themeColor="text1"/>
          <w:lang w:val="en-US"/>
        </w:rPr>
        <w:t>I</w:t>
      </w:r>
      <w:r>
        <w:rPr>
          <w:rFonts w:ascii="Times" w:hAnsi="Times"/>
          <w:color w:val="000000" w:themeColor="text1"/>
          <w:lang w:val="en-US"/>
        </w:rPr>
        <w:t>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373AE5B6" w14:textId="77777777" w:rsidR="00E31330" w:rsidRDefault="00E31330" w:rsidP="00E31330">
      <w:pPr>
        <w:spacing w:line="360" w:lineRule="auto"/>
        <w:rPr>
          <w:rFonts w:ascii="Times" w:hAnsi="Times"/>
          <w:b/>
          <w:bCs/>
          <w:color w:val="000000" w:themeColor="text1"/>
          <w:lang w:val="en-US"/>
        </w:rPr>
      </w:pPr>
    </w:p>
    <w:p w14:paraId="474ED5EB" w14:textId="196AC9F7" w:rsidR="00E31330" w:rsidRPr="00030BCC" w:rsidRDefault="00E31330" w:rsidP="00E31330">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3</w:t>
      </w:r>
      <w:r w:rsidRPr="00030BCC">
        <w:rPr>
          <w:rFonts w:ascii="Times" w:hAnsi="Times"/>
          <w:b/>
          <w:bCs/>
          <w:color w:val="000000" w:themeColor="text1"/>
          <w:lang w:val="en-US"/>
        </w:rPr>
        <w:tab/>
      </w:r>
      <w:r>
        <w:rPr>
          <w:rFonts w:ascii="Times" w:hAnsi="Times"/>
          <w:b/>
          <w:bCs/>
          <w:color w:val="000000" w:themeColor="text1"/>
          <w:lang w:val="en-US"/>
        </w:rPr>
        <w:t>Summary of Experimental Designs</w:t>
      </w:r>
    </w:p>
    <w:p w14:paraId="36716360" w14:textId="706A65F8" w:rsidR="00E31330" w:rsidRDefault="00E31330" w:rsidP="00E31330">
      <w:pPr>
        <w:spacing w:line="360" w:lineRule="auto"/>
        <w:jc w:val="both"/>
        <w:rPr>
          <w:rFonts w:ascii="Times" w:hAnsi="Times"/>
          <w:color w:val="000000" w:themeColor="text1"/>
          <w:lang w:val="en-US"/>
        </w:rPr>
      </w:pPr>
      <w:r>
        <w:rPr>
          <w:rFonts w:ascii="Times" w:hAnsi="Times"/>
          <w:color w:val="000000" w:themeColor="text1"/>
          <w:lang w:val="en-US"/>
        </w:rPr>
        <w:t xml:space="preserve">In this chapter we presented </w:t>
      </w:r>
      <w:proofErr w:type="gramStart"/>
      <w:r>
        <w:rPr>
          <w:rFonts w:ascii="Times" w:hAnsi="Times"/>
          <w:color w:val="000000" w:themeColor="text1"/>
          <w:lang w:val="en-US"/>
        </w:rPr>
        <w:t>a number of</w:t>
      </w:r>
      <w:proofErr w:type="gramEnd"/>
      <w:r>
        <w:rPr>
          <w:rFonts w:ascii="Times" w:hAnsi="Times"/>
          <w:color w:val="000000" w:themeColor="text1"/>
          <w:lang w:val="en-US"/>
        </w:rPr>
        <w:t xml:space="preserve"> experimental designs.  While several may be promising enough to refine and expand upon</w:t>
      </w:r>
      <w:r w:rsidR="006D266F">
        <w:rPr>
          <w:rFonts w:ascii="Times" w:hAnsi="Times"/>
          <w:color w:val="000000" w:themeColor="text1"/>
          <w:lang w:val="en-US"/>
        </w:rPr>
        <w:t xml:space="preserve"> in the future</w:t>
      </w:r>
      <w:r>
        <w:rPr>
          <w:rFonts w:ascii="Times" w:hAnsi="Times"/>
          <w:color w:val="000000" w:themeColor="text1"/>
          <w:lang w:val="en-US"/>
        </w:rPr>
        <w:t xml:space="preserve">, </w:t>
      </w:r>
      <w:proofErr w:type="gramStart"/>
      <w:r w:rsidR="002554A7">
        <w:rPr>
          <w:rFonts w:ascii="Times" w:hAnsi="Times"/>
          <w:color w:val="000000" w:themeColor="text1"/>
          <w:lang w:val="en-US"/>
        </w:rPr>
        <w:t>in order to</w:t>
      </w:r>
      <w:proofErr w:type="gramEnd"/>
      <w:r w:rsidR="002554A7">
        <w:rPr>
          <w:rFonts w:ascii="Times" w:hAnsi="Times"/>
          <w:color w:val="000000" w:themeColor="text1"/>
          <w:lang w:val="en-US"/>
        </w:rPr>
        <w:t xml:space="preserve"> produce </w:t>
      </w:r>
      <w:r w:rsidR="00CC54CD">
        <w:rPr>
          <w:rFonts w:ascii="Times" w:hAnsi="Times"/>
          <w:color w:val="000000" w:themeColor="text1"/>
          <w:lang w:val="en-US"/>
        </w:rPr>
        <w:t>focused research</w:t>
      </w:r>
      <w:r w:rsidR="002554A7">
        <w:rPr>
          <w:rFonts w:ascii="Times" w:hAnsi="Times"/>
          <w:color w:val="000000" w:themeColor="text1"/>
          <w:lang w:val="en-US"/>
        </w:rPr>
        <w:t xml:space="preserve"> contribution</w:t>
      </w:r>
      <w:r w:rsidR="00CC54CD">
        <w:rPr>
          <w:rFonts w:ascii="Times" w:hAnsi="Times"/>
          <w:color w:val="000000" w:themeColor="text1"/>
          <w:lang w:val="en-US"/>
        </w:rPr>
        <w:t>,</w:t>
      </w:r>
      <w:r w:rsidR="002554A7">
        <w:rPr>
          <w:rFonts w:ascii="Times" w:hAnsi="Times"/>
          <w:color w:val="000000" w:themeColor="text1"/>
          <w:lang w:val="en-US"/>
        </w:rPr>
        <w:t xml:space="preserve"> we </w:t>
      </w:r>
      <w:r w:rsidR="006D266F">
        <w:rPr>
          <w:rFonts w:ascii="Times" w:hAnsi="Times"/>
          <w:color w:val="000000" w:themeColor="text1"/>
          <w:lang w:val="en-US"/>
        </w:rPr>
        <w:t>converged</w:t>
      </w:r>
      <w:r w:rsidR="002554A7">
        <w:rPr>
          <w:rFonts w:ascii="Times" w:hAnsi="Times"/>
          <w:color w:val="000000" w:themeColor="text1"/>
          <w:lang w:val="en-US"/>
        </w:rPr>
        <w:t xml:space="preserve"> on Chromatic Aberration and the evaluation of such a method for uncertainty visualization.  The following chapters will discuss our design </w:t>
      </w:r>
      <w:r w:rsidR="006D266F">
        <w:rPr>
          <w:rFonts w:ascii="Times" w:hAnsi="Times"/>
          <w:color w:val="000000" w:themeColor="text1"/>
          <w:lang w:val="en-US"/>
        </w:rPr>
        <w:t>and analysis of</w:t>
      </w:r>
      <w:r w:rsidR="002554A7">
        <w:rPr>
          <w:rFonts w:ascii="Times" w:hAnsi="Times"/>
          <w:color w:val="000000" w:themeColor="text1"/>
          <w:lang w:val="en-US"/>
        </w:rPr>
        <w:t xml:space="preserve"> a </w:t>
      </w:r>
      <w:r w:rsidR="00172850">
        <w:rPr>
          <w:rFonts w:ascii="Times" w:hAnsi="Times"/>
          <w:color w:val="000000" w:themeColor="text1"/>
          <w:lang w:val="en-US"/>
        </w:rPr>
        <w:t xml:space="preserve">comparative </w:t>
      </w:r>
      <w:r w:rsidR="002554A7">
        <w:rPr>
          <w:rFonts w:ascii="Times" w:hAnsi="Times"/>
          <w:color w:val="000000" w:themeColor="text1"/>
          <w:lang w:val="en-US"/>
        </w:rPr>
        <w:t>user study w</w:t>
      </w:r>
      <w:r w:rsidR="00172850">
        <w:rPr>
          <w:rFonts w:ascii="Times" w:hAnsi="Times"/>
          <w:color w:val="000000" w:themeColor="text1"/>
          <w:lang w:val="en-US"/>
        </w:rPr>
        <w:t xml:space="preserve">ith a </w:t>
      </w:r>
      <w:r w:rsidR="006D266F">
        <w:rPr>
          <w:rFonts w:ascii="Times" w:hAnsi="Times"/>
          <w:color w:val="000000" w:themeColor="text1"/>
          <w:lang w:val="en-US"/>
        </w:rPr>
        <w:t>recently published and prominent</w:t>
      </w:r>
      <w:r w:rsidR="00172850">
        <w:rPr>
          <w:rFonts w:ascii="Times" w:hAnsi="Times"/>
          <w:color w:val="000000" w:themeColor="text1"/>
          <w:lang w:val="en-US"/>
        </w:rPr>
        <w:t xml:space="preserve"> alternative. </w:t>
      </w:r>
      <w:r w:rsidR="002554A7">
        <w:rPr>
          <w:rFonts w:ascii="Times" w:hAnsi="Times"/>
          <w:color w:val="000000" w:themeColor="text1"/>
          <w:lang w:val="en-US"/>
        </w:rPr>
        <w:t xml:space="preserve"> </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E72CC7F" w14:textId="3CD6D2FB" w:rsidR="00537E11" w:rsidRDefault="00537E11">
      <w:pPr>
        <w:rPr>
          <w:rFonts w:ascii="Times" w:hAnsi="Times"/>
          <w:b/>
          <w:bCs/>
          <w:color w:val="000000" w:themeColor="text1"/>
          <w:lang w:val="en-US"/>
        </w:rPr>
      </w:pPr>
    </w:p>
    <w:p w14:paraId="2E7A81D8" w14:textId="77777777" w:rsidR="003C6924" w:rsidRPr="00DF6E07" w:rsidRDefault="003C6924" w:rsidP="003C6924">
      <w:pPr>
        <w:tabs>
          <w:tab w:val="left" w:pos="720"/>
        </w:tabs>
        <w:spacing w:line="360" w:lineRule="auto"/>
        <w:jc w:val="both"/>
        <w:rPr>
          <w:rFonts w:eastAsiaTheme="minorHAnsi"/>
          <w:b/>
          <w:bCs/>
          <w:sz w:val="32"/>
          <w:szCs w:val="32"/>
          <w:lang w:val="en-GB" w:eastAsia="en-US"/>
        </w:rPr>
      </w:pPr>
      <w:r w:rsidRPr="00DF6E07">
        <w:rPr>
          <w:rFonts w:eastAsiaTheme="minorHAnsi"/>
          <w:b/>
          <w:bCs/>
          <w:sz w:val="32"/>
          <w:szCs w:val="32"/>
          <w:lang w:val="en-GB" w:eastAsia="en-US"/>
        </w:rPr>
        <w:lastRenderedPageBreak/>
        <w:t xml:space="preserve">Chapter 6 </w:t>
      </w:r>
      <w:r w:rsidRPr="00DF6E07">
        <w:rPr>
          <w:rFonts w:eastAsiaTheme="minorHAnsi"/>
          <w:b/>
          <w:bCs/>
          <w:sz w:val="32"/>
          <w:szCs w:val="32"/>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Pr="00DF6E07" w:rsidRDefault="003C6924" w:rsidP="003C6924">
      <w:pPr>
        <w:tabs>
          <w:tab w:val="left" w:pos="720"/>
        </w:tabs>
        <w:spacing w:line="360" w:lineRule="auto"/>
        <w:jc w:val="both"/>
        <w:rPr>
          <w:rFonts w:eastAsiaTheme="minorHAnsi"/>
          <w:b/>
          <w:bCs/>
          <w:sz w:val="28"/>
          <w:szCs w:val="28"/>
          <w:lang w:val="en-GB" w:eastAsia="en-US"/>
        </w:rPr>
      </w:pPr>
      <w:r w:rsidRPr="00DF6E07">
        <w:rPr>
          <w:rFonts w:eastAsiaTheme="minorHAnsi"/>
          <w:b/>
          <w:bCs/>
          <w:sz w:val="28"/>
          <w:szCs w:val="28"/>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16BFB3F3"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 xml:space="preserve">Uncertainty visualisation is one of the complex </w:t>
      </w:r>
      <w:r w:rsidR="000164ED">
        <w:rPr>
          <w:color w:val="212121"/>
          <w:shd w:val="clear" w:color="auto" w:fill="FFFFFF"/>
        </w:rPr>
        <w:t>challenges</w:t>
      </w:r>
      <w:r w:rsidR="000164ED" w:rsidRPr="00224FA2">
        <w:rPr>
          <w:color w:val="212121"/>
          <w:shd w:val="clear" w:color="auto" w:fill="FFFFFF"/>
        </w:rPr>
        <w:t xml:space="preserve"> </w:t>
      </w:r>
      <w:r w:rsidRPr="00224FA2">
        <w:rPr>
          <w:color w:val="212121"/>
          <w:shd w:val="clear" w:color="auto" w:fill="FFFFFF"/>
        </w:rPr>
        <w:t xml:space="preserve">in </w:t>
      </w:r>
      <w:r>
        <w:rPr>
          <w:color w:val="212121"/>
          <w:shd w:val="clear" w:color="auto" w:fill="FFFFFF"/>
        </w:rPr>
        <w:t xml:space="preserve">the </w:t>
      </w:r>
      <w:r w:rsidRPr="00224FA2">
        <w:rPr>
          <w:color w:val="212121"/>
          <w:shd w:val="clear" w:color="auto" w:fill="FFFFFF"/>
        </w:rPr>
        <w:t xml:space="preserve">visualisation </w:t>
      </w:r>
      <w:proofErr w:type="gramStart"/>
      <w:r w:rsidRPr="00224FA2">
        <w:rPr>
          <w:color w:val="212121"/>
          <w:shd w:val="clear" w:color="auto" w:fill="FFFFFF"/>
        </w:rPr>
        <w:t xml:space="preserve">domain, </w:t>
      </w:r>
      <w:r w:rsidR="000164ED">
        <w:rPr>
          <w:color w:val="212121"/>
          <w:shd w:val="clear" w:color="auto" w:fill="FFFFFF"/>
        </w:rPr>
        <w:t>and</w:t>
      </w:r>
      <w:proofErr w:type="gramEnd"/>
      <w:r w:rsidR="000164ED">
        <w:rPr>
          <w:color w:val="212121"/>
          <w:shd w:val="clear" w:color="auto" w:fill="FFFFFF"/>
        </w:rPr>
        <w:t xml:space="preserve"> </w:t>
      </w:r>
      <w:r w:rsidRPr="00224FA2">
        <w:rPr>
          <w:color w:val="212121"/>
          <w:shd w:val="clear" w:color="auto" w:fill="FFFFFF"/>
        </w:rPr>
        <w:t xml:space="preserve">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and so on.</w:t>
      </w:r>
      <w:r w:rsidR="00BD7ECE">
        <w:rPr>
          <w:color w:val="212121"/>
          <w:shd w:val="clear" w:color="auto" w:fill="FFFFFF"/>
        </w:rPr>
        <w:t xml:space="preserve"> W</w:t>
      </w:r>
      <w:r>
        <w:rPr>
          <w:color w:val="212121"/>
          <w:shd w:val="clear" w:color="auto" w:fill="FFFFFF"/>
        </w:rPr>
        <w:t xml:space="preserve">e have </w:t>
      </w:r>
      <w:r w:rsidR="00BD7ECE">
        <w:rPr>
          <w:color w:val="212121"/>
          <w:shd w:val="clear" w:color="auto" w:fill="FFFFFF"/>
        </w:rPr>
        <w:t>conducted</w:t>
      </w:r>
      <w:r>
        <w:rPr>
          <w:color w:val="212121"/>
          <w:shd w:val="clear" w:color="auto" w:fill="FFFFFF"/>
        </w:rPr>
        <w:t xml:space="preserve"> a within-subject comparative study with the following measures:</w:t>
      </w:r>
    </w:p>
    <w:p w14:paraId="4ECAF659" w14:textId="77777777" w:rsidR="003C6924" w:rsidRDefault="003C6924" w:rsidP="002B35E4">
      <w:pPr>
        <w:pStyle w:val="ListParagraph"/>
        <w:numPr>
          <w:ilvl w:val="0"/>
          <w:numId w:val="27"/>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Error Rate</w:t>
      </w:r>
    </w:p>
    <w:p w14:paraId="4B7D6ECF" w14:textId="3E23D8C1" w:rsidR="00344599" w:rsidRPr="00CD4FF5"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Subjective assessment</w:t>
      </w:r>
      <w:r w:rsidR="00BD7ECE">
        <w:rPr>
          <w:color w:val="212121"/>
          <w:shd w:val="clear" w:color="auto" w:fill="FFFFFF"/>
        </w:rPr>
        <w:t>s</w:t>
      </w:r>
      <w:r>
        <w:rPr>
          <w:color w:val="212121"/>
          <w:shd w:val="clear" w:color="auto" w:fill="FFFFFF"/>
        </w:rPr>
        <w:t xml:space="preserve"> (NASA-TLX, SUS)</w:t>
      </w:r>
    </w:p>
    <w:p w14:paraId="3FA19585" w14:textId="37AEE9A3" w:rsidR="00BD7ECE"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Pr="00DF6E07" w:rsidRDefault="003C6924" w:rsidP="00CD4FF5">
      <w:pPr>
        <w:pStyle w:val="NormalWeb"/>
        <w:spacing w:line="360" w:lineRule="auto"/>
        <w:jc w:val="both"/>
        <w:rPr>
          <w:color w:val="212121"/>
          <w:sz w:val="18"/>
          <w:szCs w:val="18"/>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34F1F7F9"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w:t>
      </w:r>
      <w:r w:rsidR="00BD7ECE">
        <w:t>,</w:t>
      </w:r>
      <w:r>
        <w:t xml:space="preserve">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5F5CBE7A"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BD7ECE">
        <w:rPr>
          <w:rFonts w:ascii="Times" w:hAnsi="Times"/>
          <w:color w:val="000000" w:themeColor="text1"/>
        </w:rPr>
        <w:t xml:space="preserve">From our literature review, </w:t>
      </w:r>
      <w:proofErr w:type="spellStart"/>
      <w:r>
        <w:t>Correll</w:t>
      </w:r>
      <w:proofErr w:type="spellEnd"/>
      <w:r>
        <w:t xml:space="preserve"> et al. [35]</w:t>
      </w:r>
      <w:r>
        <w:rPr>
          <w:rFonts w:ascii="Times" w:hAnsi="Times"/>
          <w:color w:val="000000" w:themeColor="text1"/>
        </w:rPr>
        <w:t xml:space="preserve"> also</w:t>
      </w:r>
      <w:r w:rsidR="00BD7ECE">
        <w:rPr>
          <w:rFonts w:ascii="Times" w:hAnsi="Times"/>
          <w:color w:val="000000" w:themeColor="text1"/>
        </w:rPr>
        <w:t xml:space="preserve"> </w:t>
      </w:r>
      <w:r>
        <w:rPr>
          <w:rFonts w:ascii="Times" w:hAnsi="Times"/>
          <w:color w:val="000000" w:themeColor="text1"/>
        </w:rPr>
        <w:t xml:space="preserve">visualises uncertainty </w:t>
      </w:r>
      <w:r w:rsidR="00BD7ECE">
        <w:rPr>
          <w:rFonts w:ascii="Times" w:hAnsi="Times"/>
          <w:color w:val="000000" w:themeColor="text1"/>
        </w:rPr>
        <w:t>with an alternate approach called</w:t>
      </w:r>
      <w:r>
        <w:rPr>
          <w:rFonts w:ascii="Times" w:hAnsi="Times"/>
          <w:color w:val="000000" w:themeColor="text1"/>
        </w:rPr>
        <w:t xml:space="preserve"> </w:t>
      </w:r>
      <w:r w:rsidRPr="00615D32">
        <w:t>Value-Suppressing Uncertainty Palettes</w:t>
      </w:r>
      <w:r>
        <w:t xml:space="preserve"> (VSUP).</w:t>
      </w:r>
      <w:r>
        <w:rPr>
          <w:rFonts w:ascii="Times" w:hAnsi="Times"/>
          <w:color w:val="000000" w:themeColor="text1"/>
        </w:rPr>
        <w:t xml:space="preserve"> So, the prime goal of this study is to compare of </w:t>
      </w:r>
      <w:r w:rsidR="00BD7ECE">
        <w:rPr>
          <w:rFonts w:ascii="Times" w:hAnsi="Times"/>
          <w:color w:val="000000" w:themeColor="text1"/>
        </w:rPr>
        <w:t>CA</w:t>
      </w:r>
      <w:r>
        <w:rPr>
          <w:rFonts w:ascii="Times" w:hAnsi="Times"/>
          <w:color w:val="000000" w:themeColor="text1"/>
        </w:rPr>
        <w:t xml:space="preserve"> with that existing approach VSUP.</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118A293C"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How </w:t>
      </w:r>
      <w:r w:rsidR="00BD7ECE">
        <w:rPr>
          <w:rFonts w:eastAsiaTheme="minorHAnsi"/>
          <w:lang w:val="en-GB" w:eastAsia="en-US"/>
        </w:rPr>
        <w:t>v</w:t>
      </w:r>
      <w:r w:rsidRPr="005D6C8A">
        <w:rPr>
          <w:rFonts w:eastAsiaTheme="minorHAnsi"/>
          <w:lang w:val="en-GB" w:eastAsia="en-US"/>
        </w:rPr>
        <w:t xml:space="preserve">isualising </w:t>
      </w:r>
      <w:r w:rsidR="00BD7ECE">
        <w:rPr>
          <w:rFonts w:eastAsiaTheme="minorHAnsi"/>
          <w:lang w:val="en-GB" w:eastAsia="en-US"/>
        </w:rPr>
        <w:t>u</w:t>
      </w:r>
      <w:r w:rsidRPr="005D6C8A">
        <w:rPr>
          <w:rFonts w:eastAsiaTheme="minorHAnsi"/>
          <w:lang w:val="en-GB" w:eastAsia="en-US"/>
        </w:rPr>
        <w:t>ncertainty with Chromatic Aberration works compare</w:t>
      </w:r>
      <w:r w:rsidR="00BD7ECE">
        <w:rPr>
          <w:rFonts w:eastAsiaTheme="minorHAnsi"/>
          <w:lang w:val="en-GB" w:eastAsia="en-US"/>
        </w:rPr>
        <w:t>d</w:t>
      </w:r>
      <w:r w:rsidRPr="005D6C8A">
        <w:rPr>
          <w:rFonts w:eastAsiaTheme="minorHAnsi"/>
          <w:lang w:val="en-GB" w:eastAsia="en-US"/>
        </w:rPr>
        <w:t xml:space="preserve"> to VSUP</w:t>
      </w:r>
      <w:r>
        <w:rPr>
          <w:rFonts w:eastAsiaTheme="minorHAnsi"/>
          <w:lang w:val="en-GB" w:eastAsia="en-US"/>
        </w:rPr>
        <w:t xml:space="preserve"> in terms of user perception </w:t>
      </w:r>
      <w:r w:rsidR="00BD7ECE">
        <w:rPr>
          <w:rFonts w:eastAsiaTheme="minorHAnsi"/>
          <w:lang w:val="en-GB" w:eastAsia="en-US"/>
        </w:rPr>
        <w:t xml:space="preserve">and </w:t>
      </w:r>
      <w:r>
        <w:rPr>
          <w:rFonts w:eastAsiaTheme="minorHAnsi"/>
          <w:lang w:val="en-GB" w:eastAsia="en-US"/>
        </w:rPr>
        <w:t>accuracy?</w:t>
      </w:r>
    </w:p>
    <w:p w14:paraId="1B41F00D" w14:textId="77777777"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6998C5D0"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Pr>
          <w:rFonts w:eastAsiaTheme="minorHAnsi"/>
          <w:lang w:val="en-GB" w:eastAsia="en-US"/>
        </w:rPr>
        <w:t>How do the two representation</w:t>
      </w:r>
      <w:r w:rsidR="007D35D5">
        <w:rPr>
          <w:rFonts w:eastAsiaTheme="minorHAnsi"/>
          <w:lang w:val="en-GB" w:eastAsia="en-US"/>
        </w:rPr>
        <w:t>s</w:t>
      </w:r>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3114E115" w:rsidR="003C6924" w:rsidRDefault="003C6924" w:rsidP="003C6924">
      <w:pPr>
        <w:spacing w:line="360" w:lineRule="auto"/>
        <w:jc w:val="both"/>
        <w:rPr>
          <w:color w:val="000000" w:themeColor="text1"/>
        </w:rPr>
      </w:pPr>
      <w:r>
        <w:rPr>
          <w:color w:val="000000" w:themeColor="text1"/>
        </w:rPr>
        <w:t>We have developed a dynamic webpage with the content of study materials to conduct the study session entirely remotely online. It helped to save both participant’s and researcher’s travelling time to meet in a common place and eliminate the risk of health issues due to pandemic which was still</w:t>
      </w:r>
      <w:r w:rsidR="00BD7ECE">
        <w:rPr>
          <w:color w:val="000000" w:themeColor="text1"/>
        </w:rPr>
        <w:t xml:space="preserve"> subject to</w:t>
      </w:r>
      <w:r>
        <w:rPr>
          <w:color w:val="000000" w:themeColor="text1"/>
        </w:rPr>
        <w:t xml:space="preserve"> restriction</w:t>
      </w:r>
      <w:r w:rsidR="00BD7ECE">
        <w:rPr>
          <w:color w:val="000000" w:themeColor="text1"/>
        </w:rPr>
        <w:t>s</w:t>
      </w:r>
      <w:r>
        <w:rPr>
          <w:color w:val="000000" w:themeColor="text1"/>
        </w:rPr>
        <w:t xml:space="preserve"> at the time the study was designed and submitted to ethics. That’s why it was mandatory for each participant to have a Computer/Laptop and a fast</w:t>
      </w:r>
      <w:r w:rsidR="00BD7ECE">
        <w:rPr>
          <w:color w:val="000000" w:themeColor="text1"/>
        </w:rPr>
        <w:t xml:space="preserve"> </w:t>
      </w:r>
      <w:r w:rsidR="00B11C24">
        <w:rPr>
          <w:color w:val="000000" w:themeColor="text1"/>
        </w:rPr>
        <w:t xml:space="preserve">enough </w:t>
      </w:r>
      <w:r>
        <w:rPr>
          <w:color w:val="000000" w:themeColor="text1"/>
        </w:rPr>
        <w:t>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4B23BFF8" w:rsidR="003C6924" w:rsidRDefault="003C6924" w:rsidP="003C6924">
      <w:pPr>
        <w:spacing w:line="360" w:lineRule="auto"/>
        <w:jc w:val="both"/>
        <w:rPr>
          <w:color w:val="000000" w:themeColor="text1"/>
        </w:rPr>
      </w:pPr>
      <w:r w:rsidRPr="007E0844">
        <w:rPr>
          <w:color w:val="000000" w:themeColor="text1"/>
        </w:rPr>
        <w:t xml:space="preserve">The webpage </w:t>
      </w:r>
      <w:r w:rsidR="00BD7ECE">
        <w:rPr>
          <w:color w:val="000000" w:themeColor="text1"/>
        </w:rPr>
        <w:t>wa</w:t>
      </w:r>
      <w:r w:rsidRPr="007E0844">
        <w:rPr>
          <w:color w:val="000000" w:themeColor="text1"/>
        </w:rPr>
        <w:t>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0CEB7C8D"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w:t>
      </w:r>
      <w:r w:rsidR="00BD7ECE">
        <w:rPr>
          <w:color w:val="000000" w:themeColor="text1"/>
        </w:rPr>
        <w:t>which</w:t>
      </w:r>
      <w:r>
        <w:rPr>
          <w:color w:val="000000" w:themeColor="text1"/>
        </w:rPr>
        <w:t xml:space="preserve"> does not work properly in Google Chrome/Safari. It is a well-known issue that they can’t render the blended color properly and when there are large number of cells with color blending in a chart, Chrome </w:t>
      </w:r>
      <w:r w:rsidR="00BD7ECE">
        <w:rPr>
          <w:color w:val="000000" w:themeColor="text1"/>
        </w:rPr>
        <w:t xml:space="preserve">often </w:t>
      </w:r>
      <w:r>
        <w:rPr>
          <w:color w:val="000000" w:themeColor="text1"/>
        </w:rPr>
        <w:t xml:space="preserve">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1AE558C8"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 xml:space="preserve">As already noted, VSUP is the closest publication that also presented a technique for uncertainty </w:t>
      </w:r>
      <w:r w:rsidR="001B61DA">
        <w:rPr>
          <w:color w:val="000000" w:themeColor="text1"/>
        </w:rPr>
        <w:t>visualisation,</w:t>
      </w:r>
      <w:r>
        <w:rPr>
          <w:color w:val="000000" w:themeColor="text1"/>
        </w:rPr>
        <w:t xml:space="preserve"> but that </w:t>
      </w:r>
      <w:r w:rsidR="00BD7ECE">
        <w:rPr>
          <w:color w:val="000000" w:themeColor="text1"/>
        </w:rPr>
        <w:t xml:space="preserve">paper only </w:t>
      </w:r>
      <w:r>
        <w:rPr>
          <w:color w:val="000000" w:themeColor="text1"/>
        </w:rPr>
        <w:t>use</w:t>
      </w:r>
      <w:r w:rsidR="00BD7ECE">
        <w:rPr>
          <w:color w:val="000000" w:themeColor="text1"/>
        </w:rPr>
        <w:t>d</w:t>
      </w:r>
      <w:r>
        <w:rPr>
          <w:color w:val="000000" w:themeColor="text1"/>
        </w:rPr>
        <w:t xml:space="preserve">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75F5FE3A" w14:textId="77777777" w:rsidR="00DE197A" w:rsidRPr="00DF6E07" w:rsidRDefault="00DE197A" w:rsidP="00DF6E07">
      <w:pPr>
        <w:spacing w:line="360" w:lineRule="auto"/>
        <w:jc w:val="both"/>
        <w:rPr>
          <w:color w:val="000000" w:themeColor="text1"/>
        </w:rPr>
      </w:pPr>
    </w:p>
    <w:p w14:paraId="5365D0F3" w14:textId="7C669272" w:rsidR="00BD7ECE" w:rsidRPr="00D25B21" w:rsidRDefault="003C6924" w:rsidP="003C6924">
      <w:pPr>
        <w:spacing w:line="360" w:lineRule="auto"/>
        <w:jc w:val="both"/>
        <w:rPr>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060D1AD3" w:rsidR="003C6924" w:rsidRPr="0006192C" w:rsidRDefault="003C6924" w:rsidP="00DF6E07">
      <w:pPr>
        <w:spacing w:line="360" w:lineRule="auto"/>
        <w:jc w:val="both"/>
      </w:pPr>
      <w:r w:rsidRPr="00A5587B">
        <w:t>Each component consists of eight questions</w:t>
      </w:r>
      <w:r>
        <w:t>.</w:t>
      </w:r>
      <w:r w:rsidRPr="00A5587B">
        <w:t xml:space="preserve"> The order of the questions is selected randomly </w:t>
      </w:r>
      <w:r w:rsidR="00BD7ECE">
        <w:t>which</w:t>
      </w:r>
      <w:r w:rsidRPr="00A5587B">
        <w:t xml:space="preserve"> means no two participant</w:t>
      </w:r>
      <w:r>
        <w:t>s</w:t>
      </w:r>
      <w:r w:rsidRPr="00A5587B">
        <w:t xml:space="preserve"> would get the questions in same order and the components </w:t>
      </w:r>
      <w:r>
        <w:t>themselves</w:t>
      </w:r>
      <w:r w:rsidRPr="00A5587B">
        <w:t xml:space="preserve"> were presented to the participant in “</w:t>
      </w:r>
      <w:r w:rsidRPr="00A5587B">
        <w:rPr>
          <w:color w:val="000000"/>
        </w:rPr>
        <w:t xml:space="preserve">Balanced Latin Squares” method of </w:t>
      </w:r>
      <w:r w:rsidRPr="00A5587B">
        <w:t xml:space="preserve">counter balancing mechanism proposed </w:t>
      </w:r>
      <w:r w:rsidRPr="00A5587B">
        <w:rPr>
          <w:color w:val="000000"/>
        </w:rPr>
        <w:t xml:space="preserve">[67] to give equal emphasis to each component </w:t>
      </w:r>
      <w:r>
        <w:rPr>
          <w:color w:val="000000"/>
        </w:rPr>
        <w:t>throughout</w:t>
      </w:r>
      <w:r w:rsidRPr="00A5587B">
        <w:rPr>
          <w:color w:val="000000"/>
        </w:rPr>
        <w:t xml:space="preserve"> the study</w:t>
      </w:r>
      <w:r>
        <w:rPr>
          <w:color w:val="000000"/>
        </w:rPr>
        <w:t xml:space="preserve"> and balance the learning effect.</w:t>
      </w:r>
      <w:r w:rsidRPr="00A5587B">
        <w:rPr>
          <w:b/>
          <w:bCs/>
          <w:color w:val="000000"/>
        </w:rPr>
        <w:t xml:space="preserve"> </w:t>
      </w:r>
      <w:r w:rsidRPr="0006192C">
        <w:rPr>
          <w:color w:val="000000"/>
        </w:rPr>
        <w:t xml:space="preserve">We have explained in detail about the study </w:t>
      </w:r>
      <w:r w:rsidR="007E79D7">
        <w:rPr>
          <w:color w:val="000000"/>
        </w:rPr>
        <w:t>design</w:t>
      </w:r>
      <w:r w:rsidR="000D49FF">
        <w:rPr>
          <w:color w:val="000000"/>
        </w:rPr>
        <w:t xml:space="preserve"> and questionnaire</w:t>
      </w:r>
      <w:r w:rsidR="007E79D7" w:rsidRPr="0006192C">
        <w:rPr>
          <w:color w:val="000000"/>
        </w:rPr>
        <w:t xml:space="preserve"> </w:t>
      </w:r>
      <w:r w:rsidRPr="0006192C">
        <w:rPr>
          <w:color w:val="000000"/>
        </w:rPr>
        <w:t xml:space="preserve">in </w:t>
      </w:r>
      <w:r w:rsidRPr="000D49FF">
        <w:t>Appendix-</w:t>
      </w:r>
      <w:r w:rsidR="000D49FF">
        <w:t>E</w:t>
      </w:r>
      <w:r w:rsidR="007E79D7" w:rsidRPr="000D49FF">
        <w:t xml:space="preserve"> </w:t>
      </w:r>
      <w:r w:rsidRPr="0006192C">
        <w:rPr>
          <w:color w:val="000000"/>
        </w:rPr>
        <w:t xml:space="preserve">but </w:t>
      </w:r>
      <w:r>
        <w:rPr>
          <w:color w:val="000000"/>
        </w:rPr>
        <w:t>for reference Figure 6.1 shows</w:t>
      </w:r>
      <w:r w:rsidRPr="0006192C">
        <w:rPr>
          <w:color w:val="000000"/>
        </w:rPr>
        <w:t xml:space="preserve"> an example of balanced</w:t>
      </w:r>
      <w:r>
        <w:rPr>
          <w:color w:val="000000"/>
        </w:rPr>
        <w:t>-</w:t>
      </w:r>
      <w:proofErr w:type="spellStart"/>
      <w:r w:rsidRPr="0006192C">
        <w:rPr>
          <w:color w:val="000000"/>
        </w:rPr>
        <w:t>latin</w:t>
      </w:r>
      <w:proofErr w:type="spellEnd"/>
      <w:r>
        <w:rPr>
          <w:color w:val="000000"/>
        </w:rPr>
        <w:t>-</w:t>
      </w:r>
      <w:r w:rsidRPr="0006192C">
        <w:rPr>
          <w:color w:val="000000"/>
        </w:rPr>
        <w:t>square.</w:t>
      </w:r>
    </w:p>
    <w:p w14:paraId="1DC81E09" w14:textId="77777777" w:rsidR="003C6924" w:rsidRDefault="003C6924" w:rsidP="003C6924">
      <w:r w:rsidRPr="00D16D24">
        <w:lastRenderedPageBreak/>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65FAA985" w:rsidR="003C6924" w:rsidRDefault="003C6924" w:rsidP="003C6924">
      <w:pPr>
        <w:spacing w:line="360" w:lineRule="auto"/>
        <w:jc w:val="both"/>
        <w:rPr>
          <w:color w:val="000000" w:themeColor="text1"/>
        </w:rPr>
      </w:pPr>
      <w:r w:rsidRPr="00D25B21">
        <w:rPr>
          <w:color w:val="000000" w:themeColor="text1"/>
        </w:rPr>
        <w:t xml:space="preserve">If we consider </w:t>
      </w:r>
      <w:r w:rsidR="00BD7ECE">
        <w:rPr>
          <w:color w:val="000000" w:themeColor="text1"/>
        </w:rPr>
        <w:t xml:space="preserve">the </w:t>
      </w:r>
      <w:r w:rsidRPr="00D25B21">
        <w:rPr>
          <w:color w:val="000000" w:themeColor="text1"/>
        </w:rPr>
        <w:t>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w:t>
      </w:r>
      <w:r w:rsidR="00BD7ECE">
        <w:rPr>
          <w:color w:val="000000" w:themeColor="text1"/>
        </w:rPr>
        <w:t>,</w:t>
      </w:r>
      <w:r w:rsidRPr="00D25B21">
        <w:rPr>
          <w:color w:val="000000" w:themeColor="text1"/>
        </w:rPr>
        <w:t xml:space="preserve">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42F596D4"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w:t>
      </w:r>
      <w:r w:rsidR="00BD7ECE">
        <w:rPr>
          <w:color w:val="000000"/>
        </w:rPr>
        <w:t xml:space="preserve">often </w:t>
      </w:r>
      <w:r w:rsidRPr="008713BF">
        <w:rPr>
          <w:color w:val="000000"/>
        </w:rPr>
        <w:t>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61C46CCC"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r w:rsidR="00BD7ECE">
        <w:rPr>
          <w:color w:val="000000"/>
        </w:rPr>
        <w:t>L</w:t>
      </w:r>
      <w:r>
        <w:rPr>
          <w:color w:val="000000"/>
        </w:rPr>
        <w:t xml:space="preserve">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00BD7ECE">
        <w:rPr>
          <w:i/>
          <w:iCs/>
          <w:color w:val="000000"/>
        </w:rPr>
        <w:t>B</w:t>
      </w:r>
      <w:r w:rsidRPr="00D25B21">
        <w:rPr>
          <w:i/>
          <w:iCs/>
          <w:color w:val="000000"/>
        </w:rPr>
        <w:t>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3359E80A" w14:textId="4590CEE9" w:rsidR="00DE197A" w:rsidRDefault="003C6924">
      <w:pPr>
        <w:spacing w:line="360" w:lineRule="auto"/>
        <w:ind w:firstLine="720"/>
        <w:jc w:val="both"/>
        <w:rPr>
          <w:color w:val="000000"/>
        </w:rPr>
      </w:pPr>
      <w:proofErr w:type="spellStart"/>
      <w:r>
        <w:rPr>
          <w:color w:val="000000"/>
        </w:rPr>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p w14:paraId="5F5EA7E5" w14:textId="4D5BE192" w:rsidR="00BD7ECE" w:rsidRDefault="00BD7ECE">
      <w:pPr>
        <w:spacing w:line="360" w:lineRule="auto"/>
        <w:ind w:firstLine="720"/>
        <w:jc w:val="both"/>
        <w:rPr>
          <w:color w:val="000000"/>
        </w:rPr>
      </w:pPr>
    </w:p>
    <w:p w14:paraId="58E96EA9" w14:textId="0E473452" w:rsidR="00BD7ECE" w:rsidRDefault="00BD7ECE">
      <w:pPr>
        <w:spacing w:line="360" w:lineRule="auto"/>
        <w:ind w:firstLine="720"/>
        <w:jc w:val="both"/>
        <w:rPr>
          <w:color w:val="000000"/>
        </w:rPr>
      </w:pPr>
    </w:p>
    <w:p w14:paraId="5CAEE8FB" w14:textId="3D2CD20E" w:rsidR="00BD7ECE" w:rsidRDefault="00BD7ECE">
      <w:pPr>
        <w:spacing w:line="360" w:lineRule="auto"/>
        <w:ind w:firstLine="720"/>
        <w:jc w:val="both"/>
        <w:rPr>
          <w:color w:val="000000"/>
        </w:rPr>
      </w:pPr>
    </w:p>
    <w:p w14:paraId="7B833A00" w14:textId="745506CF" w:rsidR="00BD7ECE" w:rsidRDefault="00BD7ECE">
      <w:pPr>
        <w:spacing w:line="360" w:lineRule="auto"/>
        <w:ind w:firstLine="720"/>
        <w:jc w:val="both"/>
        <w:rPr>
          <w:color w:val="000000"/>
        </w:rPr>
      </w:pPr>
    </w:p>
    <w:p w14:paraId="7CF33A4B" w14:textId="77777777" w:rsidR="00BD7ECE" w:rsidRDefault="00BD7ECE" w:rsidP="00DF6E07">
      <w:pPr>
        <w:spacing w:line="360" w:lineRule="auto"/>
        <w:ind w:firstLine="720"/>
        <w:jc w:val="both"/>
        <w:rPr>
          <w:color w:val="000000"/>
        </w:rPr>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lastRenderedPageBreak/>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1A103C45" w:rsidR="003C6924" w:rsidRDefault="003C6924" w:rsidP="003C6924">
      <w:pPr>
        <w:spacing w:line="360" w:lineRule="auto"/>
        <w:jc w:val="both"/>
      </w:pPr>
      <w:r>
        <w:t xml:space="preserve">Table 6.1: </w:t>
      </w:r>
      <w:r w:rsidR="00DE197A">
        <w:t>T</w:t>
      </w:r>
      <w:r>
        <w:t>ask arrangement of user study</w:t>
      </w:r>
    </w:p>
    <w:p w14:paraId="7BE4E1A1" w14:textId="16B0D108" w:rsidR="00BD7ECE" w:rsidRDefault="00BD7ECE" w:rsidP="003C6924">
      <w:pPr>
        <w:spacing w:line="360" w:lineRule="auto"/>
        <w:jc w:val="both"/>
      </w:pPr>
    </w:p>
    <w:p w14:paraId="184FD6FB" w14:textId="49F72211" w:rsidR="00BD7ECE" w:rsidRDefault="00BD7ECE" w:rsidP="003C6924">
      <w:pPr>
        <w:spacing w:line="360" w:lineRule="auto"/>
        <w:jc w:val="both"/>
      </w:pPr>
    </w:p>
    <w:p w14:paraId="28E2B993" w14:textId="77777777" w:rsidR="00BD7ECE" w:rsidRPr="00D25B21" w:rsidRDefault="00BD7ECE" w:rsidP="003C6924">
      <w:pPr>
        <w:spacing w:line="360" w:lineRule="auto"/>
        <w:jc w:val="both"/>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478EA699"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469A294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Age</w:t>
      </w:r>
      <w:r>
        <w:rPr>
          <w:color w:val="000000" w:themeColor="text1"/>
        </w:rPr>
        <w:t xml:space="preserve">: We wanted to eliminate participants of age lower than 17 years and higher than 60 years. Because younger participant might not have sufficient knowledge to understand the scope of the questions and elderly people </w:t>
      </w:r>
      <w:r w:rsidR="00865DC3">
        <w:rPr>
          <w:color w:val="000000" w:themeColor="text1"/>
        </w:rPr>
        <w:t xml:space="preserve">are more likely to </w:t>
      </w:r>
      <w:r>
        <w:rPr>
          <w:color w:val="000000" w:themeColor="text1"/>
        </w:rPr>
        <w:t>suffer from eyesight issues.</w:t>
      </w:r>
    </w:p>
    <w:p w14:paraId="310B7F3C" w14:textId="7777777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0E425D40" w14:textId="7A283540" w:rsidR="003C6924" w:rsidRDefault="003C6924" w:rsidP="002B35E4">
      <w:pPr>
        <w:pStyle w:val="ListParagraph"/>
        <w:numPr>
          <w:ilvl w:val="0"/>
          <w:numId w:val="23"/>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w:t>
      </w:r>
      <w:r w:rsidR="001B61DA">
        <w:rPr>
          <w:color w:val="000000" w:themeColor="text1"/>
        </w:rPr>
        <w:t>s</w:t>
      </w:r>
      <w:r>
        <w:rPr>
          <w:color w:val="000000" w:themeColor="text1"/>
        </w:rPr>
        <w:t xml:space="preserve"> </w:t>
      </w:r>
      <w:proofErr w:type="gramStart"/>
      <w:r w:rsidR="00865DC3">
        <w:rPr>
          <w:color w:val="000000" w:themeColor="text1"/>
        </w:rPr>
        <w:t>are</w:t>
      </w:r>
      <w:r>
        <w:rPr>
          <w:color w:val="000000" w:themeColor="text1"/>
        </w:rPr>
        <w:t xml:space="preserve"> not be</w:t>
      </w:r>
      <w:proofErr w:type="gramEnd"/>
      <w:r>
        <w:rPr>
          <w:color w:val="000000" w:themeColor="text1"/>
        </w:rPr>
        <w:t xml:space="preserve"> disabled </w:t>
      </w:r>
      <w:r w:rsidR="00865DC3">
        <w:rPr>
          <w:color w:val="000000" w:themeColor="text1"/>
        </w:rPr>
        <w:t xml:space="preserve">in a way </w:t>
      </w:r>
      <w:r>
        <w:rPr>
          <w:color w:val="000000" w:themeColor="text1"/>
        </w:rPr>
        <w:t xml:space="preserve">which prevents them from using keyboard, mouse, browse the web or use computer. </w:t>
      </w:r>
    </w:p>
    <w:p w14:paraId="23000C29"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6C9957EB" w:rsidR="003C6924" w:rsidRDefault="003C6924" w:rsidP="002B35E4">
      <w:pPr>
        <w:pStyle w:val="ListParagraph"/>
        <w:numPr>
          <w:ilvl w:val="0"/>
          <w:numId w:val="23"/>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51CEB128" w14:textId="016F1CD5" w:rsidR="00865DC3" w:rsidRDefault="00865DC3" w:rsidP="00865DC3">
      <w:pPr>
        <w:pStyle w:val="ListParagraph"/>
        <w:spacing w:line="360" w:lineRule="auto"/>
        <w:jc w:val="both"/>
        <w:rPr>
          <w:b/>
          <w:bCs/>
          <w:color w:val="000000" w:themeColor="text1"/>
        </w:rPr>
      </w:pPr>
    </w:p>
    <w:p w14:paraId="1EB1CDEE" w14:textId="77777777" w:rsidR="00865DC3" w:rsidRPr="002B1752" w:rsidRDefault="00865DC3" w:rsidP="00DF6E07">
      <w:pPr>
        <w:pStyle w:val="ListParagraph"/>
        <w:spacing w:line="360" w:lineRule="auto"/>
        <w:jc w:val="both"/>
        <w:rPr>
          <w:color w:val="000000" w:themeColor="text1"/>
        </w:rPr>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5BDDC8B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with more detail</w:t>
      </w:r>
      <w:r w:rsidR="00865DC3">
        <w:rPr>
          <w:rFonts w:eastAsiaTheme="minorHAnsi"/>
          <w:lang w:val="en-GB" w:eastAsia="en-US"/>
        </w:rPr>
        <w:t>ed</w:t>
      </w:r>
      <w:r>
        <w:rPr>
          <w:rFonts w:eastAsiaTheme="minorHAnsi"/>
          <w:lang w:val="en-GB" w:eastAsia="en-US"/>
        </w:rPr>
        <w:t xml:space="preserve">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15BB3DC6"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Schedul</w:t>
      </w:r>
      <w:r w:rsidR="00865DC3">
        <w:rPr>
          <w:rFonts w:eastAsiaTheme="minorHAnsi"/>
          <w:b/>
          <w:bCs/>
          <w:lang w:val="en-GB" w:eastAsia="en-US"/>
        </w:rPr>
        <w:t>ing</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07EA68A2" w14:textId="4B3D9465" w:rsidR="00865DC3" w:rsidRDefault="003C6924" w:rsidP="003C6924">
      <w:pPr>
        <w:autoSpaceDE w:val="0"/>
        <w:autoSpaceDN w:val="0"/>
        <w:adjustRightInd w:val="0"/>
        <w:spacing w:line="360" w:lineRule="auto"/>
        <w:jc w:val="both"/>
        <w:rPr>
          <w:b/>
          <w:bCs/>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51B46AFB" w14:textId="77777777" w:rsidR="00865DC3" w:rsidRDefault="00865DC3" w:rsidP="003C6924">
      <w:pPr>
        <w:autoSpaceDE w:val="0"/>
        <w:autoSpaceDN w:val="0"/>
        <w:adjustRightInd w:val="0"/>
        <w:spacing w:line="360" w:lineRule="auto"/>
        <w:jc w:val="both"/>
        <w:rPr>
          <w:color w:val="000000" w:themeColor="text1"/>
        </w:rPr>
      </w:pPr>
    </w:p>
    <w:p w14:paraId="74C73B02" w14:textId="77777777" w:rsidR="009419DF" w:rsidRDefault="009419DF" w:rsidP="003C6924">
      <w:pPr>
        <w:autoSpaceDE w:val="0"/>
        <w:autoSpaceDN w:val="0"/>
        <w:adjustRightInd w:val="0"/>
        <w:spacing w:line="360" w:lineRule="auto"/>
        <w:jc w:val="both"/>
        <w:rPr>
          <w:b/>
          <w:bCs/>
          <w:color w:val="000000" w:themeColor="text1"/>
        </w:rPr>
      </w:pPr>
    </w:p>
    <w:p w14:paraId="29F105A8" w14:textId="64658C2F"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w:t>
      </w:r>
      <w:r w:rsidR="00865DC3">
        <w:rPr>
          <w:b/>
          <w:bCs/>
          <w:color w:val="000000" w:themeColor="text1"/>
        </w:rPr>
        <w:t xml:space="preserve">of </w:t>
      </w:r>
      <w:r w:rsidRPr="0095751A">
        <w:rPr>
          <w:b/>
          <w:bCs/>
          <w:color w:val="000000" w:themeColor="text1"/>
        </w:rPr>
        <w:t>Event</w:t>
      </w:r>
    </w:p>
    <w:p w14:paraId="1E72C404" w14:textId="3E5C4613"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w:t>
      </w:r>
      <w:r w:rsidR="009D5039">
        <w:rPr>
          <w:color w:val="000000" w:themeColor="text1"/>
        </w:rPr>
        <w:t xml:space="preserve">was </w:t>
      </w:r>
      <w:r>
        <w:rPr>
          <w:color w:val="000000" w:themeColor="text1"/>
        </w:rPr>
        <w:t>created through the online meeting platform or conferencing tool such as MS Teams</w:t>
      </w:r>
      <w:r w:rsidR="009D5039">
        <w:rPr>
          <w:color w:val="000000" w:themeColor="text1"/>
        </w:rPr>
        <w:t>. T</w:t>
      </w:r>
      <w:r>
        <w:rPr>
          <w:color w:val="000000" w:themeColor="text1"/>
        </w:rPr>
        <w: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532E3FDF"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 xml:space="preserve">F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sidR="009D5039">
        <w:rPr>
          <w:color w:val="000000" w:themeColor="text1"/>
        </w:rPr>
        <w:t xml:space="preserve"> </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520AAF2A"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r>
      <w:r w:rsidR="003A5D26">
        <w:rPr>
          <w:rFonts w:eastAsiaTheme="minorHAnsi"/>
          <w:b/>
          <w:bCs/>
          <w:lang w:val="en-GB" w:eastAsia="en-US"/>
        </w:rPr>
        <w:t xml:space="preserve">Overview of the </w:t>
      </w:r>
      <w:r w:rsidRPr="00162E4A">
        <w:rPr>
          <w:rFonts w:eastAsiaTheme="minorHAnsi"/>
          <w:b/>
          <w:bCs/>
          <w:lang w:val="en-GB" w:eastAsia="en-US"/>
        </w:rPr>
        <w:t>Questionnaire</w:t>
      </w:r>
      <w:r w:rsidR="003A5D26">
        <w:rPr>
          <w:rFonts w:eastAsiaTheme="minorHAnsi"/>
          <w:b/>
          <w:bCs/>
          <w:lang w:val="en-GB" w:eastAsia="en-US"/>
        </w:rPr>
        <w:t xml:space="preserve"> Structure</w:t>
      </w:r>
    </w:p>
    <w:p w14:paraId="70F57C0F" w14:textId="1A1F51AA"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3E8C9B48" w14:textId="77777777" w:rsidR="006F0537" w:rsidRDefault="006F0537" w:rsidP="003C6924">
      <w:pPr>
        <w:jc w:val="both"/>
        <w:rPr>
          <w:color w:val="000000" w:themeColor="text1"/>
        </w:rPr>
      </w:pPr>
    </w:p>
    <w:p w14:paraId="06B5BC75" w14:textId="066CC444" w:rsidR="006F0537" w:rsidRPr="00DF6E07" w:rsidRDefault="003C6924" w:rsidP="002B35E4">
      <w:pPr>
        <w:pStyle w:val="ListParagraph"/>
        <w:numPr>
          <w:ilvl w:val="0"/>
          <w:numId w:val="26"/>
        </w:numPr>
        <w:jc w:val="both"/>
        <w:rPr>
          <w:color w:val="000000" w:themeColor="text1"/>
        </w:rPr>
      </w:pPr>
      <w:r>
        <w:rPr>
          <w:color w:val="000000" w:themeColor="text1"/>
        </w:rPr>
        <w:t>Component Questions</w:t>
      </w:r>
    </w:p>
    <w:p w14:paraId="2454176B" w14:textId="77777777" w:rsidR="003C6924" w:rsidRPr="008A01F7" w:rsidRDefault="003C6924" w:rsidP="002B35E4">
      <w:pPr>
        <w:pStyle w:val="ListParagraph"/>
        <w:numPr>
          <w:ilvl w:val="0"/>
          <w:numId w:val="26"/>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w:t>
      </w:r>
      <w:r>
        <w:rPr>
          <w:rFonts w:eastAsiaTheme="minorHAnsi"/>
          <w:lang w:val="en-GB" w:eastAsia="en-US"/>
        </w:rPr>
        <w:lastRenderedPageBreak/>
        <w:t>Questions we refer to the questions relevant to those four core components. On the other hand, 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9"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&#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60"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&#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1"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&#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2"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&#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3"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&#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&#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5CD8B5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6967BE14" w14:textId="44313397" w:rsidR="00CA0B97" w:rsidRDefault="00CA0B97" w:rsidP="003C6924">
      <w:pPr>
        <w:autoSpaceDE w:val="0"/>
        <w:autoSpaceDN w:val="0"/>
        <w:adjustRightInd w:val="0"/>
        <w:spacing w:line="360" w:lineRule="auto"/>
        <w:jc w:val="both"/>
        <w:rPr>
          <w:rFonts w:eastAsiaTheme="minorHAnsi"/>
          <w:lang w:val="en-GB" w:eastAsia="en-US"/>
        </w:rPr>
      </w:pPr>
    </w:p>
    <w:p w14:paraId="281E3F7E" w14:textId="034647D8" w:rsidR="00CA0B97" w:rsidRPr="00DF6E07" w:rsidRDefault="00CA0B97" w:rsidP="00CA0B97">
      <w:pPr>
        <w:autoSpaceDE w:val="0"/>
        <w:autoSpaceDN w:val="0"/>
        <w:adjustRightInd w:val="0"/>
        <w:spacing w:line="360" w:lineRule="auto"/>
        <w:jc w:val="both"/>
        <w:rPr>
          <w:rFonts w:eastAsiaTheme="minorHAnsi"/>
          <w:lang w:val="en-GB" w:eastAsia="en-US"/>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xml:space="preserve">. </w:t>
      </w:r>
      <w:r>
        <w:rPr>
          <w:rFonts w:eastAsiaTheme="minorHAnsi"/>
          <w:lang w:val="en-GB" w:eastAsia="en-US"/>
        </w:rPr>
        <w:t xml:space="preserve">  </w:t>
      </w:r>
      <w:r>
        <w:t>After completion of explanation, the participant is asked to hit ‘Start’ button as the following screen:</w:t>
      </w:r>
    </w:p>
    <w:p w14:paraId="2B768E21" w14:textId="77777777" w:rsidR="00CA0B97" w:rsidRDefault="00CA0B97" w:rsidP="00CA0B97">
      <w:pPr>
        <w:rPr>
          <w:b/>
          <w:bCs/>
          <w:u w:val="single"/>
        </w:rPr>
      </w:pPr>
    </w:p>
    <w:p w14:paraId="7E375B28" w14:textId="657A9746" w:rsidR="00CA0B97" w:rsidRDefault="00CA0B97" w:rsidP="00CA0B97">
      <w:pPr>
        <w:rPr>
          <w:b/>
          <w:bCs/>
          <w:u w:val="single"/>
        </w:rPr>
      </w:pPr>
      <w:r w:rsidRPr="00925F81">
        <w:rPr>
          <w:b/>
          <w:bCs/>
          <w:noProof/>
        </w:rPr>
        <w:drawing>
          <wp:inline distT="0" distB="0" distL="0" distR="0" wp14:anchorId="0C5043E1" wp14:editId="09209250">
            <wp:extent cx="5653314" cy="1662102"/>
            <wp:effectExtent l="19050" t="19050" r="24130" b="1460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5663897" cy="1665214"/>
                    </a:xfrm>
                    <a:prstGeom prst="rect">
                      <a:avLst/>
                    </a:prstGeom>
                    <a:ln w="3175">
                      <a:solidFill>
                        <a:schemeClr val="tx1"/>
                      </a:solidFill>
                    </a:ln>
                  </pic:spPr>
                </pic:pic>
              </a:graphicData>
            </a:graphic>
          </wp:inline>
        </w:drawing>
      </w:r>
    </w:p>
    <w:p w14:paraId="2CB0FF33" w14:textId="04744538" w:rsidR="00CA0B97" w:rsidRPr="00FD5AB3" w:rsidRDefault="00CA0B97" w:rsidP="00CA0B97">
      <w:r>
        <w:br/>
      </w:r>
      <w:r w:rsidRPr="00FD5AB3">
        <w:t>Figure</w:t>
      </w:r>
      <w:r>
        <w:t xml:space="preserve"> 6.</w:t>
      </w:r>
      <w:r w:rsidR="008B058E">
        <w:t>4</w:t>
      </w:r>
      <w:r w:rsidRPr="00FD5AB3">
        <w:t xml:space="preserve">: </w:t>
      </w:r>
      <w:r>
        <w:t>Module</w:t>
      </w:r>
      <w:r w:rsidRPr="00FD5AB3">
        <w:t xml:space="preserve"> Start View </w:t>
      </w:r>
    </w:p>
    <w:p w14:paraId="1D3B1023" w14:textId="77777777" w:rsidR="00CA0B97" w:rsidRDefault="00CA0B97" w:rsidP="00CA0B97">
      <w:pPr>
        <w:rPr>
          <w:b/>
          <w:bCs/>
          <w:u w:val="single"/>
        </w:rPr>
      </w:pPr>
    </w:p>
    <w:p w14:paraId="7DE6C290" w14:textId="77777777" w:rsidR="00CA0B97" w:rsidRDefault="00CA0B97" w:rsidP="00CA0B97">
      <w:pPr>
        <w:rPr>
          <w:b/>
          <w:bCs/>
          <w:u w:val="single"/>
        </w:rPr>
      </w:pPr>
    </w:p>
    <w:p w14:paraId="2E951088" w14:textId="22B50495" w:rsidR="00CA0B97" w:rsidRPr="00DF6E07" w:rsidRDefault="00CA0B97" w:rsidP="003C6924">
      <w:pPr>
        <w:autoSpaceDE w:val="0"/>
        <w:autoSpaceDN w:val="0"/>
        <w:adjustRightInd w:val="0"/>
        <w:spacing w:line="360" w:lineRule="auto"/>
        <w:jc w:val="both"/>
      </w:pPr>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w:t>
      </w:r>
      <w:r w:rsidRPr="00DF6E07">
        <w:rPr>
          <w:rFonts w:eastAsiaTheme="minorHAnsi"/>
          <w:lang w:val="en-GB" w:eastAsia="en-US"/>
        </w:rPr>
        <w:t>present</w:t>
      </w:r>
      <w:r>
        <w:t xml:space="preserve"> </w:t>
      </w:r>
      <w:r w:rsidRPr="00DC40D6">
        <w:t xml:space="preserve">one question at a time. </w:t>
      </w:r>
      <w:r>
        <w:rPr>
          <w:rFonts w:eastAsiaTheme="minorHAnsi"/>
          <w:lang w:val="en-GB" w:eastAsia="en-US"/>
        </w:rPr>
        <w:t xml:space="preserve">Figure 6.4 shows the overall layout of the questions and Figure 6.5 shows an example question.  </w:t>
      </w:r>
    </w:p>
    <w:p w14:paraId="2FD5A338" w14:textId="46F297B1" w:rsidR="003C6924" w:rsidRDefault="003C6924" w:rsidP="003C6924">
      <w:pPr>
        <w:autoSpaceDE w:val="0"/>
        <w:autoSpaceDN w:val="0"/>
        <w:adjustRightInd w:val="0"/>
        <w:spacing w:line="360" w:lineRule="auto"/>
        <w:jc w:val="both"/>
        <w:rPr>
          <w:rFonts w:eastAsiaTheme="minorHAnsi"/>
          <w:b/>
          <w:bCs/>
          <w:lang w:val="en-GB" w:eastAsia="en-US"/>
        </w:rPr>
      </w:pPr>
    </w:p>
    <w:p w14:paraId="0C9107A8" w14:textId="7FD07F6A" w:rsidR="00CA0B97" w:rsidRDefault="00CA0B97" w:rsidP="00CA0B97">
      <w:pPr>
        <w:rPr>
          <w:b/>
          <w:bCs/>
          <w:u w:val="single"/>
        </w:rPr>
      </w:pPr>
      <w:r w:rsidRPr="00EC646B">
        <w:rPr>
          <w:b/>
          <w:bCs/>
          <w:noProof/>
        </w:rPr>
        <w:lastRenderedPageBreak/>
        <w:drawing>
          <wp:inline distT="0" distB="0" distL="0" distR="0" wp14:anchorId="611D9C06" wp14:editId="47F78126">
            <wp:extent cx="6291580" cy="3168650"/>
            <wp:effectExtent l="0" t="0" r="0" b="6350"/>
            <wp:docPr id="387" name="Picture 3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6.</w:t>
      </w:r>
      <w:r w:rsidR="008B058E">
        <w:t>5</w:t>
      </w:r>
      <w:r w:rsidRPr="00FD5AB3">
        <w:t>: Layout of Questionnaire View</w:t>
      </w:r>
    </w:p>
    <w:p w14:paraId="32DF76E6" w14:textId="77777777" w:rsidR="00CA0B97" w:rsidRDefault="00CA0B97" w:rsidP="00CA0B97">
      <w:pPr>
        <w:rPr>
          <w:b/>
          <w:bCs/>
          <w:u w:val="single"/>
        </w:rPr>
      </w:pPr>
    </w:p>
    <w:p w14:paraId="5DBC41EB" w14:textId="77777777" w:rsidR="00CA0B97" w:rsidRDefault="00CA0B97" w:rsidP="00CA0B97">
      <w:pPr>
        <w:rPr>
          <w:b/>
          <w:bCs/>
          <w:u w:val="single"/>
        </w:rPr>
      </w:pPr>
    </w:p>
    <w:p w14:paraId="435E74EA" w14:textId="77777777" w:rsidR="00CA0B97" w:rsidRDefault="00CA0B97" w:rsidP="00CA0B97">
      <w:pPr>
        <w:rPr>
          <w:b/>
          <w:bCs/>
          <w:u w:val="single"/>
        </w:rPr>
      </w:pPr>
    </w:p>
    <w:p w14:paraId="19B7FE97" w14:textId="0E690FF2" w:rsidR="00CA0B97" w:rsidRDefault="003A5D26" w:rsidP="00CA0B97">
      <w:pPr>
        <w:rPr>
          <w:b/>
          <w:bCs/>
          <w:u w:val="single"/>
        </w:rPr>
      </w:pPr>
      <w:r>
        <w:rPr>
          <w:b/>
          <w:bCs/>
          <w:noProof/>
          <w:color w:val="000000" w:themeColor="text1"/>
        </w:rPr>
        <w:drawing>
          <wp:inline distT="0" distB="0" distL="0" distR="0" wp14:anchorId="5AA212CC" wp14:editId="16CAA900">
            <wp:extent cx="5731510" cy="3146314"/>
            <wp:effectExtent l="19050" t="19050" r="21590" b="16510"/>
            <wp:docPr id="431" name="Picture 4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5731510" cy="3146314"/>
                    </a:xfrm>
                    <a:prstGeom prst="rect">
                      <a:avLst/>
                    </a:prstGeom>
                    <a:ln w="3175">
                      <a:solidFill>
                        <a:schemeClr val="bg1">
                          <a:lumMod val="85000"/>
                        </a:schemeClr>
                      </a:solidFill>
                    </a:ln>
                  </pic:spPr>
                </pic:pic>
              </a:graphicData>
            </a:graphic>
          </wp:inline>
        </w:drawing>
      </w:r>
    </w:p>
    <w:p w14:paraId="42AEA891" w14:textId="78131B7C" w:rsidR="00CA0B97" w:rsidRPr="00FD5AB3" w:rsidRDefault="00CA0B97" w:rsidP="00CA0B97">
      <w:r>
        <w:br/>
      </w:r>
      <w:r w:rsidRPr="00FD5AB3">
        <w:t>Figure</w:t>
      </w:r>
      <w:r>
        <w:t xml:space="preserve"> 6.</w:t>
      </w:r>
      <w:r w:rsidR="008B058E">
        <w:t>6</w:t>
      </w:r>
      <w:r w:rsidRPr="00FD5AB3">
        <w:t xml:space="preserve">: Sample Question </w:t>
      </w:r>
    </w:p>
    <w:p w14:paraId="4185A7FB" w14:textId="77777777" w:rsidR="00CA0B97" w:rsidRDefault="00CA0B97" w:rsidP="00CA0B97">
      <w:pPr>
        <w:rPr>
          <w:b/>
          <w:bCs/>
          <w:u w:val="single"/>
        </w:rPr>
      </w:pPr>
    </w:p>
    <w:p w14:paraId="3F8A11D7" w14:textId="77777777" w:rsidR="00CA0B97" w:rsidRDefault="00CA0B97" w:rsidP="00CA0B97">
      <w:pPr>
        <w:rPr>
          <w:b/>
          <w:bCs/>
          <w:u w:val="single"/>
        </w:rPr>
      </w:pPr>
    </w:p>
    <w:p w14:paraId="59DB93AE" w14:textId="10126753" w:rsidR="003A5D26" w:rsidRDefault="001C1B34" w:rsidP="00DF6E07">
      <w:pPr>
        <w:autoSpaceDE w:val="0"/>
        <w:autoSpaceDN w:val="0"/>
        <w:adjustRightInd w:val="0"/>
        <w:spacing w:line="360" w:lineRule="auto"/>
        <w:jc w:val="both"/>
      </w:pPr>
      <w:r>
        <w:t>When presented with a question, the user</w:t>
      </w:r>
      <w:r w:rsidR="00CA0B97">
        <w:t xml:space="preserve"> needs to</w:t>
      </w:r>
      <w:r w:rsidR="00CA0B97" w:rsidRPr="00DC40D6">
        <w:t xml:space="preserve"> select a cell (bubble or rectangle) from the chart based on the provided Value and Uncertainty/CA</w:t>
      </w:r>
      <w:r w:rsidR="00CA0B97">
        <w:t xml:space="preserve"> combination</w:t>
      </w:r>
      <w:r w:rsidR="00CA0B97" w:rsidRPr="00DC40D6">
        <w:t xml:space="preserve">. </w:t>
      </w:r>
      <w:r w:rsidR="00CA0B97">
        <w:t xml:space="preserve"> </w:t>
      </w:r>
      <w:r w:rsidR="003A5D26">
        <w:t>An example question is shown in Figure 6.</w:t>
      </w:r>
      <w:r w:rsidR="008B058E">
        <w:t>6</w:t>
      </w:r>
      <w:r w:rsidR="003A5D26">
        <w:t xml:space="preserve">.  </w:t>
      </w:r>
      <w:r w:rsidR="00CA0B97">
        <w:t>After a cell is selected by the user</w:t>
      </w:r>
      <w:r w:rsidR="00CA0B97" w:rsidRPr="00DC40D6">
        <w:t xml:space="preserve">, </w:t>
      </w:r>
      <w:r w:rsidR="00CA0B97">
        <w:t xml:space="preserve">the </w:t>
      </w:r>
      <w:r w:rsidR="00CA0B97" w:rsidRPr="00DC40D6">
        <w:t xml:space="preserve">next question will appear at the </w:t>
      </w:r>
      <w:r w:rsidR="00CA0B97" w:rsidRPr="00DC40D6">
        <w:lastRenderedPageBreak/>
        <w:t>same place until it reaches to eighth question of the section.</w:t>
      </w:r>
      <w:r w:rsidR="003A5D26">
        <w:t xml:space="preserve">   We will return to </w:t>
      </w:r>
      <w:r>
        <w:t xml:space="preserve">the internal </w:t>
      </w:r>
      <w:r w:rsidR="003A5D26">
        <w:t>format of the component questions in section 6.6.6.</w:t>
      </w:r>
    </w:p>
    <w:p w14:paraId="29785934" w14:textId="77777777" w:rsidR="00CA0B97" w:rsidRDefault="00CA0B97" w:rsidP="00CA0B97"/>
    <w:p w14:paraId="0902E9EC" w14:textId="0A9A8FD5" w:rsidR="00CA0B97" w:rsidRPr="000C5CB8" w:rsidRDefault="00CA0B97" w:rsidP="00DF6E07">
      <w:pPr>
        <w:autoSpaceDE w:val="0"/>
        <w:autoSpaceDN w:val="0"/>
        <w:adjustRightInd w:val="0"/>
        <w:spacing w:line="360" w:lineRule="auto"/>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 xml:space="preserve">Examples are given here for the reader of this document but in real application it </w:t>
      </w:r>
      <w:r w:rsidR="003A5D26">
        <w:rPr>
          <w:color w:val="000000" w:themeColor="text1"/>
        </w:rPr>
        <w:t>was</w:t>
      </w:r>
      <w:r>
        <w:rPr>
          <w:color w:val="000000" w:themeColor="text1"/>
        </w:rPr>
        <w:t xml:space="preserv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4FD4C7E4" w14:textId="77777777" w:rsidR="00CA0B97" w:rsidRDefault="00CA0B97" w:rsidP="00CA0B97">
      <w:pPr>
        <w:jc w:val="both"/>
      </w:pPr>
    </w:p>
    <w:p w14:paraId="310568C5"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37911978"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548AEA82"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705355DD" w14:textId="77777777" w:rsidR="00CA0B97" w:rsidRPr="00310D22" w:rsidRDefault="00CA0B97"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4811FAEB" w14:textId="77777777" w:rsidR="00CA0B97" w:rsidRPr="00310D22"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74D3D81E"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7E16F36D" w14:textId="77777777" w:rsidR="00CA0B97" w:rsidRPr="00DB7D3C"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5185989A"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0D3C3D77" w14:textId="77777777" w:rsidR="00CA0B97" w:rsidRDefault="00CA0B97" w:rsidP="00CA0B97">
      <w:pPr>
        <w:pStyle w:val="ListParagraph"/>
        <w:rPr>
          <w:color w:val="000000" w:themeColor="text1"/>
        </w:rPr>
      </w:pPr>
    </w:p>
    <w:p w14:paraId="5B0EB8D3" w14:textId="77777777" w:rsidR="00CA0B97" w:rsidRDefault="00CA0B97" w:rsidP="00CA0B97">
      <w:pPr>
        <w:pStyle w:val="ListParagraph"/>
        <w:ind w:left="0"/>
        <w:rPr>
          <w:color w:val="000000" w:themeColor="text1"/>
        </w:rPr>
      </w:pPr>
      <w:r>
        <w:rPr>
          <w:color w:val="000000" w:themeColor="text1"/>
        </w:rPr>
        <w:t xml:space="preserve">Then we ask the following two types of additional questionnaires: </w:t>
      </w:r>
    </w:p>
    <w:p w14:paraId="5ED55223" w14:textId="77777777" w:rsidR="00CA0B97" w:rsidRPr="003403E6" w:rsidRDefault="00CA0B97" w:rsidP="00CA0B97">
      <w:pPr>
        <w:pStyle w:val="ListParagraph"/>
        <w:ind w:left="0"/>
        <w:rPr>
          <w:color w:val="000000" w:themeColor="text1"/>
        </w:rPr>
      </w:pPr>
    </w:p>
    <w:p w14:paraId="38BD009A"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45CCDF66"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FA32285" w14:textId="77777777" w:rsidR="00CA0B97" w:rsidRPr="00310D22" w:rsidRDefault="00CA0B97" w:rsidP="00CA0B97">
      <w:pPr>
        <w:pStyle w:val="ListParagraph"/>
        <w:ind w:left="0"/>
        <w:rPr>
          <w:color w:val="000000" w:themeColor="text1"/>
        </w:rPr>
      </w:pPr>
    </w:p>
    <w:p w14:paraId="107039B0" w14:textId="77777777" w:rsidR="00CA0B97" w:rsidRDefault="00CA0B97" w:rsidP="00CA0B97">
      <w:pPr>
        <w:rPr>
          <w:b/>
          <w:bCs/>
          <w:u w:val="single"/>
        </w:rPr>
      </w:pPr>
    </w:p>
    <w:p w14:paraId="0D4CC7F4" w14:textId="77777777" w:rsidR="00CA0B97" w:rsidRDefault="00CA0B97" w:rsidP="00CA0B97">
      <w:pPr>
        <w:rPr>
          <w:b/>
          <w:bCs/>
          <w:u w:val="single"/>
        </w:rPr>
      </w:pPr>
    </w:p>
    <w:p w14:paraId="2E33A6EB" w14:textId="768CF79B" w:rsidR="003A5D26" w:rsidRDefault="003A5D26" w:rsidP="003A5D26">
      <w:pPr>
        <w:autoSpaceDE w:val="0"/>
        <w:autoSpaceDN w:val="0"/>
        <w:adjustRightInd w:val="0"/>
        <w:spacing w:line="360" w:lineRule="auto"/>
        <w:jc w:val="both"/>
        <w:rPr>
          <w:rFonts w:eastAsiaTheme="minorHAnsi"/>
          <w:b/>
          <w:bCs/>
          <w:lang w:val="en-GB" w:eastAsia="en-US"/>
        </w:rPr>
      </w:pPr>
      <w:r w:rsidRPr="00162E4A">
        <w:rPr>
          <w:rFonts w:eastAsiaTheme="minorHAnsi"/>
          <w:b/>
          <w:bCs/>
          <w:lang w:val="en-GB" w:eastAsia="en-US"/>
        </w:rPr>
        <w:t>6.</w:t>
      </w:r>
      <w:r>
        <w:rPr>
          <w:rFonts w:eastAsiaTheme="minorHAnsi"/>
          <w:b/>
          <w:bCs/>
          <w:lang w:val="en-GB" w:eastAsia="en-US"/>
        </w:rPr>
        <w:t>6.6</w:t>
      </w:r>
      <w:r w:rsidRPr="00162E4A">
        <w:rPr>
          <w:rFonts w:eastAsiaTheme="minorHAnsi"/>
          <w:b/>
          <w:bCs/>
          <w:lang w:val="en-GB" w:eastAsia="en-US"/>
        </w:rPr>
        <w:tab/>
      </w:r>
      <w:r>
        <w:rPr>
          <w:rFonts w:eastAsiaTheme="minorHAnsi"/>
          <w:b/>
          <w:bCs/>
          <w:lang w:val="en-GB" w:eastAsia="en-US"/>
        </w:rPr>
        <w:t>Component Questions</w:t>
      </w:r>
    </w:p>
    <w:p w14:paraId="559F860D" w14:textId="77777777" w:rsidR="00CA0B97" w:rsidRDefault="00CA0B97" w:rsidP="00CA0B97">
      <w:pPr>
        <w:rPr>
          <w:b/>
          <w:bCs/>
          <w:u w:val="single"/>
        </w:rPr>
      </w:pPr>
    </w:p>
    <w:p w14:paraId="63E67338" w14:textId="2DB601EE" w:rsidR="00CA0B97" w:rsidRPr="00DF6E07" w:rsidRDefault="003A5D26" w:rsidP="00DF6E07">
      <w:pPr>
        <w:autoSpaceDE w:val="0"/>
        <w:autoSpaceDN w:val="0"/>
        <w:adjustRightInd w:val="0"/>
        <w:spacing w:line="360" w:lineRule="auto"/>
        <w:jc w:val="both"/>
      </w:pPr>
      <w:r>
        <w:t>We now present a sampling of questions that were presented to the user</w:t>
      </w:r>
      <w:r w:rsidR="0059016F">
        <w:t>, with additional explanatory information placed within them</w:t>
      </w:r>
      <w:r>
        <w:t xml:space="preserve">.   </w:t>
      </w:r>
      <w:r w:rsidRPr="00DF6E07">
        <w:t>We have not shown all questions here as the complete list can be found in APPENDIX E.</w:t>
      </w:r>
    </w:p>
    <w:p w14:paraId="6BDE8C9D" w14:textId="77777777" w:rsidR="00CA0B97" w:rsidRPr="003C653A" w:rsidRDefault="00CA0B97" w:rsidP="00CA0B97">
      <w:pPr>
        <w:rPr>
          <w:b/>
          <w:bCs/>
          <w:color w:val="000000" w:themeColor="text1"/>
          <w:sz w:val="28"/>
          <w:szCs w:val="28"/>
        </w:rPr>
      </w:pPr>
    </w:p>
    <w:p w14:paraId="53C55C58" w14:textId="57F487BC" w:rsidR="00CA0B97" w:rsidRDefault="00CA0B97" w:rsidP="00CA0B97">
      <w:pPr>
        <w:jc w:val="both"/>
        <w:rPr>
          <w:b/>
          <w:bCs/>
          <w:color w:val="000000" w:themeColor="text1"/>
        </w:rPr>
      </w:pPr>
      <w:r>
        <w:rPr>
          <w:b/>
          <w:bCs/>
          <w:noProof/>
          <w:color w:val="000000" w:themeColor="text1"/>
        </w:rPr>
        <w:lastRenderedPageBreak/>
        <mc:AlternateContent>
          <mc:Choice Requires="wpg">
            <w:drawing>
              <wp:anchor distT="0" distB="0" distL="114300" distR="114300" simplePos="0" relativeHeight="251798528" behindDoc="0" locked="0" layoutInCell="1" allowOverlap="1" wp14:anchorId="1010BF4B" wp14:editId="666CCC62">
                <wp:simplePos x="0" y="0"/>
                <wp:positionH relativeFrom="column">
                  <wp:posOffset>190500</wp:posOffset>
                </wp:positionH>
                <wp:positionV relativeFrom="paragraph">
                  <wp:posOffset>184150</wp:posOffset>
                </wp:positionV>
                <wp:extent cx="5763895" cy="3088707"/>
                <wp:effectExtent l="0" t="38100" r="84455" b="0"/>
                <wp:wrapNone/>
                <wp:docPr id="270" name="Group 270"/>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274" name="Straight Arrow Connector 274"/>
                        <wps:cNvCnPr/>
                        <wps:spPr>
                          <a:xfrm flipH="1">
                            <a:off x="4464050" y="873740"/>
                            <a:ext cx="698923" cy="247758"/>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75" name="Straight Arrow Connector 27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77" name="Text Box 277"/>
                        <wps:cNvSpPr txBox="1"/>
                        <wps:spPr>
                          <a:xfrm>
                            <a:off x="2959947" y="2878667"/>
                            <a:ext cx="386080" cy="176106"/>
                          </a:xfrm>
                          <a:prstGeom prst="rect">
                            <a:avLst/>
                          </a:prstGeom>
                          <a:solidFill>
                            <a:schemeClr val="lt1"/>
                          </a:solidFill>
                          <a:ln w="6350">
                            <a:noFill/>
                          </a:ln>
                        </wps:spPr>
                        <wps:txbx>
                          <w:txbxContent>
                            <w:p w14:paraId="5C357DC9"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8" name="Text Box 278"/>
                        <wps:cNvSpPr txBox="1"/>
                        <wps:spPr>
                          <a:xfrm>
                            <a:off x="1882987" y="0"/>
                            <a:ext cx="562187" cy="176106"/>
                          </a:xfrm>
                          <a:prstGeom prst="rect">
                            <a:avLst/>
                          </a:prstGeom>
                          <a:solidFill>
                            <a:schemeClr val="lt1"/>
                          </a:solidFill>
                          <a:ln w="6350">
                            <a:noFill/>
                          </a:ln>
                        </wps:spPr>
                        <wps:txbx>
                          <w:txbxContent>
                            <w:p w14:paraId="01BF5CA4"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Straight Arrow Connector 285"/>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89" name="Text Box 289"/>
                        <wps:cNvSpPr txBox="1"/>
                        <wps:spPr>
                          <a:xfrm>
                            <a:off x="4802293" y="2431627"/>
                            <a:ext cx="886884" cy="175895"/>
                          </a:xfrm>
                          <a:prstGeom prst="rect">
                            <a:avLst/>
                          </a:prstGeom>
                          <a:solidFill>
                            <a:schemeClr val="lt1"/>
                          </a:solidFill>
                          <a:ln w="6350">
                            <a:noFill/>
                          </a:ln>
                        </wps:spPr>
                        <wps:txbx>
                          <w:txbxContent>
                            <w:p w14:paraId="48AE2483"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Straight Arrow Connector 292"/>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01" name="Text Box 301"/>
                        <wps:cNvSpPr txBox="1"/>
                        <wps:spPr>
                          <a:xfrm>
                            <a:off x="4809066" y="-34362"/>
                            <a:ext cx="562187" cy="197251"/>
                          </a:xfrm>
                          <a:prstGeom prst="rect">
                            <a:avLst/>
                          </a:prstGeom>
                          <a:solidFill>
                            <a:schemeClr val="lt1"/>
                          </a:solidFill>
                          <a:ln w="6350">
                            <a:noFill/>
                          </a:ln>
                        </wps:spPr>
                        <wps:txbx>
                          <w:txbxContent>
                            <w:p w14:paraId="466BB5C5" w14:textId="77777777" w:rsidR="00CA0B97" w:rsidRPr="001B5743" w:rsidRDefault="00CA0B97" w:rsidP="00CA0B97">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Text Box 325"/>
                        <wps:cNvSpPr txBox="1"/>
                        <wps:spPr>
                          <a:xfrm>
                            <a:off x="5208693" y="785707"/>
                            <a:ext cx="440267" cy="175895"/>
                          </a:xfrm>
                          <a:prstGeom prst="rect">
                            <a:avLst/>
                          </a:prstGeom>
                          <a:solidFill>
                            <a:schemeClr val="lt1"/>
                          </a:solidFill>
                          <a:ln w="6350">
                            <a:noFill/>
                          </a:ln>
                        </wps:spPr>
                        <wps:txbx>
                          <w:txbxContent>
                            <w:p w14:paraId="1D9949C9" w14:textId="77777777" w:rsidR="00CA0B97" w:rsidRPr="001B5743" w:rsidRDefault="00CA0B97" w:rsidP="00CA0B97">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Straight Arrow Connector 32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27" name="Text Box 327"/>
                        <wps:cNvSpPr txBox="1"/>
                        <wps:spPr>
                          <a:xfrm>
                            <a:off x="2648373" y="2099733"/>
                            <a:ext cx="636694" cy="194522"/>
                          </a:xfrm>
                          <a:prstGeom prst="rect">
                            <a:avLst/>
                          </a:prstGeom>
                          <a:solidFill>
                            <a:schemeClr val="lt1"/>
                          </a:solidFill>
                          <a:ln w="6350">
                            <a:noFill/>
                          </a:ln>
                        </wps:spPr>
                        <wps:txbx>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Text Box 328"/>
                        <wps:cNvSpPr txBox="1"/>
                        <wps:spPr>
                          <a:xfrm>
                            <a:off x="0" y="229023"/>
                            <a:ext cx="866987" cy="157057"/>
                          </a:xfrm>
                          <a:prstGeom prst="rect">
                            <a:avLst/>
                          </a:prstGeom>
                          <a:solidFill>
                            <a:schemeClr val="lt1"/>
                          </a:solidFill>
                          <a:ln w="6350">
                            <a:noFill/>
                          </a:ln>
                        </wps:spPr>
                        <wps:txbx>
                          <w:txbxContent>
                            <w:p w14:paraId="37BAA0F9"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Straight Arrow Connector 329"/>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30" name="Straight Arrow Connector 330"/>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010BF4B" id="Group 270" o:spid="_x0000_s1064" style="position:absolute;left:0;text-align:left;margin-left:15pt;margin-top:14.5pt;width:453.85pt;height:243.2pt;z-index:251798528;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">
                <v:shape id="Straight Arrow Connector 274" o:spid="_x0000_s1065" type="#_x0000_t32" style="position:absolute;left:44640;top:8737;width:6989;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" strokecolor="#4472c4 [3204]" strokeweight=".5pt">
                  <v:stroke endarrow="block" joinstyle="miter"/>
                  <v:shadow on="t" type="perspective" color="black" origin=",.5" offset=".55556mm,0" matrix="655f,,,655f"/>
                </v:shape>
                <v:shape id="Straight Arrow Connector 275" o:spid="_x0000_s1066"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" strokecolor="#4472c4 [3204]" strokeweight=".5pt">
                  <v:stroke endarrow="block" joinstyle="miter"/>
                  <v:shadow on="t" type="perspective" color="black" opacity="24903f" origin=",.5" offset=".55556mm,0" matrix="655f,,,655f"/>
                </v:shape>
                <v:shape id="Text Box 277" o:spid="_x0000_s1067"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" fillcolor="white [3201]" stroked="f" strokeweight=".5pt">
                  <v:textbox inset="0,0,0,0">
                    <w:txbxContent>
                      <w:p w14:paraId="5C357DC9" w14:textId="77777777" w:rsidR="00CA0B97" w:rsidRPr="001B5743" w:rsidRDefault="00CA0B97" w:rsidP="00CA0B97">
                        <w:pPr>
                          <w:rPr>
                            <w:sz w:val="18"/>
                            <w:szCs w:val="18"/>
                          </w:rPr>
                        </w:pPr>
                        <w:r w:rsidRPr="001B5743">
                          <w:rPr>
                            <w:sz w:val="18"/>
                            <w:szCs w:val="18"/>
                          </w:rPr>
                          <w:t>Chart</w:t>
                        </w:r>
                      </w:p>
                    </w:txbxContent>
                  </v:textbox>
                </v:shape>
                <v:shape id="Text Box 278" o:spid="_x0000_s1068"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" fillcolor="white [3201]" stroked="f" strokeweight=".5pt">
                  <v:textbox inset="0,0,0,0">
                    <w:txbxContent>
                      <w:p w14:paraId="01BF5CA4" w14:textId="77777777" w:rsidR="00CA0B97" w:rsidRPr="001B5743" w:rsidRDefault="00CA0B97" w:rsidP="00CA0B97">
                        <w:pPr>
                          <w:rPr>
                            <w:sz w:val="18"/>
                            <w:szCs w:val="18"/>
                          </w:rPr>
                        </w:pPr>
                        <w:r w:rsidRPr="001B5743">
                          <w:rPr>
                            <w:sz w:val="18"/>
                            <w:szCs w:val="18"/>
                          </w:rPr>
                          <w:t>Legend</w:t>
                        </w:r>
                      </w:p>
                    </w:txbxContent>
                  </v:textbox>
                </v:shape>
                <v:shape id="Straight Arrow Connector 285" o:spid="_x0000_s1069"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" strokecolor="#4472c4 [3204]" strokeweight=".5pt">
                  <v:stroke endarrow="block" joinstyle="miter"/>
                  <v:shadow on="t" type="perspective" color="black" origin=",.5" offset=".55556mm,0" matrix="655f,,,655f"/>
                </v:shape>
                <v:shape id="Text Box 289" o:spid="_x0000_s1070"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" fillcolor="white [3201]" stroked="f" strokeweight=".5pt">
                  <v:textbox inset="0,0,0,0">
                    <w:txbxContent>
                      <w:p w14:paraId="48AE2483" w14:textId="77777777" w:rsidR="00CA0B97" w:rsidRPr="001B5743" w:rsidRDefault="00CA0B97" w:rsidP="00CA0B97">
                        <w:pPr>
                          <w:rPr>
                            <w:sz w:val="16"/>
                            <w:szCs w:val="16"/>
                          </w:rPr>
                        </w:pPr>
                        <w:r w:rsidRPr="001B5743">
                          <w:rPr>
                            <w:sz w:val="16"/>
                            <w:szCs w:val="16"/>
                          </w:rPr>
                          <w:t>Question Parameters</w:t>
                        </w:r>
                      </w:p>
                    </w:txbxContent>
                  </v:textbox>
                </v:shape>
                <v:shape id="Straight Arrow Connector 292" o:spid="_x0000_s1071"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296" o:spid="_x0000_s1072"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" strokecolor="#4472c4 [3204]" strokeweight=".5pt">
                  <v:stroke endarrow="block" joinstyle="miter"/>
                  <v:shadow on="t" type="perspective" color="black" origin=",.5" offset=".55556mm,0" matrix="655f,,,655f"/>
                </v:shape>
                <v:shape id="Text Box 301" o:spid="_x0000_s1073"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" fillcolor="white [3201]" stroked="f" strokeweight=".5pt">
                  <v:textbox inset="0,0,0,0">
                    <w:txbxContent>
                      <w:p w14:paraId="466BB5C5" w14:textId="77777777" w:rsidR="00CA0B97" w:rsidRPr="001B5743" w:rsidRDefault="00CA0B97" w:rsidP="00CA0B97">
                        <w:pPr>
                          <w:rPr>
                            <w:sz w:val="18"/>
                            <w:szCs w:val="18"/>
                          </w:rPr>
                        </w:pPr>
                        <w:r>
                          <w:rPr>
                            <w:sz w:val="18"/>
                            <w:szCs w:val="18"/>
                          </w:rPr>
                          <w:t>Value=50</w:t>
                        </w:r>
                      </w:p>
                    </w:txbxContent>
                  </v:textbox>
                </v:shape>
                <v:shape id="Text Box 325" o:spid="_x0000_s1074"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" fillcolor="white [3201]" stroked="f" strokeweight=".5pt">
                  <v:textbox inset="0,0,0,0">
                    <w:txbxContent>
                      <w:p w14:paraId="1D9949C9" w14:textId="77777777" w:rsidR="00CA0B97" w:rsidRPr="001B5743" w:rsidRDefault="00CA0B97" w:rsidP="00CA0B97">
                        <w:pPr>
                          <w:rPr>
                            <w:sz w:val="18"/>
                            <w:szCs w:val="18"/>
                          </w:rPr>
                        </w:pPr>
                        <w:r>
                          <w:rPr>
                            <w:sz w:val="18"/>
                            <w:szCs w:val="18"/>
                          </w:rPr>
                          <w:t>CA=71</w:t>
                        </w:r>
                      </w:p>
                    </w:txbxContent>
                  </v:textbox>
                </v:shape>
                <v:shape id="Straight Arrow Connector 326" o:spid="_x0000_s1075"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" strokecolor="#4472c4 [3204]" strokeweight=".5pt">
                  <v:stroke endarrow="block" joinstyle="miter"/>
                  <v:shadow on="t" type="perspective" color="black" origin=",.5" offset=".55556mm,0" matrix="655f,,,655f"/>
                </v:shape>
                <v:shape id="Text Box 327" o:spid="_x0000_s1076"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" fillcolor="white [3201]" stroked="f" strokeweight=".5pt">
                  <v:textbox inset="0,0,0,0">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v:shape id="Text Box 328" o:spid="_x0000_s1077"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" fillcolor="white [3201]" stroked="f" strokeweight=".5pt">
                  <v:textbox inset="0,0,0,0">
                    <w:txbxContent>
                      <w:p w14:paraId="37BAA0F9" w14:textId="77777777" w:rsidR="00CA0B97" w:rsidRPr="001B5743" w:rsidRDefault="00CA0B97" w:rsidP="00CA0B97">
                        <w:pPr>
                          <w:rPr>
                            <w:sz w:val="18"/>
                            <w:szCs w:val="18"/>
                          </w:rPr>
                        </w:pPr>
                        <w:r>
                          <w:rPr>
                            <w:sz w:val="18"/>
                            <w:szCs w:val="18"/>
                          </w:rPr>
                          <w:t>Module Name</w:t>
                        </w:r>
                      </w:p>
                    </w:txbxContent>
                  </v:textbox>
                </v:shape>
                <v:shape id="Straight Arrow Connector 329" o:spid="_x0000_s1078"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330" o:spid="_x0000_s1079"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851776" behindDoc="0" locked="0" layoutInCell="1" allowOverlap="1" wp14:anchorId="7D83BC47" wp14:editId="41DAF1F2">
                <wp:simplePos x="0" y="0"/>
                <wp:positionH relativeFrom="column">
                  <wp:posOffset>3093085</wp:posOffset>
                </wp:positionH>
                <wp:positionV relativeFrom="paragraph">
                  <wp:posOffset>383518</wp:posOffset>
                </wp:positionV>
                <wp:extent cx="2790190" cy="1591310"/>
                <wp:effectExtent l="0" t="0" r="16510" b="21590"/>
                <wp:wrapNone/>
                <wp:docPr id="331" name="Rectangle 331"/>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AB7" id="Rectangle 331" o:spid="_x0000_s1026" style="position:absolute;margin-left:243.55pt;margin-top:30.2pt;width:219.7pt;height:125.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796480" behindDoc="0" locked="0" layoutInCell="1" allowOverlap="1" wp14:anchorId="07809806" wp14:editId="6B54E01D">
                <wp:simplePos x="0" y="0"/>
                <wp:positionH relativeFrom="column">
                  <wp:posOffset>45297</wp:posOffset>
                </wp:positionH>
                <wp:positionV relativeFrom="paragraph">
                  <wp:posOffset>733637</wp:posOffset>
                </wp:positionV>
                <wp:extent cx="2424641" cy="2695786"/>
                <wp:effectExtent l="0" t="0" r="13970" b="22225"/>
                <wp:wrapNone/>
                <wp:docPr id="332" name="Rectangle 332"/>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953C" id="Rectangle 332" o:spid="_x0000_s1026" style="position:absolute;margin-left:3.55pt;margin-top:57.75pt;width:190.9pt;height:21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3226B2BF" wp14:editId="6FFADE17">
            <wp:extent cx="6291580" cy="3453765"/>
            <wp:effectExtent l="12700" t="12700" r="7620" b="13335"/>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557478CE" w14:textId="77777777" w:rsidR="00CA0B97" w:rsidRDefault="00CA0B97" w:rsidP="00CA0B97">
      <w:pPr>
        <w:jc w:val="both"/>
        <w:rPr>
          <w:color w:val="000000" w:themeColor="text1"/>
        </w:rPr>
      </w:pPr>
    </w:p>
    <w:p w14:paraId="704B52B2" w14:textId="5119B048" w:rsidR="00CA0B97" w:rsidRPr="00200B75" w:rsidRDefault="00CA0B97" w:rsidP="00CA0B97">
      <w:pPr>
        <w:jc w:val="both"/>
        <w:rPr>
          <w:color w:val="000000" w:themeColor="text1"/>
        </w:rPr>
      </w:pPr>
      <w:r w:rsidRPr="00200B75">
        <w:rPr>
          <w:color w:val="000000" w:themeColor="text1"/>
        </w:rPr>
        <w:t>Figure</w:t>
      </w:r>
      <w:r>
        <w:rPr>
          <w:color w:val="000000" w:themeColor="text1"/>
        </w:rPr>
        <w:t xml:space="preserve"> </w:t>
      </w:r>
      <w:r w:rsidR="0059016F">
        <w:rPr>
          <w:color w:val="000000" w:themeColor="text1"/>
        </w:rPr>
        <w:t>6</w:t>
      </w:r>
      <w:r>
        <w:rPr>
          <w:color w:val="000000" w:themeColor="text1"/>
        </w:rPr>
        <w:t>.</w:t>
      </w:r>
      <w:r w:rsidR="008B058E">
        <w:rPr>
          <w:color w:val="000000" w:themeColor="text1"/>
        </w:rPr>
        <w:t>7</w:t>
      </w:r>
      <w:r w:rsidRPr="00200B75">
        <w:rPr>
          <w:color w:val="000000" w:themeColor="text1"/>
        </w:rPr>
        <w:t xml:space="preserve">: </w:t>
      </w:r>
      <w:r w:rsidR="0059016F">
        <w:rPr>
          <w:color w:val="000000" w:themeColor="text1"/>
        </w:rPr>
        <w:t xml:space="preserve">  </w:t>
      </w:r>
      <w:r w:rsidRPr="00200B75">
        <w:rPr>
          <w:color w:val="000000" w:themeColor="text1"/>
        </w:rPr>
        <w:t>Question-Answer Identification Procedure</w:t>
      </w:r>
      <w:r w:rsidR="0059016F">
        <w:rPr>
          <w:color w:val="000000" w:themeColor="text1"/>
        </w:rPr>
        <w:t xml:space="preserve"> for </w:t>
      </w:r>
      <w:r w:rsidR="0059016F" w:rsidRPr="0059016F">
        <w:rPr>
          <w:color w:val="000000" w:themeColor="text1"/>
        </w:rPr>
        <w:t>CA + Bubble</w:t>
      </w:r>
    </w:p>
    <w:p w14:paraId="14B06B08" w14:textId="77777777" w:rsidR="00CA0B97" w:rsidRPr="001B5743" w:rsidRDefault="00CA0B97" w:rsidP="00CA0B97">
      <w:pPr>
        <w:jc w:val="both"/>
        <w:rPr>
          <w:b/>
          <w:bCs/>
          <w:color w:val="000000" w:themeColor="text1"/>
        </w:rPr>
      </w:pPr>
    </w:p>
    <w:p w14:paraId="4F06C8D4" w14:textId="1E79111F" w:rsidR="00CA0B97" w:rsidRPr="00E519F0" w:rsidRDefault="0059016F" w:rsidP="00CA0B97">
      <w:r>
        <w:rPr>
          <w:b/>
          <w:bCs/>
        </w:rPr>
        <w:t xml:space="preserve"> </w:t>
      </w:r>
    </w:p>
    <w:p w14:paraId="52534C53" w14:textId="618CA65A" w:rsidR="00CA0B97" w:rsidRDefault="00CA0B97" w:rsidP="00DF6E07">
      <w:pPr>
        <w:autoSpaceDE w:val="0"/>
        <w:autoSpaceDN w:val="0"/>
        <w:adjustRightInd w:val="0"/>
        <w:spacing w:line="360" w:lineRule="auto"/>
        <w:jc w:val="both"/>
      </w:pPr>
      <w:r w:rsidRPr="00E519F0">
        <w:t xml:space="preserve">In </w:t>
      </w:r>
      <w:r w:rsidR="0059016F">
        <w:t>the</w:t>
      </w:r>
      <w:r w:rsidRPr="00E519F0">
        <w:t xml:space="preserve"> </w:t>
      </w:r>
      <w:r w:rsidR="0059016F">
        <w:t>(</w:t>
      </w:r>
      <w:proofErr w:type="spellStart"/>
      <w:r w:rsidR="0059016F">
        <w:t>CA+Bubble</w:t>
      </w:r>
      <w:proofErr w:type="spellEnd"/>
      <w:r w:rsidR="0059016F">
        <w:t xml:space="preserve">) </w:t>
      </w:r>
      <w:r w:rsidRPr="00E519F0">
        <w:t>example</w:t>
      </w:r>
      <w:r w:rsidR="0059016F">
        <w:t xml:space="preserve"> shown in Figure 6.</w:t>
      </w:r>
      <w:r w:rsidR="005638BD">
        <w:t>7</w:t>
      </w:r>
      <w:r>
        <w:t xml:space="preserve">, we have introduced the </w:t>
      </w:r>
      <w:r w:rsidR="0015690F">
        <w:t>various</w:t>
      </w:r>
      <w:r>
        <w:t xml:space="preserve"> components with arrow indicators such as </w:t>
      </w:r>
      <w:r w:rsidR="0059016F">
        <w:t>c</w:t>
      </w:r>
      <w:r>
        <w:t xml:space="preserve">hart, </w:t>
      </w:r>
      <w:r w:rsidR="0059016F">
        <w:t>l</w:t>
      </w:r>
      <w:r>
        <w:t>egend, question parameters</w:t>
      </w:r>
      <w:r w:rsidR="0059016F">
        <w:t>, d</w:t>
      </w:r>
      <w:r>
        <w:t xml:space="preserve">etection of question parameters in </w:t>
      </w:r>
      <w:r w:rsidR="0059016F">
        <w:t xml:space="preserve">the </w:t>
      </w:r>
      <w:r>
        <w:t>legend and finally</w:t>
      </w:r>
      <w:r w:rsidR="0015690F">
        <w:t>,</w:t>
      </w:r>
      <w:r>
        <w:t xml:space="preserve"> based on the parameter values</w:t>
      </w:r>
      <w:r w:rsidR="0015690F">
        <w:t>,</w:t>
      </w:r>
      <w:r>
        <w:t xml:space="preserve"> the target cell from the chart with the label ‘Cell to Click’</w:t>
      </w:r>
      <w:r w:rsidR="0059016F">
        <w:t>, shown in red</w:t>
      </w:r>
      <w:r>
        <w:t>.</w:t>
      </w:r>
    </w:p>
    <w:p w14:paraId="60A3E7CA" w14:textId="77777777" w:rsidR="00CA0B97" w:rsidRDefault="00CA0B97" w:rsidP="00DF6E07">
      <w:pPr>
        <w:autoSpaceDE w:val="0"/>
        <w:autoSpaceDN w:val="0"/>
        <w:adjustRightInd w:val="0"/>
        <w:spacing w:line="360" w:lineRule="auto"/>
        <w:jc w:val="both"/>
      </w:pPr>
    </w:p>
    <w:p w14:paraId="0B000FD8" w14:textId="6EF53795" w:rsidR="00CA0B97" w:rsidRDefault="00CA0B97" w:rsidP="00DF6E07">
      <w:pPr>
        <w:autoSpaceDE w:val="0"/>
        <w:autoSpaceDN w:val="0"/>
        <w:adjustRightInd w:val="0"/>
        <w:spacing w:line="360" w:lineRule="auto"/>
        <w:jc w:val="both"/>
      </w:pPr>
      <w:r>
        <w:t xml:space="preserve">In </w:t>
      </w:r>
      <w:r w:rsidR="0015690F">
        <w:t>this</w:t>
      </w:r>
      <w:r w:rsidR="0059016F">
        <w:t xml:space="preserve"> </w:t>
      </w:r>
      <w:r>
        <w:t xml:space="preserve">identification </w:t>
      </w:r>
      <w:r w:rsidR="0059016F">
        <w:t xml:space="preserve">task </w:t>
      </w:r>
      <w:r>
        <w:t xml:space="preserve">the following </w:t>
      </w:r>
      <w:r w:rsidR="0059016F">
        <w:t xml:space="preserve">aspects need to be considered by the user:  </w:t>
      </w:r>
    </w:p>
    <w:p w14:paraId="1C6C94AF" w14:textId="77777777" w:rsidR="00CA0B97" w:rsidRDefault="00CA0B97" w:rsidP="00DF6E07">
      <w:pPr>
        <w:autoSpaceDE w:val="0"/>
        <w:autoSpaceDN w:val="0"/>
        <w:adjustRightInd w:val="0"/>
        <w:spacing w:line="360" w:lineRule="auto"/>
        <w:ind w:left="720"/>
        <w:jc w:val="both"/>
      </w:pPr>
      <w:r>
        <w:t xml:space="preserve">CA = The thickness of the colorful edges of the three overlapping circles </w:t>
      </w:r>
    </w:p>
    <w:p w14:paraId="258075EC" w14:textId="62C179A2" w:rsidR="00CA0B97" w:rsidRDefault="00CA0B97" w:rsidP="00DF6E07">
      <w:pPr>
        <w:autoSpaceDE w:val="0"/>
        <w:autoSpaceDN w:val="0"/>
        <w:adjustRightInd w:val="0"/>
        <w:spacing w:line="360" w:lineRule="auto"/>
        <w:ind w:left="720"/>
        <w:jc w:val="both"/>
      </w:pPr>
      <w:r>
        <w:t>Value = Color of the common(center) portion of the three circles</w:t>
      </w:r>
    </w:p>
    <w:p w14:paraId="70884AEA" w14:textId="5584C8E8" w:rsidR="0015690F" w:rsidRDefault="00CA0B97" w:rsidP="0059016F">
      <w:pPr>
        <w:autoSpaceDE w:val="0"/>
        <w:autoSpaceDN w:val="0"/>
        <w:adjustRightInd w:val="0"/>
        <w:spacing w:line="360" w:lineRule="auto"/>
        <w:jc w:val="both"/>
      </w:pPr>
      <w:r>
        <w:t>Based on the above</w:t>
      </w:r>
      <w:r w:rsidR="0059016F">
        <w:t xml:space="preserve">, </w:t>
      </w:r>
      <w:r>
        <w:t>participant</w:t>
      </w:r>
      <w:r w:rsidR="0059016F">
        <w:t>s</w:t>
      </w:r>
      <w:r>
        <w:t xml:space="preserve"> need to answer </w:t>
      </w:r>
      <w:r w:rsidR="0015690F">
        <w:t xml:space="preserve">both the value and the uncertainty </w:t>
      </w:r>
      <w:r w:rsidR="001C1B34">
        <w:t xml:space="preserve">simultaneously </w:t>
      </w:r>
      <w:r w:rsidR="0015690F">
        <w:t>by clicking on the correct circle</w:t>
      </w:r>
      <w:r>
        <w:t xml:space="preserve">. </w:t>
      </w:r>
      <w:r w:rsidR="0015690F">
        <w:t>We note that t</w:t>
      </w:r>
      <w:r w:rsidR="0059016F">
        <w:t>he r</w:t>
      </w:r>
      <w:r>
        <w:t>esearcher also explain</w:t>
      </w:r>
      <w:r w:rsidR="0059016F">
        <w:t>ed</w:t>
      </w:r>
      <w:r>
        <w:t xml:space="preserve"> the mechanism verbally before starting the module.</w:t>
      </w:r>
    </w:p>
    <w:p w14:paraId="7DAF3313" w14:textId="4B35DB71" w:rsidR="0015690F" w:rsidRDefault="0015690F" w:rsidP="0015690F">
      <w:pPr>
        <w:rPr>
          <w:b/>
          <w:bCs/>
          <w:color w:val="FF0000"/>
        </w:rPr>
      </w:pPr>
    </w:p>
    <w:p w14:paraId="6C30617A" w14:textId="6BD6AF9F" w:rsidR="0015690F" w:rsidRPr="00DF6E07" w:rsidRDefault="0015690F" w:rsidP="00DF6E07">
      <w:pPr>
        <w:autoSpaceDE w:val="0"/>
        <w:autoSpaceDN w:val="0"/>
        <w:adjustRightInd w:val="0"/>
        <w:spacing w:line="360" w:lineRule="auto"/>
        <w:jc w:val="both"/>
      </w:pPr>
      <w:r w:rsidRPr="00DF6E07">
        <w:t xml:space="preserve">Figure </w:t>
      </w:r>
      <w:r>
        <w:t>6.</w:t>
      </w:r>
      <w:r w:rsidR="00834279">
        <w:t>8</w:t>
      </w:r>
      <w:r>
        <w:t xml:space="preserve"> shows a very similar picture, with </w:t>
      </w:r>
      <w:r w:rsidR="001C1B34">
        <w:t xml:space="preserve">the </w:t>
      </w:r>
      <w:r>
        <w:t xml:space="preserve">only significant difference being that this question is using squares in a grid. </w:t>
      </w:r>
    </w:p>
    <w:p w14:paraId="454757B6" w14:textId="259423B8" w:rsidR="0015690F" w:rsidRDefault="0015690F" w:rsidP="0015690F">
      <w:pPr>
        <w:rPr>
          <w:b/>
          <w:bCs/>
          <w:color w:val="FF0000"/>
        </w:rPr>
      </w:pPr>
      <w:r w:rsidRPr="00151CDE">
        <w:rPr>
          <w:b/>
          <w:bCs/>
          <w:noProof/>
          <w:color w:val="FF0000"/>
        </w:rPr>
        <w:lastRenderedPageBreak/>
        <mc:AlternateContent>
          <mc:Choice Requires="wps">
            <w:drawing>
              <wp:anchor distT="0" distB="0" distL="114300" distR="114300" simplePos="0" relativeHeight="251865088" behindDoc="0" locked="0" layoutInCell="1" allowOverlap="1" wp14:anchorId="6ACB874E" wp14:editId="1D12B89E">
                <wp:simplePos x="0" y="0"/>
                <wp:positionH relativeFrom="column">
                  <wp:posOffset>5205730</wp:posOffset>
                </wp:positionH>
                <wp:positionV relativeFrom="paragraph">
                  <wp:posOffset>984673</wp:posOffset>
                </wp:positionV>
                <wp:extent cx="440055" cy="175260"/>
                <wp:effectExtent l="0" t="0" r="4445" b="2540"/>
                <wp:wrapNone/>
                <wp:docPr id="350" name="Text Box 350"/>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FE83150" w14:textId="77777777" w:rsidR="0015690F" w:rsidRPr="001B5743" w:rsidRDefault="0015690F" w:rsidP="0015690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CB874E" id="Text Box 350" o:spid="_x0000_s1080" type="#_x0000_t202" style="position:absolute;margin-left:409.9pt;margin-top:77.55pt;width:34.65pt;height:13.8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" fillcolor="white [3201]" stroked="f" strokeweight=".5pt">
                <v:textbox inset="0,0,0,0">
                  <w:txbxContent>
                    <w:p w14:paraId="6FE83150" w14:textId="77777777" w:rsidR="0015690F" w:rsidRPr="001B5743" w:rsidRDefault="0015690F" w:rsidP="0015690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854848" behindDoc="0" locked="0" layoutInCell="1" allowOverlap="1" wp14:anchorId="724153D8" wp14:editId="4F3A8C7D">
                <wp:simplePos x="0" y="0"/>
                <wp:positionH relativeFrom="column">
                  <wp:posOffset>3809576</wp:posOffset>
                </wp:positionH>
                <wp:positionV relativeFrom="paragraph">
                  <wp:posOffset>1093047</wp:posOffset>
                </wp:positionV>
                <wp:extent cx="1397000" cy="359410"/>
                <wp:effectExtent l="25400" t="0" r="12700" b="148590"/>
                <wp:wrapNone/>
                <wp:docPr id="351" name="Straight Arrow Connector 351"/>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C515E" id="Straight Arrow Connector 351" o:spid="_x0000_s1026" type="#_x0000_t32" style="position:absolute;margin-left:299.95pt;margin-top:86.05pt;width:110pt;height:28.3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7920" behindDoc="0" locked="0" layoutInCell="1" allowOverlap="1" wp14:anchorId="142C7D8A" wp14:editId="09D8E0B7">
                <wp:simplePos x="0" y="0"/>
                <wp:positionH relativeFrom="column">
                  <wp:posOffset>1880235</wp:posOffset>
                </wp:positionH>
                <wp:positionV relativeFrom="paragraph">
                  <wp:posOffset>16298</wp:posOffset>
                </wp:positionV>
                <wp:extent cx="561975" cy="175895"/>
                <wp:effectExtent l="0" t="0" r="0" b="1905"/>
                <wp:wrapNone/>
                <wp:docPr id="352" name="Text Box 35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39B8AFF7" w14:textId="77777777" w:rsidR="0015690F" w:rsidRPr="001B5743" w:rsidRDefault="0015690F" w:rsidP="0015690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2C7D8A" id="Text Box 352" o:spid="_x0000_s1081" type="#_x0000_t202" style="position:absolute;margin-left:148.05pt;margin-top:1.3pt;width:44.25pt;height:13.8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Bko6oaPAIAAHQEAAAOAAAA&#10;AAAAAAAAAAAAAC4CAABkcnMvZTJvRG9jLnhtbFBLAQItABQABgAIAAAAIQCxnD5h3wAAAAgBAAAP&#10;AAAAAAAAAAAAAAAAAJYEAABkcnMvZG93bnJldi54bWxQSwUGAAAAAAQABADzAAAAogUAAAAA&#10;" fillcolor="white [3201]" stroked="f" strokeweight=".5pt">
                <v:textbox inset="0,0,0,0">
                  <w:txbxContent>
                    <w:p w14:paraId="39B8AFF7" w14:textId="77777777" w:rsidR="0015690F" w:rsidRPr="001B5743" w:rsidRDefault="0015690F" w:rsidP="0015690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862016" behindDoc="0" locked="0" layoutInCell="1" allowOverlap="1" wp14:anchorId="60318E31" wp14:editId="6828D31A">
                <wp:simplePos x="0" y="0"/>
                <wp:positionH relativeFrom="column">
                  <wp:posOffset>5303732</wp:posOffset>
                </wp:positionH>
                <wp:positionV relativeFrom="paragraph">
                  <wp:posOffset>2162387</wp:posOffset>
                </wp:positionV>
                <wp:extent cx="498263" cy="457200"/>
                <wp:effectExtent l="0" t="25400" r="35560" b="38100"/>
                <wp:wrapNone/>
                <wp:docPr id="353" name="Straight Arrow Connector 353"/>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3DB68" id="Straight Arrow Connector 353" o:spid="_x0000_s1026" type="#_x0000_t32" style="position:absolute;margin-left:417.6pt;margin-top:170.25pt;width:39.25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0992" behindDoc="0" locked="0" layoutInCell="1" allowOverlap="1" wp14:anchorId="01377C78" wp14:editId="48AEA9E9">
                <wp:simplePos x="0" y="0"/>
                <wp:positionH relativeFrom="column">
                  <wp:posOffset>5206576</wp:posOffset>
                </wp:positionH>
                <wp:positionV relativeFrom="paragraph">
                  <wp:posOffset>2197946</wp:posOffset>
                </wp:positionV>
                <wp:extent cx="100118" cy="419735"/>
                <wp:effectExtent l="38100" t="25400" r="14605" b="37465"/>
                <wp:wrapNone/>
                <wp:docPr id="354" name="Straight Arrow Connector 354"/>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3B11" id="Straight Arrow Connector 354" o:spid="_x0000_s1026" type="#_x0000_t32" style="position:absolute;margin-left:409.95pt;margin-top:173.05pt;width:7.9pt;height:3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9968" behindDoc="0" locked="0" layoutInCell="1" allowOverlap="1" wp14:anchorId="6FB930D3" wp14:editId="2E930A83">
                <wp:simplePos x="0" y="0"/>
                <wp:positionH relativeFrom="column">
                  <wp:posOffset>4732443</wp:posOffset>
                </wp:positionH>
                <wp:positionV relativeFrom="paragraph">
                  <wp:posOffset>2617894</wp:posOffset>
                </wp:positionV>
                <wp:extent cx="914189" cy="164042"/>
                <wp:effectExtent l="0" t="0" r="635" b="1270"/>
                <wp:wrapNone/>
                <wp:docPr id="355" name="Text Box 355"/>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D4371C4" w14:textId="77777777" w:rsidR="0015690F" w:rsidRPr="001B5743" w:rsidRDefault="0015690F" w:rsidP="0015690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30D3" id="Text Box 355" o:spid="_x0000_s1082" type="#_x0000_t202" style="position:absolute;margin-left:372.65pt;margin-top:206.15pt;width:1in;height:12.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" fillcolor="white [3201]" stroked="f" strokeweight=".5pt">
                <v:textbox inset="0,0,0,0">
                  <w:txbxContent>
                    <w:p w14:paraId="7D4371C4" w14:textId="77777777" w:rsidR="0015690F" w:rsidRPr="001B5743" w:rsidRDefault="0015690F" w:rsidP="0015690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855872" behindDoc="0" locked="0" layoutInCell="1" allowOverlap="1" wp14:anchorId="5A0700CE" wp14:editId="59B6C809">
                <wp:simplePos x="0" y="0"/>
                <wp:positionH relativeFrom="column">
                  <wp:posOffset>1372870</wp:posOffset>
                </wp:positionH>
                <wp:positionV relativeFrom="paragraph">
                  <wp:posOffset>2426335</wp:posOffset>
                </wp:positionV>
                <wp:extent cx="316865" cy="283845"/>
                <wp:effectExtent l="25400" t="25400" r="0" b="46355"/>
                <wp:wrapNone/>
                <wp:docPr id="356" name="Straight Arrow Connector 356"/>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C693E" id="Straight Arrow Connector 356" o:spid="_x0000_s1026" type="#_x0000_t32" style="position:absolute;margin-left:108.1pt;margin-top:191.05pt;width:24.95pt;height:22.3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870208" behindDoc="0" locked="0" layoutInCell="1" allowOverlap="1" wp14:anchorId="5424DC02" wp14:editId="2519114B">
                <wp:simplePos x="0" y="0"/>
                <wp:positionH relativeFrom="column">
                  <wp:posOffset>194310</wp:posOffset>
                </wp:positionH>
                <wp:positionV relativeFrom="paragraph">
                  <wp:posOffset>775546</wp:posOffset>
                </wp:positionV>
                <wp:extent cx="2031577" cy="1652693"/>
                <wp:effectExtent l="0" t="0" r="13335" b="24130"/>
                <wp:wrapNone/>
                <wp:docPr id="357" name="Rectangle 357"/>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C3F" id="Rectangle 357" o:spid="_x0000_s1026" style="position:absolute;margin-left:15.3pt;margin-top:61.05pt;width:159.95pt;height:130.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tF2Q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56896" behindDoc="0" locked="0" layoutInCell="1" allowOverlap="1" wp14:anchorId="4DB9388C" wp14:editId="55BB2594">
                <wp:simplePos x="0" y="0"/>
                <wp:positionH relativeFrom="column">
                  <wp:posOffset>1599565</wp:posOffset>
                </wp:positionH>
                <wp:positionV relativeFrom="paragraph">
                  <wp:posOffset>2650279</wp:posOffset>
                </wp:positionV>
                <wp:extent cx="386080" cy="176082"/>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F7060A5" w14:textId="77777777" w:rsidR="0015690F" w:rsidRPr="001B5743" w:rsidRDefault="0015690F" w:rsidP="0015690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B9388C" id="Text Box 358" o:spid="_x0000_s1083" type="#_x0000_t202" style="position:absolute;margin-left:125.95pt;margin-top:208.7pt;width:30.4pt;height:13.8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" fillcolor="white [3201]" stroked="f" strokeweight=".5pt">
                <v:textbox inset="0,0,0,0">
                  <w:txbxContent>
                    <w:p w14:paraId="1F7060A5" w14:textId="77777777" w:rsidR="0015690F" w:rsidRPr="001B5743" w:rsidRDefault="0015690F" w:rsidP="0015690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867136" behindDoc="0" locked="0" layoutInCell="1" allowOverlap="1" wp14:anchorId="079D8CFD" wp14:editId="423680CE">
                <wp:simplePos x="0" y="0"/>
                <wp:positionH relativeFrom="column">
                  <wp:posOffset>2394797</wp:posOffset>
                </wp:positionH>
                <wp:positionV relativeFrom="paragraph">
                  <wp:posOffset>2095711</wp:posOffset>
                </wp:positionV>
                <wp:extent cx="636694" cy="19449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9D8CFD" id="Text Box 359" o:spid="_x0000_s1084" type="#_x0000_t202" style="position:absolute;margin-left:188.55pt;margin-top:165pt;width:50.15pt;height:15.3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JvxJEo7AgAAdAQAAA4A&#10;AAAAAAAAAAAAAAAALgIAAGRycy9lMm9Eb2MueG1sUEsBAi0AFAAGAAgAAAAhAD2BwjHiAAAACwEA&#10;AA8AAAAAAAAAAAAAAAAAlQQAAGRycy9kb3ducmV2LnhtbFBLBQYAAAAABAAEAPMAAACkBQAAAAA=&#10;" fillcolor="white [3201]" stroked="f" strokeweight=".5pt">
                <v:textbox inset="0,0,0,0">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v:textbox>
              </v:shape>
            </w:pict>
          </mc:Fallback>
        </mc:AlternateContent>
      </w:r>
      <w:r w:rsidRPr="00151CDE">
        <w:rPr>
          <w:b/>
          <w:bCs/>
          <w:noProof/>
          <w:color w:val="FF0000"/>
        </w:rPr>
        <mc:AlternateContent>
          <mc:Choice Requires="wps">
            <w:drawing>
              <wp:anchor distT="0" distB="0" distL="114300" distR="114300" simplePos="0" relativeHeight="251864064" behindDoc="0" locked="0" layoutInCell="1" allowOverlap="1" wp14:anchorId="3FF82FD5" wp14:editId="2F4FE5C8">
                <wp:simplePos x="0" y="0"/>
                <wp:positionH relativeFrom="column">
                  <wp:posOffset>3811270</wp:posOffset>
                </wp:positionH>
                <wp:positionV relativeFrom="paragraph">
                  <wp:posOffset>254000</wp:posOffset>
                </wp:positionV>
                <wp:extent cx="561975" cy="187748"/>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4D914170" w14:textId="77777777" w:rsidR="0015690F" w:rsidRPr="001B5743" w:rsidRDefault="0015690F" w:rsidP="0015690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82FD5" id="Text Box 360" o:spid="_x0000_s1085" type="#_x0000_t202" style="position:absolute;margin-left:300.1pt;margin-top:20pt;width:44.25pt;height:1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" fillcolor="white [3201]" stroked="f" strokeweight=".5pt">
                <v:textbox inset="0,0,0,0">
                  <w:txbxContent>
                    <w:p w14:paraId="4D914170" w14:textId="77777777" w:rsidR="0015690F" w:rsidRPr="001B5743" w:rsidRDefault="0015690F" w:rsidP="0015690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863040" behindDoc="0" locked="0" layoutInCell="1" allowOverlap="1" wp14:anchorId="272EF69C" wp14:editId="4FB7870D">
                <wp:simplePos x="0" y="0"/>
                <wp:positionH relativeFrom="column">
                  <wp:posOffset>3973830</wp:posOffset>
                </wp:positionH>
                <wp:positionV relativeFrom="paragraph">
                  <wp:posOffset>441748</wp:posOffset>
                </wp:positionV>
                <wp:extent cx="108373" cy="516255"/>
                <wp:effectExtent l="0" t="0" r="44450" b="29845"/>
                <wp:wrapNone/>
                <wp:docPr id="361" name="Straight Arrow Connector 361"/>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2B9" id="Straight Arrow Connector 361" o:spid="_x0000_s1026" type="#_x0000_t32" style="position:absolute;margin-left:312.9pt;margin-top:34.8pt;width:8.55pt;height:40.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6112" behindDoc="0" locked="0" layoutInCell="1" allowOverlap="1" wp14:anchorId="4EC4E965" wp14:editId="733AA234">
                <wp:simplePos x="0" y="0"/>
                <wp:positionH relativeFrom="column">
                  <wp:posOffset>2077297</wp:posOffset>
                </wp:positionH>
                <wp:positionV relativeFrom="paragraph">
                  <wp:posOffset>1649306</wp:posOffset>
                </wp:positionV>
                <wp:extent cx="568960" cy="448945"/>
                <wp:effectExtent l="25400" t="25400" r="15240" b="46355"/>
                <wp:wrapNone/>
                <wp:docPr id="362" name="Straight Arrow Connector 362"/>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FE59" id="Straight Arrow Connector 362" o:spid="_x0000_s1026" type="#_x0000_t32" style="position:absolute;margin-left:163.55pt;margin-top:129.85pt;width:44.8pt;height:35.3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E1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5xR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8944" behindDoc="0" locked="0" layoutInCell="1" allowOverlap="1" wp14:anchorId="2B6D8EEA" wp14:editId="251081BF">
                <wp:simplePos x="0" y="0"/>
                <wp:positionH relativeFrom="column">
                  <wp:posOffset>2273723</wp:posOffset>
                </wp:positionH>
                <wp:positionV relativeFrom="paragraph">
                  <wp:posOffset>152399</wp:posOffset>
                </wp:positionV>
                <wp:extent cx="676910" cy="230293"/>
                <wp:effectExtent l="0" t="0" r="34290" b="49530"/>
                <wp:wrapNone/>
                <wp:docPr id="363" name="Straight Arrow Connector 36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EB54906" id="Straight Arrow Connector 363" o:spid="_x0000_s1026" type="#_x0000_t32" style="position:absolute;margin-left:179.05pt;margin-top:12pt;width:53.3pt;height:18.1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853824" behindDoc="0" locked="0" layoutInCell="1" allowOverlap="1" wp14:anchorId="054E54F5" wp14:editId="291DE2F1">
                <wp:simplePos x="0" y="0"/>
                <wp:positionH relativeFrom="column">
                  <wp:posOffset>2958253</wp:posOffset>
                </wp:positionH>
                <wp:positionV relativeFrom="paragraph">
                  <wp:posOffset>225425</wp:posOffset>
                </wp:positionV>
                <wp:extent cx="2790190" cy="1591310"/>
                <wp:effectExtent l="0" t="0" r="16510" b="21590"/>
                <wp:wrapNone/>
                <wp:docPr id="364" name="Rectangle 36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A953D" id="Rectangle 364" o:spid="_x0000_s1026" style="position:absolute;margin-left:232.95pt;margin-top:17.75pt;width:219.7pt;height:125.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69184" behindDoc="0" locked="0" layoutInCell="1" allowOverlap="1" wp14:anchorId="7A980A45" wp14:editId="35CEE749">
                <wp:simplePos x="0" y="0"/>
                <wp:positionH relativeFrom="column">
                  <wp:posOffset>397509</wp:posOffset>
                </wp:positionH>
                <wp:positionV relativeFrom="paragraph">
                  <wp:posOffset>226906</wp:posOffset>
                </wp:positionV>
                <wp:extent cx="287655" cy="216535"/>
                <wp:effectExtent l="25400" t="25400" r="17145" b="37465"/>
                <wp:wrapNone/>
                <wp:docPr id="365" name="Straight Arrow Connector 365"/>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127A309" id="Straight Arrow Connector 365" o:spid="_x0000_s1026" type="#_x0000_t32" style="position:absolute;margin-left:31.3pt;margin-top:17.85pt;width:22.65pt;height:17.05pt;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8160" behindDoc="0" locked="0" layoutInCell="1" allowOverlap="1" wp14:anchorId="5D8BBCDA" wp14:editId="54D8CF29">
                <wp:simplePos x="0" y="0"/>
                <wp:positionH relativeFrom="column">
                  <wp:posOffset>735965</wp:posOffset>
                </wp:positionH>
                <wp:positionV relativeFrom="paragraph">
                  <wp:posOffset>381000</wp:posOffset>
                </wp:positionV>
                <wp:extent cx="866987" cy="1760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58883D94" w14:textId="77777777" w:rsidR="0015690F" w:rsidRPr="001B5743" w:rsidRDefault="0015690F" w:rsidP="0015690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BBCDA" id="Text Box 366" o:spid="_x0000_s1086" type="#_x0000_t202" style="position:absolute;margin-left:57.95pt;margin-top:30pt;width:68.25pt;height:13.8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" fillcolor="white [3201]" stroked="f" strokeweight=".5pt">
                <v:textbox inset="0,0,0,0">
                  <w:txbxContent>
                    <w:p w14:paraId="58883D94" w14:textId="77777777" w:rsidR="0015690F" w:rsidRPr="001B5743" w:rsidRDefault="0015690F" w:rsidP="0015690F">
                      <w:pPr>
                        <w:rPr>
                          <w:sz w:val="18"/>
                          <w:szCs w:val="18"/>
                        </w:rPr>
                      </w:pPr>
                      <w:r>
                        <w:rPr>
                          <w:sz w:val="18"/>
                          <w:szCs w:val="18"/>
                        </w:rPr>
                        <w:t>Module Name</w:t>
                      </w:r>
                    </w:p>
                  </w:txbxContent>
                </v:textbox>
              </v:shape>
            </w:pict>
          </mc:Fallback>
        </mc:AlternateContent>
      </w:r>
      <w:r>
        <w:rPr>
          <w:b/>
          <w:bCs/>
          <w:noProof/>
          <w:color w:val="FF0000"/>
        </w:rPr>
        <w:drawing>
          <wp:inline distT="0" distB="0" distL="0" distR="0" wp14:anchorId="1C903B2D" wp14:editId="643AFAAC">
            <wp:extent cx="6291580" cy="2966720"/>
            <wp:effectExtent l="12700" t="12700" r="7620" b="17780"/>
            <wp:docPr id="411" name="Picture 4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5CFCCC0A" w14:textId="77777777" w:rsidR="0015690F" w:rsidRDefault="0015690F" w:rsidP="0015690F">
      <w:pPr>
        <w:rPr>
          <w:color w:val="000000" w:themeColor="text1"/>
        </w:rPr>
      </w:pPr>
    </w:p>
    <w:p w14:paraId="26A8AC29" w14:textId="051D7528" w:rsidR="0015690F" w:rsidRPr="00200B75" w:rsidRDefault="0015690F" w:rsidP="0015690F">
      <w:pPr>
        <w:jc w:val="both"/>
        <w:rPr>
          <w:color w:val="000000" w:themeColor="text1"/>
        </w:rPr>
      </w:pPr>
      <w:r w:rsidRPr="00200B75">
        <w:rPr>
          <w:color w:val="000000" w:themeColor="text1"/>
        </w:rPr>
        <w:t>Figure</w:t>
      </w:r>
      <w:r>
        <w:rPr>
          <w:color w:val="000000" w:themeColor="text1"/>
        </w:rPr>
        <w:t xml:space="preserve"> 6.</w:t>
      </w:r>
      <w:r w:rsidR="005638BD">
        <w:rPr>
          <w:color w:val="000000" w:themeColor="text1"/>
        </w:rPr>
        <w:t>8</w:t>
      </w:r>
      <w:r w:rsidRPr="00200B75">
        <w:rPr>
          <w:color w:val="000000" w:themeColor="text1"/>
        </w:rPr>
        <w:t>:</w:t>
      </w:r>
      <w:r w:rsidRPr="00D9452A">
        <w:rPr>
          <w:color w:val="000000" w:themeColor="text1"/>
        </w:rPr>
        <w:t xml:space="preserve"> </w:t>
      </w:r>
      <w:r w:rsidRPr="00200B75">
        <w:rPr>
          <w:color w:val="000000" w:themeColor="text1"/>
        </w:rPr>
        <w:t>Question-Answer Identification Procedure</w:t>
      </w:r>
      <w:r>
        <w:rPr>
          <w:color w:val="000000" w:themeColor="text1"/>
        </w:rPr>
        <w:t xml:space="preserve"> for </w:t>
      </w:r>
      <w:r w:rsidRPr="0059016F">
        <w:rPr>
          <w:color w:val="000000" w:themeColor="text1"/>
        </w:rPr>
        <w:t xml:space="preserve">CA + </w:t>
      </w:r>
      <w:r w:rsidR="005638BD">
        <w:rPr>
          <w:color w:val="000000" w:themeColor="text1"/>
        </w:rPr>
        <w:t>Grid</w:t>
      </w:r>
    </w:p>
    <w:p w14:paraId="692C7D30" w14:textId="2FE15CEA" w:rsidR="0015690F" w:rsidRDefault="0015690F" w:rsidP="0015690F">
      <w:pPr>
        <w:rPr>
          <w:color w:val="000000" w:themeColor="text1"/>
        </w:rPr>
      </w:pPr>
    </w:p>
    <w:p w14:paraId="430347D9" w14:textId="2F09FD5C" w:rsidR="0015690F" w:rsidRDefault="0015690F" w:rsidP="0059016F">
      <w:pPr>
        <w:autoSpaceDE w:val="0"/>
        <w:autoSpaceDN w:val="0"/>
        <w:adjustRightInd w:val="0"/>
        <w:spacing w:line="360" w:lineRule="auto"/>
        <w:jc w:val="both"/>
      </w:pPr>
    </w:p>
    <w:p w14:paraId="7518EBBD" w14:textId="56242106" w:rsidR="0015690F" w:rsidRDefault="0015690F" w:rsidP="0015690F">
      <w:pPr>
        <w:autoSpaceDE w:val="0"/>
        <w:autoSpaceDN w:val="0"/>
        <w:adjustRightInd w:val="0"/>
        <w:spacing w:line="360" w:lineRule="auto"/>
        <w:jc w:val="both"/>
      </w:pPr>
      <w:r w:rsidRPr="00330F81">
        <w:rPr>
          <w:color w:val="000000" w:themeColor="text1"/>
        </w:rPr>
        <w:t>In the (</w:t>
      </w:r>
      <w:proofErr w:type="spellStart"/>
      <w:r w:rsidRPr="00330F81">
        <w:rPr>
          <w:color w:val="000000" w:themeColor="text1"/>
        </w:rPr>
        <w:t>VSUP+Bubble</w:t>
      </w:r>
      <w:proofErr w:type="spellEnd"/>
      <w:r w:rsidRPr="00330F81">
        <w:rPr>
          <w:color w:val="000000" w:themeColor="text1"/>
        </w:rPr>
        <w:t>) example shown in Figure 6.</w:t>
      </w:r>
      <w:r w:rsidR="00834279">
        <w:rPr>
          <w:color w:val="000000" w:themeColor="text1"/>
        </w:rPr>
        <w:t>9</w:t>
      </w:r>
      <w:r>
        <w:t>, we have likewise introduced the various components with arrow indicators such as chart, legend, question parameters, detection of question parameters in the legend and finally, based on the parameter values, the target cell from the chart with the label ‘Cell to Click’, shown in red.</w:t>
      </w:r>
    </w:p>
    <w:p w14:paraId="5818B037" w14:textId="77777777" w:rsidR="0015690F" w:rsidRPr="00330F81" w:rsidRDefault="0015690F" w:rsidP="0015690F">
      <w:pPr>
        <w:autoSpaceDE w:val="0"/>
        <w:autoSpaceDN w:val="0"/>
        <w:adjustRightInd w:val="0"/>
        <w:spacing w:line="360" w:lineRule="auto"/>
        <w:jc w:val="both"/>
      </w:pPr>
    </w:p>
    <w:p w14:paraId="462CFFE1" w14:textId="4313C470" w:rsidR="0015690F" w:rsidRPr="00330F81" w:rsidRDefault="0015690F" w:rsidP="0015690F">
      <w:pPr>
        <w:autoSpaceDE w:val="0"/>
        <w:autoSpaceDN w:val="0"/>
        <w:adjustRightInd w:val="0"/>
        <w:spacing w:line="360" w:lineRule="auto"/>
        <w:jc w:val="both"/>
      </w:pPr>
      <w:r>
        <w:t>In this scenario, by using Uncertainty and Value, the user needs to target a single cell from the legend as indicated in Figure 6.</w:t>
      </w:r>
      <w:r w:rsidR="00834279">
        <w:t>9</w:t>
      </w:r>
      <w:r>
        <w:t>:</w:t>
      </w:r>
    </w:p>
    <w:p w14:paraId="476122AB"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 xml:space="preserve">Uncertainty = Represents the vertical axis in the legend labeled by ‘Uncertainty’ </w:t>
      </w:r>
    </w:p>
    <w:p w14:paraId="747BE258"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Value = Represents the horizontal axis on the legend</w:t>
      </w:r>
    </w:p>
    <w:p w14:paraId="4FA73D35" w14:textId="0408873C" w:rsidR="0015690F" w:rsidRPr="00330F81" w:rsidRDefault="0015690F" w:rsidP="0015690F">
      <w:pPr>
        <w:autoSpaceDE w:val="0"/>
        <w:autoSpaceDN w:val="0"/>
        <w:adjustRightInd w:val="0"/>
        <w:spacing w:line="360" w:lineRule="auto"/>
        <w:jc w:val="both"/>
        <w:rPr>
          <w:color w:val="000000" w:themeColor="text1"/>
        </w:rPr>
      </w:pPr>
      <w:r>
        <w:t xml:space="preserve">Based on the above, participants </w:t>
      </w:r>
      <w:r w:rsidR="001C1B34">
        <w:t xml:space="preserve">again </w:t>
      </w:r>
      <w:r>
        <w:t>need to answer both the value and the uncertainty by clicking on the correct circle.</w:t>
      </w:r>
    </w:p>
    <w:p w14:paraId="2D496E4B" w14:textId="77777777" w:rsidR="0015690F" w:rsidRPr="00CC587A" w:rsidRDefault="0015690F" w:rsidP="00DF6E07">
      <w:pPr>
        <w:autoSpaceDE w:val="0"/>
        <w:autoSpaceDN w:val="0"/>
        <w:adjustRightInd w:val="0"/>
        <w:spacing w:line="360" w:lineRule="auto"/>
        <w:jc w:val="both"/>
      </w:pPr>
    </w:p>
    <w:p w14:paraId="01635B26" w14:textId="77777777" w:rsidR="00CA0B97" w:rsidRPr="00DF6E07" w:rsidRDefault="00CA0B97" w:rsidP="00CA0B97">
      <w:pPr>
        <w:rPr>
          <w:b/>
          <w:bCs/>
          <w:sz w:val="28"/>
          <w:szCs w:val="28"/>
          <w:u w:val="single"/>
        </w:rPr>
      </w:pPr>
    </w:p>
    <w:p w14:paraId="29CD89CA" w14:textId="77777777" w:rsidR="00CA0B97" w:rsidRDefault="00CA0B97" w:rsidP="00CA0B97">
      <w:pPr>
        <w:rPr>
          <w:b/>
          <w:bCs/>
          <w:sz w:val="28"/>
          <w:szCs w:val="28"/>
          <w:u w:val="single"/>
        </w:rPr>
      </w:pPr>
    </w:p>
    <w:p w14:paraId="4D2BC8A6" w14:textId="55CAFE6D" w:rsidR="00CA0B97" w:rsidRDefault="00CA0B97" w:rsidP="00CA0B97">
      <w:pPr>
        <w:rPr>
          <w:b/>
          <w:bCs/>
          <w:sz w:val="28"/>
          <w:szCs w:val="28"/>
        </w:rPr>
      </w:pPr>
      <w:r w:rsidRPr="00B25847">
        <w:rPr>
          <w:b/>
          <w:bCs/>
          <w:noProof/>
          <w:sz w:val="28"/>
          <w:szCs w:val="28"/>
          <w:u w:val="single"/>
        </w:rPr>
        <w:lastRenderedPageBreak/>
        <mc:AlternateContent>
          <mc:Choice Requires="wps">
            <w:drawing>
              <wp:anchor distT="0" distB="0" distL="114300" distR="114300" simplePos="0" relativeHeight="251836416" behindDoc="0" locked="0" layoutInCell="1" allowOverlap="1" wp14:anchorId="7E1E3A1B" wp14:editId="68A82820">
                <wp:simplePos x="0" y="0"/>
                <wp:positionH relativeFrom="column">
                  <wp:posOffset>4071407</wp:posOffset>
                </wp:positionH>
                <wp:positionV relativeFrom="paragraph">
                  <wp:posOffset>872490</wp:posOffset>
                </wp:positionV>
                <wp:extent cx="885614" cy="260350"/>
                <wp:effectExtent l="0" t="38100" r="0" b="82550"/>
                <wp:wrapNone/>
                <wp:docPr id="333" name="Straight Arrow Connector 333"/>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E6C7" id="Straight Arrow Connector 333" o:spid="_x0000_s1026" type="#_x0000_t32" style="position:absolute;margin-left:320.6pt;margin-top:68.7pt;width:69.75pt;height:20.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7440" behindDoc="0" locked="0" layoutInCell="1" allowOverlap="1" wp14:anchorId="16183975" wp14:editId="3A60EB36">
                <wp:simplePos x="0" y="0"/>
                <wp:positionH relativeFrom="column">
                  <wp:posOffset>2354368</wp:posOffset>
                </wp:positionH>
                <wp:positionV relativeFrom="paragraph">
                  <wp:posOffset>2701290</wp:posOffset>
                </wp:positionV>
                <wp:extent cx="593302" cy="214630"/>
                <wp:effectExtent l="25400" t="38100" r="3810" b="52070"/>
                <wp:wrapNone/>
                <wp:docPr id="334" name="Straight Arrow Connector 334"/>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8632" id="Straight Arrow Connector 334" o:spid="_x0000_s1026" type="#_x0000_t32" style="position:absolute;margin-left:185.4pt;margin-top:212.7pt;width:46.7pt;height:16.9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94432" behindDoc="0" locked="0" layoutInCell="1" allowOverlap="1" wp14:anchorId="332C48D1" wp14:editId="44F2375E">
                <wp:simplePos x="0" y="0"/>
                <wp:positionH relativeFrom="column">
                  <wp:posOffset>36195</wp:posOffset>
                </wp:positionH>
                <wp:positionV relativeFrom="paragraph">
                  <wp:posOffset>623782</wp:posOffset>
                </wp:positionV>
                <wp:extent cx="2316057" cy="2579370"/>
                <wp:effectExtent l="0" t="0" r="8255" b="24130"/>
                <wp:wrapNone/>
                <wp:docPr id="335" name="Rectangle 335"/>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619C" id="Rectangle 335" o:spid="_x0000_s1026" style="position:absolute;margin-left:2.85pt;margin-top:49.1pt;width:182.35pt;height:20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48704" behindDoc="0" locked="0" layoutInCell="1" allowOverlap="1" wp14:anchorId="1B42E8E4" wp14:editId="70ED4133">
                <wp:simplePos x="0" y="0"/>
                <wp:positionH relativeFrom="column">
                  <wp:posOffset>2379557</wp:posOffset>
                </wp:positionH>
                <wp:positionV relativeFrom="paragraph">
                  <wp:posOffset>1882140</wp:posOffset>
                </wp:positionV>
                <wp:extent cx="636270" cy="19431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42E8E4" id="Text Box 336" o:spid="_x0000_s1087" type="#_x0000_t202" style="position:absolute;margin-left:187.35pt;margin-top:148.2pt;width:50.1pt;height:15.3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" fillcolor="white [3201]" stroked="f" strokeweight=".5pt">
                <v:textbox inset="0,0,0,0">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7680" behindDoc="0" locked="0" layoutInCell="1" allowOverlap="1" wp14:anchorId="58EB4194" wp14:editId="543FB4F0">
                <wp:simplePos x="0" y="0"/>
                <wp:positionH relativeFrom="column">
                  <wp:posOffset>1228937</wp:posOffset>
                </wp:positionH>
                <wp:positionV relativeFrom="paragraph">
                  <wp:posOffset>1631103</wp:posOffset>
                </wp:positionV>
                <wp:extent cx="1153160" cy="287020"/>
                <wp:effectExtent l="0" t="38100" r="15240" b="43180"/>
                <wp:wrapNone/>
                <wp:docPr id="337" name="Straight Arrow Connector 337"/>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4C0D" id="Straight Arrow Connector 337" o:spid="_x0000_s1026" type="#_x0000_t32" style="position:absolute;margin-left:96.75pt;margin-top:128.45pt;width:90.8pt;height:22.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6656" behindDoc="0" locked="0" layoutInCell="1" allowOverlap="1" wp14:anchorId="2B0D43CA" wp14:editId="36EE65BD">
                <wp:simplePos x="0" y="0"/>
                <wp:positionH relativeFrom="column">
                  <wp:posOffset>4956175</wp:posOffset>
                </wp:positionH>
                <wp:positionV relativeFrom="paragraph">
                  <wp:posOffset>1071245</wp:posOffset>
                </wp:positionV>
                <wp:extent cx="440267" cy="175871"/>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7B7486E5" w14:textId="77777777" w:rsidR="00CA0B97" w:rsidRPr="001B5743" w:rsidRDefault="00CA0B97" w:rsidP="00CA0B9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0D43CA" id="Text Box 338" o:spid="_x0000_s1088" type="#_x0000_t202" style="position:absolute;margin-left:390.25pt;margin-top:84.35pt;width:34.65pt;height:13.8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" fillcolor="white [3201]" stroked="f" strokeweight=".5pt">
                <v:textbox inset="0,0,0,0">
                  <w:txbxContent>
                    <w:p w14:paraId="7B7486E5" w14:textId="77777777" w:rsidR="00CA0B97" w:rsidRPr="001B5743" w:rsidRDefault="00CA0B97" w:rsidP="00CA0B97">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5632" behindDoc="0" locked="0" layoutInCell="1" allowOverlap="1" wp14:anchorId="72C1D6D4" wp14:editId="115B74AF">
                <wp:simplePos x="0" y="0"/>
                <wp:positionH relativeFrom="column">
                  <wp:posOffset>3925782</wp:posOffset>
                </wp:positionH>
                <wp:positionV relativeFrom="paragraph">
                  <wp:posOffset>265218</wp:posOffset>
                </wp:positionV>
                <wp:extent cx="562187" cy="176082"/>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728982BE" w14:textId="77777777" w:rsidR="00CA0B97" w:rsidRPr="001B5743" w:rsidRDefault="00CA0B97" w:rsidP="00CA0B9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1D6D4" id="Text Box 339" o:spid="_x0000_s1089" type="#_x0000_t202" style="position:absolute;margin-left:309.1pt;margin-top:20.9pt;width:44.25pt;height:1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" fillcolor="white [3201]" stroked="f" strokeweight=".5pt">
                <v:textbox inset="0,0,0,0">
                  <w:txbxContent>
                    <w:p w14:paraId="728982BE" w14:textId="77777777" w:rsidR="00CA0B97" w:rsidRPr="001B5743" w:rsidRDefault="00CA0B97" w:rsidP="00CA0B97">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4608" behindDoc="0" locked="0" layoutInCell="1" allowOverlap="1" wp14:anchorId="7C98262D" wp14:editId="73FD8CEC">
                <wp:simplePos x="0" y="0"/>
                <wp:positionH relativeFrom="column">
                  <wp:posOffset>4026323</wp:posOffset>
                </wp:positionH>
                <wp:positionV relativeFrom="paragraph">
                  <wp:posOffset>387350</wp:posOffset>
                </wp:positionV>
                <wp:extent cx="45719" cy="447040"/>
                <wp:effectExtent l="25400" t="0" r="56515" b="35560"/>
                <wp:wrapNone/>
                <wp:docPr id="340" name="Straight Arrow Connector 340"/>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8ACE4" id="Straight Arrow Connector 340" o:spid="_x0000_s1026" type="#_x0000_t32" style="position:absolute;margin-left:317.05pt;margin-top:30.5pt;width:3.6pt;height:3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9488" behindDoc="0" locked="0" layoutInCell="1" allowOverlap="1" wp14:anchorId="61142E3F" wp14:editId="5E3F121C">
                <wp:simplePos x="0" y="0"/>
                <wp:positionH relativeFrom="column">
                  <wp:posOffset>2191808</wp:posOffset>
                </wp:positionH>
                <wp:positionV relativeFrom="paragraph">
                  <wp:posOffset>89535</wp:posOffset>
                </wp:positionV>
                <wp:extent cx="562187" cy="17608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1F3AB0F"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142E3F" id="Text Box 341" o:spid="_x0000_s1090" type="#_x0000_t202" style="position:absolute;margin-left:172.6pt;margin-top:7.05pt;width:44.25pt;height:13.8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" fillcolor="white [3201]" stroked="f" strokeweight=".5pt">
                <v:textbox inset="0,0,0,0">
                  <w:txbxContent>
                    <w:p w14:paraId="11F3AB0F"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0512" behindDoc="0" locked="0" layoutInCell="1" allowOverlap="1" wp14:anchorId="34A6933D" wp14:editId="756B678B">
                <wp:simplePos x="0" y="0"/>
                <wp:positionH relativeFrom="column">
                  <wp:posOffset>2537883</wp:posOffset>
                </wp:positionH>
                <wp:positionV relativeFrom="paragraph">
                  <wp:posOffset>265429</wp:posOffset>
                </wp:positionV>
                <wp:extent cx="355600" cy="121497"/>
                <wp:effectExtent l="0" t="0" r="50800" b="43815"/>
                <wp:wrapNone/>
                <wp:docPr id="342" name="Straight Arrow Connector 342"/>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3700" id="Straight Arrow Connector 342" o:spid="_x0000_s1026" type="#_x0000_t32" style="position:absolute;margin-left:199.85pt;margin-top:20.9pt;width:28pt;height:9.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50752" behindDoc="0" locked="0" layoutInCell="1" allowOverlap="1" wp14:anchorId="34703E47" wp14:editId="5111EA28">
                <wp:simplePos x="0" y="0"/>
                <wp:positionH relativeFrom="column">
                  <wp:posOffset>490643</wp:posOffset>
                </wp:positionH>
                <wp:positionV relativeFrom="paragraph">
                  <wp:posOffset>189229</wp:posOffset>
                </wp:positionV>
                <wp:extent cx="198120" cy="197697"/>
                <wp:effectExtent l="25400" t="25400" r="17780" b="43815"/>
                <wp:wrapNone/>
                <wp:docPr id="343" name="Straight Arrow Connector 343"/>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871" id="Straight Arrow Connector 343" o:spid="_x0000_s1026" type="#_x0000_t32" style="position:absolute;margin-left:38.65pt;margin-top:14.9pt;width:15.6pt;height:15.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9728" behindDoc="0" locked="0" layoutInCell="1" allowOverlap="1" wp14:anchorId="3750DB7F" wp14:editId="34015E3F">
                <wp:simplePos x="0" y="0"/>
                <wp:positionH relativeFrom="column">
                  <wp:posOffset>431377</wp:posOffset>
                </wp:positionH>
                <wp:positionV relativeFrom="paragraph">
                  <wp:posOffset>400897</wp:posOffset>
                </wp:positionV>
                <wp:extent cx="866775" cy="175895"/>
                <wp:effectExtent l="0" t="0" r="0" b="1905"/>
                <wp:wrapNone/>
                <wp:docPr id="344" name="Text Box 344"/>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3BEF0DB1"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0DB7F" id="Text Box 344" o:spid="_x0000_s1091" type="#_x0000_t202" style="position:absolute;margin-left:33.95pt;margin-top:31.55pt;width:68.25pt;height:13.8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" fillcolor="white [3201]" stroked="f" strokeweight=".5pt">
                <v:textbox inset="0,0,0,0">
                  <w:txbxContent>
                    <w:p w14:paraId="3BEF0DB1" w14:textId="77777777" w:rsidR="00CA0B97" w:rsidRPr="001B5743" w:rsidRDefault="00CA0B97" w:rsidP="00CA0B97">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3584" behindDoc="0" locked="0" layoutInCell="1" allowOverlap="1" wp14:anchorId="338958D3" wp14:editId="37216A7F">
                <wp:simplePos x="0" y="0"/>
                <wp:positionH relativeFrom="column">
                  <wp:posOffset>5260763</wp:posOffset>
                </wp:positionH>
                <wp:positionV relativeFrom="paragraph">
                  <wp:posOffset>2234776</wp:posOffset>
                </wp:positionV>
                <wp:extent cx="487680" cy="522605"/>
                <wp:effectExtent l="0" t="25400" r="33020" b="36195"/>
                <wp:wrapNone/>
                <wp:docPr id="345" name="Straight Arrow Connector 345"/>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B9A1288" id="Straight Arrow Connector 345" o:spid="_x0000_s1026" type="#_x0000_t32" style="position:absolute;margin-left:414.25pt;margin-top:175.95pt;width:38.4pt;height:41.15pt;flip:y;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1536" behindDoc="0" locked="0" layoutInCell="1" allowOverlap="1" wp14:anchorId="17FF6DCB" wp14:editId="3D23CE8D">
                <wp:simplePos x="0" y="0"/>
                <wp:positionH relativeFrom="column">
                  <wp:posOffset>4694555</wp:posOffset>
                </wp:positionH>
                <wp:positionV relativeFrom="paragraph">
                  <wp:posOffset>2759710</wp:posOffset>
                </wp:positionV>
                <wp:extent cx="886460" cy="175260"/>
                <wp:effectExtent l="0" t="0" r="2540" b="2540"/>
                <wp:wrapNone/>
                <wp:docPr id="346" name="Text Box 346"/>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0BEACE49"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FF6DCB" id="Text Box 346" o:spid="_x0000_s1092" type="#_x0000_t202" style="position:absolute;margin-left:369.65pt;margin-top:217.3pt;width:69.8pt;height:13.8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" fillcolor="white [3201]" stroked="f" strokeweight=".5pt">
                <v:textbox inset="0,0,0,0">
                  <w:txbxContent>
                    <w:p w14:paraId="0BEACE49"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2560" behindDoc="0" locked="0" layoutInCell="1" allowOverlap="1" wp14:anchorId="21B7CDD8" wp14:editId="23608A0C">
                <wp:simplePos x="0" y="0"/>
                <wp:positionH relativeFrom="column">
                  <wp:posOffset>5053965</wp:posOffset>
                </wp:positionH>
                <wp:positionV relativeFrom="paragraph">
                  <wp:posOffset>2236470</wp:posOffset>
                </wp:positionV>
                <wp:extent cx="209550" cy="521335"/>
                <wp:effectExtent l="25400" t="25400" r="19050" b="37465"/>
                <wp:wrapNone/>
                <wp:docPr id="347" name="Straight Arrow Connector 347"/>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BC7A2D" id="Straight Arrow Connector 347" o:spid="_x0000_s1026" type="#_x0000_t32" style="position:absolute;margin-left:397.95pt;margin-top:176.1pt;width:16.5pt;height:41.0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499CB923" wp14:editId="1C775832">
                <wp:simplePos x="0" y="0"/>
                <wp:positionH relativeFrom="column">
                  <wp:posOffset>2893695</wp:posOffset>
                </wp:positionH>
                <wp:positionV relativeFrom="paragraph">
                  <wp:posOffset>231352</wp:posOffset>
                </wp:positionV>
                <wp:extent cx="2790190" cy="1591310"/>
                <wp:effectExtent l="0" t="0" r="16510" b="21590"/>
                <wp:wrapNone/>
                <wp:docPr id="348" name="Rectangle 348"/>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C570D" id="Rectangle 348" o:spid="_x0000_s1026" style="position:absolute;margin-left:227.85pt;margin-top:18.2pt;width:219.7pt;height:125.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38464" behindDoc="0" locked="0" layoutInCell="1" allowOverlap="1" wp14:anchorId="297F3FE5" wp14:editId="11C303D8">
                <wp:simplePos x="0" y="0"/>
                <wp:positionH relativeFrom="column">
                  <wp:posOffset>2957618</wp:posOffset>
                </wp:positionH>
                <wp:positionV relativeFrom="paragraph">
                  <wp:posOffset>2879725</wp:posOffset>
                </wp:positionV>
                <wp:extent cx="386080" cy="176082"/>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5A87332A"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7F3FE5" id="Text Box 349" o:spid="_x0000_s1093" type="#_x0000_t202" style="position:absolute;margin-left:232.9pt;margin-top:226.75pt;width:30.4pt;height:13.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" fillcolor="white [3201]" stroked="f" strokeweight=".5pt">
                <v:textbox inset="0,0,0,0">
                  <w:txbxContent>
                    <w:p w14:paraId="5A87332A" w14:textId="77777777" w:rsidR="00CA0B97" w:rsidRPr="001B5743" w:rsidRDefault="00CA0B97" w:rsidP="00CA0B97">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1772C2C" wp14:editId="53E63806">
            <wp:extent cx="6291580" cy="3223260"/>
            <wp:effectExtent l="12700" t="12700" r="7620" b="15240"/>
            <wp:docPr id="401" name="Picture 4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23BD5FF9" w14:textId="77777777" w:rsidR="00CA0B97" w:rsidRPr="00200B75" w:rsidRDefault="00CA0B97" w:rsidP="00CA0B97">
      <w:pPr>
        <w:rPr>
          <w:b/>
          <w:bCs/>
          <w:sz w:val="28"/>
          <w:szCs w:val="28"/>
        </w:rPr>
      </w:pPr>
    </w:p>
    <w:p w14:paraId="33179ADD" w14:textId="481E7E7D" w:rsidR="00CA0B97" w:rsidRDefault="00CA0B97" w:rsidP="00CA0B97">
      <w:pPr>
        <w:rPr>
          <w:color w:val="000000" w:themeColor="text1"/>
        </w:rPr>
      </w:pPr>
      <w:r w:rsidRPr="00D9452A">
        <w:rPr>
          <w:color w:val="000000" w:themeColor="text1"/>
        </w:rPr>
        <w:t>Figure</w:t>
      </w:r>
      <w:r>
        <w:rPr>
          <w:color w:val="000000" w:themeColor="text1"/>
        </w:rPr>
        <w:t xml:space="preserve"> </w:t>
      </w:r>
      <w:r w:rsidR="0059016F">
        <w:rPr>
          <w:color w:val="000000" w:themeColor="text1"/>
        </w:rPr>
        <w:t>6</w:t>
      </w:r>
      <w:r>
        <w:rPr>
          <w:color w:val="000000" w:themeColor="text1"/>
        </w:rPr>
        <w:t>.</w:t>
      </w:r>
      <w:r w:rsidR="005638BD">
        <w:rPr>
          <w:color w:val="000000" w:themeColor="text1"/>
        </w:rPr>
        <w:t>9</w:t>
      </w:r>
      <w:r w:rsidRPr="00D9452A">
        <w:rPr>
          <w:color w:val="000000" w:themeColor="text1"/>
        </w:rPr>
        <w:t>: Question-Answer Identification Procedure</w:t>
      </w:r>
      <w:r w:rsidR="0059016F">
        <w:rPr>
          <w:color w:val="000000" w:themeColor="text1"/>
        </w:rPr>
        <w:t xml:space="preserve"> for </w:t>
      </w:r>
      <w:r w:rsidR="0059016F" w:rsidRPr="0059016F">
        <w:rPr>
          <w:color w:val="000000" w:themeColor="text1"/>
        </w:rPr>
        <w:t>VSUP + Bubble</w:t>
      </w:r>
    </w:p>
    <w:p w14:paraId="2B9CEE19" w14:textId="77777777" w:rsidR="00CA0B97" w:rsidRDefault="00CA0B97" w:rsidP="00CA0B97">
      <w:pPr>
        <w:rPr>
          <w:b/>
          <w:bCs/>
          <w:sz w:val="28"/>
          <w:szCs w:val="28"/>
          <w:u w:val="single"/>
        </w:rPr>
      </w:pPr>
    </w:p>
    <w:p w14:paraId="177D1895" w14:textId="77777777" w:rsidR="0059016F" w:rsidRDefault="0059016F" w:rsidP="00CA0B97">
      <w:pPr>
        <w:rPr>
          <w:b/>
          <w:bCs/>
        </w:rPr>
      </w:pPr>
    </w:p>
    <w:p w14:paraId="5CD61843" w14:textId="77777777" w:rsidR="001C1B34" w:rsidRDefault="001C1B34" w:rsidP="00CA0B97">
      <w:pPr>
        <w:rPr>
          <w:b/>
          <w:bCs/>
          <w:sz w:val="28"/>
          <w:szCs w:val="28"/>
        </w:rPr>
      </w:pPr>
    </w:p>
    <w:p w14:paraId="1C6DAD44" w14:textId="497C653E" w:rsidR="001C1B34" w:rsidRPr="00330F81" w:rsidRDefault="001C1B34" w:rsidP="001C1B34">
      <w:pPr>
        <w:autoSpaceDE w:val="0"/>
        <w:autoSpaceDN w:val="0"/>
        <w:adjustRightInd w:val="0"/>
        <w:spacing w:line="360" w:lineRule="auto"/>
        <w:jc w:val="both"/>
      </w:pPr>
      <w:r w:rsidRPr="00330F81">
        <w:t xml:space="preserve">Figure </w:t>
      </w:r>
      <w:r>
        <w:t>6.</w:t>
      </w:r>
      <w:r w:rsidR="005638BD">
        <w:t>10</w:t>
      </w:r>
      <w:r>
        <w:t xml:space="preserve"> shows a similar picture to that of Figure 6.</w:t>
      </w:r>
      <w:r w:rsidR="005638BD">
        <w:t>9</w:t>
      </w:r>
      <w:r>
        <w:t xml:space="preserve">, with only significant difference being that this question is using squares in a grid. </w:t>
      </w:r>
    </w:p>
    <w:p w14:paraId="77CA0A72" w14:textId="5B9E23F3" w:rsidR="00CA0B97" w:rsidRDefault="00CA0B97" w:rsidP="00CA0B97">
      <w:pPr>
        <w:rPr>
          <w:b/>
          <w:bCs/>
          <w:sz w:val="28"/>
          <w:szCs w:val="28"/>
        </w:rPr>
      </w:pPr>
      <w:r>
        <w:rPr>
          <w:b/>
          <w:bCs/>
          <w:sz w:val="28"/>
          <w:szCs w:val="28"/>
        </w:rPr>
        <w:br/>
      </w:r>
    </w:p>
    <w:p w14:paraId="1CFFB047" w14:textId="06CD5F8C" w:rsidR="00CA0B97" w:rsidRDefault="00CA0B97" w:rsidP="00CA0B97">
      <w:pPr>
        <w:rPr>
          <w:b/>
          <w:bCs/>
          <w:sz w:val="28"/>
          <w:szCs w:val="28"/>
        </w:rPr>
      </w:pPr>
      <w:r w:rsidRPr="005B7109">
        <w:rPr>
          <w:b/>
          <w:bCs/>
          <w:noProof/>
          <w:sz w:val="28"/>
          <w:szCs w:val="28"/>
        </w:rPr>
        <mc:AlternateContent>
          <mc:Choice Requires="wps">
            <w:drawing>
              <wp:anchor distT="0" distB="0" distL="114300" distR="114300" simplePos="0" relativeHeight="251817984" behindDoc="0" locked="0" layoutInCell="1" allowOverlap="1" wp14:anchorId="056B3F90" wp14:editId="7E72399F">
                <wp:simplePos x="0" y="0"/>
                <wp:positionH relativeFrom="column">
                  <wp:posOffset>1230630</wp:posOffset>
                </wp:positionH>
                <wp:positionV relativeFrom="paragraph">
                  <wp:posOffset>2353733</wp:posOffset>
                </wp:positionV>
                <wp:extent cx="212937" cy="245534"/>
                <wp:effectExtent l="0" t="25400" r="53975" b="46990"/>
                <wp:wrapNone/>
                <wp:docPr id="367" name="Straight Arrow Connector 367"/>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6C8E" id="Straight Arrow Connector 367" o:spid="_x0000_s1026" type="#_x0000_t32" style="position:absolute;margin-left:96.9pt;margin-top:185.35pt;width:16.75pt;height:19.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9008" behindDoc="0" locked="0" layoutInCell="1" allowOverlap="1" wp14:anchorId="7F197F72" wp14:editId="103B2DD4">
                <wp:simplePos x="0" y="0"/>
                <wp:positionH relativeFrom="column">
                  <wp:posOffset>1060027</wp:posOffset>
                </wp:positionH>
                <wp:positionV relativeFrom="paragraph">
                  <wp:posOffset>2599478</wp:posOffset>
                </wp:positionV>
                <wp:extent cx="386080" cy="175895"/>
                <wp:effectExtent l="0" t="0" r="0" b="1905"/>
                <wp:wrapNone/>
                <wp:docPr id="368" name="Text Box 368"/>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05B6C0F7" w14:textId="77777777" w:rsidR="00CA0B97" w:rsidRPr="001B5743" w:rsidRDefault="00CA0B97" w:rsidP="00CA0B97">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197F72" id="Text Box 368" o:spid="_x0000_s1094" type="#_x0000_t202" style="position:absolute;margin-left:83.45pt;margin-top:204.7pt;width:30.4pt;height:13.8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" fillcolor="white [3201]" stroked="f" strokeweight=".5pt">
                <v:textbox inset="0,0,0,0">
                  <w:txbxContent>
                    <w:p w14:paraId="05B6C0F7" w14:textId="77777777" w:rsidR="00CA0B97" w:rsidRPr="001B5743" w:rsidRDefault="00CA0B97" w:rsidP="00CA0B97">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824128" behindDoc="0" locked="0" layoutInCell="1" allowOverlap="1" wp14:anchorId="4959E9C5" wp14:editId="1969F68C">
                <wp:simplePos x="0" y="0"/>
                <wp:positionH relativeFrom="column">
                  <wp:posOffset>4766310</wp:posOffset>
                </wp:positionH>
                <wp:positionV relativeFrom="paragraph">
                  <wp:posOffset>2034540</wp:posOffset>
                </wp:positionV>
                <wp:extent cx="1008380" cy="461010"/>
                <wp:effectExtent l="0" t="25400" r="33020" b="46990"/>
                <wp:wrapNone/>
                <wp:docPr id="369" name="Straight Arrow Connector 369"/>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FC84" id="Straight Arrow Connector 369" o:spid="_x0000_s1026" type="#_x0000_t32" style="position:absolute;margin-left:375.3pt;margin-top:160.2pt;width:79.4pt;height:36.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5392" behindDoc="0" locked="0" layoutInCell="1" allowOverlap="1" wp14:anchorId="11241362" wp14:editId="300844C2">
                <wp:simplePos x="0" y="0"/>
                <wp:positionH relativeFrom="column">
                  <wp:posOffset>634577</wp:posOffset>
                </wp:positionH>
                <wp:positionV relativeFrom="paragraph">
                  <wp:posOffset>910167</wp:posOffset>
                </wp:positionV>
                <wp:extent cx="1936750" cy="1442508"/>
                <wp:effectExtent l="0" t="0" r="19050" b="31115"/>
                <wp:wrapNone/>
                <wp:docPr id="370" name="Rectangle 370"/>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33B7" id="Rectangle 370" o:spid="_x0000_s1026" style="position:absolute;margin-left:49.95pt;margin-top:71.65pt;width:152.5pt;height:11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N2A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20032" behindDoc="0" locked="0" layoutInCell="1" allowOverlap="1" wp14:anchorId="48429C1F" wp14:editId="3E6C1C57">
                <wp:simplePos x="0" y="0"/>
                <wp:positionH relativeFrom="column">
                  <wp:posOffset>2494068</wp:posOffset>
                </wp:positionH>
                <wp:positionV relativeFrom="paragraph">
                  <wp:posOffset>286385</wp:posOffset>
                </wp:positionV>
                <wp:extent cx="562187" cy="176082"/>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D2DAB2"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29C1F" id="Text Box 371" o:spid="_x0000_s1095" type="#_x0000_t202" style="position:absolute;margin-left:196.4pt;margin-top:22.55pt;width:44.25pt;height:13.8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CPq4yqPQIAAHQEAAAO&#10;AAAAAAAAAAAAAAAAAC4CAABkcnMvZTJvRG9jLnhtbFBLAQItABQABgAIAAAAIQDdQeuj4QAAAAkB&#10;AAAPAAAAAAAAAAAAAAAAAJcEAABkcnMvZG93bnJldi54bWxQSwUGAAAAAAQABADzAAAApQUAAAAA&#10;" fillcolor="white [3201]" stroked="f" strokeweight=".5pt">
                <v:textbox inset="0,0,0,0">
                  <w:txbxContent>
                    <w:p w14:paraId="05D2DAB2"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821056" behindDoc="0" locked="0" layoutInCell="1" allowOverlap="1" wp14:anchorId="54880F98" wp14:editId="02CB19D5">
                <wp:simplePos x="0" y="0"/>
                <wp:positionH relativeFrom="column">
                  <wp:posOffset>2611755</wp:posOffset>
                </wp:positionH>
                <wp:positionV relativeFrom="paragraph">
                  <wp:posOffset>461010</wp:posOffset>
                </wp:positionV>
                <wp:extent cx="676910" cy="230293"/>
                <wp:effectExtent l="0" t="0" r="34290" b="49530"/>
                <wp:wrapNone/>
                <wp:docPr id="372" name="Straight Arrow Connector 372"/>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AD3F579" id="Straight Arrow Connector 372" o:spid="_x0000_s1026" type="#_x0000_t32" style="position:absolute;margin-left:205.65pt;margin-top:36.3pt;width:53.3pt;height:18.1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5936" behindDoc="0" locked="0" layoutInCell="1" allowOverlap="1" wp14:anchorId="44AAAB2A" wp14:editId="6275393C">
                <wp:simplePos x="0" y="0"/>
                <wp:positionH relativeFrom="column">
                  <wp:posOffset>3289723</wp:posOffset>
                </wp:positionH>
                <wp:positionV relativeFrom="paragraph">
                  <wp:posOffset>171873</wp:posOffset>
                </wp:positionV>
                <wp:extent cx="2146724" cy="1591310"/>
                <wp:effectExtent l="0" t="0" r="12700" b="21590"/>
                <wp:wrapNone/>
                <wp:docPr id="373" name="Rectangle 373"/>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0B4D2" id="Rectangle 373" o:spid="_x0000_s1026" style="position:absolute;margin-left:259.05pt;margin-top:13.55pt;width:169.05pt;height:125.3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33344" behindDoc="0" locked="0" layoutInCell="1" allowOverlap="1" wp14:anchorId="46218E82" wp14:editId="1064F7A8">
                <wp:simplePos x="0" y="0"/>
                <wp:positionH relativeFrom="column">
                  <wp:posOffset>1551728</wp:posOffset>
                </wp:positionH>
                <wp:positionV relativeFrom="paragraph">
                  <wp:posOffset>767926</wp:posOffset>
                </wp:positionV>
                <wp:extent cx="45719" cy="394123"/>
                <wp:effectExtent l="50800" t="0" r="43815" b="38100"/>
                <wp:wrapNone/>
                <wp:docPr id="374" name="Straight Arrow Connector 374"/>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67CF" id="Straight Arrow Connector 374" o:spid="_x0000_s1026" type="#_x0000_t32" style="position:absolute;margin-left:122.2pt;margin-top:60.45pt;width:3.6pt;height:31.0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4368" behindDoc="0" locked="0" layoutInCell="1" allowOverlap="1" wp14:anchorId="0C7DA720" wp14:editId="4B8127DA">
                <wp:simplePos x="0" y="0"/>
                <wp:positionH relativeFrom="column">
                  <wp:posOffset>1349162</wp:posOffset>
                </wp:positionH>
                <wp:positionV relativeFrom="paragraph">
                  <wp:posOffset>754380</wp:posOffset>
                </wp:positionV>
                <wp:extent cx="247227" cy="408093"/>
                <wp:effectExtent l="25400" t="0" r="19685" b="36830"/>
                <wp:wrapNone/>
                <wp:docPr id="375" name="Straight Arrow Connector 375"/>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9EE8D" id="Straight Arrow Connector 375" o:spid="_x0000_s1026" type="#_x0000_t32" style="position:absolute;margin-left:106.25pt;margin-top:59.4pt;width:19.45pt;height:32.1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2320" behindDoc="0" locked="0" layoutInCell="1" allowOverlap="1" wp14:anchorId="34E2BCFF" wp14:editId="79796491">
                <wp:simplePos x="0" y="0"/>
                <wp:positionH relativeFrom="column">
                  <wp:posOffset>1603163</wp:posOffset>
                </wp:positionH>
                <wp:positionV relativeFrom="paragraph">
                  <wp:posOffset>754379</wp:posOffset>
                </wp:positionV>
                <wp:extent cx="426297" cy="392853"/>
                <wp:effectExtent l="0" t="0" r="43815" b="39370"/>
                <wp:wrapNone/>
                <wp:docPr id="376" name="Straight Arrow Connector 376"/>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4DA4" id="Straight Arrow Connector 376" o:spid="_x0000_s1026" type="#_x0000_t32" style="position:absolute;margin-left:126.25pt;margin-top:59.4pt;width:33.55pt;height:3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9248" behindDoc="0" locked="0" layoutInCell="1" allowOverlap="1" wp14:anchorId="4113F806" wp14:editId="361EE701">
                <wp:simplePos x="0" y="0"/>
                <wp:positionH relativeFrom="column">
                  <wp:posOffset>1390226</wp:posOffset>
                </wp:positionH>
                <wp:positionV relativeFrom="paragraph">
                  <wp:posOffset>603038</wp:posOffset>
                </wp:positionV>
                <wp:extent cx="636694" cy="19449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13F806" id="Text Box 377" o:spid="_x0000_s1096" type="#_x0000_t202" style="position:absolute;margin-left:109.45pt;margin-top:47.5pt;width:50.15pt;height:15.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" fillcolor="white [3201]" stroked="f" strokeweight=".5pt">
                <v:textbox inset="0,0,0,0">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5B7109">
        <w:rPr>
          <w:b/>
          <w:bCs/>
          <w:noProof/>
          <w:sz w:val="28"/>
          <w:szCs w:val="28"/>
        </w:rPr>
        <mc:AlternateContent>
          <mc:Choice Requires="wps">
            <w:drawing>
              <wp:anchor distT="0" distB="0" distL="114300" distR="114300" simplePos="0" relativeHeight="251827200" behindDoc="0" locked="0" layoutInCell="1" allowOverlap="1" wp14:anchorId="5A90EF9F" wp14:editId="054593F0">
                <wp:simplePos x="0" y="0"/>
                <wp:positionH relativeFrom="column">
                  <wp:posOffset>5247852</wp:posOffset>
                </wp:positionH>
                <wp:positionV relativeFrom="paragraph">
                  <wp:posOffset>1211157</wp:posOffset>
                </wp:positionV>
                <wp:extent cx="785706" cy="173567"/>
                <wp:effectExtent l="0" t="0" r="1905" b="4445"/>
                <wp:wrapNone/>
                <wp:docPr id="378" name="Text Box 378"/>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64C8C5BB" w14:textId="77777777" w:rsidR="00CA0B97" w:rsidRPr="001B5743" w:rsidRDefault="00CA0B97" w:rsidP="00CA0B97">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EF9F" id="Text Box 378" o:spid="_x0000_s1097" type="#_x0000_t202" style="position:absolute;margin-left:413.2pt;margin-top:95.35pt;width:61.8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" fillcolor="white [3201]" stroked="f" strokeweight=".5pt">
                <v:textbox inset="0,0,0,0">
                  <w:txbxContent>
                    <w:p w14:paraId="64C8C5BB" w14:textId="77777777" w:rsidR="00CA0B97" w:rsidRPr="001B5743" w:rsidRDefault="00CA0B97" w:rsidP="00CA0B97">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816960" behindDoc="0" locked="0" layoutInCell="1" allowOverlap="1" wp14:anchorId="59490440" wp14:editId="6134EF94">
                <wp:simplePos x="0" y="0"/>
                <wp:positionH relativeFrom="column">
                  <wp:posOffset>4256616</wp:posOffset>
                </wp:positionH>
                <wp:positionV relativeFrom="paragraph">
                  <wp:posOffset>1035473</wp:posOffset>
                </wp:positionV>
                <wp:extent cx="990600" cy="274320"/>
                <wp:effectExtent l="0" t="38100" r="0" b="81280"/>
                <wp:wrapNone/>
                <wp:docPr id="379" name="Straight Arrow Connector 379"/>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AE2D" id="Straight Arrow Connector 379" o:spid="_x0000_s1026" type="#_x0000_t32" style="position:absolute;margin-left:335.15pt;margin-top:81.55pt;width:78pt;height:21.6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5152" behindDoc="0" locked="0" layoutInCell="1" allowOverlap="1" wp14:anchorId="46D7E2EC" wp14:editId="63294FA0">
                <wp:simplePos x="0" y="0"/>
                <wp:positionH relativeFrom="column">
                  <wp:posOffset>4073737</wp:posOffset>
                </wp:positionH>
                <wp:positionV relativeFrom="paragraph">
                  <wp:posOffset>185420</wp:posOffset>
                </wp:positionV>
                <wp:extent cx="137160" cy="853440"/>
                <wp:effectExtent l="0" t="0" r="66040" b="35560"/>
                <wp:wrapNone/>
                <wp:docPr id="380" name="Straight Arrow Connector 380"/>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CF44" id="Straight Arrow Connector 380" o:spid="_x0000_s1026" type="#_x0000_t32" style="position:absolute;margin-left:320.75pt;margin-top:14.6pt;width:10.8pt;height:6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6176" behindDoc="0" locked="0" layoutInCell="1" allowOverlap="1" wp14:anchorId="42E08970" wp14:editId="3B055F23">
                <wp:simplePos x="0" y="0"/>
                <wp:positionH relativeFrom="column">
                  <wp:posOffset>3763856</wp:posOffset>
                </wp:positionH>
                <wp:positionV relativeFrom="paragraph">
                  <wp:posOffset>35136</wp:posOffset>
                </wp:positionV>
                <wp:extent cx="561975" cy="135466"/>
                <wp:effectExtent l="0" t="0" r="0" b="4445"/>
                <wp:wrapNone/>
                <wp:docPr id="381" name="Text Box 381"/>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628712B3" w14:textId="77777777" w:rsidR="00CA0B97" w:rsidRPr="001B5743" w:rsidRDefault="00CA0B97" w:rsidP="00CA0B97">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08970" id="Text Box 381" o:spid="_x0000_s1098" type="#_x0000_t202" style="position:absolute;margin-left:296.35pt;margin-top:2.75pt;width:44.25pt;height:1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DdLXU7PQIAAHQEAAAO&#10;AAAAAAAAAAAAAAAAAC4CAABkcnMvZTJvRG9jLnhtbFBLAQItABQABgAIAAAAIQCYE5Zu4QAAAAgB&#10;AAAPAAAAAAAAAAAAAAAAAJcEAABkcnMvZG93bnJldi54bWxQSwUGAAAAAAQABADzAAAApQUAAAAA&#10;" fillcolor="white [3201]" stroked="f" strokeweight=".5pt">
                <v:textbox inset="0,0,0,0">
                  <w:txbxContent>
                    <w:p w14:paraId="628712B3" w14:textId="77777777" w:rsidR="00CA0B97" w:rsidRPr="001B5743" w:rsidRDefault="00CA0B97" w:rsidP="00CA0B97">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823104" behindDoc="0" locked="0" layoutInCell="1" allowOverlap="1" wp14:anchorId="581F8633" wp14:editId="4C6C2D1D">
                <wp:simplePos x="0" y="0"/>
                <wp:positionH relativeFrom="column">
                  <wp:posOffset>4766309</wp:posOffset>
                </wp:positionH>
                <wp:positionV relativeFrom="paragraph">
                  <wp:posOffset>1998979</wp:posOffset>
                </wp:positionV>
                <wp:extent cx="202777" cy="496147"/>
                <wp:effectExtent l="0" t="25400" r="38735" b="37465"/>
                <wp:wrapNone/>
                <wp:docPr id="382" name="Straight Arrow Connector 382"/>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E1267" id="Straight Arrow Connector 382" o:spid="_x0000_s1026" type="#_x0000_t32" style="position:absolute;margin-left:375.3pt;margin-top:157.4pt;width:15.95pt;height:39.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2080" behindDoc="0" locked="0" layoutInCell="1" allowOverlap="1" wp14:anchorId="6D0BA286" wp14:editId="7266EB95">
                <wp:simplePos x="0" y="0"/>
                <wp:positionH relativeFrom="column">
                  <wp:posOffset>4121574</wp:posOffset>
                </wp:positionH>
                <wp:positionV relativeFrom="paragraph">
                  <wp:posOffset>2494280</wp:posOffset>
                </wp:positionV>
                <wp:extent cx="1435524" cy="175871"/>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2B49A4"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0BA286" id="Text Box 383" o:spid="_x0000_s1099" type="#_x0000_t202" style="position:absolute;margin-left:324.55pt;margin-top:196.4pt;width:113.05pt;height:13.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" fillcolor="white [3201]" stroked="f" strokeweight=".5pt">
                <v:textbox inset="0,0,0,0">
                  <w:txbxContent>
                    <w:p w14:paraId="622B49A4"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831296" behindDoc="0" locked="0" layoutInCell="1" allowOverlap="1" wp14:anchorId="7168AB89" wp14:editId="5789A313">
                <wp:simplePos x="0" y="0"/>
                <wp:positionH relativeFrom="column">
                  <wp:posOffset>456565</wp:posOffset>
                </wp:positionH>
                <wp:positionV relativeFrom="paragraph">
                  <wp:posOffset>244687</wp:posOffset>
                </wp:positionV>
                <wp:extent cx="45719" cy="272626"/>
                <wp:effectExtent l="50800" t="25400" r="43815" b="32385"/>
                <wp:wrapNone/>
                <wp:docPr id="384" name="Straight Arrow Connector 38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A7F8" id="Straight Arrow Connector 384" o:spid="_x0000_s1026" type="#_x0000_t32" style="position:absolute;margin-left:35.95pt;margin-top:19.25pt;width:3.6pt;height:21.4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0272" behindDoc="0" locked="0" layoutInCell="1" allowOverlap="1" wp14:anchorId="5641F6ED" wp14:editId="3BAAD8EF">
                <wp:simplePos x="0" y="0"/>
                <wp:positionH relativeFrom="column">
                  <wp:posOffset>196427</wp:posOffset>
                </wp:positionH>
                <wp:positionV relativeFrom="paragraph">
                  <wp:posOffset>515620</wp:posOffset>
                </wp:positionV>
                <wp:extent cx="866775" cy="176319"/>
                <wp:effectExtent l="0" t="0" r="0" b="1905"/>
                <wp:wrapNone/>
                <wp:docPr id="385" name="Text Box 385"/>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8DE20DA"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1F6ED" id="Text Box 385" o:spid="_x0000_s1100" type="#_x0000_t202" style="position:absolute;margin-left:15.45pt;margin-top:40.6pt;width:68.25pt;height:13.9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HyrfvY9AgAAdAQAAA4A&#10;AAAAAAAAAAAAAAAALgIAAGRycy9lMm9Eb2MueG1sUEsBAi0AFAAGAAgAAAAhAIEoH1XgAAAACQEA&#10;AA8AAAAAAAAAAAAAAAAAlwQAAGRycy9kb3ducmV2LnhtbFBLBQYAAAAABAAEAPMAAACkBQAAAAA=&#10;" fillcolor="white [3201]" stroked="f" strokeweight=".5pt">
                <v:textbox inset="0,0,0,0">
                  <w:txbxContent>
                    <w:p w14:paraId="08DE20DA" w14:textId="77777777" w:rsidR="00CA0B97" w:rsidRPr="001B5743" w:rsidRDefault="00CA0B97" w:rsidP="00CA0B97">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828224" behindDoc="0" locked="0" layoutInCell="1" allowOverlap="1" wp14:anchorId="245125D0" wp14:editId="58245FFF">
                <wp:simplePos x="0" y="0"/>
                <wp:positionH relativeFrom="column">
                  <wp:posOffset>1690793</wp:posOffset>
                </wp:positionH>
                <wp:positionV relativeFrom="paragraph">
                  <wp:posOffset>1667510</wp:posOffset>
                </wp:positionV>
                <wp:extent cx="568960" cy="448945"/>
                <wp:effectExtent l="25400" t="25400" r="15240" b="46355"/>
                <wp:wrapNone/>
                <wp:docPr id="386" name="Straight Arrow Connector 386"/>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B9C" id="Straight Arrow Connector 386" o:spid="_x0000_s1026" type="#_x0000_t32" style="position:absolute;margin-left:133.15pt;margin-top:131.3pt;width:44.8pt;height:35.3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T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1pS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683A5C3" wp14:editId="037AE171">
            <wp:extent cx="6291580" cy="2774315"/>
            <wp:effectExtent l="12700" t="12700" r="7620" b="6985"/>
            <wp:docPr id="421" name="Picture 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181A46D2" w14:textId="77777777" w:rsidR="00CA0B97" w:rsidRDefault="00CA0B97" w:rsidP="00CA0B97">
      <w:pPr>
        <w:rPr>
          <w:color w:val="000000" w:themeColor="text1"/>
        </w:rPr>
      </w:pPr>
    </w:p>
    <w:p w14:paraId="0CEAC51D" w14:textId="74960529" w:rsidR="0015690F" w:rsidRDefault="0015690F" w:rsidP="0015690F">
      <w:pPr>
        <w:rPr>
          <w:color w:val="000000" w:themeColor="text1"/>
        </w:rPr>
      </w:pPr>
      <w:r w:rsidRPr="00D9452A">
        <w:rPr>
          <w:color w:val="000000" w:themeColor="text1"/>
        </w:rPr>
        <w:t>Figure</w:t>
      </w:r>
      <w:r>
        <w:rPr>
          <w:color w:val="000000" w:themeColor="text1"/>
        </w:rPr>
        <w:t xml:space="preserve"> 6.</w:t>
      </w:r>
      <w:r w:rsidR="005638BD">
        <w:rPr>
          <w:color w:val="000000" w:themeColor="text1"/>
        </w:rPr>
        <w:t>10</w:t>
      </w:r>
      <w:r w:rsidRPr="00D9452A">
        <w:rPr>
          <w:color w:val="000000" w:themeColor="text1"/>
        </w:rPr>
        <w:t>: Question-Answer Identification Procedure</w:t>
      </w:r>
      <w:r>
        <w:rPr>
          <w:color w:val="000000" w:themeColor="text1"/>
        </w:rPr>
        <w:t xml:space="preserve"> for </w:t>
      </w:r>
      <w:r w:rsidRPr="0059016F">
        <w:rPr>
          <w:color w:val="000000" w:themeColor="text1"/>
        </w:rPr>
        <w:t xml:space="preserve">VSUP + </w:t>
      </w:r>
      <w:r w:rsidR="005638BD">
        <w:rPr>
          <w:color w:val="000000" w:themeColor="text1"/>
        </w:rPr>
        <w:t>Grid</w:t>
      </w:r>
    </w:p>
    <w:p w14:paraId="2598954C" w14:textId="77777777" w:rsidR="0015690F" w:rsidRDefault="0015690F" w:rsidP="0015690F">
      <w:pPr>
        <w:rPr>
          <w:b/>
          <w:bCs/>
          <w:sz w:val="28"/>
          <w:szCs w:val="28"/>
          <w:u w:val="single"/>
        </w:rPr>
      </w:pPr>
    </w:p>
    <w:p w14:paraId="63B231FF" w14:textId="77777777" w:rsidR="00754FE7" w:rsidRPr="00C42535" w:rsidRDefault="00754FE7" w:rsidP="003C6924">
      <w:pPr>
        <w:autoSpaceDE w:val="0"/>
        <w:autoSpaceDN w:val="0"/>
        <w:adjustRightInd w:val="0"/>
        <w:spacing w:line="360" w:lineRule="auto"/>
        <w:jc w:val="both"/>
        <w:rPr>
          <w:rFonts w:eastAsiaTheme="minorHAnsi"/>
          <w:b/>
          <w:bCs/>
          <w:lang w:eastAsia="en-US"/>
          <w:rPrChange w:id="145" w:author="Stephen Brooks" w:date="2022-04-22T14:53:00Z">
            <w:rPr>
              <w:rFonts w:eastAsiaTheme="minorHAnsi"/>
              <w:b/>
              <w:bCs/>
              <w:lang w:val="fr-FR" w:eastAsia="en-US"/>
            </w:rPr>
          </w:rPrChange>
        </w:rPr>
      </w:pPr>
    </w:p>
    <w:p w14:paraId="19013D88" w14:textId="3A50E0D1" w:rsidR="003A5D26" w:rsidRPr="00C42535" w:rsidRDefault="003A5D26" w:rsidP="003A5D26">
      <w:pPr>
        <w:autoSpaceDE w:val="0"/>
        <w:autoSpaceDN w:val="0"/>
        <w:adjustRightInd w:val="0"/>
        <w:spacing w:line="360" w:lineRule="auto"/>
        <w:jc w:val="both"/>
        <w:rPr>
          <w:rFonts w:eastAsiaTheme="minorHAnsi"/>
          <w:b/>
          <w:bCs/>
          <w:lang w:eastAsia="en-US"/>
          <w:rPrChange w:id="146" w:author="Stephen Brooks" w:date="2022-04-22T14:53:00Z">
            <w:rPr>
              <w:rFonts w:eastAsiaTheme="minorHAnsi"/>
              <w:b/>
              <w:bCs/>
              <w:lang w:val="fr-FR" w:eastAsia="en-US"/>
            </w:rPr>
          </w:rPrChange>
        </w:rPr>
      </w:pPr>
      <w:r w:rsidRPr="00162E4A">
        <w:rPr>
          <w:rFonts w:eastAsiaTheme="minorHAnsi"/>
          <w:b/>
          <w:bCs/>
          <w:lang w:val="en-GB" w:eastAsia="en-US"/>
        </w:rPr>
        <w:lastRenderedPageBreak/>
        <w:t>6.</w:t>
      </w:r>
      <w:r>
        <w:rPr>
          <w:rFonts w:eastAsiaTheme="minorHAnsi"/>
          <w:b/>
          <w:bCs/>
          <w:lang w:val="en-GB" w:eastAsia="en-US"/>
        </w:rPr>
        <w:t>6.</w:t>
      </w:r>
      <w:r w:rsidR="000F2EB8">
        <w:rPr>
          <w:rFonts w:eastAsiaTheme="minorHAnsi"/>
          <w:b/>
          <w:bCs/>
          <w:lang w:val="en-GB" w:eastAsia="en-US"/>
        </w:rPr>
        <w:t>7</w:t>
      </w:r>
      <w:r w:rsidRPr="00162E4A">
        <w:rPr>
          <w:rFonts w:eastAsiaTheme="minorHAnsi"/>
          <w:b/>
          <w:bCs/>
          <w:lang w:val="en-GB" w:eastAsia="en-US"/>
        </w:rPr>
        <w:tab/>
      </w:r>
      <w:r w:rsidRPr="003A5D26">
        <w:rPr>
          <w:rFonts w:eastAsiaTheme="minorHAnsi"/>
          <w:b/>
          <w:bCs/>
          <w:lang w:val="en-GB" w:eastAsia="en-US"/>
        </w:rPr>
        <w:t xml:space="preserve">Example </w:t>
      </w:r>
      <w:r w:rsidRPr="00DF6E07">
        <w:rPr>
          <w:rFonts w:eastAsiaTheme="minorHAnsi"/>
          <w:b/>
          <w:bCs/>
          <w:lang w:val="en-GB" w:eastAsia="en-US"/>
        </w:rPr>
        <w:t>PSQ</w:t>
      </w:r>
      <w:r w:rsidRPr="00C42535">
        <w:rPr>
          <w:rFonts w:eastAsiaTheme="minorHAnsi"/>
          <w:b/>
          <w:bCs/>
          <w:lang w:eastAsia="en-US"/>
          <w:rPrChange w:id="147" w:author="Stephen Brooks" w:date="2022-04-22T14:53:00Z">
            <w:rPr>
              <w:rFonts w:eastAsiaTheme="minorHAnsi"/>
              <w:b/>
              <w:bCs/>
              <w:lang w:val="fr-FR" w:eastAsia="en-US"/>
            </w:rPr>
          </w:rPrChange>
        </w:rPr>
        <w:t xml:space="preserve"> </w:t>
      </w:r>
      <w:r w:rsidRPr="003A5D26">
        <w:rPr>
          <w:rFonts w:eastAsiaTheme="minorHAnsi"/>
          <w:b/>
          <w:bCs/>
          <w:lang w:val="en-GB" w:eastAsia="en-US"/>
        </w:rPr>
        <w:t>Questions</w:t>
      </w:r>
    </w:p>
    <w:p w14:paraId="31E37B2E" w14:textId="28A2A26D"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ratings based on their </w:t>
      </w:r>
      <w:r w:rsidR="00F00806">
        <w:rPr>
          <w:rFonts w:eastAsiaTheme="minorHAnsi"/>
          <w:lang w:val="en-GB" w:eastAsia="en-US"/>
        </w:rPr>
        <w:t xml:space="preserve">recent </w:t>
      </w:r>
      <w:r>
        <w:rPr>
          <w:rFonts w:eastAsiaTheme="minorHAnsi"/>
          <w:lang w:val="en-GB" w:eastAsia="en-US"/>
        </w:rPr>
        <w:t xml:space="preserve">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023E0266"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11</w:t>
      </w:r>
      <w:r>
        <w:rPr>
          <w:rFonts w:eastAsiaTheme="minorHAnsi"/>
          <w:lang w:val="en-GB" w:eastAsia="en-US"/>
        </w:rPr>
        <w:t>: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1FEEAB85"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12</w:t>
      </w:r>
      <w:r>
        <w:rPr>
          <w:rFonts w:eastAsiaTheme="minorHAnsi"/>
          <w:lang w:val="en-GB" w:eastAsia="en-US"/>
        </w:rPr>
        <w:t>: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42D0EE08"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w:t>
      </w:r>
      <w:r w:rsidR="003A5D26">
        <w:rPr>
          <w:rFonts w:eastAsiaTheme="minorHAnsi"/>
          <w:lang w:val="en-GB" w:eastAsia="en-US"/>
        </w:rPr>
        <w:t xml:space="preserve">the </w:t>
      </w:r>
      <w:r>
        <w:rPr>
          <w:rFonts w:eastAsiaTheme="minorHAnsi"/>
          <w:lang w:val="en-GB" w:eastAsia="en-US"/>
        </w:rPr>
        <w:t xml:space="preserve">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w:t>
      </w:r>
      <w:r w:rsidR="00CA0B97">
        <w:rPr>
          <w:rFonts w:eastAsiaTheme="minorHAnsi"/>
          <w:lang w:val="en-GB" w:eastAsia="en-US"/>
        </w:rPr>
        <w:t xml:space="preserve">the </w:t>
      </w:r>
      <w:r>
        <w:rPr>
          <w:rFonts w:eastAsiaTheme="minorHAnsi"/>
          <w:lang w:val="en-GB" w:eastAsia="en-US"/>
        </w:rPr>
        <w:t xml:space="preserve">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6CD136B" w14:textId="7A734363"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t>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r w:rsidR="00D5174C">
        <w:rPr>
          <w:rFonts w:eastAsiaTheme="minorHAnsi"/>
          <w:lang w:val="en-GB" w:eastAsia="en-US"/>
        </w:rPr>
        <w:t xml:space="preserve"> </w:t>
      </w:r>
      <w:r>
        <w:rPr>
          <w:rFonts w:eastAsiaTheme="minorHAnsi"/>
          <w:lang w:val="en-GB" w:eastAsia="en-US"/>
        </w:rPr>
        <w:t>We have not shown all questions her</w:t>
      </w:r>
      <w:r w:rsidR="00D5174C">
        <w:rPr>
          <w:rFonts w:eastAsiaTheme="minorHAnsi"/>
          <w:lang w:val="en-GB" w:eastAsia="en-US"/>
        </w:rPr>
        <w:t xml:space="preserve">e </w:t>
      </w:r>
      <w:r>
        <w:rPr>
          <w:rFonts w:eastAsiaTheme="minorHAnsi"/>
          <w:lang w:val="en-GB" w:eastAsia="en-US"/>
        </w:rPr>
        <w:t>for SUS or NASA-TLX a</w:t>
      </w:r>
      <w:r w:rsidR="00D5174C">
        <w:rPr>
          <w:rFonts w:eastAsiaTheme="minorHAnsi"/>
          <w:lang w:val="en-GB" w:eastAsia="en-US"/>
        </w:rPr>
        <w:t>s</w:t>
      </w:r>
      <w:r>
        <w:rPr>
          <w:rFonts w:eastAsiaTheme="minorHAnsi"/>
          <w:lang w:val="en-GB" w:eastAsia="en-US"/>
        </w:rPr>
        <w:t xml:space="preserve">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r w:rsidR="00D5174C">
        <w:rPr>
          <w:rFonts w:eastAsiaTheme="minorHAnsi"/>
          <w:lang w:val="en-GB" w:eastAsia="en-US"/>
        </w:rPr>
        <w:t xml:space="preserve"> </w:t>
      </w:r>
      <w:r>
        <w:rPr>
          <w:rFonts w:eastAsiaTheme="minorHAnsi"/>
          <w:lang w:val="en-GB" w:eastAsia="en-US"/>
        </w:rPr>
        <w:t>We can summarise the questionnaire as follows:</w:t>
      </w:r>
    </w:p>
    <w:p w14:paraId="046E9C75"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27C7F15" w14:textId="32ED2706" w:rsidR="003C6924" w:rsidRPr="00DF6E07" w:rsidRDefault="003C6924" w:rsidP="002B35E4">
      <w:pPr>
        <w:pStyle w:val="ListParagraph"/>
        <w:numPr>
          <w:ilvl w:val="0"/>
          <w:numId w:val="25"/>
        </w:numPr>
        <w:autoSpaceDE w:val="0"/>
        <w:autoSpaceDN w:val="0"/>
        <w:adjustRightInd w:val="0"/>
        <w:spacing w:line="360" w:lineRule="auto"/>
        <w:jc w:val="both"/>
        <w:rPr>
          <w:color w:val="000000" w:themeColor="text1"/>
        </w:rPr>
      </w:pPr>
      <w:r>
        <w:rPr>
          <w:rFonts w:eastAsiaTheme="minorHAnsi"/>
          <w:lang w:val="en-GB" w:eastAsia="en-US"/>
        </w:rPr>
        <w:t>Total number of questions = 4 x 8 + 2 (10 + 6) = 64</w:t>
      </w:r>
    </w:p>
    <w:p w14:paraId="0D241D9A" w14:textId="77777777" w:rsidR="003C6924" w:rsidRDefault="003C6924" w:rsidP="003C6924">
      <w:pPr>
        <w:jc w:val="both"/>
        <w:rPr>
          <w:color w:val="000000" w:themeColor="text1"/>
        </w:rPr>
      </w:pPr>
    </w:p>
    <w:p w14:paraId="3E8BF908" w14:textId="77777777" w:rsidR="00CC54CD" w:rsidRDefault="00CC54CD" w:rsidP="003C6924">
      <w:pPr>
        <w:spacing w:line="360" w:lineRule="auto"/>
        <w:rPr>
          <w:rFonts w:eastAsiaTheme="minorHAnsi"/>
          <w:b/>
          <w:bCs/>
          <w:lang w:val="en-GB" w:eastAsia="en-US"/>
        </w:rPr>
      </w:pPr>
    </w:p>
    <w:p w14:paraId="3ED2CD8B" w14:textId="77777777" w:rsidR="00CC54CD" w:rsidRDefault="00CC54CD" w:rsidP="003C6924">
      <w:pPr>
        <w:spacing w:line="360" w:lineRule="auto"/>
        <w:rPr>
          <w:rFonts w:eastAsiaTheme="minorHAnsi"/>
          <w:b/>
          <w:bCs/>
          <w:lang w:val="en-GB" w:eastAsia="en-US"/>
        </w:rPr>
      </w:pPr>
    </w:p>
    <w:p w14:paraId="5B7C3D24" w14:textId="77777777" w:rsidR="00CC54CD" w:rsidRDefault="00CC54CD" w:rsidP="003C6924">
      <w:pPr>
        <w:spacing w:line="360" w:lineRule="auto"/>
        <w:rPr>
          <w:rFonts w:eastAsiaTheme="minorHAnsi"/>
          <w:b/>
          <w:bCs/>
          <w:lang w:val="en-GB" w:eastAsia="en-US"/>
        </w:rPr>
      </w:pPr>
    </w:p>
    <w:p w14:paraId="38206275" w14:textId="77777777" w:rsidR="00CC54CD" w:rsidRDefault="00CC54CD" w:rsidP="003C6924">
      <w:pPr>
        <w:spacing w:line="360" w:lineRule="auto"/>
        <w:rPr>
          <w:rFonts w:eastAsiaTheme="minorHAnsi"/>
          <w:b/>
          <w:bCs/>
          <w:lang w:val="en-GB" w:eastAsia="en-US"/>
        </w:rPr>
      </w:pPr>
    </w:p>
    <w:p w14:paraId="0BE476C5" w14:textId="77777777" w:rsidR="00CC54CD" w:rsidRDefault="00CC54CD" w:rsidP="003C6924">
      <w:pPr>
        <w:spacing w:line="360" w:lineRule="auto"/>
        <w:rPr>
          <w:rFonts w:eastAsiaTheme="minorHAnsi"/>
          <w:b/>
          <w:bCs/>
          <w:lang w:val="en-GB" w:eastAsia="en-US"/>
        </w:rPr>
      </w:pPr>
    </w:p>
    <w:p w14:paraId="4A3448D7" w14:textId="77777777" w:rsidR="00CC54CD" w:rsidRDefault="00CC54CD" w:rsidP="003C6924">
      <w:pPr>
        <w:spacing w:line="360" w:lineRule="auto"/>
        <w:rPr>
          <w:rFonts w:eastAsiaTheme="minorHAnsi"/>
          <w:b/>
          <w:bCs/>
          <w:lang w:val="en-GB" w:eastAsia="en-US"/>
        </w:rPr>
      </w:pPr>
    </w:p>
    <w:p w14:paraId="3E48163A" w14:textId="77777777" w:rsidR="00CC54CD" w:rsidRDefault="00CC54CD" w:rsidP="003C6924">
      <w:pPr>
        <w:spacing w:line="360" w:lineRule="auto"/>
        <w:rPr>
          <w:rFonts w:eastAsiaTheme="minorHAnsi"/>
          <w:b/>
          <w:bCs/>
          <w:lang w:val="en-GB" w:eastAsia="en-US"/>
        </w:rPr>
      </w:pPr>
    </w:p>
    <w:p w14:paraId="2B5C3B14" w14:textId="77777777" w:rsidR="00CC54CD" w:rsidRDefault="00CC54CD" w:rsidP="003C6924">
      <w:pPr>
        <w:spacing w:line="360" w:lineRule="auto"/>
        <w:rPr>
          <w:rFonts w:eastAsiaTheme="minorHAnsi"/>
          <w:b/>
          <w:bCs/>
          <w:lang w:val="en-GB" w:eastAsia="en-US"/>
        </w:rPr>
      </w:pPr>
    </w:p>
    <w:p w14:paraId="716C8C34" w14:textId="77777777" w:rsidR="00CC54CD" w:rsidRDefault="00CC54CD" w:rsidP="003C6924">
      <w:pPr>
        <w:spacing w:line="360" w:lineRule="auto"/>
        <w:rPr>
          <w:rFonts w:eastAsiaTheme="minorHAnsi"/>
          <w:b/>
          <w:bCs/>
          <w:lang w:val="en-GB" w:eastAsia="en-US"/>
        </w:rPr>
      </w:pPr>
    </w:p>
    <w:p w14:paraId="2AE371A9" w14:textId="77777777" w:rsidR="00CC54CD" w:rsidRDefault="00CC54CD" w:rsidP="003C6924">
      <w:pPr>
        <w:spacing w:line="360" w:lineRule="auto"/>
        <w:rPr>
          <w:rFonts w:eastAsiaTheme="minorHAnsi"/>
          <w:b/>
          <w:bCs/>
          <w:lang w:val="en-GB" w:eastAsia="en-US"/>
        </w:rPr>
      </w:pPr>
    </w:p>
    <w:p w14:paraId="06473CA2" w14:textId="77777777" w:rsidR="00CC54CD" w:rsidRDefault="00CC54CD" w:rsidP="003C6924">
      <w:pPr>
        <w:spacing w:line="360" w:lineRule="auto"/>
        <w:rPr>
          <w:rFonts w:eastAsiaTheme="minorHAnsi"/>
          <w:b/>
          <w:bCs/>
          <w:lang w:val="en-GB" w:eastAsia="en-US"/>
        </w:rPr>
      </w:pPr>
    </w:p>
    <w:p w14:paraId="3D904FAC" w14:textId="4EFEE6F9" w:rsidR="003C6924" w:rsidRDefault="003C6924" w:rsidP="003C6924">
      <w:pPr>
        <w:spacing w:line="360" w:lineRule="auto"/>
        <w:rPr>
          <w:rFonts w:eastAsiaTheme="minorHAnsi"/>
          <w:color w:val="000000" w:themeColor="text1"/>
          <w:lang w:val="en-GB" w:eastAsia="en-US"/>
        </w:rPr>
      </w:pPr>
      <w:r w:rsidRPr="006B192C">
        <w:rPr>
          <w:rFonts w:eastAsiaTheme="minorHAnsi"/>
          <w:b/>
          <w:bCs/>
          <w:lang w:val="en-GB" w:eastAsia="en-US"/>
        </w:rPr>
        <w:lastRenderedPageBreak/>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2BC2B29C" w14:textId="77777777" w:rsidR="00D5174C" w:rsidRPr="00FA1745" w:rsidRDefault="00D5174C" w:rsidP="003C6924">
      <w:pPr>
        <w:spacing w:line="360" w:lineRule="auto"/>
        <w:rPr>
          <w:rFonts w:eastAsiaTheme="minorHAnsi"/>
          <w:lang w:val="en-GB" w:eastAsia="en-US"/>
        </w:rPr>
      </w:pPr>
    </w:p>
    <w:p w14:paraId="644D5233"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DF6E07">
      <w:pPr>
        <w:spacing w:line="360" w:lineRule="auto"/>
        <w:ind w:left="720"/>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DF6E07">
      <w:pPr>
        <w:spacing w:line="360" w:lineRule="auto"/>
        <w:ind w:left="720"/>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DF6E07">
      <w:pPr>
        <w:ind w:left="720"/>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DF6E07">
      <w:pPr>
        <w:ind w:left="720"/>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565895" w:rsidRDefault="003C6924" w:rsidP="00DF6E07">
      <w:pPr>
        <w:spacing w:line="360" w:lineRule="auto"/>
        <w:ind w:left="720"/>
        <w:rPr>
          <w:rStyle w:val="object-value-string"/>
          <w:color w:val="000000" w:themeColor="text1"/>
          <w:sz w:val="20"/>
          <w:szCs w:val="20"/>
          <w:lang w:val="fr-FR"/>
        </w:rPr>
      </w:pPr>
      <w:r w:rsidRPr="0048794B">
        <w:rPr>
          <w:rStyle w:val="name"/>
          <w:b/>
          <w:bCs/>
          <w:color w:val="000000" w:themeColor="text1"/>
          <w:sz w:val="20"/>
          <w:szCs w:val="20"/>
        </w:rPr>
        <w:t xml:space="preserve">           </w:t>
      </w:r>
      <w:proofErr w:type="spellStart"/>
      <w:proofErr w:type="gramStart"/>
      <w:r w:rsidRPr="00565895">
        <w:rPr>
          <w:color w:val="000000" w:themeColor="text1"/>
          <w:sz w:val="20"/>
          <w:szCs w:val="20"/>
          <w:lang w:val="fr-FR"/>
        </w:rPr>
        <w:t>status</w:t>
      </w:r>
      <w:proofErr w:type="spellEnd"/>
      <w:r w:rsidRPr="00565895">
        <w:rPr>
          <w:color w:val="000000" w:themeColor="text1"/>
          <w:sz w:val="20"/>
          <w:szCs w:val="20"/>
          <w:lang w:val="fr-FR"/>
        </w:rPr>
        <w:t>:</w:t>
      </w:r>
      <w:proofErr w:type="gramEnd"/>
      <w:r w:rsidRPr="00565895">
        <w:rPr>
          <w:color w:val="000000" w:themeColor="text1"/>
          <w:sz w:val="20"/>
          <w:szCs w:val="20"/>
          <w:lang w:val="fr-FR"/>
        </w:rPr>
        <w:t> </w:t>
      </w:r>
      <w:proofErr w:type="spellStart"/>
      <w:r w:rsidRPr="00565895">
        <w:rPr>
          <w:color w:val="000000" w:themeColor="text1"/>
          <w:sz w:val="20"/>
          <w:szCs w:val="20"/>
          <w:lang w:val="fr-FR"/>
        </w:rPr>
        <w:t>true</w:t>
      </w:r>
      <w:proofErr w:type="spellEnd"/>
      <w:r w:rsidRPr="00565895">
        <w:rPr>
          <w:color w:val="000000" w:themeColor="text1"/>
          <w:sz w:val="20"/>
          <w:szCs w:val="20"/>
          <w:lang w:val="fr-FR"/>
        </w:rPr>
        <w:t xml:space="preserve">, ca: 71, </w:t>
      </w:r>
      <w:r w:rsidRPr="00565895">
        <w:rPr>
          <w:rStyle w:val="name"/>
          <w:color w:val="000000" w:themeColor="text1"/>
          <w:sz w:val="20"/>
          <w:szCs w:val="20"/>
          <w:lang w:val="fr-FR"/>
        </w:rPr>
        <w:t>mode</w:t>
      </w:r>
      <w:r w:rsidRPr="00565895">
        <w:rPr>
          <w:color w:val="000000" w:themeColor="text1"/>
          <w:sz w:val="20"/>
          <w:szCs w:val="20"/>
          <w:lang w:val="fr-FR"/>
        </w:rPr>
        <w:t>: </w:t>
      </w:r>
      <w:r w:rsidRPr="00565895">
        <w:rPr>
          <w:rStyle w:val="object-value-string"/>
          <w:color w:val="000000" w:themeColor="text1"/>
          <w:sz w:val="20"/>
          <w:szCs w:val="20"/>
          <w:lang w:val="fr-FR"/>
        </w:rPr>
        <w:t>"double-var ",</w:t>
      </w:r>
    </w:p>
    <w:p w14:paraId="69E81D22" w14:textId="77777777" w:rsidR="003C6924" w:rsidRPr="0048794B" w:rsidRDefault="003C6924" w:rsidP="00DF6E07">
      <w:pPr>
        <w:spacing w:line="360" w:lineRule="auto"/>
        <w:ind w:left="720"/>
        <w:rPr>
          <w:color w:val="000000" w:themeColor="text1"/>
          <w:sz w:val="20"/>
          <w:szCs w:val="20"/>
        </w:rPr>
      </w:pPr>
      <w:r w:rsidRPr="00565895">
        <w:rPr>
          <w:rStyle w:val="object-value-string"/>
          <w:color w:val="000000" w:themeColor="text1"/>
          <w:sz w:val="20"/>
          <w:szCs w:val="20"/>
          <w:lang w:val="fr-FR"/>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DF6E07">
      <w:pPr>
        <w:spacing w:line="360" w:lineRule="auto"/>
        <w:ind w:left="720"/>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DF6E07">
      <w:pPr>
        <w:spacing w:line="360" w:lineRule="auto"/>
        <w:ind w:left="720"/>
        <w:rPr>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rsidP="00DF6E07">
      <w:pPr>
        <w:spacing w:line="360" w:lineRule="auto"/>
        <w:ind w:left="720"/>
        <w:rPr>
          <w:color w:val="000000" w:themeColor="text1"/>
          <w:sz w:val="20"/>
          <w:szCs w:val="20"/>
        </w:rPr>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rsidP="00DF6E07">
      <w:pPr>
        <w:spacing w:line="360" w:lineRule="auto"/>
        <w:ind w:left="720"/>
        <w:rPr>
          <w:i/>
          <w:iCs/>
          <w:sz w:val="20"/>
          <w:szCs w:val="20"/>
        </w:rPr>
      </w:pPr>
      <w:r w:rsidRPr="0099177E">
        <w:rPr>
          <w:i/>
          <w:iCs/>
          <w:sz w:val="20"/>
          <w:szCs w:val="20"/>
        </w:rPr>
        <w:t>}</w:t>
      </w:r>
    </w:p>
    <w:p w14:paraId="0A27E385" w14:textId="77777777" w:rsidR="003C6924" w:rsidRDefault="003C6924" w:rsidP="00DF6E07">
      <w:pPr>
        <w:spacing w:line="360" w:lineRule="auto"/>
        <w:ind w:left="720"/>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lastRenderedPageBreak/>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267F8A71"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05EEC548" w14:textId="77777777" w:rsidR="00CE7E04" w:rsidRDefault="00CE7E04" w:rsidP="003C6924">
      <w:pPr>
        <w:autoSpaceDE w:val="0"/>
        <w:autoSpaceDN w:val="0"/>
        <w:adjustRightInd w:val="0"/>
        <w:spacing w:line="360" w:lineRule="auto"/>
        <w:rPr>
          <w:rFonts w:eastAsiaTheme="minorHAnsi"/>
          <w:lang w:val="en-GB" w:eastAsia="en-US"/>
        </w:rPr>
      </w:pP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23EFB779"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w:t>
      </w:r>
      <w:r w:rsidR="00834279">
        <w:rPr>
          <w:rFonts w:eastAsiaTheme="minorHAnsi"/>
          <w:lang w:val="en-GB" w:eastAsia="en-US"/>
        </w:rPr>
        <w:t>13</w:t>
      </w:r>
      <w:r>
        <w:rPr>
          <w:rFonts w:eastAsiaTheme="minorHAnsi"/>
          <w:lang w:val="en-GB" w:eastAsia="en-US"/>
        </w:rPr>
        <w:t>: Session Ending Greetings</w:t>
      </w:r>
    </w:p>
    <w:p w14:paraId="57DDA8C7" w14:textId="77777777" w:rsidR="00CE7E04" w:rsidRDefault="00CE7E04" w:rsidP="003C6924">
      <w:pPr>
        <w:autoSpaceDE w:val="0"/>
        <w:autoSpaceDN w:val="0"/>
        <w:adjustRightInd w:val="0"/>
        <w:spacing w:line="360" w:lineRule="auto"/>
        <w:rPr>
          <w:rFonts w:eastAsiaTheme="minorHAnsi"/>
          <w:lang w:val="en-GB" w:eastAsia="en-US"/>
        </w:rPr>
      </w:pPr>
    </w:p>
    <w:p w14:paraId="73B6E6D9" w14:textId="3412FF6C"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382898BE" w14:textId="1E0EF94E" w:rsidR="003C6924" w:rsidRDefault="003C6924" w:rsidP="003C6924"/>
    <w:p w14:paraId="3F7EDAD6" w14:textId="009E11BF" w:rsidR="001C059C" w:rsidRDefault="001C059C" w:rsidP="003C6924"/>
    <w:p w14:paraId="4B1B833C" w14:textId="50A71721" w:rsidR="001C059C" w:rsidRDefault="001C059C" w:rsidP="003C6924"/>
    <w:p w14:paraId="352F25EE" w14:textId="6CCEE63D" w:rsidR="001C059C" w:rsidRDefault="001C059C" w:rsidP="003C6924"/>
    <w:p w14:paraId="586396A3" w14:textId="7F669096" w:rsidR="001C059C" w:rsidRDefault="001C059C" w:rsidP="003C6924"/>
    <w:p w14:paraId="1CC5D1E4" w14:textId="6C11D3FE" w:rsidR="001C059C" w:rsidRDefault="001C059C" w:rsidP="003C6924"/>
    <w:p w14:paraId="02FEB203" w14:textId="7FFFBE94" w:rsidR="001C059C" w:rsidRDefault="001C059C" w:rsidP="003C6924"/>
    <w:p w14:paraId="113F3B64" w14:textId="41D62D0A" w:rsidR="001C059C" w:rsidRDefault="001C059C" w:rsidP="003C6924"/>
    <w:p w14:paraId="508ABDEF" w14:textId="75A569D7" w:rsidR="001C059C" w:rsidRDefault="001C059C" w:rsidP="003C6924"/>
    <w:p w14:paraId="65DA4C26" w14:textId="02A82F24" w:rsidR="001C059C" w:rsidRDefault="001C059C" w:rsidP="003C6924"/>
    <w:p w14:paraId="092529AF" w14:textId="71BCDB7E" w:rsidR="001C059C" w:rsidRDefault="001C059C" w:rsidP="003C6924"/>
    <w:p w14:paraId="753D5517" w14:textId="4CF64CAA" w:rsidR="001C059C" w:rsidRDefault="001C059C" w:rsidP="003C6924"/>
    <w:p w14:paraId="1FE7F299" w14:textId="20528D15" w:rsidR="001C059C" w:rsidRDefault="001C059C" w:rsidP="003C6924"/>
    <w:p w14:paraId="19FB2CA2" w14:textId="53EBF9B3" w:rsidR="001C059C" w:rsidRDefault="001C059C" w:rsidP="003C6924"/>
    <w:p w14:paraId="1ED7205F" w14:textId="3E0195E8" w:rsidR="001C059C" w:rsidRDefault="001C059C" w:rsidP="003C6924"/>
    <w:p w14:paraId="5DE0C45D" w14:textId="12DA10E2" w:rsidR="001C059C" w:rsidRDefault="001C059C" w:rsidP="003C6924"/>
    <w:p w14:paraId="52C6738F" w14:textId="224C1D67" w:rsidR="001C059C" w:rsidRDefault="001C059C" w:rsidP="003C6924"/>
    <w:p w14:paraId="5D10B3D6" w14:textId="2515265E" w:rsidR="001C059C" w:rsidRDefault="001C059C" w:rsidP="003C6924"/>
    <w:p w14:paraId="75F34A14" w14:textId="5DFF3FF2"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00237853" w14:textId="11DFBF8A" w:rsidR="00B929C4" w:rsidRPr="00DF6E07" w:rsidRDefault="00B929C4" w:rsidP="00DF6E07">
      <w:pPr>
        <w:autoSpaceDE w:val="0"/>
        <w:autoSpaceDN w:val="0"/>
        <w:adjustRightInd w:val="0"/>
        <w:spacing w:line="360" w:lineRule="auto"/>
        <w:jc w:val="both"/>
        <w:rPr>
          <w:rFonts w:eastAsiaTheme="minorHAnsi"/>
          <w:color w:val="000000" w:themeColor="text1"/>
          <w:lang w:val="en-GB" w:eastAsia="en-US"/>
        </w:rPr>
      </w:pPr>
      <w:r>
        <w:rPr>
          <w:rFonts w:eastAsiaTheme="minorHAnsi"/>
          <w:color w:val="000000" w:themeColor="text1"/>
          <w:lang w:val="en-GB" w:eastAsia="en-US"/>
        </w:rPr>
        <w:t xml:space="preserve">The following experience with visualization was also noted: </w:t>
      </w:r>
    </w:p>
    <w:p w14:paraId="7112361A" w14:textId="13D226B4"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47C9CFC0"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w:t>
      </w:r>
      <w:r w:rsidR="00B929C4">
        <w:rPr>
          <w:rFonts w:eastAsiaTheme="minorHAnsi"/>
          <w:color w:val="000000" w:themeColor="text1"/>
          <w:lang w:val="en-GB" w:eastAsia="en-US"/>
        </w:rPr>
        <w:t>degrees</w:t>
      </w:r>
      <w:r w:rsidRPr="008119D9">
        <w:rPr>
          <w:rFonts w:eastAsiaTheme="minorHAnsi"/>
          <w:color w:val="000000" w:themeColor="text1"/>
          <w:lang w:val="en-GB" w:eastAsia="en-US"/>
        </w:rPr>
        <w:t xml:space="preserve">. </w:t>
      </w:r>
    </w:p>
    <w:p w14:paraId="762F0083" w14:textId="77777777"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2433C2DB"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15 participants have knowledge </w:t>
      </w:r>
      <w:r w:rsidR="00B929C4">
        <w:rPr>
          <w:rFonts w:eastAsiaTheme="minorHAnsi"/>
          <w:color w:val="000000" w:themeColor="text1"/>
          <w:lang w:val="en-GB" w:eastAsia="en-US"/>
        </w:rPr>
        <w:t>of</w:t>
      </w:r>
      <w:r w:rsidR="00B929C4" w:rsidRPr="008119D9">
        <w:rPr>
          <w:rFonts w:eastAsiaTheme="minorHAnsi"/>
          <w:color w:val="000000" w:themeColor="text1"/>
          <w:lang w:val="en-GB" w:eastAsia="en-US"/>
        </w:rPr>
        <w:t xml:space="preserve"> </w:t>
      </w:r>
      <w:r w:rsidRPr="008119D9">
        <w:rPr>
          <w:rFonts w:eastAsiaTheme="minorHAnsi"/>
          <w:color w:val="000000" w:themeColor="text1"/>
          <w:lang w:val="en-GB" w:eastAsia="en-US"/>
        </w:rPr>
        <w:t>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0C717AF" w:rsidR="00C17963" w:rsidRPr="008119D9" w:rsidRDefault="00C17963" w:rsidP="002B35E4">
      <w:pPr>
        <w:pStyle w:val="ListParagraph"/>
        <w:numPr>
          <w:ilvl w:val="0"/>
          <w:numId w:val="28"/>
        </w:numPr>
        <w:spacing w:line="360" w:lineRule="auto"/>
        <w:jc w:val="both"/>
        <w:rPr>
          <w:color w:val="000000" w:themeColor="text1"/>
        </w:rPr>
      </w:pPr>
      <w:r w:rsidRPr="008119D9">
        <w:rPr>
          <w:rFonts w:eastAsiaTheme="minorHAnsi"/>
          <w:color w:val="000000" w:themeColor="text1"/>
          <w:lang w:val="en-GB" w:eastAsia="en-US"/>
        </w:rPr>
        <w:t>Quantitative Questionnaire Results</w:t>
      </w:r>
    </w:p>
    <w:p w14:paraId="4754891A" w14:textId="20E48365"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DF6E07">
      <w:pPr>
        <w:spacing w:line="360" w:lineRule="auto"/>
        <w:jc w:val="both"/>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3D5D6093"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w:t>
      </w:r>
      <w:r w:rsidR="00A37DA6">
        <w:rPr>
          <w:color w:val="000000" w:themeColor="text1"/>
        </w:rPr>
        <w:t xml:space="preserve">the </w:t>
      </w:r>
      <w:r w:rsidRPr="008119D9">
        <w:rPr>
          <w:color w:val="000000" w:themeColor="text1"/>
        </w:rPr>
        <w:t xml:space="preserve">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5ED0315B" w:rsidR="00C17963" w:rsidRDefault="00C17963" w:rsidP="00C17963">
      <w:pPr>
        <w:spacing w:line="360" w:lineRule="auto"/>
        <w:jc w:val="both"/>
        <w:rPr>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 xml:space="preserve">The user performance results that we received from the study can be summarized </w:t>
      </w:r>
      <w:r w:rsidR="00A37DA6">
        <w:rPr>
          <w:color w:val="000000" w:themeColor="text1"/>
        </w:rPr>
        <w:t>in</w:t>
      </w:r>
      <w:r w:rsidRPr="008119D9">
        <w:rPr>
          <w:color w:val="000000" w:themeColor="text1"/>
        </w:rPr>
        <w:t xml:space="preserve"> Table 7.1 graphical box plot</w:t>
      </w:r>
      <w:r w:rsidR="00A37DA6">
        <w:rPr>
          <w:color w:val="000000" w:themeColor="text1"/>
        </w:rPr>
        <w:t>s</w:t>
      </w:r>
      <w:r w:rsidRPr="008119D9">
        <w:rPr>
          <w:color w:val="000000" w:themeColor="text1"/>
        </w:rPr>
        <w:t xml:space="preserve"> in Figure 7.2</w:t>
      </w:r>
      <w:r w:rsidR="00A37DA6">
        <w:rPr>
          <w:color w:val="000000" w:themeColor="text1"/>
        </w:rPr>
        <w:t>,</w:t>
      </w:r>
      <w:r w:rsidRPr="008119D9">
        <w:rPr>
          <w:color w:val="000000" w:themeColor="text1"/>
        </w:rPr>
        <w:t xml:space="preserve"> and the complete raw data is attached in APPENDIX</w:t>
      </w:r>
      <w:r w:rsidRPr="008F30D9">
        <w:rPr>
          <w:color w:val="000000" w:themeColor="text1"/>
        </w:rPr>
        <w:t>-</w:t>
      </w:r>
      <w:r w:rsidR="000D49FF">
        <w:rPr>
          <w:color w:val="000000" w:themeColor="text1"/>
        </w:rPr>
        <w:t>I</w:t>
      </w:r>
      <w:r w:rsidRPr="008F30D9">
        <w:rPr>
          <w:color w:val="000000" w:themeColor="text1"/>
        </w:rPr>
        <w:t>.</w:t>
      </w:r>
    </w:p>
    <w:p w14:paraId="2D28ACD1" w14:textId="77777777" w:rsidR="00A37DA6" w:rsidRPr="008119D9" w:rsidRDefault="00A37DA6" w:rsidP="00C17963">
      <w:pPr>
        <w:spacing w:line="360" w:lineRule="auto"/>
        <w:jc w:val="both"/>
        <w:rPr>
          <w:b/>
          <w:bCs/>
          <w:color w:val="000000" w:themeColor="text1"/>
        </w:rPr>
      </w:pP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DF6E07" w:rsidRDefault="00C17963" w:rsidP="00010FC0">
            <w:pPr>
              <w:spacing w:line="360" w:lineRule="auto"/>
              <w:jc w:val="center"/>
              <w:rPr>
                <w:b/>
                <w:bCs/>
                <w:color w:val="000000" w:themeColor="text1"/>
              </w:rPr>
            </w:pPr>
            <w:r w:rsidRPr="00DF6E07">
              <w:rPr>
                <w:b/>
                <w:bCs/>
                <w:color w:val="000000" w:themeColor="text1"/>
              </w:rPr>
              <w:t>Groups</w:t>
            </w:r>
          </w:p>
        </w:tc>
        <w:tc>
          <w:tcPr>
            <w:tcW w:w="997" w:type="dxa"/>
            <w:vAlign w:val="center"/>
          </w:tcPr>
          <w:p w14:paraId="394CDF5D" w14:textId="77777777" w:rsidR="00C17963" w:rsidRPr="00DF6E07" w:rsidRDefault="00C17963" w:rsidP="00010FC0">
            <w:pPr>
              <w:spacing w:line="360" w:lineRule="auto"/>
              <w:jc w:val="center"/>
              <w:rPr>
                <w:b/>
                <w:bCs/>
                <w:color w:val="000000" w:themeColor="text1"/>
              </w:rPr>
            </w:pPr>
            <w:r w:rsidRPr="00DF6E07">
              <w:rPr>
                <w:b/>
                <w:bCs/>
                <w:color w:val="000000" w:themeColor="text1"/>
              </w:rPr>
              <w:t>N</w:t>
            </w:r>
          </w:p>
        </w:tc>
        <w:tc>
          <w:tcPr>
            <w:tcW w:w="1549" w:type="dxa"/>
            <w:vAlign w:val="center"/>
          </w:tcPr>
          <w:p w14:paraId="5521BA0A" w14:textId="77777777" w:rsidR="00C17963" w:rsidRPr="00DF6E07" w:rsidRDefault="00C17963" w:rsidP="00010FC0">
            <w:pPr>
              <w:spacing w:line="360" w:lineRule="auto"/>
              <w:jc w:val="center"/>
              <w:rPr>
                <w:b/>
                <w:bCs/>
                <w:color w:val="000000" w:themeColor="text1"/>
              </w:rPr>
            </w:pPr>
            <w:r w:rsidRPr="00DF6E07">
              <w:rPr>
                <w:b/>
                <w:bCs/>
                <w:color w:val="000000" w:themeColor="text1"/>
              </w:rPr>
              <w:t>Mean</w:t>
            </w:r>
          </w:p>
        </w:tc>
        <w:tc>
          <w:tcPr>
            <w:tcW w:w="1549" w:type="dxa"/>
            <w:vAlign w:val="center"/>
          </w:tcPr>
          <w:p w14:paraId="09EB07E0" w14:textId="77777777" w:rsidR="00C17963" w:rsidRPr="00DF6E07" w:rsidRDefault="00C17963" w:rsidP="00010FC0">
            <w:pPr>
              <w:spacing w:line="360" w:lineRule="auto"/>
              <w:jc w:val="center"/>
              <w:rPr>
                <w:b/>
                <w:bCs/>
                <w:color w:val="000000" w:themeColor="text1"/>
              </w:rPr>
            </w:pPr>
            <w:r w:rsidRPr="00DF6E07">
              <w:rPr>
                <w:b/>
                <w:bCs/>
                <w:color w:val="000000" w:themeColor="text1"/>
              </w:rPr>
              <w:t>Std. Dev.</w:t>
            </w:r>
          </w:p>
        </w:tc>
        <w:tc>
          <w:tcPr>
            <w:tcW w:w="1371" w:type="dxa"/>
            <w:vAlign w:val="center"/>
          </w:tcPr>
          <w:p w14:paraId="1899C19E" w14:textId="77777777" w:rsidR="00C17963" w:rsidRPr="00DF6E07" w:rsidRDefault="00C17963" w:rsidP="00010FC0">
            <w:pPr>
              <w:spacing w:line="360" w:lineRule="auto"/>
              <w:jc w:val="center"/>
              <w:rPr>
                <w:b/>
                <w:bCs/>
                <w:color w:val="000000" w:themeColor="text1"/>
              </w:rPr>
            </w:pPr>
            <w:r w:rsidRPr="00DF6E07">
              <w:rPr>
                <w:b/>
                <w:bCs/>
                <w:color w:val="000000" w:themeColor="text1"/>
              </w:rPr>
              <w:t>Variance</w:t>
            </w:r>
          </w:p>
        </w:tc>
        <w:tc>
          <w:tcPr>
            <w:tcW w:w="1550" w:type="dxa"/>
            <w:vAlign w:val="center"/>
          </w:tcPr>
          <w:p w14:paraId="5DA58870" w14:textId="77777777" w:rsidR="00C17963" w:rsidRPr="00DF6E07" w:rsidRDefault="00C17963" w:rsidP="00010FC0">
            <w:pPr>
              <w:spacing w:line="360" w:lineRule="auto"/>
              <w:jc w:val="center"/>
              <w:rPr>
                <w:b/>
                <w:bCs/>
                <w:color w:val="000000" w:themeColor="text1"/>
              </w:rPr>
            </w:pPr>
            <w:r w:rsidRPr="00DF6E07">
              <w:rPr>
                <w:b/>
                <w:bCs/>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61721471" w14:textId="18BCB881" w:rsidR="00C17963" w:rsidRPr="008119D9" w:rsidRDefault="00C17963" w:rsidP="00DF6E07">
      <w:pPr>
        <w:jc w:val="both"/>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70871E58" w14:textId="37C8573F"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 xml:space="preserve">The </w:t>
      </w:r>
      <w:proofErr w:type="gramStart"/>
      <w:r w:rsidRPr="008119D9">
        <w:rPr>
          <w:color w:val="000000" w:themeColor="text1"/>
        </w:rPr>
        <w:t>results</w:t>
      </w:r>
      <w:proofErr w:type="gramEnd"/>
      <w:r w:rsidRPr="008119D9">
        <w:rPr>
          <w:color w:val="000000" w:themeColor="text1"/>
        </w:rPr>
        <w:t xml:space="preserve"> of a one-way ANOVA </w:t>
      </w:r>
      <w:r w:rsidR="00A37DA6">
        <w:rPr>
          <w:color w:val="000000" w:themeColor="text1"/>
        </w:rPr>
        <w:t xml:space="preserve">is </w:t>
      </w:r>
      <w:r w:rsidRPr="008119D9">
        <w:rPr>
          <w:color w:val="000000" w:themeColor="text1"/>
        </w:rPr>
        <w:t xml:space="preserve">considered reliable if the following assumptions </w:t>
      </w:r>
      <w:r w:rsidR="00A37DA6">
        <w:rPr>
          <w:color w:val="000000" w:themeColor="text1"/>
        </w:rPr>
        <w:t>hold</w:t>
      </w:r>
      <w:r w:rsidRPr="008119D9">
        <w:rPr>
          <w:color w:val="000000" w:themeColor="text1"/>
        </w:rPr>
        <w:t>:</w:t>
      </w:r>
    </w:p>
    <w:p w14:paraId="0AA41A5F"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2F04382B"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w:t>
      </w:r>
      <w:r w:rsidR="00A37DA6">
        <w:rPr>
          <w:color w:val="000000" w:themeColor="text1"/>
        </w:rPr>
        <w:t xml:space="preserve">the </w:t>
      </w:r>
      <w:r w:rsidRPr="008119D9">
        <w:rPr>
          <w:color w:val="000000" w:themeColor="text1"/>
        </w:rPr>
        <w:t xml:space="preserve">questionnaire,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52B520CD" w:rsidR="00C17963" w:rsidRDefault="00C17963" w:rsidP="00C17963">
      <w:pPr>
        <w:spacing w:line="360" w:lineRule="auto"/>
        <w:jc w:val="both"/>
        <w:rPr>
          <w:color w:val="000000" w:themeColor="text1"/>
        </w:rPr>
      </w:pPr>
      <w:r w:rsidRPr="008119D9">
        <w:rPr>
          <w:color w:val="000000" w:themeColor="text1"/>
        </w:rPr>
        <w:t xml:space="preserve">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w:t>
      </w:r>
      <w:r w:rsidR="00A37DA6">
        <w:rPr>
          <w:color w:val="000000" w:themeColor="text1"/>
        </w:rPr>
        <w:t xml:space="preserve">approximately </w:t>
      </w:r>
      <w:r w:rsidRPr="008119D9">
        <w:rPr>
          <w:color w:val="000000" w:themeColor="text1"/>
        </w:rPr>
        <w:t xml:space="preserve">in normal distribution </w:t>
      </w:r>
      <w:r w:rsidR="00A37DA6">
        <w:rPr>
          <w:color w:val="000000" w:themeColor="text1"/>
        </w:rPr>
        <w:t xml:space="preserve">which </w:t>
      </w:r>
      <w:r w:rsidRPr="008119D9">
        <w:rPr>
          <w:color w:val="000000" w:themeColor="text1"/>
        </w:rPr>
        <w:t>satisfies requirement (1</w:t>
      </w:r>
      <w:proofErr w:type="gramStart"/>
      <w:r w:rsidRPr="008119D9">
        <w:rPr>
          <w:color w:val="000000" w:themeColor="text1"/>
        </w:rPr>
        <w:t>)</w:t>
      </w:r>
      <w:proofErr w:type="gramEnd"/>
      <w:r w:rsidRPr="008119D9">
        <w:rPr>
          <w:color w:val="000000" w:themeColor="text1"/>
        </w:rPr>
        <w:t xml:space="preserve">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p w14:paraId="0FAAE1A0" w14:textId="77777777" w:rsidR="00A37DA6" w:rsidRPr="00DF6E07" w:rsidRDefault="00A37DA6" w:rsidP="00C17963">
      <w:pPr>
        <w:spacing w:line="360" w:lineRule="auto"/>
        <w:jc w:val="both"/>
        <w:rPr>
          <w:color w:val="000000" w:themeColor="text1"/>
          <w:sz w:val="12"/>
          <w:szCs w:val="12"/>
        </w:rPr>
      </w:pP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DF6E07" w:rsidRDefault="00C17963" w:rsidP="00010FC0">
            <w:pPr>
              <w:rPr>
                <w:b/>
                <w:bCs/>
                <w:color w:val="000000" w:themeColor="text1"/>
              </w:rPr>
            </w:pPr>
            <w:r w:rsidRPr="00DF6E07">
              <w:rPr>
                <w:b/>
                <w:bCs/>
                <w:color w:val="000000" w:themeColor="text1"/>
              </w:rPr>
              <w:t>Component</w:t>
            </w:r>
          </w:p>
        </w:tc>
        <w:tc>
          <w:tcPr>
            <w:tcW w:w="1952" w:type="dxa"/>
            <w:vAlign w:val="center"/>
          </w:tcPr>
          <w:p w14:paraId="51A93E19" w14:textId="77777777" w:rsidR="00C17963" w:rsidRPr="00DF6E07" w:rsidRDefault="00C17963" w:rsidP="00010FC0">
            <w:pPr>
              <w:jc w:val="center"/>
              <w:rPr>
                <w:b/>
                <w:bCs/>
                <w:color w:val="000000" w:themeColor="text1"/>
              </w:rPr>
            </w:pPr>
            <w:r w:rsidRPr="00DF6E07">
              <w:rPr>
                <w:b/>
                <w:bCs/>
                <w:color w:val="000000" w:themeColor="text1"/>
              </w:rPr>
              <w:t>W</w:t>
            </w:r>
          </w:p>
        </w:tc>
        <w:tc>
          <w:tcPr>
            <w:tcW w:w="1842" w:type="dxa"/>
            <w:vAlign w:val="center"/>
          </w:tcPr>
          <w:p w14:paraId="64C026DD" w14:textId="77777777" w:rsidR="00C17963" w:rsidRPr="00DF6E07" w:rsidRDefault="00C17963" w:rsidP="00010FC0">
            <w:pPr>
              <w:jc w:val="center"/>
              <w:rPr>
                <w:b/>
                <w:bCs/>
                <w:color w:val="000000" w:themeColor="text1"/>
              </w:rPr>
            </w:pPr>
            <w:r w:rsidRPr="00DF6E07">
              <w:rPr>
                <w:b/>
                <w:bCs/>
                <w:color w:val="000000" w:themeColor="text1"/>
              </w:rPr>
              <w:t>P</w:t>
            </w:r>
          </w:p>
        </w:tc>
        <w:tc>
          <w:tcPr>
            <w:tcW w:w="3402" w:type="dxa"/>
            <w:vAlign w:val="center"/>
          </w:tcPr>
          <w:p w14:paraId="3A9FC7B3" w14:textId="77777777" w:rsidR="00C17963" w:rsidRPr="00DF6E07" w:rsidRDefault="00C17963" w:rsidP="00010FC0">
            <w:pPr>
              <w:jc w:val="center"/>
              <w:rPr>
                <w:b/>
                <w:bCs/>
                <w:color w:val="000000" w:themeColor="text1"/>
              </w:rPr>
            </w:pPr>
            <w:r w:rsidRPr="00DF6E07">
              <w:rPr>
                <w:b/>
                <w:bCs/>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88B1E96">
            <wp:extent cx="3435350" cy="2179731"/>
            <wp:effectExtent l="19050" t="19050" r="12700" b="1143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79273" cy="220760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101"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&#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102"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&#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103"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&#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104"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&#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09B829D9" w:rsidR="00C17963" w:rsidRDefault="00C17963" w:rsidP="00C17963">
      <w:pPr>
        <w:spacing w:line="360" w:lineRule="auto"/>
        <w:jc w:val="both"/>
        <w:rPr>
          <w:color w:val="000000" w:themeColor="text1"/>
        </w:rPr>
      </w:pPr>
      <w:r w:rsidRPr="008119D9">
        <w:rPr>
          <w:color w:val="000000" w:themeColor="text1"/>
        </w:rPr>
        <w:t xml:space="preserve">We </w:t>
      </w:r>
      <w:r w:rsidR="00A37DA6">
        <w:rPr>
          <w:color w:val="000000" w:themeColor="text1"/>
        </w:rPr>
        <w:t>obtain</w:t>
      </w:r>
      <w:r w:rsidR="00A37DA6" w:rsidRPr="008119D9">
        <w:rPr>
          <w:color w:val="000000" w:themeColor="text1"/>
        </w:rPr>
        <w:t xml:space="preserve"> </w:t>
      </w:r>
      <w:r w:rsidRPr="008119D9">
        <w:rPr>
          <w:color w:val="000000" w:themeColor="text1"/>
        </w:rPr>
        <w:t>the ANOVA summary as in Table 7.</w:t>
      </w:r>
      <w:r w:rsidR="008C5D23">
        <w:rPr>
          <w:color w:val="000000" w:themeColor="text1"/>
        </w:rPr>
        <w:t>3</w:t>
      </w:r>
      <w:r w:rsidRPr="008119D9">
        <w:rPr>
          <w:color w:val="000000" w:themeColor="text1"/>
        </w:rPr>
        <w:t>.</w:t>
      </w:r>
    </w:p>
    <w:p w14:paraId="28F17DA2" w14:textId="77777777" w:rsidR="00A37DA6" w:rsidRPr="008119D9" w:rsidRDefault="00A37DA6" w:rsidP="00C17963">
      <w:pPr>
        <w:spacing w:line="360" w:lineRule="auto"/>
        <w:jc w:val="both"/>
        <w:rPr>
          <w:color w:val="000000" w:themeColor="text1"/>
        </w:rPr>
      </w:pP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DF6E07" w:rsidRDefault="00C17963" w:rsidP="00010FC0">
            <w:pPr>
              <w:spacing w:line="360" w:lineRule="auto"/>
              <w:rPr>
                <w:b/>
                <w:bCs/>
                <w:color w:val="000000" w:themeColor="text1"/>
                <w:sz w:val="20"/>
                <w:szCs w:val="20"/>
              </w:rPr>
            </w:pPr>
            <w:r w:rsidRPr="00DF6E07">
              <w:rPr>
                <w:b/>
                <w:bCs/>
                <w:color w:val="000000" w:themeColor="text1"/>
                <w:sz w:val="20"/>
                <w:szCs w:val="20"/>
              </w:rPr>
              <w:t>Source</w:t>
            </w:r>
          </w:p>
        </w:tc>
        <w:tc>
          <w:tcPr>
            <w:tcW w:w="2139" w:type="dxa"/>
          </w:tcPr>
          <w:p w14:paraId="6BDDCDB4"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Degrees of Freedom</w:t>
            </w:r>
          </w:p>
          <w:p w14:paraId="3729616F"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DF</w:t>
            </w:r>
          </w:p>
        </w:tc>
        <w:tc>
          <w:tcPr>
            <w:tcW w:w="1569" w:type="dxa"/>
          </w:tcPr>
          <w:p w14:paraId="498BC0A8"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Sum of Squares</w:t>
            </w:r>
            <w:r w:rsidRPr="00DF6E07">
              <w:rPr>
                <w:b/>
                <w:bCs/>
                <w:color w:val="000000" w:themeColor="text1"/>
                <w:sz w:val="20"/>
                <w:szCs w:val="20"/>
              </w:rPr>
              <w:br/>
              <w:t>SS</w:t>
            </w:r>
          </w:p>
        </w:tc>
        <w:tc>
          <w:tcPr>
            <w:tcW w:w="1811" w:type="dxa"/>
          </w:tcPr>
          <w:p w14:paraId="116AC500"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Mean Square</w:t>
            </w:r>
            <w:r w:rsidRPr="00DF6E07">
              <w:rPr>
                <w:b/>
                <w:bCs/>
                <w:color w:val="000000" w:themeColor="text1"/>
                <w:sz w:val="20"/>
                <w:szCs w:val="20"/>
              </w:rPr>
              <w:br/>
              <w:t>MS</w:t>
            </w:r>
          </w:p>
        </w:tc>
        <w:tc>
          <w:tcPr>
            <w:tcW w:w="992" w:type="dxa"/>
          </w:tcPr>
          <w:p w14:paraId="48144DEB"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F-Stat</w:t>
            </w:r>
          </w:p>
        </w:tc>
        <w:tc>
          <w:tcPr>
            <w:tcW w:w="997" w:type="dxa"/>
          </w:tcPr>
          <w:p w14:paraId="4DFDFDB2"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DF6E07">
      <w:pPr>
        <w:shd w:val="clear" w:color="auto" w:fill="FFFFFF"/>
        <w:spacing w:line="360" w:lineRule="auto"/>
        <w:ind w:left="720"/>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lastRenderedPageBreak/>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above hypotheses will be tested using an F-ratio for a One-Way ANOVA.</w:t>
      </w:r>
    </w:p>
    <w:p w14:paraId="734845DF" w14:textId="792A2758" w:rsidR="00A37DA6" w:rsidRDefault="00C17963" w:rsidP="00A37DA6">
      <w:pPr>
        <w:shd w:val="clear" w:color="auto" w:fill="FFFFFF"/>
        <w:spacing w:before="225" w:after="225" w:line="360" w:lineRule="auto"/>
        <w:textAlignment w:val="baseline"/>
        <w:rPr>
          <w:color w:val="000000" w:themeColor="text1"/>
        </w:rPr>
      </w:pPr>
      <w:r w:rsidRPr="008119D9">
        <w:rPr>
          <w:color w:val="000000" w:themeColor="text1"/>
        </w:rPr>
        <w:t>(2) Rejection Region</w:t>
      </w:r>
      <w:r w:rsidRPr="008119D9">
        <w:rPr>
          <w:color w:val="000000" w:themeColor="text1"/>
        </w:rPr>
        <w:tab/>
      </w:r>
    </w:p>
    <w:p w14:paraId="2480418B" w14:textId="6134600A"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xml:space="preserve">, therefore, the rejection region for this F-test </w:t>
      </w:r>
      <w:proofErr w:type="gramStart"/>
      <w:r w:rsidRPr="008119D9">
        <w:rPr>
          <w:color w:val="000000" w:themeColor="text1"/>
        </w:rPr>
        <w:t>is </w:t>
      </w:r>
      <w:r w:rsidR="00A37DA6">
        <w:rPr>
          <w:color w:val="000000" w:themeColor="text1"/>
        </w:rPr>
        <w:t xml:space="preserve"> </w:t>
      </w:r>
      <w:r w:rsidRPr="008119D9">
        <w:rPr>
          <w:i/>
          <w:iCs/>
          <w:color w:val="000000" w:themeColor="text1"/>
          <w:bdr w:val="none" w:sz="0" w:space="0" w:color="auto" w:frame="1"/>
        </w:rPr>
        <w:t>R</w:t>
      </w:r>
      <w:proofErr w:type="gramEnd"/>
      <w:r w:rsidRPr="008119D9">
        <w:rPr>
          <w:i/>
          <w:iCs/>
          <w:color w:val="000000" w:themeColor="text1"/>
          <w:bdr w:val="none" w:sz="0" w:space="0" w:color="auto" w:frame="1"/>
        </w:rPr>
        <w:t xml:space="preserve">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73BF8367" w14:textId="31555040" w:rsidR="00A37DA6" w:rsidRDefault="00C17963">
      <w:pPr>
        <w:shd w:val="clear" w:color="auto" w:fill="FFFFFF"/>
        <w:spacing w:before="225" w:after="225" w:line="360" w:lineRule="auto"/>
        <w:textAlignment w:val="baseline"/>
        <w:rPr>
          <w:color w:val="000000" w:themeColor="text1"/>
        </w:rPr>
      </w:pPr>
      <w:r w:rsidRPr="008119D9">
        <w:rPr>
          <w:color w:val="000000" w:themeColor="text1"/>
        </w:rPr>
        <w:t>(3) Test Statistics</w:t>
      </w:r>
    </w:p>
    <w:p w14:paraId="675F3A79" w14:textId="30F48151"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computed test statistic F equals 3.8499, which is not in the 95% region of acceptance</w:t>
      </w:r>
      <w:proofErr w:type="gramStart"/>
      <w:r w:rsidRPr="008119D9">
        <w:rPr>
          <w:color w:val="000000" w:themeColor="text1"/>
        </w:rPr>
        <w:t>:</w:t>
      </w:r>
      <w:r w:rsidR="00A37DA6">
        <w:rPr>
          <w:color w:val="000000" w:themeColor="text1"/>
        </w:rPr>
        <w:t xml:space="preserve">  </w:t>
      </w:r>
      <w:r w:rsidRPr="008119D9">
        <w:rPr>
          <w:color w:val="000000" w:themeColor="text1"/>
        </w:rPr>
        <w:t>[</w:t>
      </w:r>
      <w:proofErr w:type="gramEnd"/>
      <w:r w:rsidRPr="008119D9">
        <w:rPr>
          <w:color w:val="000000" w:themeColor="text1"/>
        </w:rPr>
        <w:t>-∞: 2.</w:t>
      </w:r>
      <w:r w:rsidRPr="008119D9">
        <w:rPr>
          <w:color w:val="000000" w:themeColor="text1"/>
          <w:bdr w:val="none" w:sz="0" w:space="0" w:color="auto" w:frame="1"/>
        </w:rPr>
        <w:t>678</w:t>
      </w:r>
      <w:r w:rsidRPr="008119D9">
        <w:rPr>
          <w:color w:val="000000" w:themeColor="text1"/>
        </w:rPr>
        <w:t>].</w:t>
      </w:r>
    </w:p>
    <w:p w14:paraId="23980B85" w14:textId="2F11C0A4" w:rsidR="00A37DA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4B533103" w14:textId="6173693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36F52BB3" w14:textId="5718209A" w:rsidR="00A37DA6"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(5) Conclusion</w:t>
      </w:r>
    </w:p>
    <w:p w14:paraId="518C1FFF" w14:textId="1AFEAB0F"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1593BA74" w14:textId="02006721" w:rsidR="00A37DA6" w:rsidRPr="008119D9" w:rsidRDefault="00C17963" w:rsidP="00A37DA6">
      <w:pPr>
        <w:spacing w:line="360" w:lineRule="auto"/>
        <w:jc w:val="both"/>
        <w:rPr>
          <w:color w:val="000000" w:themeColor="text1"/>
        </w:rPr>
      </w:pPr>
      <w:r w:rsidRPr="008119D9">
        <w:rPr>
          <w:color w:val="000000" w:themeColor="text1"/>
        </w:rPr>
        <w:t>Figure 7.3 summarizes the results of the One-Way ANOVA</w:t>
      </w:r>
      <w:r w:rsidR="00A37DA6">
        <w:rPr>
          <w:color w:val="000000" w:themeColor="text1"/>
        </w:rPr>
        <w:t xml:space="preserve">.   And </w:t>
      </w:r>
      <w:r w:rsidR="00A37DA6" w:rsidRPr="008119D9">
        <w:rPr>
          <w:color w:val="000000" w:themeColor="text1"/>
        </w:rPr>
        <w:t xml:space="preserve">from Table 7.1 we see, </w:t>
      </w:r>
      <w:proofErr w:type="spellStart"/>
      <w:r w:rsidR="00A37DA6" w:rsidRPr="008119D9">
        <w:rPr>
          <w:color w:val="000000" w:themeColor="text1"/>
        </w:rPr>
        <w:t>CA+Bubble</w:t>
      </w:r>
      <w:proofErr w:type="spellEnd"/>
      <w:r w:rsidR="00A37DA6" w:rsidRPr="008119D9">
        <w:rPr>
          <w:color w:val="000000" w:themeColor="text1"/>
        </w:rPr>
        <w:t xml:space="preserve"> has significantly higher means compared other distributions and </w:t>
      </w:r>
      <w:proofErr w:type="spellStart"/>
      <w:r w:rsidR="00A37DA6" w:rsidRPr="008119D9">
        <w:rPr>
          <w:color w:val="000000" w:themeColor="text1"/>
        </w:rPr>
        <w:t>CA+Grid</w:t>
      </w:r>
      <w:proofErr w:type="spellEnd"/>
      <w:r w:rsidR="00A37DA6" w:rsidRPr="008119D9">
        <w:rPr>
          <w:color w:val="000000" w:themeColor="text1"/>
        </w:rPr>
        <w:t xml:space="preserve"> has closer mean with </w:t>
      </w:r>
      <w:proofErr w:type="spellStart"/>
      <w:r w:rsidR="00A37DA6" w:rsidRPr="008119D9">
        <w:rPr>
          <w:color w:val="000000" w:themeColor="text1"/>
        </w:rPr>
        <w:t>VSUP+Bubble</w:t>
      </w:r>
      <w:proofErr w:type="spellEnd"/>
      <w:r w:rsidR="00A37DA6" w:rsidRPr="008119D9">
        <w:rPr>
          <w:color w:val="000000" w:themeColor="text1"/>
        </w:rPr>
        <w:t xml:space="preserve">, and </w:t>
      </w:r>
      <w:proofErr w:type="spellStart"/>
      <w:r w:rsidR="00A37DA6" w:rsidRPr="008119D9">
        <w:rPr>
          <w:color w:val="000000" w:themeColor="text1"/>
        </w:rPr>
        <w:t>VSUP+Grid</w:t>
      </w:r>
      <w:proofErr w:type="spellEnd"/>
      <w:r w:rsidR="00A37DA6" w:rsidRPr="008119D9">
        <w:rPr>
          <w:color w:val="000000" w:themeColor="text1"/>
        </w:rPr>
        <w:t xml:space="preserve"> has significantly lower mean among all. So, we can conclude CA has significantly better user </w:t>
      </w:r>
      <w:r w:rsidR="00A37DA6">
        <w:rPr>
          <w:color w:val="000000" w:themeColor="text1"/>
        </w:rPr>
        <w:t>results</w:t>
      </w:r>
      <w:r w:rsidR="00A37DA6" w:rsidRPr="008119D9">
        <w:rPr>
          <w:color w:val="000000" w:themeColor="text1"/>
        </w:rPr>
        <w:t xml:space="preserve"> compared to VSUP.</w:t>
      </w:r>
    </w:p>
    <w:p w14:paraId="07B466A9" w14:textId="64810E97" w:rsidR="00C17963" w:rsidRPr="008119D9" w:rsidRDefault="00C17963" w:rsidP="00C17963">
      <w:pPr>
        <w:shd w:val="clear" w:color="auto" w:fill="FFFFFF"/>
        <w:spacing w:before="225" w:after="225"/>
        <w:textAlignment w:val="baseline"/>
        <w:rPr>
          <w:color w:val="000000" w:themeColor="text1"/>
        </w:rPr>
      </w:pPr>
    </w:p>
    <w:p w14:paraId="2ED31FE3" w14:textId="77777777"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3891210B" wp14:editId="64402D88">
            <wp:extent cx="4171950" cy="2527852"/>
            <wp:effectExtent l="19050" t="19050" r="19050" b="25400"/>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2804" cy="2534428"/>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DF6E07">
      <w:pPr>
        <w:jc w:val="center"/>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3539E9C3" w14:textId="77777777" w:rsidR="00C17963" w:rsidRPr="008119D9" w:rsidRDefault="00C17963" w:rsidP="00C17963">
      <w:pPr>
        <w:spacing w:line="360" w:lineRule="auto"/>
        <w:jc w:val="both"/>
        <w:rPr>
          <w:color w:val="000000" w:themeColor="text1"/>
        </w:rPr>
      </w:pPr>
    </w:p>
    <w:p w14:paraId="15320066" w14:textId="77777777"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3A460107" w14:textId="6795D5F0" w:rsidR="00C17963" w:rsidRDefault="00C17963" w:rsidP="00C17963">
      <w:pPr>
        <w:spacing w:line="360" w:lineRule="auto"/>
        <w:jc w:val="both"/>
        <w:rPr>
          <w:color w:val="000000" w:themeColor="text1"/>
        </w:rPr>
      </w:pPr>
      <w:r w:rsidRPr="008119D9">
        <w:rPr>
          <w:color w:val="000000" w:themeColor="text1"/>
        </w:rPr>
        <w:t>We have generated the CA and VSUP data from the four components performance data by grouping the two pairs (</w:t>
      </w:r>
      <w:proofErr w:type="spellStart"/>
      <w:r w:rsidRPr="008119D9">
        <w:rPr>
          <w:color w:val="000000" w:themeColor="text1"/>
        </w:rPr>
        <w:t>CA+Bubble</w:t>
      </w:r>
      <w:proofErr w:type="spellEnd"/>
      <w:r w:rsidR="00A37DA6">
        <w:rPr>
          <w:color w:val="000000" w:themeColor="text1"/>
        </w:rPr>
        <w:t xml:space="preserve"> with </w:t>
      </w:r>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r w:rsidR="00A37DA6">
        <w:rPr>
          <w:color w:val="000000" w:themeColor="text1"/>
        </w:rPr>
        <w:t xml:space="preserve"> with</w:t>
      </w:r>
      <w:r w:rsidR="00A37DA6" w:rsidRPr="008119D9">
        <w:rPr>
          <w:color w:val="000000" w:themeColor="text1"/>
        </w:rPr>
        <w:t xml:space="preserve"> </w:t>
      </w:r>
      <w:proofErr w:type="spellStart"/>
      <w:r w:rsidRPr="008119D9">
        <w:rPr>
          <w:color w:val="000000" w:themeColor="text1"/>
        </w:rPr>
        <w:t>VSUP+Grid</w:t>
      </w:r>
      <w:proofErr w:type="spellEnd"/>
      <w:r w:rsidRPr="008119D9">
        <w:rPr>
          <w:color w:val="000000" w:themeColor="text1"/>
        </w:rPr>
        <w:t>). Now the statistical summary of CA and VSUP data are shown in the following Table 7.</w:t>
      </w:r>
      <w:r w:rsidR="00452786">
        <w:rPr>
          <w:color w:val="000000" w:themeColor="text1"/>
        </w:rPr>
        <w:t>4</w:t>
      </w:r>
      <w:r w:rsidRPr="008119D9">
        <w:rPr>
          <w:color w:val="000000" w:themeColor="text1"/>
        </w:rPr>
        <w:t xml:space="preserve">. </w:t>
      </w:r>
    </w:p>
    <w:p w14:paraId="432AE4E6" w14:textId="77777777" w:rsidR="00A37DA6" w:rsidRPr="008119D9" w:rsidRDefault="00A37DA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C310D19"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70D0366B"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66934F0E" w:rsidR="00C17963" w:rsidRPr="008119D9" w:rsidRDefault="00C17963" w:rsidP="00C17963">
      <w:pPr>
        <w:rPr>
          <w:color w:val="000000" w:themeColor="text1"/>
        </w:rPr>
      </w:pPr>
      <w:r w:rsidRPr="008119D9">
        <w:rPr>
          <w:color w:val="000000" w:themeColor="text1"/>
        </w:rPr>
        <w:br/>
        <w:t>Table 7.</w:t>
      </w:r>
      <w:r w:rsidR="00452786">
        <w:rPr>
          <w:color w:val="000000" w:themeColor="text1"/>
        </w:rPr>
        <w:t>4</w:t>
      </w:r>
      <w:r w:rsidRPr="008119D9">
        <w:rPr>
          <w:color w:val="000000" w:themeColor="text1"/>
        </w:rPr>
        <w:t>: Summary of CA vs VSUP performance</w:t>
      </w:r>
    </w:p>
    <w:p w14:paraId="42E3F941" w14:textId="77777777" w:rsidR="00C17963" w:rsidRPr="008119D9" w:rsidRDefault="00C17963" w:rsidP="00C17963">
      <w:pPr>
        <w:rPr>
          <w:color w:val="000000" w:themeColor="text1"/>
        </w:rPr>
      </w:pPr>
    </w:p>
    <w:p w14:paraId="3EDE13CC" w14:textId="30F4F193" w:rsidR="00C17963" w:rsidRPr="008119D9" w:rsidRDefault="00C17963" w:rsidP="00C17963">
      <w:pPr>
        <w:spacing w:line="360" w:lineRule="auto"/>
        <w:jc w:val="both"/>
        <w:rPr>
          <w:color w:val="000000" w:themeColor="text1"/>
        </w:rPr>
      </w:pPr>
      <w:r w:rsidRPr="008119D9">
        <w:rPr>
          <w:color w:val="000000" w:themeColor="text1"/>
        </w:rPr>
        <w:t xml:space="preserve">We present test result of Shapiro-Wilk normality test for significance level of 0.005 in the following table 7.6 where we see both distributions do not differ significantly from </w:t>
      </w:r>
      <w:r w:rsidR="00500936">
        <w:rPr>
          <w:color w:val="000000" w:themeColor="text1"/>
        </w:rPr>
        <w:t xml:space="preserve">a </w:t>
      </w:r>
      <w:r w:rsidRPr="008119D9">
        <w:rPr>
          <w:color w:val="000000" w:themeColor="text1"/>
        </w:rPr>
        <w:t>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66DE813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0110CDBE"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50C78EB9" w14:textId="77777777" w:rsidR="00C17963" w:rsidRPr="008119D9" w:rsidRDefault="00C17963" w:rsidP="00C17963">
      <w:pPr>
        <w:rPr>
          <w:color w:val="000000" w:themeColor="text1"/>
        </w:rPr>
      </w:pPr>
    </w:p>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39189E77" w:rsidR="00C17963" w:rsidRPr="008119D9" w:rsidRDefault="00C17963" w:rsidP="00DF6E07">
      <w:pPr>
        <w:jc w:val="center"/>
        <w:rPr>
          <w:color w:val="000000" w:themeColor="text1"/>
        </w:rPr>
      </w:pPr>
      <w:r w:rsidRPr="008119D9">
        <w:rPr>
          <w:noProof/>
          <w:color w:val="000000" w:themeColor="text1"/>
        </w:rPr>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DF6E07">
      <w:pPr>
        <w:jc w:val="center"/>
        <w:rPr>
          <w:color w:val="000000" w:themeColor="text1"/>
        </w:rPr>
      </w:pPr>
    </w:p>
    <w:p w14:paraId="5C0ED5DB" w14:textId="77777777" w:rsidR="00C17963" w:rsidRPr="008119D9" w:rsidRDefault="00C17963" w:rsidP="00DF6E07">
      <w:pPr>
        <w:jc w:val="center"/>
        <w:rPr>
          <w:color w:val="000000" w:themeColor="text1"/>
        </w:rPr>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34BD27DE" w14:textId="7A3D45A8"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p>
    <w:p w14:paraId="59599099" w14:textId="3FE44F2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16CEDDE6" w14:textId="1BA62655"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5C0D2DF9" w14:textId="043C4279"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DF6E07">
      <w:pPr>
        <w:shd w:val="clear" w:color="auto" w:fill="FFFFFF"/>
        <w:spacing w:line="360" w:lineRule="auto"/>
        <w:ind w:firstLine="720"/>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2A84347E" w14:textId="50195EB9"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04C52DC4" w14:textId="79CC37C3"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The computed t-statistic = 3.61</w:t>
      </w:r>
    </w:p>
    <w:p w14:paraId="3B64702B" w14:textId="7853C2D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1A0E2770" w14:textId="40676217"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r w:rsidR="00500936">
        <w:rPr>
          <w:color w:val="000000" w:themeColor="text1"/>
        </w:rPr>
        <w:t xml:space="preserve">  </w:t>
      </w: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44CCE794" w14:textId="592AE30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(5) Conclusion</w:t>
      </w:r>
    </w:p>
    <w:p w14:paraId="4DF51A3F" w14:textId="5D552344" w:rsidR="00500936"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4E34978C" w:rsidR="00C17963"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r w:rsidR="00500936">
        <w:rPr>
          <w:color w:val="000000" w:themeColor="text1"/>
        </w:rPr>
        <w:t xml:space="preserve"> in Figure 7.5</w:t>
      </w:r>
      <w:r w:rsidRPr="008119D9">
        <w:rPr>
          <w:color w:val="000000" w:themeColor="text1"/>
        </w:rPr>
        <w:t>:</w:t>
      </w:r>
    </w:p>
    <w:p w14:paraId="52A6B3D2" w14:textId="77777777" w:rsidR="00500936" w:rsidRPr="008119D9" w:rsidRDefault="00500936" w:rsidP="00C17963">
      <w:pPr>
        <w:shd w:val="clear" w:color="auto" w:fill="FFFFFF"/>
        <w:spacing w:before="225" w:after="225"/>
        <w:textAlignment w:val="baseline"/>
        <w:rPr>
          <w:color w:val="000000" w:themeColor="text1"/>
        </w:rPr>
      </w:pPr>
    </w:p>
    <w:p w14:paraId="4C38972C" w14:textId="74D4FED6" w:rsidR="00C17963" w:rsidRPr="008119D9" w:rsidRDefault="00C17963" w:rsidP="00DF6E07">
      <w:pPr>
        <w:shd w:val="clear" w:color="auto" w:fill="FFFFFF"/>
        <w:spacing w:before="225" w:after="225"/>
        <w:jc w:val="center"/>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51E873D5" w:rsidR="00C17963" w:rsidRPr="008119D9" w:rsidRDefault="00C17963" w:rsidP="00C17963">
      <w:pPr>
        <w:spacing w:line="360" w:lineRule="auto"/>
        <w:jc w:val="both"/>
        <w:rPr>
          <w:rFonts w:eastAsiaTheme="minorHAnsi"/>
          <w:b/>
          <w:bCs/>
          <w:color w:val="000000" w:themeColor="text1"/>
          <w:sz w:val="26"/>
          <w:szCs w:val="26"/>
          <w:lang w:val="en-GB" w:eastAsia="en-US"/>
        </w:rPr>
      </w:pPr>
      <w:r w:rsidRPr="008119D9">
        <w:rPr>
          <w:color w:val="000000" w:themeColor="text1"/>
        </w:rPr>
        <w:t>Finally, based on above statistical test results, analysis and hypothesize conclusion, we can say that performance of CA quantitatively surpassed</w:t>
      </w:r>
      <w:r w:rsidR="00500936">
        <w:rPr>
          <w:color w:val="000000" w:themeColor="text1"/>
        </w:rPr>
        <w:t xml:space="preserve"> the</w:t>
      </w:r>
      <w:r w:rsidRPr="008119D9">
        <w:rPr>
          <w:color w:val="000000" w:themeColor="text1"/>
        </w:rPr>
        <w:t xml:space="preserve"> performance of VSUP. </w:t>
      </w: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t>7.2.2</w:t>
      </w:r>
      <w:r w:rsidRPr="008119D9">
        <w:rPr>
          <w:b/>
          <w:bCs/>
          <w:color w:val="000000" w:themeColor="text1"/>
        </w:rPr>
        <w:tab/>
        <w:t>Time Utilization Results</w:t>
      </w:r>
    </w:p>
    <w:p w14:paraId="0D029A05" w14:textId="0A4FE93A" w:rsidR="00C17963"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p w14:paraId="36B2FADC" w14:textId="77777777" w:rsidR="00500936" w:rsidRPr="008119D9" w:rsidRDefault="0050093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79AF5E8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57CB2B8D"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77777777"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.959, p = .254</w:t>
      </w:r>
    </w:p>
    <w:p w14:paraId="17DD692C" w14:textId="77777777"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.977, p = .716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63FE5539" w14:textId="5DB09150" w:rsidR="00500936"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0B4EAAE2"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following null and alternative hypotheses need to be tested:</w:t>
      </w:r>
    </w:p>
    <w:p w14:paraId="618E518D" w14:textId="59C38938" w:rsidR="00500936" w:rsidRPr="008119D9" w:rsidRDefault="00C17963" w:rsidP="00DF6E07">
      <w:pPr>
        <w:shd w:val="clear" w:color="auto" w:fill="FFFFFF"/>
        <w:spacing w:before="225" w:after="225" w:line="360" w:lineRule="auto"/>
        <w:ind w:left="720"/>
        <w:jc w:val="both"/>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57096AB" w14:textId="3D741D68"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This corresponds to a right-tailed test, for which a t-test for two paired samples </w:t>
      </w:r>
      <w:proofErr w:type="gramStart"/>
      <w:r w:rsidR="00500936">
        <w:rPr>
          <w:color w:val="000000" w:themeColor="text1"/>
        </w:rPr>
        <w:t>are</w:t>
      </w:r>
      <w:proofErr w:type="gramEnd"/>
      <w:r w:rsidR="00500936" w:rsidRPr="008119D9">
        <w:rPr>
          <w:color w:val="000000" w:themeColor="text1"/>
        </w:rPr>
        <w:t xml:space="preserve"> </w:t>
      </w:r>
      <w:r w:rsidRPr="008119D9">
        <w:rPr>
          <w:color w:val="000000" w:themeColor="text1"/>
        </w:rPr>
        <w:t>used.</w:t>
      </w:r>
    </w:p>
    <w:p w14:paraId="3721F6CE" w14:textId="2A99067C" w:rsidR="00500936" w:rsidRDefault="00C17963" w:rsidP="00DF6E07">
      <w:pPr>
        <w:shd w:val="clear" w:color="auto" w:fill="FFFFFF"/>
        <w:spacing w:before="225" w:after="225"/>
        <w:textAlignment w:val="baseline"/>
        <w:rPr>
          <w:color w:val="000000" w:themeColor="text1"/>
        </w:rPr>
      </w:pPr>
      <w:r w:rsidRPr="008119D9">
        <w:rPr>
          <w:color w:val="000000" w:themeColor="text1"/>
        </w:rPr>
        <w:t>(2) Rejection Region</w:t>
      </w:r>
    </w:p>
    <w:p w14:paraId="5F1409B5" w14:textId="25BA8572" w:rsidR="00C17963" w:rsidRDefault="00C17963" w:rsidP="00500936">
      <w:pPr>
        <w:shd w:val="clear" w:color="auto" w:fill="FFFFFF"/>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7F9E3443" w14:textId="77777777" w:rsidR="00500936" w:rsidRPr="008119D9" w:rsidRDefault="00500936" w:rsidP="00DF6E07">
      <w:pPr>
        <w:shd w:val="clear" w:color="auto" w:fill="FFFFFF"/>
        <w:ind w:left="720"/>
        <w:textAlignment w:val="baseline"/>
        <w:rPr>
          <w:color w:val="000000" w:themeColor="text1"/>
        </w:rPr>
      </w:pPr>
    </w:p>
    <w:p w14:paraId="1EC543B1"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D8FA454" w14:textId="4B9A8582" w:rsidR="00500936"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2BDB77CC" w:rsidR="00C17963" w:rsidRPr="008119D9" w:rsidRDefault="00C17963" w:rsidP="00DF6E07">
      <w:pPr>
        <w:shd w:val="clear" w:color="auto" w:fill="FFFFFF"/>
        <w:spacing w:before="225" w:after="225"/>
        <w:ind w:firstLine="720"/>
        <w:textAlignment w:val="baseline"/>
        <w:rPr>
          <w:color w:val="000000" w:themeColor="text1"/>
        </w:rPr>
      </w:pPr>
      <w:r w:rsidRPr="008119D9">
        <w:rPr>
          <w:color w:val="000000" w:themeColor="text1"/>
        </w:rPr>
        <w:t>The computed t-statistic is equal to -2.656</w:t>
      </w:r>
    </w:p>
    <w:p w14:paraId="548C8E7E" w14:textId="0200AA7E" w:rsidR="00500936" w:rsidRDefault="00C17963" w:rsidP="00DF6E07">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2A9FEE7A" w:rsidR="00C17963" w:rsidRPr="008119D9" w:rsidRDefault="00C17963" w:rsidP="00DF6E07">
      <w:pPr>
        <w:shd w:val="clear" w:color="auto" w:fill="FFFFFF"/>
        <w:ind w:left="720"/>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DF6E07">
      <w:pPr>
        <w:shd w:val="clear" w:color="auto" w:fill="FFFFFF"/>
        <w:ind w:left="720"/>
        <w:textAlignment w:val="baseline"/>
        <w:rPr>
          <w:color w:val="000000" w:themeColor="text1"/>
        </w:rPr>
      </w:pPr>
    </w:p>
    <w:p w14:paraId="466CAF98"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71D7E398" w14:textId="77777777"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08DAE4C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 xml:space="preserve">We can visualize the paired T-test scenario graphically as </w:t>
      </w:r>
      <w:r w:rsidR="00500936">
        <w:rPr>
          <w:color w:val="000000" w:themeColor="text1"/>
        </w:rPr>
        <w:t xml:space="preserve">shown in Figure 7.6. </w:t>
      </w:r>
    </w:p>
    <w:p w14:paraId="691D62A3" w14:textId="2A414B82"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7ADFBA97" w14:textId="2E326C43" w:rsidR="00C17963" w:rsidRPr="008119D9"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1A465D94"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 xml:space="preserve">The SUS provides a quick tool for measuring the usability of various kinds of systems based on user experience. It consists of a 10-item questionnaire with five scale response from participants starting from Strongly agree to Strongly disagree. </w:t>
      </w:r>
      <w:r w:rsidR="001A6C2C">
        <w:rPr>
          <w:color w:val="000000" w:themeColor="text1"/>
          <w:shd w:val="clear" w:color="auto" w:fill="FFFFFF"/>
        </w:rPr>
        <w:t>C</w:t>
      </w:r>
      <w:r w:rsidRPr="008119D9">
        <w:rPr>
          <w:color w:val="000000" w:themeColor="text1"/>
          <w:shd w:val="clear" w:color="auto" w:fill="FFFFFF"/>
        </w:rPr>
        <w:t xml:space="preserve">ollectively its use is in classifying the ease of use of the system being tested. </w:t>
      </w:r>
      <w:r w:rsidR="001A6C2C">
        <w:rPr>
          <w:color w:val="000000" w:themeColor="text1"/>
          <w:shd w:val="clear" w:color="auto" w:fill="FFFFFF"/>
        </w:rPr>
        <w:t xml:space="preserve">We will </w:t>
      </w:r>
      <w:r w:rsidRPr="008119D9">
        <w:rPr>
          <w:color w:val="000000" w:themeColor="text1"/>
          <w:shd w:val="clear" w:color="auto" w:fill="FFFFFF"/>
        </w:rPr>
        <w:t xml:space="preserve">interpret the results </w:t>
      </w:r>
      <w:r w:rsidR="001A6C2C">
        <w:rPr>
          <w:color w:val="000000" w:themeColor="text1"/>
          <w:shd w:val="clear" w:color="auto" w:fill="FFFFFF"/>
        </w:rPr>
        <w:t>by</w:t>
      </w:r>
      <w:r w:rsidRPr="008119D9">
        <w:rPr>
          <w:color w:val="000000" w:themeColor="text1"/>
          <w:shd w:val="clear" w:color="auto" w:fill="FFFFFF"/>
        </w:rPr>
        <w:t xml:space="preserve"> normaliz</w:t>
      </w:r>
      <w:r w:rsidR="001A6C2C">
        <w:rPr>
          <w:color w:val="000000" w:themeColor="text1"/>
          <w:shd w:val="clear" w:color="auto" w:fill="FFFFFF"/>
        </w:rPr>
        <w:t>ing</w:t>
      </w:r>
      <w:r w:rsidRPr="008119D9">
        <w:rPr>
          <w:color w:val="000000" w:themeColor="text1"/>
          <w:shd w:val="clear" w:color="auto" w:fill="FFFFFF"/>
        </w:rPr>
        <w:t xml:space="preserve"> the scores to produce a percentile ranking</w:t>
      </w:r>
      <w:r w:rsidR="001A6C2C">
        <w:rPr>
          <w:color w:val="000000" w:themeColor="text1"/>
          <w:shd w:val="clear" w:color="auto" w:fill="FFFFFF"/>
        </w:rPr>
        <w:t xml:space="preserve">.  </w:t>
      </w:r>
      <w:r w:rsidRPr="008119D9">
        <w:rPr>
          <w:color w:val="000000" w:themeColor="text1"/>
          <w:shd w:val="clear" w:color="auto" w:fill="FFFFFF"/>
        </w:rPr>
        <w:t xml:space="preserve">By convention of SUS scoring, based on </w:t>
      </w:r>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338A010C" w14:textId="1880C704" w:rsidR="00C17963" w:rsidRPr="001A6C2C" w:rsidRDefault="00C17963" w:rsidP="002B35E4">
      <w:pPr>
        <w:numPr>
          <w:ilvl w:val="0"/>
          <w:numId w:val="29"/>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5056F1BD" w14:textId="1F5FAC89" w:rsidR="00C17963" w:rsidRDefault="00C17963" w:rsidP="00C17963">
      <w:pPr>
        <w:spacing w:line="360" w:lineRule="auto"/>
        <w:jc w:val="both"/>
        <w:rPr>
          <w:color w:val="000000" w:themeColor="text1"/>
        </w:rPr>
      </w:pPr>
      <w:r w:rsidRPr="008119D9">
        <w:rPr>
          <w:color w:val="000000" w:themeColor="text1"/>
        </w:rPr>
        <w:t>The statistical overview of the scores is given below</w:t>
      </w:r>
      <w:r w:rsidR="001A6C2C">
        <w:rPr>
          <w:color w:val="000000" w:themeColor="text1"/>
        </w:rPr>
        <w:t xml:space="preserve"> in Table 7.7.</w:t>
      </w:r>
    </w:p>
    <w:p w14:paraId="090402E2" w14:textId="77777777" w:rsidR="001A6C2C" w:rsidRPr="008119D9" w:rsidRDefault="001A6C2C"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DF6E07" w:rsidRDefault="00C17963" w:rsidP="00010FC0">
            <w:pPr>
              <w:spacing w:line="360" w:lineRule="auto"/>
              <w:jc w:val="center"/>
              <w:rPr>
                <w:b/>
                <w:bCs/>
                <w:color w:val="000000" w:themeColor="text1"/>
              </w:rPr>
            </w:pPr>
            <w:r w:rsidRPr="00DF6E07">
              <w:rPr>
                <w:b/>
                <w:bCs/>
                <w:color w:val="000000" w:themeColor="text1"/>
              </w:rPr>
              <w:lastRenderedPageBreak/>
              <w:t>Group</w:t>
            </w:r>
          </w:p>
        </w:tc>
        <w:tc>
          <w:tcPr>
            <w:tcW w:w="3005" w:type="dxa"/>
            <w:vAlign w:val="center"/>
          </w:tcPr>
          <w:p w14:paraId="2B795665"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68F42459"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717AB527" w14:textId="346AD392" w:rsidR="001A6C2C" w:rsidRPr="008119D9" w:rsidRDefault="00C17963" w:rsidP="00C17963">
      <w:pPr>
        <w:spacing w:line="360" w:lineRule="auto"/>
        <w:jc w:val="both"/>
        <w:rPr>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7CEAFFD" w14:textId="77777777" w:rsidR="00C17963" w:rsidRPr="00DF6E07" w:rsidRDefault="00C17963" w:rsidP="00DF6E07">
      <w:pPr>
        <w:spacing w:line="360" w:lineRule="auto"/>
        <w:jc w:val="both"/>
        <w:rPr>
          <w:sz w:val="14"/>
          <w:szCs w:val="14"/>
        </w:rPr>
      </w:pPr>
    </w:p>
    <w:p w14:paraId="777FCE98" w14:textId="01434CAD"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(1) Null and Alternative Hypotheses</w:t>
      </w:r>
    </w:p>
    <w:p w14:paraId="4619C405" w14:textId="6A19B69F"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2762A691" w14:textId="0DE14B03" w:rsidR="001A6C2C"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above hypotheses will be tested using the Kruskal-Wallis test.</w:t>
      </w:r>
    </w:p>
    <w:p w14:paraId="3085D7D6" w14:textId="1707747B"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63BD0022" w14:textId="77777777" w:rsidR="001A6C2C" w:rsidRDefault="00C17963" w:rsidP="001A6C2C">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p>
    <w:p w14:paraId="73562B53" w14:textId="3743E51D" w:rsidR="001A6C2C" w:rsidRDefault="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73BEC9E6" w14:textId="5B2512AB" w:rsidR="001A6C2C" w:rsidRDefault="00C17963" w:rsidP="001A6C2C">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u w:val="single"/>
        </w:rPr>
        <w:br/>
      </w:r>
      <w:r w:rsidRPr="008119D9">
        <w:rPr>
          <w:color w:val="000000" w:themeColor="text1"/>
        </w:rPr>
        <w:t>(4) Decision about the null hypothesis</w:t>
      </w:r>
      <w:r w:rsidRPr="008119D9">
        <w:rPr>
          <w:color w:val="000000" w:themeColor="text1"/>
        </w:rPr>
        <w:tab/>
      </w:r>
    </w:p>
    <w:p w14:paraId="618B1806" w14:textId="6F2A0CCE" w:rsidR="001A6C2C"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r w:rsidR="001A6C2C">
        <w:rPr>
          <w:color w:val="000000" w:themeColor="text1"/>
        </w:rPr>
        <w:t xml:space="preserve">  </w:t>
      </w:r>
      <w:r w:rsidRPr="008119D9">
        <w:rPr>
          <w:color w:val="000000" w:themeColor="text1"/>
        </w:rPr>
        <w:t>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189933EF" w14:textId="3B3A39C4" w:rsidR="001A6C2C" w:rsidRDefault="00C17963" w:rsidP="001A6C2C">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(5) Conclusion</w:t>
      </w:r>
    </w:p>
    <w:p w14:paraId="26CED8DE" w14:textId="2AB90FA0" w:rsidR="00C17963" w:rsidRPr="008119D9" w:rsidRDefault="00C17963" w:rsidP="00DF6E07">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lastRenderedPageBreak/>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297922F4" w14:textId="4229B321" w:rsidR="00C17963"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TLX stands for Task Load Index and is a measure of perceived workload.</w:t>
      </w:r>
      <w:r w:rsidRPr="008119D9">
        <w:rPr>
          <w:color w:val="000000" w:themeColor="text1"/>
        </w:rPr>
        <w:t xml:space="preserve"> Just like SUS data, we have collected Nasa-</w:t>
      </w:r>
      <w:r w:rsidR="001A6C2C">
        <w:rPr>
          <w:color w:val="000000" w:themeColor="text1"/>
        </w:rPr>
        <w:t>TLX</w:t>
      </w:r>
      <w:r w:rsidR="001A6C2C" w:rsidRPr="008119D9">
        <w:rPr>
          <w:color w:val="000000" w:themeColor="text1"/>
        </w:rPr>
        <w:t xml:space="preserve"> </w:t>
      </w:r>
      <w:r w:rsidRPr="008119D9">
        <w:rPr>
          <w:color w:val="000000" w:themeColor="text1"/>
        </w:rPr>
        <w:t xml:space="preserve">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6B89F5FA" w14:textId="26AE61C5" w:rsidR="00440E03" w:rsidRDefault="00440E03" w:rsidP="00C17963">
      <w:pPr>
        <w:spacing w:line="360" w:lineRule="auto"/>
        <w:jc w:val="both"/>
        <w:rPr>
          <w:color w:val="000000" w:themeColor="text1"/>
          <w:shd w:val="clear" w:color="auto" w:fill="FFFFFF"/>
        </w:rPr>
      </w:pPr>
    </w:p>
    <w:p w14:paraId="0AE9966A" w14:textId="486A2440" w:rsidR="00440E03" w:rsidRDefault="00440E03" w:rsidP="00C17963">
      <w:pPr>
        <w:spacing w:line="360" w:lineRule="auto"/>
        <w:jc w:val="both"/>
        <w:rPr>
          <w:color w:val="000000" w:themeColor="text1"/>
          <w:shd w:val="clear" w:color="auto" w:fill="FFFFFF"/>
        </w:rPr>
      </w:pPr>
    </w:p>
    <w:p w14:paraId="2AFD8F95" w14:textId="5C7A02EC" w:rsidR="001A6C2C" w:rsidRDefault="001A6C2C" w:rsidP="00C17963">
      <w:pPr>
        <w:spacing w:line="360" w:lineRule="auto"/>
        <w:jc w:val="both"/>
        <w:rPr>
          <w:color w:val="000000" w:themeColor="text1"/>
          <w:shd w:val="clear" w:color="auto" w:fill="FFFFFF"/>
        </w:rPr>
      </w:pPr>
    </w:p>
    <w:p w14:paraId="4FCEEFA0" w14:textId="50CBA970" w:rsidR="001A6C2C" w:rsidRDefault="001A6C2C" w:rsidP="00C17963">
      <w:pPr>
        <w:spacing w:line="360" w:lineRule="auto"/>
        <w:jc w:val="both"/>
        <w:rPr>
          <w:color w:val="000000" w:themeColor="text1"/>
          <w:shd w:val="clear" w:color="auto" w:fill="FFFFFF"/>
        </w:rPr>
      </w:pPr>
    </w:p>
    <w:p w14:paraId="302FFF23" w14:textId="3C5BA633" w:rsidR="001A6C2C" w:rsidRDefault="001A6C2C" w:rsidP="00C17963">
      <w:pPr>
        <w:spacing w:line="360" w:lineRule="auto"/>
        <w:jc w:val="both"/>
        <w:rPr>
          <w:color w:val="000000" w:themeColor="text1"/>
          <w:shd w:val="clear" w:color="auto" w:fill="FFFFFF"/>
        </w:rPr>
      </w:pPr>
    </w:p>
    <w:p w14:paraId="2303CD1E" w14:textId="63E0C286" w:rsidR="001A6C2C" w:rsidRDefault="001A6C2C" w:rsidP="00C17963">
      <w:pPr>
        <w:spacing w:line="360" w:lineRule="auto"/>
        <w:jc w:val="both"/>
        <w:rPr>
          <w:color w:val="000000" w:themeColor="text1"/>
          <w:shd w:val="clear" w:color="auto" w:fill="FFFFFF"/>
        </w:rPr>
      </w:pPr>
    </w:p>
    <w:p w14:paraId="40938B96" w14:textId="77777777" w:rsidR="001A6C2C" w:rsidRDefault="001A6C2C" w:rsidP="00C17963">
      <w:pPr>
        <w:spacing w:line="360" w:lineRule="auto"/>
        <w:jc w:val="both"/>
        <w:rPr>
          <w:color w:val="000000" w:themeColor="text1"/>
          <w:shd w:val="clear" w:color="auto" w:fill="FFFFFF"/>
        </w:rPr>
      </w:pPr>
    </w:p>
    <w:p w14:paraId="23500B47" w14:textId="77777777" w:rsidR="00440E03" w:rsidRPr="008119D9" w:rsidRDefault="00440E03" w:rsidP="00C17963">
      <w:pPr>
        <w:spacing w:line="360" w:lineRule="auto"/>
        <w:jc w:val="both"/>
        <w:rPr>
          <w:color w:val="000000" w:themeColor="text1"/>
          <w:shd w:val="clear" w:color="auto" w:fill="FFFFFF"/>
        </w:rPr>
      </w:pP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2132"/>
        <w:gridCol w:w="1421"/>
        <w:gridCol w:w="1930"/>
      </w:tblGrid>
      <w:tr w:rsidR="00C17963" w:rsidRPr="008119D9" w14:paraId="7D56339E" w14:textId="77777777" w:rsidTr="00010FC0">
        <w:tc>
          <w:tcPr>
            <w:tcW w:w="1271" w:type="dxa"/>
            <w:vMerge w:val="restart"/>
            <w:vAlign w:val="center"/>
          </w:tcPr>
          <w:p w14:paraId="2C9A44A7" w14:textId="77777777" w:rsidR="00C17963" w:rsidRPr="00DF6E07" w:rsidRDefault="00C17963" w:rsidP="00010FC0">
            <w:pPr>
              <w:spacing w:line="360" w:lineRule="auto"/>
              <w:rPr>
                <w:b/>
                <w:bCs/>
                <w:color w:val="000000" w:themeColor="text1"/>
              </w:rPr>
            </w:pPr>
            <w:r w:rsidRPr="00DF6E07">
              <w:rPr>
                <w:b/>
                <w:bCs/>
                <w:color w:val="000000" w:themeColor="text1"/>
              </w:rPr>
              <w:lastRenderedPageBreak/>
              <w:t>Methods</w:t>
            </w:r>
          </w:p>
        </w:tc>
        <w:tc>
          <w:tcPr>
            <w:tcW w:w="2262" w:type="dxa"/>
            <w:vMerge w:val="restart"/>
            <w:vAlign w:val="center"/>
          </w:tcPr>
          <w:p w14:paraId="3548823A" w14:textId="77777777" w:rsidR="00C17963" w:rsidRPr="00DF6E07" w:rsidRDefault="00C17963" w:rsidP="00010FC0">
            <w:pPr>
              <w:spacing w:line="360" w:lineRule="auto"/>
              <w:rPr>
                <w:b/>
                <w:bCs/>
                <w:color w:val="000000" w:themeColor="text1"/>
              </w:rPr>
            </w:pPr>
            <w:r w:rsidRPr="00DF6E07">
              <w:rPr>
                <w:b/>
                <w:bCs/>
                <w:color w:val="000000" w:themeColor="text1"/>
              </w:rPr>
              <w:t>NASA-TLX</w:t>
            </w:r>
          </w:p>
        </w:tc>
        <w:tc>
          <w:tcPr>
            <w:tcW w:w="5483" w:type="dxa"/>
            <w:gridSpan w:val="3"/>
            <w:vAlign w:val="center"/>
          </w:tcPr>
          <w:p w14:paraId="39B8B074" w14:textId="77777777" w:rsidR="00C17963" w:rsidRPr="00DF6E07" w:rsidRDefault="00C17963" w:rsidP="00010FC0">
            <w:pPr>
              <w:spacing w:line="360" w:lineRule="auto"/>
              <w:jc w:val="center"/>
              <w:rPr>
                <w:b/>
                <w:bCs/>
                <w:color w:val="000000" w:themeColor="text1"/>
              </w:rPr>
            </w:pPr>
            <w:r w:rsidRPr="00DF6E07">
              <w:rPr>
                <w:b/>
                <w:bCs/>
                <w:color w:val="000000" w:themeColor="text1"/>
              </w:rPr>
              <w:t>Shapiro-Wilk Normality Test (</w:t>
            </w:r>
            <w:r w:rsidRPr="00DF6E07">
              <w:rPr>
                <w:rFonts w:eastAsiaTheme="minorHAnsi"/>
                <w:b/>
                <w:bCs/>
                <w:color w:val="000000" w:themeColor="text1"/>
              </w:rPr>
              <w:t>α = 0.05)</w:t>
            </w:r>
          </w:p>
        </w:tc>
      </w:tr>
      <w:tr w:rsidR="00C17963" w:rsidRPr="008119D9" w14:paraId="57F6E374" w14:textId="77777777" w:rsidTr="00DF6E07">
        <w:tc>
          <w:tcPr>
            <w:tcW w:w="1271" w:type="dxa"/>
            <w:vMerge/>
            <w:vAlign w:val="center"/>
          </w:tcPr>
          <w:p w14:paraId="6F0740A9" w14:textId="77777777" w:rsidR="00C17963" w:rsidRPr="00DF6E07" w:rsidRDefault="00C17963" w:rsidP="00010FC0">
            <w:pPr>
              <w:spacing w:line="360" w:lineRule="auto"/>
              <w:rPr>
                <w:b/>
                <w:bCs/>
                <w:color w:val="000000" w:themeColor="text1"/>
              </w:rPr>
            </w:pPr>
          </w:p>
        </w:tc>
        <w:tc>
          <w:tcPr>
            <w:tcW w:w="2262" w:type="dxa"/>
            <w:vMerge/>
            <w:vAlign w:val="center"/>
          </w:tcPr>
          <w:p w14:paraId="044894CD" w14:textId="77777777" w:rsidR="00C17963" w:rsidRPr="00DF6E07" w:rsidRDefault="00C17963" w:rsidP="00010FC0">
            <w:pPr>
              <w:spacing w:line="360" w:lineRule="auto"/>
              <w:rPr>
                <w:b/>
                <w:bCs/>
                <w:color w:val="000000" w:themeColor="text1"/>
              </w:rPr>
            </w:pPr>
          </w:p>
        </w:tc>
        <w:tc>
          <w:tcPr>
            <w:tcW w:w="2132" w:type="dxa"/>
            <w:vAlign w:val="center"/>
          </w:tcPr>
          <w:p w14:paraId="6F812442" w14:textId="77777777" w:rsidR="00C17963" w:rsidRPr="00DF6E07" w:rsidRDefault="00C17963" w:rsidP="00010FC0">
            <w:pPr>
              <w:spacing w:line="360" w:lineRule="auto"/>
              <w:jc w:val="center"/>
              <w:rPr>
                <w:b/>
                <w:bCs/>
                <w:color w:val="000000" w:themeColor="text1"/>
              </w:rPr>
            </w:pPr>
            <w:r w:rsidRPr="00DF6E07">
              <w:rPr>
                <w:b/>
                <w:bCs/>
                <w:color w:val="000000" w:themeColor="text1"/>
              </w:rPr>
              <w:t>Test Statistic (W)</w:t>
            </w:r>
          </w:p>
        </w:tc>
        <w:tc>
          <w:tcPr>
            <w:tcW w:w="1421" w:type="dxa"/>
            <w:vAlign w:val="center"/>
          </w:tcPr>
          <w:p w14:paraId="4858E320" w14:textId="77777777" w:rsidR="00C17963" w:rsidRPr="00DF6E07" w:rsidRDefault="00C17963" w:rsidP="00010FC0">
            <w:pPr>
              <w:spacing w:line="360" w:lineRule="auto"/>
              <w:jc w:val="center"/>
              <w:rPr>
                <w:b/>
                <w:bCs/>
                <w:color w:val="000000" w:themeColor="text1"/>
              </w:rPr>
            </w:pPr>
            <w:r w:rsidRPr="00DF6E07">
              <w:rPr>
                <w:b/>
                <w:bCs/>
                <w:color w:val="000000" w:themeColor="text1"/>
              </w:rPr>
              <w:t>p-value</w:t>
            </w:r>
          </w:p>
        </w:tc>
        <w:tc>
          <w:tcPr>
            <w:tcW w:w="1930" w:type="dxa"/>
            <w:vAlign w:val="center"/>
          </w:tcPr>
          <w:p w14:paraId="150E12E0" w14:textId="77777777" w:rsidR="00C17963" w:rsidRPr="00DF6E07" w:rsidRDefault="00C17963" w:rsidP="00010FC0">
            <w:pPr>
              <w:spacing w:line="360" w:lineRule="auto"/>
              <w:jc w:val="center"/>
              <w:rPr>
                <w:b/>
                <w:bCs/>
                <w:color w:val="000000" w:themeColor="text1"/>
              </w:rPr>
            </w:pPr>
            <w:r w:rsidRPr="00DF6E07">
              <w:rPr>
                <w:b/>
                <w:bCs/>
                <w:color w:val="000000" w:themeColor="text1"/>
              </w:rPr>
              <w:t>Status</w:t>
            </w:r>
          </w:p>
        </w:tc>
      </w:tr>
      <w:tr w:rsidR="00C17963" w:rsidRPr="008119D9" w14:paraId="318AC603" w14:textId="77777777" w:rsidTr="00DF6E07">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421"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DF6E07">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421"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DF6E07">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421"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DF6E07">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421"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DF6E07">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421"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DF6E07">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421"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DF6E07">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421"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DF6E07">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421"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DF6E07">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421"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DF6E07">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421"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DF6E07">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421"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DF6E07">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421"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hypotheses need to be tested with Kruskal-Wallis test.</w:t>
      </w:r>
      <w:r w:rsidRPr="008119D9">
        <w:rPr>
          <w:color w:val="000000" w:themeColor="text1"/>
        </w:rPr>
        <w:tab/>
      </w:r>
      <w:r w:rsidRPr="008119D9">
        <w:rPr>
          <w:color w:val="000000" w:themeColor="text1"/>
        </w:rPr>
        <w:br/>
      </w:r>
    </w:p>
    <w:p w14:paraId="27C432A9"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50CD7969" w:rsidR="00C17963" w:rsidRDefault="00C17963" w:rsidP="00C17963">
      <w:pPr>
        <w:spacing w:line="360" w:lineRule="auto"/>
        <w:jc w:val="both"/>
        <w:rPr>
          <w:rFonts w:eastAsiaTheme="minorHAnsi"/>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75B78A15" w14:textId="1D3938C6" w:rsidR="00440E03" w:rsidRDefault="00440E03" w:rsidP="00C17963">
      <w:pPr>
        <w:spacing w:line="360" w:lineRule="auto"/>
        <w:jc w:val="both"/>
        <w:rPr>
          <w:rFonts w:eastAsiaTheme="minorHAnsi"/>
          <w:color w:val="000000" w:themeColor="text1"/>
        </w:rPr>
      </w:pPr>
    </w:p>
    <w:p w14:paraId="3743C232" w14:textId="3D7DCFD5" w:rsidR="00440E03" w:rsidRDefault="00440E03" w:rsidP="00C17963">
      <w:pPr>
        <w:spacing w:line="360" w:lineRule="auto"/>
        <w:jc w:val="both"/>
        <w:rPr>
          <w:rFonts w:eastAsiaTheme="minorHAnsi"/>
          <w:color w:val="000000" w:themeColor="text1"/>
        </w:rPr>
      </w:pPr>
    </w:p>
    <w:p w14:paraId="1E9AE5CA" w14:textId="376E2DD5" w:rsidR="00440E03" w:rsidRDefault="00440E03" w:rsidP="00C17963">
      <w:pPr>
        <w:spacing w:line="360" w:lineRule="auto"/>
        <w:jc w:val="both"/>
        <w:rPr>
          <w:rFonts w:eastAsiaTheme="minorHAnsi"/>
          <w:color w:val="000000" w:themeColor="text1"/>
        </w:rPr>
      </w:pPr>
    </w:p>
    <w:p w14:paraId="18E107BE" w14:textId="0BF2C2D1" w:rsidR="00440E03" w:rsidRDefault="00440E03" w:rsidP="00C17963">
      <w:pPr>
        <w:spacing w:line="360" w:lineRule="auto"/>
        <w:jc w:val="both"/>
        <w:rPr>
          <w:rFonts w:eastAsiaTheme="minorHAnsi"/>
          <w:color w:val="000000" w:themeColor="text1"/>
        </w:rPr>
      </w:pPr>
    </w:p>
    <w:p w14:paraId="7B2887A4" w14:textId="77777777" w:rsidR="00440E03" w:rsidRPr="008119D9" w:rsidRDefault="00440E03" w:rsidP="00C17963">
      <w:pPr>
        <w:spacing w:line="360" w:lineRule="auto"/>
        <w:jc w:val="both"/>
        <w:rPr>
          <w:color w:val="000000" w:themeColor="text1"/>
        </w:rPr>
      </w:pP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DF6E07" w:rsidRDefault="00C17963" w:rsidP="00010FC0">
            <w:pPr>
              <w:jc w:val="center"/>
              <w:rPr>
                <w:rFonts w:eastAsiaTheme="minorHAnsi"/>
                <w:b/>
                <w:bCs/>
                <w:color w:val="000000" w:themeColor="text1"/>
              </w:rPr>
            </w:pPr>
            <w:r w:rsidRPr="00DF6E07">
              <w:rPr>
                <w:b/>
                <w:bCs/>
                <w:color w:val="000000" w:themeColor="text1"/>
              </w:rPr>
              <w:lastRenderedPageBreak/>
              <w:t>NASA-TLX</w:t>
            </w:r>
          </w:p>
        </w:tc>
        <w:tc>
          <w:tcPr>
            <w:tcW w:w="1649" w:type="dxa"/>
            <w:vAlign w:val="center"/>
          </w:tcPr>
          <w:p w14:paraId="28A7DA09"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X2</w:t>
            </w:r>
          </w:p>
        </w:tc>
        <w:tc>
          <w:tcPr>
            <w:tcW w:w="1629" w:type="dxa"/>
            <w:vAlign w:val="center"/>
          </w:tcPr>
          <w:p w14:paraId="4A644CED"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P</w:t>
            </w:r>
          </w:p>
        </w:tc>
        <w:tc>
          <w:tcPr>
            <w:tcW w:w="1258" w:type="dxa"/>
            <w:vAlign w:val="center"/>
          </w:tcPr>
          <w:p w14:paraId="04E7F692"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df</w:t>
            </w:r>
          </w:p>
        </w:tc>
        <w:tc>
          <w:tcPr>
            <w:tcW w:w="1276" w:type="dxa"/>
            <w:vAlign w:val="center"/>
          </w:tcPr>
          <w:p w14:paraId="51EAE3AE"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H</w:t>
            </w:r>
          </w:p>
        </w:tc>
        <w:tc>
          <w:tcPr>
            <w:tcW w:w="1508" w:type="dxa"/>
            <w:vAlign w:val="center"/>
          </w:tcPr>
          <w:p w14:paraId="3B2D5D3B"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Kruskal-Wallis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81B5486" w14:textId="77777777" w:rsidR="003C6924" w:rsidRDefault="003C6924" w:rsidP="003C6924">
      <w:pPr>
        <w:sectPr w:rsidR="003C6924" w:rsidSect="008A41BC">
          <w:footerReference w:type="even" r:id="rId70"/>
          <w:footerReference w:type="default" r:id="rId71"/>
          <w:pgSz w:w="11906" w:h="16838"/>
          <w:pgMar w:top="1440" w:right="1440" w:bottom="1440" w:left="1440" w:header="0" w:footer="340" w:gutter="0"/>
          <w:pgNumType w:start="1"/>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06AA5013" w:rsidR="00C17963" w:rsidRPr="008119D9" w:rsidRDefault="00C17963" w:rsidP="00C17963">
      <w:pPr>
        <w:spacing w:line="360" w:lineRule="auto"/>
        <w:jc w:val="both"/>
        <w:rPr>
          <w:color w:val="000000" w:themeColor="text1"/>
        </w:rPr>
      </w:pPr>
      <w:r w:rsidRPr="008119D9">
        <w:rPr>
          <w:color w:val="000000" w:themeColor="text1"/>
        </w:rPr>
        <w:t xml:space="preserve">In this thesis, we propose a novel approach </w:t>
      </w:r>
      <w:r w:rsidR="00F00806">
        <w:rPr>
          <w:color w:val="000000" w:themeColor="text1"/>
        </w:rPr>
        <w:t>for</w:t>
      </w:r>
      <w:r w:rsidR="00F00806" w:rsidRPr="008119D9">
        <w:rPr>
          <w:color w:val="000000" w:themeColor="text1"/>
        </w:rPr>
        <w:t xml:space="preserve"> </w:t>
      </w:r>
      <w:r w:rsidRPr="008119D9">
        <w:rPr>
          <w:color w:val="000000" w:themeColor="text1"/>
        </w:rPr>
        <w:t>uncertainty visualisation</w:t>
      </w:r>
      <w:r w:rsidR="00F00806">
        <w:rPr>
          <w:color w:val="000000" w:themeColor="text1"/>
        </w:rPr>
        <w:t xml:space="preserve">, namely </w:t>
      </w:r>
      <w:r w:rsidRPr="008119D9">
        <w:rPr>
          <w:color w:val="000000" w:themeColor="text1"/>
        </w:rPr>
        <w:t>Chromatic Aberration. We conduct</w:t>
      </w:r>
      <w:r w:rsidR="00F00806">
        <w:rPr>
          <w:color w:val="000000" w:themeColor="text1"/>
        </w:rPr>
        <w:t>ed</w:t>
      </w:r>
      <w:r w:rsidRPr="008119D9">
        <w:rPr>
          <w:color w:val="000000" w:themeColor="text1"/>
        </w:rPr>
        <w:t xml:space="preserve"> a within subject comparative user study with VSUP and our system to assess user performance accuracy/error rate, task completion time, and subjective assessment with NASA-TLX and SUS. From numerical analysis and evaluation of the results, we see user performance and perception is </w:t>
      </w:r>
      <w:r w:rsidR="00F00806">
        <w:rPr>
          <w:color w:val="000000" w:themeColor="text1"/>
        </w:rPr>
        <w:t xml:space="preserve">both </w:t>
      </w:r>
      <w:r w:rsidRPr="008119D9">
        <w:rPr>
          <w:color w:val="000000" w:themeColor="text1"/>
        </w:rPr>
        <w:t>statistically improved and faster compared to VSUP whereas in the subjective assessment do not vary significantly.</w:t>
      </w:r>
    </w:p>
    <w:p w14:paraId="25B4558A" w14:textId="77777777" w:rsidR="00C17963" w:rsidRPr="008119D9" w:rsidRDefault="00C17963" w:rsidP="00C17963">
      <w:pPr>
        <w:spacing w:line="360" w:lineRule="auto"/>
        <w:jc w:val="both"/>
        <w:rPr>
          <w:color w:val="000000" w:themeColor="text1"/>
        </w:rPr>
      </w:pPr>
    </w:p>
    <w:p w14:paraId="0C46201F" w14:textId="14A27312" w:rsidR="00D7656F" w:rsidRPr="008119D9" w:rsidRDefault="00C17963" w:rsidP="00C17963">
      <w:pPr>
        <w:spacing w:line="360" w:lineRule="auto"/>
        <w:jc w:val="both"/>
        <w:rPr>
          <w:color w:val="000000" w:themeColor="text1"/>
        </w:rPr>
      </w:pPr>
      <w:r w:rsidRPr="008119D9">
        <w:rPr>
          <w:color w:val="000000" w:themeColor="text1"/>
        </w:rPr>
        <w:t xml:space="preserve">Nevertheless, </w:t>
      </w:r>
      <w:r w:rsidR="00F00806">
        <w:rPr>
          <w:color w:val="000000" w:themeColor="text1"/>
        </w:rPr>
        <w:t xml:space="preserve">we note that </w:t>
      </w:r>
      <w:r w:rsidRPr="008119D9">
        <w:rPr>
          <w:color w:val="000000" w:themeColor="text1"/>
        </w:rPr>
        <w:t xml:space="preserve">in </w:t>
      </w:r>
      <w:r w:rsidRPr="008119D9">
        <w:rPr>
          <w:rFonts w:ascii="Times" w:hAnsi="Times"/>
          <w:color w:val="000000" w:themeColor="text1"/>
          <w:lang w:val="en-US"/>
        </w:rPr>
        <w:t xml:space="preserve">real </w:t>
      </w:r>
      <w:r w:rsidR="00F00806">
        <w:rPr>
          <w:rFonts w:ascii="Times" w:hAnsi="Times"/>
          <w:color w:val="000000" w:themeColor="text1"/>
          <w:lang w:val="en-US"/>
        </w:rPr>
        <w:t xml:space="preserve">chromatic </w:t>
      </w:r>
      <w:r w:rsidRPr="008119D9">
        <w:rPr>
          <w:rFonts w:ascii="Times" w:hAnsi="Times"/>
          <w:color w:val="000000" w:themeColor="text1"/>
          <w:lang w:val="en-US"/>
        </w:rPr>
        <w:t>aberration the</w:t>
      </w:r>
      <w:r w:rsidR="00F00806">
        <w:rPr>
          <w:rFonts w:ascii="Times" w:hAnsi="Times"/>
          <w:color w:val="000000" w:themeColor="text1"/>
          <w:lang w:val="en-US"/>
        </w:rPr>
        <w:t xml:space="preserve"> chromatic blurring appears continuously</w:t>
      </w:r>
      <w:r w:rsidRPr="008119D9">
        <w:rPr>
          <w:rFonts w:ascii="Times" w:hAnsi="Times"/>
          <w:color w:val="000000" w:themeColor="text1"/>
          <w:lang w:val="en-US"/>
        </w:rPr>
        <w:t xml:space="preserve"> from inner edge to outer edge</w:t>
      </w:r>
      <w:r w:rsidR="00F00806">
        <w:rPr>
          <w:rFonts w:ascii="Times" w:hAnsi="Times"/>
          <w:color w:val="000000" w:themeColor="text1"/>
          <w:lang w:val="en-US"/>
        </w:rPr>
        <w:t>. B</w:t>
      </w:r>
      <w:r w:rsidRPr="008119D9">
        <w:rPr>
          <w:rFonts w:ascii="Times" w:hAnsi="Times"/>
          <w:color w:val="000000" w:themeColor="text1"/>
          <w:lang w:val="en-US"/>
        </w:rPr>
        <w:t>ut in our case, it just gives us a range of uncertainty for the prediction, so the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w:t>
      </w:r>
      <w:r w:rsidR="00F00806">
        <w:rPr>
          <w:color w:val="000000" w:themeColor="text1"/>
        </w:rPr>
        <w:t xml:space="preserve">  It also allows one to implement the approach relatively easily using standard d3 and SVG operations.  </w:t>
      </w:r>
      <w:r w:rsidRPr="008119D9">
        <w:rPr>
          <w:color w:val="000000" w:themeColor="text1"/>
        </w:rPr>
        <w:t xml:space="preserve"> </w:t>
      </w:r>
      <w:r w:rsidR="00F00806">
        <w:rPr>
          <w:color w:val="000000" w:themeColor="text1"/>
        </w:rPr>
        <w:t xml:space="preserve">However, </w:t>
      </w:r>
      <w:r w:rsidRPr="008119D9">
        <w:rPr>
          <w:color w:val="000000" w:themeColor="text1"/>
        </w:rPr>
        <w:t xml:space="preserve">additional research </w:t>
      </w:r>
      <w:r w:rsidR="00F00806">
        <w:rPr>
          <w:color w:val="000000" w:themeColor="text1"/>
        </w:rPr>
        <w:t>could</w:t>
      </w:r>
      <w:r w:rsidR="00F00806" w:rsidRPr="008119D9">
        <w:rPr>
          <w:color w:val="000000" w:themeColor="text1"/>
        </w:rPr>
        <w:t xml:space="preserve"> </w:t>
      </w:r>
      <w:r w:rsidRPr="008119D9">
        <w:rPr>
          <w:color w:val="000000" w:themeColor="text1"/>
        </w:rPr>
        <w:t xml:space="preserve">be conducted </w:t>
      </w:r>
      <w:r w:rsidR="00F00806">
        <w:rPr>
          <w:color w:val="000000" w:themeColor="text1"/>
        </w:rPr>
        <w:t>that examine more sophisticated effects</w:t>
      </w:r>
      <w:r w:rsidRPr="008119D9">
        <w:rPr>
          <w:color w:val="000000" w:themeColor="text1"/>
        </w:rPr>
        <w:t xml:space="preserve">. </w:t>
      </w:r>
      <w:r w:rsidR="00F00806">
        <w:rPr>
          <w:color w:val="000000" w:themeColor="text1"/>
        </w:rPr>
        <w:t xml:space="preserve"> </w:t>
      </w:r>
      <w:r w:rsidRPr="008119D9">
        <w:rPr>
          <w:color w:val="000000" w:themeColor="text1"/>
        </w:rPr>
        <w:t xml:space="preserve">In addition, further research could be conducted with more levels of uncertainties than were tested in both </w:t>
      </w:r>
      <w:r w:rsidR="00F00806">
        <w:rPr>
          <w:color w:val="000000" w:themeColor="text1"/>
        </w:rPr>
        <w:t xml:space="preserve">in </w:t>
      </w:r>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r w:rsidR="00F00806">
        <w:rPr>
          <w:color w:val="000000" w:themeColor="text1"/>
        </w:rPr>
        <w:t xml:space="preserve"> The role of CA might also be explored in animated visualizations. And f</w:t>
      </w:r>
      <w:r w:rsidR="00D7656F">
        <w:rPr>
          <w:color w:val="000000" w:themeColor="text1"/>
        </w:rPr>
        <w:t>inally</w:t>
      </w:r>
      <w:r w:rsidR="00F00806">
        <w:rPr>
          <w:color w:val="000000" w:themeColor="text1"/>
        </w:rPr>
        <w:t>,</w:t>
      </w:r>
      <w:r w:rsidR="00D7656F">
        <w:rPr>
          <w:color w:val="000000" w:themeColor="text1"/>
        </w:rPr>
        <w:t xml:space="preserve"> other future work may refine and expand upon some of our other experimental designs such as the starfish streamgraph layout</w:t>
      </w:r>
      <w:r w:rsidR="00F00806">
        <w:rPr>
          <w:color w:val="000000" w:themeColor="text1"/>
        </w:rPr>
        <w:t xml:space="preserve"> briefly discussed</w:t>
      </w:r>
      <w:r w:rsidR="00D7656F">
        <w:rPr>
          <w:color w:val="000000" w:themeColor="text1"/>
        </w:rPr>
        <w:t xml:space="preserve">.  </w:t>
      </w: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665A3311" w14:textId="77777777" w:rsidR="00804F52" w:rsidRPr="00A6387F" w:rsidRDefault="00804F52" w:rsidP="00804F52">
      <w:pPr>
        <w:rPr>
          <w:rFonts w:ascii="Times" w:hAnsi="Times"/>
          <w:b/>
          <w:bCs/>
          <w:color w:val="000000" w:themeColor="text1"/>
          <w:lang w:val="en-US"/>
        </w:rPr>
      </w:pPr>
      <w:r w:rsidRPr="00A6387F">
        <w:rPr>
          <w:rFonts w:ascii="Times" w:hAnsi="Times"/>
          <w:b/>
          <w:bCs/>
          <w:color w:val="000000" w:themeColor="text1"/>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C42535" w:rsidRDefault="00804F52" w:rsidP="00804F52">
      <w:pPr>
        <w:shd w:val="clear" w:color="auto" w:fill="FFFFFF"/>
        <w:rPr>
          <w:rFonts w:ascii="Times" w:hAnsi="Times" w:cs="Calibri"/>
          <w:color w:val="000000" w:themeColor="text1"/>
          <w:lang w:val="fr-FR"/>
          <w:rPrChange w:id="148" w:author="Stephen Brooks" w:date="2022-04-22T14:53:00Z">
            <w:rPr>
              <w:rFonts w:ascii="Times" w:hAnsi="Times" w:cs="Calibri"/>
              <w:color w:val="000000" w:themeColor="text1"/>
            </w:rPr>
          </w:rPrChange>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w:t>
      </w:r>
      <w:r w:rsidRPr="00C42535">
        <w:rPr>
          <w:rFonts w:ascii="Times" w:hAnsi="Times" w:cs="Calibri"/>
          <w:color w:val="000000" w:themeColor="text1"/>
          <w:lang w:val="fr-FR"/>
          <w:rPrChange w:id="149" w:author="Stephen Brooks" w:date="2022-04-22T14:53:00Z">
            <w:rPr>
              <w:rFonts w:ascii="Times" w:hAnsi="Times" w:cs="Calibri"/>
              <w:color w:val="000000" w:themeColor="text1"/>
            </w:rPr>
          </w:rPrChange>
        </w:rPr>
        <w:t xml:space="preserve">ACM SIGGRAPH, Vancouver, </w:t>
      </w:r>
      <w:proofErr w:type="gramStart"/>
      <w:r w:rsidRPr="00C42535">
        <w:rPr>
          <w:rFonts w:ascii="Times" w:hAnsi="Times" w:cs="Calibri"/>
          <w:color w:val="000000" w:themeColor="text1"/>
          <w:lang w:val="fr-FR"/>
          <w:rPrChange w:id="150" w:author="Stephen Brooks" w:date="2022-04-22T14:53:00Z">
            <w:rPr>
              <w:rFonts w:ascii="Times" w:hAnsi="Times" w:cs="Calibri"/>
              <w:color w:val="000000" w:themeColor="text1"/>
            </w:rPr>
          </w:rPrChange>
        </w:rPr>
        <w:t>108:</w:t>
      </w:r>
      <w:proofErr w:type="gramEnd"/>
      <w:r w:rsidRPr="00C42535">
        <w:rPr>
          <w:rFonts w:ascii="Times" w:hAnsi="Times" w:cs="Calibri"/>
          <w:color w:val="000000" w:themeColor="text1"/>
          <w:lang w:val="fr-FR"/>
          <w:rPrChange w:id="151" w:author="Stephen Brooks" w:date="2022-04-22T14:53:00Z">
            <w:rPr>
              <w:rFonts w:ascii="Times" w:hAnsi="Times" w:cs="Calibri"/>
              <w:color w:val="000000" w:themeColor="text1"/>
            </w:rPr>
          </w:rPrChange>
        </w:rPr>
        <w:t>1–108:9.</w:t>
      </w:r>
      <w:r w:rsidRPr="00C42535">
        <w:rPr>
          <w:rFonts w:ascii="Times" w:hAnsi="Times" w:cs="Calibri"/>
          <w:color w:val="000000" w:themeColor="text1"/>
          <w:lang w:val="fr-FR"/>
          <w:rPrChange w:id="152" w:author="Stephen Brooks" w:date="2022-04-22T14:53:00Z">
            <w:rPr>
              <w:rFonts w:ascii="Times" w:hAnsi="Times" w:cs="Calibri"/>
              <w:color w:val="000000" w:themeColor="text1"/>
            </w:rPr>
          </w:rPrChange>
        </w:rPr>
        <w:br/>
      </w:r>
    </w:p>
    <w:p w14:paraId="55721858" w14:textId="77777777" w:rsidR="00804F52" w:rsidRPr="00A6387F" w:rsidRDefault="00804F52" w:rsidP="00804F52">
      <w:pPr>
        <w:shd w:val="clear" w:color="auto" w:fill="FFFFFF"/>
        <w:rPr>
          <w:rFonts w:ascii="Times" w:hAnsi="Times"/>
          <w:color w:val="000000" w:themeColor="text1"/>
          <w:lang w:val="en-US"/>
        </w:rPr>
      </w:pPr>
      <w:r w:rsidRPr="00C42535">
        <w:rPr>
          <w:rFonts w:ascii="Times" w:hAnsi="Times" w:cs="Calibri"/>
          <w:color w:val="000000" w:themeColor="text1"/>
          <w:lang w:val="fr-FR"/>
          <w:rPrChange w:id="153" w:author="Stephen Brooks" w:date="2022-04-22T14:53:00Z">
            <w:rPr>
              <w:rFonts w:ascii="Times" w:hAnsi="Times" w:cs="Calibri"/>
              <w:color w:val="000000" w:themeColor="text1"/>
              <w:lang w:val="es-ES"/>
            </w:rPr>
          </w:rPrChange>
        </w:rPr>
        <w:t xml:space="preserve">[15]      S. Lee, E. </w:t>
      </w:r>
      <w:proofErr w:type="spellStart"/>
      <w:r w:rsidRPr="00C42535">
        <w:rPr>
          <w:rFonts w:ascii="Times" w:hAnsi="Times" w:cs="Calibri"/>
          <w:color w:val="000000" w:themeColor="text1"/>
          <w:lang w:val="fr-FR"/>
          <w:rPrChange w:id="154" w:author="Stephen Brooks" w:date="2022-04-22T14:53:00Z">
            <w:rPr>
              <w:rFonts w:ascii="Times" w:hAnsi="Times" w:cs="Calibri"/>
              <w:color w:val="000000" w:themeColor="text1"/>
              <w:lang w:val="es-ES"/>
            </w:rPr>
          </w:rPrChange>
        </w:rPr>
        <w:t>Eisemann</w:t>
      </w:r>
      <w:proofErr w:type="spellEnd"/>
      <w:r w:rsidRPr="00C42535">
        <w:rPr>
          <w:rFonts w:ascii="Times" w:hAnsi="Times" w:cs="Calibri"/>
          <w:color w:val="000000" w:themeColor="text1"/>
          <w:lang w:val="fr-FR"/>
          <w:rPrChange w:id="155" w:author="Stephen Brooks" w:date="2022-04-22T14:53:00Z">
            <w:rPr>
              <w:rFonts w:ascii="Times" w:hAnsi="Times" w:cs="Calibri"/>
              <w:color w:val="000000" w:themeColor="text1"/>
              <w:lang w:val="es-ES"/>
            </w:rPr>
          </w:rPrChange>
        </w:rPr>
        <w:t xml:space="preserve"> &amp; H.P. Seidel. </w:t>
      </w:r>
      <w:r w:rsidRPr="00A6387F">
        <w:rPr>
          <w:rFonts w:ascii="Times" w:hAnsi="Times" w:cs="Calibri"/>
          <w:color w:val="000000" w:themeColor="text1"/>
        </w:rPr>
        <w:t xml:space="preserve">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565895" w:rsidRDefault="00804F52" w:rsidP="00804F52">
      <w:pPr>
        <w:spacing w:after="160" w:line="259" w:lineRule="auto"/>
        <w:rPr>
          <w:rFonts w:ascii="Times" w:hAnsi="Times"/>
          <w:color w:val="000000" w:themeColor="text1"/>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565895">
        <w:rPr>
          <w:rFonts w:ascii="Times" w:hAnsi="Times"/>
          <w:color w:val="000000" w:themeColor="text1"/>
        </w:rPr>
        <w:t>[40]</w:t>
      </w:r>
      <w:r w:rsidRPr="00565895">
        <w:rPr>
          <w:rFonts w:ascii="Times" w:hAnsi="Times"/>
          <w:color w:val="000000" w:themeColor="text1"/>
        </w:rPr>
        <w:tab/>
        <w:t xml:space="preserve">Ken </w:t>
      </w:r>
      <w:proofErr w:type="spellStart"/>
      <w:r w:rsidRPr="00565895">
        <w:rPr>
          <w:rFonts w:ascii="Times" w:hAnsi="Times"/>
          <w:color w:val="000000" w:themeColor="text1"/>
        </w:rPr>
        <w:t>Brodlie</w:t>
      </w:r>
      <w:proofErr w:type="spellEnd"/>
      <w:r w:rsidRPr="00565895">
        <w:rPr>
          <w:rFonts w:ascii="Times" w:hAnsi="Times"/>
          <w:color w:val="000000" w:themeColor="text1"/>
        </w:rPr>
        <w:t xml:space="preserv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72"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73"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C42535">
        <w:rPr>
          <w:rFonts w:ascii="Times" w:hAnsi="Times"/>
          <w:color w:val="000000" w:themeColor="text1"/>
          <w:u w:val="single"/>
          <w:rPrChange w:id="156" w:author="Stephen Brooks" w:date="2022-04-22T14:53:00Z">
            <w:rPr>
              <w:rFonts w:ascii="Times" w:hAnsi="Times"/>
              <w:color w:val="000000" w:themeColor="text1"/>
              <w:u w:val="single"/>
            </w:rPr>
          </w:rPrChange>
        </w:rPr>
        <w:br/>
      </w:r>
      <w:r w:rsidRPr="00565895">
        <w:rPr>
          <w:rFonts w:ascii="Times" w:hAnsi="Times"/>
          <w:color w:val="000000" w:themeColor="text1"/>
          <w:lang w:val="fr-FR"/>
        </w:rPr>
        <w:t>[42]</w:t>
      </w:r>
      <w:r w:rsidRPr="00565895">
        <w:rPr>
          <w:rFonts w:ascii="Times" w:hAnsi="Times"/>
          <w:color w:val="000000" w:themeColor="text1"/>
          <w:lang w:val="fr-FR"/>
        </w:rPr>
        <w:tab/>
        <w:t xml:space="preserve">Miriam </w:t>
      </w:r>
      <w:proofErr w:type="spellStart"/>
      <w:r w:rsidRPr="00565895">
        <w:rPr>
          <w:rFonts w:ascii="Times" w:hAnsi="Times"/>
          <w:color w:val="000000" w:themeColor="text1"/>
          <w:lang w:val="fr-FR"/>
        </w:rPr>
        <w:t>Greis</w:t>
      </w:r>
      <w:proofErr w:type="spellEnd"/>
      <w:r w:rsidRPr="00565895">
        <w:rPr>
          <w:rFonts w:ascii="Times" w:hAnsi="Times"/>
          <w:color w:val="000000" w:themeColor="text1"/>
          <w:lang w:val="fr-FR"/>
        </w:rPr>
        <w:t xml:space="preserve">, Passant El </w:t>
      </w:r>
      <w:proofErr w:type="spellStart"/>
      <w:r w:rsidRPr="00565895">
        <w:rPr>
          <w:rFonts w:ascii="Times" w:hAnsi="Times"/>
          <w:color w:val="000000" w:themeColor="text1"/>
          <w:lang w:val="fr-FR"/>
        </w:rPr>
        <w:t>Agroudy</w:t>
      </w:r>
      <w:proofErr w:type="spellEnd"/>
      <w:r w:rsidRPr="00565895">
        <w:rPr>
          <w:rFonts w:ascii="Times" w:hAnsi="Times"/>
          <w:color w:val="000000" w:themeColor="text1"/>
          <w:lang w:val="fr-FR"/>
        </w:rPr>
        <w:t xml:space="preserve">, et al. 2016. </w:t>
      </w:r>
      <w:r w:rsidRPr="00A6387F">
        <w:rPr>
          <w:rFonts w:ascii="Times" w:hAnsi="Times"/>
          <w:color w:val="000000" w:themeColor="text1"/>
        </w:rPr>
        <w:t xml:space="preserve">Decision-Making under </w:t>
      </w:r>
      <w:proofErr w:type="gramStart"/>
      <w:r w:rsidRPr="00A6387F">
        <w:rPr>
          <w:rFonts w:ascii="Times" w:hAnsi="Times"/>
          <w:color w:val="000000" w:themeColor="text1"/>
        </w:rPr>
        <w:t>Uncertainty:</w:t>
      </w:r>
      <w:proofErr w:type="gramEnd"/>
      <w:r w:rsidRPr="00A6387F">
        <w:rPr>
          <w:rFonts w:ascii="Times" w:hAnsi="Times"/>
          <w:color w:val="000000" w:themeColor="text1"/>
        </w:rPr>
        <w:t xml:space="preserve">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w:t>
      </w:r>
      <w:proofErr w:type="spellStart"/>
      <w:r w:rsidRPr="00A6387F">
        <w:rPr>
          <w:rFonts w:ascii="Times" w:hAnsi="Times"/>
          <w:color w:val="000000" w:themeColor="text1"/>
        </w:rPr>
        <w:t>pixelation</w:t>
      </w:r>
      <w:proofErr w:type="spellEnd"/>
      <w:r w:rsidRPr="00A6387F">
        <w:rPr>
          <w:rFonts w:ascii="Times" w:hAnsi="Times"/>
          <w:color w:val="000000" w:themeColor="text1"/>
        </w:rPr>
        <w:t xml:space="preserve">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215C81">
          <w:t>‬</w:t>
        </w:r>
        <w:r w:rsidR="009B2505">
          <w:t>‬</w:t>
        </w:r>
        <w:r w:rsidR="002B35E4">
          <w:t>‬</w:t>
        </w:r>
        <w:r w:rsidR="00ED2EB7">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CB1DD6">
              <w:t>‬</w:t>
            </w:r>
            <w:r w:rsidR="00CB1DD6">
              <w:t>‬</w:t>
            </w:r>
            <w:r w:rsidR="00215C81">
              <w:t>‬</w:t>
            </w:r>
            <w:r w:rsidR="00215C81">
              <w:t>‬</w:t>
            </w:r>
            <w:r w:rsidR="00215C81">
              <w:t>‬</w:t>
            </w:r>
            <w:r w:rsidR="009B2505">
              <w:t>‬</w:t>
            </w:r>
            <w:r w:rsidR="009B2505">
              <w:t>‬</w:t>
            </w:r>
            <w:r w:rsidR="009B2505">
              <w:t>‬</w:t>
            </w:r>
            <w:r w:rsidR="002B35E4">
              <w:t>‬</w:t>
            </w:r>
            <w:r w:rsidR="002B35E4">
              <w:t>‬</w:t>
            </w:r>
            <w:r w:rsidR="002B35E4">
              <w:t>‬</w:t>
            </w:r>
            <w:r w:rsidR="00ED2EB7">
              <w:t>‬</w:t>
            </w:r>
            <w:r w:rsidR="00ED2EB7">
              <w:t>‬</w:t>
            </w:r>
            <w:r w:rsidR="00ED2EB7">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Grimson.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565895">
        <w:rPr>
          <w:rFonts w:ascii="Times" w:hAnsi="Times"/>
          <w:color w:val="000000" w:themeColor="text1"/>
          <w:lang w:val="fr-FR"/>
        </w:rPr>
        <w:t>[57]</w:t>
      </w:r>
      <w:r w:rsidRPr="00565895">
        <w:rPr>
          <w:rFonts w:ascii="Times" w:hAnsi="Times"/>
          <w:color w:val="000000" w:themeColor="text1"/>
          <w:lang w:val="fr-FR"/>
        </w:rPr>
        <w:tab/>
      </w:r>
      <w:r w:rsidRPr="00565895">
        <w:rPr>
          <w:rFonts w:ascii="Times" w:hAnsi="Times"/>
          <w:color w:val="000000" w:themeColor="text1"/>
          <w:shd w:val="clear" w:color="auto" w:fill="FFFFFF"/>
          <w:lang w:val="fr-FR"/>
        </w:rPr>
        <w:t xml:space="preserve">Ying Tang, </w:t>
      </w:r>
      <w:proofErr w:type="spellStart"/>
      <w:r w:rsidRPr="00565895">
        <w:rPr>
          <w:rFonts w:ascii="Times" w:hAnsi="Times"/>
          <w:color w:val="000000" w:themeColor="text1"/>
          <w:shd w:val="clear" w:color="auto" w:fill="FFFFFF"/>
          <w:lang w:val="fr-FR"/>
        </w:rPr>
        <w:t>Huamin</w:t>
      </w:r>
      <w:proofErr w:type="spellEnd"/>
      <w:r w:rsidRPr="00565895">
        <w:rPr>
          <w:rFonts w:ascii="Times" w:hAnsi="Times"/>
          <w:color w:val="000000" w:themeColor="text1"/>
          <w:shd w:val="clear" w:color="auto" w:fill="FFFFFF"/>
          <w:lang w:val="fr-FR"/>
        </w:rPr>
        <w:t xml:space="preserve"> </w:t>
      </w:r>
      <w:proofErr w:type="spellStart"/>
      <w:r w:rsidRPr="00565895">
        <w:rPr>
          <w:rFonts w:ascii="Times" w:hAnsi="Times"/>
          <w:color w:val="000000" w:themeColor="text1"/>
          <w:shd w:val="clear" w:color="auto" w:fill="FFFFFF"/>
          <w:lang w:val="fr-FR"/>
        </w:rPr>
        <w:t>Qu</w:t>
      </w:r>
      <w:proofErr w:type="spellEnd"/>
      <w:r w:rsidRPr="00565895">
        <w:rPr>
          <w:rFonts w:ascii="Times" w:hAnsi="Times"/>
          <w:color w:val="000000" w:themeColor="text1"/>
          <w:shd w:val="clear" w:color="auto" w:fill="FFFFFF"/>
          <w:lang w:val="fr-FR"/>
        </w:rPr>
        <w:t xml:space="preserve"> </w:t>
      </w:r>
      <w:r w:rsidRPr="00565895">
        <w:rPr>
          <w:rFonts w:ascii="Times" w:hAnsi="Times"/>
          <w:color w:val="000000" w:themeColor="text1"/>
          <w:lang w:val="fr-FR"/>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C42535">
        <w:rPr>
          <w:rFonts w:ascii="Times" w:hAnsi="Times"/>
          <w:color w:val="000000" w:themeColor="text1"/>
          <w:lang w:val="fr-FR"/>
          <w:rPrChange w:id="157" w:author="Stephen Brooks" w:date="2022-04-22T14:52:00Z">
            <w:rPr>
              <w:rFonts w:ascii="Times" w:hAnsi="Times"/>
              <w:color w:val="000000" w:themeColor="text1"/>
            </w:rPr>
          </w:rPrChange>
        </w:rPr>
        <w:t>[58]</w:t>
      </w:r>
      <w:r w:rsidRPr="00C42535">
        <w:rPr>
          <w:rFonts w:ascii="Times" w:hAnsi="Times"/>
          <w:color w:val="000000" w:themeColor="text1"/>
          <w:lang w:val="fr-FR"/>
          <w:rPrChange w:id="158" w:author="Stephen Brooks" w:date="2022-04-22T14:52:00Z">
            <w:rPr>
              <w:rFonts w:ascii="Times" w:hAnsi="Times"/>
              <w:color w:val="000000" w:themeColor="text1"/>
            </w:rPr>
          </w:rPrChange>
        </w:rPr>
        <w:tab/>
        <w:t xml:space="preserve">Olga </w:t>
      </w:r>
      <w:proofErr w:type="spellStart"/>
      <w:r w:rsidRPr="00C42535">
        <w:rPr>
          <w:rFonts w:ascii="Times" w:hAnsi="Times"/>
          <w:color w:val="000000" w:themeColor="text1"/>
          <w:lang w:val="fr-FR"/>
          <w:rPrChange w:id="159" w:author="Stephen Brooks" w:date="2022-04-22T14:52:00Z">
            <w:rPr>
              <w:rFonts w:ascii="Times" w:hAnsi="Times"/>
              <w:color w:val="000000" w:themeColor="text1"/>
            </w:rPr>
          </w:rPrChange>
        </w:rPr>
        <w:t>Scrivner</w:t>
      </w:r>
      <w:proofErr w:type="spellEnd"/>
      <w:r w:rsidRPr="00C42535">
        <w:rPr>
          <w:rFonts w:ascii="Times" w:hAnsi="Times"/>
          <w:color w:val="000000" w:themeColor="text1"/>
          <w:shd w:val="clear" w:color="auto" w:fill="FFFFFF"/>
          <w:lang w:val="fr-FR"/>
          <w:rPrChange w:id="160" w:author="Stephen Brooks" w:date="2022-04-22T14:52:00Z">
            <w:rPr>
              <w:rFonts w:ascii="Times" w:hAnsi="Times"/>
              <w:color w:val="000000" w:themeColor="text1"/>
              <w:shd w:val="clear" w:color="auto" w:fill="FFFFFF"/>
            </w:rPr>
          </w:rPrChange>
        </w:rPr>
        <w:t xml:space="preserve">, </w:t>
      </w:r>
      <w:proofErr w:type="spellStart"/>
      <w:r w:rsidRPr="00C42535">
        <w:rPr>
          <w:rFonts w:ascii="Times" w:hAnsi="Times"/>
          <w:color w:val="000000" w:themeColor="text1"/>
          <w:lang w:val="fr-FR"/>
          <w:rPrChange w:id="161" w:author="Stephen Brooks" w:date="2022-04-22T14:52:00Z">
            <w:rPr>
              <w:rFonts w:ascii="Times" w:hAnsi="Times"/>
              <w:color w:val="000000" w:themeColor="text1"/>
            </w:rPr>
          </w:rPrChange>
        </w:rPr>
        <w:t>Vinita</w:t>
      </w:r>
      <w:proofErr w:type="spellEnd"/>
      <w:r w:rsidRPr="00C42535">
        <w:rPr>
          <w:rFonts w:ascii="Times" w:hAnsi="Times"/>
          <w:color w:val="000000" w:themeColor="text1"/>
          <w:lang w:val="fr-FR"/>
          <w:rPrChange w:id="162" w:author="Stephen Brooks" w:date="2022-04-22T14:52:00Z">
            <w:rPr>
              <w:rFonts w:ascii="Times" w:hAnsi="Times"/>
              <w:color w:val="000000" w:themeColor="text1"/>
            </w:rPr>
          </w:rPrChange>
        </w:rPr>
        <w:t xml:space="preserve"> </w:t>
      </w:r>
      <w:proofErr w:type="spellStart"/>
      <w:r w:rsidRPr="00C42535">
        <w:rPr>
          <w:rFonts w:ascii="Times" w:hAnsi="Times"/>
          <w:color w:val="000000" w:themeColor="text1"/>
          <w:lang w:val="fr-FR"/>
          <w:rPrChange w:id="163" w:author="Stephen Brooks" w:date="2022-04-22T14:52:00Z">
            <w:rPr>
              <w:rFonts w:ascii="Times" w:hAnsi="Times"/>
              <w:color w:val="000000" w:themeColor="text1"/>
            </w:rPr>
          </w:rPrChange>
        </w:rPr>
        <w:t>Chakilam</w:t>
      </w:r>
      <w:proofErr w:type="spellEnd"/>
      <w:r w:rsidRPr="00C42535">
        <w:rPr>
          <w:rFonts w:ascii="Times" w:hAnsi="Times"/>
          <w:color w:val="000000" w:themeColor="text1"/>
          <w:lang w:val="fr-FR"/>
          <w:rPrChange w:id="164" w:author="Stephen Brooks" w:date="2022-04-22T14:52:00Z">
            <w:rPr>
              <w:rFonts w:ascii="Times" w:hAnsi="Times"/>
              <w:color w:val="000000" w:themeColor="text1"/>
            </w:rPr>
          </w:rPrChange>
        </w:rPr>
        <w:t>,</w:t>
      </w:r>
      <w:r w:rsidRPr="00C42535">
        <w:rPr>
          <w:rFonts w:ascii="Times" w:hAnsi="Times"/>
          <w:color w:val="000000" w:themeColor="text1"/>
          <w:shd w:val="clear" w:color="auto" w:fill="FFFFFF"/>
          <w:lang w:val="fr-FR"/>
          <w:rPrChange w:id="165" w:author="Stephen Brooks" w:date="2022-04-22T14:52:00Z">
            <w:rPr>
              <w:rFonts w:ascii="Times" w:hAnsi="Times"/>
              <w:color w:val="000000" w:themeColor="text1"/>
              <w:shd w:val="clear" w:color="auto" w:fill="FFFFFF"/>
            </w:rPr>
          </w:rPrChange>
        </w:rPr>
        <w:t xml:space="preserve"> </w:t>
      </w:r>
      <w:r w:rsidRPr="00C42535">
        <w:rPr>
          <w:rFonts w:ascii="Times" w:hAnsi="Times"/>
          <w:color w:val="000000" w:themeColor="text1"/>
          <w:lang w:val="fr-FR"/>
          <w:rPrChange w:id="166" w:author="Stephen Brooks" w:date="2022-04-22T14:52:00Z">
            <w:rPr>
              <w:rFonts w:ascii="Times" w:hAnsi="Times"/>
              <w:color w:val="000000" w:themeColor="text1"/>
            </w:rPr>
          </w:rPrChange>
        </w:rPr>
        <w:t xml:space="preserve">et al. </w:t>
      </w:r>
      <w:r w:rsidRPr="00A6387F">
        <w:rPr>
          <w:rFonts w:ascii="Times" w:hAnsi="Times"/>
          <w:color w:val="000000" w:themeColor="text1"/>
        </w:rPr>
        <w:t xml:space="preserve">Topic Analysis through Streamgraph via Shiny </w:t>
      </w:r>
      <w:r w:rsidRPr="00A6387F">
        <w:rPr>
          <w:rFonts w:ascii="Times" w:hAnsi="Times"/>
          <w:color w:val="000000" w:themeColor="text1"/>
        </w:rPr>
        <w:br/>
        <w:t>Application: a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headerReference w:type="default" r:id="rId74"/>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7" w:history="1">
              <w:r w:rsidRPr="00841C43">
                <w:rPr>
                  <w:rStyle w:val="Hyperlink"/>
                  <w:rFonts w:cs="Calibri"/>
                  <w:szCs w:val="20"/>
                </w:rPr>
                <w:t>TCPS</w:t>
              </w:r>
            </w:hyperlink>
            <w:r w:rsidRPr="00AA3D1C">
              <w:rPr>
                <w:rFonts w:cs="Calibri"/>
                <w:szCs w:val="20"/>
              </w:rPr>
              <w:t xml:space="preserve">) and consistent with the University </w:t>
            </w:r>
            <w:hyperlink r:id="rId7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67" w:name="_Hlk93394711"/>
            <w:r w:rsidRPr="00AA3D1C">
              <w:rPr>
                <w:rFonts w:cs="Calibri"/>
                <w:szCs w:val="22"/>
              </w:rPr>
              <w:t>TCPS Course on Research Ethics (</w:t>
            </w:r>
            <w:hyperlink r:id="rId79" w:history="1">
              <w:r w:rsidRPr="00841C43">
                <w:rPr>
                  <w:rStyle w:val="Hyperlink"/>
                  <w:rFonts w:cs="Calibri"/>
                  <w:szCs w:val="22"/>
                </w:rPr>
                <w:t>CORE</w:t>
              </w:r>
            </w:hyperlink>
            <w:r w:rsidRPr="00AA3D1C">
              <w:rPr>
                <w:rFonts w:cs="Calibri"/>
                <w:szCs w:val="22"/>
              </w:rPr>
              <w:t>) online tutorial</w:t>
            </w:r>
            <w:bookmarkEnd w:id="167"/>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80" w:history="1">
              <w:r w:rsidRPr="00841C43">
                <w:rPr>
                  <w:rStyle w:val="Hyperlink"/>
                  <w:rFonts w:cs="Calibri"/>
                  <w:bCs/>
                  <w:szCs w:val="20"/>
                  <w:lang w:val="en-GB"/>
                </w:rPr>
                <w:t>TCPS</w:t>
              </w:r>
            </w:hyperlink>
            <w:r w:rsidRPr="00AA3D1C">
              <w:rPr>
                <w:rFonts w:cs="Calibri"/>
                <w:bCs/>
                <w:szCs w:val="20"/>
                <w:lang w:val="en-GB"/>
              </w:rPr>
              <w:t xml:space="preserve"> and University </w:t>
            </w:r>
            <w:hyperlink r:id="rId8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8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8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168"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168"/>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169" w:name="_Hlk97541811"/>
            <w:r w:rsidRPr="00040570">
              <w:rPr>
                <w:color w:val="000000" w:themeColor="text1"/>
                <w:lang w:val="en-US"/>
              </w:rPr>
              <w:t xml:space="preserve">We have four sections in the survey. Each component has 8 questions. We have used </w:t>
            </w:r>
            <w:hyperlink r:id="rId8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169"/>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8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 xml:space="preserve">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2B35E4">
            <w:pPr>
              <w:pStyle w:val="NormalWeb"/>
              <w:numPr>
                <w:ilvl w:val="0"/>
                <w:numId w:val="15"/>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2B35E4">
            <w:pPr>
              <w:pStyle w:val="NormalWeb"/>
              <w:numPr>
                <w:ilvl w:val="0"/>
                <w:numId w:val="15"/>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2B35E4">
            <w:pPr>
              <w:pStyle w:val="NormalWeb"/>
              <w:numPr>
                <w:ilvl w:val="0"/>
                <w:numId w:val="15"/>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170"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171" w:name="_Hlk20834429"/>
            <w:r w:rsidRPr="00046004">
              <w:rPr>
                <w:rFonts w:ascii="Times" w:hAnsi="Times" w:cstheme="minorHAnsi"/>
                <w:szCs w:val="22"/>
              </w:rPr>
              <w:t>anonymous, anonymized, de-identified/coded, identifying</w:t>
            </w:r>
            <w:bookmarkEnd w:id="171"/>
            <w:r w:rsidRPr="00046004">
              <w:rPr>
                <w:rFonts w:ascii="Times" w:hAnsi="Times" w:cstheme="minorHAnsi"/>
                <w:szCs w:val="22"/>
              </w:rPr>
              <w:t xml:space="preserve">) (see </w:t>
            </w:r>
            <w:hyperlink r:id="rId8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170"/>
            <w:r w:rsidRPr="00046004">
              <w:rPr>
                <w:rFonts w:ascii="Times" w:hAnsi="Times" w:cstheme="minorHAnsi"/>
              </w:rPr>
              <w:t>. [Note that plans for long term storage will be covered in 2.6.2]</w:t>
            </w:r>
          </w:p>
          <w:p w14:paraId="6305C614"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8" w:history="1">
              <w:r w:rsidRPr="00FB0B8B">
                <w:rPr>
                  <w:rStyle w:val="Hyperlink"/>
                </w:rPr>
                <w:t>child</w:t>
              </w:r>
            </w:hyperlink>
            <w:r w:rsidRPr="00463DD8">
              <w:t xml:space="preserve"> or </w:t>
            </w:r>
            <w:hyperlink r:id="rId8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9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9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172"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9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172"/>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2B35E4">
            <w:pPr>
              <w:pStyle w:val="ListParagraph"/>
              <w:numPr>
                <w:ilvl w:val="1"/>
                <w:numId w:val="14"/>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2B35E4">
            <w:pPr>
              <w:pStyle w:val="ListParagraph"/>
              <w:numPr>
                <w:ilvl w:val="2"/>
                <w:numId w:val="14"/>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9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9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95"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10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173"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173"/>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174"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175" w:name="_Hlk49510127"/>
      <w:r>
        <w:t xml:space="preserve"> (required for research involving Indigenous communities)</w:t>
      </w:r>
    </w:p>
    <w:bookmarkEnd w:id="175"/>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76"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174"/>
    <w:bookmarkEnd w:id="176"/>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101" w:history="1">
        <w:r w:rsidRPr="00DD0B7D">
          <w:rPr>
            <w:rStyle w:val="Hyperlink"/>
          </w:rPr>
          <w:t>Research Ethics website</w:t>
        </w:r>
      </w:hyperlink>
      <w:r w:rsidRPr="00463DD8">
        <w:t xml:space="preserve"> and may be used in conjunction with the information in the </w:t>
      </w:r>
      <w:hyperlink r:id="rId102"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0F1B518F"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61497F1" w14:textId="77777777" w:rsidR="00B61D75" w:rsidRDefault="00B61D75">
      <w:pPr>
        <w:rPr>
          <w:rFonts w:ascii="Times" w:hAnsi="Times"/>
          <w:b/>
          <w:bCs/>
          <w:color w:val="000000" w:themeColor="text1"/>
          <w:kern w:val="36"/>
          <w:sz w:val="48"/>
          <w:szCs w:val="48"/>
          <w:lang w:val="en-US"/>
        </w:rPr>
      </w:pPr>
      <w:r>
        <w:rPr>
          <w:rFonts w:ascii="Times" w:hAnsi="Times"/>
          <w:color w:val="000000" w:themeColor="text1"/>
          <w:lang w:val="en-US"/>
        </w:rPr>
        <w:br w:type="page"/>
      </w:r>
    </w:p>
    <w:p w14:paraId="7F15CCD7"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sectPr w:rsidR="00B61D75" w:rsidSect="00443913">
          <w:headerReference w:type="default" r:id="rId103"/>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If You Decide to Stop Participating</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105"/>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5E3031EF"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4C274983"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ACCE0AB"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8F91414"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6"/>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2B35E4">
      <w:pPr>
        <w:numPr>
          <w:ilvl w:val="0"/>
          <w:numId w:val="32"/>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2B35E4">
      <w:pPr>
        <w:numPr>
          <w:ilvl w:val="0"/>
          <w:numId w:val="32"/>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2B35E4">
      <w:pPr>
        <w:numPr>
          <w:ilvl w:val="0"/>
          <w:numId w:val="32"/>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2B35E4">
      <w:pPr>
        <w:numPr>
          <w:ilvl w:val="0"/>
          <w:numId w:val="32"/>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7"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8"/>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9"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2B35E4">
      <w:pPr>
        <w:pStyle w:val="ListParagraph"/>
        <w:numPr>
          <w:ilvl w:val="0"/>
          <w:numId w:val="17"/>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0"/>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11"/>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5AB6AFB3" w14:textId="77777777" w:rsidR="0045432F" w:rsidRPr="00310D22" w:rsidRDefault="0045432F"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2D7F3F7E" w14:textId="77777777" w:rsidR="0045432F" w:rsidRPr="00310D22"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1F4512BC" w:rsidR="0045432F" w:rsidRDefault="00A75123" w:rsidP="0045432F">
      <w:pPr>
        <w:rPr>
          <w:b/>
          <w:bCs/>
          <w:color w:val="000000" w:themeColor="text1"/>
          <w:sz w:val="28"/>
          <w:szCs w:val="28"/>
        </w:rPr>
      </w:pPr>
      <w:r>
        <w:rPr>
          <w:b/>
          <w:bCs/>
          <w:sz w:val="28"/>
          <w:szCs w:val="28"/>
        </w:rPr>
        <w:lastRenderedPageBreak/>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105" style="position:absolute;left:0;text-align:left;margin-left:15.1pt;margin-top:14.7pt;width:453.85pt;height:243.2pt;z-index:251669504;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">
                <v:shape id="Straight Arrow Connector 84" o:spid="_x0000_s1106" type="#_x0000_t32" style="position:absolute;left:39945;top:8737;width:11684;height:2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" strokecolor="#4472c4 [3204]" strokeweight=".5pt">
                  <v:stroke endarrow="block" joinstyle="miter"/>
                  <v:shadow on="t" type="perspective" color="black" origin=",.5" offset=".55556mm,0" matrix="655f,,,655f"/>
                </v:shape>
                <v:shape id="Straight Arrow Connector 85" o:spid="_x0000_s1107"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" strokecolor="#4472c4 [3204]" strokeweight=".5pt">
                  <v:stroke endarrow="block" joinstyle="miter"/>
                  <v:shadow on="t" type="perspective" color="black" opacity="24903f" origin=",.5" offset=".55556mm,0" matrix="655f,,,655f"/>
                </v:shape>
                <v:shape id="Text Box 86" o:spid="_x0000_s1108"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&#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109"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&#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110"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" strokecolor="#4472c4 [3204]" strokeweight=".5pt">
                  <v:stroke endarrow="block" joinstyle="miter"/>
                  <v:shadow on="t" type="perspective" color="black" origin=",.5" offset=".55556mm,0" matrix="655f,,,655f"/>
                </v:shape>
                <v:shape id="Text Box 89" o:spid="_x0000_s1111"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&#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112"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" strokecolor="#4472c4 [3204]" strokeweight=".5pt">
                  <v:stroke endarrow="block" joinstyle="miter"/>
                  <v:shadow on="t" type="perspective" color="black" origin=",.5" offset=".55556mm,0" matrix="655f,,,655f"/>
                </v:shape>
                <v:shape id="Straight Arrow Connector 91" o:spid="_x0000_s1113"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" strokecolor="#4472c4 [3204]" strokeweight=".5pt">
                  <v:stroke endarrow="block" joinstyle="miter"/>
                  <v:shadow on="t" type="perspective" color="black" origin=",.5" offset=".55556mm,0" matrix="655f,,,655f"/>
                </v:shape>
                <v:shape id="Text Box 92" o:spid="_x0000_s1114"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&#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115"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&#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116"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" strokecolor="#4472c4 [3204]" strokeweight=".5pt">
                  <v:stroke endarrow="block" joinstyle="miter"/>
                  <v:shadow on="t" type="perspective" color="black" origin=",.5" offset=".55556mm,0" matrix="655f,,,655f"/>
                </v:shape>
                <v:shape id="Text Box 95" o:spid="_x0000_s1117"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&#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118"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&#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119"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" strokecolor="#4472c4 [3204]" strokeweight=".5pt">
                  <v:stroke endarrow="block" joinstyle="miter"/>
                  <v:shadow on="t" type="perspective" color="black" origin=",.5" offset=".55556mm,0" matrix="655f,,,655f"/>
                </v:shape>
                <v:shape id="Straight Arrow Connector 98" o:spid="_x0000_s1120"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37EC87E5" w:rsidR="0045432F" w:rsidRPr="00E0004B" w:rsidRDefault="00803930" w:rsidP="0045432F">
      <w:pPr>
        <w:rPr>
          <w:b/>
          <w:bCs/>
          <w:sz w:val="28"/>
          <w:szCs w:val="28"/>
        </w:rPr>
      </w:pPr>
      <w:r>
        <w:rPr>
          <w:b/>
          <w:bCs/>
          <w:sz w:val="28"/>
          <w:szCs w:val="28"/>
        </w:rPr>
        <w:lastRenderedPageBreak/>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12"/>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.7: CA + Bubble Questionnaire UI</w:t>
      </w:r>
    </w:p>
    <w:p w14:paraId="4639ED50" w14:textId="77777777" w:rsidR="0045432F" w:rsidRPr="00565895" w:rsidRDefault="0045432F" w:rsidP="0045432F">
      <w:pPr>
        <w:rPr>
          <w:lang w:val="fr-FR"/>
        </w:rPr>
      </w:pPr>
    </w:p>
    <w:p w14:paraId="3751E8B6" w14:textId="77777777" w:rsidR="0045432F" w:rsidRPr="00565895" w:rsidRDefault="0045432F" w:rsidP="0045432F">
      <w:pPr>
        <w:rPr>
          <w:lang w:val="fr-FR"/>
        </w:rPr>
      </w:pPr>
    </w:p>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60BF94AB"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.8: Questions on CA + Bubble </w:t>
      </w:r>
    </w:p>
    <w:p w14:paraId="27381953" w14:textId="77777777" w:rsidR="0045432F" w:rsidRPr="00565895" w:rsidRDefault="0045432F" w:rsidP="0045432F">
      <w:pPr>
        <w:rPr>
          <w:color w:val="FF0000"/>
          <w:lang w:val="fr-FR"/>
        </w:rPr>
      </w:pPr>
    </w:p>
    <w:p w14:paraId="2E305D32" w14:textId="77777777" w:rsidR="0045432F" w:rsidRPr="00565895" w:rsidRDefault="0045432F" w:rsidP="0045432F">
      <w:pPr>
        <w:rPr>
          <w:lang w:val="fr-FR"/>
        </w:rPr>
      </w:pPr>
    </w:p>
    <w:p w14:paraId="10740B0D" w14:textId="77777777" w:rsidR="0045432F" w:rsidRPr="00565895" w:rsidRDefault="0045432F" w:rsidP="0045432F">
      <w:pPr>
        <w:rPr>
          <w:b/>
          <w:bCs/>
          <w:sz w:val="28"/>
          <w:szCs w:val="28"/>
          <w:u w:val="single"/>
          <w:lang w:val="fr-FR"/>
        </w:rPr>
      </w:pPr>
    </w:p>
    <w:p w14:paraId="4ED8BAED" w14:textId="77777777" w:rsidR="0045432F" w:rsidRPr="00565895" w:rsidRDefault="0045432F" w:rsidP="0045432F">
      <w:pPr>
        <w:rPr>
          <w:b/>
          <w:bCs/>
          <w:sz w:val="28"/>
          <w:szCs w:val="28"/>
          <w:u w:val="single"/>
          <w:lang w:val="fr-FR"/>
        </w:rPr>
      </w:pPr>
    </w:p>
    <w:p w14:paraId="6B8801B1" w14:textId="77777777" w:rsidR="0045432F" w:rsidRPr="00565895" w:rsidRDefault="0045432F" w:rsidP="0045432F">
      <w:pPr>
        <w:rPr>
          <w:b/>
          <w:bCs/>
          <w:sz w:val="28"/>
          <w:szCs w:val="28"/>
          <w:u w:val="single"/>
          <w:lang w:val="fr-FR"/>
        </w:rPr>
      </w:pPr>
    </w:p>
    <w:p w14:paraId="5BB5DD35" w14:textId="77777777" w:rsidR="0045432F" w:rsidRPr="00565895" w:rsidRDefault="0045432F" w:rsidP="0045432F">
      <w:pPr>
        <w:rPr>
          <w:b/>
          <w:bCs/>
          <w:sz w:val="28"/>
          <w:szCs w:val="28"/>
          <w:u w:val="single"/>
          <w:lang w:val="fr-FR"/>
        </w:rPr>
      </w:pPr>
    </w:p>
    <w:p w14:paraId="6AF42879" w14:textId="77777777" w:rsidR="0045432F" w:rsidRPr="00565895" w:rsidRDefault="0045432F" w:rsidP="0045432F">
      <w:pPr>
        <w:rPr>
          <w:b/>
          <w:bCs/>
          <w:sz w:val="28"/>
          <w:szCs w:val="28"/>
          <w:u w:val="single"/>
          <w:lang w:val="fr-FR"/>
        </w:rPr>
      </w:pPr>
    </w:p>
    <w:p w14:paraId="33C18B37" w14:textId="77777777" w:rsidR="0045432F" w:rsidRPr="00565895" w:rsidRDefault="0045432F" w:rsidP="0045432F">
      <w:pPr>
        <w:rPr>
          <w:b/>
          <w:bCs/>
          <w:sz w:val="28"/>
          <w:szCs w:val="28"/>
          <w:u w:val="single"/>
          <w:lang w:val="fr-FR"/>
        </w:rPr>
      </w:pPr>
    </w:p>
    <w:p w14:paraId="23068E21" w14:textId="77777777" w:rsidR="0045432F" w:rsidRPr="00565895" w:rsidRDefault="0045432F" w:rsidP="0045432F">
      <w:pPr>
        <w:rPr>
          <w:b/>
          <w:bCs/>
          <w:sz w:val="28"/>
          <w:szCs w:val="28"/>
          <w:u w:val="single"/>
          <w:lang w:val="fr-FR"/>
        </w:rPr>
      </w:pPr>
    </w:p>
    <w:p w14:paraId="4D8756F6" w14:textId="77777777" w:rsidR="0045432F" w:rsidRPr="00565895" w:rsidRDefault="0045432F" w:rsidP="0045432F">
      <w:pPr>
        <w:rPr>
          <w:b/>
          <w:bCs/>
          <w:sz w:val="28"/>
          <w:szCs w:val="28"/>
          <w:u w:val="single"/>
          <w:lang w:val="fr-FR"/>
        </w:rPr>
      </w:pPr>
    </w:p>
    <w:p w14:paraId="5C200670" w14:textId="77777777" w:rsidR="0045432F" w:rsidRPr="00565895" w:rsidRDefault="0045432F" w:rsidP="0045432F">
      <w:pPr>
        <w:rPr>
          <w:b/>
          <w:bCs/>
          <w:sz w:val="28"/>
          <w:szCs w:val="28"/>
          <w:u w:val="single"/>
          <w:lang w:val="fr-FR"/>
        </w:rPr>
      </w:pPr>
    </w:p>
    <w:p w14:paraId="53A3E62E" w14:textId="77777777" w:rsidR="0045432F" w:rsidRPr="00565895" w:rsidRDefault="0045432F" w:rsidP="0045432F">
      <w:pPr>
        <w:rPr>
          <w:b/>
          <w:bCs/>
          <w:sz w:val="28"/>
          <w:szCs w:val="28"/>
          <w:u w:val="single"/>
          <w:lang w:val="fr-FR"/>
        </w:rPr>
      </w:pPr>
    </w:p>
    <w:p w14:paraId="51C25757" w14:textId="77777777" w:rsidR="0045432F" w:rsidRPr="00565895" w:rsidRDefault="0045432F" w:rsidP="0045432F">
      <w:pPr>
        <w:rPr>
          <w:b/>
          <w:bCs/>
          <w:sz w:val="28"/>
          <w:szCs w:val="28"/>
          <w:u w:val="single"/>
          <w:lang w:val="fr-FR"/>
        </w:rPr>
      </w:pPr>
    </w:p>
    <w:p w14:paraId="279D7C46" w14:textId="77777777" w:rsidR="0045432F" w:rsidRPr="00565895" w:rsidRDefault="0045432F" w:rsidP="0045432F">
      <w:pPr>
        <w:rPr>
          <w:b/>
          <w:bCs/>
          <w:sz w:val="28"/>
          <w:szCs w:val="28"/>
          <w:u w:val="single"/>
          <w:lang w:val="fr-FR"/>
        </w:rPr>
      </w:pPr>
    </w:p>
    <w:p w14:paraId="5FB550D6" w14:textId="77777777" w:rsidR="0045432F" w:rsidRPr="00565895" w:rsidRDefault="0045432F" w:rsidP="0045432F">
      <w:pPr>
        <w:rPr>
          <w:b/>
          <w:bCs/>
          <w:sz w:val="28"/>
          <w:szCs w:val="28"/>
          <w:u w:val="single"/>
          <w:lang w:val="fr-FR"/>
        </w:rPr>
      </w:pPr>
    </w:p>
    <w:p w14:paraId="49EAFF8D" w14:textId="77777777" w:rsidR="0045432F" w:rsidRPr="00565895" w:rsidRDefault="0045432F" w:rsidP="0045432F">
      <w:pPr>
        <w:rPr>
          <w:b/>
          <w:bCs/>
          <w:sz w:val="28"/>
          <w:szCs w:val="28"/>
          <w:u w:val="single"/>
          <w:lang w:val="fr-FR"/>
        </w:rPr>
      </w:pPr>
    </w:p>
    <w:p w14:paraId="575AADF2" w14:textId="77777777" w:rsidR="0045432F" w:rsidRPr="00565895" w:rsidRDefault="0045432F" w:rsidP="0045432F">
      <w:pPr>
        <w:rPr>
          <w:b/>
          <w:bCs/>
          <w:sz w:val="28"/>
          <w:szCs w:val="28"/>
          <w:u w:val="single"/>
          <w:lang w:val="fr-FR"/>
        </w:rPr>
      </w:pPr>
    </w:p>
    <w:p w14:paraId="4CD00211" w14:textId="77777777" w:rsidR="0045432F" w:rsidRPr="00565895" w:rsidRDefault="0045432F" w:rsidP="0045432F">
      <w:pPr>
        <w:rPr>
          <w:b/>
          <w:bCs/>
          <w:sz w:val="28"/>
          <w:szCs w:val="28"/>
          <w:u w:val="single"/>
          <w:lang w:val="fr-FR"/>
        </w:rPr>
      </w:pPr>
    </w:p>
    <w:p w14:paraId="62EC2841" w14:textId="77777777" w:rsidR="0045432F" w:rsidRPr="00565895" w:rsidRDefault="0045432F" w:rsidP="0045432F">
      <w:pPr>
        <w:rPr>
          <w:b/>
          <w:bCs/>
          <w:sz w:val="28"/>
          <w:szCs w:val="28"/>
          <w:u w:val="single"/>
          <w:lang w:val="fr-FR"/>
        </w:rPr>
      </w:pPr>
    </w:p>
    <w:p w14:paraId="18D13CE7" w14:textId="77777777" w:rsidR="0045432F" w:rsidRPr="00565895" w:rsidRDefault="0045432F" w:rsidP="0045432F">
      <w:pPr>
        <w:rPr>
          <w:b/>
          <w:bCs/>
          <w:sz w:val="28"/>
          <w:szCs w:val="28"/>
          <w:u w:val="single"/>
          <w:lang w:val="fr-FR"/>
        </w:rPr>
      </w:pPr>
    </w:p>
    <w:p w14:paraId="2E1A23FD" w14:textId="77777777" w:rsidR="0045432F" w:rsidRPr="00565895" w:rsidRDefault="0045432F" w:rsidP="0045432F">
      <w:pPr>
        <w:rPr>
          <w:b/>
          <w:bCs/>
          <w:sz w:val="28"/>
          <w:szCs w:val="28"/>
          <w:u w:val="single"/>
          <w:lang w:val="fr-FR"/>
        </w:rPr>
      </w:pPr>
    </w:p>
    <w:p w14:paraId="3BE371FC" w14:textId="77777777" w:rsidR="0045432F" w:rsidRPr="00565895" w:rsidRDefault="0045432F" w:rsidP="0045432F">
      <w:pPr>
        <w:rPr>
          <w:b/>
          <w:bCs/>
          <w:sz w:val="28"/>
          <w:szCs w:val="28"/>
          <w:u w:val="single"/>
          <w:lang w:val="fr-FR"/>
        </w:rPr>
      </w:pPr>
    </w:p>
    <w:p w14:paraId="1F98988E" w14:textId="77777777" w:rsidR="0045432F" w:rsidRPr="00565895" w:rsidRDefault="0045432F" w:rsidP="0045432F">
      <w:pPr>
        <w:rPr>
          <w:b/>
          <w:bCs/>
          <w:sz w:val="28"/>
          <w:szCs w:val="28"/>
          <w:u w:val="single"/>
          <w:lang w:val="fr-FR"/>
        </w:rPr>
      </w:pPr>
    </w:p>
    <w:p w14:paraId="3C21486B" w14:textId="77777777" w:rsidR="0045432F" w:rsidRPr="00565895" w:rsidRDefault="0045432F" w:rsidP="0045432F">
      <w:pPr>
        <w:rPr>
          <w:b/>
          <w:bCs/>
          <w:sz w:val="28"/>
          <w:szCs w:val="28"/>
          <w:u w:val="single"/>
          <w:lang w:val="fr-FR"/>
        </w:rPr>
      </w:pPr>
    </w:p>
    <w:p w14:paraId="74DD04B3" w14:textId="08262E9E" w:rsidR="0045432F" w:rsidRDefault="00803930" w:rsidP="0045432F">
      <w:pPr>
        <w:rPr>
          <w:b/>
          <w:bCs/>
          <w:sz w:val="28"/>
          <w:szCs w:val="28"/>
          <w:u w:val="single"/>
        </w:rPr>
      </w:pPr>
      <w:r w:rsidRPr="00565895">
        <w:rPr>
          <w:b/>
          <w:bCs/>
          <w:color w:val="000000" w:themeColor="text1"/>
          <w:sz w:val="28"/>
          <w:szCs w:val="28"/>
        </w:rPr>
        <w:lastRenderedPageBreak/>
        <w:t>E</w:t>
      </w:r>
      <w:r w:rsidR="00371C3A" w:rsidRPr="00565895">
        <w:rPr>
          <w:b/>
          <w:bCs/>
          <w:color w:val="000000" w:themeColor="text1"/>
          <w:sz w:val="28"/>
          <w:szCs w:val="28"/>
        </w:rPr>
        <w:t>.</w:t>
      </w:r>
      <w:r w:rsidR="0045432F" w:rsidRPr="00565895">
        <w:rPr>
          <w:b/>
          <w:bCs/>
          <w:color w:val="000000" w:themeColor="text1"/>
          <w:sz w:val="28"/>
          <w:szCs w:val="28"/>
        </w:rPr>
        <w:t xml:space="preserve">4 </w:t>
      </w:r>
      <w:r w:rsidRPr="00565895">
        <w:rPr>
          <w:b/>
          <w:bCs/>
          <w:color w:val="000000" w:themeColor="text1"/>
          <w:sz w:val="28"/>
          <w:szCs w:val="28"/>
        </w:rPr>
        <w:tab/>
      </w:r>
      <w:r w:rsidR="0045432F" w:rsidRPr="00565895">
        <w:rPr>
          <w:b/>
          <w:bCs/>
          <w:color w:val="000000" w:themeColor="text1"/>
          <w:sz w:val="28"/>
          <w:szCs w:val="28"/>
        </w:rPr>
        <w:t xml:space="preserve">Example of VSUP + </w:t>
      </w:r>
      <w:proofErr w:type="gramStart"/>
      <w:r w:rsidR="0045432F" w:rsidRPr="00565895">
        <w:rPr>
          <w:b/>
          <w:bCs/>
          <w:color w:val="000000" w:themeColor="text1"/>
          <w:sz w:val="28"/>
          <w:szCs w:val="28"/>
        </w:rPr>
        <w:t>Bubble :</w:t>
      </w:r>
      <w:proofErr w:type="gramEnd"/>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121"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&#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122"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&#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123"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&#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124"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&#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125"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&#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126"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&#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127"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&#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Questionnaire on VSUP + Bubble</w:t>
      </w:r>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1"/>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D239DC" w:rsidRDefault="0045432F" w:rsidP="0045432F">
      <w:pPr>
        <w:rPr>
          <w:lang w:val="fr-FR"/>
        </w:rPr>
      </w:pPr>
      <w:r w:rsidRPr="00565895">
        <w:rPr>
          <w:lang w:val="fr-FR"/>
        </w:rPr>
        <w:t xml:space="preserve">        </w:t>
      </w:r>
      <w:r w:rsidRPr="00565895">
        <w:rPr>
          <w:lang w:val="fr-FR"/>
        </w:rPr>
        <w:tab/>
      </w:r>
      <w:r w:rsidRPr="00565895">
        <w:rPr>
          <w:lang w:val="fr-FR"/>
        </w:rPr>
        <w:tab/>
      </w:r>
      <w:r w:rsidRPr="00565895">
        <w:rPr>
          <w:lang w:val="fr-FR"/>
        </w:rPr>
        <w:tab/>
        <w:t xml:space="preserve">  </w:t>
      </w:r>
      <w:r w:rsidRPr="00D239DC">
        <w:rPr>
          <w:lang w:val="fr-FR"/>
        </w:rPr>
        <w:br/>
        <w:t xml:space="preserve">Figure </w:t>
      </w:r>
      <w:r w:rsidR="00AE7EF1" w:rsidRPr="00D239DC">
        <w:rPr>
          <w:lang w:val="fr-FR"/>
        </w:rPr>
        <w:t>E</w:t>
      </w:r>
      <w:r w:rsidRPr="00D239DC">
        <w:rPr>
          <w:lang w:val="fr-FR"/>
        </w:rPr>
        <w:t>.10</w:t>
      </w:r>
      <w:r w:rsidRPr="00D239DC">
        <w:rPr>
          <w:color w:val="000000" w:themeColor="text1"/>
          <w:lang w:val="fr-FR"/>
        </w:rPr>
        <w:t> </w:t>
      </w:r>
      <w:r w:rsidRPr="00D239DC">
        <w:rPr>
          <w:lang w:val="fr-FR"/>
        </w:rPr>
        <w:t xml:space="preserve">:  VSUP + Bubble </w:t>
      </w:r>
      <w:r w:rsidRPr="00D239DC">
        <w:rPr>
          <w:color w:val="000000" w:themeColor="text1"/>
          <w:lang w:val="fr-FR"/>
        </w:rPr>
        <w:t>Questionnaire UI</w:t>
      </w:r>
    </w:p>
    <w:p w14:paraId="0D894D88" w14:textId="77777777" w:rsidR="0045432F" w:rsidRPr="00D239DC" w:rsidRDefault="0045432F" w:rsidP="0045432F">
      <w:pPr>
        <w:rPr>
          <w:lang w:val="fr-FR"/>
        </w:rPr>
      </w:pPr>
    </w:p>
    <w:p w14:paraId="67701393" w14:textId="77777777" w:rsidR="0045432F" w:rsidRPr="00D239DC" w:rsidRDefault="0045432F" w:rsidP="0045432F">
      <w:pPr>
        <w:rPr>
          <w:lang w:val="fr-FR"/>
        </w:rPr>
      </w:pPr>
    </w:p>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2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2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128"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&#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29"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BBxCEOPAIAAHQEAAAOAAAA&#10;AAAAAAAAAAAAAC4CAABkcnMvZTJvRG9jLnhtbFBLAQItABQABgAIAAAAIQCxnD5h3wAAAAgBAAAP&#10;AAAAAAAAAAAAAAAAAJYEAABkcnMvZG93bnJldi54bWxQSwUGAAAAAAQABADzAAAAogUAAAAA&#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30"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&#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31"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&#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32"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Eo3lLA7AgAAdAQAAA4A&#10;AAAAAAAAAAAAAAAALgIAAGRycy9lMm9Eb2MueG1sUEsBAi0AFAAGAAgAAAAhAD2BwjHiAAAACwEA&#10;AA8AAAAAAAAAAAAAAAAAlQQAAGRycy9kb3ducmV2LnhtbFBLBQYAAAAABAAEAPMAAACkBQAAAAA=&#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33"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&#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34"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&#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30"/>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Pr="00565895" w:rsidRDefault="0045432F" w:rsidP="0045432F">
      <w:pPr>
        <w:rPr>
          <w:lang w:val="fr-FR"/>
        </w:rPr>
      </w:pPr>
      <w:r w:rsidRPr="00565895">
        <w:rPr>
          <w:lang w:val="fr-FR"/>
        </w:rPr>
        <w:t xml:space="preserve">                          </w:t>
      </w:r>
    </w:p>
    <w:p w14:paraId="10669B7F" w14:textId="2DA775D5"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.13: CA + </w:t>
      </w:r>
      <w:proofErr w:type="spellStart"/>
      <w:r w:rsidRPr="00565895">
        <w:rPr>
          <w:lang w:val="fr-FR"/>
        </w:rPr>
        <w:t>Grid</w:t>
      </w:r>
      <w:proofErr w:type="spellEnd"/>
      <w:r w:rsidRPr="00565895">
        <w:rPr>
          <w:lang w:val="fr-FR"/>
        </w:rPr>
        <w:t xml:space="preserve"> Questionnaire UI</w:t>
      </w:r>
    </w:p>
    <w:p w14:paraId="4B681062" w14:textId="77777777" w:rsidR="0045432F" w:rsidRPr="00565895" w:rsidRDefault="0045432F" w:rsidP="0045432F">
      <w:pPr>
        <w:rPr>
          <w:lang w:val="fr-FR"/>
        </w:rPr>
      </w:pPr>
    </w:p>
    <w:p w14:paraId="724950BF" w14:textId="77777777" w:rsidR="0045432F" w:rsidRPr="00565895" w:rsidRDefault="0045432F" w:rsidP="0045432F">
      <w:pPr>
        <w:rPr>
          <w:color w:val="000000" w:themeColor="text1"/>
          <w:lang w:val="fr-FR"/>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3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lastRenderedPageBreak/>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3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0C60391C"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.14: Questions on CA + </w:t>
      </w:r>
      <w:proofErr w:type="spellStart"/>
      <w:r w:rsidRPr="00565895">
        <w:rPr>
          <w:color w:val="000000" w:themeColor="text1"/>
          <w:lang w:val="fr-FR"/>
        </w:rPr>
        <w:t>Grid</w:t>
      </w:r>
      <w:proofErr w:type="spellEnd"/>
    </w:p>
    <w:p w14:paraId="1AA7B0EC" w14:textId="77777777" w:rsidR="0045432F" w:rsidRPr="00565895" w:rsidRDefault="0045432F" w:rsidP="0045432F">
      <w:pPr>
        <w:rPr>
          <w:color w:val="FF0000"/>
          <w:lang w:val="fr-FR"/>
        </w:rPr>
      </w:pPr>
    </w:p>
    <w:p w14:paraId="2E3AFDEA" w14:textId="77777777" w:rsidR="0045432F" w:rsidRPr="00565895" w:rsidRDefault="0045432F" w:rsidP="0045432F">
      <w:pPr>
        <w:rPr>
          <w:color w:val="FF0000"/>
          <w:lang w:val="fr-FR"/>
        </w:rPr>
      </w:pPr>
    </w:p>
    <w:p w14:paraId="282BCBFB" w14:textId="77777777" w:rsidR="0045432F" w:rsidRPr="00565895" w:rsidRDefault="0045432F" w:rsidP="0045432F">
      <w:pPr>
        <w:rPr>
          <w:color w:val="FF0000"/>
          <w:lang w:val="fr-FR"/>
        </w:rPr>
      </w:pPr>
    </w:p>
    <w:p w14:paraId="333D2B16" w14:textId="77777777" w:rsidR="0045432F" w:rsidRPr="00565895" w:rsidRDefault="0045432F" w:rsidP="0045432F">
      <w:pPr>
        <w:rPr>
          <w:color w:val="FF0000"/>
          <w:lang w:val="fr-FR"/>
        </w:rPr>
      </w:pPr>
    </w:p>
    <w:p w14:paraId="4CAAA8BC" w14:textId="77777777" w:rsidR="0045432F" w:rsidRPr="00565895" w:rsidRDefault="0045432F" w:rsidP="0045432F">
      <w:pPr>
        <w:rPr>
          <w:color w:val="FF0000"/>
          <w:lang w:val="fr-FR"/>
        </w:rPr>
      </w:pPr>
    </w:p>
    <w:p w14:paraId="4A18018C" w14:textId="77777777" w:rsidR="0045432F" w:rsidRPr="00565895" w:rsidRDefault="0045432F" w:rsidP="0045432F">
      <w:pPr>
        <w:rPr>
          <w:color w:val="FF0000"/>
          <w:lang w:val="fr-FR"/>
        </w:rPr>
      </w:pPr>
    </w:p>
    <w:p w14:paraId="16003C1E" w14:textId="77777777" w:rsidR="0045432F" w:rsidRPr="00565895" w:rsidRDefault="0045432F" w:rsidP="0045432F">
      <w:pPr>
        <w:rPr>
          <w:color w:val="FF0000"/>
          <w:lang w:val="fr-FR"/>
        </w:rPr>
      </w:pPr>
    </w:p>
    <w:p w14:paraId="220EFFBA" w14:textId="77777777" w:rsidR="0045432F" w:rsidRPr="00565895" w:rsidRDefault="0045432F" w:rsidP="0045432F">
      <w:pPr>
        <w:rPr>
          <w:color w:val="FF0000"/>
          <w:lang w:val="fr-FR"/>
        </w:rPr>
      </w:pPr>
    </w:p>
    <w:p w14:paraId="34753838" w14:textId="77777777" w:rsidR="0045432F" w:rsidRPr="00565895" w:rsidRDefault="0045432F" w:rsidP="0045432F">
      <w:pPr>
        <w:rPr>
          <w:color w:val="FF0000"/>
          <w:lang w:val="fr-FR"/>
        </w:rPr>
      </w:pPr>
    </w:p>
    <w:p w14:paraId="0FFA9849" w14:textId="77777777" w:rsidR="0045432F" w:rsidRPr="00565895" w:rsidRDefault="0045432F" w:rsidP="0045432F">
      <w:pPr>
        <w:rPr>
          <w:color w:val="FF0000"/>
          <w:lang w:val="fr-FR"/>
        </w:rPr>
      </w:pPr>
    </w:p>
    <w:p w14:paraId="1BB0D721" w14:textId="77777777" w:rsidR="0045432F" w:rsidRPr="00565895" w:rsidRDefault="0045432F" w:rsidP="0045432F">
      <w:pPr>
        <w:rPr>
          <w:color w:val="FF0000"/>
          <w:lang w:val="fr-FR"/>
        </w:rPr>
      </w:pPr>
    </w:p>
    <w:p w14:paraId="6A39BFB6" w14:textId="77777777" w:rsidR="0045432F" w:rsidRPr="00565895" w:rsidRDefault="0045432F" w:rsidP="0045432F">
      <w:pPr>
        <w:rPr>
          <w:color w:val="FF0000"/>
          <w:lang w:val="fr-FR"/>
        </w:rPr>
      </w:pPr>
    </w:p>
    <w:p w14:paraId="447CA832" w14:textId="77777777" w:rsidR="0045432F" w:rsidRPr="00565895" w:rsidRDefault="0045432F" w:rsidP="0045432F">
      <w:pPr>
        <w:rPr>
          <w:color w:val="FF0000"/>
          <w:lang w:val="fr-FR"/>
        </w:rPr>
      </w:pPr>
    </w:p>
    <w:p w14:paraId="7D4D6266" w14:textId="77777777" w:rsidR="0045432F" w:rsidRPr="00565895" w:rsidRDefault="0045432F" w:rsidP="0045432F">
      <w:pPr>
        <w:rPr>
          <w:color w:val="FF0000"/>
          <w:lang w:val="fr-FR"/>
        </w:rPr>
      </w:pPr>
    </w:p>
    <w:p w14:paraId="1CC4D3E6" w14:textId="77777777" w:rsidR="0045432F" w:rsidRPr="00565895" w:rsidRDefault="0045432F" w:rsidP="0045432F">
      <w:pPr>
        <w:rPr>
          <w:color w:val="FF0000"/>
          <w:lang w:val="fr-FR"/>
        </w:rPr>
      </w:pPr>
    </w:p>
    <w:p w14:paraId="4601E74F" w14:textId="77777777" w:rsidR="0045432F" w:rsidRPr="00565895" w:rsidRDefault="0045432F" w:rsidP="0045432F">
      <w:pPr>
        <w:rPr>
          <w:color w:val="FF0000"/>
          <w:lang w:val="fr-FR"/>
        </w:rPr>
      </w:pPr>
    </w:p>
    <w:p w14:paraId="5213A9D9" w14:textId="77777777" w:rsidR="0045432F" w:rsidRPr="00565895" w:rsidRDefault="0045432F" w:rsidP="0045432F">
      <w:pPr>
        <w:rPr>
          <w:color w:val="FF0000"/>
          <w:lang w:val="fr-FR"/>
        </w:rPr>
      </w:pPr>
    </w:p>
    <w:p w14:paraId="5767D61A" w14:textId="77777777" w:rsidR="0045432F" w:rsidRPr="00565895" w:rsidRDefault="0045432F" w:rsidP="0045432F">
      <w:pPr>
        <w:rPr>
          <w:color w:val="FF0000"/>
          <w:lang w:val="fr-FR"/>
        </w:rPr>
      </w:pPr>
    </w:p>
    <w:p w14:paraId="458D8F58" w14:textId="77777777" w:rsidR="0045432F" w:rsidRPr="00565895" w:rsidRDefault="0045432F" w:rsidP="0045432F">
      <w:pPr>
        <w:rPr>
          <w:color w:val="FF0000"/>
          <w:lang w:val="fr-FR"/>
        </w:rPr>
      </w:pPr>
    </w:p>
    <w:p w14:paraId="62C0EC06" w14:textId="77777777" w:rsidR="0045432F" w:rsidRPr="00565895" w:rsidRDefault="0045432F" w:rsidP="0045432F">
      <w:pPr>
        <w:rPr>
          <w:color w:val="FF0000"/>
          <w:lang w:val="fr-FR"/>
        </w:rPr>
      </w:pPr>
    </w:p>
    <w:p w14:paraId="1E2B7FD8" w14:textId="77777777" w:rsidR="0045432F" w:rsidRPr="00565895" w:rsidRDefault="0045432F" w:rsidP="0045432F">
      <w:pPr>
        <w:rPr>
          <w:color w:val="FF0000"/>
          <w:lang w:val="fr-FR"/>
        </w:rPr>
      </w:pPr>
    </w:p>
    <w:p w14:paraId="05D436E6" w14:textId="77777777" w:rsidR="0045432F" w:rsidRPr="00565895" w:rsidRDefault="0045432F" w:rsidP="0045432F">
      <w:pPr>
        <w:rPr>
          <w:color w:val="FF0000"/>
          <w:lang w:val="fr-FR"/>
        </w:rPr>
      </w:pPr>
    </w:p>
    <w:p w14:paraId="394AB639" w14:textId="77777777" w:rsidR="0045432F" w:rsidRPr="00565895" w:rsidRDefault="0045432F" w:rsidP="0045432F">
      <w:pPr>
        <w:rPr>
          <w:color w:val="FF0000"/>
          <w:lang w:val="fr-FR"/>
        </w:rPr>
      </w:pPr>
    </w:p>
    <w:p w14:paraId="023D8A0B" w14:textId="77777777" w:rsidR="0045432F" w:rsidRPr="00565895" w:rsidRDefault="0045432F" w:rsidP="0045432F">
      <w:pPr>
        <w:rPr>
          <w:color w:val="FF0000"/>
          <w:lang w:val="fr-FR"/>
        </w:rPr>
      </w:pPr>
    </w:p>
    <w:p w14:paraId="0DE5799A" w14:textId="77777777" w:rsidR="0045432F" w:rsidRPr="00565895" w:rsidRDefault="0045432F" w:rsidP="0045432F">
      <w:pPr>
        <w:rPr>
          <w:color w:val="FF0000"/>
          <w:lang w:val="fr-FR"/>
        </w:rPr>
      </w:pPr>
    </w:p>
    <w:p w14:paraId="3776C5DD" w14:textId="77777777" w:rsidR="0045432F" w:rsidRPr="00565895" w:rsidRDefault="0045432F" w:rsidP="0045432F">
      <w:pPr>
        <w:rPr>
          <w:color w:val="FF0000"/>
          <w:lang w:val="fr-FR"/>
        </w:rPr>
      </w:pPr>
    </w:p>
    <w:p w14:paraId="6291939D" w14:textId="77777777" w:rsidR="0045432F" w:rsidRPr="00565895" w:rsidRDefault="0045432F" w:rsidP="0045432F">
      <w:pPr>
        <w:rPr>
          <w:color w:val="FF0000"/>
          <w:lang w:val="fr-FR"/>
        </w:rPr>
      </w:pPr>
    </w:p>
    <w:p w14:paraId="05D8D032" w14:textId="77777777" w:rsidR="0045432F" w:rsidRPr="00565895" w:rsidRDefault="0045432F" w:rsidP="0045432F">
      <w:pPr>
        <w:rPr>
          <w:color w:val="FF0000"/>
          <w:lang w:val="fr-FR"/>
        </w:rPr>
      </w:pPr>
    </w:p>
    <w:p w14:paraId="69B7BFB0" w14:textId="77777777" w:rsidR="0045432F" w:rsidRPr="00565895" w:rsidRDefault="0045432F" w:rsidP="0045432F">
      <w:pPr>
        <w:rPr>
          <w:color w:val="FF0000"/>
          <w:lang w:val="fr-FR"/>
        </w:rPr>
      </w:pPr>
    </w:p>
    <w:p w14:paraId="4941C59D" w14:textId="77777777" w:rsidR="0045432F" w:rsidRPr="00565895" w:rsidRDefault="0045432F" w:rsidP="0045432F">
      <w:pPr>
        <w:rPr>
          <w:color w:val="FF0000"/>
          <w:lang w:val="fr-FR"/>
        </w:rPr>
      </w:pPr>
    </w:p>
    <w:p w14:paraId="7B46E97B" w14:textId="77777777" w:rsidR="0045432F" w:rsidRPr="00565895" w:rsidRDefault="0045432F" w:rsidP="0045432F">
      <w:pPr>
        <w:rPr>
          <w:color w:val="FF0000"/>
          <w:lang w:val="fr-FR"/>
        </w:rPr>
      </w:pPr>
    </w:p>
    <w:p w14:paraId="6A77FE87" w14:textId="77777777" w:rsidR="0045432F" w:rsidRPr="00565895" w:rsidRDefault="0045432F" w:rsidP="0045432F">
      <w:pPr>
        <w:rPr>
          <w:color w:val="FF0000"/>
          <w:lang w:val="fr-FR"/>
        </w:rPr>
      </w:pPr>
    </w:p>
    <w:p w14:paraId="186C8226" w14:textId="77777777" w:rsidR="0045432F" w:rsidRPr="00565895" w:rsidRDefault="0045432F" w:rsidP="0045432F">
      <w:pPr>
        <w:rPr>
          <w:color w:val="FF0000"/>
          <w:lang w:val="fr-FR"/>
        </w:rPr>
      </w:pPr>
    </w:p>
    <w:p w14:paraId="15C99E02" w14:textId="77777777" w:rsidR="0045432F" w:rsidRPr="00565895" w:rsidRDefault="0045432F" w:rsidP="0045432F">
      <w:pPr>
        <w:rPr>
          <w:color w:val="FF0000"/>
          <w:lang w:val="fr-FR"/>
        </w:rPr>
      </w:pPr>
    </w:p>
    <w:p w14:paraId="72BF8106" w14:textId="77777777" w:rsidR="0045432F" w:rsidRPr="00565895" w:rsidRDefault="0045432F" w:rsidP="0045432F">
      <w:pPr>
        <w:rPr>
          <w:color w:val="FF0000"/>
          <w:lang w:val="fr-FR"/>
        </w:rPr>
      </w:pPr>
    </w:p>
    <w:p w14:paraId="37C5BC44" w14:textId="77777777" w:rsidR="0045432F" w:rsidRPr="00565895" w:rsidRDefault="0045432F" w:rsidP="0045432F">
      <w:pPr>
        <w:rPr>
          <w:color w:val="FF0000"/>
          <w:lang w:val="fr-FR"/>
        </w:rPr>
      </w:pPr>
    </w:p>
    <w:p w14:paraId="37D4448F" w14:textId="77777777" w:rsidR="0045432F" w:rsidRPr="00565895" w:rsidRDefault="0045432F" w:rsidP="0045432F">
      <w:pPr>
        <w:rPr>
          <w:color w:val="FF0000"/>
          <w:lang w:val="fr-FR"/>
        </w:rPr>
      </w:pPr>
    </w:p>
    <w:p w14:paraId="65570334" w14:textId="7A28FFF3" w:rsidR="0045432F" w:rsidRPr="00565895" w:rsidRDefault="0045432F" w:rsidP="0045432F">
      <w:pPr>
        <w:rPr>
          <w:color w:val="FF0000"/>
          <w:lang w:val="fr-FR"/>
        </w:rPr>
      </w:pPr>
    </w:p>
    <w:p w14:paraId="11F003BE" w14:textId="43FBF829" w:rsidR="00BE0BDC" w:rsidRPr="00565895" w:rsidRDefault="00BE0BDC" w:rsidP="0045432F">
      <w:pPr>
        <w:rPr>
          <w:color w:val="FF0000"/>
          <w:lang w:val="fr-FR"/>
        </w:rPr>
      </w:pPr>
    </w:p>
    <w:p w14:paraId="346C0D85" w14:textId="77777777" w:rsidR="00BE0BDC" w:rsidRPr="00565895" w:rsidRDefault="00BE0BDC" w:rsidP="0045432F">
      <w:pPr>
        <w:rPr>
          <w:color w:val="FF0000"/>
          <w:lang w:val="fr-FR"/>
        </w:r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35"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&#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36"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CfLBfdPQIAAHQEAAAO&#10;AAAAAAAAAAAAAAAAAC4CAABkcnMvZTJvRG9jLnhtbFBLAQItABQABgAIAAAAIQDdQeuj4QAAAAkB&#10;AAAPAAAAAAAAAAAAAAAAAJcEAABkcnMvZG93bnJldi54bWxQSwUGAAAAAAQABADzAAAApQUAAAAA&#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37"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&#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38"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&#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39"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AB+bPePQIAAHQEAAAO&#10;AAAAAAAAAAAAAAAAAC4CAABkcnMvZTJvRG9jLnhtbFBLAQItABQABgAIAAAAIQCYE5Zu4QAAAAgB&#10;AAAPAAAAAAAAAAAAAAAAAJcEAABkcnMvZG93bnJldi54bWxQSwUGAAAAAAQABADzAAAApQUAAAAA&#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40"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&#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41"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MdmmNQ9AgAAdAQAAA4A&#10;AAAAAAAAAAAAAAAALgIAAGRycy9lMm9Eb2MueG1sUEsBAi0AFAAGAAgAAAAhAIEoH1XgAAAACQEA&#10;AA8AAAAAAAAAAAAAAAAAlwQAAGRycy9kb3ducmV2LnhtbFBLBQYAAAAABAAEAPMAAACkBQAAAAA=&#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39"/>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Pr="00565895" w:rsidRDefault="0045432F" w:rsidP="0045432F">
      <w:pPr>
        <w:rPr>
          <w:lang w:val="fr-FR"/>
        </w:rPr>
      </w:pPr>
      <w:r w:rsidRPr="00565895">
        <w:rPr>
          <w:lang w:val="fr-FR"/>
        </w:rPr>
        <w:br/>
        <w:t xml:space="preserve">Figure </w:t>
      </w:r>
      <w:r w:rsidR="00AE7EF1" w:rsidRPr="00565895">
        <w:rPr>
          <w:lang w:val="fr-FR"/>
        </w:rPr>
        <w:t>E</w:t>
      </w:r>
      <w:r w:rsidRPr="00565895">
        <w:rPr>
          <w:lang w:val="fr-FR"/>
        </w:rPr>
        <w:t xml:space="preserve">.16: VSUP + </w:t>
      </w:r>
      <w:proofErr w:type="spellStart"/>
      <w:r w:rsidRPr="00565895">
        <w:rPr>
          <w:lang w:val="fr-FR"/>
        </w:rPr>
        <w:t>Grid</w:t>
      </w:r>
      <w:proofErr w:type="spellEnd"/>
      <w:r w:rsidRPr="00565895">
        <w:rPr>
          <w:lang w:val="fr-FR"/>
        </w:rPr>
        <w:t xml:space="preserve"> Questionnaire UI</w:t>
      </w:r>
    </w:p>
    <w:p w14:paraId="41CDDDDA" w14:textId="77777777" w:rsidR="0045432F" w:rsidRPr="00565895" w:rsidRDefault="0045432F" w:rsidP="0045432F">
      <w:pPr>
        <w:rPr>
          <w:lang w:val="fr-FR"/>
        </w:rPr>
      </w:pPr>
    </w:p>
    <w:p w14:paraId="11C4BFCD" w14:textId="77777777" w:rsidR="0045432F" w:rsidRPr="00565895" w:rsidRDefault="0045432F" w:rsidP="0045432F">
      <w:pPr>
        <w:rPr>
          <w:b/>
          <w:bCs/>
          <w:color w:val="000000" w:themeColor="text1"/>
          <w:lang w:val="fr-FR"/>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4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4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4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4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09E78737"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.17: Questions on VSUP + </w:t>
      </w:r>
      <w:proofErr w:type="spellStart"/>
      <w:r w:rsidRPr="00565895">
        <w:rPr>
          <w:color w:val="000000" w:themeColor="text1"/>
          <w:lang w:val="fr-FR"/>
        </w:rPr>
        <w:t>Grid</w:t>
      </w:r>
      <w:proofErr w:type="spellEnd"/>
    </w:p>
    <w:p w14:paraId="0439B169" w14:textId="77777777" w:rsidR="0045432F" w:rsidRPr="00565895" w:rsidRDefault="0045432F" w:rsidP="0045432F">
      <w:pPr>
        <w:rPr>
          <w:b/>
          <w:bCs/>
          <w:color w:val="C00000"/>
          <w:sz w:val="28"/>
          <w:szCs w:val="28"/>
          <w:lang w:val="fr-FR"/>
        </w:rPr>
      </w:pPr>
    </w:p>
    <w:p w14:paraId="3457CA2F" w14:textId="77777777" w:rsidR="0045432F" w:rsidRPr="00565895" w:rsidRDefault="0045432F" w:rsidP="0045432F">
      <w:pPr>
        <w:rPr>
          <w:b/>
          <w:bCs/>
          <w:color w:val="C00000"/>
          <w:sz w:val="28"/>
          <w:szCs w:val="28"/>
          <w:lang w:val="fr-FR"/>
        </w:rPr>
      </w:pPr>
    </w:p>
    <w:p w14:paraId="26F43A07" w14:textId="77777777" w:rsidR="0045432F" w:rsidRPr="00565895" w:rsidRDefault="0045432F" w:rsidP="0045432F">
      <w:pPr>
        <w:rPr>
          <w:b/>
          <w:bCs/>
          <w:color w:val="C00000"/>
          <w:sz w:val="28"/>
          <w:szCs w:val="28"/>
          <w:lang w:val="fr-FR"/>
        </w:rPr>
      </w:pPr>
    </w:p>
    <w:p w14:paraId="0262E6EE" w14:textId="77777777" w:rsidR="0045432F" w:rsidRPr="00565895" w:rsidRDefault="0045432F" w:rsidP="0045432F">
      <w:pPr>
        <w:rPr>
          <w:b/>
          <w:bCs/>
          <w:color w:val="C00000"/>
          <w:sz w:val="28"/>
          <w:szCs w:val="28"/>
          <w:lang w:val="fr-FR"/>
        </w:rPr>
      </w:pPr>
    </w:p>
    <w:p w14:paraId="2741D768" w14:textId="77777777" w:rsidR="0045432F" w:rsidRPr="00565895" w:rsidRDefault="0045432F" w:rsidP="0045432F">
      <w:pPr>
        <w:rPr>
          <w:b/>
          <w:bCs/>
          <w:color w:val="C00000"/>
          <w:sz w:val="28"/>
          <w:szCs w:val="28"/>
          <w:lang w:val="fr-FR"/>
        </w:rPr>
      </w:pPr>
    </w:p>
    <w:p w14:paraId="23F18B4D" w14:textId="77777777" w:rsidR="0045432F" w:rsidRPr="00565895" w:rsidRDefault="0045432F" w:rsidP="0045432F">
      <w:pPr>
        <w:rPr>
          <w:b/>
          <w:bCs/>
          <w:color w:val="C00000"/>
          <w:sz w:val="28"/>
          <w:szCs w:val="28"/>
          <w:lang w:val="fr-FR"/>
        </w:rPr>
      </w:pPr>
    </w:p>
    <w:p w14:paraId="0479BD47" w14:textId="77777777" w:rsidR="0045432F" w:rsidRPr="00565895" w:rsidRDefault="0045432F" w:rsidP="0045432F">
      <w:pPr>
        <w:rPr>
          <w:b/>
          <w:bCs/>
          <w:color w:val="C00000"/>
          <w:sz w:val="28"/>
          <w:szCs w:val="28"/>
          <w:lang w:val="fr-FR"/>
        </w:rPr>
      </w:pPr>
    </w:p>
    <w:p w14:paraId="4D5EF807" w14:textId="77777777" w:rsidR="0045432F" w:rsidRPr="00565895" w:rsidRDefault="0045432F" w:rsidP="0045432F">
      <w:pPr>
        <w:rPr>
          <w:b/>
          <w:bCs/>
          <w:color w:val="C00000"/>
          <w:sz w:val="28"/>
          <w:szCs w:val="28"/>
          <w:lang w:val="fr-FR"/>
        </w:rPr>
      </w:pPr>
    </w:p>
    <w:p w14:paraId="4F5DF6F7" w14:textId="77777777" w:rsidR="0045432F" w:rsidRPr="00565895" w:rsidRDefault="0045432F" w:rsidP="0045432F">
      <w:pPr>
        <w:rPr>
          <w:b/>
          <w:bCs/>
          <w:color w:val="C00000"/>
          <w:sz w:val="28"/>
          <w:szCs w:val="28"/>
          <w:lang w:val="fr-FR"/>
        </w:rPr>
      </w:pPr>
    </w:p>
    <w:p w14:paraId="62D83413" w14:textId="77777777" w:rsidR="0045432F" w:rsidRPr="00565895" w:rsidRDefault="0045432F" w:rsidP="0045432F">
      <w:pPr>
        <w:rPr>
          <w:b/>
          <w:bCs/>
          <w:color w:val="C00000"/>
          <w:sz w:val="28"/>
          <w:szCs w:val="28"/>
          <w:lang w:val="fr-FR"/>
        </w:rPr>
      </w:pPr>
    </w:p>
    <w:p w14:paraId="1B52AEA5" w14:textId="77777777" w:rsidR="0045432F" w:rsidRPr="00565895" w:rsidRDefault="0045432F" w:rsidP="0045432F">
      <w:pPr>
        <w:rPr>
          <w:b/>
          <w:bCs/>
          <w:color w:val="C00000"/>
          <w:sz w:val="28"/>
          <w:szCs w:val="28"/>
          <w:lang w:val="fr-FR"/>
        </w:rPr>
      </w:pPr>
    </w:p>
    <w:p w14:paraId="4E02BF71" w14:textId="77777777" w:rsidR="0045432F" w:rsidRPr="00565895" w:rsidRDefault="0045432F" w:rsidP="0045432F">
      <w:pPr>
        <w:rPr>
          <w:b/>
          <w:bCs/>
          <w:color w:val="C00000"/>
          <w:sz w:val="28"/>
          <w:szCs w:val="28"/>
          <w:lang w:val="fr-FR"/>
        </w:rPr>
      </w:pPr>
    </w:p>
    <w:p w14:paraId="5A77212C" w14:textId="77777777" w:rsidR="0045432F" w:rsidRPr="00565895" w:rsidRDefault="0045432F" w:rsidP="0045432F">
      <w:pPr>
        <w:rPr>
          <w:b/>
          <w:bCs/>
          <w:color w:val="C00000"/>
          <w:sz w:val="28"/>
          <w:szCs w:val="28"/>
          <w:lang w:val="fr-FR"/>
        </w:rPr>
      </w:pPr>
    </w:p>
    <w:p w14:paraId="27408DFF" w14:textId="77777777" w:rsidR="0045432F" w:rsidRPr="00565895" w:rsidRDefault="0045432F" w:rsidP="0045432F">
      <w:pPr>
        <w:rPr>
          <w:b/>
          <w:bCs/>
          <w:color w:val="C00000"/>
          <w:sz w:val="28"/>
          <w:szCs w:val="28"/>
          <w:lang w:val="fr-FR"/>
        </w:rPr>
      </w:pPr>
    </w:p>
    <w:p w14:paraId="72943086" w14:textId="77777777" w:rsidR="0045432F" w:rsidRPr="00565895" w:rsidRDefault="0045432F" w:rsidP="0045432F">
      <w:pPr>
        <w:rPr>
          <w:b/>
          <w:bCs/>
          <w:color w:val="C00000"/>
          <w:sz w:val="28"/>
          <w:szCs w:val="28"/>
          <w:lang w:val="fr-FR"/>
        </w:rPr>
      </w:pPr>
    </w:p>
    <w:p w14:paraId="3A166A0F" w14:textId="77777777" w:rsidR="0045432F" w:rsidRPr="00565895" w:rsidRDefault="0045432F" w:rsidP="0045432F">
      <w:pPr>
        <w:rPr>
          <w:b/>
          <w:bCs/>
          <w:color w:val="C00000"/>
          <w:sz w:val="28"/>
          <w:szCs w:val="28"/>
          <w:lang w:val="fr-FR"/>
        </w:rPr>
      </w:pPr>
    </w:p>
    <w:p w14:paraId="08EF9227" w14:textId="77777777" w:rsidR="0045432F" w:rsidRPr="00565895" w:rsidRDefault="0045432F" w:rsidP="0045432F">
      <w:pPr>
        <w:rPr>
          <w:b/>
          <w:bCs/>
          <w:color w:val="C00000"/>
          <w:sz w:val="28"/>
          <w:szCs w:val="28"/>
          <w:lang w:val="fr-FR"/>
        </w:rPr>
      </w:pPr>
    </w:p>
    <w:p w14:paraId="69C68755" w14:textId="77777777" w:rsidR="0045432F" w:rsidRPr="00565895" w:rsidRDefault="0045432F" w:rsidP="0045432F">
      <w:pPr>
        <w:rPr>
          <w:b/>
          <w:bCs/>
          <w:color w:val="C00000"/>
          <w:sz w:val="28"/>
          <w:szCs w:val="28"/>
          <w:lang w:val="fr-FR"/>
        </w:rPr>
      </w:pPr>
    </w:p>
    <w:p w14:paraId="0042A552" w14:textId="77777777" w:rsidR="0045432F" w:rsidRPr="00565895" w:rsidRDefault="0045432F" w:rsidP="0045432F">
      <w:pPr>
        <w:rPr>
          <w:b/>
          <w:bCs/>
          <w:color w:val="C00000"/>
          <w:sz w:val="28"/>
          <w:szCs w:val="28"/>
          <w:lang w:val="fr-FR"/>
        </w:rPr>
      </w:pPr>
    </w:p>
    <w:p w14:paraId="17CCDB50" w14:textId="77777777" w:rsidR="0045432F" w:rsidRPr="00565895" w:rsidRDefault="0045432F" w:rsidP="0045432F">
      <w:pPr>
        <w:rPr>
          <w:b/>
          <w:bCs/>
          <w:color w:val="C00000"/>
          <w:sz w:val="28"/>
          <w:szCs w:val="28"/>
          <w:lang w:val="fr-FR"/>
        </w:rPr>
      </w:pPr>
    </w:p>
    <w:p w14:paraId="29063919" w14:textId="77777777" w:rsidR="0045432F" w:rsidRPr="00565895" w:rsidRDefault="0045432F" w:rsidP="0045432F">
      <w:pPr>
        <w:rPr>
          <w:b/>
          <w:bCs/>
          <w:color w:val="C00000"/>
          <w:sz w:val="28"/>
          <w:szCs w:val="28"/>
          <w:lang w:val="fr-FR"/>
        </w:rPr>
      </w:pPr>
    </w:p>
    <w:p w14:paraId="6EC93C4B" w14:textId="77777777" w:rsidR="0045432F" w:rsidRPr="00565895" w:rsidRDefault="0045432F" w:rsidP="0045432F">
      <w:pPr>
        <w:rPr>
          <w:b/>
          <w:bCs/>
          <w:color w:val="C00000"/>
          <w:sz w:val="28"/>
          <w:szCs w:val="28"/>
          <w:lang w:val="fr-FR"/>
        </w:rPr>
      </w:pPr>
    </w:p>
    <w:p w14:paraId="391AEED9" w14:textId="77777777" w:rsidR="0045432F" w:rsidRPr="00565895" w:rsidRDefault="0045432F" w:rsidP="0045432F">
      <w:pPr>
        <w:rPr>
          <w:b/>
          <w:bCs/>
          <w:color w:val="C00000"/>
          <w:sz w:val="28"/>
          <w:szCs w:val="28"/>
          <w:lang w:val="fr-FR"/>
        </w:rPr>
      </w:pPr>
    </w:p>
    <w:p w14:paraId="5949E05C" w14:textId="77777777" w:rsidR="0045432F" w:rsidRPr="00565895" w:rsidRDefault="0045432F" w:rsidP="0045432F">
      <w:pPr>
        <w:rPr>
          <w:b/>
          <w:bCs/>
          <w:color w:val="C00000"/>
          <w:sz w:val="28"/>
          <w:szCs w:val="28"/>
          <w:lang w:val="fr-FR"/>
        </w:rPr>
      </w:pPr>
    </w:p>
    <w:p w14:paraId="023107FC" w14:textId="77777777" w:rsidR="0045432F" w:rsidRPr="00565895" w:rsidRDefault="0045432F" w:rsidP="0045432F">
      <w:pPr>
        <w:rPr>
          <w:b/>
          <w:bCs/>
          <w:color w:val="C00000"/>
          <w:sz w:val="28"/>
          <w:szCs w:val="28"/>
          <w:lang w:val="fr-FR"/>
        </w:rPr>
      </w:pPr>
    </w:p>
    <w:p w14:paraId="2E0C0ADE" w14:textId="77777777" w:rsidR="0045432F" w:rsidRPr="00565895" w:rsidRDefault="0045432F" w:rsidP="0045432F">
      <w:pPr>
        <w:rPr>
          <w:b/>
          <w:bCs/>
          <w:color w:val="C00000"/>
          <w:sz w:val="28"/>
          <w:szCs w:val="28"/>
          <w:lang w:val="fr-FR"/>
        </w:rPr>
      </w:pPr>
    </w:p>
    <w:p w14:paraId="1F09A299" w14:textId="77777777" w:rsidR="0045432F" w:rsidRPr="00565895" w:rsidRDefault="0045432F" w:rsidP="0045432F">
      <w:pPr>
        <w:rPr>
          <w:b/>
          <w:bCs/>
          <w:color w:val="C00000"/>
          <w:sz w:val="28"/>
          <w:szCs w:val="28"/>
          <w:lang w:val="fr-FR"/>
        </w:rPr>
      </w:pPr>
    </w:p>
    <w:p w14:paraId="4FAF77AF" w14:textId="77777777" w:rsidR="0045432F" w:rsidRPr="00565895" w:rsidRDefault="0045432F" w:rsidP="0045432F">
      <w:pPr>
        <w:rPr>
          <w:b/>
          <w:bCs/>
          <w:color w:val="C00000"/>
          <w:sz w:val="28"/>
          <w:szCs w:val="28"/>
          <w:lang w:val="fr-FR"/>
        </w:rPr>
      </w:pPr>
    </w:p>
    <w:p w14:paraId="198F65F2" w14:textId="77777777" w:rsidR="0045432F" w:rsidRPr="00565895" w:rsidRDefault="0045432F" w:rsidP="0045432F">
      <w:pPr>
        <w:rPr>
          <w:b/>
          <w:bCs/>
          <w:color w:val="C00000"/>
          <w:sz w:val="28"/>
          <w:szCs w:val="28"/>
          <w:lang w:val="fr-FR"/>
        </w:rPr>
      </w:pPr>
    </w:p>
    <w:p w14:paraId="2D46A193" w14:textId="77777777" w:rsidR="0045432F" w:rsidRPr="00565895" w:rsidRDefault="0045432F" w:rsidP="0045432F">
      <w:pPr>
        <w:rPr>
          <w:b/>
          <w:bCs/>
          <w:color w:val="C00000"/>
          <w:sz w:val="28"/>
          <w:szCs w:val="28"/>
          <w:lang w:val="fr-FR"/>
        </w:rPr>
      </w:pPr>
    </w:p>
    <w:p w14:paraId="09B141C6" w14:textId="77777777" w:rsidR="0045432F" w:rsidRPr="00565895" w:rsidRDefault="0045432F" w:rsidP="0045432F">
      <w:pPr>
        <w:rPr>
          <w:b/>
          <w:bCs/>
          <w:color w:val="C00000"/>
          <w:sz w:val="28"/>
          <w:szCs w:val="28"/>
          <w:lang w:val="fr-FR"/>
        </w:rPr>
      </w:pPr>
    </w:p>
    <w:p w14:paraId="7034F356" w14:textId="77777777" w:rsidR="0045432F" w:rsidRPr="00565895" w:rsidRDefault="0045432F" w:rsidP="0045432F">
      <w:pPr>
        <w:rPr>
          <w:b/>
          <w:bCs/>
          <w:color w:val="C00000"/>
          <w:sz w:val="28"/>
          <w:szCs w:val="28"/>
          <w:lang w:val="fr-FR"/>
        </w:rPr>
      </w:pPr>
    </w:p>
    <w:p w14:paraId="3A68231A" w14:textId="77777777" w:rsidR="0045432F" w:rsidRPr="00565895" w:rsidRDefault="0045432F" w:rsidP="0045432F">
      <w:pPr>
        <w:rPr>
          <w:b/>
          <w:bCs/>
          <w:color w:val="C00000"/>
          <w:sz w:val="28"/>
          <w:szCs w:val="28"/>
          <w:lang w:val="fr-FR"/>
        </w:rPr>
      </w:pPr>
    </w:p>
    <w:p w14:paraId="481775D6" w14:textId="77777777" w:rsidR="0045432F" w:rsidRPr="00565895" w:rsidRDefault="0045432F" w:rsidP="0045432F">
      <w:pPr>
        <w:rPr>
          <w:b/>
          <w:bCs/>
          <w:color w:val="000000" w:themeColor="text1"/>
          <w:sz w:val="28"/>
          <w:szCs w:val="28"/>
          <w:lang w:val="fr-FR"/>
        </w:r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42"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&#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43"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&#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44" style="position:absolute;margin-left:26pt;margin-top:.2pt;width:218.45pt;height:16.3pt;z-index:25165926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">
                      <v:shape id="Text Box 103" o:spid="_x0000_s1145"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&#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46"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&#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47"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&#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48"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&#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49"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&#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50" style="position:absolute;margin-left:25.4pt;margin-top:.8pt;width:218.45pt;height:16.3pt;z-index:25166028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">
                      <v:shape id="Text Box 110" o:spid="_x0000_s1151"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&#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52"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&#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53"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&#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54"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&#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55"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&#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56" style="position:absolute;margin-left:25.4pt;margin-top:.25pt;width:218.45pt;height:16.3pt;z-index:25166131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">
                      <v:shape id="Text Box 116" o:spid="_x0000_s1157"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&#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58"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&#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59"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&#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60"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&#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61"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TI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j48oxMoGc3AAAA//8DAFBLAQItABQABgAIAAAAIQDb4fbL7gAAAIUBAAATAAAAAAAA&#10;AAAAAAAAAAAAAABbQ29udGVudF9UeXBlc10ueG1sUEsBAi0AFAAGAAgAAAAhAFr0LFu/AAAAFQEA&#10;AAsAAAAAAAAAAAAAAAAAHwEAAF9yZWxzLy5yZWxzUEsBAi0AFAAGAAgAAAAhAEQhZMjHAAAA3AAA&#10;AA8AAAAAAAAAAAAAAAAABwIAAGRycy9kb3ducmV2LnhtbFBLBQYAAAAAAwADALcAAAD7AgAAAAA=&#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62" style="position:absolute;margin-left:25.4pt;margin-top:.7pt;width:218.45pt;height:16.3pt;z-index:25166233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">
                      <v:shape id="Text Box 122" o:spid="_x0000_s1163"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&#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64"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&#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65"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&#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66"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&#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67"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&#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68" style="position:absolute;margin-left:25.85pt;margin-top:.3pt;width:218.45pt;height:16.3pt;z-index:25166336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">
                      <v:shape id="Text Box 128" o:spid="_x0000_s1169"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jO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i08oxMoGc3AAAA//8DAFBLAQItABQABgAIAAAAIQDb4fbL7gAAAIUBAAATAAAAAAAA&#10;AAAAAAAAAAAAAABbQ29udGVudF9UeXBlc10ueG1sUEsBAi0AFAAGAAgAAAAhAFr0LFu/AAAAFQEA&#10;AAsAAAAAAAAAAAAAAAAAHwEAAF9yZWxzLy5yZWxzUEsBAi0AFAAGAAgAAAAhALpXaM7HAAAA3AAA&#10;AA8AAAAAAAAAAAAAAAAABwIAAGRycy9kb3ducmV2LnhtbFBLBQYAAAAAAwADALcAAAD7AgAAAAA=&#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70"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&#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71"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&#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72"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&#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73"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&#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74" style="position:absolute;margin-left:24.3pt;margin-top:.4pt;width:218.45pt;height:16.3pt;z-index:25166438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">
                      <v:shape id="Text Box 134" o:spid="_x0000_s1175"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&#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76"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&#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77"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&#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78"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&#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79"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&#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80" style="position:absolute;margin-left:25pt;margin-top:.4pt;width:218.45pt;height:16.3pt;z-index:25166540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">
                      <v:shape id="Text Box 140" o:spid="_x0000_s1181"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&#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82"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&#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83"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&#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84"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&#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85"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&#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86" style="position:absolute;margin-left:25.15pt;margin-top:1pt;width:218.45pt;height:16.3pt;z-index:25166643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">
                      <v:shape id="Text Box 174" o:spid="_x0000_s1187"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&#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88"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&#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89"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&#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90"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&#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91"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&#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92" style="position:absolute;margin-left:25.15pt;margin-top:.4pt;width:218.45pt;height:16.3pt;z-index:25166745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">
                      <v:shape id="Text Box 238" o:spid="_x0000_s1193"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&#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94"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&#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95"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&#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96"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&#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97"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&#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98" style="position:absolute;margin-left:24.25pt;margin-top:.4pt;width:218.45pt;height:16.3pt;z-index:25166848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">
                      <v:shape id="Text Box 244" o:spid="_x0000_s1199"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&#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200"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&#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201"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&#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202"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&#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203"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&#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14AF34AE" w:rsidR="0045432F" w:rsidRPr="00565895" w:rsidRDefault="00803930" w:rsidP="0045432F">
      <w:pPr>
        <w:rPr>
          <w:color w:val="000000" w:themeColor="text1"/>
          <w:sz w:val="28"/>
          <w:szCs w:val="28"/>
          <w:lang w:val="fr-FR"/>
        </w:rPr>
      </w:pPr>
      <w:r w:rsidRPr="00565895">
        <w:rPr>
          <w:b/>
          <w:bCs/>
          <w:color w:val="000000" w:themeColor="text1"/>
          <w:sz w:val="28"/>
          <w:szCs w:val="28"/>
          <w:lang w:val="fr-FR"/>
        </w:rPr>
        <w:t>E</w:t>
      </w:r>
      <w:r w:rsidR="00460646" w:rsidRPr="00565895">
        <w:rPr>
          <w:b/>
          <w:bCs/>
          <w:color w:val="000000" w:themeColor="text1"/>
          <w:sz w:val="28"/>
          <w:szCs w:val="28"/>
          <w:lang w:val="fr-FR"/>
        </w:rPr>
        <w:t>.</w:t>
      </w:r>
      <w:r w:rsidR="0045432F" w:rsidRPr="00565895">
        <w:rPr>
          <w:b/>
          <w:bCs/>
          <w:color w:val="000000" w:themeColor="text1"/>
          <w:sz w:val="28"/>
          <w:szCs w:val="28"/>
          <w:lang w:val="fr-FR"/>
        </w:rPr>
        <w:t>11</w:t>
      </w:r>
      <w:r w:rsidR="0045432F" w:rsidRPr="00565895">
        <w:rPr>
          <w:b/>
          <w:bCs/>
          <w:color w:val="000000" w:themeColor="text1"/>
          <w:sz w:val="28"/>
          <w:szCs w:val="28"/>
          <w:lang w:val="fr-FR"/>
        </w:rPr>
        <w:tab/>
        <w:t xml:space="preserve">Questions on NASA </w:t>
      </w:r>
      <w:proofErr w:type="gramStart"/>
      <w:r w:rsidR="0045432F" w:rsidRPr="00565895">
        <w:rPr>
          <w:b/>
          <w:bCs/>
          <w:color w:val="000000" w:themeColor="text1"/>
          <w:sz w:val="28"/>
          <w:szCs w:val="28"/>
          <w:lang w:val="fr-FR"/>
        </w:rPr>
        <w:t>TLX:</w:t>
      </w:r>
      <w:proofErr w:type="gramEnd"/>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headerReference w:type="default" r:id="rId148"/>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lastRenderedPageBreak/>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lastRenderedPageBreak/>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lastRenderedPageBreak/>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lastRenderedPageBreak/>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23AF0D8"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 xml:space="preserve">.1: Amazon gift-card (Claim Code redacted since it is sent to the </w:t>
      </w:r>
      <w:proofErr w:type="spellStart"/>
      <w:r>
        <w:rPr>
          <w:rFonts w:ascii="Times" w:hAnsi="Times"/>
          <w:color w:val="000000" w:themeColor="text1"/>
          <w:sz w:val="23"/>
          <w:szCs w:val="23"/>
          <w:shd w:val="clear" w:color="auto" w:fill="FFFFFF"/>
          <w:lang w:val="en-US"/>
        </w:rPr>
        <w:t>participan</w:t>
      </w:r>
      <w:proofErr w:type="spellEnd"/>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Study Results: CA vs VSUP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Study Raw Scores of 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lastRenderedPageBreak/>
        <w:t>CA Results for 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lastRenderedPageBreak/>
        <w:t>VSUP Results for 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70998" w14:textId="77777777" w:rsidR="00ED2EB7" w:rsidRDefault="00ED2EB7" w:rsidP="002C2CD3">
      <w:r>
        <w:separator/>
      </w:r>
    </w:p>
  </w:endnote>
  <w:endnote w:type="continuationSeparator" w:id="0">
    <w:p w14:paraId="17FA93EE" w14:textId="77777777" w:rsidR="00ED2EB7" w:rsidRDefault="00ED2EB7"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ff2">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443A1" w14:textId="77777777" w:rsidR="00ED2EB7" w:rsidRDefault="00ED2EB7" w:rsidP="002C2CD3">
      <w:r>
        <w:separator/>
      </w:r>
    </w:p>
  </w:footnote>
  <w:footnote w:type="continuationSeparator" w:id="0">
    <w:p w14:paraId="1A80D45D" w14:textId="77777777" w:rsidR="00ED2EB7" w:rsidRDefault="00ED2EB7"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0EF65997" w14:textId="68960CA7" w:rsidR="009F580B" w:rsidRDefault="009F580B" w:rsidP="00FA0291">
    <w:pPr>
      <w:pStyle w:val="Header"/>
      <w:tabs>
        <w:tab w:val="clear" w:pos="4513"/>
        <w:tab w:val="clear" w:pos="9026"/>
        <w:tab w:val="left" w:pos="1813"/>
      </w:tabs>
    </w:pPr>
    <w:r>
      <w:t xml:space="preserve">APPENDIX </w:t>
    </w:r>
    <w:r w:rsidR="00170F2F">
      <w:t>I</w:t>
    </w:r>
    <w:r>
      <w:t xml:space="preserve"> –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2CEBB33A" w14:textId="77F870A2"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CE3885" w14:textId="6F0EA506" w:rsidR="00B61D75" w:rsidRDefault="00B61D75" w:rsidP="00FA0291">
    <w:pPr>
      <w:pStyle w:val="Header"/>
      <w:tabs>
        <w:tab w:val="clear" w:pos="4513"/>
        <w:tab w:val="clear" w:pos="9026"/>
        <w:tab w:val="left" w:pos="1813"/>
      </w:tabs>
    </w:pPr>
    <w:r>
      <w:t xml:space="preserve">APPENDIX </w:t>
    </w:r>
    <w:r w:rsidR="00661C2C">
      <w:t xml:space="preserve">B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613F3137" w14:textId="2335CE16" w:rsidR="00FC3B90" w:rsidRDefault="00FC3B90" w:rsidP="00FA0291">
    <w:pPr>
      <w:pStyle w:val="Header"/>
      <w:tabs>
        <w:tab w:val="clear" w:pos="4513"/>
        <w:tab w:val="clear" w:pos="9026"/>
        <w:tab w:val="left" w:pos="1813"/>
      </w:tabs>
    </w:pPr>
    <w:r>
      <w:t>APPENDIX C –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1612EF4C" w14:textId="06BEDBA6" w:rsidR="00FC3B90" w:rsidRDefault="00FC3B90" w:rsidP="00FA0291">
    <w:pPr>
      <w:pStyle w:val="Header"/>
      <w:tabs>
        <w:tab w:val="clear" w:pos="4513"/>
        <w:tab w:val="clear" w:pos="9026"/>
        <w:tab w:val="left" w:pos="1813"/>
      </w:tabs>
    </w:pPr>
    <w:r>
      <w:t>APPENDIX D – Second 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45B69282" w14:textId="2446032B" w:rsidR="008E6EE2" w:rsidRDefault="008E6EE2" w:rsidP="00FA0291">
    <w:pPr>
      <w:pStyle w:val="Header"/>
      <w:tabs>
        <w:tab w:val="clear" w:pos="4513"/>
        <w:tab w:val="clear" w:pos="9026"/>
        <w:tab w:val="left" w:pos="1813"/>
      </w:tabs>
    </w:pPr>
    <w:r>
      <w:t xml:space="preserve">APPENDIX </w:t>
    </w:r>
    <w:r w:rsidR="00FC3B90">
      <w:t xml:space="preserve">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525477C0" w14:textId="30D1FB55" w:rsidR="008260A9" w:rsidRDefault="008260A9" w:rsidP="00FA0291">
    <w:pPr>
      <w:pStyle w:val="Header"/>
      <w:tabs>
        <w:tab w:val="clear" w:pos="4513"/>
        <w:tab w:val="clear" w:pos="9026"/>
        <w:tab w:val="left" w:pos="1813"/>
      </w:tabs>
    </w:pPr>
    <w:r>
      <w:t xml:space="preserve">APPENDIX </w:t>
    </w:r>
    <w:r w:rsidR="00803930">
      <w:t xml:space="preserve">F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1B9DFBEF" w14:textId="1D1299AC"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6C6D7560" w14:textId="6D9E2FA0" w:rsidR="00490808" w:rsidRDefault="00490808" w:rsidP="00FA0291">
    <w:pPr>
      <w:pStyle w:val="Header"/>
      <w:tabs>
        <w:tab w:val="clear" w:pos="4513"/>
        <w:tab w:val="clear" w:pos="9026"/>
        <w:tab w:val="left" w:pos="1813"/>
      </w:tabs>
    </w:pPr>
    <w:r>
      <w:t xml:space="preserve">APPENDIX </w:t>
    </w:r>
    <w:r w:rsidR="00170F2F">
      <w:t>H</w:t>
    </w:r>
    <w:r>
      <w:t xml:space="preserve"> –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E93F66"/>
    <w:multiLevelType w:val="hybridMultilevel"/>
    <w:tmpl w:val="11CCFEEE"/>
    <w:lvl w:ilvl="0" w:tplc="572CA1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B3A6795"/>
    <w:multiLevelType w:val="hybridMultilevel"/>
    <w:tmpl w:val="4260B4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1"/>
  </w:num>
  <w:num w:numId="2">
    <w:abstractNumId w:val="29"/>
  </w:num>
  <w:num w:numId="3">
    <w:abstractNumId w:val="26"/>
  </w:num>
  <w:num w:numId="4">
    <w:abstractNumId w:val="19"/>
  </w:num>
  <w:num w:numId="5">
    <w:abstractNumId w:val="1"/>
  </w:num>
  <w:num w:numId="6">
    <w:abstractNumId w:val="16"/>
  </w:num>
  <w:num w:numId="7">
    <w:abstractNumId w:val="18"/>
  </w:num>
  <w:num w:numId="8">
    <w:abstractNumId w:val="9"/>
  </w:num>
  <w:num w:numId="9">
    <w:abstractNumId w:val="27"/>
  </w:num>
  <w:num w:numId="10">
    <w:abstractNumId w:val="13"/>
  </w:num>
  <w:num w:numId="11">
    <w:abstractNumId w:val="15"/>
  </w:num>
  <w:num w:numId="12">
    <w:abstractNumId w:val="6"/>
  </w:num>
  <w:num w:numId="13">
    <w:abstractNumId w:val="28"/>
  </w:num>
  <w:num w:numId="14">
    <w:abstractNumId w:val="33"/>
  </w:num>
  <w:num w:numId="15">
    <w:abstractNumId w:val="12"/>
  </w:num>
  <w:num w:numId="16">
    <w:abstractNumId w:val="30"/>
  </w:num>
  <w:num w:numId="17">
    <w:abstractNumId w:val="25"/>
  </w:num>
  <w:num w:numId="18">
    <w:abstractNumId w:val="11"/>
  </w:num>
  <w:num w:numId="19">
    <w:abstractNumId w:val="10"/>
  </w:num>
  <w:num w:numId="20">
    <w:abstractNumId w:val="20"/>
  </w:num>
  <w:num w:numId="21">
    <w:abstractNumId w:val="8"/>
  </w:num>
  <w:num w:numId="22">
    <w:abstractNumId w:val="22"/>
  </w:num>
  <w:num w:numId="23">
    <w:abstractNumId w:val="3"/>
  </w:num>
  <w:num w:numId="24">
    <w:abstractNumId w:val="24"/>
  </w:num>
  <w:num w:numId="25">
    <w:abstractNumId w:val="0"/>
  </w:num>
  <w:num w:numId="26">
    <w:abstractNumId w:val="14"/>
  </w:num>
  <w:num w:numId="27">
    <w:abstractNumId w:val="5"/>
  </w:num>
  <w:num w:numId="28">
    <w:abstractNumId w:val="23"/>
  </w:num>
  <w:num w:numId="29">
    <w:abstractNumId w:val="4"/>
  </w:num>
  <w:num w:numId="30">
    <w:abstractNumId w:val="31"/>
  </w:num>
  <w:num w:numId="31">
    <w:abstractNumId w:val="32"/>
  </w:num>
  <w:num w:numId="32">
    <w:abstractNumId w:val="7"/>
  </w:num>
  <w:num w:numId="33">
    <w:abstractNumId w:val="17"/>
  </w:num>
  <w:num w:numId="34">
    <w:abstractNumId w:val="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phen Brooks">
    <w15:presenceInfo w15:providerId="AD" w15:userId="S::st229195@dal.ca::74f245e1-58df-4546-9dfe-3732930f63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64ED"/>
    <w:rsid w:val="0001794C"/>
    <w:rsid w:val="00020FDC"/>
    <w:rsid w:val="00023DD6"/>
    <w:rsid w:val="00025B0C"/>
    <w:rsid w:val="0003008B"/>
    <w:rsid w:val="000325CB"/>
    <w:rsid w:val="00034C7B"/>
    <w:rsid w:val="00034CBD"/>
    <w:rsid w:val="00035325"/>
    <w:rsid w:val="00036376"/>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4A12"/>
    <w:rsid w:val="00056296"/>
    <w:rsid w:val="00056712"/>
    <w:rsid w:val="00056C61"/>
    <w:rsid w:val="0005771F"/>
    <w:rsid w:val="00057D80"/>
    <w:rsid w:val="00057FDE"/>
    <w:rsid w:val="000605F8"/>
    <w:rsid w:val="0006192C"/>
    <w:rsid w:val="000652C0"/>
    <w:rsid w:val="0007081D"/>
    <w:rsid w:val="000721F9"/>
    <w:rsid w:val="00073B1E"/>
    <w:rsid w:val="00075146"/>
    <w:rsid w:val="00075B3B"/>
    <w:rsid w:val="000761B8"/>
    <w:rsid w:val="0007717E"/>
    <w:rsid w:val="00077C86"/>
    <w:rsid w:val="00080E79"/>
    <w:rsid w:val="00081D56"/>
    <w:rsid w:val="000835DE"/>
    <w:rsid w:val="00084044"/>
    <w:rsid w:val="0008528C"/>
    <w:rsid w:val="0008676E"/>
    <w:rsid w:val="00092823"/>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683D"/>
    <w:rsid w:val="000D74E5"/>
    <w:rsid w:val="000D78E8"/>
    <w:rsid w:val="000E1C40"/>
    <w:rsid w:val="000E4190"/>
    <w:rsid w:val="000E5736"/>
    <w:rsid w:val="000E5FAC"/>
    <w:rsid w:val="000E675E"/>
    <w:rsid w:val="000E6B46"/>
    <w:rsid w:val="000E7C01"/>
    <w:rsid w:val="000F17CA"/>
    <w:rsid w:val="000F1C89"/>
    <w:rsid w:val="000F2EB8"/>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0F47"/>
    <w:rsid w:val="00121EAE"/>
    <w:rsid w:val="0012405D"/>
    <w:rsid w:val="00124490"/>
    <w:rsid w:val="0012733A"/>
    <w:rsid w:val="00130BE1"/>
    <w:rsid w:val="00135967"/>
    <w:rsid w:val="00135DDC"/>
    <w:rsid w:val="00135F16"/>
    <w:rsid w:val="0014108C"/>
    <w:rsid w:val="00141DD8"/>
    <w:rsid w:val="00143327"/>
    <w:rsid w:val="001436F2"/>
    <w:rsid w:val="001463CB"/>
    <w:rsid w:val="00150512"/>
    <w:rsid w:val="001517E9"/>
    <w:rsid w:val="00153AAF"/>
    <w:rsid w:val="00155D62"/>
    <w:rsid w:val="0015690F"/>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2850"/>
    <w:rsid w:val="0017299D"/>
    <w:rsid w:val="00173648"/>
    <w:rsid w:val="00175010"/>
    <w:rsid w:val="0017536F"/>
    <w:rsid w:val="0017657E"/>
    <w:rsid w:val="001775CB"/>
    <w:rsid w:val="001806BF"/>
    <w:rsid w:val="00182518"/>
    <w:rsid w:val="00182EDF"/>
    <w:rsid w:val="00186F12"/>
    <w:rsid w:val="00190CA3"/>
    <w:rsid w:val="00190E1A"/>
    <w:rsid w:val="00192110"/>
    <w:rsid w:val="00194555"/>
    <w:rsid w:val="00195BEA"/>
    <w:rsid w:val="001968C5"/>
    <w:rsid w:val="001A2380"/>
    <w:rsid w:val="001A5202"/>
    <w:rsid w:val="001A5E0C"/>
    <w:rsid w:val="001A6C2C"/>
    <w:rsid w:val="001B3BBA"/>
    <w:rsid w:val="001B3CA7"/>
    <w:rsid w:val="001B598C"/>
    <w:rsid w:val="001B61DA"/>
    <w:rsid w:val="001B7CBE"/>
    <w:rsid w:val="001C059C"/>
    <w:rsid w:val="001C0C08"/>
    <w:rsid w:val="001C1B34"/>
    <w:rsid w:val="001C279A"/>
    <w:rsid w:val="001C47CB"/>
    <w:rsid w:val="001D1796"/>
    <w:rsid w:val="001D28E3"/>
    <w:rsid w:val="001D324D"/>
    <w:rsid w:val="001D33F3"/>
    <w:rsid w:val="001D78B9"/>
    <w:rsid w:val="001E10EA"/>
    <w:rsid w:val="001E1F26"/>
    <w:rsid w:val="001E310E"/>
    <w:rsid w:val="001E40B9"/>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49B9"/>
    <w:rsid w:val="0021522D"/>
    <w:rsid w:val="00215C81"/>
    <w:rsid w:val="00215E7E"/>
    <w:rsid w:val="002160E5"/>
    <w:rsid w:val="0021770F"/>
    <w:rsid w:val="0022223C"/>
    <w:rsid w:val="002227B1"/>
    <w:rsid w:val="00222DA8"/>
    <w:rsid w:val="00224FA2"/>
    <w:rsid w:val="00225574"/>
    <w:rsid w:val="002258A8"/>
    <w:rsid w:val="002267AE"/>
    <w:rsid w:val="00227234"/>
    <w:rsid w:val="0023087F"/>
    <w:rsid w:val="00230ED5"/>
    <w:rsid w:val="002320C3"/>
    <w:rsid w:val="002329B6"/>
    <w:rsid w:val="00237CA0"/>
    <w:rsid w:val="00240360"/>
    <w:rsid w:val="00240623"/>
    <w:rsid w:val="00240BCA"/>
    <w:rsid w:val="00244E8C"/>
    <w:rsid w:val="00245A71"/>
    <w:rsid w:val="002461C8"/>
    <w:rsid w:val="00251C2E"/>
    <w:rsid w:val="00252BB0"/>
    <w:rsid w:val="002543BD"/>
    <w:rsid w:val="002554A7"/>
    <w:rsid w:val="0025551D"/>
    <w:rsid w:val="0025729D"/>
    <w:rsid w:val="00260105"/>
    <w:rsid w:val="00261869"/>
    <w:rsid w:val="00263698"/>
    <w:rsid w:val="00264371"/>
    <w:rsid w:val="002646E3"/>
    <w:rsid w:val="0026507B"/>
    <w:rsid w:val="00266AB5"/>
    <w:rsid w:val="00266FC7"/>
    <w:rsid w:val="002716FC"/>
    <w:rsid w:val="002736CA"/>
    <w:rsid w:val="00276177"/>
    <w:rsid w:val="00276D69"/>
    <w:rsid w:val="0027701E"/>
    <w:rsid w:val="00281A5B"/>
    <w:rsid w:val="002851C9"/>
    <w:rsid w:val="002901E4"/>
    <w:rsid w:val="00290271"/>
    <w:rsid w:val="00291CD0"/>
    <w:rsid w:val="00293FCA"/>
    <w:rsid w:val="00294589"/>
    <w:rsid w:val="00295341"/>
    <w:rsid w:val="002976A9"/>
    <w:rsid w:val="002A16AA"/>
    <w:rsid w:val="002A3781"/>
    <w:rsid w:val="002A43A7"/>
    <w:rsid w:val="002A5022"/>
    <w:rsid w:val="002A5C48"/>
    <w:rsid w:val="002A6A9B"/>
    <w:rsid w:val="002A6B70"/>
    <w:rsid w:val="002B1752"/>
    <w:rsid w:val="002B35E4"/>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6757"/>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2672A"/>
    <w:rsid w:val="00330810"/>
    <w:rsid w:val="00331214"/>
    <w:rsid w:val="00331B8A"/>
    <w:rsid w:val="0033226C"/>
    <w:rsid w:val="003342B5"/>
    <w:rsid w:val="00335E37"/>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1C3A"/>
    <w:rsid w:val="00372FC2"/>
    <w:rsid w:val="00373402"/>
    <w:rsid w:val="00375942"/>
    <w:rsid w:val="00377D1D"/>
    <w:rsid w:val="003807E7"/>
    <w:rsid w:val="0038110E"/>
    <w:rsid w:val="00381F0D"/>
    <w:rsid w:val="003866E0"/>
    <w:rsid w:val="003910F1"/>
    <w:rsid w:val="0039370B"/>
    <w:rsid w:val="003957DE"/>
    <w:rsid w:val="00397501"/>
    <w:rsid w:val="003A004E"/>
    <w:rsid w:val="003A11E1"/>
    <w:rsid w:val="003A3D25"/>
    <w:rsid w:val="003A3F64"/>
    <w:rsid w:val="003A588A"/>
    <w:rsid w:val="003A5D26"/>
    <w:rsid w:val="003A6598"/>
    <w:rsid w:val="003A76D7"/>
    <w:rsid w:val="003A7A03"/>
    <w:rsid w:val="003A7C37"/>
    <w:rsid w:val="003B2F8B"/>
    <w:rsid w:val="003B32E1"/>
    <w:rsid w:val="003B3DBA"/>
    <w:rsid w:val="003B3F2B"/>
    <w:rsid w:val="003B6E21"/>
    <w:rsid w:val="003B797C"/>
    <w:rsid w:val="003C02C5"/>
    <w:rsid w:val="003C0A05"/>
    <w:rsid w:val="003C13E7"/>
    <w:rsid w:val="003C2C97"/>
    <w:rsid w:val="003C347F"/>
    <w:rsid w:val="003C37AE"/>
    <w:rsid w:val="003C6924"/>
    <w:rsid w:val="003C749E"/>
    <w:rsid w:val="003D017A"/>
    <w:rsid w:val="003D3F33"/>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399"/>
    <w:rsid w:val="00415A5C"/>
    <w:rsid w:val="00416D94"/>
    <w:rsid w:val="004177E9"/>
    <w:rsid w:val="0042133B"/>
    <w:rsid w:val="00421E2C"/>
    <w:rsid w:val="00423F6C"/>
    <w:rsid w:val="00425704"/>
    <w:rsid w:val="0042775F"/>
    <w:rsid w:val="00430AA4"/>
    <w:rsid w:val="00430F71"/>
    <w:rsid w:val="00432492"/>
    <w:rsid w:val="00433665"/>
    <w:rsid w:val="00433805"/>
    <w:rsid w:val="00433F34"/>
    <w:rsid w:val="004343E7"/>
    <w:rsid w:val="00435DCD"/>
    <w:rsid w:val="004375FF"/>
    <w:rsid w:val="00437EFA"/>
    <w:rsid w:val="00440281"/>
    <w:rsid w:val="00440D4D"/>
    <w:rsid w:val="00440E03"/>
    <w:rsid w:val="004433D1"/>
    <w:rsid w:val="00443913"/>
    <w:rsid w:val="00443ED0"/>
    <w:rsid w:val="00445EBA"/>
    <w:rsid w:val="00446570"/>
    <w:rsid w:val="00447C8E"/>
    <w:rsid w:val="00452227"/>
    <w:rsid w:val="00452432"/>
    <w:rsid w:val="00452786"/>
    <w:rsid w:val="004542B8"/>
    <w:rsid w:val="0045432F"/>
    <w:rsid w:val="00455473"/>
    <w:rsid w:val="00455D2C"/>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56D6"/>
    <w:rsid w:val="00486B1D"/>
    <w:rsid w:val="0048794B"/>
    <w:rsid w:val="00490808"/>
    <w:rsid w:val="004911B3"/>
    <w:rsid w:val="00495130"/>
    <w:rsid w:val="00496855"/>
    <w:rsid w:val="0049742C"/>
    <w:rsid w:val="004A09FF"/>
    <w:rsid w:val="004A0EB5"/>
    <w:rsid w:val="004A21EE"/>
    <w:rsid w:val="004A2907"/>
    <w:rsid w:val="004A3D05"/>
    <w:rsid w:val="004A43F2"/>
    <w:rsid w:val="004A712B"/>
    <w:rsid w:val="004B03B6"/>
    <w:rsid w:val="004B1799"/>
    <w:rsid w:val="004B17F5"/>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B7E"/>
    <w:rsid w:val="004E1F20"/>
    <w:rsid w:val="004E35C4"/>
    <w:rsid w:val="004E547F"/>
    <w:rsid w:val="004E57F0"/>
    <w:rsid w:val="004E7357"/>
    <w:rsid w:val="004F18D1"/>
    <w:rsid w:val="004F693D"/>
    <w:rsid w:val="00500936"/>
    <w:rsid w:val="005012D9"/>
    <w:rsid w:val="00501A93"/>
    <w:rsid w:val="00506689"/>
    <w:rsid w:val="005108B5"/>
    <w:rsid w:val="00511289"/>
    <w:rsid w:val="00512113"/>
    <w:rsid w:val="00517E03"/>
    <w:rsid w:val="005217F5"/>
    <w:rsid w:val="0052493C"/>
    <w:rsid w:val="005256D6"/>
    <w:rsid w:val="00526984"/>
    <w:rsid w:val="00533423"/>
    <w:rsid w:val="005338AD"/>
    <w:rsid w:val="005364C8"/>
    <w:rsid w:val="00536BA8"/>
    <w:rsid w:val="00537E11"/>
    <w:rsid w:val="00540B5A"/>
    <w:rsid w:val="00540DD3"/>
    <w:rsid w:val="00542A77"/>
    <w:rsid w:val="00543BD7"/>
    <w:rsid w:val="00545A0D"/>
    <w:rsid w:val="00546193"/>
    <w:rsid w:val="005516D0"/>
    <w:rsid w:val="00551AF2"/>
    <w:rsid w:val="00553B44"/>
    <w:rsid w:val="005562B3"/>
    <w:rsid w:val="0055678F"/>
    <w:rsid w:val="0055683C"/>
    <w:rsid w:val="005573D9"/>
    <w:rsid w:val="00557F85"/>
    <w:rsid w:val="0056278F"/>
    <w:rsid w:val="005638BD"/>
    <w:rsid w:val="0056396A"/>
    <w:rsid w:val="00565895"/>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016F"/>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5F66E9"/>
    <w:rsid w:val="006004D3"/>
    <w:rsid w:val="00602BC0"/>
    <w:rsid w:val="0060385D"/>
    <w:rsid w:val="0061004F"/>
    <w:rsid w:val="00610134"/>
    <w:rsid w:val="00613119"/>
    <w:rsid w:val="006143B2"/>
    <w:rsid w:val="00614A9D"/>
    <w:rsid w:val="00615BAA"/>
    <w:rsid w:val="0061741E"/>
    <w:rsid w:val="00620422"/>
    <w:rsid w:val="006223A3"/>
    <w:rsid w:val="006243B3"/>
    <w:rsid w:val="006253E7"/>
    <w:rsid w:val="00626E28"/>
    <w:rsid w:val="00626E2C"/>
    <w:rsid w:val="00627A95"/>
    <w:rsid w:val="00627BDC"/>
    <w:rsid w:val="00631553"/>
    <w:rsid w:val="006318A6"/>
    <w:rsid w:val="00635B44"/>
    <w:rsid w:val="00636672"/>
    <w:rsid w:val="00636AFD"/>
    <w:rsid w:val="0064202D"/>
    <w:rsid w:val="00644426"/>
    <w:rsid w:val="00646D78"/>
    <w:rsid w:val="0065118E"/>
    <w:rsid w:val="006516E1"/>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A61F1"/>
    <w:rsid w:val="006B0DAB"/>
    <w:rsid w:val="006B192C"/>
    <w:rsid w:val="006B275F"/>
    <w:rsid w:val="006B42B8"/>
    <w:rsid w:val="006B4E75"/>
    <w:rsid w:val="006B634F"/>
    <w:rsid w:val="006C150B"/>
    <w:rsid w:val="006C3FFB"/>
    <w:rsid w:val="006C7B86"/>
    <w:rsid w:val="006D0106"/>
    <w:rsid w:val="006D0DB4"/>
    <w:rsid w:val="006D162C"/>
    <w:rsid w:val="006D266F"/>
    <w:rsid w:val="006D35C4"/>
    <w:rsid w:val="006D48D6"/>
    <w:rsid w:val="006D4F97"/>
    <w:rsid w:val="006D6932"/>
    <w:rsid w:val="006D6C6E"/>
    <w:rsid w:val="006D6F85"/>
    <w:rsid w:val="006D792A"/>
    <w:rsid w:val="006D7DBA"/>
    <w:rsid w:val="006E15D9"/>
    <w:rsid w:val="006E2143"/>
    <w:rsid w:val="006E28A9"/>
    <w:rsid w:val="006E33A8"/>
    <w:rsid w:val="006E6213"/>
    <w:rsid w:val="006F0537"/>
    <w:rsid w:val="006F2543"/>
    <w:rsid w:val="006F2A5E"/>
    <w:rsid w:val="006F2BF0"/>
    <w:rsid w:val="006F45AE"/>
    <w:rsid w:val="006F4BB2"/>
    <w:rsid w:val="006F50A8"/>
    <w:rsid w:val="006F648F"/>
    <w:rsid w:val="006F6FFA"/>
    <w:rsid w:val="006F720A"/>
    <w:rsid w:val="006F75ED"/>
    <w:rsid w:val="00700CAA"/>
    <w:rsid w:val="007020BF"/>
    <w:rsid w:val="007033C1"/>
    <w:rsid w:val="007035E1"/>
    <w:rsid w:val="00703BBD"/>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4FE7"/>
    <w:rsid w:val="0075567A"/>
    <w:rsid w:val="00765B6C"/>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35D5"/>
    <w:rsid w:val="007D6AA4"/>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16240"/>
    <w:rsid w:val="00820EA3"/>
    <w:rsid w:val="00822F76"/>
    <w:rsid w:val="00824F2E"/>
    <w:rsid w:val="00825BF9"/>
    <w:rsid w:val="008260A9"/>
    <w:rsid w:val="00826999"/>
    <w:rsid w:val="00826EC8"/>
    <w:rsid w:val="00827CFD"/>
    <w:rsid w:val="0083398E"/>
    <w:rsid w:val="00834004"/>
    <w:rsid w:val="00834279"/>
    <w:rsid w:val="0083587B"/>
    <w:rsid w:val="008366FC"/>
    <w:rsid w:val="00842045"/>
    <w:rsid w:val="00842063"/>
    <w:rsid w:val="0084291E"/>
    <w:rsid w:val="008448E8"/>
    <w:rsid w:val="00844937"/>
    <w:rsid w:val="00845B50"/>
    <w:rsid w:val="00847A21"/>
    <w:rsid w:val="0085125F"/>
    <w:rsid w:val="00851C1C"/>
    <w:rsid w:val="00854CBD"/>
    <w:rsid w:val="00855B69"/>
    <w:rsid w:val="0085727B"/>
    <w:rsid w:val="00864150"/>
    <w:rsid w:val="00864B88"/>
    <w:rsid w:val="0086504F"/>
    <w:rsid w:val="00865DC3"/>
    <w:rsid w:val="00866AB8"/>
    <w:rsid w:val="00870FC7"/>
    <w:rsid w:val="008713BF"/>
    <w:rsid w:val="0087251A"/>
    <w:rsid w:val="00873471"/>
    <w:rsid w:val="00873BE9"/>
    <w:rsid w:val="00873CDE"/>
    <w:rsid w:val="008841B9"/>
    <w:rsid w:val="00887056"/>
    <w:rsid w:val="00887176"/>
    <w:rsid w:val="0089125C"/>
    <w:rsid w:val="00891D7B"/>
    <w:rsid w:val="00892C1C"/>
    <w:rsid w:val="00893EB3"/>
    <w:rsid w:val="00895B72"/>
    <w:rsid w:val="00896F64"/>
    <w:rsid w:val="008A01F7"/>
    <w:rsid w:val="008A08CB"/>
    <w:rsid w:val="008A2516"/>
    <w:rsid w:val="008A3559"/>
    <w:rsid w:val="008A35B1"/>
    <w:rsid w:val="008A41BC"/>
    <w:rsid w:val="008A462F"/>
    <w:rsid w:val="008A558E"/>
    <w:rsid w:val="008A5C01"/>
    <w:rsid w:val="008A5CCC"/>
    <w:rsid w:val="008A6B09"/>
    <w:rsid w:val="008A72BB"/>
    <w:rsid w:val="008B058E"/>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5D23"/>
    <w:rsid w:val="008D09C6"/>
    <w:rsid w:val="008D0E1F"/>
    <w:rsid w:val="008D215F"/>
    <w:rsid w:val="008D423C"/>
    <w:rsid w:val="008D550C"/>
    <w:rsid w:val="008D605F"/>
    <w:rsid w:val="008D6F29"/>
    <w:rsid w:val="008E00B5"/>
    <w:rsid w:val="008E3EFB"/>
    <w:rsid w:val="008E6EE2"/>
    <w:rsid w:val="008E7027"/>
    <w:rsid w:val="008E7626"/>
    <w:rsid w:val="008E7EFD"/>
    <w:rsid w:val="008F30D9"/>
    <w:rsid w:val="008F3596"/>
    <w:rsid w:val="008F6828"/>
    <w:rsid w:val="008F6DCA"/>
    <w:rsid w:val="008F723E"/>
    <w:rsid w:val="00900308"/>
    <w:rsid w:val="00901C6E"/>
    <w:rsid w:val="00901DF9"/>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37E8A"/>
    <w:rsid w:val="0094141F"/>
    <w:rsid w:val="009419DF"/>
    <w:rsid w:val="00942ECF"/>
    <w:rsid w:val="009435E4"/>
    <w:rsid w:val="009449E8"/>
    <w:rsid w:val="00945849"/>
    <w:rsid w:val="0094676A"/>
    <w:rsid w:val="009508BD"/>
    <w:rsid w:val="00952FE4"/>
    <w:rsid w:val="00954DFF"/>
    <w:rsid w:val="00954FEA"/>
    <w:rsid w:val="00955696"/>
    <w:rsid w:val="0095751A"/>
    <w:rsid w:val="00960329"/>
    <w:rsid w:val="0096312B"/>
    <w:rsid w:val="00963EC0"/>
    <w:rsid w:val="00966853"/>
    <w:rsid w:val="00967954"/>
    <w:rsid w:val="00967D23"/>
    <w:rsid w:val="0097156B"/>
    <w:rsid w:val="00971CB5"/>
    <w:rsid w:val="009727CC"/>
    <w:rsid w:val="0097317D"/>
    <w:rsid w:val="009734C7"/>
    <w:rsid w:val="00980254"/>
    <w:rsid w:val="0098148F"/>
    <w:rsid w:val="00986DF2"/>
    <w:rsid w:val="009872EE"/>
    <w:rsid w:val="0099177E"/>
    <w:rsid w:val="00994892"/>
    <w:rsid w:val="00995523"/>
    <w:rsid w:val="009965DC"/>
    <w:rsid w:val="009A15C0"/>
    <w:rsid w:val="009A331C"/>
    <w:rsid w:val="009A6920"/>
    <w:rsid w:val="009A6C01"/>
    <w:rsid w:val="009B0091"/>
    <w:rsid w:val="009B2505"/>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039"/>
    <w:rsid w:val="009D579E"/>
    <w:rsid w:val="009D6AF4"/>
    <w:rsid w:val="009D6EB3"/>
    <w:rsid w:val="009D71E8"/>
    <w:rsid w:val="009D7395"/>
    <w:rsid w:val="009E0977"/>
    <w:rsid w:val="009E0C1B"/>
    <w:rsid w:val="009E224F"/>
    <w:rsid w:val="009E5A4D"/>
    <w:rsid w:val="009E712C"/>
    <w:rsid w:val="009F037D"/>
    <w:rsid w:val="009F0817"/>
    <w:rsid w:val="009F20F9"/>
    <w:rsid w:val="009F534A"/>
    <w:rsid w:val="009F580B"/>
    <w:rsid w:val="009F5BAC"/>
    <w:rsid w:val="009F5C0E"/>
    <w:rsid w:val="00A02668"/>
    <w:rsid w:val="00A0652B"/>
    <w:rsid w:val="00A076FF"/>
    <w:rsid w:val="00A1139F"/>
    <w:rsid w:val="00A11BBE"/>
    <w:rsid w:val="00A16578"/>
    <w:rsid w:val="00A16CFB"/>
    <w:rsid w:val="00A171E7"/>
    <w:rsid w:val="00A2025E"/>
    <w:rsid w:val="00A2046E"/>
    <w:rsid w:val="00A21577"/>
    <w:rsid w:val="00A22865"/>
    <w:rsid w:val="00A22D00"/>
    <w:rsid w:val="00A22DD3"/>
    <w:rsid w:val="00A273A9"/>
    <w:rsid w:val="00A30768"/>
    <w:rsid w:val="00A3217F"/>
    <w:rsid w:val="00A33728"/>
    <w:rsid w:val="00A3384A"/>
    <w:rsid w:val="00A3499E"/>
    <w:rsid w:val="00A35956"/>
    <w:rsid w:val="00A35E9C"/>
    <w:rsid w:val="00A37D6D"/>
    <w:rsid w:val="00A37DA6"/>
    <w:rsid w:val="00A41A0B"/>
    <w:rsid w:val="00A42273"/>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1BD"/>
    <w:rsid w:val="00A66B72"/>
    <w:rsid w:val="00A67D91"/>
    <w:rsid w:val="00A72423"/>
    <w:rsid w:val="00A75123"/>
    <w:rsid w:val="00A76F43"/>
    <w:rsid w:val="00A7767A"/>
    <w:rsid w:val="00A778B6"/>
    <w:rsid w:val="00A80826"/>
    <w:rsid w:val="00A815AB"/>
    <w:rsid w:val="00A81AEB"/>
    <w:rsid w:val="00A82620"/>
    <w:rsid w:val="00A82A8B"/>
    <w:rsid w:val="00A83B92"/>
    <w:rsid w:val="00A8454A"/>
    <w:rsid w:val="00A84A22"/>
    <w:rsid w:val="00A859C3"/>
    <w:rsid w:val="00A85ABD"/>
    <w:rsid w:val="00A86A18"/>
    <w:rsid w:val="00A877E9"/>
    <w:rsid w:val="00A87B2D"/>
    <w:rsid w:val="00A91376"/>
    <w:rsid w:val="00A94431"/>
    <w:rsid w:val="00A94517"/>
    <w:rsid w:val="00A96763"/>
    <w:rsid w:val="00A96AD3"/>
    <w:rsid w:val="00A96C6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06B0"/>
    <w:rsid w:val="00AD380E"/>
    <w:rsid w:val="00AD622D"/>
    <w:rsid w:val="00AD64EE"/>
    <w:rsid w:val="00AD7155"/>
    <w:rsid w:val="00AE1BB4"/>
    <w:rsid w:val="00AE435E"/>
    <w:rsid w:val="00AE4BDB"/>
    <w:rsid w:val="00AE6EF7"/>
    <w:rsid w:val="00AE7EF1"/>
    <w:rsid w:val="00AF3976"/>
    <w:rsid w:val="00AF46FB"/>
    <w:rsid w:val="00AF57D9"/>
    <w:rsid w:val="00B00EE7"/>
    <w:rsid w:val="00B02A7F"/>
    <w:rsid w:val="00B051A4"/>
    <w:rsid w:val="00B059A0"/>
    <w:rsid w:val="00B0654A"/>
    <w:rsid w:val="00B065EA"/>
    <w:rsid w:val="00B06E60"/>
    <w:rsid w:val="00B07D94"/>
    <w:rsid w:val="00B11675"/>
    <w:rsid w:val="00B1190A"/>
    <w:rsid w:val="00B11C24"/>
    <w:rsid w:val="00B16726"/>
    <w:rsid w:val="00B16B52"/>
    <w:rsid w:val="00B214CF"/>
    <w:rsid w:val="00B21C48"/>
    <w:rsid w:val="00B22B3E"/>
    <w:rsid w:val="00B27FE2"/>
    <w:rsid w:val="00B30429"/>
    <w:rsid w:val="00B34322"/>
    <w:rsid w:val="00B34D56"/>
    <w:rsid w:val="00B35C7E"/>
    <w:rsid w:val="00B37EFD"/>
    <w:rsid w:val="00B4180E"/>
    <w:rsid w:val="00B41A54"/>
    <w:rsid w:val="00B41CE1"/>
    <w:rsid w:val="00B41DEE"/>
    <w:rsid w:val="00B478F2"/>
    <w:rsid w:val="00B52322"/>
    <w:rsid w:val="00B5276B"/>
    <w:rsid w:val="00B6042B"/>
    <w:rsid w:val="00B612D7"/>
    <w:rsid w:val="00B61D75"/>
    <w:rsid w:val="00B61E97"/>
    <w:rsid w:val="00B645BD"/>
    <w:rsid w:val="00B71065"/>
    <w:rsid w:val="00B73951"/>
    <w:rsid w:val="00B75500"/>
    <w:rsid w:val="00B76F3D"/>
    <w:rsid w:val="00B804AB"/>
    <w:rsid w:val="00B80CA5"/>
    <w:rsid w:val="00B81500"/>
    <w:rsid w:val="00B929C4"/>
    <w:rsid w:val="00B93B73"/>
    <w:rsid w:val="00B94886"/>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D7ECE"/>
    <w:rsid w:val="00BE02D1"/>
    <w:rsid w:val="00BE06F8"/>
    <w:rsid w:val="00BE0BDC"/>
    <w:rsid w:val="00BE1208"/>
    <w:rsid w:val="00BE2A8F"/>
    <w:rsid w:val="00BE43C1"/>
    <w:rsid w:val="00BE4694"/>
    <w:rsid w:val="00BE5E54"/>
    <w:rsid w:val="00BE6A0E"/>
    <w:rsid w:val="00BE6A58"/>
    <w:rsid w:val="00BE726E"/>
    <w:rsid w:val="00BE7DBB"/>
    <w:rsid w:val="00BF061C"/>
    <w:rsid w:val="00BF0675"/>
    <w:rsid w:val="00BF0EC6"/>
    <w:rsid w:val="00BF1CD2"/>
    <w:rsid w:val="00BF323A"/>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276C4"/>
    <w:rsid w:val="00C32CE3"/>
    <w:rsid w:val="00C3509D"/>
    <w:rsid w:val="00C3583A"/>
    <w:rsid w:val="00C35DF4"/>
    <w:rsid w:val="00C36CD7"/>
    <w:rsid w:val="00C375D8"/>
    <w:rsid w:val="00C412EA"/>
    <w:rsid w:val="00C413E7"/>
    <w:rsid w:val="00C4180C"/>
    <w:rsid w:val="00C42535"/>
    <w:rsid w:val="00C4271F"/>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4363"/>
    <w:rsid w:val="00C86ED6"/>
    <w:rsid w:val="00C90E2D"/>
    <w:rsid w:val="00CA0B97"/>
    <w:rsid w:val="00CA0ED4"/>
    <w:rsid w:val="00CA6389"/>
    <w:rsid w:val="00CA6BE3"/>
    <w:rsid w:val="00CA7F54"/>
    <w:rsid w:val="00CB13A7"/>
    <w:rsid w:val="00CB1DD6"/>
    <w:rsid w:val="00CB2BFD"/>
    <w:rsid w:val="00CB2E8E"/>
    <w:rsid w:val="00CB7671"/>
    <w:rsid w:val="00CC0B0A"/>
    <w:rsid w:val="00CC121B"/>
    <w:rsid w:val="00CC2A24"/>
    <w:rsid w:val="00CC3445"/>
    <w:rsid w:val="00CC54CD"/>
    <w:rsid w:val="00CD1B9D"/>
    <w:rsid w:val="00CD2F0E"/>
    <w:rsid w:val="00CD3049"/>
    <w:rsid w:val="00CD3EFC"/>
    <w:rsid w:val="00CD4FF5"/>
    <w:rsid w:val="00CD5695"/>
    <w:rsid w:val="00CD5B5A"/>
    <w:rsid w:val="00CD7F3A"/>
    <w:rsid w:val="00CE0484"/>
    <w:rsid w:val="00CE09E7"/>
    <w:rsid w:val="00CE5430"/>
    <w:rsid w:val="00CE7E04"/>
    <w:rsid w:val="00CF1126"/>
    <w:rsid w:val="00CF3E6C"/>
    <w:rsid w:val="00CF4531"/>
    <w:rsid w:val="00CF605B"/>
    <w:rsid w:val="00CF6817"/>
    <w:rsid w:val="00D005F4"/>
    <w:rsid w:val="00D01486"/>
    <w:rsid w:val="00D04B94"/>
    <w:rsid w:val="00D056C3"/>
    <w:rsid w:val="00D05F90"/>
    <w:rsid w:val="00D06BA2"/>
    <w:rsid w:val="00D07162"/>
    <w:rsid w:val="00D139C7"/>
    <w:rsid w:val="00D14636"/>
    <w:rsid w:val="00D152F0"/>
    <w:rsid w:val="00D1612D"/>
    <w:rsid w:val="00D16D24"/>
    <w:rsid w:val="00D176B1"/>
    <w:rsid w:val="00D22861"/>
    <w:rsid w:val="00D239DC"/>
    <w:rsid w:val="00D23D68"/>
    <w:rsid w:val="00D24128"/>
    <w:rsid w:val="00D2470E"/>
    <w:rsid w:val="00D25B21"/>
    <w:rsid w:val="00D260A5"/>
    <w:rsid w:val="00D300BD"/>
    <w:rsid w:val="00D317DD"/>
    <w:rsid w:val="00D323F2"/>
    <w:rsid w:val="00D4247A"/>
    <w:rsid w:val="00D44109"/>
    <w:rsid w:val="00D4478C"/>
    <w:rsid w:val="00D44D85"/>
    <w:rsid w:val="00D50733"/>
    <w:rsid w:val="00D5172F"/>
    <w:rsid w:val="00D5174C"/>
    <w:rsid w:val="00D51809"/>
    <w:rsid w:val="00D5196D"/>
    <w:rsid w:val="00D51F6A"/>
    <w:rsid w:val="00D52517"/>
    <w:rsid w:val="00D5296D"/>
    <w:rsid w:val="00D5300B"/>
    <w:rsid w:val="00D53862"/>
    <w:rsid w:val="00D55795"/>
    <w:rsid w:val="00D57973"/>
    <w:rsid w:val="00D60D6D"/>
    <w:rsid w:val="00D613D7"/>
    <w:rsid w:val="00D6210D"/>
    <w:rsid w:val="00D635C1"/>
    <w:rsid w:val="00D63B26"/>
    <w:rsid w:val="00D65F0E"/>
    <w:rsid w:val="00D66239"/>
    <w:rsid w:val="00D676AA"/>
    <w:rsid w:val="00D70217"/>
    <w:rsid w:val="00D71F96"/>
    <w:rsid w:val="00D72440"/>
    <w:rsid w:val="00D7450C"/>
    <w:rsid w:val="00D755F8"/>
    <w:rsid w:val="00D75A75"/>
    <w:rsid w:val="00D75B88"/>
    <w:rsid w:val="00D7656F"/>
    <w:rsid w:val="00D80678"/>
    <w:rsid w:val="00D83DB9"/>
    <w:rsid w:val="00D85D0D"/>
    <w:rsid w:val="00D86889"/>
    <w:rsid w:val="00D91186"/>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240C"/>
    <w:rsid w:val="00DC2BDD"/>
    <w:rsid w:val="00DC7099"/>
    <w:rsid w:val="00DC7DF8"/>
    <w:rsid w:val="00DD2224"/>
    <w:rsid w:val="00DD2F47"/>
    <w:rsid w:val="00DD4052"/>
    <w:rsid w:val="00DD40D1"/>
    <w:rsid w:val="00DD4959"/>
    <w:rsid w:val="00DD56B8"/>
    <w:rsid w:val="00DE0233"/>
    <w:rsid w:val="00DE0EC3"/>
    <w:rsid w:val="00DE197A"/>
    <w:rsid w:val="00DE2C3C"/>
    <w:rsid w:val="00DE33DE"/>
    <w:rsid w:val="00DE4401"/>
    <w:rsid w:val="00DE56AD"/>
    <w:rsid w:val="00DE61F0"/>
    <w:rsid w:val="00DF1746"/>
    <w:rsid w:val="00DF3D31"/>
    <w:rsid w:val="00DF4458"/>
    <w:rsid w:val="00DF6686"/>
    <w:rsid w:val="00DF6E07"/>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73B"/>
    <w:rsid w:val="00E269C0"/>
    <w:rsid w:val="00E277C9"/>
    <w:rsid w:val="00E301C2"/>
    <w:rsid w:val="00E308C0"/>
    <w:rsid w:val="00E3133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29ED"/>
    <w:rsid w:val="00E64045"/>
    <w:rsid w:val="00E64571"/>
    <w:rsid w:val="00E6558B"/>
    <w:rsid w:val="00E66040"/>
    <w:rsid w:val="00E70372"/>
    <w:rsid w:val="00E74EA3"/>
    <w:rsid w:val="00E81400"/>
    <w:rsid w:val="00E83E9F"/>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3B61"/>
    <w:rsid w:val="00EA519D"/>
    <w:rsid w:val="00EA5FFC"/>
    <w:rsid w:val="00EB1C71"/>
    <w:rsid w:val="00EB2C4A"/>
    <w:rsid w:val="00EB5866"/>
    <w:rsid w:val="00EB5D4A"/>
    <w:rsid w:val="00EB6130"/>
    <w:rsid w:val="00EB6B04"/>
    <w:rsid w:val="00EC024D"/>
    <w:rsid w:val="00EC0423"/>
    <w:rsid w:val="00EC10DE"/>
    <w:rsid w:val="00EC5877"/>
    <w:rsid w:val="00EC5B70"/>
    <w:rsid w:val="00EC627F"/>
    <w:rsid w:val="00ED0908"/>
    <w:rsid w:val="00ED2EB7"/>
    <w:rsid w:val="00ED53C5"/>
    <w:rsid w:val="00ED5C4D"/>
    <w:rsid w:val="00ED7E27"/>
    <w:rsid w:val="00EE3E63"/>
    <w:rsid w:val="00EE3F66"/>
    <w:rsid w:val="00EE55FA"/>
    <w:rsid w:val="00EE6842"/>
    <w:rsid w:val="00EE7B72"/>
    <w:rsid w:val="00EF1936"/>
    <w:rsid w:val="00EF3052"/>
    <w:rsid w:val="00EF339D"/>
    <w:rsid w:val="00EF4A63"/>
    <w:rsid w:val="00EF701F"/>
    <w:rsid w:val="00F00806"/>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003F"/>
    <w:rsid w:val="00F4204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84618"/>
    <w:rsid w:val="00F9081C"/>
    <w:rsid w:val="00F91588"/>
    <w:rsid w:val="00F9162A"/>
    <w:rsid w:val="00F93F2A"/>
    <w:rsid w:val="00F95056"/>
    <w:rsid w:val="00F950EE"/>
    <w:rsid w:val="00F954E9"/>
    <w:rsid w:val="00F968CF"/>
    <w:rsid w:val="00FA0291"/>
    <w:rsid w:val="00FA1745"/>
    <w:rsid w:val="00FA2F70"/>
    <w:rsid w:val="00FA4D88"/>
    <w:rsid w:val="00FA51BB"/>
    <w:rsid w:val="00FA53CE"/>
    <w:rsid w:val="00FA5BFE"/>
    <w:rsid w:val="00FA5F6B"/>
    <w:rsid w:val="00FA7078"/>
    <w:rsid w:val="00FA7D9A"/>
    <w:rsid w:val="00FB1091"/>
    <w:rsid w:val="00FB3E84"/>
    <w:rsid w:val="00FB527E"/>
    <w:rsid w:val="00FC02FE"/>
    <w:rsid w:val="00FC3B90"/>
    <w:rsid w:val="00FC460F"/>
    <w:rsid w:val="00FC5D3D"/>
    <w:rsid w:val="00FC5D45"/>
    <w:rsid w:val="00FC704B"/>
    <w:rsid w:val="00FD0E81"/>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4F55"/>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823"/>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 w:type="paragraph" w:styleId="NoSpacing">
    <w:name w:val="No Spacing"/>
    <w:uiPriority w:val="1"/>
    <w:qFormat/>
    <w:rsid w:val="009872EE"/>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file:///C:\Users\jense\AppData\Local\Microsoft\Windows\INetCache\Content.Outlook\JB2CA928\&#61607;%09https:\www.yorku.ca\mack\RN-Counterbalancing.html" TargetMode="External"/><Relationship Id="rId138" Type="http://schemas.openxmlformats.org/officeDocument/2006/relationships/image" Target="media/image90.png"/><Relationship Id="rId159" Type="http://schemas.openxmlformats.org/officeDocument/2006/relationships/image" Target="media/image110.gif"/><Relationship Id="rId170" Type="http://schemas.openxmlformats.org/officeDocument/2006/relationships/image" Target="media/image121.gif"/><Relationship Id="rId107" Type="http://schemas.openxmlformats.org/officeDocument/2006/relationships/hyperlink" Target="mailto:md313724@dal.ca"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eader" Target="header1.xml"/><Relationship Id="rId128" Type="http://schemas.openxmlformats.org/officeDocument/2006/relationships/image" Target="media/image80.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bu.ca/indigenous-affairs/mikmaw-ethics-watch/" TargetMode="External"/><Relationship Id="rId160" Type="http://schemas.openxmlformats.org/officeDocument/2006/relationships/image" Target="media/image111.gif"/><Relationship Id="rId181" Type="http://schemas.microsoft.com/office/2011/relationships/people" Target="peop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1.gif"/><Relationship Id="rId171" Type="http://schemas.openxmlformats.org/officeDocument/2006/relationships/image" Target="media/image122.gif"/><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header" Target="header5.xml"/><Relationship Id="rId129" Type="http://schemas.openxmlformats.org/officeDocument/2006/relationships/image" Target="media/image81.png"/><Relationship Id="rId54" Type="http://schemas.openxmlformats.org/officeDocument/2006/relationships/image" Target="media/image45.png"/><Relationship Id="rId75" Type="http://schemas.openxmlformats.org/officeDocument/2006/relationships/image" Target="media/image61.emf"/><Relationship Id="rId96" Type="http://schemas.openxmlformats.org/officeDocument/2006/relationships/hyperlink" Target="https://ethics.gc.ca/eng/tcps2-eptc2_2018_chapter9-chapitre9.html" TargetMode="External"/><Relationship Id="rId140" Type="http://schemas.openxmlformats.org/officeDocument/2006/relationships/image" Target="media/image92.png"/><Relationship Id="rId161" Type="http://schemas.openxmlformats.org/officeDocument/2006/relationships/image" Target="media/image112.gif"/><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1.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www.dal.ca/dept/university_secretariat/policies/human-rights---equity/ethical-conduct-of-research-involving-humans-policy.html" TargetMode="External"/><Relationship Id="rId86" Type="http://schemas.openxmlformats.org/officeDocument/2006/relationships/hyperlink" Target="http://www.pre.ethics.gc.ca/eng/tcps2-eptc2_2018_chapter5-chapitre5.html" TargetMode="External"/><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2.gif"/><Relationship Id="rId156" Type="http://schemas.openxmlformats.org/officeDocument/2006/relationships/image" Target="media/image107.gif"/><Relationship Id="rId177" Type="http://schemas.openxmlformats.org/officeDocument/2006/relationships/image" Target="media/image126.png"/><Relationship Id="rId172" Type="http://schemas.openxmlformats.org/officeDocument/2006/relationships/image" Target="media/image123.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mailto:sbrooks@cs.dal.ca"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http://www.pre.ethics.gc.ca/eng/tcps2-eptc2_2018_chapter11-chapitre11.html" TargetMode="External"/><Relationship Id="rId104" Type="http://schemas.openxmlformats.org/officeDocument/2006/relationships/hyperlink" Target="mailto:sbrooks@cs.dal.ca" TargetMode="External"/><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hyperlink" Target="http://www.pre.ethics.gc.ca/eng/tcps2-eptc2_2018_chapter3-chapitre3.html" TargetMode="External"/><Relationship Id="rId162" Type="http://schemas.openxmlformats.org/officeDocument/2006/relationships/image" Target="media/image113.gi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cdn.dal.ca/content/dam/dalhousie/pdf/research-services/REB/Protecting%20Electronically%20Stored%20Personally%20Identifiable%20Research%20Data.pdf" TargetMode="External"/><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gif"/><Relationship Id="rId178" Type="http://schemas.openxmlformats.org/officeDocument/2006/relationships/header" Target="header9.xml"/><Relationship Id="rId61" Type="http://schemas.openxmlformats.org/officeDocument/2006/relationships/image" Target="media/image52.png"/><Relationship Id="rId82" Type="http://schemas.openxmlformats.org/officeDocument/2006/relationships/hyperlink" Target="http://tcps2core.ca/welcome" TargetMode="External"/><Relationship Id="rId152" Type="http://schemas.openxmlformats.org/officeDocument/2006/relationships/image" Target="media/image103.gif"/><Relationship Id="rId173" Type="http://schemas.openxmlformats.org/officeDocument/2006/relationships/image" Target="media/image124.gi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www.pre.ethics.gc.ca/eng/policy-politique_tcps2-eptc2_2018.html" TargetMode="External"/><Relationship Id="rId100" Type="http://schemas.openxmlformats.org/officeDocument/2006/relationships/hyperlink" Target="https://cdn.dal.ca/content/dam/dalhousie/pdf/research-services/REB/Dal%20REB%20Application%20Instructions%20-%20Prospective%20Research%20%20v2021-02.pdf" TargetMode="External"/><Relationship Id="rId105" Type="http://schemas.openxmlformats.org/officeDocument/2006/relationships/header" Target="header3.xml"/><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19.gif"/><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dx.doi.org/10.1007/978-1-4471-2804-5_6" TargetMode="External"/><Relationship Id="rId93" Type="http://schemas.openxmlformats.org/officeDocument/2006/relationships/hyperlink" Target="http://www.pre.ethics.gc.ca/eng/tcps2-eptc2_2018_chapter9-chapitre9.html" TargetMode="External"/><Relationship Id="rId98" Type="http://schemas.openxmlformats.org/officeDocument/2006/relationships/hyperlink" Target="http://www.pre.ethics.gc.ca/eng/tcps2-eptc2_2018_chapter11-chapitre11.html" TargetMode="External"/><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4.gi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09.gi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novascotia.ca/coms/families/changestoCFSA/Duty-to-Report.pdf" TargetMode="External"/><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4.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eader" Target="header4.xml"/><Relationship Id="rId127" Type="http://schemas.openxmlformats.org/officeDocument/2006/relationships/image" Target="media/image7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dx.doi.org/10.1109/TVCG.2014.2346298" TargetMode="External"/><Relationship Id="rId78" Type="http://schemas.openxmlformats.org/officeDocument/2006/relationships/hyperlink" Target="http://www.dal.ca/dept/university_secretariat/policies/human-rights---equity/ethical-conduct-of-research-involving-humans-policy.html" TargetMode="External"/><Relationship Id="rId94" Type="http://schemas.openxmlformats.org/officeDocument/2006/relationships/hyperlink" Target="http://www.pre.ethics.gc.ca/eng/tcps2-eptc2_2018_chapter9-chapitre9.html" TargetMode="External"/><Relationship Id="rId99" Type="http://schemas.openxmlformats.org/officeDocument/2006/relationships/hyperlink" Target="http://novascotia.ca/dhw/phia/" TargetMode="External"/><Relationship Id="rId101" Type="http://schemas.openxmlformats.org/officeDocument/2006/relationships/hyperlink" Target="https://www.dal.ca/dept/research-services/responsible-conduct-/research-ethics-/resources-.html" TargetMode="External"/><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header" Target="header6.xml"/><Relationship Id="rId164" Type="http://schemas.openxmlformats.org/officeDocument/2006/relationships/image" Target="media/image115.gif"/><Relationship Id="rId169" Type="http://schemas.openxmlformats.org/officeDocument/2006/relationships/image" Target="media/image120.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hyperlink" Target="https://nslegislature.ca/sites/default/files/legc/statutes/adult%20protection.pdf" TargetMode="External"/><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5.gif"/><Relationship Id="rId175" Type="http://schemas.openxmlformats.org/officeDocument/2006/relationships/image" Target="media/image12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tcps2core.ca/welcome" TargetMode="External"/><Relationship Id="rId102" Type="http://schemas.openxmlformats.org/officeDocument/2006/relationships/hyperlink" Target="https://cdn.dal.ca/content/dam/dalhousie/pdf/research-services/REB/Dal%20REB%20Application%20Instructions%20-%20Prospective%20Research%20%20v2021-02.pdf" TargetMode="External"/><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hyperlink" Target="https://cdn.dal.ca/content/dam/dalhousie/pdf/research-services/REB/Dal%20REB%20Application%20Instructions%20-%20Prospective%20Research%20%20v2021-02.pdf" TargetMode="External"/><Relationship Id="rId165" Type="http://schemas.openxmlformats.org/officeDocument/2006/relationships/image" Target="media/image116.gif"/><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hyperlink" Target="http://www.pre.ethics.gc.ca/eng/policy-politique_tcps2-eptc2_2018.html" TargetMode="External"/><Relationship Id="rId155" Type="http://schemas.openxmlformats.org/officeDocument/2006/relationships/image" Target="media/image106.gif"/><Relationship Id="rId176" Type="http://schemas.openxmlformats.org/officeDocument/2006/relationships/header" Target="header8.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2.xml"/><Relationship Id="rId124" Type="http://schemas.openxmlformats.org/officeDocument/2006/relationships/image" Target="media/image76.png"/><Relationship Id="rId70" Type="http://schemas.openxmlformats.org/officeDocument/2006/relationships/footer" Target="footer3.xml"/><Relationship Id="rId91" Type="http://schemas.openxmlformats.org/officeDocument/2006/relationships/hyperlink" Target="http://www.dal.ca/dept/university_secretariat/policies/governance/protection-of-personal-information-policy-.html" TargetMode="External"/><Relationship Id="rId145" Type="http://schemas.openxmlformats.org/officeDocument/2006/relationships/image" Target="media/image97.png"/><Relationship Id="rId166" Type="http://schemas.openxmlformats.org/officeDocument/2006/relationships/image" Target="media/image117.gif"/><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173</Pages>
  <Words>38536</Words>
  <Characters>219661</Characters>
  <Application>Microsoft Office Word</Application>
  <DocSecurity>0</DocSecurity>
  <Lines>1830</Lines>
  <Paragraphs>515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Stephen Brooks</cp:lastModifiedBy>
  <cp:revision>3</cp:revision>
  <cp:lastPrinted>2022-04-20T19:10:00Z</cp:lastPrinted>
  <dcterms:created xsi:type="dcterms:W3CDTF">2022-04-22T17:58:00Z</dcterms:created>
  <dcterms:modified xsi:type="dcterms:W3CDTF">2022-04-22T18:04:00Z</dcterms:modified>
</cp:coreProperties>
</file>
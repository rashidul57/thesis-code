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3D3A8F98" w:rsidR="00ED1A8D" w:rsidRPr="002526BE" w:rsidRDefault="0031585A" w:rsidP="00095B7D">
            <w:r>
              <w:t>Feb</w:t>
            </w:r>
            <w:r w:rsidR="00BA373C">
              <w:t xml:space="preserve"> </w:t>
            </w:r>
            <w:r w:rsidR="00504DFE">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417F2918" w:rsidR="00ED1A8D" w:rsidRPr="002526BE" w:rsidRDefault="001C23FA" w:rsidP="00095B7D">
            <w:r>
              <w:t>Feb</w:t>
            </w:r>
            <w:r w:rsidR="00BA373C">
              <w:t xml:space="preserve"> 20</w:t>
            </w:r>
            <w:r w:rsidR="00504DFE">
              <w:t>, 2021</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w:t>
            </w:r>
            <w:proofErr w:type="spellStart"/>
            <w:r w:rsidR="00863F0D" w:rsidRPr="00046004">
              <w:rPr>
                <w:rFonts w:ascii="Times" w:hAnsi="Times"/>
              </w:rPr>
              <w:t>etc</w:t>
            </w:r>
            <w:proofErr w:type="spellEnd"/>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ins w:id="2" w:author="Rashid Islam" w:date="2022-02-12T07:48:00Z">
              <w:r w:rsidR="00803B72" w:rsidRPr="00D00340">
                <w:rPr>
                  <w:rFonts w:ascii="Times" w:hAnsi="Times"/>
                  <w:color w:val="000000" w:themeColor="text1"/>
                  <w:sz w:val="24"/>
                </w:rPr>
                <w:t xml:space="preserve"> </w:t>
              </w:r>
            </w:ins>
            <w:r w:rsidR="00803B72" w:rsidRPr="00D00340">
              <w:rPr>
                <w:rFonts w:ascii="Times" w:hAnsi="Times"/>
                <w:color w:val="000000" w:themeColor="text1"/>
                <w:sz w:val="24"/>
              </w:rPr>
              <w:t>Since the gift-card will be provided through email</w:t>
            </w:r>
            <w:ins w:id="3" w:author="Rashid Islam" w:date="2022-02-12T07:50:00Z">
              <w:r w:rsidR="00803B72" w:rsidRPr="00D00340">
                <w:rPr>
                  <w:rFonts w:ascii="Times" w:hAnsi="Times"/>
                  <w:color w:val="000000" w:themeColor="text1"/>
                  <w:sz w:val="24"/>
                </w:rPr>
                <w:t>,</w:t>
              </w:r>
            </w:ins>
            <w:r w:rsidR="00803B72" w:rsidRPr="00D00340">
              <w:rPr>
                <w:rFonts w:ascii="Times" w:hAnsi="Times"/>
                <w:color w:val="000000" w:themeColor="text1"/>
                <w:sz w:val="24"/>
              </w:rPr>
              <w:t xml:space="preserve">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5" w:name="_Hlk20834429"/>
            <w:r w:rsidR="00A51B0B" w:rsidRPr="00046004">
              <w:rPr>
                <w:rFonts w:ascii="Times" w:hAnsi="Times" w:cstheme="minorHAnsi"/>
                <w:szCs w:val="22"/>
              </w:rPr>
              <w:t>anonymous, anonymized, de-identified/coded, identifying</w:t>
            </w:r>
            <w:bookmarkEnd w:id="5"/>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4"/>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6"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6"/>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7"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7"/>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8"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w:t>
      </w:r>
      <w:r w:rsidR="00342AF7">
        <w:t xml:space="preserve">required </w:t>
      </w:r>
      <w:r>
        <w:t>for research involving Indigenous communities)</w:t>
      </w:r>
    </w:p>
    <w:bookmarkEnd w:id="9"/>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8"/>
    <w:bookmarkEnd w:id="10"/>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ins w:id="11" w:author="Rashid Islam" w:date="2022-02-12T00:17:00Z">
        <w:r w:rsidR="00576101">
          <w:rPr>
            <w:rFonts w:ascii="Times" w:hAnsi="Times" w:cs="Calibri"/>
          </w:rPr>
          <w:t xml:space="preserve"> </w:t>
        </w:r>
      </w:ins>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3182885C" w14:textId="77777777" w:rsidR="00201B5E" w:rsidRDefault="00201B5E" w:rsidP="00D17B4B">
      <w:pPr>
        <w:spacing w:before="100" w:beforeAutospacing="1" w:after="100" w:afterAutospacing="1"/>
        <w:rPr>
          <w:rFonts w:ascii="Calibri" w:hAnsi="Calibri" w:cs="Calibri"/>
          <w:b/>
          <w:bCs/>
        </w:rPr>
      </w:pP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77777777"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7D1D404D" w14:textId="77777777" w:rsidR="00A12FAA"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638B950" w14:textId="77777777" w:rsidR="00A12FAA" w:rsidRPr="00704014" w:rsidRDefault="00A12FAA" w:rsidP="00A12FAA">
      <w:pPr>
        <w:spacing w:before="100" w:beforeAutospacing="1" w:after="100" w:afterAutospacing="1"/>
        <w:rPr>
          <w:rFonts w:ascii="Times" w:hAnsi="Times" w:cs="Calibri"/>
        </w:rPr>
      </w:pPr>
    </w:p>
    <w:p w14:paraId="292A2F45" w14:textId="77777777"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77777777"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77777777"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ins w:id="12" w:author="Rashid Islam" w:date="2022-02-18T12:00:00Z">
        <w:r w:rsidR="00A874FB">
          <w:t xml:space="preserve"> </w:t>
        </w:r>
      </w:ins>
      <w:r w:rsidR="00A874FB">
        <w:t>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6C0B51D8"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77777777"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77777777"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77777777" w:rsidR="00A12FAA" w:rsidRPr="000C5CB8" w:rsidRDefault="00A12FAA" w:rsidP="00A12FAA">
      <w:pPr>
        <w:jc w:val="both"/>
        <w:rPr>
          <w:color w:val="FA04FE"/>
        </w:rPr>
      </w:pPr>
      <w:r>
        <w:t xml:space="preserve">Since the bubble chart and the grid chart are components of evaluation criteria, we have presented the subsequent portions of the examples and questionnaires in the following sequences </w:t>
      </w:r>
      <w:r w:rsidRPr="0080306C">
        <w:rPr>
          <w:color w:val="000000" w:themeColor="text1"/>
        </w:rPr>
        <w:t>for a certain user (orders will be changed by counterbalancing stated above for different session users):</w:t>
      </w:r>
    </w:p>
    <w:p w14:paraId="67702FEE" w14:textId="77777777" w:rsidR="00A12FAA" w:rsidRDefault="00A12FAA" w:rsidP="00A12FAA">
      <w:pPr>
        <w:jc w:val="both"/>
      </w:pPr>
    </w:p>
    <w:p w14:paraId="55EB98B9" w14:textId="77777777"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Examples of CA in Bubble Charts</w:t>
      </w:r>
    </w:p>
    <w:p w14:paraId="4A4ED430" w14:textId="7B4F3FB2"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11C4BF5" w14:textId="77777777"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Example of Grid Chart</w:t>
      </w:r>
    </w:p>
    <w:p w14:paraId="559ACB92" w14:textId="148E86E9"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385B468A" w14:textId="20ADE471" w:rsidR="00F4459E" w:rsidRDefault="00F4459E">
      <w:pPr>
        <w:rPr>
          <w:b/>
          <w:bCs/>
          <w:u w:val="single"/>
        </w:rPr>
      </w:pPr>
    </w:p>
    <w:p w14:paraId="4A218164" w14:textId="619EE543" w:rsidR="00F4459E" w:rsidRDefault="00F4459E">
      <w:pPr>
        <w:rPr>
          <w:b/>
          <w:bCs/>
          <w:u w:val="single"/>
        </w:rPr>
      </w:pPr>
    </w:p>
    <w:p w14:paraId="46374204" w14:textId="5757AAB2" w:rsidR="00F4459E" w:rsidRDefault="00F4459E">
      <w:pPr>
        <w:rPr>
          <w:b/>
          <w:bCs/>
          <w:u w:val="single"/>
        </w:rPr>
      </w:pPr>
    </w:p>
    <w:p w14:paraId="19D0776C" w14:textId="1AF59F84" w:rsidR="00F4459E" w:rsidRDefault="00F4459E">
      <w:pPr>
        <w:rPr>
          <w:b/>
          <w:bCs/>
          <w:u w:val="single"/>
        </w:rPr>
      </w:pPr>
    </w:p>
    <w:p w14:paraId="36BA1E43" w14:textId="1D27AFA8" w:rsidR="00F4459E" w:rsidRDefault="00F4459E">
      <w:pPr>
        <w:rPr>
          <w:b/>
          <w:bCs/>
          <w:u w:val="single"/>
        </w:rPr>
      </w:pPr>
    </w:p>
    <w:p w14:paraId="168A862B" w14:textId="5B49D3B2" w:rsidR="00F4459E" w:rsidRDefault="00F4459E">
      <w:pPr>
        <w:rPr>
          <w:b/>
          <w:bCs/>
          <w:u w:val="single"/>
        </w:rPr>
      </w:pPr>
    </w:p>
    <w:p w14:paraId="3A4B36B8" w14:textId="727F0FA0" w:rsidR="00F4459E" w:rsidRDefault="00F4459E">
      <w:pPr>
        <w:rPr>
          <w:b/>
          <w:bCs/>
          <w:u w:val="single"/>
        </w:rPr>
      </w:pPr>
    </w:p>
    <w:p w14:paraId="69AE495D" w14:textId="66D68026" w:rsidR="00F4459E" w:rsidRDefault="00F4459E">
      <w:pPr>
        <w:rPr>
          <w:b/>
          <w:bCs/>
          <w:u w:val="single"/>
        </w:rPr>
      </w:pPr>
    </w:p>
    <w:p w14:paraId="4DFF0F51" w14:textId="77777777" w:rsidR="00F4459E" w:rsidRDefault="00F4459E">
      <w:pPr>
        <w:rPr>
          <w:b/>
          <w:bCs/>
          <w:u w:val="single"/>
        </w:rPr>
      </w:pPr>
    </w:p>
    <w:p w14:paraId="2B7424E9" w14:textId="792E14FD" w:rsidR="00263773" w:rsidRPr="003C653A" w:rsidRDefault="0080306C">
      <w:pPr>
        <w:rPr>
          <w:b/>
          <w:bCs/>
          <w:color w:val="000000" w:themeColor="text1"/>
          <w:sz w:val="28"/>
          <w:szCs w:val="28"/>
        </w:rPr>
      </w:pPr>
      <w:r w:rsidRPr="003C653A">
        <w:rPr>
          <w:b/>
          <w:bCs/>
          <w:color w:val="000000" w:themeColor="text1"/>
          <w:sz w:val="28"/>
          <w:szCs w:val="28"/>
        </w:rPr>
        <w:t>1.</w:t>
      </w:r>
      <w:r w:rsidRPr="003C653A">
        <w:rPr>
          <w:b/>
          <w:bCs/>
          <w:color w:val="000000" w:themeColor="text1"/>
          <w:sz w:val="28"/>
          <w:szCs w:val="28"/>
        </w:rPr>
        <w:tab/>
      </w:r>
      <w:r w:rsidR="00F93008" w:rsidRPr="003C653A">
        <w:rPr>
          <w:b/>
          <w:bCs/>
          <w:color w:val="000000" w:themeColor="text1"/>
          <w:sz w:val="28"/>
          <w:szCs w:val="28"/>
        </w:rPr>
        <w:t>Examples of CA in Bubble Charts</w:t>
      </w:r>
      <w:r w:rsidR="00E0004B" w:rsidRPr="003C653A">
        <w:rPr>
          <w:b/>
          <w:bCs/>
          <w:color w:val="000000" w:themeColor="text1"/>
          <w:sz w:val="28"/>
          <w:szCs w:val="28"/>
        </w:rPr>
        <w:t>:</w:t>
      </w:r>
    </w:p>
    <w:p w14:paraId="071DE971" w14:textId="61C394BD" w:rsidR="00A30B1C" w:rsidRPr="003C653A" w:rsidRDefault="00A30B1C" w:rsidP="00D17B4B">
      <w:pPr>
        <w:jc w:val="both"/>
        <w:rPr>
          <w:b/>
          <w:bCs/>
          <w:color w:val="000000" w:themeColor="text1"/>
          <w:u w:val="single"/>
        </w:rPr>
      </w:pPr>
    </w:p>
    <w:p w14:paraId="272DEEDA" w14:textId="1BFD1E1B" w:rsidR="00A30B1C" w:rsidRPr="003C653A" w:rsidRDefault="00A30B1C" w:rsidP="00D17B4B">
      <w:pPr>
        <w:jc w:val="both"/>
        <w:rPr>
          <w:color w:val="000000" w:themeColor="text1"/>
        </w:rPr>
      </w:pPr>
      <w:r w:rsidRPr="003C653A">
        <w:rPr>
          <w:color w:val="000000" w:themeColor="text1"/>
        </w:rPr>
        <w:t>In the following section, we have shown bubble chart</w:t>
      </w:r>
      <w:r w:rsidR="00536516" w:rsidRPr="003C653A">
        <w:rPr>
          <w:color w:val="000000" w:themeColor="text1"/>
        </w:rPr>
        <w:t>s</w:t>
      </w:r>
      <w:r w:rsidRPr="003C653A">
        <w:rPr>
          <w:color w:val="000000" w:themeColor="text1"/>
        </w:rPr>
        <w:t xml:space="preserve"> with </w:t>
      </w:r>
      <w:r w:rsidR="00536516" w:rsidRPr="003C653A">
        <w:rPr>
          <w:color w:val="000000" w:themeColor="text1"/>
        </w:rPr>
        <w:t xml:space="preserve">a </w:t>
      </w:r>
      <w:r w:rsidRPr="003C653A">
        <w:rPr>
          <w:color w:val="000000" w:themeColor="text1"/>
        </w:rPr>
        <w:t xml:space="preserve">different number of countries to give better </w:t>
      </w:r>
      <w:r w:rsidR="00576101" w:rsidRPr="003C653A">
        <w:rPr>
          <w:color w:val="000000" w:themeColor="text1"/>
        </w:rPr>
        <w:t xml:space="preserve">understanding </w:t>
      </w:r>
      <w:r w:rsidRPr="003C653A">
        <w:rPr>
          <w:color w:val="000000" w:themeColor="text1"/>
        </w:rPr>
        <w:t xml:space="preserve">about how it works. This is because when we draw the bubble chart with </w:t>
      </w:r>
      <w:proofErr w:type="gramStart"/>
      <w:r w:rsidR="00536516" w:rsidRPr="003C653A">
        <w:rPr>
          <w:color w:val="000000" w:themeColor="text1"/>
        </w:rPr>
        <w:t xml:space="preserve">a </w:t>
      </w:r>
      <w:r w:rsidRPr="003C653A">
        <w:rPr>
          <w:color w:val="000000" w:themeColor="text1"/>
        </w:rPr>
        <w:t>large number of</w:t>
      </w:r>
      <w:proofErr w:type="gramEnd"/>
      <w:r w:rsidRPr="003C653A">
        <w:rPr>
          <w:color w:val="000000" w:themeColor="text1"/>
        </w:rPr>
        <w:t xml:space="preserve"> countries then CA </w:t>
      </w:r>
      <w:r w:rsidR="00931373" w:rsidRPr="003C653A">
        <w:rPr>
          <w:color w:val="000000" w:themeColor="text1"/>
        </w:rPr>
        <w:t xml:space="preserve">is not readable </w:t>
      </w:r>
      <w:r w:rsidR="00AE2D39" w:rsidRPr="003C653A">
        <w:rPr>
          <w:color w:val="000000" w:themeColor="text1"/>
        </w:rPr>
        <w:t>for smaller</w:t>
      </w:r>
      <w:r w:rsidR="00931373" w:rsidRPr="003C653A">
        <w:rPr>
          <w:color w:val="000000" w:themeColor="text1"/>
        </w:rPr>
        <w:t xml:space="preserve"> </w:t>
      </w:r>
      <w:r w:rsidR="00576101" w:rsidRPr="003C653A">
        <w:rPr>
          <w:color w:val="000000" w:themeColor="text1"/>
        </w:rPr>
        <w:t>uncertainty countries</w:t>
      </w:r>
      <w:r w:rsidR="00931373" w:rsidRPr="003C653A">
        <w:rPr>
          <w:color w:val="000000" w:themeColor="text1"/>
        </w:rPr>
        <w:t>. That’s why we have allowed</w:t>
      </w:r>
      <w:r w:rsidRPr="003C653A">
        <w:rPr>
          <w:color w:val="000000" w:themeColor="text1"/>
        </w:rPr>
        <w:t xml:space="preserve"> user to perform different activities like zooming, panning, filtering, selecting/deselecting bubbles to redraw </w:t>
      </w:r>
      <w:r w:rsidR="00931373" w:rsidRPr="003C653A">
        <w:rPr>
          <w:color w:val="000000" w:themeColor="text1"/>
        </w:rPr>
        <w:t xml:space="preserve">the </w:t>
      </w:r>
      <w:r w:rsidRPr="003C653A">
        <w:rPr>
          <w:color w:val="000000" w:themeColor="text1"/>
        </w:rPr>
        <w:t xml:space="preserve">chart. In the chart the colorful edges </w:t>
      </w:r>
      <w:r w:rsidR="00F4459E" w:rsidRPr="003C653A">
        <w:rPr>
          <w:color w:val="000000" w:themeColor="text1"/>
        </w:rPr>
        <w:t xml:space="preserve">of </w:t>
      </w:r>
      <w:r w:rsidRPr="003C653A">
        <w:rPr>
          <w:color w:val="000000" w:themeColor="text1"/>
        </w:rPr>
        <w:t xml:space="preserve">each circle </w:t>
      </w:r>
      <w:r w:rsidR="00F4459E" w:rsidRPr="003C653A">
        <w:rPr>
          <w:color w:val="000000" w:themeColor="text1"/>
        </w:rPr>
        <w:t>represent</w:t>
      </w:r>
      <w:r w:rsidRPr="003C653A">
        <w:rPr>
          <w:color w:val="000000" w:themeColor="text1"/>
        </w:rPr>
        <w:t xml:space="preserve"> the Chromatic Aberration</w:t>
      </w:r>
      <w:r w:rsidR="00931373" w:rsidRPr="003C653A">
        <w:rPr>
          <w:color w:val="000000" w:themeColor="text1"/>
        </w:rPr>
        <w:t xml:space="preserve"> (CA)</w:t>
      </w:r>
      <w:r w:rsidRPr="003C653A">
        <w:rPr>
          <w:color w:val="000000" w:themeColor="text1"/>
        </w:rPr>
        <w:t xml:space="preserve"> which will be shown more clearly in with smaller number of countries(bubbles). </w:t>
      </w:r>
      <w:r w:rsidR="00931373" w:rsidRPr="003C653A">
        <w:rPr>
          <w:color w:val="000000" w:themeColor="text1"/>
        </w:rPr>
        <w:t>Size of the bubble is represented by the number of new cases for the corresponding country.</w:t>
      </w:r>
    </w:p>
    <w:p w14:paraId="32B856CC" w14:textId="50FC0F61" w:rsidR="00F4459E" w:rsidRDefault="00F4459E" w:rsidP="00D17B4B">
      <w:pPr>
        <w:jc w:val="both"/>
        <w:rPr>
          <w:color w:val="FF0000"/>
        </w:rPr>
      </w:pPr>
    </w:p>
    <w:p w14:paraId="70E6D493" w14:textId="1A554F37" w:rsidR="00F4459E" w:rsidRDefault="00F4459E" w:rsidP="00D17B4B">
      <w:pPr>
        <w:jc w:val="both"/>
        <w:rPr>
          <w:color w:val="FF0000"/>
        </w:rPr>
      </w:pPr>
    </w:p>
    <w:p w14:paraId="55CCBF81" w14:textId="124EB9A2" w:rsidR="00F4459E" w:rsidRDefault="00F4459E" w:rsidP="00D17B4B">
      <w:pPr>
        <w:jc w:val="both"/>
        <w:rPr>
          <w:color w:val="FF0000"/>
        </w:rPr>
      </w:pPr>
    </w:p>
    <w:p w14:paraId="71344308" w14:textId="77777777" w:rsidR="00F4459E" w:rsidRPr="00D17B4B" w:rsidRDefault="00F4459E" w:rsidP="00D17B4B">
      <w:pPr>
        <w:jc w:val="both"/>
        <w:rPr>
          <w:b/>
          <w:bCs/>
          <w:color w:val="FF0000"/>
          <w:u w:val="single"/>
        </w:rPr>
      </w:pPr>
    </w:p>
    <w:p w14:paraId="6DDE470F" w14:textId="32DBBFCD" w:rsidR="00F93008" w:rsidRPr="00D17B4B" w:rsidRDefault="00F93008">
      <w:pPr>
        <w:rPr>
          <w:b/>
          <w:bCs/>
          <w:sz w:val="28"/>
          <w:szCs w:val="28"/>
        </w:rPr>
      </w:pPr>
      <w:r w:rsidRPr="00D17B4B">
        <w:rPr>
          <w:b/>
          <w:bCs/>
          <w:noProof/>
          <w:sz w:val="28"/>
          <w:szCs w:val="28"/>
        </w:rPr>
        <w:drawing>
          <wp:inline distT="0" distB="0" distL="0" distR="0" wp14:anchorId="0BF00299" wp14:editId="2724AD1C">
            <wp:extent cx="2672080" cy="2626468"/>
            <wp:effectExtent l="0" t="0" r="0" b="2540"/>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Shape&#10;&#10;Description automatically generated"/>
                    <pic:cNvPicPr/>
                  </pic:nvPicPr>
                  <pic:blipFill>
                    <a:blip r:embed="rId46"/>
                    <a:stretch>
                      <a:fillRect/>
                    </a:stretch>
                  </pic:blipFill>
                  <pic:spPr>
                    <a:xfrm>
                      <a:off x="0" y="0"/>
                      <a:ext cx="2713193" cy="2666880"/>
                    </a:xfrm>
                    <a:prstGeom prst="rect">
                      <a:avLst/>
                    </a:prstGeom>
                  </pic:spPr>
                </pic:pic>
              </a:graphicData>
            </a:graphic>
          </wp:inline>
        </w:drawing>
      </w:r>
      <w:r w:rsidRPr="00D17B4B">
        <w:rPr>
          <w:b/>
          <w:bCs/>
          <w:sz w:val="28"/>
          <w:szCs w:val="28"/>
        </w:rPr>
        <w:t xml:space="preserve">       </w:t>
      </w:r>
      <w:r w:rsidRPr="00D17B4B">
        <w:rPr>
          <w:b/>
          <w:bCs/>
          <w:noProof/>
          <w:sz w:val="28"/>
          <w:szCs w:val="28"/>
        </w:rPr>
        <w:drawing>
          <wp:inline distT="0" distB="0" distL="0" distR="0" wp14:anchorId="1138A423" wp14:editId="0D9CFAFF">
            <wp:extent cx="3200400" cy="2814721"/>
            <wp:effectExtent l="0" t="0" r="0" b="5080"/>
            <wp:docPr id="352" name="Picture 352" descr="A picture containing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iPod, electronics&#10;&#10;Description automatically generated"/>
                    <pic:cNvPicPr/>
                  </pic:nvPicPr>
                  <pic:blipFill>
                    <a:blip r:embed="rId47"/>
                    <a:stretch>
                      <a:fillRect/>
                    </a:stretch>
                  </pic:blipFill>
                  <pic:spPr>
                    <a:xfrm>
                      <a:off x="0" y="0"/>
                      <a:ext cx="3253384" cy="2861320"/>
                    </a:xfrm>
                    <a:prstGeom prst="rect">
                      <a:avLst/>
                    </a:prstGeom>
                  </pic:spPr>
                </pic:pic>
              </a:graphicData>
            </a:graphic>
          </wp:inline>
        </w:drawing>
      </w:r>
    </w:p>
    <w:p w14:paraId="2BB8002C" w14:textId="77777777" w:rsidR="00F4459E" w:rsidRDefault="00F4459E"/>
    <w:p w14:paraId="0C8E5D6B" w14:textId="77777777" w:rsidR="00F4459E" w:rsidRDefault="00F4459E"/>
    <w:p w14:paraId="6157F193" w14:textId="07380E6F" w:rsidR="001F5C1B" w:rsidRDefault="001F5C1B">
      <w:r w:rsidRPr="00D17B4B">
        <w:t>Figure-1: CA on Single Country (left),</w:t>
      </w:r>
      <w:r w:rsidR="00D17B4B">
        <w:t xml:space="preserve"> </w:t>
      </w:r>
      <w:r w:rsidRPr="00D17B4B">
        <w:t>CA on three countries(right)</w:t>
      </w:r>
      <w:r w:rsidR="00F4459E">
        <w:br/>
      </w:r>
    </w:p>
    <w:p w14:paraId="7A2E652E" w14:textId="2997F8D2" w:rsidR="00F4459E" w:rsidRDefault="00F4459E"/>
    <w:p w14:paraId="4631664F" w14:textId="1FE515D6" w:rsidR="00F4459E" w:rsidRDefault="00F4459E"/>
    <w:p w14:paraId="32836CAA" w14:textId="76EC78E4" w:rsidR="00F4459E" w:rsidRDefault="00F4459E"/>
    <w:p w14:paraId="68E6B970" w14:textId="7664EC34" w:rsidR="00F4459E" w:rsidRDefault="00F4459E"/>
    <w:p w14:paraId="18C68406" w14:textId="12C39AD9" w:rsidR="00F4459E" w:rsidRDefault="00F4459E"/>
    <w:p w14:paraId="751820F0" w14:textId="39B49A8A" w:rsidR="00F4459E" w:rsidRDefault="00F4459E"/>
    <w:p w14:paraId="609963A4" w14:textId="77907DAA" w:rsidR="00F4459E" w:rsidRDefault="00F4459E"/>
    <w:p w14:paraId="7D31E2F5" w14:textId="7DDCC91C" w:rsidR="00F4459E" w:rsidRDefault="00F4459E"/>
    <w:p w14:paraId="1A1C3DF8" w14:textId="07740224" w:rsidR="00F4459E" w:rsidRDefault="00F4459E"/>
    <w:p w14:paraId="0882D3D5" w14:textId="0C93336A" w:rsidR="00F4459E" w:rsidRDefault="00F4459E"/>
    <w:p w14:paraId="0628175E" w14:textId="1B791129" w:rsidR="00E0004B" w:rsidRDefault="00E0004B"/>
    <w:p w14:paraId="0E94182E" w14:textId="77777777" w:rsidR="00E0004B" w:rsidRPr="00D17B4B" w:rsidRDefault="00E0004B"/>
    <w:p w14:paraId="52BC6CBB" w14:textId="77777777" w:rsidR="00E0004B" w:rsidRDefault="00E0004B" w:rsidP="00E0004B">
      <w:pPr>
        <w:jc w:val="center"/>
        <w:rPr>
          <w:b/>
          <w:bCs/>
          <w:sz w:val="28"/>
          <w:szCs w:val="28"/>
          <w:u w:val="single"/>
        </w:rPr>
      </w:pPr>
    </w:p>
    <w:p w14:paraId="66D5B28A" w14:textId="77777777" w:rsidR="00E0004B" w:rsidRDefault="00E0004B" w:rsidP="00E0004B">
      <w:pPr>
        <w:jc w:val="center"/>
        <w:rPr>
          <w:b/>
          <w:bCs/>
          <w:sz w:val="28"/>
          <w:szCs w:val="28"/>
          <w:u w:val="single"/>
        </w:rPr>
      </w:pPr>
    </w:p>
    <w:p w14:paraId="6B3A19E8" w14:textId="77777777" w:rsidR="00E0004B" w:rsidRDefault="00E0004B" w:rsidP="00E0004B">
      <w:pPr>
        <w:jc w:val="center"/>
        <w:rPr>
          <w:b/>
          <w:bCs/>
          <w:sz w:val="28"/>
          <w:szCs w:val="28"/>
          <w:u w:val="single"/>
        </w:rPr>
      </w:pPr>
    </w:p>
    <w:p w14:paraId="4B9DBEB6" w14:textId="30FCBF0D" w:rsidR="001F5C1B" w:rsidRDefault="00315EC4" w:rsidP="00E0004B">
      <w:pPr>
        <w:jc w:val="center"/>
        <w:rPr>
          <w:b/>
          <w:bCs/>
          <w:sz w:val="28"/>
          <w:szCs w:val="28"/>
          <w:u w:val="single"/>
        </w:rPr>
      </w:pPr>
      <w:r w:rsidRPr="00F4459E">
        <w:rPr>
          <w:b/>
          <w:bCs/>
          <w:noProof/>
          <w:sz w:val="28"/>
          <w:szCs w:val="28"/>
        </w:rPr>
        <w:drawing>
          <wp:inline distT="0" distB="0" distL="0" distR="0" wp14:anchorId="15EBE2DE" wp14:editId="161A4C83">
            <wp:extent cx="5019472" cy="5077460"/>
            <wp:effectExtent l="0" t="0" r="0" b="2540"/>
            <wp:docPr id="355" name="Picture 3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bubble chart&#10;&#10;Description automatically generated"/>
                    <pic:cNvPicPr/>
                  </pic:nvPicPr>
                  <pic:blipFill>
                    <a:blip r:embed="rId48"/>
                    <a:stretch>
                      <a:fillRect/>
                    </a:stretch>
                  </pic:blipFill>
                  <pic:spPr>
                    <a:xfrm>
                      <a:off x="0" y="0"/>
                      <a:ext cx="5026405" cy="5084473"/>
                    </a:xfrm>
                    <a:prstGeom prst="rect">
                      <a:avLst/>
                    </a:prstGeom>
                  </pic:spPr>
                </pic:pic>
              </a:graphicData>
            </a:graphic>
          </wp:inline>
        </w:drawing>
      </w:r>
    </w:p>
    <w:p w14:paraId="194EC6AF" w14:textId="6EDD45BE" w:rsidR="001F5C1B" w:rsidRPr="00D17B4B" w:rsidRDefault="001F5C1B" w:rsidP="00E0004B">
      <w:pPr>
        <w:ind w:left="1440" w:firstLine="720"/>
      </w:pPr>
      <w:r w:rsidRPr="00D17B4B">
        <w:t xml:space="preserve">Figure-2: </w:t>
      </w:r>
      <w:r w:rsidR="00315EC4" w:rsidRPr="00D17B4B">
        <w:t xml:space="preserve">CA on Ten countries and legend on top. </w:t>
      </w:r>
    </w:p>
    <w:p w14:paraId="29D00828" w14:textId="662D5406" w:rsidR="001F5C1B" w:rsidRDefault="001F5C1B">
      <w:pPr>
        <w:rPr>
          <w:b/>
          <w:bCs/>
          <w:sz w:val="28"/>
          <w:szCs w:val="28"/>
          <w:u w:val="single"/>
        </w:rPr>
      </w:pPr>
    </w:p>
    <w:p w14:paraId="73FD56AC" w14:textId="45C5C9DD" w:rsidR="001F5C1B" w:rsidRPr="00E0004B" w:rsidRDefault="001F5C1B">
      <w:pPr>
        <w:rPr>
          <w:b/>
          <w:bCs/>
          <w:sz w:val="28"/>
          <w:szCs w:val="28"/>
        </w:rPr>
      </w:pPr>
      <w:r w:rsidRPr="00E0004B">
        <w:rPr>
          <w:noProof/>
          <w:sz w:val="28"/>
          <w:szCs w:val="28"/>
        </w:rPr>
        <w:lastRenderedPageBreak/>
        <w:drawing>
          <wp:inline distT="0" distB="0" distL="0" distR="0" wp14:anchorId="4FDE0956" wp14:editId="0E3B3E48">
            <wp:extent cx="6291580" cy="6518910"/>
            <wp:effectExtent l="0" t="0" r="0" b="0"/>
            <wp:docPr id="353" name="Picture 3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bubble chart&#10;&#10;Description automatically generated"/>
                    <pic:cNvPicPr/>
                  </pic:nvPicPr>
                  <pic:blipFill>
                    <a:blip r:embed="rId49"/>
                    <a:stretch>
                      <a:fillRect/>
                    </a:stretch>
                  </pic:blipFill>
                  <pic:spPr>
                    <a:xfrm>
                      <a:off x="0" y="0"/>
                      <a:ext cx="6291580" cy="6518910"/>
                    </a:xfrm>
                    <a:prstGeom prst="rect">
                      <a:avLst/>
                    </a:prstGeom>
                  </pic:spPr>
                </pic:pic>
              </a:graphicData>
            </a:graphic>
          </wp:inline>
        </w:drawing>
      </w:r>
    </w:p>
    <w:p w14:paraId="368ABD2B" w14:textId="77777777" w:rsidR="00E0004B" w:rsidRDefault="00E0004B" w:rsidP="00315EC4"/>
    <w:p w14:paraId="3B2F973C" w14:textId="77777777" w:rsidR="00E0004B" w:rsidRDefault="00E0004B" w:rsidP="00315EC4"/>
    <w:p w14:paraId="50D74321" w14:textId="77777777" w:rsidR="00E0004B" w:rsidRDefault="00E0004B" w:rsidP="00315EC4"/>
    <w:p w14:paraId="2EB509C4" w14:textId="5BC6D093" w:rsidR="00315EC4" w:rsidRPr="00D17B4B" w:rsidRDefault="00315EC4" w:rsidP="00E0004B">
      <w:pPr>
        <w:jc w:val="center"/>
      </w:pPr>
      <w:r w:rsidRPr="00D17B4B">
        <w:t>Figure-</w:t>
      </w:r>
      <w:r w:rsidR="00A30B1C" w:rsidRPr="00D17B4B">
        <w:t>3</w:t>
      </w:r>
      <w:r w:rsidRPr="00D17B4B">
        <w:t>: CA on 100 countries and legend on top.</w:t>
      </w:r>
    </w:p>
    <w:p w14:paraId="43D8B1A0" w14:textId="7B3B83C3" w:rsidR="001F5C1B" w:rsidRDefault="001F5C1B">
      <w:pPr>
        <w:rPr>
          <w:b/>
          <w:bCs/>
          <w:sz w:val="28"/>
          <w:szCs w:val="28"/>
          <w:u w:val="single"/>
        </w:rPr>
      </w:pPr>
    </w:p>
    <w:p w14:paraId="48A6A618" w14:textId="64260332" w:rsidR="006C6D9A" w:rsidRDefault="006C6D9A">
      <w:pPr>
        <w:rPr>
          <w:b/>
          <w:bCs/>
          <w:sz w:val="28"/>
          <w:szCs w:val="28"/>
          <w:u w:val="single"/>
        </w:rPr>
      </w:pPr>
    </w:p>
    <w:p w14:paraId="53512C7F" w14:textId="77777777" w:rsidR="0046347A" w:rsidRDefault="0046347A" w:rsidP="0046347A">
      <w:pPr>
        <w:rPr>
          <w:b/>
          <w:bCs/>
          <w:u w:val="single"/>
        </w:rPr>
      </w:pPr>
    </w:p>
    <w:p w14:paraId="1A9D52A1" w14:textId="77777777" w:rsidR="0046347A" w:rsidRDefault="0046347A" w:rsidP="0046347A">
      <w:pPr>
        <w:rPr>
          <w:b/>
          <w:bCs/>
          <w:u w:val="single"/>
        </w:rPr>
      </w:pPr>
    </w:p>
    <w:p w14:paraId="28BA357B" w14:textId="77777777" w:rsidR="0046347A" w:rsidRDefault="0046347A" w:rsidP="0046347A">
      <w:pPr>
        <w:rPr>
          <w:b/>
          <w:bCs/>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036F11AC" w14:textId="77777777" w:rsidR="00E0004B" w:rsidRPr="00C17996" w:rsidRDefault="00E0004B" w:rsidP="0046347A">
      <w:pPr>
        <w:rPr>
          <w:b/>
          <w:bCs/>
          <w:u w:val="single"/>
        </w:rPr>
      </w:pPr>
    </w:p>
    <w:p w14:paraId="66F8DCCA" w14:textId="6205DA12" w:rsidR="0046347A" w:rsidRDefault="0046347A" w:rsidP="0046347A">
      <w:r>
        <w:t xml:space="preserve">         </w:t>
      </w:r>
      <w:r w:rsidR="00A30B1C">
        <w:t xml:space="preserve">       </w:t>
      </w:r>
    </w:p>
    <w:p w14:paraId="4BE2218E" w14:textId="6308A5AA" w:rsidR="003C66E2" w:rsidRDefault="003C66E2" w:rsidP="0046347A">
      <w:r>
        <w:rPr>
          <w:noProof/>
        </w:rPr>
        <w:drawing>
          <wp:inline distT="0" distB="0" distL="0" distR="0" wp14:anchorId="6E9FAF54" wp14:editId="44EC9A5C">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0"/>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E438268" w14:textId="6EEEA845" w:rsidR="003C66E2" w:rsidRDefault="003C66E2" w:rsidP="0046347A"/>
    <w:p w14:paraId="54BA4CC3" w14:textId="77777777" w:rsidR="003C66E2" w:rsidRDefault="003C66E2" w:rsidP="0046347A"/>
    <w:p w14:paraId="743B1C14" w14:textId="61E24035" w:rsidR="0046347A" w:rsidRDefault="0046347A" w:rsidP="0046347A">
      <w:r>
        <w:t>Figure-</w:t>
      </w:r>
      <w:r w:rsidR="00066279">
        <w:t>4</w:t>
      </w:r>
      <w:r>
        <w:t xml:space="preserve">: </w:t>
      </w:r>
      <w:r w:rsidR="003403E6">
        <w:t xml:space="preserve">CA + </w:t>
      </w:r>
      <w:r>
        <w:t xml:space="preserve">Bubble </w:t>
      </w:r>
      <w:r w:rsidR="0084144D">
        <w:t>chart with</w:t>
      </w:r>
      <w:r w:rsidR="003C66E2">
        <w:t xml:space="preserve"> Legend</w:t>
      </w:r>
    </w:p>
    <w:p w14:paraId="1AB11E48" w14:textId="77777777" w:rsidR="0046347A" w:rsidRDefault="0046347A"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5D526CE0" w:rsidR="00214D2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7FDF7E58">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097227F">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5A23FA07">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lastRenderedPageBreak/>
        <w:drawing>
          <wp:inline distT="0" distB="0" distL="0" distR="0" wp14:anchorId="604E19E5" wp14:editId="42BA8F62">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drawing>
          <wp:inline distT="0" distB="0" distL="0" distR="0" wp14:anchorId="1049AA5E" wp14:editId="0125161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3A768274">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074370A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6DE6D3FC">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2F415BC2">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017F98B3" w:rsidR="008059B9" w:rsidRDefault="008059B9">
      <w:pPr>
        <w:rPr>
          <w:b/>
          <w:bCs/>
          <w:sz w:val="28"/>
          <w:szCs w:val="28"/>
          <w:u w:val="single"/>
        </w:rPr>
      </w:pPr>
    </w:p>
    <w:p w14:paraId="1711C1CE" w14:textId="24EDA716" w:rsidR="008059B9" w:rsidRDefault="008059B9">
      <w:pPr>
        <w:rPr>
          <w:b/>
          <w:bCs/>
          <w:sz w:val="28"/>
          <w:szCs w:val="28"/>
          <w:u w:val="single"/>
        </w:rPr>
      </w:pPr>
    </w:p>
    <w:p w14:paraId="4C2FB9D4" w14:textId="5DF8D4C1" w:rsidR="008059B9" w:rsidRDefault="008059B9">
      <w:pPr>
        <w:rPr>
          <w:b/>
          <w:bCs/>
          <w:sz w:val="28"/>
          <w:szCs w:val="28"/>
          <w:u w:val="single"/>
        </w:rPr>
      </w:pPr>
    </w:p>
    <w:p w14:paraId="2E06C8AE" w14:textId="554D8983" w:rsidR="008059B9" w:rsidRDefault="008059B9">
      <w:pPr>
        <w:rPr>
          <w:b/>
          <w:bCs/>
          <w:sz w:val="28"/>
          <w:szCs w:val="28"/>
          <w:u w:val="single"/>
        </w:rPr>
      </w:pPr>
    </w:p>
    <w:p w14:paraId="2D68F0B3" w14:textId="2DE6CD5C"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54BAE1B3" w:rsidR="008A0BCA" w:rsidRPr="008059B9" w:rsidRDefault="0080306C" w:rsidP="008A0BCA">
      <w:pPr>
        <w:rPr>
          <w:b/>
          <w:bCs/>
          <w:color w:val="000000" w:themeColor="text1"/>
          <w:sz w:val="28"/>
          <w:szCs w:val="28"/>
          <w:lang w:val="fr-FR"/>
        </w:rPr>
      </w:pPr>
      <w:r w:rsidRPr="008059B9">
        <w:rPr>
          <w:b/>
          <w:bCs/>
          <w:color w:val="000000" w:themeColor="text1"/>
          <w:sz w:val="28"/>
          <w:szCs w:val="28"/>
          <w:lang w:val="fr-FR"/>
        </w:rPr>
        <w:lastRenderedPageBreak/>
        <w:t>3.</w:t>
      </w:r>
      <w:r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7E9801F">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9"/>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6071B9A5" w14:textId="61B1787C"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p>
    <w:p w14:paraId="05EBCBB5" w14:textId="0663AC5B" w:rsidR="008A0BCA" w:rsidRPr="0080306C" w:rsidRDefault="00D654E6" w:rsidP="008A0BCA">
      <w:pPr>
        <w:rPr>
          <w:lang w:val="fr-FR"/>
        </w:rPr>
      </w:pPr>
      <w:r w:rsidRPr="0080306C">
        <w:rPr>
          <w:lang w:val="fr-FR"/>
        </w:rPr>
        <w:br/>
      </w:r>
      <w:r w:rsidR="008A0BCA" w:rsidRPr="0080306C">
        <w:rPr>
          <w:lang w:val="fr-FR"/>
        </w:rPr>
        <w:t>Figure-</w:t>
      </w:r>
      <w:proofErr w:type="gramStart"/>
      <w:r w:rsidR="00066279" w:rsidRPr="0080306C">
        <w:rPr>
          <w:color w:val="000000" w:themeColor="text1"/>
          <w:lang w:val="fr-FR"/>
        </w:rPr>
        <w:t>5</w:t>
      </w:r>
      <w:r w:rsidR="008A0BCA" w:rsidRPr="0080306C">
        <w:rPr>
          <w:lang w:val="fr-FR"/>
        </w:rPr>
        <w:t>:</w:t>
      </w:r>
      <w:proofErr w:type="gramEnd"/>
      <w:r w:rsidR="008A0BCA"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433A9D18" w:rsidR="008A0BCA" w:rsidRPr="004906D1" w:rsidRDefault="00EC646B" w:rsidP="008A0BCA">
      <w:pPr>
        <w:rPr>
          <w:b/>
          <w:bCs/>
          <w:color w:val="000000" w:themeColor="text1"/>
          <w:lang w:val="fr-FR"/>
        </w:rPr>
      </w:pPr>
      <w:r w:rsidRPr="004906D1">
        <w:rPr>
          <w:b/>
          <w:bCs/>
          <w:color w:val="000000" w:themeColor="text1"/>
          <w:lang w:val="fr-FR"/>
        </w:rPr>
        <w:t>Questions :</w:t>
      </w:r>
    </w:p>
    <w:p w14:paraId="1260FBF3" w14:textId="15DE9145" w:rsidR="003403E6" w:rsidRPr="003403E6" w:rsidRDefault="003403E6" w:rsidP="00214D26">
      <w:pPr>
        <w:rPr>
          <w:color w:val="000000" w:themeColor="text1"/>
        </w:rPr>
      </w:pPr>
      <w:r w:rsidRPr="003403E6">
        <w:rPr>
          <w:color w:val="000000" w:themeColor="text1"/>
        </w:rPr>
        <w:t>On pressing 'Start’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3C0ABC7B">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3E669C6F">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3D261B89">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22D42C61">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134B7E83">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drawing>
          <wp:inline distT="0" distB="0" distL="0" distR="0" wp14:anchorId="51D0BDD3" wp14:editId="252F738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6095F809">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633A0E4">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B173B6C" w:rsidR="004906D1" w:rsidRDefault="004906D1" w:rsidP="00216B43">
      <w:pPr>
        <w:rPr>
          <w:b/>
          <w:bCs/>
          <w:color w:val="FF0000"/>
        </w:rPr>
      </w:pPr>
    </w:p>
    <w:p w14:paraId="054F7442" w14:textId="542BA92B" w:rsidR="004906D1" w:rsidRDefault="004906D1" w:rsidP="00216B43">
      <w:pPr>
        <w:rPr>
          <w:b/>
          <w:bCs/>
          <w:color w:val="FF0000"/>
        </w:rPr>
      </w:pP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66AD6BDC" w14:textId="260FC4C5" w:rsidR="004906D1" w:rsidRDefault="004906D1" w:rsidP="00216B43">
      <w:pPr>
        <w:rPr>
          <w:b/>
          <w:bCs/>
          <w:color w:val="FF0000"/>
        </w:rPr>
      </w:pPr>
    </w:p>
    <w:p w14:paraId="45FC77FB" w14:textId="75B59BFF" w:rsidR="004906D1" w:rsidRDefault="004906D1" w:rsidP="00216B43">
      <w:pPr>
        <w:rPr>
          <w:b/>
          <w:bCs/>
          <w:color w:val="FF0000"/>
        </w:rPr>
      </w:pPr>
    </w:p>
    <w:p w14:paraId="532E8636" w14:textId="76B99174" w:rsidR="004906D1" w:rsidRDefault="004906D1" w:rsidP="00216B43">
      <w:pPr>
        <w:rPr>
          <w:b/>
          <w:bCs/>
          <w:color w:val="FF0000"/>
        </w:rPr>
      </w:pPr>
    </w:p>
    <w:p w14:paraId="480E00E2" w14:textId="5C44ADC0" w:rsidR="004906D1" w:rsidRDefault="004906D1" w:rsidP="00216B43">
      <w:pPr>
        <w:rPr>
          <w:b/>
          <w:bCs/>
          <w:color w:val="FF0000"/>
        </w:rPr>
      </w:pPr>
    </w:p>
    <w:p w14:paraId="51CA7BCF" w14:textId="03123E0C" w:rsidR="004906D1" w:rsidRDefault="004906D1" w:rsidP="00216B43">
      <w:pPr>
        <w:rPr>
          <w:ins w:id="13" w:author="Rashid Islam" w:date="2022-02-18T11:59:00Z"/>
          <w:b/>
          <w:bCs/>
          <w:color w:val="FF0000"/>
        </w:rPr>
      </w:pPr>
    </w:p>
    <w:p w14:paraId="6DE3054F" w14:textId="013B7F80" w:rsidR="00630BAD" w:rsidRDefault="00630BAD" w:rsidP="00216B43">
      <w:pPr>
        <w:rPr>
          <w:ins w:id="14" w:author="Rashid Islam" w:date="2022-02-18T11:59:00Z"/>
          <w:b/>
          <w:bCs/>
          <w:color w:val="FF0000"/>
        </w:rPr>
      </w:pPr>
    </w:p>
    <w:p w14:paraId="6296F384" w14:textId="05B65598" w:rsidR="00630BAD" w:rsidRDefault="00630BAD" w:rsidP="00216B43">
      <w:pPr>
        <w:rPr>
          <w:ins w:id="15" w:author="Rashid Islam" w:date="2022-02-18T11:59:00Z"/>
          <w:b/>
          <w:bCs/>
          <w:color w:val="FF0000"/>
        </w:rPr>
      </w:pPr>
    </w:p>
    <w:p w14:paraId="3EFE6643" w14:textId="77777777" w:rsidR="00630BAD" w:rsidRDefault="00630BAD" w:rsidP="00216B43">
      <w:pPr>
        <w:rPr>
          <w:b/>
          <w:bCs/>
          <w:color w:val="FF0000"/>
        </w:rPr>
      </w:pPr>
    </w:p>
    <w:p w14:paraId="70CA64CE" w14:textId="796F147C" w:rsidR="004906D1" w:rsidRDefault="004906D1" w:rsidP="00216B43">
      <w:pPr>
        <w:rPr>
          <w:b/>
          <w:bCs/>
          <w:color w:val="FF0000"/>
        </w:rPr>
      </w:pPr>
    </w:p>
    <w:p w14:paraId="3571CFE2" w14:textId="77777777" w:rsidR="004906D1" w:rsidRPr="00D654E6" w:rsidRDefault="004906D1" w:rsidP="00216B43">
      <w:pPr>
        <w:rPr>
          <w:b/>
          <w:bCs/>
          <w:color w:val="FF0000"/>
        </w:rPr>
      </w:pPr>
    </w:p>
    <w:p w14:paraId="1B6EBB6D" w14:textId="07E5FAD1" w:rsidR="008A0BCA" w:rsidRPr="0080306C" w:rsidRDefault="0080306C" w:rsidP="00216B43">
      <w:pPr>
        <w:rPr>
          <w:b/>
          <w:bCs/>
          <w:color w:val="000000" w:themeColor="text1"/>
          <w:sz w:val="28"/>
          <w:szCs w:val="28"/>
        </w:rPr>
      </w:pPr>
      <w:r w:rsidRPr="0080306C">
        <w:rPr>
          <w:b/>
          <w:bCs/>
          <w:color w:val="000000" w:themeColor="text1"/>
          <w:sz w:val="28"/>
          <w:szCs w:val="28"/>
        </w:rPr>
        <w:lastRenderedPageBreak/>
        <w:t>4.</w:t>
      </w:r>
      <w:r w:rsidRPr="0080306C">
        <w:rPr>
          <w:b/>
          <w:bCs/>
          <w:color w:val="000000" w:themeColor="text1"/>
          <w:sz w:val="28"/>
          <w:szCs w:val="28"/>
        </w:rPr>
        <w:tab/>
      </w:r>
      <w:r w:rsidR="008A0BCA" w:rsidRPr="0080306C">
        <w:rPr>
          <w:b/>
          <w:bCs/>
          <w:color w:val="000000" w:themeColor="text1"/>
          <w:sz w:val="28"/>
          <w:szCs w:val="28"/>
        </w:rPr>
        <w:t>Example of Grid Chart:</w:t>
      </w:r>
    </w:p>
    <w:p w14:paraId="4789EB0E" w14:textId="6851F3CB" w:rsidR="008A0BCA" w:rsidRPr="00746E2F" w:rsidRDefault="008A0BCA" w:rsidP="00216B43">
      <w:pPr>
        <w:rPr>
          <w:color w:val="000000" w:themeColor="text1"/>
        </w:rPr>
      </w:pPr>
      <w:r w:rsidRPr="00746E2F">
        <w:rPr>
          <w:color w:val="000000" w:themeColor="text1"/>
        </w:rPr>
        <w:t xml:space="preserve">Analogous to bubble chart, </w:t>
      </w:r>
      <w:r w:rsidR="00FF4A72" w:rsidRPr="00746E2F">
        <w:rPr>
          <w:color w:val="000000" w:themeColor="text1"/>
        </w:rPr>
        <w:t>the grid cells are drawn with number of counts and Chromatic Aberration (CA). Instead of total number of new cases, here we have shown daily new cases and corresponding uncertainties of the predictions.</w:t>
      </w:r>
    </w:p>
    <w:p w14:paraId="51F88EDD" w14:textId="77777777" w:rsidR="00FF4A72" w:rsidRDefault="00FF4A72" w:rsidP="00216B43">
      <w:pPr>
        <w:rPr>
          <w:b/>
          <w:bCs/>
        </w:rPr>
      </w:pPr>
    </w:p>
    <w:p w14:paraId="14E02C55" w14:textId="38C9ABCA" w:rsidR="008A0BCA" w:rsidRDefault="008A0BCA" w:rsidP="00216B43">
      <w:pPr>
        <w:rPr>
          <w:b/>
          <w:bCs/>
        </w:rPr>
      </w:pPr>
      <w:r>
        <w:rPr>
          <w:b/>
          <w:bCs/>
          <w:noProof/>
        </w:rPr>
        <w:drawing>
          <wp:inline distT="0" distB="0" distL="0" distR="0" wp14:anchorId="2BD03D8D" wp14:editId="77982565">
            <wp:extent cx="6291580" cy="5171440"/>
            <wp:effectExtent l="0" t="0" r="0" b="0"/>
            <wp:docPr id="361" name="Picture 3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Background pattern&#10;&#10;Description automatically generated"/>
                    <pic:cNvPicPr/>
                  </pic:nvPicPr>
                  <pic:blipFill>
                    <a:blip r:embed="rId68"/>
                    <a:stretch>
                      <a:fillRect/>
                    </a:stretch>
                  </pic:blipFill>
                  <pic:spPr>
                    <a:xfrm>
                      <a:off x="0" y="0"/>
                      <a:ext cx="6291580" cy="5171440"/>
                    </a:xfrm>
                    <a:prstGeom prst="rect">
                      <a:avLst/>
                    </a:prstGeom>
                  </pic:spPr>
                </pic:pic>
              </a:graphicData>
            </a:graphic>
          </wp:inline>
        </w:drawing>
      </w:r>
    </w:p>
    <w:p w14:paraId="7567E5D9" w14:textId="2DE9A70D" w:rsidR="008A0BCA" w:rsidRDefault="008A0BCA" w:rsidP="00216B43">
      <w:pPr>
        <w:rPr>
          <w:b/>
          <w:bCs/>
        </w:rPr>
      </w:pPr>
    </w:p>
    <w:p w14:paraId="77BA62E1" w14:textId="22714648" w:rsidR="008A0BCA" w:rsidRDefault="00C81498" w:rsidP="00216B43">
      <w:pPr>
        <w:rPr>
          <w:b/>
          <w:bCs/>
        </w:rPr>
      </w:pPr>
      <w:r>
        <w:t>Figure-</w:t>
      </w:r>
      <w:r w:rsidR="00066279">
        <w:t>6</w:t>
      </w:r>
      <w:r>
        <w:t xml:space="preserve">:  Grid </w:t>
      </w:r>
      <w:r w:rsidR="006371D2">
        <w:t xml:space="preserve">Chart </w:t>
      </w:r>
      <w:r>
        <w:t>with CA</w:t>
      </w:r>
    </w:p>
    <w:p w14:paraId="22079344" w14:textId="6DE9598F" w:rsidR="008A0BCA" w:rsidRDefault="008A0BCA" w:rsidP="00216B43">
      <w:pPr>
        <w:rPr>
          <w:b/>
          <w:bCs/>
        </w:rPr>
      </w:pPr>
    </w:p>
    <w:p w14:paraId="2C1DA27C" w14:textId="3AC1CEC3" w:rsidR="00FF4A72" w:rsidRDefault="00FF4A72" w:rsidP="00216B43">
      <w:pPr>
        <w:rPr>
          <w:b/>
          <w:bCs/>
        </w:rPr>
      </w:pPr>
    </w:p>
    <w:p w14:paraId="3825F318" w14:textId="1A0F4B96" w:rsidR="00FF4A72" w:rsidRDefault="00FF4A72" w:rsidP="00216B43">
      <w:pPr>
        <w:rPr>
          <w:b/>
          <w:bCs/>
        </w:rPr>
      </w:pPr>
    </w:p>
    <w:p w14:paraId="57D3695F" w14:textId="647E3DF9" w:rsidR="00FF4A72" w:rsidRDefault="00FF4A72" w:rsidP="00216B43">
      <w:pPr>
        <w:rPr>
          <w:b/>
          <w:bCs/>
        </w:rPr>
      </w:pPr>
    </w:p>
    <w:p w14:paraId="5A1C58D7" w14:textId="3DA67299" w:rsidR="00FF4A72" w:rsidRDefault="00FF4A72" w:rsidP="00216B43">
      <w:pPr>
        <w:rPr>
          <w:b/>
          <w:bCs/>
        </w:rPr>
      </w:pPr>
    </w:p>
    <w:p w14:paraId="35873086" w14:textId="1E5D4F76" w:rsidR="00FF4A72" w:rsidRDefault="00FF4A72" w:rsidP="00216B43">
      <w:pPr>
        <w:rPr>
          <w:b/>
          <w:bCs/>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03A5D831" w14:textId="55F801F9" w:rsidR="00214D26" w:rsidRDefault="00214D26" w:rsidP="00216B43">
      <w:pPr>
        <w:rPr>
          <w:b/>
          <w:bCs/>
        </w:rPr>
      </w:pPr>
    </w:p>
    <w:p w14:paraId="267084D3" w14:textId="77777777" w:rsidR="00214D26" w:rsidRDefault="00214D26" w:rsidP="00216B43">
      <w:pPr>
        <w:rPr>
          <w:b/>
          <w:bCs/>
        </w:rPr>
      </w:pPr>
    </w:p>
    <w:p w14:paraId="56CF7D33" w14:textId="7102E38B" w:rsidR="008A0BCA" w:rsidRDefault="008A0BCA" w:rsidP="00216B43">
      <w:pPr>
        <w:rPr>
          <w:b/>
          <w:bCs/>
        </w:rPr>
      </w:pPr>
    </w:p>
    <w:p w14:paraId="30641FA1" w14:textId="4D05A3A4" w:rsidR="00FF4A72" w:rsidRPr="00D654E6" w:rsidRDefault="0080306C" w:rsidP="00FF4A72">
      <w:pPr>
        <w:rPr>
          <w:b/>
          <w:bCs/>
          <w:sz w:val="28"/>
          <w:szCs w:val="28"/>
        </w:rPr>
      </w:pPr>
      <w:r>
        <w:rPr>
          <w:b/>
          <w:bCs/>
          <w:sz w:val="28"/>
          <w:szCs w:val="28"/>
        </w:rPr>
        <w:t>5.</w:t>
      </w:r>
      <w:r>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0DC131B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9"/>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EE0A72C" w:rsidR="00FF4A72" w:rsidRDefault="00FF4A72" w:rsidP="00FF4A72">
      <w:r>
        <w:t>Figure-</w:t>
      </w:r>
      <w:r w:rsidR="00066279">
        <w:t>7</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210C4086">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08859CEF">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480B7D6C">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5BD1E67D">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1676BDCC">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00FCB287">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7EAD0078">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1C116F86">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5E62287A" w14:textId="76B7B4DF" w:rsidR="00746E2F" w:rsidRDefault="00746E2F" w:rsidP="00FF4A72">
      <w:pPr>
        <w:rPr>
          <w:color w:val="FF0000"/>
        </w:rPr>
      </w:pPr>
    </w:p>
    <w:p w14:paraId="00A2C614" w14:textId="3288CB46" w:rsidR="00746E2F" w:rsidRDefault="00746E2F" w:rsidP="00FF4A72">
      <w:pPr>
        <w:rPr>
          <w:color w:val="FF0000"/>
        </w:rPr>
      </w:pPr>
    </w:p>
    <w:p w14:paraId="44EAFC1E" w14:textId="52630F06" w:rsidR="00746E2F" w:rsidRDefault="00746E2F" w:rsidP="00FF4A72">
      <w:pPr>
        <w:rPr>
          <w:color w:val="FF0000"/>
        </w:rPr>
      </w:pPr>
    </w:p>
    <w:p w14:paraId="3D443677" w14:textId="7CEA5289" w:rsidR="00746E2F" w:rsidRDefault="00746E2F" w:rsidP="00FF4A72">
      <w:pPr>
        <w:rPr>
          <w:color w:val="FF0000"/>
        </w:rPr>
      </w:pPr>
    </w:p>
    <w:p w14:paraId="045CB2E8" w14:textId="77777777" w:rsidR="005F401B" w:rsidRDefault="005F401B" w:rsidP="00216B43">
      <w:pPr>
        <w:rPr>
          <w:b/>
          <w:bCs/>
        </w:rPr>
      </w:pPr>
    </w:p>
    <w:p w14:paraId="5912D340" w14:textId="401FEBDF" w:rsidR="00FF4A72" w:rsidRDefault="0080306C" w:rsidP="00FF4A72">
      <w:pPr>
        <w:rPr>
          <w:b/>
          <w:bCs/>
          <w:sz w:val="28"/>
          <w:szCs w:val="28"/>
        </w:rPr>
      </w:pPr>
      <w:r>
        <w:rPr>
          <w:b/>
          <w:bCs/>
          <w:sz w:val="28"/>
          <w:szCs w:val="28"/>
        </w:rPr>
        <w:t>6.</w:t>
      </w:r>
      <w:r>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0B0F42F6" w14:textId="77777777" w:rsidR="00D654E6" w:rsidRPr="00D654E6" w:rsidRDefault="00D654E6" w:rsidP="00FF4A72">
      <w:pPr>
        <w:rPr>
          <w:b/>
          <w:bCs/>
          <w:sz w:val="28"/>
          <w:szCs w:val="28"/>
        </w:rPr>
      </w:pP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57B46DC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3E2D276D" w:rsidR="00FF4A72" w:rsidRDefault="00877FEC" w:rsidP="00FF4A72">
      <w:r>
        <w:br/>
      </w:r>
      <w:r w:rsidR="00FF4A72">
        <w:t>Figure-</w:t>
      </w:r>
      <w:r w:rsidR="00066279">
        <w:t>8</w:t>
      </w:r>
      <w:r w:rsidR="00FF4A72">
        <w:t xml:space="preserve">: Grid </w:t>
      </w:r>
      <w:r w:rsidR="00C81498">
        <w:t>C</w:t>
      </w:r>
      <w:r w:rsidR="00FF4A72">
        <w:t>hart</w:t>
      </w:r>
      <w:r w:rsidR="00FF4A72">
        <w:tab/>
      </w:r>
      <w:r w:rsidR="00FF4A72">
        <w:tab/>
      </w:r>
      <w:r w:rsidR="00FF4A72">
        <w:tab/>
      </w:r>
      <w:r w:rsidR="00FF4A72">
        <w:tab/>
        <w:t xml:space="preserve">           </w:t>
      </w:r>
      <w:r w:rsidR="00FF4A72">
        <w:tab/>
      </w:r>
      <w:r w:rsidR="00FF4A72">
        <w:tab/>
      </w:r>
      <w:r w:rsidR="00FF4A72">
        <w:tab/>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329AEE8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161048A">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5F14553A">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2D14BD34">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lastRenderedPageBreak/>
        <w:drawing>
          <wp:inline distT="0" distB="0" distL="0" distR="0" wp14:anchorId="53E5AB6C" wp14:editId="3DF94986">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164F22B5">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15C3FE91">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2E45D115">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77777777" w:rsidR="003403E6" w:rsidRDefault="003403E6"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49590228" w:rsidR="003D313E" w:rsidRPr="00214D26" w:rsidRDefault="003403E6" w:rsidP="003D313E">
      <w:pPr>
        <w:rPr>
          <w:b/>
          <w:bCs/>
          <w:color w:val="000000" w:themeColor="text1"/>
          <w:sz w:val="28"/>
          <w:szCs w:val="28"/>
        </w:rPr>
      </w:pPr>
      <w:r w:rsidRPr="00214D26">
        <w:rPr>
          <w:b/>
          <w:bCs/>
          <w:color w:val="000000" w:themeColor="text1"/>
          <w:sz w:val="28"/>
          <w:szCs w:val="28"/>
        </w:rPr>
        <w:t>7.</w:t>
      </w:r>
      <w:r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51776" behindDoc="0" locked="0" layoutInCell="1" allowOverlap="1" wp14:anchorId="52E7E77F" wp14:editId="4438C09C">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7E77F" id="_x0000_t202" coordsize="21600,21600" o:spt="202" path="m,l,21600r21600,l21600,xe">
                      <v:stroke joinstyle="miter"/>
                      <v:path gradientshapeok="t" o:connecttype="rect"/>
                    </v:shapetype>
                    <v:shape id="Text Box 4" o:spid="_x0000_s1026" type="#_x0000_t202" style="position:absolute;margin-left:6.35pt;margin-top:8.1pt;width:52.35pt;height:3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52800" behindDoc="0" locked="0" layoutInCell="1" allowOverlap="1" wp14:anchorId="5B0B1F1E" wp14:editId="418AB9CC">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27" type="#_x0000_t202" style="position:absolute;margin-left:214.25pt;margin-top:8.1pt;width:44.2pt;height:28.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SpNJQIAAEo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3824" behindDoc="0" locked="0" layoutInCell="1" allowOverlap="1" wp14:anchorId="55D11715" wp14:editId="516F5E70">
                            <wp:simplePos x="0" y="0"/>
                            <wp:positionH relativeFrom="column">
                              <wp:posOffset>258445</wp:posOffset>
                            </wp:positionH>
                            <wp:positionV relativeFrom="paragraph">
                              <wp:posOffset>300586</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28" style="position:absolute;margin-left:20.35pt;margin-top:23.65pt;width:218.45pt;height:16.3pt;z-index:2518538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">
                            <v:shape id="Text Box 7" o:spid="_x0000_s102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3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3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3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3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77777777" w:rsidR="003D313E" w:rsidRPr="00214D26" w:rsidRDefault="003D313E" w:rsidP="00DC40D6">
            <w:pPr>
              <w:rPr>
                <w:color w:val="000000" w:themeColor="text1"/>
              </w:rPr>
            </w:pPr>
            <w:r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4848" behindDoc="0" locked="0" layoutInCell="1" allowOverlap="1" wp14:anchorId="3886D869" wp14:editId="2829194D">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34" style="position:absolute;margin-left:25.4pt;margin-top:.15pt;width:218.45pt;height:16.3pt;z-index:25185484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">
                      <v:shape id="Text Box 13" o:spid="_x0000_s103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3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3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3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3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5872" behindDoc="0" locked="0" layoutInCell="1" allowOverlap="1" wp14:anchorId="4BBC5AB1" wp14:editId="13F0093A">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40" style="position:absolute;margin-left:25.4pt;margin-top:.25pt;width:218.45pt;height:16.3pt;z-index:2518558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AqHimqNQMAACkRAAAOAAAAAAAAAAAAAAAAAC4CAABkcnMvZTJvRG9jLnhtbFBLAQIt&#13;&#10;ABQABgAIAAAAIQDv8ID24gAAAAsBAAAPAAAAAAAAAAAAAAAAAI8FAABkcnMvZG93bnJldi54bWxQ&#13;&#10;SwUGAAAAAAQABADzAAAAngYAAAAA&#13;&#10;">
                      <v:shape id="Text Box 20" o:spid="_x0000_s104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4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4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4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4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6896" behindDoc="0" locked="0" layoutInCell="1" allowOverlap="1" wp14:anchorId="7A9EB023" wp14:editId="34D82627">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46" style="position:absolute;margin-left:19.75pt;margin-top:24pt;width:218.45pt;height:16.3pt;z-index:2518568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">
                            <v:shape id="Text Box 44" o:spid="_x0000_s104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4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4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5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5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7701907E" w:rsidR="003D313E" w:rsidRPr="00214D26" w:rsidRDefault="003D313E" w:rsidP="00DC40D6">
            <w:pPr>
              <w:rPr>
                <w:color w:val="000000" w:themeColor="text1"/>
              </w:rPr>
            </w:pP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7920" behindDoc="0" locked="0" layoutInCell="1" allowOverlap="1" wp14:anchorId="633C6E52" wp14:editId="20613CEC">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52" style="position:absolute;margin-left:25.85pt;margin-top:.3pt;width:218.45pt;height:16.3pt;z-index:2518579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">
                      <v:shape id="Text Box 30" o:spid="_x0000_s105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5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5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5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5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8944" behindDoc="0" locked="0" layoutInCell="1" allowOverlap="1" wp14:anchorId="4D6AEA3F" wp14:editId="19A95BCA">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58" style="position:absolute;margin-left:24.3pt;margin-top:.4pt;width:218.45pt;height:16.3pt;z-index:2518589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">
                      <v:shape id="Text Box 36" o:spid="_x0000_s105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6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6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6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06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9968" behindDoc="0" locked="0" layoutInCell="1" allowOverlap="1" wp14:anchorId="11331340" wp14:editId="6F7640EF">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064" style="position:absolute;margin-left:25pt;margin-top:.4pt;width:218.45pt;height:16.3pt;z-index:2518599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">
                      <v:shape id="Text Box 62" o:spid="_x0000_s106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06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06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06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06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0992" behindDoc="0" locked="0" layoutInCell="1" allowOverlap="1" wp14:anchorId="26A603FE" wp14:editId="49F3E1CB">
                      <wp:simplePos x="0" y="0"/>
                      <wp:positionH relativeFrom="column">
                        <wp:posOffset>319694</wp:posOffset>
                      </wp:positionH>
                      <wp:positionV relativeFrom="paragraph">
                        <wp:posOffset>-1270</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070" style="position:absolute;margin-left:25.15pt;margin-top:-.1pt;width:218.45pt;height:16.3pt;z-index:2518609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">
                      <v:shape id="Text Box 68" o:spid="_x0000_s107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07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07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07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07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2016" behindDoc="0" locked="0" layoutInCell="1" allowOverlap="1" wp14:anchorId="2C29FD44" wp14:editId="61E5EF58">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076" style="position:absolute;margin-left:25.15pt;margin-top:.4pt;width:218.45pt;height:16.3pt;z-index:2518620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">
                      <v:shape id="Text Box 74" o:spid="_x0000_s107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07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07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08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08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3040" behindDoc="0" locked="0" layoutInCell="1" allowOverlap="1" wp14:anchorId="4D1BF469" wp14:editId="447C3A22">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082" style="position:absolute;margin-left:24.25pt;margin-top:.4pt;width:218.45pt;height:16.3pt;z-index:2518630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">
                      <v:shape id="Text Box 80" o:spid="_x0000_s108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08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08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08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08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74862F13" w14:textId="77777777" w:rsidR="00214D26" w:rsidRDefault="00214D26" w:rsidP="00216B43">
      <w:pPr>
        <w:rPr>
          <w:b/>
          <w:bCs/>
        </w:rPr>
      </w:pPr>
    </w:p>
    <w:p w14:paraId="4483EFC4" w14:textId="60BD47F7" w:rsidR="00813943" w:rsidRPr="00214D26" w:rsidRDefault="003403E6" w:rsidP="00813943">
      <w:pPr>
        <w:rPr>
          <w:color w:val="000000" w:themeColor="text1"/>
          <w:sz w:val="28"/>
          <w:szCs w:val="28"/>
        </w:rPr>
      </w:pPr>
      <w:r w:rsidRPr="00214D26">
        <w:rPr>
          <w:b/>
          <w:bCs/>
          <w:color w:val="000000" w:themeColor="text1"/>
          <w:sz w:val="28"/>
          <w:szCs w:val="28"/>
        </w:rPr>
        <w:t>8.</w:t>
      </w:r>
      <w:r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89664" behindDoc="0" locked="0" layoutInCell="1" allowOverlap="1" wp14:anchorId="24747344" wp14:editId="53684FEC">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088" type="#_x0000_t202" style="position:absolute;margin-left:224.8pt;margin-top:9.05pt;width:220.05pt;height:23.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3E2D0E66" wp14:editId="618E4016">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089" type="#_x0000_t202" style="position:absolute;margin-left:19.65pt;margin-top:4.7pt;width:95.75pt;height:2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TX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y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7136" behindDoc="0" locked="0" layoutInCell="1" allowOverlap="1" wp14:anchorId="293D6E73" wp14:editId="51C1C002">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D4182" id="Straight Connector 102" o:spid="_x0000_s1026"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8160" behindDoc="0" locked="0" layoutInCell="1" allowOverlap="1" wp14:anchorId="37C4538A" wp14:editId="01C5A815">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090" type="#_x0000_t202" style="position:absolute;margin-left:-9.8pt;margin-top:14.8pt;width:23.75pt;height:15.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CjyXNZ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16CDE408" wp14:editId="73B1B570">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091" style="position:absolute;margin-left:20.45pt;margin-top:.05pt;width:430.25pt;height:23.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dx/3QIAAJEIAAAOAAAAZHJzL2Uyb0RvYy54bWzsVslu2zAQvRfoPxC8N1os2ZYQOXCTJigQ&#13;&#10;JAGSIGeaoiwBFMmStKX06zukLDtbD03RoodeZHI2zrx5Q/r4pG852jJtGikKHB2FGDFBZdmIdYHv&#13;&#10;784/zTEyloiScClYgR+ZwSeLjx+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">
                <v:shape id="Text Box 98" o:spid="_x0000_s109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09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0688" behindDoc="0" locked="0" layoutInCell="1" allowOverlap="1" wp14:anchorId="038A72D1" wp14:editId="716369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094" type="#_x0000_t202" style="position:absolute;margin-left:218.4pt;margin-top:14pt;width:248.7pt;height:2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Fanv8E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84544" behindDoc="0" locked="0" layoutInCell="1" allowOverlap="1" wp14:anchorId="0DCF9E70" wp14:editId="70FDF8A4">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095" type="#_x0000_t202" style="position:absolute;margin-left:20.45pt;margin-top:14.95pt;width:104.75pt;height: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H5kIIg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70208" behindDoc="0" locked="0" layoutInCell="1" allowOverlap="1" wp14:anchorId="21E532FE" wp14:editId="15EAFB55">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51F3D" id="Straight Connector 105" o:spid="_x0000_s1026" style="position:absolute;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&#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71232" behindDoc="0" locked="0" layoutInCell="1" allowOverlap="1" wp14:anchorId="5A389021" wp14:editId="23B4A62E">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096" type="#_x0000_t202" style="position:absolute;margin-left:-9.8pt;margin-top:14.8pt;width:23.75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BvypEaKAIAAEsEAAAOAAAAAAAAAAAAAAAAAC4CAABk&#13;&#10;cnMvZTJvRG9jLnhtbFBLAQItABQABgAIAAAAIQBEdOqR5AAAAA0BAAAPAAAAAAAAAAAAAAAAAIIE&#13;&#10;AABkcnMvZG93bnJldi54bWxQSwUGAAAAAAQABADzAAAAkwU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9184" behindDoc="0" locked="0" layoutInCell="1" allowOverlap="1" wp14:anchorId="2B78363A" wp14:editId="3DC51B6C">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097" style="position:absolute;margin-left:20.45pt;margin-top:.55pt;width:430.3pt;height:27.7pt;z-index:25186918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opn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DQeimfdAgAAlQgAAA4AAAAAAAAAAAAA&#13;&#10;AAAALgIAAGRycy9lMm9Eb2MueG1sUEsBAi0AFAAGAAgAAAAhAD8CqgniAAAADAEAAA8AAAAAAAAA&#13;&#10;AAAAAAAANwUAAGRycy9kb3ducmV2LnhtbFBLBQYAAAAABAAEAPMAAABGBgAAAAA=&#13;&#10;">
                <v:shape id="Text Box 107" o:spid="_x0000_s1098"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099"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1712" behindDoc="0" locked="0" layoutInCell="1" allowOverlap="1" wp14:anchorId="4DB9DB98" wp14:editId="6E2A3C7E">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00" type="#_x0000_t202" style="position:absolute;margin-left:185.7pt;margin-top:.35pt;width:249.5pt;height:2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FglSK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85568" behindDoc="0" locked="0" layoutInCell="1" allowOverlap="1" wp14:anchorId="655FABA7" wp14:editId="22490581">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01" type="#_x0000_t202" style="position:absolute;margin-left:19.65pt;margin-top:.55pt;width:105.5pt;height:22.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BSFDIQ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6664E58D" wp14:editId="24120099">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465E9B" id="Straight Connector 11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4136D95C" wp14:editId="703D8359">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02" type="#_x0000_t202" style="position:absolute;margin-left:-9.8pt;margin-top:14.8pt;width:23.75pt;height:1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0t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4YWb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Rdq0t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2256" behindDoc="0" locked="0" layoutInCell="1" allowOverlap="1" wp14:anchorId="02E4E0E0" wp14:editId="3A954207">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03" style="position:absolute;margin-left:20.45pt;margin-top:.55pt;width:430.3pt;height:27.7pt;z-index:25187225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5I2+JNwCAACVCAAADgAAAAAAAAAAAAAA&#13;&#10;AAAuAgAAZHJzL2Uyb0RvYy54bWxQSwECLQAUAAYACAAAACEAPwKqCeIAAAAMAQAADwAAAAAAAAAA&#13;&#10;AAAAAAA2BQAAZHJzL2Rvd25yZXYueG1sUEsFBgAAAAAEAAQA8wAAAEUGAAAAAA==&#13;&#10;">
                <v:shape id="Text Box 112" o:spid="_x0000_s1104"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05"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2736" behindDoc="0" locked="0" layoutInCell="1" allowOverlap="1" wp14:anchorId="38B20AAA" wp14:editId="214FDFCB">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06" type="#_x0000_t202" style="position:absolute;margin-left:195.55pt;margin-top:3.25pt;width:249.5pt;height:3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5rb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gS&#13;&#10;H9ydG95CeUQcHHQU8ZavFBa7Zj68MIecwP6Q5+EZD6kBk8FJoqQC9/Nv99EfR4VWShrkWEH9jz1z&#13;&#10;ghL9zeAQPw/G40jKpIwnd0NU3K1le2sx+3oJiMAAN8ryJEb/oM+idFC/4TosYlY0McMxd0HDWVyG&#13;&#10;jvm4TlwsFskJaWhZWJuN5TF0BC+O4rV9Y86e5hVw0k9wZiPL342t8+1gX+wDSJVmGoHuUD3hjxRO&#13;&#10;rDitW9yRWz15XX8K818A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OULmts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6592" behindDoc="0" locked="0" layoutInCell="1" allowOverlap="1" wp14:anchorId="104945E4" wp14:editId="660AF8D1">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07" type="#_x0000_t202" style="position:absolute;margin-left:19.65pt;margin-top:.9pt;width:95.7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6352" behindDoc="0" locked="0" layoutInCell="1" allowOverlap="1" wp14:anchorId="4DF86495" wp14:editId="3B49CC79">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49A0E" id="Straight Connector 115"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7376" behindDoc="0" locked="0" layoutInCell="1" allowOverlap="1" wp14:anchorId="677EA1DF" wp14:editId="0014E73F">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08" type="#_x0000_t202" style="position:absolute;margin-left:-9.8pt;margin-top:14.8pt;width:23.75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9u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4YW7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ddU9uKAIAAEsEAAAOAAAAAAAAAAAAAAAAAC4CAABk&#13;&#10;cnMvZTJvRG9jLnhtbFBLAQItABQABgAIAAAAIQBEdOqR5AAAAA0BAAAPAAAAAAAAAAAAAAAAAIIE&#13;&#10;AABkcnMvZG93bnJldi54bWxQSwUGAAAAAAQABADzAAAAkwU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5328" behindDoc="0" locked="0" layoutInCell="1" allowOverlap="1" wp14:anchorId="3CF7F956" wp14:editId="10251A7C">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09" style="position:absolute;margin-left:20.45pt;margin-top:-.25pt;width:430.3pt;height:27.7pt;z-index:25187532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iV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">
                <v:shape id="Text Box 117" o:spid="_x0000_s1110"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11"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3760" behindDoc="0" locked="0" layoutInCell="1" allowOverlap="1" wp14:anchorId="7A75B7AC" wp14:editId="11143D45">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12" type="#_x0000_t202" style="position:absolute;margin-left:197.95pt;margin-top:2.4pt;width:249.5pt;height:34.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2Yt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fDc8NbKI+Ig4OOIt7ylcJi18yHF+aQE9gf8jw84yE1YDI4SZRU4H7+7T7646jQSkmDHCuo/7Fn&#13;&#10;TlCivxkc4ufBeBxJmZTx5G6Iiru1bG8tZl8vAREY4EZZnsToH/RZlA7qN1yHRcyKJmY45i5oOIvL&#13;&#10;0DEf14mLxSI5IQ0tC2uzsTyGjuDFUby2b8zZ07wCTvoJzmxk+buxdb4d7It9AKnSTCPQHaon/JHC&#13;&#10;iRWndYs7cqsnr+tPYf4L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19mLS8CAABc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87616" behindDoc="0" locked="0" layoutInCell="1" allowOverlap="1" wp14:anchorId="507F363D" wp14:editId="3B50A883">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13" type="#_x0000_t202" style="position:absolute;margin-left:19.65pt;margin-top:14.75pt;width:95.75pt;height:22.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puM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x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JJ2m4wyAgAAXA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205D8814" wp14:editId="43129D78">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EDB5D" id="Straight Connector 120"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0448" behindDoc="0" locked="0" layoutInCell="1" allowOverlap="1" wp14:anchorId="33689977" wp14:editId="4ED42952">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14" type="#_x0000_t202" style="position:absolute;margin-left:-9.8pt;margin-top:14.8pt;width:23.75pt;height:1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Te3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A4Te3KAIAAEs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8400" behindDoc="0" locked="0" layoutInCell="1" allowOverlap="1" wp14:anchorId="3C420661" wp14:editId="4BFB9E0A">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15" style="position:absolute;margin-left:20.45pt;margin-top:-.25pt;width:430.3pt;height:27.7pt;z-index:25187840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AVyRfNwCAACVCAAADgAAAAAAAAAAAAAA&#13;&#10;AAAuAgAAZHJzL2Uyb0RvYy54bWxQSwECLQAUAAYACAAAACEAP5s0y+IAAAAMAQAADwAAAAAAAAAA&#13;&#10;AAAAAAA2BQAAZHJzL2Rvd25yZXYueG1sUEsFBgAAAAAEAAQA8wAAAEUGAAAAAA==&#13;&#10;">
                <v:shape id="Text Box 122" o:spid="_x0000_s1116"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17"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4784" behindDoc="0" locked="0" layoutInCell="1" allowOverlap="1" wp14:anchorId="0EEAC791" wp14:editId="5FF6C8A9">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18" type="#_x0000_t202" style="position:absolute;margin-left:195.55pt;margin-top:4.15pt;width:249.5pt;height:3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UbMA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d354a3UB4RBwcdRbzlK4XFrpkPL8whJ7A/5Hl4xkNqwGRwkiipwP382330x1GhlZIGOVZQ/2PP&#13;&#10;nKBEfzM4xM+D8TiSMinjyd0QFXdr2d5azL5eAiIwwI2yPInRP+izKB3Ub7gOi5gVTcxwzF3QcBaX&#13;&#10;oWM+rhMXi0VyQhpaFtZmY3kMHcGLo3ht35izp3kFnPQTnNnI8ndj63w72Bf7AFKlmUagO1RP+COF&#13;&#10;EytO6xZ35FZPXtefwvwXAA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6KPUbMAIAAFw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8640" behindDoc="0" locked="0" layoutInCell="1" allowOverlap="1" wp14:anchorId="197CE412" wp14:editId="674656DC">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19" type="#_x0000_t202" style="position:absolute;margin-left:19.6pt;margin-top:1pt;width:95.75pt;height:22.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vI0Mg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2496" behindDoc="0" locked="0" layoutInCell="1" allowOverlap="1" wp14:anchorId="107F2B56" wp14:editId="35E7EBF7">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BAA93A" id="Straight Connector 125"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3520" behindDoc="0" locked="0" layoutInCell="1" allowOverlap="1" wp14:anchorId="2EF01BBF" wp14:editId="4C652D1A">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20" type="#_x0000_t202" style="position:absolute;margin-left:-9.8pt;margin-top:14.8pt;width:23.7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tX0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M4tX0KAIAAEsEAAAOAAAAAAAAAAAAAAAAAC4CAABk&#13;&#10;cnMvZTJvRG9jLnhtbFBLAQItABQABgAIAAAAIQBEdOqR5AAAAA0BAAAPAAAAAAAAAAAAAAAAAIIE&#13;&#10;AABkcnMvZG93bnJldi54bWxQSwUGAAAAAAQABADzAAAAkwU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81472" behindDoc="0" locked="0" layoutInCell="1" allowOverlap="1" wp14:anchorId="6080198E" wp14:editId="2D6157FF">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21" style="position:absolute;margin-left:20.45pt;margin-top:.55pt;width:430.3pt;height:27.7pt;z-index:2518814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ciU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G8FyJTdAgAAlQgAAA4AAAAAAAAAAAAA&#13;&#10;AAAALgIAAGRycy9lMm9Eb2MueG1sUEsBAi0AFAAGAAgAAAAhAD8CqgniAAAADAEAAA8AAAAAAAAA&#13;&#10;AAAAAAAANwUAAGRycy9kb3ducmV2LnhtbFBLBQYAAAAABAAEAPMAAABGBgAAAAA=&#13;&#10;">
                <v:shape id="Text Box 127" o:spid="_x0000_s112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2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7"/>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16"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6"/>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rPr>
          <w:ins w:id="17" w:author="Rashid Islam" w:date="2022-02-12T01:43:00Z"/>
        </w:rPr>
        <w:sectPr w:rsidR="002D19F3" w:rsidSect="00D552FC">
          <w:headerReference w:type="default" r:id="rId88"/>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ins w:id="18" w:author="Rashid Islam" w:date="2022-02-12T07:54:00Z"/>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546AC320" w14:textId="2198CB1C" w:rsidR="00F64CDB" w:rsidRDefault="00F64CDB" w:rsidP="00F64CDB">
      <w:pPr>
        <w:rPr>
          <w:ins w:id="19" w:author="Rashid Islam" w:date="2022-02-12T07:54:00Z"/>
        </w:rPr>
      </w:pPr>
    </w:p>
    <w:p w14:paraId="7DB4B25B" w14:textId="203170CD" w:rsidR="00F64CDB" w:rsidRDefault="00F64CDB" w:rsidP="00F64CDB">
      <w:pPr>
        <w:rPr>
          <w:ins w:id="20" w:author="Rashid Islam" w:date="2022-02-12T07:56:00Z"/>
        </w:rPr>
      </w:pPr>
      <w:ins w:id="21" w:author="Rashid Islam" w:date="2022-02-12T07:54:00Z">
        <w:r>
          <w:t xml:space="preserve">Should we develop a </w:t>
        </w:r>
      </w:ins>
      <w:proofErr w:type="gramStart"/>
      <w:ins w:id="22" w:author="Rashid Islam" w:date="2022-02-12T07:55:00Z">
        <w:r>
          <w:t>web-</w:t>
        </w:r>
      </w:ins>
      <w:ins w:id="23" w:author="Rashid Islam" w:date="2022-02-12T07:54:00Z">
        <w:r>
          <w:t>page</w:t>
        </w:r>
        <w:proofErr w:type="gramEnd"/>
        <w:r>
          <w:t xml:space="preserve"> </w:t>
        </w:r>
      </w:ins>
      <w:ins w:id="24" w:author="Rashid Islam" w:date="2022-02-12T07:55:00Z">
        <w:r>
          <w:t>for conducting this test?</w:t>
        </w:r>
      </w:ins>
    </w:p>
    <w:p w14:paraId="655602E6" w14:textId="77777777" w:rsidR="00D30099" w:rsidRDefault="00F64CDB" w:rsidP="00F64CDB">
      <w:pPr>
        <w:rPr>
          <w:ins w:id="25" w:author="Rashid Islam" w:date="2022-02-12T07:59:00Z"/>
        </w:rPr>
      </w:pPr>
      <w:ins w:id="26" w:author="Rashid Islam" w:date="2022-02-12T07:56:00Z">
        <w:r>
          <w:t>Can we reduce the number of plates</w:t>
        </w:r>
      </w:ins>
      <w:ins w:id="27" w:author="Rashid Islam" w:date="2022-02-12T07:58:00Z">
        <w:r w:rsidR="00D30099">
          <w:t xml:space="preserve"> by only numerical contents</w:t>
        </w:r>
      </w:ins>
      <w:ins w:id="28" w:author="Rashid Islam" w:date="2022-02-12T07:56:00Z">
        <w:r>
          <w:t xml:space="preserve">? </w:t>
        </w:r>
      </w:ins>
    </w:p>
    <w:p w14:paraId="23C12CF6" w14:textId="0D472AFB" w:rsidR="00F64CDB" w:rsidRPr="00D30099" w:rsidRDefault="00F64CDB" w:rsidP="00D30099">
      <w:ins w:id="29" w:author="Rashid Islam" w:date="2022-02-12T07:56:00Z">
        <w:r>
          <w:t>Some plates do</w:t>
        </w:r>
        <w:r w:rsidR="00D30099">
          <w:t xml:space="preserve"> not make sense</w:t>
        </w:r>
      </w:ins>
      <w:ins w:id="30" w:author="Rashid Islam" w:date="2022-02-12T07:59:00Z">
        <w:r w:rsidR="00D30099">
          <w:t xml:space="preserve"> specially the shapes. For example: Plate 14, 15 and after </w:t>
        </w:r>
      </w:ins>
      <w:ins w:id="31" w:author="Rashid Islam" w:date="2022-02-12T08:00:00Z">
        <w:r w:rsidR="00D30099">
          <w:t>18. How do we justify if participants recognized them correctly?</w:t>
        </w:r>
      </w:ins>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3"/>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A10CB" w14:textId="77777777" w:rsidR="00EC261E" w:rsidRDefault="00EC261E" w:rsidP="00086E72">
      <w:r>
        <w:separator/>
      </w:r>
    </w:p>
  </w:endnote>
  <w:endnote w:type="continuationSeparator" w:id="0">
    <w:p w14:paraId="60A1A8C4" w14:textId="77777777" w:rsidR="00EC261E" w:rsidRDefault="00EC261E"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AA9D3" w14:textId="77777777" w:rsidR="00EC261E" w:rsidRDefault="00EC261E" w:rsidP="00086E72">
      <w:r>
        <w:separator/>
      </w:r>
    </w:p>
  </w:footnote>
  <w:footnote w:type="continuationSeparator" w:id="0">
    <w:p w14:paraId="36B56E5E" w14:textId="77777777" w:rsidR="00EC261E" w:rsidRDefault="00EC261E"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3FB"/>
    <w:rsid w:val="000B1788"/>
    <w:rsid w:val="000B5DEF"/>
    <w:rsid w:val="000C0911"/>
    <w:rsid w:val="000C34E5"/>
    <w:rsid w:val="000C4DD5"/>
    <w:rsid w:val="000C6469"/>
    <w:rsid w:val="000D1889"/>
    <w:rsid w:val="000D5C39"/>
    <w:rsid w:val="000D6B87"/>
    <w:rsid w:val="000E1C69"/>
    <w:rsid w:val="000E32EC"/>
    <w:rsid w:val="000E4DA9"/>
    <w:rsid w:val="000E5C34"/>
    <w:rsid w:val="000F385A"/>
    <w:rsid w:val="000F6F20"/>
    <w:rsid w:val="000F72E3"/>
    <w:rsid w:val="001017CE"/>
    <w:rsid w:val="001068B8"/>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6DBC"/>
    <w:rsid w:val="002B0D0B"/>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6FB0"/>
    <w:rsid w:val="003570CC"/>
    <w:rsid w:val="00360F44"/>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313E"/>
    <w:rsid w:val="003D3A85"/>
    <w:rsid w:val="003D68AB"/>
    <w:rsid w:val="003D741B"/>
    <w:rsid w:val="003D7B4B"/>
    <w:rsid w:val="003E0BD1"/>
    <w:rsid w:val="003E1ABA"/>
    <w:rsid w:val="003E2ECF"/>
    <w:rsid w:val="003E3AD5"/>
    <w:rsid w:val="003E57B2"/>
    <w:rsid w:val="003E6C33"/>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6089E"/>
    <w:rsid w:val="00762F67"/>
    <w:rsid w:val="00763097"/>
    <w:rsid w:val="00763CEB"/>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F1412"/>
    <w:rsid w:val="009013FB"/>
    <w:rsid w:val="009024B8"/>
    <w:rsid w:val="00904D3B"/>
    <w:rsid w:val="00906CE6"/>
    <w:rsid w:val="00907A17"/>
    <w:rsid w:val="009113E0"/>
    <w:rsid w:val="009119D0"/>
    <w:rsid w:val="00912A28"/>
    <w:rsid w:val="00914586"/>
    <w:rsid w:val="009168CE"/>
    <w:rsid w:val="009175A1"/>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937FD"/>
    <w:rsid w:val="00993F2B"/>
    <w:rsid w:val="00995177"/>
    <w:rsid w:val="00996325"/>
    <w:rsid w:val="009A6413"/>
    <w:rsid w:val="009B36ED"/>
    <w:rsid w:val="009B52A3"/>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5A08"/>
    <w:rsid w:val="00C67727"/>
    <w:rsid w:val="00C67D24"/>
    <w:rsid w:val="00C74929"/>
    <w:rsid w:val="00C762C1"/>
    <w:rsid w:val="00C77565"/>
    <w:rsid w:val="00C81498"/>
    <w:rsid w:val="00C83AC7"/>
    <w:rsid w:val="00C8460F"/>
    <w:rsid w:val="00C853C4"/>
    <w:rsid w:val="00C87501"/>
    <w:rsid w:val="00C87FA6"/>
    <w:rsid w:val="00C91475"/>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38F"/>
    <w:rsid w:val="00CD655D"/>
    <w:rsid w:val="00CE4F62"/>
    <w:rsid w:val="00CE5AA7"/>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502A"/>
    <w:rsid w:val="00E2546A"/>
    <w:rsid w:val="00E2726F"/>
    <w:rsid w:val="00E34B6C"/>
    <w:rsid w:val="00E35860"/>
    <w:rsid w:val="00E40411"/>
    <w:rsid w:val="00E424FD"/>
    <w:rsid w:val="00E4487F"/>
    <w:rsid w:val="00E469F9"/>
    <w:rsid w:val="00E47F48"/>
    <w:rsid w:val="00E56AEB"/>
    <w:rsid w:val="00E56D78"/>
    <w:rsid w:val="00E60C44"/>
    <w:rsid w:val="00E63065"/>
    <w:rsid w:val="00E759D1"/>
    <w:rsid w:val="00E76AE7"/>
    <w:rsid w:val="00E81698"/>
    <w:rsid w:val="00E81A97"/>
    <w:rsid w:val="00E841F6"/>
    <w:rsid w:val="00E857A6"/>
    <w:rsid w:val="00E923D4"/>
    <w:rsid w:val="00E93717"/>
    <w:rsid w:val="00E94854"/>
    <w:rsid w:val="00E951DC"/>
    <w:rsid w:val="00E97C96"/>
    <w:rsid w:val="00EA16C9"/>
    <w:rsid w:val="00EA23E5"/>
    <w:rsid w:val="00EA2CA9"/>
    <w:rsid w:val="00EA4F87"/>
    <w:rsid w:val="00EB076B"/>
    <w:rsid w:val="00EB32DD"/>
    <w:rsid w:val="00EB5CCE"/>
    <w:rsid w:val="00EC0FDF"/>
    <w:rsid w:val="00EC1B33"/>
    <w:rsid w:val="00EC261E"/>
    <w:rsid w:val="00EC2F7A"/>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EA"/>
    <w:rsid w:val="00FD4CAB"/>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image" Target="media/image71.gif"/><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5.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openxmlformats.org/officeDocument/2006/relationships/fontTable" Target="fontTable.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3.xml"/><Relationship Id="rId110" Type="http://schemas.openxmlformats.org/officeDocument/2006/relationships/image" Target="media/image69.gif"/><Relationship Id="rId115" Type="http://schemas.microsoft.com/office/2011/relationships/people" Target="people.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theme" Target="theme/theme1.xml"/><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header" Target="header4.xml"/><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132</TotalTime>
  <Pages>45</Pages>
  <Words>8463</Words>
  <Characters>48244</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22</cp:revision>
  <cp:lastPrinted>2021-10-04T05:31:00Z</cp:lastPrinted>
  <dcterms:created xsi:type="dcterms:W3CDTF">2022-02-15T20:21:00Z</dcterms:created>
  <dcterms:modified xsi:type="dcterms:W3CDTF">2022-02-18T16:09:00Z</dcterms:modified>
</cp:coreProperties>
</file>
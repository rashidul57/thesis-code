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2E48C9" w:rsidRDefault="001E310E" w:rsidP="00E006B3">
      <w:pPr>
        <w:pStyle w:val="DalForm"/>
        <w:rPr>
          <w:rFonts w:ascii="Times" w:hAnsi="Times"/>
          <w:color w:val="000000" w:themeColor="text1"/>
          <w:sz w:val="24"/>
        </w:rPr>
      </w:pPr>
    </w:p>
    <w:p w14:paraId="461A4FF5" w14:textId="77777777" w:rsidR="00AC5BB4" w:rsidRPr="002E48C9" w:rsidRDefault="00AC5BB4" w:rsidP="00AC5BB4">
      <w:pPr>
        <w:pStyle w:val="NormalWeb"/>
        <w:jc w:val="center"/>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204B317E" w14:textId="77777777" w:rsidR="00380BB0" w:rsidRPr="002E48C9" w:rsidRDefault="00380BB0" w:rsidP="00380BB0">
      <w:pPr>
        <w:jc w:val="center"/>
        <w:rPr>
          <w:color w:val="000000" w:themeColor="text1"/>
        </w:rPr>
      </w:pPr>
      <w:r>
        <w:rPr>
          <w:rFonts w:ascii="Times" w:hAnsi="Times" w:cs="Calibri"/>
          <w:b/>
          <w:bCs/>
          <w:color w:val="000000" w:themeColor="text1"/>
          <w:sz w:val="28"/>
          <w:szCs w:val="28"/>
          <w:shd w:val="clear" w:color="auto" w:fill="FFFFFF"/>
        </w:rPr>
        <w:t>Vi</w:t>
      </w:r>
      <w:r w:rsidRPr="002E48C9">
        <w:rPr>
          <w:rFonts w:ascii="Times" w:hAnsi="Times" w:cs="Calibri"/>
          <w:b/>
          <w:bCs/>
          <w:color w:val="000000" w:themeColor="text1"/>
          <w:sz w:val="28"/>
          <w:szCs w:val="28"/>
          <w:shd w:val="clear" w:color="auto" w:fill="FFFFFF"/>
        </w:rPr>
        <w:t>sualizing Uncertainty with Chromatic Aberration</w:t>
      </w:r>
    </w:p>
    <w:p w14:paraId="7FB66C23" w14:textId="77777777" w:rsidR="00380BB0" w:rsidRPr="002E48C9" w:rsidRDefault="00380BB0" w:rsidP="00380BB0">
      <w:pPr>
        <w:pStyle w:val="NormalWeb"/>
        <w:rPr>
          <w:rFonts w:ascii="Times" w:hAnsi="Times"/>
          <w:color w:val="000000" w:themeColor="text1"/>
          <w:sz w:val="28"/>
          <w:szCs w:val="28"/>
        </w:rPr>
      </w:pPr>
    </w:p>
    <w:p w14:paraId="145F71DB" w14:textId="77777777" w:rsidR="00380BB0" w:rsidRPr="002E48C9" w:rsidRDefault="00380BB0" w:rsidP="00380BB0">
      <w:pPr>
        <w:pStyle w:val="NormalWeb"/>
        <w:jc w:val="center"/>
        <w:rPr>
          <w:rFonts w:ascii="Times" w:hAnsi="Times"/>
          <w:color w:val="000000" w:themeColor="text1"/>
          <w:sz w:val="22"/>
          <w:szCs w:val="22"/>
        </w:rPr>
        <w:sectPr w:rsidR="00380BB0" w:rsidRPr="002E48C9" w:rsidSect="005A27D4">
          <w:type w:val="continuous"/>
          <w:pgSz w:w="11906" w:h="16838"/>
          <w:pgMar w:top="1440" w:right="1440" w:bottom="1440" w:left="1440" w:header="708" w:footer="708" w:gutter="0"/>
          <w:cols w:space="708"/>
          <w:docGrid w:linePitch="360"/>
        </w:sectPr>
      </w:pPr>
    </w:p>
    <w:p w14:paraId="2C9F8AD8" w14:textId="77777777" w:rsidR="00380BB0" w:rsidRPr="002E48C9" w:rsidRDefault="00380BB0" w:rsidP="00380BB0">
      <w:pPr>
        <w:pStyle w:val="NormalWeb"/>
        <w:jc w:val="center"/>
        <w:rPr>
          <w:rFonts w:ascii="Times" w:hAnsi="Times"/>
          <w:color w:val="000000" w:themeColor="text1"/>
        </w:rPr>
      </w:pPr>
      <w:r w:rsidRPr="002E48C9">
        <w:rPr>
          <w:rFonts w:ascii="Times" w:hAnsi="Times"/>
          <w:color w:val="000000" w:themeColor="text1"/>
        </w:rPr>
        <w:t>Md Rashidul Islam</w:t>
      </w:r>
      <w:r w:rsidRPr="002E48C9">
        <w:rPr>
          <w:rFonts w:ascii="Times" w:hAnsi="Times"/>
          <w:color w:val="000000" w:themeColor="text1"/>
        </w:rPr>
        <w:br/>
        <w:t xml:space="preserve">Faculty of Computer Science, Dalhousie University </w:t>
      </w:r>
      <w:r w:rsidRPr="002E48C9">
        <w:rPr>
          <w:rFonts w:ascii="Times" w:hAnsi="Times"/>
          <w:color w:val="000000" w:themeColor="text1"/>
        </w:rPr>
        <w:br/>
        <w:t xml:space="preserve">6050 University Ave, Halifax, Nova Scotia, Canada, B3H 4R2 </w:t>
      </w:r>
      <w:r w:rsidRPr="002E48C9">
        <w:rPr>
          <w:rFonts w:ascii="Times" w:hAnsi="Times"/>
          <w:color w:val="000000" w:themeColor="text1"/>
        </w:rPr>
        <w:br/>
        <w:t>md313724@dal.ca</w:t>
      </w:r>
    </w:p>
    <w:p w14:paraId="7F9E415A" w14:textId="77777777" w:rsidR="00380BB0" w:rsidRPr="002E48C9" w:rsidRDefault="00380BB0" w:rsidP="00380BB0">
      <w:pPr>
        <w:pStyle w:val="NormalWeb"/>
        <w:jc w:val="center"/>
        <w:rPr>
          <w:rFonts w:ascii="Times" w:hAnsi="Times"/>
          <w:color w:val="000000" w:themeColor="text1"/>
          <w:sz w:val="28"/>
          <w:szCs w:val="28"/>
        </w:rPr>
      </w:pPr>
    </w:p>
    <w:p w14:paraId="753E256F" w14:textId="77777777" w:rsidR="00380BB0" w:rsidRPr="002E48C9" w:rsidRDefault="00380BB0" w:rsidP="00380BB0">
      <w:pPr>
        <w:pStyle w:val="NormalWeb"/>
        <w:jc w:val="center"/>
        <w:rPr>
          <w:rFonts w:ascii="Times" w:hAnsi="Times"/>
          <w:color w:val="000000" w:themeColor="text1"/>
          <w:sz w:val="28"/>
          <w:szCs w:val="28"/>
        </w:rPr>
      </w:pPr>
    </w:p>
    <w:p w14:paraId="6C2F0A62" w14:textId="77777777" w:rsidR="00380BB0" w:rsidRPr="002E48C9" w:rsidRDefault="00380BB0" w:rsidP="00380BB0">
      <w:pPr>
        <w:pStyle w:val="NormalWeb"/>
        <w:jc w:val="center"/>
        <w:rPr>
          <w:rFonts w:ascii="Times" w:hAnsi="Times"/>
          <w:color w:val="000000" w:themeColor="text1"/>
          <w:sz w:val="22"/>
          <w:szCs w:val="22"/>
        </w:rPr>
        <w:sectPr w:rsidR="00380BB0" w:rsidRPr="002E48C9" w:rsidSect="005A27D4">
          <w:type w:val="continuous"/>
          <w:pgSz w:w="11906" w:h="16838"/>
          <w:pgMar w:top="1440" w:right="1440" w:bottom="1440" w:left="1440" w:header="708" w:footer="708" w:gutter="0"/>
          <w:cols w:space="708"/>
          <w:docGrid w:linePitch="360"/>
        </w:sectPr>
      </w:pPr>
    </w:p>
    <w:p w14:paraId="63AE4391" w14:textId="77777777" w:rsidR="00380BB0" w:rsidRDefault="00380BB0" w:rsidP="00380BB0">
      <w:pPr>
        <w:pStyle w:val="NormalWeb"/>
        <w:spacing w:line="360" w:lineRule="auto"/>
        <w:jc w:val="both"/>
        <w:rPr>
          <w:rFonts w:ascii="Times" w:hAnsi="Times"/>
          <w:color w:val="000000" w:themeColor="text1"/>
          <w:lang w:val="en-US"/>
        </w:rPr>
      </w:pPr>
      <w:r w:rsidRPr="00295341">
        <w:rPr>
          <w:rFonts w:ascii="Times" w:hAnsi="Times"/>
          <w:b/>
          <w:bCs/>
          <w:color w:val="000000" w:themeColor="text1"/>
          <w:lang w:val="en-US"/>
        </w:rPr>
        <w:t>Abstract:</w:t>
      </w:r>
      <w:r w:rsidRPr="002E48C9">
        <w:rPr>
          <w:rFonts w:ascii="Times" w:hAnsi="Times"/>
          <w:color w:val="000000" w:themeColor="text1"/>
          <w:sz w:val="22"/>
          <w:szCs w:val="22"/>
          <w:lang w:val="en-US"/>
        </w:rPr>
        <w:br/>
      </w:r>
      <w:r w:rsidRPr="002E48C9">
        <w:rPr>
          <w:rFonts w:ascii="Times" w:hAnsi="Times"/>
          <w:color w:val="000000" w:themeColor="text1"/>
          <w:lang w:val="en-US"/>
        </w:rPr>
        <w:t xml:space="preserve">In recent years an increasing array of research are being conducted by researchers in the field of </w:t>
      </w:r>
      <w:r>
        <w:rPr>
          <w:rFonts w:ascii="Times" w:hAnsi="Times"/>
          <w:color w:val="000000" w:themeColor="text1"/>
          <w:lang w:val="en-US"/>
        </w:rPr>
        <w:t>uncertainty visualization that attempt to determine the impact of representations on users’ perception and evaluate its effectiveness in decision making</w:t>
      </w:r>
      <w:r w:rsidRPr="002E48C9">
        <w:rPr>
          <w:rFonts w:ascii="Times" w:hAnsi="Times"/>
          <w:color w:val="000000" w:themeColor="text1"/>
          <w:lang w:val="en-US"/>
        </w:rPr>
        <w:t>.</w:t>
      </w:r>
      <w:r>
        <w:rPr>
          <w:rFonts w:ascii="Times" w:hAnsi="Times"/>
          <w:color w:val="000000" w:themeColor="text1"/>
          <w:lang w:val="en-US"/>
        </w:rPr>
        <w:t xml:space="preserve"> Uncertainties are often an integral part of data and by nature model predictions also contain significant amounts of uncertain information.</w:t>
      </w:r>
      <w:r w:rsidRPr="002E48C9">
        <w:rPr>
          <w:rFonts w:ascii="Times" w:hAnsi="Times"/>
          <w:color w:val="000000" w:themeColor="text1"/>
          <w:lang w:val="en-US"/>
        </w:rPr>
        <w:t xml:space="preserve"> </w:t>
      </w:r>
      <w:r>
        <w:rPr>
          <w:rFonts w:ascii="Times" w:hAnsi="Times"/>
          <w:color w:val="000000" w:themeColor="text1"/>
          <w:lang w:val="en-US"/>
        </w:rPr>
        <w:t xml:space="preserve">A prominent example of uncertainty, </w:t>
      </w:r>
      <w:r w:rsidRPr="002E48C9">
        <w:rPr>
          <w:rFonts w:ascii="Times" w:hAnsi="Times"/>
          <w:color w:val="000000" w:themeColor="text1"/>
        </w:rPr>
        <w:t>COVID-19 is a respiratory infectious disease caused by novel coronavirus</w:t>
      </w:r>
      <w:r>
        <w:rPr>
          <w:rFonts w:ascii="Times" w:hAnsi="Times"/>
          <w:color w:val="000000" w:themeColor="text1"/>
        </w:rPr>
        <w:t>.</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 xml:space="preserve">ue to its </w:t>
      </w:r>
      <w:r w:rsidRPr="002E48C9">
        <w:rPr>
          <w:rFonts w:ascii="Times" w:hAnsi="Times"/>
          <w:color w:val="000000" w:themeColor="text1"/>
        </w:rPr>
        <w:t>unprecedented challenges</w:t>
      </w:r>
      <w:r w:rsidRPr="002E48C9">
        <w:rPr>
          <w:rFonts w:ascii="Times" w:hAnsi="Times"/>
          <w:color w:val="000000" w:themeColor="text1"/>
          <w:lang w:val="en-US"/>
        </w:rPr>
        <w:t xml:space="preserve"> over time</w:t>
      </w:r>
      <w:r w:rsidRPr="002E48C9">
        <w:rPr>
          <w:rFonts w:ascii="Times" w:hAnsi="Times"/>
          <w:color w:val="000000" w:themeColor="text1"/>
        </w:rPr>
        <w:t xml:space="preserve"> and </w:t>
      </w:r>
      <w:r>
        <w:rPr>
          <w:rFonts w:ascii="Times" w:hAnsi="Times"/>
          <w:color w:val="000000" w:themeColor="text1"/>
          <w:lang w:val="en-US"/>
        </w:rPr>
        <w:t>frequent changes of strains,</w:t>
      </w:r>
      <w:r w:rsidRPr="002E48C9">
        <w:rPr>
          <w:rFonts w:ascii="Times" w:hAnsi="Times"/>
          <w:color w:val="000000" w:themeColor="text1"/>
          <w:lang w:val="en-US"/>
        </w:rPr>
        <w:t xml:space="preserve"> scientists and researchers are investigating the </w:t>
      </w:r>
      <w:r>
        <w:rPr>
          <w:rFonts w:ascii="Times" w:hAnsi="Times"/>
          <w:color w:val="000000" w:themeColor="text1"/>
          <w:lang w:val="en-US"/>
        </w:rPr>
        <w:t xml:space="preserve">available </w:t>
      </w:r>
      <w:r w:rsidRPr="002E48C9">
        <w:rPr>
          <w:rFonts w:ascii="Times" w:hAnsi="Times"/>
          <w:color w:val="000000" w:themeColor="text1"/>
          <w:lang w:val="en-US"/>
        </w:rPr>
        <w:t>data to discover the patterns in different demographic areas</w:t>
      </w:r>
      <w:r>
        <w:rPr>
          <w:rFonts w:ascii="Times" w:hAnsi="Times"/>
          <w:color w:val="000000" w:themeColor="text1"/>
          <w:lang w:val="en-US"/>
        </w:rPr>
        <w:t xml:space="preserve"> and examine the effect of vaccinations against different variants</w:t>
      </w:r>
      <w:r w:rsidRPr="002E48C9">
        <w:rPr>
          <w:rFonts w:ascii="Times" w:hAnsi="Times"/>
          <w:color w:val="000000" w:themeColor="text1"/>
          <w:lang w:val="en-US"/>
        </w:rPr>
        <w:t>.</w:t>
      </w:r>
      <w:r w:rsidRPr="002E48C9">
        <w:rPr>
          <w:rFonts w:ascii="Times" w:hAnsi="Times"/>
          <w:color w:val="000000" w:themeColor="text1"/>
        </w:rPr>
        <w:t xml:space="preserve"> </w:t>
      </w:r>
      <w:r>
        <w:rPr>
          <w:rFonts w:ascii="Times" w:hAnsi="Times"/>
          <w:color w:val="000000" w:themeColor="text1"/>
        </w:rPr>
        <w:t>In</w:t>
      </w:r>
      <w:r w:rsidRPr="002E48C9">
        <w:rPr>
          <w:rFonts w:ascii="Times" w:hAnsi="Times"/>
          <w:color w:val="000000" w:themeColor="text1"/>
        </w:rPr>
        <w:t xml:space="preserve"> </w:t>
      </w:r>
      <w:r w:rsidRPr="002E48C9">
        <w:rPr>
          <w:rFonts w:ascii="Times" w:hAnsi="Times"/>
          <w:color w:val="000000" w:themeColor="text1"/>
          <w:lang w:val="en-US"/>
        </w:rPr>
        <w:t>this</w:t>
      </w:r>
      <w:r w:rsidRPr="002E48C9">
        <w:rPr>
          <w:rFonts w:ascii="Times" w:hAnsi="Times"/>
          <w:color w:val="000000" w:themeColor="text1"/>
        </w:rPr>
        <w:t xml:space="preserve"> </w:t>
      </w:r>
      <w:r w:rsidRPr="002E48C9">
        <w:rPr>
          <w:rFonts w:ascii="Times" w:hAnsi="Times"/>
          <w:color w:val="000000" w:themeColor="text1"/>
          <w:lang w:val="en-US"/>
        </w:rPr>
        <w:t>study,</w:t>
      </w:r>
      <w:r w:rsidRPr="002E48C9">
        <w:rPr>
          <w:rFonts w:ascii="Times" w:hAnsi="Times"/>
          <w:color w:val="000000" w:themeColor="text1"/>
        </w:rPr>
        <w:t xml:space="preserve"> we </w:t>
      </w:r>
      <w:r>
        <w:rPr>
          <w:rFonts w:ascii="Times" w:hAnsi="Times"/>
          <w:color w:val="000000" w:themeColor="text1"/>
          <w:lang w:val="en-US"/>
        </w:rPr>
        <w:t>explore</w:t>
      </w:r>
      <w:r w:rsidRPr="002E48C9">
        <w:rPr>
          <w:rFonts w:ascii="Times" w:hAnsi="Times"/>
          <w:color w:val="000000" w:themeColor="text1"/>
          <w:lang w:val="en-US"/>
        </w:rPr>
        <w:t xml:space="preserve"> a novel idea for a visualization to present predictive model uncertainties</w:t>
      </w:r>
      <w:r>
        <w:rPr>
          <w:rFonts w:ascii="Times" w:hAnsi="Times"/>
          <w:color w:val="000000" w:themeColor="text1"/>
          <w:lang w:val="en-US"/>
        </w:rPr>
        <w:t xml:space="preserve"> using Chromatic Aberration (CA)</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We </w:t>
      </w:r>
      <w:r>
        <w:rPr>
          <w:rFonts w:ascii="Times" w:hAnsi="Times"/>
          <w:color w:val="000000" w:themeColor="text1"/>
          <w:lang w:val="en-US"/>
        </w:rPr>
        <w:t xml:space="preserve">first </w:t>
      </w:r>
      <w:r w:rsidRPr="002E48C9">
        <w:rPr>
          <w:rFonts w:ascii="Times" w:hAnsi="Times"/>
          <w:color w:val="000000" w:themeColor="text1"/>
          <w:lang w:val="en-US"/>
        </w:rPr>
        <w:t>utilized existing machine learning models to obtain predict</w:t>
      </w:r>
      <w:r>
        <w:rPr>
          <w:rFonts w:ascii="Times" w:hAnsi="Times"/>
          <w:color w:val="000000" w:themeColor="text1"/>
          <w:lang w:val="en-US"/>
        </w:rPr>
        <w:t>ive</w:t>
      </w:r>
      <w:r w:rsidRPr="002E48C9">
        <w:rPr>
          <w:rFonts w:ascii="Times" w:hAnsi="Times"/>
          <w:color w:val="000000" w:themeColor="text1"/>
          <w:lang w:val="en-US"/>
        </w:rPr>
        <w:t xml:space="preserve"> results</w:t>
      </w:r>
      <w:r>
        <w:rPr>
          <w:rFonts w:ascii="Times" w:hAnsi="Times"/>
          <w:color w:val="000000" w:themeColor="text1"/>
          <w:lang w:val="en-US"/>
        </w:rPr>
        <w:t xml:space="preserve"> using Covid-19 pandemic data</w:t>
      </w:r>
      <w:r w:rsidRPr="002E48C9">
        <w:rPr>
          <w:rFonts w:ascii="Times" w:hAnsi="Times"/>
          <w:color w:val="000000" w:themeColor="text1"/>
          <w:lang w:val="en-US"/>
        </w:rPr>
        <w:t xml:space="preserve"> and </w:t>
      </w:r>
      <w:r>
        <w:rPr>
          <w:rFonts w:ascii="Times" w:hAnsi="Times"/>
          <w:color w:val="000000" w:themeColor="text1"/>
          <w:lang w:val="en-US"/>
        </w:rPr>
        <w:t>calculated</w:t>
      </w:r>
      <w:r w:rsidRPr="002E48C9">
        <w:rPr>
          <w:rFonts w:ascii="Times" w:hAnsi="Times"/>
          <w:color w:val="000000" w:themeColor="text1"/>
          <w:lang w:val="en-US"/>
        </w:rPr>
        <w:t xml:space="preserve"> the </w:t>
      </w:r>
      <w:r>
        <w:rPr>
          <w:rFonts w:ascii="Times" w:hAnsi="Times"/>
          <w:color w:val="000000" w:themeColor="text1"/>
          <w:lang w:val="en-US"/>
        </w:rPr>
        <w:t>corresponding</w:t>
      </w:r>
      <w:r w:rsidRPr="002E48C9">
        <w:rPr>
          <w:rFonts w:ascii="Times" w:hAnsi="Times"/>
          <w:color w:val="000000" w:themeColor="text1"/>
          <w:lang w:val="en-US"/>
        </w:rPr>
        <w:t xml:space="preserve"> </w:t>
      </w:r>
      <w:r>
        <w:rPr>
          <w:rFonts w:ascii="Times" w:hAnsi="Times"/>
          <w:color w:val="000000" w:themeColor="text1"/>
          <w:lang w:val="en-US"/>
        </w:rPr>
        <w:t xml:space="preserve">model </w:t>
      </w:r>
      <w:r w:rsidRPr="002E48C9">
        <w:rPr>
          <w:rFonts w:ascii="Times" w:hAnsi="Times"/>
          <w:color w:val="000000" w:themeColor="text1"/>
          <w:lang w:val="en-US"/>
        </w:rPr>
        <w:t xml:space="preserve">uncertainties for the most impacted countries with respect to number of new-cases, new-deaths, </w:t>
      </w:r>
      <w:r w:rsidRPr="002E48C9">
        <w:rPr>
          <w:rFonts w:ascii="Times" w:hAnsi="Times"/>
          <w:color w:val="000000" w:themeColor="text1"/>
        </w:rPr>
        <w:t>and new-vaccination</w:t>
      </w:r>
      <w:r w:rsidRPr="002E48C9">
        <w:rPr>
          <w:rFonts w:ascii="Times" w:hAnsi="Times"/>
          <w:color w:val="000000" w:themeColor="text1"/>
          <w:lang w:val="en-US"/>
        </w:rPr>
        <w:t xml:space="preserve"> for</w:t>
      </w:r>
      <w:r w:rsidRPr="002E48C9">
        <w:rPr>
          <w:rFonts w:ascii="Times" w:hAnsi="Times"/>
          <w:color w:val="000000" w:themeColor="text1"/>
        </w:rPr>
        <w:t xml:space="preserve"> different countries.</w:t>
      </w:r>
      <w:r w:rsidRPr="002E48C9">
        <w:rPr>
          <w:rFonts w:ascii="Times" w:hAnsi="Times"/>
          <w:color w:val="000000" w:themeColor="text1"/>
          <w:lang w:val="en-US"/>
        </w:rPr>
        <w:t xml:space="preserve"> </w:t>
      </w:r>
      <w:r>
        <w:rPr>
          <w:rFonts w:ascii="Times" w:hAnsi="Times"/>
          <w:color w:val="000000" w:themeColor="text1"/>
          <w:lang w:val="en-US"/>
        </w:rPr>
        <w:t>We then</w:t>
      </w:r>
      <w:r w:rsidRPr="002E48C9">
        <w:rPr>
          <w:rFonts w:ascii="Times" w:hAnsi="Times"/>
          <w:color w:val="000000" w:themeColor="text1"/>
          <w:lang w:val="en-US"/>
        </w:rPr>
        <w:t xml:space="preserve"> visualize</w:t>
      </w:r>
      <w:r>
        <w:rPr>
          <w:rFonts w:ascii="Times" w:hAnsi="Times"/>
          <w:color w:val="000000" w:themeColor="text1"/>
          <w:lang w:val="en-US"/>
        </w:rPr>
        <w:t>d</w:t>
      </w:r>
      <w:r w:rsidRPr="002E48C9">
        <w:rPr>
          <w:rFonts w:ascii="Times" w:hAnsi="Times"/>
          <w:color w:val="000000" w:themeColor="text1"/>
          <w:lang w:val="en-US"/>
        </w:rPr>
        <w:t xml:space="preserve"> the </w:t>
      </w:r>
      <w:r>
        <w:rPr>
          <w:rFonts w:ascii="Times" w:hAnsi="Times"/>
          <w:color w:val="000000" w:themeColor="text1"/>
          <w:lang w:val="en-US"/>
        </w:rPr>
        <w:t xml:space="preserve">data itself and its associated </w:t>
      </w:r>
      <w:r w:rsidRPr="002E48C9">
        <w:rPr>
          <w:rFonts w:ascii="Times" w:hAnsi="Times"/>
          <w:color w:val="000000" w:themeColor="text1"/>
          <w:lang w:val="en-US"/>
        </w:rPr>
        <w:t xml:space="preserve">uncertainties </w:t>
      </w:r>
      <w:r>
        <w:rPr>
          <w:rFonts w:ascii="Times" w:hAnsi="Times"/>
          <w:color w:val="000000" w:themeColor="text1"/>
          <w:lang w:val="en-US"/>
        </w:rPr>
        <w:t>with</w:t>
      </w:r>
      <w:r w:rsidRPr="002E48C9">
        <w:rPr>
          <w:rFonts w:ascii="Times" w:hAnsi="Times"/>
          <w:color w:val="000000" w:themeColor="text1"/>
          <w:lang w:val="en-US"/>
        </w:rPr>
        <w:t xml:space="preserve"> </w:t>
      </w:r>
      <w:r>
        <w:rPr>
          <w:rFonts w:ascii="Times" w:hAnsi="Times"/>
          <w:color w:val="000000" w:themeColor="text1"/>
          <w:lang w:val="en-US"/>
        </w:rPr>
        <w:t xml:space="preserve">an artificially spatially separated channels of red, green, and blue color components. This </w:t>
      </w:r>
      <w:r w:rsidRPr="002E48C9">
        <w:rPr>
          <w:rFonts w:ascii="Times" w:hAnsi="Times"/>
          <w:color w:val="000000" w:themeColor="text1"/>
          <w:lang w:val="en-US"/>
        </w:rPr>
        <w:t xml:space="preserve">chromatic aberration </w:t>
      </w:r>
      <w:r>
        <w:rPr>
          <w:rFonts w:ascii="Times" w:hAnsi="Times"/>
          <w:color w:val="000000" w:themeColor="text1"/>
          <w:lang w:val="en-US"/>
        </w:rPr>
        <w:t>representation has been evaluated in a comparative user study</w:t>
      </w:r>
      <w:r w:rsidRPr="006F706A">
        <w:rPr>
          <w:rFonts w:ascii="Times" w:hAnsi="Times"/>
          <w:color w:val="160ED9"/>
          <w:lang w:val="en-US"/>
        </w:rPr>
        <w:t>.  &lt;then we leave space for a couple sentences that will briefly describe the results of the user study when known&gt;</w:t>
      </w:r>
    </w:p>
    <w:p w14:paraId="2750769A" w14:textId="7C4FDE22" w:rsidR="00EA2141" w:rsidRPr="002E48C9"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2E48C9"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2E48C9"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2E48C9" w:rsidRDefault="004006E9" w:rsidP="00E500CD">
      <w:pPr>
        <w:jc w:val="both"/>
        <w:rPr>
          <w:rFonts w:ascii="Times" w:hAnsi="Times"/>
          <w:color w:val="000000" w:themeColor="text1"/>
          <w:sz w:val="22"/>
          <w:szCs w:val="22"/>
          <w:shd w:val="clear" w:color="auto" w:fill="FFFFFF"/>
          <w:lang w:val="en-US"/>
        </w:rPr>
      </w:pPr>
    </w:p>
    <w:p w14:paraId="31A024BB" w14:textId="3CF71A78" w:rsidR="00B051A4" w:rsidRPr="002E48C9" w:rsidRDefault="00B051A4" w:rsidP="00E500CD">
      <w:pPr>
        <w:jc w:val="both"/>
        <w:rPr>
          <w:rFonts w:ascii="Times" w:hAnsi="Times"/>
          <w:color w:val="000000" w:themeColor="text1"/>
          <w:sz w:val="22"/>
          <w:szCs w:val="22"/>
          <w:shd w:val="clear" w:color="auto" w:fill="FFFFFF"/>
          <w:lang w:val="en-US"/>
        </w:rPr>
      </w:pPr>
    </w:p>
    <w:p w14:paraId="38DF991F" w14:textId="5C6C354E" w:rsidR="00B051A4" w:rsidRPr="009F5BAC" w:rsidRDefault="00B051A4" w:rsidP="009F5BAC">
      <w:pPr>
        <w:rPr>
          <w:rFonts w:ascii="Times" w:hAnsi="Times"/>
          <w:color w:val="000000" w:themeColor="text1"/>
          <w:sz w:val="22"/>
          <w:szCs w:val="22"/>
          <w:shd w:val="clear" w:color="auto" w:fill="FFFFFF"/>
          <w:lang w:val="en-US"/>
        </w:rPr>
      </w:pPr>
      <w:r w:rsidRPr="002E48C9">
        <w:rPr>
          <w:b/>
          <w:bCs/>
          <w:color w:val="000000" w:themeColor="text1"/>
        </w:rPr>
        <w:lastRenderedPageBreak/>
        <w:t>LIST OF ABBREVIATIONS USED</w:t>
      </w:r>
    </w:p>
    <w:p w14:paraId="7502081C" w14:textId="77777777" w:rsidR="00B051A4" w:rsidRPr="002E48C9" w:rsidRDefault="00B051A4" w:rsidP="00B051A4">
      <w:pPr>
        <w:rPr>
          <w:color w:val="000000" w:themeColor="text1"/>
        </w:rPr>
      </w:pPr>
    </w:p>
    <w:p w14:paraId="69FE0FCF" w14:textId="5F4DD4F8" w:rsidR="00B051A4" w:rsidRPr="002E48C9" w:rsidRDefault="00B051A4" w:rsidP="00B051A4">
      <w:pPr>
        <w:rPr>
          <w:rFonts w:ascii="Times" w:hAnsi="Times"/>
          <w:color w:val="000000" w:themeColor="text1"/>
          <w:lang w:val="en-US"/>
        </w:rPr>
      </w:pPr>
    </w:p>
    <w:p w14:paraId="1BDF2C75" w14:textId="6DBEF1AB" w:rsidR="0020173D" w:rsidRPr="0020173D" w:rsidRDefault="0020173D" w:rsidP="0020173D">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BFFF053" w14:textId="7DA88863"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61C00737" w14:textId="629BE15B" w:rsidR="0020173D" w:rsidRDefault="0020173D" w:rsidP="00B051A4">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11213EB2" w14:textId="12DE4977" w:rsidR="0020173D" w:rsidRPr="0020173D" w:rsidRDefault="0020173D" w:rsidP="0020173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3B5546F4" w14:textId="21A1A0BC" w:rsidR="0020173D" w:rsidRDefault="0020173D" w:rsidP="00B051A4">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27A803A2" w14:textId="77777777" w:rsidR="00950301" w:rsidRDefault="00950301" w:rsidP="00950301">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50A0108E" w14:textId="641817E3" w:rsidR="00950301" w:rsidRPr="0020173D" w:rsidRDefault="00950301" w:rsidP="00B051A4">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276F8F0C" w14:textId="12D1504F" w:rsidR="003F62CA" w:rsidRPr="002E48C9" w:rsidRDefault="003F62CA" w:rsidP="00B051A4">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3224A1E5" w14:textId="2BB83D6F"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2D98C8C8" w14:textId="48C07143"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3B904AF7" w14:textId="77777777" w:rsidR="00105A3F" w:rsidRPr="002E48C9" w:rsidRDefault="00105A3F" w:rsidP="00105A3F">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19C5E27F" w14:textId="7FCF6687" w:rsidR="00105A3F" w:rsidRPr="002E48C9" w:rsidRDefault="00105A3F" w:rsidP="00B051A4">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693F5043" w14:textId="334D0D53" w:rsidR="004006E9" w:rsidRPr="002E48C9" w:rsidRDefault="00306E8E" w:rsidP="00E500CD">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39E76DBB" w14:textId="4A0B8632" w:rsidR="00D50733" w:rsidRDefault="00D50733" w:rsidP="00E500CD">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2CB5DD00" w14:textId="77777777" w:rsidR="00295341" w:rsidRDefault="00B051A4" w:rsidP="00B76F3D">
      <w:pPr>
        <w:spacing w:line="360" w:lineRule="auto"/>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p>
    <w:p w14:paraId="18B1C74A" w14:textId="77777777" w:rsidR="006F706A" w:rsidRPr="00295341" w:rsidRDefault="006F706A" w:rsidP="006F706A">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77372C49" w14:textId="77777777" w:rsidR="006F706A" w:rsidRDefault="006F706A" w:rsidP="006F706A">
      <w:pPr>
        <w:spacing w:line="360" w:lineRule="auto"/>
        <w:rPr>
          <w:rFonts w:ascii="Times" w:hAnsi="Times"/>
          <w:b/>
          <w:bCs/>
          <w:color w:val="000000" w:themeColor="text1"/>
          <w:lang w:val="en-US"/>
        </w:rPr>
      </w:pPr>
    </w:p>
    <w:p w14:paraId="1AAAD486" w14:textId="77777777" w:rsidR="006F706A" w:rsidRPr="002E48C9" w:rsidRDefault="006F706A" w:rsidP="006F706A">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26A7D0A7" w14:textId="77777777" w:rsidR="006F706A" w:rsidRPr="002E48C9" w:rsidRDefault="006F706A" w:rsidP="006F706A">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0EFC6472" w14:textId="77777777" w:rsidR="006F706A" w:rsidRPr="002E48C9" w:rsidRDefault="006F706A" w:rsidP="006F706A">
      <w:pPr>
        <w:spacing w:line="360" w:lineRule="auto"/>
        <w:jc w:val="both"/>
        <w:rPr>
          <w:rFonts w:ascii="Times" w:hAnsi="Times"/>
          <w:color w:val="000000" w:themeColor="text1"/>
          <w:lang w:val="en-US"/>
        </w:rPr>
      </w:pPr>
    </w:p>
    <w:p w14:paraId="03A631B9" w14:textId="77777777" w:rsidR="006F706A" w:rsidRPr="002E48C9" w:rsidRDefault="006F706A" w:rsidP="006F706A">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19CE448D" w14:textId="77777777" w:rsidR="006F706A" w:rsidRPr="002E48C9" w:rsidRDefault="006F706A" w:rsidP="006F706A">
      <w:pPr>
        <w:spacing w:line="360" w:lineRule="auto"/>
        <w:jc w:val="both"/>
        <w:rPr>
          <w:rFonts w:ascii="Times" w:hAnsi="Times"/>
          <w:color w:val="000000" w:themeColor="text1"/>
          <w:lang w:val="en-US"/>
        </w:rPr>
      </w:pPr>
    </w:p>
    <w:p w14:paraId="19288D7F" w14:textId="77777777" w:rsidR="006F706A" w:rsidRPr="002E48C9" w:rsidRDefault="006F706A" w:rsidP="006F706A">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dise</w:t>
      </w:r>
      <w:r w:rsidRPr="003A11E1">
        <w:rPr>
          <w:rFonts w:ascii="Times" w:eastAsiaTheme="minorHAnsi" w:hAnsi="Times" w:cs="AppleSystemUIFont"/>
          <w:lang w:val="en-GB" w:eastAsia="en-US"/>
        </w:rPr>
        <w:t xml:space="preserve">ases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3C9046C" w14:textId="77777777" w:rsidR="006F706A" w:rsidRPr="002E48C9" w:rsidRDefault="006F706A" w:rsidP="006F706A">
      <w:pPr>
        <w:spacing w:line="360" w:lineRule="auto"/>
        <w:jc w:val="both"/>
        <w:rPr>
          <w:rFonts w:ascii="Times" w:hAnsi="Times"/>
          <w:color w:val="000000" w:themeColor="text1"/>
          <w:shd w:val="clear" w:color="auto" w:fill="FFFFFF"/>
          <w:lang w:val="en-US"/>
        </w:rPr>
      </w:pPr>
    </w:p>
    <w:p w14:paraId="11BB816C" w14:textId="77777777" w:rsidR="006F706A" w:rsidRDefault="006F706A" w:rsidP="006F706A">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6160CC12" w14:textId="77777777" w:rsidR="006F706A" w:rsidRDefault="006F706A" w:rsidP="006F706A">
      <w:pPr>
        <w:spacing w:line="360" w:lineRule="auto"/>
        <w:jc w:val="both"/>
        <w:rPr>
          <w:rFonts w:ascii="Times" w:hAnsi="Times"/>
          <w:color w:val="000000" w:themeColor="text1"/>
          <w:lang w:val="en-US"/>
        </w:rPr>
      </w:pPr>
    </w:p>
    <w:p w14:paraId="5981C573" w14:textId="77777777" w:rsidR="006F706A" w:rsidRPr="003D6EF6" w:rsidRDefault="006F706A" w:rsidP="006F706A">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(predictive models)</w:t>
      </w:r>
    </w:p>
    <w:p w14:paraId="6280B0BB" w14:textId="77777777" w:rsidR="006F706A" w:rsidRDefault="006F706A" w:rsidP="006F706A">
      <w:pPr>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 </w:t>
      </w:r>
      <w:r w:rsidRPr="005C7AE9">
        <w:rPr>
          <w:rFonts w:ascii="Times" w:hAnsi="Times" w:cs="Arial"/>
          <w:color w:val="160ED9"/>
          <w:shd w:val="clear" w:color="auto" w:fill="FFFFFF"/>
          <w:lang w:val="en-US"/>
        </w:rPr>
        <w:t>There are three types of machine learning</w:t>
      </w:r>
      <w:r>
        <w:rPr>
          <w:rFonts w:ascii="Times" w:hAnsi="Times" w:cs="Arial"/>
          <w:color w:val="160ED9"/>
          <w:shd w:val="clear" w:color="auto" w:fill="FFFFFF"/>
          <w:lang w:val="en-US"/>
        </w:rPr>
        <w:t xml:space="preserve"> algorithms</w:t>
      </w:r>
      <w:r w:rsidRPr="005C7AE9">
        <w:rPr>
          <w:rFonts w:ascii="Times" w:hAnsi="Times" w:cs="Arial"/>
          <w:color w:val="160ED9"/>
          <w:shd w:val="clear" w:color="auto" w:fill="FFFFFF"/>
          <w:lang w:val="en-US"/>
        </w:rPr>
        <w:t xml:space="preserve"> i. </w:t>
      </w:r>
      <w:r w:rsidRPr="005C7AE9">
        <w:rPr>
          <w:rFonts w:ascii="Times" w:hAnsi="Times" w:cs="Arial"/>
          <w:b/>
          <w:bCs/>
          <w:color w:val="160ED9"/>
          <w:shd w:val="clear" w:color="auto" w:fill="FFFFFF"/>
          <w:lang w:val="en-US"/>
        </w:rPr>
        <w:t>Supervised Learning</w:t>
      </w:r>
      <w:r w:rsidRPr="005C7AE9">
        <w:rPr>
          <w:rFonts w:ascii="Times" w:hAnsi="Times" w:cs="Arial"/>
          <w:color w:val="160ED9"/>
          <w:shd w:val="clear" w:color="auto" w:fill="FFFFFF"/>
          <w:lang w:val="en-US"/>
        </w:rPr>
        <w:t xml:space="preserve"> (</w:t>
      </w:r>
      <w:r w:rsidRPr="005C7AE9">
        <w:rPr>
          <w:rFonts w:ascii="Times" w:hAnsi="Times"/>
          <w:color w:val="160ED9"/>
          <w:shd w:val="clear" w:color="auto" w:fill="FFFFFF"/>
        </w:rPr>
        <w:t>In this type, the machine learning algorithm is trained on labeled data. Even though the data needs to be labeled accurately for this method to work, supervised learning is extremely powerful when used in the right circumstances</w:t>
      </w:r>
      <w:r w:rsidRPr="005C7AE9">
        <w:rPr>
          <w:rFonts w:ascii="Times" w:hAnsi="Times"/>
          <w:color w:val="160ED9"/>
        </w:rPr>
        <w:t>)</w:t>
      </w:r>
      <w:r w:rsidRPr="005C7AE9">
        <w:rPr>
          <w:rFonts w:ascii="Times" w:hAnsi="Times" w:cs="Arial"/>
          <w:color w:val="160ED9"/>
          <w:shd w:val="clear" w:color="auto" w:fill="FFFFFF"/>
          <w:lang w:val="en-US"/>
        </w:rPr>
        <w:t xml:space="preserve"> ii. </w:t>
      </w:r>
      <w:r w:rsidRPr="005C7AE9">
        <w:rPr>
          <w:rFonts w:ascii="Times" w:hAnsi="Times" w:cs="Arial"/>
          <w:b/>
          <w:bCs/>
          <w:color w:val="160ED9"/>
          <w:shd w:val="clear" w:color="auto" w:fill="FFFFFF"/>
          <w:lang w:val="en-US"/>
        </w:rPr>
        <w:t>Unsupervised Learning</w:t>
      </w:r>
      <w:r w:rsidRPr="005C7AE9">
        <w:rPr>
          <w:rFonts w:ascii="Times" w:hAnsi="Times" w:cs="Arial"/>
          <w:color w:val="160ED9"/>
          <w:shd w:val="clear" w:color="auto" w:fill="FFFFFF"/>
          <w:lang w:val="en-US"/>
        </w:rPr>
        <w:t xml:space="preserve"> (</w:t>
      </w:r>
      <w:r>
        <w:rPr>
          <w:rFonts w:ascii="Times" w:hAnsi="Times" w:cs="Arial"/>
          <w:color w:val="160ED9"/>
          <w:shd w:val="clear" w:color="auto" w:fill="FFFFFF"/>
        </w:rPr>
        <w:t>This</w:t>
      </w:r>
      <w:r w:rsidRPr="005C7AE9">
        <w:rPr>
          <w:rFonts w:ascii="Times" w:hAnsi="Times" w:cs="Arial"/>
          <w:color w:val="160ED9"/>
          <w:shd w:val="clear" w:color="auto" w:fill="FFFFFF"/>
        </w:rPr>
        <w:t xml:space="preserve"> is a type of algorithm that learns patterns from untagged data.</w:t>
      </w:r>
      <w:r w:rsidRPr="005C7AE9">
        <w:rPr>
          <w:rFonts w:ascii="Times" w:hAnsi="Times"/>
          <w:color w:val="160ED9"/>
        </w:rPr>
        <w:t xml:space="preserve"> </w:t>
      </w:r>
      <w:r>
        <w:rPr>
          <w:rFonts w:ascii="Times" w:hAnsi="Times"/>
          <w:color w:val="160ED9"/>
          <w:shd w:val="clear" w:color="auto" w:fill="FFFFFF"/>
        </w:rPr>
        <w:t>This type of</w:t>
      </w:r>
      <w:r w:rsidRPr="005C7AE9">
        <w:rPr>
          <w:rFonts w:ascii="Times" w:hAnsi="Times"/>
          <w:color w:val="160ED9"/>
          <w:shd w:val="clear" w:color="auto" w:fill="FFFFFF"/>
        </w:rPr>
        <w:t xml:space="preserve"> learning does not have labels to work off, </w:t>
      </w:r>
      <w:r w:rsidRPr="005C7AE9">
        <w:rPr>
          <w:rFonts w:ascii="Times" w:hAnsi="Times"/>
          <w:color w:val="160ED9"/>
          <w:shd w:val="clear" w:color="auto" w:fill="FFFFFF"/>
        </w:rPr>
        <w:lastRenderedPageBreak/>
        <w:t>resulting in the creation of hidden structures. Relationships between data points are perceived by the algorithm in an abstract manner, with no input required from human beings.</w:t>
      </w:r>
      <w:r w:rsidRPr="005C7AE9">
        <w:rPr>
          <w:rFonts w:ascii="Times" w:hAnsi="Times"/>
          <w:color w:val="160ED9"/>
        </w:rPr>
        <w:t>)</w:t>
      </w:r>
      <w:r w:rsidRPr="005C7AE9">
        <w:rPr>
          <w:rFonts w:ascii="Times" w:hAnsi="Times" w:cs="Arial"/>
          <w:color w:val="160ED9"/>
          <w:shd w:val="clear" w:color="auto" w:fill="FFFFFF"/>
          <w:lang w:val="en-US"/>
        </w:rPr>
        <w:t xml:space="preserve"> iii. </w:t>
      </w:r>
      <w:r w:rsidRPr="005C7AE9">
        <w:rPr>
          <w:rFonts w:ascii="Times" w:hAnsi="Times" w:cs="Arial"/>
          <w:b/>
          <w:bCs/>
          <w:color w:val="160ED9"/>
          <w:shd w:val="clear" w:color="auto" w:fill="FFFFFF"/>
          <w:lang w:val="en-US"/>
        </w:rPr>
        <w:t>Reinforcement Learning</w:t>
      </w:r>
      <w:r w:rsidRPr="005C7AE9">
        <w:rPr>
          <w:rFonts w:ascii="Times" w:hAnsi="Times" w:cs="Arial"/>
          <w:color w:val="160ED9"/>
          <w:shd w:val="clear" w:color="auto" w:fill="FFFFFF"/>
          <w:lang w:val="en-US"/>
        </w:rPr>
        <w:t xml:space="preserve"> (</w:t>
      </w:r>
      <w:r>
        <w:rPr>
          <w:rFonts w:ascii="Times" w:hAnsi="Times"/>
          <w:color w:val="160ED9"/>
        </w:rPr>
        <w:t>T</w:t>
      </w:r>
      <w:r w:rsidRPr="005C7AE9">
        <w:rPr>
          <w:rFonts w:ascii="Times" w:hAnsi="Times"/>
          <w:color w:val="160ED9"/>
        </w:rPr>
        <w:t>his learning</w:t>
      </w:r>
      <w:r w:rsidRPr="005C7AE9">
        <w:rPr>
          <w:rFonts w:ascii="Times" w:hAnsi="Times"/>
          <w:color w:val="160ED9"/>
          <w:shd w:val="clear" w:color="auto" w:fill="FFFFFF"/>
        </w:rPr>
        <w:t> directly takes inspiration from how human beings learn from data in their lives. It features an algorithm that improves upon itself and learns from new situations using a trial-and-error method).</w:t>
      </w:r>
      <w:r w:rsidRPr="005C7AE9">
        <w:rPr>
          <w:rFonts w:ascii="Times" w:hAnsi="Times" w:cs="Arial"/>
          <w:color w:val="160ED9"/>
          <w:shd w:val="clear" w:color="auto" w:fill="FFFFFF"/>
          <w:lang w:val="en-US"/>
        </w:rPr>
        <w:t xml:space="preserve"> </w:t>
      </w:r>
    </w:p>
    <w:p w14:paraId="7E08DB9C" w14:textId="77777777" w:rsidR="006F706A" w:rsidRDefault="006F706A" w:rsidP="006F706A">
      <w:pPr>
        <w:jc w:val="both"/>
        <w:rPr>
          <w:rFonts w:ascii="Times" w:hAnsi="Times" w:cs="Arial"/>
          <w:color w:val="000000" w:themeColor="text1"/>
          <w:shd w:val="clear" w:color="auto" w:fill="FFFFFF"/>
          <w:lang w:val="en-US"/>
        </w:rPr>
      </w:pPr>
    </w:p>
    <w:p w14:paraId="34DDDC2B" w14:textId="77777777" w:rsidR="006F706A" w:rsidRPr="00C12633" w:rsidRDefault="006F706A" w:rsidP="006F706A">
      <w:pPr>
        <w:jc w:val="both"/>
        <w:rPr>
          <w:rFonts w:ascii="Times" w:hAnsi="Times"/>
          <w:color w:val="160ED9"/>
        </w:rPr>
      </w:pPr>
      <w:r w:rsidRPr="00C12633">
        <w:rPr>
          <w:rFonts w:ascii="Times" w:hAnsi="Times"/>
          <w:color w:val="160ED9"/>
        </w:rPr>
        <w:t>We have chosen three supervised learning algorithms (MLP, CNN and LSTM). Along with supervised learning we have also chosen another statistical model (ARIMA). We discuss further detail about these algorithms in Chapter 3.</w:t>
      </w:r>
    </w:p>
    <w:p w14:paraId="3E54380F" w14:textId="77777777" w:rsidR="006F706A" w:rsidRDefault="006F706A" w:rsidP="006F706A">
      <w:pPr>
        <w:spacing w:line="360" w:lineRule="auto"/>
        <w:jc w:val="both"/>
        <w:rPr>
          <w:rFonts w:ascii="Times" w:hAnsi="Times" w:cs="Arial"/>
          <w:color w:val="000000" w:themeColor="text1"/>
          <w:shd w:val="clear" w:color="auto" w:fill="FFFFFF"/>
          <w:lang w:val="en-US"/>
        </w:rPr>
      </w:pPr>
    </w:p>
    <w:p w14:paraId="3FF77A81" w14:textId="77777777" w:rsidR="006F706A" w:rsidRDefault="006F706A" w:rsidP="006F706A">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2</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6F2543">
        <w:rPr>
          <w:rFonts w:ascii="Times" w:hAnsi="Times" w:cs="Arial"/>
          <w:color w:val="000000" w:themeColor="text1"/>
        </w:rPr>
        <w:t xml:space="preserve">Stream </w:t>
      </w:r>
      <w:r>
        <w:rPr>
          <w:rFonts w:ascii="Times" w:hAnsi="Times" w:cs="Arial"/>
          <w:color w:val="000000" w:themeColor="text1"/>
        </w:rPr>
        <w:t>g</w:t>
      </w:r>
      <w:r w:rsidRPr="006F2543">
        <w:rPr>
          <w:rFonts w:ascii="Times" w:hAnsi="Times" w:cs="Arial"/>
          <w:color w:val="000000" w:themeColor="text1"/>
        </w:rPr>
        <w:t xml:space="preserve">raphs are </w:t>
      </w:r>
      <w:r>
        <w:rPr>
          <w:rFonts w:ascii="Times" w:hAnsi="Times" w:cs="Arial"/>
          <w:color w:val="000000" w:themeColor="text1"/>
        </w:rPr>
        <w:t xml:space="preserve">an approach to visualization which are </w:t>
      </w:r>
      <w:r w:rsidRPr="006F2543">
        <w:rPr>
          <w:rFonts w:ascii="Times" w:hAnsi="Times" w:cs="Arial"/>
          <w:color w:val="000000" w:themeColor="text1"/>
        </w:rPr>
        <w:t xml:space="preserve">ideal for displaying high-volume datasets, </w:t>
      </w:r>
      <w:r w:rsidRPr="00D80678">
        <w:rPr>
          <w:rFonts w:ascii="Times" w:hAnsi="Times" w:cs="Arial"/>
          <w:color w:val="000000" w:themeColor="text1"/>
        </w:rPr>
        <w:t>to</w:t>
      </w:r>
      <w:r w:rsidRPr="006F2543">
        <w:rPr>
          <w:rFonts w:ascii="Times" w:hAnsi="Times" w:cs="Arial"/>
          <w:color w:val="000000" w:themeColor="text1"/>
        </w:rPr>
        <w:t xml:space="preserve"> discover </w:t>
      </w:r>
      <w:r w:rsidRPr="00D80678">
        <w:rPr>
          <w:rFonts w:ascii="Times" w:hAnsi="Times" w:cs="Arial"/>
          <w:color w:val="000000" w:themeColor="text1"/>
        </w:rPr>
        <w:t>shapes, trends,</w:t>
      </w:r>
      <w:r w:rsidRPr="006F2543">
        <w:rPr>
          <w:rFonts w:ascii="Times" w:hAnsi="Times" w:cs="Arial"/>
          <w:color w:val="000000" w:themeColor="text1"/>
        </w:rPr>
        <w:t xml:space="preserve"> and patterns over time across a wide range of</w:t>
      </w:r>
      <w:r w:rsidRPr="00D80678">
        <w:rPr>
          <w:rFonts w:ascii="Times" w:hAnsi="Times" w:cs="Arial"/>
          <w:color w:val="000000" w:themeColor="text1"/>
        </w:rPr>
        <w:t xml:space="preserve"> numerical</w:t>
      </w:r>
      <w:r w:rsidRPr="006F2543">
        <w:rPr>
          <w:rFonts w:ascii="Times" w:hAnsi="Times" w:cs="Arial"/>
          <w:color w:val="000000" w:themeColor="text1"/>
        </w:rPr>
        <w:t xml:space="preserve"> </w:t>
      </w:r>
      <w:r w:rsidRPr="00D80678">
        <w:rPr>
          <w:rFonts w:ascii="Times" w:hAnsi="Times" w:cs="Arial"/>
          <w:color w:val="000000" w:themeColor="text1"/>
        </w:rPr>
        <w:t>groups side by side</w:t>
      </w:r>
      <w:r w:rsidRPr="006F2543">
        <w:rPr>
          <w:rFonts w:ascii="Times" w:hAnsi="Times" w:cs="Arial"/>
          <w:color w:val="000000" w:themeColor="text1"/>
        </w:rPr>
        <w:t>. For example, seasonal peaks in the stream shape can suggest a periodic pattern.</w:t>
      </w:r>
      <w:r w:rsidRPr="00D80678">
        <w:rPr>
          <w:rFonts w:ascii="Times" w:hAnsi="Times" w:cs="Arial"/>
          <w:color w:val="000000" w:themeColor="text1"/>
        </w:rPr>
        <w:t xml:space="preserve"> </w:t>
      </w:r>
      <w:r w:rsidRPr="00D80678">
        <w:rPr>
          <w:rFonts w:ascii="Times" w:hAnsi="Times" w:cs="Open Sans"/>
          <w:color w:val="000000" w:themeColor="text1"/>
          <w:shd w:val="clear" w:color="auto" w:fill="FFFFFF"/>
        </w:rPr>
        <w:t>They work even better when there is an interactive component involved that enables the following of each</w:t>
      </w:r>
      <w:r>
        <w:rPr>
          <w:rFonts w:ascii="Times" w:hAnsi="Times" w:cs="Open Sans"/>
          <w:color w:val="000000" w:themeColor="text1"/>
          <w:shd w:val="clear" w:color="auto" w:fill="FFFFFF"/>
        </w:rPr>
        <w:t xml:space="preserve"> separate</w:t>
      </w:r>
      <w:r w:rsidRPr="00D80678">
        <w:rPr>
          <w:rFonts w:ascii="Times" w:hAnsi="Times" w:cs="Open Sans"/>
          <w:color w:val="000000" w:themeColor="text1"/>
          <w:shd w:val="clear" w:color="auto" w:fill="FFFFFF"/>
        </w:rPr>
        <w:t xml:space="preserve"> “flow” or allow filtering the view in some way.</w:t>
      </w:r>
      <w:r>
        <w:rPr>
          <w:rFonts w:ascii="Times" w:hAnsi="Times" w:cs="Open Sans"/>
          <w:color w:val="000000" w:themeColor="text1"/>
          <w:shd w:val="clear" w:color="auto" w:fill="FFFFFF"/>
        </w:rPr>
        <w:t xml:space="preserve"> </w:t>
      </w:r>
      <w:r w:rsidRPr="00851C1C">
        <w:rPr>
          <w:rFonts w:ascii="Times" w:hAnsi="Times" w:cs="Open Sans"/>
          <w:color w:val="160ED9"/>
          <w:shd w:val="clear" w:color="auto" w:fill="FFFFFF"/>
        </w:rPr>
        <w:t>The following example shows number of deaths count among the continents for the duration of 10 days.</w:t>
      </w:r>
    </w:p>
    <w:p w14:paraId="142385A7" w14:textId="77777777" w:rsidR="006F706A" w:rsidRPr="00851C1C" w:rsidRDefault="006F706A" w:rsidP="006F706A">
      <w:pPr>
        <w:spacing w:line="360" w:lineRule="auto"/>
        <w:jc w:val="both"/>
        <w:rPr>
          <w:rFonts w:ascii="Times" w:hAnsi="Times" w:cs="Open Sans"/>
          <w:color w:val="160ED9"/>
          <w:shd w:val="clear" w:color="auto" w:fill="FFFFFF"/>
        </w:rPr>
      </w:pPr>
    </w:p>
    <w:p w14:paraId="31CB0287" w14:textId="77777777" w:rsidR="006F706A" w:rsidRPr="00851C1C" w:rsidRDefault="006F706A" w:rsidP="006F706A">
      <w:pPr>
        <w:spacing w:line="360" w:lineRule="auto"/>
        <w:jc w:val="both"/>
        <w:rPr>
          <w:rFonts w:ascii="Times" w:hAnsi="Times" w:cs="Open Sans"/>
          <w:color w:val="160ED9"/>
          <w:shd w:val="clear" w:color="auto" w:fill="FFFFFF"/>
        </w:rPr>
      </w:pPr>
      <w:r w:rsidRPr="00C12633">
        <w:rPr>
          <w:rFonts w:ascii="Times" w:hAnsi="Times" w:cs="Open Sans"/>
          <w:noProof/>
          <w:color w:val="160ED9"/>
          <w:shd w:val="clear" w:color="auto" w:fill="FFFFFF"/>
        </w:rPr>
        <w:drawing>
          <wp:inline distT="0" distB="0" distL="0" distR="0" wp14:anchorId="7D349472" wp14:editId="652FE1C8">
            <wp:extent cx="5731510" cy="3531870"/>
            <wp:effectExtent l="12700" t="12700" r="8890" b="1143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31870"/>
                    </a:xfrm>
                    <a:prstGeom prst="rect">
                      <a:avLst/>
                    </a:prstGeom>
                    <a:ln w="3175">
                      <a:solidFill>
                        <a:schemeClr val="accent1"/>
                      </a:solidFill>
                    </a:ln>
                  </pic:spPr>
                </pic:pic>
              </a:graphicData>
            </a:graphic>
          </wp:inline>
        </w:drawing>
      </w:r>
    </w:p>
    <w:p w14:paraId="542CCAFC" w14:textId="77777777" w:rsidR="006F706A" w:rsidRPr="00851C1C" w:rsidRDefault="006F706A" w:rsidP="006F706A">
      <w:pPr>
        <w:spacing w:line="360" w:lineRule="auto"/>
        <w:jc w:val="both"/>
        <w:rPr>
          <w:rFonts w:ascii="Times" w:hAnsi="Times" w:cs="Open Sans"/>
          <w:color w:val="160ED9"/>
          <w:shd w:val="clear" w:color="auto" w:fill="FFFFFF"/>
        </w:rPr>
      </w:pPr>
      <w:r w:rsidRPr="00851C1C">
        <w:rPr>
          <w:rFonts w:ascii="Times" w:hAnsi="Times" w:cs="Open Sans"/>
          <w:color w:val="160ED9"/>
          <w:shd w:val="clear" w:color="auto" w:fill="FFFFFF"/>
        </w:rPr>
        <w:t>Figure-1: Streamgraph (</w:t>
      </w:r>
      <w:r>
        <w:rPr>
          <w:rFonts w:ascii="Times" w:hAnsi="Times" w:cs="Open Sans"/>
          <w:color w:val="160ED9"/>
          <w:shd w:val="clear" w:color="auto" w:fill="FFFFFF"/>
        </w:rPr>
        <w:t>ref</w:t>
      </w:r>
      <w:r w:rsidRPr="00851C1C">
        <w:rPr>
          <w:rFonts w:ascii="Times" w:hAnsi="Times" w:cs="Open Sans"/>
          <w:color w:val="160ED9"/>
          <w:shd w:val="clear" w:color="auto" w:fill="FFFFFF"/>
        </w:rPr>
        <w:t xml:space="preserve"> https://app.flourish.studio/visualisation/4023285)</w:t>
      </w:r>
    </w:p>
    <w:p w14:paraId="55740C7F" w14:textId="77777777" w:rsidR="006F706A" w:rsidRPr="00D80678" w:rsidRDefault="006F706A" w:rsidP="006F706A">
      <w:pPr>
        <w:spacing w:line="360" w:lineRule="auto"/>
        <w:jc w:val="both"/>
      </w:pPr>
    </w:p>
    <w:p w14:paraId="60105401" w14:textId="77777777" w:rsidR="006F706A" w:rsidRPr="002E48C9" w:rsidRDefault="006F706A" w:rsidP="006F706A">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1.2.3</w:t>
      </w:r>
      <w:r>
        <w:rPr>
          <w:rFonts w:ascii="Times" w:hAnsi="Times"/>
          <w:b/>
          <w:bCs/>
          <w:color w:val="000000" w:themeColor="text1"/>
          <w:shd w:val="clear" w:color="auto" w:fill="FFFFFF"/>
          <w:lang w:val="en-US"/>
        </w:rPr>
        <w:tab/>
        <w:t>D3.js</w:t>
      </w:r>
    </w:p>
    <w:p w14:paraId="6D738B78" w14:textId="77777777" w:rsidR="006F706A" w:rsidRPr="008C0AA4" w:rsidRDefault="006F706A" w:rsidP="006F706A">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w:t>
      </w:r>
      <w:r w:rsidRPr="008C0AA4">
        <w:rPr>
          <w:rFonts w:ascii="Times" w:hAnsi="Times" w:cs="Arial"/>
          <w:color w:val="202124"/>
          <w:shd w:val="clear" w:color="auto" w:fill="FFFFFF"/>
        </w:rPr>
        <w:lastRenderedPageBreak/>
        <w:t>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04BA6406" w14:textId="77777777" w:rsidR="006F706A" w:rsidRDefault="006F706A" w:rsidP="006F706A">
      <w:pPr>
        <w:autoSpaceDE w:val="0"/>
        <w:autoSpaceDN w:val="0"/>
        <w:adjustRightInd w:val="0"/>
        <w:spacing w:line="360" w:lineRule="auto"/>
        <w:jc w:val="both"/>
        <w:rPr>
          <w:rFonts w:ascii="Times" w:hAnsi="Times"/>
          <w:b/>
          <w:bCs/>
          <w:color w:val="000000" w:themeColor="text1"/>
          <w:lang w:val="en-US"/>
        </w:rPr>
      </w:pPr>
    </w:p>
    <w:p w14:paraId="7D9BDD2B" w14:textId="77777777" w:rsidR="006F706A" w:rsidRDefault="006F706A" w:rsidP="006F706A">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4</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5F80B427" w14:textId="77777777" w:rsidR="006F706A" w:rsidRPr="00495130" w:rsidRDefault="006F706A" w:rsidP="006F706A">
      <w:pPr>
        <w:pStyle w:val="NormalWeb"/>
        <w:spacing w:line="360" w:lineRule="auto"/>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belief’ in something </w:t>
      </w:r>
      <w:r w:rsidRPr="004B4CDA">
        <w:rPr>
          <w:rFonts w:ascii="Times" w:hAnsi="Times" w:cs="Arial"/>
          <w:color w:val="000000" w:themeColor="text1"/>
          <w:shd w:val="clear" w:color="auto" w:fill="FFFFFF"/>
        </w:rPr>
        <w:t xml:space="preserve">[53]. </w:t>
      </w:r>
    </w:p>
    <w:p w14:paraId="678C2DFB" w14:textId="77777777" w:rsidR="006F706A" w:rsidRPr="004B4CDA" w:rsidRDefault="006F706A" w:rsidP="006F706A">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07CCF305" w14:textId="77777777" w:rsidR="006F706A" w:rsidRDefault="006F706A" w:rsidP="006F706A">
      <w:pPr>
        <w:jc w:val="both"/>
        <w:rPr>
          <w:rFonts w:ascii="Times" w:hAnsi="Times"/>
        </w:rPr>
      </w:pPr>
    </w:p>
    <w:p w14:paraId="5C93AB74" w14:textId="77777777" w:rsidR="006F706A" w:rsidRPr="00E11E3B" w:rsidRDefault="006F706A" w:rsidP="006F706A">
      <w:pPr>
        <w:jc w:val="both"/>
        <w:rPr>
          <w:rFonts w:ascii="Times" w:hAnsi="Times"/>
        </w:rPr>
      </w:pPr>
    </w:p>
    <w:p w14:paraId="28257A87" w14:textId="77777777" w:rsidR="006F706A" w:rsidRDefault="006F706A" w:rsidP="006F706A">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w:t>
      </w:r>
      <w:r w:rsidRPr="0094676A">
        <w:rPr>
          <w:rFonts w:ascii="Times" w:hAnsi="Times"/>
          <w:color w:val="000000" w:themeColor="text1"/>
        </w:rPr>
        <w:lastRenderedPageBreak/>
        <w:t>the low-level human visual system in cognitive psychology. Researchers have used different methods to study the perceptual features inherent in a texture pattern [22, 25</w:t>
      </w:r>
      <w:r>
        <w:rPr>
          <w:rFonts w:ascii="Times" w:hAnsi="Times"/>
          <w:color w:val="000000" w:themeColor="text1"/>
        </w:rPr>
        <w:t>, 56</w:t>
      </w:r>
      <w:r w:rsidRPr="0094676A">
        <w:rPr>
          <w:rFonts w:ascii="Times" w:hAnsi="Times"/>
          <w:color w:val="000000" w:themeColor="text1"/>
        </w:rPr>
        <w:t xml:space="preserve">]. </w:t>
      </w:r>
    </w:p>
    <w:p w14:paraId="40DA4A69" w14:textId="77777777" w:rsidR="006F706A" w:rsidRPr="00AE1BB4" w:rsidRDefault="006F706A" w:rsidP="006F706A">
      <w:pPr>
        <w:autoSpaceDE w:val="0"/>
        <w:autoSpaceDN w:val="0"/>
        <w:adjustRightInd w:val="0"/>
        <w:spacing w:line="360" w:lineRule="auto"/>
        <w:jc w:val="both"/>
        <w:rPr>
          <w:color w:val="000000" w:themeColor="text1"/>
        </w:rPr>
      </w:pPr>
    </w:p>
    <w:p w14:paraId="11656EEC" w14:textId="77777777" w:rsidR="006F706A" w:rsidRPr="00AE1BB4" w:rsidRDefault="006F706A" w:rsidP="006F706A">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7B5CFFDD" w14:textId="77777777" w:rsidR="006F706A" w:rsidRPr="00AE1BB4" w:rsidRDefault="006F706A" w:rsidP="006F706A">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consider interdisciplinary integration of these research ef-</w:t>
      </w:r>
    </w:p>
    <w:p w14:paraId="39D0C0F7" w14:textId="77777777" w:rsidR="006F706A" w:rsidRPr="00AE1BB4" w:rsidRDefault="006F706A" w:rsidP="006F706A">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18878AFD" w14:textId="77777777" w:rsidR="006F706A" w:rsidRPr="008F6828" w:rsidRDefault="006F706A" w:rsidP="006F706A">
      <w:pPr>
        <w:jc w:val="both"/>
        <w:rPr>
          <w:rFonts w:ascii="Times" w:hAnsi="Times"/>
          <w:color w:val="160ED9"/>
        </w:rPr>
      </w:pPr>
      <w:r w:rsidRPr="008F6828">
        <w:rPr>
          <w:rFonts w:ascii="Times" w:hAnsi="Times"/>
          <w:color w:val="160ED9"/>
        </w:rPr>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F6828">
        <w:rPr>
          <w:rFonts w:ascii="Times" w:hAnsi="Times" w:cs="Segoe UI"/>
          <w:color w:val="160ED9"/>
          <w:shd w:val="clear" w:color="auto" w:fill="FFFFFF"/>
        </w:rPr>
        <w:t>The SVG &lt;</w:t>
      </w:r>
      <w:r w:rsidRPr="008F6828">
        <w:rPr>
          <w:rStyle w:val="HTMLCode"/>
          <w:rFonts w:ascii="Times" w:hAnsi="Times" w:cs="Consolas"/>
          <w:color w:val="160ED9"/>
          <w:shd w:val="clear" w:color="auto" w:fill="FFFFFF"/>
        </w:rPr>
        <w:t>pattern&gt;</w:t>
      </w:r>
      <w:r w:rsidRPr="008F6828">
        <w:rPr>
          <w:rFonts w:ascii="Times" w:hAnsi="Times" w:cs="Segoe UI"/>
          <w:color w:val="160ED9"/>
          <w:shd w:val="clear" w:color="auto" w:fill="FFFFFF"/>
        </w:rPr>
        <w:t> element allows us to define patterns inside of our SVG markup and use those patterns as a </w:t>
      </w:r>
      <w:r w:rsidRPr="008F6828">
        <w:rPr>
          <w:rStyle w:val="HTMLCode"/>
          <w:rFonts w:ascii="Times" w:hAnsi="Times" w:cs="Consolas"/>
          <w:color w:val="160ED9"/>
          <w:shd w:val="clear" w:color="auto" w:fill="FFFFFF"/>
        </w:rPr>
        <w:t>fill</w:t>
      </w:r>
      <w:r w:rsidRPr="008F6828">
        <w:rPr>
          <w:rFonts w:ascii="Times" w:hAnsi="Times" w:cs="Segoe UI"/>
          <w:color w:val="160ED9"/>
          <w:shd w:val="clear" w:color="auto" w:fill="FFFFFF"/>
        </w:rPr>
        <w:t>. Each pattern has specific shape and we have mostly used circle and rectangle pattern to represent our texture. We will further discuss the generation procedure and algorithm in chapter 3.</w:t>
      </w:r>
    </w:p>
    <w:p w14:paraId="22EBDBC9" w14:textId="77777777" w:rsidR="006F706A" w:rsidRDefault="006F706A" w:rsidP="006F706A">
      <w:pPr>
        <w:autoSpaceDE w:val="0"/>
        <w:autoSpaceDN w:val="0"/>
        <w:adjustRightInd w:val="0"/>
        <w:spacing w:line="360" w:lineRule="auto"/>
        <w:jc w:val="both"/>
        <w:rPr>
          <w:rFonts w:ascii="Times" w:hAnsi="Times"/>
          <w:b/>
          <w:bCs/>
          <w:color w:val="000000" w:themeColor="text1"/>
          <w:lang w:val="en-US"/>
        </w:rPr>
      </w:pPr>
    </w:p>
    <w:p w14:paraId="4D5B799F" w14:textId="77777777" w:rsidR="006F706A" w:rsidRPr="002E48C9" w:rsidRDefault="006F706A" w:rsidP="006F706A">
      <w:pPr>
        <w:autoSpaceDE w:val="0"/>
        <w:autoSpaceDN w:val="0"/>
        <w:adjustRightInd w:val="0"/>
        <w:spacing w:line="360" w:lineRule="auto"/>
        <w:jc w:val="both"/>
        <w:rPr>
          <w:rFonts w:ascii="Times" w:hAnsi="Times"/>
          <w:b/>
          <w:bCs/>
          <w:color w:val="000000" w:themeColor="text1"/>
          <w:lang w:val="en-US"/>
        </w:rPr>
      </w:pPr>
    </w:p>
    <w:p w14:paraId="4955AD2A" w14:textId="77777777" w:rsidR="006F706A" w:rsidRPr="006C3FFB" w:rsidRDefault="006F706A" w:rsidP="006F706A">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76E10D61" w14:textId="77777777" w:rsidR="006F706A" w:rsidRPr="00827CFD" w:rsidRDefault="006F706A" w:rsidP="006F706A"/>
    <w:p w14:paraId="32CB3C5F" w14:textId="77777777" w:rsidR="006F706A" w:rsidRPr="002E48C9" w:rsidRDefault="006F706A" w:rsidP="006F706A">
      <w:pPr>
        <w:rPr>
          <w:color w:val="000000" w:themeColor="text1"/>
          <w:lang w:val="en-US"/>
        </w:rPr>
      </w:pPr>
    </w:p>
    <w:p w14:paraId="39D7E559" w14:textId="77777777" w:rsidR="006F706A" w:rsidRPr="00967D23" w:rsidRDefault="006F706A" w:rsidP="006F706A">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78F5A5F8" wp14:editId="02ED2604">
            <wp:extent cx="2692400" cy="1794329"/>
            <wp:effectExtent l="0" t="0" r="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5ED811F0" wp14:editId="2234FDA8">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2E48C9">
        <w:rPr>
          <w:rFonts w:ascii="Times" w:hAnsi="Times"/>
          <w:b/>
          <w:bCs/>
          <w:color w:val="000000" w:themeColor="text1"/>
          <w:lang w:val="en-US"/>
        </w:rPr>
        <w:t xml:space="preserve">Figure </w:t>
      </w:r>
      <w:r>
        <w:rPr>
          <w:rFonts w:ascii="Times" w:hAnsi="Times"/>
          <w:b/>
          <w:bCs/>
          <w:color w:val="000000" w:themeColor="text1"/>
          <w:lang w:val="en-US"/>
        </w:rPr>
        <w:t>2:</w:t>
      </w:r>
      <w:r w:rsidRPr="002E48C9">
        <w:rPr>
          <w:rFonts w:ascii="Times" w:hAnsi="Times"/>
          <w:b/>
          <w:bCs/>
          <w:color w:val="000000" w:themeColor="text1"/>
          <w:lang w:val="en-US"/>
        </w:rPr>
        <w:t xml:space="preserve"> Example</w:t>
      </w:r>
      <w:r>
        <w:rPr>
          <w:rFonts w:ascii="Times" w:hAnsi="Times"/>
          <w:b/>
          <w:bCs/>
          <w:color w:val="000000" w:themeColor="text1"/>
          <w:lang w:val="en-US"/>
        </w:rPr>
        <w:t>s:</w:t>
      </w:r>
      <w:r w:rsidRPr="002E48C9">
        <w:rPr>
          <w:rFonts w:ascii="Times" w:hAnsi="Times"/>
          <w:b/>
          <w:bCs/>
          <w:color w:val="000000" w:themeColor="text1"/>
          <w:lang w:val="en-US"/>
        </w:rPr>
        <w:t xml:space="preserve"> </w:t>
      </w:r>
      <w:r>
        <w:rPr>
          <w:rFonts w:ascii="Times" w:hAnsi="Times"/>
          <w:b/>
          <w:bCs/>
          <w:color w:val="000000" w:themeColor="text1"/>
          <w:lang w:val="en-US"/>
        </w:rPr>
        <w:t>Left - [10]</w:t>
      </w:r>
      <w:r w:rsidRPr="00D64A42">
        <w:rPr>
          <w:rFonts w:ascii="Times" w:hAnsi="Times"/>
          <w:b/>
          <w:bCs/>
          <w:color w:val="000000" w:themeColor="text1"/>
          <w:sz w:val="20"/>
          <w:szCs w:val="20"/>
          <w:lang w:val="en-US"/>
        </w:rPr>
        <w:t>,</w:t>
      </w:r>
      <w:r>
        <w:rPr>
          <w:rFonts w:ascii="Times" w:hAnsi="Times"/>
          <w:b/>
          <w:bCs/>
          <w:color w:val="000000" w:themeColor="text1"/>
          <w:sz w:val="20"/>
          <w:szCs w:val="20"/>
          <w:lang w:val="en-US"/>
        </w:rPr>
        <w:t xml:space="preserve"> Right - </w:t>
      </w:r>
      <w:hyperlink r:id="rId14" w:history="1">
        <w:r>
          <w:rPr>
            <w:rStyle w:val="Hyperlink"/>
            <w:rFonts w:ascii="Times" w:hAnsi="Times"/>
            <w:b/>
            <w:bCs/>
            <w:sz w:val="20"/>
            <w:szCs w:val="20"/>
            <w:lang w:val="en-US"/>
          </w:rPr>
          <w:t>expertphotography.com</w:t>
        </w:r>
      </w:hyperlink>
    </w:p>
    <w:p w14:paraId="2A866332" w14:textId="77777777" w:rsidR="006F706A" w:rsidRDefault="006F706A" w:rsidP="006F706A">
      <w:pPr>
        <w:spacing w:line="360" w:lineRule="auto"/>
        <w:jc w:val="both"/>
        <w:rPr>
          <w:rFonts w:ascii="Times" w:hAnsi="Times"/>
          <w:b/>
          <w:bCs/>
          <w:color w:val="000000" w:themeColor="text1"/>
          <w:shd w:val="clear" w:color="auto" w:fill="FFFFFF"/>
          <w:lang w:val="en-US"/>
        </w:rPr>
      </w:pPr>
    </w:p>
    <w:p w14:paraId="0098432B" w14:textId="77777777" w:rsidR="006F706A" w:rsidRDefault="006F706A" w:rsidP="006F706A">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6C557F77" w14:textId="77777777" w:rsidR="006F706A" w:rsidRDefault="006F706A" w:rsidP="006F706A">
      <w:pPr>
        <w:spacing w:line="360" w:lineRule="auto"/>
        <w:jc w:val="both"/>
        <w:rPr>
          <w:rFonts w:ascii="Times" w:hAnsi="Times" w:cs="Open Sans"/>
          <w:color w:val="000000" w:themeColor="text1"/>
        </w:rPr>
      </w:pPr>
    </w:p>
    <w:p w14:paraId="2707F6F0" w14:textId="77777777" w:rsidR="006F706A" w:rsidRPr="00452432" w:rsidRDefault="006F706A" w:rsidP="006F706A">
      <w:pPr>
        <w:pStyle w:val="NormalWeb"/>
        <w:jc w:val="both"/>
        <w:rPr>
          <w:rFonts w:ascii="Times" w:hAnsi="Times"/>
          <w:color w:val="160ED9"/>
        </w:rPr>
      </w:pPr>
      <w:r w:rsidRPr="00452432">
        <w:rPr>
          <w:rFonts w:ascii="Times" w:hAnsi="Times"/>
          <w:color w:val="160ED9"/>
        </w:rPr>
        <w:t xml:space="preserve">CA is a phenomenon that can cause image distortions when viewed through lenses. Since light of </w:t>
      </w:r>
      <w:r>
        <w:rPr>
          <w:rFonts w:ascii="Times" w:hAnsi="Times"/>
          <w:color w:val="160ED9"/>
        </w:rPr>
        <w:t>various</w:t>
      </w:r>
      <w:r w:rsidRPr="00452432">
        <w:rPr>
          <w:rFonts w:ascii="Times" w:hAnsi="Times"/>
          <w:color w:val="160ED9"/>
        </w:rPr>
        <w:t xml:space="preserve"> colors refract at </w:t>
      </w:r>
      <w:r>
        <w:rPr>
          <w:rFonts w:ascii="Times" w:hAnsi="Times"/>
          <w:color w:val="160ED9"/>
        </w:rPr>
        <w:t>various</w:t>
      </w:r>
      <w:r w:rsidRPr="00452432">
        <w:rPr>
          <w:rFonts w:ascii="Times" w:hAnsi="Times"/>
          <w:color w:val="160ED9"/>
        </w:rPr>
        <w:t xml:space="preserve"> angles on traveling through materials with refractive indices (Figure 2-left), the resulting images may appear to be distorted. Since more and more people </w:t>
      </w:r>
      <w:r>
        <w:rPr>
          <w:rFonts w:ascii="Times" w:hAnsi="Times"/>
          <w:color w:val="160ED9"/>
        </w:rPr>
        <w:t>undergo</w:t>
      </w:r>
      <w:r w:rsidRPr="00452432">
        <w:rPr>
          <w:rFonts w:ascii="Times" w:hAnsi="Times"/>
          <w:color w:val="160ED9"/>
        </w:rPr>
        <w:t xml:space="preserve"> impaired vision due myopia or astigmatism, the usage of corrective lenses increases, making more people vulnerable to this type of visual distortion. </w:t>
      </w:r>
      <w:r>
        <w:rPr>
          <w:rFonts w:ascii="Times" w:hAnsi="Times"/>
          <w:color w:val="160ED9"/>
        </w:rPr>
        <w:t>Rationally m</w:t>
      </w:r>
      <w:r w:rsidRPr="00452432">
        <w:rPr>
          <w:rFonts w:ascii="Times" w:hAnsi="Times"/>
          <w:color w:val="160ED9"/>
        </w:rPr>
        <w:t xml:space="preserve">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w:t>
      </w:r>
      <w:r>
        <w:rPr>
          <w:rFonts w:ascii="Times" w:hAnsi="Times"/>
          <w:color w:val="160ED9"/>
        </w:rPr>
        <w:t>aberration formation</w:t>
      </w:r>
      <w:r w:rsidRPr="00452432">
        <w:rPr>
          <w:rFonts w:ascii="Times" w:hAnsi="Times"/>
          <w:color w:val="160ED9"/>
        </w:rPr>
        <w:t xml:space="preserve"> concept, we have chosen </w:t>
      </w:r>
      <w:r>
        <w:rPr>
          <w:rFonts w:ascii="Times" w:hAnsi="Times"/>
          <w:color w:val="160ED9"/>
        </w:rPr>
        <w:t xml:space="preserve">three </w:t>
      </w:r>
      <w:r w:rsidRPr="00452432">
        <w:rPr>
          <w:rFonts w:ascii="Times" w:hAnsi="Times"/>
          <w:color w:val="160ED9"/>
        </w:rPr>
        <w:t xml:space="preserve">color </w:t>
      </w:r>
      <w:r>
        <w:rPr>
          <w:rFonts w:ascii="Times" w:hAnsi="Times"/>
          <w:color w:val="160ED9"/>
        </w:rPr>
        <w:t xml:space="preserve">(RGB) </w:t>
      </w:r>
      <w:r w:rsidRPr="00452432">
        <w:rPr>
          <w:rFonts w:ascii="Times" w:hAnsi="Times"/>
          <w:color w:val="160ED9"/>
        </w:rPr>
        <w:t>channels to form a blended shape</w:t>
      </w:r>
      <w:r>
        <w:rPr>
          <w:rFonts w:ascii="Times" w:hAnsi="Times"/>
          <w:color w:val="160ED9"/>
        </w:rPr>
        <w:t>s (circle, rectangle, etc.)</w:t>
      </w:r>
      <w:r w:rsidRPr="00452432">
        <w:rPr>
          <w:rFonts w:ascii="Times" w:hAnsi="Times"/>
          <w:color w:val="160ED9"/>
        </w:rPr>
        <w:t xml:space="preserve"> </w:t>
      </w:r>
      <w:r>
        <w:rPr>
          <w:rFonts w:ascii="Times" w:hAnsi="Times"/>
          <w:color w:val="160ED9"/>
        </w:rPr>
        <w:t>where they are internally</w:t>
      </w:r>
      <w:r w:rsidRPr="00452432">
        <w:rPr>
          <w:rFonts w:ascii="Times" w:hAnsi="Times"/>
          <w:color w:val="160ED9"/>
        </w:rPr>
        <w:t xml:space="preserve"> laterally shifted</w:t>
      </w:r>
      <w:r>
        <w:rPr>
          <w:rFonts w:ascii="Times" w:hAnsi="Times"/>
          <w:color w:val="160ED9"/>
        </w:rPr>
        <w:t xml:space="preserve"> from each other</w:t>
      </w:r>
      <w:r w:rsidRPr="00452432">
        <w:rPr>
          <w:rFonts w:ascii="Times" w:hAnsi="Times"/>
          <w:color w:val="160ED9"/>
        </w:rPr>
        <w:t xml:space="preserve"> by the amount of uncertainty.</w:t>
      </w:r>
    </w:p>
    <w:p w14:paraId="77991A32" w14:textId="77777777" w:rsidR="006F706A" w:rsidRDefault="006F706A" w:rsidP="006F706A">
      <w:pPr>
        <w:spacing w:line="360" w:lineRule="auto"/>
        <w:jc w:val="both"/>
        <w:rPr>
          <w:rFonts w:ascii="Times" w:hAnsi="Times" w:cs="Open Sans"/>
          <w:color w:val="000000" w:themeColor="text1"/>
        </w:rPr>
      </w:pPr>
    </w:p>
    <w:p w14:paraId="478ED52B" w14:textId="77777777" w:rsidR="006F706A" w:rsidRPr="00B1190A" w:rsidRDefault="006F706A" w:rsidP="006F706A">
      <w:pPr>
        <w:spacing w:line="360" w:lineRule="auto"/>
        <w:jc w:val="both"/>
        <w:rPr>
          <w:rFonts w:ascii="Times" w:hAnsi="Times" w:cs="Open Sans"/>
          <w:color w:val="000000" w:themeColor="text1"/>
        </w:rPr>
      </w:pPr>
      <w:r>
        <w:rPr>
          <w:rFonts w:ascii="Times" w:hAnsi="Times" w:cs="Open Sans"/>
          <w:color w:val="000000" w:themeColor="text1"/>
        </w:rPr>
        <w:t xml:space="preserve">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w:t>
      </w:r>
      <w:proofErr w:type="gramStart"/>
      <w:r>
        <w:rPr>
          <w:rFonts w:ascii="Times" w:hAnsi="Times" w:cs="Open Sans"/>
          <w:color w:val="000000" w:themeColor="text1"/>
        </w:rPr>
        <w:t>research</w:t>
      </w:r>
      <w:proofErr w:type="gramEnd"/>
      <w:r>
        <w:rPr>
          <w:rFonts w:ascii="Times" w:hAnsi="Times" w:cs="Open Sans"/>
          <w:color w:val="000000" w:themeColor="text1"/>
        </w:rPr>
        <w:t xml:space="preserve">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4D94A6C4" w14:textId="77777777" w:rsidR="006F706A" w:rsidRPr="002E48C9" w:rsidRDefault="006F706A" w:rsidP="006F706A">
      <w:pPr>
        <w:spacing w:line="360" w:lineRule="auto"/>
        <w:jc w:val="both"/>
        <w:rPr>
          <w:rFonts w:ascii="Times" w:hAnsi="Times"/>
          <w:color w:val="000000" w:themeColor="text1"/>
          <w:shd w:val="clear" w:color="auto" w:fill="FFFFFF"/>
          <w:lang w:val="en-US"/>
        </w:rPr>
      </w:pPr>
    </w:p>
    <w:p w14:paraId="5ACE865E" w14:textId="77777777" w:rsidR="006F706A" w:rsidRDefault="006F706A" w:rsidP="006F706A">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005A3D5" w14:textId="77777777" w:rsidR="006F706A" w:rsidRDefault="006F706A" w:rsidP="006F706A">
      <w:pPr>
        <w:spacing w:line="360" w:lineRule="auto"/>
        <w:jc w:val="both"/>
      </w:pPr>
    </w:p>
    <w:p w14:paraId="336AFA7F" w14:textId="77777777" w:rsidR="006F706A" w:rsidRDefault="006F706A" w:rsidP="006F706A">
      <w:pPr>
        <w:spacing w:line="360" w:lineRule="auto"/>
        <w:jc w:val="both"/>
      </w:pPr>
      <w:r>
        <w:t>To implement the system, we needed to consider the following aspects:</w:t>
      </w:r>
    </w:p>
    <w:p w14:paraId="2A18A4FE" w14:textId="77777777" w:rsidR="006F706A" w:rsidRDefault="006F706A" w:rsidP="006F706A">
      <w:pPr>
        <w:pStyle w:val="ListParagraph"/>
        <w:numPr>
          <w:ilvl w:val="0"/>
          <w:numId w:val="29"/>
        </w:numPr>
        <w:spacing w:line="360" w:lineRule="auto"/>
        <w:jc w:val="both"/>
      </w:pPr>
      <w:r>
        <w:t>How to generate the realistic uncertainty data?</w:t>
      </w:r>
    </w:p>
    <w:p w14:paraId="0E7E695C" w14:textId="77777777" w:rsidR="006F706A" w:rsidRDefault="006F706A" w:rsidP="006F706A">
      <w:pPr>
        <w:pStyle w:val="ListParagraph"/>
        <w:numPr>
          <w:ilvl w:val="0"/>
          <w:numId w:val="29"/>
        </w:numPr>
        <w:spacing w:line="360" w:lineRule="auto"/>
        <w:jc w:val="both"/>
      </w:pPr>
      <w:r>
        <w:t>Which platform or framework to be chosen to implement the visualization?</w:t>
      </w:r>
    </w:p>
    <w:p w14:paraId="229CB408" w14:textId="77777777" w:rsidR="006F706A" w:rsidRDefault="006F706A" w:rsidP="006F706A">
      <w:pPr>
        <w:pStyle w:val="ListParagraph"/>
        <w:numPr>
          <w:ilvl w:val="0"/>
          <w:numId w:val="29"/>
        </w:numPr>
        <w:spacing w:line="360" w:lineRule="auto"/>
        <w:jc w:val="both"/>
      </w:pPr>
      <w:r>
        <w:t>What is the design process of representing uncertainty with CA?</w:t>
      </w:r>
    </w:p>
    <w:p w14:paraId="70B366ED" w14:textId="77777777" w:rsidR="006F706A" w:rsidRDefault="006F706A" w:rsidP="006F706A">
      <w:pPr>
        <w:pStyle w:val="ListParagraph"/>
        <w:numPr>
          <w:ilvl w:val="0"/>
          <w:numId w:val="29"/>
        </w:numPr>
        <w:spacing w:line="360" w:lineRule="auto"/>
        <w:jc w:val="both"/>
      </w:pPr>
      <w:r>
        <w:t>How to evaluate CA representation?</w:t>
      </w:r>
    </w:p>
    <w:p w14:paraId="2D809200" w14:textId="77777777" w:rsidR="006F706A" w:rsidRDefault="006F706A" w:rsidP="006F706A">
      <w:pPr>
        <w:pStyle w:val="ListParagraph"/>
        <w:numPr>
          <w:ilvl w:val="0"/>
          <w:numId w:val="29"/>
        </w:numPr>
        <w:spacing w:line="360" w:lineRule="auto"/>
        <w:jc w:val="both"/>
      </w:pPr>
      <w:r>
        <w:t>What is applicability of this representation?</w:t>
      </w:r>
    </w:p>
    <w:p w14:paraId="386DE63D" w14:textId="77777777" w:rsidR="006F706A" w:rsidRPr="002E48C9" w:rsidRDefault="006F706A" w:rsidP="006F706A">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w:t>
      </w:r>
      <w:r>
        <w:rPr>
          <w:rFonts w:ascii="Times" w:hAnsi="Times"/>
          <w:color w:val="000000" w:themeColor="text1"/>
          <w:shd w:val="clear" w:color="auto" w:fill="FFFFFF"/>
          <w:lang w:val="en-US"/>
        </w:rPr>
        <w:lastRenderedPageBreak/>
        <w:t>feed into three 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6B267CA3" w14:textId="77777777" w:rsidR="006F706A" w:rsidRPr="002E48C9" w:rsidRDefault="006F706A" w:rsidP="006F706A">
      <w:pPr>
        <w:spacing w:line="360" w:lineRule="auto"/>
        <w:jc w:val="both"/>
        <w:rPr>
          <w:rFonts w:ascii="Times" w:hAnsi="Times"/>
          <w:color w:val="000000" w:themeColor="text1"/>
          <w:shd w:val="clear" w:color="auto" w:fill="FFFFFF"/>
          <w:lang w:val="en-US"/>
        </w:rPr>
      </w:pPr>
    </w:p>
    <w:p w14:paraId="3E88682F" w14:textId="77777777" w:rsidR="006F706A" w:rsidRPr="002E48C9" w:rsidRDefault="006F706A" w:rsidP="006F706A">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1.4.</w:t>
      </w:r>
      <w:r w:rsidRPr="002E48C9">
        <w:rPr>
          <w:rFonts w:ascii="Times" w:hAnsi="Times"/>
          <w:b/>
          <w:bCs/>
          <w:color w:val="000000" w:themeColor="text1"/>
          <w:shd w:val="clear" w:color="auto" w:fill="FFFFFF"/>
          <w:lang w:val="en-US"/>
        </w:rPr>
        <w:tab/>
        <w:t>Approach</w:t>
      </w:r>
    </w:p>
    <w:p w14:paraId="1211AD5E" w14:textId="77777777" w:rsidR="006F706A" w:rsidRPr="002E48C9" w:rsidRDefault="006F706A" w:rsidP="006F706A">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4B349DE7" w14:textId="77777777" w:rsidR="006F706A" w:rsidRPr="002E48C9" w:rsidRDefault="006F706A" w:rsidP="006F706A">
      <w:pPr>
        <w:spacing w:line="360" w:lineRule="auto"/>
        <w:jc w:val="both"/>
        <w:rPr>
          <w:rFonts w:ascii="Times" w:hAnsi="Times"/>
          <w:color w:val="000000" w:themeColor="text1"/>
          <w:lang w:val="en-US"/>
        </w:rPr>
      </w:pPr>
    </w:p>
    <w:p w14:paraId="3C9A8DF2" w14:textId="77777777" w:rsidR="006F706A" w:rsidRPr="002E48C9" w:rsidRDefault="006F706A" w:rsidP="006F706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10444D64" w14:textId="77777777" w:rsidR="006F706A" w:rsidRPr="002E48C9" w:rsidRDefault="006F706A" w:rsidP="006F706A">
      <w:pPr>
        <w:spacing w:line="360" w:lineRule="auto"/>
        <w:jc w:val="both"/>
        <w:rPr>
          <w:rFonts w:ascii="Times" w:hAnsi="Times"/>
          <w:color w:val="000000" w:themeColor="text1"/>
          <w:lang w:val="en-US"/>
        </w:rPr>
      </w:pPr>
    </w:p>
    <w:p w14:paraId="2759ABF4" w14:textId="77777777" w:rsidR="006F706A" w:rsidRPr="002E48C9" w:rsidRDefault="006F706A" w:rsidP="006F706A">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36267314" w14:textId="77777777" w:rsidR="006F706A" w:rsidRPr="002E48C9" w:rsidRDefault="006F706A" w:rsidP="006F706A">
      <w:pPr>
        <w:spacing w:line="360" w:lineRule="auto"/>
        <w:jc w:val="both"/>
        <w:rPr>
          <w:rFonts w:ascii="Times" w:hAnsi="Times"/>
          <w:color w:val="000000" w:themeColor="text1"/>
          <w:lang w:val="en-US"/>
        </w:rPr>
      </w:pPr>
    </w:p>
    <w:p w14:paraId="7C198C05" w14:textId="77777777" w:rsidR="006F706A" w:rsidRDefault="006F706A" w:rsidP="006F706A">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7B1DA023" w14:textId="77777777" w:rsidR="006F706A" w:rsidRDefault="006F706A" w:rsidP="006F706A">
      <w:pPr>
        <w:spacing w:line="360" w:lineRule="auto"/>
        <w:jc w:val="both"/>
        <w:rPr>
          <w:rFonts w:ascii="Times" w:hAnsi="Times"/>
          <w:color w:val="000000" w:themeColor="text1"/>
          <w:lang w:val="en-US"/>
        </w:rPr>
      </w:pPr>
    </w:p>
    <w:p w14:paraId="3A955687" w14:textId="77777777" w:rsidR="006F706A" w:rsidRDefault="006F706A" w:rsidP="006F706A">
      <w:pPr>
        <w:spacing w:line="360" w:lineRule="auto"/>
        <w:jc w:val="both"/>
        <w:rPr>
          <w:rFonts w:ascii="Times" w:hAnsi="Times"/>
          <w:color w:val="000000" w:themeColor="text1"/>
          <w:lang w:val="en-US"/>
        </w:rPr>
      </w:pPr>
      <w:r>
        <w:rPr>
          <w:rFonts w:ascii="Times" w:hAnsi="Times"/>
          <w:color w:val="000000" w:themeColor="text1"/>
          <w:lang w:val="en-US"/>
        </w:rPr>
        <w:lastRenderedPageBreak/>
        <w:t>Fifthly, we conducted an experiment to evaluate the approach approved by the Research Ethics Board (REB) of Dalhousie University and with the participation of the members of the community.</w:t>
      </w:r>
    </w:p>
    <w:p w14:paraId="0E253D9B" w14:textId="77777777" w:rsidR="006F706A" w:rsidRDefault="006F706A" w:rsidP="006F706A">
      <w:pPr>
        <w:spacing w:line="360" w:lineRule="auto"/>
        <w:jc w:val="both"/>
        <w:rPr>
          <w:rFonts w:ascii="Times" w:hAnsi="Times"/>
          <w:color w:val="000000" w:themeColor="text1"/>
          <w:lang w:val="en-US"/>
        </w:rPr>
      </w:pPr>
    </w:p>
    <w:p w14:paraId="45B91E80" w14:textId="77777777" w:rsidR="006F706A" w:rsidRPr="002E48C9" w:rsidRDefault="006F706A" w:rsidP="006F706A">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69D4015E" w14:textId="77777777" w:rsidR="006F706A" w:rsidRPr="002E48C9" w:rsidRDefault="006F706A" w:rsidP="006F706A">
      <w:pPr>
        <w:spacing w:line="360" w:lineRule="auto"/>
        <w:jc w:val="both"/>
        <w:rPr>
          <w:rFonts w:ascii="Times" w:hAnsi="Times"/>
          <w:color w:val="000000" w:themeColor="text1"/>
          <w:sz w:val="22"/>
          <w:szCs w:val="22"/>
          <w:lang w:val="en-US"/>
        </w:rPr>
      </w:pPr>
    </w:p>
    <w:p w14:paraId="0545706F" w14:textId="77777777" w:rsidR="006F706A" w:rsidRPr="002E48C9" w:rsidRDefault="006F706A" w:rsidP="006F706A">
      <w:pPr>
        <w:spacing w:line="360" w:lineRule="auto"/>
        <w:jc w:val="both"/>
        <w:rPr>
          <w:rFonts w:ascii="Times" w:hAnsi="Times"/>
          <w:color w:val="000000" w:themeColor="text1"/>
          <w:sz w:val="22"/>
          <w:szCs w:val="22"/>
          <w:shd w:val="clear" w:color="auto" w:fill="FFFFFF"/>
        </w:rPr>
      </w:pPr>
    </w:p>
    <w:p w14:paraId="53F6FA69" w14:textId="77777777" w:rsidR="006F706A" w:rsidRPr="002E48C9" w:rsidRDefault="006F706A" w:rsidP="006F706A">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 xml:space="preserve">1.5. </w:t>
      </w:r>
      <w:r w:rsidRPr="002E48C9">
        <w:rPr>
          <w:rFonts w:ascii="Times" w:hAnsi="Times"/>
          <w:b/>
          <w:bCs/>
          <w:color w:val="000000" w:themeColor="text1"/>
          <w:shd w:val="clear" w:color="auto" w:fill="FFFFFF"/>
          <w:lang w:val="en-US"/>
        </w:rPr>
        <w:tab/>
        <w:t>Thesis outline</w:t>
      </w:r>
    </w:p>
    <w:p w14:paraId="44F16ECD" w14:textId="77777777" w:rsidR="006F706A" w:rsidRPr="002E48C9" w:rsidRDefault="006F706A" w:rsidP="006F706A">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6C5CF19E" w14:textId="20A9FB7C" w:rsidR="00EA2141" w:rsidRPr="002E48C9" w:rsidRDefault="00EA2141" w:rsidP="00B76F3D">
      <w:pPr>
        <w:spacing w:line="360" w:lineRule="auto"/>
        <w:jc w:val="both"/>
        <w:rPr>
          <w:rFonts w:ascii="Times" w:hAnsi="Times"/>
          <w:color w:val="000000" w:themeColor="text1"/>
          <w:sz w:val="22"/>
          <w:szCs w:val="22"/>
        </w:rPr>
      </w:pPr>
    </w:p>
    <w:p w14:paraId="3421938C" w14:textId="072630FD" w:rsidR="003A3D25" w:rsidRPr="002E48C9" w:rsidRDefault="003A3D25" w:rsidP="00B76F3D">
      <w:pPr>
        <w:spacing w:line="360" w:lineRule="auto"/>
        <w:jc w:val="both"/>
        <w:rPr>
          <w:rFonts w:ascii="Times" w:hAnsi="Times"/>
          <w:color w:val="000000" w:themeColor="text1"/>
          <w:sz w:val="22"/>
          <w:szCs w:val="22"/>
        </w:rPr>
      </w:pPr>
    </w:p>
    <w:p w14:paraId="5F320631" w14:textId="1D246D0E" w:rsidR="003A3D25" w:rsidRPr="002E48C9" w:rsidRDefault="003A3D25" w:rsidP="00B76F3D">
      <w:pPr>
        <w:spacing w:line="360" w:lineRule="auto"/>
        <w:jc w:val="both"/>
        <w:rPr>
          <w:rFonts w:ascii="Times" w:hAnsi="Times"/>
          <w:color w:val="000000" w:themeColor="text1"/>
          <w:sz w:val="22"/>
          <w:szCs w:val="22"/>
        </w:rPr>
      </w:pPr>
    </w:p>
    <w:p w14:paraId="1978711A" w14:textId="3C97C312" w:rsidR="003A3D25" w:rsidRPr="002E48C9" w:rsidRDefault="003A3D25" w:rsidP="00B76F3D">
      <w:pPr>
        <w:spacing w:line="360" w:lineRule="auto"/>
        <w:jc w:val="both"/>
        <w:rPr>
          <w:rFonts w:ascii="Times" w:hAnsi="Times"/>
          <w:color w:val="000000" w:themeColor="text1"/>
          <w:sz w:val="22"/>
          <w:szCs w:val="22"/>
        </w:rPr>
      </w:pPr>
    </w:p>
    <w:p w14:paraId="25234E1A" w14:textId="5677F6A3" w:rsidR="003A3D25" w:rsidRPr="002E48C9" w:rsidRDefault="003A3D25" w:rsidP="00B76F3D">
      <w:pPr>
        <w:spacing w:line="360" w:lineRule="auto"/>
        <w:jc w:val="both"/>
        <w:rPr>
          <w:rFonts w:ascii="Times" w:hAnsi="Times"/>
          <w:color w:val="000000" w:themeColor="text1"/>
          <w:sz w:val="22"/>
          <w:szCs w:val="22"/>
        </w:rPr>
      </w:pPr>
    </w:p>
    <w:p w14:paraId="533DB816" w14:textId="01CBFAEA" w:rsidR="003A3D25" w:rsidRPr="002E48C9" w:rsidRDefault="003A3D25" w:rsidP="00B76F3D">
      <w:pPr>
        <w:spacing w:line="360" w:lineRule="auto"/>
        <w:jc w:val="both"/>
        <w:rPr>
          <w:rFonts w:ascii="Times" w:hAnsi="Times"/>
          <w:color w:val="000000" w:themeColor="text1"/>
          <w:sz w:val="22"/>
          <w:szCs w:val="22"/>
        </w:rPr>
      </w:pPr>
    </w:p>
    <w:p w14:paraId="09658B19" w14:textId="037DAC68" w:rsidR="003A3D25" w:rsidRDefault="003A3D25" w:rsidP="00B76F3D">
      <w:pPr>
        <w:spacing w:line="360" w:lineRule="auto"/>
        <w:jc w:val="both"/>
        <w:rPr>
          <w:rFonts w:ascii="Times" w:hAnsi="Times"/>
          <w:color w:val="000000" w:themeColor="text1"/>
          <w:sz w:val="22"/>
          <w:szCs w:val="22"/>
        </w:rPr>
      </w:pPr>
    </w:p>
    <w:p w14:paraId="074BB36E" w14:textId="7E2F256D" w:rsidR="006F622C" w:rsidRDefault="006F622C" w:rsidP="00B76F3D">
      <w:pPr>
        <w:spacing w:line="360" w:lineRule="auto"/>
        <w:jc w:val="both"/>
        <w:rPr>
          <w:rFonts w:ascii="Times" w:hAnsi="Times"/>
          <w:color w:val="000000" w:themeColor="text1"/>
          <w:sz w:val="22"/>
          <w:szCs w:val="22"/>
        </w:rPr>
      </w:pPr>
    </w:p>
    <w:p w14:paraId="71BBB5B7" w14:textId="493715B5" w:rsidR="006F622C" w:rsidRDefault="006F622C" w:rsidP="00B76F3D">
      <w:pPr>
        <w:spacing w:line="360" w:lineRule="auto"/>
        <w:jc w:val="both"/>
        <w:rPr>
          <w:rFonts w:ascii="Times" w:hAnsi="Times"/>
          <w:color w:val="000000" w:themeColor="text1"/>
          <w:sz w:val="22"/>
          <w:szCs w:val="22"/>
        </w:rPr>
      </w:pPr>
    </w:p>
    <w:p w14:paraId="61488DB4" w14:textId="37712123" w:rsidR="006F622C" w:rsidRDefault="006F622C" w:rsidP="00B76F3D">
      <w:pPr>
        <w:spacing w:line="360" w:lineRule="auto"/>
        <w:jc w:val="both"/>
        <w:rPr>
          <w:rFonts w:ascii="Times" w:hAnsi="Times"/>
          <w:color w:val="000000" w:themeColor="text1"/>
          <w:sz w:val="22"/>
          <w:szCs w:val="22"/>
        </w:rPr>
      </w:pPr>
    </w:p>
    <w:p w14:paraId="0A110107" w14:textId="49611DB1" w:rsidR="006F622C" w:rsidRDefault="006F622C" w:rsidP="00B76F3D">
      <w:pPr>
        <w:spacing w:line="360" w:lineRule="auto"/>
        <w:jc w:val="both"/>
        <w:rPr>
          <w:rFonts w:ascii="Times" w:hAnsi="Times"/>
          <w:color w:val="000000" w:themeColor="text1"/>
          <w:sz w:val="22"/>
          <w:szCs w:val="22"/>
        </w:rPr>
      </w:pPr>
    </w:p>
    <w:p w14:paraId="2DBCF953" w14:textId="45B5BFD1" w:rsidR="006F622C" w:rsidRDefault="006F622C" w:rsidP="00B76F3D">
      <w:pPr>
        <w:spacing w:line="360" w:lineRule="auto"/>
        <w:jc w:val="both"/>
        <w:rPr>
          <w:rFonts w:ascii="Times" w:hAnsi="Times"/>
          <w:color w:val="000000" w:themeColor="text1"/>
          <w:sz w:val="22"/>
          <w:szCs w:val="22"/>
        </w:rPr>
      </w:pPr>
    </w:p>
    <w:p w14:paraId="688C8685" w14:textId="72119519" w:rsidR="006F622C" w:rsidRDefault="006F622C" w:rsidP="00B76F3D">
      <w:pPr>
        <w:spacing w:line="360" w:lineRule="auto"/>
        <w:jc w:val="both"/>
        <w:rPr>
          <w:rFonts w:ascii="Times" w:hAnsi="Times"/>
          <w:color w:val="000000" w:themeColor="text1"/>
          <w:sz w:val="22"/>
          <w:szCs w:val="22"/>
        </w:rPr>
      </w:pPr>
    </w:p>
    <w:p w14:paraId="2791D8CB" w14:textId="2136AF33" w:rsidR="006F622C" w:rsidRDefault="006F622C" w:rsidP="00B76F3D">
      <w:pPr>
        <w:spacing w:line="360" w:lineRule="auto"/>
        <w:jc w:val="both"/>
        <w:rPr>
          <w:rFonts w:ascii="Times" w:hAnsi="Times"/>
          <w:color w:val="000000" w:themeColor="text1"/>
          <w:sz w:val="22"/>
          <w:szCs w:val="22"/>
        </w:rPr>
      </w:pPr>
    </w:p>
    <w:p w14:paraId="49EC0DFF" w14:textId="77777777" w:rsidR="006F622C" w:rsidRPr="002E48C9" w:rsidRDefault="006F622C" w:rsidP="00B76F3D">
      <w:pPr>
        <w:spacing w:line="360" w:lineRule="auto"/>
        <w:jc w:val="both"/>
        <w:rPr>
          <w:rFonts w:ascii="Times" w:hAnsi="Times"/>
          <w:color w:val="000000" w:themeColor="text1"/>
          <w:sz w:val="22"/>
          <w:szCs w:val="22"/>
        </w:rPr>
      </w:pPr>
    </w:p>
    <w:p w14:paraId="03640827" w14:textId="77777777" w:rsidR="00295341" w:rsidRDefault="00295341" w:rsidP="00B76F3D">
      <w:pPr>
        <w:spacing w:line="360" w:lineRule="auto"/>
        <w:jc w:val="both"/>
        <w:rPr>
          <w:rFonts w:ascii="Times" w:hAnsi="Times"/>
          <w:color w:val="000000" w:themeColor="text1"/>
          <w:sz w:val="22"/>
          <w:szCs w:val="22"/>
        </w:rPr>
      </w:pPr>
    </w:p>
    <w:p w14:paraId="7CB67E07" w14:textId="7CC3ECE5" w:rsidR="003A3D25" w:rsidRPr="00295341" w:rsidRDefault="00295341" w:rsidP="00B76F3D">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2EA54C56" w14:textId="77777777" w:rsidR="003A3D25" w:rsidRPr="002E48C9" w:rsidRDefault="003A3D25" w:rsidP="00B76F3D">
      <w:pPr>
        <w:spacing w:line="360" w:lineRule="auto"/>
        <w:jc w:val="both"/>
        <w:rPr>
          <w:rFonts w:ascii="Times" w:hAnsi="Times"/>
          <w:color w:val="000000" w:themeColor="text1"/>
          <w:sz w:val="22"/>
          <w:szCs w:val="22"/>
        </w:rPr>
      </w:pPr>
    </w:p>
    <w:p w14:paraId="1BB13D4B" w14:textId="647A7A0B" w:rsidR="00F93F2A" w:rsidRPr="00DA7839" w:rsidRDefault="00F93F2A" w:rsidP="00F93F2A">
      <w:pPr>
        <w:spacing w:line="360" w:lineRule="auto"/>
        <w:jc w:val="both"/>
        <w:rPr>
          <w:rFonts w:ascii="Times" w:hAnsi="Times"/>
          <w:color w:val="000000" w:themeColor="text1"/>
          <w:lang w:val="en-US"/>
        </w:rPr>
      </w:pPr>
      <w:r w:rsidRPr="002650E8">
        <w:rPr>
          <w:rFonts w:ascii="Times" w:hAnsi="Times"/>
          <w:b/>
          <w:bCs/>
          <w:color w:val="000000" w:themeColor="text1"/>
          <w:lang w:val="en-US"/>
        </w:rPr>
        <w:t>2.</w:t>
      </w:r>
      <w:r w:rsidRPr="002650E8">
        <w:rPr>
          <w:rFonts w:ascii="Times" w:hAnsi="Times"/>
          <w:b/>
          <w:bCs/>
          <w:color w:val="000000" w:themeColor="text1"/>
          <w:lang w:val="en-US"/>
        </w:rPr>
        <w:tab/>
      </w:r>
      <w:r w:rsidR="00295341">
        <w:rPr>
          <w:rFonts w:ascii="Times" w:hAnsi="Times"/>
          <w:b/>
          <w:bCs/>
          <w:color w:val="000000" w:themeColor="text1"/>
          <w:lang w:val="en-US"/>
        </w:rPr>
        <w:t>Literature Review</w:t>
      </w:r>
      <w:r w:rsidRPr="002650E8">
        <w:rPr>
          <w:rFonts w:ascii="Times" w:hAnsi="Times"/>
          <w:b/>
          <w:bCs/>
          <w:color w:val="000000" w:themeColor="text1"/>
          <w:lang w:val="en-US"/>
        </w:rPr>
        <w:t>:</w:t>
      </w:r>
      <w:r w:rsidRPr="002650E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79892EC6" w14:textId="77777777" w:rsidR="00F93F2A" w:rsidRPr="002650E8" w:rsidRDefault="00F93F2A" w:rsidP="00F93F2A">
      <w:pPr>
        <w:spacing w:line="360" w:lineRule="auto"/>
        <w:rPr>
          <w:rFonts w:ascii="Times" w:hAnsi="Times"/>
          <w:color w:val="000000" w:themeColor="text1"/>
          <w:lang w:val="en-US"/>
        </w:rPr>
      </w:pPr>
    </w:p>
    <w:p w14:paraId="1ED45B8A" w14:textId="469B7C51" w:rsidR="00F93F2A" w:rsidRPr="002650E8" w:rsidRDefault="00F93F2A" w:rsidP="00F93F2A">
      <w:pPr>
        <w:spacing w:line="360" w:lineRule="auto"/>
        <w:rPr>
          <w:rFonts w:ascii="Times" w:hAnsi="Times"/>
          <w:b/>
          <w:bCs/>
          <w:color w:val="000000" w:themeColor="text1"/>
          <w:lang w:val="en-US"/>
        </w:rPr>
      </w:pPr>
      <w:r w:rsidRPr="002650E8">
        <w:rPr>
          <w:rFonts w:ascii="Times" w:hAnsi="Times"/>
          <w:b/>
          <w:bCs/>
          <w:color w:val="000000" w:themeColor="text1"/>
          <w:lang w:val="en-US"/>
        </w:rPr>
        <w:t>2.1</w:t>
      </w:r>
      <w:r w:rsidRPr="002650E8">
        <w:rPr>
          <w:rFonts w:ascii="Times" w:hAnsi="Times"/>
          <w:b/>
          <w:bCs/>
          <w:color w:val="000000" w:themeColor="text1"/>
          <w:lang w:val="en-US"/>
        </w:rPr>
        <w:tab/>
      </w:r>
      <w:r w:rsidR="009B0091">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53C88F7A" w14:textId="77777777" w:rsidR="00F93F2A" w:rsidRPr="002650E8" w:rsidRDefault="00F93F2A" w:rsidP="00F93F2A">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r w:rsidRPr="002650E8">
        <w:rPr>
          <w:rFonts w:ascii="Times" w:hAnsi="Times"/>
          <w:color w:val="000000" w:themeColor="text1"/>
          <w:shd w:val="clear" w:color="auto" w:fill="FFFFFF"/>
        </w:rPr>
        <w:t xml:space="preserve">everal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r w:rsidRPr="002650E8">
        <w:rPr>
          <w:rFonts w:ascii="Times" w:hAnsi="Times"/>
          <w:color w:val="000000" w:themeColor="text1"/>
          <w:shd w:val="clear" w:color="auto" w:fill="FFFFFF"/>
        </w:rPr>
        <w:t>orecasting project</w:t>
      </w:r>
      <w:r w:rsidRPr="002650E8">
        <w:rPr>
          <w:rFonts w:ascii="Times" w:hAnsi="Times"/>
          <w:color w:val="000000" w:themeColor="text1"/>
          <w:shd w:val="clear" w:color="auto" w:fill="FFFFFF"/>
          <w:lang w:val="en-US"/>
        </w:rPr>
        <w:t xml:space="preserve"> [7]. </w:t>
      </w:r>
      <w:r w:rsidRPr="002650E8">
        <w:rPr>
          <w:rFonts w:ascii="Times" w:hAnsi="Times"/>
          <w:color w:val="000000" w:themeColor="text1"/>
        </w:rPr>
        <w:t xml:space="preserve">Srivenkatesh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w:t>
      </w:r>
      <w:proofErr w:type="gramStart"/>
      <w:r w:rsidRPr="002650E8">
        <w:rPr>
          <w:rFonts w:ascii="Times" w:hAnsi="Times"/>
          <w:color w:val="000000" w:themeColor="text1"/>
        </w:rPr>
        <w:t>Mean</w:t>
      </w:r>
      <w:proofErr w:type="gramEnd"/>
      <w:r w:rsidRPr="002650E8">
        <w:rPr>
          <w:rFonts w:ascii="Times" w:hAnsi="Times"/>
          <w:color w:val="000000" w:themeColor="text1"/>
        </w:rPr>
        <w:t xml:space="preserve">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58A19E15" w14:textId="77777777" w:rsidR="00F93F2A" w:rsidRPr="002650E8" w:rsidRDefault="00F93F2A" w:rsidP="00F93F2A">
      <w:pPr>
        <w:spacing w:line="360" w:lineRule="auto"/>
        <w:jc w:val="both"/>
        <w:rPr>
          <w:rFonts w:ascii="Times" w:hAnsi="Times"/>
          <w:color w:val="000000" w:themeColor="text1"/>
        </w:rPr>
      </w:pPr>
    </w:p>
    <w:p w14:paraId="4B3A72E2"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lastRenderedPageBreak/>
        <w:t>2.2</w:t>
      </w:r>
      <w:r w:rsidRPr="002650E8">
        <w:rPr>
          <w:rFonts w:ascii="Times" w:hAnsi="Times"/>
          <w:b/>
          <w:bCs/>
          <w:color w:val="000000" w:themeColor="text1"/>
          <w:lang w:val="en-US"/>
        </w:rPr>
        <w:tab/>
        <w:t xml:space="preserve">Uncertainty related prior works </w:t>
      </w:r>
    </w:p>
    <w:p w14:paraId="1C561295"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Botchen</w:t>
      </w:r>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to show flow direction by streaklines and convey uncertainty by blurring these streakline</w:t>
      </w:r>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2D13A6BC" w14:textId="040CF53E" w:rsidR="00F93F2A" w:rsidRPr="002650E8" w:rsidRDefault="00F93F2A" w:rsidP="00F93F2A">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Quantiﬁcation approach to uncertainty visualization, along with the concept of uncertainty and its sources. </w:t>
      </w:r>
    </w:p>
    <w:p w14:paraId="65F05482" w14:textId="77777777" w:rsidR="00F93F2A" w:rsidRPr="002650E8" w:rsidRDefault="00F93F2A" w:rsidP="00F93F2A">
      <w:pPr>
        <w:jc w:val="both"/>
        <w:rPr>
          <w:rFonts w:ascii="Times" w:hAnsi="Times"/>
          <w:color w:val="000000" w:themeColor="text1"/>
        </w:rPr>
      </w:pPr>
    </w:p>
    <w:p w14:paraId="4FE6F3BD"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6A2184CE"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w:t>
      </w:r>
      <w:r w:rsidRPr="002650E8">
        <w:rPr>
          <w:rFonts w:ascii="Times" w:eastAsiaTheme="minorHAnsi" w:hAnsi="Times"/>
          <w:color w:val="000000" w:themeColor="text1"/>
          <w:lang w:val="en-GB" w:eastAsia="en-US"/>
        </w:rPr>
        <w:lastRenderedPageBreak/>
        <w:t xml:space="preserve">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22F0C94D"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p>
    <w:p w14:paraId="0A67491F"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r w:rsidRPr="002650E8">
        <w:rPr>
          <w:rFonts w:ascii="Times" w:eastAsiaTheme="minorHAnsi" w:hAnsi="Times"/>
          <w:color w:val="000000" w:themeColor="text1"/>
          <w:lang w:val="en-GB" w:eastAsia="en-US"/>
        </w:rPr>
        <w:t>Griethe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376CDBF1"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663E706F" w14:textId="77777777" w:rsidR="00F93F2A" w:rsidRPr="002650E8" w:rsidRDefault="00F93F2A" w:rsidP="00F93F2A">
      <w:pPr>
        <w:autoSpaceDE w:val="0"/>
        <w:autoSpaceDN w:val="0"/>
        <w:adjustRightInd w:val="0"/>
        <w:spacing w:line="360" w:lineRule="auto"/>
        <w:jc w:val="both"/>
        <w:rPr>
          <w:rFonts w:ascii="Times" w:hAnsi="Times"/>
          <w:color w:val="000000" w:themeColor="text1"/>
          <w:lang w:val="en-US"/>
        </w:rPr>
      </w:pPr>
    </w:p>
    <w:p w14:paraId="046C41E5"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r w:rsidRPr="002650E8">
        <w:rPr>
          <w:rFonts w:ascii="Times" w:hAnsi="Times"/>
          <w:color w:val="000000" w:themeColor="text1"/>
        </w:rPr>
        <w:t>tate-of-the-art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4828B36D" w14:textId="77777777" w:rsidR="00F93F2A" w:rsidRPr="002650E8" w:rsidRDefault="00F93F2A" w:rsidP="00F93F2A">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w:t>
      </w:r>
      <w:r w:rsidRPr="002650E8">
        <w:rPr>
          <w:rFonts w:ascii="Times" w:eastAsiaTheme="minorHAnsi" w:hAnsi="Times"/>
          <w:color w:val="000000" w:themeColor="text1"/>
          <w:lang w:val="en-GB" w:eastAsia="en-US"/>
        </w:rPr>
        <w:lastRenderedPageBreak/>
        <w:t>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5C783024"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where the audience should be aware of the risks and rewards of certain decisions, modulate their confidence in their conclusions, and perhaps restrain from deciding when there is high uncertainty perceived. Correl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09DBC33A" w14:textId="77777777" w:rsidR="00F93F2A" w:rsidRPr="00DA7839" w:rsidRDefault="00F93F2A" w:rsidP="00DA7839">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Hullman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4EDD3BFF" w14:textId="77777777" w:rsidR="00F93F2A" w:rsidRPr="00DA7839" w:rsidRDefault="00F93F2A" w:rsidP="00DA7839">
      <w:pPr>
        <w:spacing w:line="360" w:lineRule="auto"/>
        <w:rPr>
          <w:rFonts w:ascii="Times" w:hAnsi="Times"/>
          <w:color w:val="000000" w:themeColor="text1"/>
        </w:rPr>
      </w:pPr>
    </w:p>
    <w:p w14:paraId="18537AC2"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w:t>
      </w:r>
      <w:r w:rsidRPr="00DA7839">
        <w:rPr>
          <w:rFonts w:ascii="Times" w:hAnsi="Times"/>
          <w:color w:val="000000" w:themeColor="text1"/>
        </w:rPr>
        <w:lastRenderedPageBreak/>
        <w:t xml:space="preserve">uncertainty values and make accurate decisions. Also, it requires the participants to be domain experts and it also requires data with alternatives. </w:t>
      </w:r>
    </w:p>
    <w:p w14:paraId="55992524"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Korporaal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6F32A68C"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052C4C3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Brodlie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0F747722"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w:t>
      </w:r>
      <w:r w:rsidRPr="00DA7839">
        <w:rPr>
          <w:rFonts w:ascii="Times" w:hAnsi="Times"/>
          <w:color w:val="000000" w:themeColor="text1"/>
        </w:rPr>
        <w:lastRenderedPageBreak/>
        <w:t xml:space="preserve">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020AF9B8"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7A1ABB51" w14:textId="77777777" w:rsidR="00F93F2A" w:rsidRPr="00DA7839" w:rsidRDefault="00F93F2A" w:rsidP="00DA7839">
      <w:pPr>
        <w:pStyle w:val="NormalWeb"/>
        <w:spacing w:line="360" w:lineRule="auto"/>
        <w:jc w:val="both"/>
        <w:rPr>
          <w:rFonts w:ascii="Times" w:hAnsi="Times"/>
          <w:color w:val="000000" w:themeColor="text1"/>
        </w:rPr>
      </w:pPr>
    </w:p>
    <w:p w14:paraId="6E910A76"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r w:rsidRPr="00DA7839">
        <w:rPr>
          <w:rFonts w:ascii="Times" w:hAnsi="Times"/>
          <w:color w:val="000000" w:themeColor="text1"/>
        </w:rPr>
        <w:t xml:space="preserve">Lucchesi et al. [43] develop and present three approaches to include uncertainty on maps: (1) the bivariate choropleth map repurposed to visualize uncertainty; (2) the pixelation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which counties have high uncertainties, they cannot determine the exact quantities of the margins of error by looking at the pixelated map. </w:t>
      </w:r>
    </w:p>
    <w:p w14:paraId="4D4B415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w:t>
      </w:r>
      <w:r w:rsidRPr="00DA7839">
        <w:rPr>
          <w:rFonts w:ascii="Times" w:hAnsi="Times"/>
          <w:color w:val="000000" w:themeColor="text1"/>
        </w:rPr>
        <w:lastRenderedPageBreak/>
        <w:t xml:space="preserve">be used over others remains incomplete. To address the gap MacEachren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5B164C71"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Reveiro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017F80D8" w14:textId="77777777" w:rsidR="00F93F2A" w:rsidRPr="00DA7839" w:rsidRDefault="00F93F2A" w:rsidP="00DA7839">
      <w:pPr>
        <w:spacing w:line="360" w:lineRule="auto"/>
        <w:jc w:val="both"/>
        <w:rPr>
          <w:rFonts w:ascii="Times" w:hAnsi="Times"/>
          <w:color w:val="000000" w:themeColor="text1"/>
        </w:rPr>
      </w:pPr>
      <w:r w:rsidRPr="00DA7839">
        <w:rPr>
          <w:rFonts w:ascii="Times" w:hAnsi="Times"/>
          <w:color w:val="000000" w:themeColor="text1"/>
        </w:rPr>
        <w:t>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37E8044" w14:textId="77777777" w:rsidR="00F93F2A" w:rsidRPr="00DA7839" w:rsidRDefault="00F93F2A" w:rsidP="00DA7839">
      <w:pPr>
        <w:spacing w:line="360" w:lineRule="auto"/>
        <w:rPr>
          <w:rFonts w:ascii="Times" w:hAnsi="Times"/>
          <w:color w:val="000000" w:themeColor="text1"/>
        </w:rPr>
      </w:pPr>
    </w:p>
    <w:p w14:paraId="770B611B"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lastRenderedPageBreak/>
        <w:t xml:space="preserve">Instead of professional data scientists, the authors Boukhelifa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0A993B31"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Evaluating the impact of an uncertainty visualization is complex due to the challenge of defining correct behavior with uncertainty information and difficulties of interpreting uncertainty by people. Hullman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338071BC"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w:t>
      </w:r>
      <w:r w:rsidRPr="00DA7839">
        <w:rPr>
          <w:rFonts w:ascii="Times" w:hAnsi="Times"/>
          <w:color w:val="000000" w:themeColor="text1"/>
        </w:rPr>
        <w:lastRenderedPageBreak/>
        <w:t xml:space="preserve">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61981635"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Hullman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They did not raise subjects to explain their conclusions about data and uncertainty and even they know relatively little about the subject pool. </w:t>
      </w:r>
    </w:p>
    <w:p w14:paraId="2298D21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dotplots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5BC05FDF"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4718ACD2" w14:textId="40E807DE" w:rsidR="00EC5B70" w:rsidRDefault="00F93F2A" w:rsidP="00164D7A">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Whittenbrink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2082B70E" w14:textId="77777777" w:rsidR="00164D7A" w:rsidRPr="002650E8" w:rsidRDefault="00164D7A" w:rsidP="00164D7A">
      <w:pPr>
        <w:pStyle w:val="NormalWeb"/>
        <w:shd w:val="clear" w:color="auto" w:fill="FFFFFF"/>
        <w:spacing w:line="360" w:lineRule="auto"/>
        <w:jc w:val="both"/>
        <w:rPr>
          <w:rFonts w:ascii="Times" w:hAnsi="Times"/>
          <w:color w:val="000000" w:themeColor="text1"/>
        </w:rPr>
      </w:pPr>
    </w:p>
    <w:p w14:paraId="625E1792"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2.3.</w:t>
      </w:r>
      <w:r w:rsidRPr="002650E8">
        <w:rPr>
          <w:rFonts w:ascii="Times" w:hAnsi="Times"/>
          <w:b/>
          <w:bCs/>
          <w:color w:val="000000" w:themeColor="text1"/>
          <w:lang w:val="en-US"/>
        </w:rPr>
        <w:tab/>
        <w:t>Chromatic Aberration related prior works</w:t>
      </w:r>
    </w:p>
    <w:p w14:paraId="4EBB1CFF"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lang w:val="en-US"/>
        </w:rPr>
        <w:t xml:space="preserve">Again, from a vision perspective, </w:t>
      </w:r>
      <w:r w:rsidRPr="00397501">
        <w:rPr>
          <w:rFonts w:ascii="Times" w:hAnsi="Times"/>
          <w:color w:val="000000" w:themeColor="text1"/>
        </w:rPr>
        <w:t>chromatic aberration leads to various forms of color imperfections in the image</w:t>
      </w:r>
      <w:r w:rsidRPr="00397501">
        <w:rPr>
          <w:rFonts w:ascii="Times" w:hAnsi="Times"/>
          <w:color w:val="000000" w:themeColor="text1"/>
          <w:lang w:val="en-US"/>
        </w:rPr>
        <w:t>.</w:t>
      </w:r>
      <w:r w:rsidRPr="00397501">
        <w:rPr>
          <w:rFonts w:ascii="Times" w:hAnsi="Times"/>
          <w:color w:val="000000" w:themeColor="text1"/>
        </w:rPr>
        <w:t xml:space="preserve"> When tampering with an image, these aberrations are often disturbed and fail to be consistent across the image.</w:t>
      </w:r>
      <w:r w:rsidRPr="00397501">
        <w:rPr>
          <w:rFonts w:ascii="Times" w:hAnsi="Times" w:cs="Calibri"/>
          <w:color w:val="000000" w:themeColor="text1"/>
        </w:rPr>
        <w:t xml:space="preserve"> Koh</w:t>
      </w:r>
      <w:r w:rsidRPr="00397501">
        <w:rPr>
          <w:rFonts w:ascii="Times" w:hAnsi="Times"/>
          <w:color w:val="000000" w:themeColor="text1"/>
        </w:rPr>
        <w:t xml:space="preserve"> </w:t>
      </w:r>
      <w:r w:rsidRPr="00397501">
        <w:rPr>
          <w:rFonts w:ascii="Times" w:hAnsi="Times"/>
          <w:color w:val="000000" w:themeColor="text1"/>
          <w:lang w:val="en-US"/>
        </w:rPr>
        <w:t xml:space="preserve">et. al. [10] </w:t>
      </w:r>
      <w:r w:rsidRPr="00397501">
        <w:rPr>
          <w:rFonts w:ascii="Times" w:hAnsi="Times"/>
          <w:color w:val="000000" w:themeColor="text1"/>
        </w:rPr>
        <w:t>present</w:t>
      </w:r>
      <w:r w:rsidRPr="00397501">
        <w:rPr>
          <w:rFonts w:ascii="Times" w:hAnsi="Times"/>
          <w:color w:val="000000" w:themeColor="text1"/>
          <w:lang w:val="en-US"/>
        </w:rPr>
        <w:t>ed</w:t>
      </w:r>
      <w:r w:rsidRPr="00397501">
        <w:rPr>
          <w:rFonts w:ascii="Times" w:hAnsi="Times"/>
          <w:color w:val="000000" w:themeColor="text1"/>
        </w:rPr>
        <w:t xml:space="preserve"> a user study to observe the effect on users’ judgment </w:t>
      </w:r>
      <w:r w:rsidRPr="00397501">
        <w:rPr>
          <w:rFonts w:ascii="Times" w:hAnsi="Times"/>
          <w:color w:val="000000" w:themeColor="text1"/>
          <w:lang w:val="en-US"/>
        </w:rPr>
        <w:t xml:space="preserve">with </w:t>
      </w:r>
      <w:r w:rsidRPr="00397501">
        <w:rPr>
          <w:rFonts w:ascii="Times" w:hAnsi="Times" w:cs="Arial"/>
          <w:color w:val="000000" w:themeColor="text1"/>
        </w:rPr>
        <w:t>Lateral Chromatic Aberration (LCA) for Chart Reading in Information Visualization on Display Devices</w:t>
      </w:r>
      <w:r w:rsidRPr="00397501">
        <w:rPr>
          <w:rFonts w:ascii="Times" w:hAnsi="Times" w:cs="Arial"/>
          <w:color w:val="000000" w:themeColor="text1"/>
          <w:lang w:val="en-US"/>
        </w:rPr>
        <w:t xml:space="preserve"> and </w:t>
      </w:r>
      <w:r w:rsidRPr="00397501">
        <w:rPr>
          <w:rFonts w:ascii="Times" w:hAnsi="Times"/>
          <w:color w:val="000000" w:themeColor="text1"/>
        </w:rPr>
        <w:t>suggest</w:t>
      </w:r>
      <w:r w:rsidRPr="00397501">
        <w:rPr>
          <w:rFonts w:ascii="Times" w:hAnsi="Times"/>
          <w:color w:val="000000" w:themeColor="text1"/>
          <w:lang w:val="en-US"/>
        </w:rPr>
        <w:t>ed</w:t>
      </w:r>
      <w:r w:rsidRPr="00397501">
        <w:rPr>
          <w:rFonts w:ascii="Times" w:hAnsi="Times"/>
          <w:color w:val="000000" w:themeColor="text1"/>
        </w:rPr>
        <w:t xml:space="preserve"> guidelines for information visualization designers to avoid such issues</w:t>
      </w:r>
      <w:r w:rsidRPr="00397501">
        <w:rPr>
          <w:rFonts w:ascii="Times" w:hAnsi="Times"/>
          <w:color w:val="000000" w:themeColor="text1"/>
          <w:lang w:val="en-US"/>
        </w:rPr>
        <w:t xml:space="preserve">. </w:t>
      </w:r>
      <w:r w:rsidRPr="00397501">
        <w:rPr>
          <w:rFonts w:ascii="Times" w:hAnsi="Times"/>
          <w:color w:val="000000" w:themeColor="text1"/>
        </w:rPr>
        <w:t xml:space="preserve">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w:t>
      </w:r>
      <w:r w:rsidRPr="00397501">
        <w:rPr>
          <w:rFonts w:ascii="Times" w:hAnsi="Times"/>
          <w:color w:val="000000" w:themeColor="text1"/>
        </w:rPr>
        <w:lastRenderedPageBreak/>
        <w:t>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7B543E1F"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 xml:space="preserve">Colour is widely used in information visualisation to deliver different types of information such as extreme values, </w:t>
      </w:r>
      <w:proofErr w:type="gramStart"/>
      <w:r w:rsidRPr="00397501">
        <w:rPr>
          <w:rFonts w:ascii="Times" w:hAnsi="Times"/>
          <w:color w:val="000000" w:themeColor="text1"/>
        </w:rPr>
        <w:t>patterns</w:t>
      </w:r>
      <w:proofErr w:type="gramEnd"/>
      <w:r w:rsidRPr="00397501">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Yoo </w:t>
      </w:r>
      <w:r w:rsidRPr="00397501">
        <w:rPr>
          <w:rFonts w:ascii="Times" w:hAnsi="Times"/>
          <w:color w:val="000000" w:themeColor="text1"/>
          <w:lang w:val="en-US"/>
        </w:rPr>
        <w:t xml:space="preserve">et. al. [11] </w:t>
      </w:r>
      <w:r w:rsidRPr="00397501">
        <w:rPr>
          <w:rFonts w:ascii="Times" w:hAnsi="Times"/>
          <w:color w:val="000000" w:themeColor="text1"/>
        </w:rPr>
        <w:t xml:space="preserve">study undertaken </w:t>
      </w:r>
      <w:proofErr w:type="gramStart"/>
      <w:r w:rsidRPr="00397501">
        <w:rPr>
          <w:rFonts w:ascii="Times" w:hAnsi="Times"/>
          <w:color w:val="000000" w:themeColor="text1"/>
        </w:rPr>
        <w:t>in order to</w:t>
      </w:r>
      <w:proofErr w:type="gramEnd"/>
      <w:r w:rsidRPr="00397501">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397501">
        <w:rPr>
          <w:rFonts w:ascii="Times" w:hAnsi="Times"/>
          <w:color w:val="000000" w:themeColor="text1"/>
        </w:rPr>
        <w:t>green</w:t>
      </w:r>
      <w:proofErr w:type="gramEnd"/>
      <w:r w:rsidRPr="00397501">
        <w:rPr>
          <w:rFonts w:ascii="Times" w:hAnsi="Times"/>
          <w:color w:val="000000" w:themeColor="text1"/>
        </w:rPr>
        <w:t xml:space="preserve"> and blue images on a white background. </w:t>
      </w:r>
    </w:p>
    <w:p w14:paraId="69E02325"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56B13442"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r w:rsidRPr="00397501">
        <w:rPr>
          <w:rFonts w:ascii="Times" w:hAnsi="Times"/>
          <w:color w:val="000000" w:themeColor="text1"/>
          <w:shd w:val="clear" w:color="auto" w:fill="FFFFFF"/>
        </w:rPr>
        <w:t xml:space="preserve">Sungkil </w:t>
      </w:r>
      <w:r w:rsidRPr="00397501">
        <w:rPr>
          <w:rFonts w:ascii="Times" w:hAnsi="Times" w:cs="Calibri"/>
          <w:color w:val="000000" w:themeColor="text1"/>
        </w:rPr>
        <w:t>Lee</w:t>
      </w:r>
      <w:r w:rsidRPr="00397501">
        <w:rPr>
          <w:rFonts w:ascii="Times" w:hAnsi="Times" w:cs="Calibri"/>
          <w:color w:val="000000" w:themeColor="text1"/>
          <w:lang w:val="en-US"/>
        </w:rPr>
        <w:t xml:space="preserve"> et al. [15]</w:t>
      </w:r>
      <w:r w:rsidRPr="00397501">
        <w:rPr>
          <w:rFonts w:ascii="Times" w:hAnsi="Times"/>
          <w:color w:val="000000" w:themeColor="text1"/>
          <w:shd w:val="clear" w:color="auto" w:fill="FFFFFF"/>
          <w:lang w:val="en-US"/>
        </w:rPr>
        <w:t xml:space="preserve"> nicely present </w:t>
      </w:r>
      <w:r w:rsidRPr="00397501">
        <w:rPr>
          <w:rFonts w:ascii="Times" w:hAnsi="Times"/>
          <w:color w:val="000000" w:themeColor="text1"/>
        </w:rPr>
        <w:t>a novel rendering system for defocus blur and lens effects</w:t>
      </w:r>
      <w:r w:rsidRPr="00397501">
        <w:rPr>
          <w:rFonts w:ascii="Times" w:hAnsi="Times"/>
          <w:color w:val="000000" w:themeColor="text1"/>
          <w:shd w:val="clear" w:color="auto" w:fill="FFFFFF"/>
          <w:lang w:val="en-US"/>
        </w:rPr>
        <w:t xml:space="preserve">. </w:t>
      </w:r>
      <w:r w:rsidRPr="00397501">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397501">
        <w:rPr>
          <w:rFonts w:ascii="Times" w:hAnsi="Times"/>
          <w:color w:val="000000" w:themeColor="text1"/>
          <w:shd w:val="clear" w:color="auto" w:fill="FFFFFF"/>
          <w:lang w:val="en-US"/>
        </w:rPr>
        <w:t xml:space="preserve">More </w:t>
      </w:r>
      <w:r w:rsidRPr="00397501">
        <w:rPr>
          <w:rFonts w:ascii="Times" w:hAnsi="Times"/>
          <w:color w:val="000000" w:themeColor="text1"/>
        </w:rPr>
        <w:t xml:space="preserve">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w:t>
      </w:r>
      <w:r w:rsidRPr="00397501">
        <w:rPr>
          <w:rFonts w:ascii="Times" w:hAnsi="Times"/>
          <w:color w:val="000000" w:themeColor="text1"/>
        </w:rPr>
        <w:lastRenderedPageBreak/>
        <w:t>peeling is slower, but their cache-efficient ray tracing mechanism helps to achieve better quality with a strong speedup.</w:t>
      </w:r>
    </w:p>
    <w:p w14:paraId="78E3F4FF" w14:textId="03AF7EA5" w:rsidR="00F93F2A" w:rsidRDefault="00F93F2A" w:rsidP="00F93F2A">
      <w:pPr>
        <w:pStyle w:val="NormalWeb"/>
        <w:spacing w:line="360" w:lineRule="auto"/>
        <w:jc w:val="both"/>
        <w:rPr>
          <w:rFonts w:ascii="Times" w:hAnsi="Times"/>
          <w:color w:val="000000" w:themeColor="text1"/>
        </w:rPr>
      </w:pPr>
      <w:r w:rsidRPr="00397501">
        <w:rPr>
          <w:rFonts w:ascii="Times" w:hAnsi="Times"/>
          <w:color w:val="000000" w:themeColor="text1"/>
          <w:shd w:val="clear" w:color="auto" w:fill="FFFFFF"/>
          <w:lang w:val="en-US"/>
        </w:rPr>
        <w:t xml:space="preserve">One of the interesting research projects conducted by Micah K. </w:t>
      </w:r>
      <w:r w:rsidRPr="00397501">
        <w:rPr>
          <w:rFonts w:ascii="Times" w:hAnsi="Times" w:cs="Calibri"/>
          <w:color w:val="000000" w:themeColor="text1"/>
        </w:rPr>
        <w:t>Johnson et al. [13]</w:t>
      </w:r>
      <w:r w:rsidRPr="00397501">
        <w:rPr>
          <w:rFonts w:ascii="Times" w:hAnsi="Times" w:cs="Calibri"/>
          <w:color w:val="000000" w:themeColor="text1"/>
          <w:lang w:val="en-US"/>
        </w:rPr>
        <w:t xml:space="preserve"> shows that</w:t>
      </w:r>
      <w:r w:rsidRPr="00397501">
        <w:rPr>
          <w:rFonts w:ascii="Times" w:hAnsi="Times"/>
          <w:color w:val="000000" w:themeColor="text1"/>
          <w:shd w:val="clear" w:color="auto" w:fill="FFFFFF"/>
          <w:lang w:val="en-US"/>
        </w:rPr>
        <w:t xml:space="preserve"> </w:t>
      </w:r>
      <w:r w:rsidRPr="00397501">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7E9A2F71" w14:textId="77777777" w:rsidR="00164D7A" w:rsidRPr="002650E8" w:rsidRDefault="00164D7A" w:rsidP="00F93F2A">
      <w:pPr>
        <w:pStyle w:val="NormalWeb"/>
        <w:spacing w:line="360" w:lineRule="auto"/>
        <w:jc w:val="both"/>
        <w:rPr>
          <w:rFonts w:ascii="Times" w:hAnsi="Times"/>
          <w:color w:val="000000" w:themeColor="text1"/>
        </w:rPr>
      </w:pPr>
    </w:p>
    <w:p w14:paraId="5C3ADB23"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2.4.</w:t>
      </w:r>
      <w:r w:rsidRPr="002650E8">
        <w:rPr>
          <w:rFonts w:ascii="Times" w:hAnsi="Times"/>
          <w:b/>
          <w:bCs/>
          <w:color w:val="000000" w:themeColor="text1"/>
          <w:lang w:val="en-US"/>
        </w:rPr>
        <w:tab/>
        <w:t>Texture related prior works</w:t>
      </w:r>
    </w:p>
    <w:p w14:paraId="58F5BB55"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r w:rsidRPr="002650E8">
        <w:rPr>
          <w:rFonts w:ascii="Times" w:hAnsi="Times"/>
          <w:color w:val="000000" w:themeColor="text1"/>
        </w:rPr>
        <w:t xml:space="preserve">Netzel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6620A21D"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E</w:t>
      </w:r>
      <w:r w:rsidRPr="002650E8">
        <w:rPr>
          <w:rFonts w:ascii="Times" w:hAnsi="Times"/>
          <w:color w:val="000000" w:themeColor="text1"/>
        </w:rPr>
        <w:t>xisting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timeste</w:t>
      </w:r>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Caban</w:t>
      </w:r>
      <w:r w:rsidRPr="002650E8">
        <w:rPr>
          <w:rFonts w:ascii="Times" w:hAnsi="Times"/>
          <w:color w:val="000000" w:themeColor="text1"/>
          <w:lang w:val="en-US"/>
        </w:rPr>
        <w:t xml:space="preserve"> et al. [23] i</w:t>
      </w:r>
      <w:r w:rsidRPr="002650E8">
        <w:rPr>
          <w:rFonts w:ascii="Times" w:hAnsi="Times"/>
          <w:color w:val="000000" w:themeColor="text1"/>
        </w:rPr>
        <w:t>ntroduce</w:t>
      </w:r>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0CF82481"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lastRenderedPageBreak/>
        <w:t xml:space="preserve">The authors </w:t>
      </w:r>
      <w:r w:rsidRPr="002650E8">
        <w:rPr>
          <w:rStyle w:val="blue-tooltip"/>
          <w:rFonts w:ascii="Times" w:hAnsi="Times" w:cs="Arial"/>
          <w:color w:val="000000" w:themeColor="text1"/>
          <w:shd w:val="clear" w:color="auto" w:fill="FFFFFF"/>
        </w:rPr>
        <w:t>Bachthaler</w:t>
      </w:r>
      <w:r w:rsidRPr="002650E8">
        <w:rPr>
          <w:rFonts w:ascii="Times" w:hAnsi="Times"/>
          <w:color w:val="000000" w:themeColor="text1"/>
          <w:lang w:val="en-US"/>
        </w:rPr>
        <w:t xml:space="preserve"> et al. [24] have introduced a new technique of </w:t>
      </w:r>
      <w:r w:rsidRPr="002650E8">
        <w:rPr>
          <w:rFonts w:ascii="Times" w:hAnsi="Times"/>
          <w:color w:val="000000" w:themeColor="text1"/>
        </w:rPr>
        <w:t>utili</w:t>
      </w:r>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r w:rsidRPr="002650E8">
        <w:rPr>
          <w:rFonts w:ascii="Times" w:hAnsi="Times"/>
          <w:color w:val="000000" w:themeColor="text1"/>
        </w:rPr>
        <w:t>erception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269D26E8"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r w:rsidRPr="002650E8">
        <w:rPr>
          <w:rFonts w:ascii="Times" w:hAnsi="Times"/>
          <w:color w:val="000000" w:themeColor="text1"/>
        </w:rPr>
        <w:t xml:space="preserve">ine </w:t>
      </w:r>
      <w:r w:rsidRPr="002650E8">
        <w:rPr>
          <w:rFonts w:ascii="Times" w:hAnsi="Times"/>
          <w:color w:val="000000" w:themeColor="text1"/>
          <w:lang w:val="en-US"/>
        </w:rPr>
        <w:t>I</w:t>
      </w:r>
      <w:r w:rsidRPr="002650E8">
        <w:rPr>
          <w:rFonts w:ascii="Times" w:hAnsi="Times"/>
          <w:color w:val="000000" w:themeColor="text1"/>
        </w:rPr>
        <w:t xml:space="preserve">ntegral </w:t>
      </w:r>
      <w:r w:rsidRPr="002650E8">
        <w:rPr>
          <w:rFonts w:ascii="Times" w:hAnsi="Times"/>
          <w:color w:val="000000" w:themeColor="text1"/>
          <w:lang w:val="en-US"/>
        </w:rPr>
        <w:t>C</w:t>
      </w:r>
      <w:r w:rsidRPr="002650E8">
        <w:rPr>
          <w:rFonts w:ascii="Times" w:hAnsi="Times"/>
          <w:color w:val="000000" w:themeColor="text1"/>
        </w:rPr>
        <w:t>onvolution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75EA550A"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Pr="002650E8">
        <w:rPr>
          <w:rFonts w:ascii="Times" w:hAnsi="Times"/>
          <w:color w:val="000000" w:themeColor="text1"/>
          <w:lang w:val="en-US"/>
        </w:rPr>
        <w:t>Influence of a</w:t>
      </w:r>
      <w:r w:rsidRPr="002650E8">
        <w:rPr>
          <w:rFonts w:ascii="Times" w:hAnsi="Times"/>
          <w:color w:val="000000" w:themeColor="text1"/>
        </w:rPr>
        <w:t xml:space="preserve">dding noise to the cell boundaries </w:t>
      </w:r>
      <w:r w:rsidRPr="002650E8">
        <w:rPr>
          <w:rFonts w:ascii="Times" w:hAnsi="Times"/>
          <w:color w:val="000000" w:themeColor="text1"/>
          <w:lang w:val="en-US"/>
        </w:rPr>
        <w:t>are not tested in their experiment but have plan to do in future.</w:t>
      </w:r>
    </w:p>
    <w:p w14:paraId="39CD5AC4"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motio</w:t>
      </w:r>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w:t>
      </w:r>
      <w:r w:rsidRPr="002650E8">
        <w:rPr>
          <w:rFonts w:ascii="Times" w:hAnsi="Times"/>
          <w:color w:val="000000" w:themeColor="text1"/>
        </w:rPr>
        <w:lastRenderedPageBreak/>
        <w:t xml:space="preserve">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28CDA804" w14:textId="7C1B0865" w:rsidR="00C627E2" w:rsidRDefault="00F93F2A" w:rsidP="00F93F2A">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r w:rsidRPr="002650E8">
        <w:rPr>
          <w:rFonts w:ascii="Times" w:hAnsi="Times"/>
          <w:color w:val="000000" w:themeColor="text1"/>
        </w:rPr>
        <w:t xml:space="preserve">erceptual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pexels can be easily identified, but that certain background texture patterns must be avoided to ensure accurate performance</w:t>
      </w:r>
      <w:r w:rsidRPr="002650E8">
        <w:rPr>
          <w:rFonts w:ascii="Times" w:hAnsi="Times"/>
          <w:color w:val="000000" w:themeColor="text1"/>
          <w:lang w:val="en-US"/>
        </w:rPr>
        <w:t>.</w:t>
      </w:r>
    </w:p>
    <w:p w14:paraId="341DFEC2" w14:textId="77777777" w:rsidR="00164D7A" w:rsidRPr="002E48C9" w:rsidRDefault="00164D7A" w:rsidP="00F93F2A">
      <w:pPr>
        <w:pStyle w:val="NormalWeb"/>
        <w:spacing w:line="360" w:lineRule="auto"/>
        <w:jc w:val="both"/>
        <w:rPr>
          <w:rFonts w:ascii="Times" w:hAnsi="Times"/>
          <w:color w:val="000000" w:themeColor="text1"/>
        </w:rPr>
      </w:pPr>
    </w:p>
    <w:p w14:paraId="3C2D1F81" w14:textId="2DDCA32A" w:rsidR="005B1310" w:rsidRPr="002E48C9" w:rsidRDefault="003A3D25" w:rsidP="00B76F3D">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5.</w:t>
      </w:r>
      <w:r w:rsidRPr="002E48C9">
        <w:rPr>
          <w:rFonts w:ascii="Times" w:hAnsi="Times"/>
          <w:b/>
          <w:bCs/>
          <w:color w:val="000000" w:themeColor="text1"/>
          <w:lang w:val="en-US"/>
        </w:rPr>
        <w:tab/>
        <w:t>Limitations of related works</w:t>
      </w:r>
    </w:p>
    <w:p w14:paraId="5306FF1D" w14:textId="3ABDFE8A" w:rsidR="003A3D25" w:rsidRPr="002E48C9" w:rsidRDefault="003A3D25"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w:t>
      </w:r>
      <w:r w:rsidR="008C3CAF" w:rsidRPr="002E48C9">
        <w:rPr>
          <w:rFonts w:ascii="Times" w:hAnsi="Times"/>
          <w:color w:val="000000" w:themeColor="text1"/>
          <w:lang w:val="en-US"/>
        </w:rPr>
        <w:t xml:space="preserve">the </w:t>
      </w:r>
      <w:r w:rsidRPr="002E48C9">
        <w:rPr>
          <w:rFonts w:ascii="Times" w:hAnsi="Times"/>
          <w:color w:val="000000" w:themeColor="text1"/>
          <w:lang w:val="en-US"/>
        </w:rPr>
        <w:t>related works section, a plethora of stud</w:t>
      </w:r>
      <w:r w:rsidR="008C3CAF" w:rsidRPr="002E48C9">
        <w:rPr>
          <w:rFonts w:ascii="Times" w:hAnsi="Times"/>
          <w:color w:val="000000" w:themeColor="text1"/>
          <w:lang w:val="en-US"/>
        </w:rPr>
        <w:t>ies</w:t>
      </w:r>
      <w:r w:rsidRPr="002E48C9">
        <w:rPr>
          <w:rFonts w:ascii="Times" w:hAnsi="Times"/>
          <w:color w:val="000000" w:themeColor="text1"/>
          <w:lang w:val="en-US"/>
        </w:rPr>
        <w:t xml:space="preserve"> ha</w:t>
      </w:r>
      <w:r w:rsidR="008C3CAF" w:rsidRPr="002E48C9">
        <w:rPr>
          <w:rFonts w:ascii="Times" w:hAnsi="Times"/>
          <w:color w:val="000000" w:themeColor="text1"/>
          <w:lang w:val="en-US"/>
        </w:rPr>
        <w:t>ve</w:t>
      </w:r>
      <w:r w:rsidRPr="002E48C9">
        <w:rPr>
          <w:rFonts w:ascii="Times" w:hAnsi="Times"/>
          <w:color w:val="000000" w:themeColor="text1"/>
          <w:lang w:val="en-US"/>
        </w:rPr>
        <w:t xml:space="preserve"> been </w:t>
      </w:r>
      <w:r w:rsidR="008C3CAF" w:rsidRPr="002E48C9">
        <w:rPr>
          <w:rFonts w:ascii="Times" w:hAnsi="Times"/>
          <w:color w:val="000000" w:themeColor="text1"/>
          <w:lang w:val="en-US"/>
        </w:rPr>
        <w:t>conducted in these</w:t>
      </w:r>
      <w:r w:rsidRPr="002E48C9">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sidRPr="002E48C9">
        <w:rPr>
          <w:rFonts w:ascii="Times" w:hAnsi="Times"/>
          <w:color w:val="000000" w:themeColor="text1"/>
          <w:lang w:val="en-US"/>
        </w:rPr>
        <w:t>has not been represented with</w:t>
      </w:r>
      <w:r w:rsidRPr="002E48C9">
        <w:rPr>
          <w:rFonts w:ascii="Times" w:hAnsi="Times"/>
          <w:color w:val="000000" w:themeColor="text1"/>
          <w:lang w:val="en-US"/>
        </w:rPr>
        <w:t xml:space="preserve"> chromatic aberration</w:t>
      </w:r>
      <w:r w:rsidR="0093112E" w:rsidRPr="002E48C9">
        <w:rPr>
          <w:rFonts w:ascii="Times" w:hAnsi="Times"/>
          <w:color w:val="000000" w:themeColor="text1"/>
          <w:lang w:val="en-US"/>
        </w:rPr>
        <w:t>.</w:t>
      </w:r>
      <w:r w:rsidRPr="002E48C9">
        <w:rPr>
          <w:rFonts w:ascii="Times" w:hAnsi="Times"/>
          <w:color w:val="000000" w:themeColor="text1"/>
          <w:lang w:val="en-US"/>
        </w:rPr>
        <w:t xml:space="preserve"> </w:t>
      </w:r>
      <w:r w:rsidR="0093112E" w:rsidRPr="002E48C9">
        <w:rPr>
          <w:rFonts w:ascii="Times" w:hAnsi="Times"/>
          <w:color w:val="000000" w:themeColor="text1"/>
          <w:lang w:val="en-US"/>
        </w:rPr>
        <w:t xml:space="preserve">Furthermore, our approach of </w:t>
      </w:r>
      <w:r w:rsidRPr="002E48C9">
        <w:rPr>
          <w:rFonts w:ascii="Times" w:hAnsi="Times"/>
          <w:color w:val="000000" w:themeColor="text1"/>
          <w:lang w:val="en-US"/>
        </w:rPr>
        <w:t>three dynamic variables</w:t>
      </w:r>
      <w:r w:rsidR="0093112E" w:rsidRPr="002E48C9">
        <w:rPr>
          <w:rFonts w:ascii="Times" w:hAnsi="Times"/>
          <w:color w:val="000000" w:themeColor="text1"/>
          <w:lang w:val="en-US"/>
        </w:rPr>
        <w:t xml:space="preserve"> visualization</w:t>
      </w:r>
      <w:r w:rsidRPr="002E48C9">
        <w:rPr>
          <w:rFonts w:ascii="Times" w:hAnsi="Times"/>
          <w:color w:val="000000" w:themeColor="text1"/>
          <w:lang w:val="en-US"/>
        </w:rPr>
        <w:t xml:space="preserve"> in two-dimensional space with texture is also </w:t>
      </w:r>
      <w:r w:rsidR="0093112E" w:rsidRPr="002E48C9">
        <w:rPr>
          <w:rFonts w:ascii="Times" w:hAnsi="Times"/>
          <w:color w:val="000000" w:themeColor="text1"/>
          <w:lang w:val="en-US"/>
        </w:rPr>
        <w:t>a novel</w:t>
      </w:r>
      <w:r w:rsidRPr="002E48C9">
        <w:rPr>
          <w:rFonts w:ascii="Times" w:hAnsi="Times"/>
          <w:color w:val="000000" w:themeColor="text1"/>
          <w:lang w:val="en-US"/>
        </w:rPr>
        <w:t xml:space="preserve"> idea.</w:t>
      </w:r>
    </w:p>
    <w:p w14:paraId="53186365" w14:textId="77777777" w:rsidR="003A3D25" w:rsidRPr="002E48C9" w:rsidRDefault="003A3D25" w:rsidP="00B76F3D">
      <w:pPr>
        <w:spacing w:line="360" w:lineRule="auto"/>
        <w:jc w:val="both"/>
        <w:rPr>
          <w:b/>
          <w:bCs/>
          <w:color w:val="000000" w:themeColor="text1"/>
          <w:sz w:val="28"/>
          <w:szCs w:val="28"/>
        </w:rPr>
      </w:pPr>
    </w:p>
    <w:p w14:paraId="3B321493" w14:textId="77777777" w:rsidR="003A3D25" w:rsidRPr="002E48C9" w:rsidRDefault="003A3D25" w:rsidP="00B76F3D">
      <w:pPr>
        <w:spacing w:line="360" w:lineRule="auto"/>
        <w:jc w:val="both"/>
        <w:rPr>
          <w:b/>
          <w:bCs/>
          <w:color w:val="000000" w:themeColor="text1"/>
          <w:sz w:val="28"/>
          <w:szCs w:val="28"/>
        </w:rPr>
      </w:pPr>
    </w:p>
    <w:p w14:paraId="024C1810" w14:textId="77777777" w:rsidR="003A3D25" w:rsidRPr="002E48C9" w:rsidRDefault="003A3D25" w:rsidP="00B76F3D">
      <w:pPr>
        <w:spacing w:line="360" w:lineRule="auto"/>
        <w:rPr>
          <w:b/>
          <w:bCs/>
          <w:color w:val="000000" w:themeColor="text1"/>
          <w:sz w:val="28"/>
          <w:szCs w:val="28"/>
        </w:rPr>
      </w:pPr>
      <w:r w:rsidRPr="002E48C9">
        <w:rPr>
          <w:b/>
          <w:bCs/>
          <w:color w:val="000000" w:themeColor="text1"/>
          <w:sz w:val="28"/>
          <w:szCs w:val="28"/>
        </w:rPr>
        <w:br w:type="page"/>
      </w:r>
    </w:p>
    <w:p w14:paraId="10D214C9" w14:textId="50050D35" w:rsidR="003A3D25" w:rsidRDefault="00164D7A" w:rsidP="00B76F3D">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1C3217A5" w14:textId="77777777" w:rsidR="0088049D" w:rsidRDefault="0088049D" w:rsidP="00B76F3D">
      <w:pPr>
        <w:spacing w:line="360" w:lineRule="auto"/>
        <w:jc w:val="both"/>
        <w:rPr>
          <w:b/>
          <w:bCs/>
          <w:color w:val="000000" w:themeColor="text1"/>
        </w:rPr>
      </w:pPr>
    </w:p>
    <w:p w14:paraId="6CD89865" w14:textId="4D5049F5" w:rsidR="0088049D" w:rsidRDefault="0088049D" w:rsidP="00B76F3D">
      <w:pPr>
        <w:spacing w:line="360" w:lineRule="auto"/>
        <w:jc w:val="both"/>
        <w:rPr>
          <w:b/>
          <w:bCs/>
          <w:color w:val="000000" w:themeColor="text1"/>
        </w:rPr>
      </w:pPr>
      <w:r w:rsidRPr="0088049D">
        <w:rPr>
          <w:b/>
          <w:bCs/>
          <w:color w:val="000000" w:themeColor="text1"/>
        </w:rPr>
        <w:t>Introduction</w:t>
      </w:r>
    </w:p>
    <w:p w14:paraId="5B7C5EDE" w14:textId="0DFE13D7" w:rsidR="0088049D" w:rsidRPr="0088049D" w:rsidRDefault="0088049D" w:rsidP="00B76F3D">
      <w:pPr>
        <w:spacing w:line="360" w:lineRule="auto"/>
        <w:jc w:val="both"/>
        <w:rPr>
          <w:color w:val="000000" w:themeColor="text1"/>
        </w:rPr>
      </w:pPr>
      <w:r w:rsidRPr="0088049D">
        <w:rPr>
          <w:color w:val="000000" w:themeColor="text1"/>
        </w:rPr>
        <w:t xml:space="preserve">In this chapter we encapsulate the </w:t>
      </w:r>
      <w:r w:rsidR="003668D4">
        <w:rPr>
          <w:color w:val="000000" w:themeColor="text1"/>
        </w:rPr>
        <w:t>d</w:t>
      </w:r>
    </w:p>
    <w:p w14:paraId="4E0A18D8" w14:textId="77777777" w:rsidR="0088049D" w:rsidRPr="0088049D" w:rsidRDefault="0088049D" w:rsidP="00B76F3D">
      <w:pPr>
        <w:spacing w:line="360" w:lineRule="auto"/>
        <w:jc w:val="both"/>
        <w:rPr>
          <w:b/>
          <w:bCs/>
          <w:color w:val="000000" w:themeColor="text1"/>
        </w:rPr>
      </w:pPr>
    </w:p>
    <w:p w14:paraId="6059C4FB" w14:textId="264C0244" w:rsidR="0083398E" w:rsidRPr="002E48C9" w:rsidRDefault="003A3D25" w:rsidP="00B76F3D">
      <w:pPr>
        <w:spacing w:line="360" w:lineRule="auto"/>
        <w:rPr>
          <w:b/>
          <w:bCs/>
          <w:color w:val="000000" w:themeColor="text1"/>
          <w:lang w:val="en-US"/>
        </w:rPr>
      </w:pPr>
      <w:r w:rsidRPr="002E48C9">
        <w:rPr>
          <w:b/>
          <w:bCs/>
          <w:color w:val="000000" w:themeColor="text1"/>
        </w:rPr>
        <w:t>3</w:t>
      </w:r>
      <w:r w:rsidR="0083398E" w:rsidRPr="002E48C9">
        <w:rPr>
          <w:b/>
          <w:bCs/>
          <w:color w:val="000000" w:themeColor="text1"/>
        </w:rPr>
        <w:tab/>
      </w:r>
      <w:r w:rsidR="0083398E" w:rsidRPr="002E48C9">
        <w:rPr>
          <w:b/>
          <w:bCs/>
          <w:color w:val="000000" w:themeColor="text1"/>
          <w:lang w:val="en-US"/>
        </w:rPr>
        <w:t>Data Preparation</w:t>
      </w:r>
    </w:p>
    <w:p w14:paraId="42280FA5" w14:textId="7ED62EEB" w:rsidR="0083398E" w:rsidRPr="002E48C9" w:rsidRDefault="00357AD6" w:rsidP="009A6C01">
      <w:pPr>
        <w:spacing w:line="360" w:lineRule="auto"/>
        <w:jc w:val="both"/>
        <w:rPr>
          <w:rFonts w:ascii="Times" w:hAnsi="Times"/>
          <w:color w:val="000000" w:themeColor="text1"/>
          <w:lang w:val="en-US"/>
        </w:rPr>
      </w:pPr>
      <w:r w:rsidRPr="002E48C9">
        <w:rPr>
          <w:rFonts w:ascii="Times" w:hAnsi="Times"/>
          <w:color w:val="000000" w:themeColor="text1"/>
          <w:lang w:val="en-US"/>
        </w:rPr>
        <w:t>Data preparation is one of the most important factors in the research. In the following sub-</w:t>
      </w:r>
      <w:r w:rsidR="00A53E80" w:rsidRPr="002E48C9">
        <w:rPr>
          <w:rFonts w:ascii="Times" w:hAnsi="Times"/>
          <w:color w:val="000000" w:themeColor="text1"/>
          <w:lang w:val="en-US"/>
        </w:rPr>
        <w:t>sections,</w:t>
      </w:r>
      <w:r w:rsidRPr="002E48C9">
        <w:rPr>
          <w:rFonts w:ascii="Times" w:hAnsi="Times"/>
          <w:color w:val="000000" w:themeColor="text1"/>
          <w:lang w:val="en-US"/>
        </w:rPr>
        <w:t xml:space="preserve"> we explain </w:t>
      </w:r>
      <w:r w:rsidR="0093112E" w:rsidRPr="002E48C9">
        <w:rPr>
          <w:rFonts w:ascii="Times" w:hAnsi="Times"/>
          <w:color w:val="000000" w:themeColor="text1"/>
          <w:lang w:val="en-US"/>
        </w:rPr>
        <w:t>the</w:t>
      </w:r>
      <w:r w:rsidRPr="002E48C9">
        <w:rPr>
          <w:rFonts w:ascii="Times" w:hAnsi="Times"/>
          <w:color w:val="000000" w:themeColor="text1"/>
          <w:lang w:val="en-US"/>
        </w:rPr>
        <w:t xml:space="preserve"> raw data and it’s processing </w:t>
      </w:r>
      <w:r w:rsidR="00F13DD8" w:rsidRPr="002E48C9">
        <w:rPr>
          <w:rFonts w:ascii="Times" w:hAnsi="Times"/>
          <w:color w:val="000000" w:themeColor="text1"/>
          <w:lang w:val="en-US"/>
        </w:rPr>
        <w:t xml:space="preserve">to achieve </w:t>
      </w:r>
      <w:r w:rsidR="0093112E" w:rsidRPr="002E48C9">
        <w:rPr>
          <w:rFonts w:ascii="Times" w:hAnsi="Times"/>
          <w:color w:val="000000" w:themeColor="text1"/>
          <w:lang w:val="en-US"/>
        </w:rPr>
        <w:t xml:space="preserve">the </w:t>
      </w:r>
      <w:r w:rsidR="00F13DD8" w:rsidRPr="002E48C9">
        <w:rPr>
          <w:rFonts w:ascii="Times" w:hAnsi="Times"/>
          <w:color w:val="000000" w:themeColor="text1"/>
          <w:lang w:val="en-US"/>
        </w:rPr>
        <w:t>data for the visualization module.</w:t>
      </w:r>
    </w:p>
    <w:p w14:paraId="66DFD660" w14:textId="77777777" w:rsidR="00357AD6" w:rsidRPr="002E48C9" w:rsidRDefault="00357AD6" w:rsidP="00B76F3D">
      <w:pPr>
        <w:spacing w:line="360" w:lineRule="auto"/>
        <w:rPr>
          <w:rFonts w:ascii="Times" w:hAnsi="Times"/>
          <w:color w:val="000000" w:themeColor="text1"/>
          <w:lang w:val="en-US"/>
        </w:rPr>
      </w:pPr>
    </w:p>
    <w:p w14:paraId="06DCAB72" w14:textId="27E8489F" w:rsidR="0083398E" w:rsidRPr="002E48C9" w:rsidRDefault="0083398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3.1.1</w:t>
      </w:r>
      <w:r w:rsidRPr="002E48C9">
        <w:rPr>
          <w:rFonts w:ascii="Times" w:hAnsi="Times"/>
          <w:b/>
          <w:bCs/>
          <w:color w:val="000000" w:themeColor="text1"/>
          <w:lang w:val="en-US"/>
        </w:rPr>
        <w:tab/>
        <w:t xml:space="preserve">Data Collection </w:t>
      </w:r>
    </w:p>
    <w:p w14:paraId="5AA9E4AB" w14:textId="5BAE75C5" w:rsidR="0083398E" w:rsidRPr="002E48C9" w:rsidRDefault="0083398E"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Data comes bundled in a csv format </w:t>
      </w:r>
      <w:r w:rsidR="00341436" w:rsidRPr="002E48C9">
        <w:rPr>
          <w:rFonts w:ascii="Times" w:hAnsi="Times"/>
          <w:color w:val="000000" w:themeColor="text1"/>
          <w:lang w:val="en-US"/>
        </w:rPr>
        <w:t>from</w:t>
      </w:r>
      <w:r w:rsidR="0093112E" w:rsidRPr="002E48C9">
        <w:rPr>
          <w:rFonts w:ascii="Times" w:hAnsi="Times"/>
          <w:color w:val="000000" w:themeColor="text1"/>
          <w:lang w:val="en-US"/>
        </w:rPr>
        <w:t xml:space="preserve"> ourworldindata.org</w:t>
      </w:r>
      <w:r w:rsidRPr="002E48C9">
        <w:rPr>
          <w:rFonts w:ascii="Times" w:hAnsi="Times"/>
          <w:color w:val="000000" w:themeColor="text1"/>
          <w:lang w:val="en-US"/>
        </w:rPr>
        <w:t xml:space="preserve">. The following table shows the list of fields/properties of each record where many of them </w:t>
      </w:r>
      <w:r w:rsidR="0093112E" w:rsidRPr="002E48C9">
        <w:rPr>
          <w:rFonts w:ascii="Times" w:hAnsi="Times"/>
          <w:color w:val="000000" w:themeColor="text1"/>
          <w:lang w:val="en-US"/>
        </w:rPr>
        <w:t>are not relevant to</w:t>
      </w:r>
      <w:r w:rsidRPr="002E48C9">
        <w:rPr>
          <w:rFonts w:ascii="Times" w:hAnsi="Times"/>
          <w:color w:val="000000" w:themeColor="text1"/>
          <w:lang w:val="en-US"/>
        </w:rPr>
        <w:t xml:space="preserve"> our research. For example: date, location, new_cases, total_cases are some of the useful attributes bolded in the following table.</w:t>
      </w:r>
    </w:p>
    <w:p w14:paraId="42B64D10" w14:textId="77777777" w:rsidR="0083398E" w:rsidRPr="002E48C9"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2E48C9" w:rsidRPr="002E48C9" w14:paraId="6ABDD61B" w14:textId="77777777" w:rsidTr="00B42C09">
        <w:tc>
          <w:tcPr>
            <w:tcW w:w="3397" w:type="dxa"/>
          </w:tcPr>
          <w:p w14:paraId="66B72997"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iso_code</w:t>
            </w:r>
          </w:p>
        </w:tc>
        <w:tc>
          <w:tcPr>
            <w:tcW w:w="2694" w:type="dxa"/>
          </w:tcPr>
          <w:p w14:paraId="1BC36A5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32D32EF9"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location</w:t>
            </w:r>
          </w:p>
        </w:tc>
      </w:tr>
      <w:tr w:rsidR="002E48C9" w:rsidRPr="002E48C9" w14:paraId="74A4968F" w14:textId="77777777" w:rsidTr="00B42C09">
        <w:tc>
          <w:tcPr>
            <w:tcW w:w="3397" w:type="dxa"/>
          </w:tcPr>
          <w:p w14:paraId="0FCBA6DF"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12CD836B"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71376181"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new_cases</w:t>
            </w:r>
          </w:p>
        </w:tc>
      </w:tr>
      <w:tr w:rsidR="002E48C9" w:rsidRPr="002E48C9" w14:paraId="735999CF" w14:textId="77777777" w:rsidTr="00B42C09">
        <w:tc>
          <w:tcPr>
            <w:tcW w:w="3397" w:type="dxa"/>
          </w:tcPr>
          <w:p w14:paraId="6930E02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new_cases_smoothed</w:t>
            </w:r>
          </w:p>
        </w:tc>
        <w:tc>
          <w:tcPr>
            <w:tcW w:w="2694" w:type="dxa"/>
          </w:tcPr>
          <w:p w14:paraId="13147A9C"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total_deaths</w:t>
            </w:r>
          </w:p>
        </w:tc>
        <w:tc>
          <w:tcPr>
            <w:tcW w:w="2835" w:type="dxa"/>
          </w:tcPr>
          <w:p w14:paraId="13B073DD"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new_deaths</w:t>
            </w:r>
          </w:p>
        </w:tc>
      </w:tr>
      <w:tr w:rsidR="002E48C9" w:rsidRPr="002E48C9" w14:paraId="779C420F" w14:textId="77777777" w:rsidTr="00B42C09">
        <w:tc>
          <w:tcPr>
            <w:tcW w:w="3397" w:type="dxa"/>
          </w:tcPr>
          <w:p w14:paraId="4F6E80B3"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new_deaths_smoothe</w:t>
            </w:r>
            <w:r w:rsidRPr="002E48C9">
              <w:rPr>
                <w:rFonts w:ascii="Times" w:hAnsi="Times"/>
                <w:color w:val="000000" w:themeColor="text1"/>
                <w:lang w:val="en-US"/>
              </w:rPr>
              <w:t>d</w:t>
            </w:r>
          </w:p>
        </w:tc>
        <w:tc>
          <w:tcPr>
            <w:tcW w:w="2694" w:type="dxa"/>
          </w:tcPr>
          <w:p w14:paraId="5D4C3F72"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total_cases_per_million</w:t>
            </w:r>
          </w:p>
        </w:tc>
        <w:tc>
          <w:tcPr>
            <w:tcW w:w="2835" w:type="dxa"/>
          </w:tcPr>
          <w:p w14:paraId="512AF23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new_cases_per_million</w:t>
            </w:r>
          </w:p>
        </w:tc>
      </w:tr>
      <w:tr w:rsidR="002E48C9" w:rsidRPr="002E48C9" w14:paraId="2027F03C" w14:textId="77777777" w:rsidTr="00B42C09">
        <w:tc>
          <w:tcPr>
            <w:tcW w:w="3397" w:type="dxa"/>
          </w:tcPr>
          <w:p w14:paraId="409F3E3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3822E574" w14:textId="77777777" w:rsidR="0083398E" w:rsidRPr="002E48C9" w:rsidRDefault="0083398E" w:rsidP="00B76F3D">
            <w:pPr>
              <w:spacing w:line="360" w:lineRule="auto"/>
              <w:rPr>
                <w:rFonts w:ascii="Times" w:hAnsi="Times"/>
                <w:color w:val="000000" w:themeColor="text1"/>
                <w:lang w:val="en-US"/>
              </w:rPr>
            </w:pPr>
            <w:r w:rsidRPr="002E48C9">
              <w:rPr>
                <w:rFonts w:ascii="Times" w:hAnsi="Times"/>
                <w:color w:val="000000" w:themeColor="text1"/>
              </w:rPr>
              <w:t>population_density</w:t>
            </w:r>
          </w:p>
        </w:tc>
        <w:tc>
          <w:tcPr>
            <w:tcW w:w="2835" w:type="dxa"/>
          </w:tcPr>
          <w:p w14:paraId="2DC95754"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new_deaths_per_million</w:t>
            </w:r>
          </w:p>
        </w:tc>
      </w:tr>
      <w:tr w:rsidR="002E48C9" w:rsidRPr="002E48C9" w14:paraId="3F06A591" w14:textId="77777777" w:rsidTr="00B42C09">
        <w:tc>
          <w:tcPr>
            <w:tcW w:w="3397" w:type="dxa"/>
          </w:tcPr>
          <w:p w14:paraId="3737E28C"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new_deaths_smoothed_per_million</w:t>
            </w:r>
          </w:p>
        </w:tc>
        <w:tc>
          <w:tcPr>
            <w:tcW w:w="2694" w:type="dxa"/>
          </w:tcPr>
          <w:p w14:paraId="75FAE9E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stringency_index</w:t>
            </w:r>
          </w:p>
        </w:tc>
        <w:tc>
          <w:tcPr>
            <w:tcW w:w="2835" w:type="dxa"/>
          </w:tcPr>
          <w:p w14:paraId="35EC22FA"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population</w:t>
            </w:r>
          </w:p>
        </w:tc>
      </w:tr>
      <w:tr w:rsidR="002E48C9" w:rsidRPr="002E48C9" w14:paraId="02594C74" w14:textId="77777777" w:rsidTr="00B42C09">
        <w:tc>
          <w:tcPr>
            <w:tcW w:w="3397" w:type="dxa"/>
          </w:tcPr>
          <w:p w14:paraId="7D0A6FDB"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14723001"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median_age</w:t>
            </w:r>
          </w:p>
        </w:tc>
        <w:tc>
          <w:tcPr>
            <w:tcW w:w="2835" w:type="dxa"/>
          </w:tcPr>
          <w:p w14:paraId="7BA84B2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aged_65_older</w:t>
            </w:r>
          </w:p>
        </w:tc>
      </w:tr>
      <w:tr w:rsidR="002E48C9" w:rsidRPr="002E48C9" w14:paraId="502761A9" w14:textId="77777777" w:rsidTr="00B42C09">
        <w:tc>
          <w:tcPr>
            <w:tcW w:w="3397" w:type="dxa"/>
          </w:tcPr>
          <w:p w14:paraId="36D6B3B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65B94873"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gdp_per_capita</w:t>
            </w:r>
          </w:p>
        </w:tc>
        <w:tc>
          <w:tcPr>
            <w:tcW w:w="2835" w:type="dxa"/>
          </w:tcPr>
          <w:p w14:paraId="101D53E0"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extreme_poverty</w:t>
            </w:r>
          </w:p>
        </w:tc>
      </w:tr>
      <w:tr w:rsidR="002E48C9" w:rsidRPr="002E48C9" w14:paraId="3FB5A77E" w14:textId="77777777" w:rsidTr="00B42C09">
        <w:tc>
          <w:tcPr>
            <w:tcW w:w="3397" w:type="dxa"/>
          </w:tcPr>
          <w:p w14:paraId="11DA6D75"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cardiovasc_death_rate</w:t>
            </w:r>
          </w:p>
        </w:tc>
        <w:tc>
          <w:tcPr>
            <w:tcW w:w="2694" w:type="dxa"/>
          </w:tcPr>
          <w:p w14:paraId="03A5EBE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diabetes_prevalence</w:t>
            </w:r>
          </w:p>
        </w:tc>
        <w:tc>
          <w:tcPr>
            <w:tcW w:w="2835" w:type="dxa"/>
          </w:tcPr>
          <w:p w14:paraId="0F580B4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female_smokers</w:t>
            </w:r>
          </w:p>
        </w:tc>
      </w:tr>
      <w:tr w:rsidR="002E48C9" w:rsidRPr="002E48C9" w14:paraId="0D457406" w14:textId="77777777" w:rsidTr="00B42C09">
        <w:tc>
          <w:tcPr>
            <w:tcW w:w="3397" w:type="dxa"/>
          </w:tcPr>
          <w:p w14:paraId="36E75A8D"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male_smokers</w:t>
            </w:r>
          </w:p>
        </w:tc>
        <w:tc>
          <w:tcPr>
            <w:tcW w:w="2694" w:type="dxa"/>
          </w:tcPr>
          <w:p w14:paraId="64899B8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handwashing_facilities</w:t>
            </w:r>
          </w:p>
        </w:tc>
        <w:tc>
          <w:tcPr>
            <w:tcW w:w="2835" w:type="dxa"/>
          </w:tcPr>
          <w:p w14:paraId="0E206EC0"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hospital_beds_per_thousand</w:t>
            </w:r>
          </w:p>
        </w:tc>
      </w:tr>
      <w:tr w:rsidR="002E48C9" w:rsidRPr="002E48C9" w14:paraId="023A4AAB" w14:textId="77777777" w:rsidTr="00B42C09">
        <w:tc>
          <w:tcPr>
            <w:tcW w:w="3397" w:type="dxa"/>
          </w:tcPr>
          <w:p w14:paraId="3C80CD7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life_expectancy</w:t>
            </w:r>
          </w:p>
        </w:tc>
        <w:tc>
          <w:tcPr>
            <w:tcW w:w="2694" w:type="dxa"/>
          </w:tcPr>
          <w:p w14:paraId="34572C6B"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human_development_index</w:t>
            </w:r>
          </w:p>
        </w:tc>
        <w:tc>
          <w:tcPr>
            <w:tcW w:w="2835" w:type="dxa"/>
          </w:tcPr>
          <w:p w14:paraId="0F4FC4B7" w14:textId="77777777" w:rsidR="0083398E" w:rsidRPr="002E48C9" w:rsidRDefault="0083398E" w:rsidP="00B76F3D">
            <w:pPr>
              <w:spacing w:line="360" w:lineRule="auto"/>
              <w:rPr>
                <w:rFonts w:ascii="Times" w:hAnsi="Times"/>
                <w:color w:val="000000" w:themeColor="text1"/>
              </w:rPr>
            </w:pPr>
          </w:p>
        </w:tc>
      </w:tr>
    </w:tbl>
    <w:p w14:paraId="114F3FB7" w14:textId="6720B8D7" w:rsidR="0083398E" w:rsidRPr="002E48C9" w:rsidRDefault="00357AD6" w:rsidP="00B76F3D">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lastRenderedPageBreak/>
        <w:br/>
      </w:r>
      <w:r w:rsidR="0083398E" w:rsidRPr="002E48C9">
        <w:rPr>
          <w:rFonts w:ascii="Times" w:eastAsiaTheme="minorHAnsi" w:hAnsi="Times" w:cstheme="minorBidi"/>
          <w:color w:val="000000" w:themeColor="text1"/>
          <w:lang w:val="en-US" w:eastAsia="en-US"/>
        </w:rPr>
        <w:t>Table-1: COVID Data property list</w:t>
      </w:r>
      <w:r w:rsidR="0083398E" w:rsidRPr="002E48C9">
        <w:rPr>
          <w:rFonts w:ascii="Times" w:eastAsiaTheme="minorHAnsi" w:hAnsi="Times" w:cstheme="minorBidi"/>
          <w:color w:val="000000" w:themeColor="text1"/>
          <w:lang w:val="en-US" w:eastAsia="en-US"/>
        </w:rPr>
        <w:tab/>
      </w:r>
      <w:r w:rsidR="0083398E" w:rsidRPr="002E48C9">
        <w:rPr>
          <w:rFonts w:ascii="Times" w:eastAsiaTheme="minorHAnsi" w:hAnsi="Times" w:cstheme="minorBidi"/>
          <w:color w:val="000000" w:themeColor="text1"/>
          <w:lang w:val="en-US" w:eastAsia="en-US"/>
        </w:rPr>
        <w:br/>
      </w:r>
    </w:p>
    <w:p w14:paraId="4CB4387C" w14:textId="7777777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2E48C9" w:rsidRDefault="0083398E" w:rsidP="00B76F3D">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t>3.1.2</w:t>
      </w:r>
      <w:r w:rsidRPr="002E48C9">
        <w:rPr>
          <w:rFonts w:ascii="Times" w:eastAsiaTheme="minorHAnsi" w:hAnsi="Times" w:cstheme="minorBidi"/>
          <w:b/>
          <w:bCs/>
          <w:color w:val="000000" w:themeColor="text1"/>
          <w:lang w:val="en-US" w:eastAsia="en-US"/>
        </w:rPr>
        <w:tab/>
        <w:t>Sample Data</w:t>
      </w:r>
    </w:p>
    <w:p w14:paraId="08E08540" w14:textId="065C6CEB" w:rsidR="0083398E" w:rsidRPr="002E48C9" w:rsidRDefault="0083398E"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D9141BC" w:rsidR="0083398E" w:rsidRPr="002E48C9" w:rsidRDefault="00357AD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Table-2: screenshot of sample data</w:t>
      </w:r>
    </w:p>
    <w:p w14:paraId="2893B126" w14:textId="77777777" w:rsidR="003E0EA2" w:rsidRPr="002E48C9" w:rsidRDefault="003E0EA2" w:rsidP="00B76F3D">
      <w:pPr>
        <w:spacing w:line="360" w:lineRule="auto"/>
        <w:rPr>
          <w:rFonts w:ascii="Times" w:hAnsi="Times"/>
          <w:noProof/>
          <w:color w:val="000000" w:themeColor="text1"/>
          <w:lang w:val="en-US"/>
        </w:rPr>
      </w:pPr>
    </w:p>
    <w:p w14:paraId="58405894" w14:textId="1949A312" w:rsidR="00341436" w:rsidRPr="002E48C9" w:rsidRDefault="003E0EA2" w:rsidP="00613119">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Table-2</w:t>
      </w:r>
      <w:r w:rsidR="00613119" w:rsidRPr="002E48C9">
        <w:rPr>
          <w:rFonts w:ascii="Times" w:hAnsi="Times"/>
          <w:noProof/>
          <w:color w:val="000000" w:themeColor="text1"/>
          <w:lang w:val="en-US"/>
        </w:rPr>
        <w:t>,</w:t>
      </w:r>
      <w:r w:rsidRPr="002E48C9">
        <w:rPr>
          <w:rFonts w:ascii="Times" w:hAnsi="Times"/>
          <w:noProof/>
          <w:color w:val="000000" w:themeColor="text1"/>
          <w:lang w:val="en-US"/>
        </w:rPr>
        <w:t xml:space="preserve"> we have shown only a snapshot of whole data</w:t>
      </w:r>
      <w:r w:rsidR="00613119" w:rsidRPr="002E48C9">
        <w:rPr>
          <w:rFonts w:ascii="Times" w:hAnsi="Times"/>
          <w:noProof/>
          <w:color w:val="000000" w:themeColor="text1"/>
          <w:lang w:val="en-US"/>
        </w:rPr>
        <w:t>set</w:t>
      </w:r>
      <w:r w:rsidRPr="002E48C9">
        <w:rPr>
          <w:rFonts w:ascii="Times" w:hAnsi="Times"/>
          <w:noProof/>
          <w:color w:val="000000" w:themeColor="text1"/>
          <w:lang w:val="en-US"/>
        </w:rPr>
        <w:t xml:space="preserve"> where there are hundreds of thousands of records for Covid data for more than 237 countries and territories. Though there are numerous fields in the data</w:t>
      </w:r>
      <w:r w:rsidR="00613119" w:rsidRPr="002E48C9">
        <w:rPr>
          <w:rFonts w:ascii="Times" w:hAnsi="Times"/>
          <w:noProof/>
          <w:color w:val="000000" w:themeColor="text1"/>
          <w:lang w:val="en-US"/>
        </w:rPr>
        <w:t xml:space="preserve">, </w:t>
      </w:r>
      <w:r w:rsidRPr="002E48C9">
        <w:rPr>
          <w:rFonts w:ascii="Times" w:hAnsi="Times"/>
          <w:noProof/>
          <w:color w:val="000000" w:themeColor="text1"/>
          <w:lang w:val="en-US"/>
        </w:rPr>
        <w:t>we only needed few of them as listed in previous section.</w:t>
      </w:r>
      <w:r w:rsidR="00613119" w:rsidRPr="002E48C9">
        <w:rPr>
          <w:rFonts w:ascii="Times" w:hAnsi="Times"/>
          <w:noProof/>
          <w:color w:val="000000" w:themeColor="text1"/>
          <w:lang w:val="en-US"/>
        </w:rPr>
        <w:t xml:space="preserve"> The dataset is collected as a excel file which includes daily occurances and/or counts of all properties. The total_* fields like total_cases, total_deaths, etc are cumulative and so every day that is updated with previous day’s counts. Data is ordered by date and name of the country correspondingly. If there is no value</w:t>
      </w:r>
      <w:r w:rsidR="009D3E90" w:rsidRPr="002E48C9">
        <w:rPr>
          <w:rFonts w:ascii="Times" w:hAnsi="Times"/>
          <w:noProof/>
          <w:color w:val="000000" w:themeColor="text1"/>
          <w:lang w:val="en-US"/>
        </w:rPr>
        <w:t xml:space="preserve"> in a cell</w:t>
      </w:r>
      <w:r w:rsidR="00613119" w:rsidRPr="002E48C9">
        <w:rPr>
          <w:rFonts w:ascii="Times" w:hAnsi="Times"/>
          <w:noProof/>
          <w:color w:val="000000" w:themeColor="text1"/>
          <w:lang w:val="en-US"/>
        </w:rPr>
        <w:t xml:space="preserve"> for certain date and country then that cell is kept empty, so that is needed to handle during data preprocessing.</w:t>
      </w:r>
    </w:p>
    <w:p w14:paraId="74379B88" w14:textId="77777777" w:rsidR="00341436" w:rsidRPr="002E48C9" w:rsidRDefault="00341436" w:rsidP="00B76F3D">
      <w:pPr>
        <w:spacing w:line="360" w:lineRule="auto"/>
        <w:rPr>
          <w:rFonts w:ascii="Times" w:hAnsi="Times"/>
          <w:noProof/>
          <w:color w:val="000000" w:themeColor="text1"/>
          <w:lang w:val="en-US"/>
        </w:rPr>
      </w:pPr>
    </w:p>
    <w:p w14:paraId="1CFFCD96" w14:textId="05C47917" w:rsidR="003A3D25" w:rsidRPr="002E48C9" w:rsidRDefault="0083398E" w:rsidP="00B76F3D">
      <w:pPr>
        <w:spacing w:line="360" w:lineRule="auto"/>
        <w:rPr>
          <w:b/>
          <w:bCs/>
          <w:color w:val="000000" w:themeColor="text1"/>
          <w:sz w:val="28"/>
          <w:szCs w:val="28"/>
        </w:rPr>
      </w:pPr>
      <w:r w:rsidRPr="002E48C9">
        <w:rPr>
          <w:b/>
          <w:bCs/>
          <w:color w:val="000000" w:themeColor="text1"/>
          <w:sz w:val="28"/>
          <w:szCs w:val="28"/>
          <w:lang w:val="en-US"/>
        </w:rPr>
        <w:t>3.2</w:t>
      </w:r>
      <w:r w:rsidRPr="002E48C9">
        <w:rPr>
          <w:b/>
          <w:bCs/>
          <w:color w:val="000000" w:themeColor="text1"/>
          <w:sz w:val="28"/>
          <w:szCs w:val="28"/>
          <w:lang w:val="en-US"/>
        </w:rPr>
        <w:tab/>
      </w:r>
      <w:r w:rsidR="003A3D25" w:rsidRPr="002E48C9">
        <w:rPr>
          <w:rFonts w:ascii="Times" w:hAnsi="Times"/>
          <w:b/>
          <w:bCs/>
          <w:color w:val="000000" w:themeColor="text1"/>
          <w:lang w:val="en-US"/>
        </w:rPr>
        <w:t>Machine Learning</w:t>
      </w:r>
      <w:r w:rsidR="003D6EF6">
        <w:rPr>
          <w:rFonts w:ascii="Times" w:hAnsi="Times"/>
          <w:b/>
          <w:bCs/>
          <w:color w:val="000000" w:themeColor="text1"/>
          <w:lang w:val="en-US"/>
        </w:rPr>
        <w:t xml:space="preserve"> </w:t>
      </w:r>
      <w:r w:rsidR="00E9258B">
        <w:rPr>
          <w:rFonts w:ascii="Times" w:hAnsi="Times"/>
          <w:b/>
          <w:bCs/>
          <w:color w:val="000000" w:themeColor="text1"/>
          <w:lang w:val="en-US"/>
        </w:rPr>
        <w:t xml:space="preserve">Algorithms </w:t>
      </w:r>
    </w:p>
    <w:p w14:paraId="4E088CCC" w14:textId="666ADF15" w:rsidR="00A35956" w:rsidRPr="002E48C9" w:rsidRDefault="001D4464" w:rsidP="00613119">
      <w:pPr>
        <w:spacing w:line="360" w:lineRule="auto"/>
        <w:jc w:val="both"/>
        <w:rPr>
          <w:rFonts w:ascii="Times" w:hAnsi="Times"/>
          <w:color w:val="000000" w:themeColor="text1"/>
          <w:lang w:val="en-US"/>
        </w:rPr>
      </w:pPr>
      <w:r>
        <w:rPr>
          <w:rFonts w:ascii="Times" w:hAnsi="Times"/>
          <w:color w:val="000000" w:themeColor="text1"/>
          <w:lang w:val="en-US"/>
        </w:rPr>
        <w:lastRenderedPageBreak/>
        <w:t>Alt</w:t>
      </w:r>
      <w:r w:rsidR="003A3D25" w:rsidRPr="002E48C9">
        <w:rPr>
          <w:rFonts w:ascii="Times" w:hAnsi="Times"/>
          <w:color w:val="000000" w:themeColor="text1"/>
          <w:lang w:val="en-US"/>
        </w:rPr>
        <w:t xml:space="preserve">hough we have not done anything </w:t>
      </w:r>
      <w:r w:rsidR="00341436" w:rsidRPr="002E48C9">
        <w:rPr>
          <w:rFonts w:ascii="Times" w:hAnsi="Times"/>
          <w:color w:val="000000" w:themeColor="text1"/>
          <w:lang w:val="en-US"/>
        </w:rPr>
        <w:t>novel</w:t>
      </w:r>
      <w:r w:rsidR="003A3D25" w:rsidRPr="002E48C9">
        <w:rPr>
          <w:rFonts w:ascii="Times" w:hAnsi="Times"/>
          <w:color w:val="000000" w:themeColor="text1"/>
          <w:lang w:val="en-US"/>
        </w:rPr>
        <w:t xml:space="preserve"> in machine learning domain, it is </w:t>
      </w:r>
      <w:r w:rsidR="00341436" w:rsidRPr="002E48C9">
        <w:rPr>
          <w:rFonts w:ascii="Times" w:hAnsi="Times"/>
          <w:color w:val="000000" w:themeColor="text1"/>
          <w:lang w:val="en-US"/>
        </w:rPr>
        <w:t>necessary</w:t>
      </w:r>
      <w:r w:rsidR="003A3D25" w:rsidRPr="002E48C9">
        <w:rPr>
          <w:rFonts w:ascii="Times" w:hAnsi="Times"/>
          <w:color w:val="000000" w:themeColor="text1"/>
          <w:lang w:val="en-US"/>
        </w:rPr>
        <w:t xml:space="preserve"> to briefly introduce the salient </w:t>
      </w:r>
      <w:r w:rsidR="007258A2">
        <w:rPr>
          <w:rFonts w:ascii="Times" w:hAnsi="Times"/>
          <w:color w:val="000000" w:themeColor="text1"/>
          <w:lang w:val="en-US"/>
        </w:rPr>
        <w:t>algorithms</w:t>
      </w:r>
      <w:r w:rsidR="003A3D25" w:rsidRPr="002E48C9">
        <w:rPr>
          <w:rFonts w:ascii="Times" w:hAnsi="Times"/>
          <w:color w:val="000000" w:themeColor="text1"/>
          <w:lang w:val="en-US"/>
        </w:rPr>
        <w:t xml:space="preserve"> that were used in our research to </w:t>
      </w:r>
      <w:r w:rsidR="009A6C01" w:rsidRPr="002E48C9">
        <w:rPr>
          <w:rFonts w:ascii="Times" w:hAnsi="Times"/>
          <w:color w:val="000000" w:themeColor="text1"/>
          <w:lang w:val="en-US"/>
        </w:rPr>
        <w:t xml:space="preserve">process the available data and </w:t>
      </w:r>
      <w:r w:rsidR="003A3D25" w:rsidRPr="002E48C9">
        <w:rPr>
          <w:rFonts w:ascii="Times" w:hAnsi="Times"/>
          <w:color w:val="000000" w:themeColor="text1"/>
          <w:lang w:val="en-US"/>
        </w:rPr>
        <w:t xml:space="preserve">generate the </w:t>
      </w:r>
      <w:r>
        <w:rPr>
          <w:rFonts w:ascii="Times" w:hAnsi="Times"/>
          <w:color w:val="000000" w:themeColor="text1"/>
          <w:lang w:val="en-US"/>
        </w:rPr>
        <w:t xml:space="preserve">uncertainties </w:t>
      </w:r>
      <w:r w:rsidR="007258A2">
        <w:rPr>
          <w:rFonts w:ascii="Times" w:hAnsi="Times"/>
          <w:color w:val="000000" w:themeColor="text1"/>
          <w:lang w:val="en-US"/>
        </w:rPr>
        <w:t>of</w:t>
      </w:r>
      <w:r>
        <w:rPr>
          <w:rFonts w:ascii="Times" w:hAnsi="Times"/>
          <w:color w:val="000000" w:themeColor="text1"/>
          <w:lang w:val="en-US"/>
        </w:rPr>
        <w:t xml:space="preserve"> predict</w:t>
      </w:r>
      <w:r w:rsidR="007258A2">
        <w:rPr>
          <w:rFonts w:ascii="Times" w:hAnsi="Times"/>
          <w:color w:val="000000" w:themeColor="text1"/>
          <w:lang w:val="en-US"/>
        </w:rPr>
        <w:t>ions</w:t>
      </w:r>
      <w:r>
        <w:rPr>
          <w:rFonts w:ascii="Times" w:hAnsi="Times"/>
          <w:color w:val="000000" w:themeColor="text1"/>
          <w:lang w:val="en-US"/>
        </w:rPr>
        <w:t xml:space="preserve"> since uncertainty representation is our prime concern.</w:t>
      </w:r>
    </w:p>
    <w:p w14:paraId="018CD31E" w14:textId="44F3FFA3" w:rsidR="003A3D25" w:rsidRPr="002E48C9" w:rsidRDefault="003A3D25" w:rsidP="00B76F3D">
      <w:pPr>
        <w:spacing w:line="360" w:lineRule="auto"/>
        <w:rPr>
          <w:rFonts w:ascii="Times" w:hAnsi="Times"/>
          <w:color w:val="000000" w:themeColor="text1"/>
          <w:lang w:val="en-US"/>
        </w:rPr>
      </w:pPr>
    </w:p>
    <w:p w14:paraId="786ABE2B" w14:textId="375AF2C0" w:rsidR="003A3D25" w:rsidRPr="002E48C9" w:rsidRDefault="003A3D25" w:rsidP="00B76F3D">
      <w:pPr>
        <w:spacing w:line="360" w:lineRule="auto"/>
        <w:jc w:val="both"/>
        <w:rPr>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w:t>
      </w:r>
      <w:r w:rsidR="003D6EF6">
        <w:rPr>
          <w:rFonts w:ascii="Times" w:hAnsi="Times"/>
          <w:b/>
          <w:bCs/>
          <w:color w:val="000000" w:themeColor="text1"/>
          <w:lang w:val="en-US"/>
        </w:rPr>
        <w:t>1</w:t>
      </w:r>
      <w:r w:rsidRPr="002E48C9">
        <w:rPr>
          <w:rFonts w:ascii="Times" w:hAnsi="Times"/>
          <w:b/>
          <w:bCs/>
          <w:color w:val="000000" w:themeColor="text1"/>
          <w:lang w:val="en-US"/>
        </w:rPr>
        <w:tab/>
        <w:t>Predictive</w:t>
      </w:r>
      <w:r w:rsidR="00B00EE7" w:rsidRPr="002E48C9">
        <w:rPr>
          <w:rFonts w:ascii="Times" w:hAnsi="Times"/>
          <w:b/>
          <w:bCs/>
          <w:color w:val="000000" w:themeColor="text1"/>
          <w:lang w:val="en-US"/>
        </w:rPr>
        <w:t>/Forecasting</w:t>
      </w:r>
      <w:r w:rsidRPr="002E48C9">
        <w:rPr>
          <w:rFonts w:ascii="Times" w:hAnsi="Times"/>
          <w:b/>
          <w:bCs/>
          <w:color w:val="000000" w:themeColor="text1"/>
          <w:lang w:val="en-US"/>
        </w:rPr>
        <w:t xml:space="preserve"> Models</w:t>
      </w:r>
      <w:r w:rsidR="00B00EE7" w:rsidRPr="002E48C9">
        <w:rPr>
          <w:rFonts w:ascii="Times" w:hAnsi="Times"/>
          <w:b/>
          <w:bCs/>
          <w:color w:val="000000" w:themeColor="text1"/>
          <w:lang w:val="en-US"/>
        </w:rPr>
        <w:tab/>
      </w:r>
      <w:r w:rsidR="00B00EE7" w:rsidRPr="002E48C9">
        <w:rPr>
          <w:rFonts w:ascii="Times" w:hAnsi="Times"/>
          <w:b/>
          <w:bCs/>
          <w:color w:val="000000" w:themeColor="text1"/>
          <w:lang w:val="en-US"/>
        </w:rPr>
        <w:br/>
      </w:r>
      <w:r w:rsidR="00341436" w:rsidRPr="002E48C9">
        <w:rPr>
          <w:rFonts w:ascii="Times" w:hAnsi="Times" w:cs="Arial"/>
          <w:color w:val="000000" w:themeColor="text1"/>
          <w:shd w:val="clear" w:color="auto" w:fill="FFFFFF"/>
          <w:lang w:val="en-US"/>
        </w:rPr>
        <w:t xml:space="preserve">A </w:t>
      </w:r>
      <w:r w:rsidR="0001595C" w:rsidRPr="002E48C9">
        <w:rPr>
          <w:rFonts w:ascii="Times" w:hAnsi="Times" w:cs="Arial"/>
          <w:color w:val="000000" w:themeColor="text1"/>
          <w:shd w:val="clear" w:color="auto" w:fill="FFFFFF"/>
        </w:rPr>
        <w:t>time</w:t>
      </w:r>
      <w:r w:rsidR="00B00EE7" w:rsidRPr="002E48C9">
        <w:rPr>
          <w:rFonts w:ascii="Times" w:hAnsi="Times" w:cs="Arial"/>
          <w:color w:val="000000" w:themeColor="text1"/>
          <w:shd w:val="clear" w:color="auto" w:fill="FFFFFF"/>
        </w:rPr>
        <w:t xml:space="preserve"> series</w:t>
      </w:r>
      <w:r w:rsidR="00B00EE7" w:rsidRPr="002E48C9">
        <w:rPr>
          <w:rFonts w:ascii="Times" w:hAnsi="Times" w:cs="Arial"/>
          <w:color w:val="000000" w:themeColor="text1"/>
          <w:shd w:val="clear" w:color="auto" w:fill="FFFFFF"/>
          <w:lang w:val="en-US"/>
        </w:rPr>
        <w:t xml:space="preserve"> forecasting</w:t>
      </w:r>
      <w:r w:rsidR="00B00EE7" w:rsidRPr="002E48C9">
        <w:rPr>
          <w:rFonts w:ascii="Times" w:hAnsi="Times" w:cs="Arial"/>
          <w:color w:val="000000" w:themeColor="text1"/>
          <w:shd w:val="clear" w:color="auto" w:fill="FFFFFF"/>
        </w:rPr>
        <w:t xml:space="preserve"> model comprises a sequence of data points captured, using time as the input parameter. It uses the </w:t>
      </w:r>
      <w:r w:rsidR="00B00EE7" w:rsidRPr="002E48C9">
        <w:rPr>
          <w:rFonts w:ascii="Times" w:hAnsi="Times" w:cs="Arial"/>
          <w:color w:val="000000" w:themeColor="text1"/>
          <w:shd w:val="clear" w:color="auto" w:fill="FFFFFF"/>
          <w:lang w:val="en-US"/>
        </w:rPr>
        <w:t xml:space="preserve">historical </w:t>
      </w:r>
      <w:r w:rsidR="00B00EE7" w:rsidRPr="002E48C9">
        <w:rPr>
          <w:rFonts w:ascii="Times" w:hAnsi="Times" w:cs="Arial"/>
          <w:color w:val="000000" w:themeColor="text1"/>
          <w:shd w:val="clear" w:color="auto" w:fill="FFFFFF"/>
        </w:rPr>
        <w:t>data to develop a numerical metric and predicts</w:t>
      </w:r>
      <w:r w:rsidR="00341436" w:rsidRPr="002E48C9">
        <w:rPr>
          <w:rFonts w:ascii="Times" w:hAnsi="Times" w:cs="Arial"/>
          <w:color w:val="000000" w:themeColor="text1"/>
          <w:shd w:val="clear" w:color="auto" w:fill="FFFFFF"/>
          <w:lang w:val="en-US"/>
        </w:rPr>
        <w:t xml:space="preserve"> values</w:t>
      </w:r>
      <w:r w:rsidR="00B00EE7" w:rsidRPr="002E48C9">
        <w:rPr>
          <w:rFonts w:ascii="Times" w:hAnsi="Times" w:cs="Arial"/>
          <w:color w:val="000000" w:themeColor="text1"/>
          <w:shd w:val="clear" w:color="auto" w:fill="FFFFFF"/>
        </w:rPr>
        <w:t xml:space="preserve"> </w:t>
      </w:r>
      <w:r w:rsidR="00B00EE7" w:rsidRPr="002E48C9">
        <w:rPr>
          <w:rFonts w:ascii="Times" w:hAnsi="Times" w:cs="Arial"/>
          <w:color w:val="000000" w:themeColor="text1"/>
          <w:shd w:val="clear" w:color="auto" w:fill="FFFFFF"/>
          <w:lang w:val="en-US"/>
        </w:rPr>
        <w:t xml:space="preserve">for </w:t>
      </w:r>
      <w:r w:rsidR="00B00EE7" w:rsidRPr="002E48C9">
        <w:rPr>
          <w:rFonts w:ascii="Times" w:hAnsi="Times" w:cs="Arial"/>
          <w:color w:val="000000" w:themeColor="text1"/>
          <w:shd w:val="clear" w:color="auto" w:fill="FFFFFF"/>
        </w:rPr>
        <w:t>the next</w:t>
      </w:r>
      <w:r w:rsidR="00B00EE7" w:rsidRPr="002E48C9">
        <w:rPr>
          <w:rFonts w:ascii="Times" w:hAnsi="Times" w:cs="Arial"/>
          <w:color w:val="000000" w:themeColor="text1"/>
          <w:shd w:val="clear" w:color="auto" w:fill="FFFFFF"/>
          <w:lang w:val="en-US"/>
        </w:rPr>
        <w:t xml:space="preserve"> duration, for instance,</w:t>
      </w:r>
      <w:r w:rsidR="00B00EE7" w:rsidRPr="002E48C9">
        <w:rPr>
          <w:rFonts w:ascii="Times" w:hAnsi="Times" w:cs="Arial"/>
          <w:color w:val="000000" w:themeColor="text1"/>
          <w:shd w:val="clear" w:color="auto" w:fill="FFFFFF"/>
        </w:rPr>
        <w:t xml:space="preserve"> data</w:t>
      </w:r>
      <w:r w:rsidR="00B00EE7" w:rsidRPr="002E48C9">
        <w:rPr>
          <w:rFonts w:ascii="Times" w:hAnsi="Times" w:cs="Arial"/>
          <w:color w:val="000000" w:themeColor="text1"/>
          <w:shd w:val="clear" w:color="auto" w:fill="FFFFFF"/>
          <w:lang w:val="en-US"/>
        </w:rPr>
        <w:t xml:space="preserve"> for </w:t>
      </w:r>
      <w:r w:rsidR="00341436" w:rsidRPr="002E48C9">
        <w:rPr>
          <w:rFonts w:ascii="Times" w:hAnsi="Times" w:cs="Arial"/>
          <w:color w:val="000000" w:themeColor="text1"/>
          <w:shd w:val="clear" w:color="auto" w:fill="FFFFFF"/>
          <w:lang w:val="en-US"/>
        </w:rPr>
        <w:t xml:space="preserve">the </w:t>
      </w:r>
      <w:r w:rsidR="00B00EE7" w:rsidRPr="002E48C9">
        <w:rPr>
          <w:rFonts w:ascii="Times" w:hAnsi="Times" w:cs="Arial"/>
          <w:color w:val="000000" w:themeColor="text1"/>
          <w:shd w:val="clear" w:color="auto" w:fill="FFFFFF"/>
          <w:lang w:val="en-US"/>
        </w:rPr>
        <w:t xml:space="preserve">next </w:t>
      </w:r>
      <w:r w:rsidR="00341436" w:rsidRPr="002E48C9">
        <w:rPr>
          <w:rFonts w:ascii="Times" w:hAnsi="Times" w:cs="Arial"/>
          <w:color w:val="000000" w:themeColor="text1"/>
          <w:shd w:val="clear" w:color="auto" w:fill="FFFFFF"/>
          <w:lang w:val="en-US"/>
        </w:rPr>
        <w:t>few</w:t>
      </w:r>
      <w:r w:rsidR="00B00EE7" w:rsidRPr="002E48C9">
        <w:rPr>
          <w:rFonts w:ascii="Times" w:hAnsi="Times" w:cs="Arial"/>
          <w:color w:val="000000" w:themeColor="text1"/>
          <w:shd w:val="clear" w:color="auto" w:fill="FFFFFF"/>
        </w:rPr>
        <w:t xml:space="preserve"> weeks using that metric. </w:t>
      </w:r>
    </w:p>
    <w:p w14:paraId="6A955A74" w14:textId="7455E27D" w:rsidR="00B00EE7" w:rsidRPr="002E48C9" w:rsidRDefault="00B00EE7" w:rsidP="00B76F3D">
      <w:pPr>
        <w:spacing w:line="360" w:lineRule="auto"/>
        <w:jc w:val="both"/>
        <w:rPr>
          <w:color w:val="000000" w:themeColor="text1"/>
          <w:lang w:val="en-US"/>
        </w:rPr>
      </w:pPr>
    </w:p>
    <w:p w14:paraId="6E432067" w14:textId="3316D2AA" w:rsidR="003A3D25" w:rsidRPr="002E48C9" w:rsidRDefault="00E10C3D"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709440" behindDoc="0" locked="0" layoutInCell="1" allowOverlap="1" wp14:anchorId="6A9A043C" wp14:editId="260D0203">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2C7521" w:rsidRDefault="00B00EE7"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 xml:space="preserve">Forecasting </w:t>
                                  </w:r>
                                  <w:r w:rsidR="003A3D25" w:rsidRPr="002C7521">
                                    <w:rPr>
                                      <w:lang w:val="en-US"/>
                                      <w14:textOutline w14:w="9525" w14:cap="rnd" w14:cmpd="sng" w14:algn="ctr">
                                        <w14:noFill/>
                                        <w14:prstDash w14:val="solid"/>
                                        <w14:bevel/>
                                      </w14:textOutline>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2C7521" w:rsidRDefault="003A3D25" w:rsidP="003A3D25">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2C7521" w:rsidRDefault="003A3D25" w:rsidP="003A3D25">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33309EFD" w14:textId="5ED52949" w:rsidR="003A3D25" w:rsidRPr="002C7521" w:rsidRDefault="003A3D25">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4D4C652" w14:textId="7008885A" w:rsidR="007258A2" w:rsidRPr="002C7521" w:rsidRDefault="007258A2" w:rsidP="007258A2">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w:t>
                                  </w:r>
                                  <w:r w:rsidR="00F76EA4" w:rsidRPr="002C7521">
                                    <w:rPr>
                                      <w:color w:val="000000" w:themeColor="text1"/>
                                      <w:lang w:val="en-US"/>
                                      <w14:textOutline w14:w="9525" w14:cap="rnd" w14:cmpd="sng" w14:algn="ctr">
                                        <w14:noFill/>
                                        <w14:prstDash w14:val="solid"/>
                                        <w14:bevel/>
                                      </w14:textOutline>
                                    </w:rPr>
                                    <w:t xml:space="preserve">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AB4298F" w14:textId="1A575194" w:rsidR="00F76EA4" w:rsidRPr="002C7521" w:rsidRDefault="00F76EA4" w:rsidP="00F76EA4">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A9A043C" id="Group 36" o:spid="_x0000_s1026" style="position:absolute;margin-left:34.55pt;margin-top:.9pt;width:414.25pt;height:287.25pt;z-index:251709440;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2C7521" w:rsidRDefault="00B00EE7"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 xml:space="preserve">Forecasting </w:t>
                            </w:r>
                            <w:r w:rsidR="003A3D25" w:rsidRPr="002C7521">
                              <w:rPr>
                                <w:lang w:val="en-US"/>
                                <w14:textOutline w14:w="9525" w14:cap="rnd" w14:cmpd="sng" w14:algn="ctr">
                                  <w14:noFill/>
                                  <w14:prstDash w14:val="solid"/>
                                  <w14:bevel/>
                                </w14:textOutline>
                              </w:rPr>
                              <w:t>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4C6D3FE5" w14:textId="47E1277E" w:rsidR="003A3D25" w:rsidRPr="002C7521" w:rsidRDefault="003A3D25" w:rsidP="003A3D25">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3F8C79AE" w14:textId="6463EFF2" w:rsidR="003A3D25" w:rsidRPr="002C7521" w:rsidRDefault="003A3D25" w:rsidP="003A3D25">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2C7521" w:rsidRDefault="003A3D25">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24D4C652" w14:textId="7008885A" w:rsidR="007258A2" w:rsidRPr="002C7521" w:rsidRDefault="007258A2" w:rsidP="007258A2">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w:t>
                            </w:r>
                            <w:r w:rsidR="00F76EA4" w:rsidRPr="002C7521">
                              <w:rPr>
                                <w:color w:val="000000" w:themeColor="text1"/>
                                <w:lang w:val="en-US"/>
                                <w14:textOutline w14:w="9525" w14:cap="rnd" w14:cmpd="sng" w14:algn="ctr">
                                  <w14:noFill/>
                                  <w14:prstDash w14:val="solid"/>
                                  <w14:bevel/>
                                </w14:textOutline>
                              </w:rPr>
                              <w:t xml:space="preserve">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AB4298F" w14:textId="1A575194" w:rsidR="00F76EA4" w:rsidRPr="002C7521" w:rsidRDefault="00F76EA4" w:rsidP="00F76EA4">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335454A0" w14:textId="45CF0C47" w:rsidR="003A3D25" w:rsidRPr="002E48C9" w:rsidRDefault="003A3D25" w:rsidP="00B76F3D">
      <w:pPr>
        <w:spacing w:line="360" w:lineRule="auto"/>
        <w:rPr>
          <w:rFonts w:ascii="Times" w:hAnsi="Times"/>
          <w:color w:val="000000" w:themeColor="text1"/>
          <w:lang w:val="en-US"/>
        </w:rPr>
      </w:pPr>
    </w:p>
    <w:p w14:paraId="19A22705" w14:textId="43128634" w:rsidR="003A3D25" w:rsidRPr="002E48C9" w:rsidRDefault="003A3D25" w:rsidP="00B76F3D">
      <w:pPr>
        <w:spacing w:line="360" w:lineRule="auto"/>
        <w:rPr>
          <w:rFonts w:ascii="Times" w:hAnsi="Times"/>
          <w:color w:val="000000" w:themeColor="text1"/>
          <w:lang w:val="en-US"/>
        </w:rPr>
      </w:pPr>
    </w:p>
    <w:p w14:paraId="2C79BDF2" w14:textId="3ED6D679" w:rsidR="003A3D25" w:rsidRPr="002E48C9" w:rsidRDefault="003A3D25" w:rsidP="00B76F3D">
      <w:pPr>
        <w:spacing w:line="360" w:lineRule="auto"/>
        <w:rPr>
          <w:rFonts w:ascii="Times" w:hAnsi="Times"/>
          <w:color w:val="000000" w:themeColor="text1"/>
          <w:lang w:val="en-US"/>
        </w:rPr>
      </w:pPr>
    </w:p>
    <w:p w14:paraId="10CA8133" w14:textId="5B9186D7" w:rsidR="003A3D25" w:rsidRPr="002E48C9" w:rsidRDefault="003A3D25" w:rsidP="00B76F3D">
      <w:pPr>
        <w:spacing w:line="360" w:lineRule="auto"/>
        <w:rPr>
          <w:rFonts w:ascii="Times" w:hAnsi="Times"/>
          <w:color w:val="000000" w:themeColor="text1"/>
          <w:lang w:val="en-US"/>
        </w:rPr>
      </w:pPr>
    </w:p>
    <w:p w14:paraId="64CDC260" w14:textId="6F4EB2A8" w:rsidR="003A3D25" w:rsidRPr="002E48C9" w:rsidRDefault="003A3D25" w:rsidP="00B76F3D">
      <w:pPr>
        <w:spacing w:line="360" w:lineRule="auto"/>
        <w:rPr>
          <w:rFonts w:ascii="Times" w:hAnsi="Times"/>
          <w:color w:val="000000" w:themeColor="text1"/>
          <w:lang w:val="en-US"/>
        </w:rPr>
      </w:pPr>
    </w:p>
    <w:p w14:paraId="7B0D2C35" w14:textId="0D129D7D" w:rsidR="007258A2" w:rsidRDefault="007258A2" w:rsidP="0038110E">
      <w:pPr>
        <w:spacing w:line="360" w:lineRule="auto"/>
        <w:ind w:firstLine="720"/>
        <w:jc w:val="center"/>
        <w:rPr>
          <w:rFonts w:ascii="Times" w:hAnsi="Times"/>
          <w:color w:val="000000" w:themeColor="text1"/>
          <w:lang w:val="en-US"/>
        </w:rPr>
      </w:pPr>
    </w:p>
    <w:p w14:paraId="37A6FB03" w14:textId="65D3680D" w:rsidR="007258A2" w:rsidRDefault="007258A2" w:rsidP="0038110E">
      <w:pPr>
        <w:spacing w:line="360" w:lineRule="auto"/>
        <w:ind w:firstLine="720"/>
        <w:jc w:val="center"/>
        <w:rPr>
          <w:rFonts w:ascii="Times" w:hAnsi="Times"/>
          <w:color w:val="000000" w:themeColor="text1"/>
          <w:lang w:val="en-US"/>
        </w:rPr>
      </w:pPr>
    </w:p>
    <w:p w14:paraId="12CAC891" w14:textId="41D8ADA2" w:rsidR="007258A2" w:rsidRDefault="007258A2" w:rsidP="0038110E">
      <w:pPr>
        <w:spacing w:line="360" w:lineRule="auto"/>
        <w:ind w:firstLine="720"/>
        <w:jc w:val="center"/>
        <w:rPr>
          <w:rFonts w:ascii="Times" w:hAnsi="Times"/>
          <w:color w:val="000000" w:themeColor="text1"/>
          <w:lang w:val="en-US"/>
        </w:rPr>
      </w:pPr>
    </w:p>
    <w:p w14:paraId="453D0002" w14:textId="77777777" w:rsidR="007258A2" w:rsidRDefault="007258A2" w:rsidP="0038110E">
      <w:pPr>
        <w:spacing w:line="360" w:lineRule="auto"/>
        <w:ind w:firstLine="720"/>
        <w:jc w:val="center"/>
        <w:rPr>
          <w:rFonts w:ascii="Times" w:hAnsi="Times"/>
          <w:color w:val="000000" w:themeColor="text1"/>
          <w:lang w:val="en-US"/>
        </w:rPr>
      </w:pPr>
    </w:p>
    <w:p w14:paraId="02F62F10" w14:textId="77777777" w:rsidR="007258A2" w:rsidRDefault="007258A2" w:rsidP="0038110E">
      <w:pPr>
        <w:spacing w:line="360" w:lineRule="auto"/>
        <w:ind w:firstLine="720"/>
        <w:jc w:val="center"/>
        <w:rPr>
          <w:rFonts w:ascii="Times" w:hAnsi="Times"/>
          <w:color w:val="000000" w:themeColor="text1"/>
          <w:lang w:val="en-US"/>
        </w:rPr>
      </w:pPr>
    </w:p>
    <w:p w14:paraId="5441CDCB" w14:textId="77777777" w:rsidR="007258A2" w:rsidRDefault="007258A2" w:rsidP="0038110E">
      <w:pPr>
        <w:spacing w:line="360" w:lineRule="auto"/>
        <w:ind w:firstLine="720"/>
        <w:jc w:val="center"/>
        <w:rPr>
          <w:rFonts w:ascii="Times" w:hAnsi="Times"/>
          <w:color w:val="000000" w:themeColor="text1"/>
          <w:lang w:val="en-US"/>
        </w:rPr>
      </w:pPr>
    </w:p>
    <w:p w14:paraId="0DBB89E3" w14:textId="77777777" w:rsidR="00CB605A" w:rsidRDefault="00CB605A" w:rsidP="0038110E">
      <w:pPr>
        <w:spacing w:line="360" w:lineRule="auto"/>
        <w:ind w:firstLine="720"/>
        <w:jc w:val="center"/>
        <w:rPr>
          <w:rFonts w:ascii="Times" w:hAnsi="Times"/>
          <w:color w:val="000000" w:themeColor="text1"/>
          <w:lang w:val="en-US"/>
        </w:rPr>
      </w:pPr>
    </w:p>
    <w:p w14:paraId="5B94D3CB" w14:textId="77777777" w:rsidR="00CB605A" w:rsidRDefault="00CB605A" w:rsidP="0038110E">
      <w:pPr>
        <w:spacing w:line="360" w:lineRule="auto"/>
        <w:ind w:firstLine="720"/>
        <w:jc w:val="center"/>
        <w:rPr>
          <w:rFonts w:ascii="Times" w:hAnsi="Times"/>
          <w:color w:val="000000" w:themeColor="text1"/>
          <w:lang w:val="en-US"/>
        </w:rPr>
      </w:pPr>
    </w:p>
    <w:p w14:paraId="1D046DC9" w14:textId="77777777" w:rsidR="00CB605A" w:rsidRDefault="00CB605A" w:rsidP="0038110E">
      <w:pPr>
        <w:spacing w:line="360" w:lineRule="auto"/>
        <w:ind w:firstLine="720"/>
        <w:jc w:val="center"/>
        <w:rPr>
          <w:rFonts w:ascii="Times" w:hAnsi="Times"/>
          <w:color w:val="000000" w:themeColor="text1"/>
          <w:lang w:val="en-US"/>
        </w:rPr>
      </w:pPr>
    </w:p>
    <w:p w14:paraId="3BC0216A" w14:textId="778DFBDE" w:rsidR="003A3D25" w:rsidRPr="002E48C9" w:rsidRDefault="003A3D25" w:rsidP="0038110E">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Figure-1: Predictive modeling workflow</w:t>
      </w:r>
      <w:r w:rsidR="002C7521">
        <w:rPr>
          <w:rFonts w:ascii="Times" w:hAnsi="Times"/>
          <w:color w:val="000000" w:themeColor="text1"/>
          <w:lang w:val="en-US"/>
        </w:rPr>
        <w:t xml:space="preserve"> to generate uncertainty</w:t>
      </w:r>
    </w:p>
    <w:p w14:paraId="71746414" w14:textId="19304A54" w:rsidR="003A3D25" w:rsidRPr="002E48C9" w:rsidRDefault="003A3D25" w:rsidP="00B76F3D">
      <w:pPr>
        <w:spacing w:line="360" w:lineRule="auto"/>
        <w:rPr>
          <w:rFonts w:ascii="Times" w:hAnsi="Times"/>
          <w:color w:val="000000" w:themeColor="text1"/>
          <w:lang w:val="en-US"/>
        </w:rPr>
      </w:pPr>
    </w:p>
    <w:p w14:paraId="6CA0441E" w14:textId="2A218169" w:rsidR="003A3D25" w:rsidRPr="002E48C9" w:rsidRDefault="00B00EE7"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3.2.</w:t>
      </w:r>
      <w:r w:rsidR="003D6EF6">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30F70F71" w14:textId="09B1E75C" w:rsidR="00B00EE7" w:rsidRPr="002E48C9" w:rsidRDefault="00B00EE7"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Sometimes ambiguity </w:t>
      </w:r>
      <w:r w:rsidR="00341436" w:rsidRPr="002E48C9">
        <w:rPr>
          <w:rFonts w:ascii="Times" w:hAnsi="Times"/>
          <w:color w:val="000000" w:themeColor="text1"/>
          <w:lang w:val="en-US"/>
        </w:rPr>
        <w:t>a</w:t>
      </w:r>
      <w:r w:rsidRPr="002E48C9">
        <w:rPr>
          <w:rFonts w:ascii="Times" w:hAnsi="Times"/>
          <w:color w:val="000000" w:themeColor="text1"/>
          <w:lang w:val="en-US"/>
        </w:rPr>
        <w:t xml:space="preserve">rises between time series analysis with time series forecasting when working with temporal data. As per </w:t>
      </w:r>
      <w:r w:rsidRPr="002E48C9">
        <w:rPr>
          <w:rFonts w:ascii="Times" w:hAnsi="Times" w:cs="Arial"/>
          <w:color w:val="000000" w:themeColor="text1"/>
          <w:shd w:val="clear" w:color="auto" w:fill="FFFFFF"/>
        </w:rPr>
        <w:t>Shmueli</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el al. [31] in </w:t>
      </w:r>
      <w:r w:rsidRPr="002E48C9">
        <w:rPr>
          <w:rFonts w:ascii="Times" w:hAnsi="Times"/>
          <w:color w:val="000000" w:themeColor="text1"/>
          <w:shd w:val="clear" w:color="auto" w:fill="FFFFFF"/>
        </w:rPr>
        <w:t xml:space="preserve">time series analysis, a time series is modeled to determine its components in terms of seasonal patterns, </w:t>
      </w:r>
      <w:r w:rsidR="0001595C" w:rsidRPr="002E48C9">
        <w:rPr>
          <w:rFonts w:ascii="Times" w:hAnsi="Times"/>
          <w:color w:val="000000" w:themeColor="text1"/>
          <w:shd w:val="clear" w:color="auto" w:fill="FFFFFF"/>
        </w:rPr>
        <w:t>trends,</w:t>
      </w:r>
      <w:r w:rsidR="00341436"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w:t>
      </w:r>
      <w:r w:rsidR="0001595C" w:rsidRPr="002E48C9">
        <w:rPr>
          <w:rFonts w:ascii="Times" w:hAnsi="Times"/>
          <w:color w:val="000000" w:themeColor="text1"/>
          <w:shd w:val="clear" w:color="auto" w:fill="FFFFFF"/>
        </w:rPr>
        <w:t>series</w:t>
      </w:r>
      <w:r w:rsidRPr="002E48C9">
        <w:rPr>
          <w:rFonts w:ascii="Times" w:hAnsi="Times"/>
          <w:color w:val="000000" w:themeColor="text1"/>
          <w:shd w:val="clear" w:color="auto" w:fill="FFFFFF"/>
          <w:lang w:val="en-US"/>
        </w:rPr>
        <w:t xml:space="preserve">. </w:t>
      </w:r>
      <w:r w:rsidR="00341436" w:rsidRPr="002E48C9">
        <w:rPr>
          <w:rFonts w:ascii="Times" w:hAnsi="Times" w:cs="Arial"/>
          <w:color w:val="000000" w:themeColor="text1"/>
          <w:shd w:val="clear" w:color="auto" w:fill="FFFFFF"/>
          <w:lang w:val="en-US"/>
        </w:rPr>
        <w:t>The</w:t>
      </w:r>
      <w:r w:rsidRPr="002E48C9">
        <w:rPr>
          <w:rFonts w:ascii="Times" w:hAnsi="Times" w:cs="Arial"/>
          <w:color w:val="000000" w:themeColor="text1"/>
          <w:shd w:val="clear" w:color="auto" w:fill="FFFFFF"/>
          <w:lang w:val="en-US"/>
        </w:rPr>
        <w:t xml:space="preserve"> COVID-19 </w:t>
      </w:r>
      <w:r w:rsidRPr="002E48C9">
        <w:rPr>
          <w:rFonts w:ascii="Times" w:hAnsi="Times" w:cs="Arial"/>
          <w:color w:val="000000" w:themeColor="text1"/>
          <w:shd w:val="clear" w:color="auto" w:fill="FFFFFF"/>
          <w:lang w:val="en-US"/>
        </w:rPr>
        <w:lastRenderedPageBreak/>
        <w:t xml:space="preserve">dataset is maintained </w:t>
      </w:r>
      <w:r w:rsidR="00341436" w:rsidRPr="002E48C9">
        <w:rPr>
          <w:rFonts w:ascii="Times" w:hAnsi="Times" w:cs="Arial"/>
          <w:color w:val="000000" w:themeColor="text1"/>
          <w:shd w:val="clear" w:color="auto" w:fill="FFFFFF"/>
          <w:lang w:val="en-US"/>
        </w:rPr>
        <w:t>on a global basis,</w:t>
      </w:r>
      <w:r w:rsidRPr="002E48C9">
        <w:rPr>
          <w:rFonts w:ascii="Times" w:hAnsi="Times" w:cs="Arial"/>
          <w:color w:val="000000" w:themeColor="text1"/>
          <w:shd w:val="clear" w:color="auto" w:fill="FFFFFF"/>
          <w:lang w:val="en-US"/>
        </w:rPr>
        <w:t xml:space="preserve"> so it is more trustworthy and with time series forecasting models can be considered as suitable for our research to get the predicted results and hence generate our required uncertainty data</w:t>
      </w:r>
      <w:r w:rsidR="006B0DAB" w:rsidRPr="002E48C9">
        <w:rPr>
          <w:rFonts w:ascii="Times" w:hAnsi="Times" w:cs="Arial"/>
          <w:color w:val="000000" w:themeColor="text1"/>
          <w:shd w:val="clear" w:color="auto" w:fill="FFFFFF"/>
          <w:lang w:val="en-US"/>
        </w:rPr>
        <w:t xml:space="preserve"> to represent chromatic aberration in visualization area.</w:t>
      </w:r>
    </w:p>
    <w:p w14:paraId="5C962274" w14:textId="65FB5BD0" w:rsidR="00B00EE7" w:rsidRPr="002E48C9" w:rsidRDefault="00B00EE7" w:rsidP="00B76F3D">
      <w:pPr>
        <w:spacing w:line="360" w:lineRule="auto"/>
        <w:rPr>
          <w:color w:val="000000" w:themeColor="text1"/>
          <w:lang w:val="en-US"/>
        </w:rPr>
      </w:pPr>
    </w:p>
    <w:p w14:paraId="3F30A454" w14:textId="40A011D8" w:rsidR="008A5CCC" w:rsidRDefault="00B00EE7" w:rsidP="008A5CCC">
      <w:pPr>
        <w:spacing w:line="360" w:lineRule="auto"/>
        <w:jc w:val="both"/>
        <w:rPr>
          <w:rFonts w:ascii="Times" w:hAnsi="Times"/>
          <w:color w:val="000000" w:themeColor="text1"/>
          <w:spacing w:val="5"/>
          <w:shd w:val="clear" w:color="auto" w:fill="FFFFFF"/>
        </w:rPr>
      </w:pPr>
      <w:r w:rsidRPr="002E48C9">
        <w:rPr>
          <w:b/>
          <w:bCs/>
          <w:color w:val="000000" w:themeColor="text1"/>
          <w:lang w:val="en-US"/>
        </w:rPr>
        <w:t>3.2.</w:t>
      </w:r>
      <w:r w:rsidR="003D6EF6">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sidR="008A5CCC" w:rsidRPr="002E48C9">
        <w:rPr>
          <w:rFonts w:ascii="Times" w:hAnsi="Times" w:cs="Arial"/>
          <w:color w:val="000000" w:themeColor="text1"/>
          <w:shd w:val="clear" w:color="auto" w:fill="FFFFFF"/>
          <w:lang w:val="en-US"/>
        </w:rPr>
        <w:t>like</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xml:space="preserve">. In forecasting it is very important </w:t>
      </w:r>
      <w:r w:rsidR="008A6B09" w:rsidRPr="002E48C9">
        <w:rPr>
          <w:rFonts w:ascii="Times" w:hAnsi="Times" w:cs="Arial"/>
          <w:color w:val="000000" w:themeColor="text1"/>
          <w:shd w:val="clear" w:color="auto" w:fill="FFFFFF"/>
          <w:lang w:val="en-US"/>
        </w:rPr>
        <w:t xml:space="preserve">to </w:t>
      </w:r>
      <w:r w:rsidRPr="002E48C9">
        <w:rPr>
          <w:rFonts w:ascii="Times" w:hAnsi="Times" w:cs="Arial"/>
          <w:color w:val="000000" w:themeColor="text1"/>
          <w:shd w:val="clear" w:color="auto" w:fill="FFFFFF"/>
          <w:lang w:val="en-US"/>
        </w:rPr>
        <w:t xml:space="preserve">understand the goal of the problem and </w:t>
      </w:r>
      <w:r w:rsidR="008A6B09" w:rsidRPr="002E48C9">
        <w:rPr>
          <w:rFonts w:ascii="Times" w:hAnsi="Times" w:cs="Arial"/>
          <w:color w:val="000000" w:themeColor="text1"/>
          <w:shd w:val="clear" w:color="auto" w:fill="FFFFFF"/>
          <w:lang w:val="en-US"/>
        </w:rPr>
        <w:t xml:space="preserve">the </w:t>
      </w:r>
      <w:r w:rsidRPr="002E48C9">
        <w:rPr>
          <w:rFonts w:ascii="Times" w:hAnsi="Times" w:cs="Arial"/>
          <w:color w:val="000000" w:themeColor="text1"/>
          <w:shd w:val="clear" w:color="auto" w:fill="FFFFFF"/>
          <w:lang w:val="en-US"/>
        </w:rPr>
        <w:t xml:space="preserve">nature of the available data. For instance, the volume of data, time horizons (short, </w:t>
      </w:r>
      <w:proofErr w:type="gramStart"/>
      <w:r w:rsidRPr="002E48C9">
        <w:rPr>
          <w:rFonts w:ascii="Times" w:hAnsi="Times" w:cs="Arial"/>
          <w:color w:val="000000" w:themeColor="text1"/>
          <w:shd w:val="clear" w:color="auto" w:fill="FFFFFF"/>
          <w:lang w:val="en-US"/>
        </w:rPr>
        <w:t>medium</w:t>
      </w:r>
      <w:proofErr w:type="gramEnd"/>
      <w:r w:rsidRPr="002E48C9">
        <w:rPr>
          <w:rFonts w:ascii="Times" w:hAnsi="Times" w:cs="Arial"/>
          <w:color w:val="000000" w:themeColor="text1"/>
          <w:shd w:val="clear" w:color="auto" w:fill="FFFFFF"/>
          <w:lang w:val="en-US"/>
        </w:rPr>
        <w:t xml:space="preserve"> or long term), frequency of update etc. plays </w:t>
      </w:r>
      <w:r w:rsidR="008A6B09" w:rsidRPr="002E48C9">
        <w:rPr>
          <w:rFonts w:ascii="Times" w:hAnsi="Times" w:cs="Arial"/>
          <w:color w:val="000000" w:themeColor="text1"/>
          <w:shd w:val="clear" w:color="auto" w:fill="FFFFFF"/>
          <w:lang w:val="en-US"/>
        </w:rPr>
        <w:t xml:space="preserve">an </w:t>
      </w:r>
      <w:r w:rsidRPr="002E48C9">
        <w:rPr>
          <w:rFonts w:ascii="Times" w:hAnsi="Times" w:cs="Arial"/>
          <w:color w:val="000000" w:themeColor="text1"/>
          <w:shd w:val="clear" w:color="auto" w:fill="FFFFFF"/>
          <w:lang w:val="en-US"/>
        </w:rPr>
        <w:t xml:space="preserve">important role in forecasting. Sometimes time series data requires cleaning, scaling and even transformation, for example: if there are gaps/missing data, if there are outliers or corrupt data then those need to </w:t>
      </w:r>
      <w:r w:rsidR="008A6B09" w:rsidRPr="002E48C9">
        <w:rPr>
          <w:rFonts w:ascii="Times" w:hAnsi="Times" w:cs="Arial"/>
          <w:color w:val="000000" w:themeColor="text1"/>
          <w:shd w:val="clear" w:color="auto" w:fill="FFFFFF"/>
          <w:lang w:val="en-US"/>
        </w:rPr>
        <w:t>be addressed</w:t>
      </w:r>
      <w:r w:rsidRPr="002E48C9">
        <w:rPr>
          <w:rFonts w:ascii="Times" w:hAnsi="Times" w:cs="Arial"/>
          <w:color w:val="000000" w:themeColor="text1"/>
          <w:shd w:val="clear" w:color="auto" w:fill="FFFFFF"/>
          <w:lang w:val="en-US"/>
        </w:rPr>
        <w:t xml:space="preserve">. </w:t>
      </w:r>
      <w:r w:rsidR="008A5CCC" w:rsidRPr="002E48C9">
        <w:rPr>
          <w:rFonts w:ascii="Times" w:hAnsi="Times"/>
          <w:color w:val="000000" w:themeColor="text1"/>
          <w:spacing w:val="5"/>
          <w:shd w:val="clear" w:color="auto" w:fill="FFFFFF"/>
        </w:rPr>
        <w:t>Depending on the frequency, a time series can be of yearly (</w:t>
      </w:r>
      <w:r w:rsidR="001724D8"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annual budget), quarterly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profit</w:t>
      </w:r>
      <w:r w:rsidR="008A5CCC" w:rsidRPr="002E48C9">
        <w:rPr>
          <w:rFonts w:ascii="Times" w:hAnsi="Times"/>
          <w:color w:val="000000" w:themeColor="text1"/>
          <w:spacing w:val="5"/>
          <w:shd w:val="clear" w:color="auto" w:fill="FFFFFF"/>
        </w:rPr>
        <w:t>), monthly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cash flow</w:t>
      </w:r>
      <w:r w:rsidR="008A5CCC" w:rsidRPr="002E48C9">
        <w:rPr>
          <w:rFonts w:ascii="Times" w:hAnsi="Times"/>
          <w:color w:val="000000" w:themeColor="text1"/>
          <w:spacing w:val="5"/>
          <w:shd w:val="clear" w:color="auto" w:fill="FFFFFF"/>
        </w:rPr>
        <w:t>), weekly (</w:t>
      </w:r>
      <w:r w:rsidR="001724D8" w:rsidRPr="002E48C9">
        <w:rPr>
          <w:rFonts w:ascii="Times" w:hAnsi="Times"/>
          <w:color w:val="000000" w:themeColor="text1"/>
          <w:spacing w:val="5"/>
          <w:shd w:val="clear" w:color="auto" w:fill="FFFFFF"/>
        </w:rPr>
        <w:t xml:space="preserve">e.g., </w:t>
      </w:r>
      <w:r w:rsidR="008A5CCC" w:rsidRPr="002E48C9">
        <w:rPr>
          <w:rFonts w:ascii="Times" w:hAnsi="Times"/>
          <w:color w:val="000000" w:themeColor="text1"/>
          <w:spacing w:val="5"/>
          <w:shd w:val="clear" w:color="auto" w:fill="FFFFFF"/>
        </w:rPr>
        <w:t>sales quantity), daily (e</w:t>
      </w:r>
      <w:r w:rsidR="001724D8" w:rsidRPr="002E48C9">
        <w:rPr>
          <w:rFonts w:ascii="Times" w:hAnsi="Times"/>
          <w:color w:val="000000" w:themeColor="text1"/>
          <w:spacing w:val="5"/>
          <w:shd w:val="clear" w:color="auto" w:fill="FFFFFF"/>
        </w:rPr>
        <w:t>.g.,</w:t>
      </w:r>
      <w:r w:rsidR="008A5CCC" w:rsidRPr="002E48C9">
        <w:rPr>
          <w:rFonts w:ascii="Times" w:hAnsi="Times"/>
          <w:color w:val="000000" w:themeColor="text1"/>
          <w:spacing w:val="5"/>
          <w:shd w:val="clear" w:color="auto" w:fill="FFFFFF"/>
        </w:rPr>
        <w:t xml:space="preserve"> weather forecast), hourly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stock market price), minutes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calls in a call canter) and even seconds wise (</w:t>
      </w:r>
      <w:r w:rsidR="009E224F"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web traffic). Being the covid pandemic world-wide concerns for whole humanity, we use the daily forecast mechanism to our research.</w:t>
      </w:r>
      <w:r w:rsidR="00F27726">
        <w:rPr>
          <w:rFonts w:ascii="Times" w:hAnsi="Times"/>
          <w:color w:val="000000" w:themeColor="text1"/>
          <w:spacing w:val="5"/>
          <w:shd w:val="clear" w:color="auto" w:fill="FFFFFF"/>
        </w:rPr>
        <w:t xml:space="preserve"> To compare the results side by side we have created prediction for 200 days from every models.</w:t>
      </w:r>
    </w:p>
    <w:p w14:paraId="0492DBA3" w14:textId="1100A25B" w:rsidR="00463F53" w:rsidRDefault="00463F53" w:rsidP="008A5CCC">
      <w:pPr>
        <w:spacing w:line="360" w:lineRule="auto"/>
        <w:jc w:val="both"/>
        <w:rPr>
          <w:rFonts w:ascii="Times" w:hAnsi="Times"/>
          <w:color w:val="000000" w:themeColor="text1"/>
          <w:spacing w:val="5"/>
          <w:shd w:val="clear" w:color="auto" w:fill="FFFFFF"/>
        </w:rPr>
      </w:pPr>
    </w:p>
    <w:p w14:paraId="606141FE" w14:textId="46F13D53" w:rsidR="00463F53" w:rsidRDefault="00463F53" w:rsidP="008A5CCC">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t>3.2.</w:t>
      </w:r>
      <w:r w:rsidR="003D6EF6">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73F1C8D0" w14:textId="02B7D7A5" w:rsidR="000C6028" w:rsidRPr="002E48C9" w:rsidRDefault="0001595C" w:rsidP="00B76F3D">
      <w:pPr>
        <w:spacing w:line="360" w:lineRule="auto"/>
        <w:jc w:val="both"/>
        <w:rPr>
          <w:color w:val="000000" w:themeColor="text1"/>
        </w:rPr>
      </w:pPr>
      <w:r>
        <w:rPr>
          <w:noProof/>
          <w:color w:val="000000" w:themeColor="text1"/>
        </w:rPr>
        <w:lastRenderedPageBreak/>
        <w:drawing>
          <wp:inline distT="0" distB="0" distL="0" distR="0" wp14:anchorId="61D88040" wp14:editId="0270E767">
            <wp:extent cx="5731510" cy="4483100"/>
            <wp:effectExtent l="0" t="0" r="0" b="0"/>
            <wp:docPr id="11" name="Picture 11"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483100"/>
                    </a:xfrm>
                    <a:prstGeom prst="rect">
                      <a:avLst/>
                    </a:prstGeom>
                  </pic:spPr>
                </pic:pic>
              </a:graphicData>
            </a:graphic>
          </wp:inline>
        </w:drawing>
      </w:r>
    </w:p>
    <w:p w14:paraId="1DD6CB7E" w14:textId="734FCC9C" w:rsidR="00B00EE7" w:rsidRPr="000C6028" w:rsidRDefault="000C6028" w:rsidP="00B76F3D">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-1: </w:t>
      </w:r>
      <w:r w:rsidR="00463F53">
        <w:rPr>
          <w:rFonts w:ascii="Times" w:hAnsi="Times"/>
          <w:color w:val="000000" w:themeColor="text1"/>
          <w:lang w:val="en-US"/>
        </w:rPr>
        <w:t>Example of daily covid forecasting</w:t>
      </w:r>
    </w:p>
    <w:p w14:paraId="2B82A33F" w14:textId="28500F8F" w:rsidR="003A3D25" w:rsidRPr="002E48C9" w:rsidRDefault="003A3D25" w:rsidP="00B76F3D">
      <w:pPr>
        <w:spacing w:line="360" w:lineRule="auto"/>
        <w:rPr>
          <w:rFonts w:ascii="Times" w:hAnsi="Times"/>
          <w:color w:val="000000" w:themeColor="text1"/>
          <w:lang w:val="en-US"/>
        </w:rPr>
      </w:pPr>
    </w:p>
    <w:p w14:paraId="252690FC" w14:textId="115CA03A" w:rsidR="00952FE4" w:rsidRPr="00A35E9C" w:rsidRDefault="00952FE4" w:rsidP="00952FE4">
      <w:pPr>
        <w:spacing w:line="360" w:lineRule="auto"/>
        <w:jc w:val="both"/>
        <w:rPr>
          <w:rFonts w:ascii="Times" w:hAnsi="Times"/>
          <w:color w:val="000000" w:themeColor="text1"/>
        </w:rPr>
      </w:pPr>
      <w:r>
        <w:rPr>
          <w:rFonts w:ascii="Times" w:hAnsi="Times"/>
          <w:color w:val="000000" w:themeColor="text1"/>
        </w:rPr>
        <w:t xml:space="preserve">The above figure shows the daily forecasting of number new cases for United States based on previous statistics. So, in the blackish line in left shows the actual occurrences and the </w:t>
      </w:r>
      <w:r w:rsidR="0001595C">
        <w:rPr>
          <w:rFonts w:ascii="Times" w:hAnsi="Times"/>
          <w:color w:val="000000" w:themeColor="text1"/>
        </w:rPr>
        <w:t>reddish line</w:t>
      </w:r>
      <w:r>
        <w:rPr>
          <w:rFonts w:ascii="Times" w:hAnsi="Times"/>
          <w:color w:val="000000" w:themeColor="text1"/>
        </w:rPr>
        <w:t xml:space="preserve"> at right shows the predicted number of cases and </w:t>
      </w:r>
      <w:r w:rsidR="0001595C">
        <w:rPr>
          <w:rFonts w:ascii="Times" w:hAnsi="Times"/>
          <w:color w:val="000000" w:themeColor="text1"/>
        </w:rPr>
        <w:t>greyed</w:t>
      </w:r>
      <w:r>
        <w:rPr>
          <w:rFonts w:ascii="Times" w:hAnsi="Times"/>
          <w:color w:val="000000" w:themeColor="text1"/>
        </w:rPr>
        <w:t xml:space="preserve"> background surrounding the predicted line represents the ranges of model prediction, that means the model can predict a value between the lower and upper value for a certain day</w:t>
      </w:r>
      <w:r w:rsidR="0001595C">
        <w:rPr>
          <w:rFonts w:ascii="Times" w:hAnsi="Times"/>
          <w:color w:val="000000" w:themeColor="text1"/>
        </w:rPr>
        <w:t xml:space="preserve"> and that grey area represents the area of uncertainty.</w:t>
      </w:r>
    </w:p>
    <w:p w14:paraId="2824F2BA" w14:textId="2C8085AA" w:rsidR="003A3D25" w:rsidRPr="002E48C9" w:rsidRDefault="003A3D25" w:rsidP="00B76F3D">
      <w:pPr>
        <w:spacing w:line="360" w:lineRule="auto"/>
        <w:rPr>
          <w:rFonts w:ascii="Times" w:hAnsi="Times"/>
          <w:b/>
          <w:bCs/>
          <w:color w:val="000000" w:themeColor="text1"/>
          <w:lang w:val="en-US"/>
        </w:rPr>
      </w:pPr>
    </w:p>
    <w:p w14:paraId="259BEE9E" w14:textId="4907E7CB" w:rsidR="00F669F5" w:rsidRPr="002E48C9" w:rsidRDefault="003A3D25" w:rsidP="008A6B09">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3</w:t>
      </w:r>
      <w:r w:rsidRPr="002E48C9">
        <w:rPr>
          <w:rFonts w:ascii="Times" w:hAnsi="Times"/>
          <w:b/>
          <w:bCs/>
          <w:color w:val="000000" w:themeColor="text1"/>
          <w:lang w:val="en-US"/>
        </w:rPr>
        <w:tab/>
      </w:r>
      <w:r w:rsidR="00C23BC9" w:rsidRPr="002E48C9">
        <w:rPr>
          <w:rFonts w:ascii="Times" w:hAnsi="Times"/>
          <w:b/>
          <w:bCs/>
          <w:color w:val="000000" w:themeColor="text1"/>
          <w:lang w:val="en-US"/>
        </w:rPr>
        <w:t>MLP</w:t>
      </w:r>
      <w:r w:rsidR="00E233FB" w:rsidRPr="002E48C9">
        <w:rPr>
          <w:rFonts w:ascii="Times" w:hAnsi="Times"/>
          <w:color w:val="000000" w:themeColor="text1"/>
          <w:lang w:val="en-US"/>
        </w:rPr>
        <w:br/>
      </w:r>
      <w:r w:rsidR="00E233FB" w:rsidRPr="002E48C9">
        <w:rPr>
          <w:rFonts w:ascii="Times" w:hAnsi="Times" w:cs="Arial"/>
          <w:color w:val="000000" w:themeColor="text1"/>
          <w:shd w:val="clear" w:color="auto" w:fill="FFFFFF"/>
        </w:rPr>
        <w:t>A multilayer perceptron (MLP) is a class of feedforward artificial neural network (ANN). </w:t>
      </w:r>
      <w:r w:rsidR="00F669F5" w:rsidRPr="002E48C9">
        <w:rPr>
          <w:rFonts w:ascii="Times" w:hAnsi="Times"/>
          <w:color w:val="000000" w:themeColor="text1"/>
          <w:shd w:val="clear" w:color="auto" w:fill="FFFFFF"/>
          <w:lang w:val="en-US"/>
        </w:rPr>
        <w:t>It</w:t>
      </w:r>
      <w:r w:rsidR="00E233FB" w:rsidRPr="002E48C9">
        <w:rPr>
          <w:rFonts w:ascii="Times" w:hAnsi="Times"/>
          <w:color w:val="000000" w:themeColor="text1"/>
          <w:lang w:val="en-US"/>
        </w:rPr>
        <w:t xml:space="preserve"> </w:t>
      </w:r>
      <w:r w:rsidR="00E233FB" w:rsidRPr="002E48C9">
        <w:rPr>
          <w:rFonts w:ascii="Times" w:hAnsi="Times"/>
          <w:color w:val="000000" w:themeColor="text1"/>
          <w:shd w:val="clear" w:color="auto" w:fill="FFFFFF"/>
        </w:rPr>
        <w:t xml:space="preserve">is a neural network connecting multiple layers in a directed graph, which means that the signal </w:t>
      </w:r>
      <w:r w:rsidR="00E233FB" w:rsidRPr="002E48C9">
        <w:rPr>
          <w:rFonts w:ascii="Times" w:hAnsi="Times"/>
          <w:color w:val="000000" w:themeColor="text1"/>
          <w:shd w:val="clear" w:color="auto" w:fill="FFFFFF"/>
          <w:lang w:val="en-US"/>
        </w:rPr>
        <w:t>passes</w:t>
      </w:r>
      <w:r w:rsidR="00E233FB" w:rsidRPr="002E48C9">
        <w:rPr>
          <w:rFonts w:ascii="Times" w:hAnsi="Times"/>
          <w:color w:val="000000" w:themeColor="text1"/>
          <w:shd w:val="clear" w:color="auto" w:fill="FFFFFF"/>
        </w:rPr>
        <w:t xml:space="preserve"> through the nodes only </w:t>
      </w:r>
      <w:r w:rsidR="00F669F5" w:rsidRPr="002E48C9">
        <w:rPr>
          <w:rFonts w:ascii="Times" w:hAnsi="Times"/>
          <w:color w:val="000000" w:themeColor="text1"/>
          <w:shd w:val="clear" w:color="auto" w:fill="FFFFFF"/>
          <w:lang w:val="en-US"/>
        </w:rPr>
        <w:t>in</w:t>
      </w:r>
      <w:r w:rsidR="00E233FB" w:rsidRPr="002E48C9">
        <w:rPr>
          <w:rFonts w:ascii="Times" w:hAnsi="Times"/>
          <w:color w:val="000000" w:themeColor="text1"/>
          <w:shd w:val="clear" w:color="auto" w:fill="FFFFFF"/>
        </w:rPr>
        <w:t xml:space="preserve"> one </w:t>
      </w:r>
      <w:r w:rsidR="00E233FB" w:rsidRPr="002E48C9">
        <w:rPr>
          <w:rFonts w:ascii="Times" w:hAnsi="Times"/>
          <w:color w:val="000000" w:themeColor="text1"/>
          <w:shd w:val="clear" w:color="auto" w:fill="FFFFFF"/>
          <w:lang w:val="en-US"/>
        </w:rPr>
        <w:t>direction</w:t>
      </w:r>
      <w:r w:rsidR="00E233FB" w:rsidRPr="002E48C9">
        <w:rPr>
          <w:rFonts w:ascii="Times" w:hAnsi="Times"/>
          <w:color w:val="000000" w:themeColor="text1"/>
          <w:shd w:val="clear" w:color="auto" w:fill="FFFFFF"/>
        </w:rPr>
        <w:t xml:space="preserve">. </w:t>
      </w:r>
      <w:r w:rsidR="00F669F5" w:rsidRPr="002E48C9">
        <w:rPr>
          <w:rFonts w:ascii="Times" w:hAnsi="Times"/>
          <w:color w:val="000000" w:themeColor="text1"/>
          <w:shd w:val="clear" w:color="auto" w:fill="FFFFFF"/>
          <w:lang w:val="en-US"/>
        </w:rPr>
        <w:t xml:space="preserve">It </w:t>
      </w:r>
      <w:r w:rsidR="00F669F5" w:rsidRPr="002E48C9">
        <w:rPr>
          <w:rFonts w:ascii="Times" w:hAnsi="Times"/>
          <w:color w:val="000000" w:themeColor="text1"/>
          <w:shd w:val="clear" w:color="auto" w:fill="FFFFFF"/>
        </w:rPr>
        <w:t xml:space="preserve">can be used for time series forecasting by taking multiple observations at prior time steps, called lag observations, and using them as input features and predicting </w:t>
      </w:r>
      <w:r w:rsidR="0001595C" w:rsidRPr="002E48C9">
        <w:rPr>
          <w:rFonts w:ascii="Times" w:hAnsi="Times"/>
          <w:color w:val="000000" w:themeColor="text1"/>
          <w:shd w:val="clear" w:color="auto" w:fill="FFFFFF"/>
        </w:rPr>
        <w:t>one or more</w:t>
      </w:r>
      <w:r w:rsidR="0001595C" w:rsidRPr="002E48C9">
        <w:rPr>
          <w:rFonts w:ascii="Times" w:hAnsi="Times"/>
          <w:color w:val="000000" w:themeColor="text1"/>
          <w:shd w:val="clear" w:color="auto" w:fill="FFFFFF"/>
          <w:lang w:val="en-US"/>
        </w:rPr>
        <w:t>-time</w:t>
      </w:r>
      <w:r w:rsidR="00F669F5" w:rsidRPr="002E48C9">
        <w:rPr>
          <w:rFonts w:ascii="Times" w:hAnsi="Times"/>
          <w:color w:val="000000" w:themeColor="text1"/>
          <w:shd w:val="clear" w:color="auto" w:fill="FFFFFF"/>
        </w:rPr>
        <w:t xml:space="preserve"> steps from those observations.</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 xml:space="preserve">The training </w:t>
      </w:r>
      <w:r w:rsidR="00F669F5" w:rsidRPr="002E48C9">
        <w:rPr>
          <w:rFonts w:ascii="Times" w:hAnsi="Times"/>
          <w:color w:val="000000" w:themeColor="text1"/>
          <w:shd w:val="clear" w:color="auto" w:fill="FFFFFF"/>
        </w:rPr>
        <w:lastRenderedPageBreak/>
        <w:t xml:space="preserve">dataset is therefore a list of samples, where each sample has some number of observations from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prior to the time being forecasted, and the forecast is the next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in the sequence. </w:t>
      </w:r>
    </w:p>
    <w:p w14:paraId="3F50E183" w14:textId="6A1DF452" w:rsidR="00F669F5" w:rsidRPr="002E48C9" w:rsidRDefault="00F669F5" w:rsidP="00F669F5">
      <w:pPr>
        <w:rPr>
          <w:rFonts w:ascii="Times" w:hAnsi="Times"/>
          <w:color w:val="000000" w:themeColor="text1"/>
          <w:lang w:val="en-US"/>
        </w:rPr>
      </w:pPr>
    </w:p>
    <w:p w14:paraId="0A2EE44D" w14:textId="3A1199E9" w:rsidR="00F669F5" w:rsidRPr="002E48C9" w:rsidRDefault="00ED7E27" w:rsidP="00BE4694">
      <w:pPr>
        <w:jc w:val="center"/>
        <w:rPr>
          <w:rFonts w:ascii="Times" w:hAnsi="Times"/>
          <w:color w:val="000000" w:themeColor="text1"/>
        </w:rPr>
      </w:pPr>
      <w:r w:rsidRPr="002E48C9">
        <w:rPr>
          <w:rFonts w:ascii="Times" w:hAnsi="Times"/>
          <w:noProof/>
          <w:color w:val="000000" w:themeColor="text1"/>
        </w:rPr>
        <w:drawing>
          <wp:inline distT="0" distB="0" distL="0" distR="0" wp14:anchorId="32445692" wp14:editId="406A12F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2E48C9" w:rsidRDefault="00ED7E27" w:rsidP="00BE4694">
      <w:pPr>
        <w:jc w:val="center"/>
        <w:rPr>
          <w:rFonts w:ascii="Times" w:hAnsi="Times"/>
          <w:color w:val="000000" w:themeColor="text1"/>
        </w:rPr>
      </w:pPr>
    </w:p>
    <w:p w14:paraId="4E168559" w14:textId="3A9E98A3" w:rsidR="00ED7E27" w:rsidRPr="002E48C9" w:rsidRDefault="00ED7E2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-2</w:t>
      </w:r>
      <w:r w:rsidRPr="002E48C9">
        <w:rPr>
          <w:rFonts w:ascii="Times" w:hAnsi="Times"/>
          <w:color w:val="000000" w:themeColor="text1"/>
          <w:lang w:val="en-US"/>
        </w:rPr>
        <w:t>: Basic Architecture of MLP network</w:t>
      </w:r>
      <w:r w:rsidR="0038110E" w:rsidRPr="002E48C9">
        <w:rPr>
          <w:rFonts w:ascii="Times" w:hAnsi="Times"/>
          <w:color w:val="000000" w:themeColor="text1"/>
          <w:lang w:val="en-US"/>
        </w:rPr>
        <w:t xml:space="preserve"> [</w:t>
      </w:r>
      <w:r w:rsidR="00D323F2" w:rsidRPr="002E48C9">
        <w:rPr>
          <w:rFonts w:ascii="Times" w:hAnsi="Times"/>
          <w:color w:val="000000" w:themeColor="text1"/>
          <w:lang w:val="en-US"/>
        </w:rPr>
        <w:t xml:space="preserve">ref. </w:t>
      </w:r>
      <w:r w:rsidR="0038110E" w:rsidRPr="002E48C9">
        <w:rPr>
          <w:rFonts w:ascii="Times" w:hAnsi="Times"/>
          <w:color w:val="000000" w:themeColor="text1"/>
          <w:lang w:val="en-US"/>
        </w:rPr>
        <w:t>33]</w:t>
      </w:r>
    </w:p>
    <w:p w14:paraId="759D9B2E" w14:textId="77777777" w:rsidR="00A273A9" w:rsidRPr="002E48C9" w:rsidRDefault="00A273A9" w:rsidP="00A273A9">
      <w:pPr>
        <w:rPr>
          <w:rFonts w:ascii="Times" w:hAnsi="Times"/>
          <w:color w:val="000000" w:themeColor="text1"/>
          <w:sz w:val="23"/>
          <w:szCs w:val="23"/>
          <w:shd w:val="clear" w:color="auto" w:fill="FFFFFF"/>
        </w:rPr>
      </w:pPr>
    </w:p>
    <w:p w14:paraId="744F50BA" w14:textId="0C23CA76" w:rsidR="00A273A9" w:rsidRPr="002E48C9" w:rsidRDefault="00A273A9" w:rsidP="008A6B09">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 on the output layer because we are predicting a continuous value.</w:t>
      </w:r>
      <w:r w:rsidRPr="002E48C9">
        <w:rPr>
          <w:rFonts w:ascii="Times" w:hAnsi="Times"/>
          <w:color w:val="000000" w:themeColor="text1"/>
          <w:shd w:val="clear" w:color="auto" w:fill="FFFFFF"/>
          <w:lang w:val="en-US"/>
        </w:rPr>
        <w:t xml:space="preserve"> We use root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w:t>
      </w:r>
      <w:r w:rsidR="008A6B09"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0010350E" w:rsidRPr="002E48C9">
        <w:rPr>
          <w:rFonts w:ascii="Times" w:hAnsi="Times"/>
          <w:color w:val="000000" w:themeColor="text1"/>
          <w:shd w:val="clear" w:color="auto" w:fill="FFFFFF"/>
          <w:lang w:val="en-US"/>
        </w:rPr>
        <w:t>‘adam’ optimizer for training the network.</w:t>
      </w:r>
    </w:p>
    <w:p w14:paraId="12069A7C" w14:textId="77777777" w:rsidR="002E48C9" w:rsidRPr="002E48C9" w:rsidRDefault="002E48C9" w:rsidP="008A6B09">
      <w:pPr>
        <w:spacing w:line="360" w:lineRule="auto"/>
        <w:jc w:val="both"/>
        <w:rPr>
          <w:rFonts w:ascii="Times" w:hAnsi="Times"/>
          <w:color w:val="000000" w:themeColor="text1"/>
          <w:sz w:val="23"/>
          <w:szCs w:val="23"/>
          <w:shd w:val="clear" w:color="auto" w:fill="FFFFFF"/>
          <w:lang w:val="en-US"/>
        </w:rPr>
      </w:pPr>
    </w:p>
    <w:p w14:paraId="23A71BA8" w14:textId="20BA8CA2" w:rsidR="008B61C1" w:rsidRDefault="008A462F" w:rsidP="008A6B0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sidR="00770A02">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sidR="00770A02">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sidR="00770A02">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MLP model</w:t>
      </w:r>
      <w:r w:rsidR="00770A02">
        <w:rPr>
          <w:rFonts w:ascii="Times" w:hAnsi="Times"/>
          <w:color w:val="000000" w:themeColor="text1"/>
          <w:sz w:val="23"/>
          <w:szCs w:val="23"/>
          <w:shd w:val="clear" w:color="auto" w:fill="FFFFFF"/>
          <w:lang w:val="en-US"/>
        </w:rPr>
        <w:t>:</w:t>
      </w:r>
    </w:p>
    <w:p w14:paraId="2FB1EA1C" w14:textId="0716A992" w:rsidR="0005403A" w:rsidRPr="002E48C9" w:rsidRDefault="0005403A" w:rsidP="008A6B09">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2795CB90" w14:textId="38CA2914" w:rsidR="008B61C1" w:rsidRPr="008B61C1" w:rsidRDefault="008B61C1" w:rsidP="008B61C1">
      <w:pPr>
        <w:pStyle w:val="ListParagraph"/>
        <w:numPr>
          <w:ilvl w:val="0"/>
          <w:numId w:val="22"/>
        </w:numPr>
        <w:spacing w:line="360" w:lineRule="auto"/>
        <w:jc w:val="both"/>
        <w:rPr>
          <w:rFonts w:ascii="Times" w:hAnsi="Times"/>
          <w:color w:val="000000" w:themeColor="text1"/>
          <w:lang w:val="en-US"/>
        </w:rPr>
      </w:pPr>
      <w:r w:rsidRPr="002E48C9">
        <w:rPr>
          <w:rFonts w:ascii="Times" w:hAnsi="Times"/>
          <w:color w:val="000000" w:themeColor="text1"/>
          <w:lang w:val="en-US"/>
        </w:rPr>
        <w:t>Take an instance of ‘Sequential’ Model</w:t>
      </w:r>
      <w:r>
        <w:rPr>
          <w:rFonts w:ascii="Times" w:hAnsi="Times"/>
          <w:color w:val="000000" w:themeColor="text1"/>
          <w:lang w:val="en-US"/>
        </w:rPr>
        <w:t xml:space="preserve"> from </w:t>
      </w:r>
      <w:r w:rsidRPr="002E48C9">
        <w:rPr>
          <w:rFonts w:ascii="Times" w:hAnsi="Times"/>
          <w:color w:val="000000" w:themeColor="text1"/>
          <w:lang w:val="en-US"/>
        </w:rPr>
        <w:t>Keras</w:t>
      </w:r>
      <w:r>
        <w:rPr>
          <w:rFonts w:ascii="Times" w:hAnsi="Times"/>
          <w:color w:val="000000" w:themeColor="text1"/>
          <w:lang w:val="en-US"/>
        </w:rPr>
        <w:t xml:space="preserve"> deep learning library.</w:t>
      </w:r>
    </w:p>
    <w:p w14:paraId="6D818DC4" w14:textId="61E84B18" w:rsidR="002E48C9" w:rsidRDefault="002E48C9"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Add a Dense layer </w:t>
      </w:r>
      <w:r w:rsidR="00D978EF">
        <w:rPr>
          <w:rFonts w:ascii="Times" w:hAnsi="Times"/>
          <w:color w:val="000000" w:themeColor="text1"/>
          <w:lang w:val="en-US"/>
        </w:rPr>
        <w:t>to the model with stating number of inputs (24), number of nodes (500), number of epochs (100) and batch</w:t>
      </w:r>
      <w:r w:rsidR="009E712C">
        <w:rPr>
          <w:rFonts w:ascii="Times" w:hAnsi="Times"/>
          <w:color w:val="000000" w:themeColor="text1"/>
          <w:lang w:val="en-US"/>
        </w:rPr>
        <w:t xml:space="preserve"> size</w:t>
      </w:r>
      <w:r w:rsidR="00D978EF">
        <w:rPr>
          <w:rFonts w:ascii="Times" w:hAnsi="Times"/>
          <w:color w:val="000000" w:themeColor="text1"/>
          <w:lang w:val="en-US"/>
        </w:rPr>
        <w:t xml:space="preserve"> (100), </w:t>
      </w:r>
      <w:r w:rsidR="00F52124">
        <w:rPr>
          <w:rFonts w:ascii="Times" w:hAnsi="Times"/>
          <w:color w:val="000000" w:themeColor="text1"/>
          <w:lang w:val="en-US"/>
        </w:rPr>
        <w:t>rectified linear activation function</w:t>
      </w:r>
      <w:r w:rsidR="00847A21">
        <w:rPr>
          <w:rFonts w:ascii="Times" w:hAnsi="Times"/>
          <w:color w:val="000000" w:themeColor="text1"/>
          <w:lang w:val="en-US"/>
        </w:rPr>
        <w:t xml:space="preserve"> </w:t>
      </w:r>
      <w:r w:rsidR="00F52124">
        <w:rPr>
          <w:rFonts w:ascii="Times" w:hAnsi="Times"/>
          <w:color w:val="000000" w:themeColor="text1"/>
          <w:lang w:val="en-US"/>
        </w:rPr>
        <w:t>(</w:t>
      </w:r>
      <w:r w:rsidR="00D978EF">
        <w:rPr>
          <w:rFonts w:ascii="Times" w:hAnsi="Times"/>
          <w:color w:val="000000" w:themeColor="text1"/>
          <w:lang w:val="en-US"/>
        </w:rPr>
        <w:t>relu</w:t>
      </w:r>
      <w:r w:rsidR="00F52124">
        <w:rPr>
          <w:rFonts w:ascii="Times" w:hAnsi="Times"/>
          <w:color w:val="000000" w:themeColor="text1"/>
          <w:lang w:val="en-US"/>
        </w:rPr>
        <w:t>)</w:t>
      </w:r>
      <w:r w:rsidR="009E712C">
        <w:rPr>
          <w:rFonts w:ascii="Times" w:hAnsi="Times"/>
          <w:color w:val="000000" w:themeColor="text1"/>
          <w:lang w:val="en-US"/>
        </w:rPr>
        <w:t>.</w:t>
      </w:r>
    </w:p>
    <w:p w14:paraId="7F6770A0" w14:textId="06433522" w:rsidR="00D978EF"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Add another Dense layer</w:t>
      </w:r>
      <w:r w:rsidR="00FA2F70">
        <w:rPr>
          <w:rFonts w:ascii="Times" w:hAnsi="Times"/>
          <w:color w:val="000000" w:themeColor="text1"/>
          <w:lang w:val="en-US"/>
        </w:rPr>
        <w:t xml:space="preserve"> with number of outputs (1), since we predict a continuous value.</w:t>
      </w:r>
    </w:p>
    <w:p w14:paraId="17DEA865" w14:textId="1E55E760" w:rsidR="009E712C" w:rsidRPr="009E712C" w:rsidRDefault="009E712C" w:rsidP="009E712C">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Compile the model with </w:t>
      </w:r>
      <w:r w:rsidR="000416E5">
        <w:rPr>
          <w:rFonts w:ascii="Times" w:hAnsi="Times"/>
          <w:color w:val="000000" w:themeColor="text1"/>
          <w:lang w:val="en-US"/>
        </w:rPr>
        <w:t>mean square error (</w:t>
      </w:r>
      <w:r>
        <w:rPr>
          <w:rFonts w:ascii="Times" w:hAnsi="Times"/>
          <w:color w:val="000000" w:themeColor="text1"/>
          <w:lang w:val="en-US"/>
        </w:rPr>
        <w:t>mse</w:t>
      </w:r>
      <w:r w:rsidR="000416E5">
        <w:rPr>
          <w:rFonts w:ascii="Times" w:hAnsi="Times"/>
          <w:color w:val="000000" w:themeColor="text1"/>
          <w:lang w:val="en-US"/>
        </w:rPr>
        <w:t>)</w:t>
      </w:r>
      <w:r>
        <w:rPr>
          <w:rFonts w:ascii="Times" w:hAnsi="Times"/>
          <w:color w:val="000000" w:themeColor="text1"/>
          <w:lang w:val="en-US"/>
        </w:rPr>
        <w:t xml:space="preserve"> loss function and ‘adam’ optimizer</w:t>
      </w:r>
      <w:r w:rsidR="00770A02">
        <w:rPr>
          <w:rFonts w:ascii="Times" w:hAnsi="Times"/>
          <w:color w:val="000000" w:themeColor="text1"/>
          <w:lang w:val="en-US"/>
        </w:rPr>
        <w:t>.</w:t>
      </w:r>
    </w:p>
    <w:p w14:paraId="71C99279" w14:textId="2F807C86" w:rsidR="009E712C"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w:t>
      </w:r>
      <w:r w:rsidR="006253E7">
        <w:rPr>
          <w:rFonts w:ascii="Times" w:hAnsi="Times"/>
          <w:color w:val="000000" w:themeColor="text1"/>
          <w:lang w:val="en-US"/>
        </w:rPr>
        <w:t xml:space="preserve"> for number </w:t>
      </w:r>
      <w:r w:rsidR="008E7626">
        <w:rPr>
          <w:rFonts w:ascii="Times" w:hAnsi="Times"/>
          <w:color w:val="000000" w:themeColor="text1"/>
          <w:lang w:val="en-US"/>
        </w:rPr>
        <w:t xml:space="preserve">of </w:t>
      </w:r>
      <w:r w:rsidR="001B598C">
        <w:rPr>
          <w:rFonts w:ascii="Times" w:hAnsi="Times"/>
          <w:color w:val="000000" w:themeColor="text1"/>
          <w:lang w:val="en-US"/>
        </w:rPr>
        <w:t>epochs (100) and batch size</w:t>
      </w:r>
      <w:r w:rsidR="00BD30E2">
        <w:rPr>
          <w:rFonts w:ascii="Times" w:hAnsi="Times"/>
          <w:color w:val="000000" w:themeColor="text1"/>
          <w:lang w:val="en-US"/>
        </w:rPr>
        <w:t xml:space="preserve"> </w:t>
      </w:r>
      <w:r w:rsidR="001B598C">
        <w:rPr>
          <w:rFonts w:ascii="Times" w:hAnsi="Times"/>
          <w:color w:val="000000" w:themeColor="text1"/>
          <w:lang w:val="en-US"/>
        </w:rPr>
        <w:t>(100)</w:t>
      </w:r>
      <w:r w:rsidR="006253E7">
        <w:rPr>
          <w:rFonts w:ascii="Times" w:hAnsi="Times"/>
          <w:color w:val="000000" w:themeColor="text1"/>
          <w:lang w:val="en-US"/>
        </w:rPr>
        <w:t>.</w:t>
      </w:r>
    </w:p>
    <w:p w14:paraId="4286014E" w14:textId="7BA9DE0A" w:rsidR="009E712C" w:rsidRDefault="00FA2F70"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Make an ensemble of models by following the steps </w:t>
      </w:r>
      <w:r w:rsidR="00F27726">
        <w:rPr>
          <w:rFonts w:ascii="Times" w:hAnsi="Times"/>
          <w:color w:val="000000" w:themeColor="text1"/>
          <w:lang w:val="en-US"/>
        </w:rPr>
        <w:t>1</w:t>
      </w:r>
      <w:r>
        <w:rPr>
          <w:rFonts w:ascii="Times" w:hAnsi="Times"/>
          <w:color w:val="000000" w:themeColor="text1"/>
          <w:lang w:val="en-US"/>
        </w:rPr>
        <w:t xml:space="preserve"> to 5</w:t>
      </w:r>
      <w:r w:rsidR="00770A02">
        <w:rPr>
          <w:rFonts w:ascii="Times" w:hAnsi="Times"/>
          <w:color w:val="000000" w:themeColor="text1"/>
          <w:lang w:val="en-US"/>
        </w:rPr>
        <w:t>.</w:t>
      </w:r>
    </w:p>
    <w:p w14:paraId="4AEF7FD3" w14:textId="5A20F4C4" w:rsidR="00FA2F70"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Get p</w:t>
      </w:r>
      <w:r w:rsidR="00FA2F70">
        <w:rPr>
          <w:rFonts w:ascii="Times" w:hAnsi="Times"/>
          <w:color w:val="000000" w:themeColor="text1"/>
          <w:lang w:val="en-US"/>
        </w:rPr>
        <w:t>redict</w:t>
      </w:r>
      <w:r>
        <w:rPr>
          <w:rFonts w:ascii="Times" w:hAnsi="Times"/>
          <w:color w:val="000000" w:themeColor="text1"/>
          <w:lang w:val="en-US"/>
        </w:rPr>
        <w:t>ion ‘yhat’</w:t>
      </w:r>
      <w:r w:rsidR="00FA2F70">
        <w:rPr>
          <w:rFonts w:ascii="Times" w:hAnsi="Times"/>
          <w:color w:val="000000" w:themeColor="text1"/>
          <w:lang w:val="en-US"/>
        </w:rPr>
        <w:t xml:space="preserve"> </w:t>
      </w:r>
      <w:r>
        <w:rPr>
          <w:rFonts w:ascii="Times" w:hAnsi="Times"/>
          <w:color w:val="000000" w:themeColor="text1"/>
          <w:lang w:val="en-US"/>
        </w:rPr>
        <w:t xml:space="preserve">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w:t>
      </w:r>
      <w:r w:rsidR="00FA2F70">
        <w:rPr>
          <w:rFonts w:ascii="Times" w:hAnsi="Times"/>
          <w:color w:val="000000" w:themeColor="text1"/>
          <w:lang w:val="en-US"/>
        </w:rPr>
        <w:t xml:space="preserve">from </w:t>
      </w:r>
      <w:r w:rsidR="00DA366A">
        <w:rPr>
          <w:rFonts w:ascii="Times" w:hAnsi="Times"/>
          <w:color w:val="000000" w:themeColor="text1"/>
          <w:lang w:val="en-US"/>
        </w:rPr>
        <w:t>all</w:t>
      </w:r>
      <w:r>
        <w:rPr>
          <w:rFonts w:ascii="Times" w:hAnsi="Times"/>
          <w:color w:val="000000" w:themeColor="text1"/>
          <w:lang w:val="en-US"/>
        </w:rPr>
        <w:t xml:space="preserve"> the</w:t>
      </w:r>
      <w:r w:rsidR="00FA2F70">
        <w:rPr>
          <w:rFonts w:ascii="Times" w:hAnsi="Times"/>
          <w:color w:val="000000" w:themeColor="text1"/>
          <w:lang w:val="en-US"/>
        </w:rPr>
        <w:t xml:space="preserve"> model</w:t>
      </w:r>
      <w:r>
        <w:rPr>
          <w:rFonts w:ascii="Times" w:hAnsi="Times"/>
          <w:color w:val="000000" w:themeColor="text1"/>
          <w:lang w:val="en-US"/>
        </w:rPr>
        <w:t>s</w:t>
      </w:r>
      <w:r w:rsidR="00FA2F70">
        <w:rPr>
          <w:rFonts w:ascii="Times" w:hAnsi="Times"/>
          <w:color w:val="000000" w:themeColor="text1"/>
          <w:lang w:val="en-US"/>
        </w:rPr>
        <w:t xml:space="preserve"> of the ensemble</w:t>
      </w:r>
      <w:r w:rsidR="00770A02">
        <w:rPr>
          <w:rFonts w:ascii="Times" w:hAnsi="Times"/>
          <w:color w:val="000000" w:themeColor="text1"/>
          <w:lang w:val="en-US"/>
        </w:rPr>
        <w:t>.</w:t>
      </w:r>
    </w:p>
    <w:p w14:paraId="3E164589" w14:textId="12A2707C" w:rsidR="004E7357"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Calculate the ranges (lower level, mean and upper level) </w:t>
      </w:r>
      <w:r w:rsidR="00DA366A">
        <w:rPr>
          <w:rFonts w:ascii="Times" w:hAnsi="Times"/>
          <w:color w:val="000000" w:themeColor="text1"/>
          <w:lang w:val="en-US"/>
        </w:rPr>
        <w:t>of each</w:t>
      </w:r>
      <w:r>
        <w:rPr>
          <w:rFonts w:ascii="Times" w:hAnsi="Times"/>
          <w:color w:val="000000" w:themeColor="text1"/>
          <w:lang w:val="en-US"/>
        </w:rPr>
        <w:t xml:space="preserve"> prediction.</w:t>
      </w:r>
    </w:p>
    <w:p w14:paraId="4BC28323" w14:textId="35E501B8" w:rsidR="008B61C1" w:rsidRDefault="00FA2F70" w:rsidP="00770A02">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w:t>
      </w:r>
      <w:r w:rsidR="004E7357">
        <w:rPr>
          <w:rFonts w:ascii="Times" w:hAnsi="Times"/>
          <w:color w:val="000000" w:themeColor="text1"/>
          <w:lang w:val="en-US"/>
        </w:rPr>
        <w:t xml:space="preserve"> for each day</w:t>
      </w:r>
      <w:r w:rsidR="008B61C1">
        <w:rPr>
          <w:rFonts w:ascii="Times" w:hAnsi="Times"/>
          <w:color w:val="000000" w:themeColor="text1"/>
          <w:lang w:val="en-US"/>
        </w:rPr>
        <w:t xml:space="preserve"> by using the set of yhats using the uncertainty calculat</w:t>
      </w:r>
      <w:r w:rsidR="00770A02">
        <w:rPr>
          <w:rFonts w:ascii="Times" w:hAnsi="Times"/>
          <w:color w:val="000000" w:themeColor="text1"/>
          <w:lang w:val="en-US"/>
        </w:rPr>
        <w:t>ing formula explained in 3.7.</w:t>
      </w:r>
    </w:p>
    <w:p w14:paraId="7B2C8F24" w14:textId="2845E3BB" w:rsidR="0005403A" w:rsidRPr="0005403A" w:rsidRDefault="0005403A" w:rsidP="0005403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170D96EB" w14:textId="3A43E0D0" w:rsidR="00786FD7" w:rsidRPr="0005403A" w:rsidRDefault="00786FD7" w:rsidP="0005403A">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sidR="0005403A">
        <w:rPr>
          <w:rFonts w:ascii="Times" w:hAnsi="Times"/>
          <w:color w:val="000000" w:themeColor="text1"/>
          <w:lang w:val="en-US"/>
        </w:rPr>
        <w:t>MLP Model</w:t>
      </w:r>
    </w:p>
    <w:p w14:paraId="5BC0A97B" w14:textId="77777777" w:rsidR="00C23BC9" w:rsidRPr="002E48C9" w:rsidRDefault="00C23BC9" w:rsidP="00B76F3D">
      <w:pPr>
        <w:spacing w:line="360" w:lineRule="auto"/>
        <w:rPr>
          <w:rFonts w:ascii="Times" w:hAnsi="Times"/>
          <w:color w:val="000000" w:themeColor="text1"/>
          <w:lang w:val="en-US"/>
        </w:rPr>
      </w:pPr>
    </w:p>
    <w:p w14:paraId="64FBD97F" w14:textId="7ADFDEBA" w:rsidR="00C23BC9" w:rsidRPr="002E48C9" w:rsidRDefault="00C23BC9" w:rsidP="00B16726">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sidR="0083398E" w:rsidRPr="002E48C9">
        <w:rPr>
          <w:rFonts w:ascii="Times" w:hAnsi="Times"/>
          <w:b/>
          <w:bCs/>
          <w:color w:val="000000" w:themeColor="text1"/>
          <w:lang w:val="en-US"/>
        </w:rPr>
        <w:t>4</w:t>
      </w:r>
      <w:r w:rsidRPr="002E48C9">
        <w:rPr>
          <w:rFonts w:ascii="Times" w:hAnsi="Times"/>
          <w:b/>
          <w:bCs/>
          <w:color w:val="000000" w:themeColor="text1"/>
          <w:lang w:val="en-US"/>
        </w:rPr>
        <w:tab/>
        <w:t>CNN</w:t>
      </w:r>
      <w:r w:rsidR="00A273A9" w:rsidRPr="002E48C9">
        <w:rPr>
          <w:rFonts w:ascii="Times" w:hAnsi="Times"/>
          <w:b/>
          <w:bCs/>
          <w:color w:val="000000" w:themeColor="text1"/>
          <w:lang w:val="en-US"/>
        </w:rPr>
        <w:br/>
      </w:r>
      <w:r w:rsidR="00A273A9" w:rsidRPr="002E48C9">
        <w:rPr>
          <w:rFonts w:ascii="Times" w:hAnsi="Times"/>
          <w:color w:val="000000" w:themeColor="text1"/>
          <w:shd w:val="clear" w:color="auto" w:fill="FFFFFF"/>
        </w:rPr>
        <w:t>Convolutional Neural Networks</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 xml:space="preserve">are a type of </w:t>
      </w:r>
      <w:r w:rsidR="00A273A9" w:rsidRPr="002E48C9">
        <w:rPr>
          <w:rFonts w:ascii="Times" w:hAnsi="Times"/>
          <w:color w:val="000000" w:themeColor="text1"/>
          <w:shd w:val="clear" w:color="auto" w:fill="FFFFFF"/>
          <w:lang w:val="en-US"/>
        </w:rPr>
        <w:t xml:space="preserve">deep </w:t>
      </w:r>
      <w:r w:rsidR="00A273A9" w:rsidRPr="002E48C9">
        <w:rPr>
          <w:rFonts w:ascii="Times" w:hAnsi="Times"/>
          <w:color w:val="000000" w:themeColor="text1"/>
          <w:shd w:val="clear" w:color="auto" w:fill="FFFFFF"/>
        </w:rPr>
        <w:t xml:space="preserve">neural network developed for </w:t>
      </w:r>
      <w:r w:rsidR="00A273A9" w:rsidRPr="002E48C9">
        <w:rPr>
          <w:rFonts w:ascii="Times" w:hAnsi="Times"/>
          <w:color w:val="000000" w:themeColor="text1"/>
          <w:shd w:val="clear" w:color="auto" w:fill="FFFFFF"/>
          <w:lang w:val="en-US"/>
        </w:rPr>
        <w:t>computer vision</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for instance</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two-dimensional image data, although they can be used for one-dimensional data such as sequences of text and time series</w:t>
      </w:r>
      <w:r w:rsidR="00A273A9" w:rsidRPr="002E48C9">
        <w:rPr>
          <w:rFonts w:ascii="Times" w:hAnsi="Times"/>
          <w:color w:val="000000" w:themeColor="text1"/>
          <w:shd w:val="clear" w:color="auto" w:fill="FFFFFF"/>
          <w:lang w:val="en-US"/>
        </w:rPr>
        <w:t xml:space="preserve"> forecasting. </w:t>
      </w:r>
      <w:r w:rsidR="00A273A9"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2E48C9" w:rsidRDefault="0010350E" w:rsidP="0010350E">
      <w:pPr>
        <w:rPr>
          <w:rFonts w:ascii="Times" w:hAnsi="Times"/>
          <w:color w:val="000000" w:themeColor="text1"/>
        </w:rPr>
      </w:pPr>
    </w:p>
    <w:p w14:paraId="61912553" w14:textId="6749870A" w:rsidR="00ED7E27" w:rsidRPr="002E48C9" w:rsidRDefault="00ED7E27" w:rsidP="00BE4694">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60490AE4" wp14:editId="40675312">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75B5E833" w:rsidR="00ED7E27" w:rsidRPr="002E48C9" w:rsidRDefault="00ED7E27" w:rsidP="00BE4694">
      <w:pPr>
        <w:ind w:firstLine="720"/>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-3</w:t>
      </w:r>
      <w:r w:rsidRPr="002E48C9">
        <w:rPr>
          <w:rFonts w:ascii="Times" w:hAnsi="Times"/>
          <w:color w:val="000000" w:themeColor="text1"/>
          <w:lang w:val="en-US"/>
        </w:rPr>
        <w:t>: Basic Architecture of CNN network</w:t>
      </w:r>
      <w:r w:rsidR="00130BE1" w:rsidRPr="002E48C9">
        <w:rPr>
          <w:rFonts w:ascii="Times" w:hAnsi="Times"/>
          <w:color w:val="000000" w:themeColor="text1"/>
          <w:lang w:val="en-US"/>
        </w:rPr>
        <w:t xml:space="preserve"> [ref. 34]</w:t>
      </w:r>
    </w:p>
    <w:p w14:paraId="13393A16" w14:textId="77777777" w:rsidR="00F22DAB" w:rsidRPr="002E48C9" w:rsidRDefault="00F22DAB" w:rsidP="00F22DAB">
      <w:pPr>
        <w:rPr>
          <w:rFonts w:ascii="Times" w:hAnsi="Times"/>
          <w:color w:val="000000" w:themeColor="text1"/>
          <w:sz w:val="23"/>
          <w:szCs w:val="23"/>
          <w:shd w:val="clear" w:color="auto" w:fill="FFFFFF"/>
        </w:rPr>
      </w:pPr>
    </w:p>
    <w:p w14:paraId="2B4C59A6" w14:textId="07F9FA01" w:rsidR="00AE4BDB" w:rsidRDefault="00F22DAB" w:rsidP="008A6B09">
      <w:pPr>
        <w:spacing w:line="360" w:lineRule="auto"/>
        <w:jc w:val="both"/>
        <w:rPr>
          <w:rFonts w:ascii="Times" w:hAnsi="Times"/>
          <w:color w:val="000000" w:themeColor="text1"/>
          <w:sz w:val="23"/>
          <w:szCs w:val="23"/>
          <w:shd w:val="clear" w:color="auto" w:fill="FFFFFF"/>
        </w:rPr>
      </w:pPr>
      <w:r w:rsidRPr="00C25760">
        <w:rPr>
          <w:rFonts w:ascii="Times" w:hAnsi="Times"/>
          <w:color w:val="000000" w:themeColor="text1"/>
          <w:sz w:val="23"/>
          <w:szCs w:val="23"/>
          <w:shd w:val="clear" w:color="auto" w:fill="FFFFFF"/>
        </w:rPr>
        <w:t>We define a CNN with two convolutional layers</w:t>
      </w:r>
      <w:r w:rsidRPr="00C25760">
        <w:rPr>
          <w:rFonts w:ascii="Times" w:hAnsi="Times"/>
          <w:color w:val="000000" w:themeColor="text1"/>
          <w:sz w:val="23"/>
          <w:szCs w:val="23"/>
          <w:shd w:val="clear" w:color="auto" w:fill="FFFFFF"/>
          <w:lang w:val="en-US"/>
        </w:rPr>
        <w:t xml:space="preserve">, one max-pooling layer, one </w:t>
      </w:r>
      <w:proofErr w:type="gramStart"/>
      <w:r w:rsidRPr="00C25760">
        <w:rPr>
          <w:rFonts w:ascii="Times" w:hAnsi="Times"/>
          <w:color w:val="000000" w:themeColor="text1"/>
          <w:sz w:val="23"/>
          <w:szCs w:val="23"/>
          <w:shd w:val="clear" w:color="auto" w:fill="FFFFFF"/>
          <w:lang w:val="en-US"/>
        </w:rPr>
        <w:t>flatten</w:t>
      </w:r>
      <w:proofErr w:type="gramEnd"/>
      <w:r w:rsidRPr="00C25760">
        <w:rPr>
          <w:rFonts w:ascii="Times" w:hAnsi="Times"/>
          <w:color w:val="000000" w:themeColor="text1"/>
          <w:sz w:val="23"/>
          <w:szCs w:val="23"/>
          <w:shd w:val="clear" w:color="auto" w:fill="FFFFFF"/>
          <w:lang w:val="en-US"/>
        </w:rPr>
        <w:t xml:space="preserve"> layer, and a dense layer</w:t>
      </w:r>
      <w:r w:rsidRPr="00C25760">
        <w:rPr>
          <w:rFonts w:ascii="Times" w:hAnsi="Times"/>
          <w:color w:val="000000" w:themeColor="text1"/>
          <w:sz w:val="23"/>
          <w:szCs w:val="23"/>
          <w:shd w:val="clear" w:color="auto" w:fill="FFFFFF"/>
        </w:rPr>
        <w:t xml:space="preserve"> from the input sequences. </w:t>
      </w:r>
      <w:r w:rsidR="00C25760" w:rsidRPr="00C25760">
        <w:rPr>
          <w:rFonts w:ascii="Times" w:hAnsi="Times" w:cs="Arial"/>
          <w:color w:val="202124"/>
          <w:sz w:val="23"/>
          <w:szCs w:val="23"/>
          <w:shd w:val="clear" w:color="auto" w:fill="FFFFFF"/>
        </w:rPr>
        <w:t>1D convolution</w:t>
      </w:r>
      <w:r w:rsidR="00AE4BDB">
        <w:rPr>
          <w:rFonts w:ascii="Times" w:hAnsi="Times" w:cs="Arial"/>
          <w:color w:val="202124"/>
          <w:sz w:val="23"/>
          <w:szCs w:val="23"/>
          <w:shd w:val="clear" w:color="auto" w:fill="FFFFFF"/>
        </w:rPr>
        <w:t xml:space="preserve"> </w:t>
      </w:r>
      <w:r w:rsidR="00C25760">
        <w:rPr>
          <w:rFonts w:ascii="Times" w:hAnsi="Times" w:cs="Arial"/>
          <w:color w:val="202124"/>
          <w:sz w:val="23"/>
          <w:szCs w:val="23"/>
          <w:shd w:val="clear" w:color="auto" w:fill="FFFFFF"/>
        </w:rPr>
        <w:t>(Conv1D)</w:t>
      </w:r>
      <w:r w:rsidR="00C25760" w:rsidRPr="00C25760">
        <w:rPr>
          <w:rFonts w:ascii="Times" w:hAnsi="Times" w:cs="Arial"/>
          <w:color w:val="202124"/>
          <w:sz w:val="23"/>
          <w:szCs w:val="23"/>
          <w:shd w:val="clear" w:color="auto" w:fill="FFFFFF"/>
        </w:rPr>
        <w:t xml:space="preserve"> layer (e.g., temporal convolution creates a convolution kernel that is convolved with the layer input over a single spatial (or temporal) dimension to produce a tensor of outputs.</w:t>
      </w:r>
      <w:r w:rsidR="00C25760">
        <w:rPr>
          <w:rFonts w:ascii="Times" w:hAnsi="Times" w:cs="Arial"/>
          <w:color w:val="202124"/>
          <w:sz w:val="23"/>
          <w:szCs w:val="23"/>
          <w:shd w:val="clear" w:color="auto" w:fill="FFFFFF"/>
        </w:rPr>
        <w:t xml:space="preserve"> </w:t>
      </w:r>
      <w:r w:rsidRPr="00C25760">
        <w:rPr>
          <w:rFonts w:ascii="Times" w:hAnsi="Times"/>
          <w:color w:val="000000" w:themeColor="text1"/>
          <w:sz w:val="23"/>
          <w:szCs w:val="23"/>
          <w:shd w:val="clear" w:color="auto" w:fill="FFFFFF"/>
          <w:lang w:val="en-US"/>
        </w:rPr>
        <w:t>They have</w:t>
      </w:r>
      <w:r w:rsidRPr="00C25760">
        <w:rPr>
          <w:rFonts w:ascii="Times" w:hAnsi="Times"/>
          <w:color w:val="000000" w:themeColor="text1"/>
          <w:sz w:val="23"/>
          <w:szCs w:val="23"/>
          <w:shd w:val="clear" w:color="auto" w:fill="FFFFFF"/>
        </w:rPr>
        <w:t xml:space="preserve"> a configurable number of filters</w:t>
      </w:r>
      <w:r w:rsidRPr="00C25760">
        <w:rPr>
          <w:rFonts w:ascii="Times" w:hAnsi="Times"/>
          <w:color w:val="000000" w:themeColor="text1"/>
          <w:sz w:val="23"/>
          <w:szCs w:val="23"/>
          <w:shd w:val="clear" w:color="auto" w:fill="FFFFFF"/>
          <w:lang w:val="en-US"/>
        </w:rPr>
        <w:t xml:space="preserve">, </w:t>
      </w:r>
      <w:r w:rsidRPr="00C25760">
        <w:rPr>
          <w:rFonts w:ascii="Times" w:hAnsi="Times"/>
          <w:color w:val="000000" w:themeColor="text1"/>
          <w:sz w:val="23"/>
          <w:szCs w:val="23"/>
          <w:shd w:val="clear" w:color="auto" w:fill="FFFFFF"/>
        </w:rPr>
        <w:t>kernel size</w:t>
      </w:r>
      <w:r w:rsidRPr="00C25760">
        <w:rPr>
          <w:rFonts w:ascii="Times" w:hAnsi="Times"/>
          <w:color w:val="000000" w:themeColor="text1"/>
          <w:sz w:val="23"/>
          <w:szCs w:val="23"/>
          <w:shd w:val="clear" w:color="auto" w:fill="FFFFFF"/>
          <w:lang w:val="en-US"/>
        </w:rPr>
        <w:t>, pool size</w:t>
      </w:r>
      <w:r w:rsidRPr="00C25760">
        <w:rPr>
          <w:rFonts w:ascii="Times" w:hAnsi="Times"/>
          <w:color w:val="000000" w:themeColor="text1"/>
          <w:sz w:val="23"/>
          <w:szCs w:val="23"/>
          <w:shd w:val="clear" w:color="auto" w:fill="FFFFFF"/>
        </w:rPr>
        <w:t xml:space="preserve"> and rectified linear activation function</w:t>
      </w:r>
      <w:r w:rsidRPr="00C25760">
        <w:rPr>
          <w:rFonts w:ascii="Times" w:hAnsi="Times"/>
          <w:color w:val="000000" w:themeColor="text1"/>
          <w:sz w:val="23"/>
          <w:szCs w:val="23"/>
          <w:shd w:val="clear" w:color="auto" w:fill="FFFFFF"/>
          <w:lang w:val="en-US"/>
        </w:rPr>
        <w:t xml:space="preserve"> is used as loss function</w:t>
      </w:r>
      <w:r w:rsidRPr="00C25760">
        <w:rPr>
          <w:rFonts w:ascii="Times" w:hAnsi="Times"/>
          <w:color w:val="000000" w:themeColor="text1"/>
          <w:sz w:val="23"/>
          <w:szCs w:val="23"/>
          <w:shd w:val="clear" w:color="auto" w:fill="FFFFFF"/>
        </w:rPr>
        <w:t>. The number of filters determines the number of parallel fields on which the weighted inputs are read and projected.</w:t>
      </w:r>
      <w:r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A max pooling layer is used after convolutional layers to distill the weighted input features into those that are most salient, reducing the input size by 1/</w:t>
      </w:r>
      <w:r w:rsidR="003F62CA" w:rsidRPr="00C25760">
        <w:rPr>
          <w:rFonts w:ascii="Times" w:hAnsi="Times"/>
          <w:color w:val="000000" w:themeColor="text1"/>
          <w:sz w:val="23"/>
          <w:szCs w:val="23"/>
          <w:shd w:val="clear" w:color="auto" w:fill="FFFFFF"/>
          <w:lang w:val="en-US"/>
        </w:rPr>
        <w:t>2</w:t>
      </w:r>
      <w:r w:rsidR="003F62CA" w:rsidRPr="00C25760">
        <w:rPr>
          <w:rFonts w:ascii="Times" w:hAnsi="Times"/>
          <w:color w:val="000000" w:themeColor="text1"/>
          <w:sz w:val="23"/>
          <w:szCs w:val="23"/>
          <w:shd w:val="clear" w:color="auto" w:fill="FFFFFF"/>
        </w:rPr>
        <w:t>.</w:t>
      </w:r>
      <w:r w:rsidR="003F62CA"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The pooled inputs are flattened to </w:t>
      </w:r>
      <w:r w:rsidR="003F62CA" w:rsidRPr="00C25760">
        <w:rPr>
          <w:rFonts w:ascii="Times" w:hAnsi="Times"/>
          <w:color w:val="000000" w:themeColor="text1"/>
          <w:sz w:val="23"/>
          <w:szCs w:val="23"/>
          <w:shd w:val="clear" w:color="auto" w:fill="FFFFFF"/>
          <w:lang w:val="en-US"/>
        </w:rPr>
        <w:t>generate a</w:t>
      </w:r>
      <w:r w:rsidR="003F62CA" w:rsidRPr="00C25760">
        <w:rPr>
          <w:rFonts w:ascii="Times" w:hAnsi="Times"/>
          <w:color w:val="000000" w:themeColor="text1"/>
          <w:sz w:val="23"/>
          <w:szCs w:val="23"/>
          <w:shd w:val="clear" w:color="auto" w:fill="FFFFFF"/>
        </w:rPr>
        <w:t xml:space="preserve"> long vector before being interpreted and used to make </w:t>
      </w:r>
      <w:r w:rsidR="003F62CA" w:rsidRPr="00C25760">
        <w:rPr>
          <w:rFonts w:ascii="Times" w:hAnsi="Times"/>
          <w:color w:val="000000" w:themeColor="text1"/>
          <w:sz w:val="23"/>
          <w:szCs w:val="23"/>
          <w:shd w:val="clear" w:color="auto" w:fill="FFFFFF"/>
          <w:lang w:val="en-US"/>
        </w:rPr>
        <w:t xml:space="preserve">the </w:t>
      </w:r>
      <w:r w:rsidR="003F62CA" w:rsidRPr="00C25760">
        <w:rPr>
          <w:rFonts w:ascii="Times" w:hAnsi="Times"/>
          <w:color w:val="000000" w:themeColor="text1"/>
          <w:sz w:val="23"/>
          <w:szCs w:val="23"/>
          <w:shd w:val="clear" w:color="auto" w:fill="FFFFFF"/>
        </w:rPr>
        <w:t>prediction.</w:t>
      </w:r>
      <w:r w:rsidR="00C25760" w:rsidRPr="00C25760">
        <w:rPr>
          <w:rFonts w:ascii="Times" w:hAnsi="Times"/>
          <w:color w:val="000000" w:themeColor="text1"/>
          <w:sz w:val="23"/>
          <w:szCs w:val="23"/>
          <w:shd w:val="clear" w:color="auto" w:fill="FFFFFF"/>
        </w:rPr>
        <w:t xml:space="preserve"> </w:t>
      </w:r>
    </w:p>
    <w:p w14:paraId="17E80517" w14:textId="77777777" w:rsidR="00164D7A" w:rsidRDefault="00164D7A" w:rsidP="008A6B09">
      <w:pPr>
        <w:spacing w:line="360" w:lineRule="auto"/>
        <w:jc w:val="both"/>
        <w:rPr>
          <w:rFonts w:ascii="Times" w:hAnsi="Times"/>
          <w:color w:val="000000" w:themeColor="text1"/>
          <w:sz w:val="23"/>
          <w:szCs w:val="23"/>
          <w:shd w:val="clear" w:color="auto" w:fill="FFFFFF"/>
        </w:rPr>
      </w:pPr>
    </w:p>
    <w:p w14:paraId="7EF30D86" w14:textId="2C559AC1" w:rsidR="00AE4BDB" w:rsidRDefault="00AE4BDB" w:rsidP="008A6B09">
      <w:pPr>
        <w:spacing w:line="360" w:lineRule="auto"/>
        <w:jc w:val="both"/>
        <w:rPr>
          <w:rFonts w:ascii="Times" w:hAnsi="Times"/>
          <w:color w:val="000000" w:themeColor="text1"/>
          <w:sz w:val="23"/>
          <w:szCs w:val="23"/>
          <w:shd w:val="clear" w:color="auto" w:fill="FFFFFF"/>
        </w:rPr>
      </w:pPr>
      <w:r>
        <w:rPr>
          <w:rFonts w:ascii="Times" w:hAnsi="Times"/>
          <w:color w:val="000000" w:themeColor="text1"/>
          <w:sz w:val="23"/>
          <w:szCs w:val="23"/>
          <w:shd w:val="clear" w:color="auto" w:fill="FFFFFF"/>
        </w:rPr>
        <w:t>To dive into further we need to briefly introduce some of the basic terms used in this model:</w:t>
      </w:r>
    </w:p>
    <w:p w14:paraId="6B1EB4E1" w14:textId="7EA70B01" w:rsidR="00AE4BDB" w:rsidRDefault="00AE4BDB" w:rsidP="008A6B09">
      <w:pPr>
        <w:spacing w:line="360" w:lineRule="auto"/>
        <w:jc w:val="both"/>
        <w:rPr>
          <w:rFonts w:ascii="Times" w:hAnsi="Times" w:cs="Arial"/>
          <w:b/>
          <w:bCs/>
          <w:color w:val="202124"/>
          <w:sz w:val="23"/>
          <w:szCs w:val="23"/>
          <w:shd w:val="clear" w:color="auto" w:fill="FFFFFF"/>
        </w:rPr>
      </w:pPr>
      <w:r w:rsidRPr="00AE4BDB">
        <w:rPr>
          <w:rFonts w:ascii="Times" w:hAnsi="Times" w:cs="Arial"/>
          <w:b/>
          <w:bCs/>
          <w:color w:val="202124"/>
          <w:sz w:val="23"/>
          <w:szCs w:val="23"/>
          <w:shd w:val="clear" w:color="auto" w:fill="FFFFFF"/>
        </w:rPr>
        <w:t xml:space="preserve">Conv1D:  </w:t>
      </w:r>
    </w:p>
    <w:p w14:paraId="456D65EC" w14:textId="05273E19"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 xml:space="preserve">A convolution layer transforms the input image </w:t>
      </w:r>
      <w:proofErr w:type="gramStart"/>
      <w:r w:rsidRPr="00AE4BDB">
        <w:rPr>
          <w:rFonts w:ascii="Times" w:hAnsi="Times" w:cs="Arial"/>
          <w:color w:val="202124"/>
          <w:shd w:val="clear" w:color="auto" w:fill="FFFFFF"/>
        </w:rPr>
        <w:t>in order to</w:t>
      </w:r>
      <w:proofErr w:type="gramEnd"/>
      <w:r w:rsidRPr="00AE4BDB">
        <w:rPr>
          <w:rFonts w:ascii="Times" w:hAnsi="Times" w:cs="Arial"/>
          <w:color w:val="202124"/>
          <w:shd w:val="clear" w:color="auto" w:fill="FFFFFF"/>
        </w:rPr>
        <w:t xml:space="preserve"> extract features from it.</w:t>
      </w:r>
      <w:r w:rsidRPr="00AE4BDB">
        <w:rPr>
          <w:rFonts w:ascii="Times" w:hAnsi="Times"/>
        </w:rPr>
        <w:t xml:space="preserve"> </w:t>
      </w:r>
      <w:r w:rsidRPr="00AE4BDB">
        <w:rPr>
          <w:rFonts w:ascii="Times" w:hAnsi="Times" w:cs="Open Sans"/>
          <w:color w:val="212529"/>
          <w:shd w:val="clear" w:color="auto" w:fill="FFFFFF"/>
        </w:rPr>
        <w:t>This layer creates a convolution kernel that is convolved with the layer input over a single spatial (or temporal) dimension to produce a tensor of outputs</w:t>
      </w:r>
    </w:p>
    <w:p w14:paraId="695E2FFA" w14:textId="77777777" w:rsidR="00AE4BDB" w:rsidRPr="00AE4BDB" w:rsidRDefault="00AE4BDB" w:rsidP="00AE4BDB">
      <w:pPr>
        <w:spacing w:line="360" w:lineRule="auto"/>
        <w:jc w:val="both"/>
        <w:rPr>
          <w:rFonts w:ascii="Times" w:hAnsi="Times"/>
          <w:b/>
          <w:bCs/>
          <w:color w:val="000000" w:themeColor="text1"/>
          <w:sz w:val="23"/>
          <w:szCs w:val="23"/>
          <w:shd w:val="clear" w:color="auto" w:fill="FFFFFF"/>
        </w:rPr>
      </w:pPr>
    </w:p>
    <w:p w14:paraId="2FC2EB84" w14:textId="77777777" w:rsidR="00AE4BDB" w:rsidRPr="00AE4BDB" w:rsidRDefault="00AE4BDB" w:rsidP="00AE4BDB">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63D1F03B" w14:textId="77777777"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Max pooling is a pooling operation that selects the maximum element from the region of the feature map covered by the filter. Thus, the output after max-pooling layer would be a feature map containing the most prominent features of the previous feature map.</w:t>
      </w:r>
    </w:p>
    <w:p w14:paraId="7E978D1D" w14:textId="77777777" w:rsidR="00AE4BDB" w:rsidRDefault="00AE4BDB" w:rsidP="008A6B09">
      <w:pPr>
        <w:spacing w:line="360" w:lineRule="auto"/>
        <w:jc w:val="both"/>
        <w:rPr>
          <w:rFonts w:ascii="Times" w:hAnsi="Times"/>
          <w:color w:val="000000" w:themeColor="text1"/>
          <w:sz w:val="23"/>
          <w:szCs w:val="23"/>
          <w:shd w:val="clear" w:color="auto" w:fill="FFFFFF"/>
        </w:rPr>
      </w:pPr>
    </w:p>
    <w:p w14:paraId="5D998F6E" w14:textId="4D90C76B" w:rsidR="00F27726" w:rsidRDefault="00F27726" w:rsidP="00F27726">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CNN</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7204739" w14:textId="77777777" w:rsidR="00F27726" w:rsidRPr="002E48C9" w:rsidRDefault="00F27726" w:rsidP="00F27726">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44880CA3" w14:textId="391A47C0" w:rsidR="00200D7B" w:rsidRPr="00200D7B" w:rsidRDefault="00F27726" w:rsidP="00200D7B">
      <w:pPr>
        <w:pStyle w:val="ListParagraph"/>
        <w:numPr>
          <w:ilvl w:val="0"/>
          <w:numId w:val="24"/>
        </w:numPr>
        <w:spacing w:line="360" w:lineRule="auto"/>
        <w:jc w:val="both"/>
        <w:rPr>
          <w:rFonts w:ascii="Times" w:hAnsi="Times"/>
          <w:color w:val="000000" w:themeColor="text1"/>
          <w:lang w:val="en-US"/>
        </w:rPr>
      </w:pPr>
      <w:r w:rsidRPr="00200D7B">
        <w:rPr>
          <w:rFonts w:ascii="Times" w:hAnsi="Times"/>
          <w:color w:val="000000" w:themeColor="text1"/>
          <w:lang w:val="en-US"/>
        </w:rPr>
        <w:t>Take an instance of ‘Sequential’ Model from Keras deep learning library.</w:t>
      </w:r>
    </w:p>
    <w:p w14:paraId="4877DB06" w14:textId="6316E8B9" w:rsidR="00200D7B" w:rsidRDefault="00200D7B" w:rsidP="00200D7B">
      <w:pPr>
        <w:pStyle w:val="ListParagraph"/>
        <w:numPr>
          <w:ilvl w:val="0"/>
          <w:numId w:val="24"/>
        </w:numPr>
        <w:spacing w:line="360" w:lineRule="auto"/>
        <w:jc w:val="both"/>
        <w:rPr>
          <w:rFonts w:ascii="Times" w:hAnsi="Times"/>
          <w:color w:val="000000" w:themeColor="text1"/>
          <w:lang w:val="en-US"/>
        </w:rPr>
      </w:pPr>
      <w:r w:rsidRPr="00F27726">
        <w:rPr>
          <w:rFonts w:ascii="Times" w:hAnsi="Times"/>
          <w:color w:val="000000" w:themeColor="text1"/>
          <w:lang w:val="en-US"/>
        </w:rPr>
        <w:t xml:space="preserve">Add a </w:t>
      </w:r>
      <w:r w:rsidR="00C25760">
        <w:rPr>
          <w:rFonts w:ascii="Times" w:hAnsi="Times"/>
          <w:color w:val="000000" w:themeColor="text1"/>
          <w:lang w:val="en-US"/>
        </w:rPr>
        <w:t>Conv1D</w:t>
      </w:r>
      <w:r w:rsidRPr="00F27726">
        <w:rPr>
          <w:rFonts w:ascii="Times" w:hAnsi="Times"/>
          <w:color w:val="000000" w:themeColor="text1"/>
          <w:lang w:val="en-US"/>
        </w:rPr>
        <w:t xml:space="preserve"> layer to the model </w:t>
      </w:r>
      <w:r w:rsidR="00C25760">
        <w:rPr>
          <w:rFonts w:ascii="Times" w:hAnsi="Times"/>
          <w:color w:val="000000" w:themeColor="text1"/>
          <w:lang w:val="en-US"/>
        </w:rPr>
        <w:t>defining the</w:t>
      </w:r>
      <w:r w:rsidRPr="00F27726">
        <w:rPr>
          <w:rFonts w:ascii="Times" w:hAnsi="Times"/>
          <w:color w:val="000000" w:themeColor="text1"/>
          <w:lang w:val="en-US"/>
        </w:rPr>
        <w:t xml:space="preserve"> number of </w:t>
      </w:r>
      <w:r w:rsidR="00C25760">
        <w:rPr>
          <w:rFonts w:ascii="Times" w:hAnsi="Times"/>
          <w:color w:val="000000" w:themeColor="text1"/>
          <w:lang w:val="en-US"/>
        </w:rPr>
        <w:t>filters</w:t>
      </w:r>
      <w:r w:rsidRPr="00F27726">
        <w:rPr>
          <w:rFonts w:ascii="Times" w:hAnsi="Times"/>
          <w:color w:val="000000" w:themeColor="text1"/>
          <w:lang w:val="en-US"/>
        </w:rPr>
        <w:t xml:space="preserve"> (24), </w:t>
      </w:r>
      <w:r w:rsidR="00C25760">
        <w:rPr>
          <w:rFonts w:ascii="Times" w:hAnsi="Times"/>
          <w:color w:val="000000" w:themeColor="text1"/>
          <w:lang w:val="en-US"/>
        </w:rPr>
        <w:t>kernel size</w:t>
      </w:r>
      <w:r w:rsidRPr="00F27726">
        <w:rPr>
          <w:rFonts w:ascii="Times" w:hAnsi="Times"/>
          <w:color w:val="000000" w:themeColor="text1"/>
          <w:lang w:val="en-US"/>
        </w:rPr>
        <w:t xml:space="preserve"> (500), </w:t>
      </w:r>
      <w:r w:rsidR="00C25760">
        <w:rPr>
          <w:rFonts w:ascii="Times" w:hAnsi="Times"/>
          <w:color w:val="000000" w:themeColor="text1"/>
          <w:lang w:val="en-US"/>
        </w:rPr>
        <w:t>input shape</w:t>
      </w:r>
      <w:r w:rsidRPr="00F27726">
        <w:rPr>
          <w:rFonts w:ascii="Times" w:hAnsi="Times"/>
          <w:color w:val="000000" w:themeColor="text1"/>
          <w:lang w:val="en-US"/>
        </w:rPr>
        <w:t xml:space="preserve"> (100), rectified linear activation function (relu)</w:t>
      </w:r>
      <w:r>
        <w:rPr>
          <w:rFonts w:ascii="Times" w:hAnsi="Times"/>
          <w:color w:val="000000" w:themeColor="text1"/>
          <w:lang w:val="en-US"/>
        </w:rPr>
        <w:t>.</w:t>
      </w:r>
    </w:p>
    <w:p w14:paraId="00EAFEDE" w14:textId="7B95EBA9"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Conv1D layer with same settings but without input shape.</w:t>
      </w:r>
    </w:p>
    <w:p w14:paraId="417EA483" w14:textId="3AF44776"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MaxPooling1D layer with pool size of 2.</w:t>
      </w:r>
    </w:p>
    <w:p w14:paraId="486645B2" w14:textId="38D69D49" w:rsidR="00AE4BDB" w:rsidRDefault="00D75B88"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Flatten (reshape) the result of previous step into single dimension before interpreted by the next layer.</w:t>
      </w:r>
    </w:p>
    <w:p w14:paraId="4A3E5363" w14:textId="2B35BAB0"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Add </w:t>
      </w:r>
      <w:r w:rsidR="006253E7">
        <w:rPr>
          <w:rFonts w:ascii="Times" w:hAnsi="Times"/>
          <w:color w:val="000000" w:themeColor="text1"/>
          <w:lang w:val="en-US"/>
        </w:rPr>
        <w:t>a</w:t>
      </w:r>
      <w:r>
        <w:rPr>
          <w:rFonts w:ascii="Times" w:hAnsi="Times"/>
          <w:color w:val="000000" w:themeColor="text1"/>
          <w:lang w:val="en-US"/>
        </w:rPr>
        <w:t xml:space="preserve"> </w:t>
      </w:r>
      <w:r w:rsidR="006253E7">
        <w:rPr>
          <w:rFonts w:ascii="Times" w:hAnsi="Times"/>
          <w:color w:val="000000" w:themeColor="text1"/>
          <w:lang w:val="en-US"/>
        </w:rPr>
        <w:t>Dense</w:t>
      </w:r>
      <w:r>
        <w:rPr>
          <w:rFonts w:ascii="Times" w:hAnsi="Times"/>
          <w:color w:val="000000" w:themeColor="text1"/>
          <w:lang w:val="en-US"/>
        </w:rPr>
        <w:t xml:space="preserve"> layer</w:t>
      </w:r>
      <w:r w:rsidR="006253E7">
        <w:rPr>
          <w:rFonts w:ascii="Times" w:hAnsi="Times"/>
          <w:color w:val="000000" w:themeColor="text1"/>
          <w:lang w:val="en-US"/>
        </w:rPr>
        <w:t xml:space="preserve"> </w:t>
      </w:r>
      <w:r>
        <w:rPr>
          <w:rFonts w:ascii="Times" w:hAnsi="Times"/>
          <w:color w:val="000000" w:themeColor="text1"/>
          <w:lang w:val="en-US"/>
        </w:rPr>
        <w:t>with number of outputs (1), since we predict a continuous value.</w:t>
      </w:r>
    </w:p>
    <w:p w14:paraId="27E33BE5" w14:textId="3D1EBF71"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5FA332A2" w14:textId="0E3201EC" w:rsidR="00200D7B" w:rsidRPr="006253E7" w:rsidRDefault="006253E7" w:rsidP="006253E7">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 for number of epochs</w:t>
      </w:r>
      <w:r w:rsidR="00D4478C">
        <w:rPr>
          <w:rFonts w:ascii="Times" w:hAnsi="Times"/>
          <w:color w:val="000000" w:themeColor="text1"/>
          <w:lang w:val="en-US"/>
        </w:rPr>
        <w:t xml:space="preserve"> (100)</w:t>
      </w:r>
      <w:r>
        <w:rPr>
          <w:rFonts w:ascii="Times" w:hAnsi="Times"/>
          <w:color w:val="000000" w:themeColor="text1"/>
          <w:lang w:val="en-US"/>
        </w:rPr>
        <w:t xml:space="preserve"> and batch size</w:t>
      </w:r>
      <w:r w:rsidR="00BD30E2">
        <w:rPr>
          <w:rFonts w:ascii="Times" w:hAnsi="Times"/>
          <w:color w:val="000000" w:themeColor="text1"/>
          <w:lang w:val="en-US"/>
        </w:rPr>
        <w:t xml:space="preserve"> </w:t>
      </w:r>
      <w:r w:rsidR="00D4478C">
        <w:rPr>
          <w:rFonts w:ascii="Times" w:hAnsi="Times"/>
          <w:color w:val="000000" w:themeColor="text1"/>
          <w:lang w:val="en-US"/>
        </w:rPr>
        <w:t>(100)</w:t>
      </w:r>
      <w:r>
        <w:rPr>
          <w:rFonts w:ascii="Times" w:hAnsi="Times"/>
          <w:color w:val="000000" w:themeColor="text1"/>
          <w:lang w:val="en-US"/>
        </w:rPr>
        <w:t>.</w:t>
      </w:r>
    </w:p>
    <w:p w14:paraId="3467694E" w14:textId="7846B243" w:rsidR="00200D7B" w:rsidRDefault="006C7B86"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Create</w:t>
      </w:r>
      <w:r w:rsidR="00200D7B">
        <w:rPr>
          <w:rFonts w:ascii="Times" w:hAnsi="Times"/>
          <w:color w:val="000000" w:themeColor="text1"/>
          <w:lang w:val="en-US"/>
        </w:rPr>
        <w:t xml:space="preserve"> an ensemble of </w:t>
      </w:r>
      <w:r>
        <w:rPr>
          <w:rFonts w:ascii="Times" w:hAnsi="Times"/>
          <w:color w:val="000000" w:themeColor="text1"/>
          <w:lang w:val="en-US"/>
        </w:rPr>
        <w:t xml:space="preserve">6 </w:t>
      </w:r>
      <w:r w:rsidR="00200D7B">
        <w:rPr>
          <w:rFonts w:ascii="Times" w:hAnsi="Times"/>
          <w:color w:val="000000" w:themeColor="text1"/>
          <w:lang w:val="en-US"/>
        </w:rPr>
        <w:t xml:space="preserve">models by following the steps </w:t>
      </w:r>
      <w:r w:rsidR="00BD30E2">
        <w:rPr>
          <w:rFonts w:ascii="Times" w:hAnsi="Times"/>
          <w:color w:val="000000" w:themeColor="text1"/>
          <w:lang w:val="en-US"/>
        </w:rPr>
        <w:t>1</w:t>
      </w:r>
      <w:r w:rsidR="00200D7B">
        <w:rPr>
          <w:rFonts w:ascii="Times" w:hAnsi="Times"/>
          <w:color w:val="000000" w:themeColor="text1"/>
          <w:lang w:val="en-US"/>
        </w:rPr>
        <w:t xml:space="preserve"> to </w:t>
      </w:r>
      <w:r w:rsidR="00BD30E2">
        <w:rPr>
          <w:rFonts w:ascii="Times" w:hAnsi="Times"/>
          <w:color w:val="000000" w:themeColor="text1"/>
          <w:lang w:val="en-US"/>
        </w:rPr>
        <w:t>8</w:t>
      </w:r>
      <w:r w:rsidR="00200D7B">
        <w:rPr>
          <w:rFonts w:ascii="Times" w:hAnsi="Times"/>
          <w:color w:val="000000" w:themeColor="text1"/>
          <w:lang w:val="en-US"/>
        </w:rPr>
        <w:t>.</w:t>
      </w:r>
    </w:p>
    <w:p w14:paraId="6FEC05CA" w14:textId="3289E013"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Get prediction ‘yhat’ 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from </w:t>
      </w:r>
      <w:r w:rsidR="00DA366A">
        <w:rPr>
          <w:rFonts w:ascii="Times" w:hAnsi="Times"/>
          <w:color w:val="000000" w:themeColor="text1"/>
          <w:lang w:val="en-US"/>
        </w:rPr>
        <w:t>all</w:t>
      </w:r>
      <w:r>
        <w:rPr>
          <w:rFonts w:ascii="Times" w:hAnsi="Times"/>
          <w:color w:val="000000" w:themeColor="text1"/>
          <w:lang w:val="en-US"/>
        </w:rPr>
        <w:t xml:space="preserve"> the models of the ensemble.</w:t>
      </w:r>
    </w:p>
    <w:p w14:paraId="621E4828" w14:textId="7CC20867" w:rsidR="00F27726"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w:t>
      </w:r>
      <w:r w:rsidR="00DA366A">
        <w:rPr>
          <w:rFonts w:ascii="Times" w:hAnsi="Times"/>
          <w:color w:val="000000" w:themeColor="text1"/>
          <w:lang w:val="en-US"/>
        </w:rPr>
        <w:t xml:space="preserve"> of each</w:t>
      </w:r>
      <w:r>
        <w:rPr>
          <w:rFonts w:ascii="Times" w:hAnsi="Times"/>
          <w:color w:val="000000" w:themeColor="text1"/>
          <w:lang w:val="en-US"/>
        </w:rPr>
        <w:t xml:space="preserve"> prediction.</w:t>
      </w:r>
    </w:p>
    <w:p w14:paraId="32E60AB9" w14:textId="3E362B0B" w:rsidR="00200D7B" w:rsidRP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 for each day by using the set of yhats using the uncertainty calculating formula explained in 3.7.</w:t>
      </w:r>
    </w:p>
    <w:p w14:paraId="3EC31739" w14:textId="77777777" w:rsidR="00F27726" w:rsidRPr="0005403A" w:rsidRDefault="00F27726" w:rsidP="00F27726">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D5EC6BD" w14:textId="51CB157D" w:rsidR="00F27726" w:rsidRDefault="00F27726" w:rsidP="00F27726">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lang w:val="en-US"/>
        </w:rPr>
        <w:t>CNN Model</w:t>
      </w:r>
    </w:p>
    <w:p w14:paraId="4E8EF6A9" w14:textId="77777777" w:rsidR="00F27726" w:rsidRPr="002E48C9" w:rsidRDefault="00F27726" w:rsidP="008A6B09">
      <w:pPr>
        <w:spacing w:line="360" w:lineRule="auto"/>
        <w:jc w:val="both"/>
        <w:rPr>
          <w:rFonts w:ascii="Times" w:hAnsi="Times"/>
          <w:color w:val="000000" w:themeColor="text1"/>
        </w:rPr>
      </w:pPr>
    </w:p>
    <w:p w14:paraId="7B9058CF" w14:textId="77777777" w:rsidR="00C23BC9" w:rsidRPr="002E48C9" w:rsidRDefault="00C23BC9" w:rsidP="00B76F3D">
      <w:pPr>
        <w:spacing w:line="360" w:lineRule="auto"/>
        <w:rPr>
          <w:rFonts w:ascii="Times" w:hAnsi="Times"/>
          <w:color w:val="000000" w:themeColor="text1"/>
          <w:lang w:val="en-US"/>
        </w:rPr>
      </w:pPr>
    </w:p>
    <w:p w14:paraId="75048DDF" w14:textId="3B67D5C4"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83398E" w:rsidRPr="002E48C9">
        <w:rPr>
          <w:rFonts w:ascii="Times" w:hAnsi="Times"/>
          <w:b/>
          <w:bCs/>
          <w:color w:val="000000" w:themeColor="text1"/>
          <w:lang w:val="en-US"/>
        </w:rPr>
        <w:t>5</w:t>
      </w:r>
      <w:r w:rsidRPr="002E48C9">
        <w:rPr>
          <w:rFonts w:ascii="Times" w:hAnsi="Times"/>
          <w:b/>
          <w:bCs/>
          <w:color w:val="000000" w:themeColor="text1"/>
          <w:lang w:val="en-US"/>
        </w:rPr>
        <w:tab/>
        <w:t>LSTM</w:t>
      </w:r>
    </w:p>
    <w:p w14:paraId="2FE2486B" w14:textId="6D37EFB8" w:rsidR="00E849A7" w:rsidRPr="002E48C9" w:rsidRDefault="003F62CA" w:rsidP="008A6B09">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 xml:space="preserve">is a member of </w:t>
      </w:r>
      <w:proofErr w:type="gramStart"/>
      <w:r w:rsidRPr="002E48C9">
        <w:rPr>
          <w:rFonts w:ascii="Times" w:hAnsi="Times"/>
          <w:color w:val="000000" w:themeColor="text1"/>
          <w:sz w:val="23"/>
          <w:szCs w:val="23"/>
          <w:shd w:val="clear" w:color="auto" w:fill="FFFFFF"/>
          <w:lang w:val="en-US"/>
        </w:rPr>
        <w:t>RNN</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0066467C" w:rsidRPr="002E48C9">
        <w:rPr>
          <w:rFonts w:ascii="Times" w:hAnsi="Times"/>
          <w:color w:val="000000" w:themeColor="text1"/>
          <w:sz w:val="23"/>
          <w:szCs w:val="23"/>
          <w:shd w:val="clear" w:color="auto" w:fill="FFFFFF"/>
          <w:lang w:val="en-US"/>
        </w:rPr>
        <w:t xml:space="preserve"> </w:t>
      </w:r>
      <w:r w:rsidR="0066467C" w:rsidRPr="002E48C9">
        <w:rPr>
          <w:rFonts w:ascii="Times" w:hAnsi="Times"/>
          <w:color w:val="000000" w:themeColor="text1"/>
          <w:sz w:val="23"/>
          <w:szCs w:val="23"/>
          <w:shd w:val="clear" w:color="auto" w:fill="FFFFFF"/>
        </w:rPr>
        <w:t>The LSTM has an internal memory allowing it to accumulate internal state as it reads across the steps of a given input sequence.</w:t>
      </w:r>
    </w:p>
    <w:p w14:paraId="15F45471" w14:textId="77777777" w:rsidR="0007081D" w:rsidRPr="002E48C9" w:rsidRDefault="0007081D" w:rsidP="0007081D">
      <w:pPr>
        <w:jc w:val="both"/>
        <w:rPr>
          <w:color w:val="000000" w:themeColor="text1"/>
        </w:rPr>
      </w:pPr>
    </w:p>
    <w:p w14:paraId="1941F0A0" w14:textId="01D39267" w:rsidR="00E849A7" w:rsidRPr="002E48C9" w:rsidRDefault="00E849A7" w:rsidP="00BE4694">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lastRenderedPageBreak/>
        <w:drawing>
          <wp:inline distT="0" distB="0" distL="0" distR="0" wp14:anchorId="2CA43AD5" wp14:editId="56EABE3E">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1CF64CE4" w:rsidR="00E849A7" w:rsidRPr="002E48C9" w:rsidRDefault="00E849A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-4</w:t>
      </w:r>
      <w:r w:rsidRPr="002E48C9">
        <w:rPr>
          <w:rFonts w:ascii="Times" w:hAnsi="Times"/>
          <w:color w:val="000000" w:themeColor="text1"/>
          <w:lang w:val="en-US"/>
        </w:rPr>
        <w:t>: Basic Architecture of LSTM network</w:t>
      </w:r>
      <w:r w:rsidR="004D611C" w:rsidRPr="002E48C9">
        <w:rPr>
          <w:rFonts w:ascii="Times" w:hAnsi="Times"/>
          <w:color w:val="000000" w:themeColor="text1"/>
          <w:lang w:val="en-US"/>
        </w:rPr>
        <w:t xml:space="preserve"> </w:t>
      </w:r>
      <w:r w:rsidRPr="002E48C9">
        <w:rPr>
          <w:rFonts w:ascii="Times" w:hAnsi="Times"/>
          <w:color w:val="000000" w:themeColor="text1"/>
          <w:lang w:val="en-US"/>
        </w:rPr>
        <w:t>(</w:t>
      </w:r>
      <w:r w:rsidR="004D611C" w:rsidRPr="002E48C9">
        <w:rPr>
          <w:rFonts w:ascii="Times" w:hAnsi="Times"/>
          <w:color w:val="000000" w:themeColor="text1"/>
          <w:lang w:val="en-US"/>
        </w:rPr>
        <w:t xml:space="preserve">ref. </w:t>
      </w:r>
      <w:r w:rsidR="00D676AA">
        <w:rPr>
          <w:rFonts w:ascii="Times" w:hAnsi="Times"/>
          <w:color w:val="000000" w:themeColor="text1"/>
          <w:lang w:val="en-US"/>
        </w:rPr>
        <w:t>5</w:t>
      </w:r>
      <w:r w:rsidR="004D611C" w:rsidRPr="002E48C9">
        <w:rPr>
          <w:rFonts w:ascii="Times" w:hAnsi="Times"/>
          <w:color w:val="000000" w:themeColor="text1"/>
          <w:lang w:val="en-US"/>
        </w:rPr>
        <w:t>5</w:t>
      </w:r>
      <w:r w:rsidRPr="002E48C9">
        <w:rPr>
          <w:rFonts w:ascii="Times" w:hAnsi="Times"/>
          <w:color w:val="000000" w:themeColor="text1"/>
          <w:lang w:val="en-US"/>
        </w:rPr>
        <w:t>)</w:t>
      </w:r>
    </w:p>
    <w:p w14:paraId="1B23344C" w14:textId="11B8F222" w:rsidR="00E849A7" w:rsidRPr="002E48C9" w:rsidRDefault="00E849A7" w:rsidP="00B76F3D">
      <w:pPr>
        <w:spacing w:line="360" w:lineRule="auto"/>
        <w:rPr>
          <w:rFonts w:ascii="Times" w:hAnsi="Times"/>
          <w:b/>
          <w:bCs/>
          <w:color w:val="000000" w:themeColor="text1"/>
          <w:lang w:val="en-US"/>
        </w:rPr>
      </w:pPr>
    </w:p>
    <w:p w14:paraId="54851952" w14:textId="10322104" w:rsidR="004433D1" w:rsidRPr="00BB43E5" w:rsidRDefault="0066467C" w:rsidP="00BB43E5">
      <w:pPr>
        <w:rPr>
          <w:rFonts w:ascii="Times" w:hAnsi="Times"/>
          <w:color w:val="000000" w:themeColor="text1"/>
        </w:rPr>
      </w:pPr>
      <w:r w:rsidRPr="00BB43E5">
        <w:rPr>
          <w:rFonts w:ascii="Times" w:hAnsi="Times"/>
          <w:color w:val="000000" w:themeColor="text1"/>
          <w:lang w:val="en-US"/>
        </w:rPr>
        <w:t xml:space="preserve">For this model we define </w:t>
      </w:r>
      <w:r w:rsidR="0007081D" w:rsidRPr="00BB43E5">
        <w:rPr>
          <w:rFonts w:ascii="Times" w:hAnsi="Times"/>
          <w:color w:val="000000" w:themeColor="text1"/>
          <w:lang w:val="en-US"/>
        </w:rPr>
        <w:t xml:space="preserve">a </w:t>
      </w:r>
      <w:r w:rsidRPr="00BB43E5">
        <w:rPr>
          <w:rFonts w:ascii="Times" w:hAnsi="Times"/>
          <w:color w:val="000000" w:themeColor="text1"/>
          <w:lang w:val="en-US"/>
        </w:rPr>
        <w:t>LSTM</w:t>
      </w:r>
      <w:r w:rsidR="0007081D" w:rsidRPr="00BB43E5">
        <w:rPr>
          <w:rFonts w:ascii="Times" w:hAnsi="Times"/>
          <w:color w:val="000000" w:themeColor="text1"/>
          <w:lang w:val="en-US"/>
        </w:rPr>
        <w:t xml:space="preserve"> layer from inputs</w:t>
      </w:r>
      <w:r w:rsidR="004433D1" w:rsidRPr="00BB43E5">
        <w:rPr>
          <w:rFonts w:ascii="Times" w:hAnsi="Times"/>
          <w:color w:val="000000" w:themeColor="text1"/>
          <w:lang w:val="en-US"/>
        </w:rPr>
        <w:t xml:space="preserve"> and subsequently</w:t>
      </w:r>
      <w:r w:rsidR="0007081D" w:rsidRPr="00BB43E5">
        <w:rPr>
          <w:rFonts w:ascii="Times" w:hAnsi="Times"/>
          <w:color w:val="000000" w:themeColor="text1"/>
          <w:lang w:val="en-US"/>
        </w:rPr>
        <w:t xml:space="preserve"> two dense layers. </w:t>
      </w:r>
      <w:r w:rsidR="004433D1" w:rsidRPr="00BB43E5">
        <w:rPr>
          <w:rFonts w:ascii="Times" w:hAnsi="Times"/>
          <w:color w:val="000000" w:themeColor="text1"/>
          <w:lang w:val="en-US"/>
        </w:rPr>
        <w:t>Like other models, r</w:t>
      </w:r>
      <w:r w:rsidR="0007081D" w:rsidRPr="00BB43E5">
        <w:rPr>
          <w:rFonts w:ascii="Times" w:hAnsi="Times"/>
          <w:color w:val="000000" w:themeColor="text1"/>
          <w:shd w:val="clear" w:color="auto" w:fill="FFFFFF"/>
        </w:rPr>
        <w:t>ectified linear activation function</w:t>
      </w:r>
      <w:r w:rsidR="0007081D" w:rsidRPr="00BB43E5">
        <w:rPr>
          <w:rFonts w:ascii="Times" w:hAnsi="Times"/>
          <w:color w:val="000000" w:themeColor="text1"/>
          <w:shd w:val="clear" w:color="auto" w:fill="FFFFFF"/>
          <w:lang w:val="en-US"/>
        </w:rPr>
        <w:t xml:space="preserve"> is used in LSTM layer and in one of dense layer.</w:t>
      </w:r>
      <w:r w:rsidR="004433D1" w:rsidRPr="00BB43E5">
        <w:rPr>
          <w:rFonts w:ascii="Times" w:hAnsi="Times"/>
          <w:color w:val="000000" w:themeColor="text1"/>
          <w:shd w:val="clear" w:color="auto" w:fill="FFFFFF"/>
          <w:lang w:val="en-US"/>
        </w:rPr>
        <w:t xml:space="preserve"> </w:t>
      </w:r>
      <w:r w:rsidR="00BB43E5" w:rsidRPr="00BB43E5">
        <w:rPr>
          <w:rFonts w:ascii="Times" w:hAnsi="Times"/>
          <w:color w:val="000000" w:themeColor="text1"/>
          <w:shd w:val="clear" w:color="auto" w:fill="FFFFFF"/>
        </w:rPr>
        <w:t xml:space="preserve">A simple grid search of model hyperparameters was performed </w:t>
      </w:r>
      <w:r w:rsidR="00BB43E5">
        <w:rPr>
          <w:rFonts w:ascii="Times" w:hAnsi="Times"/>
          <w:color w:val="000000" w:themeColor="text1"/>
          <w:shd w:val="clear" w:color="auto" w:fill="FFFFFF"/>
        </w:rPr>
        <w:t>with</w:t>
      </w:r>
      <w:r w:rsidR="00BB43E5" w:rsidRPr="00BB43E5">
        <w:rPr>
          <w:rFonts w:ascii="Times" w:hAnsi="Times"/>
          <w:color w:val="000000" w:themeColor="text1"/>
          <w:shd w:val="clear" w:color="auto" w:fill="FFFFFF"/>
        </w:rPr>
        <w:t xml:space="preserve"> the </w:t>
      </w:r>
      <w:r w:rsidR="00C158C9">
        <w:rPr>
          <w:rFonts w:ascii="Times" w:hAnsi="Times"/>
          <w:color w:val="000000" w:themeColor="text1"/>
          <w:shd w:val="clear" w:color="auto" w:fill="FFFFFF"/>
        </w:rPr>
        <w:t>predefined</w:t>
      </w:r>
      <w:r w:rsidR="00BB43E5">
        <w:rPr>
          <w:rFonts w:ascii="Times" w:hAnsi="Times"/>
          <w:color w:val="000000" w:themeColor="text1"/>
          <w:shd w:val="clear" w:color="auto" w:fill="FFFFFF"/>
        </w:rPr>
        <w:t xml:space="preserve"> </w:t>
      </w:r>
      <w:r w:rsidR="00BB43E5" w:rsidRPr="00BB43E5">
        <w:rPr>
          <w:rFonts w:ascii="Times" w:hAnsi="Times"/>
          <w:color w:val="000000" w:themeColor="text1"/>
          <w:shd w:val="clear" w:color="auto" w:fill="FFFFFF"/>
        </w:rPr>
        <w:t>configuration</w:t>
      </w:r>
      <w:r w:rsidR="00BB43E5">
        <w:rPr>
          <w:rFonts w:ascii="Times" w:hAnsi="Times"/>
          <w:color w:val="000000" w:themeColor="text1"/>
          <w:shd w:val="clear" w:color="auto" w:fill="FFFFFF"/>
        </w:rPr>
        <w:t>.</w:t>
      </w:r>
    </w:p>
    <w:p w14:paraId="42D57B99" w14:textId="12F36C3C" w:rsidR="00DA366A" w:rsidRDefault="00DA366A" w:rsidP="009A6C01">
      <w:pPr>
        <w:spacing w:line="360" w:lineRule="auto"/>
        <w:jc w:val="both"/>
        <w:rPr>
          <w:rFonts w:ascii="Times" w:hAnsi="Times"/>
          <w:color w:val="000000" w:themeColor="text1"/>
          <w:shd w:val="clear" w:color="auto" w:fill="FFFFFF"/>
          <w:lang w:val="en-US"/>
        </w:rPr>
      </w:pPr>
    </w:p>
    <w:p w14:paraId="5696028A" w14:textId="59F85765" w:rsidR="00DA366A" w:rsidRDefault="00DA366A" w:rsidP="00DA366A">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53EC5022" w14:textId="77777777" w:rsidR="00DA366A" w:rsidRPr="002E48C9" w:rsidRDefault="00DA366A" w:rsidP="00DA366A">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1E01245A" w14:textId="3EAB86E5" w:rsidR="00666ABE" w:rsidRDefault="00DA366A"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Take an instance of ‘Sequential’ Model from Keras deep learning library.</w:t>
      </w:r>
      <w:r w:rsidR="00666ABE" w:rsidRPr="00666ABE">
        <w:rPr>
          <w:rFonts w:ascii="Times" w:hAnsi="Times"/>
          <w:color w:val="000000" w:themeColor="text1"/>
          <w:lang w:val="en-US"/>
        </w:rPr>
        <w:t xml:space="preserve"> </w:t>
      </w:r>
    </w:p>
    <w:p w14:paraId="5562DF8C" w14:textId="3BAE1ADE" w:rsidR="00666ABE" w:rsidRDefault="00666ABE"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(relu)</w:t>
      </w:r>
      <w:r>
        <w:rPr>
          <w:rFonts w:ascii="Times" w:hAnsi="Times"/>
          <w:color w:val="000000" w:themeColor="text1"/>
          <w:lang w:val="en-US"/>
        </w:rPr>
        <w:t>.</w:t>
      </w:r>
    </w:p>
    <w:p w14:paraId="21498AF2" w14:textId="02274E72"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r w:rsidRPr="00F27726">
        <w:rPr>
          <w:rFonts w:ascii="Times" w:hAnsi="Times"/>
          <w:color w:val="000000" w:themeColor="text1"/>
          <w:lang w:val="en-US"/>
        </w:rPr>
        <w:t>relu</w:t>
      </w:r>
      <w:r>
        <w:rPr>
          <w:rFonts w:ascii="Times" w:hAnsi="Times"/>
          <w:color w:val="000000" w:themeColor="text1"/>
          <w:lang w:val="en-US"/>
        </w:rPr>
        <w:t>’ activation function.</w:t>
      </w:r>
    </w:p>
    <w:p w14:paraId="4A5C08E5" w14:textId="426E4503" w:rsidR="00666ABE" w:rsidRP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sidR="00BB43E5">
        <w:rPr>
          <w:rFonts w:ascii="Times" w:hAnsi="Times"/>
          <w:color w:val="000000" w:themeColor="text1"/>
          <w:lang w:val="en-US"/>
        </w:rPr>
        <w:t xml:space="preserve">single </w:t>
      </w:r>
      <w:r w:rsidRPr="00666ABE">
        <w:rPr>
          <w:rFonts w:ascii="Times" w:hAnsi="Times"/>
          <w:color w:val="000000" w:themeColor="text1"/>
          <w:lang w:val="en-US"/>
        </w:rPr>
        <w:t>value</w:t>
      </w:r>
      <w:r w:rsidR="00BB43E5">
        <w:rPr>
          <w:rFonts w:ascii="Times" w:hAnsi="Times"/>
          <w:color w:val="000000" w:themeColor="text1"/>
          <w:lang w:val="en-US"/>
        </w:rPr>
        <w:t xml:space="preserve"> output</w:t>
      </w:r>
      <w:r>
        <w:rPr>
          <w:rFonts w:ascii="Times" w:hAnsi="Times"/>
          <w:color w:val="000000" w:themeColor="text1"/>
          <w:lang w:val="en-US"/>
        </w:rPr>
        <w:t>, add a Dense output layer of 1 node</w:t>
      </w:r>
      <w:r w:rsidRPr="00666ABE">
        <w:rPr>
          <w:rFonts w:ascii="Times" w:hAnsi="Times"/>
          <w:color w:val="000000" w:themeColor="text1"/>
          <w:lang w:val="en-US"/>
        </w:rPr>
        <w:t>.</w:t>
      </w:r>
    </w:p>
    <w:p w14:paraId="38F92DBA" w14:textId="381B8898"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353F714" w14:textId="5CB4D8FB"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1BBDD584" w14:textId="411688E3"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188E3BD1" w14:textId="6883D07D" w:rsidR="00666ABE" w:rsidRDefault="00B80CA5"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Get prediction ‘yhat’ for each time step (day) from all the models of the ensemble.</w:t>
      </w:r>
    </w:p>
    <w:p w14:paraId="3A0308A6" w14:textId="77777777" w:rsidR="00B80CA5"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5305531A" w14:textId="77777777" w:rsidR="00B80CA5" w:rsidRPr="00200D7B"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 for each day by using the set of yhats using the uncertainty calculating formula explained in 3.7.</w:t>
      </w:r>
    </w:p>
    <w:p w14:paraId="0B42C409" w14:textId="77777777" w:rsidR="00DA366A" w:rsidRPr="0005403A" w:rsidRDefault="00DA366A" w:rsidP="00DA366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78824AFA" w14:textId="0D231762" w:rsidR="0091642A" w:rsidRPr="00730A85" w:rsidRDefault="00DA366A" w:rsidP="00730A85">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4FE9325" w14:textId="755FBF04" w:rsidR="006B0DAB" w:rsidRPr="002E48C9" w:rsidRDefault="006B0DAB" w:rsidP="009A6C01">
      <w:pPr>
        <w:spacing w:line="360" w:lineRule="auto"/>
        <w:jc w:val="both"/>
        <w:rPr>
          <w:rFonts w:ascii="Times" w:hAnsi="Times"/>
          <w:color w:val="000000" w:themeColor="text1"/>
          <w:shd w:val="clear" w:color="auto" w:fill="FFFFFF"/>
          <w:lang w:val="en-US"/>
        </w:rPr>
      </w:pPr>
    </w:p>
    <w:p w14:paraId="72B635EF" w14:textId="63E0FB8D" w:rsidR="00A96F1D" w:rsidRPr="002E48C9" w:rsidRDefault="006B0DAB" w:rsidP="00A96F1D">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3.6</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An Autoregressive Integrated Moving Average (ARIMA), is a statistical analysis model that uses time series data to either better understand the data set or to predict future trends. A statistical model is autoregressive if it predicts future values based on past values.</w:t>
      </w:r>
      <w:r w:rsidR="009435E4" w:rsidRPr="002E48C9">
        <w:rPr>
          <w:rFonts w:ascii="Times" w:hAnsi="Times" w:cs="Arial"/>
          <w:color w:val="000000" w:themeColor="text1"/>
          <w:shd w:val="clear" w:color="auto" w:fill="FFFFFF"/>
        </w:rPr>
        <w:t xml:space="preserve"> </w:t>
      </w:r>
      <w:r w:rsidR="003638D1" w:rsidRPr="002E48C9">
        <w:rPr>
          <w:rFonts w:ascii="Times" w:hAnsi="Times"/>
          <w:color w:val="000000" w:themeColor="text1"/>
          <w:shd w:val="clear" w:color="auto" w:fill="FFFFFF"/>
        </w:rPr>
        <w:t xml:space="preserve">It is a very </w:t>
      </w:r>
      <w:r w:rsidR="003638D1" w:rsidRPr="002E48C9">
        <w:rPr>
          <w:rFonts w:ascii="Times" w:hAnsi="Times"/>
          <w:color w:val="000000" w:themeColor="text1"/>
          <w:shd w:val="clear" w:color="auto" w:fill="FFFFFF"/>
        </w:rPr>
        <w:lastRenderedPageBreak/>
        <w:t>popular technique for time series modeling. It describes the correlation between data points and considers the difference of the values.</w:t>
      </w:r>
      <w:r w:rsidR="00A96F1D" w:rsidRPr="002E48C9">
        <w:rPr>
          <w:rFonts w:ascii="Times" w:hAnsi="Times" w:cs="Arial"/>
          <w:color w:val="000000" w:themeColor="text1"/>
          <w:shd w:val="clear" w:color="auto" w:fill="FFFFFF"/>
        </w:rPr>
        <w:t xml:space="preserve"> </w:t>
      </w:r>
      <w:r w:rsidR="00A96F1D" w:rsidRPr="002E48C9">
        <w:rPr>
          <w:rFonts w:ascii="Times" w:hAnsi="Times"/>
          <w:color w:val="000000" w:themeColor="text1"/>
        </w:rPr>
        <w:t>ARIMA models work better with the following assumptions –</w:t>
      </w:r>
    </w:p>
    <w:p w14:paraId="534016F9" w14:textId="77777777"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The data series is stationary, which means that the mean and variance should not vary with time. A series can be made stationary by using log transformation or differencing the series.</w:t>
      </w:r>
    </w:p>
    <w:p w14:paraId="5CBE1FC1" w14:textId="6E295132"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 xml:space="preserve">The data provided as input must be a univariate </w:t>
      </w:r>
      <w:r w:rsidRPr="002E48C9">
        <w:rPr>
          <w:rFonts w:ascii="Times" w:hAnsi="Times"/>
          <w:color w:val="000000" w:themeColor="text1"/>
        </w:rPr>
        <w:t>series since</w:t>
      </w:r>
      <w:r w:rsidRPr="00A96F1D">
        <w:rPr>
          <w:rFonts w:ascii="Times" w:hAnsi="Times"/>
          <w:color w:val="000000" w:themeColor="text1"/>
        </w:rPr>
        <w:t xml:space="preserve"> </w:t>
      </w:r>
      <w:r w:rsidRPr="002E48C9">
        <w:rPr>
          <w:rFonts w:ascii="Times" w:hAnsi="Times"/>
          <w:color w:val="000000" w:themeColor="text1"/>
        </w:rPr>
        <w:t>it</w:t>
      </w:r>
      <w:r w:rsidRPr="00A96F1D">
        <w:rPr>
          <w:rFonts w:ascii="Times" w:hAnsi="Times"/>
          <w:color w:val="000000" w:themeColor="text1"/>
        </w:rPr>
        <w:t xml:space="preserve"> uses the past values to predict the future values.</w:t>
      </w:r>
    </w:p>
    <w:p w14:paraId="43CDA6A1" w14:textId="188C2BF3" w:rsidR="00A96F1D" w:rsidRPr="00A96F1D" w:rsidRDefault="00A96F1D" w:rsidP="00212B09">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0001794C"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try to briefly explain</w:t>
      </w:r>
      <w:r w:rsidRPr="00A96F1D">
        <w:rPr>
          <w:rFonts w:ascii="Times" w:hAnsi="Times"/>
          <w:color w:val="000000" w:themeColor="text1"/>
        </w:rPr>
        <w:t xml:space="preserve"> each of these components –</w:t>
      </w:r>
    </w:p>
    <w:p w14:paraId="437E45A1" w14:textId="5E66B29D" w:rsidR="00A96F1D" w:rsidRPr="002E48C9"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AR term refers to </w:t>
      </w:r>
      <w:r w:rsidR="00995523">
        <w:rPr>
          <w:rFonts w:ascii="Times" w:hAnsi="Times"/>
          <w:color w:val="000000" w:themeColor="text1"/>
        </w:rPr>
        <w:t>predicting</w:t>
      </w:r>
      <w:r w:rsidR="0001794C" w:rsidRPr="00A96F1D">
        <w:rPr>
          <w:rFonts w:ascii="Times" w:hAnsi="Times"/>
          <w:color w:val="000000" w:themeColor="text1"/>
        </w:rPr>
        <w:t xml:space="preserve"> the next value</w:t>
      </w:r>
      <w:r w:rsidR="0001794C" w:rsidRPr="002E48C9">
        <w:rPr>
          <w:rFonts w:ascii="Times" w:hAnsi="Times"/>
          <w:color w:val="000000" w:themeColor="text1"/>
        </w:rPr>
        <w:t xml:space="preserve"> using the </w:t>
      </w:r>
      <w:r w:rsidR="00995523">
        <w:rPr>
          <w:rFonts w:ascii="Times" w:hAnsi="Times"/>
          <w:color w:val="000000" w:themeColor="text1"/>
        </w:rPr>
        <w:t>prior</w:t>
      </w:r>
      <w:r w:rsidRPr="00A96F1D">
        <w:rPr>
          <w:rFonts w:ascii="Times" w:hAnsi="Times"/>
          <w:color w:val="000000" w:themeColor="text1"/>
        </w:rPr>
        <w:t xml:space="preserve"> values</w:t>
      </w:r>
      <w:r w:rsidR="00995523">
        <w:rPr>
          <w:rFonts w:ascii="Times" w:hAnsi="Times"/>
          <w:color w:val="000000" w:themeColor="text1"/>
        </w:rPr>
        <w:t xml:space="preserve"> of dataset</w:t>
      </w:r>
      <w:r w:rsidRPr="00A96F1D">
        <w:rPr>
          <w:rFonts w:ascii="Times" w:hAnsi="Times"/>
          <w:color w:val="000000" w:themeColor="text1"/>
        </w:rPr>
        <w:t xml:space="preserve">. The AR term is defined by the parameter ‘p’ in </w:t>
      </w:r>
      <w:r w:rsidRPr="002E48C9">
        <w:rPr>
          <w:rFonts w:ascii="Times" w:hAnsi="Times"/>
          <w:color w:val="000000" w:themeColor="text1"/>
        </w:rPr>
        <w:t>ARIMA</w:t>
      </w:r>
      <w:r w:rsidRPr="00A96F1D">
        <w:rPr>
          <w:rFonts w:ascii="Times" w:hAnsi="Times"/>
          <w:color w:val="000000" w:themeColor="text1"/>
        </w:rPr>
        <w:t xml:space="preserve">. </w:t>
      </w:r>
    </w:p>
    <w:p w14:paraId="32754A3C" w14:textId="14DEF4ED" w:rsidR="0001794C" w:rsidRPr="00A96F1D" w:rsidRDefault="00BF0675" w:rsidP="0001794C">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w:t>
      </w:r>
      <w:r w:rsidR="00FE1E7D" w:rsidRPr="002E48C9">
        <w:rPr>
          <w:rFonts w:ascii="Times" w:hAnsi="Times"/>
          <w:color w:val="000000" w:themeColor="text1"/>
        </w:rPr>
        <w:t xml:space="preserve">term </w:t>
      </w:r>
      <w:r w:rsidRPr="002E48C9">
        <w:rPr>
          <w:rFonts w:ascii="Times" w:hAnsi="Times"/>
          <w:color w:val="000000" w:themeColor="text1"/>
        </w:rPr>
        <w:t xml:space="preserve">represents </w:t>
      </w:r>
      <w:r w:rsidR="0001794C"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(i.e., data values are replaced by the difference between the data values and the previous values)</w:t>
      </w:r>
      <w:r w:rsidR="0001794C" w:rsidRPr="00A96F1D">
        <w:rPr>
          <w:rFonts w:ascii="Times" w:hAnsi="Times"/>
          <w:color w:val="000000" w:themeColor="text1"/>
        </w:rPr>
        <w:t>. Test like ADF can be used to determine whether the series is stationary and help in identifying the d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w:t>
      </w:r>
      <w:r w:rsidR="00FE1E7D" w:rsidRPr="002E48C9">
        <w:rPr>
          <w:rFonts w:ascii="Times" w:hAnsi="Times"/>
          <w:color w:val="000000" w:themeColor="text1"/>
          <w:spacing w:val="5"/>
          <w:shd w:val="clear" w:color="auto" w:fill="FFFFFF"/>
        </w:rPr>
        <w:t>and in that case</w:t>
      </w:r>
      <w:r w:rsidRPr="002E48C9">
        <w:rPr>
          <w:rFonts w:ascii="Times" w:hAnsi="Times"/>
          <w:color w:val="000000" w:themeColor="text1"/>
          <w:spacing w:val="5"/>
          <w:shd w:val="clear" w:color="auto" w:fill="FFFFFF"/>
        </w:rPr>
        <w:t xml:space="preserve"> d=0.</w:t>
      </w:r>
    </w:p>
    <w:p w14:paraId="5E4214D7" w14:textId="3C9E959C" w:rsidR="00A96F1D" w:rsidRPr="00A96F1D"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0001794C"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‘q’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1A6C00F3" w14:textId="61189923" w:rsidR="003E13DC" w:rsidRDefault="00AB3CD4" w:rsidP="009508BD">
      <w:pPr>
        <w:spacing w:line="360" w:lineRule="auto"/>
        <w:jc w:val="both"/>
        <w:rPr>
          <w:rFonts w:ascii="Times" w:hAnsi="Times"/>
          <w:color w:val="000000" w:themeColor="text1"/>
          <w:shd w:val="clear" w:color="auto" w:fill="FFFFFF"/>
        </w:rPr>
      </w:pPr>
      <w:r w:rsidRPr="002E48C9">
        <w:rPr>
          <w:rFonts w:ascii="Times" w:hAnsi="Times"/>
          <w:b/>
          <w:bCs/>
          <w:color w:val="000000" w:themeColor="text1"/>
        </w:rPr>
        <w:t>3.6.1</w:t>
      </w:r>
      <w:r w:rsidRPr="002E48C9">
        <w:rPr>
          <w:rFonts w:ascii="Times" w:hAnsi="Times"/>
          <w:b/>
          <w:bCs/>
          <w:color w:val="000000" w:themeColor="text1"/>
        </w:rPr>
        <w:tab/>
        <w:t>Auto ARIMA</w:t>
      </w:r>
      <w:r w:rsidR="009508BD" w:rsidRPr="002E48C9">
        <w:rPr>
          <w:rFonts w:ascii="Times" w:hAnsi="Times"/>
          <w:b/>
          <w:bCs/>
          <w:color w:val="000000" w:themeColor="text1"/>
        </w:rPr>
        <w:tab/>
      </w:r>
      <w:r w:rsidRPr="002E48C9">
        <w:rPr>
          <w:rFonts w:ascii="Times" w:hAnsi="Times"/>
          <w:b/>
          <w:bCs/>
          <w:color w:val="000000" w:themeColor="text1"/>
        </w:rPr>
        <w:br/>
      </w:r>
      <w:r w:rsidR="003E13DC" w:rsidRPr="002E48C9">
        <w:rPr>
          <w:rFonts w:ascii="Times" w:hAnsi="Times"/>
          <w:color w:val="000000" w:themeColor="text1"/>
          <w:shd w:val="clear" w:color="auto" w:fill="FFFFFF"/>
        </w:rPr>
        <w:t xml:space="preserve">Although ARIMA is a very powerful model for forecasting time series data, the data preparation and parameter tuning processes end up being really time consuming. Before implementing ARIMA, </w:t>
      </w:r>
      <w:r w:rsidR="00900308" w:rsidRPr="002E48C9">
        <w:rPr>
          <w:rFonts w:ascii="Times" w:hAnsi="Times"/>
          <w:color w:val="000000" w:themeColor="text1"/>
          <w:shd w:val="clear" w:color="auto" w:fill="FFFFFF"/>
        </w:rPr>
        <w:t>it</w:t>
      </w:r>
      <w:r w:rsidR="003E13DC" w:rsidRPr="002E48C9">
        <w:rPr>
          <w:rFonts w:ascii="Times" w:hAnsi="Times"/>
          <w:color w:val="000000" w:themeColor="text1"/>
          <w:shd w:val="clear" w:color="auto" w:fill="FFFFFF"/>
        </w:rPr>
        <w:t xml:space="preserve"> need</w:t>
      </w:r>
      <w:r w:rsidR="00900308" w:rsidRPr="002E48C9">
        <w:rPr>
          <w:rFonts w:ascii="Times" w:hAnsi="Times"/>
          <w:color w:val="000000" w:themeColor="text1"/>
          <w:shd w:val="clear" w:color="auto" w:fill="FFFFFF"/>
        </w:rPr>
        <w:t>s</w:t>
      </w:r>
      <w:r w:rsidR="003E13DC" w:rsidRPr="002E48C9">
        <w:rPr>
          <w:rFonts w:ascii="Times" w:hAnsi="Times"/>
          <w:color w:val="000000" w:themeColor="text1"/>
          <w:shd w:val="clear" w:color="auto" w:fill="FFFFFF"/>
        </w:rPr>
        <w:t xml:space="preserve"> to make the series stationary, and determine the values of p and q </w:t>
      </w:r>
      <w:r w:rsidR="00900308" w:rsidRPr="002E48C9">
        <w:rPr>
          <w:rFonts w:ascii="Times" w:hAnsi="Times"/>
          <w:color w:val="000000" w:themeColor="text1"/>
          <w:shd w:val="clear" w:color="auto" w:fill="FFFFFF"/>
        </w:rPr>
        <w:t>as stated earlier</w:t>
      </w:r>
      <w:r w:rsidR="003E13DC" w:rsidRPr="002E48C9">
        <w:rPr>
          <w:rFonts w:ascii="Times" w:hAnsi="Times"/>
          <w:color w:val="000000" w:themeColor="text1"/>
          <w:shd w:val="clear" w:color="auto" w:fill="FFFFFF"/>
        </w:rPr>
        <w:t xml:space="preserve">. Auto ARIMA makes this </w:t>
      </w:r>
      <w:r w:rsidR="00900308" w:rsidRPr="002E48C9">
        <w:rPr>
          <w:rFonts w:ascii="Times" w:hAnsi="Times"/>
          <w:color w:val="000000" w:themeColor="text1"/>
          <w:shd w:val="clear" w:color="auto" w:fill="FFFFFF"/>
        </w:rPr>
        <w:t xml:space="preserve">complicated </w:t>
      </w:r>
      <w:r w:rsidR="003E13DC" w:rsidRPr="002E48C9">
        <w:rPr>
          <w:rFonts w:ascii="Times" w:hAnsi="Times"/>
          <w:color w:val="000000" w:themeColor="text1"/>
          <w:shd w:val="clear" w:color="auto" w:fill="FFFFFF"/>
        </w:rPr>
        <w:t xml:space="preserve">task </w:t>
      </w:r>
      <w:r w:rsidR="00900308" w:rsidRPr="002E48C9">
        <w:rPr>
          <w:rFonts w:ascii="Times" w:hAnsi="Times"/>
          <w:color w:val="000000" w:themeColor="text1"/>
          <w:shd w:val="clear" w:color="auto" w:fill="FFFFFF"/>
        </w:rPr>
        <w:t>simple</w:t>
      </w:r>
      <w:r w:rsidR="003E13DC" w:rsidRPr="002E48C9">
        <w:rPr>
          <w:rFonts w:ascii="Times" w:hAnsi="Times"/>
          <w:color w:val="000000" w:themeColor="text1"/>
          <w:shd w:val="clear" w:color="auto" w:fill="FFFFFF"/>
        </w:rPr>
        <w:t xml:space="preserve"> for us as it eliminates </w:t>
      </w:r>
      <w:r w:rsidR="00900308" w:rsidRPr="002E48C9">
        <w:rPr>
          <w:rFonts w:ascii="Times" w:hAnsi="Times"/>
          <w:color w:val="000000" w:themeColor="text1"/>
          <w:shd w:val="clear" w:color="auto" w:fill="FFFFFF"/>
        </w:rPr>
        <w:t>those time-consuming tasks</w:t>
      </w:r>
      <w:r w:rsidR="003E13DC" w:rsidRPr="002E48C9">
        <w:rPr>
          <w:rFonts w:ascii="Times" w:hAnsi="Times"/>
          <w:color w:val="000000" w:themeColor="text1"/>
          <w:shd w:val="clear" w:color="auto" w:fill="FFFFFF"/>
        </w:rPr>
        <w:t>. Below are the steps you should follow for implementing auto ARIMA:</w:t>
      </w:r>
    </w:p>
    <w:p w14:paraId="3CE0CFBD" w14:textId="77777777" w:rsidR="00687950" w:rsidRDefault="00687950" w:rsidP="009508BD">
      <w:pPr>
        <w:spacing w:line="360" w:lineRule="auto"/>
        <w:jc w:val="both"/>
        <w:rPr>
          <w:rFonts w:ascii="Times" w:hAnsi="Times"/>
          <w:color w:val="000000" w:themeColor="text1"/>
          <w:shd w:val="clear" w:color="auto" w:fill="FFFFFF"/>
        </w:rPr>
      </w:pPr>
    </w:p>
    <w:p w14:paraId="3B5E1167" w14:textId="089EAF87" w:rsidR="00900308" w:rsidRPr="00900308" w:rsidRDefault="00687950" w:rsidP="00687950">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2BBA20A" w14:textId="66CAAEBE" w:rsidR="00687950" w:rsidRDefault="00687950" w:rsidP="00E9258B">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22CE8013" w14:textId="2D73E8ED" w:rsidR="00900308" w:rsidRPr="00900308" w:rsidRDefault="00900308" w:rsidP="00E9258B">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lastRenderedPageBreak/>
        <w:t xml:space="preserve">Preprocess data: </w:t>
      </w:r>
      <w:r w:rsidR="00700CAA" w:rsidRPr="002E48C9">
        <w:rPr>
          <w:rFonts w:ascii="Times" w:hAnsi="Times"/>
          <w:color w:val="000000" w:themeColor="text1"/>
        </w:rPr>
        <w:t>As the prerequisite of the model</w:t>
      </w:r>
      <w:r w:rsidRPr="00900308">
        <w:rPr>
          <w:rFonts w:ascii="Times" w:hAnsi="Times"/>
          <w:color w:val="000000" w:themeColor="text1"/>
        </w:rPr>
        <w:t xml:space="preserve"> input </w:t>
      </w:r>
      <w:r w:rsidR="00700CAA" w:rsidRPr="002E48C9">
        <w:rPr>
          <w:rFonts w:ascii="Times" w:hAnsi="Times"/>
          <w:color w:val="000000" w:themeColor="text1"/>
        </w:rPr>
        <w:t>is to</w:t>
      </w:r>
      <w:r w:rsidRPr="00900308">
        <w:rPr>
          <w:rFonts w:ascii="Times" w:hAnsi="Times"/>
          <w:color w:val="000000" w:themeColor="text1"/>
        </w:rPr>
        <w:t xml:space="preserve"> be univariate</w:t>
      </w:r>
      <w:r w:rsidR="00700CAA" w:rsidRPr="002E48C9">
        <w:rPr>
          <w:rFonts w:ascii="Times" w:hAnsi="Times"/>
          <w:color w:val="000000" w:themeColor="text1"/>
        </w:rPr>
        <w:t xml:space="preserve">, </w:t>
      </w:r>
      <w:r w:rsidRPr="00900308">
        <w:rPr>
          <w:rFonts w:ascii="Times" w:hAnsi="Times"/>
          <w:color w:val="000000" w:themeColor="text1"/>
        </w:rPr>
        <w:t>drop other columns</w:t>
      </w:r>
      <w:r w:rsidR="00700CAA" w:rsidRPr="002E48C9">
        <w:rPr>
          <w:rFonts w:ascii="Times" w:hAnsi="Times"/>
          <w:color w:val="000000" w:themeColor="text1"/>
        </w:rPr>
        <w:t xml:space="preserve"> from the data table and make sure all empty values with NULL so that system does not break during runtime.</w:t>
      </w:r>
    </w:p>
    <w:p w14:paraId="671422B4" w14:textId="1F1C15FC" w:rsidR="00900308" w:rsidRPr="00900308" w:rsidRDefault="00900308" w:rsidP="00E9258B">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Auto ARIMA: Fit the model on the univariate series</w:t>
      </w:r>
      <w:r w:rsidR="004375FF" w:rsidRPr="002E48C9">
        <w:rPr>
          <w:rFonts w:ascii="Times" w:hAnsi="Times"/>
          <w:color w:val="000000" w:themeColor="text1"/>
        </w:rPr>
        <w:t xml:space="preserve"> of data</w:t>
      </w:r>
    </w:p>
    <w:p w14:paraId="0A845060" w14:textId="3F81D784" w:rsidR="00900308" w:rsidRPr="00900308" w:rsidRDefault="00900308" w:rsidP="00E9258B">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Predict values: Make predictions on the validation set</w:t>
      </w:r>
      <w:r w:rsidR="004375FF" w:rsidRPr="002E48C9">
        <w:rPr>
          <w:rFonts w:ascii="Times" w:hAnsi="Times"/>
          <w:color w:val="000000" w:themeColor="text1"/>
        </w:rPr>
        <w:t xml:space="preserve"> by using the prior values.</w:t>
      </w:r>
    </w:p>
    <w:p w14:paraId="6008443C" w14:textId="766AAB6F" w:rsidR="008C34F8" w:rsidRPr="002E48C9" w:rsidRDefault="00900308" w:rsidP="00E9258B">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Calculate </w:t>
      </w:r>
      <w:r w:rsidR="00BD36B6" w:rsidRPr="002E48C9">
        <w:rPr>
          <w:rFonts w:ascii="Times" w:hAnsi="Times"/>
          <w:color w:val="000000" w:themeColor="text1"/>
        </w:rPr>
        <w:t>Series</w:t>
      </w:r>
      <w:r w:rsidRPr="00900308">
        <w:rPr>
          <w:rFonts w:ascii="Times" w:hAnsi="Times"/>
          <w:color w:val="000000" w:themeColor="text1"/>
        </w:rPr>
        <w:t xml:space="preserve">: </w:t>
      </w:r>
      <w:r w:rsidR="00BD36B6" w:rsidRPr="002E48C9">
        <w:rPr>
          <w:rFonts w:ascii="Times" w:hAnsi="Times"/>
          <w:color w:val="000000" w:themeColor="text1"/>
        </w:rPr>
        <w:t xml:space="preserve">Calculate series by using the </w:t>
      </w:r>
      <w:r w:rsidR="008C34F8" w:rsidRPr="002E48C9">
        <w:rPr>
          <w:rFonts w:ascii="Times" w:hAnsi="Times"/>
          <w:color w:val="000000" w:themeColor="text1"/>
        </w:rPr>
        <w:t>forecasted results</w:t>
      </w:r>
      <w:r w:rsidR="00BD36B6" w:rsidRPr="002E48C9">
        <w:rPr>
          <w:rFonts w:ascii="Times" w:hAnsi="Times"/>
          <w:color w:val="000000" w:themeColor="text1"/>
        </w:rPr>
        <w:t xml:space="preserve"> in earlier step. </w:t>
      </w:r>
    </w:p>
    <w:p w14:paraId="0EA5EC78" w14:textId="77777777" w:rsidR="00687950" w:rsidRDefault="008C34F8" w:rsidP="00E9258B">
      <w:pPr>
        <w:numPr>
          <w:ilvl w:val="0"/>
          <w:numId w:val="21"/>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w:t>
      </w:r>
      <w:r w:rsidR="00BD36B6" w:rsidRPr="002E48C9">
        <w:rPr>
          <w:rFonts w:ascii="Times" w:hAnsi="Times"/>
          <w:color w:val="000000" w:themeColor="text1"/>
        </w:rPr>
        <w:t>ind the lower and upper bound of the series which will be used to calculate the uncertainties of the prediction.</w:t>
      </w:r>
    </w:p>
    <w:p w14:paraId="13B81D52" w14:textId="4B5AF53F" w:rsidR="008A462F" w:rsidRPr="00900308" w:rsidRDefault="00687950" w:rsidP="00687950">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008A462F" w:rsidRPr="002E48C9">
        <w:rPr>
          <w:rFonts w:ascii="Times" w:hAnsi="Times"/>
          <w:color w:val="000000" w:themeColor="text1"/>
        </w:rPr>
        <w:t xml:space="preserve">Algorithm: </w:t>
      </w:r>
      <w:r>
        <w:rPr>
          <w:rFonts w:ascii="Times" w:hAnsi="Times"/>
          <w:color w:val="000000" w:themeColor="text1"/>
        </w:rPr>
        <w:t xml:space="preserve"> ARIMA Model</w:t>
      </w:r>
    </w:p>
    <w:p w14:paraId="752FEEB7" w14:textId="0AAA47BF" w:rsidR="006B0DAB" w:rsidRPr="002E48C9" w:rsidRDefault="006B0DAB" w:rsidP="009A6C01">
      <w:pPr>
        <w:spacing w:line="360" w:lineRule="auto"/>
        <w:jc w:val="both"/>
        <w:rPr>
          <w:rFonts w:ascii="Times" w:hAnsi="Times"/>
          <w:b/>
          <w:bCs/>
          <w:color w:val="000000" w:themeColor="text1"/>
          <w:lang w:val="en-US"/>
        </w:rPr>
      </w:pPr>
    </w:p>
    <w:p w14:paraId="394E8548" w14:textId="112935F0" w:rsidR="00E849A7" w:rsidRPr="002E48C9" w:rsidRDefault="00E849A7" w:rsidP="00B76F3D">
      <w:pPr>
        <w:spacing w:line="360" w:lineRule="auto"/>
        <w:rPr>
          <w:rFonts w:ascii="Times" w:hAnsi="Times"/>
          <w:color w:val="000000" w:themeColor="text1"/>
          <w:lang w:val="en-US"/>
        </w:rPr>
      </w:pPr>
    </w:p>
    <w:p w14:paraId="5C0C877A" w14:textId="42E8094B" w:rsidR="00293FCA" w:rsidRPr="002E48C9" w:rsidRDefault="00293FCA"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w:t>
      </w:r>
      <w:r w:rsidR="0077687F" w:rsidRPr="002E48C9">
        <w:rPr>
          <w:rFonts w:ascii="Times" w:hAnsi="Times"/>
          <w:b/>
          <w:bCs/>
          <w:color w:val="000000" w:themeColor="text1"/>
          <w:lang w:val="en-US"/>
        </w:rPr>
        <w:t>3.7</w:t>
      </w:r>
      <w:r w:rsidR="0077687F" w:rsidRPr="002E48C9">
        <w:rPr>
          <w:rFonts w:ascii="Times" w:hAnsi="Times"/>
          <w:b/>
          <w:bCs/>
          <w:color w:val="000000" w:themeColor="text1"/>
          <w:lang w:val="en-US"/>
        </w:rPr>
        <w:tab/>
        <w:t xml:space="preserve">Uncertainty </w:t>
      </w:r>
      <w:r w:rsidR="00E052E4" w:rsidRPr="002E48C9">
        <w:rPr>
          <w:rFonts w:ascii="Times" w:hAnsi="Times"/>
          <w:b/>
          <w:bCs/>
          <w:color w:val="000000" w:themeColor="text1"/>
          <w:lang w:val="en-US"/>
        </w:rPr>
        <w:t>Data Generation</w:t>
      </w:r>
    </w:p>
    <w:p w14:paraId="20C258B7" w14:textId="149F7B07" w:rsidR="00416D94" w:rsidRPr="002E48C9" w:rsidRDefault="0021770F"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sidR="000A145E">
        <w:rPr>
          <w:rFonts w:ascii="Times" w:hAnsi="Times"/>
          <w:color w:val="000000" w:themeColor="text1"/>
          <w:lang w:val="en-US"/>
        </w:rPr>
        <w:t>ranges of</w:t>
      </w:r>
      <w:r w:rsidRPr="002E48C9">
        <w:rPr>
          <w:rFonts w:ascii="Times" w:hAnsi="Times"/>
          <w:color w:val="000000" w:themeColor="text1"/>
          <w:lang w:val="en-US"/>
        </w:rPr>
        <w:t xml:space="preserve"> predicted values</w:t>
      </w:r>
      <w:r w:rsidR="000A145E">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sidR="000A145E">
        <w:rPr>
          <w:rFonts w:ascii="Times" w:hAnsi="Times"/>
          <w:color w:val="000000" w:themeColor="text1"/>
          <w:lang w:val="en-US"/>
        </w:rPr>
        <w:t xml:space="preserve">That means we have a lower bound, </w:t>
      </w:r>
      <w:proofErr w:type="gramStart"/>
      <w:r w:rsidR="000A145E">
        <w:rPr>
          <w:rFonts w:ascii="Times" w:hAnsi="Times"/>
          <w:color w:val="000000" w:themeColor="text1"/>
          <w:lang w:val="en-US"/>
        </w:rPr>
        <w:t>mean</w:t>
      </w:r>
      <w:proofErr w:type="gramEnd"/>
      <w:r w:rsidR="000A145E">
        <w:rPr>
          <w:rFonts w:ascii="Times" w:hAnsi="Times"/>
          <w:color w:val="000000" w:themeColor="text1"/>
          <w:lang w:val="en-US"/>
        </w:rPr>
        <w:t xml:space="preserve"> and upper bound of the predictions for each time step. </w:t>
      </w:r>
      <w:proofErr w:type="gramStart"/>
      <w:r w:rsidR="000A145E">
        <w:rPr>
          <w:rFonts w:ascii="Times" w:hAnsi="Times"/>
          <w:color w:val="000000" w:themeColor="text1"/>
          <w:lang w:val="en-US"/>
        </w:rPr>
        <w:t>So</w:t>
      </w:r>
      <w:proofErr w:type="gramEnd"/>
      <w:r w:rsidR="000A145E">
        <w:rPr>
          <w:rFonts w:ascii="Times" w:hAnsi="Times"/>
          <w:color w:val="000000" w:themeColor="text1"/>
          <w:lang w:val="en-US"/>
        </w:rPr>
        <w:t xml:space="preserve">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w:t>
      </w:r>
      <w:r w:rsidR="00357AD6" w:rsidRPr="002E48C9">
        <w:rPr>
          <w:rFonts w:ascii="Times" w:hAnsi="Times"/>
          <w:color w:val="000000" w:themeColor="text1"/>
          <w:lang w:val="en-US"/>
        </w:rPr>
        <w:t>difference. Finally, divide each difference by maximum difference and multiply by a scaling factor to keep the maximum result in single digit. Here is given th</w:t>
      </w:r>
      <w:r w:rsidR="0034652D" w:rsidRPr="002E48C9">
        <w:rPr>
          <w:rFonts w:ascii="Times" w:hAnsi="Times"/>
          <w:color w:val="000000" w:themeColor="text1"/>
          <w:lang w:val="en-US"/>
        </w:rPr>
        <w:t>e steps to find the uncertainties using the machine learning models</w:t>
      </w:r>
      <w:r w:rsidR="00357AD6" w:rsidRPr="002E48C9">
        <w:rPr>
          <w:rFonts w:ascii="Times" w:hAnsi="Times"/>
          <w:color w:val="000000" w:themeColor="text1"/>
          <w:lang w:val="en-US"/>
        </w:rPr>
        <w:t>:</w:t>
      </w:r>
    </w:p>
    <w:p w14:paraId="4F0C32F8"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AD79ED4" w14:textId="5D5F981C" w:rsidR="00357AD6"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Read data from filesystem (excel file) to Data</w:t>
      </w:r>
      <w:r w:rsidR="00E052E4" w:rsidRPr="002E48C9">
        <w:rPr>
          <w:color w:val="000000" w:themeColor="text1"/>
        </w:rPr>
        <w:t>-</w:t>
      </w:r>
      <w:r w:rsidRPr="002E48C9">
        <w:rPr>
          <w:color w:val="000000" w:themeColor="text1"/>
        </w:rPr>
        <w:t>Frame</w:t>
      </w:r>
    </w:p>
    <w:p w14:paraId="2E9C31D9" w14:textId="14F606B6"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 xml:space="preserve">Select Fields for which we need </w:t>
      </w:r>
      <w:r w:rsidR="00105880" w:rsidRPr="002E48C9">
        <w:rPr>
          <w:color w:val="000000" w:themeColor="text1"/>
        </w:rPr>
        <w:t xml:space="preserve">to generate </w:t>
      </w:r>
      <w:r w:rsidRPr="002E48C9">
        <w:rPr>
          <w:color w:val="000000" w:themeColor="text1"/>
        </w:rPr>
        <w:t>uncertainty data</w:t>
      </w:r>
    </w:p>
    <w:p w14:paraId="5C3257E1" w14:textId="3A571442"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7B810072" w14:textId="0B418176"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Split data into training and test set</w:t>
      </w:r>
    </w:p>
    <w:p w14:paraId="0270342B" w14:textId="35BE0266" w:rsidR="00E93D5A"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Train model with training set</w:t>
      </w:r>
    </w:p>
    <w:p w14:paraId="7580C1BB" w14:textId="77777777"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09EC1FEA" w14:textId="39B106C3"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575D3810" w14:textId="135609C3"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66C12819" w14:textId="3183684C"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 xml:space="preserve">Store </w:t>
      </w:r>
      <w:r w:rsidR="00E052E4" w:rsidRPr="002E48C9">
        <w:rPr>
          <w:color w:val="000000" w:themeColor="text1"/>
        </w:rPr>
        <w:t>uncertainty data as json in filesystem</w:t>
      </w:r>
    </w:p>
    <w:p w14:paraId="0BB654B5"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584E926" w14:textId="474A92E2" w:rsidR="00357AD6" w:rsidRPr="002E48C9" w:rsidRDefault="008A6B09" w:rsidP="00293FCA">
      <w:pPr>
        <w:spacing w:line="360" w:lineRule="auto"/>
        <w:rPr>
          <w:rFonts w:ascii="Times" w:hAnsi="Times"/>
          <w:color w:val="000000" w:themeColor="text1"/>
          <w:lang w:val="en-US"/>
        </w:rPr>
      </w:pPr>
      <w:r w:rsidRPr="002E48C9">
        <w:rPr>
          <w:rFonts w:ascii="Times" w:hAnsi="Times"/>
          <w:color w:val="000000" w:themeColor="text1"/>
          <w:lang w:val="en-US"/>
        </w:rPr>
        <w:t>Algorithm-1: calculate uncertainty</w:t>
      </w:r>
      <w:r w:rsidR="00461270" w:rsidRPr="002E48C9">
        <w:rPr>
          <w:rFonts w:ascii="Times" w:hAnsi="Times"/>
          <w:color w:val="000000" w:themeColor="text1"/>
          <w:lang w:val="en-US"/>
        </w:rPr>
        <w:t xml:space="preserve"> using predictive models</w:t>
      </w:r>
    </w:p>
    <w:p w14:paraId="0277A4EF" w14:textId="77777777" w:rsidR="00F74E8F" w:rsidRPr="002E48C9" w:rsidRDefault="00F74E8F" w:rsidP="00293FCA">
      <w:pPr>
        <w:spacing w:line="360" w:lineRule="auto"/>
        <w:rPr>
          <w:rFonts w:ascii="Times" w:hAnsi="Times"/>
          <w:color w:val="000000" w:themeColor="text1"/>
          <w:lang w:val="en-US"/>
        </w:rPr>
      </w:pPr>
    </w:p>
    <w:p w14:paraId="516D9B76" w14:textId="0F578763" w:rsidR="00F74E8F" w:rsidRPr="002E48C9" w:rsidRDefault="00E052E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3.7.1</w:t>
      </w:r>
      <w:r w:rsidRPr="002E48C9">
        <w:rPr>
          <w:rFonts w:ascii="Times" w:hAnsi="Times"/>
          <w:b/>
          <w:bCs/>
          <w:color w:val="000000" w:themeColor="text1"/>
          <w:lang w:val="en-US"/>
        </w:rPr>
        <w:tab/>
        <w:t>Uncertain</w:t>
      </w:r>
      <w:r w:rsidR="00E9258B">
        <w:rPr>
          <w:rFonts w:ascii="Times" w:hAnsi="Times"/>
          <w:b/>
          <w:bCs/>
          <w:color w:val="000000" w:themeColor="text1"/>
          <w:lang w:val="en-US"/>
        </w:rPr>
        <w:t>ty</w:t>
      </w:r>
      <w:r w:rsidRPr="002E48C9">
        <w:rPr>
          <w:rFonts w:ascii="Times" w:hAnsi="Times"/>
          <w:b/>
          <w:bCs/>
          <w:color w:val="000000" w:themeColor="text1"/>
          <w:lang w:val="en-US"/>
        </w:rPr>
        <w:t xml:space="preserve"> Data</w:t>
      </w:r>
      <w:r w:rsidR="003F66E0" w:rsidRPr="002E48C9">
        <w:rPr>
          <w:rFonts w:ascii="Times" w:hAnsi="Times"/>
          <w:b/>
          <w:bCs/>
          <w:color w:val="000000" w:themeColor="text1"/>
          <w:lang w:val="en-US"/>
        </w:rPr>
        <w:t xml:space="preserve"> Scaling</w:t>
      </w:r>
    </w:p>
    <w:p w14:paraId="3D551972" w14:textId="7B2924D2" w:rsidR="00674F6A" w:rsidRPr="002E48C9" w:rsidRDefault="00E052E4" w:rsidP="00674F6A">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We have shown </w:t>
      </w:r>
      <w:r w:rsidR="003F66E0" w:rsidRPr="002E48C9">
        <w:rPr>
          <w:rFonts w:ascii="Times" w:hAnsi="Times"/>
          <w:color w:val="000000" w:themeColor="text1"/>
          <w:lang w:val="en-US"/>
        </w:rPr>
        <w:t xml:space="preserve">top-level algorithm in the </w:t>
      </w:r>
      <w:r w:rsidRPr="002E48C9">
        <w:rPr>
          <w:rFonts w:ascii="Times" w:hAnsi="Times"/>
          <w:color w:val="000000" w:themeColor="text1"/>
          <w:lang w:val="en-US"/>
        </w:rPr>
        <w:t>above</w:t>
      </w:r>
      <w:r w:rsidR="003F66E0" w:rsidRPr="002E48C9">
        <w:rPr>
          <w:rFonts w:ascii="Times" w:hAnsi="Times"/>
          <w:color w:val="000000" w:themeColor="text1"/>
          <w:lang w:val="en-US"/>
        </w:rPr>
        <w:t xml:space="preserve"> section</w:t>
      </w:r>
      <w:r w:rsidRPr="002E48C9">
        <w:rPr>
          <w:rFonts w:ascii="Times" w:hAnsi="Times"/>
          <w:color w:val="000000" w:themeColor="text1"/>
          <w:lang w:val="en-US"/>
        </w:rPr>
        <w:t xml:space="preserve"> to generate uncertainty data</w:t>
      </w:r>
      <w:r w:rsidR="003F66E0" w:rsidRPr="002E48C9">
        <w:rPr>
          <w:rFonts w:ascii="Times" w:hAnsi="Times"/>
          <w:color w:val="000000" w:themeColor="text1"/>
          <w:lang w:val="en-US"/>
        </w:rPr>
        <w:t>.</w:t>
      </w:r>
      <w:r w:rsidRPr="002E48C9">
        <w:rPr>
          <w:rFonts w:ascii="Times" w:hAnsi="Times"/>
          <w:color w:val="000000" w:themeColor="text1"/>
          <w:lang w:val="en-US"/>
        </w:rPr>
        <w:t xml:space="preserve"> </w:t>
      </w:r>
      <w:r w:rsidR="003F66E0" w:rsidRPr="002E48C9">
        <w:rPr>
          <w:rFonts w:ascii="Times" w:hAnsi="Times"/>
          <w:color w:val="000000" w:themeColor="text1"/>
          <w:lang w:val="en-US"/>
        </w:rPr>
        <w:t xml:space="preserve">Since the uncertainty values are </w:t>
      </w:r>
      <w:proofErr w:type="gramStart"/>
      <w:r w:rsidR="003F66E0" w:rsidRPr="002E48C9">
        <w:rPr>
          <w:rFonts w:ascii="Times" w:hAnsi="Times"/>
          <w:color w:val="000000" w:themeColor="text1"/>
          <w:lang w:val="en-US"/>
        </w:rPr>
        <w:t>pretty larger</w:t>
      </w:r>
      <w:proofErr w:type="gramEnd"/>
      <w:r w:rsidR="003F66E0" w:rsidRPr="002E48C9">
        <w:rPr>
          <w:rFonts w:ascii="Times" w:hAnsi="Times"/>
          <w:color w:val="000000" w:themeColor="text1"/>
          <w:lang w:val="en-US"/>
        </w:rPr>
        <w:t xml:space="preserve"> to accommodate in display, so it needed to scale in certain level. The following </w:t>
      </w:r>
      <w:r w:rsidR="00674F6A" w:rsidRPr="002E48C9">
        <w:rPr>
          <w:rFonts w:ascii="Times" w:hAnsi="Times"/>
          <w:color w:val="000000" w:themeColor="text1"/>
          <w:lang w:val="en-US"/>
        </w:rPr>
        <w:t>pseudo code</w:t>
      </w:r>
      <w:r w:rsidR="003F66E0" w:rsidRPr="002E48C9">
        <w:rPr>
          <w:rFonts w:ascii="Times" w:hAnsi="Times"/>
          <w:color w:val="000000" w:themeColor="text1"/>
          <w:lang w:val="en-US"/>
        </w:rPr>
        <w:t xml:space="preserve"> is used to scale the uncertainty data.</w:t>
      </w:r>
    </w:p>
    <w:p w14:paraId="04BE01C9"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6DB30D14" w14:textId="71489ED0" w:rsidR="00902F61"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country_avg_error = </w:t>
      </w:r>
      <w:r w:rsidR="00AD64EE" w:rsidRPr="002E48C9">
        <w:rPr>
          <w:rFonts w:ascii="Menlo" w:hAnsi="Menlo" w:cs="Menlo"/>
          <w:color w:val="000000" w:themeColor="text1"/>
          <w:sz w:val="18"/>
          <w:szCs w:val="18"/>
        </w:rPr>
        <w:t>pred_</w:t>
      </w:r>
      <w:r w:rsidRPr="002E48C9">
        <w:rPr>
          <w:rFonts w:ascii="Menlo" w:hAnsi="Menlo" w:cs="Menlo"/>
          <w:color w:val="000000" w:themeColor="text1"/>
          <w:sz w:val="18"/>
          <w:szCs w:val="18"/>
        </w:rPr>
        <w:t>errors_</w:t>
      </w:r>
      <w:r w:rsidR="00AD64EE" w:rsidRPr="002E48C9">
        <w:rPr>
          <w:rFonts w:ascii="Menlo" w:hAnsi="Menlo" w:cs="Menlo"/>
          <w:color w:val="000000" w:themeColor="text1"/>
          <w:sz w:val="18"/>
          <w:szCs w:val="18"/>
        </w:rPr>
        <w:t>of</w:t>
      </w:r>
      <w:r w:rsidRPr="002E48C9">
        <w:rPr>
          <w:rFonts w:ascii="Menlo" w:hAnsi="Menlo" w:cs="Menlo"/>
          <w:color w:val="000000" w:themeColor="text1"/>
          <w:sz w:val="18"/>
          <w:szCs w:val="18"/>
        </w:rPr>
        <w:t>_all_dates/number_of_days</w:t>
      </w:r>
    </w:p>
    <w:p w14:paraId="01AEA572" w14:textId="76D67F3D" w:rsidR="00F32E04"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max_error = find_max_error(all_country_avg_errors)</w:t>
      </w:r>
    </w:p>
    <w:p w14:paraId="43E958C7" w14:textId="06A55DFD" w:rsidR="00F32E04"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scaling_factor = 7</w:t>
      </w:r>
    </w:p>
    <w:p w14:paraId="7F26D2F9" w14:textId="120DE742" w:rsidR="00674F6A"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country_uncertainty</w:t>
      </w:r>
      <w:r w:rsidR="00902F61" w:rsidRPr="002E48C9">
        <w:rPr>
          <w:rFonts w:ascii="Menlo" w:hAnsi="Menlo" w:cs="Menlo"/>
          <w:color w:val="000000" w:themeColor="text1"/>
          <w:sz w:val="18"/>
          <w:szCs w:val="18"/>
        </w:rPr>
        <w:t xml:space="preserve"> = </w:t>
      </w:r>
      <w:r w:rsidRPr="002E48C9">
        <w:rPr>
          <w:rFonts w:ascii="Menlo" w:hAnsi="Menlo" w:cs="Menlo"/>
          <w:color w:val="000000" w:themeColor="text1"/>
          <w:sz w:val="18"/>
          <w:szCs w:val="18"/>
        </w:rPr>
        <w:t xml:space="preserve">country_avg_error </w:t>
      </w:r>
      <w:r w:rsidR="00902F61" w:rsidRPr="002E48C9">
        <w:rPr>
          <w:rFonts w:ascii="Menlo" w:hAnsi="Menlo" w:cs="Menlo"/>
          <w:color w:val="000000" w:themeColor="text1"/>
          <w:sz w:val="18"/>
          <w:szCs w:val="18"/>
        </w:rPr>
        <w:t xml:space="preserve">* </w:t>
      </w:r>
      <w:r w:rsidRPr="002E48C9">
        <w:rPr>
          <w:rFonts w:ascii="Menlo" w:hAnsi="Menlo" w:cs="Menlo"/>
          <w:color w:val="000000" w:themeColor="text1"/>
          <w:sz w:val="18"/>
          <w:szCs w:val="18"/>
        </w:rPr>
        <w:t>scaling_factor</w:t>
      </w:r>
      <w:r w:rsidR="00902F61" w:rsidRPr="002E48C9">
        <w:rPr>
          <w:rFonts w:ascii="Menlo" w:hAnsi="Menlo" w:cs="Menlo"/>
          <w:color w:val="000000" w:themeColor="text1"/>
          <w:sz w:val="18"/>
          <w:szCs w:val="18"/>
        </w:rPr>
        <w:t xml:space="preserve"> / max_</w:t>
      </w:r>
      <w:proofErr w:type="gramStart"/>
      <w:r w:rsidR="00902F61" w:rsidRPr="002E48C9">
        <w:rPr>
          <w:rFonts w:ascii="Menlo" w:hAnsi="Menlo" w:cs="Menlo"/>
          <w:color w:val="000000" w:themeColor="text1"/>
          <w:sz w:val="18"/>
          <w:szCs w:val="18"/>
        </w:rPr>
        <w:t>error;</w:t>
      </w:r>
      <w:proofErr w:type="gramEnd"/>
    </w:p>
    <w:p w14:paraId="0F788994"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2E43F9F2" w14:textId="00CF6087" w:rsidR="00F32B7C" w:rsidRPr="002E48C9" w:rsidRDefault="00674F6A" w:rsidP="00AD64EE">
      <w:pPr>
        <w:spacing w:line="360" w:lineRule="auto"/>
        <w:rPr>
          <w:rFonts w:ascii="Times" w:hAnsi="Times"/>
          <w:color w:val="000000" w:themeColor="text1"/>
          <w:lang w:val="en-US"/>
        </w:rPr>
      </w:pPr>
      <w:r w:rsidRPr="002E48C9">
        <w:rPr>
          <w:rFonts w:ascii="Times" w:hAnsi="Times"/>
          <w:color w:val="000000" w:themeColor="text1"/>
          <w:lang w:val="en-US"/>
        </w:rPr>
        <w:t>Algorithm-2: data scaling</w:t>
      </w:r>
    </w:p>
    <w:p w14:paraId="4CD5209F" w14:textId="60AB2479" w:rsidR="00016490" w:rsidRDefault="00016490" w:rsidP="00AD64EE">
      <w:pPr>
        <w:spacing w:line="360" w:lineRule="auto"/>
        <w:rPr>
          <w:rFonts w:ascii="Times" w:hAnsi="Times"/>
          <w:color w:val="000000" w:themeColor="text1"/>
          <w:lang w:val="en-US"/>
        </w:rPr>
      </w:pPr>
    </w:p>
    <w:p w14:paraId="20A3224E" w14:textId="77777777" w:rsidR="00164D7A" w:rsidRPr="002E48C9" w:rsidRDefault="00164D7A" w:rsidP="00AD64EE">
      <w:pPr>
        <w:spacing w:line="360" w:lineRule="auto"/>
        <w:rPr>
          <w:rFonts w:ascii="Times" w:hAnsi="Times"/>
          <w:color w:val="000000" w:themeColor="text1"/>
          <w:lang w:val="en-US"/>
        </w:rPr>
      </w:pPr>
    </w:p>
    <w:p w14:paraId="2D6276F6" w14:textId="5CCDDE9E" w:rsidR="006F75ED" w:rsidRPr="002E48C9" w:rsidRDefault="006F75ED" w:rsidP="006F75ED">
      <w:pPr>
        <w:spacing w:line="360" w:lineRule="auto"/>
        <w:rPr>
          <w:rFonts w:ascii="Times" w:hAnsi="Times"/>
          <w:b/>
          <w:bCs/>
          <w:color w:val="000000" w:themeColor="text1"/>
          <w:lang w:val="en-US"/>
        </w:rPr>
      </w:pPr>
      <w:r w:rsidRPr="002E48C9">
        <w:rPr>
          <w:rFonts w:ascii="Times" w:hAnsi="Times"/>
          <w:b/>
          <w:bCs/>
          <w:color w:val="000000" w:themeColor="text1"/>
          <w:lang w:val="en-US"/>
        </w:rPr>
        <w:t>3.7.2</w:t>
      </w:r>
      <w:r w:rsidRPr="002E48C9">
        <w:rPr>
          <w:rFonts w:ascii="Times" w:hAnsi="Times"/>
          <w:b/>
          <w:bCs/>
          <w:color w:val="000000" w:themeColor="text1"/>
          <w:lang w:val="en-US"/>
        </w:rPr>
        <w:tab/>
      </w:r>
      <w:r w:rsidR="00461270" w:rsidRPr="002E48C9">
        <w:rPr>
          <w:rFonts w:ascii="Times" w:hAnsi="Times"/>
          <w:b/>
          <w:bCs/>
          <w:color w:val="000000" w:themeColor="text1"/>
          <w:lang w:val="en-US"/>
        </w:rPr>
        <w:t>Snapshot of</w:t>
      </w:r>
      <w:r w:rsidRPr="002E48C9">
        <w:rPr>
          <w:rFonts w:ascii="Times" w:hAnsi="Times"/>
          <w:b/>
          <w:bCs/>
          <w:color w:val="000000" w:themeColor="text1"/>
          <w:lang w:val="en-US"/>
        </w:rPr>
        <w:t xml:space="preserve"> uncertainty data</w:t>
      </w:r>
    </w:p>
    <w:p w14:paraId="4DFA175E" w14:textId="1AFA34DA" w:rsidR="007A0343" w:rsidRPr="002E48C9" w:rsidRDefault="00461270" w:rsidP="007A034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so we have trained the models for top 100 countries which were infected severely. Based on that setup, we have sorted the countries by </w:t>
      </w:r>
      <w:r w:rsidR="007A0343" w:rsidRPr="002E48C9">
        <w:rPr>
          <w:rFonts w:ascii="Times" w:hAnsi="Times"/>
          <w:color w:val="000000" w:themeColor="text1"/>
          <w:lang w:val="en-US"/>
        </w:rPr>
        <w:t xml:space="preserve">obtained uncertainties in both ascending and descending orders. The following two tables shows the top 10 uncertainty attaining countries and the bottom one shows the lowest 10 uncertainty attaining countries. </w:t>
      </w:r>
    </w:p>
    <w:p w14:paraId="0BCA6178" w14:textId="77777777" w:rsidR="00E256B3" w:rsidRPr="002E48C9" w:rsidRDefault="00E256B3" w:rsidP="007A0343">
      <w:pPr>
        <w:spacing w:line="360" w:lineRule="auto"/>
        <w:jc w:val="both"/>
        <w:rPr>
          <w:rFonts w:ascii="Times" w:hAnsi="Times"/>
          <w:color w:val="000000" w:themeColor="text1"/>
          <w:lang w:val="en-US"/>
        </w:rPr>
      </w:pPr>
    </w:p>
    <w:p w14:paraId="4DE46A83" w14:textId="736E020E" w:rsidR="00416D94" w:rsidRPr="002E48C9" w:rsidRDefault="00416D9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3</w:t>
      </w:r>
      <w:r w:rsidR="00461270" w:rsidRPr="002E48C9">
        <w:rPr>
          <w:rFonts w:ascii="Times" w:hAnsi="Times"/>
          <w:b/>
          <w:bCs/>
          <w:color w:val="000000" w:themeColor="text1"/>
          <w:lang w:val="en-US"/>
        </w:rPr>
        <w:tab/>
      </w:r>
      <w:r w:rsidRPr="002E48C9">
        <w:rPr>
          <w:rFonts w:ascii="Times" w:hAnsi="Times"/>
          <w:b/>
          <w:bCs/>
          <w:color w:val="000000" w:themeColor="text1"/>
          <w:lang w:val="en-US"/>
        </w:rPr>
        <w:t>Top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0D8E6413" w14:textId="77777777" w:rsidTr="0077687F">
        <w:tc>
          <w:tcPr>
            <w:tcW w:w="2254" w:type="dxa"/>
            <w:shd w:val="clear" w:color="auto" w:fill="E7E6E6" w:themeFill="background2"/>
          </w:tcPr>
          <w:p w14:paraId="04FD6A1C" w14:textId="642E1146"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2E48C9" w:rsidRDefault="0077687F"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26CFE39A" w14:textId="77777777" w:rsidTr="00293FCA">
        <w:tc>
          <w:tcPr>
            <w:tcW w:w="2254" w:type="dxa"/>
          </w:tcPr>
          <w:p w14:paraId="2AA1F848" w14:textId="2417EDCD"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22BEB1A8" w14:textId="4D89EF6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14</w:t>
            </w:r>
            <w:r w:rsidR="00A82A8B" w:rsidRPr="002E48C9">
              <w:rPr>
                <w:rFonts w:ascii="Times" w:hAnsi="Times"/>
                <w:color w:val="000000" w:themeColor="text1"/>
                <w:lang w:val="en-US"/>
              </w:rPr>
              <w:t>,</w:t>
            </w:r>
            <w:r w:rsidRPr="002E48C9">
              <w:rPr>
                <w:rFonts w:ascii="Times" w:hAnsi="Times"/>
                <w:color w:val="000000" w:themeColor="text1"/>
                <w:lang w:val="en-US"/>
              </w:rPr>
              <w:t>851</w:t>
            </w:r>
            <w:r w:rsidR="00A82A8B" w:rsidRPr="002E48C9">
              <w:rPr>
                <w:rFonts w:ascii="Times" w:hAnsi="Times"/>
                <w:color w:val="000000" w:themeColor="text1"/>
                <w:lang w:val="en-US"/>
              </w:rPr>
              <w:t>,</w:t>
            </w:r>
            <w:r w:rsidRPr="002E48C9">
              <w:rPr>
                <w:rFonts w:ascii="Times" w:hAnsi="Times"/>
                <w:color w:val="000000" w:themeColor="text1"/>
                <w:lang w:val="en-US"/>
              </w:rPr>
              <w:t>118</w:t>
            </w:r>
          </w:p>
        </w:tc>
        <w:tc>
          <w:tcPr>
            <w:tcW w:w="2254" w:type="dxa"/>
          </w:tcPr>
          <w:p w14:paraId="08B24929" w14:textId="33CCA9C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652</w:t>
            </w:r>
            <w:r w:rsidR="00A82A8B" w:rsidRPr="002E48C9">
              <w:rPr>
                <w:rFonts w:ascii="Times" w:hAnsi="Times"/>
                <w:color w:val="000000" w:themeColor="text1"/>
                <w:lang w:val="en-US"/>
              </w:rPr>
              <w:t>,</w:t>
            </w:r>
            <w:r w:rsidRPr="002E48C9">
              <w:rPr>
                <w:rFonts w:ascii="Times" w:hAnsi="Times"/>
                <w:color w:val="000000" w:themeColor="text1"/>
                <w:lang w:val="en-US"/>
              </w:rPr>
              <w:t>300</w:t>
            </w:r>
          </w:p>
        </w:tc>
        <w:tc>
          <w:tcPr>
            <w:tcW w:w="2254" w:type="dxa"/>
          </w:tcPr>
          <w:p w14:paraId="3AAD562E" w14:textId="18627648"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2E48C9" w:rsidRPr="002E48C9" w14:paraId="513147B2" w14:textId="77777777" w:rsidTr="00293FCA">
        <w:tc>
          <w:tcPr>
            <w:tcW w:w="2254" w:type="dxa"/>
          </w:tcPr>
          <w:p w14:paraId="105B49F7" w14:textId="7BE2307D"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193132FE" w14:textId="2DE8B07C"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693</w:t>
            </w:r>
            <w:r w:rsidR="00A82A8B" w:rsidRPr="002E48C9">
              <w:rPr>
                <w:rFonts w:ascii="Times" w:hAnsi="Times"/>
                <w:color w:val="000000" w:themeColor="text1"/>
                <w:lang w:val="en-US"/>
              </w:rPr>
              <w:t>,</w:t>
            </w:r>
            <w:r w:rsidRPr="002E48C9">
              <w:rPr>
                <w:rFonts w:ascii="Times" w:hAnsi="Times"/>
                <w:color w:val="000000" w:themeColor="text1"/>
                <w:lang w:val="en-US"/>
              </w:rPr>
              <w:t>425</w:t>
            </w:r>
          </w:p>
        </w:tc>
        <w:tc>
          <w:tcPr>
            <w:tcW w:w="2254" w:type="dxa"/>
          </w:tcPr>
          <w:p w14:paraId="0F7DFED6" w14:textId="63A73B67"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6FA612EF" w14:textId="7D24E491"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2E48C9" w:rsidRPr="002E48C9" w14:paraId="7C3CA7EF" w14:textId="77777777" w:rsidTr="00293FCA">
        <w:tc>
          <w:tcPr>
            <w:tcW w:w="2254" w:type="dxa"/>
          </w:tcPr>
          <w:p w14:paraId="6A984EA7" w14:textId="590089CE"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700E5872" w14:textId="5FA1C976"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219</w:t>
            </w:r>
            <w:r w:rsidR="00A82A8B" w:rsidRPr="002E48C9">
              <w:rPr>
                <w:rFonts w:ascii="Times" w:hAnsi="Times"/>
                <w:color w:val="000000" w:themeColor="text1"/>
                <w:lang w:val="en-US"/>
              </w:rPr>
              <w:t>,</w:t>
            </w:r>
            <w:r w:rsidR="00F32B7C" w:rsidRPr="002E48C9">
              <w:rPr>
                <w:rFonts w:ascii="Times" w:hAnsi="Times"/>
                <w:color w:val="000000" w:themeColor="text1"/>
                <w:lang w:val="en-US"/>
              </w:rPr>
              <w:t>982</w:t>
            </w:r>
          </w:p>
        </w:tc>
        <w:tc>
          <w:tcPr>
            <w:tcW w:w="2254" w:type="dxa"/>
          </w:tcPr>
          <w:p w14:paraId="71641050" w14:textId="65CC9712"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26D2B37E" w14:textId="4F21EB00"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2E48C9" w:rsidRPr="002E48C9" w14:paraId="7CA10210" w14:textId="77777777" w:rsidTr="00293FCA">
        <w:tc>
          <w:tcPr>
            <w:tcW w:w="2254" w:type="dxa"/>
          </w:tcPr>
          <w:p w14:paraId="3E0380BF" w14:textId="734C043E"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276F0238" w14:textId="2CB441A9"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667</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68B4E839" w14:textId="0598B1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651</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7F3DB04A" w14:textId="58674CE7"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2E48C9" w:rsidRPr="002E48C9" w14:paraId="77263995" w14:textId="77777777" w:rsidTr="00293FCA">
        <w:tc>
          <w:tcPr>
            <w:tcW w:w="2254" w:type="dxa"/>
          </w:tcPr>
          <w:p w14:paraId="47D91154" w14:textId="7C792E63"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6D7AA48C" w14:textId="4A356A5F"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088</w:t>
            </w:r>
            <w:r w:rsidR="00A82A8B" w:rsidRPr="002E48C9">
              <w:rPr>
                <w:rFonts w:ascii="Times" w:hAnsi="Times"/>
                <w:color w:val="000000" w:themeColor="text1"/>
                <w:lang w:val="en-US"/>
              </w:rPr>
              <w:t>,</w:t>
            </w:r>
            <w:r w:rsidR="009C7911" w:rsidRPr="002E48C9">
              <w:rPr>
                <w:rFonts w:ascii="Times" w:hAnsi="Times"/>
                <w:color w:val="000000" w:themeColor="text1"/>
                <w:lang w:val="en-US"/>
              </w:rPr>
              <w:t>610</w:t>
            </w:r>
          </w:p>
        </w:tc>
        <w:tc>
          <w:tcPr>
            <w:tcW w:w="2254" w:type="dxa"/>
          </w:tcPr>
          <w:p w14:paraId="15077151" w14:textId="507E371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307</w:t>
            </w:r>
            <w:r w:rsidR="00A82A8B" w:rsidRPr="002E48C9">
              <w:rPr>
                <w:rFonts w:ascii="Times" w:hAnsi="Times"/>
                <w:color w:val="000000" w:themeColor="text1"/>
                <w:lang w:val="en-US"/>
              </w:rPr>
              <w:t>,</w:t>
            </w:r>
            <w:r w:rsidR="009C7911" w:rsidRPr="002E48C9">
              <w:rPr>
                <w:rFonts w:ascii="Times" w:hAnsi="Times"/>
                <w:color w:val="000000" w:themeColor="text1"/>
                <w:lang w:val="en-US"/>
              </w:rPr>
              <w:t>005</w:t>
            </w:r>
          </w:p>
        </w:tc>
        <w:tc>
          <w:tcPr>
            <w:tcW w:w="2254" w:type="dxa"/>
          </w:tcPr>
          <w:p w14:paraId="5992FDFA" w14:textId="3467C236"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2E48C9" w:rsidRPr="002E48C9" w14:paraId="12DB7FD6" w14:textId="77777777" w:rsidTr="00293FCA">
        <w:tc>
          <w:tcPr>
            <w:tcW w:w="2254" w:type="dxa"/>
          </w:tcPr>
          <w:p w14:paraId="107BFA33" w14:textId="65D9F700"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7F3A2DBF" w14:textId="66A844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432</w:t>
            </w:r>
            <w:r w:rsidR="00A82A8B" w:rsidRPr="002E48C9">
              <w:rPr>
                <w:rFonts w:ascii="Times" w:hAnsi="Times"/>
                <w:color w:val="000000" w:themeColor="text1"/>
                <w:lang w:val="en-US"/>
              </w:rPr>
              <w:t>,</w:t>
            </w:r>
            <w:r w:rsidR="009C7911" w:rsidRPr="002E48C9">
              <w:rPr>
                <w:rFonts w:ascii="Times" w:hAnsi="Times"/>
                <w:color w:val="000000" w:themeColor="text1"/>
                <w:lang w:val="en-US"/>
              </w:rPr>
              <w:t>034</w:t>
            </w:r>
          </w:p>
        </w:tc>
        <w:tc>
          <w:tcPr>
            <w:tcW w:w="2254" w:type="dxa"/>
          </w:tcPr>
          <w:p w14:paraId="75F9F391" w14:textId="2A7849D8"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546</w:t>
            </w:r>
            <w:r w:rsidR="00A82A8B" w:rsidRPr="002E48C9">
              <w:rPr>
                <w:rFonts w:ascii="Times" w:hAnsi="Times"/>
                <w:color w:val="000000" w:themeColor="text1"/>
                <w:lang w:val="en-US"/>
              </w:rPr>
              <w:t>,</w:t>
            </w:r>
            <w:r w:rsidR="009C7911" w:rsidRPr="002E48C9">
              <w:rPr>
                <w:rFonts w:ascii="Times" w:hAnsi="Times"/>
                <w:color w:val="000000" w:themeColor="text1"/>
                <w:lang w:val="en-US"/>
              </w:rPr>
              <w:t>901</w:t>
            </w:r>
          </w:p>
        </w:tc>
        <w:tc>
          <w:tcPr>
            <w:tcW w:w="2254" w:type="dxa"/>
          </w:tcPr>
          <w:p w14:paraId="1101F332" w14:textId="28344A4C"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2E48C9" w:rsidRPr="002E48C9" w14:paraId="48F42BDA" w14:textId="77777777" w:rsidTr="00293FCA">
        <w:tc>
          <w:tcPr>
            <w:tcW w:w="2254" w:type="dxa"/>
          </w:tcPr>
          <w:p w14:paraId="09C3F0D7" w14:textId="69B8F9A8"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3CFB0F25" w14:textId="606B36B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700</w:t>
            </w:r>
            <w:r w:rsidR="00A82A8B" w:rsidRPr="002E48C9">
              <w:rPr>
                <w:rFonts w:ascii="Times" w:hAnsi="Times"/>
                <w:color w:val="000000" w:themeColor="text1"/>
                <w:lang w:val="en-US"/>
              </w:rPr>
              <w:t>,</w:t>
            </w:r>
            <w:r w:rsidR="009C7911" w:rsidRPr="002E48C9">
              <w:rPr>
                <w:rFonts w:ascii="Times" w:hAnsi="Times"/>
                <w:color w:val="000000" w:themeColor="text1"/>
                <w:lang w:val="en-US"/>
              </w:rPr>
              <w:t>161</w:t>
            </w:r>
          </w:p>
        </w:tc>
        <w:tc>
          <w:tcPr>
            <w:tcW w:w="2254" w:type="dxa"/>
          </w:tcPr>
          <w:p w14:paraId="0680CA46" w14:textId="4D299D03"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599</w:t>
            </w:r>
            <w:r w:rsidR="00A82A8B" w:rsidRPr="002E48C9">
              <w:rPr>
                <w:rFonts w:ascii="Times" w:hAnsi="Times"/>
                <w:color w:val="000000" w:themeColor="text1"/>
                <w:lang w:val="en-US"/>
              </w:rPr>
              <w:t>,</w:t>
            </w:r>
            <w:r w:rsidR="009C7911" w:rsidRPr="002E48C9">
              <w:rPr>
                <w:rFonts w:ascii="Times" w:hAnsi="Times"/>
                <w:color w:val="000000" w:themeColor="text1"/>
                <w:lang w:val="en-US"/>
              </w:rPr>
              <w:t>684</w:t>
            </w:r>
          </w:p>
        </w:tc>
        <w:tc>
          <w:tcPr>
            <w:tcW w:w="2254" w:type="dxa"/>
          </w:tcPr>
          <w:p w14:paraId="15DC8C04" w14:textId="27B11AA5"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2E48C9" w:rsidRPr="002E48C9" w14:paraId="08F5AD60" w14:textId="77777777" w:rsidTr="00293FCA">
        <w:tc>
          <w:tcPr>
            <w:tcW w:w="2254" w:type="dxa"/>
          </w:tcPr>
          <w:p w14:paraId="31A8CFB6" w14:textId="50419881"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34354B2A" w14:textId="4270688D"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542</w:t>
            </w:r>
            <w:r w:rsidR="00A82A8B" w:rsidRPr="002E48C9">
              <w:rPr>
                <w:rFonts w:ascii="Times" w:hAnsi="Times"/>
                <w:color w:val="000000" w:themeColor="text1"/>
                <w:lang w:val="en-US"/>
              </w:rPr>
              <w:t>,</w:t>
            </w:r>
            <w:r w:rsidR="009C7911" w:rsidRPr="002E48C9">
              <w:rPr>
                <w:rFonts w:ascii="Times" w:hAnsi="Times"/>
                <w:color w:val="000000" w:themeColor="text1"/>
                <w:lang w:val="en-US"/>
              </w:rPr>
              <w:t>012</w:t>
            </w:r>
          </w:p>
        </w:tc>
        <w:tc>
          <w:tcPr>
            <w:tcW w:w="2254" w:type="dxa"/>
          </w:tcPr>
          <w:p w14:paraId="7B91601F" w14:textId="57E873E5"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510</w:t>
            </w:r>
            <w:r w:rsidR="00A82A8B" w:rsidRPr="002E48C9">
              <w:rPr>
                <w:rFonts w:ascii="Times" w:hAnsi="Times"/>
                <w:color w:val="000000" w:themeColor="text1"/>
                <w:lang w:val="en-US"/>
              </w:rPr>
              <w:t>,</w:t>
            </w:r>
            <w:r w:rsidR="009C7911" w:rsidRPr="002E48C9">
              <w:rPr>
                <w:rFonts w:ascii="Times" w:hAnsi="Times"/>
                <w:color w:val="000000" w:themeColor="text1"/>
                <w:lang w:val="en-US"/>
              </w:rPr>
              <w:t>467</w:t>
            </w:r>
          </w:p>
        </w:tc>
        <w:tc>
          <w:tcPr>
            <w:tcW w:w="2254" w:type="dxa"/>
          </w:tcPr>
          <w:p w14:paraId="13218B9C" w14:textId="3AD76589"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2E48C9" w:rsidRPr="002E48C9" w14:paraId="207989AE" w14:textId="77777777" w:rsidTr="00293FCA">
        <w:tc>
          <w:tcPr>
            <w:tcW w:w="2254" w:type="dxa"/>
          </w:tcPr>
          <w:p w14:paraId="266E5042" w14:textId="20DCE20D"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7109B0AA" w14:textId="3E154C9E"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645</w:t>
            </w:r>
            <w:r w:rsidR="00A82A8B" w:rsidRPr="002E48C9">
              <w:rPr>
                <w:rFonts w:ascii="Times" w:hAnsi="Times"/>
                <w:color w:val="000000" w:themeColor="text1"/>
                <w:lang w:val="en-US"/>
              </w:rPr>
              <w:t>,</w:t>
            </w:r>
            <w:r w:rsidR="009C7911" w:rsidRPr="002E48C9">
              <w:rPr>
                <w:rFonts w:ascii="Times" w:hAnsi="Times"/>
                <w:color w:val="000000" w:themeColor="text1"/>
                <w:lang w:val="en-US"/>
              </w:rPr>
              <w:t>288</w:t>
            </w:r>
          </w:p>
        </w:tc>
        <w:tc>
          <w:tcPr>
            <w:tcW w:w="2254" w:type="dxa"/>
          </w:tcPr>
          <w:p w14:paraId="1BCB6EE8" w14:textId="6A60B58F"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389</w:t>
            </w:r>
            <w:r w:rsidR="00A82A8B" w:rsidRPr="002E48C9">
              <w:rPr>
                <w:rFonts w:ascii="Times" w:hAnsi="Times"/>
                <w:color w:val="000000" w:themeColor="text1"/>
                <w:lang w:val="en-US"/>
              </w:rPr>
              <w:t>,</w:t>
            </w:r>
            <w:r w:rsidR="009C7911" w:rsidRPr="002E48C9">
              <w:rPr>
                <w:rFonts w:ascii="Times" w:hAnsi="Times"/>
                <w:color w:val="000000" w:themeColor="text1"/>
                <w:lang w:val="en-US"/>
              </w:rPr>
              <w:t>016</w:t>
            </w:r>
          </w:p>
        </w:tc>
        <w:tc>
          <w:tcPr>
            <w:tcW w:w="2254" w:type="dxa"/>
          </w:tcPr>
          <w:p w14:paraId="666A8B94" w14:textId="7F98ED04"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2E48C9" w:rsidRPr="002E48C9" w14:paraId="25A75629" w14:textId="77777777" w:rsidTr="00293FCA">
        <w:tc>
          <w:tcPr>
            <w:tcW w:w="2254" w:type="dxa"/>
          </w:tcPr>
          <w:p w14:paraId="79FEF171" w14:textId="09416282"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4481841F" w14:textId="0F566B8B"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352</w:t>
            </w:r>
            <w:r w:rsidR="00A82A8B" w:rsidRPr="002E48C9">
              <w:rPr>
                <w:rFonts w:ascii="Times" w:hAnsi="Times"/>
                <w:color w:val="000000" w:themeColor="text1"/>
                <w:lang w:val="en-US"/>
              </w:rPr>
              <w:t>,</w:t>
            </w:r>
            <w:r w:rsidR="009C7911" w:rsidRPr="002E48C9">
              <w:rPr>
                <w:rFonts w:ascii="Times" w:hAnsi="Times"/>
                <w:color w:val="000000" w:themeColor="text1"/>
                <w:lang w:val="en-US"/>
              </w:rPr>
              <w:t>216</w:t>
            </w:r>
          </w:p>
        </w:tc>
        <w:tc>
          <w:tcPr>
            <w:tcW w:w="2254" w:type="dxa"/>
          </w:tcPr>
          <w:p w14:paraId="37B66DB5" w14:textId="08414AD0"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450</w:t>
            </w:r>
            <w:r w:rsidR="00A82A8B" w:rsidRPr="002E48C9">
              <w:rPr>
                <w:rFonts w:ascii="Times" w:hAnsi="Times"/>
                <w:color w:val="000000" w:themeColor="text1"/>
                <w:lang w:val="en-US"/>
              </w:rPr>
              <w:t>,</w:t>
            </w:r>
            <w:r w:rsidR="009C7911" w:rsidRPr="002E48C9">
              <w:rPr>
                <w:rFonts w:ascii="Times" w:hAnsi="Times"/>
                <w:color w:val="000000" w:themeColor="text1"/>
                <w:lang w:val="en-US"/>
              </w:rPr>
              <w:t>255</w:t>
            </w:r>
          </w:p>
        </w:tc>
        <w:tc>
          <w:tcPr>
            <w:tcW w:w="2254" w:type="dxa"/>
          </w:tcPr>
          <w:p w14:paraId="6C9B876D" w14:textId="6CA2CE37"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247C58E5" w14:textId="3991E70F" w:rsidR="00293FCA" w:rsidRPr="002E48C9" w:rsidRDefault="00F13DD8" w:rsidP="00B76F3D">
      <w:pPr>
        <w:spacing w:line="360" w:lineRule="auto"/>
        <w:rPr>
          <w:rFonts w:ascii="Times" w:hAnsi="Times"/>
          <w:color w:val="000000" w:themeColor="text1"/>
          <w:lang w:val="en-US"/>
        </w:rPr>
      </w:pPr>
      <w:r w:rsidRPr="002E48C9">
        <w:rPr>
          <w:rFonts w:ascii="Times" w:hAnsi="Times"/>
          <w:b/>
          <w:bCs/>
          <w:color w:val="000000" w:themeColor="text1"/>
          <w:lang w:val="en-US"/>
        </w:rPr>
        <w:br/>
      </w:r>
      <w:r w:rsidRPr="002E48C9">
        <w:rPr>
          <w:rFonts w:ascii="Times" w:hAnsi="Times"/>
          <w:color w:val="000000" w:themeColor="text1"/>
          <w:lang w:val="en-US"/>
        </w:rPr>
        <w:t>Table-3: Top uncertainty countries in the ordered list</w:t>
      </w:r>
    </w:p>
    <w:p w14:paraId="5FCAA515" w14:textId="77777777" w:rsidR="00BE7DBB" w:rsidRPr="002E48C9" w:rsidRDefault="00BE7DBB" w:rsidP="00B76F3D">
      <w:pPr>
        <w:spacing w:line="360" w:lineRule="auto"/>
        <w:rPr>
          <w:rFonts w:ascii="Times" w:hAnsi="Times"/>
          <w:color w:val="000000" w:themeColor="text1"/>
          <w:lang w:val="en-US"/>
        </w:rPr>
      </w:pPr>
    </w:p>
    <w:p w14:paraId="41650B91" w14:textId="0545E27F" w:rsidR="00416D94" w:rsidRPr="002E48C9" w:rsidRDefault="00416D9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4</w:t>
      </w:r>
      <w:r w:rsidR="00461270" w:rsidRPr="002E48C9">
        <w:rPr>
          <w:rFonts w:ascii="Times" w:hAnsi="Times"/>
          <w:b/>
          <w:bCs/>
          <w:color w:val="000000" w:themeColor="text1"/>
          <w:lang w:val="en-US"/>
        </w:rPr>
        <w:tab/>
      </w:r>
      <w:r w:rsidRPr="002E48C9">
        <w:rPr>
          <w:rFonts w:ascii="Times" w:hAnsi="Times"/>
          <w:b/>
          <w:bCs/>
          <w:color w:val="000000" w:themeColor="text1"/>
          <w:lang w:val="en-US"/>
        </w:rPr>
        <w:t>Lowest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1FA01A28" w14:textId="77777777" w:rsidTr="00B67CEF">
        <w:tc>
          <w:tcPr>
            <w:tcW w:w="2254" w:type="dxa"/>
            <w:shd w:val="clear" w:color="auto" w:fill="E7E6E6" w:themeFill="background2"/>
          </w:tcPr>
          <w:p w14:paraId="7710F18E"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lastRenderedPageBreak/>
              <w:t>Country</w:t>
            </w:r>
          </w:p>
        </w:tc>
        <w:tc>
          <w:tcPr>
            <w:tcW w:w="2254" w:type="dxa"/>
            <w:shd w:val="clear" w:color="auto" w:fill="E7E6E6" w:themeFill="background2"/>
          </w:tcPr>
          <w:p w14:paraId="600FC7C0" w14:textId="47B13D26"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749BDBFF" w14:textId="77777777" w:rsidTr="0077687F">
        <w:tc>
          <w:tcPr>
            <w:tcW w:w="2254" w:type="dxa"/>
            <w:shd w:val="clear" w:color="auto" w:fill="FFFFFF" w:themeFill="background1"/>
          </w:tcPr>
          <w:p w14:paraId="5FAF8390" w14:textId="1B202F80"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6B571662" w14:textId="383CE5CB"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00CF605B" w:rsidRPr="002E48C9">
              <w:rPr>
                <w:rFonts w:ascii="Times" w:hAnsi="Times"/>
                <w:color w:val="000000" w:themeColor="text1"/>
                <w:lang w:val="en-US"/>
              </w:rPr>
              <w:t>,</w:t>
            </w:r>
            <w:r w:rsidR="00B16B52" w:rsidRPr="002E48C9">
              <w:rPr>
                <w:rFonts w:ascii="Times" w:hAnsi="Times"/>
                <w:color w:val="000000" w:themeColor="text1"/>
                <w:lang w:val="en-US"/>
              </w:rPr>
              <w:t>256</w:t>
            </w:r>
          </w:p>
        </w:tc>
        <w:tc>
          <w:tcPr>
            <w:tcW w:w="2254" w:type="dxa"/>
            <w:shd w:val="clear" w:color="auto" w:fill="FFFFFF" w:themeFill="background1"/>
          </w:tcPr>
          <w:p w14:paraId="07029D19" w14:textId="17B0050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Pr="002E48C9">
              <w:rPr>
                <w:rFonts w:ascii="Times" w:hAnsi="Times"/>
                <w:color w:val="000000" w:themeColor="text1"/>
                <w:lang w:val="en-US"/>
              </w:rPr>
              <w:t>,</w:t>
            </w:r>
            <w:r w:rsidR="00B16B52" w:rsidRPr="002E48C9">
              <w:rPr>
                <w:rFonts w:ascii="Times" w:hAnsi="Times"/>
                <w:color w:val="000000" w:themeColor="text1"/>
                <w:lang w:val="en-US"/>
              </w:rPr>
              <w:t>796</w:t>
            </w:r>
          </w:p>
        </w:tc>
        <w:tc>
          <w:tcPr>
            <w:tcW w:w="2254" w:type="dxa"/>
            <w:shd w:val="clear" w:color="auto" w:fill="FFFFFF" w:themeFill="background1"/>
          </w:tcPr>
          <w:p w14:paraId="0A51865A" w14:textId="5FC7197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13</w:t>
            </w:r>
          </w:p>
        </w:tc>
      </w:tr>
      <w:tr w:rsidR="002E48C9" w:rsidRPr="002E48C9" w14:paraId="15A94C44" w14:textId="77777777" w:rsidTr="0077687F">
        <w:tc>
          <w:tcPr>
            <w:tcW w:w="2254" w:type="dxa"/>
            <w:shd w:val="clear" w:color="auto" w:fill="FFFFFF" w:themeFill="background1"/>
          </w:tcPr>
          <w:p w14:paraId="488635D6" w14:textId="0635E720" w:rsidR="0077687F" w:rsidRPr="002E48C9" w:rsidRDefault="00B16B52" w:rsidP="00B214C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5FCC3618" w14:textId="5399C34D"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62</w:t>
            </w:r>
            <w:r w:rsidR="00CF605B" w:rsidRPr="002E48C9">
              <w:rPr>
                <w:rFonts w:ascii="Times" w:hAnsi="Times"/>
                <w:color w:val="000000" w:themeColor="text1"/>
                <w:lang w:val="en-US"/>
              </w:rPr>
              <w:t>,</w:t>
            </w:r>
            <w:r w:rsidR="00B16B52" w:rsidRPr="002E48C9">
              <w:rPr>
                <w:rFonts w:ascii="Times" w:hAnsi="Times"/>
                <w:color w:val="000000" w:themeColor="text1"/>
                <w:lang w:val="en-US"/>
              </w:rPr>
              <w:t>292</w:t>
            </w:r>
          </w:p>
        </w:tc>
        <w:tc>
          <w:tcPr>
            <w:tcW w:w="2254" w:type="dxa"/>
            <w:shd w:val="clear" w:color="auto" w:fill="FFFFFF" w:themeFill="background1"/>
          </w:tcPr>
          <w:p w14:paraId="38443161" w14:textId="78EFF6F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65</w:t>
            </w:r>
            <w:r w:rsidRPr="002E48C9">
              <w:rPr>
                <w:rFonts w:ascii="Times" w:hAnsi="Times"/>
                <w:color w:val="000000" w:themeColor="text1"/>
                <w:lang w:val="en-US"/>
              </w:rPr>
              <w:t>,</w:t>
            </w:r>
            <w:r w:rsidR="00B16B52" w:rsidRPr="002E48C9">
              <w:rPr>
                <w:rFonts w:ascii="Times" w:hAnsi="Times"/>
                <w:color w:val="000000" w:themeColor="text1"/>
                <w:lang w:val="en-US"/>
              </w:rPr>
              <w:t>515</w:t>
            </w:r>
          </w:p>
        </w:tc>
        <w:tc>
          <w:tcPr>
            <w:tcW w:w="2254" w:type="dxa"/>
            <w:shd w:val="clear" w:color="auto" w:fill="FFFFFF" w:themeFill="background1"/>
          </w:tcPr>
          <w:p w14:paraId="2B2716FA" w14:textId="7E78F176"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16</w:t>
            </w:r>
          </w:p>
        </w:tc>
      </w:tr>
      <w:tr w:rsidR="002E48C9" w:rsidRPr="002E48C9" w14:paraId="4E079172" w14:textId="77777777" w:rsidTr="0077687F">
        <w:tc>
          <w:tcPr>
            <w:tcW w:w="2254" w:type="dxa"/>
            <w:shd w:val="clear" w:color="auto" w:fill="FFFFFF" w:themeFill="background1"/>
          </w:tcPr>
          <w:p w14:paraId="13F38675" w14:textId="3C871DA1"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007A01D0" w14:textId="057AA32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90</w:t>
            </w:r>
            <w:r w:rsidRPr="002E48C9">
              <w:rPr>
                <w:rFonts w:ascii="Times" w:hAnsi="Times"/>
                <w:color w:val="000000" w:themeColor="text1"/>
                <w:lang w:val="en-US"/>
              </w:rPr>
              <w:t>,</w:t>
            </w:r>
            <w:r w:rsidR="00B16B52" w:rsidRPr="002E48C9">
              <w:rPr>
                <w:rFonts w:ascii="Times" w:hAnsi="Times"/>
                <w:color w:val="000000" w:themeColor="text1"/>
                <w:lang w:val="en-US"/>
              </w:rPr>
              <w:t>950</w:t>
            </w:r>
          </w:p>
        </w:tc>
        <w:tc>
          <w:tcPr>
            <w:tcW w:w="2254" w:type="dxa"/>
            <w:shd w:val="clear" w:color="auto" w:fill="FFFFFF" w:themeFill="background1"/>
          </w:tcPr>
          <w:p w14:paraId="63A42ABA" w14:textId="40B0BB3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89</w:t>
            </w:r>
            <w:r w:rsidRPr="002E48C9">
              <w:rPr>
                <w:rFonts w:ascii="Times" w:hAnsi="Times"/>
                <w:color w:val="000000" w:themeColor="text1"/>
                <w:lang w:val="en-US"/>
              </w:rPr>
              <w:t>,</w:t>
            </w:r>
            <w:r w:rsidR="00B16B52" w:rsidRPr="002E48C9">
              <w:rPr>
                <w:rFonts w:ascii="Times" w:hAnsi="Times"/>
                <w:color w:val="000000" w:themeColor="text1"/>
                <w:lang w:val="en-US"/>
              </w:rPr>
              <w:t>900</w:t>
            </w:r>
          </w:p>
        </w:tc>
        <w:tc>
          <w:tcPr>
            <w:tcW w:w="2254" w:type="dxa"/>
            <w:shd w:val="clear" w:color="auto" w:fill="FFFFFF" w:themeFill="background1"/>
          </w:tcPr>
          <w:p w14:paraId="2C081B2E" w14:textId="5FC672AC"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17</w:t>
            </w:r>
          </w:p>
        </w:tc>
      </w:tr>
      <w:tr w:rsidR="002E48C9" w:rsidRPr="002E48C9" w14:paraId="304EB33F" w14:textId="77777777" w:rsidTr="0077687F">
        <w:tc>
          <w:tcPr>
            <w:tcW w:w="2254" w:type="dxa"/>
            <w:shd w:val="clear" w:color="auto" w:fill="FFFFFF" w:themeFill="background1"/>
          </w:tcPr>
          <w:p w14:paraId="5DE923AC" w14:textId="387B9BA6"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540A730C" w14:textId="433F3284"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118</w:t>
            </w:r>
            <w:r w:rsidR="00CF605B" w:rsidRPr="002E48C9">
              <w:rPr>
                <w:rFonts w:ascii="Times" w:hAnsi="Times"/>
                <w:color w:val="000000" w:themeColor="text1"/>
                <w:lang w:val="en-US"/>
              </w:rPr>
              <w:t>,</w:t>
            </w:r>
            <w:r w:rsidRPr="002E48C9">
              <w:rPr>
                <w:rFonts w:ascii="Times" w:hAnsi="Times"/>
                <w:color w:val="000000" w:themeColor="text1"/>
                <w:lang w:val="en-US"/>
              </w:rPr>
              <w:t>376</w:t>
            </w:r>
          </w:p>
        </w:tc>
        <w:tc>
          <w:tcPr>
            <w:tcW w:w="2254" w:type="dxa"/>
            <w:shd w:val="clear" w:color="auto" w:fill="FFFFFF" w:themeFill="background1"/>
          </w:tcPr>
          <w:p w14:paraId="2FEC6CFA" w14:textId="46147C88"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124</w:t>
            </w:r>
            <w:r w:rsidR="00CF605B" w:rsidRPr="002E48C9">
              <w:rPr>
                <w:rFonts w:ascii="Times" w:hAnsi="Times"/>
                <w:color w:val="000000" w:themeColor="text1"/>
                <w:lang w:val="en-US"/>
              </w:rPr>
              <w:t>,</w:t>
            </w:r>
            <w:r w:rsidRPr="002E48C9">
              <w:rPr>
                <w:rFonts w:ascii="Times" w:hAnsi="Times"/>
                <w:color w:val="000000" w:themeColor="text1"/>
                <w:lang w:val="en-US"/>
              </w:rPr>
              <w:t>175</w:t>
            </w:r>
          </w:p>
        </w:tc>
        <w:tc>
          <w:tcPr>
            <w:tcW w:w="2254" w:type="dxa"/>
            <w:shd w:val="clear" w:color="auto" w:fill="FFFFFF" w:themeFill="background1"/>
          </w:tcPr>
          <w:p w14:paraId="1C1D6F97" w14:textId="0B9E6E92"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19</w:t>
            </w:r>
          </w:p>
        </w:tc>
      </w:tr>
      <w:tr w:rsidR="002E48C9" w:rsidRPr="002E48C9" w14:paraId="5ACB80EB" w14:textId="77777777" w:rsidTr="0077687F">
        <w:tc>
          <w:tcPr>
            <w:tcW w:w="2254" w:type="dxa"/>
            <w:shd w:val="clear" w:color="auto" w:fill="FFFFFF" w:themeFill="background1"/>
          </w:tcPr>
          <w:p w14:paraId="2158D8D3" w14:textId="3FE1D507"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6882C81A" w14:textId="1D3A1AC5"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103</w:t>
            </w:r>
            <w:r w:rsidR="00CF605B" w:rsidRPr="002E48C9">
              <w:rPr>
                <w:rFonts w:ascii="Times" w:hAnsi="Times"/>
                <w:color w:val="000000" w:themeColor="text1"/>
                <w:lang w:val="en-US"/>
              </w:rPr>
              <w:t>,</w:t>
            </w:r>
            <w:r w:rsidRPr="002E48C9">
              <w:rPr>
                <w:rFonts w:ascii="Times" w:hAnsi="Times"/>
                <w:color w:val="000000" w:themeColor="text1"/>
                <w:lang w:val="en-US"/>
              </w:rPr>
              <w:t>270</w:t>
            </w:r>
          </w:p>
        </w:tc>
        <w:tc>
          <w:tcPr>
            <w:tcW w:w="2254" w:type="dxa"/>
            <w:shd w:val="clear" w:color="auto" w:fill="FFFFFF" w:themeFill="background1"/>
          </w:tcPr>
          <w:p w14:paraId="7C438926" w14:textId="1AFA3AA9"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101</w:t>
            </w:r>
            <w:r w:rsidR="00CF605B" w:rsidRPr="002E48C9">
              <w:rPr>
                <w:rFonts w:ascii="Times" w:hAnsi="Times"/>
                <w:color w:val="000000" w:themeColor="text1"/>
                <w:lang w:val="en-US"/>
              </w:rPr>
              <w:t>,</w:t>
            </w:r>
            <w:r w:rsidRPr="002E48C9">
              <w:rPr>
                <w:rFonts w:ascii="Times" w:hAnsi="Times"/>
                <w:color w:val="000000" w:themeColor="text1"/>
                <w:lang w:val="en-US"/>
              </w:rPr>
              <w:t>832</w:t>
            </w:r>
          </w:p>
        </w:tc>
        <w:tc>
          <w:tcPr>
            <w:tcW w:w="2254" w:type="dxa"/>
            <w:shd w:val="clear" w:color="auto" w:fill="FFFFFF" w:themeFill="background1"/>
          </w:tcPr>
          <w:p w14:paraId="45F172BC" w14:textId="0A3D16B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0.01</w:t>
            </w:r>
            <w:r w:rsidR="00DD56B8" w:rsidRPr="002E48C9">
              <w:rPr>
                <w:rFonts w:ascii="Times" w:hAnsi="Times"/>
                <w:color w:val="000000" w:themeColor="text1"/>
                <w:lang w:val="en-US"/>
              </w:rPr>
              <w:t>9</w:t>
            </w:r>
          </w:p>
        </w:tc>
      </w:tr>
      <w:tr w:rsidR="002E48C9" w:rsidRPr="002E48C9" w14:paraId="6BBD9FA0" w14:textId="77777777" w:rsidTr="0077687F">
        <w:tc>
          <w:tcPr>
            <w:tcW w:w="2254" w:type="dxa"/>
            <w:shd w:val="clear" w:color="auto" w:fill="FFFFFF" w:themeFill="background1"/>
          </w:tcPr>
          <w:p w14:paraId="46510486" w14:textId="6B7640EC"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D276E22" w14:textId="5921C2DE"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161</w:t>
            </w:r>
            <w:r w:rsidR="00CF605B" w:rsidRPr="002E48C9">
              <w:rPr>
                <w:rFonts w:ascii="Times" w:hAnsi="Times"/>
                <w:color w:val="000000" w:themeColor="text1"/>
                <w:lang w:val="en-US"/>
              </w:rPr>
              <w:t>,</w:t>
            </w:r>
            <w:r w:rsidRPr="002E48C9">
              <w:rPr>
                <w:rFonts w:ascii="Times" w:hAnsi="Times"/>
                <w:color w:val="000000" w:themeColor="text1"/>
                <w:lang w:val="en-US"/>
              </w:rPr>
              <w:t>819</w:t>
            </w:r>
          </w:p>
        </w:tc>
        <w:tc>
          <w:tcPr>
            <w:tcW w:w="2254" w:type="dxa"/>
            <w:shd w:val="clear" w:color="auto" w:fill="FFFFFF" w:themeFill="background1"/>
          </w:tcPr>
          <w:p w14:paraId="5CB8E5F1" w14:textId="0CA9234A"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147</w:t>
            </w:r>
            <w:r w:rsidR="00CF605B" w:rsidRPr="002E48C9">
              <w:rPr>
                <w:rFonts w:ascii="Times" w:hAnsi="Times"/>
                <w:color w:val="000000" w:themeColor="text1"/>
                <w:lang w:val="en-US"/>
              </w:rPr>
              <w:t>,</w:t>
            </w:r>
            <w:r w:rsidRPr="002E48C9">
              <w:rPr>
                <w:rFonts w:ascii="Times" w:hAnsi="Times"/>
                <w:color w:val="000000" w:themeColor="text1"/>
                <w:lang w:val="en-US"/>
              </w:rPr>
              <w:t>134</w:t>
            </w:r>
          </w:p>
        </w:tc>
        <w:tc>
          <w:tcPr>
            <w:tcW w:w="2254" w:type="dxa"/>
            <w:shd w:val="clear" w:color="auto" w:fill="FFFFFF" w:themeFill="background1"/>
          </w:tcPr>
          <w:p w14:paraId="3C5A355A" w14:textId="181DDE65"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21</w:t>
            </w:r>
          </w:p>
        </w:tc>
      </w:tr>
      <w:tr w:rsidR="002E48C9" w:rsidRPr="002E48C9" w14:paraId="3D2747C3" w14:textId="77777777" w:rsidTr="0077687F">
        <w:tc>
          <w:tcPr>
            <w:tcW w:w="2254" w:type="dxa"/>
            <w:shd w:val="clear" w:color="auto" w:fill="FFFFFF" w:themeFill="background1"/>
          </w:tcPr>
          <w:p w14:paraId="3104B524" w14:textId="2EF921A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5E40C" w14:textId="76937AF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86</w:t>
            </w:r>
            <w:r w:rsidRPr="002E48C9">
              <w:rPr>
                <w:rFonts w:ascii="Times" w:hAnsi="Times"/>
                <w:color w:val="000000" w:themeColor="text1"/>
                <w:lang w:val="en-US"/>
              </w:rPr>
              <w:t>,</w:t>
            </w:r>
            <w:r w:rsidR="00DD56B8" w:rsidRPr="002E48C9">
              <w:rPr>
                <w:rFonts w:ascii="Times" w:hAnsi="Times"/>
                <w:color w:val="000000" w:themeColor="text1"/>
                <w:lang w:val="en-US"/>
              </w:rPr>
              <w:t>238</w:t>
            </w:r>
          </w:p>
        </w:tc>
        <w:tc>
          <w:tcPr>
            <w:tcW w:w="2254" w:type="dxa"/>
            <w:shd w:val="clear" w:color="auto" w:fill="FFFFFF" w:themeFill="background1"/>
          </w:tcPr>
          <w:p w14:paraId="232A5C27" w14:textId="5E0A9518"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82</w:t>
            </w:r>
            <w:r w:rsidRPr="002E48C9">
              <w:rPr>
                <w:rFonts w:ascii="Times" w:hAnsi="Times"/>
                <w:color w:val="000000" w:themeColor="text1"/>
                <w:lang w:val="en-US"/>
              </w:rPr>
              <w:t>,</w:t>
            </w:r>
            <w:r w:rsidR="00DD56B8" w:rsidRPr="002E48C9">
              <w:rPr>
                <w:rFonts w:ascii="Times" w:hAnsi="Times"/>
                <w:color w:val="000000" w:themeColor="text1"/>
                <w:lang w:val="en-US"/>
              </w:rPr>
              <w:t>121</w:t>
            </w:r>
          </w:p>
        </w:tc>
        <w:tc>
          <w:tcPr>
            <w:tcW w:w="2254" w:type="dxa"/>
            <w:shd w:val="clear" w:color="auto" w:fill="FFFFFF" w:themeFill="background1"/>
          </w:tcPr>
          <w:p w14:paraId="2B1E1C0F" w14:textId="61AAB53A"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22</w:t>
            </w:r>
          </w:p>
        </w:tc>
      </w:tr>
      <w:tr w:rsidR="002E48C9" w:rsidRPr="002E48C9" w14:paraId="69BEC5B3" w14:textId="77777777" w:rsidTr="0077687F">
        <w:tc>
          <w:tcPr>
            <w:tcW w:w="2254" w:type="dxa"/>
            <w:shd w:val="clear" w:color="auto" w:fill="FFFFFF" w:themeFill="background1"/>
          </w:tcPr>
          <w:p w14:paraId="0914126E" w14:textId="6F9617E3"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6213B1A4" w14:textId="7C3780B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178</w:t>
            </w:r>
            <w:r w:rsidR="00CF605B" w:rsidRPr="002E48C9">
              <w:rPr>
                <w:rFonts w:ascii="Times" w:hAnsi="Times"/>
                <w:color w:val="000000" w:themeColor="text1"/>
                <w:lang w:val="en-US"/>
              </w:rPr>
              <w:t>,</w:t>
            </w:r>
            <w:r w:rsidRPr="002E48C9">
              <w:rPr>
                <w:rFonts w:ascii="Times" w:hAnsi="Times"/>
                <w:color w:val="000000" w:themeColor="text1"/>
                <w:lang w:val="en-US"/>
              </w:rPr>
              <w:t>151</w:t>
            </w:r>
          </w:p>
        </w:tc>
        <w:tc>
          <w:tcPr>
            <w:tcW w:w="2254" w:type="dxa"/>
            <w:shd w:val="clear" w:color="auto" w:fill="FFFFFF" w:themeFill="background1"/>
          </w:tcPr>
          <w:p w14:paraId="2892DCD0" w14:textId="348DED25"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175</w:t>
            </w:r>
            <w:r w:rsidR="00CF605B" w:rsidRPr="002E48C9">
              <w:rPr>
                <w:rFonts w:ascii="Times" w:hAnsi="Times"/>
                <w:color w:val="000000" w:themeColor="text1"/>
                <w:lang w:val="en-US"/>
              </w:rPr>
              <w:t>,</w:t>
            </w:r>
            <w:r w:rsidRPr="002E48C9">
              <w:rPr>
                <w:rFonts w:ascii="Times" w:hAnsi="Times"/>
                <w:color w:val="000000" w:themeColor="text1"/>
                <w:lang w:val="en-US"/>
              </w:rPr>
              <w:t>400</w:t>
            </w:r>
          </w:p>
        </w:tc>
        <w:tc>
          <w:tcPr>
            <w:tcW w:w="2254" w:type="dxa"/>
            <w:shd w:val="clear" w:color="auto" w:fill="FFFFFF" w:themeFill="background1"/>
          </w:tcPr>
          <w:p w14:paraId="252DD12F" w14:textId="1247AA75"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25</w:t>
            </w:r>
          </w:p>
        </w:tc>
      </w:tr>
      <w:tr w:rsidR="002E48C9" w:rsidRPr="002E48C9" w14:paraId="56889271" w14:textId="77777777" w:rsidTr="0077687F">
        <w:tc>
          <w:tcPr>
            <w:tcW w:w="2254" w:type="dxa"/>
            <w:shd w:val="clear" w:color="auto" w:fill="FFFFFF" w:themeFill="background1"/>
          </w:tcPr>
          <w:p w14:paraId="631B88E3" w14:textId="4855AA6F"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325F4EEC" w14:textId="13B310F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447</w:t>
            </w:r>
          </w:p>
        </w:tc>
        <w:tc>
          <w:tcPr>
            <w:tcW w:w="2254" w:type="dxa"/>
            <w:shd w:val="clear" w:color="auto" w:fill="FFFFFF" w:themeFill="background1"/>
          </w:tcPr>
          <w:p w14:paraId="0D638124" w14:textId="092C8D5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420</w:t>
            </w:r>
          </w:p>
        </w:tc>
        <w:tc>
          <w:tcPr>
            <w:tcW w:w="2254" w:type="dxa"/>
            <w:shd w:val="clear" w:color="auto" w:fill="FFFFFF" w:themeFill="background1"/>
          </w:tcPr>
          <w:p w14:paraId="3D5DE78B" w14:textId="719E240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r w:rsidR="002E48C9" w:rsidRPr="002E48C9" w14:paraId="6AB19F4C" w14:textId="77777777" w:rsidTr="0077687F">
        <w:tc>
          <w:tcPr>
            <w:tcW w:w="2254" w:type="dxa"/>
            <w:shd w:val="clear" w:color="auto" w:fill="FFFFFF" w:themeFill="background1"/>
          </w:tcPr>
          <w:p w14:paraId="5421064E" w14:textId="6534A0D9"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277</w:t>
            </w:r>
            <w:r w:rsidR="00CF605B" w:rsidRPr="002E48C9">
              <w:rPr>
                <w:rFonts w:ascii="Times" w:hAnsi="Times"/>
                <w:color w:val="000000" w:themeColor="text1"/>
                <w:lang w:val="en-US"/>
              </w:rPr>
              <w:t>,</w:t>
            </w:r>
            <w:r w:rsidRPr="002E48C9">
              <w:rPr>
                <w:rFonts w:ascii="Times" w:hAnsi="Times"/>
                <w:color w:val="000000" w:themeColor="text1"/>
                <w:lang w:val="en-US"/>
              </w:rPr>
              <w:t>584</w:t>
            </w:r>
          </w:p>
        </w:tc>
        <w:tc>
          <w:tcPr>
            <w:tcW w:w="2254" w:type="dxa"/>
            <w:shd w:val="clear" w:color="auto" w:fill="FFFFFF" w:themeFill="background1"/>
          </w:tcPr>
          <w:p w14:paraId="001A906E" w14:textId="0C18460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274</w:t>
            </w:r>
            <w:r w:rsidR="00CF605B" w:rsidRPr="002E48C9">
              <w:rPr>
                <w:rFonts w:ascii="Times" w:hAnsi="Times"/>
                <w:color w:val="000000" w:themeColor="text1"/>
                <w:lang w:val="en-US"/>
              </w:rPr>
              <w:t>,</w:t>
            </w:r>
            <w:r w:rsidRPr="002E48C9">
              <w:rPr>
                <w:rFonts w:ascii="Times" w:hAnsi="Times"/>
                <w:color w:val="000000" w:themeColor="text1"/>
                <w:lang w:val="en-US"/>
              </w:rPr>
              <w:t>766</w:t>
            </w:r>
          </w:p>
        </w:tc>
        <w:tc>
          <w:tcPr>
            <w:tcW w:w="2254" w:type="dxa"/>
            <w:shd w:val="clear" w:color="auto" w:fill="FFFFFF" w:themeFill="background1"/>
          </w:tcPr>
          <w:p w14:paraId="16237E51" w14:textId="798EA7E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bl>
    <w:p w14:paraId="7C2B9EE6" w14:textId="6E09FD00" w:rsidR="0083398E" w:rsidRPr="002E48C9" w:rsidRDefault="00E256B3" w:rsidP="00B76F3D">
      <w:pPr>
        <w:spacing w:line="360" w:lineRule="auto"/>
        <w:rPr>
          <w:rFonts w:ascii="Times" w:hAnsi="Times"/>
          <w:color w:val="000000" w:themeColor="text1"/>
          <w:lang w:val="en-US"/>
        </w:rPr>
      </w:pPr>
      <w:r w:rsidRPr="002E48C9">
        <w:rPr>
          <w:rFonts w:ascii="Times" w:hAnsi="Times"/>
          <w:color w:val="000000" w:themeColor="text1"/>
          <w:lang w:val="en-US"/>
        </w:rPr>
        <w:br/>
      </w:r>
      <w:r w:rsidR="00F13DD8" w:rsidRPr="002E48C9">
        <w:rPr>
          <w:rFonts w:ascii="Times" w:hAnsi="Times"/>
          <w:color w:val="000000" w:themeColor="text1"/>
          <w:lang w:val="en-US"/>
        </w:rPr>
        <w:t xml:space="preserve">Table-3: </w:t>
      </w:r>
      <w:r w:rsidR="00E93D5A" w:rsidRPr="002E48C9">
        <w:rPr>
          <w:rFonts w:ascii="Times" w:hAnsi="Times"/>
          <w:color w:val="000000" w:themeColor="text1"/>
          <w:lang w:val="en-US"/>
        </w:rPr>
        <w:t>Lowest</w:t>
      </w:r>
      <w:r w:rsidR="00F13DD8" w:rsidRPr="002E48C9">
        <w:rPr>
          <w:rFonts w:ascii="Times" w:hAnsi="Times"/>
          <w:color w:val="000000" w:themeColor="text1"/>
          <w:lang w:val="en-US"/>
        </w:rPr>
        <w:t xml:space="preserve"> uncertainty countries in the ordered list</w:t>
      </w:r>
    </w:p>
    <w:p w14:paraId="103BE2FD" w14:textId="647FAC4B" w:rsidR="00E256B3" w:rsidRPr="002E48C9" w:rsidRDefault="00E256B3" w:rsidP="00B76F3D">
      <w:pPr>
        <w:spacing w:line="360" w:lineRule="auto"/>
        <w:rPr>
          <w:rFonts w:ascii="Times" w:hAnsi="Times"/>
          <w:color w:val="000000" w:themeColor="text1"/>
          <w:lang w:val="en-US"/>
        </w:rPr>
      </w:pPr>
    </w:p>
    <w:p w14:paraId="09A768CA" w14:textId="1CF799E7" w:rsidR="00E256B3" w:rsidRPr="002E48C9" w:rsidRDefault="00E256B3" w:rsidP="00E256B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w:t>
      </w:r>
      <w:r w:rsidR="00C17C8E" w:rsidRPr="002E48C9">
        <w:rPr>
          <w:rFonts w:ascii="Times" w:hAnsi="Times"/>
          <w:color w:val="000000" w:themeColor="text1"/>
          <w:lang w:val="en-US"/>
        </w:rPr>
        <w:t xml:space="preserve">above two </w:t>
      </w:r>
      <w:r w:rsidRPr="002E48C9">
        <w:rPr>
          <w:rFonts w:ascii="Times" w:hAnsi="Times"/>
          <w:color w:val="000000" w:themeColor="text1"/>
          <w:lang w:val="en-US"/>
        </w:rPr>
        <w:t>tables</w:t>
      </w:r>
      <w:r w:rsidR="00C17C8E" w:rsidRPr="002E48C9">
        <w:rPr>
          <w:rFonts w:ascii="Times" w:hAnsi="Times"/>
          <w:color w:val="000000" w:themeColor="text1"/>
          <w:lang w:val="en-US"/>
        </w:rPr>
        <w:t>,</w:t>
      </w:r>
      <w:r w:rsidRPr="002E48C9">
        <w:rPr>
          <w:rFonts w:ascii="Times" w:hAnsi="Times"/>
          <w:color w:val="000000" w:themeColor="text1"/>
          <w:lang w:val="en-US"/>
        </w:rPr>
        <w:t xml:space="preserve"> it is clearly noticeable that uncertainty is completely independent on the number of cases (Actual Count). For example: United States has lower number of cases than India but achieved higher uncertainty than India</w:t>
      </w:r>
      <w:r w:rsidR="002A6B70" w:rsidRPr="002E48C9">
        <w:rPr>
          <w:rFonts w:ascii="Times" w:hAnsi="Times"/>
          <w:color w:val="000000" w:themeColor="text1"/>
          <w:lang w:val="en-US"/>
        </w:rPr>
        <w:t xml:space="preserve">. Again, </w:t>
      </w:r>
      <w:r w:rsidRPr="002E48C9">
        <w:rPr>
          <w:rFonts w:ascii="Times" w:hAnsi="Times"/>
          <w:color w:val="000000" w:themeColor="text1"/>
          <w:lang w:val="en-US"/>
        </w:rPr>
        <w:t>Kazakhstan and France</w:t>
      </w:r>
      <w:r w:rsidR="002A6B70" w:rsidRPr="002E48C9">
        <w:rPr>
          <w:rFonts w:ascii="Times" w:hAnsi="Times"/>
          <w:color w:val="000000" w:themeColor="text1"/>
          <w:lang w:val="en-US"/>
        </w:rPr>
        <w:t xml:space="preserve"> exhibit same behavior and if we examine other countries then surely, we will get more. </w:t>
      </w:r>
    </w:p>
    <w:p w14:paraId="4D16784B" w14:textId="77777777" w:rsidR="003A3D25" w:rsidRPr="002E48C9" w:rsidRDefault="003A3D25" w:rsidP="00B76F3D">
      <w:pPr>
        <w:spacing w:line="360" w:lineRule="auto"/>
        <w:rPr>
          <w:rFonts w:ascii="Times" w:hAnsi="Times"/>
          <w:b/>
          <w:bCs/>
          <w:color w:val="000000" w:themeColor="text1"/>
          <w:lang w:val="en-US"/>
        </w:rPr>
      </w:pPr>
    </w:p>
    <w:p w14:paraId="00DE8FFF" w14:textId="771167F5" w:rsidR="00501A93" w:rsidRPr="002E48C9" w:rsidRDefault="00460C6F" w:rsidP="00501A93">
      <w:pPr>
        <w:spacing w:line="360" w:lineRule="auto"/>
        <w:rPr>
          <w:rFonts w:ascii="Times" w:hAnsi="Times"/>
          <w:b/>
          <w:bCs/>
          <w:color w:val="000000" w:themeColor="text1"/>
          <w:lang w:val="en-US"/>
        </w:rPr>
      </w:pPr>
      <w:r w:rsidRPr="002E48C9">
        <w:rPr>
          <w:rFonts w:ascii="Times" w:hAnsi="Times"/>
          <w:b/>
          <w:bCs/>
          <w:color w:val="000000" w:themeColor="text1"/>
          <w:lang w:val="en-US"/>
        </w:rPr>
        <w:t>3.7.5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E64571" w:rsidRPr="002E48C9" w14:paraId="4984A6F2" w14:textId="10F3A5C1" w:rsidTr="00E64571">
        <w:tc>
          <w:tcPr>
            <w:tcW w:w="1972" w:type="dxa"/>
            <w:shd w:val="clear" w:color="auto" w:fill="E7E6E6" w:themeFill="background2"/>
          </w:tcPr>
          <w:p w14:paraId="7546D4DE" w14:textId="6A80083B"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0722373C" w14:textId="076036B5"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961416F" w14:textId="1858AD72"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63181D35" w14:textId="65E90BEC"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6E2A9934" w14:textId="37C657F6" w:rsidR="00E64571" w:rsidRPr="002E48C9" w:rsidRDefault="00826EC8" w:rsidP="00501A93">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E64571" w:rsidRPr="002E48C9" w14:paraId="10B479EA" w14:textId="734453A7" w:rsidTr="00E64571">
        <w:tc>
          <w:tcPr>
            <w:tcW w:w="1972" w:type="dxa"/>
            <w:shd w:val="clear" w:color="auto" w:fill="FFFFFF" w:themeFill="background1"/>
          </w:tcPr>
          <w:p w14:paraId="01057460" w14:textId="6EAE032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11718E2F" w14:textId="18671D0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494E2DEA" w14:textId="7977833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574435D6" w14:textId="5434850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1F4A1FF0" w14:textId="2F32B35B"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7</w:t>
            </w:r>
          </w:p>
        </w:tc>
      </w:tr>
      <w:tr w:rsidR="00E64571" w:rsidRPr="002E48C9" w14:paraId="5F1AE75E" w14:textId="79B7EDCF" w:rsidTr="00E64571">
        <w:tc>
          <w:tcPr>
            <w:tcW w:w="1972" w:type="dxa"/>
            <w:shd w:val="clear" w:color="auto" w:fill="FFFFFF" w:themeFill="background1"/>
          </w:tcPr>
          <w:p w14:paraId="76B5CA44" w14:textId="16540691" w:rsidR="00E64571" w:rsidRPr="002E48C9" w:rsidRDefault="00E64571" w:rsidP="00501A93">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5869A370" w14:textId="46D0ACF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371D7EC0" w14:textId="5288C31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019462E5" w14:textId="44AFD8A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202B242C" w14:textId="4B654A94"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3.52</w:t>
            </w:r>
          </w:p>
        </w:tc>
      </w:tr>
      <w:tr w:rsidR="00E64571" w:rsidRPr="002E48C9" w14:paraId="6A8CC599" w14:textId="32177D22" w:rsidTr="00E64571">
        <w:tc>
          <w:tcPr>
            <w:tcW w:w="1972" w:type="dxa"/>
            <w:shd w:val="clear" w:color="auto" w:fill="FFFFFF" w:themeFill="background1"/>
          </w:tcPr>
          <w:p w14:paraId="262AF3C1" w14:textId="1A5D56D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6291A6AF" w14:textId="4E8783E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8D5F2CD" w14:textId="4C9C68D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22D08B73" w14:textId="1B979F7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4A285053" w14:textId="46DC1B37"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1.27</w:t>
            </w:r>
          </w:p>
        </w:tc>
      </w:tr>
      <w:tr w:rsidR="00E64571" w:rsidRPr="002E48C9" w14:paraId="3DC58270" w14:textId="079E6B3B" w:rsidTr="00E64571">
        <w:tc>
          <w:tcPr>
            <w:tcW w:w="1972" w:type="dxa"/>
            <w:shd w:val="clear" w:color="auto" w:fill="FFFFFF" w:themeFill="background1"/>
          </w:tcPr>
          <w:p w14:paraId="3585721F" w14:textId="05535CB2"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0E206D9E" w14:textId="3FDAF88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5B77EC8C" w14:textId="7667201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BA962C" w14:textId="0D9A3D2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63845933" w14:textId="284E1CB6"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0.17</w:t>
            </w:r>
          </w:p>
        </w:tc>
      </w:tr>
      <w:tr w:rsidR="00E64571" w:rsidRPr="002E48C9" w14:paraId="3F1F4737" w14:textId="675EDE27" w:rsidTr="00E64571">
        <w:tc>
          <w:tcPr>
            <w:tcW w:w="1972" w:type="dxa"/>
            <w:shd w:val="clear" w:color="auto" w:fill="FFFFFF" w:themeFill="background1"/>
          </w:tcPr>
          <w:p w14:paraId="5D29C60C" w14:textId="70C1A8E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3B261A6F" w14:textId="4E7DFA5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269F9F84" w14:textId="314AF54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B746AC" w14:textId="5264864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3D7D7C33" w14:textId="377C959E"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0.56</w:t>
            </w:r>
          </w:p>
        </w:tc>
      </w:tr>
      <w:tr w:rsidR="00E64571" w:rsidRPr="002E48C9" w14:paraId="6EF88BF8" w14:textId="121277F0" w:rsidTr="00E64571">
        <w:tc>
          <w:tcPr>
            <w:tcW w:w="1972" w:type="dxa"/>
            <w:shd w:val="clear" w:color="auto" w:fill="FFFFFF" w:themeFill="background1"/>
          </w:tcPr>
          <w:p w14:paraId="2DFBDA0E" w14:textId="320E04B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9C9DB69" w14:textId="51F989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31E91318" w14:textId="1C0328C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558E488C" w14:textId="0ABE9A2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698FE9A2" w14:textId="43B9DD58"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0.22</w:t>
            </w:r>
          </w:p>
        </w:tc>
      </w:tr>
      <w:tr w:rsidR="00E64571" w:rsidRPr="002E48C9" w14:paraId="6F26A1CB" w14:textId="5102D593" w:rsidTr="00E64571">
        <w:tc>
          <w:tcPr>
            <w:tcW w:w="1972" w:type="dxa"/>
            <w:shd w:val="clear" w:color="auto" w:fill="FFFFFF" w:themeFill="background1"/>
          </w:tcPr>
          <w:p w14:paraId="501E955D" w14:textId="669B8D5A"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0BA2A2F5" w14:textId="6D0FD48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4054FCC2" w14:textId="440BECE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17716E81" w14:textId="33DC5A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74C84D8D" w14:textId="347FABF9"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0.51</w:t>
            </w:r>
          </w:p>
        </w:tc>
      </w:tr>
      <w:tr w:rsidR="00E64571" w:rsidRPr="002E48C9" w14:paraId="13688D11" w14:textId="435422AB" w:rsidTr="00E64571">
        <w:tc>
          <w:tcPr>
            <w:tcW w:w="1972" w:type="dxa"/>
            <w:shd w:val="clear" w:color="auto" w:fill="FFFFFF" w:themeFill="background1"/>
          </w:tcPr>
          <w:p w14:paraId="3819D2C5" w14:textId="7E89109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66337C2B" w14:textId="1358B80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51B7AA4E" w14:textId="3E97A5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E0D4AE8" w14:textId="772560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0DC2CB1F" w14:textId="080D9185"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0.33</w:t>
            </w:r>
          </w:p>
        </w:tc>
      </w:tr>
      <w:tr w:rsidR="00E64571" w:rsidRPr="002E48C9" w14:paraId="6AFED467" w14:textId="04F7254E" w:rsidTr="00E64571">
        <w:tc>
          <w:tcPr>
            <w:tcW w:w="1972" w:type="dxa"/>
            <w:shd w:val="clear" w:color="auto" w:fill="FFFFFF" w:themeFill="background1"/>
          </w:tcPr>
          <w:p w14:paraId="2CF88D09" w14:textId="32ED452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186B1FCB" w14:textId="4D97AF2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56474D2A" w14:textId="0471011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8681542" w14:textId="0C6AE57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185EC7ED" w14:textId="069997E4"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0.30</w:t>
            </w:r>
          </w:p>
        </w:tc>
      </w:tr>
      <w:tr w:rsidR="00E64571" w:rsidRPr="002E48C9" w14:paraId="26A907AE" w14:textId="0728977B" w:rsidTr="00E64571">
        <w:tc>
          <w:tcPr>
            <w:tcW w:w="1972" w:type="dxa"/>
            <w:shd w:val="clear" w:color="auto" w:fill="FFFFFF" w:themeFill="background1"/>
          </w:tcPr>
          <w:p w14:paraId="4D276229" w14:textId="5064477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4568DE95" w14:textId="4F26DB6F"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7AEDAAB7" w14:textId="2E0BD64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0ABB16EF" w14:textId="7337612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3B480EFE" w14:textId="44345F36"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0.25</w:t>
            </w:r>
          </w:p>
        </w:tc>
      </w:tr>
    </w:tbl>
    <w:p w14:paraId="381DB5FE" w14:textId="77777777" w:rsidR="00E64571" w:rsidRPr="002E48C9" w:rsidRDefault="00E64571" w:rsidP="00501A93">
      <w:pPr>
        <w:spacing w:line="360" w:lineRule="auto"/>
        <w:rPr>
          <w:rFonts w:ascii="Times" w:hAnsi="Times"/>
          <w:b/>
          <w:bCs/>
          <w:color w:val="000000" w:themeColor="text1"/>
          <w:lang w:val="en-US"/>
        </w:rPr>
      </w:pPr>
    </w:p>
    <w:p w14:paraId="4C593945" w14:textId="54FD9F85" w:rsidR="000F17CA" w:rsidRPr="002E48C9" w:rsidRDefault="00E256B3" w:rsidP="000F17CA">
      <w:pPr>
        <w:spacing w:line="360" w:lineRule="auto"/>
        <w:jc w:val="both"/>
        <w:rPr>
          <w:rFonts w:ascii="Times" w:hAnsi="Times"/>
          <w:color w:val="000000" w:themeColor="text1"/>
          <w:lang w:val="en-US"/>
        </w:rPr>
      </w:pPr>
      <w:r w:rsidRPr="002E48C9">
        <w:rPr>
          <w:rFonts w:ascii="Times" w:hAnsi="Times"/>
          <w:color w:val="000000" w:themeColor="text1"/>
          <w:lang w:val="en-US"/>
        </w:rPr>
        <w:t>From the above comparison table of three different machine learning models</w:t>
      </w:r>
      <w:r w:rsidR="002A6B70" w:rsidRPr="002E48C9">
        <w:rPr>
          <w:rFonts w:ascii="Times" w:hAnsi="Times"/>
          <w:color w:val="000000" w:themeColor="text1"/>
          <w:lang w:val="en-US"/>
        </w:rPr>
        <w:t>,</w:t>
      </w:r>
      <w:r w:rsidRPr="002E48C9">
        <w:rPr>
          <w:rFonts w:ascii="Times" w:hAnsi="Times"/>
          <w:color w:val="000000" w:themeColor="text1"/>
          <w:lang w:val="en-US"/>
        </w:rPr>
        <w:t xml:space="preserve"> </w:t>
      </w:r>
      <w:r w:rsidR="002A6B70" w:rsidRPr="002E48C9">
        <w:rPr>
          <w:rFonts w:ascii="Times" w:hAnsi="Times"/>
          <w:color w:val="000000" w:themeColor="text1"/>
          <w:lang w:val="en-US"/>
        </w:rPr>
        <w:t xml:space="preserve">we notice that </w:t>
      </w:r>
      <w:r w:rsidRPr="002E48C9">
        <w:rPr>
          <w:rFonts w:ascii="Times" w:hAnsi="Times"/>
          <w:color w:val="000000" w:themeColor="text1"/>
          <w:lang w:val="en-US"/>
        </w:rPr>
        <w:t>the uncertainties greatly</w:t>
      </w:r>
      <w:r w:rsidR="000F17CA" w:rsidRPr="002E48C9">
        <w:rPr>
          <w:rFonts w:ascii="Times" w:hAnsi="Times"/>
          <w:color w:val="000000" w:themeColor="text1"/>
          <w:lang w:val="en-US"/>
        </w:rPr>
        <w:t xml:space="preserve"> vary</w:t>
      </w:r>
      <w:r w:rsidR="002A6B70" w:rsidRPr="002E48C9">
        <w:rPr>
          <w:rFonts w:ascii="Times" w:hAnsi="Times"/>
          <w:color w:val="000000" w:themeColor="text1"/>
          <w:lang w:val="en-US"/>
        </w:rPr>
        <w:t xml:space="preserve"> for each country based on the model.</w:t>
      </w:r>
      <w:r w:rsidR="000F17CA" w:rsidRPr="002E48C9">
        <w:rPr>
          <w:rFonts w:ascii="Times" w:hAnsi="Times"/>
          <w:color w:val="000000" w:themeColor="text1"/>
          <w:lang w:val="en-US"/>
        </w:rPr>
        <w:t xml:space="preserve"> There is no country which has identical uncertainty values for all three models. Though the dataset used in each of the models in similar approach, the variation appears due to their internal mechanism of the model algorithms. Since the model superiority examination is not our goal, we are not going to discuss further about it. We use the uncertainty data whatever we obtained from model prediction and uncertainty calculation methods.</w:t>
      </w:r>
    </w:p>
    <w:p w14:paraId="231D66CB" w14:textId="1AA4F43D" w:rsidR="00501A93" w:rsidRDefault="00501A93" w:rsidP="00501A93">
      <w:pPr>
        <w:spacing w:line="360" w:lineRule="auto"/>
        <w:rPr>
          <w:rFonts w:ascii="Times" w:hAnsi="Times"/>
          <w:b/>
          <w:bCs/>
          <w:color w:val="000000" w:themeColor="text1"/>
          <w:lang w:val="en-US"/>
        </w:rPr>
      </w:pPr>
    </w:p>
    <w:p w14:paraId="453A926A" w14:textId="730FC692" w:rsidR="003C749E" w:rsidRDefault="003C749E" w:rsidP="00501A93">
      <w:pPr>
        <w:spacing w:line="360" w:lineRule="auto"/>
        <w:rPr>
          <w:rFonts w:ascii="Times" w:hAnsi="Times"/>
          <w:b/>
          <w:bCs/>
          <w:color w:val="000000" w:themeColor="text1"/>
          <w:lang w:val="en-US"/>
        </w:rPr>
      </w:pPr>
    </w:p>
    <w:p w14:paraId="3F41B59E" w14:textId="56E13B80" w:rsidR="003C749E" w:rsidRDefault="003C749E" w:rsidP="00501A93">
      <w:pPr>
        <w:spacing w:line="360" w:lineRule="auto"/>
        <w:rPr>
          <w:rFonts w:ascii="Times" w:hAnsi="Times"/>
          <w:b/>
          <w:bCs/>
          <w:color w:val="000000" w:themeColor="text1"/>
          <w:lang w:val="en-US"/>
        </w:rPr>
      </w:pPr>
    </w:p>
    <w:p w14:paraId="19B473D2" w14:textId="3ACBFC5B" w:rsidR="003C749E" w:rsidRDefault="003C749E" w:rsidP="00501A93">
      <w:pPr>
        <w:spacing w:line="360" w:lineRule="auto"/>
        <w:rPr>
          <w:rFonts w:ascii="Times" w:hAnsi="Times"/>
          <w:b/>
          <w:bCs/>
          <w:color w:val="000000" w:themeColor="text1"/>
          <w:lang w:val="en-US"/>
        </w:rPr>
      </w:pPr>
    </w:p>
    <w:p w14:paraId="3E9D0A52" w14:textId="29A1CEC5" w:rsidR="003C749E" w:rsidRDefault="003C749E" w:rsidP="00501A93">
      <w:pPr>
        <w:spacing w:line="360" w:lineRule="auto"/>
        <w:rPr>
          <w:rFonts w:ascii="Times" w:hAnsi="Times"/>
          <w:b/>
          <w:bCs/>
          <w:color w:val="000000" w:themeColor="text1"/>
          <w:lang w:val="en-US"/>
        </w:rPr>
      </w:pPr>
    </w:p>
    <w:p w14:paraId="3F863362" w14:textId="1A6E0BF3" w:rsidR="003C749E" w:rsidRDefault="003C749E" w:rsidP="00501A93">
      <w:pPr>
        <w:spacing w:line="360" w:lineRule="auto"/>
        <w:rPr>
          <w:rFonts w:ascii="Times" w:hAnsi="Times"/>
          <w:b/>
          <w:bCs/>
          <w:color w:val="000000" w:themeColor="text1"/>
          <w:lang w:val="en-US"/>
        </w:rPr>
      </w:pPr>
    </w:p>
    <w:p w14:paraId="0ACD187C" w14:textId="79311127" w:rsidR="003C749E" w:rsidRDefault="003C749E" w:rsidP="00501A93">
      <w:pPr>
        <w:spacing w:line="360" w:lineRule="auto"/>
        <w:rPr>
          <w:rFonts w:ascii="Times" w:hAnsi="Times"/>
          <w:b/>
          <w:bCs/>
          <w:color w:val="000000" w:themeColor="text1"/>
          <w:lang w:val="en-US"/>
        </w:rPr>
      </w:pPr>
    </w:p>
    <w:p w14:paraId="6A6C09A4" w14:textId="4DBAB7D0" w:rsidR="003C749E" w:rsidRDefault="003C749E" w:rsidP="00501A93">
      <w:pPr>
        <w:spacing w:line="360" w:lineRule="auto"/>
        <w:rPr>
          <w:rFonts w:ascii="Times" w:hAnsi="Times"/>
          <w:b/>
          <w:bCs/>
          <w:color w:val="000000" w:themeColor="text1"/>
          <w:lang w:val="en-US"/>
        </w:rPr>
      </w:pPr>
    </w:p>
    <w:p w14:paraId="0F2A7B3C" w14:textId="6BC66A03" w:rsidR="003C749E" w:rsidRDefault="003C749E" w:rsidP="00501A93">
      <w:pPr>
        <w:spacing w:line="360" w:lineRule="auto"/>
        <w:rPr>
          <w:rFonts w:ascii="Times" w:hAnsi="Times"/>
          <w:b/>
          <w:bCs/>
          <w:color w:val="000000" w:themeColor="text1"/>
          <w:lang w:val="en-US"/>
        </w:rPr>
      </w:pPr>
    </w:p>
    <w:p w14:paraId="35DDDE4A" w14:textId="1BA597A0" w:rsidR="003C749E" w:rsidRDefault="003C749E" w:rsidP="00501A93">
      <w:pPr>
        <w:spacing w:line="360" w:lineRule="auto"/>
        <w:rPr>
          <w:rFonts w:ascii="Times" w:hAnsi="Times"/>
          <w:b/>
          <w:bCs/>
          <w:color w:val="000000" w:themeColor="text1"/>
          <w:lang w:val="en-US"/>
        </w:rPr>
      </w:pPr>
    </w:p>
    <w:p w14:paraId="3AB68754" w14:textId="07726FD2" w:rsidR="003C749E" w:rsidRDefault="003C749E" w:rsidP="00501A93">
      <w:pPr>
        <w:spacing w:line="360" w:lineRule="auto"/>
        <w:rPr>
          <w:rFonts w:ascii="Times" w:hAnsi="Times"/>
          <w:b/>
          <w:bCs/>
          <w:color w:val="000000" w:themeColor="text1"/>
          <w:lang w:val="en-US"/>
        </w:rPr>
      </w:pPr>
    </w:p>
    <w:p w14:paraId="4C3877A5" w14:textId="2D52E32A" w:rsidR="003C749E" w:rsidRDefault="003C749E" w:rsidP="00501A93">
      <w:pPr>
        <w:spacing w:line="360" w:lineRule="auto"/>
        <w:rPr>
          <w:rFonts w:ascii="Times" w:hAnsi="Times"/>
          <w:b/>
          <w:bCs/>
          <w:color w:val="000000" w:themeColor="text1"/>
          <w:lang w:val="en-US"/>
        </w:rPr>
      </w:pPr>
    </w:p>
    <w:p w14:paraId="5FE17D26" w14:textId="688B122A" w:rsidR="003C749E" w:rsidRDefault="003C749E" w:rsidP="00501A93">
      <w:pPr>
        <w:spacing w:line="360" w:lineRule="auto"/>
        <w:rPr>
          <w:rFonts w:ascii="Times" w:hAnsi="Times"/>
          <w:b/>
          <w:bCs/>
          <w:color w:val="000000" w:themeColor="text1"/>
          <w:lang w:val="en-US"/>
        </w:rPr>
      </w:pPr>
    </w:p>
    <w:p w14:paraId="3A44BCA9" w14:textId="7A066C58" w:rsidR="003C749E" w:rsidRDefault="003C749E" w:rsidP="00501A93">
      <w:pPr>
        <w:spacing w:line="360" w:lineRule="auto"/>
        <w:rPr>
          <w:rFonts w:ascii="Times" w:hAnsi="Times"/>
          <w:b/>
          <w:bCs/>
          <w:color w:val="000000" w:themeColor="text1"/>
          <w:lang w:val="en-US"/>
        </w:rPr>
      </w:pPr>
    </w:p>
    <w:p w14:paraId="63775AB6" w14:textId="74DFE3F0" w:rsidR="003C749E" w:rsidRDefault="003C749E" w:rsidP="00501A93">
      <w:pPr>
        <w:spacing w:line="360" w:lineRule="auto"/>
        <w:rPr>
          <w:rFonts w:ascii="Times" w:hAnsi="Times"/>
          <w:b/>
          <w:bCs/>
          <w:color w:val="000000" w:themeColor="text1"/>
          <w:lang w:val="en-US"/>
        </w:rPr>
      </w:pPr>
    </w:p>
    <w:p w14:paraId="4C3856A3" w14:textId="28608D26" w:rsidR="003C749E" w:rsidRDefault="003C749E" w:rsidP="00501A93">
      <w:pPr>
        <w:spacing w:line="360" w:lineRule="auto"/>
        <w:rPr>
          <w:rFonts w:ascii="Times" w:hAnsi="Times"/>
          <w:b/>
          <w:bCs/>
          <w:color w:val="000000" w:themeColor="text1"/>
          <w:lang w:val="en-US"/>
        </w:rPr>
      </w:pPr>
    </w:p>
    <w:p w14:paraId="1B13ADCB" w14:textId="5CFF070E" w:rsidR="003C749E" w:rsidRDefault="003C749E" w:rsidP="00501A93">
      <w:pPr>
        <w:spacing w:line="360" w:lineRule="auto"/>
        <w:rPr>
          <w:rFonts w:ascii="Times" w:hAnsi="Times"/>
          <w:b/>
          <w:bCs/>
          <w:color w:val="000000" w:themeColor="text1"/>
          <w:lang w:val="en-US"/>
        </w:rPr>
      </w:pPr>
    </w:p>
    <w:p w14:paraId="3EBE9AC6" w14:textId="31446CFB" w:rsidR="003C749E" w:rsidRDefault="003C749E" w:rsidP="00501A93">
      <w:pPr>
        <w:spacing w:line="360" w:lineRule="auto"/>
        <w:rPr>
          <w:rFonts w:ascii="Times" w:hAnsi="Times"/>
          <w:b/>
          <w:bCs/>
          <w:color w:val="000000" w:themeColor="text1"/>
          <w:lang w:val="en-US"/>
        </w:rPr>
      </w:pPr>
    </w:p>
    <w:p w14:paraId="2915A4DD" w14:textId="3E62774B" w:rsidR="003C749E" w:rsidRDefault="003C749E" w:rsidP="00501A93">
      <w:pPr>
        <w:spacing w:line="360" w:lineRule="auto"/>
        <w:rPr>
          <w:rFonts w:ascii="Times" w:hAnsi="Times"/>
          <w:b/>
          <w:bCs/>
          <w:color w:val="000000" w:themeColor="text1"/>
          <w:lang w:val="en-US"/>
        </w:rPr>
      </w:pPr>
    </w:p>
    <w:p w14:paraId="62875D3F" w14:textId="7E113464" w:rsidR="003C749E" w:rsidRDefault="003C749E" w:rsidP="00501A93">
      <w:pPr>
        <w:spacing w:line="360" w:lineRule="auto"/>
        <w:rPr>
          <w:rFonts w:ascii="Times" w:hAnsi="Times"/>
          <w:b/>
          <w:bCs/>
          <w:color w:val="000000" w:themeColor="text1"/>
          <w:lang w:val="en-US"/>
        </w:rPr>
      </w:pPr>
    </w:p>
    <w:p w14:paraId="7513DFDA" w14:textId="167FB465" w:rsidR="003C749E" w:rsidRDefault="003C749E" w:rsidP="00501A93">
      <w:pPr>
        <w:spacing w:line="360" w:lineRule="auto"/>
        <w:rPr>
          <w:rFonts w:ascii="Times" w:hAnsi="Times"/>
          <w:b/>
          <w:bCs/>
          <w:color w:val="000000" w:themeColor="text1"/>
          <w:lang w:val="en-US"/>
        </w:rPr>
      </w:pPr>
    </w:p>
    <w:p w14:paraId="3C384675" w14:textId="55F3C015" w:rsidR="003C749E" w:rsidRDefault="003C749E" w:rsidP="00501A93">
      <w:pPr>
        <w:spacing w:line="360" w:lineRule="auto"/>
        <w:rPr>
          <w:rFonts w:ascii="Times" w:hAnsi="Times"/>
          <w:b/>
          <w:bCs/>
          <w:color w:val="000000" w:themeColor="text1"/>
          <w:lang w:val="en-US"/>
        </w:rPr>
      </w:pPr>
    </w:p>
    <w:p w14:paraId="031CCDB5" w14:textId="030C57B3" w:rsidR="003C749E" w:rsidRDefault="003C749E" w:rsidP="00501A93">
      <w:pPr>
        <w:spacing w:line="360" w:lineRule="auto"/>
        <w:rPr>
          <w:rFonts w:ascii="Times" w:hAnsi="Times"/>
          <w:b/>
          <w:bCs/>
          <w:color w:val="000000" w:themeColor="text1"/>
          <w:lang w:val="en-US"/>
        </w:rPr>
      </w:pPr>
    </w:p>
    <w:p w14:paraId="0B8D1153" w14:textId="3DDE5678" w:rsidR="003C749E" w:rsidRDefault="003C749E" w:rsidP="00501A93">
      <w:pPr>
        <w:spacing w:line="360" w:lineRule="auto"/>
        <w:rPr>
          <w:rFonts w:ascii="Times" w:hAnsi="Times"/>
          <w:b/>
          <w:bCs/>
          <w:color w:val="000000" w:themeColor="text1"/>
          <w:lang w:val="en-US"/>
        </w:rPr>
      </w:pPr>
    </w:p>
    <w:p w14:paraId="15A80A17" w14:textId="6A97C31C" w:rsidR="003C749E" w:rsidRDefault="003C749E" w:rsidP="00501A93">
      <w:pPr>
        <w:spacing w:line="360" w:lineRule="auto"/>
        <w:rPr>
          <w:rFonts w:ascii="Times" w:hAnsi="Times"/>
          <w:b/>
          <w:bCs/>
          <w:color w:val="000000" w:themeColor="text1"/>
          <w:lang w:val="en-US"/>
        </w:rPr>
      </w:pPr>
    </w:p>
    <w:p w14:paraId="5B24F032" w14:textId="331FA500" w:rsidR="003C749E" w:rsidRDefault="003C749E" w:rsidP="00501A93">
      <w:pPr>
        <w:spacing w:line="360" w:lineRule="auto"/>
        <w:rPr>
          <w:rFonts w:ascii="Times" w:hAnsi="Times"/>
          <w:b/>
          <w:bCs/>
          <w:color w:val="000000" w:themeColor="text1"/>
          <w:lang w:val="en-US"/>
        </w:rPr>
      </w:pPr>
    </w:p>
    <w:p w14:paraId="6009CDFC" w14:textId="73302658" w:rsidR="003C749E" w:rsidRDefault="003C749E" w:rsidP="00501A93">
      <w:pPr>
        <w:spacing w:line="360" w:lineRule="auto"/>
        <w:rPr>
          <w:rFonts w:ascii="Times" w:hAnsi="Times"/>
          <w:b/>
          <w:bCs/>
          <w:color w:val="000000" w:themeColor="text1"/>
          <w:lang w:val="en-US"/>
        </w:rPr>
      </w:pPr>
    </w:p>
    <w:p w14:paraId="193BEA18" w14:textId="2A905264" w:rsidR="003C749E" w:rsidRDefault="003C749E" w:rsidP="00501A93">
      <w:pPr>
        <w:spacing w:line="360" w:lineRule="auto"/>
        <w:rPr>
          <w:rFonts w:ascii="Times" w:hAnsi="Times"/>
          <w:b/>
          <w:bCs/>
          <w:color w:val="000000" w:themeColor="text1"/>
          <w:lang w:val="en-US"/>
        </w:rPr>
      </w:pPr>
    </w:p>
    <w:p w14:paraId="7DB59E97" w14:textId="0EB70BF2" w:rsidR="003C749E" w:rsidRDefault="003C749E" w:rsidP="00501A93">
      <w:pPr>
        <w:spacing w:line="360" w:lineRule="auto"/>
        <w:rPr>
          <w:rFonts w:ascii="Times" w:hAnsi="Times"/>
          <w:b/>
          <w:bCs/>
          <w:color w:val="000000" w:themeColor="text1"/>
          <w:lang w:val="en-US"/>
        </w:rPr>
      </w:pPr>
    </w:p>
    <w:p w14:paraId="75426203" w14:textId="77777777" w:rsidR="003C749E" w:rsidRPr="002E48C9" w:rsidRDefault="003C749E" w:rsidP="00501A93">
      <w:pPr>
        <w:spacing w:line="360" w:lineRule="auto"/>
        <w:rPr>
          <w:rFonts w:ascii="Times" w:hAnsi="Times"/>
          <w:b/>
          <w:bCs/>
          <w:color w:val="000000" w:themeColor="text1"/>
          <w:lang w:val="en-US"/>
        </w:rPr>
      </w:pPr>
    </w:p>
    <w:p w14:paraId="5A2C381F" w14:textId="77777777" w:rsidR="00830708" w:rsidRDefault="00830708" w:rsidP="00B76F3D">
      <w:pPr>
        <w:spacing w:line="360" w:lineRule="auto"/>
        <w:rPr>
          <w:rFonts w:ascii="Times" w:hAnsi="Times"/>
          <w:b/>
          <w:bCs/>
          <w:color w:val="000000" w:themeColor="text1"/>
          <w:sz w:val="32"/>
          <w:szCs w:val="32"/>
          <w:lang w:val="en-US"/>
        </w:rPr>
      </w:pPr>
    </w:p>
    <w:p w14:paraId="31E1EE4C" w14:textId="7BBB43FD" w:rsidR="003C749E" w:rsidRDefault="003C749E" w:rsidP="00B76F3D">
      <w:pPr>
        <w:spacing w:line="360" w:lineRule="auto"/>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4</w:t>
      </w:r>
    </w:p>
    <w:p w14:paraId="7A90FD3E" w14:textId="77777777" w:rsidR="003C749E" w:rsidRPr="003C749E" w:rsidRDefault="003C749E" w:rsidP="00B76F3D">
      <w:pPr>
        <w:spacing w:line="360" w:lineRule="auto"/>
        <w:rPr>
          <w:rFonts w:ascii="Times" w:hAnsi="Times"/>
          <w:b/>
          <w:bCs/>
          <w:color w:val="000000" w:themeColor="text1"/>
          <w:sz w:val="32"/>
          <w:szCs w:val="32"/>
          <w:lang w:val="en-US"/>
        </w:rPr>
      </w:pPr>
    </w:p>
    <w:p w14:paraId="74FA9154" w14:textId="4C89807A" w:rsidR="00B051A4" w:rsidRPr="002E48C9" w:rsidRDefault="00AE1B1A" w:rsidP="00B76F3D">
      <w:pPr>
        <w:spacing w:line="360" w:lineRule="auto"/>
        <w:rPr>
          <w:rFonts w:ascii="Times" w:hAnsi="Times"/>
          <w:b/>
          <w:bCs/>
          <w:color w:val="000000" w:themeColor="text1"/>
          <w:lang w:val="en-US"/>
        </w:rPr>
      </w:pPr>
      <w:r>
        <w:rPr>
          <w:rFonts w:ascii="Times" w:hAnsi="Times"/>
          <w:b/>
          <w:bCs/>
          <w:color w:val="000000" w:themeColor="text1"/>
          <w:lang w:val="en-US"/>
        </w:rPr>
        <w:t>Introduction</w:t>
      </w:r>
    </w:p>
    <w:p w14:paraId="72441306" w14:textId="3BF389CC" w:rsidR="005A7A34" w:rsidRPr="002E48C9" w:rsidRDefault="00B051A4" w:rsidP="00AE1B1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 </w:t>
      </w:r>
      <w:r w:rsidR="00830708">
        <w:rPr>
          <w:rFonts w:ascii="Times" w:hAnsi="Times"/>
          <w:color w:val="000000" w:themeColor="text1"/>
          <w:lang w:val="en-US"/>
        </w:rPr>
        <w:t>W</w:t>
      </w:r>
      <w:r w:rsidRPr="002E48C9">
        <w:rPr>
          <w:rFonts w:ascii="Times" w:hAnsi="Times"/>
          <w:color w:val="000000" w:themeColor="text1"/>
          <w:lang w:val="en-US"/>
        </w:rPr>
        <w:t xml:space="preserve">e pull </w:t>
      </w:r>
      <w:r w:rsidR="00830708">
        <w:rPr>
          <w:rFonts w:ascii="Times" w:hAnsi="Times"/>
          <w:color w:val="000000" w:themeColor="text1"/>
          <w:lang w:val="en-US"/>
        </w:rPr>
        <w:t>the stored data</w:t>
      </w:r>
      <w:r w:rsidRPr="002E48C9">
        <w:rPr>
          <w:rFonts w:ascii="Times" w:hAnsi="Times"/>
          <w:color w:val="000000" w:themeColor="text1"/>
          <w:lang w:val="en-US"/>
        </w:rPr>
        <w:t xml:space="preserve">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w:t>
      </w:r>
      <w:r w:rsidR="00C24E90">
        <w:rPr>
          <w:rFonts w:ascii="Times" w:hAnsi="Times"/>
          <w:color w:val="000000" w:themeColor="text1"/>
          <w:lang w:val="en-US"/>
        </w:rPr>
        <w:t xml:space="preserve">uncertainty visualization in the form of </w:t>
      </w:r>
      <w:r w:rsidR="00830708">
        <w:rPr>
          <w:rFonts w:ascii="Times" w:hAnsi="Times"/>
          <w:color w:val="000000" w:themeColor="text1"/>
          <w:lang w:val="en-US"/>
        </w:rPr>
        <w:t>CA</w:t>
      </w:r>
      <w:r w:rsidR="00C24E90">
        <w:rPr>
          <w:rFonts w:ascii="Times" w:hAnsi="Times"/>
          <w:color w:val="000000" w:themeColor="text1"/>
          <w:lang w:val="en-US"/>
        </w:rPr>
        <w:t xml:space="preserve"> through </w:t>
      </w:r>
      <w:r w:rsidR="00842045">
        <w:rPr>
          <w:rFonts w:ascii="Times" w:hAnsi="Times"/>
          <w:color w:val="000000" w:themeColor="text1"/>
          <w:lang w:val="en-US"/>
        </w:rPr>
        <w:t xml:space="preserve">various </w:t>
      </w:r>
      <w:r w:rsidRPr="002E48C9">
        <w:rPr>
          <w:rFonts w:ascii="Times" w:hAnsi="Times"/>
          <w:color w:val="000000" w:themeColor="text1"/>
          <w:lang w:val="en-US"/>
        </w:rPr>
        <w:t>chart</w:t>
      </w:r>
      <w:r w:rsidR="00C24E90">
        <w:rPr>
          <w:rFonts w:ascii="Times" w:hAnsi="Times"/>
          <w:color w:val="000000" w:themeColor="text1"/>
          <w:lang w:val="en-US"/>
        </w:rPr>
        <w:t>s</w:t>
      </w:r>
      <w:r w:rsidRPr="002E48C9">
        <w:rPr>
          <w:rFonts w:ascii="Times" w:hAnsi="Times"/>
          <w:color w:val="000000" w:themeColor="text1"/>
          <w:lang w:val="en-US"/>
        </w:rPr>
        <w:t xml:space="preserve"> is the key part of our research. </w:t>
      </w:r>
    </w:p>
    <w:p w14:paraId="4552D464" w14:textId="146412CC" w:rsidR="00842045" w:rsidRDefault="00842045" w:rsidP="00AE1B1A">
      <w:pPr>
        <w:spacing w:line="360" w:lineRule="auto"/>
        <w:jc w:val="both"/>
        <w:rPr>
          <w:rFonts w:ascii="Times" w:hAnsi="Times"/>
          <w:color w:val="000000" w:themeColor="text1"/>
          <w:lang w:val="en-US"/>
        </w:rPr>
      </w:pPr>
    </w:p>
    <w:p w14:paraId="5E31E131" w14:textId="7C32F683" w:rsidR="00842045" w:rsidRDefault="00842045" w:rsidP="00AE1B1A">
      <w:pPr>
        <w:spacing w:line="360" w:lineRule="auto"/>
        <w:jc w:val="both"/>
        <w:rPr>
          <w:rFonts w:ascii="Times" w:hAnsi="Times"/>
          <w:color w:val="000000" w:themeColor="text1"/>
          <w:lang w:val="en-US"/>
        </w:rPr>
      </w:pPr>
      <w:r>
        <w:rPr>
          <w:rFonts w:ascii="Times" w:hAnsi="Times"/>
          <w:color w:val="000000" w:themeColor="text1"/>
          <w:lang w:val="en-US"/>
        </w:rPr>
        <w:t xml:space="preserve">The </w:t>
      </w:r>
      <w:r w:rsidR="00AE1B1A">
        <w:rPr>
          <w:rFonts w:ascii="Times" w:hAnsi="Times"/>
          <w:color w:val="000000" w:themeColor="text1"/>
          <w:lang w:val="en-US"/>
        </w:rPr>
        <w:t>subsequent sections show</w:t>
      </w:r>
      <w:r>
        <w:rPr>
          <w:rFonts w:ascii="Times" w:hAnsi="Times"/>
          <w:color w:val="000000" w:themeColor="text1"/>
          <w:lang w:val="en-US"/>
        </w:rPr>
        <w:t xml:space="preserve"> are major </w:t>
      </w:r>
      <w:r w:rsidR="00AE1B1A">
        <w:rPr>
          <w:rFonts w:ascii="Times" w:hAnsi="Times"/>
          <w:color w:val="000000" w:themeColor="text1"/>
          <w:lang w:val="en-US"/>
        </w:rPr>
        <w:t xml:space="preserve">web interfaces and </w:t>
      </w:r>
      <w:r>
        <w:rPr>
          <w:rFonts w:ascii="Times" w:hAnsi="Times"/>
          <w:color w:val="000000" w:themeColor="text1"/>
          <w:lang w:val="en-US"/>
        </w:rPr>
        <w:t>charts which we have implemented in our application and applied chromatic aberration wherever possible.</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30B0AFF6"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C24E90">
        <w:rPr>
          <w:rFonts w:ascii="Times" w:hAnsi="Times"/>
          <w:color w:val="000000" w:themeColor="text1"/>
          <w:lang w:val="en-US"/>
        </w:rPr>
        <w:tab/>
      </w:r>
      <w:r w:rsidR="00B051A4" w:rsidRPr="002E48C9">
        <w:rPr>
          <w:rFonts w:ascii="Times" w:hAnsi="Times"/>
          <w:color w:val="000000" w:themeColor="text1"/>
          <w:lang w:val="en-US"/>
        </w:rPr>
        <w:br/>
      </w:r>
    </w:p>
    <w:p w14:paraId="65CE6DE5" w14:textId="77777777" w:rsidR="00330810" w:rsidRDefault="00330810" w:rsidP="00B76F3D">
      <w:pPr>
        <w:spacing w:line="360" w:lineRule="auto"/>
        <w:rPr>
          <w:rFonts w:ascii="Times" w:hAnsi="Times"/>
          <w:b/>
          <w:bCs/>
          <w:color w:val="000000" w:themeColor="text1"/>
          <w:lang w:val="en-US"/>
        </w:rPr>
      </w:pPr>
    </w:p>
    <w:p w14:paraId="761B6440" w14:textId="0A2CEF16" w:rsidR="003A3D25" w:rsidRPr="00CA6389" w:rsidRDefault="00330810"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5ABCA8E" wp14:editId="06912F29">
            <wp:extent cx="5731510" cy="300228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A53E80" w:rsidRPr="002E48C9">
        <w:rPr>
          <w:rFonts w:ascii="Times" w:hAnsi="Times"/>
          <w:color w:val="000000" w:themeColor="text1"/>
          <w:lang w:val="en-US"/>
        </w:rPr>
        <w:t>5</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0B8A809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r>
      <w:r w:rsidR="00FB1091">
        <w:rPr>
          <w:rFonts w:ascii="Times" w:hAnsi="Times"/>
          <w:b/>
          <w:bCs/>
          <w:color w:val="000000" w:themeColor="text1"/>
          <w:lang w:val="en-US"/>
        </w:rPr>
        <w:t>Bubble Selection Mode</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2576" behindDoc="0" locked="0" layoutInCell="1" allowOverlap="1" wp14:anchorId="4CB7A1F1" wp14:editId="0ACAFB2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9AE7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2812F1E6">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79D6C46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lastRenderedPageBreak/>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0218E3A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r>
      <w:r w:rsidR="00295341">
        <w:rPr>
          <w:rFonts w:ascii="Times" w:hAnsi="Times"/>
          <w:b/>
          <w:bCs/>
          <w:color w:val="000000" w:themeColor="text1"/>
          <w:lang w:val="en-US"/>
        </w:rPr>
        <w:t>Bubble Removal</w:t>
      </w:r>
      <w:r w:rsidRPr="002E48C9">
        <w:rPr>
          <w:rFonts w:ascii="Times" w:hAnsi="Times"/>
          <w:b/>
          <w:bCs/>
          <w:color w:val="000000" w:themeColor="text1"/>
          <w:lang w:val="en-US"/>
        </w:rPr>
        <w:t xml:space="preserve"> </w:t>
      </w:r>
      <w:r w:rsidR="00295341">
        <w:rPr>
          <w:rFonts w:ascii="Times" w:hAnsi="Times"/>
          <w:b/>
          <w:bCs/>
          <w:color w:val="000000" w:themeColor="text1"/>
          <w:lang w:val="en-US"/>
        </w:rPr>
        <w:t>Mode</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4624" behindDoc="0" locked="0" layoutInCell="1" allowOverlap="1" wp14:anchorId="2884B8A4" wp14:editId="3F39273D">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6C769" id="Right Arrow 64" o:spid="_x0000_s1026" type="#_x0000_t13" style="position:absolute;margin-left:217.45pt;margin-top:100.85pt;width:11.75pt;height:13.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0EA33331">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5EFA516">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36C73E42"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sidR="00295341">
        <w:rPr>
          <w:rFonts w:ascii="Times" w:hAnsi="Times"/>
          <w:color w:val="000000" w:themeColor="text1"/>
          <w:lang w:val="en-US"/>
        </w:rPr>
        <w:t xml:space="preserve"> (Figure-5)</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10D64A4C" w:rsidR="00B35C7E" w:rsidRP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6E566D9A" w14:textId="755F7808" w:rsidR="00C23BC9" w:rsidRPr="002E48C9" w:rsidRDefault="00C23BC9" w:rsidP="005E1E31">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6672" behindDoc="0" locked="0" layoutInCell="1" allowOverlap="1" wp14:anchorId="2B809FB1" wp14:editId="759CFF00">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BA27D" id="Right Arrow 69" o:spid="_x0000_s1026" type="#_x0000_t13" style="position:absolute;margin-left:217.7pt;margin-top:85.45pt;width:11.75pt;height:1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IFBLYnlAAAAEAEAAA8AAAAAAAAAAAAAAAAA7wQAAGRy&#13;&#10;cy9kb3ducmV2LnhtbFBLBQYAAAAABAAEAPMAAAABBgAAAAA=&#13;&#10;" adj="10800" fillcolor="#4472c4 [3204]" strokecolor="#1f3763 [1604]" strokeweight="1pt">
                <v:fill opacity="36751f"/>
                <v:stroke opacity="28784f"/>
              </v:shape>
            </w:pict>
          </mc:Fallback>
        </mc:AlternateContent>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A8CD05A" wp14:editId="22EFA42E">
            <wp:extent cx="2640787" cy="2211705"/>
            <wp:effectExtent l="0" t="0" r="1270" b="0"/>
            <wp:docPr id="21" name="Picture 21"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istogram&#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95868" cy="2257836"/>
                    </a:xfrm>
                    <a:prstGeom prst="rect">
                      <a:avLst/>
                    </a:prstGeom>
                  </pic:spPr>
                </pic:pic>
              </a:graphicData>
            </a:graphic>
          </wp:inline>
        </w:drawing>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31F09F8" wp14:editId="5E7A31E1">
            <wp:extent cx="2691993" cy="2389567"/>
            <wp:effectExtent l="0" t="0" r="635" b="0"/>
            <wp:docPr id="23" name="Picture 23" descr="A picture containing tex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b&#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9249" cy="2502527"/>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1993BB0"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005E1E31">
        <w:rPr>
          <w:rFonts w:ascii="Times" w:hAnsi="Times"/>
          <w:color w:val="000000" w:themeColor="text1"/>
          <w:lang w:val="en-US"/>
        </w:rPr>
        <w:t xml:space="preserve"> (left view)</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(right side view)</w:t>
      </w:r>
      <w:r w:rsidR="0070792D"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77777777" w:rsidR="00C23BC9" w:rsidRPr="002E48C9" w:rsidRDefault="00C23BC9" w:rsidP="00B76F3D">
      <w:pPr>
        <w:spacing w:line="360" w:lineRule="auto"/>
        <w:rPr>
          <w:rFonts w:ascii="Times" w:hAnsi="Times"/>
          <w:b/>
          <w:bCs/>
          <w:color w:val="000000" w:themeColor="text1"/>
          <w:lang w:val="en-US"/>
        </w:rPr>
      </w:pPr>
    </w:p>
    <w:p w14:paraId="54507171" w14:textId="77777777" w:rsidR="00C23BC9" w:rsidRPr="002E48C9" w:rsidRDefault="00C23BC9" w:rsidP="00B76F3D">
      <w:pPr>
        <w:spacing w:line="360" w:lineRule="auto"/>
        <w:rPr>
          <w:rFonts w:ascii="Times" w:hAnsi="Times"/>
          <w:b/>
          <w:bCs/>
          <w:color w:val="000000" w:themeColor="text1"/>
          <w:lang w:val="en-US"/>
        </w:rPr>
      </w:pPr>
    </w:p>
    <w:p w14:paraId="453269EA" w14:textId="77777777" w:rsidR="00C23BC9" w:rsidRPr="002E48C9" w:rsidRDefault="00C23BC9" w:rsidP="00B76F3D">
      <w:pPr>
        <w:spacing w:line="360" w:lineRule="auto"/>
        <w:rPr>
          <w:rFonts w:ascii="Times" w:hAnsi="Times"/>
          <w:b/>
          <w:bCs/>
          <w:color w:val="000000" w:themeColor="text1"/>
          <w:lang w:val="en-US"/>
        </w:rPr>
      </w:pPr>
    </w:p>
    <w:p w14:paraId="7D257596" w14:textId="77777777" w:rsidR="00C23BC9" w:rsidRPr="002E48C9" w:rsidRDefault="00C23BC9" w:rsidP="00B76F3D">
      <w:pPr>
        <w:spacing w:line="360" w:lineRule="auto"/>
        <w:rPr>
          <w:rFonts w:ascii="Times" w:hAnsi="Times"/>
          <w:b/>
          <w:bCs/>
          <w:color w:val="000000" w:themeColor="text1"/>
          <w:lang w:val="en-US"/>
        </w:rPr>
      </w:pPr>
    </w:p>
    <w:p w14:paraId="6CC05223" w14:textId="77777777" w:rsidR="00C23BC9" w:rsidRPr="002E48C9" w:rsidRDefault="00C23BC9" w:rsidP="00B76F3D">
      <w:pPr>
        <w:spacing w:line="360" w:lineRule="auto"/>
        <w:rPr>
          <w:rFonts w:ascii="Times" w:hAnsi="Times"/>
          <w:b/>
          <w:bCs/>
          <w:color w:val="000000" w:themeColor="text1"/>
          <w:lang w:val="en-US"/>
        </w:rPr>
      </w:pPr>
    </w:p>
    <w:p w14:paraId="31B4A688" w14:textId="77777777" w:rsidR="00C23BC9" w:rsidRPr="002E48C9" w:rsidRDefault="00C23BC9" w:rsidP="00B76F3D">
      <w:pPr>
        <w:spacing w:line="360" w:lineRule="auto"/>
        <w:rPr>
          <w:rFonts w:ascii="Times" w:hAnsi="Times"/>
          <w:b/>
          <w:bCs/>
          <w:color w:val="000000" w:themeColor="text1"/>
          <w:lang w:val="en-US"/>
        </w:rPr>
      </w:pPr>
    </w:p>
    <w:p w14:paraId="24BF2284" w14:textId="77777777" w:rsidR="00C23BC9" w:rsidRPr="002E48C9" w:rsidRDefault="00C23BC9" w:rsidP="00B76F3D">
      <w:pPr>
        <w:spacing w:line="360" w:lineRule="auto"/>
        <w:rPr>
          <w:rFonts w:ascii="Times" w:hAnsi="Times"/>
          <w:b/>
          <w:bCs/>
          <w:color w:val="000000" w:themeColor="text1"/>
          <w:lang w:val="en-US"/>
        </w:rPr>
      </w:pPr>
    </w:p>
    <w:p w14:paraId="20F2399D" w14:textId="77777777" w:rsidR="00C23BC9" w:rsidRPr="002E48C9" w:rsidRDefault="00C23BC9" w:rsidP="00B76F3D">
      <w:pPr>
        <w:spacing w:line="360" w:lineRule="auto"/>
        <w:rPr>
          <w:rFonts w:ascii="Times" w:hAnsi="Times"/>
          <w:b/>
          <w:bCs/>
          <w:color w:val="000000" w:themeColor="text1"/>
          <w:lang w:val="en-US"/>
        </w:rPr>
      </w:pPr>
    </w:p>
    <w:p w14:paraId="10D8C9E3" w14:textId="77777777" w:rsidR="00C23BC9" w:rsidRPr="002E48C9" w:rsidRDefault="00C23BC9" w:rsidP="00B76F3D">
      <w:pPr>
        <w:spacing w:line="360" w:lineRule="auto"/>
        <w:rPr>
          <w:rFonts w:ascii="Times" w:hAnsi="Times"/>
          <w:b/>
          <w:bCs/>
          <w:color w:val="000000" w:themeColor="text1"/>
          <w:lang w:val="en-US"/>
        </w:rPr>
      </w:pPr>
    </w:p>
    <w:p w14:paraId="27E87B7C" w14:textId="77777777" w:rsidR="00C23BC9" w:rsidRPr="002E48C9" w:rsidRDefault="00C23BC9" w:rsidP="00B76F3D">
      <w:pPr>
        <w:spacing w:line="360" w:lineRule="auto"/>
        <w:rPr>
          <w:rFonts w:ascii="Times" w:hAnsi="Times"/>
          <w:b/>
          <w:bCs/>
          <w:color w:val="000000" w:themeColor="text1"/>
          <w:lang w:val="en-US"/>
        </w:rPr>
      </w:pPr>
    </w:p>
    <w:p w14:paraId="58B093E7" w14:textId="77777777" w:rsidR="00C23BC9" w:rsidRPr="002E48C9" w:rsidRDefault="00C23BC9" w:rsidP="00B76F3D">
      <w:pPr>
        <w:spacing w:line="360" w:lineRule="auto"/>
        <w:rPr>
          <w:rFonts w:ascii="Times" w:hAnsi="Times"/>
          <w:b/>
          <w:bCs/>
          <w:color w:val="000000" w:themeColor="text1"/>
          <w:lang w:val="en-US"/>
        </w:rPr>
      </w:pPr>
    </w:p>
    <w:p w14:paraId="322E564E" w14:textId="77777777" w:rsidR="00C23BC9" w:rsidRPr="002E48C9" w:rsidRDefault="00C23BC9" w:rsidP="00B76F3D">
      <w:pPr>
        <w:spacing w:line="360" w:lineRule="auto"/>
        <w:rPr>
          <w:rFonts w:ascii="Times" w:hAnsi="Times"/>
          <w:b/>
          <w:bCs/>
          <w:color w:val="000000" w:themeColor="text1"/>
          <w:lang w:val="en-US"/>
        </w:rPr>
      </w:pPr>
    </w:p>
    <w:p w14:paraId="5DD7B254" w14:textId="77777777" w:rsidR="00C23BC9" w:rsidRPr="002E48C9" w:rsidRDefault="00C23BC9" w:rsidP="00B76F3D">
      <w:pPr>
        <w:spacing w:line="360" w:lineRule="auto"/>
        <w:rPr>
          <w:rFonts w:ascii="Times" w:hAnsi="Times"/>
          <w:b/>
          <w:bCs/>
          <w:color w:val="000000" w:themeColor="text1"/>
          <w:lang w:val="en-US"/>
        </w:rPr>
      </w:pPr>
    </w:p>
    <w:p w14:paraId="7C1CD29F" w14:textId="73FA950C" w:rsidR="00C23BC9" w:rsidRPr="002E48C9" w:rsidRDefault="00C23BC9" w:rsidP="00B76F3D">
      <w:pPr>
        <w:spacing w:line="360" w:lineRule="auto"/>
        <w:rPr>
          <w:rFonts w:ascii="Times" w:hAnsi="Times"/>
          <w:b/>
          <w:bCs/>
          <w:color w:val="000000" w:themeColor="text1"/>
          <w:lang w:val="en-US"/>
        </w:rPr>
      </w:pPr>
    </w:p>
    <w:p w14:paraId="6F34E697" w14:textId="77777777" w:rsidR="00311536" w:rsidRPr="002E48C9" w:rsidRDefault="00311536" w:rsidP="00B76F3D">
      <w:pPr>
        <w:spacing w:line="360" w:lineRule="auto"/>
        <w:rPr>
          <w:rFonts w:ascii="Times" w:hAnsi="Times"/>
          <w:b/>
          <w:bCs/>
          <w:color w:val="000000" w:themeColor="text1"/>
          <w:lang w:val="en-US"/>
        </w:rPr>
      </w:pPr>
    </w:p>
    <w:p w14:paraId="6234FBF4" w14:textId="6F90CD61" w:rsidR="006F648F" w:rsidRDefault="006F648F" w:rsidP="00B76F3D">
      <w:pPr>
        <w:spacing w:line="360" w:lineRule="auto"/>
        <w:rPr>
          <w:rFonts w:ascii="Times" w:hAnsi="Times"/>
          <w:b/>
          <w:bCs/>
          <w:color w:val="000000" w:themeColor="text1"/>
          <w:lang w:val="en-US"/>
        </w:rPr>
      </w:pPr>
    </w:p>
    <w:p w14:paraId="212405BD" w14:textId="14920268" w:rsidR="006F648F"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4.5</w:t>
      </w:r>
      <w:r>
        <w:rPr>
          <w:rFonts w:ascii="Times" w:hAnsi="Times"/>
          <w:b/>
          <w:bCs/>
          <w:color w:val="000000" w:themeColor="text1"/>
          <w:lang w:val="en-US"/>
        </w:rPr>
        <w:tab/>
        <w:t>Texture Generation</w:t>
      </w:r>
    </w:p>
    <w:p w14:paraId="217FD358" w14:textId="77777777" w:rsidR="006F648F" w:rsidRDefault="006F648F" w:rsidP="00B76F3D">
      <w:pPr>
        <w:spacing w:line="360" w:lineRule="auto"/>
        <w:rPr>
          <w:rFonts w:ascii="Times" w:hAnsi="Times"/>
          <w:b/>
          <w:bCs/>
          <w:color w:val="000000" w:themeColor="text1"/>
          <w:lang w:val="en-US"/>
        </w:rPr>
      </w:pPr>
    </w:p>
    <w:p w14:paraId="669C0E14" w14:textId="1D51F04C" w:rsidR="006F648F" w:rsidRPr="002E48C9"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4.5.2</w:t>
      </w:r>
      <w:r>
        <w:rPr>
          <w:rFonts w:ascii="Times" w:hAnsi="Times"/>
          <w:b/>
          <w:bCs/>
          <w:color w:val="000000" w:themeColor="text1"/>
          <w:lang w:val="en-US"/>
        </w:rPr>
        <w:tab/>
        <w:t>Texture Utilization</w:t>
      </w:r>
    </w:p>
    <w:p w14:paraId="70BD993F" w14:textId="77777777" w:rsidR="008A3559" w:rsidRPr="002E48C9" w:rsidRDefault="008A3559" w:rsidP="007A7B35">
      <w:pPr>
        <w:spacing w:line="360" w:lineRule="auto"/>
        <w:jc w:val="both"/>
        <w:rPr>
          <w:rFonts w:ascii="Times" w:hAnsi="Times"/>
          <w:color w:val="000000" w:themeColor="text1"/>
          <w:lang w:val="en-US"/>
        </w:rPr>
      </w:pPr>
    </w:p>
    <w:p w14:paraId="2EDDFFA0" w14:textId="77777777" w:rsidR="007A7B35" w:rsidRPr="002E48C9"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Pr="002E48C9"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Pr="002E48C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Pr="002E48C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Pr="002E48C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Pr="002E48C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Pr="002E48C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Pr="002E48C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Pr="002E48C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Pr="002E48C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Pr="002E48C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4A35A4F2" w14:textId="77777777" w:rsidR="00B22B3E" w:rsidRDefault="00B76F3D" w:rsidP="00D51809">
      <w:pPr>
        <w:spacing w:before="100" w:beforeAutospacing="1" w:after="100" w:afterAutospacing="1" w:line="360" w:lineRule="auto"/>
        <w:jc w:val="both"/>
        <w:rPr>
          <w:rFonts w:ascii="Times" w:hAnsi="Times" w:cs="Menlo"/>
          <w:color w:val="000000" w:themeColor="text1"/>
          <w:lang w:val="en-US"/>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mlp, cnn and lstm predictions are used in bottom chart whereas </w:t>
      </w:r>
      <w:r w:rsidR="009D579E" w:rsidRPr="002E48C9">
        <w:rPr>
          <w:rFonts w:ascii="Times" w:hAnsi="Times" w:cs="Menlo"/>
          <w:color w:val="000000" w:themeColor="text1"/>
        </w:rPr>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new_deaths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icu_patients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hosp_patients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new_tests</w:t>
      </w:r>
      <w:r w:rsidR="009D579E" w:rsidRPr="002E48C9">
        <w:rPr>
          <w:rFonts w:ascii="Times" w:hAnsi="Times" w:cs="Menlo"/>
          <w:color w:val="000000" w:themeColor="text1"/>
          <w:lang w:val="en-US"/>
        </w:rPr>
        <w:t xml:space="preserve"> are used for top chart.</w:t>
      </w:r>
    </w:p>
    <w:p w14:paraId="1AFED2B6" w14:textId="77777777" w:rsidR="006769FB" w:rsidRDefault="00B22B3E" w:rsidP="00B22B3E">
      <w:pPr>
        <w:spacing w:before="100" w:beforeAutospacing="1" w:after="100" w:afterAutospacing="1" w:line="360" w:lineRule="auto"/>
        <w:jc w:val="both"/>
        <w:rPr>
          <w:color w:val="000000" w:themeColor="text1"/>
        </w:rPr>
      </w:pPr>
      <w:r>
        <w:rPr>
          <w:noProof/>
          <w:color w:val="000000" w:themeColor="text1"/>
        </w:rPr>
        <w:lastRenderedPageBreak/>
        <w:drawing>
          <wp:inline distT="0" distB="0" distL="0" distR="0" wp14:anchorId="63D9DC1F" wp14:editId="10D87549">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696F12E1" w14:textId="02ABFC68" w:rsidR="00B76F3D" w:rsidRPr="00B22B3E" w:rsidRDefault="00B22B3E" w:rsidP="00B22B3E">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2B4D8997" wp14:editId="5B181E40">
            <wp:extent cx="5551170" cy="5589037"/>
            <wp:effectExtent l="12700" t="12700" r="114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33AA553C" w14:textId="54F63EDD"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C240C4">
        <w:rPr>
          <w:rFonts w:ascii="Times" w:hAnsi="Times"/>
          <w:color w:val="000000" w:themeColor="text1"/>
          <w:lang w:val="en-US"/>
        </w:rPr>
        <w:t>M</w:t>
      </w:r>
      <w:r w:rsidR="00741903" w:rsidRPr="002E48C9">
        <w:rPr>
          <w:rFonts w:ascii="Times" w:hAnsi="Times"/>
          <w:color w:val="000000" w:themeColor="text1"/>
          <w:lang w:val="en-US"/>
        </w:rPr>
        <w:t>ulti</w:t>
      </w:r>
      <w:r w:rsidR="00C240C4">
        <w:rPr>
          <w:rFonts w:ascii="Times" w:hAnsi="Times"/>
          <w:color w:val="000000" w:themeColor="text1"/>
          <w:lang w:val="en-US"/>
        </w:rPr>
        <w:t xml:space="preserve"> C</w:t>
      </w:r>
      <w:r w:rsidR="00741903" w:rsidRPr="002E48C9">
        <w:rPr>
          <w:rFonts w:ascii="Times" w:hAnsi="Times"/>
          <w:color w:val="000000" w:themeColor="text1"/>
          <w:lang w:val="en-US"/>
        </w:rPr>
        <w:t>ountry</w:t>
      </w:r>
      <w:r w:rsidR="00C240C4">
        <w:rPr>
          <w:rFonts w:ascii="Times" w:hAnsi="Times"/>
          <w:color w:val="000000" w:themeColor="text1"/>
          <w:lang w:val="en-US"/>
        </w:rPr>
        <w:t xml:space="preserve"> Stream Graphs. Color filled (top), </w:t>
      </w:r>
      <w:r w:rsidR="004D0F19">
        <w:rPr>
          <w:rFonts w:ascii="Times" w:hAnsi="Times"/>
          <w:color w:val="000000" w:themeColor="text1"/>
          <w:lang w:val="en-US"/>
        </w:rPr>
        <w:t xml:space="preserve">CA </w:t>
      </w:r>
      <w:r w:rsidR="00C240C4">
        <w:rPr>
          <w:rFonts w:ascii="Times" w:hAnsi="Times"/>
          <w:color w:val="000000" w:themeColor="text1"/>
          <w:lang w:val="en-US"/>
        </w:rPr>
        <w:t xml:space="preserve">Texture filled </w:t>
      </w:r>
      <w:r w:rsidR="005256D6" w:rsidRPr="002E48C9">
        <w:rPr>
          <w:rFonts w:ascii="Times" w:hAnsi="Times"/>
          <w:color w:val="000000" w:themeColor="text1"/>
          <w:lang w:val="en-US"/>
        </w:rPr>
        <w:t>(</w:t>
      </w:r>
      <w:r w:rsidR="00C240C4">
        <w:rPr>
          <w:rFonts w:ascii="Times" w:hAnsi="Times"/>
          <w:color w:val="000000" w:themeColor="text1"/>
          <w:lang w:val="en-US"/>
        </w:rPr>
        <w:t>bottom</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FE30166" w14:textId="5EC3BBB4" w:rsidR="001014F0" w:rsidRDefault="00E02A04" w:rsidP="00CD3EFC">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sidR="00CD3EFC">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CD3EFC">
        <w:rPr>
          <w:rFonts w:ascii="Times" w:hAnsi="Times" w:cs="Arial"/>
          <w:color w:val="000000" w:themeColor="text1"/>
          <w:shd w:val="clear" w:color="auto" w:fill="FFFFFF"/>
          <w:lang w:val="en-US"/>
        </w:rPr>
        <w:t>Data</w:t>
      </w:r>
      <w:r w:rsidR="005256D6" w:rsidRPr="002E48C9">
        <w:rPr>
          <w:rFonts w:ascii="Times" w:hAnsi="Times" w:cs="Arial"/>
          <w:color w:val="000000" w:themeColor="text1"/>
          <w:shd w:val="clear" w:color="auto" w:fill="FFFFFF"/>
        </w:rPr>
        <w:t xml:space="preserve">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w:t>
      </w:r>
      <w:r w:rsidR="005256D6"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sidR="00CD3EFC">
        <w:rPr>
          <w:noProof/>
          <w:color w:val="000000" w:themeColor="text1"/>
        </w:rPr>
        <w:drawing>
          <wp:inline distT="0" distB="0" distL="0" distR="0" wp14:anchorId="29017AE9" wp14:editId="474D67F3">
            <wp:extent cx="5731510" cy="4304665"/>
            <wp:effectExtent l="12700" t="12700" r="889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604C501" w14:textId="77777777" w:rsidR="00CD3EFC" w:rsidRPr="00CD3EFC" w:rsidRDefault="00CD3EFC" w:rsidP="00CD3EFC">
      <w:pPr>
        <w:jc w:val="both"/>
        <w:rPr>
          <w:color w:val="000000" w:themeColor="text1"/>
        </w:rPr>
      </w:pP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2C6B126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 xml:space="preserve">number of total cases(total_cases) with hospitalized patients (hosp_patients)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 xml:space="preserve">frequent </w:t>
      </w:r>
      <w:r w:rsidR="0078502B">
        <w:rPr>
          <w:rFonts w:ascii="Times" w:hAnsi="Times" w:cs="Arial"/>
          <w:color w:val="000000" w:themeColor="text1"/>
          <w:shd w:val="clear" w:color="auto" w:fill="FFFFFF"/>
          <w:lang w:val="en-US"/>
        </w:rPr>
        <w:t>overlaps for multi-variable and multi-</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617FAD3F" w:rsidR="008D09C6" w:rsidRPr="002E48C9" w:rsidRDefault="004D22A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7A26412B" wp14:editId="7F99A1ED">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55CCE738" w14:textId="5CD74727"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r w:rsidR="004D22A8">
        <w:rPr>
          <w:rFonts w:ascii="Times" w:hAnsi="Times"/>
          <w:color w:val="000000" w:themeColor="text1"/>
          <w:lang w:val="en-US"/>
        </w:rPr>
        <w:t xml:space="preserve"> with CA textures</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r w:rsidR="009D6AF4" w:rsidRPr="002E48C9">
        <w:rPr>
          <w:rFonts w:ascii="Times" w:hAnsi="Times"/>
          <w:color w:val="000000" w:themeColor="text1"/>
          <w:lang w:val="en-US"/>
        </w:rPr>
        <w:t>tal</w:t>
      </w:r>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00C171E2" w:rsidR="008D09C6" w:rsidRPr="002E48C9" w:rsidRDefault="0078502B"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83A9331" wp14:editId="43E5FA55">
            <wp:extent cx="5607050" cy="3946849"/>
            <wp:effectExtent l="0" t="0" r="0" b="317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40270" cy="3970233"/>
                    </a:xfrm>
                    <a:prstGeom prst="rect">
                      <a:avLst/>
                    </a:prstGeom>
                  </pic:spPr>
                </pic:pic>
              </a:graphicData>
            </a:graphic>
          </wp:inline>
        </w:drawing>
      </w:r>
      <w:r>
        <w:rPr>
          <w:rFonts w:ascii="Times" w:hAnsi="Times"/>
          <w:noProof/>
          <w:color w:val="000000" w:themeColor="text1"/>
          <w:lang w:val="en-US"/>
        </w:rPr>
        <w:drawing>
          <wp:inline distT="0" distB="0" distL="0" distR="0" wp14:anchorId="3252FDFF" wp14:editId="68C164D2">
            <wp:extent cx="5606731" cy="4497355"/>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35871" cy="4520729"/>
                    </a:xfrm>
                    <a:prstGeom prst="rect">
                      <a:avLst/>
                    </a:prstGeom>
                  </pic:spPr>
                </pic:pic>
              </a:graphicData>
            </a:graphic>
          </wp:inline>
        </w:drawing>
      </w:r>
    </w:p>
    <w:p w14:paraId="7A55868B" w14:textId="2D13F24C"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r w:rsidR="004D0F19">
        <w:rPr>
          <w:rFonts w:ascii="Times" w:hAnsi="Times"/>
          <w:color w:val="000000" w:themeColor="text1"/>
          <w:lang w:val="en-US"/>
        </w:rPr>
        <w:t xml:space="preserve"> (Color filled – top, CA Texture filled – bottom)</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70C4F811"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t>
      </w:r>
    </w:p>
    <w:p w14:paraId="2C5B7964" w14:textId="457E2931"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This chart is more much like impact chart because their construction style is mostly </w:t>
      </w:r>
      <w:r w:rsidR="00EC627F" w:rsidRPr="002E48C9">
        <w:rPr>
          <w:rFonts w:ascii="Times" w:hAnsi="Times"/>
          <w:color w:val="000000" w:themeColor="text1"/>
          <w:lang w:val="en-US"/>
        </w:rPr>
        <w:t>like</w:t>
      </w:r>
      <w:r w:rsidRPr="002E48C9">
        <w:rPr>
          <w:rFonts w:ascii="Times" w:hAnsi="Times"/>
          <w:color w:val="000000" w:themeColor="text1"/>
          <w:lang w:val="en-US"/>
        </w:rPr>
        <w:t xml:space="preserve"> each other, though the axes are used in reverse order.</w:t>
      </w:r>
    </w:p>
    <w:p w14:paraId="0B3AF1D6" w14:textId="0E8E7FB0" w:rsidR="008D09C6" w:rsidRPr="002E48C9" w:rsidRDefault="00EC627F" w:rsidP="00B76F3D">
      <w:pPr>
        <w:spacing w:line="360" w:lineRule="auto"/>
        <w:rPr>
          <w:rFonts w:ascii="Times" w:hAnsi="Times"/>
          <w:noProof/>
          <w:color w:val="000000" w:themeColor="text1"/>
          <w:lang w:val="en-US"/>
        </w:rPr>
      </w:pPr>
      <w:r>
        <w:rPr>
          <w:rFonts w:ascii="Times" w:hAnsi="Times"/>
          <w:noProof/>
          <w:color w:val="000000" w:themeColor="text1"/>
          <w:lang w:val="en-US"/>
        </w:rPr>
        <w:drawing>
          <wp:inline distT="0" distB="0" distL="0" distR="0" wp14:anchorId="4AF969FD" wp14:editId="5E45B33D">
            <wp:extent cx="5731510" cy="4386580"/>
            <wp:effectExtent l="0" t="0" r="0" b="0"/>
            <wp:docPr id="59" name="Picture 5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omputer screen captur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386580"/>
                    </a:xfrm>
                    <a:prstGeom prst="rect">
                      <a:avLst/>
                    </a:prstGeom>
                  </pic:spPr>
                </pic:pic>
              </a:graphicData>
            </a:graphic>
          </wp:inline>
        </w:drawing>
      </w:r>
    </w:p>
    <w:p w14:paraId="5D9D4DA5" w14:textId="5C0064D0"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p>
    <w:p w14:paraId="425E14A3" w14:textId="3731DD2F" w:rsidR="0000355E" w:rsidRDefault="0000355E" w:rsidP="00B76F3D">
      <w:pPr>
        <w:spacing w:line="360" w:lineRule="auto"/>
        <w:rPr>
          <w:rFonts w:ascii="Times" w:hAnsi="Times"/>
          <w:color w:val="000000" w:themeColor="text1"/>
          <w:lang w:val="en-US"/>
        </w:rPr>
      </w:pPr>
    </w:p>
    <w:p w14:paraId="0EFF230D" w14:textId="77777777" w:rsidR="00E269C0" w:rsidRPr="002E48C9" w:rsidRDefault="00E269C0" w:rsidP="00B76F3D">
      <w:pPr>
        <w:spacing w:line="360" w:lineRule="auto"/>
        <w:rPr>
          <w:rFonts w:ascii="Times" w:hAnsi="Times"/>
          <w:color w:val="000000" w:themeColor="text1"/>
          <w:lang w:val="en-US"/>
        </w:rPr>
      </w:pPr>
    </w:p>
    <w:p w14:paraId="3E47D571" w14:textId="1F5354F8" w:rsidR="00B76F3D" w:rsidRPr="002E48C9" w:rsidRDefault="00B76F3D" w:rsidP="00B76F3D">
      <w:pPr>
        <w:spacing w:line="360" w:lineRule="auto"/>
        <w:rPr>
          <w:rFonts w:ascii="Times" w:hAnsi="Times"/>
          <w:b/>
          <w:bCs/>
          <w:color w:val="000000" w:themeColor="text1"/>
          <w:lang w:val="en-US"/>
        </w:rPr>
      </w:pPr>
    </w:p>
    <w:p w14:paraId="4F03E4E8" w14:textId="77777777" w:rsidR="00B76F3D" w:rsidRPr="002E48C9" w:rsidRDefault="00B76F3D" w:rsidP="00B76F3D">
      <w:pPr>
        <w:spacing w:line="360" w:lineRule="auto"/>
        <w:rPr>
          <w:rFonts w:ascii="Times" w:hAnsi="Times"/>
          <w:b/>
          <w:bCs/>
          <w:color w:val="000000" w:themeColor="text1"/>
          <w:lang w:val="en-US"/>
        </w:rPr>
      </w:pPr>
    </w:p>
    <w:p w14:paraId="3F6E7A96" w14:textId="4EA2F7D9" w:rsidR="00C23BC9" w:rsidRPr="002E48C9" w:rsidRDefault="00B76F3D"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8B0CB3" w:rsidRPr="002E48C9">
        <w:rPr>
          <w:rFonts w:ascii="Times" w:hAnsi="Times"/>
          <w:b/>
          <w:bCs/>
          <w:color w:val="000000" w:themeColor="text1"/>
          <w:lang w:val="en-US"/>
        </w:rPr>
        <w:t>11.1</w:t>
      </w:r>
      <w:r w:rsidRPr="002E48C9">
        <w:rPr>
          <w:rFonts w:ascii="Times" w:hAnsi="Times"/>
          <w:b/>
          <w:bCs/>
          <w:color w:val="000000" w:themeColor="text1"/>
          <w:lang w:val="en-US"/>
        </w:rPr>
        <w:tab/>
      </w:r>
      <w:r w:rsidR="008B0CB3" w:rsidRPr="002E48C9">
        <w:rPr>
          <w:rFonts w:ascii="Times" w:hAnsi="Times"/>
          <w:b/>
          <w:bCs/>
          <w:color w:val="000000" w:themeColor="text1"/>
          <w:lang w:val="en-US"/>
        </w:rPr>
        <w:t>Implementation Mechanism</w:t>
      </w:r>
    </w:p>
    <w:p w14:paraId="1A1F2398" w14:textId="77777777" w:rsidR="00B76F3D" w:rsidRPr="002E48C9" w:rsidRDefault="00B76F3D" w:rsidP="00B76F3D">
      <w:pPr>
        <w:spacing w:line="360" w:lineRule="auto"/>
        <w:rPr>
          <w:color w:val="000000" w:themeColor="text1"/>
        </w:rPr>
      </w:pPr>
    </w:p>
    <w:p w14:paraId="5BBFD0EE" w14:textId="0D347A3A" w:rsidR="00B76F3D" w:rsidRPr="002E48C9" w:rsidRDefault="008B0CB3"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97152" behindDoc="0" locked="0" layoutInCell="1" allowOverlap="1" wp14:anchorId="382575E9" wp14:editId="32FA1B07">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49" type="#_x0000_t202" style="position:absolute;margin-left:95.55pt;margin-top:78pt;width:40.85pt;height:22.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" filled="f" stroked="f" strokeweight=".5pt">
                <v:textbox>
                  <w:txbxContent>
                    <w:p w14:paraId="1789F82F" w14:textId="0957386F" w:rsidR="008B0CB3" w:rsidRPr="008B0CB3" w:rsidRDefault="008B0CB3">
                      <w:pPr>
                        <w:rPr>
                          <w:lang w:val="en-US"/>
                        </w:rPr>
                      </w:pPr>
                      <w:r>
                        <w:rPr>
                          <w:lang w:val="en-US"/>
                        </w:rPr>
                        <w:t>(x,y)</w:t>
                      </w:r>
                    </w:p>
                  </w:txbxContent>
                </v:textbox>
              </v:shape>
            </w:pict>
          </mc:Fallback>
        </mc:AlternateContent>
      </w:r>
      <w:r w:rsidR="00B76F3D" w:rsidRPr="002E48C9">
        <w:rPr>
          <w:rFonts w:ascii="Times" w:hAnsi="Times"/>
          <w:b/>
          <w:bCs/>
          <w:noProof/>
          <w:color w:val="000000" w:themeColor="text1"/>
          <w:lang w:val="en-US"/>
        </w:rPr>
        <w:drawing>
          <wp:inline distT="0" distB="0" distL="0" distR="0" wp14:anchorId="63A8A4F7" wp14:editId="3FEBBCA6">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2E48C9" w:rsidRDefault="008B0CB3"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 xml:space="preserve">Figure- </w:t>
      </w:r>
      <w:r w:rsidR="00903A0E" w:rsidRPr="002E48C9">
        <w:rPr>
          <w:rFonts w:ascii="Times" w:hAnsi="Times"/>
          <w:noProof/>
          <w:color w:val="000000" w:themeColor="text1"/>
          <w:lang w:val="en-US"/>
        </w:rPr>
        <w:t>G</w:t>
      </w:r>
      <w:r w:rsidR="000A70BE" w:rsidRPr="002E48C9">
        <w:rPr>
          <w:rFonts w:ascii="Times" w:hAnsi="Times"/>
          <w:noProof/>
          <w:color w:val="000000" w:themeColor="text1"/>
          <w:lang w:val="en-US"/>
        </w:rPr>
        <w:t>eomet</w:t>
      </w:r>
      <w:r w:rsidR="00D005F4" w:rsidRPr="002E48C9">
        <w:rPr>
          <w:rFonts w:ascii="Times" w:hAnsi="Times"/>
          <w:noProof/>
          <w:color w:val="000000" w:themeColor="text1"/>
          <w:lang w:val="en-US"/>
        </w:rPr>
        <w:t>r</w:t>
      </w:r>
      <w:r w:rsidR="000A70BE" w:rsidRPr="002E48C9">
        <w:rPr>
          <w:rFonts w:ascii="Times" w:hAnsi="Times"/>
          <w:noProof/>
          <w:color w:val="000000" w:themeColor="text1"/>
          <w:lang w:val="en-US"/>
        </w:rPr>
        <w:t>ic concept</w:t>
      </w:r>
      <w:r w:rsidR="00903A0E" w:rsidRPr="002E48C9">
        <w:rPr>
          <w:rFonts w:ascii="Times" w:hAnsi="Times"/>
          <w:noProof/>
          <w:color w:val="000000" w:themeColor="text1"/>
          <w:lang w:val="en-US"/>
        </w:rPr>
        <w:t>(left)</w:t>
      </w:r>
      <w:r w:rsidR="000A70BE" w:rsidRPr="002E48C9">
        <w:rPr>
          <w:rFonts w:ascii="Times" w:hAnsi="Times"/>
          <w:noProof/>
          <w:color w:val="000000" w:themeColor="text1"/>
          <w:lang w:val="en-US"/>
        </w:rPr>
        <w:t>,</w:t>
      </w:r>
      <w:r w:rsidR="00903A0E" w:rsidRPr="002E48C9">
        <w:rPr>
          <w:rFonts w:ascii="Times" w:hAnsi="Times"/>
          <w:noProof/>
          <w:color w:val="000000" w:themeColor="text1"/>
          <w:lang w:val="en-US"/>
        </w:rPr>
        <w:t xml:space="preserve">  I</w:t>
      </w:r>
      <w:r w:rsidR="000A70BE" w:rsidRPr="002E48C9">
        <w:rPr>
          <w:rFonts w:ascii="Times" w:hAnsi="Times"/>
          <w:noProof/>
          <w:color w:val="000000" w:themeColor="text1"/>
          <w:lang w:val="en-US"/>
        </w:rPr>
        <w:t xml:space="preserve">mplementation </w:t>
      </w:r>
      <w:r w:rsidR="00CF3E6C" w:rsidRPr="002E48C9">
        <w:rPr>
          <w:rFonts w:ascii="Times" w:hAnsi="Times"/>
          <w:noProof/>
          <w:color w:val="000000" w:themeColor="text1"/>
          <w:lang w:val="en-US"/>
        </w:rPr>
        <w:t>with</w:t>
      </w:r>
      <w:r w:rsidR="00903A0E" w:rsidRPr="002E48C9">
        <w:rPr>
          <w:rFonts w:ascii="Times" w:hAnsi="Times"/>
          <w:noProof/>
          <w:color w:val="000000" w:themeColor="text1"/>
          <w:lang w:val="en-US"/>
        </w:rPr>
        <w:t xml:space="preserve"> a circle(right)</w:t>
      </w:r>
    </w:p>
    <w:p w14:paraId="31E861E6" w14:textId="77777777" w:rsidR="00903A0E" w:rsidRPr="002E48C9" w:rsidRDefault="00903A0E" w:rsidP="00B76F3D">
      <w:pPr>
        <w:spacing w:line="360" w:lineRule="auto"/>
        <w:rPr>
          <w:rFonts w:ascii="Times" w:hAnsi="Times"/>
          <w:b/>
          <w:bCs/>
          <w:color w:val="000000" w:themeColor="text1"/>
          <w:lang w:val="en-US"/>
        </w:rPr>
      </w:pPr>
    </w:p>
    <w:p w14:paraId="166088A2" w14:textId="70835C43" w:rsidR="00B76F3D" w:rsidRPr="002E48C9" w:rsidRDefault="008B0CB3" w:rsidP="00B76F3D">
      <w:pPr>
        <w:pStyle w:val="NormalWeb"/>
        <w:shd w:val="clear" w:color="auto" w:fill="FFFFFF"/>
        <w:spacing w:before="0" w:beforeAutospacing="0" w:after="0" w:afterAutospacing="0" w:line="360" w:lineRule="auto"/>
        <w:rPr>
          <w:rFonts w:ascii="Times" w:hAnsi="Times"/>
          <w:color w:val="000000" w:themeColor="text1"/>
        </w:rPr>
      </w:pPr>
      <w:r w:rsidRPr="002E48C9">
        <w:rPr>
          <w:rFonts w:ascii="Times" w:hAnsi="Times"/>
          <w:color w:val="000000" w:themeColor="text1"/>
          <w:lang w:val="en-US"/>
        </w:rPr>
        <w:t xml:space="preserve">To draw a </w:t>
      </w:r>
      <w:r w:rsidR="00B76F3D" w:rsidRPr="002E48C9">
        <w:rPr>
          <w:rFonts w:ascii="Times" w:hAnsi="Times"/>
          <w:color w:val="000000" w:themeColor="text1"/>
        </w:rPr>
        <w:t xml:space="preserve">circle </w:t>
      </w:r>
      <w:r w:rsidR="0085727B" w:rsidRPr="002E48C9">
        <w:rPr>
          <w:rFonts w:ascii="Times" w:hAnsi="Times"/>
          <w:color w:val="000000" w:themeColor="text1"/>
          <w:lang w:val="en-US"/>
        </w:rPr>
        <w:t>representing</w:t>
      </w:r>
      <w:r w:rsidRPr="002E48C9">
        <w:rPr>
          <w:rFonts w:ascii="Times" w:hAnsi="Times"/>
          <w:color w:val="000000" w:themeColor="text1"/>
          <w:lang w:val="en-US"/>
        </w:rPr>
        <w:t xml:space="preserve"> aberration</w:t>
      </w:r>
      <w:r w:rsidR="0085727B" w:rsidRPr="002E48C9">
        <w:rPr>
          <w:rFonts w:ascii="Times" w:hAnsi="Times"/>
          <w:color w:val="000000" w:themeColor="text1"/>
          <w:lang w:val="en-US"/>
        </w:rPr>
        <w:t>,</w:t>
      </w:r>
      <w:r w:rsidRPr="002E48C9">
        <w:rPr>
          <w:rFonts w:ascii="Times" w:hAnsi="Times"/>
          <w:color w:val="000000" w:themeColor="text1"/>
          <w:lang w:val="en-US"/>
        </w:rPr>
        <w:t xml:space="preserve"> we</w:t>
      </w:r>
      <w:r w:rsidR="00B76F3D" w:rsidRPr="002E48C9">
        <w:rPr>
          <w:rFonts w:ascii="Times" w:hAnsi="Times"/>
          <w:color w:val="000000" w:themeColor="text1"/>
        </w:rPr>
        <w:t xml:space="preserve"> draw 3 </w:t>
      </w:r>
      <w:r w:rsidRPr="002E48C9">
        <w:rPr>
          <w:rFonts w:ascii="Times" w:hAnsi="Times"/>
          <w:color w:val="000000" w:themeColor="text1"/>
          <w:lang w:val="en-US"/>
        </w:rPr>
        <w:t>circles internall</w:t>
      </w:r>
      <w:r w:rsidR="0085727B" w:rsidRPr="002E48C9">
        <w:rPr>
          <w:rFonts w:ascii="Times" w:hAnsi="Times"/>
          <w:color w:val="000000" w:themeColor="text1"/>
          <w:lang w:val="en-US"/>
        </w:rPr>
        <w:t>y</w:t>
      </w:r>
      <w:r w:rsidR="00B76F3D" w:rsidRPr="002E48C9">
        <w:rPr>
          <w:rFonts w:ascii="Times" w:hAnsi="Times"/>
          <w:color w:val="000000" w:themeColor="text1"/>
        </w:rPr>
        <w:t>, let’s call </w:t>
      </w:r>
      <w:r w:rsidR="00B76F3D" w:rsidRPr="002E48C9">
        <w:rPr>
          <w:rStyle w:val="marka7h8kv6y2"/>
          <w:rFonts w:ascii="Times" w:hAnsi="Times"/>
          <w:color w:val="000000" w:themeColor="text1"/>
          <w:bdr w:val="none" w:sz="0" w:space="0" w:color="auto" w:frame="1"/>
        </w:rPr>
        <w:t>the</w:t>
      </w:r>
      <w:r w:rsidR="00B76F3D" w:rsidRPr="002E48C9">
        <w:rPr>
          <w:rFonts w:ascii="Times" w:hAnsi="Times"/>
          <w:color w:val="000000" w:themeColor="text1"/>
        </w:rPr>
        <w:t>m 3 chromatic circles</w:t>
      </w:r>
      <w:r w:rsidR="0085727B" w:rsidRPr="002E48C9">
        <w:rPr>
          <w:rFonts w:ascii="Times" w:hAnsi="Times"/>
          <w:color w:val="000000" w:themeColor="text1"/>
          <w:lang w:val="en-US"/>
        </w:rPr>
        <w:t>. The following technique is applied on each of the chromatic circles -</w:t>
      </w:r>
      <w:r w:rsidR="00B0654A" w:rsidRPr="002E48C9">
        <w:rPr>
          <w:rFonts w:ascii="Times" w:hAnsi="Times"/>
          <w:color w:val="000000" w:themeColor="text1"/>
          <w:lang w:val="en-US"/>
        </w:rPr>
        <w:t xml:space="preserve"> </w:t>
      </w:r>
    </w:p>
    <w:p w14:paraId="159AB58A" w14:textId="33522CAA"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(r, 0, 0) with a shifted location of (x, y + r)</w:t>
      </w:r>
    </w:p>
    <w:p w14:paraId="1308A12B" w14:textId="5333D269"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g, 0) with a shifted location of (</w:t>
      </w:r>
      <m:oMath>
        <m:r>
          <w:rPr>
            <w:rFonts w:ascii="Cambria Math" w:hAnsi="Cambria Math"/>
            <w:color w:val="000000" w:themeColor="text1"/>
            <w:lang w:val="en-US"/>
          </w:rPr>
          <m:t>x+r*</m:t>
        </m:r>
        <m:f>
          <m:fPr>
            <m:ctrlPr>
              <w:ins w:id="0" w:author="Rashid Islam" w:date="2022-01-16T14:40:00Z">
                <w:rPr>
                  <w:rFonts w:ascii="Cambria Math" w:hAnsi="Cambria Math"/>
                  <w:i/>
                  <w:color w:val="000000" w:themeColor="text1"/>
                  <w:lang w:val="en-US"/>
                </w:rPr>
              </w:ins>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ins w:id="1" w:author="Rashid Islam" w:date="2022-01-16T14:40:00Z">
                <w:rPr>
                  <w:rFonts w:ascii="Cambria Math" w:hAnsi="Cambria Math"/>
                  <w:i/>
                  <w:color w:val="000000" w:themeColor="text1"/>
                  <w:lang w:val="en-US"/>
                </w:rPr>
              </w:ins>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p>
    <w:p w14:paraId="0581D44C" w14:textId="43897078" w:rsidR="00B76F3D" w:rsidRPr="002E48C9" w:rsidRDefault="00B0654A" w:rsidP="00B76F3D">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0, b) with a shifted location of (</w:t>
      </w:r>
      <m:oMath>
        <m:r>
          <w:rPr>
            <w:rFonts w:ascii="Cambria Math" w:hAnsi="Cambria Math"/>
            <w:color w:val="000000" w:themeColor="text1"/>
            <w:lang w:val="en-US"/>
          </w:rPr>
          <m:t>x+r*</m:t>
        </m:r>
        <m:f>
          <m:fPr>
            <m:ctrlPr>
              <w:ins w:id="2" w:author="Rashid Islam" w:date="2022-01-16T14:40:00Z">
                <w:rPr>
                  <w:rFonts w:ascii="Cambria Math" w:hAnsi="Cambria Math"/>
                  <w:i/>
                  <w:color w:val="000000" w:themeColor="text1"/>
                  <w:lang w:val="en-US"/>
                </w:rPr>
              </w:ins>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ins w:id="3" w:author="Rashid Islam" w:date="2022-01-16T14:40:00Z">
                <w:rPr>
                  <w:rFonts w:ascii="Cambria Math" w:hAnsi="Cambria Math"/>
                  <w:i/>
                  <w:color w:val="000000" w:themeColor="text1"/>
                  <w:lang w:val="en-US"/>
                </w:rPr>
              </w:ins>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sidR="00B76F3D" w:rsidRPr="002E48C9">
        <w:rPr>
          <w:rFonts w:ascii="Times" w:hAnsi="Times"/>
          <w:color w:val="000000" w:themeColor="text1"/>
        </w:rPr>
        <w:t> </w:t>
      </w:r>
    </w:p>
    <w:p w14:paraId="60BA117E" w14:textId="193CA426" w:rsidR="00B76F3D" w:rsidRPr="002E48C9" w:rsidRDefault="00B76F3D" w:rsidP="00B76F3D">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Where ‘r’ is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radial offset of each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3 circles from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center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original circle located at (x, y)</w:t>
      </w:r>
      <w:r w:rsidR="0097156B" w:rsidRPr="002E48C9">
        <w:rPr>
          <w:rFonts w:ascii="Times" w:hAnsi="Times"/>
          <w:color w:val="000000" w:themeColor="text1"/>
          <w:lang w:val="en-US"/>
        </w:rPr>
        <w:t>.</w:t>
      </w:r>
    </w:p>
    <w:p w14:paraId="4672141B" w14:textId="34378299" w:rsidR="00264371" w:rsidRPr="002E48C9" w:rsidRDefault="00264371" w:rsidP="00B76F3D">
      <w:pPr>
        <w:pStyle w:val="NormalWeb"/>
        <w:shd w:val="clear" w:color="auto" w:fill="FFFFFF"/>
        <w:spacing w:before="0" w:beforeAutospacing="0" w:after="0" w:afterAutospacing="0" w:line="360" w:lineRule="auto"/>
        <w:rPr>
          <w:rFonts w:ascii="Times" w:hAnsi="Times"/>
          <w:color w:val="000000" w:themeColor="text1"/>
          <w:lang w:val="en-US"/>
        </w:rPr>
      </w:pPr>
    </w:p>
    <w:p w14:paraId="5099F894" w14:textId="6CF06E6E" w:rsidR="00264371" w:rsidRDefault="00264371"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r w:rsidRPr="002E48C9">
        <w:rPr>
          <w:rFonts w:ascii="Times" w:hAnsi="Times"/>
          <w:color w:val="000000" w:themeColor="text1"/>
          <w:lang w:val="en-US"/>
        </w:rPr>
        <w:t>By using the above formula, a resultant aberration is presented with the uncertainty for the country France (FRA) in the above figure(right). Though in real picture</w:t>
      </w:r>
      <w:r w:rsidR="000474C7" w:rsidRPr="002E48C9">
        <w:rPr>
          <w:rFonts w:ascii="Times" w:hAnsi="Times"/>
          <w:color w:val="000000" w:themeColor="text1"/>
          <w:lang w:val="en-US"/>
        </w:rPr>
        <w:t>s,</w:t>
      </w:r>
      <w:r w:rsidRPr="002E48C9">
        <w:rPr>
          <w:rFonts w:ascii="Times" w:hAnsi="Times"/>
          <w:color w:val="000000" w:themeColor="text1"/>
          <w:lang w:val="en-US"/>
        </w:rPr>
        <w:t xml:space="preserve"> we found the aberration is shown as </w:t>
      </w:r>
      <w:r w:rsidR="00045570" w:rsidRPr="002E48C9">
        <w:rPr>
          <w:rFonts w:ascii="Times" w:hAnsi="Times"/>
          <w:color w:val="000000" w:themeColor="text1"/>
          <w:lang w:val="en-US"/>
        </w:rPr>
        <w:t xml:space="preserve">a </w:t>
      </w:r>
      <w:r w:rsidRPr="002E48C9">
        <w:rPr>
          <w:rFonts w:ascii="Times" w:hAnsi="Times"/>
          <w:color w:val="000000" w:themeColor="text1"/>
          <w:lang w:val="en-US"/>
        </w:rPr>
        <w:t>kind of blurring or fad</w:t>
      </w:r>
      <w:r w:rsidR="00045570" w:rsidRPr="002E48C9">
        <w:rPr>
          <w:rFonts w:ascii="Times" w:hAnsi="Times"/>
          <w:color w:val="000000" w:themeColor="text1"/>
          <w:lang w:val="en-US"/>
        </w:rPr>
        <w:t>ing</w:t>
      </w:r>
      <w:r w:rsidRPr="002E48C9">
        <w:rPr>
          <w:rFonts w:ascii="Times" w:hAnsi="Times"/>
          <w:color w:val="000000" w:themeColor="text1"/>
          <w:lang w:val="en-US"/>
        </w:rPr>
        <w:t xml:space="preserve"> but here </w:t>
      </w:r>
      <w:r w:rsidR="00045570" w:rsidRPr="002E48C9">
        <w:rPr>
          <w:rFonts w:ascii="Times" w:hAnsi="Times"/>
          <w:color w:val="000000" w:themeColor="text1"/>
          <w:lang w:val="en-US"/>
        </w:rPr>
        <w:t xml:space="preserve">we </w:t>
      </w:r>
      <w:r w:rsidRPr="002E48C9">
        <w:rPr>
          <w:rFonts w:ascii="Times" w:hAnsi="Times"/>
          <w:color w:val="000000" w:themeColor="text1"/>
          <w:lang w:val="en-US"/>
        </w:rPr>
        <w:t xml:space="preserve">present </w:t>
      </w:r>
      <w:r w:rsidR="00045570" w:rsidRPr="002E48C9">
        <w:rPr>
          <w:rFonts w:ascii="Times" w:hAnsi="Times"/>
          <w:color w:val="000000" w:themeColor="text1"/>
          <w:lang w:val="en-US"/>
        </w:rPr>
        <w:t xml:space="preserve">one </w:t>
      </w:r>
      <w:r w:rsidRPr="002E48C9">
        <w:rPr>
          <w:rFonts w:ascii="Times" w:hAnsi="Times"/>
          <w:color w:val="000000" w:themeColor="text1"/>
          <w:lang w:val="en-US"/>
        </w:rPr>
        <w:t xml:space="preserve">with </w:t>
      </w:r>
      <w:r w:rsidR="00045570" w:rsidRPr="002E48C9">
        <w:rPr>
          <w:rFonts w:ascii="Times" w:hAnsi="Times"/>
          <w:color w:val="000000" w:themeColor="text1"/>
          <w:lang w:val="en-US"/>
        </w:rPr>
        <w:t xml:space="preserve">equal intensity </w:t>
      </w:r>
      <w:r w:rsidRPr="002E48C9">
        <w:rPr>
          <w:rFonts w:ascii="Times" w:hAnsi="Times"/>
          <w:color w:val="000000" w:themeColor="text1"/>
          <w:lang w:val="en-US"/>
        </w:rPr>
        <w:t xml:space="preserve">highlighted color though </w:t>
      </w:r>
      <w:r w:rsidR="00AF57D9" w:rsidRPr="002E48C9">
        <w:rPr>
          <w:rFonts w:ascii="Times" w:hAnsi="Times"/>
          <w:color w:val="000000" w:themeColor="text1"/>
          <w:lang w:val="en-US"/>
        </w:rPr>
        <w:t xml:space="preserve">the </w:t>
      </w:r>
      <w:r w:rsidRPr="002E48C9">
        <w:rPr>
          <w:rFonts w:ascii="Times" w:hAnsi="Times"/>
          <w:color w:val="000000" w:themeColor="text1"/>
          <w:lang w:val="en-US"/>
        </w:rPr>
        <w:t>concept remains the same.</w:t>
      </w:r>
    </w:p>
    <w:p w14:paraId="5EC96174" w14:textId="6EAC83C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6B47F43B" w14:textId="4271695B"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13E38D85" w14:textId="1BB8E968"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1FDEF634" w14:textId="4797DDF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82A311B" w14:textId="75AAA86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F0A8DB2" w14:textId="42EAB44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125CEF" w14:textId="78841A8E"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7EFBC2B4" w14:textId="1B695CD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341A8748" w14:textId="78C4A853"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9167D3" w14:textId="77777777" w:rsidR="0004148C" w:rsidRPr="003C749E" w:rsidRDefault="0004148C" w:rsidP="0004148C">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Chapter 5</w:t>
      </w:r>
    </w:p>
    <w:p w14:paraId="0248EBBD" w14:textId="77777777" w:rsidR="0004148C" w:rsidRDefault="0004148C" w:rsidP="0004148C">
      <w:pPr>
        <w:rPr>
          <w:rFonts w:ascii="Times" w:hAnsi="Times"/>
          <w:b/>
          <w:bCs/>
          <w:color w:val="000000" w:themeColor="text1"/>
          <w:lang w:val="en-US"/>
        </w:rPr>
      </w:pPr>
    </w:p>
    <w:p w14:paraId="7FD7879B" w14:textId="371C61AF" w:rsidR="0004148C" w:rsidRDefault="003668D4" w:rsidP="0004148C">
      <w:pPr>
        <w:rPr>
          <w:rFonts w:ascii="Times" w:hAnsi="Times"/>
          <w:b/>
          <w:bCs/>
          <w:color w:val="000000" w:themeColor="text1"/>
          <w:lang w:val="en-US"/>
        </w:rPr>
      </w:pPr>
      <w:r>
        <w:rPr>
          <w:rFonts w:ascii="Times" w:hAnsi="Times"/>
          <w:b/>
          <w:bCs/>
          <w:color w:val="000000" w:themeColor="text1"/>
          <w:lang w:val="en-US"/>
        </w:rPr>
        <w:t xml:space="preserve">Experimental </w:t>
      </w:r>
      <w:r w:rsidR="0004148C">
        <w:rPr>
          <w:rFonts w:ascii="Times" w:hAnsi="Times"/>
          <w:b/>
          <w:bCs/>
          <w:color w:val="000000" w:themeColor="text1"/>
          <w:lang w:val="en-US"/>
        </w:rPr>
        <w:t>Evaluation</w:t>
      </w:r>
      <w:r w:rsidR="0004148C">
        <w:rPr>
          <w:rFonts w:ascii="Times" w:hAnsi="Times"/>
          <w:b/>
          <w:bCs/>
          <w:color w:val="000000" w:themeColor="text1"/>
          <w:lang w:val="en-US"/>
        </w:rPr>
        <w:tab/>
        <w:t>-</w:t>
      </w:r>
      <w:r w:rsidR="0004148C">
        <w:rPr>
          <w:rFonts w:ascii="Times" w:hAnsi="Times"/>
          <w:b/>
          <w:bCs/>
          <w:color w:val="000000" w:themeColor="text1"/>
          <w:lang w:val="en-US"/>
        </w:rPr>
        <w:tab/>
        <w:t>TBA</w:t>
      </w:r>
    </w:p>
    <w:p w14:paraId="56DC5356" w14:textId="5D75DF22" w:rsidR="003668D4" w:rsidRDefault="003668D4" w:rsidP="0004148C">
      <w:pPr>
        <w:rPr>
          <w:rFonts w:ascii="Times" w:hAnsi="Times"/>
          <w:b/>
          <w:bCs/>
          <w:color w:val="000000" w:themeColor="text1"/>
          <w:sz w:val="32"/>
          <w:szCs w:val="32"/>
          <w:lang w:val="en-US"/>
        </w:rPr>
      </w:pPr>
      <w:r>
        <w:rPr>
          <w:rFonts w:ascii="Times" w:hAnsi="Times"/>
          <w:b/>
          <w:bCs/>
          <w:color w:val="000000" w:themeColor="text1"/>
          <w:lang w:val="en-US"/>
        </w:rPr>
        <w:t>User Study</w:t>
      </w:r>
    </w:p>
    <w:p w14:paraId="0E4855AB" w14:textId="77777777" w:rsidR="0004148C" w:rsidRDefault="0004148C">
      <w:pPr>
        <w:rPr>
          <w:rFonts w:ascii="Times" w:hAnsi="Times"/>
          <w:b/>
          <w:bCs/>
          <w:color w:val="000000" w:themeColor="text1"/>
          <w:sz w:val="32"/>
          <w:szCs w:val="32"/>
          <w:lang w:val="en-US"/>
        </w:rPr>
      </w:pPr>
      <w:r>
        <w:rPr>
          <w:rFonts w:ascii="Times" w:hAnsi="Times"/>
          <w:b/>
          <w:bCs/>
          <w:color w:val="000000" w:themeColor="text1"/>
          <w:sz w:val="32"/>
          <w:szCs w:val="32"/>
          <w:lang w:val="en-US"/>
        </w:rPr>
        <w:br w:type="page"/>
      </w:r>
    </w:p>
    <w:p w14:paraId="430B4FEE" w14:textId="2CACBD74" w:rsidR="00E269C0" w:rsidRPr="003C749E" w:rsidRDefault="00E269C0" w:rsidP="00E269C0">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04148C">
        <w:rPr>
          <w:rFonts w:ascii="Times" w:hAnsi="Times"/>
          <w:b/>
          <w:bCs/>
          <w:color w:val="000000" w:themeColor="text1"/>
          <w:sz w:val="32"/>
          <w:szCs w:val="32"/>
          <w:lang w:val="en-US"/>
        </w:rPr>
        <w:t>6</w:t>
      </w:r>
    </w:p>
    <w:p w14:paraId="2406489C" w14:textId="77777777" w:rsidR="00E269C0" w:rsidRDefault="00E269C0" w:rsidP="00E269C0">
      <w:pPr>
        <w:rPr>
          <w:rFonts w:ascii="Times" w:hAnsi="Times"/>
          <w:b/>
          <w:bCs/>
          <w:color w:val="000000" w:themeColor="text1"/>
          <w:lang w:val="en-US"/>
        </w:rPr>
      </w:pPr>
    </w:p>
    <w:p w14:paraId="201C58C6" w14:textId="79BB11D7" w:rsidR="00E269C0" w:rsidRDefault="0004148C" w:rsidP="00E269C0">
      <w:pPr>
        <w:rPr>
          <w:rFonts w:ascii="Times" w:hAnsi="Times"/>
          <w:b/>
          <w:bCs/>
          <w:color w:val="000000" w:themeColor="text1"/>
          <w:lang w:val="en-US"/>
        </w:rPr>
      </w:pPr>
      <w:r>
        <w:rPr>
          <w:rFonts w:ascii="Times" w:hAnsi="Times"/>
          <w:b/>
          <w:bCs/>
          <w:color w:val="000000" w:themeColor="text1"/>
          <w:lang w:val="en-US"/>
        </w:rPr>
        <w:t>Numerical Analysis of Results</w:t>
      </w:r>
      <w:r w:rsidR="00E269C0">
        <w:rPr>
          <w:rFonts w:ascii="Times" w:hAnsi="Times"/>
          <w:b/>
          <w:bCs/>
          <w:color w:val="000000" w:themeColor="text1"/>
          <w:lang w:val="en-US"/>
        </w:rPr>
        <w:tab/>
        <w:t>-</w:t>
      </w:r>
      <w:r w:rsidR="00E269C0">
        <w:rPr>
          <w:rFonts w:ascii="Times" w:hAnsi="Times"/>
          <w:b/>
          <w:bCs/>
          <w:color w:val="000000" w:themeColor="text1"/>
          <w:lang w:val="en-US"/>
        </w:rPr>
        <w:tab/>
        <w:t>TBA</w:t>
      </w:r>
      <w:r w:rsidR="00E269C0">
        <w:rPr>
          <w:rFonts w:ascii="Times" w:hAnsi="Times"/>
          <w:b/>
          <w:bCs/>
          <w:color w:val="000000" w:themeColor="text1"/>
          <w:lang w:val="en-US"/>
        </w:rPr>
        <w:br w:type="page"/>
      </w:r>
    </w:p>
    <w:p w14:paraId="0DC4D7BD" w14:textId="77777777" w:rsidR="00E20760" w:rsidRPr="003C749E" w:rsidRDefault="00E20760" w:rsidP="00E20760">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6</w:t>
      </w:r>
    </w:p>
    <w:p w14:paraId="539525C8" w14:textId="77777777" w:rsidR="00E20760" w:rsidRDefault="00E20760" w:rsidP="00E20760">
      <w:pPr>
        <w:rPr>
          <w:rFonts w:ascii="Times" w:hAnsi="Times"/>
          <w:b/>
          <w:bCs/>
          <w:color w:val="000000" w:themeColor="text1"/>
          <w:lang w:val="en-US"/>
        </w:rPr>
      </w:pPr>
    </w:p>
    <w:p w14:paraId="2B7A69D2" w14:textId="430CD8A2" w:rsidR="00E269C0" w:rsidRDefault="00E20760" w:rsidP="00E20760">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6.1</w:t>
      </w:r>
      <w:r>
        <w:rPr>
          <w:rFonts w:ascii="Times" w:hAnsi="Times"/>
          <w:b/>
          <w:bCs/>
          <w:color w:val="000000" w:themeColor="text1"/>
          <w:lang w:val="en-US"/>
        </w:rPr>
        <w:tab/>
        <w:t>Discussion</w:t>
      </w:r>
      <w:r>
        <w:rPr>
          <w:rFonts w:ascii="Times" w:hAnsi="Times"/>
          <w:b/>
          <w:bCs/>
          <w:color w:val="000000" w:themeColor="text1"/>
          <w:lang w:val="en-US"/>
        </w:rPr>
        <w:tab/>
        <w:t>-</w:t>
      </w:r>
      <w:r>
        <w:rPr>
          <w:rFonts w:ascii="Times" w:hAnsi="Times"/>
          <w:b/>
          <w:bCs/>
          <w:color w:val="000000" w:themeColor="text1"/>
          <w:lang w:val="en-US"/>
        </w:rPr>
        <w:tab/>
        <w:t>TBA</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3BE3ED38" w:rsidR="00B051A4" w:rsidRPr="002E48C9" w:rsidRDefault="00545A0D" w:rsidP="00B76F3D">
      <w:pPr>
        <w:spacing w:line="360" w:lineRule="auto"/>
        <w:rPr>
          <w:rFonts w:ascii="Times" w:hAnsi="Times"/>
          <w:b/>
          <w:bCs/>
          <w:color w:val="000000" w:themeColor="text1"/>
          <w:lang w:val="en-US"/>
        </w:rPr>
      </w:pPr>
      <w:r>
        <w:rPr>
          <w:rFonts w:ascii="Times" w:hAnsi="Times"/>
          <w:b/>
          <w:bCs/>
          <w:color w:val="000000" w:themeColor="text1"/>
          <w:lang w:val="en-US"/>
        </w:rPr>
        <w:t>6</w:t>
      </w:r>
      <w:r w:rsidR="003A3D25" w:rsidRPr="002E48C9">
        <w:rPr>
          <w:rFonts w:ascii="Times" w:hAnsi="Times"/>
          <w:b/>
          <w:bCs/>
          <w:color w:val="000000" w:themeColor="text1"/>
          <w:lang w:val="en-US"/>
        </w:rPr>
        <w:t>.2</w:t>
      </w:r>
      <w:r w:rsidR="003A3D25"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4855028" w14:textId="531F3D16" w:rsidR="00CA6BE3" w:rsidRPr="002E48C9" w:rsidRDefault="00045570" w:rsidP="00545A0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6F4F6131" w:rsidR="003A3D25" w:rsidRPr="002E48C9" w:rsidRDefault="00545A0D" w:rsidP="00B76F3D">
      <w:pPr>
        <w:spacing w:line="360" w:lineRule="auto"/>
        <w:rPr>
          <w:rFonts w:ascii="Times" w:hAnsi="Times"/>
          <w:b/>
          <w:bCs/>
          <w:color w:val="000000" w:themeColor="text1"/>
          <w:lang w:val="en-US"/>
        </w:rPr>
      </w:pPr>
      <w:r>
        <w:rPr>
          <w:rFonts w:ascii="Times" w:hAnsi="Times"/>
          <w:b/>
          <w:bCs/>
          <w:color w:val="000000" w:themeColor="text1"/>
          <w:lang w:val="en-US"/>
        </w:rPr>
        <w:t>6</w:t>
      </w:r>
      <w:r w:rsidR="00B051A4" w:rsidRPr="002E48C9">
        <w:rPr>
          <w:rFonts w:ascii="Times" w:hAnsi="Times"/>
          <w:b/>
          <w:bCs/>
          <w:color w:val="000000" w:themeColor="text1"/>
          <w:lang w:val="en-US"/>
        </w:rPr>
        <w:t>.3</w:t>
      </w:r>
      <w:r w:rsidR="00B051A4"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1D1FE9EB" w:rsidR="003A3D25" w:rsidRDefault="003A3D25">
      <w:pPr>
        <w:rPr>
          <w:rFonts w:ascii="Times" w:hAnsi="Times"/>
          <w:b/>
          <w:bCs/>
          <w:color w:val="000000" w:themeColor="text1"/>
          <w:lang w:val="en-US"/>
        </w:rPr>
      </w:pPr>
    </w:p>
    <w:p w14:paraId="6C5D9025" w14:textId="5C6FC8FC" w:rsidR="00D75A75" w:rsidRDefault="00D75A75">
      <w:pPr>
        <w:rPr>
          <w:rFonts w:ascii="Times" w:hAnsi="Times"/>
          <w:b/>
          <w:bCs/>
          <w:color w:val="000000" w:themeColor="text1"/>
          <w:lang w:val="en-US"/>
        </w:rPr>
      </w:pPr>
    </w:p>
    <w:p w14:paraId="477E5AF7" w14:textId="55749364" w:rsidR="00D75A75" w:rsidRDefault="00D75A75">
      <w:pPr>
        <w:rPr>
          <w:rFonts w:ascii="Times" w:hAnsi="Times"/>
          <w:b/>
          <w:bCs/>
          <w:color w:val="000000" w:themeColor="text1"/>
          <w:lang w:val="en-US"/>
        </w:rPr>
      </w:pPr>
    </w:p>
    <w:p w14:paraId="74473F1D" w14:textId="32FEC515" w:rsidR="00D75A75" w:rsidRDefault="00D75A75">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672813CA" w14:textId="078C2ACA" w:rsidR="00D75A75" w:rsidRDefault="00D75A75">
      <w:pPr>
        <w:rPr>
          <w:rFonts w:ascii="Times" w:hAnsi="Times"/>
          <w:b/>
          <w:bCs/>
          <w:color w:val="000000" w:themeColor="text1"/>
          <w:lang w:val="en-US"/>
        </w:rPr>
      </w:pPr>
    </w:p>
    <w:p w14:paraId="27524B45" w14:textId="1B1E5F46" w:rsidR="00D75A75" w:rsidRDefault="00D75A75">
      <w:pPr>
        <w:rPr>
          <w:rFonts w:ascii="Times" w:hAnsi="Times"/>
          <w:b/>
          <w:bCs/>
          <w:color w:val="000000" w:themeColor="text1"/>
          <w:lang w:val="en-US"/>
        </w:rPr>
      </w:pPr>
    </w:p>
    <w:p w14:paraId="7739C5A9" w14:textId="7E60DE4D" w:rsidR="00D75A75" w:rsidRDefault="00D75A75">
      <w:pPr>
        <w:rPr>
          <w:rFonts w:ascii="Times" w:hAnsi="Times"/>
          <w:b/>
          <w:bCs/>
          <w:color w:val="000000" w:themeColor="text1"/>
          <w:lang w:val="en-US"/>
        </w:rPr>
      </w:pPr>
    </w:p>
    <w:p w14:paraId="653D1E31" w14:textId="74BC1F21" w:rsidR="00D75A75" w:rsidRDefault="00D75A75">
      <w:pPr>
        <w:rPr>
          <w:rFonts w:ascii="Times" w:hAnsi="Times"/>
          <w:b/>
          <w:bCs/>
          <w:color w:val="000000" w:themeColor="text1"/>
          <w:lang w:val="en-US"/>
        </w:rPr>
      </w:pPr>
    </w:p>
    <w:p w14:paraId="70033351" w14:textId="45D48DDB" w:rsidR="00D75A75" w:rsidRDefault="00D75A75">
      <w:pPr>
        <w:rPr>
          <w:rFonts w:ascii="Times" w:hAnsi="Times"/>
          <w:b/>
          <w:bCs/>
          <w:color w:val="000000" w:themeColor="text1"/>
          <w:lang w:val="en-US"/>
        </w:rPr>
      </w:pPr>
    </w:p>
    <w:p w14:paraId="0652E5E6" w14:textId="354A6C24" w:rsidR="00D75A75" w:rsidRDefault="00D75A75">
      <w:pPr>
        <w:rPr>
          <w:rFonts w:ascii="Times" w:hAnsi="Times"/>
          <w:b/>
          <w:bCs/>
          <w:color w:val="000000" w:themeColor="text1"/>
          <w:lang w:val="en-US"/>
        </w:rPr>
      </w:pPr>
    </w:p>
    <w:p w14:paraId="032374C7" w14:textId="0243A5A7" w:rsidR="00D75A75" w:rsidRDefault="00D75A75">
      <w:pPr>
        <w:rPr>
          <w:rFonts w:ascii="Times" w:hAnsi="Times"/>
          <w:b/>
          <w:bCs/>
          <w:color w:val="000000" w:themeColor="text1"/>
          <w:lang w:val="en-US"/>
        </w:rPr>
      </w:pPr>
    </w:p>
    <w:p w14:paraId="7836A35A" w14:textId="77777777" w:rsidR="00D75A75" w:rsidRPr="002E48C9" w:rsidRDefault="00D75A75">
      <w:pPr>
        <w:rPr>
          <w:rFonts w:ascii="Times" w:hAnsi="Times"/>
          <w:b/>
          <w:bCs/>
          <w:color w:val="000000" w:themeColor="text1"/>
          <w:lang w:val="en-US"/>
        </w:rPr>
      </w:pPr>
    </w:p>
    <w:p w14:paraId="76AB843B" w14:textId="77777777" w:rsidR="00F93F2A" w:rsidRPr="002650E8" w:rsidRDefault="00F93F2A" w:rsidP="00F93F2A">
      <w:pPr>
        <w:rPr>
          <w:rFonts w:ascii="Times" w:hAnsi="Times"/>
          <w:b/>
          <w:bCs/>
          <w:color w:val="000000" w:themeColor="text1"/>
          <w:lang w:val="en-US"/>
        </w:rPr>
      </w:pPr>
      <w:r w:rsidRPr="002650E8">
        <w:rPr>
          <w:rFonts w:ascii="Times" w:hAnsi="Times"/>
          <w:b/>
          <w:bCs/>
          <w:color w:val="000000" w:themeColor="text1"/>
          <w:lang w:val="en-US"/>
        </w:rPr>
        <w:lastRenderedPageBreak/>
        <w:t>References:</w:t>
      </w:r>
    </w:p>
    <w:p w14:paraId="2CFCAFD7" w14:textId="594C8191" w:rsidR="00F93F2A" w:rsidRPr="002650E8" w:rsidRDefault="00F93F2A" w:rsidP="00F93F2A">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 xml:space="preserve">Time series analysis of </w:t>
      </w:r>
      <w:r w:rsidR="00C71722">
        <w:rPr>
          <w:rFonts w:ascii="Times" w:hAnsi="Times" w:cs="Arial"/>
          <w:color w:val="000000" w:themeColor="text1"/>
        </w:rPr>
        <w:br/>
        <w:t xml:space="preserve">            </w:t>
      </w:r>
      <w:r w:rsidRPr="002650E8">
        <w:rPr>
          <w:rFonts w:ascii="Times" w:hAnsi="Times" w:cs="Arial"/>
          <w:color w:val="000000" w:themeColor="text1"/>
        </w:rPr>
        <w:t>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 xml:space="preserve">Received March 1, </w:t>
      </w:r>
      <w:r w:rsidR="00C71722">
        <w:rPr>
          <w:rFonts w:ascii="Times" w:hAnsi="Times"/>
          <w:color w:val="000000" w:themeColor="text1"/>
        </w:rPr>
        <w:br/>
        <w:t xml:space="preserve">            </w:t>
      </w:r>
      <w:r w:rsidRPr="002650E8">
        <w:rPr>
          <w:rFonts w:ascii="Times" w:hAnsi="Times"/>
          <w:color w:val="000000" w:themeColor="text1"/>
        </w:rPr>
        <w:t>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74F28DDD" w14:textId="62CCD7CC" w:rsidR="00F93F2A" w:rsidRPr="002650E8" w:rsidRDefault="00F93F2A" w:rsidP="00F93F2A">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sidR="00C71722">
        <w:rPr>
          <w:rFonts w:ascii="Times" w:hAnsi="Times" w:cs="Open Sans"/>
          <w:color w:val="000000" w:themeColor="text1"/>
          <w:lang w:val="en-US"/>
        </w:rPr>
        <w:br/>
        <w:t xml:space="preserve">            </w:t>
      </w:r>
      <w:r w:rsidRPr="002650E8">
        <w:rPr>
          <w:rFonts w:ascii="Times" w:hAnsi="Times"/>
          <w:color w:val="000000" w:themeColor="text1"/>
          <w:shd w:val="clear" w:color="auto" w:fill="FFFFFF"/>
        </w:rPr>
        <w:t xml:space="preserve">received: August 17, 2020; Accepted: November 10, 2020; Published: November 30, </w:t>
      </w:r>
      <w:r w:rsidR="00C71722">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1839516C" w14:textId="16236349" w:rsidR="00F93F2A" w:rsidRPr="002650E8" w:rsidRDefault="00F93F2A" w:rsidP="00F93F2A">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 xml:space="preserve">COVID-19: A Comparison of Time Series Methods to Forecast Percentage of Active </w:t>
      </w:r>
      <w:r w:rsidR="00C71722">
        <w:rPr>
          <w:rFonts w:ascii="Times" w:hAnsi="Times" w:cs="Arial"/>
          <w:color w:val="000000" w:themeColor="text1"/>
        </w:rPr>
        <w:br/>
        <w:t xml:space="preserve">            </w:t>
      </w:r>
      <w:r w:rsidRPr="002650E8">
        <w:rPr>
          <w:rFonts w:ascii="Times" w:hAnsi="Times" w:cs="Arial"/>
          <w:color w:val="000000" w:themeColor="text1"/>
        </w:rPr>
        <w:t>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 xml:space="preserve">(11), 3880; Received: 5 May 2020 / </w:t>
      </w:r>
      <w:r w:rsidR="00C71722">
        <w:rPr>
          <w:rFonts w:ascii="Times" w:hAnsi="Times" w:cs="Arial"/>
          <w:color w:val="000000" w:themeColor="text1"/>
          <w:shd w:val="clear" w:color="auto" w:fill="FFFFFF"/>
        </w:rPr>
        <w:br/>
        <w:t xml:space="preserve">            </w:t>
      </w:r>
      <w:r w:rsidRPr="002650E8">
        <w:rPr>
          <w:rFonts w:ascii="Times" w:hAnsi="Times" w:cs="Arial"/>
          <w:color w:val="000000" w:themeColor="text1"/>
          <w:shd w:val="clear" w:color="auto" w:fill="FFFFFF"/>
        </w:rPr>
        <w:t>Revised: 23 May 2020 / Accepted: 29 May 2020 / Published: 3 June 2020</w:t>
      </w:r>
    </w:p>
    <w:p w14:paraId="69F552B4" w14:textId="77777777" w:rsidR="00F93F2A" w:rsidRPr="002650E8" w:rsidRDefault="00F93F2A" w:rsidP="00F93F2A">
      <w:pPr>
        <w:rPr>
          <w:rFonts w:ascii="Times" w:hAnsi="Times"/>
          <w:color w:val="000000" w:themeColor="text1"/>
        </w:rPr>
      </w:pPr>
    </w:p>
    <w:p w14:paraId="0372C59F" w14:textId="12107255" w:rsidR="00F93F2A" w:rsidRPr="002650E8" w:rsidRDefault="00F93F2A" w:rsidP="00F93F2A">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r w:rsidRPr="002650E8">
        <w:rPr>
          <w:rFonts w:ascii="Times" w:hAnsi="Times"/>
          <w:color w:val="000000" w:themeColor="text1"/>
        </w:rPr>
        <w:t>Christophorus Beneditto</w:t>
      </w:r>
      <w:r w:rsidRPr="002650E8">
        <w:rPr>
          <w:rFonts w:ascii="Times" w:hAnsi="Times"/>
          <w:color w:val="000000" w:themeColor="text1"/>
          <w:lang w:val="en-US"/>
        </w:rPr>
        <w:t>,</w:t>
      </w:r>
      <w:r w:rsidRPr="002650E8">
        <w:rPr>
          <w:rFonts w:ascii="Times" w:hAnsi="Times"/>
          <w:color w:val="000000" w:themeColor="text1"/>
        </w:rPr>
        <w:t xml:space="preserve"> Aditya Satrio</w:t>
      </w:r>
      <w:r w:rsidRPr="002650E8">
        <w:rPr>
          <w:rFonts w:ascii="Times" w:hAnsi="Times"/>
          <w:color w:val="000000" w:themeColor="text1"/>
          <w:lang w:val="en-US"/>
        </w:rPr>
        <w:t xml:space="preserve"> et al. </w:t>
      </w:r>
      <w:r w:rsidRPr="002650E8">
        <w:rPr>
          <w:rFonts w:ascii="Times" w:hAnsi="Times"/>
          <w:color w:val="000000" w:themeColor="text1"/>
        </w:rPr>
        <w:t xml:space="preserve">Time series analysis and forecasting of </w:t>
      </w:r>
      <w:r w:rsidR="00C71722">
        <w:rPr>
          <w:rFonts w:ascii="Times" w:hAnsi="Times"/>
          <w:color w:val="000000" w:themeColor="text1"/>
        </w:rPr>
        <w:br/>
        <w:t xml:space="preserve">             </w:t>
      </w:r>
      <w:r w:rsidRPr="002650E8">
        <w:rPr>
          <w:rFonts w:ascii="Times" w:hAnsi="Times"/>
          <w:color w:val="000000" w:themeColor="text1"/>
        </w:rPr>
        <w:t xml:space="preserve">coronavirus disease in Indonesia using ARIMA model and </w:t>
      </w:r>
      <w:proofErr w:type="gramStart"/>
      <w:r w:rsidRPr="002650E8">
        <w:rPr>
          <w:rFonts w:ascii="Times" w:hAnsi="Times"/>
          <w:color w:val="000000" w:themeColor="text1"/>
        </w:rPr>
        <w:t>PROPHET</w:t>
      </w:r>
      <w:r w:rsidRPr="002650E8">
        <w:rPr>
          <w:rFonts w:ascii="Times" w:hAnsi="Times"/>
          <w:color w:val="000000" w:themeColor="text1"/>
          <w:lang w:val="en-US"/>
        </w:rPr>
        <w:t xml:space="preserve">, </w:t>
      </w:r>
      <w:r w:rsidR="00C71722">
        <w:rPr>
          <w:rFonts w:ascii="Times" w:hAnsi="Times"/>
          <w:color w:val="000000" w:themeColor="text1"/>
          <w:lang w:val="en-US"/>
        </w:rPr>
        <w:t xml:space="preserve">  </w:t>
      </w:r>
      <w:proofErr w:type="gramEnd"/>
      <w:r w:rsidR="00C71722">
        <w:rPr>
          <w:rFonts w:ascii="Times" w:hAnsi="Times"/>
          <w:color w:val="000000" w:themeColor="text1"/>
          <w:lang w:val="en-US"/>
        </w:rPr>
        <w:b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Luhanga E, Michael K. Machine Learning Model for Imbalanced Cholera </w:t>
      </w:r>
      <w:r w:rsidR="00C71722">
        <w:rPr>
          <w:rFonts w:ascii="Times" w:hAnsi="Times"/>
          <w:color w:val="000000" w:themeColor="text1"/>
        </w:rPr>
        <w:br/>
        <w:t xml:space="preserve">            </w:t>
      </w:r>
      <w:r w:rsidRPr="002650E8">
        <w:rPr>
          <w:rFonts w:ascii="Times" w:hAnsi="Times"/>
          <w:color w:val="000000" w:themeColor="text1"/>
        </w:rPr>
        <w:t>Dataset in Tanzania. The Scientific World Journal. 2019 Jul; 2019: p. 1–12.</w:t>
      </w:r>
      <w:r w:rsidRPr="002650E8">
        <w:rPr>
          <w:rFonts w:ascii="Times" w:hAnsi="Times"/>
          <w:color w:val="000000" w:themeColor="text1"/>
        </w:rPr>
        <w:br/>
      </w:r>
    </w:p>
    <w:p w14:paraId="65140C66" w14:textId="452A81B4" w:rsidR="00F93F2A" w:rsidRPr="002650E8" w:rsidRDefault="00F93F2A" w:rsidP="00F93F2A">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r w:rsidRPr="002650E8">
        <w:rPr>
          <w:rFonts w:ascii="Times" w:eastAsiaTheme="minorHAnsi" w:hAnsi="Times" w:cs="AppleSystemUIFont"/>
          <w:color w:val="000000" w:themeColor="text1"/>
          <w:lang w:val="en-GB" w:eastAsia="en-US"/>
        </w:rPr>
        <w:t>Emrah Gecili, Assem Ziady, Rhonda D. Szczesniak</w:t>
      </w:r>
      <w:r w:rsidRPr="002650E8">
        <w:rPr>
          <w:rFonts w:ascii="Times" w:hAnsi="Times"/>
          <w:color w:val="000000" w:themeColor="text1"/>
        </w:rPr>
        <w:t xml:space="preserve">. </w:t>
      </w:r>
      <w:r w:rsidRPr="002650E8">
        <w:rPr>
          <w:rFonts w:ascii="Times" w:hAnsi="Times" w:cs="Open Sans"/>
          <w:color w:val="000000" w:themeColor="text1"/>
        </w:rPr>
        <w:t xml:space="preserve">Forecasting COVID-19 </w:t>
      </w:r>
      <w:r w:rsidR="00C71722">
        <w:rPr>
          <w:rFonts w:ascii="Times" w:hAnsi="Times" w:cs="Open Sans"/>
          <w:color w:val="000000" w:themeColor="text1"/>
        </w:rPr>
        <w:br/>
        <w:t xml:space="preserve">            </w:t>
      </w:r>
      <w:r w:rsidRPr="002650E8">
        <w:rPr>
          <w:rFonts w:ascii="Times" w:hAnsi="Times" w:cs="Open Sans"/>
          <w:color w:val="000000" w:themeColor="text1"/>
        </w:rPr>
        <w:t xml:space="preserve">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w:t>
      </w:r>
      <w:r w:rsidR="00C71722">
        <w:rPr>
          <w:rFonts w:ascii="Times" w:hAnsi="Times" w:cs="Open Sans"/>
          <w:color w:val="000000" w:themeColor="text1"/>
        </w:rPr>
        <w:br/>
        <w:t xml:space="preserve">            </w:t>
      </w:r>
      <w:r w:rsidRPr="002650E8">
        <w:rPr>
          <w:rFonts w:ascii="Times" w:hAnsi="Times" w:cs="Open Sans"/>
          <w:color w:val="000000" w:themeColor="text1"/>
        </w:rPr>
        <w:t>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xml:space="preserve"> June 30, </w:t>
      </w:r>
      <w:r w:rsidR="00C71722">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t xml:space="preserve">Sathler C, Luciano J. Predictive modeling of dengue fever epidemics: A Neural </w:t>
      </w:r>
      <w:r w:rsidR="00C71722">
        <w:rPr>
          <w:rFonts w:ascii="Times" w:hAnsi="Times"/>
          <w:color w:val="000000" w:themeColor="text1"/>
        </w:rPr>
        <w:br/>
        <w:t xml:space="preserve">            </w:t>
      </w:r>
      <w:r w:rsidRPr="002650E8">
        <w:rPr>
          <w:rFonts w:ascii="Times" w:hAnsi="Times"/>
          <w:color w:val="000000" w:themeColor="text1"/>
        </w:rPr>
        <w:t>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 xml:space="preserve">Data Science for Drug Discovery, Health and Translational </w:t>
      </w:r>
      <w:r w:rsidR="00C71722">
        <w:rPr>
          <w:rFonts w:ascii="Times" w:hAnsi="Times"/>
          <w:color w:val="000000" w:themeColor="text1"/>
          <w:shd w:val="clear" w:color="auto" w:fill="FFFFFF"/>
        </w:rPr>
        <w:t xml:space="preserve">  </w:t>
      </w:r>
      <w:r w:rsidR="00C71722">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4D2C8244" w14:textId="77777777" w:rsidR="00F93F2A" w:rsidRPr="002650E8" w:rsidRDefault="00F93F2A" w:rsidP="00C71722">
      <w:pPr>
        <w:ind w:left="720" w:hanging="720"/>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Miranda GHB, Baetens JM, Bossuyt N, Bruno OM, Baets BD. Real-time prediction of influenza outbreaks in Belgium. Epidemics. 2019 Sep; 28: p. 100341.</w:t>
      </w:r>
      <w:r w:rsidRPr="002650E8">
        <w:rPr>
          <w:rFonts w:ascii="Times" w:hAnsi="Times"/>
          <w:color w:val="000000" w:themeColor="text1"/>
          <w:lang w:val="en-US"/>
        </w:rPr>
        <w:t xml:space="preserve"> </w:t>
      </w:r>
    </w:p>
    <w:p w14:paraId="3F8E430B" w14:textId="77777777" w:rsidR="00F93F2A" w:rsidRPr="002650E8" w:rsidRDefault="00F93F2A" w:rsidP="00F93F2A">
      <w:pPr>
        <w:rPr>
          <w:rFonts w:ascii="Times" w:hAnsi="Times"/>
          <w:color w:val="000000" w:themeColor="text1"/>
        </w:rPr>
      </w:pPr>
    </w:p>
    <w:p w14:paraId="4FAEDCC1" w14:textId="77777777" w:rsidR="00F93F2A" w:rsidRPr="002650E8" w:rsidRDefault="00F93F2A" w:rsidP="00C71722">
      <w:pPr>
        <w:ind w:left="720" w:hanging="720"/>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r w:rsidRPr="002650E8">
        <w:rPr>
          <w:rFonts w:ascii="Times" w:hAnsi="Times"/>
          <w:color w:val="000000" w:themeColor="text1"/>
        </w:rPr>
        <w:t>Muktevi Srivenkatesh</w:t>
      </w:r>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0257B734" w14:textId="77777777" w:rsidR="00F93F2A" w:rsidRPr="002650E8" w:rsidRDefault="00F93F2A" w:rsidP="00F93F2A">
      <w:pPr>
        <w:rPr>
          <w:rFonts w:ascii="Times" w:hAnsi="Times"/>
          <w:color w:val="000000" w:themeColor="text1"/>
          <w:lang w:val="en-US"/>
        </w:rPr>
      </w:pPr>
    </w:p>
    <w:p w14:paraId="7A1BE642" w14:textId="7A33A2C1" w:rsidR="00F93F2A" w:rsidRPr="002650E8" w:rsidRDefault="00F93F2A" w:rsidP="00C71722">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w:t>
      </w:r>
      <w:r w:rsidR="00C71722">
        <w:rPr>
          <w:rFonts w:ascii="Times" w:hAnsi="Times" w:cs="Calibri"/>
          <w:color w:val="000000" w:themeColor="text1"/>
        </w:rPr>
        <w:t xml:space="preserve">  </w:t>
      </w:r>
      <w:r w:rsidRPr="002650E8">
        <w:rPr>
          <w:rFonts w:ascii="Times" w:hAnsi="Times" w:cs="Calibri"/>
          <w:color w:val="000000" w:themeColor="text1"/>
        </w:rPr>
        <w:t xml:space="preserve">K. Koh, B. Kim &amp; J. Seo. 2014. Effect of lateral chromatic aberration for chart </w:t>
      </w:r>
      <w:r w:rsidR="00C71722">
        <w:rPr>
          <w:rFonts w:ascii="Times" w:hAnsi="Times" w:cs="Calibri"/>
          <w:color w:val="000000" w:themeColor="text1"/>
        </w:rPr>
        <w:br/>
        <w:t xml:space="preserve">  </w:t>
      </w:r>
      <w:r w:rsidR="00C71722">
        <w:rPr>
          <w:rFonts w:ascii="Times" w:hAnsi="Times" w:cs="Calibri"/>
          <w:color w:val="000000" w:themeColor="text1"/>
        </w:rPr>
        <w:tab/>
        <w:t xml:space="preserve">   </w:t>
      </w:r>
      <w:r w:rsidRPr="002650E8">
        <w:rPr>
          <w:rFonts w:ascii="Times" w:hAnsi="Times" w:cs="Calibri"/>
          <w:color w:val="000000" w:themeColor="text1"/>
        </w:rPr>
        <w:t xml:space="preserve">reading in information visualization on display devices. Advanced Visual Interfaces. </w:t>
      </w:r>
      <w:r w:rsidR="00C71722">
        <w:rPr>
          <w:rFonts w:ascii="Times" w:hAnsi="Times" w:cs="Calibri"/>
          <w:color w:val="000000" w:themeColor="text1"/>
        </w:rPr>
        <w:br/>
        <w:t xml:space="preserve">              </w:t>
      </w:r>
      <w:r w:rsidRPr="002650E8">
        <w:rPr>
          <w:rFonts w:ascii="Times" w:hAnsi="Times" w:cs="Calibri"/>
          <w:color w:val="000000" w:themeColor="text1"/>
        </w:rPr>
        <w:t>Como, Italy, 289-292.</w:t>
      </w:r>
      <w:r w:rsidRPr="002650E8">
        <w:rPr>
          <w:rFonts w:ascii="Times" w:hAnsi="Times" w:cs="Calibri"/>
          <w:color w:val="000000" w:themeColor="text1"/>
        </w:rPr>
        <w:br/>
      </w:r>
    </w:p>
    <w:p w14:paraId="1B5D5DCE" w14:textId="13BF36E4"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Yoo. 2007. Color illusions on liquid crystal displays and design guidelines for </w:t>
      </w:r>
      <w:r w:rsidR="00C71722">
        <w:rPr>
          <w:rFonts w:ascii="Times" w:hAnsi="Times" w:cs="Calibri"/>
          <w:color w:val="000000" w:themeColor="text1"/>
        </w:rPr>
        <w:br/>
        <w:t xml:space="preserve">               </w:t>
      </w:r>
      <w:r w:rsidRPr="002650E8">
        <w:rPr>
          <w:rFonts w:ascii="Times" w:hAnsi="Times" w:cs="Calibri"/>
          <w:color w:val="000000" w:themeColor="text1"/>
        </w:rPr>
        <w:t>information visualization. Master of Science, Virginia Tech.</w:t>
      </w:r>
      <w:r w:rsidRPr="002650E8">
        <w:rPr>
          <w:rFonts w:ascii="Times" w:hAnsi="Times" w:cs="Calibri"/>
          <w:color w:val="000000" w:themeColor="text1"/>
        </w:rPr>
        <w:br/>
      </w:r>
    </w:p>
    <w:p w14:paraId="67E45A8F" w14:textId="770CA75B"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Wolberg. 1992. Correcting chromatic aberrations using image </w:t>
      </w:r>
      <w:r w:rsidR="00C71722">
        <w:rPr>
          <w:rFonts w:ascii="Times" w:hAnsi="Times" w:cs="Calibri"/>
          <w:color w:val="000000" w:themeColor="text1"/>
        </w:rPr>
        <w:br/>
        <w:t xml:space="preserve">               </w:t>
      </w:r>
      <w:r w:rsidRPr="002650E8">
        <w:rPr>
          <w:rFonts w:ascii="Times" w:hAnsi="Times" w:cs="Calibri"/>
          <w:color w:val="000000" w:themeColor="text1"/>
        </w:rPr>
        <w:t>warping. CVPR, Champaign, IL, 684–87.</w:t>
      </w:r>
      <w:r w:rsidRPr="002650E8">
        <w:rPr>
          <w:rFonts w:ascii="Times" w:hAnsi="Times" w:cs="Calibri"/>
          <w:color w:val="000000" w:themeColor="text1"/>
        </w:rPr>
        <w:br/>
      </w:r>
    </w:p>
    <w:p w14:paraId="3E731F07" w14:textId="67764690"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13</w:t>
      </w:r>
      <w:r w:rsidRPr="002650E8">
        <w:rPr>
          <w:rFonts w:ascii="Times" w:hAnsi="Times" w:cs="Calibri"/>
          <w:color w:val="000000" w:themeColor="text1"/>
        </w:rPr>
        <w:t xml:space="preserve">]        M. K. Johnson &amp; H. Farid. 2006. Exposing digital forgeries through chromatic </w:t>
      </w:r>
      <w:r w:rsidR="00C71722">
        <w:rPr>
          <w:rFonts w:ascii="Times" w:hAnsi="Times" w:cs="Calibri"/>
          <w:color w:val="000000" w:themeColor="text1"/>
        </w:rPr>
        <w:br/>
        <w:t xml:space="preserve">               </w:t>
      </w:r>
      <w:r w:rsidRPr="002650E8">
        <w:rPr>
          <w:rFonts w:ascii="Times" w:hAnsi="Times" w:cs="Calibri"/>
          <w:color w:val="000000" w:themeColor="text1"/>
        </w:rPr>
        <w:t>aberration. Multimedia and security, Geneva, Switzerland, 48-55.</w:t>
      </w:r>
      <w:r w:rsidRPr="002650E8">
        <w:rPr>
          <w:rFonts w:ascii="Times" w:hAnsi="Times" w:cs="Calibri"/>
          <w:color w:val="000000" w:themeColor="text1"/>
        </w:rPr>
        <w:br/>
      </w:r>
    </w:p>
    <w:p w14:paraId="617A2BC7" w14:textId="07FAAB9F"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Eisemann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w:t>
      </w:r>
      <w:r w:rsidR="00C71722">
        <w:rPr>
          <w:rFonts w:ascii="Times" w:hAnsi="Times" w:cs="Calibri"/>
          <w:color w:val="000000" w:themeColor="text1"/>
        </w:rPr>
        <w:t xml:space="preserve"> </w:t>
      </w:r>
      <w:r w:rsidR="00C71722">
        <w:rPr>
          <w:rFonts w:ascii="Times" w:hAnsi="Times" w:cs="Calibri"/>
          <w:color w:val="000000" w:themeColor="text1"/>
        </w:rPr>
        <w:br/>
        <w:t xml:space="preserve">             </w:t>
      </w:r>
      <w:r w:rsidRPr="002650E8">
        <w:rPr>
          <w:rFonts w:ascii="Times" w:hAnsi="Times" w:cs="Calibri"/>
          <w:color w:val="000000" w:themeColor="text1"/>
        </w:rPr>
        <w:t>flare rendering. ACM SIGGRAPH, Vancouver, 108:1–108:9.</w:t>
      </w:r>
      <w:r w:rsidRPr="002650E8">
        <w:rPr>
          <w:rFonts w:ascii="Times" w:hAnsi="Times" w:cs="Calibri"/>
          <w:color w:val="000000" w:themeColor="text1"/>
        </w:rPr>
        <w:br/>
      </w:r>
    </w:p>
    <w:p w14:paraId="26EE6223" w14:textId="3696AE7B" w:rsidR="00F93F2A" w:rsidRPr="002650E8" w:rsidRDefault="00F93F2A" w:rsidP="00F93F2A">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Eisemann &amp; H.P. Seidel. 2010. Real-time lens blur effects and focus </w:t>
      </w:r>
      <w:r w:rsidR="00C71722">
        <w:rPr>
          <w:rFonts w:ascii="Times" w:hAnsi="Times" w:cs="Calibri"/>
          <w:color w:val="000000" w:themeColor="text1"/>
        </w:rPr>
        <w:br/>
        <w:t xml:space="preserve">             </w:t>
      </w:r>
      <w:r w:rsidRPr="002650E8">
        <w:rPr>
          <w:rFonts w:ascii="Times" w:hAnsi="Times" w:cs="Calibri"/>
          <w:color w:val="000000" w:themeColor="text1"/>
        </w:rPr>
        <w:t>control. ACM SIGGRAPH, Los Angeles, 1-7.</w:t>
      </w:r>
      <w:r w:rsidRPr="002650E8">
        <w:rPr>
          <w:rFonts w:ascii="Times" w:hAnsi="Times" w:cs="Calibri"/>
          <w:color w:val="000000" w:themeColor="text1"/>
        </w:rPr>
        <w:br/>
      </w:r>
    </w:p>
    <w:p w14:paraId="2237A153" w14:textId="77777777" w:rsidR="00F93F2A" w:rsidRPr="002650E8" w:rsidRDefault="00F93F2A" w:rsidP="00F93F2A">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The University of Grenoble, France e-mail: Georges-Pierre.Bonneau@ujf-grenoble. fr</w:t>
      </w:r>
      <w:r w:rsidRPr="002650E8">
        <w:rPr>
          <w:rFonts w:ascii="Times" w:hAnsi="Times"/>
          <w:color w:val="000000" w:themeColor="text1"/>
          <w:lang w:val="en-US"/>
        </w:rPr>
        <w:t xml:space="preserve">. </w:t>
      </w:r>
      <w:r w:rsidRPr="002650E8">
        <w:rPr>
          <w:rFonts w:ascii="Times" w:hAnsi="Times"/>
          <w:color w:val="000000" w:themeColor="text1"/>
        </w:rPr>
        <w:t>ISBN: 978-1-4471-6496-8</w:t>
      </w:r>
    </w:p>
    <w:p w14:paraId="4B34A101" w14:textId="77777777" w:rsidR="00F93F2A" w:rsidRPr="002650E8" w:rsidRDefault="00F93F2A" w:rsidP="00F93F2A">
      <w:pPr>
        <w:autoSpaceDE w:val="0"/>
        <w:autoSpaceDN w:val="0"/>
        <w:adjustRightInd w:val="0"/>
        <w:jc w:val="both"/>
        <w:rPr>
          <w:rFonts w:ascii="Times" w:hAnsi="Times" w:cs="Arial"/>
          <w:color w:val="000000" w:themeColor="text1"/>
          <w:lang w:val="en-GB"/>
        </w:rPr>
      </w:pPr>
    </w:p>
    <w:p w14:paraId="3D117184"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Simon Barthelme, Pascal Mamassian</w:t>
      </w:r>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613C99BC" w14:textId="77777777" w:rsidR="00F93F2A" w:rsidRPr="002650E8" w:rsidRDefault="00F93F2A" w:rsidP="00F93F2A">
      <w:pPr>
        <w:ind w:left="720" w:hanging="720"/>
        <w:jc w:val="both"/>
        <w:rPr>
          <w:rFonts w:ascii="Times" w:hAnsi="Times" w:cs="Arial"/>
          <w:color w:val="000000" w:themeColor="text1"/>
          <w:bdr w:val="none" w:sz="0" w:space="0" w:color="auto" w:frame="1"/>
          <w:shd w:val="clear" w:color="auto" w:fill="FFFFFF"/>
          <w:lang w:val="en-US"/>
        </w:rPr>
      </w:pPr>
    </w:p>
    <w:p w14:paraId="6CE2B7C2" w14:textId="77777777" w:rsidR="00F93F2A" w:rsidRPr="002650E8" w:rsidRDefault="00F93F2A" w:rsidP="00F93F2A">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Henning Griethe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50B06DFC"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1B783497" w14:textId="77777777" w:rsidR="00F93F2A" w:rsidRPr="002650E8" w:rsidRDefault="00F93F2A" w:rsidP="00F93F2A">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6D8648BD"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53A16A3A"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Lundstr¨om, C., Ljung, P., Persson, A., Ynnerman, A.: Uncertainty visualization in medical volume rendering using probabilistic animation. IEEE Transactions on Visualization and Computer Graphics 13(6), 1648–1655 (2007).</w:t>
      </w:r>
    </w:p>
    <w:p w14:paraId="72751EBD"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1229398A"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Pang, A., Wittenbrink, C., Lodha., S.: Approaches to uncertainty visualization. The Visual Computer 13(8), 370–390 (1997).</w:t>
      </w:r>
    </w:p>
    <w:p w14:paraId="529126CB" w14:textId="77777777" w:rsidR="00F93F2A" w:rsidRPr="002650E8" w:rsidRDefault="00F93F2A" w:rsidP="00F93F2A">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Rudolf Netzel and Daniel Weiskopf</w:t>
      </w:r>
      <w:r w:rsidRPr="002650E8">
        <w:rPr>
          <w:rFonts w:ascii="Times" w:hAnsi="Times"/>
          <w:color w:val="000000" w:themeColor="text1"/>
          <w:lang w:val="en-US"/>
        </w:rPr>
        <w:t xml:space="preserve">, </w:t>
      </w:r>
      <w:r w:rsidRPr="002650E8">
        <w:rPr>
          <w:rFonts w:ascii="Times" w:hAnsi="Times"/>
          <w:color w:val="000000" w:themeColor="text1"/>
        </w:rPr>
        <w:t>Tex</w:t>
      </w:r>
      <w:r w:rsidRPr="002650E8">
        <w:rPr>
          <w:rFonts w:ascii="Times" w:hAnsi="Times"/>
          <w:color w:val="000000" w:themeColor="text1"/>
          <w:lang w:val="en-US"/>
        </w:rPr>
        <w:t>t</w:t>
      </w:r>
      <w:r w:rsidRPr="002650E8">
        <w:rPr>
          <w:rFonts w:ascii="Times" w:hAnsi="Times"/>
          <w:color w:val="000000" w:themeColor="text1"/>
        </w:rPr>
        <w:t>ure</w:t>
      </w:r>
      <w:r w:rsidRPr="002650E8">
        <w:rPr>
          <w:rFonts w:ascii="Times" w:hAnsi="Times"/>
          <w:color w:val="000000" w:themeColor="text1"/>
          <w:lang w:val="en-US"/>
        </w:rPr>
        <w:t xml:space="preserve"> </w:t>
      </w:r>
      <w:r w:rsidRPr="002650E8">
        <w:rPr>
          <w:rFonts w:ascii="Times" w:hAnsi="Times"/>
          <w:color w:val="000000" w:themeColor="text1"/>
        </w:rPr>
        <w:t>Based Flow VisualizaTion</w:t>
      </w:r>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258A1469" w14:textId="77777777" w:rsidR="00F93F2A" w:rsidRPr="002650E8" w:rsidRDefault="00F93F2A" w:rsidP="00F93F2A">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Jesus J. Caban, Alark Joshi, and Penny Rheingans</w:t>
      </w:r>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3D3DD1BE" w14:textId="77777777" w:rsidR="00F93F2A" w:rsidRPr="002650E8" w:rsidRDefault="00F93F2A" w:rsidP="00F93F2A">
      <w:pPr>
        <w:ind w:left="720" w:hanging="720"/>
        <w:jc w:val="both"/>
        <w:rPr>
          <w:rFonts w:ascii="Times" w:hAnsi="Times" w:cs="Arial"/>
          <w:color w:val="000000" w:themeColor="text1"/>
          <w:shd w:val="clear" w:color="auto" w:fill="FFFFFF"/>
          <w:lang w:val="en-US"/>
        </w:rPr>
      </w:pPr>
    </w:p>
    <w:p w14:paraId="07A43873" w14:textId="77777777" w:rsidR="00F93F2A" w:rsidRPr="002650E8" w:rsidRDefault="00F93F2A" w:rsidP="00F93F2A">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Sven Bachthaler</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42163FC3" w14:textId="77777777" w:rsidR="00F93F2A" w:rsidRPr="002650E8" w:rsidRDefault="00F93F2A" w:rsidP="00F93F2A">
      <w:pPr>
        <w:ind w:left="720" w:hanging="720"/>
        <w:jc w:val="both"/>
        <w:rPr>
          <w:rFonts w:ascii="Times" w:hAnsi="Times"/>
          <w:color w:val="000000" w:themeColor="text1"/>
          <w:lang w:val="en-US"/>
        </w:rPr>
      </w:pPr>
    </w:p>
    <w:p w14:paraId="6A98E737" w14:textId="2150B90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Jin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Zherong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Guoning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Hujun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06EB1ED9" w14:textId="77777777" w:rsidR="00F93F2A" w:rsidRPr="002650E8" w:rsidRDefault="00F93F2A" w:rsidP="00F93F2A">
      <w:pPr>
        <w:ind w:left="720" w:hanging="720"/>
        <w:jc w:val="both"/>
        <w:rPr>
          <w:rFonts w:ascii="Times" w:hAnsi="Times"/>
          <w:color w:val="000000" w:themeColor="text1"/>
        </w:rPr>
      </w:pPr>
    </w:p>
    <w:p w14:paraId="050B1399" w14:textId="559A7393"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Andrea Kratz, Daniel Baum, and Ingrid Hotz</w:t>
      </w:r>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 xml:space="preserve">IEEE Transactions </w:t>
      </w:r>
      <w:r w:rsidRPr="002650E8">
        <w:rPr>
          <w:rFonts w:ascii="Times" w:hAnsi="Times" w:cs="Arial"/>
          <w:color w:val="000000" w:themeColor="text1"/>
          <w:shd w:val="clear" w:color="auto" w:fill="FFFFFF"/>
        </w:rPr>
        <w:lastRenderedPageBreak/>
        <w:t>on Visualization and Computer Graphics (Volume: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14FB80DE" w14:textId="77777777" w:rsidR="00F93F2A" w:rsidRPr="002650E8" w:rsidRDefault="00F93F2A" w:rsidP="00F93F2A">
      <w:pPr>
        <w:ind w:left="720" w:hanging="720"/>
        <w:jc w:val="both"/>
        <w:rPr>
          <w:rFonts w:ascii="Times" w:hAnsi="Times"/>
          <w:color w:val="000000" w:themeColor="text1"/>
        </w:rPr>
      </w:pPr>
    </w:p>
    <w:p w14:paraId="0F8B858A"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768EBE25" w14:textId="77777777" w:rsidR="00F93F2A" w:rsidRPr="002650E8" w:rsidRDefault="00F93F2A" w:rsidP="00F93F2A">
      <w:pPr>
        <w:jc w:val="both"/>
        <w:rPr>
          <w:rFonts w:ascii="Times" w:hAnsi="Times"/>
          <w:color w:val="000000" w:themeColor="text1"/>
          <w:lang w:val="en-US"/>
        </w:rPr>
      </w:pPr>
    </w:p>
    <w:p w14:paraId="5D21886D" w14:textId="77777777" w:rsidR="00F93F2A" w:rsidRPr="002650E8" w:rsidRDefault="00F93F2A" w:rsidP="00F93F2A">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6A7BA885" w14:textId="77777777" w:rsidR="00F93F2A" w:rsidRPr="002650E8" w:rsidRDefault="00F93F2A" w:rsidP="00F93F2A">
      <w:pPr>
        <w:shd w:val="clear" w:color="auto" w:fill="FFFFFF"/>
        <w:ind w:left="720" w:hanging="720"/>
        <w:rPr>
          <w:rFonts w:ascii="Times" w:hAnsi="Times"/>
          <w:color w:val="000000" w:themeColor="text1"/>
          <w:lang w:val="en-US"/>
        </w:rPr>
      </w:pPr>
    </w:p>
    <w:p w14:paraId="24FCD7E0" w14:textId="77777777" w:rsidR="00F93F2A" w:rsidRPr="002650E8" w:rsidRDefault="00F93F2A" w:rsidP="00F93F2A">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R.P. Botchen</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T. Ertl</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12F272E3" w14:textId="77777777" w:rsidR="00F93F2A" w:rsidRPr="002650E8" w:rsidRDefault="00F93F2A" w:rsidP="00F93F2A">
      <w:pPr>
        <w:jc w:val="both"/>
        <w:rPr>
          <w:rFonts w:ascii="Times" w:hAnsi="Times"/>
          <w:color w:val="000000" w:themeColor="text1"/>
        </w:rPr>
      </w:pPr>
    </w:p>
    <w:p w14:paraId="7A2E1F04" w14:textId="77777777" w:rsidR="00F93F2A" w:rsidRPr="002650E8" w:rsidRDefault="00F93F2A" w:rsidP="00F93F2A">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r w:rsidRPr="002650E8">
        <w:rPr>
          <w:rFonts w:ascii="Times" w:hAnsi="Times"/>
          <w:color w:val="000000" w:themeColor="text1"/>
        </w:rPr>
        <w:t>Aasim Kamal · Parashar Dhakal</w:t>
      </w:r>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668D144" w14:textId="77777777" w:rsidR="00F93F2A" w:rsidRPr="002650E8" w:rsidRDefault="00F93F2A" w:rsidP="00F93F2A">
      <w:pPr>
        <w:ind w:left="720" w:hanging="720"/>
        <w:rPr>
          <w:rFonts w:ascii="Times" w:eastAsiaTheme="minorHAnsi" w:hAnsi="Times" w:cs="AppleSystemUIFont"/>
          <w:color w:val="000000" w:themeColor="text1"/>
          <w:u w:color="DCA10D"/>
          <w:lang w:val="en-GB" w:eastAsia="en-US"/>
        </w:rPr>
      </w:pPr>
    </w:p>
    <w:p w14:paraId="0E30FE70" w14:textId="77777777" w:rsidR="00F93F2A" w:rsidRPr="002650E8" w:rsidRDefault="00F93F2A" w:rsidP="00F93F2A">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r w:rsidRPr="002650E8">
        <w:rPr>
          <w:rFonts w:ascii="Times" w:hAnsi="Times" w:cs="Arial"/>
          <w:color w:val="000000" w:themeColor="text1"/>
          <w:shd w:val="clear" w:color="auto" w:fill="FFFFFF"/>
        </w:rPr>
        <w:t>Galit Shmueli</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Kenneth C. Lichtendahl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89DD546" w14:textId="77777777" w:rsidR="00F93F2A" w:rsidRPr="002650E8" w:rsidRDefault="00F93F2A" w:rsidP="00F93F2A">
      <w:pPr>
        <w:ind w:left="720" w:hanging="720"/>
        <w:rPr>
          <w:rFonts w:ascii="Times" w:hAnsi="Times" w:cs="Arial"/>
          <w:color w:val="000000" w:themeColor="text1"/>
        </w:rPr>
      </w:pPr>
    </w:p>
    <w:p w14:paraId="2A0B95F4" w14:textId="77777777" w:rsidR="00F93F2A" w:rsidRPr="002650E8" w:rsidRDefault="00F93F2A" w:rsidP="00F93F2A">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847BF9" w14:textId="77777777" w:rsidR="00F93F2A" w:rsidRPr="002650E8" w:rsidRDefault="00F93F2A" w:rsidP="00F93F2A">
      <w:pPr>
        <w:ind w:left="720" w:hanging="720"/>
        <w:rPr>
          <w:rFonts w:ascii="Times" w:hAnsi="Times"/>
          <w:color w:val="000000" w:themeColor="text1"/>
        </w:rPr>
      </w:pPr>
    </w:p>
    <w:p w14:paraId="0A94BA21"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06B54016" w14:textId="77777777" w:rsidR="00F93F2A" w:rsidRPr="002650E8" w:rsidRDefault="00F93F2A" w:rsidP="00F93F2A">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Akinori Hidaka</w:t>
      </w:r>
      <w:r w:rsidRPr="002650E8">
        <w:rPr>
          <w:rFonts w:ascii="Times" w:hAnsi="Times"/>
          <w:color w:val="000000" w:themeColor="text1"/>
        </w:rPr>
        <w:t xml:space="preserve">, </w:t>
      </w:r>
      <w:r w:rsidRPr="002650E8">
        <w:rPr>
          <w:rFonts w:ascii="Times" w:hAnsi="Times"/>
          <w:color w:val="000000" w:themeColor="text1"/>
          <w:bdr w:val="none" w:sz="0" w:space="0" w:color="auto" w:frame="1"/>
          <w:shd w:val="clear" w:color="auto" w:fill="FFFFFF"/>
        </w:rPr>
        <w:t>Takio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72683307" w14:textId="77777777" w:rsidR="00F93F2A" w:rsidRPr="002650E8" w:rsidRDefault="00F93F2A" w:rsidP="00F93F2A">
      <w:pPr>
        <w:rPr>
          <w:rFonts w:ascii="Times" w:hAnsi="Times"/>
          <w:color w:val="000000" w:themeColor="text1"/>
        </w:rPr>
      </w:pPr>
    </w:p>
    <w:p w14:paraId="227A85BC" w14:textId="77777777" w:rsidR="00F93F2A" w:rsidRDefault="00F93F2A" w:rsidP="00F93F2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Michael Correll, Dominik Moritz, Jeffrey Heer.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5169503E" w14:textId="77777777" w:rsidR="00F93F2A" w:rsidRPr="002650E8" w:rsidRDefault="00F93F2A" w:rsidP="00F93F2A">
      <w:pPr>
        <w:ind w:left="720" w:hanging="720"/>
        <w:rPr>
          <w:rFonts w:ascii="Times" w:hAnsi="Times"/>
          <w:color w:val="000000" w:themeColor="text1"/>
        </w:rPr>
      </w:pPr>
    </w:p>
    <w:p w14:paraId="50383749" w14:textId="77777777" w:rsidR="00F93F2A" w:rsidRDefault="00F93F2A" w:rsidP="00F93F2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Jessica Hullman.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17ADC06B" w14:textId="77777777" w:rsidR="00F93F2A" w:rsidRPr="002650E8" w:rsidRDefault="00F93F2A" w:rsidP="00F93F2A">
      <w:pPr>
        <w:ind w:left="720" w:hanging="720"/>
        <w:rPr>
          <w:rFonts w:ascii="Times" w:hAnsi="Times"/>
          <w:color w:val="000000" w:themeColor="text1"/>
        </w:rPr>
      </w:pPr>
    </w:p>
    <w:p w14:paraId="7FBB74A0" w14:textId="77777777" w:rsidR="00F93F2A" w:rsidRPr="002650E8" w:rsidRDefault="00F93F2A" w:rsidP="00F93F2A">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r w:rsidRPr="002650E8">
        <w:rPr>
          <w:rStyle w:val="loaauthor-name"/>
          <w:rFonts w:ascii="Times" w:hAnsi="Times"/>
          <w:color w:val="000000" w:themeColor="text1"/>
        </w:rPr>
        <w:t>Shunan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55762153" w14:textId="77777777" w:rsidR="00F93F2A" w:rsidRPr="002650E8" w:rsidRDefault="00F93F2A" w:rsidP="00F93F2A">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2FE94917" w14:textId="77777777" w:rsidR="00F93F2A" w:rsidRDefault="00F93F2A" w:rsidP="00F93F2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Michelle Korporaal, Ian T. Ruginski,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doi: 10.3389/fcomp.2020.00032.</w:t>
      </w:r>
    </w:p>
    <w:p w14:paraId="23A5CC54" w14:textId="77777777" w:rsidR="00F93F2A" w:rsidRPr="0042340B" w:rsidRDefault="00F93F2A" w:rsidP="00F93F2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lastRenderedPageBreak/>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2A9C653E" w14:textId="77777777" w:rsidR="00F93F2A" w:rsidRPr="002650E8" w:rsidRDefault="00F93F2A" w:rsidP="00F93F2A">
      <w:pPr>
        <w:spacing w:after="160" w:line="259" w:lineRule="auto"/>
        <w:rPr>
          <w:rFonts w:ascii="Times" w:hAnsi="Times"/>
          <w:color w:val="000000" w:themeColor="text1"/>
          <w:lang w:val="es-ES"/>
        </w:rPr>
      </w:pPr>
    </w:p>
    <w:p w14:paraId="4CE4D43D" w14:textId="77777777" w:rsidR="00F93F2A" w:rsidRDefault="00F93F2A" w:rsidP="00F93F2A">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Brodlie, Rodolfo Allendes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36"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01AF0467" w14:textId="77777777" w:rsidR="00F93F2A" w:rsidRDefault="00F93F2A" w:rsidP="00F93F2A">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Correll and Michael Gleicher. 2014. Error bars considered harmful: Exploring alternate encodings for mean and error. IEEE Transactions on Visualization and Computer Graphics 20, 12 (2014), 2142–2151. DOI: • </w:t>
      </w:r>
      <w:hyperlink r:id="rId37" w:history="1">
        <w:r w:rsidRPr="002650E8">
          <w:rPr>
            <w:rStyle w:val="Hyperlink"/>
            <w:rFonts w:ascii="Times" w:hAnsi="Times"/>
            <w:color w:val="000000" w:themeColor="text1"/>
          </w:rPr>
          <w:t>http://dx.doi.org/10.1109/TVCG.2014.2346298</w:t>
        </w:r>
      </w:hyperlink>
    </w:p>
    <w:p w14:paraId="32488789" w14:textId="77777777" w:rsidR="00F93F2A" w:rsidRPr="002650E8" w:rsidRDefault="00F93F2A" w:rsidP="00F93F2A">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Agroudy,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23845B61"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Lucchesi and Christopher K Wikle. 2017. Visualizing uncertainty in areal data with bivariate choropleth maps, map pixelation and glyph rotation. Stat (2017). </w:t>
      </w:r>
      <w:proofErr w:type="gramStart"/>
      <w:r w:rsidRPr="002650E8">
        <w:rPr>
          <w:rFonts w:ascii="Times" w:hAnsi="Times"/>
          <w:color w:val="000000" w:themeColor="text1"/>
        </w:rPr>
        <w:t>DOI:http://dx.doi.org/10.1002/sta4.150</w:t>
      </w:r>
      <w:proofErr w:type="gramEnd"/>
      <w:r>
        <w:rPr>
          <w:rFonts w:ascii="Times" w:hAnsi="Times"/>
          <w:color w:val="000000" w:themeColor="text1"/>
        </w:rPr>
        <w:br/>
      </w:r>
    </w:p>
    <w:p w14:paraId="27B26318"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MacEachren, Robert E Roth, James O’Brien, Bonan Li, Derek Swingley, and Mark Gahegan.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019054CF"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Riveiro.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19122872"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Judi Thomson, Elizabeth Hetzler, Alan MacEachren, Mark Gahegan, and Misha Pavel. 2005. A typology for visualizing uncertainty. In Electronic Imaging 2005. International Society for Optics and Photonics, 146–157.</w:t>
      </w:r>
      <w:r>
        <w:rPr>
          <w:rFonts w:ascii="Times" w:hAnsi="Times"/>
          <w:color w:val="000000" w:themeColor="text1"/>
        </w:rPr>
        <w:br/>
      </w:r>
    </w:p>
    <w:p w14:paraId="68A66D70"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N. Boukhelifa,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53C146BA"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Hullman, X. Qiao, M. Correll, A. Kale, and M. Kay. In pursuit of error: A survey of uncertainty visualization evaluation. IEEE transactions on visualization and computer </w:t>
      </w:r>
      <w:r w:rsidRPr="002650E8">
        <w:rPr>
          <w:rFonts w:ascii="Times" w:hAnsi="Times"/>
          <w:color w:val="000000" w:themeColor="text1"/>
        </w:rPr>
        <w:lastRenderedPageBreak/>
        <w:t>graphics, 25(1):903–913, 2019.</w:t>
      </w:r>
      <w:r>
        <w:rPr>
          <w:rFonts w:ascii="Times" w:hAnsi="Times"/>
          <w:color w:val="000000" w:themeColor="text1"/>
        </w:rPr>
        <w:br/>
      </w:r>
    </w:p>
    <w:p w14:paraId="38C3386B"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4583B76"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R. Finger and A. M. Bisantz. Utilizing graphical formats to convey uncertainty in a decision-making task. Theoretical Issues in Ergonomics Science, 3(1):1–25, 2002.</w:t>
      </w:r>
    </w:p>
    <w:p w14:paraId="37EDE87F"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CFD26AE"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J. Hullman, P. Resnick, and E. Adar. Hypothetical outcome plots outperform error bars and violin plots for inferences about reliability of variable ordering. PloS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56C1B32E" w14:textId="77777777" w:rsidR="00F93F2A" w:rsidRPr="002650E8" w:rsidRDefault="00F93F2A" w:rsidP="00F93F2A">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Hullman, and S. A. Munson. When (ish)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6003E0F9"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gramStart"/>
      <w:r w:rsidRPr="002650E8">
        <w:rPr>
          <w:rFonts w:ascii="Times" w:hAnsi="Times"/>
          <w:b w:val="0"/>
          <w:bCs w:val="0"/>
          <w:color w:val="000000" w:themeColor="text1"/>
          <w:sz w:val="24"/>
          <w:szCs w:val="24"/>
        </w:rPr>
        <w:t>L.Walls</w:t>
      </w:r>
      <w:proofErr w:type="gramEnd"/>
      <w:r w:rsidRPr="002650E8">
        <w:rPr>
          <w:rFonts w:ascii="Times" w:hAnsi="Times"/>
          <w:b w:val="0"/>
          <w:bCs w:val="0"/>
          <w:color w:val="000000" w:themeColor="text1"/>
          <w:sz w:val="24"/>
          <w:szCs w:val="24"/>
        </w:rPr>
        <w:t>, S. Munson, J. Hullman, and M. Kay. Uncertainty displays using quantile dotplots or cdfs improve transit decision-making. In Proceedings of the 2018 CHI Conference on Human Factors in Computing Systems, page 144. ACM, 2018.</w:t>
      </w:r>
    </w:p>
    <w:p w14:paraId="0FDA9491"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4F822590"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4EE7E991" w14:textId="77777777" w:rsidR="00F93F2A" w:rsidRPr="006F4D56"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C. M. Wittenbrink, A. T. Pang, and S. K. Lodha. Glyphs for visualizing uncertainty in vector fields. IEEE transactions on Visualization and Computer Graphics, 2(3):266–279, 1996.</w:t>
      </w:r>
    </w:p>
    <w:p w14:paraId="31F83ADD" w14:textId="77777777" w:rsidR="00F93F2A" w:rsidRPr="002650E8" w:rsidRDefault="00F93F2A" w:rsidP="00F93F2A">
      <w:pPr>
        <w:pStyle w:val="NormalWeb"/>
        <w:shd w:val="clear" w:color="auto" w:fill="FFFFFF"/>
        <w:spacing w:before="0" w:beforeAutospacing="0" w:after="0" w:afterAutospacing="0"/>
        <w:jc w:val="both"/>
        <w:rPr>
          <w:rFonts w:ascii="Times" w:hAnsi="Times"/>
          <w:color w:val="000000" w:themeColor="text1"/>
        </w:rPr>
      </w:pPr>
    </w:p>
    <w:p w14:paraId="1AF70C4D" w14:textId="77777777" w:rsidR="00F93F2A" w:rsidRPr="002650E8" w:rsidRDefault="00F93F2A" w:rsidP="00F93F2A">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rsidR="002B2853">
          <w:t>‬</w:t>
        </w:r>
        <w:r w:rsidR="00FF558F">
          <w:t>‬</w:t>
        </w:r>
        <w:r w:rsidR="00D02861">
          <w:t>‬</w:t>
        </w:r>
        <w:r w:rsidR="00937D2C">
          <w:t>‬</w:t>
        </w:r>
      </w:bdo>
    </w:p>
    <w:p w14:paraId="129F9B8D" w14:textId="2C07C05B" w:rsidR="00F93F2A" w:rsidRDefault="00F93F2A" w:rsidP="00F93F2A">
      <w:pPr>
        <w:autoSpaceDE w:val="0"/>
        <w:autoSpaceDN w:val="0"/>
        <w:adjustRightInd w:val="0"/>
        <w:ind w:left="720"/>
        <w:jc w:val="both"/>
      </w:pPr>
      <w:r w:rsidRPr="002650E8">
        <w:rPr>
          <w:rFonts w:ascii="Times" w:eastAsiaTheme="minorHAnsi" w:hAnsi="Times" w:cs="AppleSystemUIFont"/>
          <w:color w:val="000000" w:themeColor="text1"/>
          <w:lang w:val="en-GB" w:eastAsia="en-US"/>
        </w:rPr>
        <w:t>using deep learning. International Journal for Numerical Methods in Fluids. Int. J. Numer.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rsidR="002B2853">
              <w:t>‬</w:t>
            </w:r>
            <w:r w:rsidR="002B2853">
              <w:t>‬</w:t>
            </w:r>
            <w:r w:rsidR="002B2853">
              <w:t>‬</w:t>
            </w:r>
            <w:r w:rsidR="00FF558F">
              <w:t>‬</w:t>
            </w:r>
            <w:r w:rsidR="00FF558F">
              <w:t>‬</w:t>
            </w:r>
            <w:r w:rsidR="00FF558F">
              <w:t>‬</w:t>
            </w:r>
            <w:r w:rsidR="00D02861">
              <w:t>‬</w:t>
            </w:r>
            <w:r w:rsidR="00D02861">
              <w:t>‬</w:t>
            </w:r>
            <w:r w:rsidR="00D02861">
              <w:t>‬</w:t>
            </w:r>
            <w:r w:rsidR="00937D2C">
              <w:t>‬</w:t>
            </w:r>
            <w:r w:rsidR="00937D2C">
              <w:t>‬</w:t>
            </w:r>
            <w:r w:rsidR="00937D2C">
              <w:t>‬</w:t>
            </w:r>
          </w:bdo>
        </w:bdo>
      </w:bdo>
    </w:p>
    <w:p w14:paraId="5B77C5A9" w14:textId="1CE6D038" w:rsidR="009241C2" w:rsidRDefault="009241C2" w:rsidP="00F93F2A">
      <w:pPr>
        <w:autoSpaceDE w:val="0"/>
        <w:autoSpaceDN w:val="0"/>
        <w:adjustRightInd w:val="0"/>
        <w:ind w:left="720"/>
        <w:jc w:val="both"/>
      </w:pPr>
    </w:p>
    <w:p w14:paraId="3E6028C1" w14:textId="21BAB8E4" w:rsidR="00087BFC" w:rsidRDefault="009241C2" w:rsidP="00087BFC">
      <w:pPr>
        <w:pStyle w:val="NormalWeb"/>
        <w:shd w:val="clear" w:color="auto" w:fill="FFFFFF"/>
        <w:ind w:left="720" w:hanging="720"/>
      </w:pPr>
      <w:r w:rsidRPr="009241C2">
        <w:rPr>
          <w:rFonts w:ascii="Times" w:hAnsi="Times"/>
          <w:color w:val="000000" w:themeColor="text1"/>
        </w:rPr>
        <w:t>[56]</w:t>
      </w:r>
      <w:r w:rsidRPr="009241C2">
        <w:rPr>
          <w:rFonts w:ascii="Times" w:hAnsi="Times"/>
          <w:color w:val="000000" w:themeColor="text1"/>
        </w:rPr>
        <w:tab/>
      </w:r>
      <w:r w:rsidRPr="009241C2">
        <w:rPr>
          <w:rFonts w:ascii="Times" w:hAnsi="Times"/>
        </w:rPr>
        <w:t>A</w:t>
      </w:r>
      <w:r>
        <w:rPr>
          <w:rFonts w:ascii="Times" w:hAnsi="Times"/>
        </w:rPr>
        <w:t>lan</w:t>
      </w:r>
      <w:r w:rsidRPr="009241C2">
        <w:rPr>
          <w:rFonts w:ascii="Times" w:hAnsi="Times"/>
        </w:rPr>
        <w:t xml:space="preserve"> C</w:t>
      </w:r>
      <w:r>
        <w:rPr>
          <w:rFonts w:ascii="Times" w:hAnsi="Times"/>
        </w:rPr>
        <w:t>onrad</w:t>
      </w:r>
      <w:r w:rsidRPr="009241C2">
        <w:rPr>
          <w:rFonts w:ascii="Times" w:hAnsi="Times"/>
        </w:rPr>
        <w:t xml:space="preserve"> B</w:t>
      </w:r>
      <w:r>
        <w:rPr>
          <w:rFonts w:ascii="Times" w:hAnsi="Times"/>
        </w:rPr>
        <w:t>ovik</w:t>
      </w:r>
      <w:r w:rsidRPr="009241C2">
        <w:rPr>
          <w:rFonts w:ascii="Times" w:hAnsi="Times"/>
        </w:rPr>
        <w:t xml:space="preserve"> </w:t>
      </w:r>
      <w:r w:rsidRPr="009241C2">
        <w:rPr>
          <w:rFonts w:ascii="Times" w:hAnsi="Times"/>
          <w:color w:val="000000" w:themeColor="text1"/>
        </w:rPr>
        <w:t xml:space="preserve">et al. </w:t>
      </w:r>
      <w:r w:rsidRPr="009241C2">
        <w:rPr>
          <w:rFonts w:ascii="Times" w:hAnsi="Times"/>
        </w:rPr>
        <w:t>Multichannel Texture Analysis Using Localized Spatial Filters. received April 18, 1988; revised June 15, 1989. Recommended for acceptance by W. E. L. Grimson</w:t>
      </w:r>
      <w:r w:rsidRPr="001F3736">
        <w:rPr>
          <w:rFonts w:ascii="Times" w:hAnsi="Times"/>
        </w:rPr>
        <w:t xml:space="preserve">. </w:t>
      </w:r>
      <w:r w:rsidR="001F3736" w:rsidRPr="001F3736">
        <w:rPr>
          <w:rFonts w:ascii="Times" w:hAnsi="Times"/>
        </w:rPr>
        <w:t xml:space="preserve">Department of Electrical and Computer Engineering, University </w:t>
      </w:r>
      <w:r w:rsidR="001F3736" w:rsidRPr="000606C6">
        <w:rPr>
          <w:rFonts w:ascii="Times" w:hAnsi="Times"/>
        </w:rPr>
        <w:t>of</w:t>
      </w:r>
      <w:r w:rsidR="001F3736" w:rsidRPr="001F3736">
        <w:rPr>
          <w:rFonts w:ascii="Times" w:hAnsi="Times"/>
          <w:b/>
          <w:bCs/>
        </w:rPr>
        <w:t xml:space="preserve"> </w:t>
      </w:r>
      <w:r w:rsidR="001F3736" w:rsidRPr="001F3736">
        <w:rPr>
          <w:rFonts w:ascii="Times" w:hAnsi="Times"/>
        </w:rPr>
        <w:t>Texas, Austin, TX 78712.</w:t>
      </w:r>
      <w:r w:rsidR="001F3736" w:rsidRPr="001F3736">
        <w:rPr>
          <w:rFonts w:ascii="TimesNewRomanPSMT" w:hAnsi="TimesNewRomanPSMT"/>
          <w:sz w:val="14"/>
          <w:szCs w:val="14"/>
        </w:rPr>
        <w:t xml:space="preserve"> </w:t>
      </w:r>
    </w:p>
    <w:p w14:paraId="1DF02B52" w14:textId="6ABA22BA" w:rsidR="00087BFC" w:rsidRPr="00F44855" w:rsidRDefault="00087BFC" w:rsidP="00F44855">
      <w:pPr>
        <w:ind w:left="720" w:hanging="720"/>
        <w:rPr>
          <w:rFonts w:ascii="Times" w:hAnsi="Times"/>
          <w:color w:val="000000" w:themeColor="text1"/>
        </w:rPr>
      </w:pPr>
      <w:r w:rsidRPr="00F44855">
        <w:rPr>
          <w:rFonts w:ascii="Times" w:hAnsi="Times"/>
          <w:color w:val="000000" w:themeColor="text1"/>
        </w:rPr>
        <w:t>[5</w:t>
      </w:r>
      <w:r w:rsidR="00F44855">
        <w:rPr>
          <w:rFonts w:ascii="Times" w:hAnsi="Times"/>
          <w:color w:val="000000" w:themeColor="text1"/>
        </w:rPr>
        <w:t>7</w:t>
      </w:r>
      <w:r w:rsidRPr="00F44855">
        <w:rPr>
          <w:rFonts w:ascii="Times" w:hAnsi="Times"/>
          <w:color w:val="000000" w:themeColor="text1"/>
        </w:rPr>
        <w:t>]</w:t>
      </w:r>
      <w:r w:rsidRPr="00F44855">
        <w:rPr>
          <w:rFonts w:ascii="Times" w:hAnsi="Times"/>
          <w:color w:val="000000" w:themeColor="text1"/>
        </w:rPr>
        <w:tab/>
      </w:r>
      <w:r w:rsidR="00F44855" w:rsidRPr="00F44855">
        <w:rPr>
          <w:rFonts w:ascii="Times" w:hAnsi="Times"/>
          <w:color w:val="000000" w:themeColor="text1"/>
          <w:shd w:val="clear" w:color="auto" w:fill="FFFFFF"/>
        </w:rPr>
        <w:t xml:space="preserve">Ying Tang, Huamin Qu </w:t>
      </w:r>
      <w:r w:rsidRPr="00F44855">
        <w:rPr>
          <w:rFonts w:ascii="Times" w:hAnsi="Times"/>
          <w:color w:val="000000" w:themeColor="text1"/>
        </w:rPr>
        <w:t xml:space="preserve">et al. </w:t>
      </w:r>
      <w:r w:rsidRPr="00087BFC">
        <w:rPr>
          <w:rFonts w:ascii="Times" w:hAnsi="Times"/>
          <w:color w:val="000000" w:themeColor="text1"/>
          <w:shd w:val="clear" w:color="auto" w:fill="FFFFFF"/>
        </w:rPr>
        <w:t>Natural Textures for Weather Data Visualization</w:t>
      </w:r>
      <w:r w:rsidRPr="00F44855">
        <w:rPr>
          <w:rFonts w:ascii="Times" w:hAnsi="Times"/>
          <w:color w:val="000000" w:themeColor="text1"/>
        </w:rPr>
        <w:t xml:space="preserve">. </w:t>
      </w:r>
      <w:r w:rsidR="00F44855" w:rsidRPr="00F44855">
        <w:rPr>
          <w:rFonts w:ascii="Times" w:hAnsi="Times"/>
          <w:color w:val="000000" w:themeColor="text1"/>
        </w:rPr>
        <w:t>August 2006.  Information Visualization, 2006. IV 2006. Tenth International Conference</w:t>
      </w:r>
      <w:r w:rsidRPr="00F44855">
        <w:rPr>
          <w:rFonts w:ascii="Times" w:hAnsi="Times"/>
          <w:color w:val="000000" w:themeColor="text1"/>
        </w:rPr>
        <w:t xml:space="preserve">. </w:t>
      </w:r>
    </w:p>
    <w:p w14:paraId="7964752D" w14:textId="77777777" w:rsidR="00087BFC" w:rsidRDefault="00087BFC" w:rsidP="00F93F2A">
      <w:pPr>
        <w:autoSpaceDE w:val="0"/>
        <w:autoSpaceDN w:val="0"/>
        <w:adjustRightInd w:val="0"/>
        <w:ind w:left="720"/>
        <w:jc w:val="both"/>
      </w:pPr>
    </w:p>
    <w:p w14:paraId="53C97E66" w14:textId="740303B7" w:rsidR="009241C2" w:rsidRDefault="009241C2" w:rsidP="00F93F2A">
      <w:pPr>
        <w:autoSpaceDE w:val="0"/>
        <w:autoSpaceDN w:val="0"/>
        <w:adjustRightInd w:val="0"/>
        <w:ind w:left="720"/>
        <w:jc w:val="both"/>
      </w:pPr>
    </w:p>
    <w:p w14:paraId="7284417E" w14:textId="35833C7B" w:rsidR="00F44855" w:rsidRPr="00F44855" w:rsidRDefault="00F44855" w:rsidP="00F44855">
      <w:pPr>
        <w:pStyle w:val="nova-legacy-e-listitem"/>
        <w:shd w:val="clear" w:color="auto" w:fill="FFFFFF"/>
        <w:ind w:left="720"/>
        <w:rPr>
          <w:rFonts w:ascii="Roboto" w:hAnsi="Roboto"/>
          <w:color w:val="555555"/>
          <w:sz w:val="21"/>
          <w:szCs w:val="21"/>
        </w:rPr>
      </w:pPr>
      <w:r w:rsidRPr="00F44855">
        <w:rPr>
          <w:rFonts w:ascii="Roboto" w:hAnsi="Roboto"/>
          <w:color w:val="555555"/>
          <w:sz w:val="21"/>
          <w:szCs w:val="21"/>
        </w:rPr>
        <w:t> </w:t>
      </w: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A33728">
      <w:type w:val="continuous"/>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D2790" w14:textId="77777777" w:rsidR="00937D2C" w:rsidRDefault="00937D2C" w:rsidP="002C2CD3">
      <w:r>
        <w:separator/>
      </w:r>
    </w:p>
  </w:endnote>
  <w:endnote w:type="continuationSeparator" w:id="0">
    <w:p w14:paraId="593603F1" w14:textId="77777777" w:rsidR="00937D2C" w:rsidRDefault="00937D2C"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B1672" w14:textId="77777777" w:rsidR="00937D2C" w:rsidRDefault="00937D2C" w:rsidP="002C2CD3">
      <w:r>
        <w:separator/>
      </w:r>
    </w:p>
  </w:footnote>
  <w:footnote w:type="continuationSeparator" w:id="0">
    <w:p w14:paraId="59E5FE62" w14:textId="77777777" w:rsidR="00937D2C" w:rsidRDefault="00937D2C"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C585F"/>
    <w:multiLevelType w:val="multilevel"/>
    <w:tmpl w:val="E938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F91BEA"/>
    <w:multiLevelType w:val="multilevel"/>
    <w:tmpl w:val="149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19"/>
  </w:num>
  <w:num w:numId="4">
    <w:abstractNumId w:val="22"/>
  </w:num>
  <w:num w:numId="5">
    <w:abstractNumId w:val="15"/>
  </w:num>
  <w:num w:numId="6">
    <w:abstractNumId w:val="0"/>
  </w:num>
  <w:num w:numId="7">
    <w:abstractNumId w:val="17"/>
  </w:num>
  <w:num w:numId="8">
    <w:abstractNumId w:val="28"/>
  </w:num>
  <w:num w:numId="9">
    <w:abstractNumId w:val="25"/>
  </w:num>
  <w:num w:numId="10">
    <w:abstractNumId w:val="10"/>
  </w:num>
  <w:num w:numId="11">
    <w:abstractNumId w:val="20"/>
  </w:num>
  <w:num w:numId="12">
    <w:abstractNumId w:val="6"/>
  </w:num>
  <w:num w:numId="13">
    <w:abstractNumId w:val="29"/>
  </w:num>
  <w:num w:numId="14">
    <w:abstractNumId w:val="26"/>
  </w:num>
  <w:num w:numId="15">
    <w:abstractNumId w:val="1"/>
  </w:num>
  <w:num w:numId="16">
    <w:abstractNumId w:val="8"/>
  </w:num>
  <w:num w:numId="17">
    <w:abstractNumId w:val="27"/>
  </w:num>
  <w:num w:numId="18">
    <w:abstractNumId w:val="11"/>
  </w:num>
  <w:num w:numId="19">
    <w:abstractNumId w:val="23"/>
  </w:num>
  <w:num w:numId="20">
    <w:abstractNumId w:val="16"/>
  </w:num>
  <w:num w:numId="21">
    <w:abstractNumId w:val="5"/>
  </w:num>
  <w:num w:numId="22">
    <w:abstractNumId w:val="12"/>
  </w:num>
  <w:num w:numId="23">
    <w:abstractNumId w:val="7"/>
  </w:num>
  <w:num w:numId="24">
    <w:abstractNumId w:val="14"/>
  </w:num>
  <w:num w:numId="25">
    <w:abstractNumId w:val="2"/>
  </w:num>
  <w:num w:numId="26">
    <w:abstractNumId w:val="18"/>
  </w:num>
  <w:num w:numId="27">
    <w:abstractNumId w:val="9"/>
  </w:num>
  <w:num w:numId="28">
    <w:abstractNumId w:val="21"/>
  </w:num>
  <w:num w:numId="29">
    <w:abstractNumId w:val="24"/>
  </w:num>
  <w:num w:numId="30">
    <w:abstractNumId w:val="3"/>
  </w:num>
  <w:num w:numId="3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595C"/>
    <w:rsid w:val="00016490"/>
    <w:rsid w:val="0001794C"/>
    <w:rsid w:val="00020FDC"/>
    <w:rsid w:val="00023DD6"/>
    <w:rsid w:val="0003008B"/>
    <w:rsid w:val="000325CB"/>
    <w:rsid w:val="00034CBD"/>
    <w:rsid w:val="00036E60"/>
    <w:rsid w:val="000372B8"/>
    <w:rsid w:val="00037951"/>
    <w:rsid w:val="0004148C"/>
    <w:rsid w:val="00041576"/>
    <w:rsid w:val="000416E5"/>
    <w:rsid w:val="00045570"/>
    <w:rsid w:val="0004566B"/>
    <w:rsid w:val="000460F2"/>
    <w:rsid w:val="000474C7"/>
    <w:rsid w:val="00047B0C"/>
    <w:rsid w:val="00050C48"/>
    <w:rsid w:val="0005403A"/>
    <w:rsid w:val="00056296"/>
    <w:rsid w:val="00056712"/>
    <w:rsid w:val="0005771F"/>
    <w:rsid w:val="00057FDE"/>
    <w:rsid w:val="000605F8"/>
    <w:rsid w:val="000606C6"/>
    <w:rsid w:val="0007081D"/>
    <w:rsid w:val="000721F9"/>
    <w:rsid w:val="00073B1E"/>
    <w:rsid w:val="00075146"/>
    <w:rsid w:val="00075B3B"/>
    <w:rsid w:val="000761B8"/>
    <w:rsid w:val="00080E79"/>
    <w:rsid w:val="000835DE"/>
    <w:rsid w:val="00087BFC"/>
    <w:rsid w:val="000939CE"/>
    <w:rsid w:val="00095220"/>
    <w:rsid w:val="00097EC5"/>
    <w:rsid w:val="000A145E"/>
    <w:rsid w:val="000A2F40"/>
    <w:rsid w:val="000A407E"/>
    <w:rsid w:val="000A46A6"/>
    <w:rsid w:val="000A4EDC"/>
    <w:rsid w:val="000A69BF"/>
    <w:rsid w:val="000A70BE"/>
    <w:rsid w:val="000B4071"/>
    <w:rsid w:val="000C5D98"/>
    <w:rsid w:val="000C6028"/>
    <w:rsid w:val="000D61D1"/>
    <w:rsid w:val="000D78E8"/>
    <w:rsid w:val="000E1C40"/>
    <w:rsid w:val="000E5736"/>
    <w:rsid w:val="000E675E"/>
    <w:rsid w:val="000F17CA"/>
    <w:rsid w:val="00100C7F"/>
    <w:rsid w:val="001014F0"/>
    <w:rsid w:val="0010350E"/>
    <w:rsid w:val="00103A39"/>
    <w:rsid w:val="00103EB0"/>
    <w:rsid w:val="00105880"/>
    <w:rsid w:val="00105A3F"/>
    <w:rsid w:val="00106E34"/>
    <w:rsid w:val="00117086"/>
    <w:rsid w:val="00121C60"/>
    <w:rsid w:val="00121EAE"/>
    <w:rsid w:val="0012405D"/>
    <w:rsid w:val="00124490"/>
    <w:rsid w:val="0012733A"/>
    <w:rsid w:val="00130BE1"/>
    <w:rsid w:val="0014108C"/>
    <w:rsid w:val="00143327"/>
    <w:rsid w:val="001436F2"/>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70C9B"/>
    <w:rsid w:val="001724D8"/>
    <w:rsid w:val="00172620"/>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D28E3"/>
    <w:rsid w:val="001D4464"/>
    <w:rsid w:val="001E310E"/>
    <w:rsid w:val="001E5054"/>
    <w:rsid w:val="001E7217"/>
    <w:rsid w:val="001F137E"/>
    <w:rsid w:val="001F3736"/>
    <w:rsid w:val="001F3770"/>
    <w:rsid w:val="001F54D9"/>
    <w:rsid w:val="00200D7B"/>
    <w:rsid w:val="0020173D"/>
    <w:rsid w:val="00202AAB"/>
    <w:rsid w:val="0020335E"/>
    <w:rsid w:val="00212B09"/>
    <w:rsid w:val="00215E7E"/>
    <w:rsid w:val="002160E5"/>
    <w:rsid w:val="0021770F"/>
    <w:rsid w:val="0022223C"/>
    <w:rsid w:val="002227B1"/>
    <w:rsid w:val="00222DA8"/>
    <w:rsid w:val="00225574"/>
    <w:rsid w:val="002258A8"/>
    <w:rsid w:val="002267AE"/>
    <w:rsid w:val="00230BFF"/>
    <w:rsid w:val="00230ED5"/>
    <w:rsid w:val="002329B6"/>
    <w:rsid w:val="00244E8C"/>
    <w:rsid w:val="00245A71"/>
    <w:rsid w:val="00251C2E"/>
    <w:rsid w:val="0025551D"/>
    <w:rsid w:val="00260105"/>
    <w:rsid w:val="00261869"/>
    <w:rsid w:val="00264371"/>
    <w:rsid w:val="002646E3"/>
    <w:rsid w:val="0026507B"/>
    <w:rsid w:val="00281A5B"/>
    <w:rsid w:val="002901E4"/>
    <w:rsid w:val="00293FCA"/>
    <w:rsid w:val="00295341"/>
    <w:rsid w:val="002A3781"/>
    <w:rsid w:val="002A43A7"/>
    <w:rsid w:val="002A5022"/>
    <w:rsid w:val="002A6B70"/>
    <w:rsid w:val="002B2853"/>
    <w:rsid w:val="002B6218"/>
    <w:rsid w:val="002B668F"/>
    <w:rsid w:val="002B79B0"/>
    <w:rsid w:val="002C2529"/>
    <w:rsid w:val="002C2CD3"/>
    <w:rsid w:val="002C45A9"/>
    <w:rsid w:val="002C6910"/>
    <w:rsid w:val="002C7521"/>
    <w:rsid w:val="002C773D"/>
    <w:rsid w:val="002D5BC0"/>
    <w:rsid w:val="002D5FA8"/>
    <w:rsid w:val="002E48C9"/>
    <w:rsid w:val="002E4C11"/>
    <w:rsid w:val="002E73FA"/>
    <w:rsid w:val="002F2CD1"/>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2606B"/>
    <w:rsid w:val="00330810"/>
    <w:rsid w:val="00331214"/>
    <w:rsid w:val="00341436"/>
    <w:rsid w:val="003428EC"/>
    <w:rsid w:val="0034652D"/>
    <w:rsid w:val="003527F7"/>
    <w:rsid w:val="003545C8"/>
    <w:rsid w:val="00356503"/>
    <w:rsid w:val="00357AD6"/>
    <w:rsid w:val="003605DF"/>
    <w:rsid w:val="003638D1"/>
    <w:rsid w:val="00364BC9"/>
    <w:rsid w:val="00365D5B"/>
    <w:rsid w:val="003668D4"/>
    <w:rsid w:val="00370619"/>
    <w:rsid w:val="00372FC2"/>
    <w:rsid w:val="00375942"/>
    <w:rsid w:val="00380BB0"/>
    <w:rsid w:val="0038110E"/>
    <w:rsid w:val="003957DE"/>
    <w:rsid w:val="00397501"/>
    <w:rsid w:val="003A004E"/>
    <w:rsid w:val="003A3D25"/>
    <w:rsid w:val="003A3F64"/>
    <w:rsid w:val="003A588A"/>
    <w:rsid w:val="003A76D7"/>
    <w:rsid w:val="003B37EA"/>
    <w:rsid w:val="003B3F2B"/>
    <w:rsid w:val="003B6E21"/>
    <w:rsid w:val="003C02C5"/>
    <w:rsid w:val="003C2C97"/>
    <w:rsid w:val="003C347F"/>
    <w:rsid w:val="003C749E"/>
    <w:rsid w:val="003D017A"/>
    <w:rsid w:val="003D6EF6"/>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33D5"/>
    <w:rsid w:val="004106BD"/>
    <w:rsid w:val="00412624"/>
    <w:rsid w:val="00416D94"/>
    <w:rsid w:val="004177E9"/>
    <w:rsid w:val="00420BD7"/>
    <w:rsid w:val="0042133B"/>
    <w:rsid w:val="00425704"/>
    <w:rsid w:val="00430AA4"/>
    <w:rsid w:val="00432492"/>
    <w:rsid w:val="004375FF"/>
    <w:rsid w:val="004433D1"/>
    <w:rsid w:val="00443ED0"/>
    <w:rsid w:val="00447C8E"/>
    <w:rsid w:val="00455473"/>
    <w:rsid w:val="00460C6F"/>
    <w:rsid w:val="00461270"/>
    <w:rsid w:val="00462A06"/>
    <w:rsid w:val="00463F53"/>
    <w:rsid w:val="00470B56"/>
    <w:rsid w:val="004714C9"/>
    <w:rsid w:val="00474734"/>
    <w:rsid w:val="004757A1"/>
    <w:rsid w:val="00475DF6"/>
    <w:rsid w:val="00476133"/>
    <w:rsid w:val="00486B1D"/>
    <w:rsid w:val="00496855"/>
    <w:rsid w:val="0049742C"/>
    <w:rsid w:val="004A0EB5"/>
    <w:rsid w:val="004A2907"/>
    <w:rsid w:val="004A3D05"/>
    <w:rsid w:val="004A712B"/>
    <w:rsid w:val="004B03B6"/>
    <w:rsid w:val="004B1799"/>
    <w:rsid w:val="004B2741"/>
    <w:rsid w:val="004B4681"/>
    <w:rsid w:val="004B506B"/>
    <w:rsid w:val="004B6799"/>
    <w:rsid w:val="004D0F19"/>
    <w:rsid w:val="004D22A8"/>
    <w:rsid w:val="004D2C9A"/>
    <w:rsid w:val="004D3D2A"/>
    <w:rsid w:val="004D4971"/>
    <w:rsid w:val="004D611C"/>
    <w:rsid w:val="004E1704"/>
    <w:rsid w:val="004E547F"/>
    <w:rsid w:val="004E57F0"/>
    <w:rsid w:val="004E7357"/>
    <w:rsid w:val="004F693D"/>
    <w:rsid w:val="00501A93"/>
    <w:rsid w:val="00506689"/>
    <w:rsid w:val="005108B5"/>
    <w:rsid w:val="00512113"/>
    <w:rsid w:val="00517E03"/>
    <w:rsid w:val="005256D6"/>
    <w:rsid w:val="00526984"/>
    <w:rsid w:val="00533423"/>
    <w:rsid w:val="00540DD3"/>
    <w:rsid w:val="00542A77"/>
    <w:rsid w:val="00543BD7"/>
    <w:rsid w:val="00545A0D"/>
    <w:rsid w:val="00546193"/>
    <w:rsid w:val="005516D0"/>
    <w:rsid w:val="0055678F"/>
    <w:rsid w:val="00557F85"/>
    <w:rsid w:val="0056396A"/>
    <w:rsid w:val="00566112"/>
    <w:rsid w:val="00570006"/>
    <w:rsid w:val="005706DA"/>
    <w:rsid w:val="00575139"/>
    <w:rsid w:val="00577622"/>
    <w:rsid w:val="00580E24"/>
    <w:rsid w:val="0058388E"/>
    <w:rsid w:val="005867B7"/>
    <w:rsid w:val="00591701"/>
    <w:rsid w:val="005921DF"/>
    <w:rsid w:val="0059255A"/>
    <w:rsid w:val="00596514"/>
    <w:rsid w:val="005A27D4"/>
    <w:rsid w:val="005A46E1"/>
    <w:rsid w:val="005A681E"/>
    <w:rsid w:val="005A7A34"/>
    <w:rsid w:val="005B1310"/>
    <w:rsid w:val="005B276D"/>
    <w:rsid w:val="005B719C"/>
    <w:rsid w:val="005C2991"/>
    <w:rsid w:val="005E0B03"/>
    <w:rsid w:val="005E1E31"/>
    <w:rsid w:val="005E39D9"/>
    <w:rsid w:val="005E49B1"/>
    <w:rsid w:val="005E5245"/>
    <w:rsid w:val="005E583D"/>
    <w:rsid w:val="005E752D"/>
    <w:rsid w:val="005F16C2"/>
    <w:rsid w:val="00613119"/>
    <w:rsid w:val="006143B2"/>
    <w:rsid w:val="00614A9D"/>
    <w:rsid w:val="0061741E"/>
    <w:rsid w:val="00620422"/>
    <w:rsid w:val="006253E7"/>
    <w:rsid w:val="00631553"/>
    <w:rsid w:val="00635B44"/>
    <w:rsid w:val="00636672"/>
    <w:rsid w:val="00644426"/>
    <w:rsid w:val="00646D78"/>
    <w:rsid w:val="0065118E"/>
    <w:rsid w:val="00653359"/>
    <w:rsid w:val="00653B2B"/>
    <w:rsid w:val="00660DD3"/>
    <w:rsid w:val="0066467C"/>
    <w:rsid w:val="00666ABE"/>
    <w:rsid w:val="006703A9"/>
    <w:rsid w:val="00674F6A"/>
    <w:rsid w:val="006769FB"/>
    <w:rsid w:val="00682340"/>
    <w:rsid w:val="00687950"/>
    <w:rsid w:val="0069669F"/>
    <w:rsid w:val="00697523"/>
    <w:rsid w:val="0069799D"/>
    <w:rsid w:val="006A10ED"/>
    <w:rsid w:val="006A4AF0"/>
    <w:rsid w:val="006B0DAB"/>
    <w:rsid w:val="006B42B8"/>
    <w:rsid w:val="006B4E75"/>
    <w:rsid w:val="006B634F"/>
    <w:rsid w:val="006C7B86"/>
    <w:rsid w:val="006D0106"/>
    <w:rsid w:val="006D0DB4"/>
    <w:rsid w:val="006D48D6"/>
    <w:rsid w:val="006E2143"/>
    <w:rsid w:val="006E28A9"/>
    <w:rsid w:val="006E33A8"/>
    <w:rsid w:val="006F2543"/>
    <w:rsid w:val="006F2BF0"/>
    <w:rsid w:val="006F622C"/>
    <w:rsid w:val="006F648F"/>
    <w:rsid w:val="006F706A"/>
    <w:rsid w:val="006F75ED"/>
    <w:rsid w:val="00700CAA"/>
    <w:rsid w:val="007033C1"/>
    <w:rsid w:val="0070792D"/>
    <w:rsid w:val="0071149D"/>
    <w:rsid w:val="007127DD"/>
    <w:rsid w:val="00713030"/>
    <w:rsid w:val="00714BE9"/>
    <w:rsid w:val="00717376"/>
    <w:rsid w:val="0072003C"/>
    <w:rsid w:val="00720E4B"/>
    <w:rsid w:val="007258A2"/>
    <w:rsid w:val="00730A85"/>
    <w:rsid w:val="00733DEA"/>
    <w:rsid w:val="00740547"/>
    <w:rsid w:val="00740594"/>
    <w:rsid w:val="00741903"/>
    <w:rsid w:val="00743054"/>
    <w:rsid w:val="00751B8F"/>
    <w:rsid w:val="00752BEC"/>
    <w:rsid w:val="00753610"/>
    <w:rsid w:val="0075393D"/>
    <w:rsid w:val="00770A02"/>
    <w:rsid w:val="00771902"/>
    <w:rsid w:val="0077259D"/>
    <w:rsid w:val="00775C7C"/>
    <w:rsid w:val="0077687F"/>
    <w:rsid w:val="007806AD"/>
    <w:rsid w:val="0078502B"/>
    <w:rsid w:val="00786FD7"/>
    <w:rsid w:val="00792970"/>
    <w:rsid w:val="00796221"/>
    <w:rsid w:val="007A0343"/>
    <w:rsid w:val="007A6DF7"/>
    <w:rsid w:val="007A72DA"/>
    <w:rsid w:val="007A7B35"/>
    <w:rsid w:val="007B163D"/>
    <w:rsid w:val="007B4D8D"/>
    <w:rsid w:val="007B68A3"/>
    <w:rsid w:val="007C1DAB"/>
    <w:rsid w:val="007E7E99"/>
    <w:rsid w:val="007F09D3"/>
    <w:rsid w:val="00801E4F"/>
    <w:rsid w:val="008038B0"/>
    <w:rsid w:val="00807FF3"/>
    <w:rsid w:val="00812969"/>
    <w:rsid w:val="00814A5E"/>
    <w:rsid w:val="00822F76"/>
    <w:rsid w:val="00824F2E"/>
    <w:rsid w:val="00826EC8"/>
    <w:rsid w:val="00827CFD"/>
    <w:rsid w:val="00830708"/>
    <w:rsid w:val="0083398E"/>
    <w:rsid w:val="0083587B"/>
    <w:rsid w:val="00842045"/>
    <w:rsid w:val="0084291E"/>
    <w:rsid w:val="008448E8"/>
    <w:rsid w:val="00844937"/>
    <w:rsid w:val="00847A21"/>
    <w:rsid w:val="0085727B"/>
    <w:rsid w:val="00864B88"/>
    <w:rsid w:val="00866AB8"/>
    <w:rsid w:val="0088049D"/>
    <w:rsid w:val="008841B9"/>
    <w:rsid w:val="00887056"/>
    <w:rsid w:val="0089125C"/>
    <w:rsid w:val="008A3559"/>
    <w:rsid w:val="008A462F"/>
    <w:rsid w:val="008A5C01"/>
    <w:rsid w:val="008A5CCC"/>
    <w:rsid w:val="008A6B09"/>
    <w:rsid w:val="008A72BB"/>
    <w:rsid w:val="008B0C60"/>
    <w:rsid w:val="008B0CB3"/>
    <w:rsid w:val="008B20DB"/>
    <w:rsid w:val="008B40DC"/>
    <w:rsid w:val="008B462D"/>
    <w:rsid w:val="008B5610"/>
    <w:rsid w:val="008B61C1"/>
    <w:rsid w:val="008B73E6"/>
    <w:rsid w:val="008C0AA4"/>
    <w:rsid w:val="008C34F8"/>
    <w:rsid w:val="008C3CAF"/>
    <w:rsid w:val="008C499F"/>
    <w:rsid w:val="008D09C6"/>
    <w:rsid w:val="008D550C"/>
    <w:rsid w:val="008D6F29"/>
    <w:rsid w:val="008E00B5"/>
    <w:rsid w:val="008E3EFB"/>
    <w:rsid w:val="008E7027"/>
    <w:rsid w:val="008E7626"/>
    <w:rsid w:val="008F3596"/>
    <w:rsid w:val="008F723E"/>
    <w:rsid w:val="00900308"/>
    <w:rsid w:val="00901C6E"/>
    <w:rsid w:val="00902F61"/>
    <w:rsid w:val="00903A0E"/>
    <w:rsid w:val="00907BA0"/>
    <w:rsid w:val="00912405"/>
    <w:rsid w:val="00915173"/>
    <w:rsid w:val="0091642A"/>
    <w:rsid w:val="00917A04"/>
    <w:rsid w:val="009241C2"/>
    <w:rsid w:val="0093112E"/>
    <w:rsid w:val="00934220"/>
    <w:rsid w:val="00937D2C"/>
    <w:rsid w:val="0094141F"/>
    <w:rsid w:val="009435E4"/>
    <w:rsid w:val="009449E8"/>
    <w:rsid w:val="00950301"/>
    <w:rsid w:val="009508BD"/>
    <w:rsid w:val="00952FE4"/>
    <w:rsid w:val="00955696"/>
    <w:rsid w:val="0096312B"/>
    <w:rsid w:val="00963EC0"/>
    <w:rsid w:val="00966853"/>
    <w:rsid w:val="0097156B"/>
    <w:rsid w:val="00971CB5"/>
    <w:rsid w:val="00986DF2"/>
    <w:rsid w:val="00995523"/>
    <w:rsid w:val="009A331C"/>
    <w:rsid w:val="009A6C01"/>
    <w:rsid w:val="009B0091"/>
    <w:rsid w:val="009B5CC2"/>
    <w:rsid w:val="009B6CA6"/>
    <w:rsid w:val="009B6D65"/>
    <w:rsid w:val="009B7FB7"/>
    <w:rsid w:val="009C03D0"/>
    <w:rsid w:val="009C7911"/>
    <w:rsid w:val="009D2A0B"/>
    <w:rsid w:val="009D3469"/>
    <w:rsid w:val="009D3864"/>
    <w:rsid w:val="009D3E90"/>
    <w:rsid w:val="009D579E"/>
    <w:rsid w:val="009D6AF4"/>
    <w:rsid w:val="009D7395"/>
    <w:rsid w:val="009E0C1B"/>
    <w:rsid w:val="009E224F"/>
    <w:rsid w:val="009E712C"/>
    <w:rsid w:val="009F037D"/>
    <w:rsid w:val="009F0817"/>
    <w:rsid w:val="009F534A"/>
    <w:rsid w:val="009F5BAC"/>
    <w:rsid w:val="009F5C0E"/>
    <w:rsid w:val="00A02668"/>
    <w:rsid w:val="00A076FF"/>
    <w:rsid w:val="00A16578"/>
    <w:rsid w:val="00A16CFB"/>
    <w:rsid w:val="00A2025E"/>
    <w:rsid w:val="00A22865"/>
    <w:rsid w:val="00A273A9"/>
    <w:rsid w:val="00A3217F"/>
    <w:rsid w:val="00A33728"/>
    <w:rsid w:val="00A3384A"/>
    <w:rsid w:val="00A35956"/>
    <w:rsid w:val="00A35E9C"/>
    <w:rsid w:val="00A41A0B"/>
    <w:rsid w:val="00A448C8"/>
    <w:rsid w:val="00A45B60"/>
    <w:rsid w:val="00A47AB9"/>
    <w:rsid w:val="00A5111E"/>
    <w:rsid w:val="00A53E80"/>
    <w:rsid w:val="00A54FA5"/>
    <w:rsid w:val="00A55E53"/>
    <w:rsid w:val="00A642CE"/>
    <w:rsid w:val="00A64648"/>
    <w:rsid w:val="00A66B72"/>
    <w:rsid w:val="00A778B6"/>
    <w:rsid w:val="00A815AB"/>
    <w:rsid w:val="00A82A8B"/>
    <w:rsid w:val="00A84A22"/>
    <w:rsid w:val="00A859C3"/>
    <w:rsid w:val="00A85ABD"/>
    <w:rsid w:val="00A877E9"/>
    <w:rsid w:val="00A91376"/>
    <w:rsid w:val="00A94431"/>
    <w:rsid w:val="00A94517"/>
    <w:rsid w:val="00A96F1D"/>
    <w:rsid w:val="00AA6080"/>
    <w:rsid w:val="00AB0364"/>
    <w:rsid w:val="00AB1519"/>
    <w:rsid w:val="00AB3CD4"/>
    <w:rsid w:val="00AC0F35"/>
    <w:rsid w:val="00AC5BB4"/>
    <w:rsid w:val="00AC74A9"/>
    <w:rsid w:val="00AC7726"/>
    <w:rsid w:val="00AD622D"/>
    <w:rsid w:val="00AD64EE"/>
    <w:rsid w:val="00AE1B1A"/>
    <w:rsid w:val="00AE4BDB"/>
    <w:rsid w:val="00AE6EF7"/>
    <w:rsid w:val="00AF46FB"/>
    <w:rsid w:val="00AF57D9"/>
    <w:rsid w:val="00B00EE7"/>
    <w:rsid w:val="00B02A7F"/>
    <w:rsid w:val="00B051A4"/>
    <w:rsid w:val="00B0654A"/>
    <w:rsid w:val="00B065EA"/>
    <w:rsid w:val="00B07D94"/>
    <w:rsid w:val="00B11675"/>
    <w:rsid w:val="00B16726"/>
    <w:rsid w:val="00B16B52"/>
    <w:rsid w:val="00B214CF"/>
    <w:rsid w:val="00B21C48"/>
    <w:rsid w:val="00B22B3E"/>
    <w:rsid w:val="00B34D56"/>
    <w:rsid w:val="00B35C7E"/>
    <w:rsid w:val="00B4180E"/>
    <w:rsid w:val="00B41A54"/>
    <w:rsid w:val="00B5276B"/>
    <w:rsid w:val="00B6042B"/>
    <w:rsid w:val="00B612D7"/>
    <w:rsid w:val="00B61E97"/>
    <w:rsid w:val="00B73951"/>
    <w:rsid w:val="00B76F3D"/>
    <w:rsid w:val="00B804AB"/>
    <w:rsid w:val="00B80CA5"/>
    <w:rsid w:val="00B95BA9"/>
    <w:rsid w:val="00BA278A"/>
    <w:rsid w:val="00BA54BC"/>
    <w:rsid w:val="00BA5B38"/>
    <w:rsid w:val="00BB327A"/>
    <w:rsid w:val="00BB43E5"/>
    <w:rsid w:val="00BB57D0"/>
    <w:rsid w:val="00BC067E"/>
    <w:rsid w:val="00BC64EC"/>
    <w:rsid w:val="00BC6541"/>
    <w:rsid w:val="00BC6AE7"/>
    <w:rsid w:val="00BC6FC8"/>
    <w:rsid w:val="00BC79E6"/>
    <w:rsid w:val="00BD30E2"/>
    <w:rsid w:val="00BD36B6"/>
    <w:rsid w:val="00BD3BDE"/>
    <w:rsid w:val="00BD711B"/>
    <w:rsid w:val="00BE1208"/>
    <w:rsid w:val="00BE2A8F"/>
    <w:rsid w:val="00BE4694"/>
    <w:rsid w:val="00BE6A58"/>
    <w:rsid w:val="00BE726E"/>
    <w:rsid w:val="00BE7DBB"/>
    <w:rsid w:val="00BF0675"/>
    <w:rsid w:val="00BF1CD2"/>
    <w:rsid w:val="00BF59D4"/>
    <w:rsid w:val="00BF73AA"/>
    <w:rsid w:val="00C014CE"/>
    <w:rsid w:val="00C158C9"/>
    <w:rsid w:val="00C16659"/>
    <w:rsid w:val="00C17C8E"/>
    <w:rsid w:val="00C2180D"/>
    <w:rsid w:val="00C229D7"/>
    <w:rsid w:val="00C23BC9"/>
    <w:rsid w:val="00C240C4"/>
    <w:rsid w:val="00C2498F"/>
    <w:rsid w:val="00C24E90"/>
    <w:rsid w:val="00C25760"/>
    <w:rsid w:val="00C32CE3"/>
    <w:rsid w:val="00C3509D"/>
    <w:rsid w:val="00C3583A"/>
    <w:rsid w:val="00C375D8"/>
    <w:rsid w:val="00C42BA9"/>
    <w:rsid w:val="00C44435"/>
    <w:rsid w:val="00C54DF8"/>
    <w:rsid w:val="00C60E37"/>
    <w:rsid w:val="00C627E2"/>
    <w:rsid w:val="00C70DCA"/>
    <w:rsid w:val="00C71722"/>
    <w:rsid w:val="00C72407"/>
    <w:rsid w:val="00C769E6"/>
    <w:rsid w:val="00C803CA"/>
    <w:rsid w:val="00C8231A"/>
    <w:rsid w:val="00C84363"/>
    <w:rsid w:val="00C85F0A"/>
    <w:rsid w:val="00CA0ED4"/>
    <w:rsid w:val="00CA6389"/>
    <w:rsid w:val="00CA6BE3"/>
    <w:rsid w:val="00CB13A7"/>
    <w:rsid w:val="00CB2E8E"/>
    <w:rsid w:val="00CB605A"/>
    <w:rsid w:val="00CC0B0A"/>
    <w:rsid w:val="00CC121B"/>
    <w:rsid w:val="00CC2A24"/>
    <w:rsid w:val="00CD1B9D"/>
    <w:rsid w:val="00CD3EFC"/>
    <w:rsid w:val="00CE5430"/>
    <w:rsid w:val="00CF1126"/>
    <w:rsid w:val="00CF3E6C"/>
    <w:rsid w:val="00CF4531"/>
    <w:rsid w:val="00CF605B"/>
    <w:rsid w:val="00D005F4"/>
    <w:rsid w:val="00D02861"/>
    <w:rsid w:val="00D04B94"/>
    <w:rsid w:val="00D056C3"/>
    <w:rsid w:val="00D07162"/>
    <w:rsid w:val="00D176B1"/>
    <w:rsid w:val="00D2003E"/>
    <w:rsid w:val="00D22861"/>
    <w:rsid w:val="00D24128"/>
    <w:rsid w:val="00D2470E"/>
    <w:rsid w:val="00D260A5"/>
    <w:rsid w:val="00D300BD"/>
    <w:rsid w:val="00D317DD"/>
    <w:rsid w:val="00D323F2"/>
    <w:rsid w:val="00D4247A"/>
    <w:rsid w:val="00D4478C"/>
    <w:rsid w:val="00D50733"/>
    <w:rsid w:val="00D5172F"/>
    <w:rsid w:val="00D51809"/>
    <w:rsid w:val="00D51F6A"/>
    <w:rsid w:val="00D5296D"/>
    <w:rsid w:val="00D5300B"/>
    <w:rsid w:val="00D55795"/>
    <w:rsid w:val="00D6210D"/>
    <w:rsid w:val="00D65F0E"/>
    <w:rsid w:val="00D676AA"/>
    <w:rsid w:val="00D755F8"/>
    <w:rsid w:val="00D75A75"/>
    <w:rsid w:val="00D75B88"/>
    <w:rsid w:val="00D80678"/>
    <w:rsid w:val="00D93E11"/>
    <w:rsid w:val="00D978EF"/>
    <w:rsid w:val="00DA32CD"/>
    <w:rsid w:val="00DA366A"/>
    <w:rsid w:val="00DA5FA1"/>
    <w:rsid w:val="00DA7839"/>
    <w:rsid w:val="00DB1095"/>
    <w:rsid w:val="00DB3CFC"/>
    <w:rsid w:val="00DB7662"/>
    <w:rsid w:val="00DC240C"/>
    <w:rsid w:val="00DC2BDD"/>
    <w:rsid w:val="00DC7099"/>
    <w:rsid w:val="00DD2224"/>
    <w:rsid w:val="00DD4052"/>
    <w:rsid w:val="00DD56B8"/>
    <w:rsid w:val="00DE0233"/>
    <w:rsid w:val="00DE4401"/>
    <w:rsid w:val="00DE56AD"/>
    <w:rsid w:val="00DE61F0"/>
    <w:rsid w:val="00DF4458"/>
    <w:rsid w:val="00DF7BF7"/>
    <w:rsid w:val="00E006B3"/>
    <w:rsid w:val="00E00FE9"/>
    <w:rsid w:val="00E02A04"/>
    <w:rsid w:val="00E03146"/>
    <w:rsid w:val="00E052E4"/>
    <w:rsid w:val="00E10C3D"/>
    <w:rsid w:val="00E11E3B"/>
    <w:rsid w:val="00E11F8F"/>
    <w:rsid w:val="00E137D0"/>
    <w:rsid w:val="00E20760"/>
    <w:rsid w:val="00E218FB"/>
    <w:rsid w:val="00E21FB2"/>
    <w:rsid w:val="00E233FB"/>
    <w:rsid w:val="00E241DA"/>
    <w:rsid w:val="00E24FFB"/>
    <w:rsid w:val="00E256B3"/>
    <w:rsid w:val="00E2582F"/>
    <w:rsid w:val="00E269C0"/>
    <w:rsid w:val="00E308C0"/>
    <w:rsid w:val="00E34031"/>
    <w:rsid w:val="00E34657"/>
    <w:rsid w:val="00E37CA9"/>
    <w:rsid w:val="00E419BC"/>
    <w:rsid w:val="00E43652"/>
    <w:rsid w:val="00E47C50"/>
    <w:rsid w:val="00E500CD"/>
    <w:rsid w:val="00E52B78"/>
    <w:rsid w:val="00E52BF6"/>
    <w:rsid w:val="00E54656"/>
    <w:rsid w:val="00E54B87"/>
    <w:rsid w:val="00E564AD"/>
    <w:rsid w:val="00E57873"/>
    <w:rsid w:val="00E60C2B"/>
    <w:rsid w:val="00E64045"/>
    <w:rsid w:val="00E64571"/>
    <w:rsid w:val="00E74EA3"/>
    <w:rsid w:val="00E849A7"/>
    <w:rsid w:val="00E9258B"/>
    <w:rsid w:val="00E93D5A"/>
    <w:rsid w:val="00E94939"/>
    <w:rsid w:val="00E94E50"/>
    <w:rsid w:val="00E955CF"/>
    <w:rsid w:val="00EA0350"/>
    <w:rsid w:val="00EA10C5"/>
    <w:rsid w:val="00EA12DB"/>
    <w:rsid w:val="00EA1809"/>
    <w:rsid w:val="00EA2141"/>
    <w:rsid w:val="00EA2BED"/>
    <w:rsid w:val="00EB1C71"/>
    <w:rsid w:val="00EB5866"/>
    <w:rsid w:val="00EB6130"/>
    <w:rsid w:val="00EB6B04"/>
    <w:rsid w:val="00EC5877"/>
    <w:rsid w:val="00EC5B70"/>
    <w:rsid w:val="00EC627F"/>
    <w:rsid w:val="00ED5C4D"/>
    <w:rsid w:val="00ED7E27"/>
    <w:rsid w:val="00EE3E63"/>
    <w:rsid w:val="00EE7B72"/>
    <w:rsid w:val="00EF1936"/>
    <w:rsid w:val="00EF339D"/>
    <w:rsid w:val="00F02E32"/>
    <w:rsid w:val="00F075FA"/>
    <w:rsid w:val="00F10A60"/>
    <w:rsid w:val="00F13DD8"/>
    <w:rsid w:val="00F15EAD"/>
    <w:rsid w:val="00F22DAB"/>
    <w:rsid w:val="00F27726"/>
    <w:rsid w:val="00F31587"/>
    <w:rsid w:val="00F32514"/>
    <w:rsid w:val="00F32B7C"/>
    <w:rsid w:val="00F32E04"/>
    <w:rsid w:val="00F42A75"/>
    <w:rsid w:val="00F44855"/>
    <w:rsid w:val="00F46496"/>
    <w:rsid w:val="00F52124"/>
    <w:rsid w:val="00F60E2A"/>
    <w:rsid w:val="00F6277E"/>
    <w:rsid w:val="00F6448D"/>
    <w:rsid w:val="00F64851"/>
    <w:rsid w:val="00F649B5"/>
    <w:rsid w:val="00F669F5"/>
    <w:rsid w:val="00F67982"/>
    <w:rsid w:val="00F67DCE"/>
    <w:rsid w:val="00F734D3"/>
    <w:rsid w:val="00F74E8F"/>
    <w:rsid w:val="00F76DBE"/>
    <w:rsid w:val="00F76EA4"/>
    <w:rsid w:val="00F9081C"/>
    <w:rsid w:val="00F91588"/>
    <w:rsid w:val="00F93F2A"/>
    <w:rsid w:val="00F954E9"/>
    <w:rsid w:val="00F968CF"/>
    <w:rsid w:val="00FA2F70"/>
    <w:rsid w:val="00FA4D88"/>
    <w:rsid w:val="00FA5BFE"/>
    <w:rsid w:val="00FA5F6B"/>
    <w:rsid w:val="00FA7D9A"/>
    <w:rsid w:val="00FB1091"/>
    <w:rsid w:val="00FC02FE"/>
    <w:rsid w:val="00FC5D45"/>
    <w:rsid w:val="00FD4368"/>
    <w:rsid w:val="00FE0AEC"/>
    <w:rsid w:val="00FE0DE5"/>
    <w:rsid w:val="00FE1E7D"/>
    <w:rsid w:val="00FE3E96"/>
    <w:rsid w:val="00FF121F"/>
    <w:rsid w:val="00FF558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A9"/>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character" w:styleId="HTMLCode">
    <w:name w:val="HTML Code"/>
    <w:basedOn w:val="DefaultParagraphFont"/>
    <w:uiPriority w:val="99"/>
    <w:semiHidden/>
    <w:unhideWhenUsed/>
    <w:rsid w:val="006F706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5520822">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5210">
      <w:bodyDiv w:val="1"/>
      <w:marLeft w:val="0"/>
      <w:marRight w:val="0"/>
      <w:marTop w:val="0"/>
      <w:marBottom w:val="0"/>
      <w:divBdr>
        <w:top w:val="none" w:sz="0" w:space="0" w:color="auto"/>
        <w:left w:val="none" w:sz="0" w:space="0" w:color="auto"/>
        <w:bottom w:val="none" w:sz="0" w:space="0" w:color="auto"/>
        <w:right w:val="none" w:sz="0" w:space="0" w:color="auto"/>
      </w:divBdr>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45910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4801521">
      <w:bodyDiv w:val="1"/>
      <w:marLeft w:val="0"/>
      <w:marRight w:val="0"/>
      <w:marTop w:val="0"/>
      <w:marBottom w:val="0"/>
      <w:divBdr>
        <w:top w:val="none" w:sz="0" w:space="0" w:color="auto"/>
        <w:left w:val="none" w:sz="0" w:space="0" w:color="auto"/>
        <w:bottom w:val="none" w:sz="0" w:space="0" w:color="auto"/>
        <w:right w:val="none" w:sz="0" w:space="0" w:color="auto"/>
      </w:divBdr>
      <w:divsChild>
        <w:div w:id="2048410543">
          <w:marLeft w:val="0"/>
          <w:marRight w:val="0"/>
          <w:marTop w:val="0"/>
          <w:marBottom w:val="0"/>
          <w:divBdr>
            <w:top w:val="none" w:sz="0" w:space="0" w:color="auto"/>
            <w:left w:val="none" w:sz="0" w:space="0" w:color="auto"/>
            <w:bottom w:val="none" w:sz="0" w:space="0" w:color="auto"/>
            <w:right w:val="none" w:sz="0" w:space="0" w:color="auto"/>
          </w:divBdr>
          <w:divsChild>
            <w:div w:id="693844369">
              <w:marLeft w:val="0"/>
              <w:marRight w:val="0"/>
              <w:marTop w:val="0"/>
              <w:marBottom w:val="0"/>
              <w:divBdr>
                <w:top w:val="none" w:sz="0" w:space="0" w:color="auto"/>
                <w:left w:val="none" w:sz="0" w:space="0" w:color="auto"/>
                <w:bottom w:val="none" w:sz="0" w:space="0" w:color="auto"/>
                <w:right w:val="none" w:sz="0" w:space="0" w:color="auto"/>
              </w:divBdr>
              <w:divsChild>
                <w:div w:id="580215879">
                  <w:marLeft w:val="0"/>
                  <w:marRight w:val="0"/>
                  <w:marTop w:val="0"/>
                  <w:marBottom w:val="0"/>
                  <w:divBdr>
                    <w:top w:val="none" w:sz="0" w:space="0" w:color="auto"/>
                    <w:left w:val="none" w:sz="0" w:space="0" w:color="auto"/>
                    <w:bottom w:val="none" w:sz="0" w:space="0" w:color="auto"/>
                    <w:right w:val="none" w:sz="0" w:space="0" w:color="auto"/>
                  </w:divBdr>
                  <w:divsChild>
                    <w:div w:id="19759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2210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165014">
      <w:bodyDiv w:val="1"/>
      <w:marLeft w:val="0"/>
      <w:marRight w:val="0"/>
      <w:marTop w:val="0"/>
      <w:marBottom w:val="0"/>
      <w:divBdr>
        <w:top w:val="none" w:sz="0" w:space="0" w:color="auto"/>
        <w:left w:val="none" w:sz="0" w:space="0" w:color="auto"/>
        <w:bottom w:val="none" w:sz="0" w:space="0" w:color="auto"/>
        <w:right w:val="none" w:sz="0" w:space="0" w:color="auto"/>
      </w:divBdr>
      <w:divsChild>
        <w:div w:id="726533076">
          <w:marLeft w:val="0"/>
          <w:marRight w:val="0"/>
          <w:marTop w:val="0"/>
          <w:marBottom w:val="0"/>
          <w:divBdr>
            <w:top w:val="none" w:sz="0" w:space="0" w:color="auto"/>
            <w:left w:val="none" w:sz="0" w:space="0" w:color="auto"/>
            <w:bottom w:val="none" w:sz="0" w:space="0" w:color="auto"/>
            <w:right w:val="none" w:sz="0" w:space="0" w:color="auto"/>
          </w:divBdr>
          <w:divsChild>
            <w:div w:id="879828158">
              <w:marLeft w:val="0"/>
              <w:marRight w:val="0"/>
              <w:marTop w:val="0"/>
              <w:marBottom w:val="0"/>
              <w:divBdr>
                <w:top w:val="none" w:sz="0" w:space="0" w:color="auto"/>
                <w:left w:val="none" w:sz="0" w:space="0" w:color="auto"/>
                <w:bottom w:val="none" w:sz="0" w:space="0" w:color="auto"/>
                <w:right w:val="none" w:sz="0" w:space="0" w:color="auto"/>
              </w:divBdr>
              <w:divsChild>
                <w:div w:id="1520582004">
                  <w:marLeft w:val="0"/>
                  <w:marRight w:val="0"/>
                  <w:marTop w:val="0"/>
                  <w:marBottom w:val="0"/>
                  <w:divBdr>
                    <w:top w:val="none" w:sz="0" w:space="0" w:color="auto"/>
                    <w:left w:val="none" w:sz="0" w:space="0" w:color="auto"/>
                    <w:bottom w:val="none" w:sz="0" w:space="0" w:color="auto"/>
                    <w:right w:val="none" w:sz="0" w:space="0" w:color="auto"/>
                  </w:divBdr>
                  <w:divsChild>
                    <w:div w:id="16154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1281380">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3691979">
      <w:bodyDiv w:val="1"/>
      <w:marLeft w:val="0"/>
      <w:marRight w:val="0"/>
      <w:marTop w:val="0"/>
      <w:marBottom w:val="0"/>
      <w:divBdr>
        <w:top w:val="none" w:sz="0" w:space="0" w:color="auto"/>
        <w:left w:val="none" w:sz="0" w:space="0" w:color="auto"/>
        <w:bottom w:val="none" w:sz="0" w:space="0" w:color="auto"/>
        <w:right w:val="none" w:sz="0" w:space="0" w:color="auto"/>
      </w:divBdr>
      <w:divsChild>
        <w:div w:id="248661126">
          <w:marLeft w:val="0"/>
          <w:marRight w:val="0"/>
          <w:marTop w:val="0"/>
          <w:marBottom w:val="0"/>
          <w:divBdr>
            <w:top w:val="none" w:sz="0" w:space="0" w:color="auto"/>
            <w:left w:val="none" w:sz="0" w:space="0" w:color="auto"/>
            <w:bottom w:val="none" w:sz="0" w:space="0" w:color="auto"/>
            <w:right w:val="none" w:sz="0" w:space="0" w:color="auto"/>
          </w:divBdr>
          <w:divsChild>
            <w:div w:id="311641273">
              <w:marLeft w:val="0"/>
              <w:marRight w:val="0"/>
              <w:marTop w:val="0"/>
              <w:marBottom w:val="0"/>
              <w:divBdr>
                <w:top w:val="none" w:sz="0" w:space="0" w:color="auto"/>
                <w:left w:val="none" w:sz="0" w:space="0" w:color="auto"/>
                <w:bottom w:val="none" w:sz="0" w:space="0" w:color="auto"/>
                <w:right w:val="none" w:sz="0" w:space="0" w:color="auto"/>
              </w:divBdr>
              <w:divsChild>
                <w:div w:id="65961773">
                  <w:marLeft w:val="0"/>
                  <w:marRight w:val="0"/>
                  <w:marTop w:val="0"/>
                  <w:marBottom w:val="0"/>
                  <w:divBdr>
                    <w:top w:val="none" w:sz="0" w:space="0" w:color="auto"/>
                    <w:left w:val="none" w:sz="0" w:space="0" w:color="auto"/>
                    <w:bottom w:val="none" w:sz="0" w:space="0" w:color="auto"/>
                    <w:right w:val="none" w:sz="0" w:space="0" w:color="auto"/>
                  </w:divBdr>
                  <w:divsChild>
                    <w:div w:id="18641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55557659">
      <w:bodyDiv w:val="1"/>
      <w:marLeft w:val="0"/>
      <w:marRight w:val="0"/>
      <w:marTop w:val="0"/>
      <w:marBottom w:val="0"/>
      <w:divBdr>
        <w:top w:val="none" w:sz="0" w:space="0" w:color="auto"/>
        <w:left w:val="none" w:sz="0" w:space="0" w:color="auto"/>
        <w:bottom w:val="none" w:sz="0" w:space="0" w:color="auto"/>
        <w:right w:val="none" w:sz="0" w:space="0" w:color="auto"/>
      </w:divBdr>
      <w:divsChild>
        <w:div w:id="1793936112">
          <w:marLeft w:val="0"/>
          <w:marRight w:val="0"/>
          <w:marTop w:val="0"/>
          <w:marBottom w:val="0"/>
          <w:divBdr>
            <w:top w:val="none" w:sz="0" w:space="0" w:color="auto"/>
            <w:left w:val="none" w:sz="0" w:space="0" w:color="auto"/>
            <w:bottom w:val="none" w:sz="0" w:space="0" w:color="auto"/>
            <w:right w:val="none" w:sz="0" w:space="0" w:color="auto"/>
          </w:divBdr>
          <w:divsChild>
            <w:div w:id="1306201792">
              <w:marLeft w:val="0"/>
              <w:marRight w:val="0"/>
              <w:marTop w:val="0"/>
              <w:marBottom w:val="0"/>
              <w:divBdr>
                <w:top w:val="none" w:sz="0" w:space="0" w:color="auto"/>
                <w:left w:val="none" w:sz="0" w:space="0" w:color="auto"/>
                <w:bottom w:val="none" w:sz="0" w:space="0" w:color="auto"/>
                <w:right w:val="none" w:sz="0" w:space="0" w:color="auto"/>
              </w:divBdr>
              <w:divsChild>
                <w:div w:id="1959146485">
                  <w:marLeft w:val="0"/>
                  <w:marRight w:val="0"/>
                  <w:marTop w:val="0"/>
                  <w:marBottom w:val="0"/>
                  <w:divBdr>
                    <w:top w:val="none" w:sz="0" w:space="0" w:color="auto"/>
                    <w:left w:val="none" w:sz="0" w:space="0" w:color="auto"/>
                    <w:bottom w:val="none" w:sz="0" w:space="0" w:color="auto"/>
                    <w:right w:val="none" w:sz="0" w:space="0" w:color="auto"/>
                  </w:divBdr>
                  <w:divsChild>
                    <w:div w:id="96550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090062">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microsoft.com/office/2011/relationships/people" Target="people.xml"/><Relationship Id="rId21" Type="http://schemas.openxmlformats.org/officeDocument/2006/relationships/image" Target="media/image10.png"/><Relationship Id="rId34" Type="http://schemas.openxmlformats.org/officeDocument/2006/relationships/image" Target="media/image23.jpeg"/><Relationship Id="rId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dx.doi.org/10.1109/TVCG.2014.2346298"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dx.doi.org/10.1007/978-1-4471-2804-5_6" TargetMode="External"/><Relationship Id="rId10" Type="http://schemas.openxmlformats.org/officeDocument/2006/relationships/footer" Target="footer4.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hyperlink" Target="https://expertphotography.com/remove-chromatic-aberration-photoshop/"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2387</TotalTime>
  <Pages>58</Pages>
  <Words>14907</Words>
  <Characters>84973</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263</cp:revision>
  <cp:lastPrinted>2022-01-14T04:30:00Z</cp:lastPrinted>
  <dcterms:created xsi:type="dcterms:W3CDTF">2021-09-06T22:31:00Z</dcterms:created>
  <dcterms:modified xsi:type="dcterms:W3CDTF">2022-01-16T18:42:00Z</dcterms:modified>
</cp:coreProperties>
</file>